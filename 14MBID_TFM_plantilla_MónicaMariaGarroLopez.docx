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7CEE8C" w14:textId="66AA1F51" w:rsidR="00617B53" w:rsidRDefault="00617B53" w:rsidP="00617B53">
      <w:pPr>
        <w:rPr>
          <w:ins w:id="0" w:author="Monica Maria Garro Lopez" w:date="2025-03-21T16:20:00Z"/>
          <w:b/>
          <w:sz w:val="52"/>
        </w:rPr>
      </w:pPr>
      <w:ins w:id="1" w:author="Monica Maria Garro Lopez" w:date="2025-03-21T16:19:00Z">
        <w:r>
          <w:rPr>
            <w:b/>
            <w:noProof/>
            <w:sz w:val="52"/>
          </w:rPr>
          <w:drawing>
            <wp:anchor distT="0" distB="0" distL="0" distR="0" simplePos="0" relativeHeight="251659264" behindDoc="1" locked="0" layoutInCell="1" allowOverlap="1" wp14:anchorId="683D5F1A" wp14:editId="048E7CD6">
              <wp:simplePos x="0" y="0"/>
              <wp:positionH relativeFrom="page">
                <wp:align>left</wp:align>
              </wp:positionH>
              <wp:positionV relativeFrom="paragraph">
                <wp:posOffset>-647180</wp:posOffset>
              </wp:positionV>
              <wp:extent cx="7555865" cy="10692130"/>
              <wp:effectExtent l="0" t="0" r="6985" b="0"/>
              <wp:wrapNone/>
              <wp:docPr id="4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8"/>
                      <pic:cNvPicPr>
                        <a:picLocks noChangeAspect="1" noChangeArrowheads="1"/>
                      </pic:cNvPicPr>
                    </pic:nvPicPr>
                    <pic:blipFill>
                      <a:blip r:embed="rId8"/>
                      <a:stretch>
                        <a:fillRect/>
                      </a:stretch>
                    </pic:blipFill>
                    <pic:spPr bwMode="auto">
                      <a:xfrm>
                        <a:off x="0" y="0"/>
                        <a:ext cx="7555865" cy="10692130"/>
                      </a:xfrm>
                      <a:prstGeom prst="rect">
                        <a:avLst/>
                      </a:prstGeom>
                    </pic:spPr>
                  </pic:pic>
                </a:graphicData>
              </a:graphic>
            </wp:anchor>
          </w:drawing>
        </w:r>
      </w:ins>
      <w:ins w:id="2" w:author="Monica Maria Garro Lopez" w:date="2025-03-21T16:22:00Z">
        <w:r w:rsidR="00691967" w:rsidRPr="00691967">
          <w:rPr>
            <w:b/>
            <w:sz w:val="52"/>
          </w:rPr>
          <w:t xml:space="preserve">El Rol de los </w:t>
        </w:r>
        <w:r w:rsidR="00691967" w:rsidRPr="00691967">
          <w:rPr>
            <w:b/>
            <w:i/>
            <w:iCs/>
            <w:sz w:val="52"/>
            <w:rPrChange w:id="3" w:author="Monica Maria Garro Lopez" w:date="2025-03-21T16:22:00Z">
              <w:rPr>
                <w:b/>
                <w:sz w:val="52"/>
              </w:rPr>
            </w:rPrChange>
          </w:rPr>
          <w:t xml:space="preserve">Data </w:t>
        </w:r>
        <w:proofErr w:type="spellStart"/>
        <w:r w:rsidR="00691967" w:rsidRPr="00691967">
          <w:rPr>
            <w:b/>
            <w:i/>
            <w:iCs/>
            <w:sz w:val="52"/>
            <w:rPrChange w:id="4" w:author="Monica Maria Garro Lopez" w:date="2025-03-21T16:22:00Z">
              <w:rPr>
                <w:b/>
                <w:sz w:val="52"/>
              </w:rPr>
            </w:rPrChange>
          </w:rPr>
          <w:t>Lakes</w:t>
        </w:r>
        <w:proofErr w:type="spellEnd"/>
        <w:r w:rsidR="00691967" w:rsidRPr="00691967">
          <w:rPr>
            <w:b/>
            <w:sz w:val="52"/>
          </w:rPr>
          <w:t xml:space="preserve"> y </w:t>
        </w:r>
        <w:r w:rsidR="00691967" w:rsidRPr="00691967">
          <w:rPr>
            <w:b/>
            <w:i/>
            <w:iCs/>
            <w:sz w:val="52"/>
            <w:rPrChange w:id="5" w:author="Monica Maria Garro Lopez" w:date="2025-03-21T16:22:00Z">
              <w:rPr>
                <w:b/>
                <w:sz w:val="52"/>
              </w:rPr>
            </w:rPrChange>
          </w:rPr>
          <w:t xml:space="preserve">Data </w:t>
        </w:r>
        <w:proofErr w:type="spellStart"/>
        <w:r w:rsidR="00691967" w:rsidRPr="00691967">
          <w:rPr>
            <w:b/>
            <w:i/>
            <w:iCs/>
            <w:sz w:val="52"/>
            <w:rPrChange w:id="6" w:author="Monica Maria Garro Lopez" w:date="2025-03-21T16:22:00Z">
              <w:rPr>
                <w:b/>
                <w:sz w:val="52"/>
              </w:rPr>
            </w:rPrChange>
          </w:rPr>
          <w:t>Warehouses</w:t>
        </w:r>
        <w:proofErr w:type="spellEnd"/>
        <w:r w:rsidR="00691967" w:rsidRPr="00691967">
          <w:rPr>
            <w:b/>
            <w:sz w:val="52"/>
          </w:rPr>
          <w:t xml:space="preserve"> en la Gestión de Datos Masivos</w:t>
        </w:r>
      </w:ins>
    </w:p>
    <w:p w14:paraId="6AD82ED3" w14:textId="77777777" w:rsidR="00617B53" w:rsidRDefault="00617B53" w:rsidP="00617B53">
      <w:pPr>
        <w:rPr>
          <w:ins w:id="7" w:author="Monica Maria Garro Lopez" w:date="2025-03-21T16:20:00Z"/>
        </w:rPr>
      </w:pPr>
    </w:p>
    <w:p w14:paraId="028936D0" w14:textId="77777777" w:rsidR="00617B53" w:rsidRDefault="00617B53" w:rsidP="00617B53">
      <w:pPr>
        <w:rPr>
          <w:ins w:id="8" w:author="Monica Maria Garro Lopez" w:date="2025-03-21T16:20:00Z"/>
        </w:rPr>
      </w:pPr>
    </w:p>
    <w:p w14:paraId="65087B3D" w14:textId="77777777" w:rsidR="00617B53" w:rsidRDefault="00617B53" w:rsidP="00617B53">
      <w:pPr>
        <w:rPr>
          <w:ins w:id="9" w:author="Monica Maria Garro Lopez" w:date="2025-03-21T16:20:00Z"/>
        </w:rPr>
      </w:pPr>
    </w:p>
    <w:p w14:paraId="116CBD6A" w14:textId="062435C2" w:rsidR="00617B53" w:rsidRDefault="00617B53" w:rsidP="00617B53">
      <w:pPr>
        <w:rPr>
          <w:ins w:id="10" w:author="Monica Maria Garro Lopez" w:date="2025-03-21T16:20:00Z"/>
        </w:rPr>
      </w:pPr>
    </w:p>
    <w:p w14:paraId="13AB455B" w14:textId="62C8F40B" w:rsidR="00617B53" w:rsidRDefault="00617B53" w:rsidP="00617B53">
      <w:pPr>
        <w:pStyle w:val="Piedepgina"/>
        <w:rPr>
          <w:ins w:id="11" w:author="Monica Maria Garro Lopez" w:date="2025-03-21T16:20:00Z"/>
          <w:color w:val="FFFFFF" w:themeColor="background1"/>
          <w:sz w:val="20"/>
          <w:szCs w:val="20"/>
        </w:rPr>
      </w:pPr>
    </w:p>
    <w:p w14:paraId="2C90703A" w14:textId="77777777" w:rsidR="00617B53" w:rsidRDefault="00617B53" w:rsidP="00617B53">
      <w:pPr>
        <w:pStyle w:val="Piedepgina"/>
        <w:rPr>
          <w:ins w:id="12" w:author="Monica Maria Garro Lopez" w:date="2025-03-21T16:20:00Z"/>
          <w:color w:val="FFFFFF" w:themeColor="background1"/>
          <w:sz w:val="20"/>
          <w:szCs w:val="20"/>
        </w:rPr>
      </w:pPr>
    </w:p>
    <w:p w14:paraId="3C2E3571" w14:textId="77777777" w:rsidR="00617B53" w:rsidRDefault="00617B53" w:rsidP="00617B53">
      <w:pPr>
        <w:pStyle w:val="Piedepgina"/>
        <w:rPr>
          <w:ins w:id="13" w:author="Monica Maria Garro Lopez" w:date="2025-03-21T16:20:00Z"/>
          <w:color w:val="FFFFFF" w:themeColor="background1"/>
          <w:sz w:val="20"/>
          <w:szCs w:val="20"/>
        </w:rPr>
      </w:pPr>
    </w:p>
    <w:p w14:paraId="53C4F7C2" w14:textId="77777777" w:rsidR="00617B53" w:rsidRDefault="00617B53" w:rsidP="00617B53">
      <w:pPr>
        <w:pStyle w:val="Piedepgina"/>
        <w:rPr>
          <w:ins w:id="14" w:author="Monica Maria Garro Lopez" w:date="2025-03-21T16:20:00Z"/>
          <w:color w:val="FFFFFF" w:themeColor="background1"/>
          <w:sz w:val="20"/>
          <w:szCs w:val="20"/>
        </w:rPr>
      </w:pPr>
    </w:p>
    <w:p w14:paraId="4661A0CC" w14:textId="1FBC6477" w:rsidR="00617B53" w:rsidRDefault="00617B53" w:rsidP="00617B53">
      <w:pPr>
        <w:pStyle w:val="Piedepgina"/>
        <w:rPr>
          <w:ins w:id="15" w:author="Monica Maria Garro Lopez" w:date="2025-03-21T16:20:00Z"/>
          <w:color w:val="FFFFFF" w:themeColor="background1"/>
          <w:sz w:val="20"/>
          <w:szCs w:val="20"/>
        </w:rPr>
      </w:pPr>
    </w:p>
    <w:tbl>
      <w:tblPr>
        <w:tblStyle w:val="Tablaconcuadrcula"/>
        <w:tblpPr w:leftFromText="141" w:rightFromText="141" w:vertAnchor="text" w:horzAnchor="margin" w:tblpY="7090"/>
        <w:tblW w:w="9419" w:type="dxa"/>
        <w:tblLook w:val="04A0" w:firstRow="1" w:lastRow="0" w:firstColumn="1" w:lastColumn="0" w:noHBand="0" w:noVBand="1"/>
      </w:tblPr>
      <w:tblGrid>
        <w:gridCol w:w="3061"/>
        <w:gridCol w:w="3293"/>
        <w:gridCol w:w="3065"/>
      </w:tblGrid>
      <w:tr w:rsidR="00617B53" w:rsidRPr="00ED5BE2" w14:paraId="5ACD1980" w14:textId="77777777" w:rsidTr="002B5030">
        <w:trPr>
          <w:trHeight w:val="2160"/>
          <w:ins w:id="16" w:author="Monica Maria Garro Lopez" w:date="2025-03-21T16:20:00Z"/>
        </w:trPr>
        <w:tc>
          <w:tcPr>
            <w:tcW w:w="3061" w:type="dxa"/>
            <w:tcBorders>
              <w:top w:val="nil"/>
              <w:left w:val="single" w:sz="48" w:space="0" w:color="FFFFFF"/>
              <w:bottom w:val="nil"/>
              <w:right w:val="single" w:sz="48" w:space="0" w:color="FFFFFF"/>
            </w:tcBorders>
          </w:tcPr>
          <w:p w14:paraId="2188BBFC" w14:textId="5BA2CA9A" w:rsidR="00617B53" w:rsidRPr="003424CA" w:rsidRDefault="00617B53" w:rsidP="002B5030">
            <w:pPr>
              <w:rPr>
                <w:ins w:id="17" w:author="Monica Maria Garro Lopez" w:date="2025-03-21T16:20:00Z"/>
                <w:color w:val="FFFFFF" w:themeColor="background1"/>
              </w:rPr>
            </w:pPr>
            <w:ins w:id="18" w:author="Monica Maria Garro Lopez" w:date="2025-03-21T16:20:00Z">
              <w:r w:rsidRPr="003424CA">
                <w:rPr>
                  <w:color w:val="FFFFFF" w:themeColor="background1"/>
                </w:rPr>
                <w:t>Titulación:</w:t>
              </w:r>
            </w:ins>
            <w:ins w:id="19" w:author="Monica Maria Garro Lopez" w:date="2025-03-21T16:23:00Z">
              <w:r w:rsidR="00691967">
                <w:rPr>
                  <w:color w:val="FFFFFF" w:themeColor="background1"/>
                </w:rPr>
                <w:br/>
              </w:r>
              <w:r w:rsidR="00691967">
                <w:t xml:space="preserve"> </w:t>
              </w:r>
              <w:r w:rsidR="00691967" w:rsidRPr="00691967">
                <w:rPr>
                  <w:color w:val="FFFFFF" w:themeColor="background1"/>
                </w:rPr>
                <w:t>Máster en Big Data y Ciencia de datos</w:t>
              </w:r>
            </w:ins>
          </w:p>
          <w:p w14:paraId="15A0868B" w14:textId="77777777" w:rsidR="00617B53" w:rsidRPr="003424CA" w:rsidRDefault="00617B53" w:rsidP="002B5030">
            <w:pPr>
              <w:rPr>
                <w:ins w:id="20" w:author="Monica Maria Garro Lopez" w:date="2025-03-21T16:20:00Z"/>
                <w:color w:val="FFFFFF" w:themeColor="background1"/>
              </w:rPr>
            </w:pPr>
            <w:ins w:id="21" w:author="Monica Maria Garro Lopez" w:date="2025-03-21T16:20:00Z">
              <w:r w:rsidRPr="003424CA">
                <w:rPr>
                  <w:color w:val="FFFFFF" w:themeColor="background1"/>
                </w:rPr>
                <w:t xml:space="preserve">Curso académico </w:t>
              </w:r>
            </w:ins>
          </w:p>
          <w:p w14:paraId="4A564DB9" w14:textId="614F82F3" w:rsidR="00617B53" w:rsidRPr="003424CA" w:rsidRDefault="00617B53" w:rsidP="002B5030">
            <w:pPr>
              <w:rPr>
                <w:ins w:id="22" w:author="Monica Maria Garro Lopez" w:date="2025-03-21T16:20:00Z"/>
                <w:color w:val="FFFFFF" w:themeColor="background1"/>
              </w:rPr>
            </w:pPr>
            <w:ins w:id="23" w:author="Monica Maria Garro Lopez" w:date="2025-03-21T16:20:00Z">
              <w:r w:rsidRPr="003424CA">
                <w:rPr>
                  <w:color w:val="FFFFFF" w:themeColor="background1"/>
                </w:rPr>
                <w:t>202</w:t>
              </w:r>
            </w:ins>
            <w:ins w:id="24" w:author="Monica Maria Garro Lopez" w:date="2025-03-21T16:23:00Z">
              <w:r w:rsidR="00691967">
                <w:rPr>
                  <w:color w:val="FFFFFF" w:themeColor="background1"/>
                </w:rPr>
                <w:t>4</w:t>
              </w:r>
            </w:ins>
            <w:ins w:id="25" w:author="Monica Maria Garro Lopez" w:date="2025-03-21T16:20:00Z">
              <w:r w:rsidRPr="003424CA">
                <w:rPr>
                  <w:color w:val="FFFFFF" w:themeColor="background1"/>
                </w:rPr>
                <w:t xml:space="preserve"> – 202</w:t>
              </w:r>
            </w:ins>
            <w:ins w:id="26" w:author="Monica Maria Garro Lopez" w:date="2025-03-21T16:24:00Z">
              <w:r w:rsidR="00B178D5">
                <w:rPr>
                  <w:color w:val="FFFFFF" w:themeColor="background1"/>
                </w:rPr>
                <w:t>5</w:t>
              </w:r>
            </w:ins>
          </w:p>
        </w:tc>
        <w:tc>
          <w:tcPr>
            <w:tcW w:w="3293" w:type="dxa"/>
            <w:tcBorders>
              <w:top w:val="nil"/>
              <w:left w:val="single" w:sz="48" w:space="0" w:color="FFFFFF"/>
              <w:bottom w:val="nil"/>
              <w:right w:val="single" w:sz="48" w:space="0" w:color="FFFFFF"/>
            </w:tcBorders>
          </w:tcPr>
          <w:p w14:paraId="6BF09A21" w14:textId="68EF89D9" w:rsidR="00617B53" w:rsidRDefault="00617B53" w:rsidP="002B5030">
            <w:pPr>
              <w:rPr>
                <w:ins w:id="27" w:author="Monica Maria Garro Lopez" w:date="2025-03-21T16:20:00Z"/>
                <w:color w:val="FFFFFF" w:themeColor="background1"/>
              </w:rPr>
            </w:pPr>
            <w:ins w:id="28" w:author="Monica Maria Garro Lopez" w:date="2025-03-21T16:20:00Z">
              <w:r w:rsidRPr="003424CA">
                <w:rPr>
                  <w:color w:val="FFFFFF" w:themeColor="background1"/>
                </w:rPr>
                <w:t xml:space="preserve">Alumna: </w:t>
              </w:r>
            </w:ins>
          </w:p>
          <w:p w14:paraId="61C121E3" w14:textId="197FCE4A" w:rsidR="00617B53" w:rsidRPr="003424CA" w:rsidRDefault="00B178D5" w:rsidP="002B5030">
            <w:pPr>
              <w:rPr>
                <w:ins w:id="29" w:author="Monica Maria Garro Lopez" w:date="2025-03-21T16:20:00Z"/>
                <w:color w:val="FFFFFF" w:themeColor="background1"/>
              </w:rPr>
            </w:pPr>
            <w:ins w:id="30" w:author="Monica Maria Garro Lopez" w:date="2025-03-21T16:25:00Z">
              <w:r w:rsidRPr="00B178D5">
                <w:rPr>
                  <w:color w:val="FFFFFF" w:themeColor="background1"/>
                </w:rPr>
                <w:t xml:space="preserve">Garro López, Mónica María </w:t>
              </w:r>
            </w:ins>
            <w:ins w:id="31" w:author="Monica Maria Garro Lopez" w:date="2025-03-21T16:20:00Z">
              <w:r w:rsidR="00617B53" w:rsidRPr="003424CA">
                <w:rPr>
                  <w:color w:val="FFFFFF" w:themeColor="background1"/>
                </w:rPr>
                <w:t xml:space="preserve">D.N.I: </w:t>
              </w:r>
            </w:ins>
            <w:ins w:id="32" w:author="Monica Maria Garro Lopez" w:date="2025-03-21T16:25:00Z">
              <w:r>
                <w:rPr>
                  <w:color w:val="FFFFFF" w:themeColor="background1"/>
                </w:rPr>
                <w:t>32299176</w:t>
              </w:r>
            </w:ins>
          </w:p>
          <w:p w14:paraId="493DFDB2" w14:textId="77777777" w:rsidR="00617B53" w:rsidRPr="003424CA" w:rsidRDefault="00617B53" w:rsidP="002B5030">
            <w:pPr>
              <w:rPr>
                <w:ins w:id="33" w:author="Monica Maria Garro Lopez" w:date="2025-03-21T16:20:00Z"/>
                <w:color w:val="FFFFFF" w:themeColor="background1"/>
              </w:rPr>
            </w:pPr>
          </w:p>
          <w:p w14:paraId="6A3A75A5" w14:textId="39EADCDB" w:rsidR="00617B53" w:rsidRPr="00B178D5" w:rsidRDefault="00617B53" w:rsidP="002B5030">
            <w:pPr>
              <w:rPr>
                <w:ins w:id="34" w:author="Monica Maria Garro Lopez" w:date="2025-03-21T16:20:00Z"/>
                <w:color w:val="FFFFFF" w:themeColor="background1"/>
                <w:lang w:val="es-419"/>
                <w:rPrChange w:id="35" w:author="Monica Maria Garro Lopez" w:date="2025-03-21T16:25:00Z">
                  <w:rPr>
                    <w:ins w:id="36" w:author="Monica Maria Garro Lopez" w:date="2025-03-21T16:20:00Z"/>
                    <w:color w:val="FFFFFF" w:themeColor="background1"/>
                  </w:rPr>
                </w:rPrChange>
              </w:rPr>
            </w:pPr>
            <w:ins w:id="37" w:author="Monica Maria Garro Lopez" w:date="2025-03-21T16:20:00Z">
              <w:r w:rsidRPr="003424CA">
                <w:rPr>
                  <w:color w:val="FFFFFF" w:themeColor="background1"/>
                </w:rPr>
                <w:t xml:space="preserve">Director/a de TFM: </w:t>
              </w:r>
            </w:ins>
            <w:ins w:id="38" w:author="Monica Maria Garro Lopez" w:date="2025-03-21T16:25:00Z">
              <w:r w:rsidR="00B178D5">
                <w:t xml:space="preserve"> </w:t>
              </w:r>
              <w:r w:rsidR="00B178D5" w:rsidRPr="00B178D5">
                <w:rPr>
                  <w:color w:val="FFFFFF" w:themeColor="background1"/>
                </w:rPr>
                <w:t>Gema Pérez Martínez</w:t>
              </w:r>
            </w:ins>
          </w:p>
        </w:tc>
        <w:tc>
          <w:tcPr>
            <w:tcW w:w="3065" w:type="dxa"/>
            <w:tcBorders>
              <w:top w:val="nil"/>
              <w:left w:val="single" w:sz="48" w:space="0" w:color="FFFFFF"/>
              <w:bottom w:val="nil"/>
              <w:right w:val="nil"/>
            </w:tcBorders>
          </w:tcPr>
          <w:p w14:paraId="5FC02EEE" w14:textId="77777777" w:rsidR="00617B53" w:rsidRPr="003424CA" w:rsidRDefault="00617B53" w:rsidP="002B5030">
            <w:pPr>
              <w:rPr>
                <w:ins w:id="39" w:author="Monica Maria Garro Lopez" w:date="2025-03-21T16:20:00Z"/>
                <w:color w:val="FFFFFF" w:themeColor="background1"/>
              </w:rPr>
            </w:pPr>
            <w:ins w:id="40" w:author="Monica Maria Garro Lopez" w:date="2025-03-21T16:20:00Z">
              <w:r w:rsidRPr="003424CA">
                <w:rPr>
                  <w:color w:val="FFFFFF" w:themeColor="background1"/>
                </w:rPr>
                <w:t>Convocatoria:</w:t>
              </w:r>
            </w:ins>
          </w:p>
          <w:p w14:paraId="6AD54131" w14:textId="77777777" w:rsidR="00617B53" w:rsidRPr="003424CA" w:rsidRDefault="00617B53" w:rsidP="002B5030">
            <w:pPr>
              <w:rPr>
                <w:ins w:id="41" w:author="Monica Maria Garro Lopez" w:date="2025-03-21T16:20:00Z"/>
                <w:color w:val="FFFFFF" w:themeColor="background1"/>
              </w:rPr>
            </w:pPr>
          </w:p>
          <w:p w14:paraId="1232E1C0" w14:textId="02278100" w:rsidR="00617B53" w:rsidRPr="003424CA" w:rsidRDefault="00617B53" w:rsidP="002B5030">
            <w:pPr>
              <w:rPr>
                <w:ins w:id="42" w:author="Monica Maria Garro Lopez" w:date="2025-03-21T16:20:00Z"/>
                <w:color w:val="FFFFFF" w:themeColor="background1"/>
              </w:rPr>
            </w:pPr>
            <w:ins w:id="43" w:author="Monica Maria Garro Lopez" w:date="2025-03-21T16:20:00Z">
              <w:r w:rsidRPr="003424CA">
                <w:rPr>
                  <w:color w:val="FFFFFF" w:themeColor="background1"/>
                </w:rPr>
                <w:t xml:space="preserve">Primera </w:t>
              </w:r>
            </w:ins>
          </w:p>
          <w:p w14:paraId="450B3A6C" w14:textId="77777777" w:rsidR="00617B53" w:rsidRPr="003424CA" w:rsidRDefault="00617B53" w:rsidP="002B5030">
            <w:pPr>
              <w:rPr>
                <w:ins w:id="44" w:author="Monica Maria Garro Lopez" w:date="2025-03-21T16:20:00Z"/>
                <w:color w:val="FFFFFF" w:themeColor="background1"/>
              </w:rPr>
            </w:pPr>
          </w:p>
        </w:tc>
      </w:tr>
    </w:tbl>
    <w:p w14:paraId="09581C4B" w14:textId="1A32D86E" w:rsidR="00617B53" w:rsidRPr="00ED5BE2" w:rsidRDefault="00691967" w:rsidP="00617B53">
      <w:pPr>
        <w:pStyle w:val="Piedepgina"/>
        <w:rPr>
          <w:ins w:id="45" w:author="Monica Maria Garro Lopez" w:date="2025-03-21T16:20:00Z"/>
          <w:sz w:val="20"/>
          <w:szCs w:val="20"/>
        </w:rPr>
      </w:pPr>
      <w:ins w:id="46" w:author="Monica Maria Garro Lopez" w:date="2025-03-21T16:22:00Z">
        <w:r>
          <w:rPr>
            <w:sz w:val="20"/>
            <w:szCs w:val="20"/>
          </w:rPr>
          <w:t>3</w:t>
        </w:r>
      </w:ins>
      <w:ins w:id="47" w:author="Monica Maria Garro Lopez" w:date="2025-03-21T16:20:00Z">
        <w:r w:rsidR="00617B53" w:rsidRPr="003424CA">
          <w:rPr>
            <w:sz w:val="20"/>
            <w:szCs w:val="20"/>
          </w:rPr>
          <w:t xml:space="preserve"> </w:t>
        </w:r>
      </w:ins>
      <w:ins w:id="48" w:author="Monica Maria Garro Lopez" w:date="2025-03-21T16:23:00Z">
        <w:r>
          <w:rPr>
            <w:sz w:val="20"/>
            <w:szCs w:val="20"/>
          </w:rPr>
          <w:t>marzo</w:t>
        </w:r>
      </w:ins>
      <w:ins w:id="49" w:author="Monica Maria Garro Lopez" w:date="2025-03-21T16:20:00Z">
        <w:r w:rsidR="00617B53" w:rsidRPr="003424CA">
          <w:rPr>
            <w:sz w:val="20"/>
            <w:szCs w:val="20"/>
          </w:rPr>
          <w:t xml:space="preserve"> 202</w:t>
        </w:r>
      </w:ins>
      <w:ins w:id="50" w:author="Monica Maria Garro Lopez" w:date="2025-03-21T16:23:00Z">
        <w:r>
          <w:rPr>
            <w:sz w:val="20"/>
            <w:szCs w:val="20"/>
          </w:rPr>
          <w:t>5</w:t>
        </w:r>
      </w:ins>
    </w:p>
    <w:p w14:paraId="14422617" w14:textId="77777777" w:rsidR="00617B53" w:rsidRDefault="00617B53" w:rsidP="00617B53">
      <w:pPr>
        <w:rPr>
          <w:ins w:id="51" w:author="Monica Maria Garro Lopez" w:date="2025-03-21T16:20:00Z"/>
        </w:rPr>
        <w:sectPr w:rsidR="00617B53">
          <w:pgSz w:w="11906" w:h="16838"/>
          <w:pgMar w:top="708" w:right="1701" w:bottom="794" w:left="1701" w:header="0" w:footer="0" w:gutter="0"/>
          <w:pgNumType w:start="1"/>
          <w:cols w:space="720"/>
          <w:formProt w:val="0"/>
          <w:docGrid w:linePitch="360"/>
        </w:sectPr>
      </w:pPr>
    </w:p>
    <w:p w14:paraId="77AABC43" w14:textId="71769002" w:rsidR="00906358" w:rsidDel="00617B53" w:rsidRDefault="00A973DB">
      <w:pPr>
        <w:rPr>
          <w:del w:id="52" w:author="Monica Maria Garro Lopez" w:date="2025-03-21T16:19:00Z"/>
          <w:b/>
          <w:sz w:val="52"/>
        </w:rPr>
      </w:pPr>
      <w:del w:id="53" w:author="Monica Maria Garro Lopez" w:date="2025-03-21T16:17:00Z">
        <w:r w:rsidDel="00A8497B">
          <w:rPr>
            <w:b/>
            <w:noProof/>
            <w:sz w:val="52"/>
          </w:rPr>
          <w:lastRenderedPageBreak/>
          <w:drawing>
            <wp:anchor distT="0" distB="0" distL="0" distR="0" simplePos="0" relativeHeight="43" behindDoc="1" locked="0" layoutInCell="1" allowOverlap="1" wp14:anchorId="4116A782" wp14:editId="49270135">
              <wp:simplePos x="0" y="0"/>
              <wp:positionH relativeFrom="column">
                <wp:posOffset>-1200900</wp:posOffset>
              </wp:positionH>
              <wp:positionV relativeFrom="paragraph">
                <wp:posOffset>-1630622</wp:posOffset>
              </wp:positionV>
              <wp:extent cx="7555865" cy="10692130"/>
              <wp:effectExtent l="0" t="0" r="0" b="0"/>
              <wp:wrapNone/>
              <wp:docPr id="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8"/>
                      <pic:cNvPicPr>
                        <a:picLocks noChangeAspect="1" noChangeArrowheads="1"/>
                      </pic:cNvPicPr>
                    </pic:nvPicPr>
                    <pic:blipFill>
                      <a:blip r:embed="rId8"/>
                      <a:stretch>
                        <a:fillRect/>
                      </a:stretch>
                    </pic:blipFill>
                    <pic:spPr bwMode="auto">
                      <a:xfrm>
                        <a:off x="0" y="0"/>
                        <a:ext cx="7555865" cy="10692130"/>
                      </a:xfrm>
                      <a:prstGeom prst="rect">
                        <a:avLst/>
                      </a:prstGeom>
                    </pic:spPr>
                  </pic:pic>
                </a:graphicData>
              </a:graphic>
            </wp:anchor>
          </w:drawing>
        </w:r>
      </w:del>
    </w:p>
    <w:p w14:paraId="23F862B1" w14:textId="7DD72FDF" w:rsidR="00906358" w:rsidRPr="00F51487" w:rsidDel="00617B53" w:rsidRDefault="00F51487" w:rsidP="00F51487">
      <w:pPr>
        <w:pStyle w:val="NormalWeb"/>
        <w:spacing w:before="0" w:beforeAutospacing="0" w:after="200" w:afterAutospacing="0"/>
        <w:jc w:val="both"/>
        <w:rPr>
          <w:del w:id="54" w:author="Monica Maria Garro Lopez" w:date="2025-03-21T16:19:00Z"/>
        </w:rPr>
      </w:pPr>
      <w:del w:id="55" w:author="Monica Maria Garro Lopez" w:date="2025-03-21T16:19:00Z">
        <w:r w:rsidDel="00617B53">
          <w:rPr>
            <w:rFonts w:ascii="Arial" w:hAnsi="Arial" w:cs="Arial"/>
            <w:b/>
            <w:bCs/>
            <w:color w:val="000000"/>
            <w:sz w:val="36"/>
            <w:szCs w:val="36"/>
          </w:rPr>
          <w:delText xml:space="preserve">El Rol de los </w:delText>
        </w:r>
        <w:r w:rsidR="004C0364" w:rsidRPr="004C0364" w:rsidDel="00617B53">
          <w:rPr>
            <w:rFonts w:ascii="Arial" w:hAnsi="Arial" w:cs="Arial"/>
            <w:b/>
            <w:bCs/>
            <w:i/>
            <w:color w:val="000000"/>
            <w:sz w:val="36"/>
            <w:szCs w:val="36"/>
          </w:rPr>
          <w:delText>Data Lake</w:delText>
        </w:r>
        <w:r w:rsidR="008A3BCE" w:rsidRPr="008A3BCE" w:rsidDel="00617B53">
          <w:rPr>
            <w:rFonts w:ascii="Arial" w:hAnsi="Arial" w:cs="Arial"/>
            <w:b/>
            <w:bCs/>
            <w:i/>
            <w:color w:val="000000"/>
            <w:sz w:val="36"/>
            <w:szCs w:val="36"/>
          </w:rPr>
          <w:delText>s</w:delText>
        </w:r>
        <w:r w:rsidDel="00617B53">
          <w:rPr>
            <w:rFonts w:ascii="Arial" w:hAnsi="Arial" w:cs="Arial"/>
            <w:b/>
            <w:bCs/>
            <w:color w:val="000000"/>
            <w:sz w:val="36"/>
            <w:szCs w:val="36"/>
          </w:rPr>
          <w:delText xml:space="preserve"> y </w:delText>
        </w:r>
        <w:r w:rsidR="008A3BCE" w:rsidRPr="008A3BCE" w:rsidDel="00617B53">
          <w:rPr>
            <w:rFonts w:ascii="Arial" w:hAnsi="Arial" w:cs="Arial"/>
            <w:b/>
            <w:bCs/>
            <w:i/>
            <w:color w:val="000000"/>
            <w:sz w:val="36"/>
            <w:szCs w:val="36"/>
          </w:rPr>
          <w:delText>Data Warehouses</w:delText>
        </w:r>
        <w:r w:rsidDel="00617B53">
          <w:rPr>
            <w:rFonts w:ascii="Arial" w:hAnsi="Arial" w:cs="Arial"/>
            <w:b/>
            <w:bCs/>
            <w:color w:val="000000"/>
            <w:sz w:val="36"/>
            <w:szCs w:val="36"/>
          </w:rPr>
          <w:delText xml:space="preserve"> en la Gestión de Datos Masivos</w:delText>
        </w:r>
      </w:del>
    </w:p>
    <w:p w14:paraId="0AEEF5A6" w14:textId="43547FF0" w:rsidR="00906358" w:rsidDel="00617B53" w:rsidRDefault="00906358">
      <w:pPr>
        <w:rPr>
          <w:del w:id="56" w:author="Monica Maria Garro Lopez" w:date="2025-03-21T16:19:00Z"/>
        </w:rPr>
      </w:pPr>
    </w:p>
    <w:p w14:paraId="0C529083" w14:textId="1BBCF2D5" w:rsidR="00906358" w:rsidDel="00617B53" w:rsidRDefault="00906358">
      <w:pPr>
        <w:rPr>
          <w:del w:id="57" w:author="Monica Maria Garro Lopez" w:date="2025-03-21T16:19:00Z"/>
        </w:rPr>
      </w:pPr>
    </w:p>
    <w:p w14:paraId="567EB5B3" w14:textId="3ABC8449" w:rsidR="00906358" w:rsidDel="00617B53" w:rsidRDefault="00906358">
      <w:pPr>
        <w:rPr>
          <w:del w:id="58" w:author="Monica Maria Garro Lopez" w:date="2025-03-21T16:19:00Z"/>
        </w:rPr>
      </w:pPr>
    </w:p>
    <w:tbl>
      <w:tblPr>
        <w:tblStyle w:val="Tablaconcuadrcula"/>
        <w:tblpPr w:leftFromText="141" w:rightFromText="141" w:vertAnchor="text" w:horzAnchor="margin" w:tblpY="-49"/>
        <w:tblW w:w="9419" w:type="dxa"/>
        <w:tblLook w:val="04A0" w:firstRow="1" w:lastRow="0" w:firstColumn="1" w:lastColumn="0" w:noHBand="0" w:noVBand="1"/>
      </w:tblPr>
      <w:tblGrid>
        <w:gridCol w:w="3061"/>
        <w:gridCol w:w="3293"/>
        <w:gridCol w:w="3065"/>
      </w:tblGrid>
      <w:tr w:rsidR="00A8497B" w:rsidRPr="00A8497B" w:rsidDel="00617B53" w14:paraId="06823AB9" w14:textId="4F62AC94">
        <w:trPr>
          <w:trHeight w:val="2160"/>
          <w:del w:id="59" w:author="Monica Maria Garro Lopez" w:date="2025-03-21T16:19:00Z"/>
        </w:trPr>
        <w:tc>
          <w:tcPr>
            <w:tcW w:w="3061" w:type="dxa"/>
            <w:tcBorders>
              <w:top w:val="nil"/>
              <w:left w:val="single" w:sz="48" w:space="0" w:color="FFFFFF"/>
              <w:bottom w:val="nil"/>
              <w:right w:val="single" w:sz="48" w:space="0" w:color="FFFFFF"/>
            </w:tcBorders>
          </w:tcPr>
          <w:p w14:paraId="0CD85D36" w14:textId="4083747E" w:rsidR="00F51487" w:rsidRPr="00A8497B" w:rsidDel="00617B53" w:rsidRDefault="00F51487" w:rsidP="00F51487">
            <w:pPr>
              <w:pStyle w:val="NormalWeb"/>
              <w:spacing w:before="0" w:beforeAutospacing="0" w:after="200" w:afterAutospacing="0"/>
              <w:jc w:val="both"/>
              <w:rPr>
                <w:del w:id="60" w:author="Monica Maria Garro Lopez" w:date="2025-03-21T16:19:00Z"/>
                <w:moveFrom w:id="61" w:author="Monica Maria Garro Lopez" w:date="2025-03-21T06:39:00Z"/>
                <w:color w:val="FF0000"/>
                <w:rPrChange w:id="62" w:author="Monica Maria Garro Lopez" w:date="2025-03-21T16:17:00Z">
                  <w:rPr>
                    <w:del w:id="63" w:author="Monica Maria Garro Lopez" w:date="2025-03-21T16:19:00Z"/>
                    <w:moveFrom w:id="64" w:author="Monica Maria Garro Lopez" w:date="2025-03-21T06:39:00Z"/>
                  </w:rPr>
                </w:rPrChange>
              </w:rPr>
            </w:pPr>
            <w:moveFromRangeStart w:id="65" w:author="Monica Maria Garro Lopez" w:date="2025-03-21T06:39:00Z" w:name="move193431561"/>
            <w:moveFrom w:id="66" w:author="Monica Maria Garro Lopez" w:date="2025-03-21T06:39:00Z">
              <w:del w:id="67" w:author="Monica Maria Garro Lopez" w:date="2025-03-21T16:19:00Z">
                <w:r w:rsidRPr="00A8497B" w:rsidDel="00617B53">
                  <w:rPr>
                    <w:color w:val="FF0000"/>
                    <w:rPrChange w:id="68" w:author="Monica Maria Garro Lopez" w:date="2025-03-21T16:17:00Z">
                      <w:rPr>
                        <w:color w:val="000000"/>
                      </w:rPr>
                    </w:rPrChange>
                  </w:rPr>
                  <w:delText>Titulación:</w:delText>
                </w:r>
              </w:del>
            </w:moveFrom>
          </w:p>
          <w:p w14:paraId="637C8DDF" w14:textId="61438C49" w:rsidR="00F51487" w:rsidRPr="00A8497B" w:rsidDel="00617B53" w:rsidRDefault="00F51487" w:rsidP="00F51487">
            <w:pPr>
              <w:pStyle w:val="NormalWeb"/>
              <w:spacing w:before="0" w:beforeAutospacing="0" w:after="200" w:afterAutospacing="0"/>
              <w:jc w:val="both"/>
              <w:rPr>
                <w:del w:id="69" w:author="Monica Maria Garro Lopez" w:date="2025-03-21T16:19:00Z"/>
                <w:moveFrom w:id="70" w:author="Monica Maria Garro Lopez" w:date="2025-03-21T06:39:00Z"/>
                <w:color w:val="FF0000"/>
                <w:rPrChange w:id="71" w:author="Monica Maria Garro Lopez" w:date="2025-03-21T16:17:00Z">
                  <w:rPr>
                    <w:del w:id="72" w:author="Monica Maria Garro Lopez" w:date="2025-03-21T16:19:00Z"/>
                    <w:moveFrom w:id="73" w:author="Monica Maria Garro Lopez" w:date="2025-03-21T06:39:00Z"/>
                  </w:rPr>
                </w:rPrChange>
              </w:rPr>
            </w:pPr>
            <w:moveFrom w:id="74" w:author="Monica Maria Garro Lopez" w:date="2025-03-21T06:39:00Z">
              <w:del w:id="75" w:author="Monica Maria Garro Lopez" w:date="2025-03-21T16:19:00Z">
                <w:r w:rsidRPr="00A8497B" w:rsidDel="00617B53">
                  <w:rPr>
                    <w:color w:val="FF0000"/>
                    <w:rPrChange w:id="76" w:author="Monica Maria Garro Lopez" w:date="2025-03-21T16:17:00Z">
                      <w:rPr>
                        <w:color w:val="000000"/>
                      </w:rPr>
                    </w:rPrChange>
                  </w:rPr>
                  <w:delText xml:space="preserve">Máster en </w:delText>
                </w:r>
                <w:r w:rsidR="00D44EA3" w:rsidRPr="00A8497B" w:rsidDel="00617B53">
                  <w:rPr>
                    <w:color w:val="FF0000"/>
                    <w:rPrChange w:id="77" w:author="Monica Maria Garro Lopez" w:date="2025-03-21T16:17:00Z">
                      <w:rPr>
                        <w:color w:val="000000"/>
                      </w:rPr>
                    </w:rPrChange>
                  </w:rPr>
                  <w:delText>Big Data</w:delText>
                </w:r>
                <w:r w:rsidRPr="00A8497B" w:rsidDel="00617B53">
                  <w:rPr>
                    <w:color w:val="FF0000"/>
                    <w:rPrChange w:id="78" w:author="Monica Maria Garro Lopez" w:date="2025-03-21T16:17:00Z">
                      <w:rPr>
                        <w:color w:val="000000"/>
                      </w:rPr>
                    </w:rPrChange>
                  </w:rPr>
                  <w:delText xml:space="preserve"> y Ciencia de datos</w:delText>
                </w:r>
              </w:del>
            </w:moveFrom>
          </w:p>
          <w:p w14:paraId="3C5B9920" w14:textId="2B5C4661" w:rsidR="00F51487" w:rsidRPr="00A8497B" w:rsidDel="00617B53" w:rsidRDefault="00F51487" w:rsidP="00F51487">
            <w:pPr>
              <w:pStyle w:val="NormalWeb"/>
              <w:spacing w:before="0" w:beforeAutospacing="0" w:after="200" w:afterAutospacing="0"/>
              <w:jc w:val="both"/>
              <w:rPr>
                <w:del w:id="79" w:author="Monica Maria Garro Lopez" w:date="2025-03-21T16:19:00Z"/>
                <w:moveFrom w:id="80" w:author="Monica Maria Garro Lopez" w:date="2025-03-21T06:39:00Z"/>
                <w:color w:val="FF0000"/>
                <w:rPrChange w:id="81" w:author="Monica Maria Garro Lopez" w:date="2025-03-21T16:17:00Z">
                  <w:rPr>
                    <w:del w:id="82" w:author="Monica Maria Garro Lopez" w:date="2025-03-21T16:19:00Z"/>
                    <w:moveFrom w:id="83" w:author="Monica Maria Garro Lopez" w:date="2025-03-21T06:39:00Z"/>
                  </w:rPr>
                </w:rPrChange>
              </w:rPr>
            </w:pPr>
            <w:moveFrom w:id="84" w:author="Monica Maria Garro Lopez" w:date="2025-03-21T06:39:00Z">
              <w:del w:id="85" w:author="Monica Maria Garro Lopez" w:date="2025-03-21T16:19:00Z">
                <w:r w:rsidRPr="00A8497B" w:rsidDel="00617B53">
                  <w:rPr>
                    <w:color w:val="FF0000"/>
                    <w:rPrChange w:id="86" w:author="Monica Maria Garro Lopez" w:date="2025-03-21T16:17:00Z">
                      <w:rPr>
                        <w:color w:val="000000"/>
                      </w:rPr>
                    </w:rPrChange>
                  </w:rPr>
                  <w:delText>Curso académico </w:delText>
                </w:r>
              </w:del>
            </w:moveFrom>
          </w:p>
          <w:p w14:paraId="210E36CB" w14:textId="684ECF86" w:rsidR="00F51487" w:rsidRPr="00A8497B" w:rsidDel="00617B53" w:rsidRDefault="00F51487" w:rsidP="00F51487">
            <w:pPr>
              <w:pStyle w:val="NormalWeb"/>
              <w:spacing w:before="0" w:beforeAutospacing="0" w:after="200" w:afterAutospacing="0"/>
              <w:jc w:val="both"/>
              <w:rPr>
                <w:del w:id="87" w:author="Monica Maria Garro Lopez" w:date="2025-03-21T16:19:00Z"/>
                <w:moveFrom w:id="88" w:author="Monica Maria Garro Lopez" w:date="2025-03-21T06:39:00Z"/>
                <w:color w:val="FF0000"/>
                <w:rPrChange w:id="89" w:author="Monica Maria Garro Lopez" w:date="2025-03-21T16:17:00Z">
                  <w:rPr>
                    <w:del w:id="90" w:author="Monica Maria Garro Lopez" w:date="2025-03-21T16:19:00Z"/>
                    <w:moveFrom w:id="91" w:author="Monica Maria Garro Lopez" w:date="2025-03-21T06:39:00Z"/>
                  </w:rPr>
                </w:rPrChange>
              </w:rPr>
            </w:pPr>
            <w:moveFrom w:id="92" w:author="Monica Maria Garro Lopez" w:date="2025-03-21T06:39:00Z">
              <w:del w:id="93" w:author="Monica Maria Garro Lopez" w:date="2025-03-21T16:19:00Z">
                <w:r w:rsidRPr="00A8497B" w:rsidDel="00617B53">
                  <w:rPr>
                    <w:color w:val="FF0000"/>
                    <w:rPrChange w:id="94" w:author="Monica Maria Garro Lopez" w:date="2025-03-21T16:17:00Z">
                      <w:rPr>
                        <w:color w:val="000000"/>
                      </w:rPr>
                    </w:rPrChange>
                  </w:rPr>
                  <w:delText>2024 - 2025</w:delText>
                </w:r>
              </w:del>
            </w:moveFrom>
          </w:p>
          <w:p w14:paraId="343DAC7F" w14:textId="327C3873" w:rsidR="00906358" w:rsidRPr="00A8497B" w:rsidDel="00617B53" w:rsidRDefault="00906358">
            <w:pPr>
              <w:rPr>
                <w:del w:id="95" w:author="Monica Maria Garro Lopez" w:date="2025-03-21T16:19:00Z"/>
                <w:moveFrom w:id="96" w:author="Monica Maria Garro Lopez" w:date="2025-03-21T06:39:00Z"/>
                <w:color w:val="FF0000"/>
                <w:rPrChange w:id="97" w:author="Monica Maria Garro Lopez" w:date="2025-03-21T16:17:00Z">
                  <w:rPr>
                    <w:del w:id="98" w:author="Monica Maria Garro Lopez" w:date="2025-03-21T16:19:00Z"/>
                    <w:moveFrom w:id="99" w:author="Monica Maria Garro Lopez" w:date="2025-03-21T06:39:00Z"/>
                  </w:rPr>
                </w:rPrChange>
              </w:rPr>
            </w:pPr>
          </w:p>
        </w:tc>
        <w:tc>
          <w:tcPr>
            <w:tcW w:w="3293" w:type="dxa"/>
            <w:tcBorders>
              <w:top w:val="nil"/>
              <w:left w:val="single" w:sz="48" w:space="0" w:color="FFFFFF"/>
              <w:bottom w:val="nil"/>
              <w:right w:val="single" w:sz="48" w:space="0" w:color="FFFFFF"/>
            </w:tcBorders>
          </w:tcPr>
          <w:p w14:paraId="264C61A0" w14:textId="1AA0A93F" w:rsidR="00F51487" w:rsidRPr="00A8497B" w:rsidDel="00617B53" w:rsidRDefault="00F51487" w:rsidP="00F51487">
            <w:pPr>
              <w:suppressAutoHyphens w:val="0"/>
              <w:spacing w:line="240" w:lineRule="auto"/>
              <w:rPr>
                <w:del w:id="100" w:author="Monica Maria Garro Lopez" w:date="2025-03-21T16:19:00Z"/>
                <w:moveFrom w:id="101" w:author="Monica Maria Garro Lopez" w:date="2025-03-21T06:39:00Z"/>
                <w:rFonts w:ascii="Times New Roman" w:eastAsia="Times New Roman" w:hAnsi="Times New Roman" w:cs="Times New Roman"/>
                <w:color w:val="FF0000"/>
                <w:sz w:val="24"/>
                <w:szCs w:val="24"/>
                <w:lang w:val="es-419" w:eastAsia="es-419"/>
                <w:rPrChange w:id="102" w:author="Monica Maria Garro Lopez" w:date="2025-03-21T16:17:00Z">
                  <w:rPr>
                    <w:del w:id="103" w:author="Monica Maria Garro Lopez" w:date="2025-03-21T16:19:00Z"/>
                    <w:moveFrom w:id="104" w:author="Monica Maria Garro Lopez" w:date="2025-03-21T06:39:00Z"/>
                    <w:rFonts w:ascii="Times New Roman" w:eastAsia="Times New Roman" w:hAnsi="Times New Roman" w:cs="Times New Roman"/>
                    <w:sz w:val="24"/>
                    <w:szCs w:val="24"/>
                    <w:lang w:val="es-419" w:eastAsia="es-419"/>
                  </w:rPr>
                </w:rPrChange>
              </w:rPr>
            </w:pPr>
            <w:moveFrom w:id="105" w:author="Monica Maria Garro Lopez" w:date="2025-03-21T06:39:00Z">
              <w:del w:id="106" w:author="Monica Maria Garro Lopez" w:date="2025-03-21T16:19:00Z">
                <w:r w:rsidRPr="00A8497B" w:rsidDel="00617B53">
                  <w:rPr>
                    <w:rFonts w:eastAsia="Times New Roman"/>
                    <w:color w:val="FF0000"/>
                    <w:lang w:val="es-419" w:eastAsia="es-419"/>
                    <w:rPrChange w:id="107" w:author="Monica Maria Garro Lopez" w:date="2025-03-21T16:17:00Z">
                      <w:rPr>
                        <w:rFonts w:eastAsia="Times New Roman"/>
                        <w:color w:val="000000"/>
                        <w:lang w:val="es-419" w:eastAsia="es-419"/>
                      </w:rPr>
                    </w:rPrChange>
                  </w:rPr>
                  <w:delText>Alumno/a: Garro López, Mónica María</w:delText>
                </w:r>
              </w:del>
            </w:moveFrom>
          </w:p>
          <w:p w14:paraId="5B4A00C7" w14:textId="5A86A281" w:rsidR="00F51487" w:rsidRPr="00A8497B" w:rsidDel="00617B53" w:rsidRDefault="00F51487" w:rsidP="00F51487">
            <w:pPr>
              <w:suppressAutoHyphens w:val="0"/>
              <w:spacing w:line="240" w:lineRule="auto"/>
              <w:rPr>
                <w:del w:id="108" w:author="Monica Maria Garro Lopez" w:date="2025-03-21T16:19:00Z"/>
                <w:moveFrom w:id="109" w:author="Monica Maria Garro Lopez" w:date="2025-03-21T06:39:00Z"/>
                <w:rFonts w:ascii="Times New Roman" w:eastAsia="Times New Roman" w:hAnsi="Times New Roman" w:cs="Times New Roman"/>
                <w:color w:val="FF0000"/>
                <w:sz w:val="24"/>
                <w:szCs w:val="24"/>
                <w:lang w:val="es-419" w:eastAsia="es-419"/>
                <w:rPrChange w:id="110" w:author="Monica Maria Garro Lopez" w:date="2025-03-21T16:17:00Z">
                  <w:rPr>
                    <w:del w:id="111" w:author="Monica Maria Garro Lopez" w:date="2025-03-21T16:19:00Z"/>
                    <w:moveFrom w:id="112" w:author="Monica Maria Garro Lopez" w:date="2025-03-21T06:39:00Z"/>
                    <w:rFonts w:ascii="Times New Roman" w:eastAsia="Times New Roman" w:hAnsi="Times New Roman" w:cs="Times New Roman"/>
                    <w:sz w:val="24"/>
                    <w:szCs w:val="24"/>
                    <w:lang w:val="es-419" w:eastAsia="es-419"/>
                  </w:rPr>
                </w:rPrChange>
              </w:rPr>
            </w:pPr>
            <w:moveFrom w:id="113" w:author="Monica Maria Garro Lopez" w:date="2025-03-21T06:39:00Z">
              <w:del w:id="114" w:author="Monica Maria Garro Lopez" w:date="2025-03-21T16:19:00Z">
                <w:r w:rsidRPr="00A8497B" w:rsidDel="00617B53">
                  <w:rPr>
                    <w:rFonts w:eastAsia="Times New Roman"/>
                    <w:color w:val="FF0000"/>
                    <w:lang w:val="es-419" w:eastAsia="es-419"/>
                    <w:rPrChange w:id="115" w:author="Monica Maria Garro Lopez" w:date="2025-03-21T16:17:00Z">
                      <w:rPr>
                        <w:rFonts w:eastAsia="Times New Roman"/>
                        <w:color w:val="000000"/>
                        <w:lang w:val="es-419" w:eastAsia="es-419"/>
                      </w:rPr>
                    </w:rPrChange>
                  </w:rPr>
                  <w:delText>D.N.I: 32299176</w:delText>
                </w:r>
              </w:del>
            </w:moveFrom>
          </w:p>
          <w:p w14:paraId="410CC156" w14:textId="7A150D7F" w:rsidR="00F51487" w:rsidRPr="00A8497B" w:rsidDel="00617B53" w:rsidRDefault="00F51487" w:rsidP="00F51487">
            <w:pPr>
              <w:suppressAutoHyphens w:val="0"/>
              <w:spacing w:after="0" w:line="240" w:lineRule="auto"/>
              <w:jc w:val="left"/>
              <w:rPr>
                <w:del w:id="116" w:author="Monica Maria Garro Lopez" w:date="2025-03-21T16:19:00Z"/>
                <w:moveFrom w:id="117" w:author="Monica Maria Garro Lopez" w:date="2025-03-21T06:39:00Z"/>
                <w:rFonts w:ascii="Times New Roman" w:eastAsia="Times New Roman" w:hAnsi="Times New Roman" w:cs="Times New Roman"/>
                <w:color w:val="FF0000"/>
                <w:sz w:val="24"/>
                <w:szCs w:val="24"/>
                <w:lang w:val="es-419" w:eastAsia="es-419"/>
                <w:rPrChange w:id="118" w:author="Monica Maria Garro Lopez" w:date="2025-03-21T16:17:00Z">
                  <w:rPr>
                    <w:del w:id="119" w:author="Monica Maria Garro Lopez" w:date="2025-03-21T16:19:00Z"/>
                    <w:moveFrom w:id="120" w:author="Monica Maria Garro Lopez" w:date="2025-03-21T06:39:00Z"/>
                    <w:rFonts w:ascii="Times New Roman" w:eastAsia="Times New Roman" w:hAnsi="Times New Roman" w:cs="Times New Roman"/>
                    <w:sz w:val="24"/>
                    <w:szCs w:val="24"/>
                    <w:lang w:val="es-419" w:eastAsia="es-419"/>
                  </w:rPr>
                </w:rPrChange>
              </w:rPr>
            </w:pPr>
          </w:p>
          <w:p w14:paraId="2161E16D" w14:textId="16D8D3D6" w:rsidR="00F51487" w:rsidRPr="00A8497B" w:rsidDel="00617B53" w:rsidRDefault="00F51487" w:rsidP="00F51487">
            <w:pPr>
              <w:suppressAutoHyphens w:val="0"/>
              <w:spacing w:line="240" w:lineRule="auto"/>
              <w:rPr>
                <w:del w:id="121" w:author="Monica Maria Garro Lopez" w:date="2025-03-21T16:19:00Z"/>
                <w:moveFrom w:id="122" w:author="Monica Maria Garro Lopez" w:date="2025-03-21T06:39:00Z"/>
                <w:rFonts w:ascii="Times New Roman" w:eastAsia="Times New Roman" w:hAnsi="Times New Roman" w:cs="Times New Roman"/>
                <w:color w:val="FF0000"/>
                <w:sz w:val="24"/>
                <w:szCs w:val="24"/>
                <w:lang w:val="es-419" w:eastAsia="es-419"/>
                <w:rPrChange w:id="123" w:author="Monica Maria Garro Lopez" w:date="2025-03-21T16:17:00Z">
                  <w:rPr>
                    <w:del w:id="124" w:author="Monica Maria Garro Lopez" w:date="2025-03-21T16:19:00Z"/>
                    <w:moveFrom w:id="125" w:author="Monica Maria Garro Lopez" w:date="2025-03-21T06:39:00Z"/>
                    <w:rFonts w:ascii="Times New Roman" w:eastAsia="Times New Roman" w:hAnsi="Times New Roman" w:cs="Times New Roman"/>
                    <w:sz w:val="24"/>
                    <w:szCs w:val="24"/>
                    <w:lang w:val="es-419" w:eastAsia="es-419"/>
                  </w:rPr>
                </w:rPrChange>
              </w:rPr>
            </w:pPr>
            <w:moveFrom w:id="126" w:author="Monica Maria Garro Lopez" w:date="2025-03-21T06:39:00Z">
              <w:del w:id="127" w:author="Monica Maria Garro Lopez" w:date="2025-03-21T16:19:00Z">
                <w:r w:rsidRPr="00A8497B" w:rsidDel="00617B53">
                  <w:rPr>
                    <w:rFonts w:eastAsia="Times New Roman"/>
                    <w:color w:val="FF0000"/>
                    <w:lang w:val="es-419" w:eastAsia="es-419"/>
                    <w:rPrChange w:id="128" w:author="Monica Maria Garro Lopez" w:date="2025-03-21T16:17:00Z">
                      <w:rPr>
                        <w:rFonts w:eastAsia="Times New Roman"/>
                        <w:color w:val="000000"/>
                        <w:lang w:val="es-419" w:eastAsia="es-419"/>
                      </w:rPr>
                    </w:rPrChange>
                  </w:rPr>
                  <w:delText>Director/a de TFM: Gema Pérez Martínez</w:delText>
                </w:r>
              </w:del>
            </w:moveFrom>
          </w:p>
          <w:p w14:paraId="416F333C" w14:textId="1743810D" w:rsidR="00906358" w:rsidRPr="00A8497B" w:rsidDel="00617B53" w:rsidRDefault="00906358">
            <w:pPr>
              <w:rPr>
                <w:del w:id="129" w:author="Monica Maria Garro Lopez" w:date="2025-03-21T16:19:00Z"/>
                <w:moveFrom w:id="130" w:author="Monica Maria Garro Lopez" w:date="2025-03-21T06:39:00Z"/>
                <w:color w:val="FF0000"/>
                <w:lang w:val="es-419"/>
                <w:rPrChange w:id="131" w:author="Monica Maria Garro Lopez" w:date="2025-03-21T16:17:00Z">
                  <w:rPr>
                    <w:del w:id="132" w:author="Monica Maria Garro Lopez" w:date="2025-03-21T16:19:00Z"/>
                    <w:moveFrom w:id="133" w:author="Monica Maria Garro Lopez" w:date="2025-03-21T06:39:00Z"/>
                    <w:lang w:val="es-419"/>
                  </w:rPr>
                </w:rPrChange>
              </w:rPr>
            </w:pPr>
          </w:p>
        </w:tc>
        <w:tc>
          <w:tcPr>
            <w:tcW w:w="3065" w:type="dxa"/>
            <w:tcBorders>
              <w:top w:val="nil"/>
              <w:left w:val="single" w:sz="48" w:space="0" w:color="FFFFFF"/>
              <w:bottom w:val="nil"/>
              <w:right w:val="nil"/>
            </w:tcBorders>
          </w:tcPr>
          <w:p w14:paraId="620D5784" w14:textId="76E8DA72" w:rsidR="00906358" w:rsidRPr="00A8497B" w:rsidDel="00617B53" w:rsidRDefault="00A973DB">
            <w:pPr>
              <w:rPr>
                <w:del w:id="134" w:author="Monica Maria Garro Lopez" w:date="2025-03-21T16:19:00Z"/>
                <w:moveFrom w:id="135" w:author="Monica Maria Garro Lopez" w:date="2025-03-21T06:39:00Z"/>
                <w:color w:val="FF0000"/>
                <w:rPrChange w:id="136" w:author="Monica Maria Garro Lopez" w:date="2025-03-21T16:17:00Z">
                  <w:rPr>
                    <w:del w:id="137" w:author="Monica Maria Garro Lopez" w:date="2025-03-21T16:19:00Z"/>
                    <w:moveFrom w:id="138" w:author="Monica Maria Garro Lopez" w:date="2025-03-21T06:39:00Z"/>
                    <w:color w:val="FFFFFF" w:themeColor="background1"/>
                  </w:rPr>
                </w:rPrChange>
              </w:rPr>
            </w:pPr>
            <w:moveFrom w:id="139" w:author="Monica Maria Garro Lopez" w:date="2025-03-21T06:39:00Z">
              <w:del w:id="140" w:author="Monica Maria Garro Lopez" w:date="2025-03-21T16:19:00Z">
                <w:r w:rsidRPr="00A8497B" w:rsidDel="00617B53">
                  <w:rPr>
                    <w:color w:val="FF0000"/>
                    <w:rPrChange w:id="141" w:author="Monica Maria Garro Lopez" w:date="2025-03-21T16:17:00Z">
                      <w:rPr>
                        <w:color w:val="FFFFFF" w:themeColor="background1"/>
                      </w:rPr>
                    </w:rPrChange>
                  </w:rPr>
                  <w:delText>Convocatoria:</w:delText>
                </w:r>
              </w:del>
            </w:moveFrom>
          </w:p>
          <w:p w14:paraId="34E3512C" w14:textId="5E113110" w:rsidR="00906358" w:rsidRPr="00A8497B" w:rsidDel="00617B53" w:rsidRDefault="00906358">
            <w:pPr>
              <w:rPr>
                <w:del w:id="142" w:author="Monica Maria Garro Lopez" w:date="2025-03-21T16:19:00Z"/>
                <w:moveFrom w:id="143" w:author="Monica Maria Garro Lopez" w:date="2025-03-21T06:39:00Z"/>
                <w:color w:val="FF0000"/>
                <w:rPrChange w:id="144" w:author="Monica Maria Garro Lopez" w:date="2025-03-21T16:17:00Z">
                  <w:rPr>
                    <w:del w:id="145" w:author="Monica Maria Garro Lopez" w:date="2025-03-21T16:19:00Z"/>
                    <w:moveFrom w:id="146" w:author="Monica Maria Garro Lopez" w:date="2025-03-21T06:39:00Z"/>
                    <w:color w:val="FFFFFF" w:themeColor="background1"/>
                  </w:rPr>
                </w:rPrChange>
              </w:rPr>
            </w:pPr>
          </w:p>
          <w:p w14:paraId="1D66A986" w14:textId="54941125" w:rsidR="00906358" w:rsidRPr="00A8497B" w:rsidDel="00617B53" w:rsidRDefault="00906358">
            <w:pPr>
              <w:rPr>
                <w:del w:id="147" w:author="Monica Maria Garro Lopez" w:date="2025-03-21T16:19:00Z"/>
                <w:moveFrom w:id="148" w:author="Monica Maria Garro Lopez" w:date="2025-03-21T06:39:00Z"/>
                <w:color w:val="FF0000"/>
                <w:rPrChange w:id="149" w:author="Monica Maria Garro Lopez" w:date="2025-03-21T16:17:00Z">
                  <w:rPr>
                    <w:del w:id="150" w:author="Monica Maria Garro Lopez" w:date="2025-03-21T16:19:00Z"/>
                    <w:moveFrom w:id="151" w:author="Monica Maria Garro Lopez" w:date="2025-03-21T06:39:00Z"/>
                  </w:rPr>
                </w:rPrChange>
              </w:rPr>
            </w:pPr>
          </w:p>
        </w:tc>
      </w:tr>
      <w:moveFromRangeEnd w:id="65"/>
    </w:tbl>
    <w:p w14:paraId="4D1371CB" w14:textId="5C5C4E2D" w:rsidR="00906358" w:rsidDel="00617B53" w:rsidRDefault="00906358">
      <w:pPr>
        <w:pStyle w:val="Piedepgina"/>
        <w:rPr>
          <w:del w:id="152" w:author="Monica Maria Garro Lopez" w:date="2025-03-21T16:19:00Z"/>
          <w:color w:val="FFFFFF" w:themeColor="background1"/>
          <w:sz w:val="20"/>
          <w:szCs w:val="20"/>
        </w:rPr>
      </w:pPr>
    </w:p>
    <w:p w14:paraId="7E01677D" w14:textId="5C2FFDFF" w:rsidR="00906358" w:rsidDel="00617B53" w:rsidRDefault="00906358">
      <w:pPr>
        <w:pStyle w:val="Piedepgina"/>
        <w:rPr>
          <w:del w:id="153" w:author="Monica Maria Garro Lopez" w:date="2025-03-21T16:19:00Z"/>
          <w:color w:val="FFFFFF" w:themeColor="background1"/>
          <w:sz w:val="20"/>
          <w:szCs w:val="20"/>
        </w:rPr>
      </w:pPr>
    </w:p>
    <w:p w14:paraId="16EC1216" w14:textId="382FFDD3" w:rsidR="00906358" w:rsidDel="00617B53" w:rsidRDefault="00906358">
      <w:pPr>
        <w:pStyle w:val="Piedepgina"/>
        <w:rPr>
          <w:del w:id="154" w:author="Monica Maria Garro Lopez" w:date="2025-03-21T16:19:00Z"/>
          <w:color w:val="FFFFFF" w:themeColor="background1"/>
          <w:sz w:val="20"/>
          <w:szCs w:val="20"/>
        </w:rPr>
      </w:pPr>
    </w:p>
    <w:p w14:paraId="797E8A37" w14:textId="2429477E" w:rsidR="00906358" w:rsidDel="00617B53" w:rsidRDefault="00906358">
      <w:pPr>
        <w:pStyle w:val="Piedepgina"/>
        <w:rPr>
          <w:del w:id="155" w:author="Monica Maria Garro Lopez" w:date="2025-03-21T16:19:00Z"/>
          <w:color w:val="FFFFFF" w:themeColor="background1"/>
          <w:sz w:val="20"/>
          <w:szCs w:val="20"/>
        </w:rPr>
      </w:pPr>
    </w:p>
    <w:p w14:paraId="068950FA" w14:textId="5EA87D52" w:rsidR="00906358" w:rsidDel="00617B53" w:rsidRDefault="00906358">
      <w:pPr>
        <w:pStyle w:val="Piedepgina"/>
        <w:rPr>
          <w:del w:id="156" w:author="Monica Maria Garro Lopez" w:date="2025-03-21T16:19:00Z"/>
          <w:color w:val="FFFFFF" w:themeColor="background1"/>
          <w:sz w:val="20"/>
          <w:szCs w:val="20"/>
        </w:rPr>
      </w:pPr>
    </w:p>
    <w:tbl>
      <w:tblPr>
        <w:tblStyle w:val="Tablaconcuadrcula"/>
        <w:tblpPr w:leftFromText="141" w:rightFromText="141" w:vertAnchor="text" w:horzAnchor="margin" w:tblpY="7553"/>
        <w:tblW w:w="9419" w:type="dxa"/>
        <w:tblLook w:val="04A0" w:firstRow="1" w:lastRow="0" w:firstColumn="1" w:lastColumn="0" w:noHBand="0" w:noVBand="1"/>
        <w:tblPrChange w:id="157" w:author="Monica Maria Garro Lopez" w:date="2025-03-21T06:39:00Z">
          <w:tblPr>
            <w:tblStyle w:val="Tablaconcuadrcula"/>
            <w:tblpPr w:leftFromText="141" w:rightFromText="141" w:vertAnchor="text" w:horzAnchor="margin" w:tblpY="2916"/>
            <w:tblW w:w="9419" w:type="dxa"/>
            <w:tblLook w:val="04A0" w:firstRow="1" w:lastRow="0" w:firstColumn="1" w:lastColumn="0" w:noHBand="0" w:noVBand="1"/>
          </w:tblPr>
        </w:tblPrChange>
      </w:tblPr>
      <w:tblGrid>
        <w:gridCol w:w="3061"/>
        <w:gridCol w:w="3293"/>
        <w:gridCol w:w="3065"/>
        <w:tblGridChange w:id="158">
          <w:tblGrid>
            <w:gridCol w:w="3061"/>
            <w:gridCol w:w="3293"/>
            <w:gridCol w:w="3065"/>
          </w:tblGrid>
        </w:tblGridChange>
      </w:tblGrid>
      <w:tr w:rsidR="003934D7" w:rsidDel="00617B53" w14:paraId="03C8DCEF" w14:textId="4D4129D1" w:rsidTr="003934D7">
        <w:trPr>
          <w:trHeight w:val="2160"/>
          <w:del w:id="159" w:author="Monica Maria Garro Lopez" w:date="2025-03-21T16:20:00Z"/>
          <w:trPrChange w:id="160" w:author="Monica Maria Garro Lopez" w:date="2025-03-21T06:39:00Z">
            <w:trPr>
              <w:trHeight w:val="2160"/>
            </w:trPr>
          </w:trPrChange>
        </w:trPr>
        <w:tc>
          <w:tcPr>
            <w:tcW w:w="3061" w:type="dxa"/>
            <w:tcBorders>
              <w:top w:val="nil"/>
              <w:left w:val="single" w:sz="48" w:space="0" w:color="FFFFFF"/>
              <w:bottom w:val="nil"/>
              <w:right w:val="single" w:sz="48" w:space="0" w:color="FFFFFF"/>
            </w:tcBorders>
            <w:tcPrChange w:id="161" w:author="Monica Maria Garro Lopez" w:date="2025-03-21T06:39:00Z">
              <w:tcPr>
                <w:tcW w:w="3061" w:type="dxa"/>
                <w:tcBorders>
                  <w:top w:val="nil"/>
                  <w:left w:val="single" w:sz="48" w:space="0" w:color="FFFFFF"/>
                  <w:bottom w:val="nil"/>
                  <w:right w:val="single" w:sz="48" w:space="0" w:color="FFFFFF"/>
                </w:tcBorders>
              </w:tcPr>
            </w:tcPrChange>
          </w:tcPr>
          <w:p w14:paraId="7B74F08E" w14:textId="073ED9BC" w:rsidR="003934D7" w:rsidRPr="003934D7" w:rsidDel="00617B53" w:rsidRDefault="003934D7">
            <w:pPr>
              <w:rPr>
                <w:del w:id="162" w:author="Monica Maria Garro Lopez" w:date="2025-03-21T16:20:00Z"/>
                <w:moveTo w:id="163" w:author="Monica Maria Garro Lopez" w:date="2025-03-21T06:39:00Z"/>
                <w:color w:val="FFFFFF" w:themeColor="background1"/>
                <w:rPrChange w:id="164" w:author="Monica Maria Garro Lopez" w:date="2025-03-21T06:39:00Z">
                  <w:rPr>
                    <w:del w:id="165" w:author="Monica Maria Garro Lopez" w:date="2025-03-21T16:20:00Z"/>
                    <w:moveTo w:id="166" w:author="Monica Maria Garro Lopez" w:date="2025-03-21T06:39:00Z"/>
                  </w:rPr>
                </w:rPrChange>
              </w:rPr>
              <w:pPrChange w:id="167" w:author="Monica Maria Garro Lopez" w:date="2025-03-21T06:39:00Z">
                <w:pPr>
                  <w:pStyle w:val="NormalWeb"/>
                  <w:framePr w:hSpace="141" w:wrap="around" w:vAnchor="text" w:hAnchor="margin" w:y="7553"/>
                  <w:spacing w:before="0" w:beforeAutospacing="0" w:after="200" w:afterAutospacing="0"/>
                  <w:jc w:val="both"/>
                </w:pPr>
              </w:pPrChange>
            </w:pPr>
            <w:moveToRangeStart w:id="168" w:author="Monica Maria Garro Lopez" w:date="2025-03-21T06:39:00Z" w:name="move193431561"/>
            <w:moveTo w:id="169" w:author="Monica Maria Garro Lopez" w:date="2025-03-21T06:39:00Z">
              <w:del w:id="170" w:author="Monica Maria Garro Lopez" w:date="2025-03-21T16:20:00Z">
                <w:r w:rsidRPr="003934D7" w:rsidDel="00617B53">
                  <w:rPr>
                    <w:color w:val="FFFFFF" w:themeColor="background1"/>
                    <w:rPrChange w:id="171" w:author="Monica Maria Garro Lopez" w:date="2025-03-21T06:39:00Z">
                      <w:rPr>
                        <w:color w:val="000000"/>
                      </w:rPr>
                    </w:rPrChange>
                  </w:rPr>
                  <w:delText>Titulación:</w:delText>
                </w:r>
              </w:del>
            </w:moveTo>
          </w:p>
          <w:p w14:paraId="503D7338" w14:textId="06E48A87" w:rsidR="003934D7" w:rsidRPr="003934D7" w:rsidDel="00617B53" w:rsidRDefault="003934D7">
            <w:pPr>
              <w:rPr>
                <w:del w:id="172" w:author="Monica Maria Garro Lopez" w:date="2025-03-21T16:20:00Z"/>
                <w:moveTo w:id="173" w:author="Monica Maria Garro Lopez" w:date="2025-03-21T06:39:00Z"/>
                <w:color w:val="FFFFFF" w:themeColor="background1"/>
                <w:rPrChange w:id="174" w:author="Monica Maria Garro Lopez" w:date="2025-03-21T06:39:00Z">
                  <w:rPr>
                    <w:del w:id="175" w:author="Monica Maria Garro Lopez" w:date="2025-03-21T16:20:00Z"/>
                    <w:moveTo w:id="176" w:author="Monica Maria Garro Lopez" w:date="2025-03-21T06:39:00Z"/>
                  </w:rPr>
                </w:rPrChange>
              </w:rPr>
              <w:pPrChange w:id="177" w:author="Monica Maria Garro Lopez" w:date="2025-03-21T06:39:00Z">
                <w:pPr>
                  <w:pStyle w:val="NormalWeb"/>
                  <w:framePr w:hSpace="141" w:wrap="around" w:vAnchor="text" w:hAnchor="margin" w:y="7553"/>
                  <w:spacing w:before="0" w:beforeAutospacing="0" w:after="200" w:afterAutospacing="0"/>
                  <w:jc w:val="both"/>
                </w:pPr>
              </w:pPrChange>
            </w:pPr>
            <w:moveTo w:id="178" w:author="Monica Maria Garro Lopez" w:date="2025-03-21T06:39:00Z">
              <w:del w:id="179" w:author="Monica Maria Garro Lopez" w:date="2025-03-21T16:20:00Z">
                <w:r w:rsidRPr="003934D7" w:rsidDel="00617B53">
                  <w:rPr>
                    <w:color w:val="FFFFFF" w:themeColor="background1"/>
                    <w:rPrChange w:id="180" w:author="Monica Maria Garro Lopez" w:date="2025-03-21T06:39:00Z">
                      <w:rPr>
                        <w:color w:val="000000"/>
                      </w:rPr>
                    </w:rPrChange>
                  </w:rPr>
                  <w:delText>Máster en Big Data y Ciencia de datos</w:delText>
                </w:r>
              </w:del>
            </w:moveTo>
          </w:p>
          <w:p w14:paraId="6079FA17" w14:textId="750AD579" w:rsidR="003934D7" w:rsidRPr="003934D7" w:rsidDel="00617B53" w:rsidRDefault="003934D7">
            <w:pPr>
              <w:rPr>
                <w:del w:id="181" w:author="Monica Maria Garro Lopez" w:date="2025-03-21T16:20:00Z"/>
                <w:moveTo w:id="182" w:author="Monica Maria Garro Lopez" w:date="2025-03-21T06:39:00Z"/>
                <w:color w:val="FFFFFF" w:themeColor="background1"/>
                <w:rPrChange w:id="183" w:author="Monica Maria Garro Lopez" w:date="2025-03-21T06:39:00Z">
                  <w:rPr>
                    <w:del w:id="184" w:author="Monica Maria Garro Lopez" w:date="2025-03-21T16:20:00Z"/>
                    <w:moveTo w:id="185" w:author="Monica Maria Garro Lopez" w:date="2025-03-21T06:39:00Z"/>
                  </w:rPr>
                </w:rPrChange>
              </w:rPr>
              <w:pPrChange w:id="186" w:author="Monica Maria Garro Lopez" w:date="2025-03-21T06:39:00Z">
                <w:pPr>
                  <w:pStyle w:val="NormalWeb"/>
                  <w:framePr w:hSpace="141" w:wrap="around" w:vAnchor="text" w:hAnchor="margin" w:y="7553"/>
                  <w:spacing w:before="0" w:beforeAutospacing="0" w:after="200" w:afterAutospacing="0"/>
                  <w:jc w:val="both"/>
                </w:pPr>
              </w:pPrChange>
            </w:pPr>
            <w:moveTo w:id="187" w:author="Monica Maria Garro Lopez" w:date="2025-03-21T06:39:00Z">
              <w:del w:id="188" w:author="Monica Maria Garro Lopez" w:date="2025-03-21T16:20:00Z">
                <w:r w:rsidRPr="003934D7" w:rsidDel="00617B53">
                  <w:rPr>
                    <w:color w:val="FFFFFF" w:themeColor="background1"/>
                    <w:rPrChange w:id="189" w:author="Monica Maria Garro Lopez" w:date="2025-03-21T06:39:00Z">
                      <w:rPr>
                        <w:color w:val="000000"/>
                      </w:rPr>
                    </w:rPrChange>
                  </w:rPr>
                  <w:delText>Curso académico </w:delText>
                </w:r>
              </w:del>
            </w:moveTo>
          </w:p>
          <w:p w14:paraId="427C40E3" w14:textId="63FFAFEA" w:rsidR="003934D7" w:rsidRPr="003934D7" w:rsidDel="00617B53" w:rsidRDefault="003934D7">
            <w:pPr>
              <w:rPr>
                <w:del w:id="190" w:author="Monica Maria Garro Lopez" w:date="2025-03-21T16:20:00Z"/>
                <w:moveTo w:id="191" w:author="Monica Maria Garro Lopez" w:date="2025-03-21T06:39:00Z"/>
                <w:color w:val="FFFFFF" w:themeColor="background1"/>
                <w:rPrChange w:id="192" w:author="Monica Maria Garro Lopez" w:date="2025-03-21T06:39:00Z">
                  <w:rPr>
                    <w:del w:id="193" w:author="Monica Maria Garro Lopez" w:date="2025-03-21T16:20:00Z"/>
                    <w:moveTo w:id="194" w:author="Monica Maria Garro Lopez" w:date="2025-03-21T06:39:00Z"/>
                  </w:rPr>
                </w:rPrChange>
              </w:rPr>
              <w:pPrChange w:id="195" w:author="Monica Maria Garro Lopez" w:date="2025-03-21T06:39:00Z">
                <w:pPr>
                  <w:pStyle w:val="NormalWeb"/>
                  <w:framePr w:hSpace="141" w:wrap="around" w:vAnchor="text" w:hAnchor="margin" w:y="7553"/>
                  <w:spacing w:before="0" w:beforeAutospacing="0" w:after="200" w:afterAutospacing="0"/>
                  <w:jc w:val="both"/>
                </w:pPr>
              </w:pPrChange>
            </w:pPr>
            <w:moveTo w:id="196" w:author="Monica Maria Garro Lopez" w:date="2025-03-21T06:39:00Z">
              <w:del w:id="197" w:author="Monica Maria Garro Lopez" w:date="2025-03-21T16:20:00Z">
                <w:r w:rsidRPr="003934D7" w:rsidDel="00617B53">
                  <w:rPr>
                    <w:color w:val="FFFFFF" w:themeColor="background1"/>
                    <w:rPrChange w:id="198" w:author="Monica Maria Garro Lopez" w:date="2025-03-21T06:39:00Z">
                      <w:rPr>
                        <w:color w:val="000000"/>
                      </w:rPr>
                    </w:rPrChange>
                  </w:rPr>
                  <w:delText>2024 - 2025</w:delText>
                </w:r>
              </w:del>
            </w:moveTo>
          </w:p>
          <w:p w14:paraId="33D219F6" w14:textId="630C84AA" w:rsidR="003934D7" w:rsidRPr="003934D7" w:rsidDel="00617B53" w:rsidRDefault="003934D7" w:rsidP="00AB6377">
            <w:pPr>
              <w:rPr>
                <w:del w:id="199" w:author="Monica Maria Garro Lopez" w:date="2025-03-21T16:20:00Z"/>
                <w:moveTo w:id="200" w:author="Monica Maria Garro Lopez" w:date="2025-03-21T06:39:00Z"/>
                <w:color w:val="FFFFFF" w:themeColor="background1"/>
                <w:rPrChange w:id="201" w:author="Monica Maria Garro Lopez" w:date="2025-03-21T06:39:00Z">
                  <w:rPr>
                    <w:del w:id="202" w:author="Monica Maria Garro Lopez" w:date="2025-03-21T16:20:00Z"/>
                    <w:moveTo w:id="203" w:author="Monica Maria Garro Lopez" w:date="2025-03-21T06:39:00Z"/>
                  </w:rPr>
                </w:rPrChange>
              </w:rPr>
            </w:pPr>
          </w:p>
        </w:tc>
        <w:tc>
          <w:tcPr>
            <w:tcW w:w="3293" w:type="dxa"/>
            <w:tcBorders>
              <w:top w:val="nil"/>
              <w:left w:val="single" w:sz="48" w:space="0" w:color="FFFFFF"/>
              <w:bottom w:val="nil"/>
              <w:right w:val="single" w:sz="48" w:space="0" w:color="FFFFFF"/>
            </w:tcBorders>
            <w:tcPrChange w:id="204" w:author="Monica Maria Garro Lopez" w:date="2025-03-21T06:39:00Z">
              <w:tcPr>
                <w:tcW w:w="3293" w:type="dxa"/>
                <w:tcBorders>
                  <w:top w:val="nil"/>
                  <w:left w:val="single" w:sz="48" w:space="0" w:color="FFFFFF"/>
                  <w:bottom w:val="nil"/>
                  <w:right w:val="single" w:sz="48" w:space="0" w:color="FFFFFF"/>
                </w:tcBorders>
              </w:tcPr>
            </w:tcPrChange>
          </w:tcPr>
          <w:p w14:paraId="1E3AAF83" w14:textId="287B354E" w:rsidR="003934D7" w:rsidRPr="003934D7" w:rsidDel="00617B53" w:rsidRDefault="003934D7">
            <w:pPr>
              <w:rPr>
                <w:del w:id="205" w:author="Monica Maria Garro Lopez" w:date="2025-03-21T16:20:00Z"/>
                <w:moveTo w:id="206" w:author="Monica Maria Garro Lopez" w:date="2025-03-21T06:39:00Z"/>
                <w:color w:val="FFFFFF" w:themeColor="background1"/>
                <w:rPrChange w:id="207" w:author="Monica Maria Garro Lopez" w:date="2025-03-21T06:40:00Z">
                  <w:rPr>
                    <w:del w:id="208" w:author="Monica Maria Garro Lopez" w:date="2025-03-21T16:20:00Z"/>
                    <w:moveTo w:id="209" w:author="Monica Maria Garro Lopez" w:date="2025-03-21T06:39:00Z"/>
                    <w:rFonts w:ascii="Times New Roman" w:eastAsia="Times New Roman" w:hAnsi="Times New Roman" w:cs="Times New Roman"/>
                    <w:sz w:val="24"/>
                    <w:szCs w:val="24"/>
                    <w:lang w:val="es-419" w:eastAsia="es-419"/>
                  </w:rPr>
                </w:rPrChange>
              </w:rPr>
              <w:pPrChange w:id="210" w:author="Monica Maria Garro Lopez" w:date="2025-03-21T06:40:00Z">
                <w:pPr>
                  <w:framePr w:hSpace="141" w:wrap="around" w:vAnchor="text" w:hAnchor="margin" w:y="7553"/>
                  <w:suppressAutoHyphens w:val="0"/>
                  <w:spacing w:line="240" w:lineRule="auto"/>
                </w:pPr>
              </w:pPrChange>
            </w:pPr>
            <w:moveTo w:id="211" w:author="Monica Maria Garro Lopez" w:date="2025-03-21T06:39:00Z">
              <w:del w:id="212" w:author="Monica Maria Garro Lopez" w:date="2025-03-21T16:20:00Z">
                <w:r w:rsidRPr="003934D7" w:rsidDel="00617B53">
                  <w:rPr>
                    <w:color w:val="FFFFFF" w:themeColor="background1"/>
                    <w:rPrChange w:id="213" w:author="Monica Maria Garro Lopez" w:date="2025-03-21T06:40:00Z">
                      <w:rPr>
                        <w:rFonts w:eastAsia="Times New Roman"/>
                        <w:color w:val="000000"/>
                        <w:lang w:val="es-419" w:eastAsia="es-419"/>
                      </w:rPr>
                    </w:rPrChange>
                  </w:rPr>
                  <w:delText>Alumno/a: Garro López, Mónica María</w:delText>
                </w:r>
              </w:del>
            </w:moveTo>
          </w:p>
          <w:p w14:paraId="4C6BF075" w14:textId="5EF5EA6F" w:rsidR="003934D7" w:rsidRPr="003934D7" w:rsidDel="00617B53" w:rsidRDefault="003934D7">
            <w:pPr>
              <w:rPr>
                <w:del w:id="214" w:author="Monica Maria Garro Lopez" w:date="2025-03-21T16:20:00Z"/>
                <w:moveTo w:id="215" w:author="Monica Maria Garro Lopez" w:date="2025-03-21T06:39:00Z"/>
                <w:color w:val="FFFFFF" w:themeColor="background1"/>
                <w:rPrChange w:id="216" w:author="Monica Maria Garro Lopez" w:date="2025-03-21T06:40:00Z">
                  <w:rPr>
                    <w:del w:id="217" w:author="Monica Maria Garro Lopez" w:date="2025-03-21T16:20:00Z"/>
                    <w:moveTo w:id="218" w:author="Monica Maria Garro Lopez" w:date="2025-03-21T06:39:00Z"/>
                    <w:rFonts w:ascii="Times New Roman" w:eastAsia="Times New Roman" w:hAnsi="Times New Roman" w:cs="Times New Roman"/>
                    <w:sz w:val="24"/>
                    <w:szCs w:val="24"/>
                    <w:lang w:val="es-419" w:eastAsia="es-419"/>
                  </w:rPr>
                </w:rPrChange>
              </w:rPr>
              <w:pPrChange w:id="219" w:author="Monica Maria Garro Lopez" w:date="2025-03-21T06:40:00Z">
                <w:pPr>
                  <w:framePr w:hSpace="141" w:wrap="around" w:vAnchor="text" w:hAnchor="margin" w:y="7553"/>
                  <w:suppressAutoHyphens w:val="0"/>
                  <w:spacing w:line="240" w:lineRule="auto"/>
                </w:pPr>
              </w:pPrChange>
            </w:pPr>
            <w:moveTo w:id="220" w:author="Monica Maria Garro Lopez" w:date="2025-03-21T06:39:00Z">
              <w:del w:id="221" w:author="Monica Maria Garro Lopez" w:date="2025-03-21T16:20:00Z">
                <w:r w:rsidRPr="003934D7" w:rsidDel="00617B53">
                  <w:rPr>
                    <w:color w:val="FFFFFF" w:themeColor="background1"/>
                    <w:rPrChange w:id="222" w:author="Monica Maria Garro Lopez" w:date="2025-03-21T06:40:00Z">
                      <w:rPr>
                        <w:rFonts w:eastAsia="Times New Roman"/>
                        <w:color w:val="000000"/>
                        <w:lang w:val="es-419" w:eastAsia="es-419"/>
                      </w:rPr>
                    </w:rPrChange>
                  </w:rPr>
                  <w:delText>D.N.I: 32299176</w:delText>
                </w:r>
              </w:del>
            </w:moveTo>
          </w:p>
          <w:p w14:paraId="63F4975C" w14:textId="1B2F9B63" w:rsidR="003934D7" w:rsidRPr="003934D7" w:rsidDel="00617B53" w:rsidRDefault="003934D7">
            <w:pPr>
              <w:rPr>
                <w:del w:id="223" w:author="Monica Maria Garro Lopez" w:date="2025-03-21T16:20:00Z"/>
                <w:moveTo w:id="224" w:author="Monica Maria Garro Lopez" w:date="2025-03-21T06:39:00Z"/>
                <w:color w:val="FFFFFF" w:themeColor="background1"/>
                <w:rPrChange w:id="225" w:author="Monica Maria Garro Lopez" w:date="2025-03-21T06:40:00Z">
                  <w:rPr>
                    <w:del w:id="226" w:author="Monica Maria Garro Lopez" w:date="2025-03-21T16:20:00Z"/>
                    <w:moveTo w:id="227" w:author="Monica Maria Garro Lopez" w:date="2025-03-21T06:39:00Z"/>
                    <w:rFonts w:ascii="Times New Roman" w:eastAsia="Times New Roman" w:hAnsi="Times New Roman" w:cs="Times New Roman"/>
                    <w:sz w:val="24"/>
                    <w:szCs w:val="24"/>
                    <w:lang w:val="es-419" w:eastAsia="es-419"/>
                  </w:rPr>
                </w:rPrChange>
              </w:rPr>
              <w:pPrChange w:id="228" w:author="Monica Maria Garro Lopez" w:date="2025-03-21T06:40:00Z">
                <w:pPr>
                  <w:framePr w:hSpace="141" w:wrap="around" w:vAnchor="text" w:hAnchor="margin" w:y="7553"/>
                  <w:suppressAutoHyphens w:val="0"/>
                  <w:spacing w:after="0" w:line="240" w:lineRule="auto"/>
                  <w:jc w:val="left"/>
                </w:pPr>
              </w:pPrChange>
            </w:pPr>
          </w:p>
          <w:p w14:paraId="395FA2FA" w14:textId="30DEEF36" w:rsidR="003934D7" w:rsidRPr="003934D7" w:rsidDel="00617B53" w:rsidRDefault="003934D7">
            <w:pPr>
              <w:rPr>
                <w:del w:id="229" w:author="Monica Maria Garro Lopez" w:date="2025-03-21T16:20:00Z"/>
                <w:moveTo w:id="230" w:author="Monica Maria Garro Lopez" w:date="2025-03-21T06:39:00Z"/>
                <w:color w:val="FFFFFF" w:themeColor="background1"/>
                <w:rPrChange w:id="231" w:author="Monica Maria Garro Lopez" w:date="2025-03-21T06:40:00Z">
                  <w:rPr>
                    <w:del w:id="232" w:author="Monica Maria Garro Lopez" w:date="2025-03-21T16:20:00Z"/>
                    <w:moveTo w:id="233" w:author="Monica Maria Garro Lopez" w:date="2025-03-21T06:39:00Z"/>
                    <w:rFonts w:ascii="Times New Roman" w:eastAsia="Times New Roman" w:hAnsi="Times New Roman" w:cs="Times New Roman"/>
                    <w:sz w:val="24"/>
                    <w:szCs w:val="24"/>
                    <w:lang w:val="es-419" w:eastAsia="es-419"/>
                  </w:rPr>
                </w:rPrChange>
              </w:rPr>
              <w:pPrChange w:id="234" w:author="Monica Maria Garro Lopez" w:date="2025-03-21T06:40:00Z">
                <w:pPr>
                  <w:framePr w:hSpace="141" w:wrap="around" w:vAnchor="text" w:hAnchor="margin" w:y="7553"/>
                  <w:suppressAutoHyphens w:val="0"/>
                  <w:spacing w:line="240" w:lineRule="auto"/>
                </w:pPr>
              </w:pPrChange>
            </w:pPr>
            <w:moveTo w:id="235" w:author="Monica Maria Garro Lopez" w:date="2025-03-21T06:39:00Z">
              <w:del w:id="236" w:author="Monica Maria Garro Lopez" w:date="2025-03-21T16:20:00Z">
                <w:r w:rsidRPr="003934D7" w:rsidDel="00617B53">
                  <w:rPr>
                    <w:color w:val="FFFFFF" w:themeColor="background1"/>
                    <w:rPrChange w:id="237" w:author="Monica Maria Garro Lopez" w:date="2025-03-21T06:40:00Z">
                      <w:rPr>
                        <w:rFonts w:eastAsia="Times New Roman"/>
                        <w:color w:val="000000"/>
                        <w:lang w:val="es-419" w:eastAsia="es-419"/>
                      </w:rPr>
                    </w:rPrChange>
                  </w:rPr>
                  <w:delText>Director/a de TFM: Gema Pérez Martínez</w:delText>
                </w:r>
              </w:del>
            </w:moveTo>
          </w:p>
          <w:p w14:paraId="24FC22A5" w14:textId="738BB17F" w:rsidR="003934D7" w:rsidRPr="00F51487" w:rsidDel="00617B53" w:rsidRDefault="003934D7" w:rsidP="003934D7">
            <w:pPr>
              <w:rPr>
                <w:del w:id="238" w:author="Monica Maria Garro Lopez" w:date="2025-03-21T16:20:00Z"/>
                <w:moveTo w:id="239" w:author="Monica Maria Garro Lopez" w:date="2025-03-21T06:39:00Z"/>
                <w:lang w:val="es-419"/>
              </w:rPr>
            </w:pPr>
          </w:p>
        </w:tc>
        <w:tc>
          <w:tcPr>
            <w:tcW w:w="3065" w:type="dxa"/>
            <w:tcBorders>
              <w:top w:val="nil"/>
              <w:left w:val="single" w:sz="48" w:space="0" w:color="FFFFFF"/>
              <w:bottom w:val="nil"/>
              <w:right w:val="nil"/>
            </w:tcBorders>
            <w:tcPrChange w:id="240" w:author="Monica Maria Garro Lopez" w:date="2025-03-21T06:39:00Z">
              <w:tcPr>
                <w:tcW w:w="3065" w:type="dxa"/>
                <w:tcBorders>
                  <w:top w:val="nil"/>
                  <w:left w:val="single" w:sz="48" w:space="0" w:color="FFFFFF"/>
                  <w:bottom w:val="nil"/>
                  <w:right w:val="nil"/>
                </w:tcBorders>
              </w:tcPr>
            </w:tcPrChange>
          </w:tcPr>
          <w:p w14:paraId="77C9D4E7" w14:textId="1F50877A" w:rsidR="003934D7" w:rsidDel="00617B53" w:rsidRDefault="003934D7" w:rsidP="003934D7">
            <w:pPr>
              <w:rPr>
                <w:del w:id="241" w:author="Monica Maria Garro Lopez" w:date="2025-03-21T16:20:00Z"/>
                <w:moveTo w:id="242" w:author="Monica Maria Garro Lopez" w:date="2025-03-21T06:39:00Z"/>
                <w:color w:val="FFFFFF" w:themeColor="background1"/>
              </w:rPr>
            </w:pPr>
            <w:moveTo w:id="243" w:author="Monica Maria Garro Lopez" w:date="2025-03-21T06:39:00Z">
              <w:del w:id="244" w:author="Monica Maria Garro Lopez" w:date="2025-03-21T16:20:00Z">
                <w:r w:rsidDel="00617B53">
                  <w:rPr>
                    <w:color w:val="FFFFFF" w:themeColor="background1"/>
                  </w:rPr>
                  <w:delText>Convocatoria:</w:delText>
                </w:r>
              </w:del>
            </w:moveTo>
          </w:p>
          <w:p w14:paraId="14F98E44" w14:textId="6F6A1674" w:rsidR="003934D7" w:rsidDel="00617B53" w:rsidRDefault="003934D7" w:rsidP="003934D7">
            <w:pPr>
              <w:rPr>
                <w:del w:id="245" w:author="Monica Maria Garro Lopez" w:date="2025-03-21T16:20:00Z"/>
                <w:moveTo w:id="246" w:author="Monica Maria Garro Lopez" w:date="2025-03-21T06:39:00Z"/>
                <w:color w:val="FFFFFF" w:themeColor="background1"/>
              </w:rPr>
            </w:pPr>
          </w:p>
          <w:p w14:paraId="44D3935B" w14:textId="2CC8F245" w:rsidR="003934D7" w:rsidDel="00617B53" w:rsidRDefault="003934D7" w:rsidP="003934D7">
            <w:pPr>
              <w:rPr>
                <w:del w:id="247" w:author="Monica Maria Garro Lopez" w:date="2025-03-21T16:20:00Z"/>
                <w:moveTo w:id="248" w:author="Monica Maria Garro Lopez" w:date="2025-03-21T06:39:00Z"/>
              </w:rPr>
            </w:pPr>
          </w:p>
        </w:tc>
      </w:tr>
    </w:tbl>
    <w:moveToRangeEnd w:id="168"/>
    <w:p w14:paraId="5CF436FF" w14:textId="4B03014D" w:rsidR="00906358" w:rsidDel="00155FD5" w:rsidRDefault="00F51487">
      <w:pPr>
        <w:pStyle w:val="Piedepgina"/>
        <w:rPr>
          <w:del w:id="249" w:author="Monica Maria Garro Lopez" w:date="2025-03-21T16:15:00Z"/>
          <w:color w:val="FFFFFF" w:themeColor="background1"/>
          <w:sz w:val="20"/>
          <w:szCs w:val="20"/>
        </w:rPr>
      </w:pPr>
      <w:del w:id="250" w:author="Monica Maria Garro Lopez" w:date="2025-03-21T06:41:00Z">
        <w:r w:rsidDel="003934D7">
          <w:rPr>
            <w:color w:val="FFFFFF" w:themeColor="background1"/>
            <w:sz w:val="20"/>
            <w:szCs w:val="20"/>
          </w:rPr>
          <w:delText>3</w:delText>
        </w:r>
      </w:del>
      <w:ins w:id="251" w:author="Monica Maria Garro Lopez" w:date="2025-03-21T06:41:00Z">
        <w:r w:rsidR="003934D7">
          <w:rPr>
            <w:color w:val="FFFFFF" w:themeColor="background1"/>
            <w:sz w:val="20"/>
            <w:szCs w:val="20"/>
          </w:rPr>
          <w:t>24</w:t>
        </w:r>
      </w:ins>
      <w:r>
        <w:rPr>
          <w:color w:val="FFFFFF" w:themeColor="background1"/>
          <w:sz w:val="20"/>
          <w:szCs w:val="20"/>
        </w:rPr>
        <w:t xml:space="preserve"> de marzo de</w:t>
      </w:r>
      <w:del w:id="252" w:author="Monica Maria Garro Lopez" w:date="2025-03-21T16:15:00Z">
        <w:r w:rsidDel="00155FD5">
          <w:rPr>
            <w:color w:val="FFFFFF" w:themeColor="background1"/>
            <w:sz w:val="20"/>
            <w:szCs w:val="20"/>
          </w:rPr>
          <w:delText xml:space="preserve"> 2025</w:delText>
        </w:r>
      </w:del>
    </w:p>
    <w:p w14:paraId="1FEECCF9" w14:textId="4D36E053" w:rsidR="00906358" w:rsidDel="00155FD5" w:rsidRDefault="00906358">
      <w:pPr>
        <w:pStyle w:val="Piedepgina"/>
        <w:rPr>
          <w:del w:id="253" w:author="Monica Maria Garro Lopez" w:date="2025-03-21T16:15:00Z"/>
        </w:rPr>
        <w:sectPr w:rsidR="00906358" w:rsidDel="00155FD5">
          <w:pgSz w:w="11906" w:h="16838"/>
          <w:pgMar w:top="708" w:right="1701" w:bottom="794" w:left="1701" w:header="0" w:footer="0" w:gutter="0"/>
          <w:pgNumType w:start="1"/>
          <w:cols w:space="720"/>
          <w:formProt w:val="0"/>
          <w:docGrid w:linePitch="360"/>
        </w:sectPr>
        <w:pPrChange w:id="254" w:author="Monica Maria Garro Lopez" w:date="2025-03-21T16:15:00Z">
          <w:pPr/>
        </w:pPrChange>
      </w:pPr>
    </w:p>
    <w:sdt>
      <w:sdtPr>
        <w:rPr>
          <w:rFonts w:ascii="Arial" w:eastAsiaTheme="minorHAnsi" w:hAnsi="Arial" w:cs="Arial"/>
          <w:b w:val="0"/>
          <w:bCs w:val="0"/>
          <w:spacing w:val="0"/>
          <w:sz w:val="22"/>
          <w:szCs w:val="22"/>
        </w:rPr>
        <w:id w:val="-292835847"/>
        <w:docPartObj>
          <w:docPartGallery w:val="Table of Contents"/>
          <w:docPartUnique/>
        </w:docPartObj>
      </w:sdtPr>
      <w:sdtEndPr/>
      <w:sdtContent>
        <w:p w14:paraId="273A3B5C" w14:textId="77777777" w:rsidR="00906358" w:rsidRDefault="00A973DB">
          <w:pPr>
            <w:pStyle w:val="Encabezadodelista"/>
          </w:pPr>
          <w:r>
            <w:t>Índice</w:t>
          </w:r>
        </w:p>
        <w:p w14:paraId="13C53844" w14:textId="1C9688E5" w:rsidR="00B178D5" w:rsidRDefault="00A973DB">
          <w:pPr>
            <w:pStyle w:val="TDC1"/>
            <w:tabs>
              <w:tab w:val="right" w:leader="dot" w:pos="8494"/>
            </w:tabs>
            <w:rPr>
              <w:ins w:id="255" w:author="Monica Maria Garro Lopez" w:date="2025-03-21T16:26:00Z"/>
              <w:rFonts w:asciiTheme="minorHAnsi" w:eastAsiaTheme="minorEastAsia" w:hAnsiTheme="minorHAnsi" w:cstheme="minorBidi"/>
              <w:noProof/>
              <w:lang w:val="es-CO" w:eastAsia="es-CO"/>
            </w:rPr>
          </w:pPr>
          <w:r>
            <w:fldChar w:fldCharType="begin"/>
          </w:r>
          <w:r>
            <w:rPr>
              <w:rStyle w:val="Enlacedelndice"/>
              <w:webHidden/>
            </w:rPr>
            <w:instrText>TOC \z \o "1-3" \u \h</w:instrText>
          </w:r>
          <w:r>
            <w:rPr>
              <w:rStyle w:val="Enlacedelndice"/>
            </w:rPr>
            <w:fldChar w:fldCharType="separate"/>
          </w:r>
          <w:ins w:id="256" w:author="Monica Maria Garro Lopez" w:date="2025-03-21T16:26:00Z">
            <w:r w:rsidR="00B178D5" w:rsidRPr="002B45E7">
              <w:rPr>
                <w:rStyle w:val="Hipervnculo"/>
                <w:noProof/>
              </w:rPr>
              <w:fldChar w:fldCharType="begin"/>
            </w:r>
            <w:r w:rsidR="00B178D5" w:rsidRPr="002B45E7">
              <w:rPr>
                <w:rStyle w:val="Hipervnculo"/>
                <w:noProof/>
              </w:rPr>
              <w:instrText xml:space="preserve"> </w:instrText>
            </w:r>
            <w:r w:rsidR="00B178D5">
              <w:rPr>
                <w:noProof/>
              </w:rPr>
              <w:instrText>HYPERLINK \l "_Toc193466788"</w:instrText>
            </w:r>
            <w:r w:rsidR="00B178D5" w:rsidRPr="002B45E7">
              <w:rPr>
                <w:rStyle w:val="Hipervnculo"/>
                <w:noProof/>
              </w:rPr>
              <w:instrText xml:space="preserve"> </w:instrText>
            </w:r>
            <w:r w:rsidR="00B178D5" w:rsidRPr="002B45E7">
              <w:rPr>
                <w:rStyle w:val="Hipervnculo"/>
                <w:noProof/>
              </w:rPr>
              <w:fldChar w:fldCharType="separate"/>
            </w:r>
            <w:r w:rsidR="00B178D5" w:rsidRPr="002B45E7">
              <w:rPr>
                <w:rStyle w:val="Hipervnculo"/>
                <w:noProof/>
              </w:rPr>
              <w:t>Resumen</w:t>
            </w:r>
            <w:r w:rsidR="00B178D5">
              <w:rPr>
                <w:noProof/>
                <w:webHidden/>
              </w:rPr>
              <w:tab/>
            </w:r>
            <w:r w:rsidR="00B178D5">
              <w:rPr>
                <w:noProof/>
                <w:webHidden/>
              </w:rPr>
              <w:fldChar w:fldCharType="begin"/>
            </w:r>
            <w:r w:rsidR="00B178D5">
              <w:rPr>
                <w:noProof/>
                <w:webHidden/>
              </w:rPr>
              <w:instrText xml:space="preserve"> PAGEREF _Toc193466788 \h </w:instrText>
            </w:r>
          </w:ins>
          <w:r w:rsidR="00B178D5">
            <w:rPr>
              <w:noProof/>
              <w:webHidden/>
            </w:rPr>
          </w:r>
          <w:r w:rsidR="00B178D5">
            <w:rPr>
              <w:noProof/>
              <w:webHidden/>
            </w:rPr>
            <w:fldChar w:fldCharType="separate"/>
          </w:r>
          <w:ins w:id="257" w:author="Monica Maria Garro Lopez" w:date="2025-03-21T16:26:00Z">
            <w:r w:rsidR="00B178D5">
              <w:rPr>
                <w:noProof/>
                <w:webHidden/>
              </w:rPr>
              <w:t>7</w:t>
            </w:r>
            <w:r w:rsidR="00B178D5">
              <w:rPr>
                <w:noProof/>
                <w:webHidden/>
              </w:rPr>
              <w:fldChar w:fldCharType="end"/>
            </w:r>
            <w:r w:rsidR="00B178D5" w:rsidRPr="002B45E7">
              <w:rPr>
                <w:rStyle w:val="Hipervnculo"/>
                <w:noProof/>
              </w:rPr>
              <w:fldChar w:fldCharType="end"/>
            </w:r>
          </w:ins>
        </w:p>
        <w:p w14:paraId="100C3716" w14:textId="13861599" w:rsidR="00B178D5" w:rsidRDefault="00B178D5">
          <w:pPr>
            <w:pStyle w:val="TDC1"/>
            <w:tabs>
              <w:tab w:val="left" w:pos="440"/>
              <w:tab w:val="right" w:leader="dot" w:pos="8494"/>
            </w:tabs>
            <w:rPr>
              <w:ins w:id="258" w:author="Monica Maria Garro Lopez" w:date="2025-03-21T16:26:00Z"/>
              <w:rFonts w:asciiTheme="minorHAnsi" w:eastAsiaTheme="minorEastAsia" w:hAnsiTheme="minorHAnsi" w:cstheme="minorBidi"/>
              <w:noProof/>
              <w:lang w:val="es-CO" w:eastAsia="es-CO"/>
            </w:rPr>
          </w:pPr>
          <w:ins w:id="259"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"_Toc193466790"</w:instrText>
            </w:r>
            <w:r w:rsidRPr="002B45E7">
              <w:rPr>
                <w:rStyle w:val="Hipervnculo"/>
                <w:noProof/>
              </w:rPr>
              <w:instrText xml:space="preserve"> </w:instrText>
            </w:r>
            <w:r w:rsidRPr="002B45E7">
              <w:rPr>
                <w:rStyle w:val="Hipervnculo"/>
                <w:noProof/>
              </w:rPr>
              <w:fldChar w:fldCharType="separate"/>
            </w:r>
            <w:r w:rsidRPr="002B45E7">
              <w:rPr>
                <w:rStyle w:val="Hipervnculo"/>
                <w:noProof/>
              </w:rPr>
              <w:t>1.</w:t>
            </w:r>
            <w:r>
              <w:rPr>
                <w:rFonts w:asciiTheme="minorHAnsi" w:eastAsiaTheme="minorEastAsia" w:hAnsiTheme="minorHAnsi" w:cstheme="minorBidi"/>
                <w:noProof/>
                <w:lang w:val="es-CO" w:eastAsia="es-CO"/>
              </w:rPr>
              <w:tab/>
            </w:r>
            <w:r w:rsidRPr="002B45E7">
              <w:rPr>
                <w:rStyle w:val="Hipervnculo"/>
                <w:noProof/>
              </w:rPr>
              <w:t>Introducción</w:t>
            </w:r>
            <w:r>
              <w:rPr>
                <w:noProof/>
                <w:webHidden/>
              </w:rPr>
              <w:tab/>
            </w:r>
            <w:r>
              <w:rPr>
                <w:noProof/>
                <w:webHidden/>
              </w:rPr>
              <w:fldChar w:fldCharType="begin"/>
            </w:r>
            <w:r>
              <w:rPr>
                <w:noProof/>
                <w:webHidden/>
              </w:rPr>
              <w:instrText xml:space="preserve"> PAGEREF _Toc193466790 \h </w:instrText>
            </w:r>
          </w:ins>
          <w:r>
            <w:rPr>
              <w:noProof/>
              <w:webHidden/>
            </w:rPr>
          </w:r>
          <w:r>
            <w:rPr>
              <w:noProof/>
              <w:webHidden/>
            </w:rPr>
            <w:fldChar w:fldCharType="separate"/>
          </w:r>
          <w:ins w:id="260" w:author="Monica Maria Garro Lopez" w:date="2025-03-21T16:26:00Z">
            <w:r>
              <w:rPr>
                <w:noProof/>
                <w:webHidden/>
              </w:rPr>
              <w:t>8</w:t>
            </w:r>
            <w:r>
              <w:rPr>
                <w:noProof/>
                <w:webHidden/>
              </w:rPr>
              <w:fldChar w:fldCharType="end"/>
            </w:r>
            <w:r w:rsidRPr="002B45E7">
              <w:rPr>
                <w:rStyle w:val="Hipervnculo"/>
                <w:noProof/>
              </w:rPr>
              <w:fldChar w:fldCharType="end"/>
            </w:r>
          </w:ins>
        </w:p>
        <w:p w14:paraId="3FAA0B2D" w14:textId="2C2E4F28" w:rsidR="00B178D5" w:rsidRDefault="00B178D5">
          <w:pPr>
            <w:pStyle w:val="TDC3"/>
            <w:tabs>
              <w:tab w:val="right" w:leader="dot" w:pos="8494"/>
            </w:tabs>
            <w:rPr>
              <w:ins w:id="261" w:author="Monica Maria Garro Lopez" w:date="2025-03-21T16:26:00Z"/>
              <w:rFonts w:asciiTheme="minorHAnsi" w:eastAsiaTheme="minorEastAsia" w:hAnsiTheme="minorHAnsi" w:cstheme="minorBidi"/>
              <w:noProof/>
              <w:lang w:val="es-CO" w:eastAsia="es-CO"/>
            </w:rPr>
          </w:pPr>
          <w:ins w:id="262"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"_Toc193466791"</w:instrText>
            </w:r>
            <w:r w:rsidRPr="002B45E7">
              <w:rPr>
                <w:rStyle w:val="Hipervnculo"/>
                <w:noProof/>
              </w:rPr>
              <w:instrText xml:space="preserve"> </w:instrText>
            </w:r>
            <w:r w:rsidRPr="002B45E7">
              <w:rPr>
                <w:rStyle w:val="Hipervnculo"/>
                <w:noProof/>
              </w:rPr>
              <w:fldChar w:fldCharType="separate"/>
            </w:r>
            <w:r w:rsidRPr="002B45E7">
              <w:rPr>
                <w:rStyle w:val="Hipervnculo"/>
                <w:noProof/>
              </w:rPr>
              <w:t>1.1. Motivación del Estudio</w:t>
            </w:r>
            <w:r>
              <w:rPr>
                <w:noProof/>
                <w:webHidden/>
              </w:rPr>
              <w:tab/>
            </w:r>
            <w:r>
              <w:rPr>
                <w:noProof/>
                <w:webHidden/>
              </w:rPr>
              <w:fldChar w:fldCharType="begin"/>
            </w:r>
            <w:r>
              <w:rPr>
                <w:noProof/>
                <w:webHidden/>
              </w:rPr>
              <w:instrText xml:space="preserve"> PAGEREF _Toc193466791 \h </w:instrText>
            </w:r>
          </w:ins>
          <w:r>
            <w:rPr>
              <w:noProof/>
              <w:webHidden/>
            </w:rPr>
          </w:r>
          <w:r>
            <w:rPr>
              <w:noProof/>
              <w:webHidden/>
            </w:rPr>
            <w:fldChar w:fldCharType="separate"/>
          </w:r>
          <w:ins w:id="263" w:author="Monica Maria Garro Lopez" w:date="2025-03-21T16:26:00Z">
            <w:r>
              <w:rPr>
                <w:noProof/>
                <w:webHidden/>
              </w:rPr>
              <w:t>8</w:t>
            </w:r>
            <w:r>
              <w:rPr>
                <w:noProof/>
                <w:webHidden/>
              </w:rPr>
              <w:fldChar w:fldCharType="end"/>
            </w:r>
            <w:r w:rsidRPr="002B45E7">
              <w:rPr>
                <w:rStyle w:val="Hipervnculo"/>
                <w:noProof/>
              </w:rPr>
              <w:fldChar w:fldCharType="end"/>
            </w:r>
          </w:ins>
        </w:p>
        <w:p w14:paraId="797BA26C" w14:textId="30CBBDB1" w:rsidR="00B178D5" w:rsidRDefault="00B178D5">
          <w:pPr>
            <w:pStyle w:val="TDC3"/>
            <w:tabs>
              <w:tab w:val="right" w:leader="dot" w:pos="8494"/>
            </w:tabs>
            <w:rPr>
              <w:ins w:id="264" w:author="Monica Maria Garro Lopez" w:date="2025-03-21T16:26:00Z"/>
              <w:rFonts w:asciiTheme="minorHAnsi" w:eastAsiaTheme="minorEastAsia" w:hAnsiTheme="minorHAnsi" w:cstheme="minorBidi"/>
              <w:noProof/>
              <w:lang w:val="es-CO" w:eastAsia="es-CO"/>
            </w:rPr>
          </w:pPr>
          <w:ins w:id="265"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"_Toc193466792"</w:instrText>
            </w:r>
            <w:r w:rsidRPr="002B45E7">
              <w:rPr>
                <w:rStyle w:val="Hipervnculo"/>
                <w:noProof/>
              </w:rPr>
              <w:instrText xml:space="preserve"> </w:instrText>
            </w:r>
            <w:r w:rsidRPr="002B45E7">
              <w:rPr>
                <w:rStyle w:val="Hipervnculo"/>
                <w:noProof/>
              </w:rPr>
              <w:fldChar w:fldCharType="separate"/>
            </w:r>
            <w:r w:rsidRPr="002B45E7">
              <w:rPr>
                <w:rStyle w:val="Hipervnculo"/>
                <w:noProof/>
              </w:rPr>
              <w:t>1.2. Estructura del Trabajo</w:t>
            </w:r>
            <w:r>
              <w:rPr>
                <w:noProof/>
                <w:webHidden/>
              </w:rPr>
              <w:tab/>
            </w:r>
            <w:r>
              <w:rPr>
                <w:noProof/>
                <w:webHidden/>
              </w:rPr>
              <w:fldChar w:fldCharType="begin"/>
            </w:r>
            <w:r>
              <w:rPr>
                <w:noProof/>
                <w:webHidden/>
              </w:rPr>
              <w:instrText xml:space="preserve"> PAGEREF _Toc193466792 \h </w:instrText>
            </w:r>
          </w:ins>
          <w:r>
            <w:rPr>
              <w:noProof/>
              <w:webHidden/>
            </w:rPr>
          </w:r>
          <w:r>
            <w:rPr>
              <w:noProof/>
              <w:webHidden/>
            </w:rPr>
            <w:fldChar w:fldCharType="separate"/>
          </w:r>
          <w:ins w:id="266" w:author="Monica Maria Garro Lopez" w:date="2025-03-21T16:26:00Z">
            <w:r>
              <w:rPr>
                <w:noProof/>
                <w:webHidden/>
              </w:rPr>
              <w:t>9</w:t>
            </w:r>
            <w:r>
              <w:rPr>
                <w:noProof/>
                <w:webHidden/>
              </w:rPr>
              <w:fldChar w:fldCharType="end"/>
            </w:r>
            <w:r w:rsidRPr="002B45E7">
              <w:rPr>
                <w:rStyle w:val="Hipervnculo"/>
                <w:noProof/>
              </w:rPr>
              <w:fldChar w:fldCharType="end"/>
            </w:r>
          </w:ins>
        </w:p>
        <w:p w14:paraId="17130AB7" w14:textId="374947D6" w:rsidR="00B178D5" w:rsidRDefault="00B178D5">
          <w:pPr>
            <w:pStyle w:val="TDC1"/>
            <w:tabs>
              <w:tab w:val="left" w:pos="440"/>
              <w:tab w:val="right" w:leader="dot" w:pos="8494"/>
            </w:tabs>
            <w:rPr>
              <w:ins w:id="267" w:author="Monica Maria Garro Lopez" w:date="2025-03-21T16:26:00Z"/>
              <w:rFonts w:asciiTheme="minorHAnsi" w:eastAsiaTheme="minorEastAsia" w:hAnsiTheme="minorHAnsi" w:cstheme="minorBidi"/>
              <w:noProof/>
              <w:lang w:val="es-CO" w:eastAsia="es-CO"/>
            </w:rPr>
          </w:pPr>
          <w:ins w:id="268"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"_Toc193466793"</w:instrText>
            </w:r>
            <w:r w:rsidRPr="002B45E7">
              <w:rPr>
                <w:rStyle w:val="Hipervnculo"/>
                <w:noProof/>
              </w:rPr>
              <w:instrText xml:space="preserve"> </w:instrText>
            </w:r>
            <w:r w:rsidRPr="002B45E7">
              <w:rPr>
                <w:rStyle w:val="Hipervnculo"/>
                <w:noProof/>
              </w:rPr>
              <w:fldChar w:fldCharType="separate"/>
            </w:r>
            <w:r w:rsidRPr="002B45E7">
              <w:rPr>
                <w:rStyle w:val="Hipervnculo"/>
                <w:noProof/>
              </w:rPr>
              <w:t>2.</w:t>
            </w:r>
            <w:r>
              <w:rPr>
                <w:rFonts w:asciiTheme="minorHAnsi" w:eastAsiaTheme="minorEastAsia" w:hAnsiTheme="minorHAnsi" w:cstheme="minorBidi"/>
                <w:noProof/>
                <w:lang w:val="es-CO" w:eastAsia="es-CO"/>
              </w:rPr>
              <w:tab/>
            </w:r>
            <w:r w:rsidRPr="002B45E7">
              <w:rPr>
                <w:rStyle w:val="Hipervnculo"/>
                <w:noProof/>
              </w:rPr>
              <w:t>Objetivos</w:t>
            </w:r>
            <w:r>
              <w:rPr>
                <w:noProof/>
                <w:webHidden/>
              </w:rPr>
              <w:tab/>
            </w:r>
            <w:r>
              <w:rPr>
                <w:noProof/>
                <w:webHidden/>
              </w:rPr>
              <w:fldChar w:fldCharType="begin"/>
            </w:r>
            <w:r>
              <w:rPr>
                <w:noProof/>
                <w:webHidden/>
              </w:rPr>
              <w:instrText xml:space="preserve"> PAGEREF _Toc193466793 \h </w:instrText>
            </w:r>
          </w:ins>
          <w:r>
            <w:rPr>
              <w:noProof/>
              <w:webHidden/>
            </w:rPr>
          </w:r>
          <w:r>
            <w:rPr>
              <w:noProof/>
              <w:webHidden/>
            </w:rPr>
            <w:fldChar w:fldCharType="separate"/>
          </w:r>
          <w:ins w:id="269" w:author="Monica Maria Garro Lopez" w:date="2025-03-21T16:26:00Z">
            <w:r>
              <w:rPr>
                <w:noProof/>
                <w:webHidden/>
              </w:rPr>
              <w:t>10</w:t>
            </w:r>
            <w:r>
              <w:rPr>
                <w:noProof/>
                <w:webHidden/>
              </w:rPr>
              <w:fldChar w:fldCharType="end"/>
            </w:r>
            <w:r w:rsidRPr="002B45E7">
              <w:rPr>
                <w:rStyle w:val="Hipervnculo"/>
                <w:noProof/>
              </w:rPr>
              <w:fldChar w:fldCharType="end"/>
            </w:r>
          </w:ins>
        </w:p>
        <w:p w14:paraId="508EBD29" w14:textId="387DBE48" w:rsidR="00B178D5" w:rsidRDefault="00B178D5">
          <w:pPr>
            <w:pStyle w:val="TDC1"/>
            <w:tabs>
              <w:tab w:val="left" w:pos="440"/>
              <w:tab w:val="right" w:leader="dot" w:pos="8494"/>
            </w:tabs>
            <w:rPr>
              <w:ins w:id="270" w:author="Monica Maria Garro Lopez" w:date="2025-03-21T16:26:00Z"/>
              <w:rFonts w:asciiTheme="minorHAnsi" w:eastAsiaTheme="minorEastAsia" w:hAnsiTheme="minorHAnsi" w:cstheme="minorBidi"/>
              <w:noProof/>
              <w:lang w:val="es-CO" w:eastAsia="es-CO"/>
            </w:rPr>
          </w:pPr>
          <w:ins w:id="271"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"_Toc193466794"</w:instrText>
            </w:r>
            <w:r w:rsidRPr="002B45E7">
              <w:rPr>
                <w:rStyle w:val="Hipervnculo"/>
                <w:noProof/>
              </w:rPr>
              <w:instrText xml:space="preserve"> </w:instrText>
            </w:r>
            <w:r w:rsidRPr="002B45E7">
              <w:rPr>
                <w:rStyle w:val="Hipervnculo"/>
                <w:noProof/>
              </w:rPr>
              <w:fldChar w:fldCharType="separate"/>
            </w:r>
            <w:r w:rsidRPr="002B45E7">
              <w:rPr>
                <w:rStyle w:val="Hipervnculo"/>
                <w:noProof/>
                <w:lang w:eastAsia="es-ES"/>
              </w:rPr>
              <w:t>3.</w:t>
            </w:r>
            <w:r>
              <w:rPr>
                <w:rFonts w:asciiTheme="minorHAnsi" w:eastAsiaTheme="minorEastAsia" w:hAnsiTheme="minorHAnsi" w:cstheme="minorBidi"/>
                <w:noProof/>
                <w:lang w:val="es-CO" w:eastAsia="es-CO"/>
              </w:rPr>
              <w:tab/>
            </w:r>
            <w:r w:rsidRPr="002B45E7">
              <w:rPr>
                <w:rStyle w:val="Hipervnculo"/>
                <w:noProof/>
                <w:lang w:eastAsia="es-ES"/>
              </w:rPr>
              <w:t>Estado del Arte y Marco teórico</w:t>
            </w:r>
            <w:r>
              <w:rPr>
                <w:noProof/>
                <w:webHidden/>
              </w:rPr>
              <w:tab/>
            </w:r>
            <w:r>
              <w:rPr>
                <w:noProof/>
                <w:webHidden/>
              </w:rPr>
              <w:fldChar w:fldCharType="begin"/>
            </w:r>
            <w:r>
              <w:rPr>
                <w:noProof/>
                <w:webHidden/>
              </w:rPr>
              <w:instrText xml:space="preserve"> PAGEREF _Toc193466794 \h </w:instrText>
            </w:r>
          </w:ins>
          <w:r>
            <w:rPr>
              <w:noProof/>
              <w:webHidden/>
            </w:rPr>
          </w:r>
          <w:r>
            <w:rPr>
              <w:noProof/>
              <w:webHidden/>
            </w:rPr>
            <w:fldChar w:fldCharType="separate"/>
          </w:r>
          <w:ins w:id="272" w:author="Monica Maria Garro Lopez" w:date="2025-03-21T16:26:00Z">
            <w:r>
              <w:rPr>
                <w:noProof/>
                <w:webHidden/>
              </w:rPr>
              <w:t>12</w:t>
            </w:r>
            <w:r>
              <w:rPr>
                <w:noProof/>
                <w:webHidden/>
              </w:rPr>
              <w:fldChar w:fldCharType="end"/>
            </w:r>
            <w:r w:rsidRPr="002B45E7">
              <w:rPr>
                <w:rStyle w:val="Hipervnculo"/>
                <w:noProof/>
              </w:rPr>
              <w:fldChar w:fldCharType="end"/>
            </w:r>
          </w:ins>
        </w:p>
        <w:p w14:paraId="0EFBADF5" w14:textId="4287CD4C" w:rsidR="00B178D5" w:rsidRDefault="00B178D5">
          <w:pPr>
            <w:pStyle w:val="TDC2"/>
            <w:tabs>
              <w:tab w:val="left" w:pos="880"/>
              <w:tab w:val="right" w:leader="dot" w:pos="8494"/>
            </w:tabs>
            <w:rPr>
              <w:ins w:id="273" w:author="Monica Maria Garro Lopez" w:date="2025-03-21T16:26:00Z"/>
              <w:rFonts w:asciiTheme="minorHAnsi" w:eastAsiaTheme="minorEastAsia" w:hAnsiTheme="minorHAnsi" w:cstheme="minorBidi"/>
              <w:noProof/>
              <w:lang w:val="es-CO" w:eastAsia="es-CO"/>
            </w:rPr>
          </w:pPr>
          <w:ins w:id="274"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"_Toc193466803"</w:instrText>
            </w:r>
            <w:r w:rsidRPr="002B45E7">
              <w:rPr>
                <w:rStyle w:val="Hipervnculo"/>
                <w:noProof/>
              </w:rPr>
              <w:instrText xml:space="preserve"> </w:instrText>
            </w:r>
            <w:r w:rsidRPr="002B45E7">
              <w:rPr>
                <w:rStyle w:val="Hipervnculo"/>
                <w:noProof/>
              </w:rPr>
              <w:fldChar w:fldCharType="separate"/>
            </w:r>
            <w:r w:rsidRPr="002B45E7">
              <w:rPr>
                <w:rStyle w:val="Hipervnculo"/>
                <w:noProof/>
              </w:rPr>
              <w:t>3.1.</w:t>
            </w:r>
            <w:r>
              <w:rPr>
                <w:rFonts w:asciiTheme="minorHAnsi" w:eastAsiaTheme="minorEastAsia" w:hAnsiTheme="minorHAnsi" w:cstheme="minorBidi"/>
                <w:noProof/>
                <w:lang w:val="es-CO" w:eastAsia="es-CO"/>
              </w:rPr>
              <w:tab/>
            </w:r>
            <w:r w:rsidRPr="002B45E7">
              <w:rPr>
                <w:rStyle w:val="Hipervnculo"/>
                <w:noProof/>
              </w:rPr>
              <w:t xml:space="preserve">Fundamentos de </w:t>
            </w:r>
            <w:r w:rsidRPr="002B45E7">
              <w:rPr>
                <w:rStyle w:val="Hipervnculo"/>
                <w:i/>
                <w:noProof/>
              </w:rPr>
              <w:t>Data Lakes</w:t>
            </w:r>
            <w:r w:rsidRPr="002B45E7">
              <w:rPr>
                <w:rStyle w:val="Hipervnculo"/>
                <w:noProof/>
              </w:rPr>
              <w:t xml:space="preserve"> y </w:t>
            </w:r>
            <w:r w:rsidRPr="002B45E7">
              <w:rPr>
                <w:rStyle w:val="Hipervnculo"/>
                <w:i/>
                <w:noProof/>
              </w:rPr>
              <w:t>Data Warehouses</w:t>
            </w:r>
            <w:r>
              <w:rPr>
                <w:noProof/>
                <w:webHidden/>
              </w:rPr>
              <w:tab/>
            </w:r>
            <w:r>
              <w:rPr>
                <w:noProof/>
                <w:webHidden/>
              </w:rPr>
              <w:fldChar w:fldCharType="begin"/>
            </w:r>
            <w:r>
              <w:rPr>
                <w:noProof/>
                <w:webHidden/>
              </w:rPr>
              <w:instrText xml:space="preserve"> PAGEREF _Toc193466803 \h </w:instrText>
            </w:r>
          </w:ins>
          <w:r>
            <w:rPr>
              <w:noProof/>
              <w:webHidden/>
            </w:rPr>
          </w:r>
          <w:r>
            <w:rPr>
              <w:noProof/>
              <w:webHidden/>
            </w:rPr>
            <w:fldChar w:fldCharType="separate"/>
          </w:r>
          <w:ins w:id="275" w:author="Monica Maria Garro Lopez" w:date="2025-03-21T16:26:00Z">
            <w:r>
              <w:rPr>
                <w:noProof/>
                <w:webHidden/>
              </w:rPr>
              <w:t>12</w:t>
            </w:r>
            <w:r>
              <w:rPr>
                <w:noProof/>
                <w:webHidden/>
              </w:rPr>
              <w:fldChar w:fldCharType="end"/>
            </w:r>
            <w:r w:rsidRPr="002B45E7">
              <w:rPr>
                <w:rStyle w:val="Hipervnculo"/>
                <w:noProof/>
              </w:rPr>
              <w:fldChar w:fldCharType="end"/>
            </w:r>
          </w:ins>
        </w:p>
        <w:p w14:paraId="684D3E3C" w14:textId="7CB50906" w:rsidR="00B178D5" w:rsidRDefault="00B178D5">
          <w:pPr>
            <w:pStyle w:val="TDC3"/>
            <w:tabs>
              <w:tab w:val="left" w:pos="1320"/>
              <w:tab w:val="right" w:leader="dot" w:pos="8494"/>
            </w:tabs>
            <w:rPr>
              <w:ins w:id="276" w:author="Monica Maria Garro Lopez" w:date="2025-03-21T16:26:00Z"/>
              <w:rFonts w:asciiTheme="minorHAnsi" w:eastAsiaTheme="minorEastAsia" w:hAnsiTheme="minorHAnsi" w:cstheme="minorBidi"/>
              <w:noProof/>
              <w:lang w:val="es-CO" w:eastAsia="es-CO"/>
            </w:rPr>
          </w:pPr>
          <w:ins w:id="277"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"_Toc193466805"</w:instrText>
            </w:r>
            <w:r w:rsidRPr="002B45E7">
              <w:rPr>
                <w:rStyle w:val="Hipervnculo"/>
                <w:noProof/>
              </w:rPr>
              <w:instrText xml:space="preserve"> </w:instrText>
            </w:r>
            <w:r w:rsidRPr="002B45E7">
              <w:rPr>
                <w:rStyle w:val="Hipervnculo"/>
                <w:noProof/>
              </w:rPr>
              <w:fldChar w:fldCharType="separate"/>
            </w:r>
            <w:r w:rsidRPr="002B45E7">
              <w:rPr>
                <w:rStyle w:val="Hipervnculo"/>
                <w:noProof/>
              </w:rPr>
              <w:t>3.1.1.</w:t>
            </w:r>
            <w:r>
              <w:rPr>
                <w:rFonts w:asciiTheme="minorHAnsi" w:eastAsiaTheme="minorEastAsia" w:hAnsiTheme="minorHAnsi" w:cstheme="minorBidi"/>
                <w:noProof/>
                <w:lang w:val="es-CO" w:eastAsia="es-CO"/>
              </w:rPr>
              <w:tab/>
            </w:r>
            <w:r w:rsidRPr="002B45E7">
              <w:rPr>
                <w:rStyle w:val="Hipervnculo"/>
                <w:noProof/>
              </w:rPr>
              <w:t>Clasificación de los tipos de datos y su impacto en el almacenamiento empresarial</w:t>
            </w:r>
            <w:r>
              <w:rPr>
                <w:noProof/>
                <w:webHidden/>
              </w:rPr>
              <w:tab/>
            </w:r>
            <w:r>
              <w:rPr>
                <w:noProof/>
                <w:webHidden/>
              </w:rPr>
              <w:fldChar w:fldCharType="begin"/>
            </w:r>
            <w:r>
              <w:rPr>
                <w:noProof/>
                <w:webHidden/>
              </w:rPr>
              <w:instrText xml:space="preserve"> PAGEREF _Toc193466805 \h </w:instrText>
            </w:r>
          </w:ins>
          <w:r>
            <w:rPr>
              <w:noProof/>
              <w:webHidden/>
            </w:rPr>
          </w:r>
          <w:r>
            <w:rPr>
              <w:noProof/>
              <w:webHidden/>
            </w:rPr>
            <w:fldChar w:fldCharType="separate"/>
          </w:r>
          <w:ins w:id="278" w:author="Monica Maria Garro Lopez" w:date="2025-03-21T16:26:00Z">
            <w:r>
              <w:rPr>
                <w:noProof/>
                <w:webHidden/>
              </w:rPr>
              <w:t>12</w:t>
            </w:r>
            <w:r>
              <w:rPr>
                <w:noProof/>
                <w:webHidden/>
              </w:rPr>
              <w:fldChar w:fldCharType="end"/>
            </w:r>
            <w:r w:rsidRPr="002B45E7">
              <w:rPr>
                <w:rStyle w:val="Hipervnculo"/>
                <w:noProof/>
              </w:rPr>
              <w:fldChar w:fldCharType="end"/>
            </w:r>
          </w:ins>
        </w:p>
        <w:p w14:paraId="76596068" w14:textId="01E42BB3" w:rsidR="00B178D5" w:rsidRDefault="00B178D5">
          <w:pPr>
            <w:pStyle w:val="TDC3"/>
            <w:tabs>
              <w:tab w:val="left" w:pos="1320"/>
              <w:tab w:val="right" w:leader="dot" w:pos="8494"/>
            </w:tabs>
            <w:rPr>
              <w:ins w:id="279" w:author="Monica Maria Garro Lopez" w:date="2025-03-21T16:26:00Z"/>
              <w:rFonts w:asciiTheme="minorHAnsi" w:eastAsiaTheme="minorEastAsia" w:hAnsiTheme="minorHAnsi" w:cstheme="minorBidi"/>
              <w:noProof/>
              <w:lang w:val="es-CO" w:eastAsia="es-CO"/>
            </w:rPr>
          </w:pPr>
          <w:ins w:id="280"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"_Toc193466808"</w:instrText>
            </w:r>
            <w:r w:rsidRPr="002B45E7">
              <w:rPr>
                <w:rStyle w:val="Hipervnculo"/>
                <w:noProof/>
              </w:rPr>
              <w:instrText xml:space="preserve"> </w:instrText>
            </w:r>
            <w:r w:rsidRPr="002B45E7">
              <w:rPr>
                <w:rStyle w:val="Hipervnculo"/>
                <w:noProof/>
              </w:rPr>
              <w:fldChar w:fldCharType="separate"/>
            </w:r>
            <w:r w:rsidRPr="002B45E7">
              <w:rPr>
                <w:rStyle w:val="Hipervnculo"/>
                <w:noProof/>
              </w:rPr>
              <w:t>3.1.2.</w:t>
            </w:r>
            <w:r>
              <w:rPr>
                <w:rFonts w:asciiTheme="minorHAnsi" w:eastAsiaTheme="minorEastAsia" w:hAnsiTheme="minorHAnsi" w:cstheme="minorBidi"/>
                <w:noProof/>
                <w:lang w:val="es-CO" w:eastAsia="es-CO"/>
              </w:rPr>
              <w:tab/>
            </w:r>
            <w:r w:rsidRPr="002B45E7">
              <w:rPr>
                <w:rStyle w:val="Hipervnculo"/>
                <w:noProof/>
              </w:rPr>
              <w:t xml:space="preserve">Procesos </w:t>
            </w:r>
            <w:r w:rsidRPr="002B45E7">
              <w:rPr>
                <w:rStyle w:val="Hipervnculo"/>
                <w:i/>
                <w:iCs/>
                <w:noProof/>
              </w:rPr>
              <w:t>ETL, ELT</w:t>
            </w:r>
            <w:r w:rsidRPr="002B45E7">
              <w:rPr>
                <w:rStyle w:val="Hipervnculo"/>
                <w:noProof/>
              </w:rPr>
              <w:t xml:space="preserve"> y </w:t>
            </w:r>
            <w:r w:rsidRPr="002B45E7">
              <w:rPr>
                <w:rStyle w:val="Hipervnculo"/>
                <w:i/>
                <w:iCs/>
                <w:noProof/>
              </w:rPr>
              <w:t>ETLT</w:t>
            </w:r>
            <w:r w:rsidRPr="002B45E7">
              <w:rPr>
                <w:rStyle w:val="Hipervnculo"/>
                <w:noProof/>
              </w:rPr>
              <w:t xml:space="preserve"> para la gestión de datos</w:t>
            </w:r>
            <w:r>
              <w:rPr>
                <w:noProof/>
                <w:webHidden/>
              </w:rPr>
              <w:tab/>
            </w:r>
            <w:r>
              <w:rPr>
                <w:noProof/>
                <w:webHidden/>
              </w:rPr>
              <w:fldChar w:fldCharType="begin"/>
            </w:r>
            <w:r>
              <w:rPr>
                <w:noProof/>
                <w:webHidden/>
              </w:rPr>
              <w:instrText xml:space="preserve"> PAGEREF _Toc193466808 \h </w:instrText>
            </w:r>
          </w:ins>
          <w:r>
            <w:rPr>
              <w:noProof/>
              <w:webHidden/>
            </w:rPr>
          </w:r>
          <w:r>
            <w:rPr>
              <w:noProof/>
              <w:webHidden/>
            </w:rPr>
            <w:fldChar w:fldCharType="separate"/>
          </w:r>
          <w:ins w:id="281" w:author="Monica Maria Garro Lopez" w:date="2025-03-21T16:26:00Z">
            <w:r>
              <w:rPr>
                <w:noProof/>
                <w:webHidden/>
              </w:rPr>
              <w:t>14</w:t>
            </w:r>
            <w:r>
              <w:rPr>
                <w:noProof/>
                <w:webHidden/>
              </w:rPr>
              <w:fldChar w:fldCharType="end"/>
            </w:r>
            <w:r w:rsidRPr="002B45E7">
              <w:rPr>
                <w:rStyle w:val="Hipervnculo"/>
                <w:noProof/>
              </w:rPr>
              <w:fldChar w:fldCharType="end"/>
            </w:r>
          </w:ins>
        </w:p>
        <w:p w14:paraId="5DD4631A" w14:textId="11548302" w:rsidR="00B178D5" w:rsidRDefault="00B178D5">
          <w:pPr>
            <w:pStyle w:val="TDC3"/>
            <w:tabs>
              <w:tab w:val="left" w:pos="1320"/>
              <w:tab w:val="right" w:leader="dot" w:pos="8494"/>
            </w:tabs>
            <w:rPr>
              <w:ins w:id="282" w:author="Monica Maria Garro Lopez" w:date="2025-03-21T16:26:00Z"/>
              <w:rFonts w:asciiTheme="minorHAnsi" w:eastAsiaTheme="minorEastAsia" w:hAnsiTheme="minorHAnsi" w:cstheme="minorBidi"/>
              <w:noProof/>
              <w:lang w:val="es-CO" w:eastAsia="es-CO"/>
            </w:rPr>
          </w:pPr>
          <w:ins w:id="283"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"_Toc193466810"</w:instrText>
            </w:r>
            <w:r w:rsidRPr="002B45E7">
              <w:rPr>
                <w:rStyle w:val="Hipervnculo"/>
                <w:noProof/>
              </w:rPr>
              <w:instrText xml:space="preserve"> </w:instrText>
            </w:r>
            <w:r w:rsidRPr="002B45E7">
              <w:rPr>
                <w:rStyle w:val="Hipervnculo"/>
                <w:noProof/>
              </w:rPr>
              <w:fldChar w:fldCharType="separate"/>
            </w:r>
            <w:r w:rsidRPr="002B45E7">
              <w:rPr>
                <w:rStyle w:val="Hipervnculo"/>
                <w:noProof/>
              </w:rPr>
              <w:t>3.1.3.</w:t>
            </w:r>
            <w:r>
              <w:rPr>
                <w:rFonts w:asciiTheme="minorHAnsi" w:eastAsiaTheme="minorEastAsia" w:hAnsiTheme="minorHAnsi" w:cstheme="minorBidi"/>
                <w:noProof/>
                <w:lang w:val="es-CO" w:eastAsia="es-CO"/>
              </w:rPr>
              <w:tab/>
            </w:r>
            <w:r w:rsidRPr="002B45E7">
              <w:rPr>
                <w:rStyle w:val="Hipervnculo"/>
                <w:noProof/>
              </w:rPr>
              <w:t xml:space="preserve">Datos Empresariales y su gestión en la era del </w:t>
            </w:r>
            <w:r w:rsidRPr="002B45E7">
              <w:rPr>
                <w:rStyle w:val="Hipervnculo"/>
                <w:i/>
                <w:iCs/>
                <w:noProof/>
              </w:rPr>
              <w:t>Big Data</w:t>
            </w:r>
            <w:r>
              <w:rPr>
                <w:noProof/>
                <w:webHidden/>
              </w:rPr>
              <w:tab/>
            </w:r>
            <w:r>
              <w:rPr>
                <w:noProof/>
                <w:webHidden/>
              </w:rPr>
              <w:fldChar w:fldCharType="begin"/>
            </w:r>
            <w:r>
              <w:rPr>
                <w:noProof/>
                <w:webHidden/>
              </w:rPr>
              <w:instrText xml:space="preserve"> PAGEREF _Toc193466810 \h </w:instrText>
            </w:r>
          </w:ins>
          <w:r>
            <w:rPr>
              <w:noProof/>
              <w:webHidden/>
            </w:rPr>
          </w:r>
          <w:r>
            <w:rPr>
              <w:noProof/>
              <w:webHidden/>
            </w:rPr>
            <w:fldChar w:fldCharType="separate"/>
          </w:r>
          <w:ins w:id="284" w:author="Monica Maria Garro Lopez" w:date="2025-03-21T16:26:00Z">
            <w:r>
              <w:rPr>
                <w:noProof/>
                <w:webHidden/>
              </w:rPr>
              <w:t>15</w:t>
            </w:r>
            <w:r>
              <w:rPr>
                <w:noProof/>
                <w:webHidden/>
              </w:rPr>
              <w:fldChar w:fldCharType="end"/>
            </w:r>
            <w:r w:rsidRPr="002B45E7">
              <w:rPr>
                <w:rStyle w:val="Hipervnculo"/>
                <w:noProof/>
              </w:rPr>
              <w:fldChar w:fldCharType="end"/>
            </w:r>
          </w:ins>
        </w:p>
        <w:p w14:paraId="37EAB6E2" w14:textId="32C262D2" w:rsidR="00B178D5" w:rsidRDefault="00B178D5">
          <w:pPr>
            <w:pStyle w:val="TDC3"/>
            <w:tabs>
              <w:tab w:val="left" w:pos="1320"/>
              <w:tab w:val="right" w:leader="dot" w:pos="8494"/>
            </w:tabs>
            <w:rPr>
              <w:ins w:id="285" w:author="Monica Maria Garro Lopez" w:date="2025-03-21T16:26:00Z"/>
              <w:rFonts w:asciiTheme="minorHAnsi" w:eastAsiaTheme="minorEastAsia" w:hAnsiTheme="minorHAnsi" w:cstheme="minorBidi"/>
              <w:noProof/>
              <w:lang w:val="es-CO" w:eastAsia="es-CO"/>
            </w:rPr>
          </w:pPr>
          <w:ins w:id="286"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"_Toc193466812"</w:instrText>
            </w:r>
            <w:r w:rsidRPr="002B45E7">
              <w:rPr>
                <w:rStyle w:val="Hipervnculo"/>
                <w:noProof/>
              </w:rPr>
              <w:instrText xml:space="preserve"> </w:instrText>
            </w:r>
            <w:r w:rsidRPr="002B45E7">
              <w:rPr>
                <w:rStyle w:val="Hipervnculo"/>
                <w:noProof/>
              </w:rPr>
              <w:fldChar w:fldCharType="separate"/>
            </w:r>
            <w:r w:rsidRPr="002B45E7">
              <w:rPr>
                <w:rStyle w:val="Hipervnculo"/>
                <w:noProof/>
              </w:rPr>
              <w:t>3.1.4.</w:t>
            </w:r>
            <w:r>
              <w:rPr>
                <w:rFonts w:asciiTheme="minorHAnsi" w:eastAsiaTheme="minorEastAsia" w:hAnsiTheme="minorHAnsi" w:cstheme="minorBidi"/>
                <w:noProof/>
                <w:lang w:val="es-CO" w:eastAsia="es-CO"/>
              </w:rPr>
              <w:tab/>
            </w:r>
            <w:r w:rsidRPr="002B45E7">
              <w:rPr>
                <w:rStyle w:val="Hipervnculo"/>
                <w:noProof/>
              </w:rPr>
              <w:t xml:space="preserve">¿Qué es un </w:t>
            </w:r>
            <w:r w:rsidRPr="002B45E7">
              <w:rPr>
                <w:rStyle w:val="Hipervnculo"/>
                <w:i/>
                <w:iCs/>
                <w:noProof/>
              </w:rPr>
              <w:t>Data Lake?</w:t>
            </w:r>
            <w:r>
              <w:rPr>
                <w:noProof/>
                <w:webHidden/>
              </w:rPr>
              <w:tab/>
            </w:r>
            <w:r>
              <w:rPr>
                <w:noProof/>
                <w:webHidden/>
              </w:rPr>
              <w:fldChar w:fldCharType="begin"/>
            </w:r>
            <w:r>
              <w:rPr>
                <w:noProof/>
                <w:webHidden/>
              </w:rPr>
              <w:instrText xml:space="preserve"> PAGEREF _Toc193466812 \h </w:instrText>
            </w:r>
          </w:ins>
          <w:r>
            <w:rPr>
              <w:noProof/>
              <w:webHidden/>
            </w:rPr>
          </w:r>
          <w:r>
            <w:rPr>
              <w:noProof/>
              <w:webHidden/>
            </w:rPr>
            <w:fldChar w:fldCharType="separate"/>
          </w:r>
          <w:ins w:id="287" w:author="Monica Maria Garro Lopez" w:date="2025-03-21T16:26:00Z">
            <w:r>
              <w:rPr>
                <w:noProof/>
                <w:webHidden/>
              </w:rPr>
              <w:t>16</w:t>
            </w:r>
            <w:r>
              <w:rPr>
                <w:noProof/>
                <w:webHidden/>
              </w:rPr>
              <w:fldChar w:fldCharType="end"/>
            </w:r>
            <w:r w:rsidRPr="002B45E7">
              <w:rPr>
                <w:rStyle w:val="Hipervnculo"/>
                <w:noProof/>
              </w:rPr>
              <w:fldChar w:fldCharType="end"/>
            </w:r>
          </w:ins>
        </w:p>
        <w:p w14:paraId="4276DF28" w14:textId="7B4EA62B" w:rsidR="00B178D5" w:rsidRDefault="00B178D5">
          <w:pPr>
            <w:pStyle w:val="TDC3"/>
            <w:tabs>
              <w:tab w:val="left" w:pos="1320"/>
              <w:tab w:val="right" w:leader="dot" w:pos="8494"/>
            </w:tabs>
            <w:rPr>
              <w:ins w:id="288" w:author="Monica Maria Garro Lopez" w:date="2025-03-21T16:26:00Z"/>
              <w:rFonts w:asciiTheme="minorHAnsi" w:eastAsiaTheme="minorEastAsia" w:hAnsiTheme="minorHAnsi" w:cstheme="minorBidi"/>
              <w:noProof/>
              <w:lang w:val="es-CO" w:eastAsia="es-CO"/>
            </w:rPr>
          </w:pPr>
          <w:ins w:id="289"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"_Toc193466813"</w:instrText>
            </w:r>
            <w:r w:rsidRPr="002B45E7">
              <w:rPr>
                <w:rStyle w:val="Hipervnculo"/>
                <w:noProof/>
              </w:rPr>
              <w:instrText xml:space="preserve"> </w:instrText>
            </w:r>
            <w:r w:rsidRPr="002B45E7">
              <w:rPr>
                <w:rStyle w:val="Hipervnculo"/>
                <w:noProof/>
              </w:rPr>
              <w:fldChar w:fldCharType="separate"/>
            </w:r>
            <w:r w:rsidRPr="002B45E7">
              <w:rPr>
                <w:rStyle w:val="Hipervnculo"/>
                <w:noProof/>
              </w:rPr>
              <w:t>3.1.5.</w:t>
            </w:r>
            <w:r>
              <w:rPr>
                <w:rFonts w:asciiTheme="minorHAnsi" w:eastAsiaTheme="minorEastAsia" w:hAnsiTheme="minorHAnsi" w:cstheme="minorBidi"/>
                <w:noProof/>
                <w:lang w:val="es-CO" w:eastAsia="es-CO"/>
              </w:rPr>
              <w:tab/>
            </w:r>
            <w:r w:rsidRPr="002B45E7">
              <w:rPr>
                <w:rStyle w:val="Hipervnculo"/>
                <w:noProof/>
              </w:rPr>
              <w:t xml:space="preserve">¿Qué es un </w:t>
            </w:r>
            <w:r w:rsidRPr="002B45E7">
              <w:rPr>
                <w:rStyle w:val="Hipervnculo"/>
                <w:i/>
                <w:iCs/>
                <w:noProof/>
              </w:rPr>
              <w:t>Data Warehouse?</w:t>
            </w:r>
            <w:r>
              <w:rPr>
                <w:noProof/>
                <w:webHidden/>
              </w:rPr>
              <w:tab/>
            </w:r>
            <w:r>
              <w:rPr>
                <w:noProof/>
                <w:webHidden/>
              </w:rPr>
              <w:fldChar w:fldCharType="begin"/>
            </w:r>
            <w:r>
              <w:rPr>
                <w:noProof/>
                <w:webHidden/>
              </w:rPr>
              <w:instrText xml:space="preserve"> PAGEREF _Toc193466813 \h </w:instrText>
            </w:r>
          </w:ins>
          <w:r>
            <w:rPr>
              <w:noProof/>
              <w:webHidden/>
            </w:rPr>
          </w:r>
          <w:r>
            <w:rPr>
              <w:noProof/>
              <w:webHidden/>
            </w:rPr>
            <w:fldChar w:fldCharType="separate"/>
          </w:r>
          <w:ins w:id="290" w:author="Monica Maria Garro Lopez" w:date="2025-03-21T16:26:00Z">
            <w:r>
              <w:rPr>
                <w:noProof/>
                <w:webHidden/>
              </w:rPr>
              <w:t>20</w:t>
            </w:r>
            <w:r>
              <w:rPr>
                <w:noProof/>
                <w:webHidden/>
              </w:rPr>
              <w:fldChar w:fldCharType="end"/>
            </w:r>
            <w:r w:rsidRPr="002B45E7">
              <w:rPr>
                <w:rStyle w:val="Hipervnculo"/>
                <w:noProof/>
              </w:rPr>
              <w:fldChar w:fldCharType="end"/>
            </w:r>
          </w:ins>
        </w:p>
        <w:p w14:paraId="655BE050" w14:textId="22BD9C0F" w:rsidR="00B178D5" w:rsidRDefault="00B178D5">
          <w:pPr>
            <w:pStyle w:val="TDC3"/>
            <w:tabs>
              <w:tab w:val="left" w:pos="1320"/>
              <w:tab w:val="right" w:leader="dot" w:pos="8494"/>
            </w:tabs>
            <w:rPr>
              <w:ins w:id="291" w:author="Monica Maria Garro Lopez" w:date="2025-03-21T16:26:00Z"/>
              <w:rFonts w:asciiTheme="minorHAnsi" w:eastAsiaTheme="minorEastAsia" w:hAnsiTheme="minorHAnsi" w:cstheme="minorBidi"/>
              <w:noProof/>
              <w:lang w:val="es-CO" w:eastAsia="es-CO"/>
            </w:rPr>
          </w:pPr>
          <w:ins w:id="292"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"_Toc193466814"</w:instrText>
            </w:r>
            <w:r w:rsidRPr="002B45E7">
              <w:rPr>
                <w:rStyle w:val="Hipervnculo"/>
                <w:noProof/>
              </w:rPr>
              <w:instrText xml:space="preserve"> </w:instrText>
            </w:r>
            <w:r w:rsidRPr="002B45E7">
              <w:rPr>
                <w:rStyle w:val="Hipervnculo"/>
                <w:noProof/>
              </w:rPr>
              <w:fldChar w:fldCharType="separate"/>
            </w:r>
            <w:r w:rsidRPr="002B45E7">
              <w:rPr>
                <w:rStyle w:val="Hipervnculo"/>
                <w:noProof/>
              </w:rPr>
              <w:t>3.1.6.</w:t>
            </w:r>
            <w:r>
              <w:rPr>
                <w:rFonts w:asciiTheme="minorHAnsi" w:eastAsiaTheme="minorEastAsia" w:hAnsiTheme="minorHAnsi" w:cstheme="minorBidi"/>
                <w:noProof/>
                <w:lang w:val="es-CO" w:eastAsia="es-CO"/>
              </w:rPr>
              <w:tab/>
            </w:r>
            <w:r w:rsidRPr="002B45E7">
              <w:rPr>
                <w:rStyle w:val="Hipervnculo"/>
                <w:noProof/>
              </w:rPr>
              <w:t xml:space="preserve">¿Qué son los </w:t>
            </w:r>
            <w:r w:rsidRPr="002B45E7">
              <w:rPr>
                <w:rStyle w:val="Hipervnculo"/>
                <w:i/>
                <w:iCs/>
                <w:noProof/>
              </w:rPr>
              <w:t>Data Marts?</w:t>
            </w:r>
            <w:r>
              <w:rPr>
                <w:noProof/>
                <w:webHidden/>
              </w:rPr>
              <w:tab/>
            </w:r>
            <w:r>
              <w:rPr>
                <w:noProof/>
                <w:webHidden/>
              </w:rPr>
              <w:fldChar w:fldCharType="begin"/>
            </w:r>
            <w:r>
              <w:rPr>
                <w:noProof/>
                <w:webHidden/>
              </w:rPr>
              <w:instrText xml:space="preserve"> PAGEREF _Toc193466814 \h </w:instrText>
            </w:r>
          </w:ins>
          <w:r>
            <w:rPr>
              <w:noProof/>
              <w:webHidden/>
            </w:rPr>
          </w:r>
          <w:r>
            <w:rPr>
              <w:noProof/>
              <w:webHidden/>
            </w:rPr>
            <w:fldChar w:fldCharType="separate"/>
          </w:r>
          <w:ins w:id="293" w:author="Monica Maria Garro Lopez" w:date="2025-03-21T16:26:00Z">
            <w:r>
              <w:rPr>
                <w:noProof/>
                <w:webHidden/>
              </w:rPr>
              <w:t>23</w:t>
            </w:r>
            <w:r>
              <w:rPr>
                <w:noProof/>
                <w:webHidden/>
              </w:rPr>
              <w:fldChar w:fldCharType="end"/>
            </w:r>
            <w:r w:rsidRPr="002B45E7">
              <w:rPr>
                <w:rStyle w:val="Hipervnculo"/>
                <w:noProof/>
              </w:rPr>
              <w:fldChar w:fldCharType="end"/>
            </w:r>
          </w:ins>
        </w:p>
        <w:p w14:paraId="10B954A7" w14:textId="3173523D" w:rsidR="00B178D5" w:rsidRDefault="00B178D5">
          <w:pPr>
            <w:pStyle w:val="TDC2"/>
            <w:tabs>
              <w:tab w:val="left" w:pos="880"/>
              <w:tab w:val="right" w:leader="dot" w:pos="8494"/>
            </w:tabs>
            <w:rPr>
              <w:ins w:id="294" w:author="Monica Maria Garro Lopez" w:date="2025-03-21T16:26:00Z"/>
              <w:rFonts w:asciiTheme="minorHAnsi" w:eastAsiaTheme="minorEastAsia" w:hAnsiTheme="minorHAnsi" w:cstheme="minorBidi"/>
              <w:noProof/>
              <w:lang w:val="es-CO" w:eastAsia="es-CO"/>
            </w:rPr>
          </w:pPr>
          <w:ins w:id="295"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"_Toc193466815"</w:instrText>
            </w:r>
            <w:r w:rsidRPr="002B45E7">
              <w:rPr>
                <w:rStyle w:val="Hipervnculo"/>
                <w:noProof/>
              </w:rPr>
              <w:instrText xml:space="preserve"> </w:instrText>
            </w:r>
            <w:r w:rsidRPr="002B45E7">
              <w:rPr>
                <w:rStyle w:val="Hipervnculo"/>
                <w:noProof/>
              </w:rPr>
              <w:fldChar w:fldCharType="separate"/>
            </w:r>
            <w:r w:rsidRPr="002B45E7">
              <w:rPr>
                <w:rStyle w:val="Hipervnculo"/>
                <w:noProof/>
              </w:rPr>
              <w:t>3.2.</w:t>
            </w:r>
            <w:r>
              <w:rPr>
                <w:rFonts w:asciiTheme="minorHAnsi" w:eastAsiaTheme="minorEastAsia" w:hAnsiTheme="minorHAnsi" w:cstheme="minorBidi"/>
                <w:noProof/>
                <w:lang w:val="es-CO" w:eastAsia="es-CO"/>
              </w:rPr>
              <w:tab/>
            </w:r>
            <w:r w:rsidRPr="002B45E7">
              <w:rPr>
                <w:rStyle w:val="Hipervnculo"/>
                <w:noProof/>
              </w:rPr>
              <w:t xml:space="preserve">Evolución y contraste de </w:t>
            </w:r>
            <w:r w:rsidRPr="002B45E7">
              <w:rPr>
                <w:rStyle w:val="Hipervnculo"/>
                <w:i/>
                <w:iCs/>
                <w:noProof/>
              </w:rPr>
              <w:t>Data Lakes</w:t>
            </w:r>
            <w:r w:rsidRPr="002B45E7">
              <w:rPr>
                <w:rStyle w:val="Hipervnculo"/>
                <w:noProof/>
              </w:rPr>
              <w:t xml:space="preserve"> y </w:t>
            </w:r>
            <w:r w:rsidRPr="002B45E7">
              <w:rPr>
                <w:rStyle w:val="Hipervnculo"/>
                <w:i/>
                <w:iCs/>
                <w:noProof/>
              </w:rPr>
              <w:t>Data Warehouses</w:t>
            </w:r>
            <w:r>
              <w:rPr>
                <w:noProof/>
                <w:webHidden/>
              </w:rPr>
              <w:tab/>
            </w:r>
            <w:r>
              <w:rPr>
                <w:noProof/>
                <w:webHidden/>
              </w:rPr>
              <w:fldChar w:fldCharType="begin"/>
            </w:r>
            <w:r>
              <w:rPr>
                <w:noProof/>
                <w:webHidden/>
              </w:rPr>
              <w:instrText xml:space="preserve"> PAGEREF _Toc193466815 \h </w:instrText>
            </w:r>
          </w:ins>
          <w:r>
            <w:rPr>
              <w:noProof/>
              <w:webHidden/>
            </w:rPr>
          </w:r>
          <w:r>
            <w:rPr>
              <w:noProof/>
              <w:webHidden/>
            </w:rPr>
            <w:fldChar w:fldCharType="separate"/>
          </w:r>
          <w:ins w:id="296" w:author="Monica Maria Garro Lopez" w:date="2025-03-21T16:26:00Z">
            <w:r>
              <w:rPr>
                <w:noProof/>
                <w:webHidden/>
              </w:rPr>
              <w:t>26</w:t>
            </w:r>
            <w:r>
              <w:rPr>
                <w:noProof/>
                <w:webHidden/>
              </w:rPr>
              <w:fldChar w:fldCharType="end"/>
            </w:r>
            <w:r w:rsidRPr="002B45E7">
              <w:rPr>
                <w:rStyle w:val="Hipervnculo"/>
                <w:noProof/>
              </w:rPr>
              <w:fldChar w:fldCharType="end"/>
            </w:r>
          </w:ins>
        </w:p>
        <w:p w14:paraId="30F13A40" w14:textId="4AADFC79" w:rsidR="00B178D5" w:rsidRDefault="00B178D5">
          <w:pPr>
            <w:pStyle w:val="TDC3"/>
            <w:tabs>
              <w:tab w:val="left" w:pos="1320"/>
              <w:tab w:val="right" w:leader="dot" w:pos="8494"/>
            </w:tabs>
            <w:rPr>
              <w:ins w:id="297" w:author="Monica Maria Garro Lopez" w:date="2025-03-21T16:26:00Z"/>
              <w:rFonts w:asciiTheme="minorHAnsi" w:eastAsiaTheme="minorEastAsia" w:hAnsiTheme="minorHAnsi" w:cstheme="minorBidi"/>
              <w:noProof/>
              <w:lang w:val="es-CO" w:eastAsia="es-CO"/>
            </w:rPr>
          </w:pPr>
          <w:ins w:id="298"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"_Toc193466816"</w:instrText>
            </w:r>
            <w:r w:rsidRPr="002B45E7">
              <w:rPr>
                <w:rStyle w:val="Hipervnculo"/>
                <w:noProof/>
              </w:rPr>
              <w:instrText xml:space="preserve"> </w:instrText>
            </w:r>
            <w:r w:rsidRPr="002B45E7">
              <w:rPr>
                <w:rStyle w:val="Hipervnculo"/>
                <w:noProof/>
              </w:rPr>
              <w:fldChar w:fldCharType="separate"/>
            </w:r>
            <w:r w:rsidRPr="002B45E7">
              <w:rPr>
                <w:rStyle w:val="Hipervnculo"/>
                <w:noProof/>
                <w:lang w:val="es-CO"/>
              </w:rPr>
              <w:t>3.2.1.</w:t>
            </w:r>
            <w:r>
              <w:rPr>
                <w:rFonts w:asciiTheme="minorHAnsi" w:eastAsiaTheme="minorEastAsia" w:hAnsiTheme="minorHAnsi" w:cstheme="minorBidi"/>
                <w:noProof/>
                <w:lang w:val="es-CO" w:eastAsia="es-CO"/>
              </w:rPr>
              <w:tab/>
            </w:r>
            <w:r w:rsidRPr="002B45E7">
              <w:rPr>
                <w:rStyle w:val="Hipervnculo"/>
                <w:noProof/>
                <w:lang w:val="es-CO"/>
              </w:rPr>
              <w:t>Diferencias Técnicas y Operativas</w:t>
            </w:r>
            <w:r>
              <w:rPr>
                <w:noProof/>
                <w:webHidden/>
              </w:rPr>
              <w:tab/>
            </w:r>
            <w:r>
              <w:rPr>
                <w:noProof/>
                <w:webHidden/>
              </w:rPr>
              <w:fldChar w:fldCharType="begin"/>
            </w:r>
            <w:r>
              <w:rPr>
                <w:noProof/>
                <w:webHidden/>
              </w:rPr>
              <w:instrText xml:space="preserve"> PAGEREF _Toc193466816 \h </w:instrText>
            </w:r>
          </w:ins>
          <w:r>
            <w:rPr>
              <w:noProof/>
              <w:webHidden/>
            </w:rPr>
          </w:r>
          <w:r>
            <w:rPr>
              <w:noProof/>
              <w:webHidden/>
            </w:rPr>
            <w:fldChar w:fldCharType="separate"/>
          </w:r>
          <w:ins w:id="299" w:author="Monica Maria Garro Lopez" w:date="2025-03-21T16:26:00Z">
            <w:r>
              <w:rPr>
                <w:noProof/>
                <w:webHidden/>
              </w:rPr>
              <w:t>26</w:t>
            </w:r>
            <w:r>
              <w:rPr>
                <w:noProof/>
                <w:webHidden/>
              </w:rPr>
              <w:fldChar w:fldCharType="end"/>
            </w:r>
            <w:r w:rsidRPr="002B45E7">
              <w:rPr>
                <w:rStyle w:val="Hipervnculo"/>
                <w:noProof/>
              </w:rPr>
              <w:fldChar w:fldCharType="end"/>
            </w:r>
          </w:ins>
        </w:p>
        <w:p w14:paraId="315469D7" w14:textId="281A695F" w:rsidR="00B178D5" w:rsidRDefault="00B178D5">
          <w:pPr>
            <w:pStyle w:val="TDC3"/>
            <w:tabs>
              <w:tab w:val="left" w:pos="1320"/>
              <w:tab w:val="right" w:leader="dot" w:pos="8494"/>
            </w:tabs>
            <w:rPr>
              <w:ins w:id="300" w:author="Monica Maria Garro Lopez" w:date="2025-03-21T16:26:00Z"/>
              <w:rFonts w:asciiTheme="minorHAnsi" w:eastAsiaTheme="minorEastAsia" w:hAnsiTheme="minorHAnsi" w:cstheme="minorBidi"/>
              <w:noProof/>
              <w:lang w:val="es-CO" w:eastAsia="es-CO"/>
            </w:rPr>
          </w:pPr>
          <w:ins w:id="301"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"_Toc193466875"</w:instrText>
            </w:r>
            <w:r w:rsidRPr="002B45E7">
              <w:rPr>
                <w:rStyle w:val="Hipervnculo"/>
                <w:noProof/>
              </w:rPr>
              <w:instrText xml:space="preserve"> </w:instrText>
            </w:r>
            <w:r w:rsidRPr="002B45E7">
              <w:rPr>
                <w:rStyle w:val="Hipervnculo"/>
                <w:noProof/>
              </w:rPr>
              <w:fldChar w:fldCharType="separate"/>
            </w:r>
            <w:r w:rsidRPr="002B45E7">
              <w:rPr>
                <w:rStyle w:val="Hipervnculo"/>
                <w:noProof/>
                <w:lang w:val="es-CO"/>
              </w:rPr>
              <w:t>3.2.2.</w:t>
            </w:r>
            <w:r>
              <w:rPr>
                <w:rFonts w:asciiTheme="minorHAnsi" w:eastAsiaTheme="minorEastAsia" w:hAnsiTheme="minorHAnsi" w:cstheme="minorBidi"/>
                <w:noProof/>
                <w:lang w:val="es-CO" w:eastAsia="es-CO"/>
              </w:rPr>
              <w:tab/>
            </w:r>
            <w:r w:rsidRPr="002B45E7">
              <w:rPr>
                <w:rStyle w:val="Hipervnculo"/>
                <w:noProof/>
                <w:lang w:val="es-CO"/>
              </w:rPr>
              <w:t>Gobernanza y Calidad de Datos</w:t>
            </w:r>
            <w:r>
              <w:rPr>
                <w:noProof/>
                <w:webHidden/>
              </w:rPr>
              <w:tab/>
            </w:r>
            <w:r>
              <w:rPr>
                <w:noProof/>
                <w:webHidden/>
              </w:rPr>
              <w:fldChar w:fldCharType="begin"/>
            </w:r>
            <w:r>
              <w:rPr>
                <w:noProof/>
                <w:webHidden/>
              </w:rPr>
              <w:instrText xml:space="preserve"> PAGEREF _Toc193466875 \h </w:instrText>
            </w:r>
          </w:ins>
          <w:r>
            <w:rPr>
              <w:noProof/>
              <w:webHidden/>
            </w:rPr>
          </w:r>
          <w:r>
            <w:rPr>
              <w:noProof/>
              <w:webHidden/>
            </w:rPr>
            <w:fldChar w:fldCharType="separate"/>
          </w:r>
          <w:ins w:id="302" w:author="Monica Maria Garro Lopez" w:date="2025-03-21T16:26:00Z">
            <w:r>
              <w:rPr>
                <w:noProof/>
                <w:webHidden/>
              </w:rPr>
              <w:t>27</w:t>
            </w:r>
            <w:r>
              <w:rPr>
                <w:noProof/>
                <w:webHidden/>
              </w:rPr>
              <w:fldChar w:fldCharType="end"/>
            </w:r>
            <w:r w:rsidRPr="002B45E7">
              <w:rPr>
                <w:rStyle w:val="Hipervnculo"/>
                <w:noProof/>
              </w:rPr>
              <w:fldChar w:fldCharType="end"/>
            </w:r>
          </w:ins>
        </w:p>
        <w:p w14:paraId="0E6D269D" w14:textId="52679AB6" w:rsidR="00B178D5" w:rsidRDefault="00B178D5">
          <w:pPr>
            <w:pStyle w:val="TDC3"/>
            <w:tabs>
              <w:tab w:val="left" w:pos="1320"/>
              <w:tab w:val="right" w:leader="dot" w:pos="8494"/>
            </w:tabs>
            <w:rPr>
              <w:ins w:id="303" w:author="Monica Maria Garro Lopez" w:date="2025-03-21T16:26:00Z"/>
              <w:rFonts w:asciiTheme="minorHAnsi" w:eastAsiaTheme="minorEastAsia" w:hAnsiTheme="minorHAnsi" w:cstheme="minorBidi"/>
              <w:noProof/>
              <w:lang w:val="es-CO" w:eastAsia="es-CO"/>
            </w:rPr>
          </w:pPr>
          <w:ins w:id="304"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"_Toc193466877"</w:instrText>
            </w:r>
            <w:r w:rsidRPr="002B45E7">
              <w:rPr>
                <w:rStyle w:val="Hipervnculo"/>
                <w:noProof/>
              </w:rPr>
              <w:instrText xml:space="preserve"> </w:instrText>
            </w:r>
            <w:r w:rsidRPr="002B45E7">
              <w:rPr>
                <w:rStyle w:val="Hipervnculo"/>
                <w:noProof/>
              </w:rPr>
              <w:fldChar w:fldCharType="separate"/>
            </w:r>
            <w:r w:rsidRPr="002B45E7">
              <w:rPr>
                <w:rStyle w:val="Hipervnculo"/>
                <w:noProof/>
                <w:lang w:val="es-CO"/>
              </w:rPr>
              <w:t>3.2.3.</w:t>
            </w:r>
            <w:r>
              <w:rPr>
                <w:rFonts w:asciiTheme="minorHAnsi" w:eastAsiaTheme="minorEastAsia" w:hAnsiTheme="minorHAnsi" w:cstheme="minorBidi"/>
                <w:noProof/>
                <w:lang w:val="es-CO" w:eastAsia="es-CO"/>
              </w:rPr>
              <w:tab/>
            </w:r>
            <w:r w:rsidRPr="002B45E7">
              <w:rPr>
                <w:rStyle w:val="Hipervnculo"/>
                <w:noProof/>
                <w:lang w:val="es-CO"/>
              </w:rPr>
              <w:t>Innovaciones Tecnológicas</w:t>
            </w:r>
            <w:r>
              <w:rPr>
                <w:noProof/>
                <w:webHidden/>
              </w:rPr>
              <w:tab/>
            </w:r>
            <w:r>
              <w:rPr>
                <w:noProof/>
                <w:webHidden/>
              </w:rPr>
              <w:fldChar w:fldCharType="begin"/>
            </w:r>
            <w:r>
              <w:rPr>
                <w:noProof/>
                <w:webHidden/>
              </w:rPr>
              <w:instrText xml:space="preserve"> PAGEREF _Toc193466877 \h </w:instrText>
            </w:r>
          </w:ins>
          <w:r>
            <w:rPr>
              <w:noProof/>
              <w:webHidden/>
            </w:rPr>
          </w:r>
          <w:r>
            <w:rPr>
              <w:noProof/>
              <w:webHidden/>
            </w:rPr>
            <w:fldChar w:fldCharType="separate"/>
          </w:r>
          <w:ins w:id="305" w:author="Monica Maria Garro Lopez" w:date="2025-03-21T16:26:00Z">
            <w:r>
              <w:rPr>
                <w:noProof/>
                <w:webHidden/>
              </w:rPr>
              <w:t>28</w:t>
            </w:r>
            <w:r>
              <w:rPr>
                <w:noProof/>
                <w:webHidden/>
              </w:rPr>
              <w:fldChar w:fldCharType="end"/>
            </w:r>
            <w:r w:rsidRPr="002B45E7">
              <w:rPr>
                <w:rStyle w:val="Hipervnculo"/>
                <w:noProof/>
              </w:rPr>
              <w:fldChar w:fldCharType="end"/>
            </w:r>
          </w:ins>
        </w:p>
        <w:p w14:paraId="0C6F0FC8" w14:textId="31F5AFCF" w:rsidR="00B178D5" w:rsidRDefault="00B178D5">
          <w:pPr>
            <w:pStyle w:val="TDC2"/>
            <w:tabs>
              <w:tab w:val="left" w:pos="880"/>
              <w:tab w:val="right" w:leader="dot" w:pos="8494"/>
            </w:tabs>
            <w:rPr>
              <w:ins w:id="306" w:author="Monica Maria Garro Lopez" w:date="2025-03-21T16:26:00Z"/>
              <w:rFonts w:asciiTheme="minorHAnsi" w:eastAsiaTheme="minorEastAsia" w:hAnsiTheme="minorHAnsi" w:cstheme="minorBidi"/>
              <w:noProof/>
              <w:lang w:val="es-CO" w:eastAsia="es-CO"/>
            </w:rPr>
          </w:pPr>
          <w:ins w:id="307"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"_Toc193466879"</w:instrText>
            </w:r>
            <w:r w:rsidRPr="002B45E7">
              <w:rPr>
                <w:rStyle w:val="Hipervnculo"/>
                <w:noProof/>
              </w:rPr>
              <w:instrText xml:space="preserve"> </w:instrText>
            </w:r>
            <w:r w:rsidRPr="002B45E7">
              <w:rPr>
                <w:rStyle w:val="Hipervnculo"/>
                <w:noProof/>
              </w:rPr>
              <w:fldChar w:fldCharType="separate"/>
            </w:r>
            <w:r w:rsidRPr="002B45E7">
              <w:rPr>
                <w:rStyle w:val="Hipervnculo"/>
                <w:noProof/>
              </w:rPr>
              <w:t>3.3.</w:t>
            </w:r>
            <w:r>
              <w:rPr>
                <w:rFonts w:asciiTheme="minorHAnsi" w:eastAsiaTheme="minorEastAsia" w:hAnsiTheme="minorHAnsi" w:cstheme="minorBidi"/>
                <w:noProof/>
                <w:lang w:val="es-CO" w:eastAsia="es-CO"/>
              </w:rPr>
              <w:tab/>
            </w:r>
            <w:r w:rsidRPr="002B45E7">
              <w:rPr>
                <w:rStyle w:val="Hipervnculo"/>
                <w:noProof/>
              </w:rPr>
              <w:t>Aplicación de arquitecturas de datos en diferentes industrias</w:t>
            </w:r>
            <w:r>
              <w:rPr>
                <w:noProof/>
                <w:webHidden/>
              </w:rPr>
              <w:tab/>
            </w:r>
            <w:r>
              <w:rPr>
                <w:noProof/>
                <w:webHidden/>
              </w:rPr>
              <w:fldChar w:fldCharType="begin"/>
            </w:r>
            <w:r>
              <w:rPr>
                <w:noProof/>
                <w:webHidden/>
              </w:rPr>
              <w:instrText xml:space="preserve"> PAGEREF _Toc193466879 \h </w:instrText>
            </w:r>
          </w:ins>
          <w:r>
            <w:rPr>
              <w:noProof/>
              <w:webHidden/>
            </w:rPr>
          </w:r>
          <w:r>
            <w:rPr>
              <w:noProof/>
              <w:webHidden/>
            </w:rPr>
            <w:fldChar w:fldCharType="separate"/>
          </w:r>
          <w:ins w:id="308" w:author="Monica Maria Garro Lopez" w:date="2025-03-21T16:26:00Z">
            <w:r>
              <w:rPr>
                <w:noProof/>
                <w:webHidden/>
              </w:rPr>
              <w:t>31</w:t>
            </w:r>
            <w:r>
              <w:rPr>
                <w:noProof/>
                <w:webHidden/>
              </w:rPr>
              <w:fldChar w:fldCharType="end"/>
            </w:r>
            <w:r w:rsidRPr="002B45E7">
              <w:rPr>
                <w:rStyle w:val="Hipervnculo"/>
                <w:noProof/>
              </w:rPr>
              <w:fldChar w:fldCharType="end"/>
            </w:r>
          </w:ins>
        </w:p>
        <w:p w14:paraId="1BBD2EB8" w14:textId="78A7F3FB" w:rsidR="00B178D5" w:rsidRDefault="00B178D5">
          <w:pPr>
            <w:pStyle w:val="TDC3"/>
            <w:tabs>
              <w:tab w:val="left" w:pos="1320"/>
              <w:tab w:val="right" w:leader="dot" w:pos="8494"/>
            </w:tabs>
            <w:rPr>
              <w:ins w:id="309" w:author="Monica Maria Garro Lopez" w:date="2025-03-21T16:26:00Z"/>
              <w:rFonts w:asciiTheme="minorHAnsi" w:eastAsiaTheme="minorEastAsia" w:hAnsiTheme="minorHAnsi" w:cstheme="minorBidi"/>
              <w:noProof/>
              <w:lang w:val="es-CO" w:eastAsia="es-CO"/>
            </w:rPr>
          </w:pPr>
          <w:ins w:id="310"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"_Toc193466881"</w:instrText>
            </w:r>
            <w:r w:rsidRPr="002B45E7">
              <w:rPr>
                <w:rStyle w:val="Hipervnculo"/>
                <w:noProof/>
              </w:rPr>
              <w:instrText xml:space="preserve"> </w:instrText>
            </w:r>
            <w:r w:rsidRPr="002B45E7">
              <w:rPr>
                <w:rStyle w:val="Hipervnculo"/>
                <w:noProof/>
              </w:rPr>
              <w:fldChar w:fldCharType="separate"/>
            </w:r>
            <w:r w:rsidRPr="002B45E7">
              <w:rPr>
                <w:rStyle w:val="Hipervnculo"/>
                <w:noProof/>
                <w:lang w:val="es-CO"/>
              </w:rPr>
              <w:t>3.3.1.</w:t>
            </w:r>
            <w:r>
              <w:rPr>
                <w:rFonts w:asciiTheme="minorHAnsi" w:eastAsiaTheme="minorEastAsia" w:hAnsiTheme="minorHAnsi" w:cstheme="minorBidi"/>
                <w:noProof/>
                <w:lang w:val="es-CO" w:eastAsia="es-CO"/>
              </w:rPr>
              <w:tab/>
            </w:r>
            <w:r w:rsidRPr="002B45E7">
              <w:rPr>
                <w:rStyle w:val="Hipervnculo"/>
                <w:noProof/>
                <w:lang w:val="es-CO"/>
              </w:rPr>
              <w:t>Sector Financiero</w:t>
            </w:r>
            <w:r>
              <w:rPr>
                <w:noProof/>
                <w:webHidden/>
              </w:rPr>
              <w:tab/>
            </w:r>
            <w:r>
              <w:rPr>
                <w:noProof/>
                <w:webHidden/>
              </w:rPr>
              <w:fldChar w:fldCharType="begin"/>
            </w:r>
            <w:r>
              <w:rPr>
                <w:noProof/>
                <w:webHidden/>
              </w:rPr>
              <w:instrText xml:space="preserve"> PAGEREF _Toc193466881 \h </w:instrText>
            </w:r>
          </w:ins>
          <w:r>
            <w:rPr>
              <w:noProof/>
              <w:webHidden/>
            </w:rPr>
          </w:r>
          <w:r>
            <w:rPr>
              <w:noProof/>
              <w:webHidden/>
            </w:rPr>
            <w:fldChar w:fldCharType="separate"/>
          </w:r>
          <w:ins w:id="311" w:author="Monica Maria Garro Lopez" w:date="2025-03-21T16:26:00Z">
            <w:r>
              <w:rPr>
                <w:noProof/>
                <w:webHidden/>
              </w:rPr>
              <w:t>31</w:t>
            </w:r>
            <w:r>
              <w:rPr>
                <w:noProof/>
                <w:webHidden/>
              </w:rPr>
              <w:fldChar w:fldCharType="end"/>
            </w:r>
            <w:r w:rsidRPr="002B45E7">
              <w:rPr>
                <w:rStyle w:val="Hipervnculo"/>
                <w:noProof/>
              </w:rPr>
              <w:fldChar w:fldCharType="end"/>
            </w:r>
          </w:ins>
        </w:p>
        <w:p w14:paraId="43B61220" w14:textId="534A6162" w:rsidR="00B178D5" w:rsidRDefault="00B178D5">
          <w:pPr>
            <w:pStyle w:val="TDC3"/>
            <w:tabs>
              <w:tab w:val="left" w:pos="1320"/>
              <w:tab w:val="right" w:leader="dot" w:pos="8494"/>
            </w:tabs>
            <w:rPr>
              <w:ins w:id="312" w:author="Monica Maria Garro Lopez" w:date="2025-03-21T16:26:00Z"/>
              <w:rFonts w:asciiTheme="minorHAnsi" w:eastAsiaTheme="minorEastAsia" w:hAnsiTheme="minorHAnsi" w:cstheme="minorBidi"/>
              <w:noProof/>
              <w:lang w:val="es-CO" w:eastAsia="es-CO"/>
            </w:rPr>
          </w:pPr>
          <w:ins w:id="313"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"_Toc193466882"</w:instrText>
            </w:r>
            <w:r w:rsidRPr="002B45E7">
              <w:rPr>
                <w:rStyle w:val="Hipervnculo"/>
                <w:noProof/>
              </w:rPr>
              <w:instrText xml:space="preserve"> </w:instrText>
            </w:r>
            <w:r w:rsidRPr="002B45E7">
              <w:rPr>
                <w:rStyle w:val="Hipervnculo"/>
                <w:noProof/>
              </w:rPr>
              <w:fldChar w:fldCharType="separate"/>
            </w:r>
            <w:r w:rsidRPr="002B45E7">
              <w:rPr>
                <w:rStyle w:val="Hipervnculo"/>
                <w:noProof/>
                <w:lang w:val="es-CO"/>
              </w:rPr>
              <w:t>3.3.2.</w:t>
            </w:r>
            <w:r>
              <w:rPr>
                <w:rFonts w:asciiTheme="minorHAnsi" w:eastAsiaTheme="minorEastAsia" w:hAnsiTheme="minorHAnsi" w:cstheme="minorBidi"/>
                <w:noProof/>
                <w:lang w:val="es-CO" w:eastAsia="es-CO"/>
              </w:rPr>
              <w:tab/>
            </w:r>
            <w:r w:rsidRPr="002B45E7">
              <w:rPr>
                <w:rStyle w:val="Hipervnculo"/>
                <w:noProof/>
                <w:lang w:val="es-CO"/>
              </w:rPr>
              <w:t>Sector Salud</w:t>
            </w:r>
            <w:r>
              <w:rPr>
                <w:noProof/>
                <w:webHidden/>
              </w:rPr>
              <w:tab/>
            </w:r>
            <w:r>
              <w:rPr>
                <w:noProof/>
                <w:webHidden/>
              </w:rPr>
              <w:fldChar w:fldCharType="begin"/>
            </w:r>
            <w:r>
              <w:rPr>
                <w:noProof/>
                <w:webHidden/>
              </w:rPr>
              <w:instrText xml:space="preserve"> PAGEREF _Toc193466882 \h </w:instrText>
            </w:r>
          </w:ins>
          <w:r>
            <w:rPr>
              <w:noProof/>
              <w:webHidden/>
            </w:rPr>
          </w:r>
          <w:r>
            <w:rPr>
              <w:noProof/>
              <w:webHidden/>
            </w:rPr>
            <w:fldChar w:fldCharType="separate"/>
          </w:r>
          <w:ins w:id="314" w:author="Monica Maria Garro Lopez" w:date="2025-03-21T16:26:00Z">
            <w:r>
              <w:rPr>
                <w:noProof/>
                <w:webHidden/>
              </w:rPr>
              <w:t>34</w:t>
            </w:r>
            <w:r>
              <w:rPr>
                <w:noProof/>
                <w:webHidden/>
              </w:rPr>
              <w:fldChar w:fldCharType="end"/>
            </w:r>
            <w:r w:rsidRPr="002B45E7">
              <w:rPr>
                <w:rStyle w:val="Hipervnculo"/>
                <w:noProof/>
              </w:rPr>
              <w:fldChar w:fldCharType="end"/>
            </w:r>
          </w:ins>
        </w:p>
        <w:p w14:paraId="3AE221D4" w14:textId="19A987A3" w:rsidR="00B178D5" w:rsidRDefault="00B178D5">
          <w:pPr>
            <w:pStyle w:val="TDC3"/>
            <w:tabs>
              <w:tab w:val="left" w:pos="1320"/>
              <w:tab w:val="right" w:leader="dot" w:pos="8494"/>
            </w:tabs>
            <w:rPr>
              <w:ins w:id="315" w:author="Monica Maria Garro Lopez" w:date="2025-03-21T16:26:00Z"/>
              <w:rFonts w:asciiTheme="minorHAnsi" w:eastAsiaTheme="minorEastAsia" w:hAnsiTheme="minorHAnsi" w:cstheme="minorBidi"/>
              <w:noProof/>
              <w:lang w:val="es-CO" w:eastAsia="es-CO"/>
            </w:rPr>
          </w:pPr>
          <w:ins w:id="316"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"_Toc193466883"</w:instrText>
            </w:r>
            <w:r w:rsidRPr="002B45E7">
              <w:rPr>
                <w:rStyle w:val="Hipervnculo"/>
                <w:noProof/>
              </w:rPr>
              <w:instrText xml:space="preserve"> </w:instrText>
            </w:r>
            <w:r w:rsidRPr="002B45E7">
              <w:rPr>
                <w:rStyle w:val="Hipervnculo"/>
                <w:noProof/>
              </w:rPr>
              <w:fldChar w:fldCharType="separate"/>
            </w:r>
            <w:r w:rsidRPr="002B45E7">
              <w:rPr>
                <w:rStyle w:val="Hipervnculo"/>
                <w:noProof/>
                <w:lang w:val="es-CO"/>
              </w:rPr>
              <w:t>3.3.3.</w:t>
            </w:r>
            <w:r>
              <w:rPr>
                <w:rFonts w:asciiTheme="minorHAnsi" w:eastAsiaTheme="minorEastAsia" w:hAnsiTheme="minorHAnsi" w:cstheme="minorBidi"/>
                <w:noProof/>
                <w:lang w:val="es-CO" w:eastAsia="es-CO"/>
              </w:rPr>
              <w:tab/>
            </w:r>
            <w:r w:rsidRPr="002B45E7">
              <w:rPr>
                <w:rStyle w:val="Hipervnculo"/>
                <w:noProof/>
                <w:lang w:val="es-CO"/>
              </w:rPr>
              <w:t xml:space="preserve">Sector </w:t>
            </w:r>
            <w:r w:rsidRPr="002B45E7">
              <w:rPr>
                <w:rStyle w:val="Hipervnculo"/>
                <w:i/>
                <w:iCs/>
                <w:noProof/>
                <w:lang w:val="es-CO"/>
              </w:rPr>
              <w:t>Retail</w:t>
            </w:r>
            <w:r>
              <w:rPr>
                <w:noProof/>
                <w:webHidden/>
              </w:rPr>
              <w:tab/>
            </w:r>
            <w:r>
              <w:rPr>
                <w:noProof/>
                <w:webHidden/>
              </w:rPr>
              <w:fldChar w:fldCharType="begin"/>
            </w:r>
            <w:r>
              <w:rPr>
                <w:noProof/>
                <w:webHidden/>
              </w:rPr>
              <w:instrText xml:space="preserve"> PAGEREF _Toc193466883 \h </w:instrText>
            </w:r>
          </w:ins>
          <w:r>
            <w:rPr>
              <w:noProof/>
              <w:webHidden/>
            </w:rPr>
          </w:r>
          <w:r>
            <w:rPr>
              <w:noProof/>
              <w:webHidden/>
            </w:rPr>
            <w:fldChar w:fldCharType="separate"/>
          </w:r>
          <w:ins w:id="317" w:author="Monica Maria Garro Lopez" w:date="2025-03-21T16:26:00Z">
            <w:r>
              <w:rPr>
                <w:noProof/>
                <w:webHidden/>
              </w:rPr>
              <w:t>40</w:t>
            </w:r>
            <w:r>
              <w:rPr>
                <w:noProof/>
                <w:webHidden/>
              </w:rPr>
              <w:fldChar w:fldCharType="end"/>
            </w:r>
            <w:r w:rsidRPr="002B45E7">
              <w:rPr>
                <w:rStyle w:val="Hipervnculo"/>
                <w:noProof/>
              </w:rPr>
              <w:fldChar w:fldCharType="end"/>
            </w:r>
          </w:ins>
        </w:p>
        <w:p w14:paraId="10389171" w14:textId="342F957B" w:rsidR="00B178D5" w:rsidRDefault="00B178D5">
          <w:pPr>
            <w:pStyle w:val="TDC3"/>
            <w:tabs>
              <w:tab w:val="left" w:pos="1320"/>
              <w:tab w:val="right" w:leader="dot" w:pos="8494"/>
            </w:tabs>
            <w:rPr>
              <w:ins w:id="318" w:author="Monica Maria Garro Lopez" w:date="2025-03-21T16:26:00Z"/>
              <w:rFonts w:asciiTheme="minorHAnsi" w:eastAsiaTheme="minorEastAsia" w:hAnsiTheme="minorHAnsi" w:cstheme="minorBidi"/>
              <w:noProof/>
              <w:lang w:val="es-CO" w:eastAsia="es-CO"/>
            </w:rPr>
          </w:pPr>
          <w:ins w:id="319"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"_Toc193466884"</w:instrText>
            </w:r>
            <w:r w:rsidRPr="002B45E7">
              <w:rPr>
                <w:rStyle w:val="Hipervnculo"/>
                <w:noProof/>
              </w:rPr>
              <w:instrText xml:space="preserve"> </w:instrText>
            </w:r>
            <w:r w:rsidRPr="002B45E7">
              <w:rPr>
                <w:rStyle w:val="Hipervnculo"/>
                <w:noProof/>
              </w:rPr>
              <w:fldChar w:fldCharType="separate"/>
            </w:r>
            <w:r w:rsidRPr="002B45E7">
              <w:rPr>
                <w:rStyle w:val="Hipervnculo"/>
                <w:noProof/>
                <w:lang w:val="es-CO"/>
              </w:rPr>
              <w:t>3.3.4.</w:t>
            </w:r>
            <w:r>
              <w:rPr>
                <w:rFonts w:asciiTheme="minorHAnsi" w:eastAsiaTheme="minorEastAsia" w:hAnsiTheme="minorHAnsi" w:cstheme="minorBidi"/>
                <w:noProof/>
                <w:lang w:val="es-CO" w:eastAsia="es-CO"/>
              </w:rPr>
              <w:tab/>
            </w:r>
            <w:r w:rsidRPr="002B45E7">
              <w:rPr>
                <w:rStyle w:val="Hipervnculo"/>
                <w:noProof/>
                <w:lang w:val="es-CO"/>
              </w:rPr>
              <w:t>Desafíos en las diferentes industrias</w:t>
            </w:r>
            <w:r>
              <w:rPr>
                <w:noProof/>
                <w:webHidden/>
              </w:rPr>
              <w:tab/>
            </w:r>
            <w:r>
              <w:rPr>
                <w:noProof/>
                <w:webHidden/>
              </w:rPr>
              <w:fldChar w:fldCharType="begin"/>
            </w:r>
            <w:r>
              <w:rPr>
                <w:noProof/>
                <w:webHidden/>
              </w:rPr>
              <w:instrText xml:space="preserve"> PAGEREF _Toc193466884 \h </w:instrText>
            </w:r>
          </w:ins>
          <w:r>
            <w:rPr>
              <w:noProof/>
              <w:webHidden/>
            </w:rPr>
          </w:r>
          <w:r>
            <w:rPr>
              <w:noProof/>
              <w:webHidden/>
            </w:rPr>
            <w:fldChar w:fldCharType="separate"/>
          </w:r>
          <w:ins w:id="320" w:author="Monica Maria Garro Lopez" w:date="2025-03-21T16:26:00Z">
            <w:r>
              <w:rPr>
                <w:noProof/>
                <w:webHidden/>
              </w:rPr>
              <w:t>44</w:t>
            </w:r>
            <w:r>
              <w:rPr>
                <w:noProof/>
                <w:webHidden/>
              </w:rPr>
              <w:fldChar w:fldCharType="end"/>
            </w:r>
            <w:r w:rsidRPr="002B45E7">
              <w:rPr>
                <w:rStyle w:val="Hipervnculo"/>
                <w:noProof/>
              </w:rPr>
              <w:fldChar w:fldCharType="end"/>
            </w:r>
          </w:ins>
        </w:p>
        <w:p w14:paraId="65306434" w14:textId="1DEB9277" w:rsidR="00B178D5" w:rsidRDefault="00B178D5">
          <w:pPr>
            <w:pStyle w:val="TDC2"/>
            <w:tabs>
              <w:tab w:val="left" w:pos="880"/>
              <w:tab w:val="right" w:leader="dot" w:pos="8494"/>
            </w:tabs>
            <w:rPr>
              <w:ins w:id="321" w:author="Monica Maria Garro Lopez" w:date="2025-03-21T16:26:00Z"/>
              <w:rFonts w:asciiTheme="minorHAnsi" w:eastAsiaTheme="minorEastAsia" w:hAnsiTheme="minorHAnsi" w:cstheme="minorBidi"/>
              <w:noProof/>
              <w:lang w:val="es-CO" w:eastAsia="es-CO"/>
            </w:rPr>
          </w:pPr>
          <w:ins w:id="322"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"_Toc193466885"</w:instrText>
            </w:r>
            <w:r w:rsidRPr="002B45E7">
              <w:rPr>
                <w:rStyle w:val="Hipervnculo"/>
                <w:noProof/>
              </w:rPr>
              <w:instrText xml:space="preserve"> </w:instrText>
            </w:r>
            <w:r w:rsidRPr="002B45E7">
              <w:rPr>
                <w:rStyle w:val="Hipervnculo"/>
                <w:noProof/>
              </w:rPr>
              <w:fldChar w:fldCharType="separate"/>
            </w:r>
            <w:r w:rsidRPr="002B45E7">
              <w:rPr>
                <w:rStyle w:val="Hipervnculo"/>
                <w:noProof/>
              </w:rPr>
              <w:t>3.4.</w:t>
            </w:r>
            <w:r>
              <w:rPr>
                <w:rFonts w:asciiTheme="minorHAnsi" w:eastAsiaTheme="minorEastAsia" w:hAnsiTheme="minorHAnsi" w:cstheme="minorBidi"/>
                <w:noProof/>
                <w:lang w:val="es-CO" w:eastAsia="es-CO"/>
              </w:rPr>
              <w:tab/>
            </w:r>
            <w:r w:rsidRPr="002B45E7">
              <w:rPr>
                <w:rStyle w:val="Hipervnculo"/>
                <w:noProof/>
              </w:rPr>
              <w:t>Factores clave en la selección de la Infraestructura de Almacenamiento</w:t>
            </w:r>
            <w:r>
              <w:rPr>
                <w:noProof/>
                <w:webHidden/>
              </w:rPr>
              <w:tab/>
            </w:r>
            <w:r>
              <w:rPr>
                <w:noProof/>
                <w:webHidden/>
              </w:rPr>
              <w:fldChar w:fldCharType="begin"/>
            </w:r>
            <w:r>
              <w:rPr>
                <w:noProof/>
                <w:webHidden/>
              </w:rPr>
              <w:instrText xml:space="preserve"> PAGEREF _Toc193466885 \h </w:instrText>
            </w:r>
          </w:ins>
          <w:r>
            <w:rPr>
              <w:noProof/>
              <w:webHidden/>
            </w:rPr>
          </w:r>
          <w:r>
            <w:rPr>
              <w:noProof/>
              <w:webHidden/>
            </w:rPr>
            <w:fldChar w:fldCharType="separate"/>
          </w:r>
          <w:ins w:id="323" w:author="Monica Maria Garro Lopez" w:date="2025-03-21T16:26:00Z">
            <w:r>
              <w:rPr>
                <w:noProof/>
                <w:webHidden/>
              </w:rPr>
              <w:t>45</w:t>
            </w:r>
            <w:r>
              <w:rPr>
                <w:noProof/>
                <w:webHidden/>
              </w:rPr>
              <w:fldChar w:fldCharType="end"/>
            </w:r>
            <w:r w:rsidRPr="002B45E7">
              <w:rPr>
                <w:rStyle w:val="Hipervnculo"/>
                <w:noProof/>
              </w:rPr>
              <w:fldChar w:fldCharType="end"/>
            </w:r>
          </w:ins>
        </w:p>
        <w:p w14:paraId="0C811C06" w14:textId="0C37004D" w:rsidR="00B178D5" w:rsidRDefault="00B178D5">
          <w:pPr>
            <w:pStyle w:val="TDC1"/>
            <w:tabs>
              <w:tab w:val="left" w:pos="440"/>
              <w:tab w:val="right" w:leader="dot" w:pos="8494"/>
            </w:tabs>
            <w:rPr>
              <w:ins w:id="324" w:author="Monica Maria Garro Lopez" w:date="2025-03-21T16:26:00Z"/>
              <w:rFonts w:asciiTheme="minorHAnsi" w:eastAsiaTheme="minorEastAsia" w:hAnsiTheme="minorHAnsi" w:cstheme="minorBidi"/>
              <w:noProof/>
              <w:lang w:val="es-CO" w:eastAsia="es-CO"/>
            </w:rPr>
          </w:pPr>
          <w:ins w:id="325"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"_Toc193466886"</w:instrText>
            </w:r>
            <w:r w:rsidRPr="002B45E7">
              <w:rPr>
                <w:rStyle w:val="Hipervnculo"/>
                <w:noProof/>
              </w:rPr>
              <w:instrText xml:space="preserve"> </w:instrText>
            </w:r>
            <w:r w:rsidRPr="002B45E7">
              <w:rPr>
                <w:rStyle w:val="Hipervnculo"/>
                <w:noProof/>
              </w:rPr>
              <w:fldChar w:fldCharType="separate"/>
            </w:r>
            <w:r w:rsidRPr="002B45E7">
              <w:rPr>
                <w:rStyle w:val="Hipervnculo"/>
                <w:noProof/>
                <w:lang w:eastAsia="es-ES"/>
              </w:rPr>
              <w:t>4.</w:t>
            </w:r>
            <w:r>
              <w:rPr>
                <w:rFonts w:asciiTheme="minorHAnsi" w:eastAsiaTheme="minorEastAsia" w:hAnsiTheme="minorHAnsi" w:cstheme="minorBidi"/>
                <w:noProof/>
                <w:lang w:val="es-CO" w:eastAsia="es-CO"/>
              </w:rPr>
              <w:tab/>
            </w:r>
            <w:r w:rsidRPr="002B45E7">
              <w:rPr>
                <w:rStyle w:val="Hipervnculo"/>
                <w:noProof/>
                <w:lang w:eastAsia="es-ES"/>
              </w:rPr>
              <w:t>Desarrollo del proyecto y resultados</w:t>
            </w:r>
            <w:r>
              <w:rPr>
                <w:noProof/>
                <w:webHidden/>
              </w:rPr>
              <w:tab/>
            </w:r>
            <w:r>
              <w:rPr>
                <w:noProof/>
                <w:webHidden/>
              </w:rPr>
              <w:fldChar w:fldCharType="begin"/>
            </w:r>
            <w:r>
              <w:rPr>
                <w:noProof/>
                <w:webHidden/>
              </w:rPr>
              <w:instrText xml:space="preserve"> PAGEREF _Toc193466886 \h </w:instrText>
            </w:r>
          </w:ins>
          <w:r>
            <w:rPr>
              <w:noProof/>
              <w:webHidden/>
            </w:rPr>
          </w:r>
          <w:r>
            <w:rPr>
              <w:noProof/>
              <w:webHidden/>
            </w:rPr>
            <w:fldChar w:fldCharType="separate"/>
          </w:r>
          <w:ins w:id="326" w:author="Monica Maria Garro Lopez" w:date="2025-03-21T16:26:00Z">
            <w:r>
              <w:rPr>
                <w:noProof/>
                <w:webHidden/>
              </w:rPr>
              <w:t>49</w:t>
            </w:r>
            <w:r>
              <w:rPr>
                <w:noProof/>
                <w:webHidden/>
              </w:rPr>
              <w:fldChar w:fldCharType="end"/>
            </w:r>
            <w:r w:rsidRPr="002B45E7">
              <w:rPr>
                <w:rStyle w:val="Hipervnculo"/>
                <w:noProof/>
              </w:rPr>
              <w:fldChar w:fldCharType="end"/>
            </w:r>
          </w:ins>
        </w:p>
        <w:p w14:paraId="501CD2B1" w14:textId="4A2F6519" w:rsidR="00B178D5" w:rsidRDefault="00B178D5">
          <w:pPr>
            <w:pStyle w:val="TDC2"/>
            <w:tabs>
              <w:tab w:val="left" w:pos="880"/>
              <w:tab w:val="right" w:leader="dot" w:pos="8494"/>
            </w:tabs>
            <w:rPr>
              <w:ins w:id="327" w:author="Monica Maria Garro Lopez" w:date="2025-03-21T16:26:00Z"/>
              <w:rFonts w:asciiTheme="minorHAnsi" w:eastAsiaTheme="minorEastAsia" w:hAnsiTheme="minorHAnsi" w:cstheme="minorBidi"/>
              <w:noProof/>
              <w:lang w:val="es-CO" w:eastAsia="es-CO"/>
            </w:rPr>
          </w:pPr>
          <w:ins w:id="328"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"_Toc193466887"</w:instrText>
            </w:r>
            <w:r w:rsidRPr="002B45E7">
              <w:rPr>
                <w:rStyle w:val="Hipervnculo"/>
                <w:noProof/>
              </w:rPr>
              <w:instrText xml:space="preserve"> </w:instrText>
            </w:r>
            <w:r w:rsidRPr="002B45E7">
              <w:rPr>
                <w:rStyle w:val="Hipervnculo"/>
                <w:noProof/>
              </w:rPr>
              <w:fldChar w:fldCharType="separate"/>
            </w:r>
            <w:r w:rsidRPr="002B45E7">
              <w:rPr>
                <w:rStyle w:val="Hipervnculo"/>
                <w:noProof/>
              </w:rPr>
              <w:t>4.1.</w:t>
            </w:r>
            <w:r>
              <w:rPr>
                <w:rFonts w:asciiTheme="minorHAnsi" w:eastAsiaTheme="minorEastAsia" w:hAnsiTheme="minorHAnsi" w:cstheme="minorBidi"/>
                <w:noProof/>
                <w:lang w:val="es-CO" w:eastAsia="es-CO"/>
              </w:rPr>
              <w:tab/>
            </w:r>
            <w:r w:rsidRPr="002B45E7">
              <w:rPr>
                <w:rStyle w:val="Hipervnculo"/>
                <w:noProof/>
              </w:rPr>
              <w:t>Metodología</w:t>
            </w:r>
            <w:r>
              <w:rPr>
                <w:noProof/>
                <w:webHidden/>
              </w:rPr>
              <w:tab/>
            </w:r>
            <w:r>
              <w:rPr>
                <w:noProof/>
                <w:webHidden/>
              </w:rPr>
              <w:fldChar w:fldCharType="begin"/>
            </w:r>
            <w:r>
              <w:rPr>
                <w:noProof/>
                <w:webHidden/>
              </w:rPr>
              <w:instrText xml:space="preserve"> PAGEREF _Toc193466887 \h </w:instrText>
            </w:r>
          </w:ins>
          <w:r>
            <w:rPr>
              <w:noProof/>
              <w:webHidden/>
            </w:rPr>
          </w:r>
          <w:r>
            <w:rPr>
              <w:noProof/>
              <w:webHidden/>
            </w:rPr>
            <w:fldChar w:fldCharType="separate"/>
          </w:r>
          <w:ins w:id="329" w:author="Monica Maria Garro Lopez" w:date="2025-03-21T16:26:00Z">
            <w:r>
              <w:rPr>
                <w:noProof/>
                <w:webHidden/>
              </w:rPr>
              <w:t>49</w:t>
            </w:r>
            <w:r>
              <w:rPr>
                <w:noProof/>
                <w:webHidden/>
              </w:rPr>
              <w:fldChar w:fldCharType="end"/>
            </w:r>
            <w:r w:rsidRPr="002B45E7">
              <w:rPr>
                <w:rStyle w:val="Hipervnculo"/>
                <w:noProof/>
              </w:rPr>
              <w:fldChar w:fldCharType="end"/>
            </w:r>
          </w:ins>
        </w:p>
        <w:p w14:paraId="7CCBB932" w14:textId="21741EC4" w:rsidR="00B178D5" w:rsidRDefault="00B178D5">
          <w:pPr>
            <w:pStyle w:val="TDC2"/>
            <w:tabs>
              <w:tab w:val="left" w:pos="880"/>
              <w:tab w:val="right" w:leader="dot" w:pos="8494"/>
            </w:tabs>
            <w:rPr>
              <w:ins w:id="330" w:author="Monica Maria Garro Lopez" w:date="2025-03-21T16:26:00Z"/>
              <w:rFonts w:asciiTheme="minorHAnsi" w:eastAsiaTheme="minorEastAsia" w:hAnsiTheme="minorHAnsi" w:cstheme="minorBidi"/>
              <w:noProof/>
              <w:lang w:val="es-CO" w:eastAsia="es-CO"/>
            </w:rPr>
          </w:pPr>
          <w:ins w:id="331"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"_Toc193466888"</w:instrText>
            </w:r>
            <w:r w:rsidRPr="002B45E7">
              <w:rPr>
                <w:rStyle w:val="Hipervnculo"/>
                <w:noProof/>
              </w:rPr>
              <w:instrText xml:space="preserve"> </w:instrText>
            </w:r>
            <w:r w:rsidRPr="002B45E7">
              <w:rPr>
                <w:rStyle w:val="Hipervnculo"/>
                <w:noProof/>
              </w:rPr>
              <w:fldChar w:fldCharType="separate"/>
            </w:r>
            <w:r w:rsidRPr="002B45E7">
              <w:rPr>
                <w:rStyle w:val="Hipervnculo"/>
                <w:noProof/>
              </w:rPr>
              <w:t>4.2.</w:t>
            </w:r>
            <w:r>
              <w:rPr>
                <w:rFonts w:asciiTheme="minorHAnsi" w:eastAsiaTheme="minorEastAsia" w:hAnsiTheme="minorHAnsi" w:cstheme="minorBidi"/>
                <w:noProof/>
                <w:lang w:val="es-CO" w:eastAsia="es-CO"/>
              </w:rPr>
              <w:tab/>
            </w:r>
            <w:r w:rsidRPr="002B45E7">
              <w:rPr>
                <w:rStyle w:val="Hipervnculo"/>
                <w:noProof/>
              </w:rPr>
              <w:t>Planteamiento del problema</w:t>
            </w:r>
            <w:r>
              <w:rPr>
                <w:noProof/>
                <w:webHidden/>
              </w:rPr>
              <w:tab/>
            </w:r>
            <w:r>
              <w:rPr>
                <w:noProof/>
                <w:webHidden/>
              </w:rPr>
              <w:fldChar w:fldCharType="begin"/>
            </w:r>
            <w:r>
              <w:rPr>
                <w:noProof/>
                <w:webHidden/>
              </w:rPr>
              <w:instrText xml:space="preserve"> PAGEREF _Toc193466888 \h </w:instrText>
            </w:r>
          </w:ins>
          <w:r>
            <w:rPr>
              <w:noProof/>
              <w:webHidden/>
            </w:rPr>
          </w:r>
          <w:r>
            <w:rPr>
              <w:noProof/>
              <w:webHidden/>
            </w:rPr>
            <w:fldChar w:fldCharType="separate"/>
          </w:r>
          <w:ins w:id="332" w:author="Monica Maria Garro Lopez" w:date="2025-03-21T16:26:00Z">
            <w:r>
              <w:rPr>
                <w:noProof/>
                <w:webHidden/>
              </w:rPr>
              <w:t>49</w:t>
            </w:r>
            <w:r>
              <w:rPr>
                <w:noProof/>
                <w:webHidden/>
              </w:rPr>
              <w:fldChar w:fldCharType="end"/>
            </w:r>
            <w:r w:rsidRPr="002B45E7">
              <w:rPr>
                <w:rStyle w:val="Hipervnculo"/>
                <w:noProof/>
              </w:rPr>
              <w:fldChar w:fldCharType="end"/>
            </w:r>
          </w:ins>
        </w:p>
        <w:p w14:paraId="2E8CBEC2" w14:textId="39AAEEF2" w:rsidR="00B178D5" w:rsidRDefault="00B178D5">
          <w:pPr>
            <w:pStyle w:val="TDC2"/>
            <w:tabs>
              <w:tab w:val="left" w:pos="880"/>
              <w:tab w:val="right" w:leader="dot" w:pos="8494"/>
            </w:tabs>
            <w:rPr>
              <w:ins w:id="333" w:author="Monica Maria Garro Lopez" w:date="2025-03-21T16:26:00Z"/>
              <w:rFonts w:asciiTheme="minorHAnsi" w:eastAsiaTheme="minorEastAsia" w:hAnsiTheme="minorHAnsi" w:cstheme="minorBidi"/>
              <w:noProof/>
              <w:lang w:val="es-CO" w:eastAsia="es-CO"/>
            </w:rPr>
          </w:pPr>
          <w:ins w:id="334"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"_Toc193466889"</w:instrText>
            </w:r>
            <w:r w:rsidRPr="002B45E7">
              <w:rPr>
                <w:rStyle w:val="Hipervnculo"/>
                <w:noProof/>
              </w:rPr>
              <w:instrText xml:space="preserve"> </w:instrText>
            </w:r>
            <w:r w:rsidRPr="002B45E7">
              <w:rPr>
                <w:rStyle w:val="Hipervnculo"/>
                <w:noProof/>
              </w:rPr>
              <w:fldChar w:fldCharType="separate"/>
            </w:r>
            <w:r w:rsidRPr="002B45E7">
              <w:rPr>
                <w:rStyle w:val="Hipervnculo"/>
                <w:noProof/>
              </w:rPr>
              <w:t>4.3.</w:t>
            </w:r>
            <w:r>
              <w:rPr>
                <w:rFonts w:asciiTheme="minorHAnsi" w:eastAsiaTheme="minorEastAsia" w:hAnsiTheme="minorHAnsi" w:cstheme="minorBidi"/>
                <w:noProof/>
                <w:lang w:val="es-CO" w:eastAsia="es-CO"/>
              </w:rPr>
              <w:tab/>
            </w:r>
            <w:r w:rsidRPr="002B45E7">
              <w:rPr>
                <w:rStyle w:val="Hipervnculo"/>
                <w:noProof/>
              </w:rPr>
              <w:t>Desarrollo del proyecto</w:t>
            </w:r>
            <w:r>
              <w:rPr>
                <w:noProof/>
                <w:webHidden/>
              </w:rPr>
              <w:tab/>
            </w:r>
            <w:r>
              <w:rPr>
                <w:noProof/>
                <w:webHidden/>
              </w:rPr>
              <w:fldChar w:fldCharType="begin"/>
            </w:r>
            <w:r>
              <w:rPr>
                <w:noProof/>
                <w:webHidden/>
              </w:rPr>
              <w:instrText xml:space="preserve"> PAGEREF _Toc193466889 \h </w:instrText>
            </w:r>
          </w:ins>
          <w:r>
            <w:rPr>
              <w:noProof/>
              <w:webHidden/>
            </w:rPr>
          </w:r>
          <w:r>
            <w:rPr>
              <w:noProof/>
              <w:webHidden/>
            </w:rPr>
            <w:fldChar w:fldCharType="separate"/>
          </w:r>
          <w:ins w:id="335" w:author="Monica Maria Garro Lopez" w:date="2025-03-21T16:26:00Z">
            <w:r>
              <w:rPr>
                <w:noProof/>
                <w:webHidden/>
              </w:rPr>
              <w:t>50</w:t>
            </w:r>
            <w:r>
              <w:rPr>
                <w:noProof/>
                <w:webHidden/>
              </w:rPr>
              <w:fldChar w:fldCharType="end"/>
            </w:r>
            <w:r w:rsidRPr="002B45E7">
              <w:rPr>
                <w:rStyle w:val="Hipervnculo"/>
                <w:noProof/>
              </w:rPr>
              <w:fldChar w:fldCharType="end"/>
            </w:r>
          </w:ins>
        </w:p>
        <w:p w14:paraId="687EDB3C" w14:textId="7F04CAD0" w:rsidR="00B178D5" w:rsidRDefault="00B178D5">
          <w:pPr>
            <w:pStyle w:val="TDC3"/>
            <w:tabs>
              <w:tab w:val="left" w:pos="1320"/>
              <w:tab w:val="right" w:leader="dot" w:pos="8494"/>
            </w:tabs>
            <w:rPr>
              <w:ins w:id="336" w:author="Monica Maria Garro Lopez" w:date="2025-03-21T16:26:00Z"/>
              <w:rFonts w:asciiTheme="minorHAnsi" w:eastAsiaTheme="minorEastAsia" w:hAnsiTheme="minorHAnsi" w:cstheme="minorBidi"/>
              <w:noProof/>
              <w:lang w:val="es-CO" w:eastAsia="es-CO"/>
            </w:rPr>
          </w:pPr>
          <w:ins w:id="337"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"_Toc193466890"</w:instrText>
            </w:r>
            <w:r w:rsidRPr="002B45E7">
              <w:rPr>
                <w:rStyle w:val="Hipervnculo"/>
                <w:noProof/>
              </w:rPr>
              <w:instrText xml:space="preserve"> </w:instrText>
            </w:r>
            <w:r w:rsidRPr="002B45E7">
              <w:rPr>
                <w:rStyle w:val="Hipervnculo"/>
                <w:noProof/>
              </w:rPr>
              <w:fldChar w:fldCharType="separate"/>
            </w:r>
            <w:r w:rsidRPr="002B45E7">
              <w:rPr>
                <w:rStyle w:val="Hipervnculo"/>
                <w:noProof/>
                <w:lang w:val="en-US"/>
              </w:rPr>
              <w:t>4.3.1.</w:t>
            </w:r>
            <w:r>
              <w:rPr>
                <w:rFonts w:asciiTheme="minorHAnsi" w:eastAsiaTheme="minorEastAsia" w:hAnsiTheme="minorHAnsi" w:cstheme="minorBidi"/>
                <w:noProof/>
                <w:lang w:val="es-CO" w:eastAsia="es-CO"/>
              </w:rPr>
              <w:tab/>
            </w:r>
            <w:r w:rsidRPr="002B45E7">
              <w:rPr>
                <w:rStyle w:val="Hipervnculo"/>
                <w:i/>
                <w:iCs/>
                <w:noProof/>
                <w:lang w:val="en-US"/>
              </w:rPr>
              <w:t>Data Lake</w:t>
            </w:r>
            <w:r w:rsidRPr="002B45E7">
              <w:rPr>
                <w:rStyle w:val="Hipervnculo"/>
                <w:noProof/>
                <w:lang w:val="en-US"/>
              </w:rPr>
              <w:t xml:space="preserve"> en Amazon S3</w:t>
            </w:r>
            <w:r>
              <w:rPr>
                <w:noProof/>
                <w:webHidden/>
              </w:rPr>
              <w:tab/>
            </w:r>
            <w:r>
              <w:rPr>
                <w:noProof/>
                <w:webHidden/>
              </w:rPr>
              <w:fldChar w:fldCharType="begin"/>
            </w:r>
            <w:r>
              <w:rPr>
                <w:noProof/>
                <w:webHidden/>
              </w:rPr>
              <w:instrText xml:space="preserve"> PAGEREF _Toc193466890 \h </w:instrText>
            </w:r>
          </w:ins>
          <w:r>
            <w:rPr>
              <w:noProof/>
              <w:webHidden/>
            </w:rPr>
          </w:r>
          <w:r>
            <w:rPr>
              <w:noProof/>
              <w:webHidden/>
            </w:rPr>
            <w:fldChar w:fldCharType="separate"/>
          </w:r>
          <w:ins w:id="338" w:author="Monica Maria Garro Lopez" w:date="2025-03-21T16:26:00Z">
            <w:r>
              <w:rPr>
                <w:noProof/>
                <w:webHidden/>
              </w:rPr>
              <w:t>50</w:t>
            </w:r>
            <w:r>
              <w:rPr>
                <w:noProof/>
                <w:webHidden/>
              </w:rPr>
              <w:fldChar w:fldCharType="end"/>
            </w:r>
            <w:r w:rsidRPr="002B45E7">
              <w:rPr>
                <w:rStyle w:val="Hipervnculo"/>
                <w:noProof/>
              </w:rPr>
              <w:fldChar w:fldCharType="end"/>
            </w:r>
          </w:ins>
        </w:p>
        <w:p w14:paraId="65AD86EE" w14:textId="46B19D74" w:rsidR="00B178D5" w:rsidRDefault="00B178D5">
          <w:pPr>
            <w:pStyle w:val="TDC3"/>
            <w:tabs>
              <w:tab w:val="left" w:pos="1320"/>
              <w:tab w:val="right" w:leader="dot" w:pos="8494"/>
            </w:tabs>
            <w:rPr>
              <w:ins w:id="339" w:author="Monica Maria Garro Lopez" w:date="2025-03-21T16:26:00Z"/>
              <w:rFonts w:asciiTheme="minorHAnsi" w:eastAsiaTheme="minorEastAsia" w:hAnsiTheme="minorHAnsi" w:cstheme="minorBidi"/>
              <w:noProof/>
              <w:lang w:val="es-CO" w:eastAsia="es-CO"/>
            </w:rPr>
          </w:pPr>
          <w:ins w:id="340"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"_Toc193466891"</w:instrText>
            </w:r>
            <w:r w:rsidRPr="002B45E7">
              <w:rPr>
                <w:rStyle w:val="Hipervnculo"/>
                <w:noProof/>
              </w:rPr>
              <w:instrText xml:space="preserve"> </w:instrText>
            </w:r>
            <w:r w:rsidRPr="002B45E7">
              <w:rPr>
                <w:rStyle w:val="Hipervnculo"/>
                <w:noProof/>
              </w:rPr>
              <w:fldChar w:fldCharType="separate"/>
            </w:r>
            <w:r w:rsidRPr="002B45E7">
              <w:rPr>
                <w:rStyle w:val="Hipervnculo"/>
                <w:noProof/>
                <w:lang w:val="en-US"/>
              </w:rPr>
              <w:t>4.3.2.</w:t>
            </w:r>
            <w:r>
              <w:rPr>
                <w:rFonts w:asciiTheme="minorHAnsi" w:eastAsiaTheme="minorEastAsia" w:hAnsiTheme="minorHAnsi" w:cstheme="minorBidi"/>
                <w:noProof/>
                <w:lang w:val="es-CO" w:eastAsia="es-CO"/>
              </w:rPr>
              <w:tab/>
            </w:r>
            <w:r w:rsidRPr="002B45E7">
              <w:rPr>
                <w:rStyle w:val="Hipervnculo"/>
                <w:i/>
                <w:iCs/>
                <w:noProof/>
                <w:lang w:val="en-US"/>
              </w:rPr>
              <w:t>Data Lake en Azure</w:t>
            </w:r>
            <w:r>
              <w:rPr>
                <w:noProof/>
                <w:webHidden/>
              </w:rPr>
              <w:tab/>
            </w:r>
            <w:r>
              <w:rPr>
                <w:noProof/>
                <w:webHidden/>
              </w:rPr>
              <w:fldChar w:fldCharType="begin"/>
            </w:r>
            <w:r>
              <w:rPr>
                <w:noProof/>
                <w:webHidden/>
              </w:rPr>
              <w:instrText xml:space="preserve"> PAGEREF _Toc193466891 \h </w:instrText>
            </w:r>
          </w:ins>
          <w:r>
            <w:rPr>
              <w:noProof/>
              <w:webHidden/>
            </w:rPr>
          </w:r>
          <w:r>
            <w:rPr>
              <w:noProof/>
              <w:webHidden/>
            </w:rPr>
            <w:fldChar w:fldCharType="separate"/>
          </w:r>
          <w:ins w:id="341" w:author="Monica Maria Garro Lopez" w:date="2025-03-21T16:26:00Z">
            <w:r>
              <w:rPr>
                <w:noProof/>
                <w:webHidden/>
              </w:rPr>
              <w:t>54</w:t>
            </w:r>
            <w:r>
              <w:rPr>
                <w:noProof/>
                <w:webHidden/>
              </w:rPr>
              <w:fldChar w:fldCharType="end"/>
            </w:r>
            <w:r w:rsidRPr="002B45E7">
              <w:rPr>
                <w:rStyle w:val="Hipervnculo"/>
                <w:noProof/>
              </w:rPr>
              <w:fldChar w:fldCharType="end"/>
            </w:r>
          </w:ins>
        </w:p>
        <w:p w14:paraId="4D1E3526" w14:textId="6AC9D4F4" w:rsidR="00B178D5" w:rsidRDefault="00B178D5">
          <w:pPr>
            <w:pStyle w:val="TDC3"/>
            <w:tabs>
              <w:tab w:val="left" w:pos="1320"/>
              <w:tab w:val="right" w:leader="dot" w:pos="8494"/>
            </w:tabs>
            <w:rPr>
              <w:ins w:id="342" w:author="Monica Maria Garro Lopez" w:date="2025-03-21T16:26:00Z"/>
              <w:rFonts w:asciiTheme="minorHAnsi" w:eastAsiaTheme="minorEastAsia" w:hAnsiTheme="minorHAnsi" w:cstheme="minorBidi"/>
              <w:noProof/>
              <w:lang w:val="es-CO" w:eastAsia="es-CO"/>
            </w:rPr>
          </w:pPr>
          <w:ins w:id="343"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"_Toc193466892"</w:instrText>
            </w:r>
            <w:r w:rsidRPr="002B45E7">
              <w:rPr>
                <w:rStyle w:val="Hipervnculo"/>
                <w:noProof/>
              </w:rPr>
              <w:instrText xml:space="preserve"> </w:instrText>
            </w:r>
            <w:r w:rsidRPr="002B45E7">
              <w:rPr>
                <w:rStyle w:val="Hipervnculo"/>
                <w:noProof/>
              </w:rPr>
              <w:fldChar w:fldCharType="separate"/>
            </w:r>
            <w:r w:rsidRPr="002B45E7">
              <w:rPr>
                <w:rStyle w:val="Hipervnculo"/>
                <w:noProof/>
                <w:lang w:val="en-US"/>
              </w:rPr>
              <w:t>4.3.3.</w:t>
            </w:r>
            <w:r>
              <w:rPr>
                <w:rFonts w:asciiTheme="minorHAnsi" w:eastAsiaTheme="minorEastAsia" w:hAnsiTheme="minorHAnsi" w:cstheme="minorBidi"/>
                <w:noProof/>
                <w:lang w:val="es-CO" w:eastAsia="es-CO"/>
              </w:rPr>
              <w:tab/>
            </w:r>
            <w:r w:rsidRPr="002B45E7">
              <w:rPr>
                <w:rStyle w:val="Hipervnculo"/>
                <w:i/>
                <w:iCs/>
                <w:noProof/>
                <w:lang w:val="en-US"/>
              </w:rPr>
              <w:t>Data Warehouse</w:t>
            </w:r>
            <w:r w:rsidRPr="002B45E7">
              <w:rPr>
                <w:rStyle w:val="Hipervnculo"/>
                <w:noProof/>
                <w:lang w:val="en-US"/>
              </w:rPr>
              <w:t xml:space="preserve"> en Amazon Redshift</w:t>
            </w:r>
            <w:r>
              <w:rPr>
                <w:noProof/>
                <w:webHidden/>
              </w:rPr>
              <w:tab/>
            </w:r>
            <w:r>
              <w:rPr>
                <w:noProof/>
                <w:webHidden/>
              </w:rPr>
              <w:fldChar w:fldCharType="begin"/>
            </w:r>
            <w:r>
              <w:rPr>
                <w:noProof/>
                <w:webHidden/>
              </w:rPr>
              <w:instrText xml:space="preserve"> PAGEREF _Toc193466892 \h </w:instrText>
            </w:r>
          </w:ins>
          <w:r>
            <w:rPr>
              <w:noProof/>
              <w:webHidden/>
            </w:rPr>
          </w:r>
          <w:r>
            <w:rPr>
              <w:noProof/>
              <w:webHidden/>
            </w:rPr>
            <w:fldChar w:fldCharType="separate"/>
          </w:r>
          <w:ins w:id="344" w:author="Monica Maria Garro Lopez" w:date="2025-03-21T16:26:00Z">
            <w:r>
              <w:rPr>
                <w:noProof/>
                <w:webHidden/>
              </w:rPr>
              <w:t>58</w:t>
            </w:r>
            <w:r>
              <w:rPr>
                <w:noProof/>
                <w:webHidden/>
              </w:rPr>
              <w:fldChar w:fldCharType="end"/>
            </w:r>
            <w:r w:rsidRPr="002B45E7">
              <w:rPr>
                <w:rStyle w:val="Hipervnculo"/>
                <w:noProof/>
              </w:rPr>
              <w:fldChar w:fldCharType="end"/>
            </w:r>
          </w:ins>
        </w:p>
        <w:p w14:paraId="1AE9C0BC" w14:textId="0BCCD929" w:rsidR="00B178D5" w:rsidRDefault="00B178D5">
          <w:pPr>
            <w:pStyle w:val="TDC3"/>
            <w:tabs>
              <w:tab w:val="left" w:pos="1320"/>
              <w:tab w:val="right" w:leader="dot" w:pos="8494"/>
            </w:tabs>
            <w:rPr>
              <w:ins w:id="345" w:author="Monica Maria Garro Lopez" w:date="2025-03-21T16:26:00Z"/>
              <w:rFonts w:asciiTheme="minorHAnsi" w:eastAsiaTheme="minorEastAsia" w:hAnsiTheme="minorHAnsi" w:cstheme="minorBidi"/>
              <w:noProof/>
              <w:lang w:val="es-CO" w:eastAsia="es-CO"/>
            </w:rPr>
          </w:pPr>
          <w:ins w:id="346"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"_Toc193466893"</w:instrText>
            </w:r>
            <w:r w:rsidRPr="002B45E7">
              <w:rPr>
                <w:rStyle w:val="Hipervnculo"/>
                <w:noProof/>
              </w:rPr>
              <w:instrText xml:space="preserve"> </w:instrText>
            </w:r>
            <w:r w:rsidRPr="002B45E7">
              <w:rPr>
                <w:rStyle w:val="Hipervnculo"/>
                <w:noProof/>
              </w:rPr>
              <w:fldChar w:fldCharType="separate"/>
            </w:r>
            <w:r w:rsidRPr="002B45E7">
              <w:rPr>
                <w:rStyle w:val="Hipervnculo"/>
                <w:noProof/>
                <w:lang w:val="en-US"/>
              </w:rPr>
              <w:t>4.3.4.</w:t>
            </w:r>
            <w:r>
              <w:rPr>
                <w:rFonts w:asciiTheme="minorHAnsi" w:eastAsiaTheme="minorEastAsia" w:hAnsiTheme="minorHAnsi" w:cstheme="minorBidi"/>
                <w:noProof/>
                <w:lang w:val="es-CO" w:eastAsia="es-CO"/>
              </w:rPr>
              <w:tab/>
            </w:r>
            <w:r w:rsidRPr="002B45E7">
              <w:rPr>
                <w:rStyle w:val="Hipervnculo"/>
                <w:i/>
                <w:iCs/>
                <w:noProof/>
                <w:lang w:val="en-US"/>
              </w:rPr>
              <w:t xml:space="preserve">Data </w:t>
            </w:r>
            <w:r w:rsidRPr="002B45E7">
              <w:rPr>
                <w:rStyle w:val="Hipervnculo"/>
                <w:noProof/>
                <w:lang w:val="en-US"/>
              </w:rPr>
              <w:t>Warehouse</w:t>
            </w:r>
            <w:r w:rsidRPr="002B45E7">
              <w:rPr>
                <w:rStyle w:val="Hipervnculo"/>
                <w:i/>
                <w:iCs/>
                <w:noProof/>
                <w:lang w:val="en-US"/>
              </w:rPr>
              <w:t xml:space="preserve"> </w:t>
            </w:r>
            <w:r w:rsidRPr="002B45E7">
              <w:rPr>
                <w:rStyle w:val="Hipervnculo"/>
                <w:noProof/>
                <w:lang w:val="en-US"/>
              </w:rPr>
              <w:t>en</w:t>
            </w:r>
            <w:r w:rsidRPr="002B45E7">
              <w:rPr>
                <w:rStyle w:val="Hipervnculo"/>
                <w:i/>
                <w:iCs/>
                <w:noProof/>
                <w:lang w:val="en-US"/>
              </w:rPr>
              <w:t xml:space="preserve"> Azure Synapse Analytics</w:t>
            </w:r>
            <w:r>
              <w:rPr>
                <w:noProof/>
                <w:webHidden/>
              </w:rPr>
              <w:tab/>
            </w:r>
            <w:r>
              <w:rPr>
                <w:noProof/>
                <w:webHidden/>
              </w:rPr>
              <w:fldChar w:fldCharType="begin"/>
            </w:r>
            <w:r>
              <w:rPr>
                <w:noProof/>
                <w:webHidden/>
              </w:rPr>
              <w:instrText xml:space="preserve"> PAGEREF _Toc193466893 \h </w:instrText>
            </w:r>
          </w:ins>
          <w:r>
            <w:rPr>
              <w:noProof/>
              <w:webHidden/>
            </w:rPr>
          </w:r>
          <w:r>
            <w:rPr>
              <w:noProof/>
              <w:webHidden/>
            </w:rPr>
            <w:fldChar w:fldCharType="separate"/>
          </w:r>
          <w:ins w:id="347" w:author="Monica Maria Garro Lopez" w:date="2025-03-21T16:26:00Z">
            <w:r>
              <w:rPr>
                <w:noProof/>
                <w:webHidden/>
              </w:rPr>
              <w:t>61</w:t>
            </w:r>
            <w:r>
              <w:rPr>
                <w:noProof/>
                <w:webHidden/>
              </w:rPr>
              <w:fldChar w:fldCharType="end"/>
            </w:r>
            <w:r w:rsidRPr="002B45E7">
              <w:rPr>
                <w:rStyle w:val="Hipervnculo"/>
                <w:noProof/>
              </w:rPr>
              <w:fldChar w:fldCharType="end"/>
            </w:r>
          </w:ins>
        </w:p>
        <w:p w14:paraId="14939C2E" w14:textId="28C36C3D" w:rsidR="00B178D5" w:rsidRDefault="00B178D5">
          <w:pPr>
            <w:pStyle w:val="TDC3"/>
            <w:tabs>
              <w:tab w:val="left" w:pos="1320"/>
              <w:tab w:val="right" w:leader="dot" w:pos="8494"/>
            </w:tabs>
            <w:rPr>
              <w:ins w:id="348" w:author="Monica Maria Garro Lopez" w:date="2025-03-21T16:26:00Z"/>
              <w:rFonts w:asciiTheme="minorHAnsi" w:eastAsiaTheme="minorEastAsia" w:hAnsiTheme="minorHAnsi" w:cstheme="minorBidi"/>
              <w:noProof/>
              <w:lang w:val="es-CO" w:eastAsia="es-CO"/>
            </w:rPr>
          </w:pPr>
          <w:ins w:id="349"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"_Toc193466894"</w:instrText>
            </w:r>
            <w:r w:rsidRPr="002B45E7">
              <w:rPr>
                <w:rStyle w:val="Hipervnculo"/>
                <w:noProof/>
              </w:rPr>
              <w:instrText xml:space="preserve"> </w:instrText>
            </w:r>
            <w:r w:rsidRPr="002B45E7">
              <w:rPr>
                <w:rStyle w:val="Hipervnculo"/>
                <w:noProof/>
              </w:rPr>
              <w:fldChar w:fldCharType="separate"/>
            </w:r>
            <w:r w:rsidRPr="002B45E7">
              <w:rPr>
                <w:rStyle w:val="Hipervnculo"/>
                <w:noProof/>
                <w:lang w:val="en-US"/>
              </w:rPr>
              <w:t>4.3.5.</w:t>
            </w:r>
            <w:r>
              <w:rPr>
                <w:rFonts w:asciiTheme="minorHAnsi" w:eastAsiaTheme="minorEastAsia" w:hAnsiTheme="minorHAnsi" w:cstheme="minorBidi"/>
                <w:noProof/>
                <w:lang w:val="es-CO" w:eastAsia="es-CO"/>
              </w:rPr>
              <w:tab/>
            </w:r>
            <w:r w:rsidRPr="002B45E7">
              <w:rPr>
                <w:rStyle w:val="Hipervnculo"/>
                <w:i/>
                <w:iCs/>
                <w:noProof/>
                <w:lang w:val="en-US"/>
              </w:rPr>
              <w:t>Delta Lake en Databricks</w:t>
            </w:r>
            <w:r>
              <w:rPr>
                <w:noProof/>
                <w:webHidden/>
              </w:rPr>
              <w:tab/>
            </w:r>
            <w:r>
              <w:rPr>
                <w:noProof/>
                <w:webHidden/>
              </w:rPr>
              <w:fldChar w:fldCharType="begin"/>
            </w:r>
            <w:r>
              <w:rPr>
                <w:noProof/>
                <w:webHidden/>
              </w:rPr>
              <w:instrText xml:space="preserve"> PAGEREF _Toc193466894 \h </w:instrText>
            </w:r>
          </w:ins>
          <w:r>
            <w:rPr>
              <w:noProof/>
              <w:webHidden/>
            </w:rPr>
          </w:r>
          <w:r>
            <w:rPr>
              <w:noProof/>
              <w:webHidden/>
            </w:rPr>
            <w:fldChar w:fldCharType="separate"/>
          </w:r>
          <w:ins w:id="350" w:author="Monica Maria Garro Lopez" w:date="2025-03-21T16:26:00Z">
            <w:r>
              <w:rPr>
                <w:noProof/>
                <w:webHidden/>
              </w:rPr>
              <w:t>64</w:t>
            </w:r>
            <w:r>
              <w:rPr>
                <w:noProof/>
                <w:webHidden/>
              </w:rPr>
              <w:fldChar w:fldCharType="end"/>
            </w:r>
            <w:r w:rsidRPr="002B45E7">
              <w:rPr>
                <w:rStyle w:val="Hipervnculo"/>
                <w:noProof/>
              </w:rPr>
              <w:fldChar w:fldCharType="end"/>
            </w:r>
          </w:ins>
        </w:p>
        <w:p w14:paraId="7DDB46CE" w14:textId="2D9A3AAE" w:rsidR="00B178D5" w:rsidRDefault="00B178D5">
          <w:pPr>
            <w:pStyle w:val="TDC2"/>
            <w:tabs>
              <w:tab w:val="left" w:pos="880"/>
              <w:tab w:val="right" w:leader="dot" w:pos="8494"/>
            </w:tabs>
            <w:rPr>
              <w:ins w:id="351" w:author="Monica Maria Garro Lopez" w:date="2025-03-21T16:26:00Z"/>
              <w:rFonts w:asciiTheme="minorHAnsi" w:eastAsiaTheme="minorEastAsia" w:hAnsiTheme="minorHAnsi" w:cstheme="minorBidi"/>
              <w:noProof/>
              <w:lang w:val="es-CO" w:eastAsia="es-CO"/>
            </w:rPr>
          </w:pPr>
          <w:ins w:id="352" w:author="Monica Maria Garro Lopez" w:date="2025-03-21T16:26:00Z">
            <w:r w:rsidRPr="002B45E7">
              <w:rPr>
                <w:rStyle w:val="Hipervnculo"/>
                <w:noProof/>
              </w:rPr>
              <w:lastRenderedPageBreak/>
              <w:fldChar w:fldCharType="begin"/>
            </w:r>
            <w:r w:rsidRPr="002B45E7">
              <w:rPr>
                <w:rStyle w:val="Hipervnculo"/>
                <w:noProof/>
              </w:rPr>
              <w:instrText xml:space="preserve"> </w:instrText>
            </w:r>
            <w:r>
              <w:rPr>
                <w:noProof/>
              </w:rPr>
              <w:instrText>HYPERLINK \l "_Toc193466895"</w:instrText>
            </w:r>
            <w:r w:rsidRPr="002B45E7">
              <w:rPr>
                <w:rStyle w:val="Hipervnculo"/>
                <w:noProof/>
              </w:rPr>
              <w:instrText xml:space="preserve"> </w:instrText>
            </w:r>
            <w:r w:rsidRPr="002B45E7">
              <w:rPr>
                <w:rStyle w:val="Hipervnculo"/>
                <w:noProof/>
              </w:rPr>
              <w:fldChar w:fldCharType="separate"/>
            </w:r>
            <w:r w:rsidRPr="002B45E7">
              <w:rPr>
                <w:rStyle w:val="Hipervnculo"/>
                <w:noProof/>
              </w:rPr>
              <w:t>1.1.</w:t>
            </w:r>
            <w:r>
              <w:rPr>
                <w:rFonts w:asciiTheme="minorHAnsi" w:eastAsiaTheme="minorEastAsia" w:hAnsiTheme="minorHAnsi" w:cstheme="minorBidi"/>
                <w:noProof/>
                <w:lang w:val="es-CO" w:eastAsia="es-CO"/>
              </w:rPr>
              <w:tab/>
            </w:r>
            <w:r w:rsidRPr="002B45E7">
              <w:rPr>
                <w:rStyle w:val="Hipervnculo"/>
                <w:noProof/>
              </w:rPr>
              <w:t>Resultados</w:t>
            </w:r>
            <w:r>
              <w:rPr>
                <w:noProof/>
                <w:webHidden/>
              </w:rPr>
              <w:tab/>
            </w:r>
            <w:r>
              <w:rPr>
                <w:noProof/>
                <w:webHidden/>
              </w:rPr>
              <w:fldChar w:fldCharType="begin"/>
            </w:r>
            <w:r>
              <w:rPr>
                <w:noProof/>
                <w:webHidden/>
              </w:rPr>
              <w:instrText xml:space="preserve"> PAGEREF _Toc193466895 \h </w:instrText>
            </w:r>
          </w:ins>
          <w:r>
            <w:rPr>
              <w:noProof/>
              <w:webHidden/>
            </w:rPr>
          </w:r>
          <w:r>
            <w:rPr>
              <w:noProof/>
              <w:webHidden/>
            </w:rPr>
            <w:fldChar w:fldCharType="separate"/>
          </w:r>
          <w:ins w:id="353" w:author="Monica Maria Garro Lopez" w:date="2025-03-21T16:26:00Z">
            <w:r>
              <w:rPr>
                <w:noProof/>
                <w:webHidden/>
              </w:rPr>
              <w:t>68</w:t>
            </w:r>
            <w:r>
              <w:rPr>
                <w:noProof/>
                <w:webHidden/>
              </w:rPr>
              <w:fldChar w:fldCharType="end"/>
            </w:r>
            <w:r w:rsidRPr="002B45E7">
              <w:rPr>
                <w:rStyle w:val="Hipervnculo"/>
                <w:noProof/>
              </w:rPr>
              <w:fldChar w:fldCharType="end"/>
            </w:r>
          </w:ins>
        </w:p>
        <w:p w14:paraId="60385295" w14:textId="4ABE4171" w:rsidR="00B178D5" w:rsidRDefault="00B178D5">
          <w:pPr>
            <w:pStyle w:val="TDC1"/>
            <w:tabs>
              <w:tab w:val="left" w:pos="440"/>
              <w:tab w:val="right" w:leader="dot" w:pos="8494"/>
            </w:tabs>
            <w:rPr>
              <w:ins w:id="354" w:author="Monica Maria Garro Lopez" w:date="2025-03-21T16:26:00Z"/>
              <w:rFonts w:asciiTheme="minorHAnsi" w:eastAsiaTheme="minorEastAsia" w:hAnsiTheme="minorHAnsi" w:cstheme="minorBidi"/>
              <w:noProof/>
              <w:lang w:val="es-CO" w:eastAsia="es-CO"/>
            </w:rPr>
          </w:pPr>
          <w:ins w:id="355"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"_Toc193466896"</w:instrText>
            </w:r>
            <w:r w:rsidRPr="002B45E7">
              <w:rPr>
                <w:rStyle w:val="Hipervnculo"/>
                <w:noProof/>
              </w:rPr>
              <w:instrText xml:space="preserve"> </w:instrText>
            </w:r>
            <w:r w:rsidRPr="002B45E7">
              <w:rPr>
                <w:rStyle w:val="Hipervnculo"/>
                <w:noProof/>
              </w:rPr>
              <w:fldChar w:fldCharType="separate"/>
            </w:r>
            <w:r w:rsidRPr="002B45E7">
              <w:rPr>
                <w:rStyle w:val="Hipervnculo"/>
                <w:noProof/>
                <w:lang w:eastAsia="es-ES"/>
              </w:rPr>
              <w:t>5.</w:t>
            </w:r>
            <w:r>
              <w:rPr>
                <w:rFonts w:asciiTheme="minorHAnsi" w:eastAsiaTheme="minorEastAsia" w:hAnsiTheme="minorHAnsi" w:cstheme="minorBidi"/>
                <w:noProof/>
                <w:lang w:val="es-CO" w:eastAsia="es-CO"/>
              </w:rPr>
              <w:tab/>
            </w:r>
            <w:r w:rsidRPr="002B45E7">
              <w:rPr>
                <w:rStyle w:val="Hipervnculo"/>
                <w:noProof/>
                <w:lang w:eastAsia="es-ES"/>
              </w:rPr>
              <w:t>Conclusión recomendaciones y trabajos futuros</w:t>
            </w:r>
            <w:r>
              <w:rPr>
                <w:noProof/>
                <w:webHidden/>
              </w:rPr>
              <w:tab/>
            </w:r>
            <w:r>
              <w:rPr>
                <w:noProof/>
                <w:webHidden/>
              </w:rPr>
              <w:fldChar w:fldCharType="begin"/>
            </w:r>
            <w:r>
              <w:rPr>
                <w:noProof/>
                <w:webHidden/>
              </w:rPr>
              <w:instrText xml:space="preserve"> PAGEREF _Toc193466896 \h </w:instrText>
            </w:r>
          </w:ins>
          <w:r>
            <w:rPr>
              <w:noProof/>
              <w:webHidden/>
            </w:rPr>
          </w:r>
          <w:r>
            <w:rPr>
              <w:noProof/>
              <w:webHidden/>
            </w:rPr>
            <w:fldChar w:fldCharType="separate"/>
          </w:r>
          <w:ins w:id="356" w:author="Monica Maria Garro Lopez" w:date="2025-03-21T16:26:00Z">
            <w:r>
              <w:rPr>
                <w:noProof/>
                <w:webHidden/>
              </w:rPr>
              <w:t>69</w:t>
            </w:r>
            <w:r>
              <w:rPr>
                <w:noProof/>
                <w:webHidden/>
              </w:rPr>
              <w:fldChar w:fldCharType="end"/>
            </w:r>
            <w:r w:rsidRPr="002B45E7">
              <w:rPr>
                <w:rStyle w:val="Hipervnculo"/>
                <w:noProof/>
              </w:rPr>
              <w:fldChar w:fldCharType="end"/>
            </w:r>
          </w:ins>
        </w:p>
        <w:p w14:paraId="6BC500CF" w14:textId="0F3F404E" w:rsidR="00B178D5" w:rsidRDefault="00B178D5">
          <w:pPr>
            <w:pStyle w:val="TDC2"/>
            <w:tabs>
              <w:tab w:val="left" w:pos="880"/>
              <w:tab w:val="right" w:leader="dot" w:pos="8494"/>
            </w:tabs>
            <w:rPr>
              <w:ins w:id="357" w:author="Monica Maria Garro Lopez" w:date="2025-03-21T16:26:00Z"/>
              <w:rFonts w:asciiTheme="minorHAnsi" w:eastAsiaTheme="minorEastAsia" w:hAnsiTheme="minorHAnsi" w:cstheme="minorBidi"/>
              <w:noProof/>
              <w:lang w:val="es-CO" w:eastAsia="es-CO"/>
            </w:rPr>
          </w:pPr>
          <w:ins w:id="358"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"_Toc193466898"</w:instrText>
            </w:r>
            <w:r w:rsidRPr="002B45E7">
              <w:rPr>
                <w:rStyle w:val="Hipervnculo"/>
                <w:noProof/>
              </w:rPr>
              <w:instrText xml:space="preserve"> </w:instrText>
            </w:r>
            <w:r w:rsidRPr="002B45E7">
              <w:rPr>
                <w:rStyle w:val="Hipervnculo"/>
                <w:noProof/>
              </w:rPr>
              <w:fldChar w:fldCharType="separate"/>
            </w:r>
            <w:r w:rsidRPr="002B45E7">
              <w:rPr>
                <w:rStyle w:val="Hipervnculo"/>
                <w:noProof/>
                <w:lang w:val="es-419"/>
              </w:rPr>
              <w:t>5.1.</w:t>
            </w:r>
            <w:r>
              <w:rPr>
                <w:rFonts w:asciiTheme="minorHAnsi" w:eastAsiaTheme="minorEastAsia" w:hAnsiTheme="minorHAnsi" w:cstheme="minorBidi"/>
                <w:noProof/>
                <w:lang w:val="es-CO" w:eastAsia="es-CO"/>
              </w:rPr>
              <w:tab/>
            </w:r>
            <w:r w:rsidRPr="002B45E7">
              <w:rPr>
                <w:rStyle w:val="Hipervnculo"/>
                <w:noProof/>
                <w:lang w:val="es-419"/>
              </w:rPr>
              <w:t>Conclusiones</w:t>
            </w:r>
            <w:r>
              <w:rPr>
                <w:noProof/>
                <w:webHidden/>
              </w:rPr>
              <w:tab/>
            </w:r>
            <w:r>
              <w:rPr>
                <w:noProof/>
                <w:webHidden/>
              </w:rPr>
              <w:fldChar w:fldCharType="begin"/>
            </w:r>
            <w:r>
              <w:rPr>
                <w:noProof/>
                <w:webHidden/>
              </w:rPr>
              <w:instrText xml:space="preserve"> PAGEREF _Toc193466898 \h </w:instrText>
            </w:r>
          </w:ins>
          <w:r>
            <w:rPr>
              <w:noProof/>
              <w:webHidden/>
            </w:rPr>
          </w:r>
          <w:r>
            <w:rPr>
              <w:noProof/>
              <w:webHidden/>
            </w:rPr>
            <w:fldChar w:fldCharType="separate"/>
          </w:r>
          <w:ins w:id="359" w:author="Monica Maria Garro Lopez" w:date="2025-03-21T16:26:00Z">
            <w:r>
              <w:rPr>
                <w:noProof/>
                <w:webHidden/>
              </w:rPr>
              <w:t>69</w:t>
            </w:r>
            <w:r>
              <w:rPr>
                <w:noProof/>
                <w:webHidden/>
              </w:rPr>
              <w:fldChar w:fldCharType="end"/>
            </w:r>
            <w:r w:rsidRPr="002B45E7">
              <w:rPr>
                <w:rStyle w:val="Hipervnculo"/>
                <w:noProof/>
              </w:rPr>
              <w:fldChar w:fldCharType="end"/>
            </w:r>
          </w:ins>
        </w:p>
        <w:p w14:paraId="7FBCE780" w14:textId="77F45DD1" w:rsidR="00B178D5" w:rsidRDefault="00B178D5">
          <w:pPr>
            <w:pStyle w:val="TDC2"/>
            <w:tabs>
              <w:tab w:val="left" w:pos="880"/>
              <w:tab w:val="right" w:leader="dot" w:pos="8494"/>
            </w:tabs>
            <w:rPr>
              <w:ins w:id="360" w:author="Monica Maria Garro Lopez" w:date="2025-03-21T16:26:00Z"/>
              <w:rFonts w:asciiTheme="minorHAnsi" w:eastAsiaTheme="minorEastAsia" w:hAnsiTheme="minorHAnsi" w:cstheme="minorBidi"/>
              <w:noProof/>
              <w:lang w:val="es-CO" w:eastAsia="es-CO"/>
            </w:rPr>
          </w:pPr>
          <w:ins w:id="361"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"_Toc193466908"</w:instrText>
            </w:r>
            <w:r w:rsidRPr="002B45E7">
              <w:rPr>
                <w:rStyle w:val="Hipervnculo"/>
                <w:noProof/>
              </w:rPr>
              <w:instrText xml:space="preserve"> </w:instrText>
            </w:r>
            <w:r w:rsidRPr="002B45E7">
              <w:rPr>
                <w:rStyle w:val="Hipervnculo"/>
                <w:noProof/>
              </w:rPr>
              <w:fldChar w:fldCharType="separate"/>
            </w:r>
            <w:r w:rsidRPr="002B45E7">
              <w:rPr>
                <w:rStyle w:val="Hipervnculo"/>
                <w:noProof/>
                <w:lang w:val="es-419"/>
              </w:rPr>
              <w:t>5.2.</w:t>
            </w:r>
            <w:r>
              <w:rPr>
                <w:rFonts w:asciiTheme="minorHAnsi" w:eastAsiaTheme="minorEastAsia" w:hAnsiTheme="minorHAnsi" w:cstheme="minorBidi"/>
                <w:noProof/>
                <w:lang w:val="es-CO" w:eastAsia="es-CO"/>
              </w:rPr>
              <w:tab/>
            </w:r>
            <w:r w:rsidRPr="002B45E7">
              <w:rPr>
                <w:rStyle w:val="Hipervnculo"/>
                <w:noProof/>
                <w:lang w:val="es-419"/>
              </w:rPr>
              <w:t>Recomendaciones</w:t>
            </w:r>
            <w:r>
              <w:rPr>
                <w:noProof/>
                <w:webHidden/>
              </w:rPr>
              <w:tab/>
            </w:r>
            <w:r>
              <w:rPr>
                <w:noProof/>
                <w:webHidden/>
              </w:rPr>
              <w:fldChar w:fldCharType="begin"/>
            </w:r>
            <w:r>
              <w:rPr>
                <w:noProof/>
                <w:webHidden/>
              </w:rPr>
              <w:instrText xml:space="preserve"> PAGEREF _Toc193466908 \h </w:instrText>
            </w:r>
          </w:ins>
          <w:r>
            <w:rPr>
              <w:noProof/>
              <w:webHidden/>
            </w:rPr>
          </w:r>
          <w:r>
            <w:rPr>
              <w:noProof/>
              <w:webHidden/>
            </w:rPr>
            <w:fldChar w:fldCharType="separate"/>
          </w:r>
          <w:ins w:id="362" w:author="Monica Maria Garro Lopez" w:date="2025-03-21T16:26:00Z">
            <w:r>
              <w:rPr>
                <w:noProof/>
                <w:webHidden/>
              </w:rPr>
              <w:t>70</w:t>
            </w:r>
            <w:r>
              <w:rPr>
                <w:noProof/>
                <w:webHidden/>
              </w:rPr>
              <w:fldChar w:fldCharType="end"/>
            </w:r>
            <w:r w:rsidRPr="002B45E7">
              <w:rPr>
                <w:rStyle w:val="Hipervnculo"/>
                <w:noProof/>
              </w:rPr>
              <w:fldChar w:fldCharType="end"/>
            </w:r>
          </w:ins>
        </w:p>
        <w:p w14:paraId="0D0A25B2" w14:textId="37A2B153" w:rsidR="00B178D5" w:rsidRDefault="00B178D5">
          <w:pPr>
            <w:pStyle w:val="TDC2"/>
            <w:tabs>
              <w:tab w:val="left" w:pos="880"/>
              <w:tab w:val="right" w:leader="dot" w:pos="8494"/>
            </w:tabs>
            <w:rPr>
              <w:ins w:id="363" w:author="Monica Maria Garro Lopez" w:date="2025-03-21T16:26:00Z"/>
              <w:rFonts w:asciiTheme="minorHAnsi" w:eastAsiaTheme="minorEastAsia" w:hAnsiTheme="minorHAnsi" w:cstheme="minorBidi"/>
              <w:noProof/>
              <w:lang w:val="es-CO" w:eastAsia="es-CO"/>
            </w:rPr>
          </w:pPr>
          <w:ins w:id="364"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"_Toc193466909"</w:instrText>
            </w:r>
            <w:r w:rsidRPr="002B45E7">
              <w:rPr>
                <w:rStyle w:val="Hipervnculo"/>
                <w:noProof/>
              </w:rPr>
              <w:instrText xml:space="preserve"> </w:instrText>
            </w:r>
            <w:r w:rsidRPr="002B45E7">
              <w:rPr>
                <w:rStyle w:val="Hipervnculo"/>
                <w:noProof/>
              </w:rPr>
              <w:fldChar w:fldCharType="separate"/>
            </w:r>
            <w:r w:rsidRPr="002B45E7">
              <w:rPr>
                <w:rStyle w:val="Hipervnculo"/>
                <w:noProof/>
                <w:lang w:val="es-419"/>
              </w:rPr>
              <w:t>5.3.</w:t>
            </w:r>
            <w:r>
              <w:rPr>
                <w:rFonts w:asciiTheme="minorHAnsi" w:eastAsiaTheme="minorEastAsia" w:hAnsiTheme="minorHAnsi" w:cstheme="minorBidi"/>
                <w:noProof/>
                <w:lang w:val="es-CO" w:eastAsia="es-CO"/>
              </w:rPr>
              <w:tab/>
            </w:r>
            <w:r w:rsidRPr="002B45E7">
              <w:rPr>
                <w:rStyle w:val="Hipervnculo"/>
                <w:noProof/>
                <w:lang w:val="es-419"/>
              </w:rPr>
              <w:t>Trabajos Futuros</w:t>
            </w:r>
            <w:r>
              <w:rPr>
                <w:noProof/>
                <w:webHidden/>
              </w:rPr>
              <w:tab/>
            </w:r>
            <w:r>
              <w:rPr>
                <w:noProof/>
                <w:webHidden/>
              </w:rPr>
              <w:fldChar w:fldCharType="begin"/>
            </w:r>
            <w:r>
              <w:rPr>
                <w:noProof/>
                <w:webHidden/>
              </w:rPr>
              <w:instrText xml:space="preserve"> PAGEREF _Toc193466909 \h </w:instrText>
            </w:r>
          </w:ins>
          <w:r>
            <w:rPr>
              <w:noProof/>
              <w:webHidden/>
            </w:rPr>
          </w:r>
          <w:r>
            <w:rPr>
              <w:noProof/>
              <w:webHidden/>
            </w:rPr>
            <w:fldChar w:fldCharType="separate"/>
          </w:r>
          <w:ins w:id="365" w:author="Monica Maria Garro Lopez" w:date="2025-03-21T16:26:00Z">
            <w:r>
              <w:rPr>
                <w:noProof/>
                <w:webHidden/>
              </w:rPr>
              <w:t>70</w:t>
            </w:r>
            <w:r>
              <w:rPr>
                <w:noProof/>
                <w:webHidden/>
              </w:rPr>
              <w:fldChar w:fldCharType="end"/>
            </w:r>
            <w:r w:rsidRPr="002B45E7">
              <w:rPr>
                <w:rStyle w:val="Hipervnculo"/>
                <w:noProof/>
              </w:rPr>
              <w:fldChar w:fldCharType="end"/>
            </w:r>
          </w:ins>
        </w:p>
        <w:p w14:paraId="5954CB72" w14:textId="2F1B32F6" w:rsidR="00B178D5" w:rsidRDefault="00B178D5">
          <w:pPr>
            <w:pStyle w:val="TDC1"/>
            <w:tabs>
              <w:tab w:val="left" w:pos="440"/>
              <w:tab w:val="right" w:leader="dot" w:pos="8494"/>
            </w:tabs>
            <w:rPr>
              <w:ins w:id="366" w:author="Monica Maria Garro Lopez" w:date="2025-03-21T16:26:00Z"/>
              <w:rFonts w:asciiTheme="minorHAnsi" w:eastAsiaTheme="minorEastAsia" w:hAnsiTheme="minorHAnsi" w:cstheme="minorBidi"/>
              <w:noProof/>
              <w:lang w:val="es-CO" w:eastAsia="es-CO"/>
            </w:rPr>
          </w:pPr>
          <w:ins w:id="367" w:author="Monica Maria Garro Lopez" w:date="2025-03-21T16:26:00Z">
            <w:r w:rsidRPr="002B45E7">
              <w:rPr>
                <w:rStyle w:val="Hipervnculo"/>
                <w:noProof/>
              </w:rPr>
              <w:fldChar w:fldCharType="begin"/>
            </w:r>
            <w:r w:rsidRPr="002B45E7">
              <w:rPr>
                <w:rStyle w:val="Hipervnculo"/>
                <w:noProof/>
              </w:rPr>
              <w:instrText xml:space="preserve"> </w:instrText>
            </w:r>
            <w:r>
              <w:rPr>
                <w:noProof/>
              </w:rPr>
              <w:instrText>HYPERLINK \l "_Toc193466937"</w:instrText>
            </w:r>
            <w:r w:rsidRPr="002B45E7">
              <w:rPr>
                <w:rStyle w:val="Hipervnculo"/>
                <w:noProof/>
              </w:rPr>
              <w:instrText xml:space="preserve"> </w:instrText>
            </w:r>
            <w:r w:rsidRPr="002B45E7">
              <w:rPr>
                <w:rStyle w:val="Hipervnculo"/>
                <w:noProof/>
              </w:rPr>
              <w:fldChar w:fldCharType="separate"/>
            </w:r>
            <w:r w:rsidRPr="002B45E7">
              <w:rPr>
                <w:rStyle w:val="Hipervnculo"/>
                <w:noProof/>
                <w:lang w:eastAsia="es-ES"/>
              </w:rPr>
              <w:t>6.</w:t>
            </w:r>
            <w:r>
              <w:rPr>
                <w:rFonts w:asciiTheme="minorHAnsi" w:eastAsiaTheme="minorEastAsia" w:hAnsiTheme="minorHAnsi" w:cstheme="minorBidi"/>
                <w:noProof/>
                <w:lang w:val="es-CO" w:eastAsia="es-CO"/>
              </w:rPr>
              <w:tab/>
            </w:r>
            <w:r w:rsidRPr="002B45E7">
              <w:rPr>
                <w:rStyle w:val="Hipervnculo"/>
                <w:noProof/>
                <w:lang w:eastAsia="es-ES"/>
              </w:rPr>
              <w:t>Referencias</w:t>
            </w:r>
            <w:r>
              <w:rPr>
                <w:noProof/>
                <w:webHidden/>
              </w:rPr>
              <w:tab/>
            </w:r>
            <w:r>
              <w:rPr>
                <w:noProof/>
                <w:webHidden/>
              </w:rPr>
              <w:fldChar w:fldCharType="begin"/>
            </w:r>
            <w:r>
              <w:rPr>
                <w:noProof/>
                <w:webHidden/>
              </w:rPr>
              <w:instrText xml:space="preserve"> PAGEREF _Toc193466937 \h </w:instrText>
            </w:r>
          </w:ins>
          <w:r>
            <w:rPr>
              <w:noProof/>
              <w:webHidden/>
            </w:rPr>
          </w:r>
          <w:r>
            <w:rPr>
              <w:noProof/>
              <w:webHidden/>
            </w:rPr>
            <w:fldChar w:fldCharType="separate"/>
          </w:r>
          <w:ins w:id="368" w:author="Monica Maria Garro Lopez" w:date="2025-03-21T16:26:00Z">
            <w:r>
              <w:rPr>
                <w:noProof/>
                <w:webHidden/>
              </w:rPr>
              <w:t>72</w:t>
            </w:r>
            <w:r>
              <w:rPr>
                <w:noProof/>
                <w:webHidden/>
              </w:rPr>
              <w:fldChar w:fldCharType="end"/>
            </w:r>
            <w:r w:rsidRPr="002B45E7">
              <w:rPr>
                <w:rStyle w:val="Hipervnculo"/>
                <w:noProof/>
              </w:rPr>
              <w:fldChar w:fldCharType="end"/>
            </w:r>
          </w:ins>
        </w:p>
        <w:p w14:paraId="63630DBF" w14:textId="250DAD95" w:rsidR="00743BD1" w:rsidDel="008C7248" w:rsidRDefault="00743BD1">
          <w:pPr>
            <w:pStyle w:val="TDC1"/>
            <w:tabs>
              <w:tab w:val="right" w:leader="dot" w:pos="8494"/>
            </w:tabs>
            <w:rPr>
              <w:del w:id="369" w:author="Monica Maria Garro Lopez" w:date="2025-03-07T08:10:00Z"/>
              <w:rFonts w:asciiTheme="minorHAnsi" w:eastAsiaTheme="minorEastAsia" w:hAnsiTheme="minorHAnsi" w:cstheme="minorBidi"/>
              <w:noProof/>
              <w:lang w:val="es-CO" w:eastAsia="es-CO"/>
            </w:rPr>
          </w:pPr>
          <w:del w:id="370" w:author="Monica Maria Garro Lopez" w:date="2025-03-07T08:10:00Z">
            <w:r w:rsidRPr="008C7248" w:rsidDel="008C7248">
              <w:rPr>
                <w:rPrChange w:id="371" w:author="Monica Maria Garro Lopez" w:date="2025-03-07T08:10:00Z">
                  <w:rPr>
                    <w:rStyle w:val="Hipervnculo"/>
                    <w:noProof/>
                  </w:rPr>
                </w:rPrChange>
              </w:rPr>
              <w:delText>Resumen</w:delText>
            </w:r>
            <w:r w:rsidDel="008C7248">
              <w:rPr>
                <w:noProof/>
                <w:webHidden/>
              </w:rPr>
              <w:tab/>
              <w:delText>6</w:delText>
            </w:r>
          </w:del>
        </w:p>
        <w:p w14:paraId="6A134541" w14:textId="080F5148" w:rsidR="00743BD1" w:rsidDel="008C7248" w:rsidRDefault="00743BD1">
          <w:pPr>
            <w:pStyle w:val="TDC1"/>
            <w:tabs>
              <w:tab w:val="left" w:pos="440"/>
              <w:tab w:val="right" w:leader="dot" w:pos="8494"/>
            </w:tabs>
            <w:rPr>
              <w:del w:id="372" w:author="Monica Maria Garro Lopez" w:date="2025-03-07T08:10:00Z"/>
              <w:rFonts w:asciiTheme="minorHAnsi" w:eastAsiaTheme="minorEastAsia" w:hAnsiTheme="minorHAnsi" w:cstheme="minorBidi"/>
              <w:noProof/>
              <w:lang w:val="es-CO" w:eastAsia="es-CO"/>
            </w:rPr>
          </w:pPr>
          <w:del w:id="373" w:author="Monica Maria Garro Lopez" w:date="2025-03-07T08:10:00Z">
            <w:r w:rsidRPr="008C7248" w:rsidDel="008C7248">
              <w:rPr>
                <w:rPrChange w:id="374" w:author="Monica Maria Garro Lopez" w:date="2025-03-07T08:10:00Z">
                  <w:rPr>
                    <w:rStyle w:val="Hipervnculo"/>
                    <w:noProof/>
                  </w:rPr>
                </w:rPrChange>
              </w:rPr>
              <w:delText>1.</w:delText>
            </w:r>
            <w:r w:rsidDel="008C7248">
              <w:rPr>
                <w:rFonts w:asciiTheme="minorHAnsi" w:eastAsiaTheme="minorEastAsia" w:hAnsiTheme="minorHAnsi" w:cstheme="minorBidi"/>
                <w:noProof/>
                <w:lang w:val="es-CO" w:eastAsia="es-CO"/>
              </w:rPr>
              <w:tab/>
            </w:r>
            <w:r w:rsidRPr="008C7248" w:rsidDel="008C7248">
              <w:rPr>
                <w:rPrChange w:id="375" w:author="Monica Maria Garro Lopez" w:date="2025-03-07T08:10:00Z">
                  <w:rPr>
                    <w:rStyle w:val="Hipervnculo"/>
                    <w:noProof/>
                  </w:rPr>
                </w:rPrChange>
              </w:rPr>
              <w:delText>Introducción</w:delText>
            </w:r>
            <w:r w:rsidDel="008C7248">
              <w:rPr>
                <w:noProof/>
                <w:webHidden/>
              </w:rPr>
              <w:tab/>
              <w:delText>7</w:delText>
            </w:r>
          </w:del>
        </w:p>
        <w:p w14:paraId="0054CBE6" w14:textId="6772CC31" w:rsidR="00743BD1" w:rsidDel="008C7248" w:rsidRDefault="00743BD1">
          <w:pPr>
            <w:pStyle w:val="TDC3"/>
            <w:tabs>
              <w:tab w:val="right" w:leader="dot" w:pos="8494"/>
            </w:tabs>
            <w:rPr>
              <w:del w:id="376" w:author="Monica Maria Garro Lopez" w:date="2025-03-07T08:10:00Z"/>
              <w:rFonts w:asciiTheme="minorHAnsi" w:eastAsiaTheme="minorEastAsia" w:hAnsiTheme="minorHAnsi" w:cstheme="minorBidi"/>
              <w:noProof/>
              <w:lang w:val="es-CO" w:eastAsia="es-CO"/>
            </w:rPr>
          </w:pPr>
          <w:del w:id="377" w:author="Monica Maria Garro Lopez" w:date="2025-03-07T08:10:00Z">
            <w:r w:rsidRPr="008C7248" w:rsidDel="008C7248">
              <w:rPr>
                <w:rPrChange w:id="378" w:author="Monica Maria Garro Lopez" w:date="2025-03-07T08:10:00Z">
                  <w:rPr>
                    <w:rStyle w:val="Hipervnculo"/>
                    <w:noProof/>
                  </w:rPr>
                </w:rPrChange>
              </w:rPr>
              <w:delText>1.1. Motivación del Estudio</w:delText>
            </w:r>
            <w:r w:rsidDel="008C7248">
              <w:rPr>
                <w:noProof/>
                <w:webHidden/>
              </w:rPr>
              <w:tab/>
              <w:delText>7</w:delText>
            </w:r>
          </w:del>
        </w:p>
        <w:p w14:paraId="501EDEA4" w14:textId="0C5E2AA6" w:rsidR="00743BD1" w:rsidDel="008C7248" w:rsidRDefault="00743BD1">
          <w:pPr>
            <w:pStyle w:val="TDC3"/>
            <w:tabs>
              <w:tab w:val="right" w:leader="dot" w:pos="8494"/>
            </w:tabs>
            <w:rPr>
              <w:del w:id="379" w:author="Monica Maria Garro Lopez" w:date="2025-03-07T08:10:00Z"/>
              <w:rFonts w:asciiTheme="minorHAnsi" w:eastAsiaTheme="minorEastAsia" w:hAnsiTheme="minorHAnsi" w:cstheme="minorBidi"/>
              <w:noProof/>
              <w:lang w:val="es-CO" w:eastAsia="es-CO"/>
            </w:rPr>
          </w:pPr>
          <w:del w:id="380" w:author="Monica Maria Garro Lopez" w:date="2025-03-07T08:10:00Z">
            <w:r w:rsidRPr="008C7248" w:rsidDel="008C7248">
              <w:rPr>
                <w:rPrChange w:id="381" w:author="Monica Maria Garro Lopez" w:date="2025-03-07T08:10:00Z">
                  <w:rPr>
                    <w:rStyle w:val="Hipervnculo"/>
                    <w:noProof/>
                  </w:rPr>
                </w:rPrChange>
              </w:rPr>
              <w:delText>1.2. Estructura del Trabajo</w:delText>
            </w:r>
            <w:r w:rsidDel="008C7248">
              <w:rPr>
                <w:noProof/>
                <w:webHidden/>
              </w:rPr>
              <w:tab/>
              <w:delText>8</w:delText>
            </w:r>
          </w:del>
        </w:p>
        <w:p w14:paraId="4B501A3D" w14:textId="3B23F49B" w:rsidR="00743BD1" w:rsidDel="008C7248" w:rsidRDefault="00743BD1">
          <w:pPr>
            <w:pStyle w:val="TDC1"/>
            <w:tabs>
              <w:tab w:val="left" w:pos="440"/>
              <w:tab w:val="right" w:leader="dot" w:pos="8494"/>
            </w:tabs>
            <w:rPr>
              <w:del w:id="382" w:author="Monica Maria Garro Lopez" w:date="2025-03-07T08:10:00Z"/>
              <w:rFonts w:asciiTheme="minorHAnsi" w:eastAsiaTheme="minorEastAsia" w:hAnsiTheme="minorHAnsi" w:cstheme="minorBidi"/>
              <w:noProof/>
              <w:lang w:val="es-CO" w:eastAsia="es-CO"/>
            </w:rPr>
          </w:pPr>
          <w:del w:id="383" w:author="Monica Maria Garro Lopez" w:date="2025-03-07T08:10:00Z">
            <w:r w:rsidRPr="008C7248" w:rsidDel="008C7248">
              <w:rPr>
                <w:rPrChange w:id="384" w:author="Monica Maria Garro Lopez" w:date="2025-03-07T08:10:00Z">
                  <w:rPr>
                    <w:rStyle w:val="Hipervnculo"/>
                    <w:noProof/>
                  </w:rPr>
                </w:rPrChange>
              </w:rPr>
              <w:delText>2.</w:delText>
            </w:r>
            <w:r w:rsidDel="008C7248">
              <w:rPr>
                <w:rFonts w:asciiTheme="minorHAnsi" w:eastAsiaTheme="minorEastAsia" w:hAnsiTheme="minorHAnsi" w:cstheme="minorBidi"/>
                <w:noProof/>
                <w:lang w:val="es-CO" w:eastAsia="es-CO"/>
              </w:rPr>
              <w:tab/>
            </w:r>
            <w:r w:rsidRPr="008C7248" w:rsidDel="008C7248">
              <w:rPr>
                <w:rPrChange w:id="385" w:author="Monica Maria Garro Lopez" w:date="2025-03-07T08:10:00Z">
                  <w:rPr>
                    <w:rStyle w:val="Hipervnculo"/>
                    <w:noProof/>
                  </w:rPr>
                </w:rPrChange>
              </w:rPr>
              <w:delText>Objetivos</w:delText>
            </w:r>
            <w:r w:rsidDel="008C7248">
              <w:rPr>
                <w:noProof/>
                <w:webHidden/>
              </w:rPr>
              <w:tab/>
              <w:delText>9</w:delText>
            </w:r>
          </w:del>
        </w:p>
        <w:p w14:paraId="5B0B6429" w14:textId="72BAE498" w:rsidR="00743BD1" w:rsidDel="008C7248" w:rsidRDefault="00743BD1">
          <w:pPr>
            <w:pStyle w:val="TDC1"/>
            <w:tabs>
              <w:tab w:val="left" w:pos="440"/>
              <w:tab w:val="right" w:leader="dot" w:pos="8494"/>
            </w:tabs>
            <w:rPr>
              <w:del w:id="386" w:author="Monica Maria Garro Lopez" w:date="2025-03-07T08:10:00Z"/>
              <w:rFonts w:asciiTheme="minorHAnsi" w:eastAsiaTheme="minorEastAsia" w:hAnsiTheme="minorHAnsi" w:cstheme="minorBidi"/>
              <w:noProof/>
              <w:lang w:val="es-CO" w:eastAsia="es-CO"/>
            </w:rPr>
          </w:pPr>
          <w:del w:id="387" w:author="Monica Maria Garro Lopez" w:date="2025-03-07T08:10:00Z">
            <w:r w:rsidRPr="008C7248" w:rsidDel="008C7248">
              <w:rPr>
                <w:rPrChange w:id="388" w:author="Monica Maria Garro Lopez" w:date="2025-03-07T08:10:00Z">
                  <w:rPr>
                    <w:rStyle w:val="Hipervnculo"/>
                    <w:noProof/>
                    <w:lang w:eastAsia="es-ES"/>
                  </w:rPr>
                </w:rPrChange>
              </w:rPr>
              <w:delText>3.</w:delText>
            </w:r>
            <w:r w:rsidDel="008C7248">
              <w:rPr>
                <w:rFonts w:asciiTheme="minorHAnsi" w:eastAsiaTheme="minorEastAsia" w:hAnsiTheme="minorHAnsi" w:cstheme="minorBidi"/>
                <w:noProof/>
                <w:lang w:val="es-CO" w:eastAsia="es-CO"/>
              </w:rPr>
              <w:tab/>
            </w:r>
            <w:r w:rsidRPr="008C7248" w:rsidDel="008C7248">
              <w:rPr>
                <w:rPrChange w:id="389" w:author="Monica Maria Garro Lopez" w:date="2025-03-07T08:10:00Z">
                  <w:rPr>
                    <w:rStyle w:val="Hipervnculo"/>
                    <w:noProof/>
                    <w:lang w:eastAsia="es-ES"/>
                  </w:rPr>
                </w:rPrChange>
              </w:rPr>
              <w:delText>Estado del Arte y Marco teórico</w:delText>
            </w:r>
            <w:r w:rsidDel="008C7248">
              <w:rPr>
                <w:noProof/>
                <w:webHidden/>
              </w:rPr>
              <w:tab/>
              <w:delText>10</w:delText>
            </w:r>
          </w:del>
        </w:p>
        <w:p w14:paraId="5F0E561B" w14:textId="4F4FEAD5" w:rsidR="00743BD1" w:rsidDel="008C7248" w:rsidRDefault="00743BD1">
          <w:pPr>
            <w:pStyle w:val="TDC2"/>
            <w:tabs>
              <w:tab w:val="left" w:pos="880"/>
              <w:tab w:val="right" w:leader="dot" w:pos="8494"/>
            </w:tabs>
            <w:rPr>
              <w:del w:id="390" w:author="Monica Maria Garro Lopez" w:date="2025-03-07T08:10:00Z"/>
              <w:rFonts w:asciiTheme="minorHAnsi" w:eastAsiaTheme="minorEastAsia" w:hAnsiTheme="minorHAnsi" w:cstheme="minorBidi"/>
              <w:noProof/>
              <w:lang w:val="es-CO" w:eastAsia="es-CO"/>
            </w:rPr>
          </w:pPr>
          <w:del w:id="391" w:author="Monica Maria Garro Lopez" w:date="2025-03-07T08:10:00Z">
            <w:r w:rsidRPr="008C7248" w:rsidDel="008C7248">
              <w:rPr>
                <w:rPrChange w:id="392" w:author="Monica Maria Garro Lopez" w:date="2025-03-07T08:10:00Z">
                  <w:rPr>
                    <w:rStyle w:val="Hipervnculo"/>
                    <w:noProof/>
                  </w:rPr>
                </w:rPrChange>
              </w:rPr>
              <w:delText>3.1.</w:delText>
            </w:r>
            <w:r w:rsidDel="008C7248">
              <w:rPr>
                <w:rFonts w:asciiTheme="minorHAnsi" w:eastAsiaTheme="minorEastAsia" w:hAnsiTheme="minorHAnsi" w:cstheme="minorBidi"/>
                <w:noProof/>
                <w:lang w:val="es-CO" w:eastAsia="es-CO"/>
              </w:rPr>
              <w:tab/>
            </w:r>
            <w:r w:rsidRPr="008C7248" w:rsidDel="008C7248">
              <w:rPr>
                <w:rPrChange w:id="393" w:author="Monica Maria Garro Lopez" w:date="2025-03-07T08:10:00Z">
                  <w:rPr>
                    <w:rStyle w:val="Hipervnculo"/>
                    <w:noProof/>
                  </w:rPr>
                </w:rPrChange>
              </w:rPr>
              <w:delText xml:space="preserve">Fundamentos de </w:delText>
            </w:r>
            <w:r w:rsidRPr="008C7248" w:rsidDel="008C7248">
              <w:rPr>
                <w:rPrChange w:id="394" w:author="Monica Maria Garro Lopez" w:date="2025-03-07T08:10:00Z">
                  <w:rPr>
                    <w:rStyle w:val="Hipervnculo"/>
                    <w:i/>
                    <w:noProof/>
                  </w:rPr>
                </w:rPrChange>
              </w:rPr>
              <w:delText>Data Lakes</w:delText>
            </w:r>
            <w:r w:rsidRPr="008C7248" w:rsidDel="008C7248">
              <w:rPr>
                <w:rPrChange w:id="395" w:author="Monica Maria Garro Lopez" w:date="2025-03-07T08:10:00Z">
                  <w:rPr>
                    <w:rStyle w:val="Hipervnculo"/>
                    <w:noProof/>
                  </w:rPr>
                </w:rPrChange>
              </w:rPr>
              <w:delText xml:space="preserve"> y </w:delText>
            </w:r>
            <w:r w:rsidRPr="008C7248" w:rsidDel="008C7248">
              <w:rPr>
                <w:rPrChange w:id="396" w:author="Monica Maria Garro Lopez" w:date="2025-03-07T08:10:00Z">
                  <w:rPr>
                    <w:rStyle w:val="Hipervnculo"/>
                    <w:i/>
                    <w:noProof/>
                  </w:rPr>
                </w:rPrChange>
              </w:rPr>
              <w:delText>Data Warehouses</w:delText>
            </w:r>
            <w:r w:rsidDel="008C7248">
              <w:rPr>
                <w:noProof/>
                <w:webHidden/>
              </w:rPr>
              <w:tab/>
              <w:delText>10</w:delText>
            </w:r>
          </w:del>
        </w:p>
        <w:p w14:paraId="440A2226" w14:textId="2E8F7919" w:rsidR="00743BD1" w:rsidDel="008C7248" w:rsidRDefault="00743BD1">
          <w:pPr>
            <w:pStyle w:val="TDC3"/>
            <w:tabs>
              <w:tab w:val="left" w:pos="1320"/>
              <w:tab w:val="right" w:leader="dot" w:pos="8494"/>
            </w:tabs>
            <w:rPr>
              <w:del w:id="397" w:author="Monica Maria Garro Lopez" w:date="2025-03-07T08:10:00Z"/>
              <w:rFonts w:asciiTheme="minorHAnsi" w:eastAsiaTheme="minorEastAsia" w:hAnsiTheme="minorHAnsi" w:cstheme="minorBidi"/>
              <w:noProof/>
              <w:lang w:val="es-CO" w:eastAsia="es-CO"/>
            </w:rPr>
          </w:pPr>
          <w:del w:id="398" w:author="Monica Maria Garro Lopez" w:date="2025-03-07T08:10:00Z">
            <w:r w:rsidRPr="008C7248" w:rsidDel="008C7248">
              <w:rPr>
                <w:rPrChange w:id="399" w:author="Monica Maria Garro Lopez" w:date="2025-03-07T08:10:00Z">
                  <w:rPr>
                    <w:rStyle w:val="Hipervnculo"/>
                    <w:noProof/>
                  </w:rPr>
                </w:rPrChange>
              </w:rPr>
              <w:delText>3.1.1.</w:delText>
            </w:r>
            <w:r w:rsidDel="008C7248">
              <w:rPr>
                <w:rFonts w:asciiTheme="minorHAnsi" w:eastAsiaTheme="minorEastAsia" w:hAnsiTheme="minorHAnsi" w:cstheme="minorBidi"/>
                <w:noProof/>
                <w:lang w:val="es-CO" w:eastAsia="es-CO"/>
              </w:rPr>
              <w:tab/>
            </w:r>
            <w:r w:rsidRPr="008C7248" w:rsidDel="008C7248">
              <w:rPr>
                <w:rPrChange w:id="400" w:author="Monica Maria Garro Lopez" w:date="2025-03-07T08:10:00Z">
                  <w:rPr>
                    <w:rStyle w:val="Hipervnculo"/>
                    <w:noProof/>
                  </w:rPr>
                </w:rPrChange>
              </w:rPr>
              <w:delText>Tipos de datos y su transformación en el contexto de almacenamiento empresarial</w:delText>
            </w:r>
            <w:r w:rsidDel="008C7248">
              <w:rPr>
                <w:noProof/>
                <w:webHidden/>
              </w:rPr>
              <w:tab/>
              <w:delText>10</w:delText>
            </w:r>
          </w:del>
        </w:p>
        <w:p w14:paraId="53CCEB90" w14:textId="31F553CF" w:rsidR="00743BD1" w:rsidDel="008C7248" w:rsidRDefault="00743BD1">
          <w:pPr>
            <w:pStyle w:val="TDC3"/>
            <w:tabs>
              <w:tab w:val="left" w:pos="1320"/>
              <w:tab w:val="right" w:leader="dot" w:pos="8494"/>
            </w:tabs>
            <w:rPr>
              <w:del w:id="401" w:author="Monica Maria Garro Lopez" w:date="2025-03-07T08:10:00Z"/>
              <w:rFonts w:asciiTheme="minorHAnsi" w:eastAsiaTheme="minorEastAsia" w:hAnsiTheme="minorHAnsi" w:cstheme="minorBidi"/>
              <w:noProof/>
              <w:lang w:val="es-CO" w:eastAsia="es-CO"/>
            </w:rPr>
          </w:pPr>
          <w:del w:id="402" w:author="Monica Maria Garro Lopez" w:date="2025-03-07T08:10:00Z">
            <w:r w:rsidRPr="008C7248" w:rsidDel="008C7248">
              <w:rPr>
                <w:rPrChange w:id="403" w:author="Monica Maria Garro Lopez" w:date="2025-03-07T08:10:00Z">
                  <w:rPr>
                    <w:rStyle w:val="Hipervnculo"/>
                    <w:noProof/>
                  </w:rPr>
                </w:rPrChange>
              </w:rPr>
              <w:delText>3.1.2.</w:delText>
            </w:r>
            <w:r w:rsidDel="008C7248">
              <w:rPr>
                <w:rFonts w:asciiTheme="minorHAnsi" w:eastAsiaTheme="minorEastAsia" w:hAnsiTheme="minorHAnsi" w:cstheme="minorBidi"/>
                <w:noProof/>
                <w:lang w:val="es-CO" w:eastAsia="es-CO"/>
              </w:rPr>
              <w:tab/>
            </w:r>
            <w:r w:rsidRPr="008C7248" w:rsidDel="008C7248">
              <w:rPr>
                <w:rPrChange w:id="404" w:author="Monica Maria Garro Lopez" w:date="2025-03-07T08:10:00Z">
                  <w:rPr>
                    <w:rStyle w:val="Hipervnculo"/>
                    <w:noProof/>
                  </w:rPr>
                </w:rPrChange>
              </w:rPr>
              <w:delText>Procesos ETL, ELT y ETLT para la gestión de datos</w:delText>
            </w:r>
            <w:r w:rsidDel="008C7248">
              <w:rPr>
                <w:noProof/>
                <w:webHidden/>
              </w:rPr>
              <w:tab/>
              <w:delText>12</w:delText>
            </w:r>
          </w:del>
        </w:p>
        <w:p w14:paraId="7775D265" w14:textId="36D7F515" w:rsidR="00743BD1" w:rsidDel="008C7248" w:rsidRDefault="00743BD1">
          <w:pPr>
            <w:pStyle w:val="TDC3"/>
            <w:tabs>
              <w:tab w:val="left" w:pos="1320"/>
              <w:tab w:val="right" w:leader="dot" w:pos="8494"/>
            </w:tabs>
            <w:rPr>
              <w:del w:id="405" w:author="Monica Maria Garro Lopez" w:date="2025-03-07T08:10:00Z"/>
              <w:rFonts w:asciiTheme="minorHAnsi" w:eastAsiaTheme="minorEastAsia" w:hAnsiTheme="minorHAnsi" w:cstheme="minorBidi"/>
              <w:noProof/>
              <w:lang w:val="es-CO" w:eastAsia="es-CO"/>
            </w:rPr>
          </w:pPr>
          <w:del w:id="406" w:author="Monica Maria Garro Lopez" w:date="2025-03-07T08:10:00Z">
            <w:r w:rsidRPr="008C7248" w:rsidDel="008C7248">
              <w:rPr>
                <w:rPrChange w:id="407" w:author="Monica Maria Garro Lopez" w:date="2025-03-07T08:10:00Z">
                  <w:rPr>
                    <w:rStyle w:val="Hipervnculo"/>
                    <w:noProof/>
                  </w:rPr>
                </w:rPrChange>
              </w:rPr>
              <w:delText>3.1.3.</w:delText>
            </w:r>
            <w:r w:rsidDel="008C7248">
              <w:rPr>
                <w:rFonts w:asciiTheme="minorHAnsi" w:eastAsiaTheme="minorEastAsia" w:hAnsiTheme="minorHAnsi" w:cstheme="minorBidi"/>
                <w:noProof/>
                <w:lang w:val="es-CO" w:eastAsia="es-CO"/>
              </w:rPr>
              <w:tab/>
            </w:r>
            <w:r w:rsidRPr="008C7248" w:rsidDel="008C7248">
              <w:rPr>
                <w:rPrChange w:id="408" w:author="Monica Maria Garro Lopez" w:date="2025-03-07T08:10:00Z">
                  <w:rPr>
                    <w:rStyle w:val="Hipervnculo"/>
                    <w:noProof/>
                  </w:rPr>
                </w:rPrChange>
              </w:rPr>
              <w:delText xml:space="preserve">La importancia de los Datos Empresariales y su gestión en la era del </w:delText>
            </w:r>
            <w:r w:rsidRPr="008C7248" w:rsidDel="008C7248">
              <w:rPr>
                <w:rPrChange w:id="409" w:author="Monica Maria Garro Lopez" w:date="2025-03-07T08:10:00Z">
                  <w:rPr>
                    <w:rStyle w:val="Hipervnculo"/>
                    <w:i/>
                    <w:iCs/>
                    <w:noProof/>
                  </w:rPr>
                </w:rPrChange>
              </w:rPr>
              <w:delText>Big Data</w:delText>
            </w:r>
            <w:r w:rsidDel="008C7248">
              <w:rPr>
                <w:noProof/>
                <w:webHidden/>
              </w:rPr>
              <w:tab/>
              <w:delText>14</w:delText>
            </w:r>
          </w:del>
        </w:p>
        <w:p w14:paraId="7E1559C9" w14:textId="7417C812" w:rsidR="00743BD1" w:rsidDel="008C7248" w:rsidRDefault="00743BD1">
          <w:pPr>
            <w:pStyle w:val="TDC3"/>
            <w:tabs>
              <w:tab w:val="left" w:pos="1320"/>
              <w:tab w:val="right" w:leader="dot" w:pos="8494"/>
            </w:tabs>
            <w:rPr>
              <w:del w:id="410" w:author="Monica Maria Garro Lopez" w:date="2025-03-07T08:10:00Z"/>
              <w:rFonts w:asciiTheme="minorHAnsi" w:eastAsiaTheme="minorEastAsia" w:hAnsiTheme="minorHAnsi" w:cstheme="minorBidi"/>
              <w:noProof/>
              <w:lang w:val="es-CO" w:eastAsia="es-CO"/>
            </w:rPr>
          </w:pPr>
          <w:del w:id="411" w:author="Monica Maria Garro Lopez" w:date="2025-03-07T08:10:00Z">
            <w:r w:rsidRPr="008C7248" w:rsidDel="008C7248">
              <w:rPr>
                <w:rPrChange w:id="412" w:author="Monica Maria Garro Lopez" w:date="2025-03-07T08:10:00Z">
                  <w:rPr>
                    <w:rStyle w:val="Hipervnculo"/>
                    <w:noProof/>
                  </w:rPr>
                </w:rPrChange>
              </w:rPr>
              <w:delText>3.1.4.</w:delText>
            </w:r>
            <w:r w:rsidDel="008C7248">
              <w:rPr>
                <w:rFonts w:asciiTheme="minorHAnsi" w:eastAsiaTheme="minorEastAsia" w:hAnsiTheme="minorHAnsi" w:cstheme="minorBidi"/>
                <w:noProof/>
                <w:lang w:val="es-CO" w:eastAsia="es-CO"/>
              </w:rPr>
              <w:tab/>
            </w:r>
            <w:r w:rsidRPr="008C7248" w:rsidDel="008C7248">
              <w:rPr>
                <w:rPrChange w:id="413" w:author="Monica Maria Garro Lopez" w:date="2025-03-07T08:10:00Z">
                  <w:rPr>
                    <w:rStyle w:val="Hipervnculo"/>
                    <w:noProof/>
                  </w:rPr>
                </w:rPrChange>
              </w:rPr>
              <w:delText xml:space="preserve">¿Qué es un </w:delText>
            </w:r>
            <w:r w:rsidRPr="008C7248" w:rsidDel="008C7248">
              <w:rPr>
                <w:rPrChange w:id="414" w:author="Monica Maria Garro Lopez" w:date="2025-03-07T08:10:00Z">
                  <w:rPr>
                    <w:rStyle w:val="Hipervnculo"/>
                    <w:i/>
                    <w:iCs/>
                    <w:noProof/>
                  </w:rPr>
                </w:rPrChange>
              </w:rPr>
              <w:delText>Data Lake?</w:delText>
            </w:r>
            <w:r w:rsidDel="008C7248">
              <w:rPr>
                <w:noProof/>
                <w:webHidden/>
              </w:rPr>
              <w:tab/>
              <w:delText>14</w:delText>
            </w:r>
          </w:del>
        </w:p>
        <w:p w14:paraId="14225FD8" w14:textId="68701665" w:rsidR="00743BD1" w:rsidDel="008C7248" w:rsidRDefault="00743BD1">
          <w:pPr>
            <w:pStyle w:val="TDC3"/>
            <w:tabs>
              <w:tab w:val="left" w:pos="1320"/>
              <w:tab w:val="right" w:leader="dot" w:pos="8494"/>
            </w:tabs>
            <w:rPr>
              <w:del w:id="415" w:author="Monica Maria Garro Lopez" w:date="2025-03-07T08:10:00Z"/>
              <w:rFonts w:asciiTheme="minorHAnsi" w:eastAsiaTheme="minorEastAsia" w:hAnsiTheme="minorHAnsi" w:cstheme="minorBidi"/>
              <w:noProof/>
              <w:lang w:val="es-CO" w:eastAsia="es-CO"/>
            </w:rPr>
          </w:pPr>
          <w:del w:id="416" w:author="Monica Maria Garro Lopez" w:date="2025-03-07T08:10:00Z">
            <w:r w:rsidRPr="008C7248" w:rsidDel="008C7248">
              <w:rPr>
                <w:rPrChange w:id="417" w:author="Monica Maria Garro Lopez" w:date="2025-03-07T08:10:00Z">
                  <w:rPr>
                    <w:rStyle w:val="Hipervnculo"/>
                    <w:noProof/>
                  </w:rPr>
                </w:rPrChange>
              </w:rPr>
              <w:delText>3.1.5.</w:delText>
            </w:r>
            <w:r w:rsidDel="008C7248">
              <w:rPr>
                <w:rFonts w:asciiTheme="minorHAnsi" w:eastAsiaTheme="minorEastAsia" w:hAnsiTheme="minorHAnsi" w:cstheme="minorBidi"/>
                <w:noProof/>
                <w:lang w:val="es-CO" w:eastAsia="es-CO"/>
              </w:rPr>
              <w:tab/>
            </w:r>
            <w:r w:rsidRPr="008C7248" w:rsidDel="008C7248">
              <w:rPr>
                <w:rPrChange w:id="418" w:author="Monica Maria Garro Lopez" w:date="2025-03-07T08:10:00Z">
                  <w:rPr>
                    <w:rStyle w:val="Hipervnculo"/>
                    <w:noProof/>
                  </w:rPr>
                </w:rPrChange>
              </w:rPr>
              <w:delText xml:space="preserve">¿Qué es un </w:delText>
            </w:r>
            <w:r w:rsidRPr="008C7248" w:rsidDel="008C7248">
              <w:rPr>
                <w:rPrChange w:id="419" w:author="Monica Maria Garro Lopez" w:date="2025-03-07T08:10:00Z">
                  <w:rPr>
                    <w:rStyle w:val="Hipervnculo"/>
                    <w:i/>
                    <w:iCs/>
                    <w:noProof/>
                  </w:rPr>
                </w:rPrChange>
              </w:rPr>
              <w:delText>Data Warehouse?</w:delText>
            </w:r>
            <w:r w:rsidDel="008C7248">
              <w:rPr>
                <w:noProof/>
                <w:webHidden/>
              </w:rPr>
              <w:tab/>
              <w:delText>19</w:delText>
            </w:r>
          </w:del>
        </w:p>
        <w:p w14:paraId="05C3A3A2" w14:textId="31AA1156" w:rsidR="00743BD1" w:rsidDel="008C7248" w:rsidRDefault="00743BD1">
          <w:pPr>
            <w:pStyle w:val="TDC2"/>
            <w:tabs>
              <w:tab w:val="left" w:pos="880"/>
              <w:tab w:val="right" w:leader="dot" w:pos="8494"/>
            </w:tabs>
            <w:rPr>
              <w:del w:id="420" w:author="Monica Maria Garro Lopez" w:date="2025-03-07T08:10:00Z"/>
              <w:rFonts w:asciiTheme="minorHAnsi" w:eastAsiaTheme="minorEastAsia" w:hAnsiTheme="minorHAnsi" w:cstheme="minorBidi"/>
              <w:noProof/>
              <w:lang w:val="es-CO" w:eastAsia="es-CO"/>
            </w:rPr>
          </w:pPr>
          <w:del w:id="421" w:author="Monica Maria Garro Lopez" w:date="2025-03-07T08:10:00Z">
            <w:r w:rsidRPr="008C7248" w:rsidDel="008C7248">
              <w:rPr>
                <w:rPrChange w:id="422" w:author="Monica Maria Garro Lopez" w:date="2025-03-07T08:10:00Z">
                  <w:rPr>
                    <w:rStyle w:val="Hipervnculo"/>
                    <w:noProof/>
                  </w:rPr>
                </w:rPrChange>
              </w:rPr>
              <w:delText>3.2.</w:delText>
            </w:r>
            <w:r w:rsidDel="008C7248">
              <w:rPr>
                <w:rFonts w:asciiTheme="minorHAnsi" w:eastAsiaTheme="minorEastAsia" w:hAnsiTheme="minorHAnsi" w:cstheme="minorBidi"/>
                <w:noProof/>
                <w:lang w:val="es-CO" w:eastAsia="es-CO"/>
              </w:rPr>
              <w:tab/>
            </w:r>
            <w:r w:rsidRPr="008C7248" w:rsidDel="008C7248">
              <w:rPr>
                <w:rPrChange w:id="423" w:author="Monica Maria Garro Lopez" w:date="2025-03-07T08:10:00Z">
                  <w:rPr>
                    <w:rStyle w:val="Hipervnculo"/>
                    <w:noProof/>
                  </w:rPr>
                </w:rPrChange>
              </w:rPr>
              <w:delText xml:space="preserve">Evolución y contraste de </w:delText>
            </w:r>
            <w:r w:rsidRPr="008C7248" w:rsidDel="008C7248">
              <w:rPr>
                <w:rPrChange w:id="424" w:author="Monica Maria Garro Lopez" w:date="2025-03-07T08:10:00Z">
                  <w:rPr>
                    <w:rStyle w:val="Hipervnculo"/>
                    <w:i/>
                    <w:iCs/>
                    <w:noProof/>
                  </w:rPr>
                </w:rPrChange>
              </w:rPr>
              <w:delText>Data Lakes</w:delText>
            </w:r>
            <w:r w:rsidRPr="008C7248" w:rsidDel="008C7248">
              <w:rPr>
                <w:rPrChange w:id="425" w:author="Monica Maria Garro Lopez" w:date="2025-03-07T08:10:00Z">
                  <w:rPr>
                    <w:rStyle w:val="Hipervnculo"/>
                    <w:noProof/>
                  </w:rPr>
                </w:rPrChange>
              </w:rPr>
              <w:delText xml:space="preserve"> y </w:delText>
            </w:r>
            <w:r w:rsidRPr="008C7248" w:rsidDel="008C7248">
              <w:rPr>
                <w:rPrChange w:id="426" w:author="Monica Maria Garro Lopez" w:date="2025-03-07T08:10:00Z">
                  <w:rPr>
                    <w:rStyle w:val="Hipervnculo"/>
                    <w:i/>
                    <w:iCs/>
                    <w:noProof/>
                  </w:rPr>
                </w:rPrChange>
              </w:rPr>
              <w:delText>Data Warehouses</w:delText>
            </w:r>
            <w:r w:rsidDel="008C7248">
              <w:rPr>
                <w:noProof/>
                <w:webHidden/>
              </w:rPr>
              <w:tab/>
              <w:delText>24</w:delText>
            </w:r>
          </w:del>
        </w:p>
        <w:p w14:paraId="3D69403D" w14:textId="251F8754" w:rsidR="00743BD1" w:rsidDel="008C7248" w:rsidRDefault="00743BD1">
          <w:pPr>
            <w:pStyle w:val="TDC3"/>
            <w:tabs>
              <w:tab w:val="left" w:pos="1320"/>
              <w:tab w:val="right" w:leader="dot" w:pos="8494"/>
            </w:tabs>
            <w:rPr>
              <w:del w:id="427" w:author="Monica Maria Garro Lopez" w:date="2025-03-07T08:10:00Z"/>
              <w:rFonts w:asciiTheme="minorHAnsi" w:eastAsiaTheme="minorEastAsia" w:hAnsiTheme="minorHAnsi" w:cstheme="minorBidi"/>
              <w:noProof/>
              <w:lang w:val="es-CO" w:eastAsia="es-CO"/>
            </w:rPr>
          </w:pPr>
          <w:del w:id="428" w:author="Monica Maria Garro Lopez" w:date="2025-03-07T08:10:00Z">
            <w:r w:rsidRPr="008C7248" w:rsidDel="008C7248">
              <w:rPr>
                <w:rPrChange w:id="429" w:author="Monica Maria Garro Lopez" w:date="2025-03-07T08:10:00Z">
                  <w:rPr>
                    <w:rStyle w:val="Hipervnculo"/>
                    <w:noProof/>
                    <w:lang w:val="es-CO"/>
                  </w:rPr>
                </w:rPrChange>
              </w:rPr>
              <w:delText>3.2.1.</w:delText>
            </w:r>
            <w:r w:rsidDel="008C7248">
              <w:rPr>
                <w:rFonts w:asciiTheme="minorHAnsi" w:eastAsiaTheme="minorEastAsia" w:hAnsiTheme="minorHAnsi" w:cstheme="minorBidi"/>
                <w:noProof/>
                <w:lang w:val="es-CO" w:eastAsia="es-CO"/>
              </w:rPr>
              <w:tab/>
            </w:r>
            <w:r w:rsidRPr="008C7248" w:rsidDel="008C7248">
              <w:rPr>
                <w:rPrChange w:id="430" w:author="Monica Maria Garro Lopez" w:date="2025-03-07T08:10:00Z">
                  <w:rPr>
                    <w:rStyle w:val="Hipervnculo"/>
                    <w:noProof/>
                    <w:lang w:val="es-CO"/>
                  </w:rPr>
                </w:rPrChange>
              </w:rPr>
              <w:delText>Diferencias Técnicas y Operativas</w:delText>
            </w:r>
            <w:r w:rsidDel="008C7248">
              <w:rPr>
                <w:noProof/>
                <w:webHidden/>
              </w:rPr>
              <w:tab/>
              <w:delText>25</w:delText>
            </w:r>
          </w:del>
        </w:p>
        <w:p w14:paraId="09D23B75" w14:textId="7B042104" w:rsidR="00743BD1" w:rsidDel="008C7248" w:rsidRDefault="00743BD1">
          <w:pPr>
            <w:pStyle w:val="TDC3"/>
            <w:tabs>
              <w:tab w:val="left" w:pos="1320"/>
              <w:tab w:val="right" w:leader="dot" w:pos="8494"/>
            </w:tabs>
            <w:rPr>
              <w:del w:id="431" w:author="Monica Maria Garro Lopez" w:date="2025-03-07T08:10:00Z"/>
              <w:rFonts w:asciiTheme="minorHAnsi" w:eastAsiaTheme="minorEastAsia" w:hAnsiTheme="minorHAnsi" w:cstheme="minorBidi"/>
              <w:noProof/>
              <w:lang w:val="es-CO" w:eastAsia="es-CO"/>
            </w:rPr>
          </w:pPr>
          <w:del w:id="432" w:author="Monica Maria Garro Lopez" w:date="2025-03-07T08:10:00Z">
            <w:r w:rsidRPr="008C7248" w:rsidDel="008C7248">
              <w:rPr>
                <w:rPrChange w:id="433" w:author="Monica Maria Garro Lopez" w:date="2025-03-07T08:10:00Z">
                  <w:rPr>
                    <w:rStyle w:val="Hipervnculo"/>
                    <w:noProof/>
                    <w:lang w:val="es-CO"/>
                  </w:rPr>
                </w:rPrChange>
              </w:rPr>
              <w:delText>3.2.2.</w:delText>
            </w:r>
            <w:r w:rsidDel="008C7248">
              <w:rPr>
                <w:rFonts w:asciiTheme="minorHAnsi" w:eastAsiaTheme="minorEastAsia" w:hAnsiTheme="minorHAnsi" w:cstheme="minorBidi"/>
                <w:noProof/>
                <w:lang w:val="es-CO" w:eastAsia="es-CO"/>
              </w:rPr>
              <w:tab/>
            </w:r>
            <w:r w:rsidRPr="008C7248" w:rsidDel="008C7248">
              <w:rPr>
                <w:rPrChange w:id="434" w:author="Monica Maria Garro Lopez" w:date="2025-03-07T08:10:00Z">
                  <w:rPr>
                    <w:rStyle w:val="Hipervnculo"/>
                    <w:noProof/>
                    <w:lang w:val="es-CO"/>
                  </w:rPr>
                </w:rPrChange>
              </w:rPr>
              <w:delText xml:space="preserve">Uso de </w:delText>
            </w:r>
            <w:r w:rsidRPr="008C7248" w:rsidDel="008C7248">
              <w:rPr>
                <w:rPrChange w:id="435" w:author="Monica Maria Garro Lopez" w:date="2025-03-07T08:10:00Z">
                  <w:rPr>
                    <w:rStyle w:val="Hipervnculo"/>
                    <w:i/>
                    <w:iCs/>
                    <w:noProof/>
                    <w:lang w:val="es-CO"/>
                  </w:rPr>
                </w:rPrChange>
              </w:rPr>
              <w:delText xml:space="preserve">Data lakes </w:delText>
            </w:r>
            <w:r w:rsidRPr="008C7248" w:rsidDel="008C7248">
              <w:rPr>
                <w:rPrChange w:id="436" w:author="Monica Maria Garro Lopez" w:date="2025-03-07T08:10:00Z">
                  <w:rPr>
                    <w:rStyle w:val="Hipervnculo"/>
                    <w:noProof/>
                    <w:lang w:val="es-CO"/>
                  </w:rPr>
                </w:rPrChange>
              </w:rPr>
              <w:delText xml:space="preserve">y </w:delText>
            </w:r>
            <w:r w:rsidRPr="008C7248" w:rsidDel="008C7248">
              <w:rPr>
                <w:rPrChange w:id="437" w:author="Monica Maria Garro Lopez" w:date="2025-03-07T08:10:00Z">
                  <w:rPr>
                    <w:rStyle w:val="Hipervnculo"/>
                    <w:i/>
                    <w:iCs/>
                    <w:noProof/>
                    <w:lang w:val="es-CO"/>
                  </w:rPr>
                </w:rPrChange>
              </w:rPr>
              <w:delText>Data Wareh</w:delText>
            </w:r>
            <w:r w:rsidRPr="008C7248" w:rsidDel="008C7248">
              <w:rPr>
                <w:rPrChange w:id="438" w:author="Monica Maria Garro Lopez" w:date="2025-03-07T08:10:00Z">
                  <w:rPr>
                    <w:rStyle w:val="Hipervnculo"/>
                    <w:noProof/>
                    <w:lang w:val="es-CO"/>
                  </w:rPr>
                </w:rPrChange>
              </w:rPr>
              <w:delText>oses en Análisis Avanzado</w:delText>
            </w:r>
            <w:r w:rsidDel="008C7248">
              <w:rPr>
                <w:noProof/>
                <w:webHidden/>
              </w:rPr>
              <w:tab/>
              <w:delText>26</w:delText>
            </w:r>
          </w:del>
        </w:p>
        <w:p w14:paraId="613F9C11" w14:textId="692CD4F6" w:rsidR="00743BD1" w:rsidDel="008C7248" w:rsidRDefault="00743BD1">
          <w:pPr>
            <w:pStyle w:val="TDC3"/>
            <w:tabs>
              <w:tab w:val="left" w:pos="1320"/>
              <w:tab w:val="right" w:leader="dot" w:pos="8494"/>
            </w:tabs>
            <w:rPr>
              <w:del w:id="439" w:author="Monica Maria Garro Lopez" w:date="2025-03-07T08:10:00Z"/>
              <w:rFonts w:asciiTheme="minorHAnsi" w:eastAsiaTheme="minorEastAsia" w:hAnsiTheme="minorHAnsi" w:cstheme="minorBidi"/>
              <w:noProof/>
              <w:lang w:val="es-CO" w:eastAsia="es-CO"/>
            </w:rPr>
          </w:pPr>
          <w:del w:id="440" w:author="Monica Maria Garro Lopez" w:date="2025-03-07T08:10:00Z">
            <w:r w:rsidRPr="008C7248" w:rsidDel="008C7248">
              <w:rPr>
                <w:rPrChange w:id="441" w:author="Monica Maria Garro Lopez" w:date="2025-03-07T08:10:00Z">
                  <w:rPr>
                    <w:rStyle w:val="Hipervnculo"/>
                    <w:noProof/>
                    <w:lang w:val="es-CO"/>
                  </w:rPr>
                </w:rPrChange>
              </w:rPr>
              <w:delText>3.2.3.</w:delText>
            </w:r>
            <w:r w:rsidDel="008C7248">
              <w:rPr>
                <w:rFonts w:asciiTheme="minorHAnsi" w:eastAsiaTheme="minorEastAsia" w:hAnsiTheme="minorHAnsi" w:cstheme="minorBidi"/>
                <w:noProof/>
                <w:lang w:val="es-CO" w:eastAsia="es-CO"/>
              </w:rPr>
              <w:tab/>
            </w:r>
            <w:r w:rsidRPr="008C7248" w:rsidDel="008C7248">
              <w:rPr>
                <w:rPrChange w:id="442" w:author="Monica Maria Garro Lopez" w:date="2025-03-07T08:10:00Z">
                  <w:rPr>
                    <w:rStyle w:val="Hipervnculo"/>
                    <w:noProof/>
                    <w:lang w:val="es-CO"/>
                  </w:rPr>
                </w:rPrChange>
              </w:rPr>
              <w:delText>Gobernanza y Calidad de Datos</w:delText>
            </w:r>
            <w:r w:rsidDel="008C7248">
              <w:rPr>
                <w:noProof/>
                <w:webHidden/>
              </w:rPr>
              <w:tab/>
              <w:delText>27</w:delText>
            </w:r>
          </w:del>
        </w:p>
        <w:p w14:paraId="60532A97" w14:textId="1B714B80" w:rsidR="00743BD1" w:rsidDel="008C7248" w:rsidRDefault="00743BD1">
          <w:pPr>
            <w:pStyle w:val="TDC3"/>
            <w:tabs>
              <w:tab w:val="left" w:pos="1320"/>
              <w:tab w:val="right" w:leader="dot" w:pos="8494"/>
            </w:tabs>
            <w:rPr>
              <w:del w:id="443" w:author="Monica Maria Garro Lopez" w:date="2025-03-07T08:10:00Z"/>
              <w:rFonts w:asciiTheme="minorHAnsi" w:eastAsiaTheme="minorEastAsia" w:hAnsiTheme="minorHAnsi" w:cstheme="minorBidi"/>
              <w:noProof/>
              <w:lang w:val="es-CO" w:eastAsia="es-CO"/>
            </w:rPr>
          </w:pPr>
          <w:del w:id="444" w:author="Monica Maria Garro Lopez" w:date="2025-03-07T08:10:00Z">
            <w:r w:rsidRPr="008C7248" w:rsidDel="008C7248">
              <w:rPr>
                <w:rPrChange w:id="445" w:author="Monica Maria Garro Lopez" w:date="2025-03-07T08:10:00Z">
                  <w:rPr>
                    <w:rStyle w:val="Hipervnculo"/>
                    <w:noProof/>
                    <w:lang w:val="es-CO"/>
                  </w:rPr>
                </w:rPrChange>
              </w:rPr>
              <w:delText>3.2.4.</w:delText>
            </w:r>
            <w:r w:rsidDel="008C7248">
              <w:rPr>
                <w:rFonts w:asciiTheme="minorHAnsi" w:eastAsiaTheme="minorEastAsia" w:hAnsiTheme="minorHAnsi" w:cstheme="minorBidi"/>
                <w:noProof/>
                <w:lang w:val="es-CO" w:eastAsia="es-CO"/>
              </w:rPr>
              <w:tab/>
            </w:r>
            <w:r w:rsidRPr="008C7248" w:rsidDel="008C7248">
              <w:rPr>
                <w:rPrChange w:id="446" w:author="Monica Maria Garro Lopez" w:date="2025-03-07T08:10:00Z">
                  <w:rPr>
                    <w:rStyle w:val="Hipervnculo"/>
                    <w:noProof/>
                    <w:lang w:val="es-CO"/>
                  </w:rPr>
                </w:rPrChange>
              </w:rPr>
              <w:delText xml:space="preserve">Innovaciones Tecnológicas - </w:delText>
            </w:r>
            <w:r w:rsidRPr="008C7248" w:rsidDel="008C7248">
              <w:rPr>
                <w:rPrChange w:id="447" w:author="Monica Maria Garro Lopez" w:date="2025-03-07T08:10:00Z">
                  <w:rPr>
                    <w:rStyle w:val="Hipervnculo"/>
                    <w:i/>
                    <w:iCs/>
                    <w:noProof/>
                    <w:lang w:val="es-CO"/>
                  </w:rPr>
                </w:rPrChange>
              </w:rPr>
              <w:delText>Data Lakehouse</w:delText>
            </w:r>
            <w:r w:rsidDel="008C7248">
              <w:rPr>
                <w:noProof/>
                <w:webHidden/>
              </w:rPr>
              <w:tab/>
              <w:delText>27</w:delText>
            </w:r>
          </w:del>
        </w:p>
        <w:p w14:paraId="7195CAB4" w14:textId="6C18E8B4" w:rsidR="00743BD1" w:rsidDel="008C7248" w:rsidRDefault="00743BD1">
          <w:pPr>
            <w:pStyle w:val="TDC2"/>
            <w:tabs>
              <w:tab w:val="left" w:pos="880"/>
              <w:tab w:val="right" w:leader="dot" w:pos="8494"/>
            </w:tabs>
            <w:rPr>
              <w:del w:id="448" w:author="Monica Maria Garro Lopez" w:date="2025-03-07T08:10:00Z"/>
              <w:rFonts w:asciiTheme="minorHAnsi" w:eastAsiaTheme="minorEastAsia" w:hAnsiTheme="minorHAnsi" w:cstheme="minorBidi"/>
              <w:noProof/>
              <w:lang w:val="es-CO" w:eastAsia="es-CO"/>
            </w:rPr>
          </w:pPr>
          <w:del w:id="449" w:author="Monica Maria Garro Lopez" w:date="2025-03-07T08:10:00Z">
            <w:r w:rsidRPr="008C7248" w:rsidDel="008C7248">
              <w:rPr>
                <w:rPrChange w:id="450" w:author="Monica Maria Garro Lopez" w:date="2025-03-07T08:10:00Z">
                  <w:rPr>
                    <w:rStyle w:val="Hipervnculo"/>
                    <w:noProof/>
                  </w:rPr>
                </w:rPrChange>
              </w:rPr>
              <w:delText>3.3.</w:delText>
            </w:r>
            <w:r w:rsidDel="008C7248">
              <w:rPr>
                <w:rFonts w:asciiTheme="minorHAnsi" w:eastAsiaTheme="minorEastAsia" w:hAnsiTheme="minorHAnsi" w:cstheme="minorBidi"/>
                <w:noProof/>
                <w:lang w:val="es-CO" w:eastAsia="es-CO"/>
              </w:rPr>
              <w:tab/>
            </w:r>
            <w:r w:rsidRPr="008C7248" w:rsidDel="008C7248">
              <w:rPr>
                <w:rPrChange w:id="451" w:author="Monica Maria Garro Lopez" w:date="2025-03-07T08:10:00Z">
                  <w:rPr>
                    <w:rStyle w:val="Hipervnculo"/>
                    <w:noProof/>
                  </w:rPr>
                </w:rPrChange>
              </w:rPr>
              <w:delText>Aplicabilidad en diferentes industrias</w:delText>
            </w:r>
            <w:r w:rsidDel="008C7248">
              <w:rPr>
                <w:noProof/>
                <w:webHidden/>
              </w:rPr>
              <w:tab/>
              <w:delText>30</w:delText>
            </w:r>
          </w:del>
        </w:p>
        <w:p w14:paraId="1A8E5228" w14:textId="62BB1CAB" w:rsidR="00743BD1" w:rsidDel="008C7248" w:rsidRDefault="00743BD1">
          <w:pPr>
            <w:pStyle w:val="TDC3"/>
            <w:tabs>
              <w:tab w:val="left" w:pos="1320"/>
              <w:tab w:val="right" w:leader="dot" w:pos="8494"/>
            </w:tabs>
            <w:rPr>
              <w:del w:id="452" w:author="Monica Maria Garro Lopez" w:date="2025-03-07T08:10:00Z"/>
              <w:rFonts w:asciiTheme="minorHAnsi" w:eastAsiaTheme="minorEastAsia" w:hAnsiTheme="minorHAnsi" w:cstheme="minorBidi"/>
              <w:noProof/>
              <w:lang w:val="es-CO" w:eastAsia="es-CO"/>
            </w:rPr>
          </w:pPr>
          <w:del w:id="453" w:author="Monica Maria Garro Lopez" w:date="2025-03-07T08:10:00Z">
            <w:r w:rsidRPr="008C7248" w:rsidDel="008C7248">
              <w:rPr>
                <w:rPrChange w:id="454" w:author="Monica Maria Garro Lopez" w:date="2025-03-07T08:10:00Z">
                  <w:rPr>
                    <w:rStyle w:val="Hipervnculo"/>
                    <w:noProof/>
                    <w:lang w:val="es-CO"/>
                  </w:rPr>
                </w:rPrChange>
              </w:rPr>
              <w:delText>3.3.1.</w:delText>
            </w:r>
            <w:r w:rsidDel="008C7248">
              <w:rPr>
                <w:rFonts w:asciiTheme="minorHAnsi" w:eastAsiaTheme="minorEastAsia" w:hAnsiTheme="minorHAnsi" w:cstheme="minorBidi"/>
                <w:noProof/>
                <w:lang w:val="es-CO" w:eastAsia="es-CO"/>
              </w:rPr>
              <w:tab/>
            </w:r>
            <w:r w:rsidRPr="008C7248" w:rsidDel="008C7248">
              <w:rPr>
                <w:rPrChange w:id="455" w:author="Monica Maria Garro Lopez" w:date="2025-03-07T08:10:00Z">
                  <w:rPr>
                    <w:rStyle w:val="Hipervnculo"/>
                    <w:noProof/>
                    <w:lang w:val="es-CO"/>
                  </w:rPr>
                </w:rPrChange>
              </w:rPr>
              <w:delText>Sector Financiero</w:delText>
            </w:r>
            <w:r w:rsidDel="008C7248">
              <w:rPr>
                <w:noProof/>
                <w:webHidden/>
              </w:rPr>
              <w:tab/>
              <w:delText>30</w:delText>
            </w:r>
          </w:del>
        </w:p>
        <w:p w14:paraId="60F27842" w14:textId="7FFF2470" w:rsidR="00743BD1" w:rsidDel="008C7248" w:rsidRDefault="00743BD1">
          <w:pPr>
            <w:pStyle w:val="TDC3"/>
            <w:tabs>
              <w:tab w:val="left" w:pos="1320"/>
              <w:tab w:val="right" w:leader="dot" w:pos="8494"/>
            </w:tabs>
            <w:rPr>
              <w:del w:id="456" w:author="Monica Maria Garro Lopez" w:date="2025-03-07T08:10:00Z"/>
              <w:rFonts w:asciiTheme="minorHAnsi" w:eastAsiaTheme="minorEastAsia" w:hAnsiTheme="minorHAnsi" w:cstheme="minorBidi"/>
              <w:noProof/>
              <w:lang w:val="es-CO" w:eastAsia="es-CO"/>
            </w:rPr>
          </w:pPr>
          <w:del w:id="457" w:author="Monica Maria Garro Lopez" w:date="2025-03-07T08:10:00Z">
            <w:r w:rsidRPr="008C7248" w:rsidDel="008C7248">
              <w:rPr>
                <w:rPrChange w:id="458" w:author="Monica Maria Garro Lopez" w:date="2025-03-07T08:10:00Z">
                  <w:rPr>
                    <w:rStyle w:val="Hipervnculo"/>
                    <w:noProof/>
                    <w:lang w:val="es-CO"/>
                  </w:rPr>
                </w:rPrChange>
              </w:rPr>
              <w:delText>3.3.2.</w:delText>
            </w:r>
            <w:r w:rsidDel="008C7248">
              <w:rPr>
                <w:rFonts w:asciiTheme="minorHAnsi" w:eastAsiaTheme="minorEastAsia" w:hAnsiTheme="minorHAnsi" w:cstheme="minorBidi"/>
                <w:noProof/>
                <w:lang w:val="es-CO" w:eastAsia="es-CO"/>
              </w:rPr>
              <w:tab/>
            </w:r>
            <w:r w:rsidRPr="008C7248" w:rsidDel="008C7248">
              <w:rPr>
                <w:rPrChange w:id="459" w:author="Monica Maria Garro Lopez" w:date="2025-03-07T08:10:00Z">
                  <w:rPr>
                    <w:rStyle w:val="Hipervnculo"/>
                    <w:noProof/>
                    <w:lang w:val="es-CO"/>
                  </w:rPr>
                </w:rPrChange>
              </w:rPr>
              <w:delText>Sector Salud</w:delText>
            </w:r>
            <w:r w:rsidDel="008C7248">
              <w:rPr>
                <w:noProof/>
                <w:webHidden/>
              </w:rPr>
              <w:tab/>
              <w:delText>33</w:delText>
            </w:r>
          </w:del>
        </w:p>
        <w:p w14:paraId="50FC70DD" w14:textId="05C85BC4" w:rsidR="00743BD1" w:rsidDel="008C7248" w:rsidRDefault="00743BD1">
          <w:pPr>
            <w:pStyle w:val="TDC3"/>
            <w:tabs>
              <w:tab w:val="left" w:pos="1320"/>
              <w:tab w:val="right" w:leader="dot" w:pos="8494"/>
            </w:tabs>
            <w:rPr>
              <w:del w:id="460" w:author="Monica Maria Garro Lopez" w:date="2025-03-07T08:10:00Z"/>
              <w:rFonts w:asciiTheme="minorHAnsi" w:eastAsiaTheme="minorEastAsia" w:hAnsiTheme="minorHAnsi" w:cstheme="minorBidi"/>
              <w:noProof/>
              <w:lang w:val="es-CO" w:eastAsia="es-CO"/>
            </w:rPr>
          </w:pPr>
          <w:del w:id="461" w:author="Monica Maria Garro Lopez" w:date="2025-03-07T08:10:00Z">
            <w:r w:rsidRPr="008C7248" w:rsidDel="008C7248">
              <w:rPr>
                <w:rPrChange w:id="462" w:author="Monica Maria Garro Lopez" w:date="2025-03-07T08:10:00Z">
                  <w:rPr>
                    <w:rStyle w:val="Hipervnculo"/>
                    <w:noProof/>
                    <w:lang w:val="es-CO"/>
                  </w:rPr>
                </w:rPrChange>
              </w:rPr>
              <w:delText>3.3.3.</w:delText>
            </w:r>
            <w:r w:rsidDel="008C7248">
              <w:rPr>
                <w:rFonts w:asciiTheme="minorHAnsi" w:eastAsiaTheme="minorEastAsia" w:hAnsiTheme="minorHAnsi" w:cstheme="minorBidi"/>
                <w:noProof/>
                <w:lang w:val="es-CO" w:eastAsia="es-CO"/>
              </w:rPr>
              <w:tab/>
            </w:r>
            <w:r w:rsidRPr="008C7248" w:rsidDel="008C7248">
              <w:rPr>
                <w:rPrChange w:id="463" w:author="Monica Maria Garro Lopez" w:date="2025-03-07T08:10:00Z">
                  <w:rPr>
                    <w:rStyle w:val="Hipervnculo"/>
                    <w:noProof/>
                    <w:lang w:val="es-CO"/>
                  </w:rPr>
                </w:rPrChange>
              </w:rPr>
              <w:delText>Sector Retail</w:delText>
            </w:r>
            <w:r w:rsidDel="008C7248">
              <w:rPr>
                <w:noProof/>
                <w:webHidden/>
              </w:rPr>
              <w:tab/>
              <w:delText>38</w:delText>
            </w:r>
          </w:del>
        </w:p>
        <w:p w14:paraId="7F82B5E8" w14:textId="6E6DD0E2" w:rsidR="00743BD1" w:rsidDel="008C7248" w:rsidRDefault="00743BD1">
          <w:pPr>
            <w:pStyle w:val="TDC3"/>
            <w:tabs>
              <w:tab w:val="left" w:pos="1320"/>
              <w:tab w:val="right" w:leader="dot" w:pos="8494"/>
            </w:tabs>
            <w:rPr>
              <w:del w:id="464" w:author="Monica Maria Garro Lopez" w:date="2025-03-07T08:10:00Z"/>
              <w:rFonts w:asciiTheme="minorHAnsi" w:eastAsiaTheme="minorEastAsia" w:hAnsiTheme="minorHAnsi" w:cstheme="minorBidi"/>
              <w:noProof/>
              <w:lang w:val="es-CO" w:eastAsia="es-CO"/>
            </w:rPr>
          </w:pPr>
          <w:del w:id="465" w:author="Monica Maria Garro Lopez" w:date="2025-03-07T08:10:00Z">
            <w:r w:rsidRPr="008C7248" w:rsidDel="008C7248">
              <w:rPr>
                <w:rPrChange w:id="466" w:author="Monica Maria Garro Lopez" w:date="2025-03-07T08:10:00Z">
                  <w:rPr>
                    <w:rStyle w:val="Hipervnculo"/>
                    <w:noProof/>
                    <w:lang w:val="es-CO"/>
                  </w:rPr>
                </w:rPrChange>
              </w:rPr>
              <w:delText>3.3.4.</w:delText>
            </w:r>
            <w:r w:rsidDel="008C7248">
              <w:rPr>
                <w:rFonts w:asciiTheme="minorHAnsi" w:eastAsiaTheme="minorEastAsia" w:hAnsiTheme="minorHAnsi" w:cstheme="minorBidi"/>
                <w:noProof/>
                <w:lang w:val="es-CO" w:eastAsia="es-CO"/>
              </w:rPr>
              <w:tab/>
            </w:r>
            <w:r w:rsidRPr="008C7248" w:rsidDel="008C7248">
              <w:rPr>
                <w:rPrChange w:id="467" w:author="Monica Maria Garro Lopez" w:date="2025-03-07T08:10:00Z">
                  <w:rPr>
                    <w:rStyle w:val="Hipervnculo"/>
                    <w:noProof/>
                    <w:lang w:val="es-CO"/>
                  </w:rPr>
                </w:rPrChange>
              </w:rPr>
              <w:delText>Desafíos en las diferentes industrias</w:delText>
            </w:r>
            <w:r w:rsidDel="008C7248">
              <w:rPr>
                <w:noProof/>
                <w:webHidden/>
              </w:rPr>
              <w:tab/>
              <w:delText>41</w:delText>
            </w:r>
          </w:del>
        </w:p>
        <w:p w14:paraId="54898D80" w14:textId="222DBE05" w:rsidR="00743BD1" w:rsidDel="008C7248" w:rsidRDefault="00743BD1">
          <w:pPr>
            <w:pStyle w:val="TDC2"/>
            <w:tabs>
              <w:tab w:val="left" w:pos="880"/>
              <w:tab w:val="right" w:leader="dot" w:pos="8494"/>
            </w:tabs>
            <w:rPr>
              <w:del w:id="468" w:author="Monica Maria Garro Lopez" w:date="2025-03-07T08:10:00Z"/>
              <w:rFonts w:asciiTheme="minorHAnsi" w:eastAsiaTheme="minorEastAsia" w:hAnsiTheme="minorHAnsi" w:cstheme="minorBidi"/>
              <w:noProof/>
              <w:lang w:val="es-CO" w:eastAsia="es-CO"/>
            </w:rPr>
          </w:pPr>
          <w:del w:id="469" w:author="Monica Maria Garro Lopez" w:date="2025-03-07T08:10:00Z">
            <w:r w:rsidRPr="008C7248" w:rsidDel="008C7248">
              <w:rPr>
                <w:rPrChange w:id="470" w:author="Monica Maria Garro Lopez" w:date="2025-03-07T08:10:00Z">
                  <w:rPr>
                    <w:rStyle w:val="Hipervnculo"/>
                    <w:noProof/>
                  </w:rPr>
                </w:rPrChange>
              </w:rPr>
              <w:delText>3.4.</w:delText>
            </w:r>
            <w:r w:rsidDel="008C7248">
              <w:rPr>
                <w:rFonts w:asciiTheme="minorHAnsi" w:eastAsiaTheme="minorEastAsia" w:hAnsiTheme="minorHAnsi" w:cstheme="minorBidi"/>
                <w:noProof/>
                <w:lang w:val="es-CO" w:eastAsia="es-CO"/>
              </w:rPr>
              <w:tab/>
            </w:r>
            <w:r w:rsidRPr="008C7248" w:rsidDel="008C7248">
              <w:rPr>
                <w:rPrChange w:id="471" w:author="Monica Maria Garro Lopez" w:date="2025-03-07T08:10:00Z">
                  <w:rPr>
                    <w:rStyle w:val="Hipervnculo"/>
                    <w:noProof/>
                  </w:rPr>
                </w:rPrChange>
              </w:rPr>
              <w:delText>Factores Clave en la Selección de la Infraestructura de Almacenamiento</w:delText>
            </w:r>
            <w:r w:rsidDel="008C7248">
              <w:rPr>
                <w:noProof/>
                <w:webHidden/>
              </w:rPr>
              <w:tab/>
              <w:delText>42</w:delText>
            </w:r>
          </w:del>
        </w:p>
        <w:p w14:paraId="3C064A08" w14:textId="1AF49E72" w:rsidR="00743BD1" w:rsidDel="008C7248" w:rsidRDefault="00743BD1">
          <w:pPr>
            <w:pStyle w:val="TDC1"/>
            <w:tabs>
              <w:tab w:val="left" w:pos="440"/>
              <w:tab w:val="right" w:leader="dot" w:pos="8494"/>
            </w:tabs>
            <w:rPr>
              <w:del w:id="472" w:author="Monica Maria Garro Lopez" w:date="2025-03-07T08:10:00Z"/>
              <w:rFonts w:asciiTheme="minorHAnsi" w:eastAsiaTheme="minorEastAsia" w:hAnsiTheme="minorHAnsi" w:cstheme="minorBidi"/>
              <w:noProof/>
              <w:lang w:val="es-CO" w:eastAsia="es-CO"/>
            </w:rPr>
          </w:pPr>
          <w:del w:id="473" w:author="Monica Maria Garro Lopez" w:date="2025-03-07T08:10:00Z">
            <w:r w:rsidRPr="008C7248" w:rsidDel="008C7248">
              <w:rPr>
                <w:rPrChange w:id="474" w:author="Monica Maria Garro Lopez" w:date="2025-03-07T08:10:00Z">
                  <w:rPr>
                    <w:rStyle w:val="Hipervnculo"/>
                    <w:noProof/>
                    <w:lang w:eastAsia="es-ES"/>
                  </w:rPr>
                </w:rPrChange>
              </w:rPr>
              <w:delText>4.</w:delText>
            </w:r>
            <w:r w:rsidDel="008C7248">
              <w:rPr>
                <w:rFonts w:asciiTheme="minorHAnsi" w:eastAsiaTheme="minorEastAsia" w:hAnsiTheme="minorHAnsi" w:cstheme="minorBidi"/>
                <w:noProof/>
                <w:lang w:val="es-CO" w:eastAsia="es-CO"/>
              </w:rPr>
              <w:tab/>
            </w:r>
            <w:r w:rsidRPr="008C7248" w:rsidDel="008C7248">
              <w:rPr>
                <w:rPrChange w:id="475" w:author="Monica Maria Garro Lopez" w:date="2025-03-07T08:10:00Z">
                  <w:rPr>
                    <w:rStyle w:val="Hipervnculo"/>
                    <w:noProof/>
                    <w:lang w:eastAsia="es-ES"/>
                  </w:rPr>
                </w:rPrChange>
              </w:rPr>
              <w:delText>Conclusión recomendaciones y trabajos futuros</w:delText>
            </w:r>
            <w:r w:rsidDel="008C7248">
              <w:rPr>
                <w:noProof/>
                <w:webHidden/>
              </w:rPr>
              <w:tab/>
              <w:delText>45</w:delText>
            </w:r>
          </w:del>
        </w:p>
        <w:p w14:paraId="5852E946" w14:textId="428DDDF8" w:rsidR="00743BD1" w:rsidDel="008C7248" w:rsidRDefault="00743BD1">
          <w:pPr>
            <w:pStyle w:val="TDC2"/>
            <w:tabs>
              <w:tab w:val="left" w:pos="880"/>
              <w:tab w:val="right" w:leader="dot" w:pos="8494"/>
            </w:tabs>
            <w:rPr>
              <w:del w:id="476" w:author="Monica Maria Garro Lopez" w:date="2025-03-07T08:10:00Z"/>
              <w:rFonts w:asciiTheme="minorHAnsi" w:eastAsiaTheme="minorEastAsia" w:hAnsiTheme="minorHAnsi" w:cstheme="minorBidi"/>
              <w:noProof/>
              <w:lang w:val="es-CO" w:eastAsia="es-CO"/>
            </w:rPr>
          </w:pPr>
          <w:del w:id="477" w:author="Monica Maria Garro Lopez" w:date="2025-03-07T08:10:00Z">
            <w:r w:rsidRPr="008C7248" w:rsidDel="008C7248">
              <w:rPr>
                <w:rPrChange w:id="478" w:author="Monica Maria Garro Lopez" w:date="2025-03-07T08:10:00Z">
                  <w:rPr>
                    <w:rStyle w:val="Hipervnculo"/>
                    <w:noProof/>
                    <w:lang w:val="es-419"/>
                  </w:rPr>
                </w:rPrChange>
              </w:rPr>
              <w:delText>4.1.</w:delText>
            </w:r>
            <w:r w:rsidDel="008C7248">
              <w:rPr>
                <w:rFonts w:asciiTheme="minorHAnsi" w:eastAsiaTheme="minorEastAsia" w:hAnsiTheme="minorHAnsi" w:cstheme="minorBidi"/>
                <w:noProof/>
                <w:lang w:val="es-CO" w:eastAsia="es-CO"/>
              </w:rPr>
              <w:tab/>
            </w:r>
            <w:r w:rsidRPr="008C7248" w:rsidDel="008C7248">
              <w:rPr>
                <w:rPrChange w:id="479" w:author="Monica Maria Garro Lopez" w:date="2025-03-07T08:10:00Z">
                  <w:rPr>
                    <w:rStyle w:val="Hipervnculo"/>
                    <w:noProof/>
                    <w:lang w:val="es-419"/>
                  </w:rPr>
                </w:rPrChange>
              </w:rPr>
              <w:delText>Conclusiones</w:delText>
            </w:r>
            <w:r w:rsidDel="008C7248">
              <w:rPr>
                <w:noProof/>
                <w:webHidden/>
              </w:rPr>
              <w:tab/>
              <w:delText>45</w:delText>
            </w:r>
          </w:del>
        </w:p>
        <w:p w14:paraId="7FCC107F" w14:textId="5D00AA7C" w:rsidR="00743BD1" w:rsidDel="008C7248" w:rsidRDefault="00743BD1">
          <w:pPr>
            <w:pStyle w:val="TDC2"/>
            <w:tabs>
              <w:tab w:val="left" w:pos="880"/>
              <w:tab w:val="right" w:leader="dot" w:pos="8494"/>
            </w:tabs>
            <w:rPr>
              <w:del w:id="480" w:author="Monica Maria Garro Lopez" w:date="2025-03-07T08:10:00Z"/>
              <w:rFonts w:asciiTheme="minorHAnsi" w:eastAsiaTheme="minorEastAsia" w:hAnsiTheme="minorHAnsi" w:cstheme="minorBidi"/>
              <w:noProof/>
              <w:lang w:val="es-CO" w:eastAsia="es-CO"/>
            </w:rPr>
          </w:pPr>
          <w:del w:id="481" w:author="Monica Maria Garro Lopez" w:date="2025-03-07T08:10:00Z">
            <w:r w:rsidRPr="008C7248" w:rsidDel="008C7248">
              <w:rPr>
                <w:rPrChange w:id="482" w:author="Monica Maria Garro Lopez" w:date="2025-03-07T08:10:00Z">
                  <w:rPr>
                    <w:rStyle w:val="Hipervnculo"/>
                    <w:noProof/>
                    <w:lang w:val="es-419"/>
                  </w:rPr>
                </w:rPrChange>
              </w:rPr>
              <w:delText>4.2.</w:delText>
            </w:r>
            <w:r w:rsidDel="008C7248">
              <w:rPr>
                <w:rFonts w:asciiTheme="minorHAnsi" w:eastAsiaTheme="minorEastAsia" w:hAnsiTheme="minorHAnsi" w:cstheme="minorBidi"/>
                <w:noProof/>
                <w:lang w:val="es-CO" w:eastAsia="es-CO"/>
              </w:rPr>
              <w:tab/>
            </w:r>
            <w:r w:rsidRPr="008C7248" w:rsidDel="008C7248">
              <w:rPr>
                <w:rPrChange w:id="483" w:author="Monica Maria Garro Lopez" w:date="2025-03-07T08:10:00Z">
                  <w:rPr>
                    <w:rStyle w:val="Hipervnculo"/>
                    <w:noProof/>
                    <w:lang w:val="es-419"/>
                  </w:rPr>
                </w:rPrChange>
              </w:rPr>
              <w:delText>Recomendaciones</w:delText>
            </w:r>
            <w:r w:rsidDel="008C7248">
              <w:rPr>
                <w:noProof/>
                <w:webHidden/>
              </w:rPr>
              <w:tab/>
              <w:delText>46</w:delText>
            </w:r>
          </w:del>
        </w:p>
        <w:p w14:paraId="52A1D1D2" w14:textId="4DA708B8" w:rsidR="00743BD1" w:rsidDel="008C7248" w:rsidRDefault="00743BD1">
          <w:pPr>
            <w:pStyle w:val="TDC2"/>
            <w:tabs>
              <w:tab w:val="left" w:pos="880"/>
              <w:tab w:val="right" w:leader="dot" w:pos="8494"/>
            </w:tabs>
            <w:rPr>
              <w:del w:id="484" w:author="Monica Maria Garro Lopez" w:date="2025-03-07T08:10:00Z"/>
              <w:rFonts w:asciiTheme="minorHAnsi" w:eastAsiaTheme="minorEastAsia" w:hAnsiTheme="minorHAnsi" w:cstheme="minorBidi"/>
              <w:noProof/>
              <w:lang w:val="es-CO" w:eastAsia="es-CO"/>
            </w:rPr>
          </w:pPr>
          <w:del w:id="485" w:author="Monica Maria Garro Lopez" w:date="2025-03-07T08:10:00Z">
            <w:r w:rsidRPr="008C7248" w:rsidDel="008C7248">
              <w:rPr>
                <w:rPrChange w:id="486" w:author="Monica Maria Garro Lopez" w:date="2025-03-07T08:10:00Z">
                  <w:rPr>
                    <w:rStyle w:val="Hipervnculo"/>
                    <w:noProof/>
                    <w:lang w:val="es-419"/>
                  </w:rPr>
                </w:rPrChange>
              </w:rPr>
              <w:delText>4.3.</w:delText>
            </w:r>
            <w:r w:rsidDel="008C7248">
              <w:rPr>
                <w:rFonts w:asciiTheme="minorHAnsi" w:eastAsiaTheme="minorEastAsia" w:hAnsiTheme="minorHAnsi" w:cstheme="minorBidi"/>
                <w:noProof/>
                <w:lang w:val="es-CO" w:eastAsia="es-CO"/>
              </w:rPr>
              <w:tab/>
            </w:r>
            <w:r w:rsidRPr="008C7248" w:rsidDel="008C7248">
              <w:rPr>
                <w:rPrChange w:id="487" w:author="Monica Maria Garro Lopez" w:date="2025-03-07T08:10:00Z">
                  <w:rPr>
                    <w:rStyle w:val="Hipervnculo"/>
                    <w:noProof/>
                    <w:lang w:val="es-419"/>
                  </w:rPr>
                </w:rPrChange>
              </w:rPr>
              <w:delText>Trabajos Futuros</w:delText>
            </w:r>
            <w:r w:rsidDel="008C7248">
              <w:rPr>
                <w:noProof/>
                <w:webHidden/>
              </w:rPr>
              <w:tab/>
              <w:delText>47</w:delText>
            </w:r>
          </w:del>
        </w:p>
        <w:p w14:paraId="24FB3E88" w14:textId="7B9278FE" w:rsidR="00743BD1" w:rsidDel="008C7248" w:rsidRDefault="00743BD1">
          <w:pPr>
            <w:pStyle w:val="TDC1"/>
            <w:tabs>
              <w:tab w:val="left" w:pos="440"/>
              <w:tab w:val="right" w:leader="dot" w:pos="8494"/>
            </w:tabs>
            <w:rPr>
              <w:del w:id="488" w:author="Monica Maria Garro Lopez" w:date="2025-03-07T08:10:00Z"/>
              <w:rFonts w:asciiTheme="minorHAnsi" w:eastAsiaTheme="minorEastAsia" w:hAnsiTheme="minorHAnsi" w:cstheme="minorBidi"/>
              <w:noProof/>
              <w:lang w:val="es-CO" w:eastAsia="es-CO"/>
            </w:rPr>
          </w:pPr>
          <w:del w:id="489" w:author="Monica Maria Garro Lopez" w:date="2025-03-07T08:10:00Z">
            <w:r w:rsidRPr="008C7248" w:rsidDel="008C7248">
              <w:rPr>
                <w:rPrChange w:id="490" w:author="Monica Maria Garro Lopez" w:date="2025-03-07T08:10:00Z">
                  <w:rPr>
                    <w:rStyle w:val="Hipervnculo"/>
                    <w:noProof/>
                    <w:lang w:eastAsia="es-ES"/>
                  </w:rPr>
                </w:rPrChange>
              </w:rPr>
              <w:delText>5.</w:delText>
            </w:r>
            <w:r w:rsidDel="008C7248">
              <w:rPr>
                <w:rFonts w:asciiTheme="minorHAnsi" w:eastAsiaTheme="minorEastAsia" w:hAnsiTheme="minorHAnsi" w:cstheme="minorBidi"/>
                <w:noProof/>
                <w:lang w:val="es-CO" w:eastAsia="es-CO"/>
              </w:rPr>
              <w:tab/>
            </w:r>
            <w:r w:rsidRPr="008C7248" w:rsidDel="008C7248">
              <w:rPr>
                <w:rPrChange w:id="491" w:author="Monica Maria Garro Lopez" w:date="2025-03-07T08:10:00Z">
                  <w:rPr>
                    <w:rStyle w:val="Hipervnculo"/>
                    <w:noProof/>
                    <w:lang w:eastAsia="es-ES"/>
                  </w:rPr>
                </w:rPrChange>
              </w:rPr>
              <w:delText>Referencias</w:delText>
            </w:r>
            <w:r w:rsidDel="008C7248">
              <w:rPr>
                <w:noProof/>
                <w:webHidden/>
              </w:rPr>
              <w:tab/>
              <w:delText>48</w:delText>
            </w:r>
          </w:del>
        </w:p>
        <w:p w14:paraId="559AA7B2" w14:textId="0D801441" w:rsidR="00743BD1" w:rsidDel="008C7248" w:rsidRDefault="00743BD1">
          <w:pPr>
            <w:pStyle w:val="TDC1"/>
            <w:tabs>
              <w:tab w:val="right" w:leader="dot" w:pos="8494"/>
            </w:tabs>
            <w:rPr>
              <w:del w:id="492" w:author="Monica Maria Garro Lopez" w:date="2025-03-07T08:10:00Z"/>
              <w:rFonts w:asciiTheme="minorHAnsi" w:eastAsiaTheme="minorEastAsia" w:hAnsiTheme="minorHAnsi" w:cstheme="minorBidi"/>
              <w:noProof/>
              <w:lang w:val="es-CO" w:eastAsia="es-CO"/>
            </w:rPr>
          </w:pPr>
          <w:del w:id="493" w:author="Monica Maria Garro Lopez" w:date="2025-03-07T08:10:00Z">
            <w:r w:rsidRPr="008C7248" w:rsidDel="008C7248">
              <w:rPr>
                <w:rPrChange w:id="494" w:author="Monica Maria Garro Lopez" w:date="2025-03-07T08:10:00Z">
                  <w:rPr>
                    <w:rStyle w:val="Hipervnculo"/>
                    <w:noProof/>
                    <w:lang w:val="es-CO" w:eastAsia="es-ES"/>
                  </w:rPr>
                </w:rPrChange>
              </w:rPr>
              <w:delText>Apéndice I</w:delText>
            </w:r>
            <w:r w:rsidDel="008C7248">
              <w:rPr>
                <w:noProof/>
                <w:webHidden/>
              </w:rPr>
              <w:tab/>
              <w:delText>51</w:delText>
            </w:r>
          </w:del>
        </w:p>
        <w:p w14:paraId="29202BA9" w14:textId="7BB28C0F" w:rsidR="00743BD1" w:rsidDel="008C7248" w:rsidRDefault="00743BD1">
          <w:pPr>
            <w:pStyle w:val="TDC1"/>
            <w:tabs>
              <w:tab w:val="right" w:leader="dot" w:pos="8494"/>
            </w:tabs>
            <w:rPr>
              <w:del w:id="495" w:author="Monica Maria Garro Lopez" w:date="2025-03-07T08:10:00Z"/>
              <w:rFonts w:asciiTheme="minorHAnsi" w:eastAsiaTheme="minorEastAsia" w:hAnsiTheme="minorHAnsi" w:cstheme="minorBidi"/>
              <w:noProof/>
              <w:lang w:val="es-CO" w:eastAsia="es-CO"/>
            </w:rPr>
          </w:pPr>
          <w:del w:id="496" w:author="Monica Maria Garro Lopez" w:date="2025-03-07T08:10:00Z">
            <w:r w:rsidRPr="008C7248" w:rsidDel="008C7248">
              <w:rPr>
                <w:rPrChange w:id="497" w:author="Monica Maria Garro Lopez" w:date="2025-03-07T08:10:00Z">
                  <w:rPr>
                    <w:rStyle w:val="Hipervnculo"/>
                    <w:noProof/>
                    <w:lang w:eastAsia="es-ES"/>
                  </w:rPr>
                </w:rPrChange>
              </w:rPr>
              <w:delText>Anexos I</w:delText>
            </w:r>
            <w:r w:rsidDel="008C7248">
              <w:rPr>
                <w:noProof/>
                <w:webHidden/>
              </w:rPr>
              <w:tab/>
              <w:delText>52</w:delText>
            </w:r>
          </w:del>
        </w:p>
        <w:p w14:paraId="6721D655" w14:textId="77777777" w:rsidR="00743BD1" w:rsidRDefault="00A973DB" w:rsidP="00743BD1">
          <w:pPr>
            <w:pStyle w:val="TDC1"/>
            <w:tabs>
              <w:tab w:val="right" w:leader="dot" w:pos="8504"/>
            </w:tabs>
          </w:pPr>
          <w:r>
            <w:rPr>
              <w:rStyle w:val="Enlacedelndice"/>
            </w:rPr>
            <w:fldChar w:fldCharType="end"/>
          </w:r>
        </w:p>
      </w:sdtContent>
    </w:sdt>
    <w:p w14:paraId="017C0C90" w14:textId="1E294364" w:rsidR="00906358" w:rsidRDefault="00A973DB">
      <w:pPr>
        <w:pStyle w:val="Ttulo"/>
        <w:spacing w:after="240"/>
        <w:pPrChange w:id="498" w:author="Monica Maria Garro Lopez" w:date="2025-03-21T06:44:00Z">
          <w:pPr>
            <w:pStyle w:val="Ttulo1"/>
            <w:numPr>
              <w:numId w:val="0"/>
            </w:numPr>
            <w:tabs>
              <w:tab w:val="clear" w:pos="0"/>
            </w:tabs>
            <w:ind w:left="0" w:firstLine="0"/>
          </w:pPr>
        </w:pPrChange>
      </w:pPr>
      <w:r>
        <w:br w:type="page"/>
      </w:r>
      <w:r>
        <w:lastRenderedPageBreak/>
        <w:t>Índice de ilustraciones</w:t>
      </w:r>
    </w:p>
    <w:p w14:paraId="438C26FD" w14:textId="2BC36630" w:rsidR="00B178D5" w:rsidRDefault="008462B5">
      <w:pPr>
        <w:pStyle w:val="Tabladeilustraciones"/>
        <w:tabs>
          <w:tab w:val="right" w:leader="dot" w:pos="8494"/>
        </w:tabs>
        <w:rPr>
          <w:ins w:id="499" w:author="Monica Maria Garro Lopez" w:date="2025-03-21T16:26:00Z"/>
          <w:rFonts w:asciiTheme="minorHAnsi" w:eastAsiaTheme="minorEastAsia" w:hAnsiTheme="minorHAnsi" w:cstheme="minorBidi"/>
          <w:noProof/>
          <w:lang w:val="es-CO" w:eastAsia="es-CO"/>
        </w:rPr>
      </w:pPr>
      <w:r>
        <w:rPr>
          <w:rStyle w:val="Enlacedelndice"/>
        </w:rPr>
        <w:fldChar w:fldCharType="begin"/>
      </w:r>
      <w:r>
        <w:rPr>
          <w:rStyle w:val="Enlacedelndice"/>
        </w:rPr>
        <w:instrText xml:space="preserve"> TOC \c "Ilustración" </w:instrText>
      </w:r>
      <w:r>
        <w:rPr>
          <w:rStyle w:val="Enlacedelndice"/>
        </w:rPr>
        <w:fldChar w:fldCharType="separate"/>
      </w:r>
      <w:ins w:id="500" w:author="Monica Maria Garro Lopez" w:date="2025-03-21T16:26:00Z">
        <w:r w:rsidR="00B178D5" w:rsidRPr="00A20E91">
          <w:rPr>
            <w:b/>
            <w:bCs/>
            <w:noProof/>
          </w:rPr>
          <w:t>Figura 1</w:t>
        </w:r>
        <w:r w:rsidR="00B178D5">
          <w:rPr>
            <w:noProof/>
          </w:rPr>
          <w:t xml:space="preserve">. Tipos de datos en Big Data </w:t>
        </w:r>
        <w:r w:rsidR="00B178D5" w:rsidRPr="00A20E91">
          <w:rPr>
            <w:noProof/>
            <w:color w:val="000000"/>
          </w:rPr>
          <w:t>(Ortega Candel, 2023)</w:t>
        </w:r>
        <w:r w:rsidR="00B178D5">
          <w:rPr>
            <w:noProof/>
          </w:rPr>
          <w:tab/>
        </w:r>
        <w:r w:rsidR="00B178D5">
          <w:rPr>
            <w:noProof/>
          </w:rPr>
          <w:fldChar w:fldCharType="begin"/>
        </w:r>
        <w:r w:rsidR="00B178D5">
          <w:rPr>
            <w:noProof/>
          </w:rPr>
          <w:instrText xml:space="preserve"> PAGEREF _Toc193466938 \h </w:instrText>
        </w:r>
      </w:ins>
      <w:r w:rsidR="00B178D5">
        <w:rPr>
          <w:noProof/>
        </w:rPr>
      </w:r>
      <w:r w:rsidR="00B178D5">
        <w:rPr>
          <w:noProof/>
        </w:rPr>
        <w:fldChar w:fldCharType="separate"/>
      </w:r>
      <w:ins w:id="501" w:author="Monica Maria Garro Lopez" w:date="2025-03-21T16:26:00Z">
        <w:r w:rsidR="00B178D5">
          <w:rPr>
            <w:noProof/>
          </w:rPr>
          <w:t>13</w:t>
        </w:r>
        <w:r w:rsidR="00B178D5">
          <w:rPr>
            <w:noProof/>
          </w:rPr>
          <w:fldChar w:fldCharType="end"/>
        </w:r>
      </w:ins>
    </w:p>
    <w:p w14:paraId="72C098DD" w14:textId="662351D1" w:rsidR="00B178D5" w:rsidRDefault="00B178D5">
      <w:pPr>
        <w:pStyle w:val="Tabladeilustraciones"/>
        <w:tabs>
          <w:tab w:val="right" w:leader="dot" w:pos="8494"/>
        </w:tabs>
        <w:rPr>
          <w:ins w:id="502" w:author="Monica Maria Garro Lopez" w:date="2025-03-21T16:26:00Z"/>
          <w:rFonts w:asciiTheme="minorHAnsi" w:eastAsiaTheme="minorEastAsia" w:hAnsiTheme="minorHAnsi" w:cstheme="minorBidi"/>
          <w:noProof/>
          <w:lang w:val="es-CO" w:eastAsia="es-CO"/>
        </w:rPr>
      </w:pPr>
      <w:ins w:id="503" w:author="Monica Maria Garro Lopez" w:date="2025-03-21T16:26:00Z">
        <w:r w:rsidRPr="00A20E91">
          <w:rPr>
            <w:b/>
            <w:bCs/>
            <w:noProof/>
          </w:rPr>
          <w:t>Figura 2</w:t>
        </w:r>
        <w:r>
          <w:rPr>
            <w:noProof/>
          </w:rPr>
          <w:t xml:space="preserve">. Comparación entre ETL y ELT. </w:t>
        </w:r>
        <w:r w:rsidRPr="00A20E91">
          <w:rPr>
            <w:noProof/>
            <w:color w:val="000000"/>
          </w:rPr>
          <w:t>(Núria, n.d.-a)</w:t>
        </w:r>
        <w:r>
          <w:rPr>
            <w:noProof/>
          </w:rPr>
          <w:tab/>
        </w:r>
        <w:r>
          <w:rPr>
            <w:noProof/>
          </w:rPr>
          <w:fldChar w:fldCharType="begin"/>
        </w:r>
        <w:r>
          <w:rPr>
            <w:noProof/>
          </w:rPr>
          <w:instrText xml:space="preserve"> PAGEREF _Toc193466939 \h </w:instrText>
        </w:r>
      </w:ins>
      <w:r>
        <w:rPr>
          <w:noProof/>
        </w:rPr>
      </w:r>
      <w:r>
        <w:rPr>
          <w:noProof/>
        </w:rPr>
        <w:fldChar w:fldCharType="separate"/>
      </w:r>
      <w:ins w:id="504" w:author="Monica Maria Garro Lopez" w:date="2025-03-21T16:26:00Z">
        <w:r>
          <w:rPr>
            <w:noProof/>
          </w:rPr>
          <w:t>14</w:t>
        </w:r>
        <w:r>
          <w:rPr>
            <w:noProof/>
          </w:rPr>
          <w:fldChar w:fldCharType="end"/>
        </w:r>
      </w:ins>
    </w:p>
    <w:p w14:paraId="61B55822" w14:textId="4E54283F" w:rsidR="00B178D5" w:rsidRDefault="00B178D5">
      <w:pPr>
        <w:pStyle w:val="Tabladeilustraciones"/>
        <w:tabs>
          <w:tab w:val="right" w:leader="dot" w:pos="8494"/>
        </w:tabs>
        <w:rPr>
          <w:ins w:id="505" w:author="Monica Maria Garro Lopez" w:date="2025-03-21T16:26:00Z"/>
          <w:rFonts w:asciiTheme="minorHAnsi" w:eastAsiaTheme="minorEastAsia" w:hAnsiTheme="minorHAnsi" w:cstheme="minorBidi"/>
          <w:noProof/>
          <w:lang w:val="es-CO" w:eastAsia="es-CO"/>
        </w:rPr>
      </w:pPr>
      <w:ins w:id="506" w:author="Monica Maria Garro Lopez" w:date="2025-03-21T16:26:00Z">
        <w:r w:rsidRPr="00A20E91">
          <w:rPr>
            <w:b/>
            <w:bCs/>
            <w:noProof/>
          </w:rPr>
          <w:t>Figura 3</w:t>
        </w:r>
        <w:r>
          <w:rPr>
            <w:noProof/>
          </w:rPr>
          <w:t xml:space="preserve">. Comparación entre Data Lake y Data Swamp </w:t>
        </w:r>
        <w:r w:rsidRPr="00A20E91">
          <w:rPr>
            <w:noProof/>
            <w:color w:val="000000"/>
          </w:rPr>
          <w:t>(Torreglosa, 2023)</w:t>
        </w:r>
        <w:r>
          <w:rPr>
            <w:noProof/>
          </w:rPr>
          <w:tab/>
        </w:r>
        <w:r>
          <w:rPr>
            <w:noProof/>
          </w:rPr>
          <w:fldChar w:fldCharType="begin"/>
        </w:r>
        <w:r>
          <w:rPr>
            <w:noProof/>
          </w:rPr>
          <w:instrText xml:space="preserve"> PAGEREF _Toc193466940 \h </w:instrText>
        </w:r>
      </w:ins>
      <w:r>
        <w:rPr>
          <w:noProof/>
        </w:rPr>
      </w:r>
      <w:r>
        <w:rPr>
          <w:noProof/>
        </w:rPr>
        <w:fldChar w:fldCharType="separate"/>
      </w:r>
      <w:ins w:id="507" w:author="Monica Maria Garro Lopez" w:date="2025-03-21T16:26:00Z">
        <w:r>
          <w:rPr>
            <w:noProof/>
          </w:rPr>
          <w:t>17</w:t>
        </w:r>
        <w:r>
          <w:rPr>
            <w:noProof/>
          </w:rPr>
          <w:fldChar w:fldCharType="end"/>
        </w:r>
      </w:ins>
    </w:p>
    <w:p w14:paraId="05030851" w14:textId="444F58A9" w:rsidR="00B178D5" w:rsidRDefault="00B178D5">
      <w:pPr>
        <w:pStyle w:val="Tabladeilustraciones"/>
        <w:tabs>
          <w:tab w:val="right" w:leader="dot" w:pos="8494"/>
        </w:tabs>
        <w:rPr>
          <w:ins w:id="508" w:author="Monica Maria Garro Lopez" w:date="2025-03-21T16:26:00Z"/>
          <w:rFonts w:asciiTheme="minorHAnsi" w:eastAsiaTheme="minorEastAsia" w:hAnsiTheme="minorHAnsi" w:cstheme="minorBidi"/>
          <w:noProof/>
          <w:lang w:val="es-CO" w:eastAsia="es-CO"/>
        </w:rPr>
      </w:pPr>
      <w:ins w:id="509" w:author="Monica Maria Garro Lopez" w:date="2025-03-21T16:26:00Z">
        <w:r w:rsidRPr="00A20E91">
          <w:rPr>
            <w:b/>
            <w:bCs/>
            <w:noProof/>
          </w:rPr>
          <w:t>Figura 4</w:t>
        </w:r>
        <w:r>
          <w:rPr>
            <w:noProof/>
          </w:rPr>
          <w:t>. Comparativa de Plataformas de Data Lakes Hiperescaladores en la Nube y Soluciones Multicloud. (Fis, 2024)</w:t>
        </w:r>
        <w:r>
          <w:rPr>
            <w:noProof/>
          </w:rPr>
          <w:tab/>
        </w:r>
        <w:r>
          <w:rPr>
            <w:noProof/>
          </w:rPr>
          <w:fldChar w:fldCharType="begin"/>
        </w:r>
        <w:r>
          <w:rPr>
            <w:noProof/>
          </w:rPr>
          <w:instrText xml:space="preserve"> PAGEREF _Toc193466941 \h </w:instrText>
        </w:r>
      </w:ins>
      <w:r>
        <w:rPr>
          <w:noProof/>
        </w:rPr>
      </w:r>
      <w:r>
        <w:rPr>
          <w:noProof/>
        </w:rPr>
        <w:fldChar w:fldCharType="separate"/>
      </w:r>
      <w:ins w:id="510" w:author="Monica Maria Garro Lopez" w:date="2025-03-21T16:26:00Z">
        <w:r>
          <w:rPr>
            <w:noProof/>
          </w:rPr>
          <w:t>20</w:t>
        </w:r>
        <w:r>
          <w:rPr>
            <w:noProof/>
          </w:rPr>
          <w:fldChar w:fldCharType="end"/>
        </w:r>
      </w:ins>
    </w:p>
    <w:p w14:paraId="6062B77B" w14:textId="10DABC9A" w:rsidR="00B178D5" w:rsidRDefault="00B178D5">
      <w:pPr>
        <w:pStyle w:val="Tabladeilustraciones"/>
        <w:tabs>
          <w:tab w:val="right" w:leader="dot" w:pos="8494"/>
        </w:tabs>
        <w:rPr>
          <w:ins w:id="511" w:author="Monica Maria Garro Lopez" w:date="2025-03-21T16:26:00Z"/>
          <w:rFonts w:asciiTheme="minorHAnsi" w:eastAsiaTheme="minorEastAsia" w:hAnsiTheme="minorHAnsi" w:cstheme="minorBidi"/>
          <w:noProof/>
          <w:lang w:val="es-CO" w:eastAsia="es-CO"/>
        </w:rPr>
      </w:pPr>
      <w:ins w:id="512" w:author="Monica Maria Garro Lopez" w:date="2025-03-21T16:26:00Z">
        <w:r w:rsidRPr="00A20E91">
          <w:rPr>
            <w:b/>
            <w:bCs/>
            <w:noProof/>
          </w:rPr>
          <w:t>Figura 5</w:t>
        </w:r>
        <w:r>
          <w:rPr>
            <w:noProof/>
          </w:rPr>
          <w:t xml:space="preserve">.  Esquema Estrella </w:t>
        </w:r>
        <w:r w:rsidRPr="00A20E91">
          <w:rPr>
            <w:rFonts w:eastAsia="Times New Roman"/>
            <w:noProof/>
            <w:color w:val="000000"/>
          </w:rPr>
          <w:t>(¿Qué Es Un Almacén de Datos? | IBM, n.d.)</w:t>
        </w:r>
        <w:r>
          <w:rPr>
            <w:noProof/>
          </w:rPr>
          <w:tab/>
        </w:r>
        <w:r>
          <w:rPr>
            <w:noProof/>
          </w:rPr>
          <w:fldChar w:fldCharType="begin"/>
        </w:r>
        <w:r>
          <w:rPr>
            <w:noProof/>
          </w:rPr>
          <w:instrText xml:space="preserve"> PAGEREF _Toc193466942 \h </w:instrText>
        </w:r>
      </w:ins>
      <w:r>
        <w:rPr>
          <w:noProof/>
        </w:rPr>
      </w:r>
      <w:r>
        <w:rPr>
          <w:noProof/>
        </w:rPr>
        <w:fldChar w:fldCharType="separate"/>
      </w:r>
      <w:ins w:id="513" w:author="Monica Maria Garro Lopez" w:date="2025-03-21T16:26:00Z">
        <w:r>
          <w:rPr>
            <w:noProof/>
          </w:rPr>
          <w:t>22</w:t>
        </w:r>
        <w:r>
          <w:rPr>
            <w:noProof/>
          </w:rPr>
          <w:fldChar w:fldCharType="end"/>
        </w:r>
      </w:ins>
    </w:p>
    <w:p w14:paraId="4625E265" w14:textId="36F173A7" w:rsidR="00B178D5" w:rsidRDefault="00B178D5">
      <w:pPr>
        <w:pStyle w:val="Tabladeilustraciones"/>
        <w:tabs>
          <w:tab w:val="right" w:leader="dot" w:pos="8494"/>
        </w:tabs>
        <w:rPr>
          <w:ins w:id="514" w:author="Monica Maria Garro Lopez" w:date="2025-03-21T16:26:00Z"/>
          <w:rFonts w:asciiTheme="minorHAnsi" w:eastAsiaTheme="minorEastAsia" w:hAnsiTheme="minorHAnsi" w:cstheme="minorBidi"/>
          <w:noProof/>
          <w:lang w:val="es-CO" w:eastAsia="es-CO"/>
        </w:rPr>
      </w:pPr>
      <w:ins w:id="515" w:author="Monica Maria Garro Lopez" w:date="2025-03-21T16:26:00Z">
        <w:r w:rsidRPr="00A20E91">
          <w:rPr>
            <w:b/>
            <w:bCs/>
            <w:noProof/>
          </w:rPr>
          <w:t>Figura 6</w:t>
        </w:r>
        <w:r>
          <w:rPr>
            <w:noProof/>
          </w:rPr>
          <w:t xml:space="preserve">. Esquema Copo de Nieve </w:t>
        </w:r>
        <w:r w:rsidRPr="00A20E91">
          <w:rPr>
            <w:rFonts w:eastAsia="Times New Roman"/>
            <w:noProof/>
            <w:color w:val="000000"/>
          </w:rPr>
          <w:t>(¿Qué Es Un Almacén de Datos? | IBM, n.d.)</w:t>
        </w:r>
        <w:r>
          <w:rPr>
            <w:noProof/>
          </w:rPr>
          <w:tab/>
        </w:r>
        <w:r>
          <w:rPr>
            <w:noProof/>
          </w:rPr>
          <w:fldChar w:fldCharType="begin"/>
        </w:r>
        <w:r>
          <w:rPr>
            <w:noProof/>
          </w:rPr>
          <w:instrText xml:space="preserve"> PAGEREF _Toc193466943 \h </w:instrText>
        </w:r>
      </w:ins>
      <w:r>
        <w:rPr>
          <w:noProof/>
        </w:rPr>
      </w:r>
      <w:r>
        <w:rPr>
          <w:noProof/>
        </w:rPr>
        <w:fldChar w:fldCharType="separate"/>
      </w:r>
      <w:ins w:id="516" w:author="Monica Maria Garro Lopez" w:date="2025-03-21T16:26:00Z">
        <w:r>
          <w:rPr>
            <w:noProof/>
          </w:rPr>
          <w:t>22</w:t>
        </w:r>
        <w:r>
          <w:rPr>
            <w:noProof/>
          </w:rPr>
          <w:fldChar w:fldCharType="end"/>
        </w:r>
      </w:ins>
    </w:p>
    <w:p w14:paraId="366B0812" w14:textId="2E162DBC" w:rsidR="00B178D5" w:rsidRDefault="00B178D5">
      <w:pPr>
        <w:pStyle w:val="Tabladeilustraciones"/>
        <w:tabs>
          <w:tab w:val="right" w:leader="dot" w:pos="8494"/>
        </w:tabs>
        <w:rPr>
          <w:ins w:id="517" w:author="Monica Maria Garro Lopez" w:date="2025-03-21T16:26:00Z"/>
          <w:rFonts w:asciiTheme="minorHAnsi" w:eastAsiaTheme="minorEastAsia" w:hAnsiTheme="minorHAnsi" w:cstheme="minorBidi"/>
          <w:noProof/>
          <w:lang w:val="es-CO" w:eastAsia="es-CO"/>
        </w:rPr>
      </w:pPr>
      <w:ins w:id="518" w:author="Monica Maria Garro Lopez" w:date="2025-03-21T16:26:00Z">
        <w:r w:rsidRPr="00A20E91">
          <w:rPr>
            <w:b/>
            <w:bCs/>
            <w:noProof/>
            <w:lang w:val="es-CO"/>
          </w:rPr>
          <w:t>Figura 7</w:t>
        </w:r>
        <w:r w:rsidRPr="00A20E91">
          <w:rPr>
            <w:noProof/>
            <w:lang w:val="es-CO"/>
          </w:rPr>
          <w:t xml:space="preserve">. Método Kimball (Bottom up). </w:t>
        </w:r>
        <w:r>
          <w:rPr>
            <w:noProof/>
          </w:rPr>
          <w:t>Elaboración propia.</w:t>
        </w:r>
        <w:r>
          <w:rPr>
            <w:noProof/>
          </w:rPr>
          <w:tab/>
        </w:r>
        <w:r>
          <w:rPr>
            <w:noProof/>
          </w:rPr>
          <w:fldChar w:fldCharType="begin"/>
        </w:r>
        <w:r>
          <w:rPr>
            <w:noProof/>
          </w:rPr>
          <w:instrText xml:space="preserve"> PAGEREF _Toc193466944 \h </w:instrText>
        </w:r>
      </w:ins>
      <w:r>
        <w:rPr>
          <w:noProof/>
        </w:rPr>
      </w:r>
      <w:r>
        <w:rPr>
          <w:noProof/>
        </w:rPr>
        <w:fldChar w:fldCharType="separate"/>
      </w:r>
      <w:ins w:id="519" w:author="Monica Maria Garro Lopez" w:date="2025-03-21T16:26:00Z">
        <w:r>
          <w:rPr>
            <w:noProof/>
          </w:rPr>
          <w:t>24</w:t>
        </w:r>
        <w:r>
          <w:rPr>
            <w:noProof/>
          </w:rPr>
          <w:fldChar w:fldCharType="end"/>
        </w:r>
      </w:ins>
    </w:p>
    <w:p w14:paraId="43216A0A" w14:textId="045F324B" w:rsidR="00B178D5" w:rsidRDefault="00B178D5">
      <w:pPr>
        <w:pStyle w:val="Tabladeilustraciones"/>
        <w:tabs>
          <w:tab w:val="right" w:leader="dot" w:pos="8494"/>
        </w:tabs>
        <w:rPr>
          <w:ins w:id="520" w:author="Monica Maria Garro Lopez" w:date="2025-03-21T16:26:00Z"/>
          <w:rFonts w:asciiTheme="minorHAnsi" w:eastAsiaTheme="minorEastAsia" w:hAnsiTheme="minorHAnsi" w:cstheme="minorBidi"/>
          <w:noProof/>
          <w:lang w:val="es-CO" w:eastAsia="es-CO"/>
        </w:rPr>
      </w:pPr>
      <w:ins w:id="521" w:author="Monica Maria Garro Lopez" w:date="2025-03-21T16:26:00Z">
        <w:r w:rsidRPr="00A20E91">
          <w:rPr>
            <w:b/>
            <w:bCs/>
            <w:noProof/>
            <w:lang w:val="es-CO"/>
          </w:rPr>
          <w:t>Figura 8</w:t>
        </w:r>
        <w:r w:rsidRPr="00A20E91">
          <w:rPr>
            <w:noProof/>
            <w:lang w:val="es-CO"/>
          </w:rPr>
          <w:t xml:space="preserve">. Método Inmon (Top down).  </w:t>
        </w:r>
        <w:r>
          <w:rPr>
            <w:noProof/>
          </w:rPr>
          <w:t>Elaboración propia</w:t>
        </w:r>
        <w:r>
          <w:rPr>
            <w:noProof/>
          </w:rPr>
          <w:tab/>
        </w:r>
        <w:r>
          <w:rPr>
            <w:noProof/>
          </w:rPr>
          <w:fldChar w:fldCharType="begin"/>
        </w:r>
        <w:r>
          <w:rPr>
            <w:noProof/>
          </w:rPr>
          <w:instrText xml:space="preserve"> PAGEREF _Toc193466945 \h </w:instrText>
        </w:r>
      </w:ins>
      <w:r>
        <w:rPr>
          <w:noProof/>
        </w:rPr>
      </w:r>
      <w:r>
        <w:rPr>
          <w:noProof/>
        </w:rPr>
        <w:fldChar w:fldCharType="separate"/>
      </w:r>
      <w:ins w:id="522" w:author="Monica Maria Garro Lopez" w:date="2025-03-21T16:26:00Z">
        <w:r>
          <w:rPr>
            <w:noProof/>
          </w:rPr>
          <w:t>25</w:t>
        </w:r>
        <w:r>
          <w:rPr>
            <w:noProof/>
          </w:rPr>
          <w:fldChar w:fldCharType="end"/>
        </w:r>
      </w:ins>
    </w:p>
    <w:p w14:paraId="73EDD0C1" w14:textId="68FB53C6" w:rsidR="00B178D5" w:rsidRDefault="00B178D5">
      <w:pPr>
        <w:pStyle w:val="Tabladeilustraciones"/>
        <w:tabs>
          <w:tab w:val="right" w:leader="dot" w:pos="8494"/>
        </w:tabs>
        <w:rPr>
          <w:ins w:id="523" w:author="Monica Maria Garro Lopez" w:date="2025-03-21T16:26:00Z"/>
          <w:rFonts w:asciiTheme="minorHAnsi" w:eastAsiaTheme="minorEastAsia" w:hAnsiTheme="minorHAnsi" w:cstheme="minorBidi"/>
          <w:noProof/>
          <w:lang w:val="es-CO" w:eastAsia="es-CO"/>
        </w:rPr>
      </w:pPr>
      <w:ins w:id="524" w:author="Monica Maria Garro Lopez" w:date="2025-03-21T16:26:00Z">
        <w:r w:rsidRPr="00A20E91">
          <w:rPr>
            <w:b/>
            <w:bCs/>
            <w:noProof/>
          </w:rPr>
          <w:t>Figura 9</w:t>
        </w:r>
        <w:r>
          <w:rPr>
            <w:noProof/>
          </w:rPr>
          <w:t>. Cronograma de las tareas definidas. Elaboración propia.</w:t>
        </w:r>
        <w:r>
          <w:rPr>
            <w:noProof/>
          </w:rPr>
          <w:tab/>
        </w:r>
        <w:r>
          <w:rPr>
            <w:noProof/>
          </w:rPr>
          <w:fldChar w:fldCharType="begin"/>
        </w:r>
        <w:r>
          <w:rPr>
            <w:noProof/>
          </w:rPr>
          <w:instrText xml:space="preserve"> PAGEREF _Toc193466946 \h </w:instrText>
        </w:r>
      </w:ins>
      <w:r>
        <w:rPr>
          <w:noProof/>
        </w:rPr>
      </w:r>
      <w:r>
        <w:rPr>
          <w:noProof/>
        </w:rPr>
        <w:fldChar w:fldCharType="separate"/>
      </w:r>
      <w:ins w:id="525" w:author="Monica Maria Garro Lopez" w:date="2025-03-21T16:26:00Z">
        <w:r>
          <w:rPr>
            <w:noProof/>
          </w:rPr>
          <w:t>49</w:t>
        </w:r>
        <w:r>
          <w:rPr>
            <w:noProof/>
          </w:rPr>
          <w:fldChar w:fldCharType="end"/>
        </w:r>
      </w:ins>
    </w:p>
    <w:p w14:paraId="056E7520" w14:textId="6CABD0B6" w:rsidR="00B178D5" w:rsidRDefault="00B178D5">
      <w:pPr>
        <w:pStyle w:val="Tabladeilustraciones"/>
        <w:tabs>
          <w:tab w:val="right" w:leader="dot" w:pos="8494"/>
        </w:tabs>
        <w:rPr>
          <w:ins w:id="526" w:author="Monica Maria Garro Lopez" w:date="2025-03-21T16:26:00Z"/>
          <w:rFonts w:asciiTheme="minorHAnsi" w:eastAsiaTheme="minorEastAsia" w:hAnsiTheme="minorHAnsi" w:cstheme="minorBidi"/>
          <w:noProof/>
          <w:lang w:val="es-CO" w:eastAsia="es-CO"/>
        </w:rPr>
      </w:pPr>
      <w:ins w:id="527" w:author="Monica Maria Garro Lopez" w:date="2025-03-21T16:26:00Z">
        <w:r w:rsidRPr="00A20E91">
          <w:rPr>
            <w:b/>
            <w:bCs/>
            <w:noProof/>
          </w:rPr>
          <w:t>Figura 20</w:t>
        </w:r>
        <w:r>
          <w:rPr>
            <w:noProof/>
          </w:rPr>
          <w:t>. Creación de Bucket en S3.  Elaboración propia en la plataforma AWS</w:t>
        </w:r>
        <w:r>
          <w:rPr>
            <w:noProof/>
          </w:rPr>
          <w:tab/>
        </w:r>
        <w:r>
          <w:rPr>
            <w:noProof/>
          </w:rPr>
          <w:fldChar w:fldCharType="begin"/>
        </w:r>
        <w:r>
          <w:rPr>
            <w:noProof/>
          </w:rPr>
          <w:instrText xml:space="preserve"> PAGEREF _Toc193466947 \h </w:instrText>
        </w:r>
      </w:ins>
      <w:r>
        <w:rPr>
          <w:noProof/>
        </w:rPr>
      </w:r>
      <w:r>
        <w:rPr>
          <w:noProof/>
        </w:rPr>
        <w:fldChar w:fldCharType="separate"/>
      </w:r>
      <w:ins w:id="528" w:author="Monica Maria Garro Lopez" w:date="2025-03-21T16:26:00Z">
        <w:r>
          <w:rPr>
            <w:noProof/>
          </w:rPr>
          <w:t>51</w:t>
        </w:r>
        <w:r>
          <w:rPr>
            <w:noProof/>
          </w:rPr>
          <w:fldChar w:fldCharType="end"/>
        </w:r>
      </w:ins>
    </w:p>
    <w:p w14:paraId="79900D96" w14:textId="68F24CBA" w:rsidR="00B178D5" w:rsidRDefault="00B178D5">
      <w:pPr>
        <w:pStyle w:val="Tabladeilustraciones"/>
        <w:tabs>
          <w:tab w:val="right" w:leader="dot" w:pos="8494"/>
        </w:tabs>
        <w:rPr>
          <w:ins w:id="529" w:author="Monica Maria Garro Lopez" w:date="2025-03-21T16:26:00Z"/>
          <w:rFonts w:asciiTheme="minorHAnsi" w:eastAsiaTheme="minorEastAsia" w:hAnsiTheme="minorHAnsi" w:cstheme="minorBidi"/>
          <w:noProof/>
          <w:lang w:val="es-CO" w:eastAsia="es-CO"/>
        </w:rPr>
      </w:pPr>
      <w:ins w:id="530" w:author="Monica Maria Garro Lopez" w:date="2025-03-21T16:26:00Z">
        <w:r w:rsidRPr="00A20E91">
          <w:rPr>
            <w:b/>
            <w:bCs/>
            <w:noProof/>
          </w:rPr>
          <w:t>Figura 21</w:t>
        </w:r>
        <w:r>
          <w:rPr>
            <w:noProof/>
          </w:rPr>
          <w:t>. Creación de capas (carpetas) dentro del bucket.  Elaboración propia en la plataforma AWS</w:t>
        </w:r>
        <w:r>
          <w:rPr>
            <w:noProof/>
          </w:rPr>
          <w:tab/>
        </w:r>
        <w:r>
          <w:rPr>
            <w:noProof/>
          </w:rPr>
          <w:fldChar w:fldCharType="begin"/>
        </w:r>
        <w:r>
          <w:rPr>
            <w:noProof/>
          </w:rPr>
          <w:instrText xml:space="preserve"> PAGEREF _Toc193466948 \h </w:instrText>
        </w:r>
      </w:ins>
      <w:r>
        <w:rPr>
          <w:noProof/>
        </w:rPr>
      </w:r>
      <w:r>
        <w:rPr>
          <w:noProof/>
        </w:rPr>
        <w:fldChar w:fldCharType="separate"/>
      </w:r>
      <w:ins w:id="531" w:author="Monica Maria Garro Lopez" w:date="2025-03-21T16:26:00Z">
        <w:r>
          <w:rPr>
            <w:noProof/>
          </w:rPr>
          <w:t>51</w:t>
        </w:r>
        <w:r>
          <w:rPr>
            <w:noProof/>
          </w:rPr>
          <w:fldChar w:fldCharType="end"/>
        </w:r>
      </w:ins>
    </w:p>
    <w:p w14:paraId="26661FD7" w14:textId="5A8102FB" w:rsidR="00B178D5" w:rsidRDefault="00B178D5">
      <w:pPr>
        <w:pStyle w:val="Tabladeilustraciones"/>
        <w:tabs>
          <w:tab w:val="right" w:leader="dot" w:pos="8494"/>
        </w:tabs>
        <w:rPr>
          <w:ins w:id="532" w:author="Monica Maria Garro Lopez" w:date="2025-03-21T16:26:00Z"/>
          <w:rFonts w:asciiTheme="minorHAnsi" w:eastAsiaTheme="minorEastAsia" w:hAnsiTheme="minorHAnsi" w:cstheme="minorBidi"/>
          <w:noProof/>
          <w:lang w:val="es-CO" w:eastAsia="es-CO"/>
        </w:rPr>
      </w:pPr>
      <w:ins w:id="533" w:author="Monica Maria Garro Lopez" w:date="2025-03-21T16:26:00Z">
        <w:r w:rsidRPr="00A20E91">
          <w:rPr>
            <w:b/>
            <w:bCs/>
            <w:noProof/>
          </w:rPr>
          <w:t>Figura 22</w:t>
        </w:r>
        <w:r>
          <w:rPr>
            <w:noProof/>
          </w:rPr>
          <w:t>. Carga de datos en crudo en la capa bronze. Elaboración propia en la plataforma AWS</w:t>
        </w:r>
        <w:r>
          <w:rPr>
            <w:noProof/>
          </w:rPr>
          <w:tab/>
        </w:r>
        <w:r>
          <w:rPr>
            <w:noProof/>
          </w:rPr>
          <w:fldChar w:fldCharType="begin"/>
        </w:r>
        <w:r>
          <w:rPr>
            <w:noProof/>
          </w:rPr>
          <w:instrText xml:space="preserve"> PAGEREF _Toc193466949 \h </w:instrText>
        </w:r>
      </w:ins>
      <w:r>
        <w:rPr>
          <w:noProof/>
        </w:rPr>
      </w:r>
      <w:r>
        <w:rPr>
          <w:noProof/>
        </w:rPr>
        <w:fldChar w:fldCharType="separate"/>
      </w:r>
      <w:ins w:id="534" w:author="Monica Maria Garro Lopez" w:date="2025-03-21T16:26:00Z">
        <w:r>
          <w:rPr>
            <w:noProof/>
          </w:rPr>
          <w:t>52</w:t>
        </w:r>
        <w:r>
          <w:rPr>
            <w:noProof/>
          </w:rPr>
          <w:fldChar w:fldCharType="end"/>
        </w:r>
      </w:ins>
    </w:p>
    <w:p w14:paraId="36E047C2" w14:textId="7F6E33D5" w:rsidR="00B178D5" w:rsidRDefault="00B178D5">
      <w:pPr>
        <w:pStyle w:val="Tabladeilustraciones"/>
        <w:tabs>
          <w:tab w:val="right" w:leader="dot" w:pos="8494"/>
        </w:tabs>
        <w:rPr>
          <w:ins w:id="535" w:author="Monica Maria Garro Lopez" w:date="2025-03-21T16:26:00Z"/>
          <w:rFonts w:asciiTheme="minorHAnsi" w:eastAsiaTheme="minorEastAsia" w:hAnsiTheme="minorHAnsi" w:cstheme="minorBidi"/>
          <w:noProof/>
          <w:lang w:val="es-CO" w:eastAsia="es-CO"/>
        </w:rPr>
      </w:pPr>
      <w:ins w:id="536" w:author="Monica Maria Garro Lopez" w:date="2025-03-21T16:26:00Z">
        <w:r w:rsidRPr="00A20E91">
          <w:rPr>
            <w:b/>
            <w:bCs/>
            <w:noProof/>
          </w:rPr>
          <w:t>Figura 23</w:t>
        </w:r>
        <w:r>
          <w:rPr>
            <w:noProof/>
          </w:rPr>
          <w:t>. Función creada para limpieza de datos y carga en capa Silver</w:t>
        </w:r>
        <w:r>
          <w:rPr>
            <w:noProof/>
          </w:rPr>
          <w:tab/>
        </w:r>
        <w:r>
          <w:rPr>
            <w:noProof/>
          </w:rPr>
          <w:fldChar w:fldCharType="begin"/>
        </w:r>
        <w:r>
          <w:rPr>
            <w:noProof/>
          </w:rPr>
          <w:instrText xml:space="preserve"> PAGEREF _Toc193466950 \h </w:instrText>
        </w:r>
      </w:ins>
      <w:r>
        <w:rPr>
          <w:noProof/>
        </w:rPr>
      </w:r>
      <w:r>
        <w:rPr>
          <w:noProof/>
        </w:rPr>
        <w:fldChar w:fldCharType="separate"/>
      </w:r>
      <w:ins w:id="537" w:author="Monica Maria Garro Lopez" w:date="2025-03-21T16:26:00Z">
        <w:r>
          <w:rPr>
            <w:noProof/>
          </w:rPr>
          <w:t>52</w:t>
        </w:r>
        <w:r>
          <w:rPr>
            <w:noProof/>
          </w:rPr>
          <w:fldChar w:fldCharType="end"/>
        </w:r>
      </w:ins>
    </w:p>
    <w:p w14:paraId="552DB059" w14:textId="4CFCCFD9" w:rsidR="00B178D5" w:rsidRDefault="00B178D5">
      <w:pPr>
        <w:pStyle w:val="Tabladeilustraciones"/>
        <w:tabs>
          <w:tab w:val="right" w:leader="dot" w:pos="8494"/>
        </w:tabs>
        <w:rPr>
          <w:ins w:id="538" w:author="Monica Maria Garro Lopez" w:date="2025-03-21T16:26:00Z"/>
          <w:rFonts w:asciiTheme="minorHAnsi" w:eastAsiaTheme="minorEastAsia" w:hAnsiTheme="minorHAnsi" w:cstheme="minorBidi"/>
          <w:noProof/>
          <w:lang w:val="es-CO" w:eastAsia="es-CO"/>
        </w:rPr>
      </w:pPr>
      <w:ins w:id="539" w:author="Monica Maria Garro Lopez" w:date="2025-03-21T16:26:00Z">
        <w:r w:rsidRPr="00A20E91">
          <w:rPr>
            <w:b/>
            <w:bCs/>
            <w:noProof/>
          </w:rPr>
          <w:t>Figura 24.</w:t>
        </w:r>
        <w:r>
          <w:rPr>
            <w:noProof/>
          </w:rPr>
          <w:t xml:space="preserve"> Configuración de eventos. Elaboración propia en la plataforma AWS.</w:t>
        </w:r>
        <w:r>
          <w:rPr>
            <w:noProof/>
          </w:rPr>
          <w:tab/>
        </w:r>
        <w:r>
          <w:rPr>
            <w:noProof/>
          </w:rPr>
          <w:fldChar w:fldCharType="begin"/>
        </w:r>
        <w:r>
          <w:rPr>
            <w:noProof/>
          </w:rPr>
          <w:instrText xml:space="preserve"> PAGEREF _Toc193466951 \h </w:instrText>
        </w:r>
      </w:ins>
      <w:r>
        <w:rPr>
          <w:noProof/>
        </w:rPr>
      </w:r>
      <w:r>
        <w:rPr>
          <w:noProof/>
        </w:rPr>
        <w:fldChar w:fldCharType="separate"/>
      </w:r>
      <w:ins w:id="540" w:author="Monica Maria Garro Lopez" w:date="2025-03-21T16:26:00Z">
        <w:r>
          <w:rPr>
            <w:noProof/>
          </w:rPr>
          <w:t>53</w:t>
        </w:r>
        <w:r>
          <w:rPr>
            <w:noProof/>
          </w:rPr>
          <w:fldChar w:fldCharType="end"/>
        </w:r>
      </w:ins>
    </w:p>
    <w:p w14:paraId="54D31C20" w14:textId="54FC7B84" w:rsidR="00B178D5" w:rsidRDefault="00B178D5">
      <w:pPr>
        <w:pStyle w:val="Tabladeilustraciones"/>
        <w:tabs>
          <w:tab w:val="right" w:leader="dot" w:pos="8494"/>
        </w:tabs>
        <w:rPr>
          <w:ins w:id="541" w:author="Monica Maria Garro Lopez" w:date="2025-03-21T16:26:00Z"/>
          <w:rFonts w:asciiTheme="minorHAnsi" w:eastAsiaTheme="minorEastAsia" w:hAnsiTheme="minorHAnsi" w:cstheme="minorBidi"/>
          <w:noProof/>
          <w:lang w:val="es-CO" w:eastAsia="es-CO"/>
        </w:rPr>
      </w:pPr>
      <w:ins w:id="542" w:author="Monica Maria Garro Lopez" w:date="2025-03-21T16:26:00Z">
        <w:r w:rsidRPr="00A20E91">
          <w:rPr>
            <w:b/>
            <w:bCs/>
            <w:noProof/>
          </w:rPr>
          <w:t>Figura 25</w:t>
        </w:r>
        <w:r>
          <w:rPr>
            <w:noProof/>
          </w:rPr>
          <w:t>.  Resultado de la ejecución de la función lambda. Elaboración propia en la plataforma AWS</w:t>
        </w:r>
        <w:r>
          <w:rPr>
            <w:noProof/>
          </w:rPr>
          <w:tab/>
        </w:r>
        <w:r>
          <w:rPr>
            <w:noProof/>
          </w:rPr>
          <w:fldChar w:fldCharType="begin"/>
        </w:r>
        <w:r>
          <w:rPr>
            <w:noProof/>
          </w:rPr>
          <w:instrText xml:space="preserve"> PAGEREF _Toc193466952 \h </w:instrText>
        </w:r>
      </w:ins>
      <w:r>
        <w:rPr>
          <w:noProof/>
        </w:rPr>
      </w:r>
      <w:r>
        <w:rPr>
          <w:noProof/>
        </w:rPr>
        <w:fldChar w:fldCharType="separate"/>
      </w:r>
      <w:ins w:id="543" w:author="Monica Maria Garro Lopez" w:date="2025-03-21T16:26:00Z">
        <w:r>
          <w:rPr>
            <w:noProof/>
          </w:rPr>
          <w:t>53</w:t>
        </w:r>
        <w:r>
          <w:rPr>
            <w:noProof/>
          </w:rPr>
          <w:fldChar w:fldCharType="end"/>
        </w:r>
      </w:ins>
    </w:p>
    <w:p w14:paraId="41EAD0A4" w14:textId="27059B45" w:rsidR="00B178D5" w:rsidRDefault="00B178D5">
      <w:pPr>
        <w:pStyle w:val="Tabladeilustraciones"/>
        <w:tabs>
          <w:tab w:val="right" w:leader="dot" w:pos="8494"/>
        </w:tabs>
        <w:rPr>
          <w:ins w:id="544" w:author="Monica Maria Garro Lopez" w:date="2025-03-21T16:26:00Z"/>
          <w:rFonts w:asciiTheme="minorHAnsi" w:eastAsiaTheme="minorEastAsia" w:hAnsiTheme="minorHAnsi" w:cstheme="minorBidi"/>
          <w:noProof/>
          <w:lang w:val="es-CO" w:eastAsia="es-CO"/>
        </w:rPr>
      </w:pPr>
      <w:ins w:id="545" w:author="Monica Maria Garro Lopez" w:date="2025-03-21T16:26:00Z">
        <w:r w:rsidRPr="00A20E91">
          <w:rPr>
            <w:b/>
            <w:bCs/>
            <w:noProof/>
          </w:rPr>
          <w:t>Figura 26</w:t>
        </w:r>
        <w:r>
          <w:rPr>
            <w:noProof/>
          </w:rPr>
          <w:t>. Archivo con datos en crudo.  Elaboración propia en la plataforma AWS</w:t>
        </w:r>
        <w:r>
          <w:rPr>
            <w:noProof/>
          </w:rPr>
          <w:tab/>
        </w:r>
        <w:r>
          <w:rPr>
            <w:noProof/>
          </w:rPr>
          <w:fldChar w:fldCharType="begin"/>
        </w:r>
        <w:r>
          <w:rPr>
            <w:noProof/>
          </w:rPr>
          <w:instrText xml:space="preserve"> PAGEREF _Toc193466953 \h </w:instrText>
        </w:r>
      </w:ins>
      <w:r>
        <w:rPr>
          <w:noProof/>
        </w:rPr>
      </w:r>
      <w:r>
        <w:rPr>
          <w:noProof/>
        </w:rPr>
        <w:fldChar w:fldCharType="separate"/>
      </w:r>
      <w:ins w:id="546" w:author="Monica Maria Garro Lopez" w:date="2025-03-21T16:26:00Z">
        <w:r>
          <w:rPr>
            <w:noProof/>
          </w:rPr>
          <w:t>54</w:t>
        </w:r>
        <w:r>
          <w:rPr>
            <w:noProof/>
          </w:rPr>
          <w:fldChar w:fldCharType="end"/>
        </w:r>
      </w:ins>
    </w:p>
    <w:p w14:paraId="6852F553" w14:textId="151B046A" w:rsidR="00B178D5" w:rsidRDefault="00B178D5">
      <w:pPr>
        <w:pStyle w:val="Tabladeilustraciones"/>
        <w:tabs>
          <w:tab w:val="right" w:leader="dot" w:pos="8494"/>
        </w:tabs>
        <w:rPr>
          <w:ins w:id="547" w:author="Monica Maria Garro Lopez" w:date="2025-03-21T16:26:00Z"/>
          <w:rFonts w:asciiTheme="minorHAnsi" w:eastAsiaTheme="minorEastAsia" w:hAnsiTheme="minorHAnsi" w:cstheme="minorBidi"/>
          <w:noProof/>
          <w:lang w:val="es-CO" w:eastAsia="es-CO"/>
        </w:rPr>
      </w:pPr>
      <w:ins w:id="548" w:author="Monica Maria Garro Lopez" w:date="2025-03-21T16:26:00Z">
        <w:r w:rsidRPr="00A20E91">
          <w:rPr>
            <w:b/>
            <w:bCs/>
            <w:noProof/>
          </w:rPr>
          <w:t>Figura 27</w:t>
        </w:r>
        <w:r>
          <w:rPr>
            <w:noProof/>
          </w:rPr>
          <w:t>. Archivo con datos procesados.  Elaboración propia en la plataforma AWS</w:t>
        </w:r>
        <w:r>
          <w:rPr>
            <w:noProof/>
          </w:rPr>
          <w:tab/>
        </w:r>
        <w:r>
          <w:rPr>
            <w:noProof/>
          </w:rPr>
          <w:fldChar w:fldCharType="begin"/>
        </w:r>
        <w:r>
          <w:rPr>
            <w:noProof/>
          </w:rPr>
          <w:instrText xml:space="preserve"> PAGEREF _Toc193466954 \h </w:instrText>
        </w:r>
      </w:ins>
      <w:r>
        <w:rPr>
          <w:noProof/>
        </w:rPr>
      </w:r>
      <w:r>
        <w:rPr>
          <w:noProof/>
        </w:rPr>
        <w:fldChar w:fldCharType="separate"/>
      </w:r>
      <w:ins w:id="549" w:author="Monica Maria Garro Lopez" w:date="2025-03-21T16:26:00Z">
        <w:r>
          <w:rPr>
            <w:noProof/>
          </w:rPr>
          <w:t>54</w:t>
        </w:r>
        <w:r>
          <w:rPr>
            <w:noProof/>
          </w:rPr>
          <w:fldChar w:fldCharType="end"/>
        </w:r>
      </w:ins>
    </w:p>
    <w:p w14:paraId="519A5182" w14:textId="72D676A6" w:rsidR="00B178D5" w:rsidRDefault="00B178D5">
      <w:pPr>
        <w:pStyle w:val="Tabladeilustraciones"/>
        <w:tabs>
          <w:tab w:val="right" w:leader="dot" w:pos="8494"/>
        </w:tabs>
        <w:rPr>
          <w:ins w:id="550" w:author="Monica Maria Garro Lopez" w:date="2025-03-21T16:26:00Z"/>
          <w:rFonts w:asciiTheme="minorHAnsi" w:eastAsiaTheme="minorEastAsia" w:hAnsiTheme="minorHAnsi" w:cstheme="minorBidi"/>
          <w:noProof/>
          <w:lang w:val="es-CO" w:eastAsia="es-CO"/>
        </w:rPr>
      </w:pPr>
      <w:ins w:id="551" w:author="Monica Maria Garro Lopez" w:date="2025-03-21T16:26:00Z">
        <w:r w:rsidRPr="00A20E91">
          <w:rPr>
            <w:b/>
            <w:bCs/>
            <w:noProof/>
          </w:rPr>
          <w:t>Figura 33</w:t>
        </w:r>
        <w:r>
          <w:rPr>
            <w:noProof/>
          </w:rPr>
          <w:t>. Arquitectura del Data Lake en Azure. Elaboración propia</w:t>
        </w:r>
        <w:r>
          <w:rPr>
            <w:noProof/>
          </w:rPr>
          <w:tab/>
        </w:r>
        <w:r>
          <w:rPr>
            <w:noProof/>
          </w:rPr>
          <w:fldChar w:fldCharType="begin"/>
        </w:r>
        <w:r>
          <w:rPr>
            <w:noProof/>
          </w:rPr>
          <w:instrText xml:space="preserve"> PAGEREF _Toc193466955 \h </w:instrText>
        </w:r>
      </w:ins>
      <w:r>
        <w:rPr>
          <w:noProof/>
        </w:rPr>
      </w:r>
      <w:r>
        <w:rPr>
          <w:noProof/>
        </w:rPr>
        <w:fldChar w:fldCharType="separate"/>
      </w:r>
      <w:ins w:id="552" w:author="Monica Maria Garro Lopez" w:date="2025-03-21T16:26:00Z">
        <w:r>
          <w:rPr>
            <w:noProof/>
          </w:rPr>
          <w:t>55</w:t>
        </w:r>
        <w:r>
          <w:rPr>
            <w:noProof/>
          </w:rPr>
          <w:fldChar w:fldCharType="end"/>
        </w:r>
      </w:ins>
    </w:p>
    <w:p w14:paraId="2835D8B2" w14:textId="336A8828" w:rsidR="00B178D5" w:rsidRDefault="00B178D5">
      <w:pPr>
        <w:pStyle w:val="Tabladeilustraciones"/>
        <w:tabs>
          <w:tab w:val="right" w:leader="dot" w:pos="8494"/>
        </w:tabs>
        <w:rPr>
          <w:ins w:id="553" w:author="Monica Maria Garro Lopez" w:date="2025-03-21T16:26:00Z"/>
          <w:rFonts w:asciiTheme="minorHAnsi" w:eastAsiaTheme="minorEastAsia" w:hAnsiTheme="minorHAnsi" w:cstheme="minorBidi"/>
          <w:noProof/>
          <w:lang w:val="es-CO" w:eastAsia="es-CO"/>
        </w:rPr>
      </w:pPr>
      <w:ins w:id="554" w:author="Monica Maria Garro Lopez" w:date="2025-03-21T16:26:00Z">
        <w:r w:rsidRPr="00A20E91">
          <w:rPr>
            <w:b/>
            <w:bCs/>
            <w:noProof/>
          </w:rPr>
          <w:t>Figura 34</w:t>
        </w:r>
        <w:r>
          <w:rPr>
            <w:noProof/>
          </w:rPr>
          <w:t>. Creación del Contenedor ventas en Blob Storage. Elaboración propia en la plataforma Azure</w:t>
        </w:r>
        <w:r>
          <w:rPr>
            <w:noProof/>
          </w:rPr>
          <w:tab/>
        </w:r>
        <w:r>
          <w:rPr>
            <w:noProof/>
          </w:rPr>
          <w:fldChar w:fldCharType="begin"/>
        </w:r>
        <w:r>
          <w:rPr>
            <w:noProof/>
          </w:rPr>
          <w:instrText xml:space="preserve"> PAGEREF _Toc193466956 \h </w:instrText>
        </w:r>
      </w:ins>
      <w:r>
        <w:rPr>
          <w:noProof/>
        </w:rPr>
      </w:r>
      <w:r>
        <w:rPr>
          <w:noProof/>
        </w:rPr>
        <w:fldChar w:fldCharType="separate"/>
      </w:r>
      <w:ins w:id="555" w:author="Monica Maria Garro Lopez" w:date="2025-03-21T16:26:00Z">
        <w:r>
          <w:rPr>
            <w:noProof/>
          </w:rPr>
          <w:t>55</w:t>
        </w:r>
        <w:r>
          <w:rPr>
            <w:noProof/>
          </w:rPr>
          <w:fldChar w:fldCharType="end"/>
        </w:r>
      </w:ins>
    </w:p>
    <w:p w14:paraId="34C6F0CB" w14:textId="248720DF" w:rsidR="00B178D5" w:rsidRDefault="00B178D5">
      <w:pPr>
        <w:pStyle w:val="Tabladeilustraciones"/>
        <w:tabs>
          <w:tab w:val="right" w:leader="dot" w:pos="8494"/>
        </w:tabs>
        <w:rPr>
          <w:ins w:id="556" w:author="Monica Maria Garro Lopez" w:date="2025-03-21T16:26:00Z"/>
          <w:rFonts w:asciiTheme="minorHAnsi" w:eastAsiaTheme="minorEastAsia" w:hAnsiTheme="minorHAnsi" w:cstheme="minorBidi"/>
          <w:noProof/>
          <w:lang w:val="es-CO" w:eastAsia="es-CO"/>
        </w:rPr>
      </w:pPr>
      <w:ins w:id="557" w:author="Monica Maria Garro Lopez" w:date="2025-03-21T16:26:00Z">
        <w:r w:rsidRPr="00A20E91">
          <w:rPr>
            <w:b/>
            <w:bCs/>
            <w:noProof/>
          </w:rPr>
          <w:t>Figura 35</w:t>
        </w:r>
        <w:r>
          <w:rPr>
            <w:noProof/>
          </w:rPr>
          <w:t>. Creación del Contenedor bronze en Data Lake.</w:t>
        </w:r>
        <w:r w:rsidRPr="00A20E91">
          <w:rPr>
            <w:noProof/>
          </w:rPr>
          <w:t xml:space="preserve"> </w:t>
        </w:r>
        <w:r>
          <w:rPr>
            <w:noProof/>
          </w:rPr>
          <w:t>Elaboración propia en la plataforma Azure</w:t>
        </w:r>
        <w:r>
          <w:rPr>
            <w:noProof/>
          </w:rPr>
          <w:tab/>
        </w:r>
        <w:r>
          <w:rPr>
            <w:noProof/>
          </w:rPr>
          <w:fldChar w:fldCharType="begin"/>
        </w:r>
        <w:r>
          <w:rPr>
            <w:noProof/>
          </w:rPr>
          <w:instrText xml:space="preserve"> PAGEREF _Toc193466957 \h </w:instrText>
        </w:r>
      </w:ins>
      <w:r>
        <w:rPr>
          <w:noProof/>
        </w:rPr>
      </w:r>
      <w:r>
        <w:rPr>
          <w:noProof/>
        </w:rPr>
        <w:fldChar w:fldCharType="separate"/>
      </w:r>
      <w:ins w:id="558" w:author="Monica Maria Garro Lopez" w:date="2025-03-21T16:26:00Z">
        <w:r>
          <w:rPr>
            <w:noProof/>
          </w:rPr>
          <w:t>55</w:t>
        </w:r>
        <w:r>
          <w:rPr>
            <w:noProof/>
          </w:rPr>
          <w:fldChar w:fldCharType="end"/>
        </w:r>
      </w:ins>
    </w:p>
    <w:p w14:paraId="4F106433" w14:textId="77639116" w:rsidR="00B178D5" w:rsidRDefault="00B178D5">
      <w:pPr>
        <w:pStyle w:val="Tabladeilustraciones"/>
        <w:tabs>
          <w:tab w:val="right" w:leader="dot" w:pos="8494"/>
        </w:tabs>
        <w:rPr>
          <w:ins w:id="559" w:author="Monica Maria Garro Lopez" w:date="2025-03-21T16:26:00Z"/>
          <w:rFonts w:asciiTheme="minorHAnsi" w:eastAsiaTheme="minorEastAsia" w:hAnsiTheme="minorHAnsi" w:cstheme="minorBidi"/>
          <w:noProof/>
          <w:lang w:val="es-CO" w:eastAsia="es-CO"/>
        </w:rPr>
      </w:pPr>
      <w:ins w:id="560" w:author="Monica Maria Garro Lopez" w:date="2025-03-21T16:26:00Z">
        <w:r w:rsidRPr="00A20E91">
          <w:rPr>
            <w:b/>
            <w:bCs/>
            <w:noProof/>
          </w:rPr>
          <w:t>Figura 36</w:t>
        </w:r>
        <w:r>
          <w:rPr>
            <w:noProof/>
          </w:rPr>
          <w:t>. Configuración de Linked Services en Azure Data Factory. Elaboración propia en la plataforma Azure</w:t>
        </w:r>
        <w:r>
          <w:rPr>
            <w:noProof/>
          </w:rPr>
          <w:tab/>
        </w:r>
        <w:r>
          <w:rPr>
            <w:noProof/>
          </w:rPr>
          <w:fldChar w:fldCharType="begin"/>
        </w:r>
        <w:r>
          <w:rPr>
            <w:noProof/>
          </w:rPr>
          <w:instrText xml:space="preserve"> PAGEREF _Toc193466958 \h </w:instrText>
        </w:r>
      </w:ins>
      <w:r>
        <w:rPr>
          <w:noProof/>
        </w:rPr>
      </w:r>
      <w:r>
        <w:rPr>
          <w:noProof/>
        </w:rPr>
        <w:fldChar w:fldCharType="separate"/>
      </w:r>
      <w:ins w:id="561" w:author="Monica Maria Garro Lopez" w:date="2025-03-21T16:26:00Z">
        <w:r>
          <w:rPr>
            <w:noProof/>
          </w:rPr>
          <w:t>56</w:t>
        </w:r>
        <w:r>
          <w:rPr>
            <w:noProof/>
          </w:rPr>
          <w:fldChar w:fldCharType="end"/>
        </w:r>
      </w:ins>
    </w:p>
    <w:p w14:paraId="42E0EB2B" w14:textId="3490F8D2" w:rsidR="00B178D5" w:rsidRDefault="00B178D5">
      <w:pPr>
        <w:pStyle w:val="Tabladeilustraciones"/>
        <w:tabs>
          <w:tab w:val="right" w:leader="dot" w:pos="8494"/>
        </w:tabs>
        <w:rPr>
          <w:ins w:id="562" w:author="Monica Maria Garro Lopez" w:date="2025-03-21T16:26:00Z"/>
          <w:rFonts w:asciiTheme="minorHAnsi" w:eastAsiaTheme="minorEastAsia" w:hAnsiTheme="minorHAnsi" w:cstheme="minorBidi"/>
          <w:noProof/>
          <w:lang w:val="es-CO" w:eastAsia="es-CO"/>
        </w:rPr>
      </w:pPr>
      <w:ins w:id="563" w:author="Monica Maria Garro Lopez" w:date="2025-03-21T16:26:00Z">
        <w:r w:rsidRPr="00A20E91">
          <w:rPr>
            <w:b/>
            <w:bCs/>
            <w:noProof/>
          </w:rPr>
          <w:t>Figura 37</w:t>
        </w:r>
        <w:r>
          <w:rPr>
            <w:noProof/>
          </w:rPr>
          <w:t>. Creación del Dataset ds_clientes_bronze_bs en Azure Data Factory. Elaboración propia en la plataforma Azure</w:t>
        </w:r>
        <w:r>
          <w:rPr>
            <w:noProof/>
          </w:rPr>
          <w:tab/>
        </w:r>
        <w:r>
          <w:rPr>
            <w:noProof/>
          </w:rPr>
          <w:fldChar w:fldCharType="begin"/>
        </w:r>
        <w:r>
          <w:rPr>
            <w:noProof/>
          </w:rPr>
          <w:instrText xml:space="preserve"> PAGEREF _Toc193466959 \h </w:instrText>
        </w:r>
      </w:ins>
      <w:r>
        <w:rPr>
          <w:noProof/>
        </w:rPr>
      </w:r>
      <w:r>
        <w:rPr>
          <w:noProof/>
        </w:rPr>
        <w:fldChar w:fldCharType="separate"/>
      </w:r>
      <w:ins w:id="564" w:author="Monica Maria Garro Lopez" w:date="2025-03-21T16:26:00Z">
        <w:r>
          <w:rPr>
            <w:noProof/>
          </w:rPr>
          <w:t>56</w:t>
        </w:r>
        <w:r>
          <w:rPr>
            <w:noProof/>
          </w:rPr>
          <w:fldChar w:fldCharType="end"/>
        </w:r>
      </w:ins>
    </w:p>
    <w:p w14:paraId="49AAA703" w14:textId="19EB8142" w:rsidR="00B178D5" w:rsidRDefault="00B178D5">
      <w:pPr>
        <w:pStyle w:val="Tabladeilustraciones"/>
        <w:tabs>
          <w:tab w:val="right" w:leader="dot" w:pos="8494"/>
        </w:tabs>
        <w:rPr>
          <w:ins w:id="565" w:author="Monica Maria Garro Lopez" w:date="2025-03-21T16:26:00Z"/>
          <w:rFonts w:asciiTheme="minorHAnsi" w:eastAsiaTheme="minorEastAsia" w:hAnsiTheme="minorHAnsi" w:cstheme="minorBidi"/>
          <w:noProof/>
          <w:lang w:val="es-CO" w:eastAsia="es-CO"/>
        </w:rPr>
      </w:pPr>
      <w:ins w:id="566" w:author="Monica Maria Garro Lopez" w:date="2025-03-21T16:26:00Z">
        <w:r w:rsidRPr="00A20E91">
          <w:rPr>
            <w:b/>
            <w:bCs/>
            <w:noProof/>
          </w:rPr>
          <w:t>Figura 38</w:t>
        </w:r>
        <w:r>
          <w:rPr>
            <w:noProof/>
          </w:rPr>
          <w:t>. Creación del Dataset ds_clientes_bronze_dl en Azure Data Factory. Elaboración propia en la plataforma Azure</w:t>
        </w:r>
        <w:r>
          <w:rPr>
            <w:noProof/>
          </w:rPr>
          <w:tab/>
        </w:r>
        <w:r>
          <w:rPr>
            <w:noProof/>
          </w:rPr>
          <w:fldChar w:fldCharType="begin"/>
        </w:r>
        <w:r>
          <w:rPr>
            <w:noProof/>
          </w:rPr>
          <w:instrText xml:space="preserve"> PAGEREF _Toc193466960 \h </w:instrText>
        </w:r>
      </w:ins>
      <w:r>
        <w:rPr>
          <w:noProof/>
        </w:rPr>
      </w:r>
      <w:r>
        <w:rPr>
          <w:noProof/>
        </w:rPr>
        <w:fldChar w:fldCharType="separate"/>
      </w:r>
      <w:ins w:id="567" w:author="Monica Maria Garro Lopez" w:date="2025-03-21T16:26:00Z">
        <w:r>
          <w:rPr>
            <w:noProof/>
          </w:rPr>
          <w:t>57</w:t>
        </w:r>
        <w:r>
          <w:rPr>
            <w:noProof/>
          </w:rPr>
          <w:fldChar w:fldCharType="end"/>
        </w:r>
      </w:ins>
    </w:p>
    <w:p w14:paraId="32D6087D" w14:textId="17F2D456" w:rsidR="00B178D5" w:rsidRDefault="00B178D5">
      <w:pPr>
        <w:pStyle w:val="Tabladeilustraciones"/>
        <w:tabs>
          <w:tab w:val="right" w:leader="dot" w:pos="8494"/>
        </w:tabs>
        <w:rPr>
          <w:ins w:id="568" w:author="Monica Maria Garro Lopez" w:date="2025-03-21T16:26:00Z"/>
          <w:rFonts w:asciiTheme="minorHAnsi" w:eastAsiaTheme="minorEastAsia" w:hAnsiTheme="minorHAnsi" w:cstheme="minorBidi"/>
          <w:noProof/>
          <w:lang w:val="es-CO" w:eastAsia="es-CO"/>
        </w:rPr>
      </w:pPr>
      <w:ins w:id="569" w:author="Monica Maria Garro Lopez" w:date="2025-03-21T16:26:00Z">
        <w:r w:rsidRPr="00A20E91">
          <w:rPr>
            <w:b/>
            <w:bCs/>
            <w:noProof/>
          </w:rPr>
          <w:t>Figura 39</w:t>
        </w:r>
        <w:r>
          <w:rPr>
            <w:noProof/>
          </w:rPr>
          <w:t>. Desarrollo del Pipeline de Ingesta de Datos (pl_clientes).</w:t>
        </w:r>
        <w:r w:rsidRPr="00A20E91">
          <w:rPr>
            <w:noProof/>
          </w:rPr>
          <w:t xml:space="preserve"> </w:t>
        </w:r>
        <w:r>
          <w:rPr>
            <w:noProof/>
          </w:rPr>
          <w:t>Elaboración propia en la plataforma Azure</w:t>
        </w:r>
        <w:r>
          <w:rPr>
            <w:noProof/>
          </w:rPr>
          <w:tab/>
        </w:r>
        <w:r>
          <w:rPr>
            <w:noProof/>
          </w:rPr>
          <w:fldChar w:fldCharType="begin"/>
        </w:r>
        <w:r>
          <w:rPr>
            <w:noProof/>
          </w:rPr>
          <w:instrText xml:space="preserve"> PAGEREF _Toc193466961 \h </w:instrText>
        </w:r>
      </w:ins>
      <w:r>
        <w:rPr>
          <w:noProof/>
        </w:rPr>
      </w:r>
      <w:r>
        <w:rPr>
          <w:noProof/>
        </w:rPr>
        <w:fldChar w:fldCharType="separate"/>
      </w:r>
      <w:ins w:id="570" w:author="Monica Maria Garro Lopez" w:date="2025-03-21T16:26:00Z">
        <w:r>
          <w:rPr>
            <w:noProof/>
          </w:rPr>
          <w:t>57</w:t>
        </w:r>
        <w:r>
          <w:rPr>
            <w:noProof/>
          </w:rPr>
          <w:fldChar w:fldCharType="end"/>
        </w:r>
      </w:ins>
    </w:p>
    <w:p w14:paraId="58107A8D" w14:textId="4C52AF9C" w:rsidR="00B178D5" w:rsidRDefault="00B178D5">
      <w:pPr>
        <w:pStyle w:val="Tabladeilustraciones"/>
        <w:tabs>
          <w:tab w:val="right" w:leader="dot" w:pos="8494"/>
        </w:tabs>
        <w:rPr>
          <w:ins w:id="571" w:author="Monica Maria Garro Lopez" w:date="2025-03-21T16:26:00Z"/>
          <w:rFonts w:asciiTheme="minorHAnsi" w:eastAsiaTheme="minorEastAsia" w:hAnsiTheme="minorHAnsi" w:cstheme="minorBidi"/>
          <w:noProof/>
          <w:lang w:val="es-CO" w:eastAsia="es-CO"/>
        </w:rPr>
      </w:pPr>
      <w:ins w:id="572" w:author="Monica Maria Garro Lopez" w:date="2025-03-21T16:26:00Z">
        <w:r w:rsidRPr="00A20E91">
          <w:rPr>
            <w:b/>
            <w:bCs/>
            <w:noProof/>
          </w:rPr>
          <w:t>Figura 40</w:t>
        </w:r>
        <w:r>
          <w:rPr>
            <w:noProof/>
          </w:rPr>
          <w:t>. Verificación del traslado exitoso del archivo a la capa Bronze</w:t>
        </w:r>
        <w:r>
          <w:rPr>
            <w:noProof/>
          </w:rPr>
          <w:tab/>
        </w:r>
        <w:r>
          <w:rPr>
            <w:noProof/>
          </w:rPr>
          <w:fldChar w:fldCharType="begin"/>
        </w:r>
        <w:r>
          <w:rPr>
            <w:noProof/>
          </w:rPr>
          <w:instrText xml:space="preserve"> PAGEREF _Toc193466962 \h </w:instrText>
        </w:r>
      </w:ins>
      <w:r>
        <w:rPr>
          <w:noProof/>
        </w:rPr>
      </w:r>
      <w:r>
        <w:rPr>
          <w:noProof/>
        </w:rPr>
        <w:fldChar w:fldCharType="separate"/>
      </w:r>
      <w:ins w:id="573" w:author="Monica Maria Garro Lopez" w:date="2025-03-21T16:26:00Z">
        <w:r>
          <w:rPr>
            <w:noProof/>
          </w:rPr>
          <w:t>58</w:t>
        </w:r>
        <w:r>
          <w:rPr>
            <w:noProof/>
          </w:rPr>
          <w:fldChar w:fldCharType="end"/>
        </w:r>
      </w:ins>
    </w:p>
    <w:p w14:paraId="0B3A5695" w14:textId="5C07603C" w:rsidR="00B178D5" w:rsidRDefault="00B178D5">
      <w:pPr>
        <w:pStyle w:val="Tabladeilustraciones"/>
        <w:tabs>
          <w:tab w:val="right" w:leader="dot" w:pos="8494"/>
        </w:tabs>
        <w:rPr>
          <w:ins w:id="574" w:author="Monica Maria Garro Lopez" w:date="2025-03-21T16:26:00Z"/>
          <w:rFonts w:asciiTheme="minorHAnsi" w:eastAsiaTheme="minorEastAsia" w:hAnsiTheme="minorHAnsi" w:cstheme="minorBidi"/>
          <w:noProof/>
          <w:lang w:val="es-CO" w:eastAsia="es-CO"/>
        </w:rPr>
      </w:pPr>
      <w:ins w:id="575" w:author="Monica Maria Garro Lopez" w:date="2025-03-21T16:26:00Z">
        <w:r w:rsidRPr="00A20E91">
          <w:rPr>
            <w:b/>
            <w:bCs/>
            <w:noProof/>
          </w:rPr>
          <w:t>Figura 10</w:t>
        </w:r>
        <w:r>
          <w:rPr>
            <w:noProof/>
          </w:rPr>
          <w:t>. Página de inicio de Redshift con opción de prueba gratuita sin servidor. Elaboración propia en la plataforma AWS.</w:t>
        </w:r>
        <w:r>
          <w:rPr>
            <w:noProof/>
          </w:rPr>
          <w:tab/>
        </w:r>
        <w:r>
          <w:rPr>
            <w:noProof/>
          </w:rPr>
          <w:fldChar w:fldCharType="begin"/>
        </w:r>
        <w:r>
          <w:rPr>
            <w:noProof/>
          </w:rPr>
          <w:instrText xml:space="preserve"> PAGEREF _Toc193466963 \h </w:instrText>
        </w:r>
      </w:ins>
      <w:r>
        <w:rPr>
          <w:noProof/>
        </w:rPr>
      </w:r>
      <w:r>
        <w:rPr>
          <w:noProof/>
        </w:rPr>
        <w:fldChar w:fldCharType="separate"/>
      </w:r>
      <w:ins w:id="576" w:author="Monica Maria Garro Lopez" w:date="2025-03-21T16:26:00Z">
        <w:r>
          <w:rPr>
            <w:noProof/>
          </w:rPr>
          <w:t>58</w:t>
        </w:r>
        <w:r>
          <w:rPr>
            <w:noProof/>
          </w:rPr>
          <w:fldChar w:fldCharType="end"/>
        </w:r>
      </w:ins>
    </w:p>
    <w:p w14:paraId="5818400F" w14:textId="2823ED9C" w:rsidR="00B178D5" w:rsidRDefault="00B178D5">
      <w:pPr>
        <w:pStyle w:val="Tabladeilustraciones"/>
        <w:tabs>
          <w:tab w:val="right" w:leader="dot" w:pos="8494"/>
        </w:tabs>
        <w:rPr>
          <w:ins w:id="577" w:author="Monica Maria Garro Lopez" w:date="2025-03-21T16:26:00Z"/>
          <w:rFonts w:asciiTheme="minorHAnsi" w:eastAsiaTheme="minorEastAsia" w:hAnsiTheme="minorHAnsi" w:cstheme="minorBidi"/>
          <w:noProof/>
          <w:lang w:val="es-CO" w:eastAsia="es-CO"/>
        </w:rPr>
      </w:pPr>
      <w:ins w:id="578" w:author="Monica Maria Garro Lopez" w:date="2025-03-21T16:26:00Z">
        <w:r w:rsidRPr="00A20E91">
          <w:rPr>
            <w:b/>
            <w:bCs/>
            <w:noProof/>
          </w:rPr>
          <w:t>Figura 11</w:t>
        </w:r>
        <w:r>
          <w:rPr>
            <w:noProof/>
          </w:rPr>
          <w:t>. Grupo de trabajo creado con los pasos antes indicados. Elaboración propia en la plataforma AWS.</w:t>
        </w:r>
        <w:r>
          <w:rPr>
            <w:noProof/>
          </w:rPr>
          <w:tab/>
        </w:r>
        <w:r>
          <w:rPr>
            <w:noProof/>
          </w:rPr>
          <w:fldChar w:fldCharType="begin"/>
        </w:r>
        <w:r>
          <w:rPr>
            <w:noProof/>
          </w:rPr>
          <w:instrText xml:space="preserve"> PAGEREF _Toc193466964 \h </w:instrText>
        </w:r>
      </w:ins>
      <w:r>
        <w:rPr>
          <w:noProof/>
        </w:rPr>
      </w:r>
      <w:r>
        <w:rPr>
          <w:noProof/>
        </w:rPr>
        <w:fldChar w:fldCharType="separate"/>
      </w:r>
      <w:ins w:id="579" w:author="Monica Maria Garro Lopez" w:date="2025-03-21T16:26:00Z">
        <w:r>
          <w:rPr>
            <w:noProof/>
          </w:rPr>
          <w:t>59</w:t>
        </w:r>
        <w:r>
          <w:rPr>
            <w:noProof/>
          </w:rPr>
          <w:fldChar w:fldCharType="end"/>
        </w:r>
      </w:ins>
    </w:p>
    <w:p w14:paraId="355E668D" w14:textId="5C9F366A" w:rsidR="00B178D5" w:rsidRDefault="00B178D5">
      <w:pPr>
        <w:pStyle w:val="Tabladeilustraciones"/>
        <w:tabs>
          <w:tab w:val="right" w:leader="dot" w:pos="8494"/>
        </w:tabs>
        <w:rPr>
          <w:ins w:id="580" w:author="Monica Maria Garro Lopez" w:date="2025-03-21T16:26:00Z"/>
          <w:rFonts w:asciiTheme="minorHAnsi" w:eastAsiaTheme="minorEastAsia" w:hAnsiTheme="minorHAnsi" w:cstheme="minorBidi"/>
          <w:noProof/>
          <w:lang w:val="es-CO" w:eastAsia="es-CO"/>
        </w:rPr>
      </w:pPr>
      <w:ins w:id="581" w:author="Monica Maria Garro Lopez" w:date="2025-03-21T16:26:00Z">
        <w:r w:rsidRPr="00A20E91">
          <w:rPr>
            <w:b/>
            <w:bCs/>
            <w:noProof/>
          </w:rPr>
          <w:t>Figura 12</w:t>
        </w:r>
        <w:r>
          <w:rPr>
            <w:noProof/>
          </w:rPr>
          <w:t>. Base de datos creada con pasos anteriores. Elaboración propia en la plataforma AWS.</w:t>
        </w:r>
        <w:r>
          <w:rPr>
            <w:noProof/>
          </w:rPr>
          <w:tab/>
        </w:r>
        <w:r>
          <w:rPr>
            <w:noProof/>
          </w:rPr>
          <w:fldChar w:fldCharType="begin"/>
        </w:r>
        <w:r>
          <w:rPr>
            <w:noProof/>
          </w:rPr>
          <w:instrText xml:space="preserve"> PAGEREF _Toc193466965 \h </w:instrText>
        </w:r>
      </w:ins>
      <w:r>
        <w:rPr>
          <w:noProof/>
        </w:rPr>
      </w:r>
      <w:r>
        <w:rPr>
          <w:noProof/>
        </w:rPr>
        <w:fldChar w:fldCharType="separate"/>
      </w:r>
      <w:ins w:id="582" w:author="Monica Maria Garro Lopez" w:date="2025-03-21T16:26:00Z">
        <w:r>
          <w:rPr>
            <w:noProof/>
          </w:rPr>
          <w:t>59</w:t>
        </w:r>
        <w:r>
          <w:rPr>
            <w:noProof/>
          </w:rPr>
          <w:fldChar w:fldCharType="end"/>
        </w:r>
      </w:ins>
    </w:p>
    <w:p w14:paraId="019106AB" w14:textId="1B68E03C" w:rsidR="00B178D5" w:rsidRDefault="00B178D5">
      <w:pPr>
        <w:pStyle w:val="Tabladeilustraciones"/>
        <w:tabs>
          <w:tab w:val="right" w:leader="dot" w:pos="8494"/>
        </w:tabs>
        <w:rPr>
          <w:ins w:id="583" w:author="Monica Maria Garro Lopez" w:date="2025-03-21T16:26:00Z"/>
          <w:rFonts w:asciiTheme="minorHAnsi" w:eastAsiaTheme="minorEastAsia" w:hAnsiTheme="minorHAnsi" w:cstheme="minorBidi"/>
          <w:noProof/>
          <w:lang w:val="es-CO" w:eastAsia="es-CO"/>
        </w:rPr>
      </w:pPr>
      <w:ins w:id="584" w:author="Monica Maria Garro Lopez" w:date="2025-03-21T16:26:00Z">
        <w:r w:rsidRPr="00A20E91">
          <w:rPr>
            <w:b/>
            <w:bCs/>
            <w:noProof/>
          </w:rPr>
          <w:lastRenderedPageBreak/>
          <w:t>Figura 13</w:t>
        </w:r>
        <w:r>
          <w:rPr>
            <w:noProof/>
          </w:rPr>
          <w:t>. Modelo Entidad-Relación para el Data Warehouse que se creó como práctica. Elaboración propia</w:t>
        </w:r>
        <w:r>
          <w:rPr>
            <w:noProof/>
          </w:rPr>
          <w:tab/>
        </w:r>
        <w:r>
          <w:rPr>
            <w:noProof/>
          </w:rPr>
          <w:fldChar w:fldCharType="begin"/>
        </w:r>
        <w:r>
          <w:rPr>
            <w:noProof/>
          </w:rPr>
          <w:instrText xml:space="preserve"> PAGEREF _Toc193466966 \h </w:instrText>
        </w:r>
      </w:ins>
      <w:r>
        <w:rPr>
          <w:noProof/>
        </w:rPr>
      </w:r>
      <w:r>
        <w:rPr>
          <w:noProof/>
        </w:rPr>
        <w:fldChar w:fldCharType="separate"/>
      </w:r>
      <w:ins w:id="585" w:author="Monica Maria Garro Lopez" w:date="2025-03-21T16:26:00Z">
        <w:r>
          <w:rPr>
            <w:noProof/>
          </w:rPr>
          <w:t>59</w:t>
        </w:r>
        <w:r>
          <w:rPr>
            <w:noProof/>
          </w:rPr>
          <w:fldChar w:fldCharType="end"/>
        </w:r>
      </w:ins>
    </w:p>
    <w:p w14:paraId="33B980A0" w14:textId="000C8624" w:rsidR="00B178D5" w:rsidRDefault="00B178D5">
      <w:pPr>
        <w:pStyle w:val="Tabladeilustraciones"/>
        <w:tabs>
          <w:tab w:val="right" w:leader="dot" w:pos="8494"/>
        </w:tabs>
        <w:rPr>
          <w:ins w:id="586" w:author="Monica Maria Garro Lopez" w:date="2025-03-21T16:26:00Z"/>
          <w:rFonts w:asciiTheme="minorHAnsi" w:eastAsiaTheme="minorEastAsia" w:hAnsiTheme="minorHAnsi" w:cstheme="minorBidi"/>
          <w:noProof/>
          <w:lang w:val="es-CO" w:eastAsia="es-CO"/>
        </w:rPr>
      </w:pPr>
      <w:ins w:id="587" w:author="Monica Maria Garro Lopez" w:date="2025-03-21T16:26:00Z">
        <w:r w:rsidRPr="00A20E91">
          <w:rPr>
            <w:b/>
            <w:bCs/>
            <w:noProof/>
          </w:rPr>
          <w:t>Figura 14</w:t>
        </w:r>
        <w:r>
          <w:rPr>
            <w:noProof/>
          </w:rPr>
          <w:t>. Creación de la tabla clientes desde la opción “Crear tabla”. Elaboración propia en la plataforma AWS.</w:t>
        </w:r>
        <w:r>
          <w:rPr>
            <w:noProof/>
          </w:rPr>
          <w:tab/>
        </w:r>
        <w:r>
          <w:rPr>
            <w:noProof/>
          </w:rPr>
          <w:fldChar w:fldCharType="begin"/>
        </w:r>
        <w:r>
          <w:rPr>
            <w:noProof/>
          </w:rPr>
          <w:instrText xml:space="preserve"> PAGEREF _Toc193466967 \h </w:instrText>
        </w:r>
      </w:ins>
      <w:r>
        <w:rPr>
          <w:noProof/>
        </w:rPr>
      </w:r>
      <w:r>
        <w:rPr>
          <w:noProof/>
        </w:rPr>
        <w:fldChar w:fldCharType="separate"/>
      </w:r>
      <w:ins w:id="588" w:author="Monica Maria Garro Lopez" w:date="2025-03-21T16:26:00Z">
        <w:r>
          <w:rPr>
            <w:noProof/>
          </w:rPr>
          <w:t>60</w:t>
        </w:r>
        <w:r>
          <w:rPr>
            <w:noProof/>
          </w:rPr>
          <w:fldChar w:fldCharType="end"/>
        </w:r>
      </w:ins>
    </w:p>
    <w:p w14:paraId="6E883DEF" w14:textId="41C11999" w:rsidR="00B178D5" w:rsidRDefault="00B178D5">
      <w:pPr>
        <w:pStyle w:val="Tabladeilustraciones"/>
        <w:tabs>
          <w:tab w:val="right" w:leader="dot" w:pos="8494"/>
        </w:tabs>
        <w:rPr>
          <w:ins w:id="589" w:author="Monica Maria Garro Lopez" w:date="2025-03-21T16:26:00Z"/>
          <w:rFonts w:asciiTheme="minorHAnsi" w:eastAsiaTheme="minorEastAsia" w:hAnsiTheme="minorHAnsi" w:cstheme="minorBidi"/>
          <w:noProof/>
          <w:lang w:val="es-CO" w:eastAsia="es-CO"/>
        </w:rPr>
      </w:pPr>
      <w:ins w:id="590" w:author="Monica Maria Garro Lopez" w:date="2025-03-21T16:26:00Z">
        <w:r w:rsidRPr="00A20E91">
          <w:rPr>
            <w:b/>
            <w:bCs/>
            <w:noProof/>
          </w:rPr>
          <w:t>Figura 15</w:t>
        </w:r>
        <w:r>
          <w:rPr>
            <w:noProof/>
          </w:rPr>
          <w:t>. Creación de tabla producto y carga de datos desde S3. Elaboración propia en la plataforma AWS.</w:t>
        </w:r>
        <w:r>
          <w:rPr>
            <w:noProof/>
          </w:rPr>
          <w:tab/>
        </w:r>
        <w:r>
          <w:rPr>
            <w:noProof/>
          </w:rPr>
          <w:fldChar w:fldCharType="begin"/>
        </w:r>
        <w:r>
          <w:rPr>
            <w:noProof/>
          </w:rPr>
          <w:instrText xml:space="preserve"> PAGEREF _Toc193466968 \h </w:instrText>
        </w:r>
      </w:ins>
      <w:r>
        <w:rPr>
          <w:noProof/>
        </w:rPr>
      </w:r>
      <w:r>
        <w:rPr>
          <w:noProof/>
        </w:rPr>
        <w:fldChar w:fldCharType="separate"/>
      </w:r>
      <w:ins w:id="591" w:author="Monica Maria Garro Lopez" w:date="2025-03-21T16:26:00Z">
        <w:r>
          <w:rPr>
            <w:noProof/>
          </w:rPr>
          <w:t>60</w:t>
        </w:r>
        <w:r>
          <w:rPr>
            <w:noProof/>
          </w:rPr>
          <w:fldChar w:fldCharType="end"/>
        </w:r>
      </w:ins>
    </w:p>
    <w:p w14:paraId="7BBCEDEC" w14:textId="4BB4D62F" w:rsidR="00B178D5" w:rsidRDefault="00B178D5">
      <w:pPr>
        <w:pStyle w:val="Tabladeilustraciones"/>
        <w:tabs>
          <w:tab w:val="right" w:leader="dot" w:pos="8494"/>
        </w:tabs>
        <w:rPr>
          <w:ins w:id="592" w:author="Monica Maria Garro Lopez" w:date="2025-03-21T16:26:00Z"/>
          <w:rFonts w:asciiTheme="minorHAnsi" w:eastAsiaTheme="minorEastAsia" w:hAnsiTheme="minorHAnsi" w:cstheme="minorBidi"/>
          <w:noProof/>
          <w:lang w:val="es-CO" w:eastAsia="es-CO"/>
        </w:rPr>
      </w:pPr>
      <w:ins w:id="593" w:author="Monica Maria Garro Lopez" w:date="2025-03-21T16:26:00Z">
        <w:r w:rsidRPr="00A20E91">
          <w:rPr>
            <w:b/>
            <w:bCs/>
            <w:noProof/>
          </w:rPr>
          <w:t>Figura 16</w:t>
        </w:r>
        <w:r>
          <w:rPr>
            <w:noProof/>
          </w:rPr>
          <w:t>.  Creación de tabla ventas_fact y carga de datos desde S3. Elaboración propia en la plataforma AWS.</w:t>
        </w:r>
        <w:r>
          <w:rPr>
            <w:noProof/>
          </w:rPr>
          <w:tab/>
        </w:r>
        <w:r>
          <w:rPr>
            <w:noProof/>
          </w:rPr>
          <w:fldChar w:fldCharType="begin"/>
        </w:r>
        <w:r>
          <w:rPr>
            <w:noProof/>
          </w:rPr>
          <w:instrText xml:space="preserve"> PAGEREF _Toc193466969 \h </w:instrText>
        </w:r>
      </w:ins>
      <w:r>
        <w:rPr>
          <w:noProof/>
        </w:rPr>
      </w:r>
      <w:r>
        <w:rPr>
          <w:noProof/>
        </w:rPr>
        <w:fldChar w:fldCharType="separate"/>
      </w:r>
      <w:ins w:id="594" w:author="Monica Maria Garro Lopez" w:date="2025-03-21T16:26:00Z">
        <w:r>
          <w:rPr>
            <w:noProof/>
          </w:rPr>
          <w:t>60</w:t>
        </w:r>
        <w:r>
          <w:rPr>
            <w:noProof/>
          </w:rPr>
          <w:fldChar w:fldCharType="end"/>
        </w:r>
      </w:ins>
    </w:p>
    <w:p w14:paraId="1A007524" w14:textId="07525225" w:rsidR="00B178D5" w:rsidRDefault="00B178D5">
      <w:pPr>
        <w:pStyle w:val="Tabladeilustraciones"/>
        <w:tabs>
          <w:tab w:val="right" w:leader="dot" w:pos="8494"/>
        </w:tabs>
        <w:rPr>
          <w:ins w:id="595" w:author="Monica Maria Garro Lopez" w:date="2025-03-21T16:26:00Z"/>
          <w:rFonts w:asciiTheme="minorHAnsi" w:eastAsiaTheme="minorEastAsia" w:hAnsiTheme="minorHAnsi" w:cstheme="minorBidi"/>
          <w:noProof/>
          <w:lang w:val="es-CO" w:eastAsia="es-CO"/>
        </w:rPr>
      </w:pPr>
      <w:ins w:id="596" w:author="Monica Maria Garro Lopez" w:date="2025-03-21T16:26:00Z">
        <w:r w:rsidRPr="00A20E91">
          <w:rPr>
            <w:b/>
            <w:bCs/>
            <w:noProof/>
          </w:rPr>
          <w:t>Figura 17</w:t>
        </w:r>
        <w:r>
          <w:rPr>
            <w:noProof/>
          </w:rPr>
          <w:t>. Consulta para calcular los productos más vendidos. Elaboración propia en la plataforma AWS.</w:t>
        </w:r>
        <w:r>
          <w:rPr>
            <w:noProof/>
          </w:rPr>
          <w:tab/>
        </w:r>
        <w:r>
          <w:rPr>
            <w:noProof/>
          </w:rPr>
          <w:fldChar w:fldCharType="begin"/>
        </w:r>
        <w:r>
          <w:rPr>
            <w:noProof/>
          </w:rPr>
          <w:instrText xml:space="preserve"> PAGEREF _Toc193466970 \h </w:instrText>
        </w:r>
      </w:ins>
      <w:r>
        <w:rPr>
          <w:noProof/>
        </w:rPr>
      </w:r>
      <w:r>
        <w:rPr>
          <w:noProof/>
        </w:rPr>
        <w:fldChar w:fldCharType="separate"/>
      </w:r>
      <w:ins w:id="597" w:author="Monica Maria Garro Lopez" w:date="2025-03-21T16:26:00Z">
        <w:r>
          <w:rPr>
            <w:noProof/>
          </w:rPr>
          <w:t>61</w:t>
        </w:r>
        <w:r>
          <w:rPr>
            <w:noProof/>
          </w:rPr>
          <w:fldChar w:fldCharType="end"/>
        </w:r>
      </w:ins>
    </w:p>
    <w:p w14:paraId="1E9AAA0A" w14:textId="7D22DF11" w:rsidR="00B178D5" w:rsidRDefault="00B178D5">
      <w:pPr>
        <w:pStyle w:val="Tabladeilustraciones"/>
        <w:tabs>
          <w:tab w:val="right" w:leader="dot" w:pos="8494"/>
        </w:tabs>
        <w:rPr>
          <w:ins w:id="598" w:author="Monica Maria Garro Lopez" w:date="2025-03-21T16:26:00Z"/>
          <w:rFonts w:asciiTheme="minorHAnsi" w:eastAsiaTheme="minorEastAsia" w:hAnsiTheme="minorHAnsi" w:cstheme="minorBidi"/>
          <w:noProof/>
          <w:lang w:val="es-CO" w:eastAsia="es-CO"/>
        </w:rPr>
      </w:pPr>
      <w:ins w:id="599" w:author="Monica Maria Garro Lopez" w:date="2025-03-21T16:26:00Z">
        <w:r w:rsidRPr="00A20E91">
          <w:rPr>
            <w:b/>
            <w:bCs/>
            <w:noProof/>
          </w:rPr>
          <w:t>Figura 18</w:t>
        </w:r>
        <w:r>
          <w:rPr>
            <w:noProof/>
          </w:rPr>
          <w:t>.Consulta para calcular el promedio de ventas por país. Elaboración propia en la plataforma AWS.</w:t>
        </w:r>
        <w:r>
          <w:rPr>
            <w:noProof/>
          </w:rPr>
          <w:tab/>
        </w:r>
        <w:r>
          <w:rPr>
            <w:noProof/>
          </w:rPr>
          <w:fldChar w:fldCharType="begin"/>
        </w:r>
        <w:r>
          <w:rPr>
            <w:noProof/>
          </w:rPr>
          <w:instrText xml:space="preserve"> PAGEREF _Toc193466971 \h </w:instrText>
        </w:r>
      </w:ins>
      <w:r>
        <w:rPr>
          <w:noProof/>
        </w:rPr>
      </w:r>
      <w:r>
        <w:rPr>
          <w:noProof/>
        </w:rPr>
        <w:fldChar w:fldCharType="separate"/>
      </w:r>
      <w:ins w:id="600" w:author="Monica Maria Garro Lopez" w:date="2025-03-21T16:26:00Z">
        <w:r>
          <w:rPr>
            <w:noProof/>
          </w:rPr>
          <w:t>61</w:t>
        </w:r>
        <w:r>
          <w:rPr>
            <w:noProof/>
          </w:rPr>
          <w:fldChar w:fldCharType="end"/>
        </w:r>
      </w:ins>
    </w:p>
    <w:p w14:paraId="2E7A11CF" w14:textId="3D8734DE" w:rsidR="00B178D5" w:rsidRDefault="00B178D5">
      <w:pPr>
        <w:pStyle w:val="Tabladeilustraciones"/>
        <w:tabs>
          <w:tab w:val="right" w:leader="dot" w:pos="8494"/>
        </w:tabs>
        <w:rPr>
          <w:ins w:id="601" w:author="Monica Maria Garro Lopez" w:date="2025-03-21T16:26:00Z"/>
          <w:rFonts w:asciiTheme="minorHAnsi" w:eastAsiaTheme="minorEastAsia" w:hAnsiTheme="minorHAnsi" w:cstheme="minorBidi"/>
          <w:noProof/>
          <w:lang w:val="es-CO" w:eastAsia="es-CO"/>
        </w:rPr>
      </w:pPr>
      <w:ins w:id="602" w:author="Monica Maria Garro Lopez" w:date="2025-03-21T16:26:00Z">
        <w:r w:rsidRPr="00A20E91">
          <w:rPr>
            <w:b/>
            <w:bCs/>
            <w:noProof/>
          </w:rPr>
          <w:t>Figura 19</w:t>
        </w:r>
        <w:r>
          <w:rPr>
            <w:noProof/>
          </w:rPr>
          <w:t>.  Consultas guardadas en Redshift para uso posterior. Elaboración propia en la plataforma AWS.</w:t>
        </w:r>
        <w:r>
          <w:rPr>
            <w:noProof/>
          </w:rPr>
          <w:tab/>
        </w:r>
        <w:r>
          <w:rPr>
            <w:noProof/>
          </w:rPr>
          <w:fldChar w:fldCharType="begin"/>
        </w:r>
        <w:r>
          <w:rPr>
            <w:noProof/>
          </w:rPr>
          <w:instrText xml:space="preserve"> PAGEREF _Toc193466972 \h </w:instrText>
        </w:r>
      </w:ins>
      <w:r>
        <w:rPr>
          <w:noProof/>
        </w:rPr>
      </w:r>
      <w:r>
        <w:rPr>
          <w:noProof/>
        </w:rPr>
        <w:fldChar w:fldCharType="separate"/>
      </w:r>
      <w:ins w:id="603" w:author="Monica Maria Garro Lopez" w:date="2025-03-21T16:26:00Z">
        <w:r>
          <w:rPr>
            <w:noProof/>
          </w:rPr>
          <w:t>61</w:t>
        </w:r>
        <w:r>
          <w:rPr>
            <w:noProof/>
          </w:rPr>
          <w:fldChar w:fldCharType="end"/>
        </w:r>
      </w:ins>
    </w:p>
    <w:p w14:paraId="1C09F350" w14:textId="16843C1B" w:rsidR="00B178D5" w:rsidRDefault="00B178D5">
      <w:pPr>
        <w:pStyle w:val="Tabladeilustraciones"/>
        <w:tabs>
          <w:tab w:val="right" w:leader="dot" w:pos="8494"/>
        </w:tabs>
        <w:rPr>
          <w:ins w:id="604" w:author="Monica Maria Garro Lopez" w:date="2025-03-21T16:26:00Z"/>
          <w:rFonts w:asciiTheme="minorHAnsi" w:eastAsiaTheme="minorEastAsia" w:hAnsiTheme="minorHAnsi" w:cstheme="minorBidi"/>
          <w:noProof/>
          <w:lang w:val="es-CO" w:eastAsia="es-CO"/>
        </w:rPr>
      </w:pPr>
      <w:ins w:id="605" w:author="Monica Maria Garro Lopez" w:date="2025-03-21T16:26:00Z">
        <w:r w:rsidRPr="00A20E91">
          <w:rPr>
            <w:b/>
            <w:bCs/>
            <w:noProof/>
          </w:rPr>
          <w:t>Figura 28</w:t>
        </w:r>
        <w:r>
          <w:rPr>
            <w:noProof/>
          </w:rPr>
          <w:t>. Creación del área de trabajo en Azure Synapse Analytics. Elaboración propia en la plataforma AWS</w:t>
        </w:r>
        <w:r>
          <w:rPr>
            <w:noProof/>
          </w:rPr>
          <w:tab/>
        </w:r>
        <w:r>
          <w:rPr>
            <w:noProof/>
          </w:rPr>
          <w:fldChar w:fldCharType="begin"/>
        </w:r>
        <w:r>
          <w:rPr>
            <w:noProof/>
          </w:rPr>
          <w:instrText xml:space="preserve"> PAGEREF _Toc193466973 \h </w:instrText>
        </w:r>
      </w:ins>
      <w:r>
        <w:rPr>
          <w:noProof/>
        </w:rPr>
      </w:r>
      <w:r>
        <w:rPr>
          <w:noProof/>
        </w:rPr>
        <w:fldChar w:fldCharType="separate"/>
      </w:r>
      <w:ins w:id="606" w:author="Monica Maria Garro Lopez" w:date="2025-03-21T16:26:00Z">
        <w:r>
          <w:rPr>
            <w:noProof/>
          </w:rPr>
          <w:t>62</w:t>
        </w:r>
        <w:r>
          <w:rPr>
            <w:noProof/>
          </w:rPr>
          <w:fldChar w:fldCharType="end"/>
        </w:r>
      </w:ins>
    </w:p>
    <w:p w14:paraId="44C817FB" w14:textId="1B2B43A1" w:rsidR="00B178D5" w:rsidRDefault="00B178D5">
      <w:pPr>
        <w:pStyle w:val="Tabladeilustraciones"/>
        <w:tabs>
          <w:tab w:val="right" w:leader="dot" w:pos="8494"/>
        </w:tabs>
        <w:rPr>
          <w:ins w:id="607" w:author="Monica Maria Garro Lopez" w:date="2025-03-21T16:26:00Z"/>
          <w:rFonts w:asciiTheme="minorHAnsi" w:eastAsiaTheme="minorEastAsia" w:hAnsiTheme="minorHAnsi" w:cstheme="minorBidi"/>
          <w:noProof/>
          <w:lang w:val="es-CO" w:eastAsia="es-CO"/>
        </w:rPr>
      </w:pPr>
      <w:ins w:id="608" w:author="Monica Maria Garro Lopez" w:date="2025-03-21T16:26:00Z">
        <w:r w:rsidRPr="00A20E91">
          <w:rPr>
            <w:b/>
            <w:bCs/>
            <w:noProof/>
          </w:rPr>
          <w:t>Figura 29</w:t>
        </w:r>
        <w:r>
          <w:rPr>
            <w:noProof/>
          </w:rPr>
          <w:t>. Configuración del SQL Pool en Azure Synapse. Elaboración propia en la plataforma AWS</w:t>
        </w:r>
        <w:r>
          <w:rPr>
            <w:noProof/>
          </w:rPr>
          <w:tab/>
        </w:r>
        <w:r>
          <w:rPr>
            <w:noProof/>
          </w:rPr>
          <w:fldChar w:fldCharType="begin"/>
        </w:r>
        <w:r>
          <w:rPr>
            <w:noProof/>
          </w:rPr>
          <w:instrText xml:space="preserve"> PAGEREF _Toc193466974 \h </w:instrText>
        </w:r>
      </w:ins>
      <w:r>
        <w:rPr>
          <w:noProof/>
        </w:rPr>
      </w:r>
      <w:r>
        <w:rPr>
          <w:noProof/>
        </w:rPr>
        <w:fldChar w:fldCharType="separate"/>
      </w:r>
      <w:ins w:id="609" w:author="Monica Maria Garro Lopez" w:date="2025-03-21T16:26:00Z">
        <w:r>
          <w:rPr>
            <w:noProof/>
          </w:rPr>
          <w:t>63</w:t>
        </w:r>
        <w:r>
          <w:rPr>
            <w:noProof/>
          </w:rPr>
          <w:fldChar w:fldCharType="end"/>
        </w:r>
      </w:ins>
    </w:p>
    <w:p w14:paraId="4B4CE2CE" w14:textId="0443F22D" w:rsidR="00B178D5" w:rsidRDefault="00B178D5">
      <w:pPr>
        <w:pStyle w:val="Tabladeilustraciones"/>
        <w:tabs>
          <w:tab w:val="right" w:leader="dot" w:pos="8494"/>
        </w:tabs>
        <w:rPr>
          <w:ins w:id="610" w:author="Monica Maria Garro Lopez" w:date="2025-03-21T16:26:00Z"/>
          <w:rFonts w:asciiTheme="minorHAnsi" w:eastAsiaTheme="minorEastAsia" w:hAnsiTheme="minorHAnsi" w:cstheme="minorBidi"/>
          <w:noProof/>
          <w:lang w:val="es-CO" w:eastAsia="es-CO"/>
        </w:rPr>
      </w:pPr>
      <w:ins w:id="611" w:author="Monica Maria Garro Lopez" w:date="2025-03-21T16:26:00Z">
        <w:r w:rsidRPr="00A20E91">
          <w:rPr>
            <w:b/>
            <w:bCs/>
            <w:noProof/>
          </w:rPr>
          <w:t>Figura</w:t>
        </w:r>
        <w:r>
          <w:rPr>
            <w:noProof/>
          </w:rPr>
          <w:t xml:space="preserve"> 30. Creación de tabla de hechos y dimensiones. Elaboración propia en la plataforma AWS</w:t>
        </w:r>
        <w:r>
          <w:rPr>
            <w:noProof/>
          </w:rPr>
          <w:tab/>
        </w:r>
        <w:r>
          <w:rPr>
            <w:noProof/>
          </w:rPr>
          <w:fldChar w:fldCharType="begin"/>
        </w:r>
        <w:r>
          <w:rPr>
            <w:noProof/>
          </w:rPr>
          <w:instrText xml:space="preserve"> PAGEREF _Toc193466975 \h </w:instrText>
        </w:r>
      </w:ins>
      <w:r>
        <w:rPr>
          <w:noProof/>
        </w:rPr>
      </w:r>
      <w:r>
        <w:rPr>
          <w:noProof/>
        </w:rPr>
        <w:fldChar w:fldCharType="separate"/>
      </w:r>
      <w:ins w:id="612" w:author="Monica Maria Garro Lopez" w:date="2025-03-21T16:26:00Z">
        <w:r>
          <w:rPr>
            <w:noProof/>
          </w:rPr>
          <w:t>63</w:t>
        </w:r>
        <w:r>
          <w:rPr>
            <w:noProof/>
          </w:rPr>
          <w:fldChar w:fldCharType="end"/>
        </w:r>
      </w:ins>
    </w:p>
    <w:p w14:paraId="5FA5E4E2" w14:textId="440E429C" w:rsidR="00B178D5" w:rsidRDefault="00B178D5">
      <w:pPr>
        <w:pStyle w:val="Tabladeilustraciones"/>
        <w:tabs>
          <w:tab w:val="right" w:leader="dot" w:pos="8494"/>
        </w:tabs>
        <w:rPr>
          <w:ins w:id="613" w:author="Monica Maria Garro Lopez" w:date="2025-03-21T16:26:00Z"/>
          <w:rFonts w:asciiTheme="minorHAnsi" w:eastAsiaTheme="minorEastAsia" w:hAnsiTheme="minorHAnsi" w:cstheme="minorBidi"/>
          <w:noProof/>
          <w:lang w:val="es-CO" w:eastAsia="es-CO"/>
        </w:rPr>
      </w:pPr>
      <w:ins w:id="614" w:author="Monica Maria Garro Lopez" w:date="2025-03-21T16:26:00Z">
        <w:r w:rsidRPr="00A20E91">
          <w:rPr>
            <w:b/>
            <w:bCs/>
            <w:noProof/>
          </w:rPr>
          <w:t>Figura 31</w:t>
        </w:r>
        <w:r>
          <w:rPr>
            <w:noProof/>
          </w:rPr>
          <w:t>. Carga de datos desde csv. Elaboración propia en la plataforma AWS</w:t>
        </w:r>
        <w:r>
          <w:rPr>
            <w:noProof/>
          </w:rPr>
          <w:tab/>
        </w:r>
        <w:r>
          <w:rPr>
            <w:noProof/>
          </w:rPr>
          <w:fldChar w:fldCharType="begin"/>
        </w:r>
        <w:r>
          <w:rPr>
            <w:noProof/>
          </w:rPr>
          <w:instrText xml:space="preserve"> PAGEREF _Toc193466976 \h </w:instrText>
        </w:r>
      </w:ins>
      <w:r>
        <w:rPr>
          <w:noProof/>
        </w:rPr>
      </w:r>
      <w:r>
        <w:rPr>
          <w:noProof/>
        </w:rPr>
        <w:fldChar w:fldCharType="separate"/>
      </w:r>
      <w:ins w:id="615" w:author="Monica Maria Garro Lopez" w:date="2025-03-21T16:26:00Z">
        <w:r>
          <w:rPr>
            <w:noProof/>
          </w:rPr>
          <w:t>63</w:t>
        </w:r>
        <w:r>
          <w:rPr>
            <w:noProof/>
          </w:rPr>
          <w:fldChar w:fldCharType="end"/>
        </w:r>
      </w:ins>
    </w:p>
    <w:p w14:paraId="7A4A8917" w14:textId="6122C813" w:rsidR="00B178D5" w:rsidRDefault="00B178D5">
      <w:pPr>
        <w:pStyle w:val="Tabladeilustraciones"/>
        <w:tabs>
          <w:tab w:val="right" w:leader="dot" w:pos="8494"/>
        </w:tabs>
        <w:rPr>
          <w:ins w:id="616" w:author="Monica Maria Garro Lopez" w:date="2025-03-21T16:26:00Z"/>
          <w:rFonts w:asciiTheme="minorHAnsi" w:eastAsiaTheme="minorEastAsia" w:hAnsiTheme="minorHAnsi" w:cstheme="minorBidi"/>
          <w:noProof/>
          <w:lang w:val="es-CO" w:eastAsia="es-CO"/>
        </w:rPr>
      </w:pPr>
      <w:ins w:id="617" w:author="Monica Maria Garro Lopez" w:date="2025-03-21T16:26:00Z">
        <w:r w:rsidRPr="00A20E91">
          <w:rPr>
            <w:b/>
            <w:bCs/>
            <w:noProof/>
          </w:rPr>
          <w:t>Figura 32</w:t>
        </w:r>
        <w:r>
          <w:rPr>
            <w:noProof/>
          </w:rPr>
          <w:t>. Consulta para análisis de datos</w:t>
        </w:r>
        <w:r>
          <w:rPr>
            <w:noProof/>
          </w:rPr>
          <w:tab/>
        </w:r>
        <w:r>
          <w:rPr>
            <w:noProof/>
          </w:rPr>
          <w:fldChar w:fldCharType="begin"/>
        </w:r>
        <w:r>
          <w:rPr>
            <w:noProof/>
          </w:rPr>
          <w:instrText xml:space="preserve"> PAGEREF _Toc193466977 \h </w:instrText>
        </w:r>
      </w:ins>
      <w:r>
        <w:rPr>
          <w:noProof/>
        </w:rPr>
      </w:r>
      <w:r>
        <w:rPr>
          <w:noProof/>
        </w:rPr>
        <w:fldChar w:fldCharType="separate"/>
      </w:r>
      <w:ins w:id="618" w:author="Monica Maria Garro Lopez" w:date="2025-03-21T16:26:00Z">
        <w:r>
          <w:rPr>
            <w:noProof/>
          </w:rPr>
          <w:t>64</w:t>
        </w:r>
        <w:r>
          <w:rPr>
            <w:noProof/>
          </w:rPr>
          <w:fldChar w:fldCharType="end"/>
        </w:r>
      </w:ins>
    </w:p>
    <w:p w14:paraId="187A3324" w14:textId="6E57132B" w:rsidR="00B178D5" w:rsidRDefault="00B178D5">
      <w:pPr>
        <w:pStyle w:val="Tabladeilustraciones"/>
        <w:tabs>
          <w:tab w:val="right" w:leader="dot" w:pos="8494"/>
        </w:tabs>
        <w:rPr>
          <w:ins w:id="619" w:author="Monica Maria Garro Lopez" w:date="2025-03-21T16:26:00Z"/>
          <w:rFonts w:asciiTheme="minorHAnsi" w:eastAsiaTheme="minorEastAsia" w:hAnsiTheme="minorHAnsi" w:cstheme="minorBidi"/>
          <w:noProof/>
          <w:lang w:val="es-CO" w:eastAsia="es-CO"/>
        </w:rPr>
      </w:pPr>
      <w:ins w:id="620" w:author="Monica Maria Garro Lopez" w:date="2025-03-21T16:26:00Z">
        <w:r w:rsidRPr="00A20E91">
          <w:rPr>
            <w:b/>
            <w:bCs/>
            <w:noProof/>
          </w:rPr>
          <w:t>Figura 41</w:t>
        </w:r>
        <w:r>
          <w:rPr>
            <w:noProof/>
          </w:rPr>
          <w:t>. Arquitectura Medallion.</w:t>
        </w:r>
        <w:r w:rsidRPr="00A20E91">
          <w:rPr>
            <w:noProof/>
            <w:color w:val="000000"/>
          </w:rPr>
          <w:t>(Núria, n.d.-b)</w:t>
        </w:r>
        <w:r>
          <w:rPr>
            <w:noProof/>
          </w:rPr>
          <w:tab/>
        </w:r>
        <w:r>
          <w:rPr>
            <w:noProof/>
          </w:rPr>
          <w:fldChar w:fldCharType="begin"/>
        </w:r>
        <w:r>
          <w:rPr>
            <w:noProof/>
          </w:rPr>
          <w:instrText xml:space="preserve"> PAGEREF _Toc193466978 \h </w:instrText>
        </w:r>
      </w:ins>
      <w:r>
        <w:rPr>
          <w:noProof/>
        </w:rPr>
      </w:r>
      <w:r>
        <w:rPr>
          <w:noProof/>
        </w:rPr>
        <w:fldChar w:fldCharType="separate"/>
      </w:r>
      <w:ins w:id="621" w:author="Monica Maria Garro Lopez" w:date="2025-03-21T16:26:00Z">
        <w:r>
          <w:rPr>
            <w:noProof/>
          </w:rPr>
          <w:t>64</w:t>
        </w:r>
        <w:r>
          <w:rPr>
            <w:noProof/>
          </w:rPr>
          <w:fldChar w:fldCharType="end"/>
        </w:r>
      </w:ins>
    </w:p>
    <w:p w14:paraId="2308A241" w14:textId="588049E7" w:rsidR="00B178D5" w:rsidRDefault="00B178D5">
      <w:pPr>
        <w:pStyle w:val="Tabladeilustraciones"/>
        <w:tabs>
          <w:tab w:val="right" w:leader="dot" w:pos="8494"/>
        </w:tabs>
        <w:rPr>
          <w:ins w:id="622" w:author="Monica Maria Garro Lopez" w:date="2025-03-21T16:26:00Z"/>
          <w:rFonts w:asciiTheme="minorHAnsi" w:eastAsiaTheme="minorEastAsia" w:hAnsiTheme="minorHAnsi" w:cstheme="minorBidi"/>
          <w:noProof/>
          <w:lang w:val="es-CO" w:eastAsia="es-CO"/>
        </w:rPr>
      </w:pPr>
      <w:ins w:id="623" w:author="Monica Maria Garro Lopez" w:date="2025-03-21T16:26:00Z">
        <w:r w:rsidRPr="00A20E91">
          <w:rPr>
            <w:b/>
            <w:bCs/>
            <w:noProof/>
          </w:rPr>
          <w:t>Figura 42</w:t>
        </w:r>
        <w:r>
          <w:rPr>
            <w:noProof/>
          </w:rPr>
          <w:t>. Creación de Clúster.  Elaboración propia en la plataforma Databricks</w:t>
        </w:r>
        <w:r>
          <w:rPr>
            <w:noProof/>
          </w:rPr>
          <w:tab/>
        </w:r>
        <w:r>
          <w:rPr>
            <w:noProof/>
          </w:rPr>
          <w:fldChar w:fldCharType="begin"/>
        </w:r>
        <w:r>
          <w:rPr>
            <w:noProof/>
          </w:rPr>
          <w:instrText xml:space="preserve"> PAGEREF _Toc193466979 \h </w:instrText>
        </w:r>
      </w:ins>
      <w:r>
        <w:rPr>
          <w:noProof/>
        </w:rPr>
      </w:r>
      <w:r>
        <w:rPr>
          <w:noProof/>
        </w:rPr>
        <w:fldChar w:fldCharType="separate"/>
      </w:r>
      <w:ins w:id="624" w:author="Monica Maria Garro Lopez" w:date="2025-03-21T16:26:00Z">
        <w:r>
          <w:rPr>
            <w:noProof/>
          </w:rPr>
          <w:t>65</w:t>
        </w:r>
        <w:r>
          <w:rPr>
            <w:noProof/>
          </w:rPr>
          <w:fldChar w:fldCharType="end"/>
        </w:r>
      </w:ins>
    </w:p>
    <w:p w14:paraId="1D45579B" w14:textId="387470AC" w:rsidR="00B178D5" w:rsidRDefault="00B178D5">
      <w:pPr>
        <w:pStyle w:val="Tabladeilustraciones"/>
        <w:tabs>
          <w:tab w:val="right" w:leader="dot" w:pos="8494"/>
        </w:tabs>
        <w:rPr>
          <w:ins w:id="625" w:author="Monica Maria Garro Lopez" w:date="2025-03-21T16:26:00Z"/>
          <w:rFonts w:asciiTheme="minorHAnsi" w:eastAsiaTheme="minorEastAsia" w:hAnsiTheme="minorHAnsi" w:cstheme="minorBidi"/>
          <w:noProof/>
          <w:lang w:val="es-CO" w:eastAsia="es-CO"/>
        </w:rPr>
      </w:pPr>
      <w:ins w:id="626" w:author="Monica Maria Garro Lopez" w:date="2025-03-21T16:26:00Z">
        <w:r w:rsidRPr="00A20E91">
          <w:rPr>
            <w:b/>
            <w:bCs/>
            <w:noProof/>
          </w:rPr>
          <w:t>Figura 43</w:t>
        </w:r>
        <w:r>
          <w:rPr>
            <w:noProof/>
          </w:rPr>
          <w:t>. Creación del Workspace. Elaboración propia en la plataforma Databricks</w:t>
        </w:r>
        <w:r>
          <w:rPr>
            <w:noProof/>
          </w:rPr>
          <w:tab/>
        </w:r>
        <w:r>
          <w:rPr>
            <w:noProof/>
          </w:rPr>
          <w:fldChar w:fldCharType="begin"/>
        </w:r>
        <w:r>
          <w:rPr>
            <w:noProof/>
          </w:rPr>
          <w:instrText xml:space="preserve"> PAGEREF _Toc193466980 \h </w:instrText>
        </w:r>
      </w:ins>
      <w:r>
        <w:rPr>
          <w:noProof/>
        </w:rPr>
      </w:r>
      <w:r>
        <w:rPr>
          <w:noProof/>
        </w:rPr>
        <w:fldChar w:fldCharType="separate"/>
      </w:r>
      <w:ins w:id="627" w:author="Monica Maria Garro Lopez" w:date="2025-03-21T16:26:00Z">
        <w:r>
          <w:rPr>
            <w:noProof/>
          </w:rPr>
          <w:t>65</w:t>
        </w:r>
        <w:r>
          <w:rPr>
            <w:noProof/>
          </w:rPr>
          <w:fldChar w:fldCharType="end"/>
        </w:r>
      </w:ins>
    </w:p>
    <w:p w14:paraId="083E8D6F" w14:textId="1B3D4356" w:rsidR="00B178D5" w:rsidRDefault="00B178D5">
      <w:pPr>
        <w:pStyle w:val="Tabladeilustraciones"/>
        <w:tabs>
          <w:tab w:val="right" w:leader="dot" w:pos="8494"/>
        </w:tabs>
        <w:rPr>
          <w:ins w:id="628" w:author="Monica Maria Garro Lopez" w:date="2025-03-21T16:26:00Z"/>
          <w:rFonts w:asciiTheme="minorHAnsi" w:eastAsiaTheme="minorEastAsia" w:hAnsiTheme="minorHAnsi" w:cstheme="minorBidi"/>
          <w:noProof/>
          <w:lang w:val="es-CO" w:eastAsia="es-CO"/>
        </w:rPr>
      </w:pPr>
      <w:ins w:id="629" w:author="Monica Maria Garro Lopez" w:date="2025-03-21T16:26:00Z">
        <w:r w:rsidRPr="00A20E91">
          <w:rPr>
            <w:b/>
            <w:bCs/>
            <w:noProof/>
          </w:rPr>
          <w:t>Figura 44</w:t>
        </w:r>
        <w:r>
          <w:rPr>
            <w:noProof/>
          </w:rPr>
          <w:t>. Directorio principal. Elaboración propia en la plataforma Databricks</w:t>
        </w:r>
        <w:r>
          <w:rPr>
            <w:noProof/>
          </w:rPr>
          <w:tab/>
        </w:r>
        <w:r>
          <w:rPr>
            <w:noProof/>
          </w:rPr>
          <w:fldChar w:fldCharType="begin"/>
        </w:r>
        <w:r>
          <w:rPr>
            <w:noProof/>
          </w:rPr>
          <w:instrText xml:space="preserve"> PAGEREF _Toc193466981 \h </w:instrText>
        </w:r>
      </w:ins>
      <w:r>
        <w:rPr>
          <w:noProof/>
        </w:rPr>
      </w:r>
      <w:r>
        <w:rPr>
          <w:noProof/>
        </w:rPr>
        <w:fldChar w:fldCharType="separate"/>
      </w:r>
      <w:ins w:id="630" w:author="Monica Maria Garro Lopez" w:date="2025-03-21T16:26:00Z">
        <w:r>
          <w:rPr>
            <w:noProof/>
          </w:rPr>
          <w:t>65</w:t>
        </w:r>
        <w:r>
          <w:rPr>
            <w:noProof/>
          </w:rPr>
          <w:fldChar w:fldCharType="end"/>
        </w:r>
      </w:ins>
    </w:p>
    <w:p w14:paraId="62C490AC" w14:textId="141F54CA" w:rsidR="00B178D5" w:rsidRDefault="00B178D5">
      <w:pPr>
        <w:pStyle w:val="Tabladeilustraciones"/>
        <w:tabs>
          <w:tab w:val="right" w:leader="dot" w:pos="8494"/>
        </w:tabs>
        <w:rPr>
          <w:ins w:id="631" w:author="Monica Maria Garro Lopez" w:date="2025-03-21T16:26:00Z"/>
          <w:rFonts w:asciiTheme="minorHAnsi" w:eastAsiaTheme="minorEastAsia" w:hAnsiTheme="minorHAnsi" w:cstheme="minorBidi"/>
          <w:noProof/>
          <w:lang w:val="es-CO" w:eastAsia="es-CO"/>
        </w:rPr>
      </w:pPr>
      <w:ins w:id="632" w:author="Monica Maria Garro Lopez" w:date="2025-03-21T16:26:00Z">
        <w:r w:rsidRPr="00A20E91">
          <w:rPr>
            <w:b/>
            <w:bCs/>
            <w:noProof/>
          </w:rPr>
          <w:t>Figura 45</w:t>
        </w:r>
        <w:r>
          <w:rPr>
            <w:noProof/>
          </w:rPr>
          <w:t>.  Subdirectorio de Capa Bronze. Elaboración propia en la plataforma Databricks</w:t>
        </w:r>
        <w:r>
          <w:rPr>
            <w:noProof/>
          </w:rPr>
          <w:tab/>
        </w:r>
        <w:r>
          <w:rPr>
            <w:noProof/>
          </w:rPr>
          <w:fldChar w:fldCharType="begin"/>
        </w:r>
        <w:r>
          <w:rPr>
            <w:noProof/>
          </w:rPr>
          <w:instrText xml:space="preserve"> PAGEREF _Toc193466982 \h </w:instrText>
        </w:r>
      </w:ins>
      <w:r>
        <w:rPr>
          <w:noProof/>
        </w:rPr>
      </w:r>
      <w:r>
        <w:rPr>
          <w:noProof/>
        </w:rPr>
        <w:fldChar w:fldCharType="separate"/>
      </w:r>
      <w:ins w:id="633" w:author="Monica Maria Garro Lopez" w:date="2025-03-21T16:26:00Z">
        <w:r>
          <w:rPr>
            <w:noProof/>
          </w:rPr>
          <w:t>66</w:t>
        </w:r>
        <w:r>
          <w:rPr>
            <w:noProof/>
          </w:rPr>
          <w:fldChar w:fldCharType="end"/>
        </w:r>
      </w:ins>
    </w:p>
    <w:p w14:paraId="29EEFCEA" w14:textId="37BF90BF" w:rsidR="00B178D5" w:rsidRDefault="00B178D5">
      <w:pPr>
        <w:pStyle w:val="Tabladeilustraciones"/>
        <w:tabs>
          <w:tab w:val="right" w:leader="dot" w:pos="8494"/>
        </w:tabs>
        <w:rPr>
          <w:ins w:id="634" w:author="Monica Maria Garro Lopez" w:date="2025-03-21T16:26:00Z"/>
          <w:rFonts w:asciiTheme="minorHAnsi" w:eastAsiaTheme="minorEastAsia" w:hAnsiTheme="minorHAnsi" w:cstheme="minorBidi"/>
          <w:noProof/>
          <w:lang w:val="es-CO" w:eastAsia="es-CO"/>
        </w:rPr>
      </w:pPr>
      <w:ins w:id="635" w:author="Monica Maria Garro Lopez" w:date="2025-03-21T16:26:00Z">
        <w:r w:rsidRPr="00A20E91">
          <w:rPr>
            <w:b/>
            <w:bCs/>
            <w:noProof/>
          </w:rPr>
          <w:t>Figura 46</w:t>
        </w:r>
        <w:r>
          <w:rPr>
            <w:noProof/>
          </w:rPr>
          <w:t>. Ingesta de datos crudos. Elaboración propia en la plataforma Databricks</w:t>
        </w:r>
        <w:r>
          <w:rPr>
            <w:noProof/>
          </w:rPr>
          <w:tab/>
        </w:r>
        <w:r>
          <w:rPr>
            <w:noProof/>
          </w:rPr>
          <w:fldChar w:fldCharType="begin"/>
        </w:r>
        <w:r>
          <w:rPr>
            <w:noProof/>
          </w:rPr>
          <w:instrText xml:space="preserve"> PAGEREF _Toc193466983 \h </w:instrText>
        </w:r>
      </w:ins>
      <w:r>
        <w:rPr>
          <w:noProof/>
        </w:rPr>
      </w:r>
      <w:r>
        <w:rPr>
          <w:noProof/>
        </w:rPr>
        <w:fldChar w:fldCharType="separate"/>
      </w:r>
      <w:ins w:id="636" w:author="Monica Maria Garro Lopez" w:date="2025-03-21T16:26:00Z">
        <w:r>
          <w:rPr>
            <w:noProof/>
          </w:rPr>
          <w:t>66</w:t>
        </w:r>
        <w:r>
          <w:rPr>
            <w:noProof/>
          </w:rPr>
          <w:fldChar w:fldCharType="end"/>
        </w:r>
      </w:ins>
    </w:p>
    <w:p w14:paraId="50695C19" w14:textId="3583A7DB" w:rsidR="00B178D5" w:rsidRDefault="00B178D5">
      <w:pPr>
        <w:pStyle w:val="Tabladeilustraciones"/>
        <w:tabs>
          <w:tab w:val="right" w:leader="dot" w:pos="8494"/>
        </w:tabs>
        <w:rPr>
          <w:ins w:id="637" w:author="Monica Maria Garro Lopez" w:date="2025-03-21T16:26:00Z"/>
          <w:rFonts w:asciiTheme="minorHAnsi" w:eastAsiaTheme="minorEastAsia" w:hAnsiTheme="minorHAnsi" w:cstheme="minorBidi"/>
          <w:noProof/>
          <w:lang w:val="es-CO" w:eastAsia="es-CO"/>
        </w:rPr>
      </w:pPr>
      <w:ins w:id="638" w:author="Monica Maria Garro Lopez" w:date="2025-03-21T16:26:00Z">
        <w:r w:rsidRPr="00A20E91">
          <w:rPr>
            <w:b/>
            <w:bCs/>
            <w:noProof/>
          </w:rPr>
          <w:t>Figura 47</w:t>
        </w:r>
        <w:r>
          <w:rPr>
            <w:noProof/>
          </w:rPr>
          <w:t>. Transformación de datos y almacenamiento en capa Silver. Elaboración propia en la plataforma Databricks</w:t>
        </w:r>
        <w:r>
          <w:rPr>
            <w:noProof/>
          </w:rPr>
          <w:tab/>
        </w:r>
        <w:r>
          <w:rPr>
            <w:noProof/>
          </w:rPr>
          <w:fldChar w:fldCharType="begin"/>
        </w:r>
        <w:r>
          <w:rPr>
            <w:noProof/>
          </w:rPr>
          <w:instrText xml:space="preserve"> PAGEREF _Toc193466984 \h </w:instrText>
        </w:r>
      </w:ins>
      <w:r>
        <w:rPr>
          <w:noProof/>
        </w:rPr>
      </w:r>
      <w:r>
        <w:rPr>
          <w:noProof/>
        </w:rPr>
        <w:fldChar w:fldCharType="separate"/>
      </w:r>
      <w:ins w:id="639" w:author="Monica Maria Garro Lopez" w:date="2025-03-21T16:26:00Z">
        <w:r>
          <w:rPr>
            <w:noProof/>
          </w:rPr>
          <w:t>67</w:t>
        </w:r>
        <w:r>
          <w:rPr>
            <w:noProof/>
          </w:rPr>
          <w:fldChar w:fldCharType="end"/>
        </w:r>
      </w:ins>
    </w:p>
    <w:p w14:paraId="74FF02AC" w14:textId="0F71401A" w:rsidR="00B178D5" w:rsidRDefault="00B178D5">
      <w:pPr>
        <w:pStyle w:val="Tabladeilustraciones"/>
        <w:tabs>
          <w:tab w:val="right" w:leader="dot" w:pos="8494"/>
        </w:tabs>
        <w:rPr>
          <w:ins w:id="640" w:author="Monica Maria Garro Lopez" w:date="2025-03-21T16:26:00Z"/>
          <w:rFonts w:asciiTheme="minorHAnsi" w:eastAsiaTheme="minorEastAsia" w:hAnsiTheme="minorHAnsi" w:cstheme="minorBidi"/>
          <w:noProof/>
          <w:lang w:val="es-CO" w:eastAsia="es-CO"/>
        </w:rPr>
      </w:pPr>
      <w:ins w:id="641" w:author="Monica Maria Garro Lopez" w:date="2025-03-21T16:26:00Z">
        <w:r w:rsidRPr="00A20E91">
          <w:rPr>
            <w:b/>
            <w:bCs/>
            <w:noProof/>
          </w:rPr>
          <w:t>Figura 48</w:t>
        </w:r>
        <w:r>
          <w:rPr>
            <w:noProof/>
          </w:rPr>
          <w:t>. Validación de resultados en Capa Gold. Elaboración propia en la plataforma Databricks</w:t>
        </w:r>
        <w:r>
          <w:rPr>
            <w:noProof/>
          </w:rPr>
          <w:tab/>
        </w:r>
        <w:r>
          <w:rPr>
            <w:noProof/>
          </w:rPr>
          <w:fldChar w:fldCharType="begin"/>
        </w:r>
        <w:r>
          <w:rPr>
            <w:noProof/>
          </w:rPr>
          <w:instrText xml:space="preserve"> PAGEREF _Toc193466985 \h </w:instrText>
        </w:r>
      </w:ins>
      <w:r>
        <w:rPr>
          <w:noProof/>
        </w:rPr>
      </w:r>
      <w:r>
        <w:rPr>
          <w:noProof/>
        </w:rPr>
        <w:fldChar w:fldCharType="separate"/>
      </w:r>
      <w:ins w:id="642" w:author="Monica Maria Garro Lopez" w:date="2025-03-21T16:26:00Z">
        <w:r>
          <w:rPr>
            <w:noProof/>
          </w:rPr>
          <w:t>67</w:t>
        </w:r>
        <w:r>
          <w:rPr>
            <w:noProof/>
          </w:rPr>
          <w:fldChar w:fldCharType="end"/>
        </w:r>
      </w:ins>
    </w:p>
    <w:p w14:paraId="76166748" w14:textId="1F9B90D5" w:rsidR="00B178D5" w:rsidRDefault="00B178D5">
      <w:pPr>
        <w:pStyle w:val="Tabladeilustraciones"/>
        <w:tabs>
          <w:tab w:val="right" w:leader="dot" w:pos="8494"/>
        </w:tabs>
        <w:rPr>
          <w:ins w:id="643" w:author="Monica Maria Garro Lopez" w:date="2025-03-21T16:26:00Z"/>
          <w:rFonts w:asciiTheme="minorHAnsi" w:eastAsiaTheme="minorEastAsia" w:hAnsiTheme="minorHAnsi" w:cstheme="minorBidi"/>
          <w:noProof/>
          <w:lang w:val="es-CO" w:eastAsia="es-CO"/>
        </w:rPr>
      </w:pPr>
      <w:ins w:id="644" w:author="Monica Maria Garro Lopez" w:date="2025-03-21T16:26:00Z">
        <w:r w:rsidRPr="00A20E91">
          <w:rPr>
            <w:b/>
            <w:bCs/>
            <w:noProof/>
          </w:rPr>
          <w:t>Figura 49</w:t>
        </w:r>
        <w:r>
          <w:rPr>
            <w:noProof/>
          </w:rPr>
          <w:t>. Transformaciones en la Capa Gold. Elaboración propia en la plataforma Databricks</w:t>
        </w:r>
        <w:r>
          <w:rPr>
            <w:noProof/>
          </w:rPr>
          <w:tab/>
        </w:r>
        <w:r>
          <w:rPr>
            <w:noProof/>
          </w:rPr>
          <w:fldChar w:fldCharType="begin"/>
        </w:r>
        <w:r>
          <w:rPr>
            <w:noProof/>
          </w:rPr>
          <w:instrText xml:space="preserve"> PAGEREF _Toc193466986 \h </w:instrText>
        </w:r>
      </w:ins>
      <w:r>
        <w:rPr>
          <w:noProof/>
        </w:rPr>
      </w:r>
      <w:r>
        <w:rPr>
          <w:noProof/>
        </w:rPr>
        <w:fldChar w:fldCharType="separate"/>
      </w:r>
      <w:ins w:id="645" w:author="Monica Maria Garro Lopez" w:date="2025-03-21T16:26:00Z">
        <w:r>
          <w:rPr>
            <w:noProof/>
          </w:rPr>
          <w:t>68</w:t>
        </w:r>
        <w:r>
          <w:rPr>
            <w:noProof/>
          </w:rPr>
          <w:fldChar w:fldCharType="end"/>
        </w:r>
      </w:ins>
    </w:p>
    <w:p w14:paraId="2DFFEC70" w14:textId="54853D73" w:rsidR="00EB68F8" w:rsidDel="00A065FB" w:rsidRDefault="00EB68F8">
      <w:pPr>
        <w:pStyle w:val="Tabladeilustraciones"/>
        <w:tabs>
          <w:tab w:val="right" w:leader="dot" w:pos="8494"/>
        </w:tabs>
        <w:rPr>
          <w:del w:id="646" w:author="Monica Maria Garro Lopez" w:date="2025-03-10T17:07:00Z"/>
          <w:rFonts w:asciiTheme="minorHAnsi" w:eastAsiaTheme="minorEastAsia" w:hAnsiTheme="minorHAnsi" w:cstheme="minorBidi"/>
          <w:noProof/>
          <w:kern w:val="2"/>
          <w:sz w:val="24"/>
          <w:szCs w:val="24"/>
          <w:lang w:val="es-419" w:eastAsia="es-419"/>
          <w14:ligatures w14:val="standardContextual"/>
        </w:rPr>
      </w:pPr>
      <w:del w:id="647" w:author="Monica Maria Garro Lopez" w:date="2025-03-10T17:07:00Z">
        <w:r w:rsidRPr="00B753A7" w:rsidDel="00A065FB">
          <w:rPr>
            <w:b/>
            <w:bCs/>
            <w:noProof/>
          </w:rPr>
          <w:delText>Figura 1</w:delText>
        </w:r>
        <w:r w:rsidDel="00A065FB">
          <w:rPr>
            <w:noProof/>
          </w:rPr>
          <w:delText xml:space="preserve">. Tipos de datos en Big Data </w:delText>
        </w:r>
        <w:r w:rsidRPr="00B753A7" w:rsidDel="00A065FB">
          <w:rPr>
            <w:noProof/>
            <w:color w:val="000000"/>
          </w:rPr>
          <w:delText>(Ortega Candel, 2023)</w:delText>
        </w:r>
        <w:r w:rsidDel="00A065FB">
          <w:rPr>
            <w:noProof/>
          </w:rPr>
          <w:tab/>
          <w:delText>10</w:delText>
        </w:r>
      </w:del>
    </w:p>
    <w:p w14:paraId="4E1E3F5B" w14:textId="7D70175F" w:rsidR="00EB68F8" w:rsidDel="00A065FB" w:rsidRDefault="00EB68F8">
      <w:pPr>
        <w:pStyle w:val="Tabladeilustraciones"/>
        <w:tabs>
          <w:tab w:val="right" w:leader="dot" w:pos="8494"/>
        </w:tabs>
        <w:rPr>
          <w:del w:id="648" w:author="Monica Maria Garro Lopez" w:date="2025-03-10T17:07:00Z"/>
          <w:rFonts w:asciiTheme="minorHAnsi" w:eastAsiaTheme="minorEastAsia" w:hAnsiTheme="minorHAnsi" w:cstheme="minorBidi"/>
          <w:noProof/>
          <w:kern w:val="2"/>
          <w:sz w:val="24"/>
          <w:szCs w:val="24"/>
          <w:lang w:val="es-419" w:eastAsia="es-419"/>
          <w14:ligatures w14:val="standardContextual"/>
        </w:rPr>
      </w:pPr>
      <w:del w:id="649" w:author="Monica Maria Garro Lopez" w:date="2025-03-10T17:07:00Z">
        <w:r w:rsidRPr="00B753A7" w:rsidDel="00A065FB">
          <w:rPr>
            <w:b/>
            <w:bCs/>
            <w:noProof/>
          </w:rPr>
          <w:delText>Figura 2</w:delText>
        </w:r>
        <w:r w:rsidDel="00A065FB">
          <w:rPr>
            <w:noProof/>
          </w:rPr>
          <w:delText xml:space="preserve">. Comparación entre ETL y ELT. </w:delText>
        </w:r>
        <w:r w:rsidRPr="00B753A7" w:rsidDel="00A065FB">
          <w:rPr>
            <w:noProof/>
            <w:color w:val="000000"/>
          </w:rPr>
          <w:delText>(Núria, n.d.)</w:delText>
        </w:r>
        <w:r w:rsidDel="00A065FB">
          <w:rPr>
            <w:noProof/>
          </w:rPr>
          <w:tab/>
          <w:delText>12</w:delText>
        </w:r>
      </w:del>
    </w:p>
    <w:p w14:paraId="79716883" w14:textId="2D5D1133" w:rsidR="00EB68F8" w:rsidDel="00A065FB" w:rsidRDefault="00EB68F8">
      <w:pPr>
        <w:pStyle w:val="Tabladeilustraciones"/>
        <w:tabs>
          <w:tab w:val="right" w:leader="dot" w:pos="8494"/>
        </w:tabs>
        <w:rPr>
          <w:del w:id="650" w:author="Monica Maria Garro Lopez" w:date="2025-03-10T17:07:00Z"/>
          <w:rFonts w:asciiTheme="minorHAnsi" w:eastAsiaTheme="minorEastAsia" w:hAnsiTheme="minorHAnsi" w:cstheme="minorBidi"/>
          <w:noProof/>
          <w:kern w:val="2"/>
          <w:sz w:val="24"/>
          <w:szCs w:val="24"/>
          <w:lang w:val="es-419" w:eastAsia="es-419"/>
          <w14:ligatures w14:val="standardContextual"/>
        </w:rPr>
      </w:pPr>
      <w:del w:id="651" w:author="Monica Maria Garro Lopez" w:date="2025-03-10T17:07:00Z">
        <w:r w:rsidRPr="00B753A7" w:rsidDel="00A065FB">
          <w:rPr>
            <w:b/>
            <w:bCs/>
            <w:noProof/>
          </w:rPr>
          <w:delText>Figura 3</w:delText>
        </w:r>
        <w:r w:rsidDel="00A065FB">
          <w:rPr>
            <w:noProof/>
          </w:rPr>
          <w:delText xml:space="preserve">. Comparación entre Data Lake y Data Swamp </w:delText>
        </w:r>
        <w:r w:rsidRPr="00B753A7" w:rsidDel="00A065FB">
          <w:rPr>
            <w:noProof/>
            <w:color w:val="000000"/>
          </w:rPr>
          <w:delText>(Torreglosa, 2023)</w:delText>
        </w:r>
        <w:r w:rsidDel="00A065FB">
          <w:rPr>
            <w:noProof/>
          </w:rPr>
          <w:tab/>
          <w:delText>14</w:delText>
        </w:r>
      </w:del>
    </w:p>
    <w:p w14:paraId="0EC35D5B" w14:textId="4170FAB3" w:rsidR="00EB68F8" w:rsidDel="00A065FB" w:rsidRDefault="00EB68F8">
      <w:pPr>
        <w:pStyle w:val="Tabladeilustraciones"/>
        <w:tabs>
          <w:tab w:val="right" w:leader="dot" w:pos="8494"/>
        </w:tabs>
        <w:rPr>
          <w:del w:id="652" w:author="Monica Maria Garro Lopez" w:date="2025-03-10T17:07:00Z"/>
          <w:rFonts w:asciiTheme="minorHAnsi" w:eastAsiaTheme="minorEastAsia" w:hAnsiTheme="minorHAnsi" w:cstheme="minorBidi"/>
          <w:noProof/>
          <w:kern w:val="2"/>
          <w:sz w:val="24"/>
          <w:szCs w:val="24"/>
          <w:lang w:val="es-419" w:eastAsia="es-419"/>
          <w14:ligatures w14:val="standardContextual"/>
        </w:rPr>
      </w:pPr>
      <w:del w:id="653" w:author="Monica Maria Garro Lopez" w:date="2025-03-10T17:07:00Z">
        <w:r w:rsidRPr="00B753A7" w:rsidDel="00A065FB">
          <w:rPr>
            <w:b/>
            <w:bCs/>
            <w:noProof/>
          </w:rPr>
          <w:delText>Figura 4</w:delText>
        </w:r>
        <w:r w:rsidDel="00A065FB">
          <w:rPr>
            <w:noProof/>
          </w:rPr>
          <w:delText>. Comparativa de Plataformas de Data Lakes Hiperescaladores en la Nube y Soluciones Multicloud. (Fis, 2024)</w:delText>
        </w:r>
        <w:r w:rsidDel="00A065FB">
          <w:rPr>
            <w:noProof/>
          </w:rPr>
          <w:tab/>
          <w:delText>17</w:delText>
        </w:r>
      </w:del>
    </w:p>
    <w:p w14:paraId="77E137F5" w14:textId="3454990A" w:rsidR="00EB68F8" w:rsidDel="00A065FB" w:rsidRDefault="00EB68F8">
      <w:pPr>
        <w:pStyle w:val="Tabladeilustraciones"/>
        <w:tabs>
          <w:tab w:val="right" w:leader="dot" w:pos="8494"/>
        </w:tabs>
        <w:rPr>
          <w:del w:id="654" w:author="Monica Maria Garro Lopez" w:date="2025-03-10T17:07:00Z"/>
          <w:rFonts w:asciiTheme="minorHAnsi" w:eastAsiaTheme="minorEastAsia" w:hAnsiTheme="minorHAnsi" w:cstheme="minorBidi"/>
          <w:noProof/>
          <w:kern w:val="2"/>
          <w:sz w:val="24"/>
          <w:szCs w:val="24"/>
          <w:lang w:val="es-419" w:eastAsia="es-419"/>
          <w14:ligatures w14:val="standardContextual"/>
        </w:rPr>
      </w:pPr>
      <w:del w:id="655" w:author="Monica Maria Garro Lopez" w:date="2025-03-10T17:07:00Z">
        <w:r w:rsidRPr="00B753A7" w:rsidDel="00A065FB">
          <w:rPr>
            <w:b/>
            <w:bCs/>
            <w:noProof/>
          </w:rPr>
          <w:delText>Figura 5</w:delText>
        </w:r>
        <w:r w:rsidDel="00A065FB">
          <w:rPr>
            <w:noProof/>
          </w:rPr>
          <w:delText xml:space="preserve">.  Esquema Estrella </w:delText>
        </w:r>
        <w:r w:rsidRPr="00B753A7" w:rsidDel="00A065FB">
          <w:rPr>
            <w:rFonts w:eastAsia="Times New Roman"/>
            <w:noProof/>
            <w:color w:val="000000"/>
          </w:rPr>
          <w:delText>(¿Qué Es Un Almacén de Datos? | IBM, n.d.)</w:delText>
        </w:r>
        <w:r w:rsidDel="00A065FB">
          <w:rPr>
            <w:noProof/>
          </w:rPr>
          <w:tab/>
          <w:delText>19</w:delText>
        </w:r>
      </w:del>
    </w:p>
    <w:p w14:paraId="162CB249" w14:textId="48F22D79" w:rsidR="00EB68F8" w:rsidDel="00A065FB" w:rsidRDefault="00EB68F8">
      <w:pPr>
        <w:pStyle w:val="Tabladeilustraciones"/>
        <w:tabs>
          <w:tab w:val="right" w:leader="dot" w:pos="8494"/>
        </w:tabs>
        <w:rPr>
          <w:del w:id="656" w:author="Monica Maria Garro Lopez" w:date="2025-03-10T17:07:00Z"/>
          <w:rFonts w:asciiTheme="minorHAnsi" w:eastAsiaTheme="minorEastAsia" w:hAnsiTheme="minorHAnsi" w:cstheme="minorBidi"/>
          <w:noProof/>
          <w:kern w:val="2"/>
          <w:sz w:val="24"/>
          <w:szCs w:val="24"/>
          <w:lang w:val="es-419" w:eastAsia="es-419"/>
          <w14:ligatures w14:val="standardContextual"/>
        </w:rPr>
      </w:pPr>
      <w:del w:id="657" w:author="Monica Maria Garro Lopez" w:date="2025-03-10T17:07:00Z">
        <w:r w:rsidRPr="00B753A7" w:rsidDel="00A065FB">
          <w:rPr>
            <w:b/>
            <w:bCs/>
            <w:noProof/>
          </w:rPr>
          <w:delText>Figura 6</w:delText>
        </w:r>
        <w:r w:rsidDel="00A065FB">
          <w:rPr>
            <w:noProof/>
          </w:rPr>
          <w:delText xml:space="preserve">. Esquema Copo de Nieve </w:delText>
        </w:r>
        <w:r w:rsidRPr="00B753A7" w:rsidDel="00A065FB">
          <w:rPr>
            <w:rFonts w:eastAsia="Times New Roman"/>
            <w:noProof/>
            <w:color w:val="000000"/>
          </w:rPr>
          <w:delText>(¿Qué Es Un Almacén de Datos? | IBM, n.d.)</w:delText>
        </w:r>
        <w:r w:rsidDel="00A065FB">
          <w:rPr>
            <w:noProof/>
          </w:rPr>
          <w:tab/>
          <w:delText>20</w:delText>
        </w:r>
      </w:del>
    </w:p>
    <w:p w14:paraId="4BC04CCC" w14:textId="1833998F" w:rsidR="00EB68F8" w:rsidDel="00A065FB" w:rsidRDefault="00EB68F8">
      <w:pPr>
        <w:pStyle w:val="Tabladeilustraciones"/>
        <w:tabs>
          <w:tab w:val="right" w:leader="dot" w:pos="8494"/>
        </w:tabs>
        <w:rPr>
          <w:del w:id="658" w:author="Monica Maria Garro Lopez" w:date="2025-03-10T17:07:00Z"/>
          <w:rFonts w:asciiTheme="minorHAnsi" w:eastAsiaTheme="minorEastAsia" w:hAnsiTheme="minorHAnsi" w:cstheme="minorBidi"/>
          <w:noProof/>
          <w:kern w:val="2"/>
          <w:sz w:val="24"/>
          <w:szCs w:val="24"/>
          <w:lang w:val="es-419" w:eastAsia="es-419"/>
          <w14:ligatures w14:val="standardContextual"/>
        </w:rPr>
      </w:pPr>
      <w:del w:id="659" w:author="Monica Maria Garro Lopez" w:date="2025-03-10T17:07:00Z">
        <w:r w:rsidRPr="00B753A7" w:rsidDel="00A065FB">
          <w:rPr>
            <w:b/>
            <w:bCs/>
            <w:noProof/>
            <w:lang w:val="es-CO"/>
          </w:rPr>
          <w:delText>Figura 7</w:delText>
        </w:r>
        <w:r w:rsidRPr="00B753A7" w:rsidDel="00A065FB">
          <w:rPr>
            <w:noProof/>
            <w:lang w:val="es-CO"/>
          </w:rPr>
          <w:delText xml:space="preserve">. Método Kimball (Bottom up). </w:delText>
        </w:r>
        <w:r w:rsidDel="00A065FB">
          <w:rPr>
            <w:noProof/>
          </w:rPr>
          <w:delText>Elaboración propia.</w:delText>
        </w:r>
        <w:r w:rsidDel="00A065FB">
          <w:rPr>
            <w:noProof/>
          </w:rPr>
          <w:tab/>
          <w:delText>21</w:delText>
        </w:r>
      </w:del>
    </w:p>
    <w:p w14:paraId="2B4F0361" w14:textId="67B2B247" w:rsidR="00EB68F8" w:rsidDel="00A065FB" w:rsidRDefault="00EB68F8">
      <w:pPr>
        <w:pStyle w:val="Tabladeilustraciones"/>
        <w:tabs>
          <w:tab w:val="right" w:leader="dot" w:pos="8494"/>
        </w:tabs>
        <w:rPr>
          <w:del w:id="660" w:author="Monica Maria Garro Lopez" w:date="2025-03-10T17:07:00Z"/>
          <w:rFonts w:asciiTheme="minorHAnsi" w:eastAsiaTheme="minorEastAsia" w:hAnsiTheme="minorHAnsi" w:cstheme="minorBidi"/>
          <w:noProof/>
          <w:kern w:val="2"/>
          <w:sz w:val="24"/>
          <w:szCs w:val="24"/>
          <w:lang w:val="es-419" w:eastAsia="es-419"/>
          <w14:ligatures w14:val="standardContextual"/>
        </w:rPr>
      </w:pPr>
      <w:del w:id="661" w:author="Monica Maria Garro Lopez" w:date="2025-03-10T17:07:00Z">
        <w:r w:rsidRPr="00B753A7" w:rsidDel="00A065FB">
          <w:rPr>
            <w:b/>
            <w:bCs/>
            <w:noProof/>
            <w:lang w:val="es-CO"/>
          </w:rPr>
          <w:delText>Figura 8</w:delText>
        </w:r>
        <w:r w:rsidRPr="00B753A7" w:rsidDel="00A065FB">
          <w:rPr>
            <w:noProof/>
            <w:lang w:val="es-CO"/>
          </w:rPr>
          <w:delText xml:space="preserve">. Método Inmon (Top down).  </w:delText>
        </w:r>
        <w:r w:rsidDel="00A065FB">
          <w:rPr>
            <w:noProof/>
          </w:rPr>
          <w:delText>Elaboración propia</w:delText>
        </w:r>
        <w:r w:rsidDel="00A065FB">
          <w:rPr>
            <w:noProof/>
          </w:rPr>
          <w:tab/>
          <w:delText>22</w:delText>
        </w:r>
      </w:del>
    </w:p>
    <w:p w14:paraId="0EFAA7FD" w14:textId="11416ED7" w:rsidR="00906358" w:rsidRDefault="008462B5">
      <w:pPr>
        <w:pStyle w:val="Tabladeilustraciones"/>
        <w:tabs>
          <w:tab w:val="right" w:leader="dot" w:pos="8494"/>
        </w:tabs>
        <w:rPr>
          <w:rFonts w:asciiTheme="minorHAnsi" w:eastAsiaTheme="minorEastAsia" w:hAnsiTheme="minorHAnsi" w:cstheme="minorBidi"/>
          <w:lang w:eastAsia="es-ES"/>
        </w:rPr>
      </w:pPr>
      <w:r>
        <w:rPr>
          <w:rStyle w:val="Enlacedelndice"/>
        </w:rPr>
        <w:fldChar w:fldCharType="end"/>
      </w:r>
    </w:p>
    <w:p w14:paraId="30BDDDD8" w14:textId="77777777" w:rsidR="00906358" w:rsidRDefault="00A973DB">
      <w:pPr>
        <w:jc w:val="left"/>
        <w:rPr>
          <w:rFonts w:asciiTheme="majorHAnsi" w:eastAsiaTheme="majorEastAsia" w:hAnsiTheme="majorHAnsi" w:cstheme="majorBidi"/>
          <w:spacing w:val="-10"/>
          <w:sz w:val="56"/>
          <w:szCs w:val="56"/>
        </w:rPr>
      </w:pPr>
      <w:r>
        <w:br w:type="page"/>
      </w:r>
    </w:p>
    <w:p w14:paraId="7EF47ADC" w14:textId="2E19181E" w:rsidR="00906358" w:rsidRDefault="00A973DB">
      <w:pPr>
        <w:pStyle w:val="Ttulo"/>
      </w:pPr>
      <w:r>
        <w:lastRenderedPageBreak/>
        <w:t>Índice de tablas</w:t>
      </w:r>
    </w:p>
    <w:p w14:paraId="13BF0966" w14:textId="77777777" w:rsidR="002D014E" w:rsidRPr="009D74D4" w:rsidRDefault="002D014E" w:rsidP="00EB68F8">
      <w:pPr>
        <w:pStyle w:val="Textoindependiente"/>
      </w:pPr>
    </w:p>
    <w:p w14:paraId="78991C35" w14:textId="40AECEF4" w:rsidR="00B178D5" w:rsidRDefault="00A973DB">
      <w:pPr>
        <w:pStyle w:val="Tabladeilustraciones"/>
        <w:tabs>
          <w:tab w:val="right" w:leader="dot" w:pos="8494"/>
        </w:tabs>
        <w:rPr>
          <w:ins w:id="662" w:author="Monica Maria Garro Lopez" w:date="2025-03-21T16:26:00Z"/>
          <w:rFonts w:asciiTheme="minorHAnsi" w:eastAsiaTheme="minorEastAsia" w:hAnsiTheme="minorHAnsi" w:cstheme="minorBidi"/>
          <w:noProof/>
          <w:lang w:val="es-CO" w:eastAsia="es-CO"/>
        </w:rPr>
      </w:pPr>
      <w:r>
        <w:fldChar w:fldCharType="begin"/>
      </w:r>
      <w:r>
        <w:rPr>
          <w:rStyle w:val="Enlacedelndice"/>
        </w:rPr>
        <w:instrText>TOC \c "Tabla"</w:instrText>
      </w:r>
      <w:r>
        <w:rPr>
          <w:rStyle w:val="Enlacedelndice"/>
        </w:rPr>
        <w:fldChar w:fldCharType="separate"/>
      </w:r>
      <w:ins w:id="663" w:author="Monica Maria Garro Lopez" w:date="2025-03-21T16:26:00Z">
        <w:r w:rsidR="00B178D5" w:rsidRPr="00C11676">
          <w:rPr>
            <w:b/>
            <w:bCs/>
            <w:noProof/>
          </w:rPr>
          <w:t>Tabla 1</w:t>
        </w:r>
        <w:r w:rsidR="00B178D5">
          <w:rPr>
            <w:noProof/>
          </w:rPr>
          <w:t>.  Comparación entre las metodologías Kimball e Inmon. Elaboración propia</w:t>
        </w:r>
        <w:r w:rsidR="00B178D5">
          <w:rPr>
            <w:noProof/>
          </w:rPr>
          <w:tab/>
        </w:r>
        <w:r w:rsidR="00B178D5">
          <w:rPr>
            <w:noProof/>
          </w:rPr>
          <w:fldChar w:fldCharType="begin"/>
        </w:r>
        <w:r w:rsidR="00B178D5">
          <w:rPr>
            <w:noProof/>
          </w:rPr>
          <w:instrText xml:space="preserve"> PAGEREF _Toc193466987 \h </w:instrText>
        </w:r>
      </w:ins>
      <w:r w:rsidR="00B178D5">
        <w:rPr>
          <w:noProof/>
        </w:rPr>
      </w:r>
      <w:r w:rsidR="00B178D5">
        <w:rPr>
          <w:noProof/>
        </w:rPr>
        <w:fldChar w:fldCharType="separate"/>
      </w:r>
      <w:ins w:id="664" w:author="Monica Maria Garro Lopez" w:date="2025-03-21T16:26:00Z">
        <w:r w:rsidR="00B178D5">
          <w:rPr>
            <w:noProof/>
          </w:rPr>
          <w:t>25</w:t>
        </w:r>
        <w:r w:rsidR="00B178D5">
          <w:rPr>
            <w:noProof/>
          </w:rPr>
          <w:fldChar w:fldCharType="end"/>
        </w:r>
      </w:ins>
    </w:p>
    <w:p w14:paraId="24DC22DA" w14:textId="6331515F" w:rsidR="00B178D5" w:rsidRDefault="00B178D5">
      <w:pPr>
        <w:pStyle w:val="Tabladeilustraciones"/>
        <w:tabs>
          <w:tab w:val="right" w:leader="dot" w:pos="8494"/>
        </w:tabs>
        <w:rPr>
          <w:ins w:id="665" w:author="Monica Maria Garro Lopez" w:date="2025-03-21T16:26:00Z"/>
          <w:rFonts w:asciiTheme="minorHAnsi" w:eastAsiaTheme="minorEastAsia" w:hAnsiTheme="minorHAnsi" w:cstheme="minorBidi"/>
          <w:noProof/>
          <w:lang w:val="es-CO" w:eastAsia="es-CO"/>
        </w:rPr>
      </w:pPr>
      <w:ins w:id="666" w:author="Monica Maria Garro Lopez" w:date="2025-03-21T16:26:00Z">
        <w:r w:rsidRPr="00C11676">
          <w:rPr>
            <w:b/>
            <w:bCs/>
            <w:noProof/>
          </w:rPr>
          <w:t>Tabla 2</w:t>
        </w:r>
        <w:r>
          <w:rPr>
            <w:noProof/>
          </w:rPr>
          <w:t>. Comparación entre Data Lake y Data Warehouse.  Elaboración Propia. Fuente: (Azzabi et al. 2024); (Dubey, 2020); (Divya Meena et al.(n.d.); (Harby y Zulkernine, 2025); Nambiar y Mundra 2022).</w:t>
        </w:r>
        <w:r>
          <w:rPr>
            <w:noProof/>
          </w:rPr>
          <w:tab/>
        </w:r>
        <w:r>
          <w:rPr>
            <w:noProof/>
          </w:rPr>
          <w:fldChar w:fldCharType="begin"/>
        </w:r>
        <w:r>
          <w:rPr>
            <w:noProof/>
          </w:rPr>
          <w:instrText xml:space="preserve"> PAGEREF _Toc193466988 \h </w:instrText>
        </w:r>
      </w:ins>
      <w:r>
        <w:rPr>
          <w:noProof/>
        </w:rPr>
      </w:r>
      <w:r>
        <w:rPr>
          <w:noProof/>
        </w:rPr>
        <w:fldChar w:fldCharType="separate"/>
      </w:r>
      <w:ins w:id="667" w:author="Monica Maria Garro Lopez" w:date="2025-03-21T16:26:00Z">
        <w:r>
          <w:rPr>
            <w:noProof/>
          </w:rPr>
          <w:t>26</w:t>
        </w:r>
        <w:r>
          <w:rPr>
            <w:noProof/>
          </w:rPr>
          <w:fldChar w:fldCharType="end"/>
        </w:r>
      </w:ins>
    </w:p>
    <w:p w14:paraId="2C31D9F1" w14:textId="4681AC43" w:rsidR="00B178D5" w:rsidRDefault="00B178D5">
      <w:pPr>
        <w:pStyle w:val="Tabladeilustraciones"/>
        <w:tabs>
          <w:tab w:val="right" w:leader="dot" w:pos="8494"/>
        </w:tabs>
        <w:rPr>
          <w:ins w:id="668" w:author="Monica Maria Garro Lopez" w:date="2025-03-21T16:26:00Z"/>
          <w:rFonts w:asciiTheme="minorHAnsi" w:eastAsiaTheme="minorEastAsia" w:hAnsiTheme="minorHAnsi" w:cstheme="minorBidi"/>
          <w:noProof/>
          <w:lang w:val="es-CO" w:eastAsia="es-CO"/>
        </w:rPr>
      </w:pPr>
      <w:ins w:id="669" w:author="Monica Maria Garro Lopez" w:date="2025-03-21T16:26:00Z">
        <w:r w:rsidRPr="00C11676">
          <w:rPr>
            <w:b/>
            <w:bCs/>
            <w:noProof/>
          </w:rPr>
          <w:t>Tabla 3</w:t>
        </w:r>
        <w:r>
          <w:rPr>
            <w:noProof/>
          </w:rPr>
          <w:t>. Comparación entre Data Warehouses, Data Lakes y Data Lakehouses. Fuente: Adaptado de (Nambiar &amp; Mundra, 2022b); (Azzabi et al., 2024); (Mckendrick, 2020).</w:t>
        </w:r>
        <w:r>
          <w:rPr>
            <w:noProof/>
          </w:rPr>
          <w:tab/>
        </w:r>
        <w:r>
          <w:rPr>
            <w:noProof/>
          </w:rPr>
          <w:fldChar w:fldCharType="begin"/>
        </w:r>
        <w:r>
          <w:rPr>
            <w:noProof/>
          </w:rPr>
          <w:instrText xml:space="preserve"> PAGEREF _Toc193466989 \h </w:instrText>
        </w:r>
      </w:ins>
      <w:r>
        <w:rPr>
          <w:noProof/>
        </w:rPr>
      </w:r>
      <w:r>
        <w:rPr>
          <w:noProof/>
        </w:rPr>
        <w:fldChar w:fldCharType="separate"/>
      </w:r>
      <w:ins w:id="670" w:author="Monica Maria Garro Lopez" w:date="2025-03-21T16:26:00Z">
        <w:r>
          <w:rPr>
            <w:noProof/>
          </w:rPr>
          <w:t>29</w:t>
        </w:r>
        <w:r>
          <w:rPr>
            <w:noProof/>
          </w:rPr>
          <w:fldChar w:fldCharType="end"/>
        </w:r>
      </w:ins>
    </w:p>
    <w:p w14:paraId="3528170A" w14:textId="0F82B6BD" w:rsidR="00EB68F8" w:rsidDel="00973C71" w:rsidRDefault="00EB68F8">
      <w:pPr>
        <w:pStyle w:val="Tabladeilustraciones"/>
        <w:tabs>
          <w:tab w:val="right" w:leader="dot" w:pos="8494"/>
        </w:tabs>
        <w:rPr>
          <w:del w:id="671" w:author="Monica Maria Garro Lopez" w:date="2025-03-21T11:46:00Z"/>
          <w:rFonts w:asciiTheme="minorHAnsi" w:eastAsiaTheme="minorEastAsia" w:hAnsiTheme="minorHAnsi" w:cstheme="minorBidi"/>
          <w:noProof/>
          <w:kern w:val="2"/>
          <w:sz w:val="24"/>
          <w:szCs w:val="24"/>
          <w:lang w:val="es-419" w:eastAsia="es-419"/>
          <w14:ligatures w14:val="standardContextual"/>
        </w:rPr>
      </w:pPr>
      <w:del w:id="672" w:author="Monica Maria Garro Lopez" w:date="2025-03-21T11:46:00Z">
        <w:r w:rsidRPr="00163451" w:rsidDel="00973C71">
          <w:rPr>
            <w:b/>
            <w:bCs/>
            <w:noProof/>
          </w:rPr>
          <w:delText>Tabla 1</w:delText>
        </w:r>
        <w:r w:rsidDel="00973C71">
          <w:rPr>
            <w:noProof/>
          </w:rPr>
          <w:delText>. Comparación entre Data Lake y Data Warehouse.  Elaboración Propia. Fuente: (Azzabi et al. 2024); (Dubey, 2020); (Divya Meena et al.(n.d.); (Harby y Zulkernine, 2025); Nambiar y Mundra 2022).</w:delText>
        </w:r>
        <w:r w:rsidDel="00973C71">
          <w:rPr>
            <w:noProof/>
          </w:rPr>
          <w:tab/>
        </w:r>
      </w:del>
      <w:del w:id="673" w:author="Monica Maria Garro Lopez" w:date="2025-03-10T17:15:00Z">
        <w:r w:rsidDel="00327CCA">
          <w:rPr>
            <w:noProof/>
          </w:rPr>
          <w:delText>25</w:delText>
        </w:r>
      </w:del>
    </w:p>
    <w:p w14:paraId="5E08A63C" w14:textId="4D53E286" w:rsidR="00EB68F8" w:rsidDel="00973C71" w:rsidRDefault="00EB68F8">
      <w:pPr>
        <w:pStyle w:val="Tabladeilustraciones"/>
        <w:tabs>
          <w:tab w:val="right" w:leader="dot" w:pos="8494"/>
        </w:tabs>
        <w:rPr>
          <w:del w:id="674" w:author="Monica Maria Garro Lopez" w:date="2025-03-21T11:46:00Z"/>
          <w:rFonts w:asciiTheme="minorHAnsi" w:eastAsiaTheme="minorEastAsia" w:hAnsiTheme="minorHAnsi" w:cstheme="minorBidi"/>
          <w:noProof/>
          <w:kern w:val="2"/>
          <w:sz w:val="24"/>
          <w:szCs w:val="24"/>
          <w:lang w:val="es-419" w:eastAsia="es-419"/>
          <w14:ligatures w14:val="standardContextual"/>
        </w:rPr>
      </w:pPr>
      <w:del w:id="675" w:author="Monica Maria Garro Lopez" w:date="2025-03-21T11:46:00Z">
        <w:r w:rsidRPr="00163451" w:rsidDel="00973C71">
          <w:rPr>
            <w:b/>
            <w:bCs/>
            <w:noProof/>
          </w:rPr>
          <w:delText>Tabla 2</w:delText>
        </w:r>
        <w:r w:rsidDel="00973C71">
          <w:rPr>
            <w:noProof/>
          </w:rPr>
          <w:delText>. Comparación entre Data Warehouses, Data Lakes y Data Lakehouses. Fuente: Adaptado de (Nambiar &amp; Mundra, 2022b); (Azzabi et al., 2024); (Mckendrick, 2020).</w:delText>
        </w:r>
        <w:r w:rsidDel="00973C71">
          <w:rPr>
            <w:noProof/>
          </w:rPr>
          <w:tab/>
        </w:r>
      </w:del>
      <w:del w:id="676" w:author="Monica Maria Garro Lopez" w:date="2025-03-10T17:15:00Z">
        <w:r w:rsidDel="00327CCA">
          <w:rPr>
            <w:noProof/>
          </w:rPr>
          <w:delText>28</w:delText>
        </w:r>
      </w:del>
    </w:p>
    <w:p w14:paraId="041A507F" w14:textId="1F2EE15F" w:rsidR="00906358" w:rsidRPr="00847129" w:rsidRDefault="00A973DB">
      <w:pPr>
        <w:pStyle w:val="Tabladeilustraciones"/>
        <w:tabs>
          <w:tab w:val="right" w:leader="dot" w:pos="8494"/>
        </w:tabs>
        <w:rPr>
          <w:lang w:val="es-CO"/>
        </w:rPr>
      </w:pPr>
      <w:r>
        <w:rPr>
          <w:rStyle w:val="Enlacedelndice"/>
        </w:rPr>
        <w:fldChar w:fldCharType="end"/>
      </w:r>
    </w:p>
    <w:p w14:paraId="150540B1" w14:textId="77777777" w:rsidR="00906358" w:rsidRDefault="00906358"/>
    <w:p w14:paraId="058F70D4" w14:textId="77777777" w:rsidR="00906358" w:rsidRDefault="00A973DB">
      <w:r>
        <w:br w:type="page"/>
      </w:r>
    </w:p>
    <w:p w14:paraId="6AE8186B" w14:textId="473253D9" w:rsidR="00906358" w:rsidDel="00327CCA" w:rsidRDefault="00A973DB">
      <w:pPr>
        <w:pStyle w:val="Ttulo1"/>
        <w:numPr>
          <w:ilvl w:val="0"/>
          <w:numId w:val="0"/>
        </w:numPr>
        <w:ind w:left="360"/>
        <w:rPr>
          <w:del w:id="677" w:author="Monica Maria Garro Lopez" w:date="2025-03-10T17:16:00Z"/>
        </w:rPr>
      </w:pPr>
      <w:bookmarkStart w:id="678" w:name="_Toc10030870"/>
      <w:bookmarkEnd w:id="678"/>
      <w:del w:id="679" w:author="Monica Maria Garro Lopez" w:date="2025-03-10T17:16:00Z">
        <w:r w:rsidDel="00327CCA">
          <w:lastRenderedPageBreak/>
          <w:delText>Resumen</w:delText>
        </w:r>
      </w:del>
    </w:p>
    <w:p w14:paraId="1195330E" w14:textId="77777777" w:rsidR="00A065FB" w:rsidRDefault="00A065FB" w:rsidP="00A065FB">
      <w:pPr>
        <w:pStyle w:val="Ttulo1"/>
        <w:numPr>
          <w:ilvl w:val="0"/>
          <w:numId w:val="0"/>
        </w:numPr>
        <w:tabs>
          <w:tab w:val="left" w:pos="708"/>
        </w:tabs>
        <w:ind w:left="360"/>
        <w:rPr>
          <w:ins w:id="680" w:author="Monica Maria Garro Lopez" w:date="2025-03-10T17:07:00Z"/>
        </w:rPr>
      </w:pPr>
      <w:bookmarkStart w:id="681" w:name="_Toc193466788"/>
      <w:ins w:id="682" w:author="Monica Maria Garro Lopez" w:date="2025-03-10T17:07:00Z">
        <w:r>
          <w:t>Resumen</w:t>
        </w:r>
        <w:bookmarkEnd w:id="681"/>
      </w:ins>
    </w:p>
    <w:p w14:paraId="23D46685" w14:textId="77777777" w:rsidR="00A065FB" w:rsidRDefault="00A065FB">
      <w:pPr>
        <w:rPr>
          <w:ins w:id="683" w:author="Monica Maria Garro Lopez" w:date="2025-03-10T17:07:00Z"/>
          <w:lang w:eastAsia="es-CO"/>
        </w:rPr>
        <w:pPrChange w:id="684" w:author="Monica Maria Garro Lopez" w:date="2025-03-21T06:45:00Z">
          <w:pPr>
            <w:spacing w:before="100" w:beforeAutospacing="1" w:after="100" w:afterAutospacing="1" w:line="240" w:lineRule="auto"/>
          </w:pPr>
        </w:pPrChange>
      </w:pPr>
      <w:ins w:id="685" w:author="Monica Maria Garro Lopez" w:date="2025-03-10T17:07:00Z">
        <w:r>
          <w:rPr>
            <w:lang w:eastAsia="es-CO"/>
          </w:rPr>
          <w:t xml:space="preserve">La gestión eficiente del almacenamiento de datos es un aspecto crítico en el ciclo de vida de la información dentro del contexto del </w:t>
        </w:r>
        <w:r>
          <w:rPr>
            <w:b/>
            <w:bCs/>
            <w:lang w:eastAsia="es-CO"/>
          </w:rPr>
          <w:t>Big Data</w:t>
        </w:r>
        <w:r>
          <w:rPr>
            <w:lang w:eastAsia="es-CO"/>
          </w:rPr>
          <w:t xml:space="preserve">. La elección de una infraestructura inadecuada puede comprometer la calidad de los datos, afectando la precisión del análisis y la efectividad de modelos avanzados como </w:t>
        </w:r>
        <w:r>
          <w:rPr>
            <w:b/>
            <w:bCs/>
            <w:lang w:eastAsia="es-CO"/>
          </w:rPr>
          <w:t xml:space="preserve">Machine </w:t>
        </w:r>
        <w:proofErr w:type="spellStart"/>
        <w:r>
          <w:rPr>
            <w:b/>
            <w:bCs/>
            <w:lang w:eastAsia="es-CO"/>
          </w:rPr>
          <w:t>Learning</w:t>
        </w:r>
        <w:proofErr w:type="spellEnd"/>
        <w:r>
          <w:rPr>
            <w:lang w:eastAsia="es-CO"/>
          </w:rPr>
          <w:t xml:space="preserve"> y </w:t>
        </w:r>
        <w:r>
          <w:rPr>
            <w:b/>
            <w:bCs/>
            <w:lang w:eastAsia="es-CO"/>
          </w:rPr>
          <w:t xml:space="preserve">Deep </w:t>
        </w:r>
        <w:proofErr w:type="spellStart"/>
        <w:r>
          <w:rPr>
            <w:b/>
            <w:bCs/>
            <w:lang w:eastAsia="es-CO"/>
          </w:rPr>
          <w:t>Learning</w:t>
        </w:r>
        <w:proofErr w:type="spellEnd"/>
        <w:r>
          <w:rPr>
            <w:lang w:eastAsia="es-CO"/>
          </w:rPr>
          <w:t xml:space="preserve">. Este trabajo analiza los principales modelos de almacenamiento de datos masivos, comparando las características y aplicaciones de los </w:t>
        </w:r>
        <w:r>
          <w:rPr>
            <w:b/>
            <w:bCs/>
            <w:lang w:eastAsia="es-CO"/>
          </w:rPr>
          <w:t xml:space="preserve">Data </w:t>
        </w:r>
        <w:proofErr w:type="spellStart"/>
        <w:r>
          <w:rPr>
            <w:b/>
            <w:bCs/>
            <w:lang w:eastAsia="es-CO"/>
          </w:rPr>
          <w:t>Lakes</w:t>
        </w:r>
        <w:proofErr w:type="spellEnd"/>
        <w:r>
          <w:rPr>
            <w:lang w:eastAsia="es-CO"/>
          </w:rPr>
          <w:t xml:space="preserve"> y los </w:t>
        </w:r>
        <w:r>
          <w:rPr>
            <w:b/>
            <w:bCs/>
            <w:lang w:eastAsia="es-CO"/>
          </w:rPr>
          <w:t xml:space="preserve">Data </w:t>
        </w:r>
        <w:proofErr w:type="spellStart"/>
        <w:r>
          <w:rPr>
            <w:b/>
            <w:bCs/>
            <w:lang w:eastAsia="es-CO"/>
          </w:rPr>
          <w:t>Warehouses</w:t>
        </w:r>
        <w:proofErr w:type="spellEnd"/>
        <w:r>
          <w:rPr>
            <w:lang w:eastAsia="es-CO"/>
          </w:rPr>
          <w:t xml:space="preserve">, así como el impacto de los </w:t>
        </w:r>
        <w:r>
          <w:rPr>
            <w:b/>
            <w:bCs/>
            <w:lang w:eastAsia="es-CO"/>
          </w:rPr>
          <w:t xml:space="preserve">Data </w:t>
        </w:r>
        <w:proofErr w:type="spellStart"/>
        <w:r>
          <w:rPr>
            <w:b/>
            <w:bCs/>
            <w:lang w:eastAsia="es-CO"/>
          </w:rPr>
          <w:t>Swamps</w:t>
        </w:r>
        <w:proofErr w:type="spellEnd"/>
        <w:r>
          <w:rPr>
            <w:lang w:eastAsia="es-CO"/>
          </w:rPr>
          <w:t xml:space="preserve"> y </w:t>
        </w:r>
        <w:r>
          <w:rPr>
            <w:b/>
            <w:bCs/>
            <w:lang w:eastAsia="es-CO"/>
          </w:rPr>
          <w:t xml:space="preserve">Delta </w:t>
        </w:r>
        <w:proofErr w:type="spellStart"/>
        <w:r>
          <w:rPr>
            <w:b/>
            <w:bCs/>
            <w:lang w:eastAsia="es-CO"/>
          </w:rPr>
          <w:t>Lakes</w:t>
        </w:r>
        <w:proofErr w:type="spellEnd"/>
        <w:r>
          <w:rPr>
            <w:lang w:eastAsia="es-CO"/>
          </w:rPr>
          <w:t xml:space="preserve"> en la integridad y usabilidad de la información.</w:t>
        </w:r>
      </w:ins>
    </w:p>
    <w:p w14:paraId="266DCC44" w14:textId="77777777" w:rsidR="00A065FB" w:rsidRDefault="00A065FB">
      <w:pPr>
        <w:rPr>
          <w:ins w:id="686" w:author="Monica Maria Garro Lopez" w:date="2025-03-10T17:07:00Z"/>
          <w:lang w:eastAsia="es-CO"/>
        </w:rPr>
        <w:pPrChange w:id="687" w:author="Monica Maria Garro Lopez" w:date="2025-03-21T06:45:00Z">
          <w:pPr>
            <w:spacing w:before="100" w:beforeAutospacing="1" w:after="100" w:afterAutospacing="1" w:line="240" w:lineRule="auto"/>
          </w:pPr>
        </w:pPrChange>
      </w:pPr>
      <w:ins w:id="688" w:author="Monica Maria Garro Lopez" w:date="2025-03-10T17:07:00Z">
        <w:r>
          <w:rPr>
            <w:lang w:eastAsia="es-CO"/>
          </w:rPr>
          <w:t xml:space="preserve">El estudio examina los procesos de </w:t>
        </w:r>
        <w:r>
          <w:rPr>
            <w:b/>
            <w:bCs/>
            <w:lang w:eastAsia="es-CO"/>
          </w:rPr>
          <w:t>Extracción, Transformación y Carga (ETL)</w:t>
        </w:r>
        <w:r>
          <w:rPr>
            <w:lang w:eastAsia="es-CO"/>
          </w:rPr>
          <w:t xml:space="preserve">, </w:t>
        </w:r>
        <w:r>
          <w:rPr>
            <w:b/>
            <w:bCs/>
            <w:lang w:eastAsia="es-CO"/>
          </w:rPr>
          <w:t>Extracción, Carga y Transformación (ELT)</w:t>
        </w:r>
        <w:r>
          <w:rPr>
            <w:lang w:eastAsia="es-CO"/>
          </w:rPr>
          <w:t xml:space="preserve"> y </w:t>
        </w:r>
        <w:r>
          <w:rPr>
            <w:b/>
            <w:bCs/>
            <w:lang w:eastAsia="es-CO"/>
          </w:rPr>
          <w:t>Extracción, Carga, Transformación y Transferencia (ETLT)</w:t>
        </w:r>
        <w:r>
          <w:rPr>
            <w:lang w:eastAsia="es-CO"/>
          </w:rPr>
          <w:t xml:space="preserve">, esenciales en la estructuración y procesamiento de datos en estos modelos. Los </w:t>
        </w:r>
        <w:r>
          <w:rPr>
            <w:b/>
            <w:bCs/>
            <w:lang w:eastAsia="es-CO"/>
          </w:rPr>
          <w:t xml:space="preserve">Data </w:t>
        </w:r>
        <w:proofErr w:type="spellStart"/>
        <w:r>
          <w:rPr>
            <w:b/>
            <w:bCs/>
            <w:lang w:eastAsia="es-CO"/>
          </w:rPr>
          <w:t>Warehouses</w:t>
        </w:r>
        <w:proofErr w:type="spellEnd"/>
        <w:r>
          <w:rPr>
            <w:lang w:eastAsia="es-CO"/>
          </w:rPr>
          <w:t xml:space="preserve"> emplean </w:t>
        </w:r>
        <w:r>
          <w:rPr>
            <w:b/>
            <w:bCs/>
            <w:lang w:eastAsia="es-CO"/>
          </w:rPr>
          <w:t>ETL</w:t>
        </w:r>
        <w:r>
          <w:rPr>
            <w:lang w:eastAsia="es-CO"/>
          </w:rPr>
          <w:t xml:space="preserve">, priorizando la transformación antes del almacenamiento, mientras que los </w:t>
        </w:r>
        <w:r>
          <w:rPr>
            <w:b/>
            <w:bCs/>
            <w:lang w:eastAsia="es-CO"/>
          </w:rPr>
          <w:t xml:space="preserve">Data </w:t>
        </w:r>
        <w:proofErr w:type="spellStart"/>
        <w:r>
          <w:rPr>
            <w:b/>
            <w:bCs/>
            <w:lang w:eastAsia="es-CO"/>
          </w:rPr>
          <w:t>Lakes</w:t>
        </w:r>
        <w:proofErr w:type="spellEnd"/>
        <w:r>
          <w:rPr>
            <w:lang w:eastAsia="es-CO"/>
          </w:rPr>
          <w:t xml:space="preserve"> permiten enfoques más flexibles como </w:t>
        </w:r>
        <w:r>
          <w:rPr>
            <w:b/>
            <w:bCs/>
            <w:lang w:eastAsia="es-CO"/>
          </w:rPr>
          <w:t>ELT</w:t>
        </w:r>
        <w:r>
          <w:rPr>
            <w:lang w:eastAsia="es-CO"/>
          </w:rPr>
          <w:t xml:space="preserve">, donde la transformación se realiza después del almacenamiento. Sin una gestión adecuada, esta flexibilidad puede derivar en </w:t>
        </w:r>
        <w:r>
          <w:rPr>
            <w:b/>
            <w:bCs/>
            <w:lang w:eastAsia="es-CO"/>
          </w:rPr>
          <w:t xml:space="preserve">Data </w:t>
        </w:r>
        <w:proofErr w:type="spellStart"/>
        <w:r>
          <w:rPr>
            <w:b/>
            <w:bCs/>
            <w:lang w:eastAsia="es-CO"/>
          </w:rPr>
          <w:t>Swamps</w:t>
        </w:r>
        <w:proofErr w:type="spellEnd"/>
        <w:r>
          <w:rPr>
            <w:lang w:eastAsia="es-CO"/>
          </w:rPr>
          <w:t>, reduciendo el valor analítico de los datos.</w:t>
        </w:r>
      </w:ins>
    </w:p>
    <w:p w14:paraId="5D421F46" w14:textId="77777777" w:rsidR="00A065FB" w:rsidRDefault="00A065FB">
      <w:pPr>
        <w:rPr>
          <w:ins w:id="689" w:author="Monica Maria Garro Lopez" w:date="2025-03-10T17:07:00Z"/>
          <w:lang w:eastAsia="es-CO"/>
        </w:rPr>
        <w:pPrChange w:id="690" w:author="Monica Maria Garro Lopez" w:date="2025-03-21T06:45:00Z">
          <w:pPr>
            <w:spacing w:before="100" w:beforeAutospacing="1" w:after="100" w:afterAutospacing="1" w:line="240" w:lineRule="auto"/>
          </w:pPr>
        </w:pPrChange>
      </w:pPr>
      <w:ins w:id="691" w:author="Monica Maria Garro Lopez" w:date="2025-03-10T17:07:00Z">
        <w:r>
          <w:rPr>
            <w:lang w:eastAsia="es-CO"/>
          </w:rPr>
          <w:t xml:space="preserve">Como alternativa a estas limitaciones, se analiza el modelo híbrido de </w:t>
        </w:r>
        <w:r>
          <w:rPr>
            <w:b/>
            <w:bCs/>
            <w:lang w:eastAsia="es-CO"/>
          </w:rPr>
          <w:t xml:space="preserve">Data </w:t>
        </w:r>
        <w:proofErr w:type="spellStart"/>
        <w:r>
          <w:rPr>
            <w:b/>
            <w:bCs/>
            <w:lang w:eastAsia="es-CO"/>
          </w:rPr>
          <w:t>Lakehouse</w:t>
        </w:r>
        <w:proofErr w:type="spellEnd"/>
        <w:r>
          <w:rPr>
            <w:lang w:eastAsia="es-CO"/>
          </w:rPr>
          <w:t xml:space="preserve">, que combina la flexibilidad y escalabilidad de los </w:t>
        </w:r>
        <w:r>
          <w:rPr>
            <w:b/>
            <w:bCs/>
            <w:lang w:eastAsia="es-CO"/>
          </w:rPr>
          <w:t xml:space="preserve">Data </w:t>
        </w:r>
        <w:proofErr w:type="spellStart"/>
        <w:r>
          <w:rPr>
            <w:b/>
            <w:bCs/>
            <w:lang w:eastAsia="es-CO"/>
          </w:rPr>
          <w:t>Lakes</w:t>
        </w:r>
        <w:proofErr w:type="spellEnd"/>
        <w:r>
          <w:rPr>
            <w:lang w:eastAsia="es-CO"/>
          </w:rPr>
          <w:t xml:space="preserve"> con la gobernanza y optimización de los </w:t>
        </w:r>
        <w:r>
          <w:rPr>
            <w:b/>
            <w:bCs/>
            <w:lang w:eastAsia="es-CO"/>
          </w:rPr>
          <w:t xml:space="preserve">Data </w:t>
        </w:r>
        <w:proofErr w:type="spellStart"/>
        <w:r>
          <w:rPr>
            <w:b/>
            <w:bCs/>
            <w:lang w:eastAsia="es-CO"/>
          </w:rPr>
          <w:t>Warehouses</w:t>
        </w:r>
        <w:proofErr w:type="spellEnd"/>
        <w:r>
          <w:rPr>
            <w:lang w:eastAsia="es-CO"/>
          </w:rPr>
          <w:t>. Su implementación facilita el acceso estructurado a los datos sin afectar su disponibilidad para análisis avanzados.</w:t>
        </w:r>
      </w:ins>
    </w:p>
    <w:p w14:paraId="4CB6A0B6" w14:textId="77777777" w:rsidR="00A065FB" w:rsidRDefault="00A065FB">
      <w:pPr>
        <w:rPr>
          <w:ins w:id="692" w:author="Monica Maria Garro Lopez" w:date="2025-03-10T17:07:00Z"/>
        </w:rPr>
        <w:pPrChange w:id="693" w:author="Monica Maria Garro Lopez" w:date="2025-03-21T06:45:00Z">
          <w:pPr>
            <w:spacing w:before="100" w:beforeAutospacing="1" w:after="100" w:afterAutospacing="1" w:line="240" w:lineRule="auto"/>
          </w:pPr>
        </w:pPrChange>
      </w:pPr>
      <w:ins w:id="694" w:author="Monica Maria Garro Lopez" w:date="2025-03-10T17:07:00Z">
        <w:r>
          <w:t>Este trabajo se basa en investigaciones previas en el ámbito de los sistemas de almacenamiento y gestión de datos, así como en referencias académicas y estudios de aplicación en diversas industrias. A través de un análisis comparativo, se establecen criterios clave para la selección de infraestructuras de almacenamiento según las necesidades específicas de cada sector, proporcionando un marco de referencia para la toma de decisiones estratégicas en la gestión de datos masivos.</w:t>
        </w:r>
      </w:ins>
    </w:p>
    <w:p w14:paraId="5F3B30A5" w14:textId="54EE2017" w:rsidR="00A065FB" w:rsidRDefault="00A065FB">
      <w:pPr>
        <w:rPr>
          <w:ins w:id="695" w:author="Monica Maria Garro Lopez" w:date="2025-03-10T17:07:00Z"/>
          <w:lang w:val="en-US" w:eastAsia="es-CO"/>
        </w:rPr>
        <w:pPrChange w:id="696" w:author="Monica Maria Garro Lopez" w:date="2025-03-21T06:45:00Z">
          <w:pPr>
            <w:spacing w:before="100" w:beforeAutospacing="1" w:after="100" w:afterAutospacing="1" w:line="240" w:lineRule="auto"/>
          </w:pPr>
        </w:pPrChange>
      </w:pPr>
      <w:proofErr w:type="gramStart"/>
      <w:ins w:id="697" w:author="Monica Maria Garro Lopez" w:date="2025-03-10T17:07:00Z">
        <w:r>
          <w:rPr>
            <w:b/>
            <w:bCs/>
            <w:lang w:val="en-US" w:eastAsia="es-CO"/>
          </w:rPr>
          <w:t>Palabras</w:t>
        </w:r>
        <w:proofErr w:type="gramEnd"/>
        <w:r>
          <w:rPr>
            <w:b/>
            <w:bCs/>
            <w:lang w:val="en-US" w:eastAsia="es-CO"/>
          </w:rPr>
          <w:t xml:space="preserve"> clave</w:t>
        </w:r>
      </w:ins>
      <w:ins w:id="698" w:author="Monica Maria Garro Lopez" w:date="2025-03-21T06:45:00Z">
        <w:r w:rsidR="00CB53A3">
          <w:rPr>
            <w:b/>
            <w:bCs/>
            <w:lang w:val="en-US" w:eastAsia="es-CO"/>
          </w:rPr>
          <w:t xml:space="preserve">: </w:t>
        </w:r>
      </w:ins>
      <w:ins w:id="699" w:author="Monica Maria Garro Lopez" w:date="2025-03-10T17:07:00Z">
        <w:r w:rsidRPr="00CB53A3">
          <w:rPr>
            <w:i/>
            <w:iCs/>
            <w:lang w:val="en-US" w:eastAsia="es-CO"/>
            <w:rPrChange w:id="700" w:author="Monica Maria Garro Lopez" w:date="2025-03-21T06:45:00Z">
              <w:rPr>
                <w:rFonts w:eastAsia="Times New Roman"/>
                <w:b/>
                <w:bCs/>
                <w:lang w:val="en-US" w:eastAsia="es-CO"/>
              </w:rPr>
            </w:rPrChange>
          </w:rPr>
          <w:t>Big Data, Data Lake, Data Warehouse, Data Lakehouse, Delta Lake, Data Swamp, ETL, ELT</w:t>
        </w:r>
        <w:r w:rsidRPr="00CB53A3">
          <w:rPr>
            <w:lang w:val="en-US" w:eastAsia="es-CO"/>
            <w:rPrChange w:id="701" w:author="Monica Maria Garro Lopez" w:date="2025-03-21T06:45:00Z">
              <w:rPr>
                <w:rFonts w:eastAsia="Times New Roman"/>
                <w:b/>
                <w:bCs/>
                <w:lang w:val="en-US" w:eastAsia="es-CO"/>
              </w:rPr>
            </w:rPrChange>
          </w:rPr>
          <w:t>.</w:t>
        </w:r>
      </w:ins>
    </w:p>
    <w:p w14:paraId="6D4B5B95" w14:textId="34B0AB7B" w:rsidR="00B01FDA" w:rsidRPr="00A065FB" w:rsidDel="00A065FB" w:rsidRDefault="00B01FDA" w:rsidP="00B01FDA">
      <w:pPr>
        <w:rPr>
          <w:del w:id="702" w:author="Monica Maria Garro Lopez" w:date="2025-03-10T17:07:00Z"/>
          <w:lang w:val="en-US"/>
          <w:rPrChange w:id="703" w:author="Monica Maria Garro Lopez" w:date="2025-03-10T17:07:00Z">
            <w:rPr>
              <w:del w:id="704" w:author="Monica Maria Garro Lopez" w:date="2025-03-10T17:07:00Z"/>
              <w:lang w:val="es-CO"/>
            </w:rPr>
          </w:rPrChange>
        </w:rPr>
      </w:pPr>
      <w:del w:id="705" w:author="Monica Maria Garro Lopez" w:date="2025-03-10T17:07:00Z">
        <w:r w:rsidRPr="00A065FB" w:rsidDel="00A065FB">
          <w:rPr>
            <w:lang w:val="en-US"/>
            <w:rPrChange w:id="706" w:author="Monica Maria Garro Lopez" w:date="2025-03-10T17:07:00Z">
              <w:rPr>
                <w:lang w:val="es-CO"/>
              </w:rPr>
            </w:rPrChange>
          </w:rPr>
          <w:delText xml:space="preserve">En la era del Big Data, </w:delText>
        </w:r>
        <w:r w:rsidRPr="00A065FB" w:rsidDel="00A065FB">
          <w:rPr>
            <w:b/>
            <w:bCs/>
            <w:lang w:val="en-US"/>
            <w:rPrChange w:id="707" w:author="Monica Maria Garro Lopez" w:date="2025-03-10T17:07:00Z">
              <w:rPr>
                <w:b/>
                <w:bCs/>
                <w:lang w:val="es-CO"/>
              </w:rPr>
            </w:rPrChange>
          </w:rPr>
          <w:delText>la correcta gestión del almacenamiento de datos es un factor determinante en el ciclo de vida de la información</w:delText>
        </w:r>
        <w:r w:rsidRPr="00A065FB" w:rsidDel="00A065FB">
          <w:rPr>
            <w:lang w:val="en-US"/>
            <w:rPrChange w:id="708" w:author="Monica Maria Garro Lopez" w:date="2025-03-10T17:07:00Z">
              <w:rPr>
                <w:lang w:val="es-CO"/>
              </w:rPr>
            </w:rPrChange>
          </w:rPr>
          <w:delText xml:space="preserve">. Un </w:delText>
        </w:r>
        <w:r w:rsidRPr="00A065FB" w:rsidDel="00A065FB">
          <w:rPr>
            <w:b/>
            <w:bCs/>
            <w:lang w:val="en-US"/>
            <w:rPrChange w:id="709" w:author="Monica Maria Garro Lopez" w:date="2025-03-10T17:07:00Z">
              <w:rPr>
                <w:b/>
                <w:bCs/>
                <w:lang w:val="es-CO"/>
              </w:rPr>
            </w:rPrChange>
          </w:rPr>
          <w:delText>almacenamiento ineficiente</w:delText>
        </w:r>
        <w:r w:rsidRPr="00A065FB" w:rsidDel="00A065FB">
          <w:rPr>
            <w:lang w:val="en-US"/>
            <w:rPrChange w:id="710" w:author="Monica Maria Garro Lopez" w:date="2025-03-10T17:07:00Z">
              <w:rPr>
                <w:lang w:val="es-CO"/>
              </w:rPr>
            </w:rPrChange>
          </w:rPr>
          <w:delText xml:space="preserve"> o mal estructurado </w:delText>
        </w:r>
        <w:r w:rsidRPr="00A065FB" w:rsidDel="00A065FB">
          <w:rPr>
            <w:b/>
            <w:bCs/>
            <w:lang w:val="en-US"/>
            <w:rPrChange w:id="711" w:author="Monica Maria Garro Lopez" w:date="2025-03-10T17:07:00Z">
              <w:rPr>
                <w:b/>
                <w:bCs/>
                <w:lang w:val="es-CO"/>
              </w:rPr>
            </w:rPrChange>
          </w:rPr>
          <w:delText>puede comprometer</w:delText>
        </w:r>
        <w:r w:rsidRPr="00A065FB" w:rsidDel="00A065FB">
          <w:rPr>
            <w:lang w:val="en-US"/>
            <w:rPrChange w:id="712" w:author="Monica Maria Garro Lopez" w:date="2025-03-10T17:07:00Z">
              <w:rPr>
                <w:lang w:val="es-CO"/>
              </w:rPr>
            </w:rPrChange>
          </w:rPr>
          <w:delText xml:space="preserve"> la calidad de los datos y, en consecuencia, afectar </w:delText>
        </w:r>
        <w:r w:rsidRPr="00A065FB" w:rsidDel="00A065FB">
          <w:rPr>
            <w:b/>
            <w:bCs/>
            <w:lang w:val="en-US"/>
            <w:rPrChange w:id="713" w:author="Monica Maria Garro Lopez" w:date="2025-03-10T17:07:00Z">
              <w:rPr>
                <w:b/>
                <w:bCs/>
                <w:lang w:val="es-CO"/>
              </w:rPr>
            </w:rPrChange>
          </w:rPr>
          <w:delText>la precisión de análisis empresariales y la efectividad de modelos</w:delText>
        </w:r>
        <w:r w:rsidRPr="00A065FB" w:rsidDel="00A065FB">
          <w:rPr>
            <w:lang w:val="en-US"/>
            <w:rPrChange w:id="714" w:author="Monica Maria Garro Lopez" w:date="2025-03-10T17:07:00Z">
              <w:rPr>
                <w:lang w:val="es-CO"/>
              </w:rPr>
            </w:rPrChange>
          </w:rPr>
          <w:delText xml:space="preserve"> de </w:delText>
        </w:r>
        <w:r w:rsidRPr="00A065FB" w:rsidDel="00A065FB">
          <w:rPr>
            <w:b/>
            <w:bCs/>
            <w:i/>
            <w:iCs/>
            <w:lang w:val="en-US"/>
            <w:rPrChange w:id="715" w:author="Monica Maria Garro Lopez" w:date="2025-03-10T17:07:00Z">
              <w:rPr>
                <w:b/>
                <w:bCs/>
                <w:i/>
                <w:iCs/>
                <w:lang w:val="es-CO"/>
              </w:rPr>
            </w:rPrChange>
          </w:rPr>
          <w:delText>Machine Learning</w:delText>
        </w:r>
        <w:r w:rsidRPr="00A065FB" w:rsidDel="00A065FB">
          <w:rPr>
            <w:i/>
            <w:iCs/>
            <w:lang w:val="en-US"/>
            <w:rPrChange w:id="716" w:author="Monica Maria Garro Lopez" w:date="2025-03-10T17:07:00Z">
              <w:rPr>
                <w:i/>
                <w:iCs/>
                <w:lang w:val="es-CO"/>
              </w:rPr>
            </w:rPrChange>
          </w:rPr>
          <w:delText xml:space="preserve"> y </w:delText>
        </w:r>
        <w:r w:rsidRPr="00A065FB" w:rsidDel="00A065FB">
          <w:rPr>
            <w:b/>
            <w:bCs/>
            <w:i/>
            <w:iCs/>
            <w:lang w:val="en-US"/>
            <w:rPrChange w:id="717" w:author="Monica Maria Garro Lopez" w:date="2025-03-10T17:07:00Z">
              <w:rPr>
                <w:b/>
                <w:bCs/>
                <w:i/>
                <w:iCs/>
                <w:lang w:val="es-CO"/>
              </w:rPr>
            </w:rPrChange>
          </w:rPr>
          <w:delText>Deep Learning</w:delText>
        </w:r>
        <w:r w:rsidRPr="00A065FB" w:rsidDel="00A065FB">
          <w:rPr>
            <w:lang w:val="en-US"/>
            <w:rPrChange w:id="718" w:author="Monica Maria Garro Lopez" w:date="2025-03-10T17:07:00Z">
              <w:rPr>
                <w:lang w:val="es-CO"/>
              </w:rPr>
            </w:rPrChange>
          </w:rPr>
          <w:delText>. La integridad de los datos almacenados impacta directamente en la confiabilidad de las predicciones y en la capacidad de las organizaciones para extraer valor estratégico de su información.</w:delText>
        </w:r>
      </w:del>
    </w:p>
    <w:p w14:paraId="7F05594A" w14:textId="78930B55" w:rsidR="00B01FDA" w:rsidRPr="00A065FB" w:rsidDel="00A065FB" w:rsidRDefault="00B01FDA" w:rsidP="00B01FDA">
      <w:pPr>
        <w:rPr>
          <w:del w:id="719" w:author="Monica Maria Garro Lopez" w:date="2025-03-10T17:07:00Z"/>
          <w:lang w:val="en-US"/>
          <w:rPrChange w:id="720" w:author="Monica Maria Garro Lopez" w:date="2025-03-10T17:07:00Z">
            <w:rPr>
              <w:del w:id="721" w:author="Monica Maria Garro Lopez" w:date="2025-03-10T17:07:00Z"/>
              <w:lang w:val="es-CO"/>
            </w:rPr>
          </w:rPrChange>
        </w:rPr>
      </w:pPr>
      <w:del w:id="722" w:author="Monica Maria Garro Lopez" w:date="2025-03-10T17:07:00Z">
        <w:r w:rsidRPr="00A065FB" w:rsidDel="00A065FB">
          <w:rPr>
            <w:lang w:val="en-US"/>
            <w:rPrChange w:id="723" w:author="Monica Maria Garro Lopez" w:date="2025-03-10T17:07:00Z">
              <w:rPr>
                <w:lang w:val="es-CO"/>
              </w:rPr>
            </w:rPrChange>
          </w:rPr>
          <w:delText xml:space="preserve">En este contexto, los </w:delText>
        </w:r>
        <w:r w:rsidRPr="00A065FB" w:rsidDel="00A065FB">
          <w:rPr>
            <w:i/>
            <w:iCs/>
            <w:lang w:val="en-US"/>
            <w:rPrChange w:id="724" w:author="Monica Maria Garro Lopez" w:date="2025-03-10T17:07:00Z">
              <w:rPr>
                <w:i/>
                <w:iCs/>
                <w:lang w:val="es-CO"/>
              </w:rPr>
            </w:rPrChange>
          </w:rPr>
          <w:delText>Data Lakes</w:delText>
        </w:r>
        <w:r w:rsidRPr="00A065FB" w:rsidDel="00A065FB">
          <w:rPr>
            <w:lang w:val="en-US"/>
            <w:rPrChange w:id="725" w:author="Monica Maria Garro Lopez" w:date="2025-03-10T17:07:00Z">
              <w:rPr>
                <w:lang w:val="es-CO"/>
              </w:rPr>
            </w:rPrChange>
          </w:rPr>
          <w:delText xml:space="preserve"> y los </w:delText>
        </w:r>
        <w:r w:rsidRPr="00A065FB" w:rsidDel="00A065FB">
          <w:rPr>
            <w:i/>
            <w:iCs/>
            <w:lang w:val="en-US"/>
            <w:rPrChange w:id="726" w:author="Monica Maria Garro Lopez" w:date="2025-03-10T17:07:00Z">
              <w:rPr>
                <w:i/>
                <w:iCs/>
                <w:lang w:val="es-CO"/>
              </w:rPr>
            </w:rPrChange>
          </w:rPr>
          <w:delText>Data Warehouses</w:delText>
        </w:r>
        <w:r w:rsidRPr="00A065FB" w:rsidDel="00A065FB">
          <w:rPr>
            <w:lang w:val="en-US"/>
            <w:rPrChange w:id="727" w:author="Monica Maria Garro Lopez" w:date="2025-03-10T17:07:00Z">
              <w:rPr>
                <w:lang w:val="es-CO"/>
              </w:rPr>
            </w:rPrChange>
          </w:rPr>
          <w:delText xml:space="preserve"> representan dos enfoques fundamentales para la gestión de datos masivos. Mientras que los </w:delText>
        </w:r>
        <w:r w:rsidRPr="00A065FB" w:rsidDel="00A065FB">
          <w:rPr>
            <w:b/>
            <w:bCs/>
            <w:i/>
            <w:iCs/>
            <w:lang w:val="en-US"/>
            <w:rPrChange w:id="728" w:author="Monica Maria Garro Lopez" w:date="2025-03-10T17:07:00Z">
              <w:rPr>
                <w:b/>
                <w:bCs/>
                <w:i/>
                <w:iCs/>
                <w:lang w:val="es-CO"/>
              </w:rPr>
            </w:rPrChange>
          </w:rPr>
          <w:delText>Data Warehouses</w:delText>
        </w:r>
        <w:r w:rsidRPr="00A065FB" w:rsidDel="00A065FB">
          <w:rPr>
            <w:b/>
            <w:bCs/>
            <w:lang w:val="en-US"/>
            <w:rPrChange w:id="729" w:author="Monica Maria Garro Lopez" w:date="2025-03-10T17:07:00Z">
              <w:rPr>
                <w:b/>
                <w:bCs/>
                <w:lang w:val="es-CO"/>
              </w:rPr>
            </w:rPrChange>
          </w:rPr>
          <w:delText xml:space="preserve"> priorizan la estructuración</w:delText>
        </w:r>
        <w:r w:rsidRPr="00A065FB" w:rsidDel="00A065FB">
          <w:rPr>
            <w:lang w:val="en-US"/>
            <w:rPrChange w:id="730" w:author="Monica Maria Garro Lopez" w:date="2025-03-10T17:07:00Z">
              <w:rPr>
                <w:lang w:val="es-CO"/>
              </w:rPr>
            </w:rPrChange>
          </w:rPr>
          <w:delText xml:space="preserve"> y optimización de la información para análisis predefinidos, los </w:delText>
        </w:r>
        <w:r w:rsidRPr="00A065FB" w:rsidDel="00A065FB">
          <w:rPr>
            <w:b/>
            <w:bCs/>
            <w:i/>
            <w:iCs/>
            <w:lang w:val="en-US"/>
            <w:rPrChange w:id="731" w:author="Monica Maria Garro Lopez" w:date="2025-03-10T17:07:00Z">
              <w:rPr>
                <w:b/>
                <w:bCs/>
                <w:i/>
                <w:iCs/>
                <w:lang w:val="es-CO"/>
              </w:rPr>
            </w:rPrChange>
          </w:rPr>
          <w:delText>Data Lakes</w:delText>
        </w:r>
        <w:r w:rsidRPr="00A065FB" w:rsidDel="00A065FB">
          <w:rPr>
            <w:b/>
            <w:bCs/>
            <w:lang w:val="en-US"/>
            <w:rPrChange w:id="732" w:author="Monica Maria Garro Lopez" w:date="2025-03-10T17:07:00Z">
              <w:rPr>
                <w:b/>
                <w:bCs/>
                <w:lang w:val="es-CO"/>
              </w:rPr>
            </w:rPrChange>
          </w:rPr>
          <w:delText xml:space="preserve"> ofrecen una solución flexible que permite el almacenamiento de datos en su formato nativo</w:delText>
        </w:r>
        <w:r w:rsidRPr="00A065FB" w:rsidDel="00A065FB">
          <w:rPr>
            <w:lang w:val="en-US"/>
            <w:rPrChange w:id="733" w:author="Monica Maria Garro Lopez" w:date="2025-03-10T17:07:00Z">
              <w:rPr>
                <w:lang w:val="es-CO"/>
              </w:rPr>
            </w:rPrChange>
          </w:rPr>
          <w:delText xml:space="preserve">, lo que resulta crucial para modelos avanzados de análisis y aprendizaje. Sin embargo, la falta de una gestión adecuada puede transformar un </w:delText>
        </w:r>
        <w:r w:rsidRPr="00A065FB" w:rsidDel="00A065FB">
          <w:rPr>
            <w:i/>
            <w:iCs/>
            <w:lang w:val="en-US"/>
            <w:rPrChange w:id="734" w:author="Monica Maria Garro Lopez" w:date="2025-03-10T17:07:00Z">
              <w:rPr>
                <w:i/>
                <w:iCs/>
                <w:lang w:val="es-CO"/>
              </w:rPr>
            </w:rPrChange>
          </w:rPr>
          <w:delText>Data Lake</w:delText>
        </w:r>
        <w:r w:rsidRPr="00A065FB" w:rsidDel="00A065FB">
          <w:rPr>
            <w:lang w:val="en-US"/>
            <w:rPrChange w:id="735" w:author="Monica Maria Garro Lopez" w:date="2025-03-10T17:07:00Z">
              <w:rPr>
                <w:lang w:val="es-CO"/>
              </w:rPr>
            </w:rPrChange>
          </w:rPr>
          <w:delText xml:space="preserve"> en un </w:delText>
        </w:r>
        <w:r w:rsidRPr="00A065FB" w:rsidDel="00A065FB">
          <w:rPr>
            <w:i/>
            <w:iCs/>
            <w:lang w:val="en-US"/>
            <w:rPrChange w:id="736" w:author="Monica Maria Garro Lopez" w:date="2025-03-10T17:07:00Z">
              <w:rPr>
                <w:i/>
                <w:iCs/>
                <w:lang w:val="es-CO"/>
              </w:rPr>
            </w:rPrChange>
          </w:rPr>
          <w:delText>Data Swamp</w:delText>
        </w:r>
        <w:r w:rsidRPr="00A065FB" w:rsidDel="00A065FB">
          <w:rPr>
            <w:lang w:val="en-US"/>
            <w:rPrChange w:id="737" w:author="Monica Maria Garro Lopez" w:date="2025-03-10T17:07:00Z">
              <w:rPr>
                <w:lang w:val="es-CO"/>
              </w:rPr>
            </w:rPrChange>
          </w:rPr>
          <w:delText>, haciendo que los datos sean inservibles para su explotación analítica​.</w:delText>
        </w:r>
      </w:del>
    </w:p>
    <w:p w14:paraId="0B3F56F5" w14:textId="0EF23BB7" w:rsidR="00B01FDA" w:rsidRPr="00A065FB" w:rsidDel="00A065FB" w:rsidRDefault="00B01FDA" w:rsidP="00B01FDA">
      <w:pPr>
        <w:rPr>
          <w:del w:id="738" w:author="Monica Maria Garro Lopez" w:date="2025-03-10T17:07:00Z"/>
          <w:lang w:val="en-US"/>
          <w:rPrChange w:id="739" w:author="Monica Maria Garro Lopez" w:date="2025-03-10T17:07:00Z">
            <w:rPr>
              <w:del w:id="740" w:author="Monica Maria Garro Lopez" w:date="2025-03-10T17:07:00Z"/>
              <w:lang w:val="es-CO"/>
            </w:rPr>
          </w:rPrChange>
        </w:rPr>
      </w:pPr>
      <w:del w:id="741" w:author="Monica Maria Garro Lopez" w:date="2025-03-10T17:07:00Z">
        <w:r w:rsidRPr="00A065FB" w:rsidDel="00A065FB">
          <w:rPr>
            <w:lang w:val="en-US"/>
            <w:rPrChange w:id="742" w:author="Monica Maria Garro Lopez" w:date="2025-03-10T17:07:00Z">
              <w:rPr>
                <w:lang w:val="es-CO"/>
              </w:rPr>
            </w:rPrChange>
          </w:rPr>
          <w:delText xml:space="preserve">A lo largo del estudio, se analiza la aplicabilidad de cada infraestructura en distintas industrias, destacando los factores clave en la selección de la arquitectura de almacenamiento. </w:delText>
        </w:r>
      </w:del>
    </w:p>
    <w:p w14:paraId="17F7BE36" w14:textId="4AEDE065" w:rsidR="00B01FDA" w:rsidRPr="00A065FB" w:rsidDel="0074629A" w:rsidRDefault="00B01FDA" w:rsidP="00B01FDA">
      <w:pPr>
        <w:rPr>
          <w:del w:id="743" w:author="Monica Maria Garro Lopez" w:date="2025-03-07T05:41:00Z"/>
          <w:lang w:val="en-US"/>
          <w:rPrChange w:id="744" w:author="Monica Maria Garro Lopez" w:date="2025-03-10T17:07:00Z">
            <w:rPr>
              <w:del w:id="745" w:author="Monica Maria Garro Lopez" w:date="2025-03-07T05:41:00Z"/>
              <w:lang w:val="es-CO"/>
            </w:rPr>
          </w:rPrChange>
        </w:rPr>
      </w:pPr>
      <w:del w:id="746" w:author="Monica Maria Garro Lopez" w:date="2025-03-07T05:41:00Z">
        <w:r w:rsidRPr="00A065FB" w:rsidDel="0074629A">
          <w:rPr>
            <w:lang w:val="en-US"/>
            <w:rPrChange w:id="747" w:author="Monica Maria Garro Lopez" w:date="2025-03-10T17:07:00Z">
              <w:rPr>
                <w:lang w:val="es-CO"/>
              </w:rPr>
            </w:rPrChange>
          </w:rPr>
          <w:delText xml:space="preserve">En la evolución de los sistemas de almacenamiento y procesamiento de datos, los </w:delText>
        </w:r>
        <w:r w:rsidRPr="00A065FB" w:rsidDel="0074629A">
          <w:rPr>
            <w:b/>
            <w:bCs/>
            <w:lang w:val="en-US"/>
            <w:rPrChange w:id="748" w:author="Monica Maria Garro Lopez" w:date="2025-03-10T17:07:00Z">
              <w:rPr>
                <w:b/>
                <w:bCs/>
                <w:lang w:val="es-CO"/>
              </w:rPr>
            </w:rPrChange>
          </w:rPr>
          <w:delText xml:space="preserve">procesos </w:delText>
        </w:r>
        <w:commentRangeStart w:id="749"/>
        <w:r w:rsidRPr="00A065FB" w:rsidDel="0074629A">
          <w:rPr>
            <w:b/>
            <w:bCs/>
            <w:lang w:val="en-US"/>
            <w:rPrChange w:id="750" w:author="Monica Maria Garro Lopez" w:date="2025-03-10T17:07:00Z">
              <w:rPr>
                <w:b/>
                <w:bCs/>
                <w:lang w:val="es-CO"/>
              </w:rPr>
            </w:rPrChange>
          </w:rPr>
          <w:delText>ETL, ELT y ETLT</w:delText>
        </w:r>
        <w:r w:rsidRPr="00A065FB" w:rsidDel="0074629A">
          <w:rPr>
            <w:lang w:val="en-US"/>
            <w:rPrChange w:id="751" w:author="Monica Maria Garro Lopez" w:date="2025-03-10T17:07:00Z">
              <w:rPr>
                <w:lang w:val="es-CO"/>
              </w:rPr>
            </w:rPrChange>
          </w:rPr>
          <w:delText xml:space="preserve"> </w:delText>
        </w:r>
        <w:commentRangeEnd w:id="749"/>
        <w:r w:rsidR="007A66D5" w:rsidDel="0074629A">
          <w:rPr>
            <w:rStyle w:val="Refdecomentario"/>
          </w:rPr>
          <w:commentReference w:id="749"/>
        </w:r>
        <w:r w:rsidRPr="00A065FB" w:rsidDel="0074629A">
          <w:rPr>
            <w:lang w:val="en-US"/>
            <w:rPrChange w:id="752" w:author="Monica Maria Garro Lopez" w:date="2025-03-10T17:07:00Z">
              <w:rPr>
                <w:lang w:val="es-CO"/>
              </w:rPr>
            </w:rPrChange>
          </w:rPr>
          <w:delText xml:space="preserve">desempeñan un papel esencial en la preparación y transformación de la información dentro </w:delText>
        </w:r>
        <w:r w:rsidR="00EB68F8" w:rsidRPr="00A065FB" w:rsidDel="0074629A">
          <w:rPr>
            <w:lang w:val="en-US"/>
            <w:rPrChange w:id="753" w:author="Monica Maria Garro Lopez" w:date="2025-03-10T17:07:00Z">
              <w:rPr>
                <w:lang w:val="es-CO"/>
              </w:rPr>
            </w:rPrChange>
          </w:rPr>
          <w:delText>de estos modelos de almacenamiento</w:delText>
        </w:r>
        <w:r w:rsidRPr="00A065FB" w:rsidDel="0074629A">
          <w:rPr>
            <w:lang w:val="en-US"/>
            <w:rPrChange w:id="754" w:author="Monica Maria Garro Lopez" w:date="2025-03-10T17:07:00Z">
              <w:rPr>
                <w:lang w:val="es-CO"/>
              </w:rPr>
            </w:rPrChange>
          </w:rPr>
          <w:delText xml:space="preserve">. Mientras que los </w:delText>
        </w:r>
        <w:r w:rsidRPr="00A065FB" w:rsidDel="0074629A">
          <w:rPr>
            <w:b/>
            <w:bCs/>
            <w:i/>
            <w:iCs/>
            <w:lang w:val="en-US"/>
            <w:rPrChange w:id="755" w:author="Monica Maria Garro Lopez" w:date="2025-03-10T17:07:00Z">
              <w:rPr>
                <w:b/>
                <w:bCs/>
                <w:i/>
                <w:iCs/>
                <w:lang w:val="es-CO"/>
              </w:rPr>
            </w:rPrChange>
          </w:rPr>
          <w:delText>Data Warehouses</w:delText>
        </w:r>
        <w:r w:rsidRPr="00A065FB" w:rsidDel="0074629A">
          <w:rPr>
            <w:b/>
            <w:bCs/>
            <w:lang w:val="en-US"/>
            <w:rPrChange w:id="756" w:author="Monica Maria Garro Lopez" w:date="2025-03-10T17:07:00Z">
              <w:rPr>
                <w:b/>
                <w:bCs/>
                <w:lang w:val="es-CO"/>
              </w:rPr>
            </w:rPrChange>
          </w:rPr>
          <w:delText xml:space="preserve"> dependen de procesos ETL tradicionales</w:delText>
        </w:r>
        <w:r w:rsidRPr="00A065FB" w:rsidDel="0074629A">
          <w:rPr>
            <w:lang w:val="en-US"/>
            <w:rPrChange w:id="757" w:author="Monica Maria Garro Lopez" w:date="2025-03-10T17:07:00Z">
              <w:rPr>
                <w:lang w:val="es-CO"/>
              </w:rPr>
            </w:rPrChange>
          </w:rPr>
          <w:delText xml:space="preserve">, los </w:delText>
        </w:r>
        <w:r w:rsidRPr="00A065FB" w:rsidDel="0074629A">
          <w:rPr>
            <w:b/>
            <w:bCs/>
            <w:i/>
            <w:iCs/>
            <w:lang w:val="en-US"/>
            <w:rPrChange w:id="758" w:author="Monica Maria Garro Lopez" w:date="2025-03-10T17:07:00Z">
              <w:rPr>
                <w:b/>
                <w:bCs/>
                <w:i/>
                <w:iCs/>
                <w:lang w:val="es-CO"/>
              </w:rPr>
            </w:rPrChange>
          </w:rPr>
          <w:delText>Data Lakes</w:delText>
        </w:r>
        <w:r w:rsidRPr="00A065FB" w:rsidDel="0074629A">
          <w:rPr>
            <w:b/>
            <w:bCs/>
            <w:lang w:val="en-US"/>
            <w:rPrChange w:id="759" w:author="Monica Maria Garro Lopez" w:date="2025-03-10T17:07:00Z">
              <w:rPr>
                <w:b/>
                <w:bCs/>
                <w:lang w:val="es-CO"/>
              </w:rPr>
            </w:rPrChange>
          </w:rPr>
          <w:delText xml:space="preserve"> permiten enfoques más dinámicos como ELT</w:delText>
        </w:r>
        <w:r w:rsidRPr="00A065FB" w:rsidDel="0074629A">
          <w:rPr>
            <w:lang w:val="en-US"/>
            <w:rPrChange w:id="760" w:author="Monica Maria Garro Lopez" w:date="2025-03-10T17:07:00Z">
              <w:rPr>
                <w:lang w:val="es-CO"/>
              </w:rPr>
            </w:rPrChange>
          </w:rPr>
          <w:delText>, donde la transformación ocurre después del almacenamiento</w:delText>
        </w:r>
        <w:r w:rsidR="00217A2E" w:rsidRPr="00A065FB" w:rsidDel="0074629A">
          <w:rPr>
            <w:lang w:val="en-US"/>
            <w:rPrChange w:id="761" w:author="Monica Maria Garro Lopez" w:date="2025-03-10T17:07:00Z">
              <w:rPr>
                <w:lang w:val="es-CO"/>
              </w:rPr>
            </w:rPrChange>
          </w:rPr>
          <w:delText>.</w:delText>
        </w:r>
        <w:r w:rsidRPr="00A065FB" w:rsidDel="0074629A">
          <w:rPr>
            <w:lang w:val="en-US"/>
            <w:rPrChange w:id="762" w:author="Monica Maria Garro Lopez" w:date="2025-03-10T17:07:00Z">
              <w:rPr>
                <w:lang w:val="es-CO"/>
              </w:rPr>
            </w:rPrChange>
          </w:rPr>
          <w:delText xml:space="preserve"> Sin embargo, </w:delText>
        </w:r>
        <w:r w:rsidRPr="00A065FB" w:rsidDel="0074629A">
          <w:rPr>
            <w:b/>
            <w:bCs/>
            <w:lang w:val="en-US"/>
            <w:rPrChange w:id="763" w:author="Monica Maria Garro Lopez" w:date="2025-03-10T17:07:00Z">
              <w:rPr>
                <w:b/>
                <w:bCs/>
                <w:lang w:val="es-CO"/>
              </w:rPr>
            </w:rPrChange>
          </w:rPr>
          <w:delText>la ausencia de una estrategia clara</w:delText>
        </w:r>
        <w:r w:rsidRPr="00A065FB" w:rsidDel="0074629A">
          <w:rPr>
            <w:lang w:val="en-US"/>
            <w:rPrChange w:id="764" w:author="Monica Maria Garro Lopez" w:date="2025-03-10T17:07:00Z">
              <w:rPr>
                <w:lang w:val="es-CO"/>
              </w:rPr>
            </w:rPrChange>
          </w:rPr>
          <w:delText xml:space="preserve"> en la gestión de estos procesos </w:delText>
        </w:r>
        <w:r w:rsidRPr="00A065FB" w:rsidDel="0074629A">
          <w:rPr>
            <w:b/>
            <w:bCs/>
            <w:lang w:val="en-US"/>
            <w:rPrChange w:id="765" w:author="Monica Maria Garro Lopez" w:date="2025-03-10T17:07:00Z">
              <w:rPr>
                <w:b/>
                <w:bCs/>
                <w:lang w:val="es-CO"/>
              </w:rPr>
            </w:rPrChange>
          </w:rPr>
          <w:delText>puede llevar a</w:delText>
        </w:r>
        <w:r w:rsidRPr="00A065FB" w:rsidDel="0074629A">
          <w:rPr>
            <w:lang w:val="en-US"/>
            <w:rPrChange w:id="766" w:author="Monica Maria Garro Lopez" w:date="2025-03-10T17:07:00Z">
              <w:rPr>
                <w:lang w:val="es-CO"/>
              </w:rPr>
            </w:rPrChange>
          </w:rPr>
          <w:delText xml:space="preserve"> la acumulación de datos irrelevantes, generando </w:delText>
        </w:r>
        <w:r w:rsidRPr="00A065FB" w:rsidDel="0074629A">
          <w:rPr>
            <w:b/>
            <w:bCs/>
            <w:i/>
            <w:iCs/>
            <w:lang w:val="en-US"/>
            <w:rPrChange w:id="767" w:author="Monica Maria Garro Lopez" w:date="2025-03-10T17:07:00Z">
              <w:rPr>
                <w:b/>
                <w:bCs/>
                <w:i/>
                <w:iCs/>
                <w:lang w:val="es-CO"/>
              </w:rPr>
            </w:rPrChange>
          </w:rPr>
          <w:delText>Data Swamps</w:delText>
        </w:r>
        <w:r w:rsidRPr="00A065FB" w:rsidDel="0074629A">
          <w:rPr>
            <w:lang w:val="en-US"/>
            <w:rPrChange w:id="768" w:author="Monica Maria Garro Lopez" w:date="2025-03-10T17:07:00Z">
              <w:rPr>
                <w:lang w:val="es-CO"/>
              </w:rPr>
            </w:rPrChange>
          </w:rPr>
          <w:delText>, donde la información pierde su valor analítico​</w:delText>
        </w:r>
        <w:r w:rsidR="00CC1A65" w:rsidRPr="00A065FB" w:rsidDel="0074629A">
          <w:rPr>
            <w:lang w:val="en-US"/>
            <w:rPrChange w:id="769" w:author="Monica Maria Garro Lopez" w:date="2025-03-10T17:07:00Z">
              <w:rPr>
                <w:lang w:val="es-CO"/>
              </w:rPr>
            </w:rPrChange>
          </w:rPr>
          <w:delText>.</w:delText>
        </w:r>
      </w:del>
    </w:p>
    <w:p w14:paraId="00B1A1EA" w14:textId="2E092729" w:rsidR="00BB0F2B" w:rsidRPr="00A065FB" w:rsidDel="00BB0F2B" w:rsidRDefault="00B01FDA" w:rsidP="00B01FDA">
      <w:pPr>
        <w:rPr>
          <w:del w:id="770" w:author="Monica Maria Garro Lopez" w:date="2025-03-07T05:46:00Z"/>
          <w:lang w:val="en-US"/>
          <w:rPrChange w:id="771" w:author="Monica Maria Garro Lopez" w:date="2025-03-10T17:07:00Z">
            <w:rPr>
              <w:del w:id="772" w:author="Monica Maria Garro Lopez" w:date="2025-03-07T05:46:00Z"/>
              <w:lang w:val="es-CO"/>
            </w:rPr>
          </w:rPrChange>
        </w:rPr>
      </w:pPr>
      <w:del w:id="773" w:author="Monica Maria Garro Lopez" w:date="2025-03-10T17:07:00Z">
        <w:r w:rsidRPr="00A065FB" w:rsidDel="00A065FB">
          <w:rPr>
            <w:lang w:val="en-US"/>
            <w:rPrChange w:id="774" w:author="Monica Maria Garro Lopez" w:date="2025-03-10T17:07:00Z">
              <w:rPr>
                <w:lang w:val="es-CO"/>
              </w:rPr>
            </w:rPrChange>
          </w:rPr>
          <w:delText xml:space="preserve">Como respuesta a estos desafíos, el </w:delText>
        </w:r>
        <w:r w:rsidRPr="00A065FB" w:rsidDel="00A065FB">
          <w:rPr>
            <w:b/>
            <w:bCs/>
            <w:lang w:val="en-US"/>
            <w:rPrChange w:id="775" w:author="Monica Maria Garro Lopez" w:date="2025-03-10T17:07:00Z">
              <w:rPr>
                <w:b/>
                <w:bCs/>
                <w:lang w:val="es-CO"/>
              </w:rPr>
            </w:rPrChange>
          </w:rPr>
          <w:delText xml:space="preserve">modelo híbrido de </w:delText>
        </w:r>
        <w:r w:rsidRPr="00A065FB" w:rsidDel="00A065FB">
          <w:rPr>
            <w:b/>
            <w:bCs/>
            <w:i/>
            <w:iCs/>
            <w:lang w:val="en-US"/>
            <w:rPrChange w:id="776" w:author="Monica Maria Garro Lopez" w:date="2025-03-10T17:07:00Z">
              <w:rPr>
                <w:b/>
                <w:bCs/>
                <w:i/>
                <w:iCs/>
                <w:lang w:val="es-CO"/>
              </w:rPr>
            </w:rPrChange>
          </w:rPr>
          <w:delText>Data Lakehouse</w:delText>
        </w:r>
        <w:r w:rsidRPr="00A065FB" w:rsidDel="00A065FB">
          <w:rPr>
            <w:lang w:val="en-US"/>
            <w:rPrChange w:id="777" w:author="Monica Maria Garro Lopez" w:date="2025-03-10T17:07:00Z">
              <w:rPr>
                <w:lang w:val="es-CO"/>
              </w:rPr>
            </w:rPrChange>
          </w:rPr>
          <w:delText xml:space="preserve"> ha surgido como una solución innovadora que combina la escalabilidad y flexibilidad de los </w:delText>
        </w:r>
        <w:r w:rsidRPr="00A065FB" w:rsidDel="00A065FB">
          <w:rPr>
            <w:b/>
            <w:bCs/>
            <w:i/>
            <w:iCs/>
            <w:lang w:val="en-US"/>
            <w:rPrChange w:id="778" w:author="Monica Maria Garro Lopez" w:date="2025-03-10T17:07:00Z">
              <w:rPr>
                <w:b/>
                <w:bCs/>
                <w:i/>
                <w:iCs/>
                <w:lang w:val="es-CO"/>
              </w:rPr>
            </w:rPrChange>
          </w:rPr>
          <w:delText>Data Lakes</w:delText>
        </w:r>
        <w:r w:rsidRPr="00A065FB" w:rsidDel="00A065FB">
          <w:rPr>
            <w:lang w:val="en-US"/>
            <w:rPrChange w:id="779" w:author="Monica Maria Garro Lopez" w:date="2025-03-10T17:07:00Z">
              <w:rPr>
                <w:lang w:val="es-CO"/>
              </w:rPr>
            </w:rPrChange>
          </w:rPr>
          <w:delText xml:space="preserve"> con la gobernanza y optimización de los </w:delText>
        </w:r>
        <w:r w:rsidRPr="00A065FB" w:rsidDel="00A065FB">
          <w:rPr>
            <w:b/>
            <w:bCs/>
            <w:i/>
            <w:iCs/>
            <w:lang w:val="en-US"/>
            <w:rPrChange w:id="780" w:author="Monica Maria Garro Lopez" w:date="2025-03-10T17:07:00Z">
              <w:rPr>
                <w:b/>
                <w:bCs/>
                <w:i/>
                <w:iCs/>
                <w:lang w:val="es-CO"/>
              </w:rPr>
            </w:rPrChange>
          </w:rPr>
          <w:delText>Data Warehouses</w:delText>
        </w:r>
        <w:r w:rsidRPr="00A065FB" w:rsidDel="00A065FB">
          <w:rPr>
            <w:lang w:val="en-US"/>
            <w:rPrChange w:id="781" w:author="Monica Maria Garro Lopez" w:date="2025-03-10T17:07:00Z">
              <w:rPr>
                <w:lang w:val="es-CO"/>
              </w:rPr>
            </w:rPrChange>
          </w:rPr>
          <w:delText>, permitiendo una mejor estructuración del dato sin sacrificar su accesibilidad para el análisis avanzado​. Esta convergencia ha facilitado la integración de modelos analíticos complejos en distintos sectores, mejorando la eficiencia operativa y reduciendo costos.</w:delText>
        </w:r>
      </w:del>
    </w:p>
    <w:p w14:paraId="12F38B9C" w14:textId="4945B09C" w:rsidR="00876267" w:rsidRDefault="00B01FDA">
      <w:pPr>
        <w:spacing w:after="0" w:line="240" w:lineRule="auto"/>
        <w:jc w:val="left"/>
        <w:rPr>
          <w:ins w:id="782" w:author="Monica Maria Garro Lopez" w:date="2025-03-07T06:02:00Z"/>
          <w:lang w:val="en-US"/>
        </w:rPr>
      </w:pPr>
      <w:commentRangeStart w:id="783"/>
      <w:del w:id="784" w:author="Monica Maria Garro Lopez" w:date="2025-03-10T17:07:00Z">
        <w:r w:rsidRPr="00A065FB" w:rsidDel="00A065FB">
          <w:rPr>
            <w:lang w:val="en-US"/>
            <w:rPrChange w:id="785" w:author="Monica Maria Garro Lopez" w:date="2025-03-10T17:07:00Z">
              <w:rPr>
                <w:lang w:val="es-CO"/>
              </w:rPr>
            </w:rPrChange>
          </w:rPr>
          <w:delText xml:space="preserve">Finalmente, </w:delText>
        </w:r>
      </w:del>
      <w:del w:id="786" w:author="Monica Maria Garro Lopez" w:date="2025-03-07T05:46:00Z">
        <w:r w:rsidRPr="00A065FB" w:rsidDel="00BB0F2B">
          <w:rPr>
            <w:lang w:val="en-US"/>
            <w:rPrChange w:id="787" w:author="Monica Maria Garro Lopez" w:date="2025-03-10T17:07:00Z">
              <w:rPr>
                <w:lang w:val="es-CO"/>
              </w:rPr>
            </w:rPrChange>
          </w:rPr>
          <w:delText xml:space="preserve">el estudio concluye con recomendaciones </w:delText>
        </w:r>
        <w:commentRangeEnd w:id="783"/>
        <w:r w:rsidR="007A66D5" w:rsidDel="00BB0F2B">
          <w:rPr>
            <w:rStyle w:val="Refdecomentario"/>
          </w:rPr>
          <w:commentReference w:id="783"/>
        </w:r>
        <w:r w:rsidRPr="00A065FB" w:rsidDel="00BB0F2B">
          <w:rPr>
            <w:lang w:val="en-US"/>
            <w:rPrChange w:id="788" w:author="Monica Maria Garro Lopez" w:date="2025-03-10T17:07:00Z">
              <w:rPr>
                <w:lang w:val="es-CO"/>
              </w:rPr>
            </w:rPrChange>
          </w:rPr>
          <w:delText xml:space="preserve">sobre la convergencia entre ambos paradigmas en modelos híbridos como el </w:delText>
        </w:r>
        <w:r w:rsidRPr="00A065FB" w:rsidDel="00BB0F2B">
          <w:rPr>
            <w:b/>
            <w:bCs/>
            <w:i/>
            <w:iCs/>
            <w:lang w:val="en-US"/>
            <w:rPrChange w:id="789" w:author="Monica Maria Garro Lopez" w:date="2025-03-10T17:07:00Z">
              <w:rPr>
                <w:b/>
                <w:bCs/>
                <w:i/>
                <w:iCs/>
                <w:lang w:val="es-CO"/>
              </w:rPr>
            </w:rPrChange>
          </w:rPr>
          <w:delText>Data Lakehouse</w:delText>
        </w:r>
        <w:r w:rsidRPr="00A065FB" w:rsidDel="00BB0F2B">
          <w:rPr>
            <w:lang w:val="en-US"/>
            <w:rPrChange w:id="790" w:author="Monica Maria Garro Lopez" w:date="2025-03-10T17:07:00Z">
              <w:rPr>
                <w:lang w:val="es-CO"/>
              </w:rPr>
            </w:rPrChange>
          </w:rPr>
          <w:delText>, que busca combinar la flexibilidad con la estructuración eficiente. La decisión sobre qué infraestructura adoptar debe alinearse con los objetivos estratégicos de cada organización, garantizando una gestión óptima del ciclo de vida de los datos para evitar sesgos y errores en modelos analíticos</w:delText>
        </w:r>
      </w:del>
      <w:del w:id="791" w:author="Monica Maria Garro Lopez" w:date="2025-03-07T05:48:00Z">
        <w:r w:rsidR="00217A2E" w:rsidRPr="00A065FB" w:rsidDel="008D58F8">
          <w:rPr>
            <w:lang w:val="en-US"/>
            <w:rPrChange w:id="792" w:author="Monica Maria Garro Lopez" w:date="2025-03-10T17:07:00Z">
              <w:rPr>
                <w:lang w:val="es-CO"/>
              </w:rPr>
            </w:rPrChange>
          </w:rPr>
          <w:delText>.</w:delText>
        </w:r>
      </w:del>
      <w:ins w:id="793" w:author="Monica Maria Garro Lopez" w:date="2025-03-07T06:02:00Z">
        <w:r w:rsidR="00876267">
          <w:rPr>
            <w:lang w:val="en-US"/>
          </w:rPr>
          <w:br w:type="page"/>
        </w:r>
      </w:ins>
    </w:p>
    <w:p w14:paraId="5E9DD8A7" w14:textId="243F9B77" w:rsidR="008D58F8" w:rsidRPr="008D58F8" w:rsidDel="00876267" w:rsidRDefault="008D58F8">
      <w:pPr>
        <w:rPr>
          <w:del w:id="794" w:author="Monica Maria Garro Lopez" w:date="2025-03-07T06:02:00Z"/>
          <w:lang w:val="en-US"/>
          <w:rPrChange w:id="795" w:author="Monica Maria Garro Lopez" w:date="2025-03-07T05:49:00Z">
            <w:rPr>
              <w:del w:id="796" w:author="Monica Maria Garro Lopez" w:date="2025-03-07T06:02:00Z"/>
            </w:rPr>
          </w:rPrChange>
        </w:rPr>
      </w:pPr>
      <w:bookmarkStart w:id="797" w:name="_Toc192518881"/>
      <w:bookmarkStart w:id="798" w:name="_Toc192519488"/>
      <w:bookmarkStart w:id="799" w:name="_Toc193131269"/>
      <w:bookmarkStart w:id="800" w:name="_Toc193375276"/>
      <w:bookmarkStart w:id="801" w:name="_Toc193375351"/>
      <w:bookmarkStart w:id="802" w:name="_Toc193393777"/>
      <w:bookmarkStart w:id="803" w:name="_Toc193431838"/>
      <w:bookmarkStart w:id="804" w:name="_Toc193462869"/>
      <w:bookmarkStart w:id="805" w:name="_Toc193465056"/>
      <w:bookmarkStart w:id="806" w:name="_Toc193466250"/>
      <w:bookmarkStart w:id="807" w:name="_Toc193466482"/>
      <w:bookmarkStart w:id="808" w:name="_Toc193466789"/>
      <w:bookmarkEnd w:id="797"/>
      <w:bookmarkEnd w:id="798"/>
      <w:bookmarkEnd w:id="799"/>
      <w:bookmarkEnd w:id="800"/>
      <w:bookmarkEnd w:id="801"/>
      <w:bookmarkEnd w:id="802"/>
      <w:bookmarkEnd w:id="803"/>
      <w:bookmarkEnd w:id="804"/>
      <w:bookmarkEnd w:id="805"/>
      <w:bookmarkEnd w:id="806"/>
      <w:bookmarkEnd w:id="807"/>
      <w:bookmarkEnd w:id="808"/>
    </w:p>
    <w:p w14:paraId="60F6C739" w14:textId="77777777" w:rsidR="00906358" w:rsidRDefault="00A973DB">
      <w:pPr>
        <w:pStyle w:val="Ttulo1"/>
        <w:numPr>
          <w:ilvl w:val="0"/>
          <w:numId w:val="2"/>
        </w:numPr>
      </w:pPr>
      <w:bookmarkStart w:id="809" w:name="_Toc10030871"/>
      <w:bookmarkStart w:id="810" w:name="_Toc193466790"/>
      <w:bookmarkEnd w:id="809"/>
      <w:r>
        <w:t>Introducción</w:t>
      </w:r>
      <w:bookmarkEnd w:id="810"/>
    </w:p>
    <w:p w14:paraId="4B660964" w14:textId="3C0BBA6F" w:rsidR="00594986" w:rsidRPr="00594986" w:rsidRDefault="00847129">
      <w:pPr>
        <w:pPrChange w:id="811" w:author="Monica Maria Garro Lopez" w:date="2025-03-21T06:47:00Z">
          <w:pPr>
            <w:pStyle w:val="NormalWeb"/>
            <w:spacing w:line="276" w:lineRule="auto"/>
            <w:jc w:val="both"/>
          </w:pPr>
        </w:pPrChange>
      </w:pPr>
      <w:r w:rsidRPr="00847129">
        <w:t>El almacenamiento en la nube y el análisis de datos masivos son dos tecnologías que han ganado una popularidad significativa en los últimos años.</w:t>
      </w:r>
      <w:r w:rsidR="00594986" w:rsidRPr="00594986">
        <w:t xml:space="preserve"> Con el crecimiento exponencial de la información proveniente de fuentes diversas</w:t>
      </w:r>
      <w:r w:rsidR="00291002">
        <w:t xml:space="preserve"> - </w:t>
      </w:r>
      <w:r w:rsidR="00594986" w:rsidRPr="00594986">
        <w:t xml:space="preserve">como redes sociales, dispositivos </w:t>
      </w:r>
      <w:proofErr w:type="spellStart"/>
      <w:r w:rsidR="00594986" w:rsidRPr="00847129">
        <w:rPr>
          <w:i/>
          <w:iCs/>
        </w:rPr>
        <w:t>IoT</w:t>
      </w:r>
      <w:proofErr w:type="spellEnd"/>
      <w:r w:rsidR="00594986" w:rsidRPr="00594986">
        <w:t>, registros transaccionales y plataformas en la nube</w:t>
      </w:r>
      <w:r w:rsidR="00291002">
        <w:t xml:space="preserve"> - </w:t>
      </w:r>
      <w:r w:rsidR="00594986" w:rsidRPr="00594986">
        <w:t xml:space="preserve">se ha vuelto esencial contar con infraestructuras que permitan no solo almacenar datos, sino también garantizar su disponibilidad, calidad y accesibilidad para el análisis y la toma de decisiones estratégicas. En este contexto, los </w:t>
      </w:r>
      <w:r w:rsidR="00594986" w:rsidRPr="00847129">
        <w:rPr>
          <w:rStyle w:val="Textoennegrita"/>
          <w:i/>
          <w:iCs/>
        </w:rPr>
        <w:t xml:space="preserve">Data </w:t>
      </w:r>
      <w:proofErr w:type="spellStart"/>
      <w:r w:rsidR="00594986" w:rsidRPr="00847129">
        <w:rPr>
          <w:rStyle w:val="Textoennegrita"/>
          <w:i/>
          <w:iCs/>
        </w:rPr>
        <w:t>Warehouses</w:t>
      </w:r>
      <w:proofErr w:type="spellEnd"/>
      <w:r w:rsidR="00594986" w:rsidRPr="00594986">
        <w:t xml:space="preserve"> y los </w:t>
      </w:r>
      <w:r w:rsidR="00594986" w:rsidRPr="00847129">
        <w:rPr>
          <w:rStyle w:val="Textoennegrita"/>
          <w:i/>
          <w:iCs/>
        </w:rPr>
        <w:t xml:space="preserve">Data </w:t>
      </w:r>
      <w:proofErr w:type="spellStart"/>
      <w:r w:rsidR="00594986" w:rsidRPr="00847129">
        <w:rPr>
          <w:rStyle w:val="Textoennegrita"/>
          <w:i/>
          <w:iCs/>
        </w:rPr>
        <w:t>Lakes</w:t>
      </w:r>
      <w:proofErr w:type="spellEnd"/>
      <w:r w:rsidR="00594986" w:rsidRPr="00594986">
        <w:t xml:space="preserve"> han emergido como </w:t>
      </w:r>
      <w:r w:rsidR="00594986" w:rsidRPr="00EB68F8">
        <w:rPr>
          <w:b/>
          <w:bCs/>
        </w:rPr>
        <w:t>soluciones fundamentales en la administración de datos masivos, ofreciendo enfoques distintos pero complementarios.</w:t>
      </w:r>
    </w:p>
    <w:p w14:paraId="2483212A" w14:textId="3DD1DBA7" w:rsidR="00594986" w:rsidRDefault="00594986">
      <w:pPr>
        <w:rPr>
          <w:color w:val="000000"/>
        </w:rPr>
        <w:pPrChange w:id="812" w:author="Monica Maria Garro Lopez" w:date="2025-03-21T06:47:00Z">
          <w:pPr>
            <w:pStyle w:val="NormalWeb"/>
            <w:spacing w:line="276" w:lineRule="auto"/>
            <w:jc w:val="both"/>
          </w:pPr>
        </w:pPrChange>
      </w:pPr>
      <w:r w:rsidRPr="00594986">
        <w:t xml:space="preserve">El propósito de este </w:t>
      </w:r>
      <w:r w:rsidRPr="00847129">
        <w:rPr>
          <w:rStyle w:val="Textoennegrita"/>
          <w:b w:val="0"/>
          <w:bCs w:val="0"/>
        </w:rPr>
        <w:t>Trabajo de Fin de Máster (TFM)</w:t>
      </w:r>
      <w:r w:rsidRPr="00594986">
        <w:t xml:space="preserve"> es analizar el papel de estas infraestructuras en la gestión de datos, estableciendo una comparativa entre sus características, ventajas y desafíos. A través de un enfoque analítico, se explorarán los factores clave en la selección de la arquitectura más adecuada para distintos entornos empresariales, así como su impacto en la eficiencia operativa y el desarrollo de modelos avanzados de análisis de datos. Además, se abordará la evolución de estas soluciones hacia </w:t>
      </w:r>
      <w:r w:rsidRPr="00EB68F8">
        <w:rPr>
          <w:b/>
          <w:bCs/>
        </w:rPr>
        <w:t>modelos híbridos</w:t>
      </w:r>
      <w:r w:rsidRPr="00594986">
        <w:t xml:space="preserve"> como el </w:t>
      </w:r>
      <w:r w:rsidRPr="00847129">
        <w:rPr>
          <w:rStyle w:val="Textoennegrita"/>
          <w:i/>
          <w:iCs/>
        </w:rPr>
        <w:t xml:space="preserve">Data </w:t>
      </w:r>
      <w:proofErr w:type="spellStart"/>
      <w:r w:rsidRPr="00847129">
        <w:rPr>
          <w:rStyle w:val="Textoennegrita"/>
          <w:i/>
          <w:iCs/>
        </w:rPr>
        <w:t>Lakehouse</w:t>
      </w:r>
      <w:proofErr w:type="spellEnd"/>
      <w:r w:rsidRPr="00594986">
        <w:t>, que busca integrar los beneficios de ambos enfoques para optimizar el almacenamiento y procesamiento de información en escenarios de Big Data</w:t>
      </w:r>
      <w:r w:rsidR="00291002">
        <w:t>.</w:t>
      </w:r>
    </w:p>
    <w:p w14:paraId="7D2AD914" w14:textId="77777777" w:rsidR="005C6116" w:rsidRPr="00594986" w:rsidRDefault="005C6116" w:rsidP="00594986">
      <w:pPr>
        <w:pStyle w:val="NormalWeb"/>
        <w:spacing w:line="276" w:lineRule="auto"/>
        <w:jc w:val="both"/>
        <w:rPr>
          <w:rFonts w:ascii="Arial" w:hAnsi="Arial" w:cs="Arial"/>
          <w:sz w:val="22"/>
          <w:szCs w:val="22"/>
        </w:rPr>
      </w:pPr>
    </w:p>
    <w:p w14:paraId="559C07F2" w14:textId="5650B027" w:rsidR="00594986" w:rsidRPr="005C6116" w:rsidRDefault="004F49FA" w:rsidP="00EB68F8">
      <w:pPr>
        <w:pStyle w:val="Ttulo3"/>
        <w:numPr>
          <w:ilvl w:val="0"/>
          <w:numId w:val="0"/>
        </w:numPr>
        <w:ind w:left="720"/>
      </w:pPr>
      <w:bookmarkStart w:id="813" w:name="_Toc193466791"/>
      <w:r>
        <w:rPr>
          <w:rStyle w:val="Textoennegrita"/>
          <w:b w:val="0"/>
          <w:bCs w:val="0"/>
        </w:rPr>
        <w:t xml:space="preserve">1.1. </w:t>
      </w:r>
      <w:r w:rsidR="00594986" w:rsidRPr="005C6116">
        <w:rPr>
          <w:rStyle w:val="Textoennegrita"/>
          <w:b w:val="0"/>
          <w:bCs w:val="0"/>
        </w:rPr>
        <w:t>Motivación del Estudio</w:t>
      </w:r>
      <w:bookmarkEnd w:id="813"/>
    </w:p>
    <w:p w14:paraId="5C4ACE32" w14:textId="532E5975" w:rsidR="007A66D5" w:rsidRDefault="00594986">
      <w:pPr>
        <w:pPrChange w:id="814" w:author="Monica Maria Garro Lopez" w:date="2025-03-21T08:25:00Z">
          <w:pPr>
            <w:pStyle w:val="NormalWeb"/>
            <w:spacing w:line="276" w:lineRule="auto"/>
            <w:jc w:val="both"/>
          </w:pPr>
        </w:pPrChange>
      </w:pPr>
      <w:r w:rsidRPr="00AB6377">
        <w:t xml:space="preserve">Si bien muchos trabajos en el ámbito del </w:t>
      </w:r>
      <w:r w:rsidRPr="003A14EA">
        <w:rPr>
          <w:rStyle w:val="Textoennegrita"/>
          <w:b w:val="0"/>
          <w:bCs w:val="0"/>
          <w:i/>
          <w:iCs/>
          <w:rPrChange w:id="815" w:author="Monica Maria Garro Lopez" w:date="2025-03-21T08:26:00Z">
            <w:rPr>
              <w:rStyle w:val="Textoennegrita"/>
            </w:rPr>
          </w:rPrChange>
        </w:rPr>
        <w:t>Big Data</w:t>
      </w:r>
      <w:r w:rsidRPr="00AB6377">
        <w:rPr>
          <w:rStyle w:val="Textoennegrita"/>
          <w:b w:val="0"/>
          <w:bCs w:val="0"/>
        </w:rPr>
        <w:t xml:space="preserve"> y la </w:t>
      </w:r>
      <w:r w:rsidRPr="003A14EA">
        <w:rPr>
          <w:rStyle w:val="Textoennegrita"/>
          <w:b w:val="0"/>
          <w:bCs w:val="0"/>
          <w:i/>
          <w:iCs/>
          <w:rPrChange w:id="816" w:author="Monica Maria Garro Lopez" w:date="2025-03-21T08:26:00Z">
            <w:rPr>
              <w:rStyle w:val="Textoennegrita"/>
            </w:rPr>
          </w:rPrChange>
        </w:rPr>
        <w:t>Ciencia de Datos</w:t>
      </w:r>
      <w:r w:rsidRPr="00AB6377">
        <w:t xml:space="preserve"> han centrado su atención en algoritmos de </w:t>
      </w:r>
      <w:r w:rsidRPr="007903C1">
        <w:rPr>
          <w:rStyle w:val="Textoennegrita"/>
          <w:b w:val="0"/>
          <w:bCs w:val="0"/>
          <w:i/>
          <w:iCs/>
        </w:rPr>
        <w:t xml:space="preserve">Machine </w:t>
      </w:r>
      <w:proofErr w:type="spellStart"/>
      <w:r w:rsidRPr="007903C1">
        <w:rPr>
          <w:rStyle w:val="Textoennegrita"/>
          <w:b w:val="0"/>
          <w:bCs w:val="0"/>
          <w:i/>
          <w:iCs/>
        </w:rPr>
        <w:t>Learning</w:t>
      </w:r>
      <w:proofErr w:type="spellEnd"/>
      <w:r w:rsidRPr="003A14EA">
        <w:rPr>
          <w:rStyle w:val="Textoennegrita"/>
          <w:b w:val="0"/>
          <w:bCs w:val="0"/>
          <w:rPrChange w:id="817" w:author="Monica Maria Garro Lopez" w:date="2025-03-21T08:26:00Z">
            <w:rPr>
              <w:rStyle w:val="Textoennegrita"/>
            </w:rPr>
          </w:rPrChange>
        </w:rPr>
        <w:t xml:space="preserve"> y </w:t>
      </w:r>
      <w:r w:rsidRPr="003A14EA">
        <w:rPr>
          <w:rStyle w:val="Textoennegrita"/>
          <w:b w:val="0"/>
          <w:bCs w:val="0"/>
          <w:i/>
          <w:iCs/>
          <w:rPrChange w:id="818" w:author="Monica Maria Garro Lopez" w:date="2025-03-21T08:26:00Z">
            <w:rPr>
              <w:rStyle w:val="Textoennegrita"/>
              <w:i/>
              <w:iCs/>
            </w:rPr>
          </w:rPrChange>
        </w:rPr>
        <w:t xml:space="preserve">Deep </w:t>
      </w:r>
      <w:proofErr w:type="spellStart"/>
      <w:r w:rsidRPr="003A14EA">
        <w:rPr>
          <w:rStyle w:val="Textoennegrita"/>
          <w:b w:val="0"/>
          <w:bCs w:val="0"/>
          <w:i/>
          <w:iCs/>
          <w:rPrChange w:id="819" w:author="Monica Maria Garro Lopez" w:date="2025-03-21T08:26:00Z">
            <w:rPr>
              <w:rStyle w:val="Textoennegrita"/>
              <w:i/>
              <w:iCs/>
            </w:rPr>
          </w:rPrChange>
        </w:rPr>
        <w:t>Learning</w:t>
      </w:r>
      <w:proofErr w:type="spellEnd"/>
      <w:r w:rsidRPr="00594986">
        <w:t xml:space="preserve">, la infraestructura sobre la cual estos modelos operan es un aspecto igualmente crítico que no ha recibido la misma atención académica. Durante el desarrollo del máster, asignaturas como </w:t>
      </w:r>
      <w:del w:id="820" w:author="Monica Maria Garro Lopez" w:date="2025-03-18T16:38:00Z">
        <w:r w:rsidRPr="00594986" w:rsidDel="00D42E4D">
          <w:rPr>
            <w:rStyle w:val="Textoennegrita"/>
          </w:rPr>
          <w:delText>"</w:delText>
        </w:r>
      </w:del>
      <w:ins w:id="821" w:author="Monica Maria Garro Lopez" w:date="2025-03-18T16:38:00Z">
        <w:r w:rsidR="00D42E4D">
          <w:rPr>
            <w:rStyle w:val="Textoennegrita"/>
          </w:rPr>
          <w:t>“</w:t>
        </w:r>
      </w:ins>
      <w:r w:rsidRPr="00594986">
        <w:rPr>
          <w:rStyle w:val="Textoennegrita"/>
        </w:rPr>
        <w:t>Sistemas de Almacenamiento y Gestión de Big Data</w:t>
      </w:r>
      <w:del w:id="822" w:author="Monica Maria Garro Lopez" w:date="2025-03-18T16:38:00Z">
        <w:r w:rsidRPr="00594986" w:rsidDel="00D42E4D">
          <w:rPr>
            <w:rStyle w:val="Textoennegrita"/>
          </w:rPr>
          <w:delText>"</w:delText>
        </w:r>
      </w:del>
      <w:ins w:id="823" w:author="Monica Maria Garro Lopez" w:date="2025-03-18T16:38:00Z">
        <w:r w:rsidR="00D42E4D">
          <w:rPr>
            <w:rStyle w:val="Textoennegrita"/>
          </w:rPr>
          <w:t>”</w:t>
        </w:r>
      </w:ins>
      <w:r w:rsidRPr="00594986">
        <w:t xml:space="preserve"> han permitido comprender la relevancia de las infraestructuras de almacenamiento en el ciclo de vida de los datos</w:t>
      </w:r>
      <w:ins w:id="824" w:author="Monica Maria Garro Lopez" w:date="2025-03-21T08:26:00Z">
        <w:r w:rsidR="003A14EA">
          <w:t xml:space="preserve">. Además, </w:t>
        </w:r>
      </w:ins>
      <w:del w:id="825" w:author="Monica Maria Garro Lopez" w:date="2025-03-21T08:26:00Z">
        <w:r w:rsidRPr="00594986" w:rsidDel="003A14EA">
          <w:delText xml:space="preserve">, mientras que </w:delText>
        </w:r>
      </w:del>
      <w:del w:id="826" w:author="Monica Maria Garro Lopez" w:date="2025-03-18T16:38:00Z">
        <w:r w:rsidRPr="00594986" w:rsidDel="00D42E4D">
          <w:rPr>
            <w:rStyle w:val="Textoennegrita"/>
          </w:rPr>
          <w:delText>"</w:delText>
        </w:r>
      </w:del>
      <w:ins w:id="827" w:author="Monica Maria Garro Lopez" w:date="2025-03-18T16:38:00Z">
        <w:r w:rsidR="00D42E4D">
          <w:rPr>
            <w:rStyle w:val="Textoennegrita"/>
          </w:rPr>
          <w:t>“</w:t>
        </w:r>
      </w:ins>
      <w:r w:rsidRPr="00594986">
        <w:rPr>
          <w:rStyle w:val="Textoennegrita"/>
        </w:rPr>
        <w:t>Cloud Computing</w:t>
      </w:r>
      <w:del w:id="828" w:author="Monica Maria Garro Lopez" w:date="2025-03-18T16:38:00Z">
        <w:r w:rsidRPr="00594986" w:rsidDel="00D42E4D">
          <w:rPr>
            <w:rStyle w:val="Textoennegrita"/>
          </w:rPr>
          <w:delText>"</w:delText>
        </w:r>
      </w:del>
      <w:ins w:id="829" w:author="Monica Maria Garro Lopez" w:date="2025-03-18T16:38:00Z">
        <w:r w:rsidR="00D42E4D">
          <w:rPr>
            <w:rStyle w:val="Textoennegrita"/>
          </w:rPr>
          <w:t>”</w:t>
        </w:r>
      </w:ins>
      <w:r w:rsidRPr="00594986">
        <w:t xml:space="preserve"> ha proporcionado una visión de los servicios de computación en la nube como alternativa para la escalabilidad y optimización de cost</w:t>
      </w:r>
      <w:r w:rsidR="007A66D5">
        <w:t>e</w:t>
      </w:r>
      <w:r w:rsidRPr="00594986">
        <w:t xml:space="preserve">s en la gestión de datos masivos. </w:t>
      </w:r>
    </w:p>
    <w:p w14:paraId="5DE9B7E3" w14:textId="214195C7" w:rsidR="00594986" w:rsidRDefault="00291002">
      <w:pPr>
        <w:pPrChange w:id="830" w:author="Monica Maria Garro Lopez" w:date="2025-03-21T08:25:00Z">
          <w:pPr>
            <w:pStyle w:val="NormalWeb"/>
            <w:spacing w:line="276" w:lineRule="auto"/>
            <w:jc w:val="both"/>
          </w:pPr>
        </w:pPrChange>
      </w:pPr>
      <w:r>
        <w:t>En este orden de ideas, l</w:t>
      </w:r>
      <w:r w:rsidR="00594986" w:rsidRPr="00594986">
        <w:t>a motivación de este estudio radica en la necesidad de profundizar en estos aspectos y analizar cómo la elección de una arquitectura de almacenamiento impacta en la calidad del análisis de datos y en la eficiencia de los sistemas de procesamiento.</w:t>
      </w:r>
    </w:p>
    <w:p w14:paraId="5E651F66" w14:textId="68727ADF" w:rsidR="005C6116" w:rsidRDefault="005C6116" w:rsidP="00594986">
      <w:pPr>
        <w:pStyle w:val="NormalWeb"/>
        <w:spacing w:line="276" w:lineRule="auto"/>
        <w:jc w:val="both"/>
        <w:rPr>
          <w:rFonts w:ascii="Arial" w:hAnsi="Arial" w:cs="Arial"/>
          <w:sz w:val="22"/>
          <w:szCs w:val="22"/>
        </w:rPr>
      </w:pPr>
    </w:p>
    <w:p w14:paraId="0AE0AFA8" w14:textId="373BFC1F" w:rsidR="005C6116" w:rsidRPr="00594986" w:rsidDel="00876267" w:rsidRDefault="005C6116" w:rsidP="00594986">
      <w:pPr>
        <w:pStyle w:val="NormalWeb"/>
        <w:spacing w:line="276" w:lineRule="auto"/>
        <w:jc w:val="both"/>
        <w:rPr>
          <w:del w:id="831" w:author="Monica Maria Garro Lopez" w:date="2025-03-07T06:02:00Z"/>
          <w:rFonts w:ascii="Arial" w:hAnsi="Arial" w:cs="Arial"/>
          <w:sz w:val="22"/>
          <w:szCs w:val="22"/>
        </w:rPr>
      </w:pPr>
    </w:p>
    <w:p w14:paraId="6A406BA9" w14:textId="39736C72" w:rsidR="00594986" w:rsidRPr="005C6116" w:rsidRDefault="004F49FA" w:rsidP="00EB68F8">
      <w:pPr>
        <w:pStyle w:val="Ttulo3"/>
        <w:numPr>
          <w:ilvl w:val="0"/>
          <w:numId w:val="0"/>
        </w:numPr>
        <w:ind w:left="720"/>
      </w:pPr>
      <w:bookmarkStart w:id="832" w:name="_Toc193466792"/>
      <w:r>
        <w:rPr>
          <w:rStyle w:val="Textoennegrita"/>
          <w:b w:val="0"/>
          <w:bCs w:val="0"/>
        </w:rPr>
        <w:t xml:space="preserve">1.2. </w:t>
      </w:r>
      <w:r w:rsidR="00594986" w:rsidRPr="005C6116">
        <w:rPr>
          <w:rStyle w:val="Textoennegrita"/>
          <w:b w:val="0"/>
          <w:bCs w:val="0"/>
        </w:rPr>
        <w:t>Estructura del Trabajo</w:t>
      </w:r>
      <w:bookmarkEnd w:id="832"/>
    </w:p>
    <w:p w14:paraId="446F1753" w14:textId="77777777" w:rsidR="00594986" w:rsidRPr="00594986" w:rsidRDefault="00594986" w:rsidP="00594986">
      <w:pPr>
        <w:pStyle w:val="NormalWeb"/>
        <w:spacing w:line="276" w:lineRule="auto"/>
        <w:jc w:val="both"/>
        <w:rPr>
          <w:rFonts w:ascii="Arial" w:hAnsi="Arial" w:cs="Arial"/>
          <w:sz w:val="22"/>
          <w:szCs w:val="22"/>
        </w:rPr>
      </w:pPr>
      <w:r w:rsidRPr="00594986">
        <w:rPr>
          <w:rFonts w:ascii="Arial" w:hAnsi="Arial" w:cs="Arial"/>
          <w:sz w:val="22"/>
          <w:szCs w:val="22"/>
        </w:rPr>
        <w:t>Para desarrollar el análisis, este estudio se estructura en los siguientes capítulos:</w:t>
      </w:r>
    </w:p>
    <w:p w14:paraId="53D99631" w14:textId="3D584286" w:rsidR="005C6116" w:rsidRPr="00CF7D69" w:rsidRDefault="00594986">
      <w:pPr>
        <w:pStyle w:val="Prrafodelista"/>
        <w:numPr>
          <w:ilvl w:val="0"/>
          <w:numId w:val="109"/>
        </w:numPr>
        <w:rPr>
          <w:ins w:id="833" w:author="Monica Maria Garro Lopez" w:date="2025-03-21T08:28:00Z"/>
          <w:rStyle w:val="Textoennegrita"/>
          <w:b w:val="0"/>
          <w:bCs w:val="0"/>
          <w:rPrChange w:id="834" w:author="Monica Maria Garro Lopez" w:date="2025-03-21T08:35:00Z">
            <w:rPr>
              <w:ins w:id="835" w:author="Monica Maria Garro Lopez" w:date="2025-03-21T08:28:00Z"/>
            </w:rPr>
          </w:rPrChange>
        </w:rPr>
        <w:pPrChange w:id="836" w:author="Monica Maria Garro Lopez" w:date="2025-03-21T08:35:00Z">
          <w:pPr>
            <w:pStyle w:val="Prrafodelista"/>
            <w:numPr>
              <w:numId w:val="19"/>
            </w:numPr>
            <w:tabs>
              <w:tab w:val="num" w:pos="720"/>
            </w:tabs>
            <w:ind w:hanging="360"/>
          </w:pPr>
        </w:pPrChange>
      </w:pPr>
      <w:r w:rsidRPr="00594986">
        <w:rPr>
          <w:rStyle w:val="Textoennegrita"/>
        </w:rPr>
        <w:t xml:space="preserve">Fundamentos de </w:t>
      </w:r>
      <w:r w:rsidRPr="00A24768">
        <w:rPr>
          <w:rStyle w:val="Textoennegrita"/>
          <w:rPrChange w:id="837" w:author="Monica Maria Garro Lopez" w:date="2025-03-21T08:29:00Z">
            <w:rPr>
              <w:rStyle w:val="Textoennegrita"/>
              <w:i/>
              <w:iCs/>
            </w:rPr>
          </w:rPrChange>
        </w:rPr>
        <w:t xml:space="preserve">Data </w:t>
      </w:r>
      <w:proofErr w:type="spellStart"/>
      <w:r w:rsidRPr="00A24768">
        <w:rPr>
          <w:rStyle w:val="Textoennegrita"/>
          <w:rPrChange w:id="838" w:author="Monica Maria Garro Lopez" w:date="2025-03-21T08:29:00Z">
            <w:rPr>
              <w:rStyle w:val="Textoennegrita"/>
              <w:i/>
              <w:iCs/>
            </w:rPr>
          </w:rPrChange>
        </w:rPr>
        <w:t>Lakes</w:t>
      </w:r>
      <w:proofErr w:type="spellEnd"/>
      <w:r w:rsidRPr="00594986">
        <w:rPr>
          <w:rStyle w:val="Textoennegrita"/>
        </w:rPr>
        <w:t xml:space="preserve"> y </w:t>
      </w:r>
      <w:r w:rsidRPr="00A24768">
        <w:rPr>
          <w:rStyle w:val="Textoennegrita"/>
          <w:rPrChange w:id="839" w:author="Monica Maria Garro Lopez" w:date="2025-03-21T08:29:00Z">
            <w:rPr>
              <w:rStyle w:val="Textoennegrita"/>
              <w:i/>
              <w:iCs/>
            </w:rPr>
          </w:rPrChange>
        </w:rPr>
        <w:t xml:space="preserve">Data </w:t>
      </w:r>
      <w:proofErr w:type="spellStart"/>
      <w:r w:rsidRPr="00A24768">
        <w:rPr>
          <w:rStyle w:val="Textoennegrita"/>
          <w:rPrChange w:id="840" w:author="Monica Maria Garro Lopez" w:date="2025-03-21T08:29:00Z">
            <w:rPr>
              <w:rStyle w:val="Textoennegrita"/>
              <w:i/>
              <w:iCs/>
            </w:rPr>
          </w:rPrChange>
        </w:rPr>
        <w:t>Warehouses</w:t>
      </w:r>
      <w:proofErr w:type="spellEnd"/>
      <w:ins w:id="841" w:author="Monica Maria Garro Lopez" w:date="2025-03-07T06:04:00Z">
        <w:r w:rsidR="00876267" w:rsidRPr="00A24768">
          <w:rPr>
            <w:rStyle w:val="Textoennegrita"/>
            <w:rPrChange w:id="842" w:author="Monica Maria Garro Lopez" w:date="2025-03-21T08:29:00Z">
              <w:rPr/>
            </w:rPrChange>
          </w:rPr>
          <w:t xml:space="preserve">. </w:t>
        </w:r>
      </w:ins>
      <w:del w:id="843" w:author="Monica Maria Garro Lopez" w:date="2025-03-07T06:04:00Z">
        <w:r w:rsidRPr="00CF7D69" w:rsidDel="00876267">
          <w:rPr>
            <w:rStyle w:val="Textoennegrita"/>
            <w:b w:val="0"/>
            <w:bCs w:val="0"/>
            <w:rPrChange w:id="844" w:author="Monica Maria Garro Lopez" w:date="2025-03-21T08:35:00Z">
              <w:rPr/>
            </w:rPrChange>
          </w:rPr>
          <w:delText xml:space="preserve">: </w:delText>
        </w:r>
        <w:r w:rsidR="005C6116" w:rsidRPr="00CF7D69" w:rsidDel="00876267">
          <w:rPr>
            <w:rStyle w:val="Textoennegrita"/>
            <w:b w:val="0"/>
            <w:bCs w:val="0"/>
            <w:rPrChange w:id="845" w:author="Monica Maria Garro Lopez" w:date="2025-03-21T08:35:00Z">
              <w:rPr/>
            </w:rPrChange>
          </w:rPr>
          <w:delText>s</w:delText>
        </w:r>
      </w:del>
      <w:ins w:id="846" w:author="Monica Maria Garro Lopez" w:date="2025-03-07T06:04:00Z">
        <w:r w:rsidR="00876267" w:rsidRPr="00CF7D69">
          <w:rPr>
            <w:rStyle w:val="Textoennegrita"/>
            <w:b w:val="0"/>
            <w:bCs w:val="0"/>
            <w:rPrChange w:id="847" w:author="Monica Maria Garro Lopez" w:date="2025-03-21T08:35:00Z">
              <w:rPr/>
            </w:rPrChange>
          </w:rPr>
          <w:t>S</w:t>
        </w:r>
      </w:ins>
      <w:r w:rsidRPr="00CF7D69">
        <w:rPr>
          <w:rStyle w:val="Textoennegrita"/>
          <w:b w:val="0"/>
          <w:bCs w:val="0"/>
          <w:rPrChange w:id="848" w:author="Monica Maria Garro Lopez" w:date="2025-03-21T08:35:00Z">
            <w:rPr/>
          </w:rPrChange>
        </w:rPr>
        <w:t>e introduce el concepto de cada infraestructura, destacando sus características y aplicaciones en la gestión de datos masivos</w:t>
      </w:r>
      <w:r w:rsidR="005C6116" w:rsidRPr="00CF7D69">
        <w:rPr>
          <w:rStyle w:val="Textoennegrita"/>
          <w:b w:val="0"/>
          <w:bCs w:val="0"/>
        </w:rPr>
        <w:t>, así como su integración con tecnologías en la nube</w:t>
      </w:r>
      <w:r w:rsidRPr="00CF7D69">
        <w:rPr>
          <w:rStyle w:val="Textoennegrita"/>
          <w:b w:val="0"/>
          <w:bCs w:val="0"/>
          <w:rPrChange w:id="849" w:author="Monica Maria Garro Lopez" w:date="2025-03-21T08:35:00Z">
            <w:rPr/>
          </w:rPrChange>
        </w:rPr>
        <w:t>.</w:t>
      </w:r>
    </w:p>
    <w:p w14:paraId="7DFCE512" w14:textId="77777777" w:rsidR="00A24768" w:rsidRDefault="00A24768">
      <w:pPr>
        <w:pStyle w:val="Prrafodelista"/>
        <w:pPrChange w:id="850" w:author="Monica Maria Garro Lopez" w:date="2025-03-21T08:28:00Z">
          <w:pPr>
            <w:numPr>
              <w:numId w:val="19"/>
            </w:numPr>
            <w:tabs>
              <w:tab w:val="num" w:pos="720"/>
            </w:tabs>
            <w:suppressAutoHyphens w:val="0"/>
            <w:spacing w:before="240" w:beforeAutospacing="1" w:after="240"/>
            <w:ind w:left="720" w:hanging="360"/>
          </w:pPr>
        </w:pPrChange>
      </w:pPr>
    </w:p>
    <w:p w14:paraId="30CF2AB9" w14:textId="02C3826D" w:rsidR="005C6116" w:rsidRPr="00594986" w:rsidRDefault="00876267">
      <w:pPr>
        <w:pStyle w:val="Prrafodelista"/>
        <w:numPr>
          <w:ilvl w:val="0"/>
          <w:numId w:val="19"/>
        </w:numPr>
        <w:suppressAutoHyphens w:val="0"/>
        <w:spacing w:before="240" w:beforeAutospacing="1" w:after="240"/>
        <w:pPrChange w:id="851" w:author="Monica Maria Garro Lopez" w:date="2025-03-07T06:03:00Z">
          <w:pPr>
            <w:numPr>
              <w:numId w:val="19"/>
            </w:numPr>
            <w:tabs>
              <w:tab w:val="num" w:pos="720"/>
            </w:tabs>
            <w:suppressAutoHyphens w:val="0"/>
            <w:spacing w:before="240" w:beforeAutospacing="1" w:after="240"/>
            <w:ind w:left="720" w:hanging="360"/>
          </w:pPr>
        </w:pPrChange>
      </w:pPr>
      <w:ins w:id="852" w:author="Monica Maria Garro Lopez" w:date="2025-03-07T06:03:00Z">
        <w:r w:rsidRPr="00876267">
          <w:rPr>
            <w:rStyle w:val="Textoennegrita"/>
          </w:rPr>
          <w:t xml:space="preserve">Evolución y contraste de </w:t>
        </w:r>
        <w:r w:rsidRPr="00A24768">
          <w:rPr>
            <w:rStyle w:val="Textoennegrita"/>
          </w:rPr>
          <w:t xml:space="preserve">Data </w:t>
        </w:r>
        <w:proofErr w:type="spellStart"/>
        <w:r w:rsidRPr="00A24768">
          <w:rPr>
            <w:rStyle w:val="Textoennegrita"/>
          </w:rPr>
          <w:t>Lakes</w:t>
        </w:r>
        <w:proofErr w:type="spellEnd"/>
        <w:r w:rsidRPr="00A24768">
          <w:rPr>
            <w:rStyle w:val="Textoennegrita"/>
          </w:rPr>
          <w:t xml:space="preserve"> y Data </w:t>
        </w:r>
        <w:proofErr w:type="spellStart"/>
        <w:r w:rsidRPr="00A24768">
          <w:rPr>
            <w:rStyle w:val="Textoennegrita"/>
          </w:rPr>
          <w:t>Warehouses</w:t>
        </w:r>
      </w:ins>
      <w:proofErr w:type="spellEnd"/>
      <w:del w:id="853" w:author="Monica Maria Garro Lopez" w:date="2025-03-07T06:03:00Z">
        <w:r w:rsidR="00594986" w:rsidRPr="00594986" w:rsidDel="00876267">
          <w:rPr>
            <w:rStyle w:val="Textoennegrita"/>
          </w:rPr>
          <w:delText xml:space="preserve">Comparación entre </w:delText>
        </w:r>
        <w:r w:rsidR="00CF4B7E" w:rsidRPr="00876267" w:rsidDel="00876267">
          <w:rPr>
            <w:rStyle w:val="Textoennegrita"/>
            <w:i/>
            <w:iCs/>
          </w:rPr>
          <w:delText>ambas infraestructuras</w:delText>
        </w:r>
      </w:del>
      <w:ins w:id="854" w:author="Monica Maria Garro Lopez" w:date="2025-03-07T06:09:00Z">
        <w:r w:rsidR="00CC52C1">
          <w:t>.</w:t>
        </w:r>
      </w:ins>
      <w:del w:id="855" w:author="Monica Maria Garro Lopez" w:date="2025-03-07T06:09:00Z">
        <w:r w:rsidR="00594986" w:rsidRPr="00594986" w:rsidDel="00CC52C1">
          <w:delText xml:space="preserve">: </w:delText>
        </w:r>
        <w:r w:rsidR="005C6116" w:rsidDel="00CC52C1">
          <w:delText>s</w:delText>
        </w:r>
      </w:del>
      <w:ins w:id="856" w:author="Monica Maria Garro Lopez" w:date="2025-03-07T06:09:00Z">
        <w:r w:rsidR="00CC52C1">
          <w:t xml:space="preserve"> S</w:t>
        </w:r>
      </w:ins>
      <w:r w:rsidR="00594986" w:rsidRPr="00594986">
        <w:t>e realiza una comparativa detallada considerando aspectos como</w:t>
      </w:r>
      <w:r w:rsidR="005C6116">
        <w:t xml:space="preserve"> evolución, </w:t>
      </w:r>
      <w:r w:rsidR="00594986" w:rsidRPr="00594986">
        <w:t>gobernanza, escalabilidad, cost</w:t>
      </w:r>
      <w:r w:rsidR="004F49FA">
        <w:t>e</w:t>
      </w:r>
      <w:r w:rsidR="00594986" w:rsidRPr="00594986">
        <w:t>s y rendimiento en distintos entornos de negocio.</w:t>
      </w:r>
    </w:p>
    <w:p w14:paraId="65DE8FFE" w14:textId="698578FC" w:rsidR="005C6116" w:rsidRPr="005C6116" w:rsidRDefault="00594986" w:rsidP="00625206">
      <w:pPr>
        <w:numPr>
          <w:ilvl w:val="0"/>
          <w:numId w:val="19"/>
        </w:numPr>
        <w:suppressAutoHyphens w:val="0"/>
        <w:spacing w:before="240" w:beforeAutospacing="1" w:after="240"/>
        <w:rPr>
          <w:rStyle w:val="Textoennegrita"/>
        </w:rPr>
      </w:pPr>
      <w:r w:rsidRPr="00594986">
        <w:rPr>
          <w:rStyle w:val="Textoennegrita"/>
        </w:rPr>
        <w:t>Aplicabilidad en diferentes industrias</w:t>
      </w:r>
      <w:ins w:id="857" w:author="Monica Maria Garro Lopez" w:date="2025-03-07T06:09:00Z">
        <w:r w:rsidR="00CC52C1">
          <w:rPr>
            <w:rStyle w:val="Textoennegrita"/>
          </w:rPr>
          <w:t xml:space="preserve">. </w:t>
        </w:r>
      </w:ins>
      <w:del w:id="858" w:author="Monica Maria Garro Lopez" w:date="2025-03-07T06:09:00Z">
        <w:r w:rsidRPr="005C6116" w:rsidDel="00CC52C1">
          <w:rPr>
            <w:rStyle w:val="Textoennegrita"/>
          </w:rPr>
          <w:delText xml:space="preserve">: </w:delText>
        </w:r>
        <w:r w:rsidR="005C6116" w:rsidRPr="005C6116" w:rsidDel="00CC52C1">
          <w:rPr>
            <w:rStyle w:val="Textoennegrita"/>
            <w:b w:val="0"/>
            <w:bCs w:val="0"/>
          </w:rPr>
          <w:delText>s</w:delText>
        </w:r>
      </w:del>
      <w:ins w:id="859" w:author="Monica Maria Garro Lopez" w:date="2025-03-07T06:09:00Z">
        <w:r w:rsidR="00CC52C1">
          <w:rPr>
            <w:rStyle w:val="Textoennegrita"/>
            <w:b w:val="0"/>
            <w:bCs w:val="0"/>
          </w:rPr>
          <w:t>S</w:t>
        </w:r>
      </w:ins>
      <w:r w:rsidRPr="005C6116">
        <w:rPr>
          <w:rStyle w:val="Textoennegrita"/>
          <w:b w:val="0"/>
          <w:bCs w:val="0"/>
        </w:rPr>
        <w:t>e analizan casos de uso en</w:t>
      </w:r>
      <w:r w:rsidR="00A83EDE">
        <w:rPr>
          <w:rStyle w:val="Textoennegrita"/>
          <w:b w:val="0"/>
          <w:bCs w:val="0"/>
        </w:rPr>
        <w:t xml:space="preserve"> los sectores financiero, salud y </w:t>
      </w:r>
      <w:proofErr w:type="spellStart"/>
      <w:r w:rsidR="00A83EDE" w:rsidRPr="00CC52C1">
        <w:rPr>
          <w:rStyle w:val="Textoennegrita"/>
          <w:b w:val="0"/>
          <w:bCs w:val="0"/>
          <w:i/>
          <w:iCs/>
          <w:rPrChange w:id="860" w:author="Monica Maria Garro Lopez" w:date="2025-03-07T06:09:00Z">
            <w:rPr>
              <w:rStyle w:val="Textoennegrita"/>
              <w:b w:val="0"/>
              <w:bCs w:val="0"/>
            </w:rPr>
          </w:rPrChange>
        </w:rPr>
        <w:t>retail</w:t>
      </w:r>
      <w:proofErr w:type="spellEnd"/>
      <w:r w:rsidR="00A83EDE">
        <w:rPr>
          <w:rStyle w:val="Textoennegrita"/>
          <w:b w:val="0"/>
          <w:bCs w:val="0"/>
        </w:rPr>
        <w:t xml:space="preserve">, </w:t>
      </w:r>
      <w:r w:rsidRPr="005C6116">
        <w:rPr>
          <w:rStyle w:val="Textoennegrita"/>
          <w:b w:val="0"/>
          <w:bCs w:val="0"/>
        </w:rPr>
        <w:t>donde estas infraestructuras han demostrado ser clave para la optimización de procesos y análisis de datos.</w:t>
      </w:r>
    </w:p>
    <w:p w14:paraId="6A19D8C5" w14:textId="21909716" w:rsidR="005C6116" w:rsidRPr="00546BE3" w:rsidRDefault="00594986" w:rsidP="00625206">
      <w:pPr>
        <w:numPr>
          <w:ilvl w:val="0"/>
          <w:numId w:val="19"/>
        </w:numPr>
        <w:suppressAutoHyphens w:val="0"/>
        <w:spacing w:before="240" w:beforeAutospacing="1" w:after="240"/>
        <w:rPr>
          <w:ins w:id="861" w:author="Monica Maria Garro Lopez" w:date="2025-03-10T17:04:00Z"/>
          <w:rStyle w:val="Textoennegrita"/>
          <w:rPrChange w:id="862" w:author="Monica Maria Garro Lopez" w:date="2025-03-10T17:04:00Z">
            <w:rPr>
              <w:ins w:id="863" w:author="Monica Maria Garro Lopez" w:date="2025-03-10T17:04:00Z"/>
              <w:rStyle w:val="Textoennegrita"/>
              <w:b w:val="0"/>
              <w:bCs w:val="0"/>
            </w:rPr>
          </w:rPrChange>
        </w:rPr>
      </w:pPr>
      <w:r w:rsidRPr="00594986">
        <w:rPr>
          <w:rStyle w:val="Textoennegrita"/>
        </w:rPr>
        <w:t>Factores clave en la selección de infraestructura</w:t>
      </w:r>
      <w:ins w:id="864" w:author="Monica Maria Garro Lopez" w:date="2025-03-07T06:09:00Z">
        <w:r w:rsidR="00CC52C1">
          <w:rPr>
            <w:rStyle w:val="Textoennegrita"/>
          </w:rPr>
          <w:t>.</w:t>
        </w:r>
      </w:ins>
      <w:del w:id="865" w:author="Monica Maria Garro Lopez" w:date="2025-03-07T06:09:00Z">
        <w:r w:rsidRPr="005C6116" w:rsidDel="00CC52C1">
          <w:rPr>
            <w:rStyle w:val="Textoennegrita"/>
          </w:rPr>
          <w:delText>:</w:delText>
        </w:r>
      </w:del>
      <w:del w:id="866" w:author="Monica Maria Garro Lopez" w:date="2025-03-07T06:10:00Z">
        <w:r w:rsidRPr="005C6116" w:rsidDel="00CC52C1">
          <w:rPr>
            <w:rStyle w:val="Textoennegrita"/>
          </w:rPr>
          <w:delText xml:space="preserve"> </w:delText>
        </w:r>
        <w:r w:rsidR="005C6116" w:rsidRPr="005C6116" w:rsidDel="00CC52C1">
          <w:rPr>
            <w:rStyle w:val="Textoennegrita"/>
            <w:b w:val="0"/>
            <w:bCs w:val="0"/>
          </w:rPr>
          <w:delText>s</w:delText>
        </w:r>
      </w:del>
      <w:ins w:id="867" w:author="Monica Maria Garro Lopez" w:date="2025-03-07T06:10:00Z">
        <w:r w:rsidR="00CC52C1">
          <w:rPr>
            <w:rStyle w:val="Textoennegrita"/>
            <w:b w:val="0"/>
            <w:bCs w:val="0"/>
          </w:rPr>
          <w:t xml:space="preserve"> S</w:t>
        </w:r>
      </w:ins>
      <w:r w:rsidRPr="005C6116">
        <w:rPr>
          <w:rStyle w:val="Textoennegrita"/>
          <w:b w:val="0"/>
          <w:bCs w:val="0"/>
        </w:rPr>
        <w:t>e presentan los criterios estratégicos que influyen en la adopción de una u otra solución</w:t>
      </w:r>
      <w:r w:rsidR="005C6116">
        <w:rPr>
          <w:rStyle w:val="Textoennegrita"/>
          <w:b w:val="0"/>
          <w:bCs w:val="0"/>
        </w:rPr>
        <w:t>.</w:t>
      </w:r>
    </w:p>
    <w:p w14:paraId="4300F6F1" w14:textId="53F6A5C3" w:rsidR="00546BE3" w:rsidRPr="005C6116" w:rsidRDefault="002D5C99" w:rsidP="00625206">
      <w:pPr>
        <w:numPr>
          <w:ilvl w:val="0"/>
          <w:numId w:val="19"/>
        </w:numPr>
        <w:suppressAutoHyphens w:val="0"/>
        <w:spacing w:before="240" w:beforeAutospacing="1" w:after="240"/>
        <w:rPr>
          <w:rStyle w:val="Textoennegrita"/>
        </w:rPr>
      </w:pPr>
      <w:ins w:id="868" w:author="Monica Maria Garro Lopez" w:date="2025-03-10T17:06:00Z">
        <w:r>
          <w:rPr>
            <w:b/>
            <w:bCs/>
          </w:rPr>
          <w:t>Demostración de</w:t>
        </w:r>
      </w:ins>
      <w:ins w:id="869" w:author="Monica Maria Garro Lopez" w:date="2025-03-10T17:05:00Z">
        <w:r w:rsidR="00546BE3" w:rsidRPr="00E35D0E">
          <w:rPr>
            <w:b/>
            <w:bCs/>
          </w:rPr>
          <w:t xml:space="preserve"> </w:t>
        </w:r>
        <w:r w:rsidR="00546BE3" w:rsidRPr="00CF7D69">
          <w:rPr>
            <w:b/>
            <w:bCs/>
            <w:rPrChange w:id="870" w:author="Monica Maria Garro Lopez" w:date="2025-03-21T08:34:00Z">
              <w:rPr>
                <w:b/>
                <w:bCs/>
                <w:i/>
                <w:iCs/>
              </w:rPr>
            </w:rPrChange>
          </w:rPr>
          <w:t>Data Lake</w:t>
        </w:r>
      </w:ins>
      <w:ins w:id="871" w:author="Monica Maria Garro Lopez" w:date="2025-03-21T08:30:00Z">
        <w:r w:rsidR="00A24768" w:rsidRPr="00CF7D69">
          <w:rPr>
            <w:b/>
            <w:bCs/>
          </w:rPr>
          <w:t xml:space="preserve">, </w:t>
        </w:r>
      </w:ins>
      <w:ins w:id="872" w:author="Monica Maria Garro Lopez" w:date="2025-03-10T17:05:00Z">
        <w:r w:rsidR="00546BE3" w:rsidRPr="00CF7D69">
          <w:rPr>
            <w:b/>
            <w:bCs/>
            <w:rPrChange w:id="873" w:author="Monica Maria Garro Lopez" w:date="2025-03-21T08:34:00Z">
              <w:rPr>
                <w:b/>
                <w:bCs/>
                <w:i/>
                <w:iCs/>
              </w:rPr>
            </w:rPrChange>
          </w:rPr>
          <w:t xml:space="preserve">Data </w:t>
        </w:r>
        <w:proofErr w:type="spellStart"/>
        <w:r w:rsidR="00546BE3" w:rsidRPr="00CF7D69">
          <w:rPr>
            <w:b/>
            <w:bCs/>
            <w:rPrChange w:id="874" w:author="Monica Maria Garro Lopez" w:date="2025-03-21T08:34:00Z">
              <w:rPr>
                <w:b/>
                <w:bCs/>
                <w:i/>
                <w:iCs/>
              </w:rPr>
            </w:rPrChange>
          </w:rPr>
          <w:t>Warehouse</w:t>
        </w:r>
        <w:proofErr w:type="spellEnd"/>
        <w:r w:rsidR="00546BE3" w:rsidRPr="00E35D0E">
          <w:rPr>
            <w:b/>
            <w:bCs/>
          </w:rPr>
          <w:t xml:space="preserve"> </w:t>
        </w:r>
      </w:ins>
      <w:ins w:id="875" w:author="Monica Maria Garro Lopez" w:date="2025-03-21T08:30:00Z">
        <w:r w:rsidR="00A24768">
          <w:rPr>
            <w:b/>
            <w:bCs/>
          </w:rPr>
          <w:t xml:space="preserve">y Delta Lake </w:t>
        </w:r>
      </w:ins>
      <w:ins w:id="876" w:author="Monica Maria Garro Lopez" w:date="2025-03-10T17:05:00Z">
        <w:r w:rsidR="00546BE3" w:rsidRPr="00940304">
          <w:t>para comprender su configuración básica</w:t>
        </w:r>
        <w:r w:rsidR="00546BE3">
          <w:t xml:space="preserve"> con datos </w:t>
        </w:r>
      </w:ins>
      <w:ins w:id="877" w:author="Monica Maria Garro Lopez" w:date="2025-03-10T17:06:00Z">
        <w:r w:rsidR="00546BE3">
          <w:t>s</w:t>
        </w:r>
      </w:ins>
      <w:ins w:id="878" w:author="Monica Maria Garro Lopez" w:date="2025-03-10T17:05:00Z">
        <w:r w:rsidR="00546BE3">
          <w:t>intéticos, debido a los altos costos que puede acarrear un caso real</w:t>
        </w:r>
      </w:ins>
      <w:ins w:id="879" w:author="Monica Maria Garro Lopez" w:date="2025-03-21T08:34:00Z">
        <w:r w:rsidR="00CF7D69">
          <w:t xml:space="preserve"> con grandes volúmenes de datos</w:t>
        </w:r>
      </w:ins>
      <w:ins w:id="880" w:author="Monica Maria Garro Lopez" w:date="2025-03-10T17:05:00Z">
        <w:r w:rsidR="00546BE3">
          <w:t>.</w:t>
        </w:r>
      </w:ins>
    </w:p>
    <w:p w14:paraId="1B537099" w14:textId="617BBC2E" w:rsidR="00594986" w:rsidRPr="005C6116" w:rsidRDefault="00594986">
      <w:pPr>
        <w:pStyle w:val="Prrafodelista"/>
        <w:numPr>
          <w:ilvl w:val="0"/>
          <w:numId w:val="19"/>
        </w:numPr>
        <w:rPr>
          <w:rStyle w:val="Textoennegrita"/>
        </w:rPr>
        <w:pPrChange w:id="881" w:author="Monica Maria Garro Lopez" w:date="2025-03-21T08:35:00Z">
          <w:pPr>
            <w:numPr>
              <w:numId w:val="19"/>
            </w:numPr>
            <w:tabs>
              <w:tab w:val="num" w:pos="720"/>
            </w:tabs>
            <w:suppressAutoHyphens w:val="0"/>
            <w:spacing w:before="240" w:beforeAutospacing="1" w:after="240"/>
            <w:ind w:left="720" w:hanging="360"/>
          </w:pPr>
        </w:pPrChange>
      </w:pPr>
      <w:r w:rsidRPr="00594986">
        <w:rPr>
          <w:rStyle w:val="Textoennegrita"/>
        </w:rPr>
        <w:t>Conclusiones y recomendaciones</w:t>
      </w:r>
      <w:ins w:id="882" w:author="Monica Maria Garro Lopez" w:date="2025-03-21T08:35:00Z">
        <w:r w:rsidR="00CF7D69">
          <w:rPr>
            <w:rStyle w:val="Textoennegrita"/>
          </w:rPr>
          <w:t xml:space="preserve">. </w:t>
        </w:r>
      </w:ins>
      <w:del w:id="883" w:author="Monica Maria Garro Lopez" w:date="2025-03-21T08:35:00Z">
        <w:r w:rsidRPr="005C6116" w:rsidDel="00CF7D69">
          <w:rPr>
            <w:rStyle w:val="Textoennegrita"/>
          </w:rPr>
          <w:delText xml:space="preserve">: </w:delText>
        </w:r>
        <w:r w:rsidR="005C6116" w:rsidRPr="00CF7D69" w:rsidDel="00CF7D69">
          <w:rPr>
            <w:rStyle w:val="Textoennegrita"/>
            <w:b w:val="0"/>
            <w:bCs w:val="0"/>
          </w:rPr>
          <w:delText>s</w:delText>
        </w:r>
      </w:del>
      <w:ins w:id="884" w:author="Monica Maria Garro Lopez" w:date="2025-03-21T08:35:00Z">
        <w:r w:rsidR="00CF7D69" w:rsidRPr="00CF7D69">
          <w:rPr>
            <w:rStyle w:val="Textoennegrita"/>
            <w:b w:val="0"/>
            <w:bCs w:val="0"/>
          </w:rPr>
          <w:t>S</w:t>
        </w:r>
      </w:ins>
      <w:r w:rsidRPr="00CF7D69">
        <w:rPr>
          <w:rStyle w:val="Textoennegrita"/>
          <w:b w:val="0"/>
          <w:bCs w:val="0"/>
        </w:rPr>
        <w:t>e sintetizan los hallazgos del estudio y se ofrecen directrices sobre cuándo y cómo implementar estas soluciones para maximizar su impacto en la gestión de datos empresariales.</w:t>
      </w:r>
    </w:p>
    <w:p w14:paraId="4A2641F9" w14:textId="38BDD143" w:rsidR="00722E23" w:rsidRDefault="00722E23"/>
    <w:p w14:paraId="6511CF14" w14:textId="77422700" w:rsidR="00722E23" w:rsidRDefault="00722E23"/>
    <w:p w14:paraId="3FDF2B0E" w14:textId="6F837BE5" w:rsidR="00722E23" w:rsidRDefault="00722E23"/>
    <w:p w14:paraId="2234E8CB" w14:textId="77777777" w:rsidR="00722E23" w:rsidRDefault="00722E23"/>
    <w:p w14:paraId="3D55B428" w14:textId="77777777" w:rsidR="00906358" w:rsidRDefault="00906358">
      <w:pPr>
        <w:pStyle w:val="Descripcin"/>
        <w:keepNext/>
      </w:pPr>
    </w:p>
    <w:p w14:paraId="764733E9" w14:textId="265F805D" w:rsidR="00722E23" w:rsidRDefault="00722E23">
      <w:pPr>
        <w:spacing w:after="0" w:line="240" w:lineRule="auto"/>
        <w:jc w:val="left"/>
        <w:rPr>
          <w:i/>
          <w:iCs/>
          <w:color w:val="000000" w:themeColor="text1"/>
          <w:sz w:val="18"/>
          <w:szCs w:val="18"/>
        </w:rPr>
      </w:pPr>
      <w:r>
        <w:br w:type="page"/>
      </w:r>
    </w:p>
    <w:p w14:paraId="1540F3C0" w14:textId="21BE73A2" w:rsidR="00906358" w:rsidRDefault="00A973DB">
      <w:pPr>
        <w:pStyle w:val="Ttulo1"/>
        <w:numPr>
          <w:ilvl w:val="0"/>
          <w:numId w:val="2"/>
        </w:numPr>
      </w:pPr>
      <w:bookmarkStart w:id="885" w:name="_Toc10030872"/>
      <w:bookmarkStart w:id="886" w:name="_Toc193466793"/>
      <w:bookmarkEnd w:id="885"/>
      <w:r>
        <w:lastRenderedPageBreak/>
        <w:t>Objetivos</w:t>
      </w:r>
      <w:bookmarkEnd w:id="886"/>
    </w:p>
    <w:p w14:paraId="33775A44" w14:textId="21F224DB" w:rsidR="00115F66" w:rsidDel="00CC52C1" w:rsidRDefault="00E73BD4" w:rsidP="00115F66">
      <w:pPr>
        <w:rPr>
          <w:del w:id="887" w:author="Monica Maria Garro Lopez" w:date="2025-03-07T06:13:00Z"/>
          <w:lang w:val="es-CO"/>
        </w:rPr>
      </w:pPr>
      <w:del w:id="888" w:author="Monica Maria Garro Lopez" w:date="2025-03-07T06:13:00Z">
        <w:r w:rsidRPr="00E73BD4" w:rsidDel="00CC52C1">
          <w:rPr>
            <w:lang w:val="es-CO"/>
          </w:rPr>
          <w:delText xml:space="preserve">Los objetivos establecidos para este </w:delText>
        </w:r>
        <w:r w:rsidRPr="00EB68F8" w:rsidDel="00CC52C1">
          <w:rPr>
            <w:lang w:val="es-CO"/>
          </w:rPr>
          <w:delText>Trabajo de Fin de Máster (TFM)</w:delText>
        </w:r>
        <w:r w:rsidRPr="00E73BD4" w:rsidDel="00CC52C1">
          <w:rPr>
            <w:lang w:val="es-CO"/>
          </w:rPr>
          <w:delText xml:space="preserve"> buscan analizar el </w:delText>
        </w:r>
        <w:r w:rsidR="00115F66" w:rsidDel="00CC52C1">
          <w:rPr>
            <w:lang w:val="es-CO"/>
          </w:rPr>
          <w:delText>rol</w:delText>
        </w:r>
        <w:r w:rsidRPr="00E73BD4" w:rsidDel="00CC52C1">
          <w:rPr>
            <w:lang w:val="es-CO"/>
          </w:rPr>
          <w:delText xml:space="preserve"> de los </w:delText>
        </w:r>
        <w:r w:rsidRPr="00EB68F8" w:rsidDel="00CC52C1">
          <w:rPr>
            <w:i/>
            <w:iCs/>
            <w:lang w:val="es-CO"/>
          </w:rPr>
          <w:delText>Data Lakes</w:delText>
        </w:r>
        <w:r w:rsidRPr="004F49FA" w:rsidDel="00CC52C1">
          <w:rPr>
            <w:lang w:val="es-CO"/>
          </w:rPr>
          <w:delText xml:space="preserve"> y </w:delText>
        </w:r>
        <w:r w:rsidRPr="00EB68F8" w:rsidDel="00CC52C1">
          <w:rPr>
            <w:i/>
            <w:iCs/>
            <w:lang w:val="es-CO"/>
          </w:rPr>
          <w:delText>Data Warehouses</w:delText>
        </w:r>
        <w:r w:rsidRPr="00E73BD4" w:rsidDel="00CC52C1">
          <w:rPr>
            <w:lang w:val="es-CO"/>
          </w:rPr>
          <w:delText xml:space="preserve"> en la gestión de datos masivos, proporcionando una visión integral sobre sus características, aplicaciones y criterios de selección en distintos entornos empresariales. </w:delText>
        </w:r>
      </w:del>
    </w:p>
    <w:p w14:paraId="6899D1C2" w14:textId="77777777" w:rsidR="00115F66" w:rsidRDefault="00115F66" w:rsidP="00115F66">
      <w:pPr>
        <w:rPr>
          <w:b/>
          <w:bCs/>
          <w:lang w:val="es-CO"/>
        </w:rPr>
      </w:pPr>
    </w:p>
    <w:p w14:paraId="6E0BA38E" w14:textId="51CCA8DF" w:rsidR="00E73BD4" w:rsidRPr="00E73BD4" w:rsidRDefault="00E73BD4" w:rsidP="00115F66">
      <w:pPr>
        <w:rPr>
          <w:b/>
          <w:bCs/>
          <w:lang w:val="es-CO"/>
        </w:rPr>
      </w:pPr>
      <w:r w:rsidRPr="00E73BD4">
        <w:rPr>
          <w:b/>
          <w:bCs/>
          <w:lang w:val="es-CO"/>
        </w:rPr>
        <w:t>Objetivo General</w:t>
      </w:r>
    </w:p>
    <w:p w14:paraId="4F8E79EB" w14:textId="21DEE7F6" w:rsidR="00E73BD4" w:rsidRPr="00A83EDE" w:rsidRDefault="00CF4B7E" w:rsidP="00625206">
      <w:pPr>
        <w:numPr>
          <w:ilvl w:val="0"/>
          <w:numId w:val="20"/>
        </w:numPr>
        <w:rPr>
          <w:lang w:val="es-CO"/>
        </w:rPr>
      </w:pPr>
      <w:commentRangeStart w:id="889"/>
      <w:r w:rsidRPr="00A83EDE">
        <w:rPr>
          <w:lang w:val="es-CO"/>
        </w:rPr>
        <w:t>P</w:t>
      </w:r>
      <w:r w:rsidR="00E73BD4" w:rsidRPr="00A83EDE">
        <w:rPr>
          <w:lang w:val="es-CO"/>
        </w:rPr>
        <w:t>roporcionar criterios técnicos y estratégicos para la selección de la infraestructura más adecuada</w:t>
      </w:r>
      <w:r w:rsidR="003F641A" w:rsidRPr="00A83EDE">
        <w:rPr>
          <w:lang w:val="es-CO"/>
        </w:rPr>
        <w:t xml:space="preserve"> </w:t>
      </w:r>
      <w:r w:rsidR="00E73BD4" w:rsidRPr="00A83EDE">
        <w:rPr>
          <w:lang w:val="es-CO"/>
        </w:rPr>
        <w:t>en función de las necesidades de cada organización</w:t>
      </w:r>
      <w:r w:rsidR="003F641A" w:rsidRPr="00A83EDE">
        <w:rPr>
          <w:lang w:val="es-CO"/>
        </w:rPr>
        <w:t xml:space="preserve">, utilizando tanto </w:t>
      </w:r>
      <w:r w:rsidR="003F641A" w:rsidRPr="00A83EDE">
        <w:rPr>
          <w:i/>
          <w:iCs/>
          <w:lang w:val="es-CO"/>
        </w:rPr>
        <w:t xml:space="preserve">Data </w:t>
      </w:r>
      <w:proofErr w:type="spellStart"/>
      <w:r w:rsidR="003F641A" w:rsidRPr="00A83EDE">
        <w:rPr>
          <w:i/>
          <w:iCs/>
          <w:lang w:val="es-CO"/>
        </w:rPr>
        <w:t>Lakes</w:t>
      </w:r>
      <w:proofErr w:type="spellEnd"/>
      <w:r w:rsidR="003F641A" w:rsidRPr="00A83EDE">
        <w:rPr>
          <w:lang w:val="es-CO"/>
        </w:rPr>
        <w:t xml:space="preserve"> como </w:t>
      </w:r>
      <w:r w:rsidR="003F641A" w:rsidRPr="00A83EDE">
        <w:rPr>
          <w:i/>
          <w:iCs/>
          <w:lang w:val="es-CO"/>
        </w:rPr>
        <w:t xml:space="preserve">Data </w:t>
      </w:r>
      <w:proofErr w:type="spellStart"/>
      <w:r w:rsidR="003F641A" w:rsidRPr="00A83EDE">
        <w:rPr>
          <w:i/>
          <w:iCs/>
          <w:lang w:val="es-CO"/>
        </w:rPr>
        <w:t>Warehouses</w:t>
      </w:r>
      <w:proofErr w:type="spellEnd"/>
      <w:r w:rsidR="00E73BD4" w:rsidRPr="00A83EDE">
        <w:rPr>
          <w:lang w:val="es-CO"/>
        </w:rPr>
        <w:t>.</w:t>
      </w:r>
      <w:commentRangeEnd w:id="889"/>
      <w:r w:rsidR="003F641A" w:rsidRPr="00A83EDE">
        <w:rPr>
          <w:rStyle w:val="Refdecomentario"/>
        </w:rPr>
        <w:commentReference w:id="889"/>
      </w:r>
    </w:p>
    <w:p w14:paraId="049A1BD3" w14:textId="77777777" w:rsidR="00115F66" w:rsidRDefault="00115F66" w:rsidP="00115F66">
      <w:pPr>
        <w:rPr>
          <w:b/>
          <w:bCs/>
          <w:lang w:val="es-CO"/>
        </w:rPr>
      </w:pPr>
    </w:p>
    <w:p w14:paraId="27E8059D" w14:textId="76980405" w:rsidR="00E73BD4" w:rsidRDefault="00E73BD4" w:rsidP="00115F66">
      <w:pPr>
        <w:rPr>
          <w:b/>
          <w:bCs/>
          <w:lang w:val="es-CO"/>
        </w:rPr>
      </w:pPr>
      <w:r w:rsidRPr="00E73BD4">
        <w:rPr>
          <w:b/>
          <w:bCs/>
          <w:lang w:val="es-CO"/>
        </w:rPr>
        <w:t>Objetivos Específicos</w:t>
      </w:r>
    </w:p>
    <w:p w14:paraId="15D992A9" w14:textId="77777777" w:rsidR="00CC52C1" w:rsidRPr="00CC52C1" w:rsidRDefault="00CC52C1">
      <w:pPr>
        <w:rPr>
          <w:ins w:id="890" w:author="Monica Maria Garro Lopez" w:date="2025-03-07T06:17:00Z"/>
          <w:lang w:val="es-CO" w:eastAsia="es-CO"/>
        </w:rPr>
        <w:pPrChange w:id="891" w:author="Monica Maria Garro Lopez" w:date="2025-03-21T08:38:00Z">
          <w:pPr>
            <w:suppressAutoHyphens w:val="0"/>
            <w:spacing w:before="100" w:beforeAutospacing="1" w:after="100" w:afterAutospacing="1" w:line="240" w:lineRule="auto"/>
            <w:jc w:val="left"/>
          </w:pPr>
        </w:pPrChange>
      </w:pPr>
      <w:ins w:id="892" w:author="Monica Maria Garro Lopez" w:date="2025-03-07T06:17:00Z">
        <w:r w:rsidRPr="00CC52C1">
          <w:rPr>
            <w:lang w:val="es-CO" w:eastAsia="es-CO"/>
          </w:rPr>
          <w:t xml:space="preserve">Para alcanzar el </w:t>
        </w:r>
        <w:r w:rsidRPr="00CC52C1">
          <w:rPr>
            <w:b/>
            <w:bCs/>
            <w:lang w:val="es-CO" w:eastAsia="es-CO"/>
          </w:rPr>
          <w:t>objetivo general</w:t>
        </w:r>
        <w:r w:rsidRPr="00CC52C1">
          <w:rPr>
            <w:lang w:val="es-CO" w:eastAsia="es-CO"/>
          </w:rPr>
          <w:t>, se establecen los siguientes objetivos específicos, los cuales permiten analizar y comparar las principales infraestructuras de almacenamiento de datos, evaluando su aplicabilidad en la gestión de datos masivos y su impacto en distintos sectores empresariales.</w:t>
        </w:r>
      </w:ins>
    </w:p>
    <w:p w14:paraId="56DC1105" w14:textId="5CE9859C" w:rsidR="00CC52C1" w:rsidRPr="00926FB3" w:rsidRDefault="00CC52C1">
      <w:pPr>
        <w:pStyle w:val="Prrafodelista"/>
        <w:numPr>
          <w:ilvl w:val="0"/>
          <w:numId w:val="55"/>
        </w:numPr>
        <w:rPr>
          <w:ins w:id="893" w:author="Monica Maria Garro Lopez" w:date="2025-03-07T06:17:00Z"/>
          <w:lang w:val="es-CO" w:eastAsia="es-CO"/>
        </w:rPr>
        <w:pPrChange w:id="894" w:author="Monica Maria Garro Lopez" w:date="2025-03-07T06:20:00Z">
          <w:pPr>
            <w:pStyle w:val="Prrafodelista"/>
            <w:numPr>
              <w:numId w:val="54"/>
            </w:numPr>
            <w:ind w:hanging="360"/>
          </w:pPr>
        </w:pPrChange>
      </w:pPr>
      <w:ins w:id="895" w:author="Monica Maria Garro Lopez" w:date="2025-03-07T06:17:00Z">
        <w:r w:rsidRPr="009A544A">
          <w:rPr>
            <w:b/>
            <w:bCs/>
            <w:lang w:val="es-CO" w:eastAsia="es-CO"/>
          </w:rPr>
          <w:t>Definir los conceptos fundamentales</w:t>
        </w:r>
        <w:r w:rsidRPr="00926FB3">
          <w:rPr>
            <w:lang w:val="es-CO" w:eastAsia="es-CO"/>
          </w:rPr>
          <w:t xml:space="preserve"> de </w:t>
        </w:r>
        <w:r w:rsidRPr="007C4318">
          <w:rPr>
            <w:b/>
            <w:bCs/>
            <w:i/>
            <w:iCs/>
            <w:lang w:val="es-CO" w:eastAsia="es-CO"/>
            <w:rPrChange w:id="896" w:author="Monica Maria Garro Lopez" w:date="2025-03-07T13:21:00Z">
              <w:rPr>
                <w:b/>
                <w:bCs/>
                <w:lang w:val="es-CO" w:eastAsia="es-CO"/>
              </w:rPr>
            </w:rPrChange>
          </w:rPr>
          <w:t>D</w:t>
        </w:r>
        <w:r w:rsidRPr="00CF7D69">
          <w:rPr>
            <w:b/>
            <w:bCs/>
            <w:lang w:val="es-CO" w:eastAsia="es-CO"/>
          </w:rPr>
          <w:t xml:space="preserve">ata </w:t>
        </w:r>
        <w:proofErr w:type="spellStart"/>
        <w:r w:rsidRPr="00CF7D69">
          <w:rPr>
            <w:b/>
            <w:bCs/>
            <w:lang w:val="es-CO" w:eastAsia="es-CO"/>
          </w:rPr>
          <w:t>Lakes</w:t>
        </w:r>
        <w:proofErr w:type="spellEnd"/>
        <w:r w:rsidRPr="00CF7D69">
          <w:rPr>
            <w:b/>
            <w:bCs/>
            <w:lang w:val="es-CO" w:eastAsia="es-CO"/>
          </w:rPr>
          <w:t>,</w:t>
        </w:r>
      </w:ins>
      <w:ins w:id="897" w:author="Monica Maria Garro Lopez" w:date="2025-03-07T13:20:00Z">
        <w:r w:rsidR="007C4318" w:rsidRPr="00CF7D69">
          <w:rPr>
            <w:b/>
            <w:bCs/>
            <w:lang w:val="es-CO" w:eastAsia="es-CO"/>
          </w:rPr>
          <w:t xml:space="preserve"> Data </w:t>
        </w:r>
        <w:proofErr w:type="spellStart"/>
        <w:r w:rsidR="007C4318" w:rsidRPr="00CF7D69">
          <w:rPr>
            <w:b/>
            <w:bCs/>
            <w:lang w:val="es-CO" w:eastAsia="es-CO"/>
          </w:rPr>
          <w:t>Swamps</w:t>
        </w:r>
        <w:proofErr w:type="spellEnd"/>
        <w:r w:rsidR="007C4318" w:rsidRPr="00CF7D69">
          <w:rPr>
            <w:b/>
            <w:bCs/>
            <w:lang w:val="es-CO" w:eastAsia="es-CO"/>
          </w:rPr>
          <w:t xml:space="preserve">, Delta </w:t>
        </w:r>
        <w:proofErr w:type="spellStart"/>
        <w:r w:rsidR="007C4318" w:rsidRPr="00CF7D69">
          <w:rPr>
            <w:b/>
            <w:bCs/>
            <w:lang w:val="es-CO" w:eastAsia="es-CO"/>
          </w:rPr>
          <w:t>Lakes</w:t>
        </w:r>
        <w:proofErr w:type="spellEnd"/>
        <w:r w:rsidR="007C4318" w:rsidRPr="00CF7D69">
          <w:rPr>
            <w:b/>
            <w:bCs/>
            <w:lang w:val="es-CO" w:eastAsia="es-CO"/>
          </w:rPr>
          <w:t>,</w:t>
        </w:r>
      </w:ins>
      <w:ins w:id="898" w:author="Monica Maria Garro Lopez" w:date="2025-03-07T06:17:00Z">
        <w:r w:rsidRPr="00CF7D69">
          <w:rPr>
            <w:b/>
            <w:bCs/>
            <w:lang w:val="es-CO" w:eastAsia="es-CO"/>
          </w:rPr>
          <w:t xml:space="preserve"> Data </w:t>
        </w:r>
        <w:proofErr w:type="spellStart"/>
        <w:r w:rsidRPr="00CF7D69">
          <w:rPr>
            <w:b/>
            <w:bCs/>
            <w:lang w:val="es-CO" w:eastAsia="es-CO"/>
          </w:rPr>
          <w:t>Warehouses</w:t>
        </w:r>
      </w:ins>
      <w:proofErr w:type="spellEnd"/>
      <w:ins w:id="899" w:author="Monica Maria Garro Lopez" w:date="2025-03-07T13:21:00Z">
        <w:r w:rsidR="007C4318" w:rsidRPr="00CF7D69">
          <w:rPr>
            <w:b/>
            <w:bCs/>
            <w:lang w:val="es-CO" w:eastAsia="es-CO"/>
          </w:rPr>
          <w:t xml:space="preserve"> </w:t>
        </w:r>
        <w:r w:rsidR="007C4318" w:rsidRPr="00CF7D69">
          <w:rPr>
            <w:b/>
            <w:bCs/>
            <w:lang w:val="es-CO" w:eastAsia="es-CO"/>
            <w:rPrChange w:id="900" w:author="Monica Maria Garro Lopez" w:date="2025-03-21T08:38:00Z">
              <w:rPr>
                <w:b/>
                <w:bCs/>
                <w:i/>
                <w:iCs/>
                <w:lang w:val="es-CO" w:eastAsia="es-CO"/>
              </w:rPr>
            </w:rPrChange>
          </w:rPr>
          <w:t>y</w:t>
        </w:r>
      </w:ins>
      <w:ins w:id="901" w:author="Monica Maria Garro Lopez" w:date="2025-03-07T13:20:00Z">
        <w:r w:rsidR="007C4318" w:rsidRPr="00CF7D69">
          <w:rPr>
            <w:b/>
            <w:bCs/>
            <w:lang w:val="es-CO" w:eastAsia="es-CO"/>
          </w:rPr>
          <w:t xml:space="preserve"> Data </w:t>
        </w:r>
        <w:proofErr w:type="spellStart"/>
        <w:r w:rsidR="007C4318" w:rsidRPr="00CF7D69">
          <w:rPr>
            <w:b/>
            <w:bCs/>
            <w:lang w:val="es-CO" w:eastAsia="es-CO"/>
          </w:rPr>
          <w:t>Marts</w:t>
        </w:r>
      </w:ins>
      <w:proofErr w:type="spellEnd"/>
      <w:ins w:id="902" w:author="Monica Maria Garro Lopez" w:date="2025-03-07T06:17:00Z">
        <w:r w:rsidRPr="00926FB3">
          <w:rPr>
            <w:lang w:val="es-CO" w:eastAsia="es-CO"/>
          </w:rPr>
          <w:t>, describiendo sus características, evolución y diferencias clave en la administración de datos a gran escala y su integración con tecnologías en la nube.</w:t>
        </w:r>
      </w:ins>
    </w:p>
    <w:p w14:paraId="3FD7075D" w14:textId="77777777" w:rsidR="00926FB3" w:rsidRPr="00926FB3" w:rsidRDefault="00926FB3">
      <w:pPr>
        <w:pStyle w:val="Prrafodelista"/>
        <w:rPr>
          <w:ins w:id="903" w:author="Monica Maria Garro Lopez" w:date="2025-03-07T06:17:00Z"/>
          <w:lang w:val="es-CO" w:eastAsia="es-CO"/>
        </w:rPr>
        <w:pPrChange w:id="904" w:author="Monica Maria Garro Lopez" w:date="2025-03-07T06:20:00Z">
          <w:pPr>
            <w:numPr>
              <w:numId w:val="53"/>
            </w:numPr>
            <w:tabs>
              <w:tab w:val="num" w:pos="720"/>
            </w:tabs>
            <w:suppressAutoHyphens w:val="0"/>
            <w:spacing w:before="100" w:beforeAutospacing="1" w:after="100" w:afterAutospacing="1" w:line="240" w:lineRule="auto"/>
            <w:ind w:left="720" w:hanging="360"/>
            <w:jc w:val="left"/>
          </w:pPr>
        </w:pPrChange>
      </w:pPr>
    </w:p>
    <w:p w14:paraId="44A33037" w14:textId="5F4B12EB" w:rsidR="00926FB3" w:rsidRDefault="00CC52C1" w:rsidP="00926FB3">
      <w:pPr>
        <w:pStyle w:val="Prrafodelista"/>
        <w:numPr>
          <w:ilvl w:val="0"/>
          <w:numId w:val="55"/>
        </w:numPr>
        <w:rPr>
          <w:ins w:id="905" w:author="Monica Maria Garro Lopez" w:date="2025-03-07T06:21:00Z"/>
          <w:lang w:val="es-CO" w:eastAsia="es-CO"/>
        </w:rPr>
      </w:pPr>
      <w:ins w:id="906" w:author="Monica Maria Garro Lopez" w:date="2025-03-07T06:17:00Z">
        <w:r w:rsidRPr="00926FB3">
          <w:rPr>
            <w:b/>
            <w:bCs/>
            <w:lang w:val="es-CO" w:eastAsia="es-CO"/>
          </w:rPr>
          <w:t>Comparar las infraestructuras de almacenamiento de datos</w:t>
        </w:r>
        <w:r w:rsidRPr="00926FB3">
          <w:rPr>
            <w:lang w:val="es-CO" w:eastAsia="es-CO"/>
          </w:rPr>
          <w:t xml:space="preserve"> en términos de estructura, rendimiento, escalabilidad, gobernanza, costos y accesibilidad, identificando sus ventajas y limitaciones en distintos entornos empresariales.</w:t>
        </w:r>
      </w:ins>
    </w:p>
    <w:p w14:paraId="4EDE23A7" w14:textId="77777777" w:rsidR="00926FB3" w:rsidRPr="009A544A" w:rsidRDefault="00926FB3">
      <w:pPr>
        <w:pStyle w:val="Prrafodelista"/>
        <w:rPr>
          <w:ins w:id="907" w:author="Monica Maria Garro Lopez" w:date="2025-03-07T06:21:00Z"/>
          <w:lang w:val="es-CO" w:eastAsia="es-CO"/>
        </w:rPr>
        <w:pPrChange w:id="908" w:author="Monica Maria Garro Lopez" w:date="2025-03-07T06:21:00Z">
          <w:pPr>
            <w:pStyle w:val="Prrafodelista"/>
            <w:numPr>
              <w:numId w:val="55"/>
            </w:numPr>
            <w:ind w:hanging="360"/>
          </w:pPr>
        </w:pPrChange>
      </w:pPr>
    </w:p>
    <w:p w14:paraId="4F0042BF" w14:textId="40175B6F" w:rsidR="00CC52C1" w:rsidRPr="009A544A" w:rsidRDefault="00CC52C1">
      <w:pPr>
        <w:pStyle w:val="Prrafodelista"/>
        <w:numPr>
          <w:ilvl w:val="0"/>
          <w:numId w:val="55"/>
        </w:numPr>
        <w:rPr>
          <w:ins w:id="909" w:author="Monica Maria Garro Lopez" w:date="2025-03-07T06:18:00Z"/>
          <w:lang w:val="es-CO" w:eastAsia="es-CO"/>
        </w:rPr>
        <w:pPrChange w:id="910" w:author="Monica Maria Garro Lopez" w:date="2025-03-07T06:20:00Z">
          <w:pPr>
            <w:pStyle w:val="Prrafodelista"/>
            <w:numPr>
              <w:numId w:val="54"/>
            </w:numPr>
            <w:ind w:hanging="360"/>
          </w:pPr>
        </w:pPrChange>
      </w:pPr>
      <w:ins w:id="911" w:author="Monica Maria Garro Lopez" w:date="2025-03-07T06:17:00Z">
        <w:r w:rsidRPr="009A544A">
          <w:rPr>
            <w:b/>
            <w:bCs/>
            <w:lang w:val="es-CO" w:eastAsia="es-CO"/>
          </w:rPr>
          <w:t>Examinar casos de uso en diversas industrias</w:t>
        </w:r>
        <w:r w:rsidRPr="00926FB3">
          <w:rPr>
            <w:lang w:val="es-CO" w:eastAsia="es-CO"/>
          </w:rPr>
          <w:t xml:space="preserve">, ilustrando cómo </w:t>
        </w:r>
      </w:ins>
      <w:ins w:id="912" w:author="Monica Maria Garro Lopez" w:date="2025-03-07T06:28:00Z">
        <w:r w:rsidR="00CD2B84">
          <w:rPr>
            <w:lang w:val="es-CO" w:eastAsia="es-CO"/>
          </w:rPr>
          <w:t>estos</w:t>
        </w:r>
      </w:ins>
      <w:ins w:id="913" w:author="Monica Maria Garro Lopez" w:date="2025-03-07T06:27:00Z">
        <w:r w:rsidR="00CD2B84">
          <w:rPr>
            <w:lang w:val="es-CO" w:eastAsia="es-CO"/>
          </w:rPr>
          <w:t xml:space="preserve"> modelos de almac</w:t>
        </w:r>
      </w:ins>
      <w:ins w:id="914" w:author="Monica Maria Garro Lopez" w:date="2025-03-07T06:28:00Z">
        <w:r w:rsidR="00CD2B84">
          <w:rPr>
            <w:lang w:val="es-CO" w:eastAsia="es-CO"/>
          </w:rPr>
          <w:t xml:space="preserve">enamiento </w:t>
        </w:r>
      </w:ins>
      <w:ins w:id="915" w:author="Monica Maria Garro Lopez" w:date="2025-03-07T06:17:00Z">
        <w:r w:rsidRPr="009A544A">
          <w:rPr>
            <w:lang w:val="es-CO" w:eastAsia="es-CO"/>
          </w:rPr>
          <w:t xml:space="preserve">contribuyen a la optimización del almacenamiento y análisis de datos en sectores como el financiero, salud y </w:t>
        </w:r>
        <w:proofErr w:type="spellStart"/>
        <w:r w:rsidRPr="00CD2B84">
          <w:rPr>
            <w:i/>
            <w:iCs/>
            <w:lang w:val="es-CO" w:eastAsia="es-CO"/>
            <w:rPrChange w:id="916" w:author="Monica Maria Garro Lopez" w:date="2025-03-07T06:29:00Z">
              <w:rPr>
                <w:lang w:val="es-CO" w:eastAsia="es-CO"/>
              </w:rPr>
            </w:rPrChange>
          </w:rPr>
          <w:t>retail</w:t>
        </w:r>
        <w:proofErr w:type="spellEnd"/>
        <w:r w:rsidRPr="009A544A">
          <w:rPr>
            <w:lang w:val="es-CO" w:eastAsia="es-CO"/>
          </w:rPr>
          <w:t>.</w:t>
        </w:r>
      </w:ins>
    </w:p>
    <w:p w14:paraId="3CA30D74" w14:textId="77777777" w:rsidR="00926FB3" w:rsidRPr="00926FB3" w:rsidRDefault="00926FB3">
      <w:pPr>
        <w:pStyle w:val="Prrafodelista"/>
        <w:rPr>
          <w:ins w:id="917" w:author="Monica Maria Garro Lopez" w:date="2025-03-07T06:18:00Z"/>
          <w:lang w:val="es-CO" w:eastAsia="es-CO"/>
        </w:rPr>
        <w:pPrChange w:id="918" w:author="Monica Maria Garro Lopez" w:date="2025-03-07T06:20:00Z">
          <w:pPr>
            <w:pStyle w:val="Prrafodelista"/>
            <w:numPr>
              <w:numId w:val="54"/>
            </w:numPr>
            <w:ind w:hanging="360"/>
          </w:pPr>
        </w:pPrChange>
      </w:pPr>
    </w:p>
    <w:p w14:paraId="580D685C" w14:textId="36A31525" w:rsidR="00CC52C1" w:rsidRPr="00926FB3" w:rsidRDefault="00CC52C1">
      <w:pPr>
        <w:pStyle w:val="Prrafodelista"/>
        <w:numPr>
          <w:ilvl w:val="0"/>
          <w:numId w:val="55"/>
        </w:numPr>
        <w:rPr>
          <w:ins w:id="919" w:author="Monica Maria Garro Lopez" w:date="2025-03-07T06:18:00Z"/>
          <w:lang w:val="es-CO" w:eastAsia="es-CO"/>
        </w:rPr>
        <w:pPrChange w:id="920" w:author="Monica Maria Garro Lopez" w:date="2025-03-07T06:20:00Z">
          <w:pPr>
            <w:pStyle w:val="Prrafodelista"/>
            <w:numPr>
              <w:numId w:val="54"/>
            </w:numPr>
            <w:ind w:hanging="360"/>
          </w:pPr>
        </w:pPrChange>
      </w:pPr>
      <w:ins w:id="921" w:author="Monica Maria Garro Lopez" w:date="2025-03-07T06:17:00Z">
        <w:r w:rsidRPr="00926FB3">
          <w:rPr>
            <w:b/>
            <w:bCs/>
            <w:lang w:val="es-CO" w:eastAsia="es-CO"/>
          </w:rPr>
          <w:t>Analizar los factores estratégicos en la selección de infraestructura</w:t>
        </w:r>
        <w:r w:rsidRPr="00926FB3">
          <w:rPr>
            <w:lang w:val="es-CO" w:eastAsia="es-CO"/>
          </w:rPr>
          <w:t>, considerando la naturaleza de los datos, los requisitos de procesamiento y análisis, así como las necesidades específicas de cada industria.</w:t>
        </w:r>
      </w:ins>
    </w:p>
    <w:p w14:paraId="296EF280" w14:textId="77777777" w:rsidR="00926FB3" w:rsidRPr="00926FB3" w:rsidRDefault="00926FB3">
      <w:pPr>
        <w:pStyle w:val="Prrafodelista"/>
        <w:rPr>
          <w:ins w:id="922" w:author="Monica Maria Garro Lopez" w:date="2025-03-07T06:17:00Z"/>
          <w:lang w:val="es-CO" w:eastAsia="es-CO"/>
        </w:rPr>
        <w:pPrChange w:id="923" w:author="Monica Maria Garro Lopez" w:date="2025-03-07T06:20:00Z">
          <w:pPr>
            <w:numPr>
              <w:numId w:val="53"/>
            </w:numPr>
            <w:tabs>
              <w:tab w:val="num" w:pos="720"/>
            </w:tabs>
            <w:suppressAutoHyphens w:val="0"/>
            <w:spacing w:before="100" w:beforeAutospacing="1" w:after="100" w:afterAutospacing="1" w:line="240" w:lineRule="auto"/>
            <w:ind w:left="720" w:hanging="360"/>
            <w:jc w:val="left"/>
          </w:pPr>
        </w:pPrChange>
      </w:pPr>
    </w:p>
    <w:p w14:paraId="34BE7045" w14:textId="05D469E6" w:rsidR="00926FB3" w:rsidRPr="00926FB3" w:rsidRDefault="00926FB3" w:rsidP="00926FB3">
      <w:pPr>
        <w:pStyle w:val="Prrafodelista"/>
        <w:numPr>
          <w:ilvl w:val="0"/>
          <w:numId w:val="55"/>
        </w:numPr>
        <w:rPr>
          <w:ins w:id="924" w:author="Monica Maria Garro Lopez" w:date="2025-03-07T06:21:00Z"/>
          <w:lang w:val="es-CO" w:eastAsia="es-CO"/>
          <w:rPrChange w:id="925" w:author="Monica Maria Garro Lopez" w:date="2025-03-07T06:21:00Z">
            <w:rPr>
              <w:ins w:id="926" w:author="Monica Maria Garro Lopez" w:date="2025-03-07T06:21:00Z"/>
            </w:rPr>
          </w:rPrChange>
        </w:rPr>
      </w:pPr>
      <w:ins w:id="927" w:author="Monica Maria Garro Lopez" w:date="2025-03-07T06:19:00Z">
        <w:r>
          <w:rPr>
            <w:rStyle w:val="Textoennegrita"/>
          </w:rPr>
          <w:t>Analizar innovaciones tecnológicas en el almacenamiento de datos</w:t>
        </w:r>
        <w:r>
          <w:t xml:space="preserve">, </w:t>
        </w:r>
        <w:r w:rsidRPr="009A544A">
          <w:t xml:space="preserve">incluyendo modelos emergentes como </w:t>
        </w:r>
        <w:r w:rsidRPr="00CD2B84">
          <w:rPr>
            <w:rStyle w:val="Textoennegrita"/>
            <w:b w:val="0"/>
            <w:bCs w:val="0"/>
            <w:i/>
            <w:iCs/>
            <w:rPrChange w:id="928" w:author="Monica Maria Garro Lopez" w:date="2025-03-07T06:28:00Z">
              <w:rPr>
                <w:rStyle w:val="Textoennegrita"/>
              </w:rPr>
            </w:rPrChange>
          </w:rPr>
          <w:t xml:space="preserve">Delta </w:t>
        </w:r>
        <w:proofErr w:type="spellStart"/>
        <w:r w:rsidRPr="00CD2B84">
          <w:rPr>
            <w:rStyle w:val="Textoennegrita"/>
            <w:b w:val="0"/>
            <w:bCs w:val="0"/>
            <w:i/>
            <w:iCs/>
            <w:rPrChange w:id="929" w:author="Monica Maria Garro Lopez" w:date="2025-03-07T06:28:00Z">
              <w:rPr>
                <w:rStyle w:val="Textoennegrita"/>
              </w:rPr>
            </w:rPrChange>
          </w:rPr>
          <w:t>Lakes</w:t>
        </w:r>
        <w:proofErr w:type="spellEnd"/>
        <w:r w:rsidRPr="009A544A">
          <w:t>, evaluando sus beneficios, limitaciones y su impacto en la evolución de los sistemas de almacenamiento. Asimismo, examinar la transición de los modelos tradicionales hacia</w:t>
        </w:r>
        <w:r w:rsidRPr="00CD2B84">
          <w:t xml:space="preserve"> </w:t>
        </w:r>
        <w:r w:rsidRPr="00CD2B84">
          <w:rPr>
            <w:rStyle w:val="Textoennegrita"/>
            <w:b w:val="0"/>
            <w:bCs w:val="0"/>
            <w:rPrChange w:id="930" w:author="Monica Maria Garro Lopez" w:date="2025-03-07T06:28:00Z">
              <w:rPr>
                <w:rStyle w:val="Textoennegrita"/>
              </w:rPr>
            </w:rPrChange>
          </w:rPr>
          <w:t>arquitecturas híbridas</w:t>
        </w:r>
        <w:r w:rsidRPr="009A544A">
          <w:t xml:space="preserve"> como el </w:t>
        </w:r>
        <w:r w:rsidRPr="00CD2B84">
          <w:rPr>
            <w:rStyle w:val="Textoennegrita"/>
            <w:b w:val="0"/>
            <w:bCs w:val="0"/>
            <w:i/>
            <w:iCs/>
            <w:rPrChange w:id="931" w:author="Monica Maria Garro Lopez" w:date="2025-03-07T06:28:00Z">
              <w:rPr>
                <w:rStyle w:val="Textoennegrita"/>
              </w:rPr>
            </w:rPrChange>
          </w:rPr>
          <w:t xml:space="preserve">Data </w:t>
        </w:r>
        <w:proofErr w:type="spellStart"/>
        <w:r w:rsidRPr="00CD2B84">
          <w:rPr>
            <w:rStyle w:val="Textoennegrita"/>
            <w:b w:val="0"/>
            <w:bCs w:val="0"/>
            <w:i/>
            <w:iCs/>
            <w:rPrChange w:id="932" w:author="Monica Maria Garro Lopez" w:date="2025-03-07T06:28:00Z">
              <w:rPr>
                <w:rStyle w:val="Textoennegrita"/>
              </w:rPr>
            </w:rPrChange>
          </w:rPr>
          <w:t>Lakehouse</w:t>
        </w:r>
        <w:proofErr w:type="spellEnd"/>
        <w:r w:rsidRPr="009A544A">
          <w:t>, destacando sus ventajas y desafíos en comparación con enfoques convencionales.</w:t>
        </w:r>
      </w:ins>
    </w:p>
    <w:p w14:paraId="387C2D77" w14:textId="77777777" w:rsidR="00926FB3" w:rsidRPr="009A544A" w:rsidRDefault="00926FB3">
      <w:pPr>
        <w:pStyle w:val="Prrafodelista"/>
        <w:rPr>
          <w:ins w:id="933" w:author="Monica Maria Garro Lopez" w:date="2025-03-07T06:21:00Z"/>
          <w:lang w:val="es-CO" w:eastAsia="es-CO"/>
        </w:rPr>
        <w:pPrChange w:id="934" w:author="Monica Maria Garro Lopez" w:date="2025-03-07T06:21:00Z">
          <w:pPr>
            <w:pStyle w:val="Prrafodelista"/>
            <w:numPr>
              <w:numId w:val="55"/>
            </w:numPr>
            <w:ind w:hanging="360"/>
          </w:pPr>
        </w:pPrChange>
      </w:pPr>
    </w:p>
    <w:p w14:paraId="5EA916B9" w14:textId="77777777" w:rsidR="00940304" w:rsidRPr="00940304" w:rsidRDefault="00CC52C1">
      <w:pPr>
        <w:pStyle w:val="Prrafodelista"/>
        <w:numPr>
          <w:ilvl w:val="0"/>
          <w:numId w:val="55"/>
        </w:numPr>
        <w:rPr>
          <w:ins w:id="935" w:author="Monica Maria Garro Lopez" w:date="2025-03-10T14:50:00Z"/>
          <w:lang w:eastAsia="es-ES"/>
          <w:rPrChange w:id="936" w:author="Monica Maria Garro Lopez" w:date="2025-03-10T14:50:00Z">
            <w:rPr>
              <w:ins w:id="937" w:author="Monica Maria Garro Lopez" w:date="2025-03-10T14:50:00Z"/>
              <w:lang w:val="es-CO" w:eastAsia="es-CO"/>
            </w:rPr>
          </w:rPrChange>
        </w:rPr>
      </w:pPr>
      <w:ins w:id="938" w:author="Monica Maria Garro Lopez" w:date="2025-03-07T06:17:00Z">
        <w:r w:rsidRPr="009A544A">
          <w:rPr>
            <w:b/>
            <w:bCs/>
            <w:lang w:val="es-CO" w:eastAsia="es-CO"/>
          </w:rPr>
          <w:t>Formular recomendaciones sobre la adopción de estas infraestructuras</w:t>
        </w:r>
        <w:r w:rsidRPr="00006707">
          <w:rPr>
            <w:lang w:val="es-CO" w:eastAsia="es-CO"/>
          </w:rPr>
          <w:t>, proponiendo mejores prácticas para su implementación y gestión, considerando los retos y necesidades específicas de cada organización.</w:t>
        </w:r>
      </w:ins>
    </w:p>
    <w:p w14:paraId="17D99CAA" w14:textId="77777777" w:rsidR="00940304" w:rsidRDefault="00940304">
      <w:pPr>
        <w:pStyle w:val="Prrafodelista"/>
        <w:rPr>
          <w:ins w:id="939" w:author="Monica Maria Garro Lopez" w:date="2025-03-10T14:50:00Z"/>
        </w:rPr>
        <w:pPrChange w:id="940" w:author="Monica Maria Garro Lopez" w:date="2025-03-10T14:50:00Z">
          <w:pPr>
            <w:pStyle w:val="Prrafodelista"/>
            <w:numPr>
              <w:numId w:val="55"/>
            </w:numPr>
            <w:ind w:hanging="360"/>
          </w:pPr>
        </w:pPrChange>
      </w:pPr>
    </w:p>
    <w:p w14:paraId="6F1A1EF6" w14:textId="16645B6C" w:rsidR="00006707" w:rsidRDefault="00940304">
      <w:pPr>
        <w:pStyle w:val="Prrafodelista"/>
        <w:numPr>
          <w:ilvl w:val="0"/>
          <w:numId w:val="55"/>
        </w:numPr>
        <w:rPr>
          <w:ins w:id="941" w:author="Monica Maria Garro Lopez" w:date="2025-03-07T13:06:00Z"/>
          <w:lang w:eastAsia="es-ES"/>
        </w:rPr>
        <w:pPrChange w:id="942" w:author="Monica Maria Garro Lopez" w:date="2025-03-07T13:06:00Z">
          <w:pPr/>
        </w:pPrChange>
      </w:pPr>
      <w:ins w:id="943" w:author="Monica Maria Garro Lopez" w:date="2025-03-10T14:50:00Z">
        <w:r w:rsidRPr="00940304">
          <w:rPr>
            <w:b/>
            <w:bCs/>
            <w:rPrChange w:id="944" w:author="Monica Maria Garro Lopez" w:date="2025-03-10T14:51:00Z">
              <w:rPr/>
            </w:rPrChange>
          </w:rPr>
          <w:t xml:space="preserve">Implementar un </w:t>
        </w:r>
        <w:r w:rsidRPr="00CF7D69">
          <w:rPr>
            <w:b/>
            <w:bCs/>
            <w:rPrChange w:id="945" w:author="Monica Maria Garro Lopez" w:date="2025-03-21T08:39:00Z">
              <w:rPr/>
            </w:rPrChange>
          </w:rPr>
          <w:t xml:space="preserve">Data y un Data </w:t>
        </w:r>
        <w:proofErr w:type="spellStart"/>
        <w:r w:rsidRPr="00CF7D69">
          <w:rPr>
            <w:b/>
            <w:bCs/>
            <w:rPrChange w:id="946" w:author="Monica Maria Garro Lopez" w:date="2025-03-21T08:39:00Z">
              <w:rPr/>
            </w:rPrChange>
          </w:rPr>
          <w:t>Warehouse</w:t>
        </w:r>
        <w:proofErr w:type="spellEnd"/>
        <w:r w:rsidRPr="00940304">
          <w:rPr>
            <w:b/>
            <w:bCs/>
            <w:rPrChange w:id="947" w:author="Monica Maria Garro Lopez" w:date="2025-03-10T14:51:00Z">
              <w:rPr/>
            </w:rPrChange>
          </w:rPr>
          <w:t xml:space="preserve"> en Amazon </w:t>
        </w:r>
      </w:ins>
      <w:ins w:id="948" w:author="Monica Maria Garro Lopez" w:date="2025-03-21T08:39:00Z">
        <w:r w:rsidR="00CF7D69">
          <w:rPr>
            <w:b/>
            <w:bCs/>
          </w:rPr>
          <w:t xml:space="preserve">y Azure, </w:t>
        </w:r>
      </w:ins>
      <w:ins w:id="949" w:author="Monica Maria Garro Lopez" w:date="2025-03-21T08:41:00Z">
        <w:r w:rsidR="00CF7D69">
          <w:rPr>
            <w:b/>
            <w:bCs/>
          </w:rPr>
          <w:t xml:space="preserve">así como </w:t>
        </w:r>
      </w:ins>
      <w:ins w:id="950" w:author="Monica Maria Garro Lopez" w:date="2025-03-21T08:40:00Z">
        <w:r w:rsidR="00CF7D69" w:rsidRPr="00CF7D69">
          <w:rPr>
            <w:b/>
            <w:bCs/>
            <w:rPrChange w:id="951" w:author="Monica Maria Garro Lopez" w:date="2025-03-21T08:40:00Z">
              <w:rPr/>
            </w:rPrChange>
          </w:rPr>
          <w:t xml:space="preserve">la estructura básica de un Delta Lake en </w:t>
        </w:r>
        <w:proofErr w:type="spellStart"/>
        <w:r w:rsidR="00CF7D69" w:rsidRPr="00CF7D69">
          <w:rPr>
            <w:b/>
            <w:bCs/>
            <w:rPrChange w:id="952" w:author="Monica Maria Garro Lopez" w:date="2025-03-21T08:40:00Z">
              <w:rPr/>
            </w:rPrChange>
          </w:rPr>
          <w:t>Datbricks</w:t>
        </w:r>
      </w:ins>
      <w:proofErr w:type="spellEnd"/>
      <w:ins w:id="953" w:author="Monica Maria Garro Lopez" w:date="2025-03-10T14:50:00Z">
        <w:r w:rsidRPr="00940304">
          <w:t xml:space="preserve"> para comprender su configuración básica, almacenamiento y consulta de datos, utilizando un conjunto de datos sintéticos</w:t>
        </w:r>
      </w:ins>
      <w:ins w:id="954" w:author="Monica Maria Garro Lopez" w:date="2025-03-10T14:51:00Z">
        <w:r>
          <w:t>.</w:t>
        </w:r>
      </w:ins>
      <w:ins w:id="955" w:author="Monica Maria Garro Lopez" w:date="2025-03-07T13:06:00Z">
        <w:r w:rsidR="00006707">
          <w:br w:type="page"/>
        </w:r>
      </w:ins>
    </w:p>
    <w:p w14:paraId="5957E0A5" w14:textId="3AA37BAA" w:rsidR="00006707" w:rsidRDefault="00006707">
      <w:pPr>
        <w:pStyle w:val="Ttulo1"/>
        <w:numPr>
          <w:ilvl w:val="0"/>
          <w:numId w:val="2"/>
        </w:numPr>
        <w:rPr>
          <w:ins w:id="956" w:author="Monica Maria Garro Lopez" w:date="2025-03-21T08:43:00Z"/>
          <w:lang w:eastAsia="es-ES"/>
        </w:rPr>
      </w:pPr>
      <w:bookmarkStart w:id="957" w:name="_Toc115337239"/>
      <w:bookmarkStart w:id="958" w:name="_Toc193466794"/>
      <w:ins w:id="959" w:author="Monica Maria Garro Lopez" w:date="2025-03-07T13:06:00Z">
        <w:r>
          <w:rPr>
            <w:lang w:eastAsia="es-ES"/>
          </w:rPr>
          <w:lastRenderedPageBreak/>
          <w:t>Estado del Arte y Marco teórico</w:t>
        </w:r>
      </w:ins>
      <w:bookmarkEnd w:id="957"/>
      <w:bookmarkEnd w:id="958"/>
    </w:p>
    <w:p w14:paraId="25E08D4A" w14:textId="31B14B00" w:rsidR="00CF7D69" w:rsidRPr="00CF7D69" w:rsidRDefault="00CF7D69">
      <w:pPr>
        <w:rPr>
          <w:moveTo w:id="960" w:author="Monica Maria Garro Lopez" w:date="2025-03-21T08:43:00Z"/>
          <w:lang w:val="es-CO" w:eastAsia="es-ES"/>
        </w:rPr>
        <w:pPrChange w:id="961" w:author="Monica Maria Garro Lopez" w:date="2025-03-21T08:44:00Z">
          <w:pPr>
            <w:pStyle w:val="Prrafodelista"/>
            <w:numPr>
              <w:numId w:val="2"/>
            </w:numPr>
            <w:tabs>
              <w:tab w:val="num" w:pos="0"/>
            </w:tabs>
            <w:ind w:left="360" w:hanging="360"/>
          </w:pPr>
        </w:pPrChange>
      </w:pPr>
      <w:moveToRangeStart w:id="962" w:author="Monica Maria Garro Lopez" w:date="2025-03-21T08:43:00Z" w:name="move193439049"/>
      <w:moveTo w:id="963" w:author="Monica Maria Garro Lopez" w:date="2025-03-21T08:43:00Z">
        <w:r>
          <w:rPr>
            <w:lang w:eastAsia="es-ES"/>
          </w:rPr>
          <w:t xml:space="preserve">La </w:t>
        </w:r>
        <w:r w:rsidRPr="008A3BCE">
          <w:rPr>
            <w:lang w:eastAsia="es-ES"/>
          </w:rPr>
          <w:t>relevancia de los datos empresariales</w:t>
        </w:r>
        <w:r>
          <w:rPr>
            <w:lang w:eastAsia="es-ES"/>
          </w:rPr>
          <w:t xml:space="preserve"> ha crecido exponencialmente en la última década debido al auge de las redes sociales y aplicaciones en la nube, lo que ha llevado a un aumento masivo en la cantidad de datos disponibles. Aunque muchas organizaciones han recurrido históricamente a los </w:t>
        </w:r>
        <w:r w:rsidRPr="00CF7D69">
          <w:rPr>
            <w:i/>
            <w:iCs/>
            <w:lang w:eastAsia="es-ES"/>
          </w:rPr>
          <w:t xml:space="preserve">Data </w:t>
        </w:r>
        <w:proofErr w:type="spellStart"/>
        <w:r w:rsidRPr="00CF7D69">
          <w:rPr>
            <w:i/>
            <w:iCs/>
            <w:lang w:eastAsia="es-ES"/>
          </w:rPr>
          <w:t>Warehouses</w:t>
        </w:r>
        <w:proofErr w:type="spellEnd"/>
        <w:r>
          <w:rPr>
            <w:lang w:eastAsia="es-ES"/>
          </w:rPr>
          <w:t xml:space="preserve"> para analizar datos históricos y tomar decisiones estratégicas, el volumen y la diversidad de los datos actuales dificultan el aprovechamiento de su valor completo. Es aquí donde tecnologías como los </w:t>
        </w:r>
        <w:r w:rsidRPr="00CF7D69">
          <w:rPr>
            <w:i/>
            <w:iCs/>
            <w:lang w:eastAsia="es-ES"/>
          </w:rPr>
          <w:t xml:space="preserve">Data </w:t>
        </w:r>
        <w:proofErr w:type="spellStart"/>
        <w:r w:rsidRPr="00CF7D69">
          <w:rPr>
            <w:i/>
            <w:iCs/>
            <w:lang w:eastAsia="es-ES"/>
          </w:rPr>
          <w:t>Lakes</w:t>
        </w:r>
        <w:proofErr w:type="spellEnd"/>
        <w:r>
          <w:rPr>
            <w:lang w:eastAsia="es-ES"/>
          </w:rPr>
          <w:t xml:space="preserve"> se posicionan como una solución clave </w:t>
        </w:r>
      </w:moveTo>
      <w:sdt>
        <w:sdtPr>
          <w:rPr>
            <w:color w:val="000000"/>
          </w:rPr>
          <w:tag w:val="MENDELEY_CITATION_v3_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"/>
          <w:id w:val="1298801403"/>
          <w:placeholder>
            <w:docPart w:val="09130D3F7FDA400AAC358A58C8871A8A"/>
          </w:placeholder>
        </w:sdtPr>
        <w:sdtEndPr/>
        <w:sdtContent>
          <w:ins w:id="964" w:author="Monica Maria Garro Lopez" w:date="2025-03-21T16:07:00Z">
            <w:r w:rsidR="00415AEC" w:rsidRPr="00415AEC">
              <w:rPr>
                <w:rFonts w:eastAsia="Times New Roman"/>
                <w:color w:val="000000"/>
                <w:rPrChange w:id="965" w:author="Monica Maria Garro Lopez" w:date="2025-03-21T16:07:00Z">
                  <w:rPr>
                    <w:rFonts w:eastAsia="Times New Roman"/>
                  </w:rPr>
                </w:rPrChange>
              </w:rPr>
              <w:t>(</w:t>
            </w:r>
            <w:proofErr w:type="spellStart"/>
            <w:r w:rsidR="00415AEC" w:rsidRPr="00415AEC">
              <w:rPr>
                <w:rFonts w:eastAsia="Times New Roman"/>
                <w:color w:val="000000"/>
                <w:rPrChange w:id="966" w:author="Monica Maria Garro Lopez" w:date="2025-03-21T16:07:00Z">
                  <w:rPr>
                    <w:rFonts w:eastAsia="Times New Roman"/>
                  </w:rPr>
                </w:rPrChange>
              </w:rPr>
              <w:t>Tomcy</w:t>
            </w:r>
            <w:proofErr w:type="spellEnd"/>
            <w:r w:rsidR="00415AEC" w:rsidRPr="00415AEC">
              <w:rPr>
                <w:rFonts w:eastAsia="Times New Roman"/>
                <w:color w:val="000000"/>
                <w:rPrChange w:id="967" w:author="Monica Maria Garro Lopez" w:date="2025-03-21T16:07:00Z">
                  <w:rPr>
                    <w:rFonts w:eastAsia="Times New Roman"/>
                  </w:rPr>
                </w:rPrChange>
              </w:rPr>
              <w:t xml:space="preserve"> &amp; Pankaj, 2017)</w:t>
            </w:r>
          </w:ins>
          <w:moveTo w:id="968" w:author="Monica Maria Garro Lopez" w:date="2025-03-21T08:43:00Z">
            <w:del w:id="969" w:author="Monica Maria Garro Lopez" w:date="2025-03-21T13:51:00Z">
              <w:r w:rsidRPr="00415AEC" w:rsidDel="00D37BBD">
                <w:rPr>
                  <w:rFonts w:eastAsia="Times New Roman"/>
                  <w:color w:val="000000"/>
                </w:rPr>
                <w:delText>(Tomcy &amp; Pankaj, 2017)</w:delText>
              </w:r>
            </w:del>
          </w:moveTo>
        </w:sdtContent>
      </w:sdt>
    </w:p>
    <w:p w14:paraId="32992441" w14:textId="77777777" w:rsidR="00CF7D69" w:rsidRDefault="00CF7D69">
      <w:pPr>
        <w:rPr>
          <w:moveTo w:id="970" w:author="Monica Maria Garro Lopez" w:date="2025-03-21T08:43:00Z"/>
          <w:lang w:eastAsia="es-ES"/>
        </w:rPr>
        <w:pPrChange w:id="971" w:author="Monica Maria Garro Lopez" w:date="2025-03-21T08:44:00Z">
          <w:pPr>
            <w:pStyle w:val="Prrafodelista"/>
            <w:numPr>
              <w:numId w:val="2"/>
            </w:numPr>
            <w:tabs>
              <w:tab w:val="num" w:pos="0"/>
            </w:tabs>
            <w:ind w:left="360" w:hanging="360"/>
          </w:pPr>
        </w:pPrChange>
      </w:pPr>
      <w:moveTo w:id="972" w:author="Monica Maria Garro Lopez" w:date="2025-03-21T08:43:00Z">
        <w:r>
          <w:t xml:space="preserve">La </w:t>
        </w:r>
        <w:r w:rsidRPr="00CF7D69">
          <w:rPr>
            <w:b/>
            <w:bCs/>
          </w:rPr>
          <w:t xml:space="preserve">elección entre un </w:t>
        </w:r>
        <w:r w:rsidRPr="00CF7D69">
          <w:rPr>
            <w:b/>
            <w:bCs/>
            <w:i/>
          </w:rPr>
          <w:t xml:space="preserve">Data </w:t>
        </w:r>
        <w:proofErr w:type="spellStart"/>
        <w:r w:rsidRPr="00CF7D69">
          <w:rPr>
            <w:b/>
            <w:bCs/>
            <w:i/>
          </w:rPr>
          <w:t>Warehouse</w:t>
        </w:r>
        <w:proofErr w:type="spellEnd"/>
        <w:r w:rsidRPr="00CF7D69">
          <w:rPr>
            <w:b/>
            <w:bCs/>
          </w:rPr>
          <w:t xml:space="preserve"> y un </w:t>
        </w:r>
        <w:r w:rsidRPr="00CF7D69">
          <w:rPr>
            <w:b/>
            <w:bCs/>
            <w:i/>
          </w:rPr>
          <w:t>Data Lake</w:t>
        </w:r>
        <w:r w:rsidRPr="00CF7D69">
          <w:rPr>
            <w:b/>
            <w:bCs/>
          </w:rPr>
          <w:t xml:space="preserve"> no es excluyente</w:t>
        </w:r>
        <w:r>
          <w:t xml:space="preserve">; en realidad, ambas soluciones se complementan y contribuyen sinérgicamente a la infraestructura de datos de una organización. Si se requieren </w:t>
        </w:r>
        <w:r w:rsidRPr="00CF7D69">
          <w:rPr>
            <w:b/>
            <w:bCs/>
          </w:rPr>
          <w:t>decisiones rápidas y reportes predefinidos</w:t>
        </w:r>
        <w:r>
          <w:t xml:space="preserve">, el </w:t>
        </w:r>
        <w:r w:rsidRPr="00CF7D69">
          <w:rPr>
            <w:b/>
            <w:bCs/>
            <w:i/>
          </w:rPr>
          <w:t xml:space="preserve">Data </w:t>
        </w:r>
        <w:proofErr w:type="spellStart"/>
        <w:r w:rsidRPr="00CF7D69">
          <w:rPr>
            <w:b/>
            <w:bCs/>
            <w:i/>
          </w:rPr>
          <w:t>Warehouse</w:t>
        </w:r>
        <w:proofErr w:type="spellEnd"/>
        <w:r w:rsidRPr="00CF7D69">
          <w:rPr>
            <w:b/>
            <w:bCs/>
          </w:rPr>
          <w:t xml:space="preserve"> </w:t>
        </w:r>
        <w:r w:rsidRPr="0059420E">
          <w:t>es la opción ideal</w:t>
        </w:r>
        <w:r>
          <w:t xml:space="preserve">. Por otro lado, para manejar </w:t>
        </w:r>
        <w:r w:rsidRPr="00CF7D69">
          <w:rPr>
            <w:b/>
            <w:bCs/>
          </w:rPr>
          <w:t>datos complejos y no estructurados</w:t>
        </w:r>
        <w:r>
          <w:t xml:space="preserve">, como videos y datos en tiempo real, un </w:t>
        </w:r>
        <w:r w:rsidRPr="00CF7D69">
          <w:rPr>
            <w:b/>
            <w:bCs/>
            <w:i/>
          </w:rPr>
          <w:t>Data Lake</w:t>
        </w:r>
        <w:r>
          <w:t xml:space="preserve"> resulta ser la elección más adecuada. La decisión final dependerá del tipo de análisis requerido y de la flexibilidad necesaria para trabajar con los datos. En última instancia, independientemente de la herramienta seleccionada, el objetivo primordial es transformar los datos en información valiosa que facilite la toma de decisiones estratégicas.</w:t>
        </w:r>
      </w:moveTo>
    </w:p>
    <w:moveToRangeEnd w:id="962"/>
    <w:p w14:paraId="2CCBEFA4" w14:textId="77777777" w:rsidR="00CF7D69" w:rsidRPr="00CF7D69" w:rsidRDefault="00CF7D69">
      <w:pPr>
        <w:rPr>
          <w:ins w:id="973" w:author="Monica Maria Garro Lopez" w:date="2025-03-07T06:17:00Z"/>
          <w:lang w:eastAsia="es-ES"/>
          <w:rPrChange w:id="974" w:author="Monica Maria Garro Lopez" w:date="2025-03-21T08:43:00Z">
            <w:rPr>
              <w:ins w:id="975" w:author="Monica Maria Garro Lopez" w:date="2025-03-07T06:17:00Z"/>
              <w:lang w:val="es-CO" w:eastAsia="es-CO"/>
            </w:rPr>
          </w:rPrChange>
        </w:rPr>
      </w:pPr>
    </w:p>
    <w:p w14:paraId="40DF25DC" w14:textId="08F2D63F" w:rsidR="00CF4B7E" w:rsidRPr="00EB68F8" w:rsidDel="00CC52C1" w:rsidRDefault="00CF4B7E" w:rsidP="009A544A">
      <w:pPr>
        <w:rPr>
          <w:del w:id="976" w:author="Monica Maria Garro Lopez" w:date="2025-03-07T06:16:00Z"/>
        </w:rPr>
      </w:pPr>
      <w:del w:id="977" w:author="Monica Maria Garro Lopez" w:date="2025-03-07T06:16:00Z">
        <w:r w:rsidDel="00CC52C1">
          <w:delText>Para lograr el objetivo general del estudio, es fundamental establecer una serie de objetivos específicos que permitan, de manera estructurada, analizar y comparar estos modelos</w:delText>
        </w:r>
        <w:r w:rsidRPr="00EB68F8" w:rsidDel="00CC52C1">
          <w:delText>, evaluando su</w:delText>
        </w:r>
        <w:r w:rsidDel="00CC52C1">
          <w:delText xml:space="preserve"> aplicabilidad en el manejo de datos masivos y su impacto en diversos sectores.</w:delText>
        </w:r>
        <w:bookmarkStart w:id="978" w:name="_Toc192518887"/>
        <w:bookmarkStart w:id="979" w:name="_Toc192519494"/>
        <w:bookmarkStart w:id="980" w:name="_Toc193131275"/>
        <w:bookmarkStart w:id="981" w:name="_Toc193375282"/>
        <w:bookmarkStart w:id="982" w:name="_Toc193375357"/>
        <w:bookmarkStart w:id="983" w:name="_Toc193393783"/>
        <w:bookmarkStart w:id="984" w:name="_Toc193431844"/>
        <w:bookmarkStart w:id="985" w:name="_Toc193462875"/>
        <w:bookmarkStart w:id="986" w:name="_Toc193465062"/>
        <w:bookmarkStart w:id="987" w:name="_Toc193466256"/>
        <w:bookmarkStart w:id="988" w:name="_Toc193466488"/>
        <w:bookmarkStart w:id="989" w:name="_Toc193466795"/>
        <w:bookmarkEnd w:id="978"/>
        <w:bookmarkEnd w:id="979"/>
        <w:bookmarkEnd w:id="980"/>
        <w:bookmarkEnd w:id="981"/>
        <w:bookmarkEnd w:id="982"/>
        <w:bookmarkEnd w:id="983"/>
        <w:bookmarkEnd w:id="984"/>
        <w:bookmarkEnd w:id="985"/>
        <w:bookmarkEnd w:id="986"/>
        <w:bookmarkEnd w:id="987"/>
        <w:bookmarkEnd w:id="988"/>
        <w:bookmarkEnd w:id="989"/>
      </w:del>
    </w:p>
    <w:p w14:paraId="0B2C1854" w14:textId="3E169881" w:rsidR="00E73BD4" w:rsidRPr="00E73BD4" w:rsidDel="00CC52C1" w:rsidRDefault="00E73BD4">
      <w:pPr>
        <w:rPr>
          <w:del w:id="990" w:author="Monica Maria Garro Lopez" w:date="2025-03-07T06:16:00Z"/>
          <w:lang w:val="es-CO"/>
        </w:rPr>
        <w:pPrChange w:id="991" w:author="Monica Maria Garro Lopez" w:date="2025-03-07T06:17:00Z">
          <w:pPr>
            <w:numPr>
              <w:numId w:val="21"/>
            </w:numPr>
            <w:tabs>
              <w:tab w:val="num" w:pos="720"/>
            </w:tabs>
            <w:ind w:left="720" w:hanging="360"/>
          </w:pPr>
        </w:pPrChange>
      </w:pPr>
      <w:del w:id="992" w:author="Monica Maria Garro Lopez" w:date="2025-03-07T06:16:00Z">
        <w:r w:rsidRPr="00E73BD4" w:rsidDel="00CC52C1">
          <w:rPr>
            <w:b/>
            <w:bCs/>
            <w:lang w:val="es-CO"/>
          </w:rPr>
          <w:delText xml:space="preserve">Definir los conceptos fundamentales de </w:delText>
        </w:r>
        <w:r w:rsidRPr="00EB68F8" w:rsidDel="00CC52C1">
          <w:rPr>
            <w:b/>
            <w:bCs/>
            <w:i/>
            <w:iCs/>
            <w:lang w:val="es-CO"/>
          </w:rPr>
          <w:delText xml:space="preserve">Data Lakes </w:delText>
        </w:r>
        <w:r w:rsidRPr="004F49FA" w:rsidDel="00CC52C1">
          <w:rPr>
            <w:b/>
            <w:bCs/>
            <w:lang w:val="es-CO"/>
          </w:rPr>
          <w:delText>y</w:delText>
        </w:r>
        <w:r w:rsidRPr="00EB68F8" w:rsidDel="00CC52C1">
          <w:rPr>
            <w:b/>
            <w:bCs/>
            <w:i/>
            <w:iCs/>
            <w:lang w:val="es-CO"/>
          </w:rPr>
          <w:delText xml:space="preserve"> Data Warehouses</w:delText>
        </w:r>
        <w:r w:rsidRPr="00E73BD4" w:rsidDel="00CC52C1">
          <w:rPr>
            <w:lang w:val="es-CO"/>
          </w:rPr>
          <w:delText>, describiendo sus características, evolución y diferencias clave en la administración de datos a gran escala</w:delText>
        </w:r>
        <w:r w:rsidR="00115F66" w:rsidDel="00CC52C1">
          <w:rPr>
            <w:lang w:val="es-CO"/>
          </w:rPr>
          <w:delText xml:space="preserve"> y su </w:delText>
        </w:r>
        <w:r w:rsidR="00115F66" w:rsidRPr="005C6116" w:rsidDel="00CC52C1">
          <w:rPr>
            <w:rStyle w:val="Textoennegrita"/>
            <w:b w:val="0"/>
            <w:bCs w:val="0"/>
          </w:rPr>
          <w:delText>integración con tecnologías en la nube</w:delText>
        </w:r>
        <w:r w:rsidRPr="00E73BD4" w:rsidDel="00CC52C1">
          <w:rPr>
            <w:lang w:val="es-CO"/>
          </w:rPr>
          <w:delText>.</w:delText>
        </w:r>
        <w:bookmarkStart w:id="993" w:name="_Toc192518888"/>
        <w:bookmarkStart w:id="994" w:name="_Toc192519495"/>
        <w:bookmarkStart w:id="995" w:name="_Toc193131276"/>
        <w:bookmarkStart w:id="996" w:name="_Toc193375283"/>
        <w:bookmarkStart w:id="997" w:name="_Toc193375358"/>
        <w:bookmarkStart w:id="998" w:name="_Toc193393784"/>
        <w:bookmarkStart w:id="999" w:name="_Toc193431845"/>
        <w:bookmarkStart w:id="1000" w:name="_Toc193462876"/>
        <w:bookmarkStart w:id="1001" w:name="_Toc193465063"/>
        <w:bookmarkStart w:id="1002" w:name="_Toc193466257"/>
        <w:bookmarkStart w:id="1003" w:name="_Toc193466489"/>
        <w:bookmarkStart w:id="1004" w:name="_Toc193466796"/>
        <w:bookmarkEnd w:id="993"/>
        <w:bookmarkEnd w:id="994"/>
        <w:bookmarkEnd w:id="995"/>
        <w:bookmarkEnd w:id="996"/>
        <w:bookmarkEnd w:id="997"/>
        <w:bookmarkEnd w:id="998"/>
        <w:bookmarkEnd w:id="999"/>
        <w:bookmarkEnd w:id="1000"/>
        <w:bookmarkEnd w:id="1001"/>
        <w:bookmarkEnd w:id="1002"/>
        <w:bookmarkEnd w:id="1003"/>
        <w:bookmarkEnd w:id="1004"/>
      </w:del>
    </w:p>
    <w:p w14:paraId="35ADFC26" w14:textId="3E2EC2C6" w:rsidR="00E73BD4" w:rsidRPr="00E73BD4" w:rsidDel="00CC52C1" w:rsidRDefault="00E73BD4">
      <w:pPr>
        <w:rPr>
          <w:del w:id="1005" w:author="Monica Maria Garro Lopez" w:date="2025-03-07T06:16:00Z"/>
          <w:lang w:val="es-CO"/>
        </w:rPr>
        <w:pPrChange w:id="1006" w:author="Monica Maria Garro Lopez" w:date="2025-03-07T06:17:00Z">
          <w:pPr>
            <w:numPr>
              <w:numId w:val="21"/>
            </w:numPr>
            <w:tabs>
              <w:tab w:val="num" w:pos="720"/>
            </w:tabs>
            <w:ind w:left="720" w:hanging="360"/>
          </w:pPr>
        </w:pPrChange>
      </w:pPr>
      <w:del w:id="1007" w:author="Monica Maria Garro Lopez" w:date="2025-03-07T06:16:00Z">
        <w:r w:rsidRPr="00E73BD4" w:rsidDel="00CC52C1">
          <w:rPr>
            <w:b/>
            <w:bCs/>
            <w:lang w:val="es-CO"/>
          </w:rPr>
          <w:delText>Comparar ambos enfoques</w:delText>
        </w:r>
        <w:r w:rsidRPr="00E73BD4" w:rsidDel="00CC52C1">
          <w:rPr>
            <w:lang w:val="es-CO"/>
          </w:rPr>
          <w:delText xml:space="preserve"> en términos de estructura de datos, rendimiento, escalabilidad, gobernanza, costos y accesibilidad, identificando</w:delText>
        </w:r>
        <w:r w:rsidR="00115F66" w:rsidDel="00CC52C1">
          <w:rPr>
            <w:lang w:val="es-CO"/>
          </w:rPr>
          <w:delText xml:space="preserve"> </w:delText>
        </w:r>
        <w:r w:rsidRPr="00E73BD4" w:rsidDel="00CC52C1">
          <w:rPr>
            <w:lang w:val="es-CO"/>
          </w:rPr>
          <w:delText>sus ventajas y limitaciones en la práctica empresarial.</w:delText>
        </w:r>
        <w:bookmarkStart w:id="1008" w:name="_Toc192518889"/>
        <w:bookmarkStart w:id="1009" w:name="_Toc192519496"/>
        <w:bookmarkStart w:id="1010" w:name="_Toc193131277"/>
        <w:bookmarkStart w:id="1011" w:name="_Toc193375284"/>
        <w:bookmarkStart w:id="1012" w:name="_Toc193375359"/>
        <w:bookmarkStart w:id="1013" w:name="_Toc193393785"/>
        <w:bookmarkStart w:id="1014" w:name="_Toc193431846"/>
        <w:bookmarkStart w:id="1015" w:name="_Toc193462877"/>
        <w:bookmarkStart w:id="1016" w:name="_Toc193465064"/>
        <w:bookmarkStart w:id="1017" w:name="_Toc193466258"/>
        <w:bookmarkStart w:id="1018" w:name="_Toc193466490"/>
        <w:bookmarkStart w:id="1019" w:name="_Toc193466797"/>
        <w:bookmarkEnd w:id="1008"/>
        <w:bookmarkEnd w:id="1009"/>
        <w:bookmarkEnd w:id="1010"/>
        <w:bookmarkEnd w:id="1011"/>
        <w:bookmarkEnd w:id="1012"/>
        <w:bookmarkEnd w:id="1013"/>
        <w:bookmarkEnd w:id="1014"/>
        <w:bookmarkEnd w:id="1015"/>
        <w:bookmarkEnd w:id="1016"/>
        <w:bookmarkEnd w:id="1017"/>
        <w:bookmarkEnd w:id="1018"/>
        <w:bookmarkEnd w:id="1019"/>
      </w:del>
    </w:p>
    <w:p w14:paraId="6EAF0908" w14:textId="2832BEC8" w:rsidR="00E73BD4" w:rsidRPr="00E73BD4" w:rsidDel="00CC52C1" w:rsidRDefault="00E73BD4">
      <w:pPr>
        <w:rPr>
          <w:del w:id="1020" w:author="Monica Maria Garro Lopez" w:date="2025-03-07T06:16:00Z"/>
          <w:lang w:val="es-CO"/>
        </w:rPr>
        <w:pPrChange w:id="1021" w:author="Monica Maria Garro Lopez" w:date="2025-03-07T06:17:00Z">
          <w:pPr>
            <w:numPr>
              <w:numId w:val="21"/>
            </w:numPr>
            <w:tabs>
              <w:tab w:val="num" w:pos="720"/>
            </w:tabs>
            <w:ind w:left="720" w:hanging="360"/>
          </w:pPr>
        </w:pPrChange>
      </w:pPr>
      <w:del w:id="1022" w:author="Monica Maria Garro Lopez" w:date="2025-03-07T06:16:00Z">
        <w:r w:rsidRPr="00E73BD4" w:rsidDel="00CC52C1">
          <w:rPr>
            <w:b/>
            <w:bCs/>
            <w:lang w:val="es-CO"/>
          </w:rPr>
          <w:delText>Examinar casos de uso en diversas industrias</w:delText>
        </w:r>
        <w:r w:rsidRPr="00E73BD4" w:rsidDel="00CC52C1">
          <w:rPr>
            <w:lang w:val="es-CO"/>
          </w:rPr>
          <w:delText>, para ilustrar cómo estas infraestructuras contribuyen a la optimización del almacenamiento y análisis de datos.</w:delText>
        </w:r>
        <w:bookmarkStart w:id="1023" w:name="_Toc192518890"/>
        <w:bookmarkStart w:id="1024" w:name="_Toc192519497"/>
        <w:bookmarkStart w:id="1025" w:name="_Toc193131278"/>
        <w:bookmarkStart w:id="1026" w:name="_Toc193375285"/>
        <w:bookmarkStart w:id="1027" w:name="_Toc193375360"/>
        <w:bookmarkStart w:id="1028" w:name="_Toc193393786"/>
        <w:bookmarkStart w:id="1029" w:name="_Toc193431847"/>
        <w:bookmarkStart w:id="1030" w:name="_Toc193462878"/>
        <w:bookmarkStart w:id="1031" w:name="_Toc193465065"/>
        <w:bookmarkStart w:id="1032" w:name="_Toc193466259"/>
        <w:bookmarkStart w:id="1033" w:name="_Toc193466491"/>
        <w:bookmarkStart w:id="1034" w:name="_Toc193466798"/>
        <w:bookmarkEnd w:id="1023"/>
        <w:bookmarkEnd w:id="1024"/>
        <w:bookmarkEnd w:id="1025"/>
        <w:bookmarkEnd w:id="1026"/>
        <w:bookmarkEnd w:id="1027"/>
        <w:bookmarkEnd w:id="1028"/>
        <w:bookmarkEnd w:id="1029"/>
        <w:bookmarkEnd w:id="1030"/>
        <w:bookmarkEnd w:id="1031"/>
        <w:bookmarkEnd w:id="1032"/>
        <w:bookmarkEnd w:id="1033"/>
        <w:bookmarkEnd w:id="1034"/>
      </w:del>
    </w:p>
    <w:p w14:paraId="4BFA5FD5" w14:textId="1E90B5C1" w:rsidR="00E73BD4" w:rsidRPr="00E73BD4" w:rsidDel="00CC52C1" w:rsidRDefault="00E73BD4">
      <w:pPr>
        <w:rPr>
          <w:del w:id="1035" w:author="Monica Maria Garro Lopez" w:date="2025-03-07T06:16:00Z"/>
          <w:lang w:val="es-CO"/>
        </w:rPr>
        <w:pPrChange w:id="1036" w:author="Monica Maria Garro Lopez" w:date="2025-03-07T06:17:00Z">
          <w:pPr>
            <w:numPr>
              <w:numId w:val="21"/>
            </w:numPr>
            <w:tabs>
              <w:tab w:val="num" w:pos="720"/>
            </w:tabs>
            <w:ind w:left="720" w:hanging="360"/>
          </w:pPr>
        </w:pPrChange>
      </w:pPr>
      <w:del w:id="1037" w:author="Monica Maria Garro Lopez" w:date="2025-03-07T06:16:00Z">
        <w:r w:rsidRPr="00E73BD4" w:rsidDel="00CC52C1">
          <w:rPr>
            <w:b/>
            <w:bCs/>
            <w:lang w:val="es-CO"/>
          </w:rPr>
          <w:delText>Analizar los factores clave en la selección de infraestructura de almacenamiento</w:delText>
        </w:r>
        <w:r w:rsidRPr="00E73BD4" w:rsidDel="00CC52C1">
          <w:rPr>
            <w:lang w:val="es-CO"/>
          </w:rPr>
          <w:delText>, considerando la naturaleza de los datos</w:delText>
        </w:r>
        <w:r w:rsidR="00115F66" w:rsidDel="00CC52C1">
          <w:rPr>
            <w:lang w:val="es-CO"/>
          </w:rPr>
          <w:delText xml:space="preserve"> y </w:delText>
        </w:r>
        <w:r w:rsidRPr="00E73BD4" w:rsidDel="00CC52C1">
          <w:rPr>
            <w:lang w:val="es-CO"/>
          </w:rPr>
          <w:delText>los requerimientos de procesamiento y análisis</w:delText>
        </w:r>
        <w:r w:rsidR="00115F66" w:rsidDel="00CC52C1">
          <w:rPr>
            <w:lang w:val="es-CO"/>
          </w:rPr>
          <w:delText>.</w:delText>
        </w:r>
        <w:bookmarkStart w:id="1038" w:name="_Toc192518891"/>
        <w:bookmarkStart w:id="1039" w:name="_Toc192519498"/>
        <w:bookmarkStart w:id="1040" w:name="_Toc193131279"/>
        <w:bookmarkStart w:id="1041" w:name="_Toc193375286"/>
        <w:bookmarkStart w:id="1042" w:name="_Toc193375361"/>
        <w:bookmarkStart w:id="1043" w:name="_Toc193393787"/>
        <w:bookmarkStart w:id="1044" w:name="_Toc193431848"/>
        <w:bookmarkStart w:id="1045" w:name="_Toc193462879"/>
        <w:bookmarkStart w:id="1046" w:name="_Toc193465066"/>
        <w:bookmarkStart w:id="1047" w:name="_Toc193466260"/>
        <w:bookmarkStart w:id="1048" w:name="_Toc193466492"/>
        <w:bookmarkStart w:id="1049" w:name="_Toc193466799"/>
        <w:bookmarkEnd w:id="1038"/>
        <w:bookmarkEnd w:id="1039"/>
        <w:bookmarkEnd w:id="1040"/>
        <w:bookmarkEnd w:id="1041"/>
        <w:bookmarkEnd w:id="1042"/>
        <w:bookmarkEnd w:id="1043"/>
        <w:bookmarkEnd w:id="1044"/>
        <w:bookmarkEnd w:id="1045"/>
        <w:bookmarkEnd w:id="1046"/>
        <w:bookmarkEnd w:id="1047"/>
        <w:bookmarkEnd w:id="1048"/>
        <w:bookmarkEnd w:id="1049"/>
      </w:del>
    </w:p>
    <w:p w14:paraId="5F3B45D2" w14:textId="495960E2" w:rsidR="00E73BD4" w:rsidRPr="00E73BD4" w:rsidDel="00CC52C1" w:rsidRDefault="00E73BD4">
      <w:pPr>
        <w:rPr>
          <w:del w:id="1050" w:author="Monica Maria Garro Lopez" w:date="2025-03-07T06:16:00Z"/>
          <w:lang w:val="es-CO"/>
        </w:rPr>
        <w:pPrChange w:id="1051" w:author="Monica Maria Garro Lopez" w:date="2025-03-07T06:17:00Z">
          <w:pPr>
            <w:numPr>
              <w:numId w:val="21"/>
            </w:numPr>
            <w:tabs>
              <w:tab w:val="num" w:pos="720"/>
            </w:tabs>
            <w:ind w:left="720" w:hanging="360"/>
          </w:pPr>
        </w:pPrChange>
      </w:pPr>
      <w:del w:id="1052" w:author="Monica Maria Garro Lopez" w:date="2025-03-07T06:16:00Z">
        <w:r w:rsidRPr="00E73BD4" w:rsidDel="00CC52C1">
          <w:rPr>
            <w:b/>
            <w:bCs/>
            <w:lang w:val="es-CO"/>
          </w:rPr>
          <w:delText>Explorar la evolución de estos modelos hacia arquitecturas híbridas</w:delText>
        </w:r>
        <w:r w:rsidRPr="00E73BD4" w:rsidDel="00CC52C1">
          <w:rPr>
            <w:lang w:val="es-CO"/>
          </w:rPr>
          <w:delText xml:space="preserve">, como el </w:delText>
        </w:r>
        <w:r w:rsidRPr="00E73BD4" w:rsidDel="00CC52C1">
          <w:rPr>
            <w:b/>
            <w:bCs/>
            <w:i/>
            <w:iCs/>
            <w:lang w:val="es-CO"/>
          </w:rPr>
          <w:delText>Data Lakehouse</w:delText>
        </w:r>
        <w:r w:rsidRPr="00E73BD4" w:rsidDel="00CC52C1">
          <w:rPr>
            <w:lang w:val="es-CO"/>
          </w:rPr>
          <w:delText>, identificando los beneficios y desafíos que implica su implementación en comparación con los modelos tradicionales.</w:delText>
        </w:r>
        <w:bookmarkStart w:id="1053" w:name="_Toc192518892"/>
        <w:bookmarkStart w:id="1054" w:name="_Toc192519499"/>
        <w:bookmarkStart w:id="1055" w:name="_Toc193131280"/>
        <w:bookmarkStart w:id="1056" w:name="_Toc193375287"/>
        <w:bookmarkStart w:id="1057" w:name="_Toc193375362"/>
        <w:bookmarkStart w:id="1058" w:name="_Toc193393788"/>
        <w:bookmarkStart w:id="1059" w:name="_Toc193431849"/>
        <w:bookmarkStart w:id="1060" w:name="_Toc193462880"/>
        <w:bookmarkStart w:id="1061" w:name="_Toc193465067"/>
        <w:bookmarkStart w:id="1062" w:name="_Toc193466261"/>
        <w:bookmarkStart w:id="1063" w:name="_Toc193466493"/>
        <w:bookmarkStart w:id="1064" w:name="_Toc193466800"/>
        <w:bookmarkEnd w:id="1053"/>
        <w:bookmarkEnd w:id="1054"/>
        <w:bookmarkEnd w:id="1055"/>
        <w:bookmarkEnd w:id="1056"/>
        <w:bookmarkEnd w:id="1057"/>
        <w:bookmarkEnd w:id="1058"/>
        <w:bookmarkEnd w:id="1059"/>
        <w:bookmarkEnd w:id="1060"/>
        <w:bookmarkEnd w:id="1061"/>
        <w:bookmarkEnd w:id="1062"/>
        <w:bookmarkEnd w:id="1063"/>
        <w:bookmarkEnd w:id="1064"/>
      </w:del>
    </w:p>
    <w:p w14:paraId="2266C3CD" w14:textId="22D2AB25" w:rsidR="00115F66" w:rsidRPr="00CF4B7E" w:rsidDel="00CC52C1" w:rsidRDefault="00E73BD4">
      <w:pPr>
        <w:rPr>
          <w:del w:id="1065" w:author="Monica Maria Garro Lopez" w:date="2025-03-07T06:16:00Z"/>
          <w:lang w:val="es-CO"/>
        </w:rPr>
        <w:pPrChange w:id="1066" w:author="Monica Maria Garro Lopez" w:date="2025-03-07T06:17:00Z">
          <w:pPr>
            <w:numPr>
              <w:numId w:val="21"/>
            </w:numPr>
            <w:tabs>
              <w:tab w:val="num" w:pos="720"/>
            </w:tabs>
            <w:spacing w:after="0" w:line="240" w:lineRule="auto"/>
            <w:ind w:left="720" w:hanging="360"/>
            <w:jc w:val="left"/>
          </w:pPr>
        </w:pPrChange>
      </w:pPr>
      <w:del w:id="1067" w:author="Monica Maria Garro Lopez" w:date="2025-03-07T06:16:00Z">
        <w:r w:rsidRPr="00CF4B7E" w:rsidDel="00CC52C1">
          <w:rPr>
            <w:b/>
            <w:bCs/>
            <w:lang w:val="es-CO"/>
          </w:rPr>
          <w:delText>Formular recomendaciones sobre la adopción de estas infraestructuras</w:delText>
        </w:r>
        <w:r w:rsidRPr="00CF4B7E" w:rsidDel="00CC52C1">
          <w:rPr>
            <w:lang w:val="es-CO"/>
          </w:rPr>
          <w:delText>, proponiendo mejores prácticas para su implementación y gestión en función de los requerimientos específicos de cada organización.</w:delText>
        </w:r>
        <w:bookmarkStart w:id="1068" w:name="_Toc192518893"/>
        <w:bookmarkStart w:id="1069" w:name="_Toc192519500"/>
        <w:bookmarkStart w:id="1070" w:name="_Toc193131281"/>
        <w:bookmarkStart w:id="1071" w:name="_Toc193375288"/>
        <w:bookmarkStart w:id="1072" w:name="_Toc193375363"/>
        <w:bookmarkStart w:id="1073" w:name="_Toc193393789"/>
        <w:bookmarkStart w:id="1074" w:name="_Toc193431850"/>
        <w:bookmarkStart w:id="1075" w:name="_Toc193462881"/>
        <w:bookmarkStart w:id="1076" w:name="_Toc193465068"/>
        <w:bookmarkStart w:id="1077" w:name="_Toc193466262"/>
        <w:bookmarkStart w:id="1078" w:name="_Toc193466494"/>
        <w:bookmarkStart w:id="1079" w:name="_Toc193466801"/>
        <w:bookmarkEnd w:id="1068"/>
        <w:bookmarkEnd w:id="1069"/>
        <w:bookmarkEnd w:id="1070"/>
        <w:bookmarkEnd w:id="1071"/>
        <w:bookmarkEnd w:id="1072"/>
        <w:bookmarkEnd w:id="1073"/>
        <w:bookmarkEnd w:id="1074"/>
        <w:bookmarkEnd w:id="1075"/>
        <w:bookmarkEnd w:id="1076"/>
        <w:bookmarkEnd w:id="1077"/>
        <w:bookmarkEnd w:id="1078"/>
        <w:bookmarkEnd w:id="1079"/>
      </w:del>
    </w:p>
    <w:p w14:paraId="06C5E98D" w14:textId="3359C4A4" w:rsidR="00906358" w:rsidRPr="000259BC" w:rsidDel="00CC52C1" w:rsidRDefault="00A973DB">
      <w:pPr>
        <w:rPr>
          <w:del w:id="1080" w:author="Monica Maria Garro Lopez" w:date="2025-03-07T06:17:00Z"/>
          <w:lang w:eastAsia="es-ES"/>
        </w:rPr>
        <w:pPrChange w:id="1081" w:author="Monica Maria Garro Lopez" w:date="2025-03-07T06:17:00Z">
          <w:pPr>
            <w:pStyle w:val="Ttulo1"/>
            <w:numPr>
              <w:numId w:val="2"/>
            </w:numPr>
            <w:jc w:val="left"/>
          </w:pPr>
        </w:pPrChange>
      </w:pPr>
      <w:del w:id="1082" w:author="Monica Maria Garro Lopez" w:date="2025-03-07T06:17:00Z">
        <w:r w:rsidRPr="000259BC" w:rsidDel="00CC52C1">
          <w:rPr>
            <w:lang w:eastAsia="es-ES"/>
          </w:rPr>
          <w:delText>Estado del Arte y Marco teórico</w:delText>
        </w:r>
        <w:bookmarkStart w:id="1083" w:name="_Toc192518894"/>
        <w:bookmarkStart w:id="1084" w:name="_Toc192519501"/>
        <w:bookmarkStart w:id="1085" w:name="_Toc193131282"/>
        <w:bookmarkStart w:id="1086" w:name="_Toc193375289"/>
        <w:bookmarkStart w:id="1087" w:name="_Toc193375364"/>
        <w:bookmarkStart w:id="1088" w:name="_Toc193393790"/>
        <w:bookmarkStart w:id="1089" w:name="_Toc193431851"/>
        <w:bookmarkStart w:id="1090" w:name="_Toc193462882"/>
        <w:bookmarkStart w:id="1091" w:name="_Toc193465069"/>
        <w:bookmarkStart w:id="1092" w:name="_Toc193466263"/>
        <w:bookmarkStart w:id="1093" w:name="_Toc193466495"/>
        <w:bookmarkStart w:id="1094" w:name="_Toc193466802"/>
        <w:bookmarkEnd w:id="1083"/>
        <w:bookmarkEnd w:id="1084"/>
        <w:bookmarkEnd w:id="1085"/>
        <w:bookmarkEnd w:id="1086"/>
        <w:bookmarkEnd w:id="1087"/>
        <w:bookmarkEnd w:id="1088"/>
        <w:bookmarkEnd w:id="1089"/>
        <w:bookmarkEnd w:id="1090"/>
        <w:bookmarkEnd w:id="1091"/>
        <w:bookmarkEnd w:id="1092"/>
        <w:bookmarkEnd w:id="1093"/>
        <w:bookmarkEnd w:id="1094"/>
      </w:del>
    </w:p>
    <w:p w14:paraId="7B04E2D8" w14:textId="2B0C042F" w:rsidR="00245AEA" w:rsidRPr="00245AEA" w:rsidRDefault="005C6116" w:rsidP="00E96CD5">
      <w:pPr>
        <w:pStyle w:val="Ttulo2"/>
        <w:numPr>
          <w:ilvl w:val="1"/>
          <w:numId w:val="2"/>
        </w:numPr>
      </w:pPr>
      <w:bookmarkStart w:id="1095" w:name="_Toc193466803"/>
      <w:r>
        <w:t>Fundamentos</w:t>
      </w:r>
      <w:r w:rsidR="00FC3323">
        <w:t xml:space="preserve"> de</w:t>
      </w:r>
      <w:r w:rsidR="00245AEA" w:rsidRPr="00245AEA">
        <w:t xml:space="preserve"> </w:t>
      </w:r>
      <w:r w:rsidR="004C0364" w:rsidRPr="004C0364">
        <w:rPr>
          <w:i/>
        </w:rPr>
        <w:t xml:space="preserve">Data </w:t>
      </w:r>
      <w:proofErr w:type="spellStart"/>
      <w:r w:rsidR="004C0364" w:rsidRPr="004C0364">
        <w:rPr>
          <w:i/>
        </w:rPr>
        <w:t>Lake</w:t>
      </w:r>
      <w:r w:rsidR="008A3BCE" w:rsidRPr="008A3BCE">
        <w:rPr>
          <w:i/>
        </w:rPr>
        <w:t>s</w:t>
      </w:r>
      <w:proofErr w:type="spellEnd"/>
      <w:r w:rsidR="00245AEA" w:rsidRPr="00245AEA">
        <w:t xml:space="preserve"> y </w:t>
      </w:r>
      <w:r w:rsidR="008A3BCE" w:rsidRPr="008A3BCE">
        <w:rPr>
          <w:i/>
        </w:rPr>
        <w:t xml:space="preserve">Data </w:t>
      </w:r>
      <w:proofErr w:type="spellStart"/>
      <w:r w:rsidR="008A3BCE" w:rsidRPr="008A3BCE">
        <w:rPr>
          <w:i/>
        </w:rPr>
        <w:t>Warehouses</w:t>
      </w:r>
      <w:bookmarkEnd w:id="1095"/>
      <w:proofErr w:type="spellEnd"/>
    </w:p>
    <w:p w14:paraId="249D3FA0" w14:textId="02F19B37" w:rsidR="003232D9" w:rsidRPr="00780ABC" w:rsidDel="00CF7D69" w:rsidRDefault="003232D9">
      <w:pPr>
        <w:rPr>
          <w:moveFrom w:id="1096" w:author="Monica Maria Garro Lopez" w:date="2025-03-21T08:43:00Z"/>
          <w:lang w:val="es-CO" w:eastAsia="es-ES"/>
        </w:rPr>
      </w:pPr>
      <w:moveFromRangeStart w:id="1097" w:author="Monica Maria Garro Lopez" w:date="2025-03-21T08:43:00Z" w:name="move193439049"/>
      <w:moveFrom w:id="1098" w:author="Monica Maria Garro Lopez" w:date="2025-03-21T08:43:00Z">
        <w:r w:rsidDel="00CF7D69">
          <w:rPr>
            <w:lang w:eastAsia="es-ES"/>
          </w:rPr>
          <w:t xml:space="preserve">La </w:t>
        </w:r>
        <w:r w:rsidRPr="008A3BCE" w:rsidDel="00CF7D69">
          <w:rPr>
            <w:lang w:eastAsia="es-ES"/>
          </w:rPr>
          <w:t>relevancia de los datos empresariales</w:t>
        </w:r>
        <w:r w:rsidDel="00CF7D69">
          <w:rPr>
            <w:lang w:eastAsia="es-ES"/>
          </w:rPr>
          <w:t xml:space="preserve"> ha crecido exponencialmente en la última década debido al auge de las redes sociales y aplicaciones en la nube, lo que ha llevado a un aumento masivo en la cantidad de datos disponibles. Aunque muchas organizaciones han recurrido históricamente a los </w:t>
        </w:r>
        <w:r w:rsidR="008A3BCE" w:rsidRPr="008A3BCE" w:rsidDel="00CF7D69">
          <w:rPr>
            <w:i/>
            <w:iCs/>
            <w:lang w:eastAsia="es-ES"/>
          </w:rPr>
          <w:t>Data Warehouses</w:t>
        </w:r>
        <w:r w:rsidDel="00CF7D69">
          <w:rPr>
            <w:lang w:eastAsia="es-ES"/>
          </w:rPr>
          <w:t xml:space="preserve"> para analizar datos históricos y tomar decisiones estratégicas, el volumen y la diversidad de los datos actuales dificultan el aprovechamiento de su valor completo. Es aquí donde tecnologías como los </w:t>
        </w:r>
        <w:r w:rsidR="004C0364" w:rsidRPr="004C0364" w:rsidDel="00CF7D69">
          <w:rPr>
            <w:i/>
            <w:iCs/>
            <w:lang w:eastAsia="es-ES"/>
          </w:rPr>
          <w:t>Data Lake</w:t>
        </w:r>
        <w:r w:rsidR="008A3BCE" w:rsidRPr="008A3BCE" w:rsidDel="00CF7D69">
          <w:rPr>
            <w:i/>
            <w:iCs/>
            <w:lang w:eastAsia="es-ES"/>
          </w:rPr>
          <w:t>s</w:t>
        </w:r>
        <w:r w:rsidDel="00CF7D69">
          <w:rPr>
            <w:lang w:eastAsia="es-ES"/>
          </w:rPr>
          <w:t xml:space="preserve"> se posicionan como una solución clave </w:t>
        </w:r>
      </w:moveFrom>
      <w:sdt>
        <w:sdtPr>
          <w:rPr>
            <w:color w:val="000000"/>
          </w:rPr>
          <w:tag w:val="MENDELEY_CITATION_v3_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"/>
          <w:id w:val="1460451927"/>
          <w:placeholder>
            <w:docPart w:val="DefaultPlaceholder_-1854013440"/>
          </w:placeholder>
        </w:sdtPr>
        <w:sdtEndPr/>
        <w:sdtContent>
          <w:moveFrom w:id="1099" w:author="Monica Maria Garro Lopez" w:date="2025-03-21T08:43:00Z">
            <w:del w:id="1100" w:author="Monica Maria Garro Lopez" w:date="2025-03-21T13:51:00Z">
              <w:r w:rsidR="003A0AFC" w:rsidRPr="00415AEC" w:rsidDel="00D37BBD">
                <w:rPr>
                  <w:rFonts w:eastAsia="Times New Roman"/>
                  <w:color w:val="000000"/>
                </w:rPr>
                <w:delText>(Tomcy &amp; Pankaj, 2017)</w:delText>
              </w:r>
            </w:del>
          </w:moveFrom>
        </w:sdtContent>
      </w:sdt>
    </w:p>
    <w:p w14:paraId="77327A88" w14:textId="20B77F83" w:rsidR="002A1130" w:rsidDel="00CF7D69" w:rsidRDefault="002A1130">
      <w:pPr>
        <w:rPr>
          <w:moveFrom w:id="1101" w:author="Monica Maria Garro Lopez" w:date="2025-03-21T08:43:00Z"/>
          <w:lang w:eastAsia="es-ES"/>
        </w:rPr>
      </w:pPr>
      <w:moveFrom w:id="1102" w:author="Monica Maria Garro Lopez" w:date="2025-03-21T08:43:00Z">
        <w:r w:rsidDel="00CF7D69">
          <w:t xml:space="preserve">La </w:t>
        </w:r>
        <w:r w:rsidRPr="00EB68F8" w:rsidDel="00CF7D69">
          <w:rPr>
            <w:b/>
            <w:bCs/>
          </w:rPr>
          <w:t xml:space="preserve">elección entre un </w:t>
        </w:r>
        <w:r w:rsidR="008A3BCE" w:rsidRPr="008A3BCE" w:rsidDel="00CF7D69">
          <w:rPr>
            <w:b/>
            <w:bCs/>
            <w:i/>
          </w:rPr>
          <w:t>Data Warehouse</w:t>
        </w:r>
        <w:r w:rsidRPr="00EB68F8" w:rsidDel="00CF7D69">
          <w:rPr>
            <w:b/>
            <w:bCs/>
          </w:rPr>
          <w:t xml:space="preserve"> y un </w:t>
        </w:r>
        <w:r w:rsidR="004C0364" w:rsidRPr="004C0364" w:rsidDel="00CF7D69">
          <w:rPr>
            <w:b/>
            <w:bCs/>
            <w:i/>
          </w:rPr>
          <w:t>Data Lake</w:t>
        </w:r>
        <w:r w:rsidRPr="00EB68F8" w:rsidDel="00CF7D69">
          <w:rPr>
            <w:b/>
            <w:bCs/>
          </w:rPr>
          <w:t xml:space="preserve"> no es excluyente</w:t>
        </w:r>
        <w:r w:rsidDel="00CF7D69">
          <w:t xml:space="preserve">; en realidad, ambas soluciones se complementan y contribuyen sinérgicamente a la infraestructura de datos de una organización. Si se requieren </w:t>
        </w:r>
        <w:r w:rsidRPr="00EB68F8" w:rsidDel="00CF7D69">
          <w:rPr>
            <w:b/>
            <w:bCs/>
          </w:rPr>
          <w:t>decisiones rápidas y reportes predefinidos</w:t>
        </w:r>
        <w:r w:rsidDel="00CF7D69">
          <w:t xml:space="preserve">, el </w:t>
        </w:r>
        <w:r w:rsidR="008A3BCE" w:rsidRPr="008A3BCE" w:rsidDel="00CF7D69">
          <w:rPr>
            <w:b/>
            <w:bCs/>
            <w:i/>
          </w:rPr>
          <w:t>Data Warehouse</w:t>
        </w:r>
        <w:r w:rsidRPr="00EB68F8" w:rsidDel="00CF7D69">
          <w:rPr>
            <w:b/>
            <w:bCs/>
          </w:rPr>
          <w:t xml:space="preserve"> </w:t>
        </w:r>
        <w:r w:rsidRPr="0059420E" w:rsidDel="00CF7D69">
          <w:t>es la opción ideal</w:t>
        </w:r>
        <w:r w:rsidDel="00CF7D69">
          <w:t xml:space="preserve">. Por otro lado, para manejar </w:t>
        </w:r>
        <w:r w:rsidRPr="00EB68F8" w:rsidDel="00CF7D69">
          <w:rPr>
            <w:b/>
            <w:bCs/>
          </w:rPr>
          <w:t>datos complejos y no estructurados</w:t>
        </w:r>
        <w:r w:rsidDel="00CF7D69">
          <w:t xml:space="preserve">, como videos y datos en tiempo real, un </w:t>
        </w:r>
        <w:r w:rsidR="004C0364" w:rsidRPr="004C0364" w:rsidDel="00CF7D69">
          <w:rPr>
            <w:b/>
            <w:bCs/>
            <w:i/>
          </w:rPr>
          <w:t>Data Lake</w:t>
        </w:r>
        <w:r w:rsidDel="00CF7D69">
          <w:t xml:space="preserve"> resulta ser la elección más adecuada. La decisión final dependerá del tipo de análisis requerido y de la flexibilidad necesaria para trabajar con los datos. En última instancia, independientemente de la herramienta seleccionada, el objetivo primordial es transformar los datos en información valiosa que facilite la toma de decisiones estratégicas.</w:t>
        </w:r>
      </w:moveFrom>
    </w:p>
    <w:moveFromRangeEnd w:id="1097"/>
    <w:p w14:paraId="1DDD90A9" w14:textId="22FD5F25" w:rsidR="00332E27" w:rsidDel="00332E27" w:rsidRDefault="00332E27">
      <w:pPr>
        <w:rPr>
          <w:del w:id="1103" w:author="Monica Maria Garro Lopez" w:date="2025-03-21T08:46:00Z"/>
        </w:rPr>
      </w:pPr>
      <w:ins w:id="1104" w:author="Monica Maria Garro Lopez" w:date="2025-03-21T08:48:00Z">
        <w:r>
          <w:t xml:space="preserve">El análisis y gestión de datos empresariales requiere infraestructuras robustas que permitan almacenar, procesar y analizar grandes volúmenes de información de manera eficiente. En este contexto, los </w:t>
        </w:r>
        <w:r w:rsidRPr="00332E27">
          <w:rPr>
            <w:i/>
            <w:iCs/>
            <w:rPrChange w:id="1105" w:author="Monica Maria Garro Lopez" w:date="2025-03-21T08:49:00Z">
              <w:rPr/>
            </w:rPrChange>
          </w:rPr>
          <w:t xml:space="preserve">Data </w:t>
        </w:r>
        <w:proofErr w:type="spellStart"/>
        <w:r w:rsidRPr="00332E27">
          <w:rPr>
            <w:i/>
            <w:iCs/>
            <w:rPrChange w:id="1106" w:author="Monica Maria Garro Lopez" w:date="2025-03-21T08:49:00Z">
              <w:rPr/>
            </w:rPrChange>
          </w:rPr>
          <w:t>Lakes</w:t>
        </w:r>
        <w:proofErr w:type="spellEnd"/>
        <w:r>
          <w:t xml:space="preserve"> y </w:t>
        </w:r>
        <w:r w:rsidRPr="00332E27">
          <w:rPr>
            <w:i/>
            <w:iCs/>
            <w:rPrChange w:id="1107" w:author="Monica Maria Garro Lopez" w:date="2025-03-21T08:49:00Z">
              <w:rPr/>
            </w:rPrChange>
          </w:rPr>
          <w:t xml:space="preserve">Data </w:t>
        </w:r>
        <w:proofErr w:type="spellStart"/>
        <w:r w:rsidRPr="00332E27">
          <w:rPr>
            <w:i/>
            <w:iCs/>
            <w:rPrChange w:id="1108" w:author="Monica Maria Garro Lopez" w:date="2025-03-21T08:49:00Z">
              <w:rPr/>
            </w:rPrChange>
          </w:rPr>
          <w:t>Warehouses</w:t>
        </w:r>
        <w:proofErr w:type="spellEnd"/>
        <w:r>
          <w:t xml:space="preserve"> emergen como soluciones clave, cada una con características y aplicaciones específicas. Esta sección aborda los fundamentos de estas arquitecturas, incluyendo los tipos de datos que gestionan, los procesos de integración de información (ETL, ELT y ETLT), su impacto en la era del </w:t>
        </w:r>
        <w:r w:rsidRPr="00CE3088">
          <w:rPr>
            <w:i/>
            <w:iCs/>
            <w:rPrChange w:id="1109" w:author="Monica Maria Garro Lopez" w:date="2025-03-21T09:07:00Z">
              <w:rPr/>
            </w:rPrChange>
          </w:rPr>
          <w:t>Big Data</w:t>
        </w:r>
        <w:r>
          <w:t xml:space="preserve"> y conceptos relacionados, como los </w:t>
        </w:r>
        <w:r w:rsidRPr="00332E27">
          <w:rPr>
            <w:i/>
            <w:iCs/>
            <w:rPrChange w:id="1110" w:author="Monica Maria Garro Lopez" w:date="2025-03-21T08:50:00Z">
              <w:rPr/>
            </w:rPrChange>
          </w:rPr>
          <w:t xml:space="preserve">Data </w:t>
        </w:r>
        <w:proofErr w:type="spellStart"/>
        <w:r w:rsidRPr="00332E27">
          <w:rPr>
            <w:i/>
            <w:iCs/>
            <w:rPrChange w:id="1111" w:author="Monica Maria Garro Lopez" w:date="2025-03-21T08:50:00Z">
              <w:rPr/>
            </w:rPrChange>
          </w:rPr>
          <w:t>Marts</w:t>
        </w:r>
        <w:proofErr w:type="spellEnd"/>
        <w:r>
          <w:t>.</w:t>
        </w:r>
      </w:ins>
      <w:del w:id="1112" w:author="Monica Maria Garro Lopez" w:date="2025-03-21T08:48:00Z">
        <w:r w:rsidR="00A2777B" w:rsidDel="00332E27">
          <w:delText xml:space="preserve">Mientras que la </w:delText>
        </w:r>
        <w:r w:rsidR="00A2777B" w:rsidRPr="00EB68F8" w:rsidDel="00332E27">
          <w:rPr>
            <w:b/>
            <w:bCs/>
          </w:rPr>
          <w:delText xml:space="preserve">selección entre </w:delText>
        </w:r>
        <w:r w:rsidR="00CF4B7E" w:rsidDel="00332E27">
          <w:rPr>
            <w:b/>
            <w:bCs/>
          </w:rPr>
          <w:delText>estas infraestructuras</w:delText>
        </w:r>
        <w:r w:rsidR="00A2777B" w:rsidDel="00332E27">
          <w:delText xml:space="preserve"> puede parecer inicialmente como una </w:delText>
        </w:r>
        <w:r w:rsidR="00A2777B" w:rsidRPr="00EB68F8" w:rsidDel="00332E27">
          <w:rPr>
            <w:b/>
            <w:bCs/>
          </w:rPr>
          <w:delText>decisión exclusiva</w:delText>
        </w:r>
        <w:r w:rsidR="00A2777B" w:rsidDel="00332E27">
          <w:delText xml:space="preserve"> entre dos tecnologías competitivas, es fundamental reconocer que su complementariedad es esencial para maximizar la eficiencia en el manejo de los variados tipos de datos que las empresas modernas enfrentan. La sinergia entre </w:delText>
        </w:r>
        <w:r w:rsidR="00993577" w:rsidDel="00332E27">
          <w:delText>ambos modelos</w:delText>
        </w:r>
        <w:r w:rsidR="00A2777B" w:rsidDel="00332E27">
          <w:delText xml:space="preserve"> se manifiesta no solo en su capacidad para almacenar grandes volúmenes de datos, sino también en cómo facilitan el procesamiento y análisis de datos.</w:delText>
        </w:r>
      </w:del>
    </w:p>
    <w:p w14:paraId="28BFBB4D" w14:textId="5E815056" w:rsidR="00332E27" w:rsidRDefault="00332E27">
      <w:pPr>
        <w:rPr>
          <w:ins w:id="1113" w:author="Monica Maria Garro Lopez" w:date="2025-03-21T08:49:00Z"/>
        </w:rPr>
      </w:pPr>
    </w:p>
    <w:p w14:paraId="21F3EB81" w14:textId="5195B9E8" w:rsidR="00332E27" w:rsidRDefault="00332E27">
      <w:pPr>
        <w:rPr>
          <w:ins w:id="1114" w:author="Monica Maria Garro Lopez" w:date="2025-03-21T08:49:00Z"/>
        </w:rPr>
      </w:pPr>
      <w:ins w:id="1115" w:author="Monica Maria Garro Lopez" w:date="2025-03-21T08:49:00Z">
        <w:r>
          <w:t>Para comprender el funcionamiento de estas infraestructuras, es fundamental analizar los tipos de datos que manejan las organizaciones y cómo su naturaleza influye en las estrategias de almacenamiento y procesamiento.</w:t>
        </w:r>
      </w:ins>
    </w:p>
    <w:p w14:paraId="6A9AA802" w14:textId="3E0ABC4D" w:rsidR="00A2777B" w:rsidDel="00332E27" w:rsidRDefault="00A2777B" w:rsidP="003232D9">
      <w:pPr>
        <w:rPr>
          <w:del w:id="1116" w:author="Monica Maria Garro Lopez" w:date="2025-03-21T08:50:00Z"/>
        </w:rPr>
      </w:pPr>
      <w:bookmarkStart w:id="1117" w:name="_Toc193462884"/>
      <w:bookmarkStart w:id="1118" w:name="_Toc193465071"/>
      <w:bookmarkStart w:id="1119" w:name="_Toc193466265"/>
      <w:bookmarkStart w:id="1120" w:name="_Toc193466497"/>
      <w:bookmarkStart w:id="1121" w:name="_Toc193466804"/>
      <w:bookmarkEnd w:id="1117"/>
      <w:bookmarkEnd w:id="1118"/>
      <w:bookmarkEnd w:id="1119"/>
      <w:bookmarkEnd w:id="1120"/>
      <w:bookmarkEnd w:id="1121"/>
    </w:p>
    <w:p w14:paraId="4E411EA0" w14:textId="1A820BD0" w:rsidR="002A1130" w:rsidRDefault="00CE3088" w:rsidP="002A1130">
      <w:pPr>
        <w:pStyle w:val="Ttulo3"/>
        <w:numPr>
          <w:ilvl w:val="2"/>
          <w:numId w:val="2"/>
        </w:numPr>
        <w:suppressAutoHyphens w:val="0"/>
      </w:pPr>
      <w:bookmarkStart w:id="1122" w:name="_Toc193466805"/>
      <w:ins w:id="1123" w:author="Monica Maria Garro Lopez" w:date="2025-03-21T09:08:00Z">
        <w:r w:rsidRPr="00CE3088">
          <w:t>Clasificación de los tipos de datos y su impacto en el almacenamiento empresarial</w:t>
        </w:r>
      </w:ins>
      <w:bookmarkEnd w:id="1122"/>
      <w:del w:id="1124" w:author="Monica Maria Garro Lopez" w:date="2025-03-21T09:08:00Z">
        <w:r w:rsidR="002A1130" w:rsidDel="00CE3088">
          <w:delText xml:space="preserve">Tipos de </w:delText>
        </w:r>
        <w:r w:rsidR="00D213B8" w:rsidDel="00CE3088">
          <w:delText>d</w:delText>
        </w:r>
        <w:r w:rsidR="002A1130" w:rsidDel="00CE3088">
          <w:delText xml:space="preserve">atos y su </w:delText>
        </w:r>
      </w:del>
      <w:del w:id="1125" w:author="Monica Maria Garro Lopez" w:date="2025-03-07T08:02:00Z">
        <w:r w:rsidR="00D213B8" w:rsidDel="008C7248">
          <w:delText>t</w:delText>
        </w:r>
        <w:r w:rsidR="002A1130" w:rsidDel="008C7248">
          <w:delText xml:space="preserve">ransformación en el </w:delText>
        </w:r>
        <w:r w:rsidR="00D213B8" w:rsidDel="008C7248">
          <w:delText>c</w:delText>
        </w:r>
        <w:r w:rsidR="002A1130" w:rsidDel="008C7248">
          <w:delText xml:space="preserve">ontexto de </w:delText>
        </w:r>
      </w:del>
      <w:del w:id="1126" w:author="Monica Maria Garro Lopez" w:date="2025-03-21T09:08:00Z">
        <w:r w:rsidR="00D213B8" w:rsidDel="00CE3088">
          <w:delText>a</w:delText>
        </w:r>
        <w:r w:rsidR="002A1130" w:rsidDel="00CE3088">
          <w:delText xml:space="preserve">lmacenamiento </w:delText>
        </w:r>
        <w:r w:rsidR="00D213B8" w:rsidDel="00CE3088">
          <w:delText>e</w:delText>
        </w:r>
        <w:r w:rsidR="002A1130" w:rsidDel="00CE3088">
          <w:delText>mpresarial</w:delText>
        </w:r>
      </w:del>
    </w:p>
    <w:p w14:paraId="7ECEDA81" w14:textId="3253BD18" w:rsidR="002A1130" w:rsidRDefault="006D5073" w:rsidP="000259BC">
      <w:r>
        <w:t xml:space="preserve">La </w:t>
      </w:r>
      <w:r w:rsidRPr="006D5073">
        <w:rPr>
          <w:b/>
          <w:bCs/>
        </w:rPr>
        <w:t>clasificación</w:t>
      </w:r>
      <w:r>
        <w:t xml:space="preserve"> </w:t>
      </w:r>
      <w:r w:rsidRPr="006D5073">
        <w:rPr>
          <w:b/>
          <w:bCs/>
        </w:rPr>
        <w:t>de los datos</w:t>
      </w:r>
      <w:r>
        <w:t xml:space="preserve"> en el contexto de </w:t>
      </w:r>
      <w:r w:rsidRPr="006D5073">
        <w:rPr>
          <w:b/>
          <w:bCs/>
        </w:rPr>
        <w:t>Big Data</w:t>
      </w:r>
      <w:r>
        <w:t xml:space="preserve"> es fundamental para definir estrategias de almacenamiento y procesamiento eficientes.</w:t>
      </w:r>
      <w:r w:rsidR="002A1130">
        <w:t xml:space="preserve"> Comprender sus características resulta crucial para obtener resultados exitosos. </w:t>
      </w:r>
      <w:r w:rsidR="0053484E">
        <w:t>E</w:t>
      </w:r>
      <w:r w:rsidR="002A1130">
        <w:t>n la siguiente imagen</w:t>
      </w:r>
      <w:r w:rsidR="0053484E">
        <w:t xml:space="preserve"> se puede</w:t>
      </w:r>
      <w:r w:rsidR="00932EF2">
        <w:t>n</w:t>
      </w:r>
      <w:r w:rsidR="0053484E">
        <w:t xml:space="preserve"> apreciar los diferentes grupos en los cuales podemos clasificar los datos</w:t>
      </w:r>
      <w:r w:rsidR="002A1130">
        <w:t xml:space="preserve">: </w:t>
      </w:r>
    </w:p>
    <w:p w14:paraId="7A8CEBB4" w14:textId="77777777" w:rsidR="000259BC" w:rsidRDefault="000259BC" w:rsidP="000259BC"/>
    <w:p w14:paraId="550CCD12" w14:textId="77777777" w:rsidR="008462B5" w:rsidRDefault="000259BC" w:rsidP="00EB68F8">
      <w:pPr>
        <w:keepNext/>
        <w:jc w:val="center"/>
      </w:pPr>
      <w:r>
        <w:rPr>
          <w:noProof/>
        </w:rPr>
        <w:drawing>
          <wp:inline distT="0" distB="0" distL="0" distR="0" wp14:anchorId="10347ED0" wp14:editId="037D081A">
            <wp:extent cx="5400040" cy="1860605"/>
            <wp:effectExtent l="0" t="0" r="0" b="6350"/>
            <wp:docPr id="19" name="image2.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9" name="image2.png" descr="Diagrama&#10;&#10;Descripción generada automáticamente"/>
                    <pic:cNvPicPr preferRelativeResize="0"/>
                  </pic:nvPicPr>
                  <pic:blipFill rotWithShape="1">
                    <a:blip r:embed="rId13"/>
                    <a:srcRect b="17346"/>
                    <a:stretch/>
                  </pic:blipFill>
                  <pic:spPr bwMode="auto">
                    <a:xfrm>
                      <a:off x="0" y="0"/>
                      <a:ext cx="5400040" cy="1860605"/>
                    </a:xfrm>
                    <a:prstGeom prst="rect">
                      <a:avLst/>
                    </a:prstGeom>
                    <a:ln>
                      <a:noFill/>
                    </a:ln>
                    <a:extLst>
                      <a:ext uri="{53640926-AAD7-44D8-BBD7-CCE9431645EC}">
                        <a14:shadowObscured xmlns:a14="http://schemas.microsoft.com/office/drawing/2010/main"/>
                      </a:ext>
                    </a:extLst>
                  </pic:spPr>
                </pic:pic>
              </a:graphicData>
            </a:graphic>
          </wp:inline>
        </w:drawing>
      </w:r>
    </w:p>
    <w:p w14:paraId="4BFCDD51" w14:textId="547CC814" w:rsidR="00F76B2D" w:rsidRDefault="008462B5" w:rsidP="00EB68F8">
      <w:pPr>
        <w:pStyle w:val="Descripcin"/>
      </w:pPr>
      <w:bookmarkStart w:id="1127" w:name="_Toc193466938"/>
      <w:r w:rsidRPr="00EB68F8">
        <w:rPr>
          <w:b/>
          <w:bCs/>
        </w:rPr>
        <w:t xml:space="preserve">Figura </w:t>
      </w:r>
      <w:r w:rsidRPr="00EB68F8">
        <w:rPr>
          <w:b/>
          <w:bCs/>
        </w:rPr>
        <w:fldChar w:fldCharType="begin"/>
      </w:r>
      <w:r w:rsidRPr="00EB68F8">
        <w:rPr>
          <w:b/>
          <w:bCs/>
        </w:rPr>
        <w:instrText xml:space="preserve"> SEQ Ilustración \* ARABIC </w:instrText>
      </w:r>
      <w:r w:rsidRPr="00EB68F8">
        <w:rPr>
          <w:b/>
          <w:bCs/>
        </w:rPr>
        <w:fldChar w:fldCharType="separate"/>
      </w:r>
      <w:r w:rsidR="004A38FE">
        <w:rPr>
          <w:b/>
          <w:bCs/>
          <w:noProof/>
        </w:rPr>
        <w:t>1</w:t>
      </w:r>
      <w:r w:rsidRPr="00EB68F8">
        <w:rPr>
          <w:b/>
          <w:bCs/>
        </w:rPr>
        <w:fldChar w:fldCharType="end"/>
      </w:r>
      <w:r>
        <w:t xml:space="preserve">. Tipos de datos en </w:t>
      </w:r>
      <w:r w:rsidR="00D44EA3">
        <w:t>Big Data</w:t>
      </w:r>
      <w:r>
        <w:t xml:space="preserve"> </w:t>
      </w:r>
      <w:sdt>
        <w:sdtPr>
          <w:rPr>
            <w:color w:val="000000"/>
          </w:rPr>
          <w:tag w:val="MENDELEY_CITATION_v3_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"/>
          <w:id w:val="-180200247"/>
          <w:placeholder>
            <w:docPart w:val="DefaultPlaceholder_-1854013440"/>
          </w:placeholder>
        </w:sdtPr>
        <w:sdtEndPr/>
        <w:sdtContent>
          <w:ins w:id="1128" w:author="Monica Maria Garro Lopez" w:date="2025-03-21T16:07:00Z">
            <w:r w:rsidR="00415AEC" w:rsidRPr="00415AEC">
              <w:rPr>
                <w:color w:val="000000"/>
              </w:rPr>
              <w:t>(Ortega Candel, 2023)</w:t>
            </w:r>
          </w:ins>
          <w:del w:id="1129" w:author="Monica Maria Garro Lopez" w:date="2025-03-07T10:46:00Z">
            <w:r w:rsidR="003A0AFC" w:rsidRPr="00415AEC" w:rsidDel="00AF12DE">
              <w:rPr>
                <w:color w:val="000000"/>
              </w:rPr>
              <w:delText>(Ortega Candel, 2023)</w:delText>
            </w:r>
          </w:del>
        </w:sdtContent>
      </w:sdt>
      <w:bookmarkEnd w:id="1127"/>
    </w:p>
    <w:p w14:paraId="6CB43B2B" w14:textId="77777777" w:rsidR="00EF6457" w:rsidRDefault="00EF6457" w:rsidP="00EB68F8">
      <w:pPr>
        <w:pStyle w:val="Descripcin"/>
      </w:pPr>
    </w:p>
    <w:p w14:paraId="25FDF773" w14:textId="5062F138" w:rsidR="005141C1" w:rsidRDefault="005141C1">
      <w:del w:id="1130" w:author="Monica Maria Garro Lopez" w:date="2025-03-07T06:31:00Z">
        <w:r w:rsidDel="007F07F7">
          <w:delText xml:space="preserve">A continuación, profundizaremos en la definición de los diferentes tipos de datos mostrados en la figura anterior. </w:delText>
        </w:r>
      </w:del>
      <w:r>
        <w:t xml:space="preserve">Esta </w:t>
      </w:r>
      <w:r w:rsidRPr="00EB68F8">
        <w:rPr>
          <w:b/>
          <w:bCs/>
        </w:rPr>
        <w:t>clasificación</w:t>
      </w:r>
      <w:r>
        <w:t xml:space="preserve"> es </w:t>
      </w:r>
      <w:r w:rsidRPr="00EB68F8">
        <w:rPr>
          <w:b/>
          <w:bCs/>
        </w:rPr>
        <w:t>esencial</w:t>
      </w:r>
      <w:r>
        <w:t xml:space="preserve"> para entender cómo se pueden </w:t>
      </w:r>
      <w:r w:rsidRPr="00EB68F8">
        <w:rPr>
          <w:b/>
          <w:bCs/>
        </w:rPr>
        <w:t>organizar</w:t>
      </w:r>
      <w:r>
        <w:t xml:space="preserve">, </w:t>
      </w:r>
      <w:r w:rsidRPr="00EB68F8">
        <w:rPr>
          <w:b/>
          <w:bCs/>
        </w:rPr>
        <w:t>almacenar</w:t>
      </w:r>
      <w:r>
        <w:t xml:space="preserve"> </w:t>
      </w:r>
      <w:r w:rsidRPr="00EB68F8">
        <w:rPr>
          <w:b/>
          <w:bCs/>
        </w:rPr>
        <w:t>y</w:t>
      </w:r>
      <w:r>
        <w:t xml:space="preserve"> </w:t>
      </w:r>
      <w:r w:rsidRPr="00EB68F8">
        <w:rPr>
          <w:b/>
          <w:bCs/>
        </w:rPr>
        <w:t>analizar</w:t>
      </w:r>
      <w:r>
        <w:t xml:space="preserve"> los datos en el contexto de </w:t>
      </w:r>
      <w:r w:rsidR="00D44EA3">
        <w:t>Big Data</w:t>
      </w:r>
      <w:r>
        <w:t>, lo que permite aplicar métodos de análisis más efectivos y precisos según las características específicas de cada tipo</w:t>
      </w:r>
      <w:r w:rsidR="0053484E">
        <w:t>:</w:t>
      </w:r>
    </w:p>
    <w:p w14:paraId="4F452C3D" w14:textId="6367C0B4" w:rsidR="005141C1" w:rsidRPr="00AB6377" w:rsidRDefault="005141C1">
      <w:pPr>
        <w:pStyle w:val="Vietaprincipal"/>
        <w:pPrChange w:id="1131" w:author="Monica Maria Garro Lopez" w:date="2025-03-21T09:18:00Z">
          <w:pPr>
            <w:pStyle w:val="Prrafodelista"/>
            <w:numPr>
              <w:numId w:val="3"/>
            </w:numPr>
            <w:ind w:hanging="360"/>
          </w:pPr>
        </w:pPrChange>
      </w:pPr>
      <w:r w:rsidRPr="00042709">
        <w:t>Datos estructurados</w:t>
      </w:r>
      <w:del w:id="1132" w:author="Monica Maria Garro Lopez" w:date="2025-03-07T06:31:00Z">
        <w:r w:rsidRPr="00042709" w:rsidDel="007F07F7">
          <w:delText>:</w:delText>
        </w:r>
      </w:del>
      <w:ins w:id="1133" w:author="Monica Maria Garro Lopez" w:date="2025-03-07T06:31:00Z">
        <w:r w:rsidR="007F07F7" w:rsidRPr="00042709">
          <w:t>.</w:t>
        </w:r>
      </w:ins>
      <w:del w:id="1134" w:author="Monica Maria Garro Lopez" w:date="2025-03-07T06:31:00Z">
        <w:r w:rsidRPr="00042709" w:rsidDel="007F07F7">
          <w:delText xml:space="preserve"> s</w:delText>
        </w:r>
      </w:del>
      <w:ins w:id="1135" w:author="Monica Maria Garro Lopez" w:date="2025-03-07T06:31:00Z">
        <w:r w:rsidR="007F07F7" w:rsidRPr="00042709">
          <w:t xml:space="preserve"> </w:t>
        </w:r>
      </w:ins>
      <w:ins w:id="1136" w:author="Monica Maria Garro Lopez" w:date="2025-03-21T09:14:00Z">
        <w:r w:rsidR="00042709" w:rsidRPr="00042709">
          <w:rPr>
            <w:b w:val="0"/>
            <w:bCs w:val="0"/>
          </w:rPr>
          <w:t xml:space="preserve">Son </w:t>
        </w:r>
        <w:r w:rsidR="00042709" w:rsidRPr="00AB6377">
          <w:t>datos organizados bajo una estructura fija, generalmente tabular</w:t>
        </w:r>
        <w:r w:rsidR="00042709" w:rsidRPr="00042709">
          <w:rPr>
            <w:b w:val="0"/>
            <w:bCs w:val="0"/>
          </w:rPr>
          <w:t xml:space="preserve">, lo que facilita su almacenamiento, acceso y análisis mediante sistemas de gestión de bases de datos relacionales (RDBMS) </w:t>
        </w:r>
      </w:ins>
      <w:del w:id="1137" w:author="Monica Maria Garro Lopez" w:date="2025-03-21T09:14:00Z">
        <w:r w:rsidRPr="00042709" w:rsidDel="00042709">
          <w:rPr>
            <w:b w:val="0"/>
            <w:bCs w:val="0"/>
          </w:rPr>
          <w:delText>on un tipo de información organizada en un formato predefinido que facilita su almacenamiento, acceso y análisis. Generalmente, se encuentran en bases de datos relacionales (</w:delText>
        </w:r>
        <w:r w:rsidRPr="00042709" w:rsidDel="00042709">
          <w:rPr>
            <w:b w:val="0"/>
            <w:bCs w:val="0"/>
            <w:rPrChange w:id="1138" w:author="Monica Maria Garro Lopez" w:date="2025-03-21T09:18:00Z">
              <w:rPr>
                <w:i/>
              </w:rPr>
            </w:rPrChange>
          </w:rPr>
          <w:delText>RDBMS</w:delText>
        </w:r>
        <w:r w:rsidRPr="00042709" w:rsidDel="00042709">
          <w:rPr>
            <w:b w:val="0"/>
            <w:bCs w:val="0"/>
          </w:rPr>
          <w:delText xml:space="preserve">) </w:delText>
        </w:r>
      </w:del>
      <w:r w:rsidRPr="00042709">
        <w:rPr>
          <w:b w:val="0"/>
          <w:bCs w:val="0"/>
        </w:rPr>
        <w:t xml:space="preserve">y se representan en </w:t>
      </w:r>
      <w:r w:rsidRPr="00042709">
        <w:t>tablas con filas y columnas</w:t>
      </w:r>
      <w:r w:rsidRPr="00042709">
        <w:rPr>
          <w:b w:val="0"/>
          <w:bCs w:val="0"/>
        </w:rPr>
        <w:t>, donde cada columna define un tipo específico de dato (como números, fechas o texto).</w:t>
      </w:r>
    </w:p>
    <w:p w14:paraId="761515B8" w14:textId="777A8A28" w:rsidR="0053484E" w:rsidDel="00042709" w:rsidRDefault="0053484E" w:rsidP="0053484E">
      <w:pPr>
        <w:pStyle w:val="Prrafodelista"/>
        <w:rPr>
          <w:del w:id="1139" w:author="Monica Maria Garro Lopez" w:date="2025-03-21T09:18:00Z"/>
        </w:rPr>
      </w:pPr>
    </w:p>
    <w:p w14:paraId="0584634C" w14:textId="607EF57B" w:rsidR="0053484E" w:rsidRDefault="0053484E">
      <w:pPr>
        <w:pStyle w:val="Prrafodelista"/>
        <w:numPr>
          <w:ilvl w:val="0"/>
          <w:numId w:val="111"/>
        </w:numPr>
        <w:pPrChange w:id="1140" w:author="Monica Maria Garro Lopez" w:date="2025-03-21T09:16:00Z">
          <w:pPr>
            <w:pStyle w:val="Prrafodelista"/>
            <w:numPr>
              <w:numId w:val="3"/>
            </w:numPr>
            <w:ind w:hanging="360"/>
          </w:pPr>
        </w:pPrChange>
      </w:pPr>
      <w:r w:rsidRPr="00042709">
        <w:rPr>
          <w:b/>
          <w:bCs/>
        </w:rPr>
        <w:t>Datos no estructurados</w:t>
      </w:r>
      <w:ins w:id="1141" w:author="Monica Maria Garro Lopez" w:date="2025-03-07T06:31:00Z">
        <w:r w:rsidR="007F07F7">
          <w:t>.</w:t>
        </w:r>
      </w:ins>
      <w:del w:id="1142" w:author="Monica Maria Garro Lopez" w:date="2025-03-07T06:31:00Z">
        <w:r w:rsidDel="007F07F7">
          <w:delText>: s</w:delText>
        </w:r>
      </w:del>
      <w:ins w:id="1143" w:author="Monica Maria Garro Lopez" w:date="2025-03-07T06:31:00Z">
        <w:r w:rsidR="007F07F7">
          <w:t xml:space="preserve"> S</w:t>
        </w:r>
      </w:ins>
      <w:r>
        <w:t xml:space="preserve">on aquellos que </w:t>
      </w:r>
      <w:r w:rsidRPr="00042709">
        <w:rPr>
          <w:b/>
          <w:bCs/>
        </w:rPr>
        <w:t>carecen de una organización</w:t>
      </w:r>
      <w:r>
        <w:t xml:space="preserve"> o jerarquía interna clara, lo que dificulta su clasificación y análisis mediante herramientas tradicionales. Este tipo de datos incluye una </w:t>
      </w:r>
      <w:r w:rsidRPr="00042709">
        <w:rPr>
          <w:b/>
          <w:bCs/>
        </w:rPr>
        <w:t>gran variedad de formatos</w:t>
      </w:r>
      <w:r>
        <w:t xml:space="preserve">, como documentos de texto (archivos Word, PDF), archivos multimedia (imágenes, audios, videos), correos electrónicos, mensajes de texto, datos provenientes de redes sociales, dispositivos móviles, y del Internet de las cosas, entre otros. </w:t>
      </w:r>
    </w:p>
    <w:p w14:paraId="444186EF" w14:textId="77777777" w:rsidR="0053484E" w:rsidRDefault="0053484E" w:rsidP="0053484E">
      <w:pPr>
        <w:pStyle w:val="Prrafodelista"/>
      </w:pPr>
    </w:p>
    <w:p w14:paraId="2BBEFBF3" w14:textId="68B7506C" w:rsidR="005141C1" w:rsidRDefault="005141C1">
      <w:pPr>
        <w:pStyle w:val="Prrafodelista"/>
        <w:numPr>
          <w:ilvl w:val="0"/>
          <w:numId w:val="110"/>
        </w:numPr>
        <w:pPrChange w:id="1144" w:author="Monica Maria Garro Lopez" w:date="2025-03-21T09:11:00Z">
          <w:pPr>
            <w:pStyle w:val="Prrafodelista"/>
            <w:numPr>
              <w:numId w:val="3"/>
            </w:numPr>
            <w:ind w:hanging="360"/>
          </w:pPr>
        </w:pPrChange>
      </w:pPr>
      <w:r w:rsidRPr="00CE3088">
        <w:rPr>
          <w:b/>
          <w:bCs/>
          <w:rPrChange w:id="1145" w:author="Monica Maria Garro Lopez" w:date="2025-03-21T09:12:00Z">
            <w:rPr/>
          </w:rPrChange>
        </w:rPr>
        <w:t>Datos semiestructurados</w:t>
      </w:r>
      <w:ins w:id="1146" w:author="Monica Maria Garro Lopez" w:date="2025-03-07T06:31:00Z">
        <w:r w:rsidR="007F07F7">
          <w:t>. S</w:t>
        </w:r>
      </w:ins>
      <w:del w:id="1147" w:author="Monica Maria Garro Lopez" w:date="2025-03-07T06:31:00Z">
        <w:r w:rsidDel="007F07F7">
          <w:delText>: s</w:delText>
        </w:r>
      </w:del>
      <w:r>
        <w:t xml:space="preserve">on </w:t>
      </w:r>
      <w:r w:rsidR="00E87916">
        <w:t>datos que</w:t>
      </w:r>
      <w:r>
        <w:t xml:space="preserve"> </w:t>
      </w:r>
      <w:r w:rsidRPr="00CE3088">
        <w:rPr>
          <w:b/>
          <w:bCs/>
          <w:rPrChange w:id="1148" w:author="Monica Maria Garro Lopez" w:date="2025-03-21T09:12:00Z">
            <w:rPr/>
          </w:rPrChange>
        </w:rPr>
        <w:t>poseen un cierto grado de organización interna, pero que no cumplen completamente con</w:t>
      </w:r>
      <w:r>
        <w:t xml:space="preserve"> </w:t>
      </w:r>
      <w:r w:rsidRPr="00CE3088">
        <w:rPr>
          <w:b/>
          <w:bCs/>
          <w:rPrChange w:id="1149" w:author="Monica Maria Garro Lopez" w:date="2025-03-21T09:12:00Z">
            <w:rPr/>
          </w:rPrChange>
        </w:rPr>
        <w:t>el modelo</w:t>
      </w:r>
      <w:r>
        <w:t xml:space="preserve"> </w:t>
      </w:r>
      <w:r w:rsidRPr="00CE3088">
        <w:rPr>
          <w:b/>
          <w:bCs/>
          <w:rPrChange w:id="1150" w:author="Monica Maria Garro Lopez" w:date="2025-03-21T09:12:00Z">
            <w:rPr/>
          </w:rPrChange>
        </w:rPr>
        <w:t>rígido de</w:t>
      </w:r>
      <w:r>
        <w:t xml:space="preserve"> </w:t>
      </w:r>
      <w:r w:rsidRPr="00CE3088">
        <w:rPr>
          <w:b/>
          <w:bCs/>
          <w:rPrChange w:id="1151" w:author="Monica Maria Garro Lopez" w:date="2025-03-21T09:12:00Z">
            <w:rPr/>
          </w:rPrChange>
        </w:rPr>
        <w:t>las bases de datos estructuradas</w:t>
      </w:r>
      <w:r>
        <w:t xml:space="preserve">. Aunque contienen elementos que facilitan su clasificación, como etiquetas o marcadores que identifican estructuras y jerarquías, no se organizan en un formato tabular convencional. Este tipo de datos se encuentra comúnmente en archivos web y formatos utilizados para la gestión de información en la </w:t>
      </w:r>
      <w:r w:rsidRPr="00CE3088">
        <w:rPr>
          <w:i/>
          <w:iCs/>
        </w:rPr>
        <w:t>web</w:t>
      </w:r>
      <w:r>
        <w:t xml:space="preserve">, </w:t>
      </w:r>
      <w:r w:rsidR="0053484E">
        <w:t>c</w:t>
      </w:r>
      <w:r>
        <w:t>omo HTML, XML, OWL, entre otros.</w:t>
      </w:r>
    </w:p>
    <w:p w14:paraId="308CEA80" w14:textId="77777777" w:rsidR="00245AEA" w:rsidRDefault="00245AEA" w:rsidP="00245AEA">
      <w:pPr>
        <w:pStyle w:val="Prrafodelista"/>
      </w:pPr>
    </w:p>
    <w:p w14:paraId="559AA6F1" w14:textId="4F0AA42B" w:rsidR="00D92E5C" w:rsidRDefault="009F2921">
      <w:pPr>
        <w:pPrChange w:id="1152" w:author="Monica Maria Garro Lopez" w:date="2025-03-21T09:12:00Z">
          <w:pPr>
            <w:pStyle w:val="Prrafodelista"/>
            <w:ind w:left="0"/>
          </w:pPr>
        </w:pPrChange>
      </w:pPr>
      <w:r>
        <w:lastRenderedPageBreak/>
        <w:t xml:space="preserve">La adecuada clasificación y comprensión de los diferentes tipos de datos </w:t>
      </w:r>
      <w:del w:id="1153" w:author="Monica Maria Garro Lopez" w:date="2025-03-07T06:32:00Z">
        <w:r w:rsidDel="007F07F7">
          <w:delText xml:space="preserve">—estructurados, no estructurados y semiestructurados— </w:delText>
        </w:r>
      </w:del>
      <w:r>
        <w:t xml:space="preserve">no solo es fundamental para un almacenamiento eficiente, sino que también es crucial para implementar estrategias efectivas de gestión de datos. </w:t>
      </w:r>
    </w:p>
    <w:p w14:paraId="7902A453" w14:textId="62962660" w:rsidR="00D92E5C" w:rsidDel="00CE3088" w:rsidRDefault="00D92E5C">
      <w:pPr>
        <w:rPr>
          <w:del w:id="1154" w:author="Monica Maria Garro Lopez" w:date="2025-03-21T09:12:00Z"/>
        </w:rPr>
        <w:pPrChange w:id="1155" w:author="Monica Maria Garro Lopez" w:date="2025-03-21T09:12:00Z">
          <w:pPr>
            <w:pStyle w:val="Prrafodelista"/>
            <w:ind w:left="0"/>
          </w:pPr>
        </w:pPrChange>
      </w:pPr>
    </w:p>
    <w:p w14:paraId="622BE5C3" w14:textId="1C95FB09" w:rsidR="008F1BE3" w:rsidRDefault="009F2921">
      <w:pPr>
        <w:pPrChange w:id="1156" w:author="Monica Maria Garro Lopez" w:date="2025-03-21T09:12:00Z">
          <w:pPr>
            <w:pStyle w:val="Prrafodelista"/>
            <w:ind w:left="0"/>
          </w:pPr>
        </w:pPrChange>
      </w:pPr>
      <w:r>
        <w:t>Cada tipo de dato presenta desafíos y oportunidades únicas que pueden ser explotad</w:t>
      </w:r>
      <w:r w:rsidR="00D92E5C">
        <w:t>a</w:t>
      </w:r>
      <w:r>
        <w:t xml:space="preserve">s para maximizar el valor que las organizaciones extraen de sus recursos informativos. Con la diversidad y complejidad de datos disponibles hoy en día, las organizaciones </w:t>
      </w:r>
      <w:ins w:id="1157" w:author="Monica Maria Garro Lopez" w:date="2025-03-21T09:19:00Z">
        <w:r w:rsidR="00042709">
          <w:t xml:space="preserve">deben implementar procesos de integración que respondan a los retos de volumen, variedad y velocidad, garantizando </w:t>
        </w:r>
      </w:ins>
      <w:del w:id="1158" w:author="Monica Maria Garro Lopez" w:date="2025-03-21T09:19:00Z">
        <w:r w:rsidDel="00042709">
          <w:delText>deben emplear procesos de integración de datos que no solo manejen eficazmente la variedad y volumen</w:delText>
        </w:r>
      </w:del>
      <w:del w:id="1159" w:author="Monica Maria Garro Lopez" w:date="2025-03-21T09:24:00Z">
        <w:r w:rsidDel="008C3005">
          <w:delText xml:space="preserve">, sino que también apoyen la velocidad y la flexibilidad requeridas para </w:delText>
        </w:r>
      </w:del>
      <w:r>
        <w:t>respuestas analíticas en tiempo real</w:t>
      </w:r>
      <w:r w:rsidR="00E87916">
        <w:t>.</w:t>
      </w:r>
    </w:p>
    <w:p w14:paraId="34464796" w14:textId="25AED0AE" w:rsidR="009F2921" w:rsidDel="006C083C" w:rsidRDefault="009F2921" w:rsidP="009F2921">
      <w:pPr>
        <w:pStyle w:val="Prrafodelista"/>
        <w:ind w:left="0"/>
        <w:rPr>
          <w:del w:id="1160" w:author="Monica Maria Garro Lopez" w:date="2025-03-21T09:13:00Z"/>
        </w:rPr>
      </w:pPr>
      <w:bookmarkStart w:id="1161" w:name="_Toc193462886"/>
      <w:bookmarkStart w:id="1162" w:name="_Toc193465073"/>
      <w:bookmarkStart w:id="1163" w:name="_Toc193466267"/>
      <w:bookmarkStart w:id="1164" w:name="_Toc193466499"/>
      <w:bookmarkStart w:id="1165" w:name="_Toc193466806"/>
      <w:bookmarkEnd w:id="1161"/>
      <w:bookmarkEnd w:id="1162"/>
      <w:bookmarkEnd w:id="1163"/>
      <w:bookmarkEnd w:id="1164"/>
      <w:bookmarkEnd w:id="1165"/>
    </w:p>
    <w:p w14:paraId="188A7963" w14:textId="3E886BD1" w:rsidR="009F2921" w:rsidDel="006C083C" w:rsidRDefault="009F2921" w:rsidP="009F2921">
      <w:pPr>
        <w:pStyle w:val="Prrafodelista"/>
        <w:ind w:left="0"/>
        <w:rPr>
          <w:del w:id="1166" w:author="Monica Maria Garro Lopez" w:date="2025-03-21T09:13:00Z"/>
        </w:rPr>
      </w:pPr>
      <w:bookmarkStart w:id="1167" w:name="_Toc193462887"/>
      <w:bookmarkStart w:id="1168" w:name="_Toc193465074"/>
      <w:bookmarkStart w:id="1169" w:name="_Toc193466268"/>
      <w:bookmarkStart w:id="1170" w:name="_Toc193466500"/>
      <w:bookmarkStart w:id="1171" w:name="_Toc193466807"/>
      <w:bookmarkEnd w:id="1167"/>
      <w:bookmarkEnd w:id="1168"/>
      <w:bookmarkEnd w:id="1169"/>
      <w:bookmarkEnd w:id="1170"/>
      <w:bookmarkEnd w:id="1171"/>
    </w:p>
    <w:p w14:paraId="625ECE0C" w14:textId="3D81779C" w:rsidR="00E96CD5" w:rsidRPr="00E96CD5" w:rsidRDefault="009F2921" w:rsidP="00E96CD5">
      <w:pPr>
        <w:pStyle w:val="Ttulo3"/>
        <w:numPr>
          <w:ilvl w:val="2"/>
          <w:numId w:val="2"/>
        </w:numPr>
        <w:suppressAutoHyphens w:val="0"/>
      </w:pPr>
      <w:bookmarkStart w:id="1172" w:name="_Toc193466808"/>
      <w:r w:rsidRPr="009F2921">
        <w:t xml:space="preserve">Procesos </w:t>
      </w:r>
      <w:r w:rsidRPr="00197491">
        <w:rPr>
          <w:i/>
          <w:iCs/>
          <w:rPrChange w:id="1173" w:author="Monica Maria Garro Lopez" w:date="2025-03-21T09:20:00Z">
            <w:rPr/>
          </w:rPrChange>
        </w:rPr>
        <w:t>ETL, ELT</w:t>
      </w:r>
      <w:r w:rsidRPr="009F2921">
        <w:t xml:space="preserve"> y </w:t>
      </w:r>
      <w:r w:rsidRPr="00197491">
        <w:rPr>
          <w:i/>
          <w:iCs/>
          <w:rPrChange w:id="1174" w:author="Monica Maria Garro Lopez" w:date="2025-03-21T09:20:00Z">
            <w:rPr/>
          </w:rPrChange>
        </w:rPr>
        <w:t>ETLT</w:t>
      </w:r>
      <w:r w:rsidR="00D92E5C">
        <w:t xml:space="preserve"> para la gestión de datos</w:t>
      </w:r>
      <w:bookmarkEnd w:id="1172"/>
    </w:p>
    <w:p w14:paraId="6E1E308B" w14:textId="23F19229" w:rsidR="00F17DF6" w:rsidRPr="00E96CD5" w:rsidRDefault="00F17DF6" w:rsidP="00E96CD5">
      <w:r w:rsidRPr="00E96CD5">
        <w:t xml:space="preserve">Los procesos de </w:t>
      </w:r>
      <w:proofErr w:type="spellStart"/>
      <w:r w:rsidRPr="00EB68F8">
        <w:rPr>
          <w:i/>
          <w:iCs/>
        </w:rPr>
        <w:t>Extract</w:t>
      </w:r>
      <w:proofErr w:type="spellEnd"/>
      <w:r w:rsidRPr="00EB68F8">
        <w:rPr>
          <w:i/>
          <w:iCs/>
        </w:rPr>
        <w:t xml:space="preserve">, </w:t>
      </w:r>
      <w:proofErr w:type="spellStart"/>
      <w:r w:rsidRPr="00EB68F8">
        <w:rPr>
          <w:i/>
          <w:iCs/>
        </w:rPr>
        <w:t>Transform</w:t>
      </w:r>
      <w:proofErr w:type="spellEnd"/>
      <w:r w:rsidRPr="00EB68F8">
        <w:rPr>
          <w:i/>
          <w:iCs/>
        </w:rPr>
        <w:t xml:space="preserve">, Load (ETL), </w:t>
      </w:r>
      <w:proofErr w:type="spellStart"/>
      <w:r w:rsidRPr="00EB68F8">
        <w:rPr>
          <w:i/>
          <w:iCs/>
        </w:rPr>
        <w:t>Extract</w:t>
      </w:r>
      <w:proofErr w:type="spellEnd"/>
      <w:r w:rsidRPr="00EB68F8">
        <w:rPr>
          <w:i/>
          <w:iCs/>
        </w:rPr>
        <w:t xml:space="preserve">, Load, </w:t>
      </w:r>
      <w:proofErr w:type="spellStart"/>
      <w:r w:rsidRPr="00EB68F8">
        <w:rPr>
          <w:i/>
          <w:iCs/>
        </w:rPr>
        <w:t>Transform</w:t>
      </w:r>
      <w:proofErr w:type="spellEnd"/>
      <w:r w:rsidRPr="00EB68F8">
        <w:rPr>
          <w:i/>
          <w:iCs/>
        </w:rPr>
        <w:t xml:space="preserve"> (ELT) y </w:t>
      </w:r>
      <w:proofErr w:type="spellStart"/>
      <w:r w:rsidRPr="00EB68F8">
        <w:rPr>
          <w:i/>
          <w:iCs/>
        </w:rPr>
        <w:t>Extract</w:t>
      </w:r>
      <w:proofErr w:type="spellEnd"/>
      <w:r w:rsidRPr="00EB68F8">
        <w:rPr>
          <w:i/>
          <w:iCs/>
        </w:rPr>
        <w:t xml:space="preserve">, </w:t>
      </w:r>
      <w:proofErr w:type="spellStart"/>
      <w:r w:rsidRPr="00EB68F8">
        <w:rPr>
          <w:i/>
          <w:iCs/>
        </w:rPr>
        <w:t>Transform</w:t>
      </w:r>
      <w:proofErr w:type="spellEnd"/>
      <w:r w:rsidRPr="00EB68F8">
        <w:rPr>
          <w:i/>
          <w:iCs/>
        </w:rPr>
        <w:t xml:space="preserve">, Load, </w:t>
      </w:r>
      <w:proofErr w:type="spellStart"/>
      <w:r w:rsidRPr="00EB68F8">
        <w:rPr>
          <w:i/>
          <w:iCs/>
        </w:rPr>
        <w:t>Transform</w:t>
      </w:r>
      <w:proofErr w:type="spellEnd"/>
      <w:r w:rsidRPr="00EB68F8">
        <w:rPr>
          <w:i/>
          <w:iCs/>
        </w:rPr>
        <w:t xml:space="preserve"> (ETLT)</w:t>
      </w:r>
      <w:r w:rsidRPr="00E96CD5">
        <w:t xml:space="preserve"> son cruciales para la gestión de datos en entornos modernos, especialmente en la implementación de </w:t>
      </w:r>
      <w:r w:rsidR="004C0364" w:rsidRPr="004C0364">
        <w:rPr>
          <w:i/>
        </w:rPr>
        <w:t xml:space="preserve">Data </w:t>
      </w:r>
      <w:proofErr w:type="spellStart"/>
      <w:r w:rsidR="004C0364" w:rsidRPr="004C0364">
        <w:rPr>
          <w:i/>
        </w:rPr>
        <w:t>Lake</w:t>
      </w:r>
      <w:r w:rsidR="008A3BCE" w:rsidRPr="008A3BCE">
        <w:rPr>
          <w:i/>
        </w:rPr>
        <w:t>s</w:t>
      </w:r>
      <w:proofErr w:type="spellEnd"/>
      <w:r w:rsidRPr="00E96CD5">
        <w:t xml:space="preserve"> y </w:t>
      </w:r>
      <w:r w:rsidR="008A3BCE" w:rsidRPr="008A3BCE">
        <w:rPr>
          <w:i/>
        </w:rPr>
        <w:t xml:space="preserve">Data </w:t>
      </w:r>
      <w:proofErr w:type="spellStart"/>
      <w:r w:rsidR="008A3BCE" w:rsidRPr="008A3BCE">
        <w:rPr>
          <w:i/>
        </w:rPr>
        <w:t>Warehouses</w:t>
      </w:r>
      <w:proofErr w:type="spellEnd"/>
      <w:r w:rsidRPr="00E96CD5">
        <w:t>. Estos procesos describen cómo los datos son preparados y manejados para optimizar tanto el almacenamiento como el análisis posterior.</w:t>
      </w:r>
    </w:p>
    <w:p w14:paraId="17393770" w14:textId="2FF4576C" w:rsidR="00F17DF6" w:rsidRPr="00AB6377" w:rsidRDefault="00F17DF6">
      <w:pPr>
        <w:pStyle w:val="Vietaprincipal"/>
        <w:pPrChange w:id="1175" w:author="Monica Maria Garro Lopez" w:date="2025-03-21T09:27:00Z">
          <w:pPr>
            <w:pStyle w:val="NormalWeb"/>
            <w:numPr>
              <w:numId w:val="8"/>
            </w:numPr>
            <w:tabs>
              <w:tab w:val="num" w:pos="720"/>
            </w:tabs>
            <w:spacing w:after="0" w:afterAutospacing="0" w:line="276" w:lineRule="auto"/>
            <w:ind w:left="720" w:hanging="360"/>
            <w:jc w:val="both"/>
          </w:pPr>
        </w:pPrChange>
      </w:pPr>
      <w:r w:rsidRPr="007903C1">
        <w:rPr>
          <w:rStyle w:val="Textoennegrita"/>
          <w:b/>
          <w:bCs/>
        </w:rPr>
        <w:t>ETL</w:t>
      </w:r>
      <w:ins w:id="1176" w:author="Monica Maria Garro Lopez" w:date="2025-03-07T06:34:00Z">
        <w:r w:rsidR="00AC295C" w:rsidRPr="008C3005">
          <w:rPr>
            <w:b w:val="0"/>
            <w:bCs w:val="0"/>
            <w:rPrChange w:id="1177" w:author="Monica Maria Garro Lopez" w:date="2025-03-21T09:28:00Z">
              <w:rPr/>
            </w:rPrChange>
          </w:rPr>
          <w:t xml:space="preserve">. </w:t>
        </w:r>
      </w:ins>
      <w:del w:id="1178" w:author="Monica Maria Garro Lopez" w:date="2025-03-07T06:34:00Z">
        <w:r w:rsidRPr="008C3005" w:rsidDel="00AC295C">
          <w:rPr>
            <w:b w:val="0"/>
            <w:bCs w:val="0"/>
            <w:rPrChange w:id="1179" w:author="Monica Maria Garro Lopez" w:date="2025-03-21T09:28:00Z">
              <w:rPr/>
            </w:rPrChange>
          </w:rPr>
          <w:delText xml:space="preserve">: </w:delText>
        </w:r>
        <w:r w:rsidR="00397648" w:rsidRPr="008C3005" w:rsidDel="00AC295C">
          <w:rPr>
            <w:b w:val="0"/>
            <w:bCs w:val="0"/>
            <w:rPrChange w:id="1180" w:author="Monica Maria Garro Lopez" w:date="2025-03-21T09:28:00Z">
              <w:rPr/>
            </w:rPrChange>
          </w:rPr>
          <w:delText>g</w:delText>
        </w:r>
      </w:del>
      <w:ins w:id="1181" w:author="Monica Maria Garro Lopez" w:date="2025-03-07T06:34:00Z">
        <w:r w:rsidR="00AC295C" w:rsidRPr="008C3005">
          <w:rPr>
            <w:b w:val="0"/>
            <w:bCs w:val="0"/>
            <w:rPrChange w:id="1182" w:author="Monica Maria Garro Lopez" w:date="2025-03-21T09:28:00Z">
              <w:rPr/>
            </w:rPrChange>
          </w:rPr>
          <w:t>G</w:t>
        </w:r>
      </w:ins>
      <w:r w:rsidR="00397648" w:rsidRPr="008C3005">
        <w:rPr>
          <w:b w:val="0"/>
          <w:bCs w:val="0"/>
          <w:rPrChange w:id="1183" w:author="Monica Maria Garro Lopez" w:date="2025-03-21T09:28:00Z">
            <w:rPr/>
          </w:rPrChange>
        </w:rPr>
        <w:t>eneralmente</w:t>
      </w:r>
      <w:r w:rsidRPr="008C3005">
        <w:rPr>
          <w:b w:val="0"/>
          <w:bCs w:val="0"/>
          <w:rPrChange w:id="1184" w:author="Monica Maria Garro Lopez" w:date="2025-03-21T09:28:00Z">
            <w:rPr/>
          </w:rPrChange>
        </w:rPr>
        <w:t xml:space="preserve"> utilizado en </w:t>
      </w:r>
      <w:r w:rsidR="008A3BCE" w:rsidRPr="00AB6377">
        <w:rPr>
          <w:i/>
        </w:rPr>
        <w:t xml:space="preserve">Data </w:t>
      </w:r>
      <w:proofErr w:type="spellStart"/>
      <w:r w:rsidR="008A3BCE" w:rsidRPr="00AB6377">
        <w:rPr>
          <w:i/>
        </w:rPr>
        <w:t>Warehouses</w:t>
      </w:r>
      <w:proofErr w:type="spellEnd"/>
      <w:r w:rsidRPr="008C3005">
        <w:rPr>
          <w:b w:val="0"/>
          <w:bCs w:val="0"/>
          <w:rPrChange w:id="1185" w:author="Monica Maria Garro Lopez" w:date="2025-03-21T09:28:00Z">
            <w:rPr/>
          </w:rPrChange>
        </w:rPr>
        <w:t>, el ETL implica extraer datos de varias fuentes, transformar estos datos (limpieza, consolidación, reorganización) antes de cargarlos en el almacén. Este proceso es fundamental para asegurar que los datos estén en un formato adecuado y limpio para análisis complejos.</w:t>
      </w:r>
    </w:p>
    <w:p w14:paraId="56A2D259" w14:textId="27B8D1D4" w:rsidR="00FE76A6" w:rsidDel="003F4573" w:rsidRDefault="00FE76A6" w:rsidP="00FE76A6">
      <w:pPr>
        <w:pStyle w:val="Prrafodelista"/>
        <w:spacing w:after="0"/>
        <w:rPr>
          <w:del w:id="1186" w:author="Monica Maria Garro Lopez" w:date="2025-03-21T09:36:00Z"/>
        </w:rPr>
      </w:pPr>
    </w:p>
    <w:p w14:paraId="09108FBE" w14:textId="344F6BB6" w:rsidR="00F17DF6" w:rsidRDefault="00F17DF6" w:rsidP="00625206">
      <w:pPr>
        <w:pStyle w:val="NormalWeb"/>
        <w:numPr>
          <w:ilvl w:val="0"/>
          <w:numId w:val="8"/>
        </w:numPr>
        <w:spacing w:before="0" w:beforeAutospacing="0" w:after="0" w:afterAutospacing="0" w:line="276" w:lineRule="auto"/>
        <w:jc w:val="both"/>
        <w:rPr>
          <w:rFonts w:ascii="Arial" w:hAnsi="Arial" w:cs="Arial"/>
          <w:sz w:val="22"/>
          <w:szCs w:val="22"/>
        </w:rPr>
      </w:pPr>
      <w:r w:rsidRPr="00F17DF6">
        <w:rPr>
          <w:rStyle w:val="Textoennegrita"/>
          <w:rFonts w:ascii="Arial" w:hAnsi="Arial" w:cs="Arial"/>
          <w:sz w:val="22"/>
          <w:szCs w:val="22"/>
        </w:rPr>
        <w:t>ELT</w:t>
      </w:r>
      <w:ins w:id="1187" w:author="Monica Maria Garro Lopez" w:date="2025-03-07T06:34:00Z">
        <w:r w:rsidR="00AC295C">
          <w:rPr>
            <w:rFonts w:ascii="Arial" w:hAnsi="Arial" w:cs="Arial"/>
            <w:sz w:val="22"/>
            <w:szCs w:val="22"/>
          </w:rPr>
          <w:t xml:space="preserve">. </w:t>
        </w:r>
      </w:ins>
      <w:del w:id="1188" w:author="Monica Maria Garro Lopez" w:date="2025-03-07T06:34:00Z">
        <w:r w:rsidRPr="00F17DF6" w:rsidDel="00AC295C">
          <w:rPr>
            <w:rFonts w:ascii="Arial" w:hAnsi="Arial" w:cs="Arial"/>
            <w:sz w:val="22"/>
            <w:szCs w:val="22"/>
          </w:rPr>
          <w:delText xml:space="preserve">: </w:delText>
        </w:r>
        <w:r w:rsidR="009064DF" w:rsidDel="00AC295C">
          <w:rPr>
            <w:rFonts w:ascii="Arial" w:hAnsi="Arial" w:cs="Arial"/>
            <w:sz w:val="22"/>
            <w:szCs w:val="22"/>
          </w:rPr>
          <w:delText>m</w:delText>
        </w:r>
      </w:del>
      <w:ins w:id="1189" w:author="Monica Maria Garro Lopez" w:date="2025-03-07T06:34:00Z">
        <w:r w:rsidR="00AC295C">
          <w:rPr>
            <w:rFonts w:ascii="Arial" w:hAnsi="Arial" w:cs="Arial"/>
            <w:sz w:val="22"/>
            <w:szCs w:val="22"/>
          </w:rPr>
          <w:t>M</w:t>
        </w:r>
      </w:ins>
      <w:r w:rsidRPr="00F17DF6">
        <w:rPr>
          <w:rFonts w:ascii="Arial" w:hAnsi="Arial" w:cs="Arial"/>
          <w:sz w:val="22"/>
          <w:szCs w:val="22"/>
        </w:rPr>
        <w:t xml:space="preserve">ás alineado y eficiente con las tecnologías de </w:t>
      </w:r>
      <w:r w:rsidR="004C0364" w:rsidRPr="004C0364">
        <w:rPr>
          <w:rFonts w:ascii="Arial" w:hAnsi="Arial" w:cs="Arial"/>
          <w:b/>
          <w:bCs/>
          <w:i/>
          <w:sz w:val="22"/>
          <w:szCs w:val="22"/>
        </w:rPr>
        <w:t xml:space="preserve">Data </w:t>
      </w:r>
      <w:proofErr w:type="spellStart"/>
      <w:r w:rsidR="004C0364" w:rsidRPr="004C0364">
        <w:rPr>
          <w:rFonts w:ascii="Arial" w:hAnsi="Arial" w:cs="Arial"/>
          <w:b/>
          <w:bCs/>
          <w:i/>
          <w:sz w:val="22"/>
          <w:szCs w:val="22"/>
        </w:rPr>
        <w:t>Lake</w:t>
      </w:r>
      <w:r w:rsidR="008A3BCE" w:rsidRPr="008A3BCE">
        <w:rPr>
          <w:rFonts w:ascii="Arial" w:hAnsi="Arial" w:cs="Arial"/>
          <w:b/>
          <w:bCs/>
          <w:i/>
          <w:sz w:val="22"/>
          <w:szCs w:val="22"/>
        </w:rPr>
        <w:t>s</w:t>
      </w:r>
      <w:proofErr w:type="spellEnd"/>
      <w:r w:rsidRPr="00F17DF6">
        <w:rPr>
          <w:rFonts w:ascii="Arial" w:hAnsi="Arial" w:cs="Arial"/>
          <w:sz w:val="22"/>
          <w:szCs w:val="22"/>
        </w:rPr>
        <w:t xml:space="preserve">, </w:t>
      </w:r>
      <w:del w:id="1190" w:author="Monica Maria Garro Lopez" w:date="2025-03-21T09:28:00Z">
        <w:r w:rsidRPr="00F17DF6" w:rsidDel="008C3005">
          <w:rPr>
            <w:rFonts w:ascii="Arial" w:hAnsi="Arial" w:cs="Arial"/>
            <w:sz w:val="22"/>
            <w:szCs w:val="22"/>
          </w:rPr>
          <w:delText xml:space="preserve">el ELT </w:delText>
        </w:r>
      </w:del>
      <w:ins w:id="1191" w:author="Monica Maria Garro Lopez" w:date="2025-03-21T09:28:00Z">
        <w:r w:rsidR="008C3005">
          <w:rPr>
            <w:rFonts w:ascii="Arial" w:hAnsi="Arial" w:cs="Arial"/>
            <w:sz w:val="22"/>
            <w:szCs w:val="22"/>
          </w:rPr>
          <w:t xml:space="preserve">este proceso </w:t>
        </w:r>
      </w:ins>
      <w:r w:rsidRPr="00F17DF6">
        <w:rPr>
          <w:rFonts w:ascii="Arial" w:hAnsi="Arial" w:cs="Arial"/>
          <w:sz w:val="22"/>
          <w:szCs w:val="22"/>
        </w:rPr>
        <w:t>permite una mayor flexibilidad al cargar datos directamente en el lago de datos y transformarlos según sea necesario dentro del propio lago. Esto es particularmente útil para manejar grandes volúmenes de datos no estructurados y para escenarios donde la velocidad de carga es crítica.</w:t>
      </w:r>
    </w:p>
    <w:p w14:paraId="04B76363" w14:textId="77777777" w:rsidR="008462B5" w:rsidRDefault="00F17DF6">
      <w:pPr>
        <w:pStyle w:val="NormalWeb"/>
        <w:keepNext/>
        <w:spacing w:line="276" w:lineRule="auto"/>
        <w:ind w:left="720"/>
        <w:jc w:val="center"/>
      </w:pPr>
      <w:r>
        <w:rPr>
          <w:noProof/>
        </w:rPr>
        <w:drawing>
          <wp:inline distT="0" distB="0" distL="0" distR="0" wp14:anchorId="7B010A84" wp14:editId="20AFC1DA">
            <wp:extent cx="3819525" cy="1990782"/>
            <wp:effectExtent l="0" t="0" r="0" b="9525"/>
            <wp:docPr id="538692812" name="Imagen 5" descr="ETL vs ELT proceso y arquite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L vs ELT proceso y arquitectura"/>
                    <pic:cNvPicPr>
                      <a:picLocks noChangeAspect="1" noChangeArrowheads="1"/>
                    </pic:cNvPicPr>
                  </pic:nvPicPr>
                  <pic:blipFill rotWithShape="1">
                    <a:blip r:embed="rId14">
                      <a:extLst>
                        <a:ext uri="{28A0092B-C50C-407E-A947-70E740481C1C}">
                          <a14:useLocalDpi xmlns:a14="http://schemas.microsoft.com/office/drawing/2010/main" val="0"/>
                        </a:ext>
                      </a:extLst>
                    </a:blip>
                    <a:srcRect l="4587" t="11299" r="8102" b="7721"/>
                    <a:stretch/>
                  </pic:blipFill>
                  <pic:spPr bwMode="auto">
                    <a:xfrm>
                      <a:off x="0" y="0"/>
                      <a:ext cx="3865454" cy="2014721"/>
                    </a:xfrm>
                    <a:prstGeom prst="rect">
                      <a:avLst/>
                    </a:prstGeom>
                    <a:noFill/>
                    <a:ln>
                      <a:noFill/>
                    </a:ln>
                    <a:extLst>
                      <a:ext uri="{53640926-AAD7-44D8-BBD7-CCE9431645EC}">
                        <a14:shadowObscured xmlns:a14="http://schemas.microsoft.com/office/drawing/2010/main"/>
                      </a:ext>
                    </a:extLst>
                  </pic:spPr>
                </pic:pic>
              </a:graphicData>
            </a:graphic>
          </wp:inline>
        </w:drawing>
      </w:r>
    </w:p>
    <w:p w14:paraId="091642AC" w14:textId="74CA7B7C" w:rsidR="00FE76A6" w:rsidRDefault="008462B5" w:rsidP="00EB68F8">
      <w:pPr>
        <w:pStyle w:val="Descripcin"/>
      </w:pPr>
      <w:bookmarkStart w:id="1192" w:name="_Toc193466939"/>
      <w:r w:rsidRPr="00EB68F8">
        <w:rPr>
          <w:b/>
          <w:bCs/>
        </w:rPr>
        <w:t xml:space="preserve">Figura </w:t>
      </w:r>
      <w:r w:rsidRPr="00EB68F8">
        <w:rPr>
          <w:b/>
          <w:bCs/>
        </w:rPr>
        <w:fldChar w:fldCharType="begin"/>
      </w:r>
      <w:r w:rsidRPr="00EB68F8">
        <w:rPr>
          <w:b/>
          <w:bCs/>
        </w:rPr>
        <w:instrText xml:space="preserve"> SEQ Ilustración \* ARABIC </w:instrText>
      </w:r>
      <w:r w:rsidRPr="00EB68F8">
        <w:rPr>
          <w:b/>
          <w:bCs/>
        </w:rPr>
        <w:fldChar w:fldCharType="separate"/>
      </w:r>
      <w:r w:rsidR="004A38FE">
        <w:rPr>
          <w:b/>
          <w:bCs/>
          <w:noProof/>
        </w:rPr>
        <w:t>2</w:t>
      </w:r>
      <w:r w:rsidRPr="00EB68F8">
        <w:rPr>
          <w:b/>
          <w:bCs/>
        </w:rPr>
        <w:fldChar w:fldCharType="end"/>
      </w:r>
      <w:r>
        <w:t>.</w:t>
      </w:r>
      <w:r w:rsidRPr="00362F3D">
        <w:t xml:space="preserve"> Comparación entre ETL y ELT. </w:t>
      </w:r>
      <w:sdt>
        <w:sdtPr>
          <w:rPr>
            <w:color w:val="000000"/>
          </w:rPr>
          <w:tag w:val="MENDELEY_CITATION_v3_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"/>
          <w:id w:val="1175617968"/>
          <w:placeholder>
            <w:docPart w:val="DefaultPlaceholder_-1854013440"/>
          </w:placeholder>
        </w:sdtPr>
        <w:sdtEndPr/>
        <w:sdtContent>
          <w:ins w:id="1193" w:author="Monica Maria Garro Lopez" w:date="2025-03-21T16:07:00Z">
            <w:r w:rsidR="00415AEC" w:rsidRPr="00415AEC">
              <w:rPr>
                <w:color w:val="000000"/>
              </w:rPr>
              <w:t xml:space="preserve">(Núria, </w:t>
            </w:r>
            <w:proofErr w:type="spellStart"/>
            <w:r w:rsidR="00415AEC" w:rsidRPr="00415AEC">
              <w:rPr>
                <w:color w:val="000000"/>
              </w:rPr>
              <w:t>n.d</w:t>
            </w:r>
            <w:proofErr w:type="spellEnd"/>
            <w:r w:rsidR="00415AEC" w:rsidRPr="00415AEC">
              <w:rPr>
                <w:color w:val="000000"/>
              </w:rPr>
              <w:t>.-a)</w:t>
            </w:r>
          </w:ins>
          <w:del w:id="1194" w:author="Monica Maria Garro Lopez" w:date="2025-03-07T10:46:00Z">
            <w:r w:rsidR="003A0AFC" w:rsidRPr="00415AEC" w:rsidDel="00AF12DE">
              <w:rPr>
                <w:color w:val="000000"/>
              </w:rPr>
              <w:delText>(Núria, n.d.)</w:delText>
            </w:r>
          </w:del>
        </w:sdtContent>
      </w:sdt>
      <w:bookmarkEnd w:id="1192"/>
    </w:p>
    <w:p w14:paraId="2049CAFD" w14:textId="7DDFD61B" w:rsidR="00F17DF6" w:rsidRDefault="00F17DF6" w:rsidP="00625206">
      <w:pPr>
        <w:pStyle w:val="NormalWeb"/>
        <w:numPr>
          <w:ilvl w:val="0"/>
          <w:numId w:val="8"/>
        </w:numPr>
        <w:spacing w:line="276" w:lineRule="auto"/>
        <w:jc w:val="both"/>
        <w:rPr>
          <w:rFonts w:ascii="Arial" w:hAnsi="Arial" w:cs="Arial"/>
          <w:sz w:val="22"/>
          <w:szCs w:val="22"/>
        </w:rPr>
      </w:pPr>
      <w:r w:rsidRPr="00F17DF6">
        <w:rPr>
          <w:rStyle w:val="Textoennegrita"/>
          <w:rFonts w:ascii="Arial" w:hAnsi="Arial" w:cs="Arial"/>
          <w:sz w:val="22"/>
          <w:szCs w:val="22"/>
        </w:rPr>
        <w:lastRenderedPageBreak/>
        <w:t>ETLT</w:t>
      </w:r>
      <w:ins w:id="1195" w:author="Monica Maria Garro Lopez" w:date="2025-03-07T06:34:00Z">
        <w:r w:rsidR="00AC295C">
          <w:rPr>
            <w:rFonts w:ascii="Arial" w:hAnsi="Arial" w:cs="Arial"/>
            <w:sz w:val="22"/>
            <w:szCs w:val="22"/>
          </w:rPr>
          <w:t xml:space="preserve">: </w:t>
        </w:r>
      </w:ins>
      <w:del w:id="1196" w:author="Monica Maria Garro Lopez" w:date="2025-03-07T06:34:00Z">
        <w:r w:rsidRPr="00F17DF6" w:rsidDel="00AC295C">
          <w:rPr>
            <w:rFonts w:ascii="Arial" w:hAnsi="Arial" w:cs="Arial"/>
            <w:sz w:val="22"/>
            <w:szCs w:val="22"/>
          </w:rPr>
          <w:delText xml:space="preserve">: </w:delText>
        </w:r>
        <w:r w:rsidR="009064DF" w:rsidDel="00AC295C">
          <w:rPr>
            <w:rFonts w:ascii="Arial" w:hAnsi="Arial" w:cs="Arial"/>
            <w:sz w:val="22"/>
            <w:szCs w:val="22"/>
          </w:rPr>
          <w:delText>c</w:delText>
        </w:r>
      </w:del>
      <w:ins w:id="1197" w:author="Monica Maria Garro Lopez" w:date="2025-03-07T06:34:00Z">
        <w:r w:rsidR="00AC295C">
          <w:rPr>
            <w:rFonts w:ascii="Arial" w:hAnsi="Arial" w:cs="Arial"/>
            <w:sz w:val="22"/>
            <w:szCs w:val="22"/>
          </w:rPr>
          <w:t>C</w:t>
        </w:r>
      </w:ins>
      <w:r w:rsidRPr="00F17DF6">
        <w:rPr>
          <w:rFonts w:ascii="Arial" w:hAnsi="Arial" w:cs="Arial"/>
          <w:sz w:val="22"/>
          <w:szCs w:val="22"/>
        </w:rPr>
        <w:t xml:space="preserve">ombina lo mejor de </w:t>
      </w:r>
      <w:r w:rsidRPr="008C3005">
        <w:rPr>
          <w:rFonts w:ascii="Arial" w:hAnsi="Arial" w:cs="Arial"/>
          <w:i/>
          <w:iCs/>
          <w:sz w:val="22"/>
          <w:szCs w:val="22"/>
          <w:rPrChange w:id="1198" w:author="Monica Maria Garro Lopez" w:date="2025-03-21T09:29:00Z">
            <w:rPr>
              <w:rFonts w:ascii="Arial" w:hAnsi="Arial" w:cs="Arial"/>
              <w:sz w:val="22"/>
              <w:szCs w:val="22"/>
            </w:rPr>
          </w:rPrChange>
        </w:rPr>
        <w:t>ETL</w:t>
      </w:r>
      <w:r w:rsidRPr="00F17DF6">
        <w:rPr>
          <w:rFonts w:ascii="Arial" w:hAnsi="Arial" w:cs="Arial"/>
          <w:sz w:val="22"/>
          <w:szCs w:val="22"/>
        </w:rPr>
        <w:t xml:space="preserve"> y </w:t>
      </w:r>
      <w:r w:rsidRPr="008C3005">
        <w:rPr>
          <w:rFonts w:ascii="Arial" w:hAnsi="Arial" w:cs="Arial"/>
          <w:i/>
          <w:iCs/>
          <w:sz w:val="22"/>
          <w:szCs w:val="22"/>
          <w:rPrChange w:id="1199" w:author="Monica Maria Garro Lopez" w:date="2025-03-21T09:29:00Z">
            <w:rPr>
              <w:rFonts w:ascii="Arial" w:hAnsi="Arial" w:cs="Arial"/>
              <w:sz w:val="22"/>
              <w:szCs w:val="22"/>
            </w:rPr>
          </w:rPrChange>
        </w:rPr>
        <w:t>ELT</w:t>
      </w:r>
      <w:r w:rsidRPr="00F17DF6">
        <w:rPr>
          <w:rFonts w:ascii="Arial" w:hAnsi="Arial" w:cs="Arial"/>
          <w:sz w:val="22"/>
          <w:szCs w:val="22"/>
        </w:rPr>
        <w:t xml:space="preserve">, proporcionando un </w:t>
      </w:r>
      <w:r w:rsidRPr="00EB68F8">
        <w:rPr>
          <w:rFonts w:ascii="Arial" w:hAnsi="Arial" w:cs="Arial"/>
          <w:b/>
          <w:bCs/>
          <w:sz w:val="22"/>
          <w:szCs w:val="22"/>
        </w:rPr>
        <w:t>enfoque híbrido</w:t>
      </w:r>
      <w:r w:rsidRPr="00F17DF6">
        <w:rPr>
          <w:rFonts w:ascii="Arial" w:hAnsi="Arial" w:cs="Arial"/>
          <w:sz w:val="22"/>
          <w:szCs w:val="22"/>
        </w:rPr>
        <w:t xml:space="preserve"> que es útil en situaciones donde diferentes sets de datos requieren distintos tratamientos. Este proceso permite una transformación preliminar, seguida de la carga y transformaciones adicionales más complejas según se requiera para análisis específicos.</w:t>
      </w:r>
    </w:p>
    <w:p w14:paraId="0C28A6EB" w14:textId="5C35AC84" w:rsidR="005C10EB" w:rsidRPr="00F17DF6" w:rsidRDefault="005C10EB">
      <w:pPr>
        <w:pPrChange w:id="1200" w:author="Monica Maria Garro Lopez" w:date="2025-03-21T09:30:00Z">
          <w:pPr>
            <w:pStyle w:val="NormalWeb"/>
            <w:spacing w:line="276" w:lineRule="auto"/>
            <w:jc w:val="both"/>
          </w:pPr>
        </w:pPrChange>
      </w:pPr>
      <w:r w:rsidRPr="00EB68F8">
        <w:t xml:space="preserve">Estos enfoques han evolucionado para responder a los desafíos tecnológicos y empresariales actuales. Mientras que el ETL ha sido tradicionalmente el estándar en la gestión de datos estructurados en </w:t>
      </w:r>
      <w:r w:rsidRPr="00EB68F8">
        <w:rPr>
          <w:i/>
          <w:iCs/>
        </w:rPr>
        <w:t xml:space="preserve">Data </w:t>
      </w:r>
      <w:proofErr w:type="spellStart"/>
      <w:r w:rsidRPr="00EB68F8">
        <w:rPr>
          <w:i/>
          <w:iCs/>
        </w:rPr>
        <w:t>Warehouses</w:t>
      </w:r>
      <w:proofErr w:type="spellEnd"/>
      <w:r w:rsidRPr="00EB68F8">
        <w:t xml:space="preserve">, el </w:t>
      </w:r>
      <w:r w:rsidRPr="00EB68F8">
        <w:rPr>
          <w:b/>
          <w:bCs/>
        </w:rPr>
        <w:t>ELT y el ETLT han ganado relevancia en entornos</w:t>
      </w:r>
      <w:r w:rsidRPr="00EB68F8">
        <w:t xml:space="preserve"> </w:t>
      </w:r>
      <w:r w:rsidRPr="00EB68F8">
        <w:rPr>
          <w:b/>
          <w:bCs/>
        </w:rPr>
        <w:t>más dinámicos y con requisitos de flexibilidad</w:t>
      </w:r>
      <w:r w:rsidRPr="00EB68F8">
        <w:t xml:space="preserve">. Esta transición no ocurre en aislamiento, sino que refleja los cambios que han traído el </w:t>
      </w:r>
      <w:r w:rsidR="00D44EA3" w:rsidRPr="00EB68F8">
        <w:rPr>
          <w:i/>
          <w:iCs/>
        </w:rPr>
        <w:t>Big Data</w:t>
      </w:r>
      <w:r w:rsidRPr="00EB68F8">
        <w:rPr>
          <w:i/>
          <w:iCs/>
        </w:rPr>
        <w:t xml:space="preserve"> </w:t>
      </w:r>
      <w:r w:rsidRPr="00EB68F8">
        <w:t xml:space="preserve">y la adopción de la computación en la nube. Estos avances han transformado las necesidades de las organizaciones, exigiendo mayor velocidad, escalabilidad y adaptabilidad en el procesamiento de datos </w:t>
      </w:r>
      <w:sdt>
        <w:sdtPr>
          <w:rPr>
            <w:color w:val="000000"/>
          </w:rPr>
          <w:tag w:val="MENDELEY_CITATION_v3_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"/>
          <w:id w:val="-256915497"/>
          <w:placeholder>
            <w:docPart w:val="DefaultPlaceholder_-1854013440"/>
          </w:placeholder>
        </w:sdtPr>
        <w:sdtEndPr/>
        <w:sdtContent>
          <w:ins w:id="1201" w:author="Monica Maria Garro Lopez" w:date="2025-03-21T16:07:00Z">
            <w:r w:rsidR="00415AEC" w:rsidRPr="007903C1">
              <w:rPr>
                <w:color w:val="000000"/>
              </w:rPr>
              <w:t>(</w:t>
            </w:r>
            <w:proofErr w:type="spellStart"/>
            <w:r w:rsidR="00415AEC" w:rsidRPr="007903C1">
              <w:rPr>
                <w:color w:val="000000"/>
              </w:rPr>
              <w:t>Vanga</w:t>
            </w:r>
            <w:proofErr w:type="spellEnd"/>
            <w:r w:rsidR="00415AEC" w:rsidRPr="007903C1">
              <w:rPr>
                <w:color w:val="000000"/>
              </w:rPr>
              <w:t>, 2024).</w:t>
            </w:r>
          </w:ins>
          <w:del w:id="1202" w:author="Monica Maria Garro Lopez" w:date="2025-03-07T10:46:00Z">
            <w:r w:rsidR="003A0AFC" w:rsidRPr="00415AEC" w:rsidDel="00AF12DE">
              <w:rPr>
                <w:color w:val="000000"/>
                <w:rPrChange w:id="1203" w:author="Monica Maria Garro Lopez" w:date="2025-03-21T16:07:00Z">
                  <w:rPr>
                    <w:color w:val="000000"/>
                  </w:rPr>
                </w:rPrChange>
              </w:rPr>
              <w:delText>(Vanga, 2024)</w:delText>
            </w:r>
          </w:del>
        </w:sdtContent>
      </w:sdt>
    </w:p>
    <w:p w14:paraId="49FD21ED" w14:textId="633DD34B" w:rsidR="00F17DF6" w:rsidRPr="00F17DF6" w:rsidRDefault="009064DF" w:rsidP="00F17DF6">
      <w:pPr>
        <w:pStyle w:val="NormalWeb"/>
        <w:spacing w:line="276" w:lineRule="auto"/>
        <w:jc w:val="both"/>
        <w:rPr>
          <w:rFonts w:ascii="Arial" w:hAnsi="Arial" w:cs="Arial"/>
          <w:sz w:val="22"/>
          <w:szCs w:val="22"/>
        </w:rPr>
      </w:pPr>
      <w:r>
        <w:rPr>
          <w:rFonts w:ascii="Arial" w:hAnsi="Arial" w:cs="Arial"/>
          <w:sz w:val="22"/>
          <w:szCs w:val="22"/>
        </w:rPr>
        <w:t>L</w:t>
      </w:r>
      <w:r w:rsidR="00F17DF6" w:rsidRPr="00F17DF6">
        <w:rPr>
          <w:rFonts w:ascii="Arial" w:hAnsi="Arial" w:cs="Arial"/>
          <w:sz w:val="22"/>
          <w:szCs w:val="22"/>
        </w:rPr>
        <w:t xml:space="preserve">a </w:t>
      </w:r>
      <w:r w:rsidR="00F17DF6" w:rsidRPr="008C3005">
        <w:rPr>
          <w:rFonts w:ascii="Arial" w:hAnsi="Arial" w:cs="Arial"/>
          <w:sz w:val="22"/>
          <w:szCs w:val="22"/>
        </w:rPr>
        <w:t xml:space="preserve">elección entre </w:t>
      </w:r>
      <w:r w:rsidR="00F17DF6" w:rsidRPr="008C3005">
        <w:rPr>
          <w:rFonts w:ascii="Arial" w:hAnsi="Arial" w:cs="Arial"/>
          <w:i/>
          <w:iCs/>
          <w:sz w:val="22"/>
          <w:szCs w:val="22"/>
          <w:rPrChange w:id="1204" w:author="Monica Maria Garro Lopez" w:date="2025-03-21T09:30:00Z">
            <w:rPr>
              <w:rFonts w:ascii="Arial" w:hAnsi="Arial" w:cs="Arial"/>
              <w:sz w:val="22"/>
              <w:szCs w:val="22"/>
            </w:rPr>
          </w:rPrChange>
        </w:rPr>
        <w:t>ETL, ELT</w:t>
      </w:r>
      <w:r w:rsidR="00F17DF6" w:rsidRPr="008C3005">
        <w:rPr>
          <w:rFonts w:ascii="Arial" w:hAnsi="Arial" w:cs="Arial"/>
          <w:sz w:val="22"/>
          <w:szCs w:val="22"/>
        </w:rPr>
        <w:t xml:space="preserve"> y </w:t>
      </w:r>
      <w:r w:rsidR="00F17DF6" w:rsidRPr="008C3005">
        <w:rPr>
          <w:rFonts w:ascii="Arial" w:hAnsi="Arial" w:cs="Arial"/>
          <w:i/>
          <w:iCs/>
          <w:sz w:val="22"/>
          <w:szCs w:val="22"/>
          <w:rPrChange w:id="1205" w:author="Monica Maria Garro Lopez" w:date="2025-03-21T09:30:00Z">
            <w:rPr>
              <w:rFonts w:ascii="Arial" w:hAnsi="Arial" w:cs="Arial"/>
              <w:sz w:val="22"/>
              <w:szCs w:val="22"/>
            </w:rPr>
          </w:rPrChange>
        </w:rPr>
        <w:t>ETLT</w:t>
      </w:r>
      <w:r w:rsidR="00F17DF6" w:rsidRPr="008C3005">
        <w:rPr>
          <w:rFonts w:ascii="Arial" w:hAnsi="Arial" w:cs="Arial"/>
          <w:sz w:val="22"/>
          <w:szCs w:val="22"/>
        </w:rPr>
        <w:t xml:space="preserve"> depende de varios factores, incluyendo la naturaleza de los datos, </w:t>
      </w:r>
      <w:r w:rsidR="00F17DF6" w:rsidRPr="00F17DF6">
        <w:rPr>
          <w:rFonts w:ascii="Arial" w:hAnsi="Arial" w:cs="Arial"/>
          <w:sz w:val="22"/>
          <w:szCs w:val="22"/>
        </w:rPr>
        <w:t xml:space="preserve">los requisitos específicos del análisis y la infraestructura tecnológica existente. La adopción de </w:t>
      </w:r>
      <w:proofErr w:type="spellStart"/>
      <w:r w:rsidR="00F17DF6" w:rsidRPr="00EB68F8">
        <w:rPr>
          <w:rFonts w:ascii="Arial" w:hAnsi="Arial" w:cs="Arial"/>
          <w:i/>
          <w:iCs/>
          <w:sz w:val="22"/>
          <w:szCs w:val="22"/>
        </w:rPr>
        <w:t>cloud</w:t>
      </w:r>
      <w:proofErr w:type="spellEnd"/>
      <w:r w:rsidR="00F17DF6" w:rsidRPr="00EB68F8">
        <w:rPr>
          <w:rFonts w:ascii="Arial" w:hAnsi="Arial" w:cs="Arial"/>
          <w:i/>
          <w:iCs/>
          <w:sz w:val="22"/>
          <w:szCs w:val="22"/>
        </w:rPr>
        <w:t xml:space="preserve"> </w:t>
      </w:r>
      <w:proofErr w:type="spellStart"/>
      <w:r w:rsidR="00F17DF6" w:rsidRPr="00EB68F8">
        <w:rPr>
          <w:rFonts w:ascii="Arial" w:hAnsi="Arial" w:cs="Arial"/>
          <w:i/>
          <w:iCs/>
          <w:sz w:val="22"/>
          <w:szCs w:val="22"/>
        </w:rPr>
        <w:t>computing</w:t>
      </w:r>
      <w:proofErr w:type="spellEnd"/>
      <w:r w:rsidR="00F17DF6" w:rsidRPr="00F17DF6">
        <w:rPr>
          <w:rFonts w:ascii="Arial" w:hAnsi="Arial" w:cs="Arial"/>
          <w:sz w:val="22"/>
          <w:szCs w:val="22"/>
        </w:rPr>
        <w:t xml:space="preserve"> ha facilitado la flexibilidad de estos procesos, permitiendo a las organizaciones gestionar eficazmente el volumen creciente y la variedad de datos en la era del </w:t>
      </w:r>
      <w:r>
        <w:rPr>
          <w:rFonts w:ascii="Arial" w:hAnsi="Arial" w:cs="Arial"/>
          <w:i/>
          <w:iCs/>
          <w:sz w:val="22"/>
          <w:szCs w:val="22"/>
        </w:rPr>
        <w:t>B</w:t>
      </w:r>
      <w:r w:rsidR="00F17DF6" w:rsidRPr="00EB68F8">
        <w:rPr>
          <w:rFonts w:ascii="Arial" w:hAnsi="Arial" w:cs="Arial"/>
          <w:i/>
          <w:iCs/>
          <w:sz w:val="22"/>
          <w:szCs w:val="22"/>
        </w:rPr>
        <w:t xml:space="preserve">ig </w:t>
      </w:r>
      <w:r>
        <w:rPr>
          <w:rFonts w:ascii="Arial" w:hAnsi="Arial" w:cs="Arial"/>
          <w:i/>
          <w:iCs/>
          <w:sz w:val="22"/>
          <w:szCs w:val="22"/>
        </w:rPr>
        <w:t>D</w:t>
      </w:r>
      <w:r w:rsidR="00F17DF6" w:rsidRPr="00EB68F8">
        <w:rPr>
          <w:rFonts w:ascii="Arial" w:hAnsi="Arial" w:cs="Arial"/>
          <w:i/>
          <w:iCs/>
          <w:sz w:val="22"/>
          <w:szCs w:val="22"/>
        </w:rPr>
        <w:t>ata</w:t>
      </w:r>
      <w:r w:rsidR="00F17DF6" w:rsidRPr="00F17DF6">
        <w:rPr>
          <w:rFonts w:ascii="Arial" w:hAnsi="Arial" w:cs="Arial"/>
          <w:sz w:val="22"/>
          <w:szCs w:val="22"/>
        </w:rPr>
        <w:t>.</w:t>
      </w:r>
    </w:p>
    <w:p w14:paraId="0F0B6F05" w14:textId="2F83E26E" w:rsidR="00F17DF6" w:rsidRPr="008C3005" w:rsidRDefault="00F17DF6">
      <w:pPr>
        <w:rPr>
          <w:ins w:id="1206" w:author="Monica Maria Garro Lopez" w:date="2025-03-07T07:22:00Z"/>
          <w:rPrChange w:id="1207" w:author="Monica Maria Garro Lopez" w:date="2025-03-21T09:31:00Z">
            <w:rPr>
              <w:ins w:id="1208" w:author="Monica Maria Garro Lopez" w:date="2025-03-07T07:22:00Z"/>
              <w:rFonts w:ascii="Arial" w:hAnsi="Arial" w:cs="Arial"/>
              <w:sz w:val="22"/>
              <w:szCs w:val="22"/>
            </w:rPr>
          </w:rPrChange>
        </w:rPr>
        <w:pPrChange w:id="1209" w:author="Monica Maria Garro Lopez" w:date="2025-03-21T09:31:00Z">
          <w:pPr>
            <w:pStyle w:val="NormalWeb"/>
            <w:spacing w:line="276" w:lineRule="auto"/>
            <w:jc w:val="both"/>
          </w:pPr>
        </w:pPrChange>
      </w:pPr>
      <w:r w:rsidRPr="00AB6377">
        <w:rPr>
          <w:b/>
          <w:bCs/>
        </w:rPr>
        <w:t>La eficiencia y efectividad de los procesos ETL, ELT y ETLT</w:t>
      </w:r>
      <w:r w:rsidRPr="008C3005">
        <w:rPr>
          <w:rPrChange w:id="1210" w:author="Monica Maria Garro Lopez" w:date="2025-03-21T09:31:00Z">
            <w:rPr>
              <w:b/>
              <w:bCs/>
            </w:rPr>
          </w:rPrChange>
        </w:rPr>
        <w:t xml:space="preserve"> </w:t>
      </w:r>
      <w:r w:rsidRPr="00AB6377">
        <w:t xml:space="preserve">no solo influyen en la capacidad de una organización para almacenar y procesar grandes volúmenes </w:t>
      </w:r>
      <w:r w:rsidRPr="007903C1">
        <w:t xml:space="preserve">de datos, sino que </w:t>
      </w:r>
      <w:r w:rsidRPr="008C3005">
        <w:rPr>
          <w:b/>
          <w:bCs/>
          <w:rPrChange w:id="1211" w:author="Monica Maria Garro Lopez" w:date="2025-03-21T09:31:00Z">
            <w:rPr>
              <w:b/>
              <w:bCs/>
            </w:rPr>
          </w:rPrChange>
        </w:rPr>
        <w:t>también desempeñan un papel crucial en la calidad y la utilidad de la información que se utiliza para la toma de decisiones críticas</w:t>
      </w:r>
      <w:r w:rsidRPr="008C3005">
        <w:rPr>
          <w:rPrChange w:id="1212" w:author="Monica Maria Garro Lopez" w:date="2025-03-21T09:31:00Z">
            <w:rPr/>
          </w:rPrChange>
        </w:rPr>
        <w:t xml:space="preserve">. A medida que estas técnicas facilitan la integración y el análisis de datos a gran escala, la gestión de los datos empresariales se convierte en una tarea aún más compleja y esencial. </w:t>
      </w:r>
      <w:ins w:id="1213" w:author="Monica Maria Garro Lopez" w:date="2025-03-21T09:39:00Z">
        <w:r w:rsidR="00580BA2">
          <w:t>En consecuencia, la elección del enfoque adecuado impacta directamente en la calidad de los análisis y en la agilidad de la toma de decisiones.</w:t>
        </w:r>
      </w:ins>
      <w:del w:id="1214" w:author="Monica Maria Garro Lopez" w:date="2025-03-21T09:39:00Z">
        <w:r w:rsidRPr="008C3005" w:rsidDel="00580BA2">
          <w:rPr>
            <w:rPrChange w:id="1215" w:author="Monica Maria Garro Lopez" w:date="2025-03-21T09:31:00Z">
              <w:rPr/>
            </w:rPrChange>
          </w:rPr>
          <w:delText xml:space="preserve">Este desafío es particularmente prominente en la era del </w:delText>
        </w:r>
        <w:r w:rsidR="00D44EA3" w:rsidRPr="008C3005" w:rsidDel="00580BA2">
          <w:rPr>
            <w:i/>
            <w:iCs/>
            <w:rPrChange w:id="1216" w:author="Monica Maria Garro Lopez" w:date="2025-03-21T09:31:00Z">
              <w:rPr>
                <w:i/>
                <w:iCs/>
              </w:rPr>
            </w:rPrChange>
          </w:rPr>
          <w:delText>Big Data</w:delText>
        </w:r>
        <w:r w:rsidRPr="008C3005" w:rsidDel="00580BA2">
          <w:rPr>
            <w:rPrChange w:id="1217" w:author="Monica Maria Garro Lopez" w:date="2025-03-21T09:31:00Z">
              <w:rPr/>
            </w:rPrChange>
          </w:rPr>
          <w:delText>, donde la velocidad, la variedad y el volumen de los datos generan demandas sin precedentes sobre los sistemas de información empresariales.</w:delText>
        </w:r>
      </w:del>
    </w:p>
    <w:p w14:paraId="22AFF38C" w14:textId="5273202A" w:rsidR="00CE4144" w:rsidRPr="00F17DF6" w:rsidDel="008C3005" w:rsidRDefault="00CE4144" w:rsidP="00F17DF6">
      <w:pPr>
        <w:pStyle w:val="NormalWeb"/>
        <w:spacing w:line="276" w:lineRule="auto"/>
        <w:jc w:val="both"/>
        <w:rPr>
          <w:del w:id="1218" w:author="Monica Maria Garro Lopez" w:date="2025-03-21T09:31:00Z"/>
          <w:rFonts w:ascii="Arial" w:hAnsi="Arial" w:cs="Arial"/>
          <w:sz w:val="22"/>
          <w:szCs w:val="22"/>
        </w:rPr>
      </w:pPr>
      <w:bookmarkStart w:id="1219" w:name="_Toc193462889"/>
      <w:bookmarkStart w:id="1220" w:name="_Toc193465076"/>
      <w:bookmarkStart w:id="1221" w:name="_Toc193466270"/>
      <w:bookmarkStart w:id="1222" w:name="_Toc193466502"/>
      <w:bookmarkStart w:id="1223" w:name="_Toc193466809"/>
      <w:bookmarkEnd w:id="1219"/>
      <w:bookmarkEnd w:id="1220"/>
      <w:bookmarkEnd w:id="1221"/>
      <w:bookmarkEnd w:id="1222"/>
      <w:bookmarkEnd w:id="1223"/>
    </w:p>
    <w:p w14:paraId="17B8F56B" w14:textId="2AB4103C" w:rsidR="008F1BE3" w:rsidRDefault="008F1BE3" w:rsidP="008F1BE3">
      <w:pPr>
        <w:pStyle w:val="Ttulo3"/>
        <w:numPr>
          <w:ilvl w:val="2"/>
          <w:numId w:val="2"/>
        </w:numPr>
        <w:suppressAutoHyphens w:val="0"/>
      </w:pPr>
      <w:del w:id="1224" w:author="Monica Maria Garro Lopez" w:date="2025-03-07T08:01:00Z">
        <w:r w:rsidDel="008C7248">
          <w:delText xml:space="preserve">La </w:delText>
        </w:r>
        <w:r w:rsidR="00260753" w:rsidDel="008C7248">
          <w:delText>i</w:delText>
        </w:r>
        <w:r w:rsidDel="008C7248">
          <w:delText xml:space="preserve">mportancia de los </w:delText>
        </w:r>
      </w:del>
      <w:bookmarkStart w:id="1225" w:name="_Toc193466810"/>
      <w:r>
        <w:t xml:space="preserve">Datos Empresariales y su </w:t>
      </w:r>
      <w:r w:rsidR="00D44EA3">
        <w:t>g</w:t>
      </w:r>
      <w:r>
        <w:t xml:space="preserve">estión en la </w:t>
      </w:r>
      <w:r w:rsidR="00D44EA3">
        <w:t>e</w:t>
      </w:r>
      <w:r>
        <w:t xml:space="preserve">ra del </w:t>
      </w:r>
      <w:r w:rsidR="00D44EA3">
        <w:rPr>
          <w:i/>
          <w:iCs/>
        </w:rPr>
        <w:t>Big Data</w:t>
      </w:r>
      <w:bookmarkEnd w:id="1225"/>
    </w:p>
    <w:p w14:paraId="380EEAE7" w14:textId="767170F8" w:rsidR="00EF6457" w:rsidRDefault="00EF6457">
      <w:r w:rsidRPr="00EB68F8">
        <w:rPr>
          <w:b/>
          <w:bCs/>
        </w:rPr>
        <w:t>Los datos empresariales</w:t>
      </w:r>
      <w:r>
        <w:t xml:space="preserve"> comprenden toda la información compartida entre los </w:t>
      </w:r>
      <w:proofErr w:type="spellStart"/>
      <w:r w:rsidRPr="00EB68F8">
        <w:rPr>
          <w:i/>
          <w:iCs/>
        </w:rPr>
        <w:t>Stakeholders</w:t>
      </w:r>
      <w:proofErr w:type="spellEnd"/>
      <w:r w:rsidRPr="00EF6457">
        <w:t xml:space="preserve"> </w:t>
      </w:r>
      <w:r>
        <w:t xml:space="preserve">internos y externos de una organización, independientemente de su ubicación geográfica. Estos datos </w:t>
      </w:r>
      <w:r w:rsidRPr="00EB68F8">
        <w:rPr>
          <w:b/>
          <w:bCs/>
        </w:rPr>
        <w:t>incluyen información clave</w:t>
      </w:r>
      <w:r>
        <w:t xml:space="preserve"> como datos financieros, comerciales, de empleados y personales. Su gestión adecuada implica una inversión considerable de tiempo y recursos para garantizar su seguridad y calidad </w:t>
      </w:r>
      <w:r w:rsidR="00780ABC">
        <w:t xml:space="preserve"> </w:t>
      </w:r>
      <w:sdt>
        <w:sdtPr>
          <w:rPr>
            <w:color w:val="000000"/>
          </w:rPr>
          <w:tag w:val="MENDELEY_CITATION_v3_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"/>
          <w:id w:val="-25487354"/>
          <w:placeholder>
            <w:docPart w:val="DefaultPlaceholder_-1854013440"/>
          </w:placeholder>
        </w:sdtPr>
        <w:sdtEndPr/>
        <w:sdtContent>
          <w:ins w:id="1226" w:author="Monica Maria Garro Lopez" w:date="2025-03-21T16:07:00Z">
            <w:r w:rsidR="00415AEC" w:rsidRPr="00415AEC">
              <w:rPr>
                <w:rFonts w:eastAsia="Times New Roman"/>
                <w:color w:val="000000"/>
                <w:rPrChange w:id="1227" w:author="Monica Maria Garro Lopez" w:date="2025-03-21T16:07:00Z">
                  <w:rPr>
                    <w:rFonts w:eastAsia="Times New Roman"/>
                  </w:rPr>
                </w:rPrChange>
              </w:rPr>
              <w:t>(</w:t>
            </w:r>
            <w:proofErr w:type="spellStart"/>
            <w:r w:rsidR="00415AEC" w:rsidRPr="00415AEC">
              <w:rPr>
                <w:rFonts w:eastAsia="Times New Roman"/>
                <w:color w:val="000000"/>
                <w:rPrChange w:id="1228" w:author="Monica Maria Garro Lopez" w:date="2025-03-21T16:07:00Z">
                  <w:rPr>
                    <w:rFonts w:eastAsia="Times New Roman"/>
                  </w:rPr>
                </w:rPrChange>
              </w:rPr>
              <w:t>Tomcy</w:t>
            </w:r>
            <w:proofErr w:type="spellEnd"/>
            <w:r w:rsidR="00415AEC" w:rsidRPr="00415AEC">
              <w:rPr>
                <w:rFonts w:eastAsia="Times New Roman"/>
                <w:color w:val="000000"/>
                <w:rPrChange w:id="1229" w:author="Monica Maria Garro Lopez" w:date="2025-03-21T16:07:00Z">
                  <w:rPr>
                    <w:rFonts w:eastAsia="Times New Roman"/>
                  </w:rPr>
                </w:rPrChange>
              </w:rPr>
              <w:t xml:space="preserve"> &amp; Pankaj, 2017)</w:t>
            </w:r>
          </w:ins>
          <w:del w:id="1230" w:author="Monica Maria Garro Lopez" w:date="2025-03-07T10:46:00Z">
            <w:r w:rsidR="003A0AFC" w:rsidRPr="00415AEC" w:rsidDel="00AF12DE">
              <w:rPr>
                <w:rFonts w:eastAsia="Times New Roman"/>
                <w:color w:val="000000"/>
              </w:rPr>
              <w:delText>(Tomcy &amp; Pankaj, 2017)</w:delText>
            </w:r>
          </w:del>
        </w:sdtContent>
      </w:sdt>
    </w:p>
    <w:p w14:paraId="2F5679D5" w14:textId="77777777" w:rsidR="00EF6457" w:rsidRDefault="00EF6457" w:rsidP="00EF6457">
      <w:r>
        <w:t>Dentro de una organización, los datos empresariales pueden dividirse en tres categorías principales:</w:t>
      </w:r>
    </w:p>
    <w:p w14:paraId="238CB905" w14:textId="5B98C1D8" w:rsidR="00EF6457" w:rsidRPr="003F4573" w:rsidRDefault="00EF6457" w:rsidP="003F4573">
      <w:pPr>
        <w:pStyle w:val="Vietaprincipal"/>
        <w:rPr>
          <w:ins w:id="1231" w:author="Monica Maria Garro Lopez" w:date="2025-03-21T09:36:00Z"/>
          <w:rStyle w:val="Textoennegrita"/>
          <w:b/>
          <w:bCs/>
        </w:rPr>
      </w:pPr>
      <w:r w:rsidRPr="003F4573">
        <w:rPr>
          <w:rStyle w:val="Textoennegrita"/>
          <w:rPrChange w:id="1232" w:author="Monica Maria Garro Lopez" w:date="2025-03-21T09:36:00Z">
            <w:rPr>
              <w:b w:val="0"/>
              <w:bCs w:val="0"/>
            </w:rPr>
          </w:rPrChange>
        </w:rPr>
        <w:t>Datos maestros</w:t>
      </w:r>
      <w:del w:id="1233" w:author="Monica Maria Garro Lopez" w:date="2025-03-07T08:11:00Z">
        <w:r w:rsidRPr="003F4573" w:rsidDel="00D550EF">
          <w:rPr>
            <w:rStyle w:val="Textoennegrita"/>
            <w:b/>
            <w:bCs/>
            <w:rPrChange w:id="1234" w:author="Monica Maria Garro Lopez" w:date="2025-03-21T09:36:00Z">
              <w:rPr/>
            </w:rPrChange>
          </w:rPr>
          <w:delText>:</w:delText>
        </w:r>
      </w:del>
      <w:ins w:id="1235" w:author="Monica Maria Garro Lopez" w:date="2025-03-07T08:11:00Z">
        <w:r w:rsidR="00D550EF" w:rsidRPr="003F4573">
          <w:rPr>
            <w:rStyle w:val="Textoennegrita"/>
            <w:b/>
            <w:bCs/>
            <w:rPrChange w:id="1236" w:author="Monica Maria Garro Lopez" w:date="2025-03-21T09:36:00Z">
              <w:rPr/>
            </w:rPrChange>
          </w:rPr>
          <w:t>.</w:t>
        </w:r>
      </w:ins>
      <w:r w:rsidRPr="003F4573">
        <w:rPr>
          <w:rStyle w:val="Textoennegrita"/>
          <w:b/>
          <w:bCs/>
          <w:rPrChange w:id="1237" w:author="Monica Maria Garro Lopez" w:date="2025-03-21T09:36:00Z">
            <w:rPr/>
          </w:rPrChange>
        </w:rPr>
        <w:t xml:space="preserve"> </w:t>
      </w:r>
      <w:ins w:id="1238" w:author="Monica Maria Garro Lopez" w:date="2025-03-07T08:11:00Z">
        <w:r w:rsidR="00D550EF" w:rsidRPr="003F4573">
          <w:rPr>
            <w:rStyle w:val="Textoennegrita"/>
            <w:rPrChange w:id="1239" w:author="Monica Maria Garro Lopez" w:date="2025-03-21T09:36:00Z">
              <w:rPr/>
            </w:rPrChange>
          </w:rPr>
          <w:t>R</w:t>
        </w:r>
      </w:ins>
      <w:del w:id="1240" w:author="Monica Maria Garro Lopez" w:date="2025-03-07T08:11:00Z">
        <w:r w:rsidR="009064DF" w:rsidRPr="003F4573" w:rsidDel="00D550EF">
          <w:rPr>
            <w:rStyle w:val="Textoennegrita"/>
            <w:rPrChange w:id="1241" w:author="Monica Maria Garro Lopez" w:date="2025-03-21T09:36:00Z">
              <w:rPr/>
            </w:rPrChange>
          </w:rPr>
          <w:delText>r</w:delText>
        </w:r>
      </w:del>
      <w:r w:rsidRPr="003F4573">
        <w:rPr>
          <w:rStyle w:val="Textoennegrita"/>
          <w:rPrChange w:id="1242" w:author="Monica Maria Garro Lopez" w:date="2025-03-21T09:36:00Z">
            <w:rPr/>
          </w:rPrChange>
        </w:rPr>
        <w:t xml:space="preserve">epresentan las </w:t>
      </w:r>
      <w:r w:rsidRPr="00580BA2">
        <w:rPr>
          <w:rStyle w:val="Textoennegrita"/>
          <w:b/>
          <w:bCs/>
          <w:rPrChange w:id="1243" w:author="Monica Maria Garro Lopez" w:date="2025-03-21T09:37:00Z">
            <w:rPr/>
          </w:rPrChange>
        </w:rPr>
        <w:t>entidades fundamentales de una empresa</w:t>
      </w:r>
      <w:r w:rsidRPr="003F4573">
        <w:rPr>
          <w:rStyle w:val="Textoennegrita"/>
          <w:rPrChange w:id="1244" w:author="Monica Maria Garro Lopez" w:date="2025-03-21T09:36:00Z">
            <w:rPr/>
          </w:rPrChange>
        </w:rPr>
        <w:t xml:space="preserve">, como clientes, productos o proveedores. Constituyen la base para que las otras </w:t>
      </w:r>
      <w:r w:rsidRPr="003F4573">
        <w:rPr>
          <w:rStyle w:val="Textoennegrita"/>
          <w:rPrChange w:id="1245" w:author="Monica Maria Garro Lopez" w:date="2025-03-21T09:36:00Z">
            <w:rPr/>
          </w:rPrChange>
        </w:rPr>
        <w:lastRenderedPageBreak/>
        <w:t>categorías de datos tengan un significado útil, y suelen estar gestionados por diferentes departamentos.</w:t>
      </w:r>
    </w:p>
    <w:p w14:paraId="0E517096" w14:textId="77777777" w:rsidR="003F4573" w:rsidRPr="003F4573" w:rsidRDefault="003F4573">
      <w:pPr>
        <w:pStyle w:val="Vietaprincipal"/>
        <w:numPr>
          <w:ilvl w:val="0"/>
          <w:numId w:val="0"/>
        </w:numPr>
        <w:ind w:left="720"/>
        <w:rPr>
          <w:rStyle w:val="Textoennegrita"/>
          <w:rPrChange w:id="1246" w:author="Monica Maria Garro Lopez" w:date="2025-03-21T09:36:00Z">
            <w:rPr/>
          </w:rPrChange>
        </w:rPr>
        <w:pPrChange w:id="1247" w:author="Monica Maria Garro Lopez" w:date="2025-03-21T09:36:00Z">
          <w:pPr>
            <w:numPr>
              <w:numId w:val="4"/>
            </w:numPr>
            <w:suppressAutoHyphens w:val="0"/>
            <w:ind w:left="720" w:hanging="360"/>
          </w:pPr>
        </w:pPrChange>
      </w:pPr>
    </w:p>
    <w:p w14:paraId="68A2CA15" w14:textId="6558DA4B" w:rsidR="00EF6457" w:rsidRDefault="00EF6457" w:rsidP="003F4573">
      <w:pPr>
        <w:pStyle w:val="Vietaprincipal"/>
        <w:rPr>
          <w:ins w:id="1248" w:author="Monica Maria Garro Lopez" w:date="2025-03-21T09:36:00Z"/>
        </w:rPr>
      </w:pPr>
      <w:r w:rsidRPr="003F4573">
        <w:t>Datos transaccionales</w:t>
      </w:r>
      <w:ins w:id="1249" w:author="Monica Maria Garro Lopez" w:date="2025-03-07T08:18:00Z">
        <w:r w:rsidR="00D550EF" w:rsidRPr="003F4573">
          <w:t xml:space="preserve">. </w:t>
        </w:r>
      </w:ins>
      <w:del w:id="1250" w:author="Monica Maria Garro Lopez" w:date="2025-03-07T08:18:00Z">
        <w:r w:rsidRPr="003F4573" w:rsidDel="00D550EF">
          <w:rPr>
            <w:b w:val="0"/>
            <w:bCs w:val="0"/>
            <w:rPrChange w:id="1251" w:author="Monica Maria Garro Lopez" w:date="2025-03-21T09:36:00Z">
              <w:rPr/>
            </w:rPrChange>
          </w:rPr>
          <w:delText xml:space="preserve">: </w:delText>
        </w:r>
        <w:r w:rsidR="009064DF" w:rsidRPr="003F4573" w:rsidDel="00D550EF">
          <w:rPr>
            <w:b w:val="0"/>
            <w:bCs w:val="0"/>
            <w:rPrChange w:id="1252" w:author="Monica Maria Garro Lopez" w:date="2025-03-21T09:36:00Z">
              <w:rPr/>
            </w:rPrChange>
          </w:rPr>
          <w:delText>s</w:delText>
        </w:r>
      </w:del>
      <w:ins w:id="1253" w:author="Monica Maria Garro Lopez" w:date="2025-03-07T08:18:00Z">
        <w:r w:rsidR="00D550EF" w:rsidRPr="003F4573">
          <w:rPr>
            <w:b w:val="0"/>
            <w:bCs w:val="0"/>
            <w:rPrChange w:id="1254" w:author="Monica Maria Garro Lopez" w:date="2025-03-21T09:36:00Z">
              <w:rPr/>
            </w:rPrChange>
          </w:rPr>
          <w:t>S</w:t>
        </w:r>
      </w:ins>
      <w:r w:rsidRPr="003F4573">
        <w:rPr>
          <w:b w:val="0"/>
          <w:bCs w:val="0"/>
          <w:rPrChange w:id="1255" w:author="Monica Maria Garro Lopez" w:date="2025-03-21T09:36:00Z">
            <w:rPr/>
          </w:rPrChange>
        </w:rPr>
        <w:t xml:space="preserve">on aquellos </w:t>
      </w:r>
      <w:r w:rsidRPr="00580BA2">
        <w:t>generados por las aplicaciones internas y externas</w:t>
      </w:r>
      <w:r w:rsidRPr="003F4573">
        <w:rPr>
          <w:b w:val="0"/>
          <w:bCs w:val="0"/>
          <w:rPrChange w:id="1256" w:author="Monica Maria Garro Lopez" w:date="2025-03-21T09:36:00Z">
            <w:rPr/>
          </w:rPrChange>
        </w:rPr>
        <w:t xml:space="preserve"> al ejecutar procesos empresariales. Incluyen datos relacionados con personas y procesos, proporcionando información valiosa para optimizar operaciones y estrategias comerciales.</w:t>
      </w:r>
    </w:p>
    <w:p w14:paraId="1CBB6B1B" w14:textId="77777777" w:rsidR="003F4573" w:rsidRPr="00AB6377" w:rsidRDefault="003F4573">
      <w:pPr>
        <w:pStyle w:val="Vietaprincipal"/>
        <w:numPr>
          <w:ilvl w:val="0"/>
          <w:numId w:val="0"/>
        </w:numPr>
        <w:pPrChange w:id="1257" w:author="Monica Maria Garro Lopez" w:date="2025-03-21T09:36:00Z">
          <w:pPr>
            <w:numPr>
              <w:numId w:val="4"/>
            </w:numPr>
            <w:suppressAutoHyphens w:val="0"/>
            <w:ind w:left="720" w:hanging="360"/>
          </w:pPr>
        </w:pPrChange>
      </w:pPr>
    </w:p>
    <w:p w14:paraId="482F7C97" w14:textId="78DBFBB8" w:rsidR="00EF6457" w:rsidRPr="003F4573" w:rsidRDefault="00EF6457">
      <w:pPr>
        <w:pStyle w:val="Vietaprincipal"/>
        <w:pPrChange w:id="1258" w:author="Monica Maria Garro Lopez" w:date="2025-03-21T09:35:00Z">
          <w:pPr>
            <w:numPr>
              <w:numId w:val="4"/>
            </w:numPr>
            <w:suppressAutoHyphens w:val="0"/>
            <w:ind w:left="720" w:hanging="360"/>
          </w:pPr>
        </w:pPrChange>
      </w:pPr>
      <w:r w:rsidRPr="007903C1">
        <w:t>Datos analíticos</w:t>
      </w:r>
      <w:ins w:id="1259" w:author="Monica Maria Garro Lopez" w:date="2025-03-07T08:24:00Z">
        <w:r w:rsidR="0034681A" w:rsidRPr="003F4573">
          <w:rPr>
            <w:b w:val="0"/>
            <w:bCs w:val="0"/>
          </w:rPr>
          <w:t xml:space="preserve">. </w:t>
        </w:r>
        <w:r w:rsidR="0034681A" w:rsidRPr="00580BA2">
          <w:t>D</w:t>
        </w:r>
      </w:ins>
      <w:del w:id="1260" w:author="Monica Maria Garro Lopez" w:date="2025-03-07T08:24:00Z">
        <w:r w:rsidRPr="00580BA2" w:rsidDel="0034681A">
          <w:delText xml:space="preserve">: </w:delText>
        </w:r>
        <w:r w:rsidR="009064DF" w:rsidRPr="00580BA2" w:rsidDel="0034681A">
          <w:delText>d</w:delText>
        </w:r>
      </w:del>
      <w:r w:rsidRPr="00580BA2">
        <w:t>erivados de las categorías anteriores</w:t>
      </w:r>
      <w:r w:rsidRPr="003F4573">
        <w:rPr>
          <w:b w:val="0"/>
          <w:bCs w:val="0"/>
        </w:rPr>
        <w:t xml:space="preserve">, estos datos ofrecen perspectivas profundas sobre las entidades empresariales y </w:t>
      </w:r>
      <w:r w:rsidRPr="00580BA2">
        <w:t xml:space="preserve">se combinan con datos transaccionales </w:t>
      </w:r>
      <w:r w:rsidRPr="00AB6377">
        <w:t>para generar recomendaciones</w:t>
      </w:r>
      <w:r w:rsidRPr="003F4573">
        <w:rPr>
          <w:b w:val="0"/>
          <w:bCs w:val="0"/>
        </w:rPr>
        <w:t xml:space="preserve"> que pueden ser implementadas tras la debida diligencia </w:t>
      </w:r>
      <w:sdt>
        <w:sdtPr>
          <w:rPr>
            <w:b w:val="0"/>
            <w:bCs w:val="0"/>
            <w:color w:val="000000"/>
          </w:rPr>
          <w:tag w:val="MENDELEY_CITATION_v3_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"/>
          <w:id w:val="-588542379"/>
          <w:placeholder>
            <w:docPart w:val="DefaultPlaceholder_-1854013440"/>
          </w:placeholder>
        </w:sdtPr>
        <w:sdtEndPr/>
        <w:sdtContent>
          <w:ins w:id="1261" w:author="Monica Maria Garro Lopez" w:date="2025-03-21T16:07:00Z">
            <w:r w:rsidR="00415AEC" w:rsidRPr="00415AEC">
              <w:rPr>
                <w:rFonts w:eastAsia="Times New Roman"/>
                <w:b w:val="0"/>
                <w:color w:val="000000"/>
                <w:rPrChange w:id="1262" w:author="Monica Maria Garro Lopez" w:date="2025-03-21T16:07:00Z">
                  <w:rPr>
                    <w:rFonts w:eastAsia="Times New Roman"/>
                  </w:rPr>
                </w:rPrChange>
              </w:rPr>
              <w:t>(</w:t>
            </w:r>
            <w:proofErr w:type="spellStart"/>
            <w:r w:rsidR="00415AEC" w:rsidRPr="00415AEC">
              <w:rPr>
                <w:rFonts w:eastAsia="Times New Roman"/>
                <w:b w:val="0"/>
                <w:color w:val="000000"/>
                <w:rPrChange w:id="1263" w:author="Monica Maria Garro Lopez" w:date="2025-03-21T16:07:00Z">
                  <w:rPr>
                    <w:rFonts w:eastAsia="Times New Roman"/>
                  </w:rPr>
                </w:rPrChange>
              </w:rPr>
              <w:t>Tomcy</w:t>
            </w:r>
            <w:proofErr w:type="spellEnd"/>
            <w:r w:rsidR="00415AEC" w:rsidRPr="00415AEC">
              <w:rPr>
                <w:rFonts w:eastAsia="Times New Roman"/>
                <w:b w:val="0"/>
                <w:color w:val="000000"/>
                <w:rPrChange w:id="1264" w:author="Monica Maria Garro Lopez" w:date="2025-03-21T16:07:00Z">
                  <w:rPr>
                    <w:rFonts w:eastAsia="Times New Roman"/>
                  </w:rPr>
                </w:rPrChange>
              </w:rPr>
              <w:t xml:space="preserve"> &amp; Pankaj, 2017)</w:t>
            </w:r>
          </w:ins>
          <w:del w:id="1265" w:author="Monica Maria Garro Lopez" w:date="2025-03-07T10:46:00Z">
            <w:r w:rsidR="003A0AFC" w:rsidRPr="00415AEC" w:rsidDel="00AF12DE">
              <w:rPr>
                <w:b w:val="0"/>
                <w:bCs w:val="0"/>
                <w:color w:val="000000"/>
                <w:rPrChange w:id="1266" w:author="Monica Maria Garro Lopez" w:date="2025-03-21T16:07:00Z">
                  <w:rPr>
                    <w:rFonts w:eastAsia="Times New Roman"/>
                    <w:color w:val="000000"/>
                  </w:rPr>
                </w:rPrChange>
              </w:rPr>
              <w:delText>(Tomcy &amp; Pankaj, 2017)</w:delText>
            </w:r>
          </w:del>
        </w:sdtContent>
      </w:sdt>
      <w:r w:rsidR="00780ABC" w:rsidRPr="003F4573">
        <w:rPr>
          <w:b w:val="0"/>
          <w:bCs w:val="0"/>
        </w:rPr>
        <w:t>.</w:t>
      </w:r>
    </w:p>
    <w:p w14:paraId="60CB9B73" w14:textId="537DADB2" w:rsidR="00EF6457" w:rsidRDefault="00EF6457" w:rsidP="00EF6457">
      <w:r>
        <w:t xml:space="preserve">La correcta gestión de estos datos es fundamental para el éxito organizacional. Aquí entra en juego la </w:t>
      </w:r>
      <w:r w:rsidRPr="00245AEA">
        <w:rPr>
          <w:bCs/>
        </w:rPr>
        <w:t>Gestión de Datos Empresariales (</w:t>
      </w:r>
      <w:r w:rsidRPr="00EB68F8">
        <w:rPr>
          <w:bCs/>
          <w:i/>
          <w:iCs/>
        </w:rPr>
        <w:t>Enterprise Data Management,</w:t>
      </w:r>
      <w:r w:rsidRPr="00245AEA">
        <w:rPr>
          <w:bCs/>
        </w:rPr>
        <w:t xml:space="preserve"> EDM)</w:t>
      </w:r>
      <w:r>
        <w:t>, como estrategia integral para definir, integrar y recuperar datos de una organización y así crear una cultura basada en datos confiables. Este proceso no solo garantiza la calidad de los datos, sino que también establece políticas y responsabilidades claras sobre su manejo, resolviendo conflictos entre departamentos con intereses diversos.</w:t>
      </w:r>
    </w:p>
    <w:p w14:paraId="687F234B" w14:textId="719269F4" w:rsidR="00971E13" w:rsidDel="00580BA2" w:rsidRDefault="00971E13" w:rsidP="00EF6457">
      <w:pPr>
        <w:rPr>
          <w:del w:id="1267" w:author="Monica Maria Garro Lopez" w:date="2025-03-21T09:40:00Z"/>
        </w:rPr>
      </w:pPr>
      <w:bookmarkStart w:id="1268" w:name="_Toc193462891"/>
      <w:bookmarkStart w:id="1269" w:name="_Toc193465078"/>
      <w:bookmarkStart w:id="1270" w:name="_Toc193466272"/>
      <w:bookmarkStart w:id="1271" w:name="_Toc193466504"/>
      <w:bookmarkStart w:id="1272" w:name="_Toc193466811"/>
      <w:bookmarkEnd w:id="1268"/>
      <w:bookmarkEnd w:id="1269"/>
      <w:bookmarkEnd w:id="1270"/>
      <w:bookmarkEnd w:id="1271"/>
      <w:bookmarkEnd w:id="1272"/>
    </w:p>
    <w:p w14:paraId="0654009A" w14:textId="7C541BF9" w:rsidR="00AC3310" w:rsidRPr="00EB68F8" w:rsidRDefault="00993577" w:rsidP="00AC3310">
      <w:pPr>
        <w:pStyle w:val="Ttulo3"/>
        <w:numPr>
          <w:ilvl w:val="2"/>
          <w:numId w:val="2"/>
        </w:numPr>
        <w:suppressAutoHyphens w:val="0"/>
        <w:rPr>
          <w:i/>
          <w:iCs/>
        </w:rPr>
      </w:pPr>
      <w:bookmarkStart w:id="1273" w:name="_Toc193466812"/>
      <w:r>
        <w:t>¿</w:t>
      </w:r>
      <w:r w:rsidR="00AC3310">
        <w:t xml:space="preserve">Qué es un </w:t>
      </w:r>
      <w:r w:rsidR="004C0364" w:rsidRPr="004C0364">
        <w:rPr>
          <w:i/>
          <w:iCs/>
        </w:rPr>
        <w:t>Data Lake</w:t>
      </w:r>
      <w:r>
        <w:rPr>
          <w:i/>
          <w:iCs/>
        </w:rPr>
        <w:t>?</w:t>
      </w:r>
      <w:bookmarkEnd w:id="1273"/>
    </w:p>
    <w:p w14:paraId="5FA7DAD3" w14:textId="0D95006F" w:rsidR="00AC3310" w:rsidRDefault="00AC3310">
      <w:pPr>
        <w:spacing w:before="240"/>
        <w:pPrChange w:id="1274" w:author="Monica Maria Garro Lopez" w:date="2025-03-21T11:27:00Z">
          <w:pPr/>
        </w:pPrChange>
      </w:pPr>
      <w:r>
        <w:t xml:space="preserve">Un </w:t>
      </w:r>
      <w:r w:rsidR="004C0364" w:rsidRPr="004C0364">
        <w:rPr>
          <w:i/>
          <w:iCs/>
        </w:rPr>
        <w:t>Data Lake</w:t>
      </w:r>
      <w:r w:rsidRPr="00EB68F8">
        <w:rPr>
          <w:i/>
          <w:iCs/>
        </w:rPr>
        <w:t xml:space="preserve"> </w:t>
      </w:r>
      <w:r>
        <w:rPr>
          <w:rFonts w:ascii="Helvetica Neue" w:eastAsia="Helvetica Neue" w:hAnsi="Helvetica Neue" w:cs="Helvetica Neue"/>
          <w:color w:val="181818"/>
        </w:rPr>
        <w:t xml:space="preserve">(en español, </w:t>
      </w:r>
      <w:del w:id="1275" w:author="Monica Maria Garro Lopez" w:date="2025-03-18T16:38:00Z">
        <w:r w:rsidDel="00D42E4D">
          <w:rPr>
            <w:rFonts w:ascii="Helvetica Neue" w:eastAsia="Helvetica Neue" w:hAnsi="Helvetica Neue" w:cs="Helvetica Neue"/>
            <w:color w:val="181818"/>
          </w:rPr>
          <w:delText>“</w:delText>
        </w:r>
      </w:del>
      <w:ins w:id="1276" w:author="Monica Maria Garro Lopez" w:date="2025-03-18T16:38:00Z">
        <w:r w:rsidR="00D42E4D">
          <w:rPr>
            <w:rFonts w:ascii="Helvetica Neue" w:eastAsia="Helvetica Neue" w:hAnsi="Helvetica Neue" w:cs="Helvetica Neue"/>
            <w:color w:val="181818"/>
          </w:rPr>
          <w:t>“</w:t>
        </w:r>
      </w:ins>
      <w:r>
        <w:rPr>
          <w:rFonts w:ascii="Helvetica Neue" w:eastAsia="Helvetica Neue" w:hAnsi="Helvetica Neue" w:cs="Helvetica Neue"/>
          <w:color w:val="181818"/>
        </w:rPr>
        <w:t>lagos de datos</w:t>
      </w:r>
      <w:del w:id="1277" w:author="Monica Maria Garro Lopez" w:date="2025-03-18T16:38:00Z">
        <w:r w:rsidDel="00D42E4D">
          <w:rPr>
            <w:rFonts w:ascii="Helvetica Neue" w:eastAsia="Helvetica Neue" w:hAnsi="Helvetica Neue" w:cs="Helvetica Neue"/>
            <w:color w:val="181818"/>
          </w:rPr>
          <w:delText>”</w:delText>
        </w:r>
      </w:del>
      <w:ins w:id="1278" w:author="Monica Maria Garro Lopez" w:date="2025-03-18T16:38:00Z">
        <w:r w:rsidR="00D42E4D">
          <w:rPr>
            <w:rFonts w:ascii="Helvetica Neue" w:eastAsia="Helvetica Neue" w:hAnsi="Helvetica Neue" w:cs="Helvetica Neue"/>
            <w:color w:val="181818"/>
          </w:rPr>
          <w:t>”</w:t>
        </w:r>
      </w:ins>
      <w:r>
        <w:rPr>
          <w:rFonts w:ascii="Helvetica Neue" w:eastAsia="Helvetica Neue" w:hAnsi="Helvetica Neue" w:cs="Helvetica Neue"/>
          <w:color w:val="181818"/>
        </w:rPr>
        <w:t>)</w:t>
      </w:r>
      <w:r>
        <w:t xml:space="preserve"> es un </w:t>
      </w:r>
      <w:r w:rsidRPr="00EB68F8">
        <w:rPr>
          <w:b/>
          <w:bCs/>
        </w:rPr>
        <w:t>sistema de almacenamiento centralizado diseñado para gestionar grandes volúmenes de datos en su estado bruto</w:t>
      </w:r>
      <w:r>
        <w:t xml:space="preserve">, sin necesidad de estructurarlos previamente. Este sistema puede albergar información proveniente de múltiples fuentes empresariales, incluyendo datos estructurados, semiestructurados y no estructurados, como bases de datos, </w:t>
      </w:r>
      <w:r w:rsidRPr="00EB68F8">
        <w:rPr>
          <w:i/>
          <w:iCs/>
        </w:rPr>
        <w:t>logs</w:t>
      </w:r>
      <w:r>
        <w:t xml:space="preserve"> de aplicaciones, archivos multimedia, entre otros. Su principal ventaja radica en su enfoque económico y flexible, lo que permite a las organizaciones almacenar y procesar datos de manera eficiente para futuras consultas y análisis.</w:t>
      </w:r>
    </w:p>
    <w:p w14:paraId="4582CA69" w14:textId="4BEEB38C" w:rsidR="00AC3310" w:rsidRDefault="00AC3310" w:rsidP="00AC3310">
      <w:pPr>
        <w:spacing w:before="240" w:after="240"/>
      </w:pPr>
      <w:r>
        <w:t xml:space="preserve">A diferencia de otros repositorios de datos, como los </w:t>
      </w:r>
      <w:r w:rsidR="008A3BCE" w:rsidRPr="008A3BCE">
        <w:rPr>
          <w:i/>
          <w:iCs/>
        </w:rPr>
        <w:t xml:space="preserve">Data </w:t>
      </w:r>
      <w:proofErr w:type="spellStart"/>
      <w:r w:rsidR="008A3BCE" w:rsidRPr="008A3BCE">
        <w:rPr>
          <w:i/>
          <w:iCs/>
        </w:rPr>
        <w:t>Warehouses</w:t>
      </w:r>
      <w:proofErr w:type="spellEnd"/>
      <w:r>
        <w:t xml:space="preserve">, los </w:t>
      </w:r>
      <w:r w:rsidR="004C0364" w:rsidRPr="004C0364">
        <w:rPr>
          <w:i/>
          <w:iCs/>
        </w:rPr>
        <w:t xml:space="preserve">Data </w:t>
      </w:r>
      <w:proofErr w:type="spellStart"/>
      <w:r w:rsidR="004C0364" w:rsidRPr="004C0364">
        <w:rPr>
          <w:i/>
          <w:iCs/>
        </w:rPr>
        <w:t>Lake</w:t>
      </w:r>
      <w:r w:rsidR="008A3BCE" w:rsidRPr="008A3BCE">
        <w:rPr>
          <w:i/>
          <w:iCs/>
        </w:rPr>
        <w:t>s</w:t>
      </w:r>
      <w:proofErr w:type="spellEnd"/>
      <w:r>
        <w:t xml:space="preserve"> se enfocan en almacenar datos en su formato nativo, permitiendo su transformación y análisis posterior según las necesidades específicas. Esto brinda una flexibilidad significativa para implementar casos de uso como el aprendizaje automático, análisis en tiempo real y descubrimientos ad hoc </w:t>
      </w:r>
      <w:sdt>
        <w:sdtPr>
          <w:rPr>
            <w:color w:val="000000"/>
          </w:rPr>
          <w:tag w:val="MENDELEY_CITATION_v3_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"/>
          <w:id w:val="1353690073"/>
          <w:placeholder>
            <w:docPart w:val="DefaultPlaceholder_-1854013440"/>
          </w:placeholder>
        </w:sdtPr>
        <w:sdtEndPr/>
        <w:sdtContent>
          <w:ins w:id="1279" w:author="Monica Maria Garro Lopez" w:date="2025-03-21T16:07:00Z">
            <w:r w:rsidR="00415AEC" w:rsidRPr="00415AEC">
              <w:rPr>
                <w:color w:val="000000"/>
              </w:rPr>
              <w:t>(</w:t>
            </w:r>
            <w:proofErr w:type="spellStart"/>
            <w:r w:rsidR="00415AEC" w:rsidRPr="00415AEC">
              <w:rPr>
                <w:color w:val="000000"/>
              </w:rPr>
              <w:t>Mckendrick</w:t>
            </w:r>
            <w:proofErr w:type="spellEnd"/>
            <w:r w:rsidR="00415AEC" w:rsidRPr="00415AEC">
              <w:rPr>
                <w:color w:val="000000"/>
              </w:rPr>
              <w:t>, 2020).</w:t>
            </w:r>
          </w:ins>
          <w:del w:id="1280" w:author="Monica Maria Garro Lopez" w:date="2025-03-07T10:46:00Z">
            <w:r w:rsidR="003A0AFC" w:rsidRPr="00415AEC" w:rsidDel="00AF12DE">
              <w:rPr>
                <w:color w:val="000000"/>
              </w:rPr>
              <w:delText>(Mckendrick, 2020).</w:delText>
            </w:r>
          </w:del>
        </w:sdtContent>
      </w:sdt>
    </w:p>
    <w:p w14:paraId="459BFE5A" w14:textId="42ACF611" w:rsidR="00AC3310" w:rsidRDefault="00AC3310" w:rsidP="00AC3310">
      <w:pPr>
        <w:spacing w:before="240" w:after="240"/>
      </w:pPr>
      <w:r>
        <w:t xml:space="preserve">Desde una perspectiva técnica, </w:t>
      </w:r>
      <w:r w:rsidR="00993577">
        <w:t>este modelo</w:t>
      </w:r>
      <w:r w:rsidR="00A83EDE">
        <w:t xml:space="preserve"> </w:t>
      </w:r>
      <w:r>
        <w:t xml:space="preserve">suele </w:t>
      </w:r>
      <w:r w:rsidRPr="00EB68F8">
        <w:rPr>
          <w:b/>
          <w:bCs/>
        </w:rPr>
        <w:t>construirse sobre infraestructuras distribuidas</w:t>
      </w:r>
      <w:r>
        <w:t xml:space="preserve">, como </w:t>
      </w:r>
      <w:r w:rsidRPr="00EB68F8">
        <w:rPr>
          <w:i/>
          <w:iCs/>
        </w:rPr>
        <w:t>Hadoop</w:t>
      </w:r>
      <w:r>
        <w:t xml:space="preserve"> o sistemas en la nube, </w:t>
      </w:r>
      <w:r w:rsidRPr="00EB68F8">
        <w:rPr>
          <w:b/>
          <w:bCs/>
        </w:rPr>
        <w:t>permitiendo escalabilidad y acceso a grandes volúmenes de datos a un cost</w:t>
      </w:r>
      <w:r w:rsidR="009064DF">
        <w:rPr>
          <w:b/>
          <w:bCs/>
        </w:rPr>
        <w:t>e</w:t>
      </w:r>
      <w:r w:rsidRPr="00EB68F8">
        <w:rPr>
          <w:b/>
          <w:bCs/>
        </w:rPr>
        <w:t xml:space="preserve"> relativamente bajo</w:t>
      </w:r>
      <w:r w:rsidR="00E87916">
        <w:rPr>
          <w:bCs/>
          <w:color w:val="000000"/>
        </w:rPr>
        <w:t xml:space="preserve"> </w:t>
      </w:r>
      <w:sdt>
        <w:sdtPr>
          <w:rPr>
            <w:bCs/>
            <w:color w:val="000000"/>
          </w:rPr>
          <w:tag w:val="MENDELEY_CITATION_v3_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"/>
          <w:id w:val="-838932412"/>
          <w:placeholder>
            <w:docPart w:val="DefaultPlaceholder_-1854013440"/>
          </w:placeholder>
        </w:sdtPr>
        <w:sdtEndPr/>
        <w:sdtContent>
          <w:ins w:id="1281" w:author="Monica Maria Garro Lopez" w:date="2025-03-21T16:07:00Z">
            <w:r w:rsidR="00415AEC" w:rsidRPr="00415AEC">
              <w:rPr>
                <w:bCs/>
                <w:color w:val="000000"/>
              </w:rPr>
              <w:t>(</w:t>
            </w:r>
            <w:proofErr w:type="spellStart"/>
            <w:r w:rsidR="00415AEC" w:rsidRPr="00415AEC">
              <w:rPr>
                <w:bCs/>
                <w:color w:val="000000"/>
              </w:rPr>
              <w:t>Divya</w:t>
            </w:r>
            <w:proofErr w:type="spellEnd"/>
            <w:r w:rsidR="00415AEC" w:rsidRPr="00415AEC">
              <w:rPr>
                <w:bCs/>
                <w:color w:val="000000"/>
              </w:rPr>
              <w:t xml:space="preserve"> Meena et al., 2016)</w:t>
            </w:r>
          </w:ins>
          <w:del w:id="1282" w:author="Monica Maria Garro Lopez" w:date="2025-03-07T10:46:00Z">
            <w:r w:rsidR="003A0AFC" w:rsidRPr="00415AEC" w:rsidDel="00AF12DE">
              <w:rPr>
                <w:bCs/>
                <w:color w:val="000000"/>
              </w:rPr>
              <w:delText>(Divya Meena et al., 2016)</w:delText>
            </w:r>
          </w:del>
        </w:sdtContent>
      </w:sdt>
    </w:p>
    <w:p w14:paraId="0C79A53B" w14:textId="4132B693" w:rsidR="00AC3310" w:rsidDel="00AB6377" w:rsidRDefault="00AC3310" w:rsidP="00AC3310">
      <w:pPr>
        <w:spacing w:before="240" w:after="240"/>
        <w:rPr>
          <w:del w:id="1283" w:author="Monica Maria Garro Lopez" w:date="2025-03-21T11:12:00Z"/>
        </w:rPr>
      </w:pPr>
      <w:r>
        <w:t xml:space="preserve">Además, </w:t>
      </w:r>
      <w:r w:rsidR="00A83EDE">
        <w:t>estos fomentan</w:t>
      </w:r>
      <w:r>
        <w:t xml:space="preserve"> la democratización del acceso a los datos, permitiendo que diferentes áreas de la organización, desde analistas de datos hasta científicos de datos, trabajen directamente con la información en bruto. Sin embargo, la ausencia de </w:t>
      </w:r>
      <w:r w:rsidR="00FD16CA">
        <w:t xml:space="preserve">gestión </w:t>
      </w:r>
      <w:r w:rsidR="00FD16CA">
        <w:lastRenderedPageBreak/>
        <w:t xml:space="preserve">de la </w:t>
      </w:r>
      <w:proofErr w:type="spellStart"/>
      <w:r w:rsidR="00FD16CA" w:rsidRPr="00EB68F8">
        <w:rPr>
          <w:i/>
          <w:iCs/>
        </w:rPr>
        <w:t>metadata</w:t>
      </w:r>
      <w:proofErr w:type="spellEnd"/>
      <w:r w:rsidR="00FD16CA">
        <w:t xml:space="preserve">, una mala gestión y clasificación de un gran volumen de los datos </w:t>
      </w:r>
      <w:r>
        <w:t xml:space="preserve">puede convertirlos en </w:t>
      </w:r>
      <w:del w:id="1284" w:author="Monica Maria Garro Lopez" w:date="2025-03-18T16:38:00Z">
        <w:r w:rsidDel="00D42E4D">
          <w:delText>"</w:delText>
        </w:r>
      </w:del>
      <w:ins w:id="1285" w:author="Monica Maria Garro Lopez" w:date="2025-03-18T16:38:00Z">
        <w:r w:rsidR="00D42E4D">
          <w:t>“</w:t>
        </w:r>
      </w:ins>
      <w:r w:rsidR="00FD16CA" w:rsidRPr="00FD16CA">
        <w:t xml:space="preserve"> </w:t>
      </w:r>
      <w:r w:rsidR="00FD16CA" w:rsidRPr="00EB68F8">
        <w:rPr>
          <w:i/>
          <w:iCs/>
        </w:rPr>
        <w:t xml:space="preserve">Data </w:t>
      </w:r>
      <w:proofErr w:type="spellStart"/>
      <w:r w:rsidR="00FD16CA" w:rsidRPr="00EB68F8">
        <w:rPr>
          <w:i/>
          <w:iCs/>
        </w:rPr>
        <w:t>Swamp</w:t>
      </w:r>
      <w:proofErr w:type="spellEnd"/>
      <w:del w:id="1286" w:author="Monica Maria Garro Lopez" w:date="2025-03-18T16:38:00Z">
        <w:r w:rsidR="00FD16CA" w:rsidDel="00D42E4D">
          <w:delText>”</w:delText>
        </w:r>
      </w:del>
      <w:ins w:id="1287" w:author="Monica Maria Garro Lopez" w:date="2025-03-18T16:38:00Z">
        <w:r w:rsidR="00D42E4D">
          <w:t>”</w:t>
        </w:r>
      </w:ins>
      <w:r w:rsidR="00FD16CA">
        <w:t>.</w:t>
      </w:r>
    </w:p>
    <w:p w14:paraId="5892BB92" w14:textId="77777777" w:rsidR="00A64A88" w:rsidRDefault="00A64A88" w:rsidP="00AC3310">
      <w:pPr>
        <w:spacing w:before="240" w:after="240"/>
      </w:pPr>
    </w:p>
    <w:p w14:paraId="60141249" w14:textId="5CE5936A" w:rsidR="00A64A88" w:rsidRDefault="00A64A88" w:rsidP="00A64A88">
      <w:pPr>
        <w:keepNext/>
      </w:pPr>
      <w:r>
        <w:rPr>
          <w:noProof/>
        </w:rPr>
        <w:drawing>
          <wp:inline distT="0" distB="0" distL="0" distR="0" wp14:anchorId="2959E403" wp14:editId="788CFD43">
            <wp:extent cx="5400040" cy="2225675"/>
            <wp:effectExtent l="0" t="0" r="0" b="3175"/>
            <wp:docPr id="822643654" name="Imagen 3" descr="Data Lake vs Data Sw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Lake vs Data Swa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225675"/>
                    </a:xfrm>
                    <a:prstGeom prst="rect">
                      <a:avLst/>
                    </a:prstGeom>
                    <a:noFill/>
                    <a:ln>
                      <a:noFill/>
                    </a:ln>
                  </pic:spPr>
                </pic:pic>
              </a:graphicData>
            </a:graphic>
          </wp:inline>
        </w:drawing>
      </w:r>
    </w:p>
    <w:p w14:paraId="6E553E3E" w14:textId="6CC93854" w:rsidR="001B3C55" w:rsidRDefault="00CF01BE" w:rsidP="00EB68F8">
      <w:pPr>
        <w:pStyle w:val="Descripcin"/>
      </w:pPr>
      <w:bookmarkStart w:id="1288" w:name="_Toc193466940"/>
      <w:r w:rsidRPr="00EB68F8">
        <w:rPr>
          <w:b/>
          <w:bCs/>
        </w:rPr>
        <w:t>Figura</w:t>
      </w:r>
      <w:r w:rsidR="001B3C55" w:rsidRPr="00EB68F8">
        <w:rPr>
          <w:b/>
          <w:bCs/>
        </w:rPr>
        <w:t xml:space="preserve"> </w:t>
      </w:r>
      <w:r w:rsidR="001B3C55" w:rsidRPr="00EB68F8">
        <w:rPr>
          <w:b/>
          <w:bCs/>
        </w:rPr>
        <w:fldChar w:fldCharType="begin"/>
      </w:r>
      <w:r w:rsidR="001B3C55" w:rsidRPr="00EB68F8">
        <w:rPr>
          <w:b/>
          <w:bCs/>
        </w:rPr>
        <w:instrText xml:space="preserve"> SEQ Ilustración \* ARABIC </w:instrText>
      </w:r>
      <w:r w:rsidR="001B3C55" w:rsidRPr="00EB68F8">
        <w:rPr>
          <w:b/>
          <w:bCs/>
        </w:rPr>
        <w:fldChar w:fldCharType="separate"/>
      </w:r>
      <w:r w:rsidR="004A38FE">
        <w:rPr>
          <w:b/>
          <w:bCs/>
          <w:noProof/>
        </w:rPr>
        <w:t>3</w:t>
      </w:r>
      <w:r w:rsidR="001B3C55" w:rsidRPr="00EB68F8">
        <w:rPr>
          <w:b/>
          <w:bCs/>
        </w:rPr>
        <w:fldChar w:fldCharType="end"/>
      </w:r>
      <w:r w:rsidR="001B3C55">
        <w:t xml:space="preserve">. </w:t>
      </w:r>
      <w:r w:rsidR="001B3C55" w:rsidRPr="00D51E83">
        <w:t xml:space="preserve">Comparación entre </w:t>
      </w:r>
      <w:r w:rsidR="004C0364" w:rsidRPr="004C0364">
        <w:t>Data Lake</w:t>
      </w:r>
      <w:r w:rsidR="001B3C55" w:rsidRPr="00D51E83">
        <w:t xml:space="preserve"> y Data </w:t>
      </w:r>
      <w:proofErr w:type="spellStart"/>
      <w:r w:rsidR="001B3C55" w:rsidRPr="00D51E83">
        <w:t>Swamp</w:t>
      </w:r>
      <w:proofErr w:type="spellEnd"/>
      <w:r w:rsidR="00C54358">
        <w:t xml:space="preserve"> </w:t>
      </w:r>
      <w:sdt>
        <w:sdtPr>
          <w:rPr>
            <w:color w:val="000000"/>
          </w:rPr>
          <w:tag w:val="MENDELEY_CITATION_v3_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"/>
          <w:id w:val="-924949203"/>
          <w:placeholder>
            <w:docPart w:val="DefaultPlaceholder_-1854013440"/>
          </w:placeholder>
        </w:sdtPr>
        <w:sdtEndPr/>
        <w:sdtContent>
          <w:ins w:id="1289" w:author="Monica Maria Garro Lopez" w:date="2025-03-21T16:07:00Z">
            <w:r w:rsidR="00415AEC" w:rsidRPr="00415AEC">
              <w:rPr>
                <w:color w:val="000000"/>
              </w:rPr>
              <w:t>(</w:t>
            </w:r>
            <w:proofErr w:type="spellStart"/>
            <w:r w:rsidR="00415AEC" w:rsidRPr="00415AEC">
              <w:rPr>
                <w:color w:val="000000"/>
              </w:rPr>
              <w:t>Torreglosa</w:t>
            </w:r>
            <w:proofErr w:type="spellEnd"/>
            <w:r w:rsidR="00415AEC" w:rsidRPr="00415AEC">
              <w:rPr>
                <w:color w:val="000000"/>
              </w:rPr>
              <w:t>, 2023)</w:t>
            </w:r>
          </w:ins>
          <w:del w:id="1290" w:author="Monica Maria Garro Lopez" w:date="2025-03-07T10:46:00Z">
            <w:r w:rsidR="003A0AFC" w:rsidRPr="00415AEC" w:rsidDel="00AF12DE">
              <w:rPr>
                <w:color w:val="000000"/>
              </w:rPr>
              <w:delText>(Torreglosa, 2023)</w:delText>
            </w:r>
          </w:del>
        </w:sdtContent>
      </w:sdt>
      <w:bookmarkEnd w:id="1288"/>
    </w:p>
    <w:p w14:paraId="0657A9CD" w14:textId="2D3D7CF4" w:rsidR="00AC3310" w:rsidRDefault="00FD16CA" w:rsidP="00142FF6">
      <w:pPr>
        <w:spacing w:before="240" w:after="240"/>
      </w:pPr>
      <w:r>
        <w:t xml:space="preserve">Para comprender la </w:t>
      </w:r>
      <w:r w:rsidRPr="00EB68F8">
        <w:rPr>
          <w:b/>
          <w:bCs/>
        </w:rPr>
        <w:t xml:space="preserve">diferencia fundamental entre un </w:t>
      </w:r>
      <w:r w:rsidR="004C0364" w:rsidRPr="004C0364">
        <w:rPr>
          <w:b/>
          <w:bCs/>
          <w:i/>
          <w:iCs/>
        </w:rPr>
        <w:t>Data Lake</w:t>
      </w:r>
      <w:r w:rsidRPr="00EB68F8">
        <w:rPr>
          <w:b/>
          <w:bCs/>
        </w:rPr>
        <w:t xml:space="preserve"> y un </w:t>
      </w:r>
      <w:r w:rsidRPr="00EB68F8">
        <w:rPr>
          <w:b/>
          <w:bCs/>
          <w:i/>
          <w:iCs/>
        </w:rPr>
        <w:t xml:space="preserve">Data </w:t>
      </w:r>
      <w:proofErr w:type="spellStart"/>
      <w:r w:rsidRPr="00EB68F8">
        <w:rPr>
          <w:b/>
          <w:bCs/>
          <w:i/>
          <w:iCs/>
        </w:rPr>
        <w:t>Swamp</w:t>
      </w:r>
      <w:proofErr w:type="spellEnd"/>
      <w:r>
        <w:t xml:space="preserve">, es esencial observar cómo cada uno gestiona la organización, la calidad y la escalabilidad de los datos. Mientras que un </w:t>
      </w:r>
      <w:r w:rsidR="004C0364" w:rsidRPr="004C0364">
        <w:rPr>
          <w:b/>
          <w:bCs/>
          <w:i/>
          <w:iCs/>
        </w:rPr>
        <w:t>Data Lake</w:t>
      </w:r>
      <w:r>
        <w:t xml:space="preserve"> </w:t>
      </w:r>
      <w:r w:rsidRPr="004234A0">
        <w:t>mantiene una</w:t>
      </w:r>
      <w:r w:rsidRPr="00EB68F8">
        <w:rPr>
          <w:b/>
          <w:bCs/>
        </w:rPr>
        <w:t xml:space="preserve"> estructura organizada que facilita el acceso y el análisis </w:t>
      </w:r>
      <w:r w:rsidRPr="004234A0">
        <w:t>de los datos</w:t>
      </w:r>
      <w:r>
        <w:t xml:space="preserve">, un </w:t>
      </w:r>
      <w:r w:rsidRPr="00EB68F8">
        <w:rPr>
          <w:b/>
          <w:bCs/>
          <w:i/>
          <w:iCs/>
        </w:rPr>
        <w:t xml:space="preserve">Data </w:t>
      </w:r>
      <w:proofErr w:type="spellStart"/>
      <w:r w:rsidRPr="00EB68F8">
        <w:rPr>
          <w:b/>
          <w:bCs/>
          <w:i/>
          <w:iCs/>
        </w:rPr>
        <w:t>Swamp</w:t>
      </w:r>
      <w:proofErr w:type="spellEnd"/>
      <w:r>
        <w:t xml:space="preserve"> </w:t>
      </w:r>
      <w:r w:rsidRPr="00EB68F8">
        <w:rPr>
          <w:b/>
          <w:bCs/>
        </w:rPr>
        <w:t xml:space="preserve">carece de una gestión eficaz, </w:t>
      </w:r>
      <w:r w:rsidRPr="004234A0">
        <w:t>lo que resulta en</w:t>
      </w:r>
      <w:r w:rsidRPr="00EB68F8">
        <w:rPr>
          <w:b/>
          <w:bCs/>
        </w:rPr>
        <w:t xml:space="preserve"> datos desordenados y de difícil acceso</w:t>
      </w:r>
      <w:r>
        <w:t xml:space="preserve">. </w:t>
      </w:r>
      <w:r w:rsidR="00E16608">
        <w:t>La imagen mostrada previamente resalta estas diferencias fundamentales en la gestión de datos.</w:t>
      </w:r>
    </w:p>
    <w:p w14:paraId="55157769" w14:textId="5CD3324C" w:rsidR="00EF3666" w:rsidDel="0034681A" w:rsidRDefault="00EF3666">
      <w:pPr>
        <w:rPr>
          <w:del w:id="1291" w:author="Monica Maria Garro Lopez" w:date="2025-03-07T08:32:00Z"/>
        </w:rPr>
        <w:pPrChange w:id="1292" w:author="Monica Maria Garro Lopez" w:date="2025-03-21T11:13:00Z">
          <w:pPr>
            <w:spacing w:before="240" w:after="240"/>
          </w:pPr>
        </w:pPrChange>
      </w:pPr>
    </w:p>
    <w:p w14:paraId="29B48684" w14:textId="3FC29695" w:rsidR="002B2133" w:rsidRDefault="003906CB">
      <w:pPr>
        <w:pPrChange w:id="1293" w:author="Monica Maria Garro Lopez" w:date="2025-03-21T11:13:00Z">
          <w:pPr>
            <w:spacing w:before="240" w:after="240"/>
          </w:pPr>
        </w:pPrChange>
      </w:pPr>
      <w:r>
        <w:t xml:space="preserve">Entre las principales causas de la degradación de un </w:t>
      </w:r>
      <w:r w:rsidR="004C0364" w:rsidRPr="004C0364">
        <w:rPr>
          <w:i/>
        </w:rPr>
        <w:t>Data Lake</w:t>
      </w:r>
      <w:r>
        <w:t xml:space="preserve">, encontramos: </w:t>
      </w:r>
    </w:p>
    <w:p w14:paraId="1AD5EDB1" w14:textId="757481A4" w:rsidR="003906CB" w:rsidRDefault="003906CB">
      <w:pPr>
        <w:pStyle w:val="Prrafodelista"/>
        <w:numPr>
          <w:ilvl w:val="0"/>
          <w:numId w:val="110"/>
        </w:numPr>
        <w:pPrChange w:id="1294" w:author="Monica Maria Garro Lopez" w:date="2025-03-21T11:13:00Z">
          <w:pPr>
            <w:pStyle w:val="Prrafodelista"/>
            <w:numPr>
              <w:numId w:val="9"/>
            </w:numPr>
            <w:spacing w:before="240" w:after="240"/>
            <w:ind w:hanging="360"/>
          </w:pPr>
        </w:pPrChange>
      </w:pPr>
      <w:r w:rsidRPr="00AB6377">
        <w:rPr>
          <w:b/>
          <w:bCs/>
        </w:rPr>
        <w:t xml:space="preserve">Falta de </w:t>
      </w:r>
      <w:r w:rsidR="004F49FA" w:rsidRPr="00AB6377">
        <w:rPr>
          <w:b/>
          <w:bCs/>
        </w:rPr>
        <w:t>g</w:t>
      </w:r>
      <w:r w:rsidRPr="00AB6377">
        <w:rPr>
          <w:b/>
          <w:bCs/>
        </w:rPr>
        <w:t xml:space="preserve">obernanza de </w:t>
      </w:r>
      <w:r w:rsidR="004F49FA" w:rsidRPr="00AB6377">
        <w:rPr>
          <w:b/>
          <w:bCs/>
        </w:rPr>
        <w:t>d</w:t>
      </w:r>
      <w:r w:rsidRPr="00AB6377">
        <w:rPr>
          <w:b/>
          <w:bCs/>
        </w:rPr>
        <w:t>atos</w:t>
      </w:r>
      <w:del w:id="1295" w:author="Monica Maria Garro Lopez" w:date="2025-03-07T08:33:00Z">
        <w:r w:rsidDel="00E14DF8">
          <w:delText xml:space="preserve">: </w:delText>
        </w:r>
        <w:r w:rsidR="00BD4087" w:rsidDel="00E14DF8">
          <w:delText>s</w:delText>
        </w:r>
      </w:del>
      <w:ins w:id="1296" w:author="Monica Maria Garro Lopez" w:date="2025-03-07T08:33:00Z">
        <w:r w:rsidR="00E14DF8">
          <w:t>. S</w:t>
        </w:r>
      </w:ins>
      <w:r>
        <w:t>in políticas de gestión claras, los datos pueden volverse inconsistentes y difíciles de acceder</w:t>
      </w:r>
      <w:r w:rsidR="00BD4087">
        <w:t>.</w:t>
      </w:r>
    </w:p>
    <w:p w14:paraId="2BADC926" w14:textId="0075151E" w:rsidR="00BD4087" w:rsidDel="00AB6377" w:rsidRDefault="00BD4087">
      <w:pPr>
        <w:rPr>
          <w:del w:id="1297" w:author="Monica Maria Garro Lopez" w:date="2025-03-21T11:13:00Z"/>
        </w:rPr>
        <w:pPrChange w:id="1298" w:author="Monica Maria Garro Lopez" w:date="2025-03-21T11:13:00Z">
          <w:pPr>
            <w:pStyle w:val="Prrafodelista"/>
            <w:spacing w:before="240" w:after="240"/>
          </w:pPr>
        </w:pPrChange>
      </w:pPr>
    </w:p>
    <w:p w14:paraId="1C0C4EE3" w14:textId="744820A4" w:rsidR="003906CB" w:rsidRPr="00AB6377" w:rsidRDefault="003906CB" w:rsidP="00AB6377">
      <w:pPr>
        <w:pStyle w:val="Prrafodelista"/>
        <w:numPr>
          <w:ilvl w:val="0"/>
          <w:numId w:val="110"/>
        </w:numPr>
        <w:rPr>
          <w:ins w:id="1299" w:author="Monica Maria Garro Lopez" w:date="2025-03-21T11:14:00Z"/>
          <w:rPrChange w:id="1300" w:author="Monica Maria Garro Lopez" w:date="2025-03-21T11:14:00Z">
            <w:rPr>
              <w:ins w:id="1301" w:author="Monica Maria Garro Lopez" w:date="2025-03-21T11:14:00Z"/>
              <w:color w:val="000000"/>
            </w:rPr>
          </w:rPrChange>
        </w:rPr>
      </w:pPr>
      <w:r w:rsidRPr="00AB6377">
        <w:rPr>
          <w:b/>
          <w:bCs/>
        </w:rPr>
        <w:t xml:space="preserve">Exceso de </w:t>
      </w:r>
      <w:r w:rsidR="004F49FA" w:rsidRPr="00AB6377">
        <w:rPr>
          <w:b/>
          <w:bCs/>
        </w:rPr>
        <w:t>d</w:t>
      </w:r>
      <w:r w:rsidRPr="00AB6377">
        <w:rPr>
          <w:b/>
          <w:bCs/>
        </w:rPr>
        <w:t xml:space="preserve">atos </w:t>
      </w:r>
      <w:r w:rsidR="004F49FA" w:rsidRPr="00AB6377">
        <w:rPr>
          <w:b/>
          <w:bCs/>
        </w:rPr>
        <w:t>i</w:t>
      </w:r>
      <w:r w:rsidRPr="00AB6377">
        <w:rPr>
          <w:b/>
          <w:bCs/>
        </w:rPr>
        <w:t>rrelevantes</w:t>
      </w:r>
      <w:ins w:id="1302" w:author="Monica Maria Garro Lopez" w:date="2025-03-07T08:33:00Z">
        <w:r w:rsidR="00E14DF8">
          <w:t xml:space="preserve">. </w:t>
        </w:r>
      </w:ins>
      <w:del w:id="1303" w:author="Monica Maria Garro Lopez" w:date="2025-03-07T08:33:00Z">
        <w:r w:rsidDel="00E14DF8">
          <w:delText xml:space="preserve">: </w:delText>
        </w:r>
      </w:del>
      <w:ins w:id="1304" w:author="Monica Maria Garro Lopez" w:date="2025-03-07T08:33:00Z">
        <w:r w:rsidR="00E14DF8">
          <w:t>M</w:t>
        </w:r>
      </w:ins>
      <w:del w:id="1305" w:author="Monica Maria Garro Lopez" w:date="2025-03-07T08:33:00Z">
        <w:r w:rsidR="00BD4087" w:rsidDel="00E14DF8">
          <w:delText>m</w:delText>
        </w:r>
      </w:del>
      <w:r w:rsidR="00BD4087">
        <w:t xml:space="preserve">uchas </w:t>
      </w:r>
      <w:r>
        <w:t xml:space="preserve">organizaciones recopilan más datos de los que pueden procesar, lo que incrementa el ruido y reduce la utilidad de </w:t>
      </w:r>
      <w:r w:rsidR="00993577">
        <w:t>este modelo</w:t>
      </w:r>
      <w:r>
        <w:t xml:space="preserve"> </w:t>
      </w:r>
      <w:sdt>
        <w:sdtPr>
          <w:rPr>
            <w:color w:val="000000"/>
          </w:rPr>
          <w:tag w:val="MENDELEY_CITATION_v3_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"/>
          <w:id w:val="1601751004"/>
          <w:placeholder>
            <w:docPart w:val="DefaultPlaceholder_-1854013440"/>
          </w:placeholder>
        </w:sdtPr>
        <w:sdtEndPr/>
        <w:sdtContent>
          <w:ins w:id="1306" w:author="Monica Maria Garro Lopez" w:date="2025-03-21T16:07:00Z">
            <w:r w:rsidR="00415AEC" w:rsidRPr="00415AEC">
              <w:rPr>
                <w:color w:val="000000"/>
              </w:rPr>
              <w:t>(</w:t>
            </w:r>
            <w:proofErr w:type="spellStart"/>
            <w:r w:rsidR="00415AEC" w:rsidRPr="00415AEC">
              <w:rPr>
                <w:color w:val="000000"/>
              </w:rPr>
              <w:t>Olavsrud</w:t>
            </w:r>
            <w:proofErr w:type="spellEnd"/>
            <w:r w:rsidR="00415AEC" w:rsidRPr="00415AEC">
              <w:rPr>
                <w:color w:val="000000"/>
              </w:rPr>
              <w:t>, 2017)</w:t>
            </w:r>
          </w:ins>
          <w:del w:id="1307" w:author="Monica Maria Garro Lopez" w:date="2025-03-07T10:46:00Z">
            <w:r w:rsidR="003A0AFC" w:rsidRPr="00415AEC" w:rsidDel="00AF12DE">
              <w:rPr>
                <w:color w:val="000000"/>
              </w:rPr>
              <w:delText>(Olavsrud, 2017)</w:delText>
            </w:r>
          </w:del>
        </w:sdtContent>
      </w:sdt>
      <w:ins w:id="1308" w:author="Monica Maria Garro Lopez" w:date="2025-03-07T08:38:00Z">
        <w:r w:rsidR="00E14DF8" w:rsidRPr="00AB6377">
          <w:rPr>
            <w:color w:val="000000"/>
          </w:rPr>
          <w:t>.</w:t>
        </w:r>
      </w:ins>
    </w:p>
    <w:p w14:paraId="176BE696" w14:textId="77777777" w:rsidR="00AB6377" w:rsidRPr="00EB68F8" w:rsidRDefault="00AB6377">
      <w:pPr>
        <w:pStyle w:val="Prrafodelista"/>
        <w:pPrChange w:id="1309" w:author="Monica Maria Garro Lopez" w:date="2025-03-21T11:14:00Z">
          <w:pPr>
            <w:pStyle w:val="Prrafodelista"/>
            <w:numPr>
              <w:numId w:val="9"/>
            </w:numPr>
            <w:spacing w:before="240" w:after="240"/>
            <w:ind w:hanging="360"/>
          </w:pPr>
        </w:pPrChange>
      </w:pPr>
    </w:p>
    <w:p w14:paraId="3CCFAFFE" w14:textId="26B7DA58" w:rsidR="00BD4087" w:rsidDel="00AB6377" w:rsidRDefault="00BD4087">
      <w:pPr>
        <w:rPr>
          <w:del w:id="1310" w:author="Monica Maria Garro Lopez" w:date="2025-03-21T11:13:00Z"/>
        </w:rPr>
        <w:pPrChange w:id="1311" w:author="Monica Maria Garro Lopez" w:date="2025-03-21T11:13:00Z">
          <w:pPr>
            <w:pStyle w:val="Prrafodelista"/>
            <w:spacing w:before="240" w:after="240"/>
          </w:pPr>
        </w:pPrChange>
      </w:pPr>
    </w:p>
    <w:p w14:paraId="1F3B0BB2" w14:textId="7E9D46B4" w:rsidR="003906CB" w:rsidDel="00AB6377" w:rsidRDefault="003906CB" w:rsidP="00924948">
      <w:pPr>
        <w:pStyle w:val="Prrafodelista"/>
        <w:numPr>
          <w:ilvl w:val="0"/>
          <w:numId w:val="110"/>
        </w:numPr>
        <w:rPr>
          <w:del w:id="1312" w:author="Monica Maria Garro Lopez" w:date="2025-03-21T11:14:00Z"/>
        </w:rPr>
      </w:pPr>
      <w:r w:rsidRPr="00AB6377">
        <w:rPr>
          <w:b/>
          <w:bCs/>
        </w:rPr>
        <w:t xml:space="preserve">Ausencia de </w:t>
      </w:r>
      <w:r w:rsidR="004F49FA" w:rsidRPr="00AB6377">
        <w:rPr>
          <w:b/>
          <w:bCs/>
        </w:rPr>
        <w:t>m</w:t>
      </w:r>
      <w:r w:rsidRPr="00AB6377">
        <w:rPr>
          <w:b/>
          <w:bCs/>
        </w:rPr>
        <w:t xml:space="preserve">etadatos y </w:t>
      </w:r>
      <w:r w:rsidR="004F49FA" w:rsidRPr="00AB6377">
        <w:rPr>
          <w:b/>
          <w:bCs/>
        </w:rPr>
        <w:t>c</w:t>
      </w:r>
      <w:r w:rsidRPr="00AB6377">
        <w:rPr>
          <w:b/>
          <w:bCs/>
        </w:rPr>
        <w:t>atalogación</w:t>
      </w:r>
      <w:ins w:id="1313" w:author="Monica Maria Garro Lopez" w:date="2025-03-07T08:34:00Z">
        <w:r w:rsidR="00E14DF8">
          <w:t xml:space="preserve">. </w:t>
        </w:r>
      </w:ins>
      <w:del w:id="1314" w:author="Monica Maria Garro Lopez" w:date="2025-03-07T08:34:00Z">
        <w:r w:rsidDel="00E14DF8">
          <w:delText xml:space="preserve">: </w:delText>
        </w:r>
        <w:r w:rsidR="00BD4087" w:rsidDel="00E14DF8">
          <w:delText>s</w:delText>
        </w:r>
      </w:del>
      <w:ins w:id="1315" w:author="Monica Maria Garro Lopez" w:date="2025-03-07T08:34:00Z">
        <w:r w:rsidR="00E14DF8">
          <w:t>S</w:t>
        </w:r>
      </w:ins>
      <w:r w:rsidR="00BD4087">
        <w:t xml:space="preserve">in </w:t>
      </w:r>
      <w:r>
        <w:t xml:space="preserve">una estructura adecuada de metadatos, los usuarios no pueden encontrar o interpretar los datos correctamente (Meena &amp; </w:t>
      </w:r>
      <w:proofErr w:type="spellStart"/>
      <w:r>
        <w:t>Vidhyameena</w:t>
      </w:r>
      <w:proofErr w:type="spellEnd"/>
      <w:r>
        <w:t>, 2016)</w:t>
      </w:r>
      <w:ins w:id="1316" w:author="Monica Maria Garro Lopez" w:date="2025-03-21T11:14:00Z">
        <w:r w:rsidR="00AB6377">
          <w:t>.</w:t>
        </w:r>
      </w:ins>
      <w:del w:id="1317" w:author="Monica Maria Garro Lopez" w:date="2025-03-21T11:14:00Z">
        <w:r w:rsidDel="00AB6377">
          <w:delText>.</w:delText>
        </w:r>
      </w:del>
    </w:p>
    <w:p w14:paraId="72AE6711" w14:textId="77777777" w:rsidR="00AB6377" w:rsidRDefault="00AB6377">
      <w:pPr>
        <w:pStyle w:val="Prrafodelista"/>
        <w:rPr>
          <w:ins w:id="1318" w:author="Monica Maria Garro Lopez" w:date="2025-03-21T11:14:00Z"/>
        </w:rPr>
        <w:pPrChange w:id="1319" w:author="Monica Maria Garro Lopez" w:date="2025-03-21T11:14:00Z">
          <w:pPr>
            <w:pStyle w:val="Prrafodelista"/>
            <w:numPr>
              <w:numId w:val="9"/>
            </w:numPr>
            <w:spacing w:before="240" w:after="240"/>
            <w:ind w:hanging="360"/>
          </w:pPr>
        </w:pPrChange>
      </w:pPr>
    </w:p>
    <w:p w14:paraId="38E4D4DB" w14:textId="77777777" w:rsidR="00BD4087" w:rsidRDefault="00BD4087">
      <w:pPr>
        <w:pStyle w:val="Prrafodelista"/>
        <w:pPrChange w:id="1320" w:author="Monica Maria Garro Lopez" w:date="2025-03-21T11:14:00Z">
          <w:pPr>
            <w:pStyle w:val="Prrafodelista"/>
            <w:spacing w:before="240" w:after="240"/>
          </w:pPr>
        </w:pPrChange>
      </w:pPr>
    </w:p>
    <w:p w14:paraId="3D9B58F7" w14:textId="13D7ACFF" w:rsidR="003906CB" w:rsidRDefault="003906CB">
      <w:pPr>
        <w:pStyle w:val="Prrafodelista"/>
        <w:numPr>
          <w:ilvl w:val="0"/>
          <w:numId w:val="110"/>
        </w:numPr>
        <w:pPrChange w:id="1321" w:author="Monica Maria Garro Lopez" w:date="2025-03-21T11:13:00Z">
          <w:pPr>
            <w:pStyle w:val="Prrafodelista"/>
            <w:numPr>
              <w:numId w:val="9"/>
            </w:numPr>
            <w:spacing w:before="240" w:after="240"/>
            <w:ind w:hanging="360"/>
          </w:pPr>
        </w:pPrChange>
      </w:pPr>
      <w:r w:rsidRPr="00AB6377">
        <w:rPr>
          <w:b/>
          <w:bCs/>
        </w:rPr>
        <w:t>Mala calidad de los datos</w:t>
      </w:r>
      <w:del w:id="1322" w:author="Monica Maria Garro Lopez" w:date="2025-03-07T08:34:00Z">
        <w:r w:rsidDel="00E14DF8">
          <w:delText xml:space="preserve">: </w:delText>
        </w:r>
      </w:del>
      <w:ins w:id="1323" w:author="Monica Maria Garro Lopez" w:date="2025-03-07T08:34:00Z">
        <w:r w:rsidR="00E14DF8">
          <w:t xml:space="preserve">. </w:t>
        </w:r>
      </w:ins>
      <w:del w:id="1324" w:author="Monica Maria Garro Lopez" w:date="2025-03-07T08:34:00Z">
        <w:r w:rsidR="00BD4087" w:rsidDel="00E14DF8">
          <w:delText>d</w:delText>
        </w:r>
      </w:del>
      <w:ins w:id="1325" w:author="Monica Maria Garro Lopez" w:date="2025-03-07T08:34:00Z">
        <w:r w:rsidR="00E14DF8">
          <w:t>D</w:t>
        </w:r>
      </w:ins>
      <w:r w:rsidR="00BD4087">
        <w:t xml:space="preserve">atos </w:t>
      </w:r>
      <w:r>
        <w:t xml:space="preserve">sin limpieza, inconsistentes o con errores pueden invalidar el propósito de </w:t>
      </w:r>
      <w:r w:rsidR="00993577">
        <w:t>este modelo</w:t>
      </w:r>
      <w:r>
        <w:t>.</w:t>
      </w:r>
    </w:p>
    <w:p w14:paraId="4DEE3F8D" w14:textId="27B4E4CC" w:rsidR="00BD4087" w:rsidDel="00AB6377" w:rsidRDefault="00BD4087">
      <w:pPr>
        <w:pStyle w:val="Prrafodelista"/>
        <w:rPr>
          <w:del w:id="1326" w:author="Monica Maria Garro Lopez" w:date="2025-03-21T11:14:00Z"/>
        </w:rPr>
        <w:pPrChange w:id="1327" w:author="Monica Maria Garro Lopez" w:date="2025-03-21T11:14:00Z">
          <w:pPr>
            <w:pStyle w:val="Prrafodelista"/>
            <w:spacing w:before="240" w:after="240"/>
          </w:pPr>
        </w:pPrChange>
      </w:pPr>
    </w:p>
    <w:p w14:paraId="16ACA9E4" w14:textId="61BA360E" w:rsidR="003906CB" w:rsidRDefault="003906CB" w:rsidP="00142FF6">
      <w:pPr>
        <w:spacing w:before="240" w:after="240"/>
      </w:pPr>
      <w:r w:rsidRPr="00EB68F8">
        <w:rPr>
          <w:b/>
          <w:bCs/>
        </w:rPr>
        <w:t xml:space="preserve">Para garantizar que un </w:t>
      </w:r>
      <w:r w:rsidR="004C0364" w:rsidRPr="004C0364">
        <w:rPr>
          <w:rStyle w:val="nfasis"/>
          <w:b/>
          <w:bCs/>
        </w:rPr>
        <w:t>Data Lake</w:t>
      </w:r>
      <w:r w:rsidRPr="00EB68F8">
        <w:rPr>
          <w:b/>
          <w:bCs/>
        </w:rPr>
        <w:t xml:space="preserve"> </w:t>
      </w:r>
      <w:r w:rsidRPr="00AB6377">
        <w:rPr>
          <w:rPrChange w:id="1328" w:author="Monica Maria Garro Lopez" w:date="2025-03-21T11:15:00Z">
            <w:rPr>
              <w:b/>
              <w:bCs/>
            </w:rPr>
          </w:rPrChange>
        </w:rPr>
        <w:t>cumpla su propósito y</w:t>
      </w:r>
      <w:r w:rsidRPr="00EB68F8">
        <w:rPr>
          <w:b/>
          <w:bCs/>
        </w:rPr>
        <w:t xml:space="preserve"> no se convierta en un </w:t>
      </w:r>
      <w:r w:rsidRPr="00EB68F8">
        <w:rPr>
          <w:rStyle w:val="nfasis"/>
          <w:b/>
          <w:bCs/>
        </w:rPr>
        <w:t xml:space="preserve">Data </w:t>
      </w:r>
      <w:proofErr w:type="spellStart"/>
      <w:r w:rsidRPr="00EB68F8">
        <w:rPr>
          <w:rStyle w:val="nfasis"/>
          <w:b/>
          <w:bCs/>
        </w:rPr>
        <w:t>Swamp</w:t>
      </w:r>
      <w:proofErr w:type="spellEnd"/>
      <w:r>
        <w:t xml:space="preserve">, es fundamental </w:t>
      </w:r>
      <w:r w:rsidRPr="00EB68F8">
        <w:rPr>
          <w:b/>
          <w:bCs/>
        </w:rPr>
        <w:t>implementar</w:t>
      </w:r>
      <w:r>
        <w:t xml:space="preserve"> </w:t>
      </w:r>
      <w:r w:rsidRPr="00EB68F8">
        <w:rPr>
          <w:b/>
          <w:bCs/>
        </w:rPr>
        <w:t>estrategias</w:t>
      </w:r>
      <w:r>
        <w:t xml:space="preserve"> que aseguren la calidad, accesibilidad y gobernanza de los datos, como las que se indican a continuación:</w:t>
      </w:r>
    </w:p>
    <w:p w14:paraId="0161A8FA" w14:textId="77777777" w:rsidR="00BD4087" w:rsidRPr="00EB68F8" w:rsidRDefault="00BD4087" w:rsidP="00142FF6">
      <w:pPr>
        <w:spacing w:before="240" w:after="240"/>
        <w:rPr>
          <w:sz w:val="2"/>
          <w:szCs w:val="2"/>
        </w:rPr>
      </w:pPr>
    </w:p>
    <w:p w14:paraId="342BD7EA" w14:textId="38685F40" w:rsidR="003906CB" w:rsidRDefault="003906CB" w:rsidP="00625206">
      <w:pPr>
        <w:pStyle w:val="Prrafodelista"/>
        <w:numPr>
          <w:ilvl w:val="0"/>
          <w:numId w:val="10"/>
        </w:numPr>
        <w:spacing w:before="240" w:after="240"/>
      </w:pPr>
      <w:r w:rsidRPr="00BD4087">
        <w:lastRenderedPageBreak/>
        <w:t xml:space="preserve">Implementación de un </w:t>
      </w:r>
      <w:r w:rsidRPr="00EB68F8">
        <w:rPr>
          <w:b/>
          <w:bCs/>
        </w:rPr>
        <w:t>Marco de Gobernanza</w:t>
      </w:r>
      <w:r w:rsidRPr="00BD4087">
        <w:t xml:space="preserve"> que incluya</w:t>
      </w:r>
      <w:r>
        <w:t xml:space="preserve">: </w:t>
      </w:r>
    </w:p>
    <w:p w14:paraId="171AE99A" w14:textId="77777777" w:rsidR="00BD4087" w:rsidRDefault="00BD4087" w:rsidP="00EB68F8">
      <w:pPr>
        <w:pStyle w:val="Prrafodelista"/>
        <w:spacing w:before="240" w:after="240"/>
      </w:pPr>
    </w:p>
    <w:p w14:paraId="5E19A303" w14:textId="506807E8" w:rsidR="003906CB" w:rsidRDefault="003906CB" w:rsidP="00625206">
      <w:pPr>
        <w:pStyle w:val="Prrafodelista"/>
        <w:numPr>
          <w:ilvl w:val="1"/>
          <w:numId w:val="10"/>
        </w:numPr>
        <w:spacing w:before="240" w:after="240"/>
      </w:pPr>
      <w:r w:rsidRPr="00EB68F8">
        <w:rPr>
          <w:b/>
          <w:bCs/>
        </w:rPr>
        <w:t>Definición de roles y responsabilidades</w:t>
      </w:r>
      <w:del w:id="1329" w:author="Monica Maria Garro Lopez" w:date="2025-03-07T08:40:00Z">
        <w:r w:rsidDel="00E14DF8">
          <w:delText xml:space="preserve">: </w:delText>
        </w:r>
        <w:r w:rsidR="00BD4087" w:rsidDel="00E14DF8">
          <w:delText>a</w:delText>
        </w:r>
      </w:del>
      <w:ins w:id="1330" w:author="Monica Maria Garro Lopez" w:date="2025-03-07T08:40:00Z">
        <w:r w:rsidR="00E14DF8">
          <w:t>. A</w:t>
        </w:r>
      </w:ins>
      <w:r>
        <w:t>signar propietarios de datos y establecer procesos de control.</w:t>
      </w:r>
    </w:p>
    <w:p w14:paraId="18BE8256" w14:textId="77777777" w:rsidR="00BD4087" w:rsidRDefault="00BD4087" w:rsidP="00EB68F8">
      <w:pPr>
        <w:pStyle w:val="Prrafodelista"/>
        <w:spacing w:before="240" w:after="240"/>
        <w:ind w:left="1440"/>
      </w:pPr>
    </w:p>
    <w:p w14:paraId="188F977D" w14:textId="31663B7A" w:rsidR="003906CB" w:rsidRDefault="003906CB" w:rsidP="00625206">
      <w:pPr>
        <w:pStyle w:val="Prrafodelista"/>
        <w:numPr>
          <w:ilvl w:val="1"/>
          <w:numId w:val="10"/>
        </w:numPr>
        <w:spacing w:before="240" w:after="240"/>
      </w:pPr>
      <w:r w:rsidRPr="00EB68F8">
        <w:rPr>
          <w:b/>
          <w:bCs/>
        </w:rPr>
        <w:t>Políticas de acceso y seguridad</w:t>
      </w:r>
      <w:ins w:id="1331" w:author="Monica Maria Garro Lopez" w:date="2025-03-07T08:40:00Z">
        <w:r w:rsidR="00E14DF8">
          <w:t>. U</w:t>
        </w:r>
      </w:ins>
      <w:del w:id="1332" w:author="Monica Maria Garro Lopez" w:date="2025-03-07T08:40:00Z">
        <w:r w:rsidDel="00E14DF8">
          <w:delText xml:space="preserve">: </w:delText>
        </w:r>
        <w:r w:rsidR="00BD4087" w:rsidDel="00E14DF8">
          <w:delText>u</w:delText>
        </w:r>
      </w:del>
      <w:r>
        <w:t>so de controles de acceso basados en roles (RBAC) para proteger la información.</w:t>
      </w:r>
    </w:p>
    <w:p w14:paraId="530EFFF4" w14:textId="77777777" w:rsidR="00BD4087" w:rsidRDefault="00BD4087" w:rsidP="00EB68F8">
      <w:pPr>
        <w:pStyle w:val="Prrafodelista"/>
        <w:spacing w:before="240" w:after="240"/>
        <w:ind w:left="1440"/>
      </w:pPr>
    </w:p>
    <w:p w14:paraId="617E09A4" w14:textId="25292849" w:rsidR="003906CB" w:rsidRPr="00EB68F8" w:rsidRDefault="003906CB" w:rsidP="00625206">
      <w:pPr>
        <w:pStyle w:val="Prrafodelista"/>
        <w:numPr>
          <w:ilvl w:val="1"/>
          <w:numId w:val="10"/>
        </w:numPr>
        <w:spacing w:before="240" w:after="240"/>
      </w:pPr>
      <w:r w:rsidRPr="00EB68F8">
        <w:rPr>
          <w:b/>
          <w:bCs/>
        </w:rPr>
        <w:t>Manejo de la calidad de datos</w:t>
      </w:r>
      <w:ins w:id="1333" w:author="Monica Maria Garro Lopez" w:date="2025-03-07T08:40:00Z">
        <w:r w:rsidR="00E14DF8">
          <w:t>. A</w:t>
        </w:r>
      </w:ins>
      <w:del w:id="1334" w:author="Monica Maria Garro Lopez" w:date="2025-03-07T08:40:00Z">
        <w:r w:rsidDel="00E14DF8">
          <w:delText xml:space="preserve">: </w:delText>
        </w:r>
        <w:r w:rsidR="00BD4087" w:rsidDel="00E14DF8">
          <w:delText>a</w:delText>
        </w:r>
      </w:del>
      <w:r>
        <w:t xml:space="preserve">plicar reglas de validación y limpieza antes de almacenar información en el lago de datos </w:t>
      </w:r>
      <w:sdt>
        <w:sdtPr>
          <w:rPr>
            <w:color w:val="000000"/>
          </w:rPr>
          <w:tag w:val="MENDELEY_CITATION_v3_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"/>
          <w:id w:val="1612865724"/>
          <w:placeholder>
            <w:docPart w:val="DefaultPlaceholder_-1854013440"/>
          </w:placeholder>
        </w:sdtPr>
        <w:sdtEndPr/>
        <w:sdtContent>
          <w:ins w:id="1335" w:author="Monica Maria Garro Lopez" w:date="2025-03-21T16:07:00Z">
            <w:r w:rsidR="00415AEC" w:rsidRPr="00415AEC">
              <w:rPr>
                <w:color w:val="000000"/>
              </w:rPr>
              <w:t>(</w:t>
            </w:r>
            <w:proofErr w:type="spellStart"/>
            <w:r w:rsidR="00415AEC" w:rsidRPr="00415AEC">
              <w:rPr>
                <w:color w:val="000000"/>
              </w:rPr>
              <w:t>Divya</w:t>
            </w:r>
            <w:proofErr w:type="spellEnd"/>
            <w:r w:rsidR="00415AEC" w:rsidRPr="00415AEC">
              <w:rPr>
                <w:color w:val="000000"/>
              </w:rPr>
              <w:t xml:space="preserve"> Meena et al., </w:t>
            </w:r>
            <w:proofErr w:type="spellStart"/>
            <w:r w:rsidR="00415AEC" w:rsidRPr="00415AEC">
              <w:rPr>
                <w:color w:val="000000"/>
              </w:rPr>
              <w:t>n.d</w:t>
            </w:r>
            <w:proofErr w:type="spellEnd"/>
            <w:r w:rsidR="00415AEC" w:rsidRPr="00415AEC">
              <w:rPr>
                <w:color w:val="000000"/>
              </w:rPr>
              <w:t>.)</w:t>
            </w:r>
          </w:ins>
          <w:del w:id="1336" w:author="Monica Maria Garro Lopez" w:date="2025-03-07T10:46:00Z">
            <w:r w:rsidR="003A0AFC" w:rsidRPr="00415AEC" w:rsidDel="00AF12DE">
              <w:rPr>
                <w:color w:val="000000"/>
              </w:rPr>
              <w:delText>(Divya Meena et al., n.d.)</w:delText>
            </w:r>
          </w:del>
        </w:sdtContent>
      </w:sdt>
      <w:ins w:id="1337" w:author="Monica Maria Garro Lopez" w:date="2025-03-07T08:40:00Z">
        <w:r w:rsidR="00E14DF8">
          <w:rPr>
            <w:color w:val="000000"/>
          </w:rPr>
          <w:t>.</w:t>
        </w:r>
      </w:ins>
    </w:p>
    <w:p w14:paraId="3EC6DCA5" w14:textId="77777777" w:rsidR="00BD4087" w:rsidRDefault="00BD4087" w:rsidP="00EB68F8">
      <w:pPr>
        <w:pStyle w:val="Prrafodelista"/>
        <w:spacing w:before="240" w:after="240"/>
        <w:ind w:left="1440"/>
      </w:pPr>
    </w:p>
    <w:p w14:paraId="147A8856" w14:textId="252AB577" w:rsidR="00BD3E05" w:rsidRPr="00EB68F8" w:rsidRDefault="00BD3E05" w:rsidP="00625206">
      <w:pPr>
        <w:pStyle w:val="Prrafodelista"/>
        <w:numPr>
          <w:ilvl w:val="1"/>
          <w:numId w:val="10"/>
        </w:numPr>
        <w:spacing w:before="240" w:after="240"/>
      </w:pPr>
      <w:r w:rsidRPr="00BD4087">
        <w:rPr>
          <w:rStyle w:val="Textoennegrita"/>
        </w:rPr>
        <w:t>Recopilar menos datos inicialmente</w:t>
      </w:r>
      <w:del w:id="1338" w:author="Monica Maria Garro Lopez" w:date="2025-03-07T08:40:00Z">
        <w:r w:rsidDel="00E14DF8">
          <w:rPr>
            <w:rStyle w:val="Textoennegrita"/>
          </w:rPr>
          <w:delText>:</w:delText>
        </w:r>
        <w:r w:rsidDel="00E14DF8">
          <w:delText xml:space="preserve"> </w:delText>
        </w:r>
        <w:r w:rsidR="00BD4087" w:rsidDel="00E14DF8">
          <w:delText>e</w:delText>
        </w:r>
      </w:del>
      <w:ins w:id="1339" w:author="Monica Maria Garro Lopez" w:date="2025-03-07T08:40:00Z">
        <w:r w:rsidR="00E14DF8">
          <w:t>. E</w:t>
        </w:r>
      </w:ins>
      <w:r>
        <w:t>s recomendable comenzar con un conjunto de datos bien definido, asegurando que cada nuevo dato almacenado tenga un valor analítico específico</w:t>
      </w:r>
    </w:p>
    <w:p w14:paraId="6CBEB0E9" w14:textId="77777777" w:rsidR="00BD3E05" w:rsidRPr="00EB68F8" w:rsidRDefault="00BD3E05" w:rsidP="00EB68F8">
      <w:pPr>
        <w:pStyle w:val="Prrafodelista"/>
        <w:spacing w:before="240" w:after="240"/>
        <w:ind w:left="1440"/>
      </w:pPr>
    </w:p>
    <w:p w14:paraId="3E1BC7EA" w14:textId="516B9292" w:rsidR="00BD3E05" w:rsidRDefault="00BD3E05" w:rsidP="00625206">
      <w:pPr>
        <w:pStyle w:val="Prrafodelista"/>
        <w:numPr>
          <w:ilvl w:val="0"/>
          <w:numId w:val="10"/>
        </w:numPr>
        <w:spacing w:before="240" w:after="240"/>
      </w:pPr>
      <w:r>
        <w:t xml:space="preserve">Un </w:t>
      </w:r>
      <w:r w:rsidRPr="00EB68F8">
        <w:rPr>
          <w:b/>
          <w:bCs/>
        </w:rPr>
        <w:t>sistema de metadatos</w:t>
      </w:r>
      <w:r>
        <w:t xml:space="preserve"> bien diseñado que facilite la búsqueda y el uso efectivo de los datos:</w:t>
      </w:r>
    </w:p>
    <w:p w14:paraId="26E2C016" w14:textId="77777777" w:rsidR="00BD4087" w:rsidRDefault="00BD4087" w:rsidP="00EB68F8">
      <w:pPr>
        <w:pStyle w:val="Prrafodelista"/>
        <w:spacing w:before="240" w:after="240"/>
      </w:pPr>
    </w:p>
    <w:p w14:paraId="4AD123CA" w14:textId="2E953DC8" w:rsidR="00BD3E05" w:rsidRDefault="00BD3E05" w:rsidP="00625206">
      <w:pPr>
        <w:pStyle w:val="Prrafodelista"/>
        <w:numPr>
          <w:ilvl w:val="1"/>
          <w:numId w:val="10"/>
        </w:numPr>
        <w:spacing w:before="240" w:after="240"/>
      </w:pPr>
      <w:r w:rsidRPr="00EB68F8">
        <w:rPr>
          <w:b/>
          <w:bCs/>
        </w:rPr>
        <w:t>Catalogación de datos</w:t>
      </w:r>
      <w:ins w:id="1340" w:author="Monica Maria Garro Lopez" w:date="2025-03-07T08:40:00Z">
        <w:r w:rsidR="00E14DF8">
          <w:t>. U</w:t>
        </w:r>
      </w:ins>
      <w:del w:id="1341" w:author="Monica Maria Garro Lopez" w:date="2025-03-07T08:40:00Z">
        <w:r w:rsidDel="00E14DF8">
          <w:delText xml:space="preserve">: </w:delText>
        </w:r>
        <w:r w:rsidR="00BD4087" w:rsidDel="00E14DF8">
          <w:delText>u</w:delText>
        </w:r>
      </w:del>
      <w:r w:rsidR="00BD4087">
        <w:t xml:space="preserve">tilizar </w:t>
      </w:r>
      <w:r>
        <w:t xml:space="preserve">herramientas como </w:t>
      </w:r>
      <w:r w:rsidRPr="00EB68F8">
        <w:rPr>
          <w:i/>
          <w:iCs/>
        </w:rPr>
        <w:t>Apache Atlas</w:t>
      </w:r>
      <w:r>
        <w:t xml:space="preserve"> o </w:t>
      </w:r>
      <w:r w:rsidRPr="00EB68F8">
        <w:rPr>
          <w:i/>
          <w:iCs/>
        </w:rPr>
        <w:t xml:space="preserve">AWS </w:t>
      </w:r>
      <w:proofErr w:type="spellStart"/>
      <w:r w:rsidRPr="00EB68F8">
        <w:rPr>
          <w:i/>
          <w:iCs/>
        </w:rPr>
        <w:t>Glue</w:t>
      </w:r>
      <w:proofErr w:type="spellEnd"/>
      <w:r>
        <w:t xml:space="preserve"> para documentar datos almacenados.</w:t>
      </w:r>
    </w:p>
    <w:p w14:paraId="75F77722" w14:textId="77777777" w:rsidR="00BD4087" w:rsidRDefault="00BD4087" w:rsidP="00EB68F8">
      <w:pPr>
        <w:pStyle w:val="Prrafodelista"/>
        <w:spacing w:before="240" w:after="240"/>
        <w:ind w:left="1440"/>
      </w:pPr>
    </w:p>
    <w:p w14:paraId="5456D6AC" w14:textId="166C957F" w:rsidR="00BD3E05" w:rsidRDefault="00BD3E05" w:rsidP="00625206">
      <w:pPr>
        <w:pStyle w:val="Prrafodelista"/>
        <w:numPr>
          <w:ilvl w:val="1"/>
          <w:numId w:val="10"/>
        </w:numPr>
        <w:spacing w:before="240" w:after="240"/>
      </w:pPr>
      <w:r w:rsidRPr="00EB68F8">
        <w:rPr>
          <w:b/>
          <w:bCs/>
        </w:rPr>
        <w:t>Etiquetado semántico</w:t>
      </w:r>
      <w:ins w:id="1342" w:author="Monica Maria Garro Lopez" w:date="2025-03-07T08:40:00Z">
        <w:r w:rsidR="00E14DF8">
          <w:t>.</w:t>
        </w:r>
      </w:ins>
      <w:ins w:id="1343" w:author="Monica Maria Garro Lopez" w:date="2025-03-07T08:41:00Z">
        <w:r w:rsidR="00E14DF8">
          <w:t xml:space="preserve"> </w:t>
        </w:r>
      </w:ins>
      <w:ins w:id="1344" w:author="Monica Maria Garro Lopez" w:date="2025-03-07T08:40:00Z">
        <w:r w:rsidR="00E14DF8">
          <w:t>A</w:t>
        </w:r>
      </w:ins>
      <w:del w:id="1345" w:author="Monica Maria Garro Lopez" w:date="2025-03-07T08:40:00Z">
        <w:r w:rsidDel="00E14DF8">
          <w:delText xml:space="preserve">: </w:delText>
        </w:r>
        <w:r w:rsidR="00BD4087" w:rsidDel="00E14DF8">
          <w:delText>a</w:delText>
        </w:r>
      </w:del>
      <w:r w:rsidR="00BD4087">
        <w:t xml:space="preserve">sociar </w:t>
      </w:r>
      <w:r>
        <w:t>etiquetas y descripciones a los conjuntos de datos para mejorar su accesibilidad.</w:t>
      </w:r>
    </w:p>
    <w:p w14:paraId="007FC589" w14:textId="77777777" w:rsidR="00BD4087" w:rsidRDefault="00BD4087" w:rsidP="00EB68F8">
      <w:pPr>
        <w:pStyle w:val="Prrafodelista"/>
        <w:spacing w:before="240" w:after="240"/>
        <w:ind w:left="1440"/>
      </w:pPr>
    </w:p>
    <w:p w14:paraId="2276599B" w14:textId="6AD31CD5" w:rsidR="00BD3E05" w:rsidRDefault="00BD3E05" w:rsidP="00625206">
      <w:pPr>
        <w:pStyle w:val="Prrafodelista"/>
        <w:numPr>
          <w:ilvl w:val="1"/>
          <w:numId w:val="10"/>
        </w:numPr>
        <w:spacing w:before="240" w:after="240"/>
      </w:pPr>
      <w:r w:rsidRPr="00EB68F8">
        <w:rPr>
          <w:b/>
          <w:bCs/>
        </w:rPr>
        <w:t>Historial y linaje de datos</w:t>
      </w:r>
      <w:ins w:id="1346" w:author="Monica Maria Garro Lopez" w:date="2025-03-07T08:41:00Z">
        <w:r w:rsidR="00E14DF8">
          <w:t>. M</w:t>
        </w:r>
      </w:ins>
      <w:del w:id="1347" w:author="Monica Maria Garro Lopez" w:date="2025-03-07T08:41:00Z">
        <w:r w:rsidDel="00E14DF8">
          <w:delText xml:space="preserve">: </w:delText>
        </w:r>
        <w:r w:rsidR="00BD4087" w:rsidDel="00E14DF8">
          <w:delText>m</w:delText>
        </w:r>
      </w:del>
      <w:r w:rsidR="00BD4087">
        <w:t xml:space="preserve">antener </w:t>
      </w:r>
      <w:r>
        <w:t>un registro del origen y transformaciones aplicadas a los datos para asegurar su trazabilidad.</w:t>
      </w:r>
    </w:p>
    <w:p w14:paraId="5C202F08" w14:textId="77777777" w:rsidR="00BD3E05" w:rsidRDefault="00BD3E05" w:rsidP="00EB68F8">
      <w:pPr>
        <w:pStyle w:val="Prrafodelista"/>
        <w:spacing w:before="240" w:after="240"/>
        <w:ind w:left="1440"/>
      </w:pPr>
    </w:p>
    <w:p w14:paraId="17D8A15F" w14:textId="077E31D4" w:rsidR="00BD3E05" w:rsidRDefault="00BD3E05" w:rsidP="00625206">
      <w:pPr>
        <w:pStyle w:val="Prrafodelista"/>
        <w:numPr>
          <w:ilvl w:val="0"/>
          <w:numId w:val="11"/>
        </w:numPr>
        <w:spacing w:before="240" w:after="240"/>
      </w:pPr>
      <w:r>
        <w:t xml:space="preserve">Aplicación de </w:t>
      </w:r>
      <w:r w:rsidRPr="00EB68F8">
        <w:rPr>
          <w:b/>
          <w:bCs/>
          <w:i/>
          <w:iCs/>
        </w:rPr>
        <w:t xml:space="preserve">Machine </w:t>
      </w:r>
      <w:proofErr w:type="spellStart"/>
      <w:r w:rsidRPr="00EB68F8">
        <w:rPr>
          <w:b/>
          <w:bCs/>
          <w:i/>
          <w:iCs/>
        </w:rPr>
        <w:t>Learning</w:t>
      </w:r>
      <w:proofErr w:type="spellEnd"/>
      <w:r>
        <w:t xml:space="preserve"> para Mantenimiento del </w:t>
      </w:r>
      <w:r w:rsidR="004C0364" w:rsidRPr="004C0364">
        <w:rPr>
          <w:i/>
        </w:rPr>
        <w:t>Data Lake</w:t>
      </w:r>
      <w:r>
        <w:t xml:space="preserve"> mediante:</w:t>
      </w:r>
    </w:p>
    <w:p w14:paraId="323B4AEF" w14:textId="77777777" w:rsidR="00BD4087" w:rsidRDefault="00BD4087" w:rsidP="00EB68F8">
      <w:pPr>
        <w:pStyle w:val="Prrafodelista"/>
        <w:spacing w:before="240" w:after="240"/>
      </w:pPr>
    </w:p>
    <w:p w14:paraId="6CB36CD6" w14:textId="7A405B3D" w:rsidR="00BD3E05" w:rsidRDefault="00BD3E05" w:rsidP="00625206">
      <w:pPr>
        <w:pStyle w:val="Prrafodelista"/>
        <w:numPr>
          <w:ilvl w:val="1"/>
          <w:numId w:val="11"/>
        </w:numPr>
        <w:spacing w:before="240" w:after="240"/>
      </w:pPr>
      <w:r w:rsidRPr="00EB68F8">
        <w:rPr>
          <w:b/>
          <w:bCs/>
        </w:rPr>
        <w:t>Detección de anomalías en los datos</w:t>
      </w:r>
      <w:ins w:id="1348" w:author="Monica Maria Garro Lopez" w:date="2025-03-07T08:41:00Z">
        <w:r w:rsidR="00E14DF8">
          <w:t>. I</w:t>
        </w:r>
      </w:ins>
      <w:del w:id="1349" w:author="Monica Maria Garro Lopez" w:date="2025-03-07T08:41:00Z">
        <w:r w:rsidDel="00E14DF8">
          <w:delText xml:space="preserve">: </w:delText>
        </w:r>
        <w:r w:rsidR="00BD4087" w:rsidDel="00E14DF8">
          <w:delText>i</w:delText>
        </w:r>
      </w:del>
      <w:r w:rsidR="00BD4087">
        <w:t xml:space="preserve">dentificación </w:t>
      </w:r>
      <w:r>
        <w:t>de registros duplicados o inconsistentes en tiempo real.</w:t>
      </w:r>
    </w:p>
    <w:p w14:paraId="2030F397" w14:textId="77777777" w:rsidR="00BD4087" w:rsidRDefault="00BD4087" w:rsidP="00EB68F8">
      <w:pPr>
        <w:pStyle w:val="Prrafodelista"/>
        <w:spacing w:before="240" w:after="240"/>
        <w:ind w:left="1440"/>
      </w:pPr>
    </w:p>
    <w:p w14:paraId="6CBB57DC" w14:textId="4DF513AB" w:rsidR="00BD4087" w:rsidRDefault="00BD3E05" w:rsidP="00625206">
      <w:pPr>
        <w:pStyle w:val="Prrafodelista"/>
        <w:numPr>
          <w:ilvl w:val="1"/>
          <w:numId w:val="11"/>
        </w:numPr>
        <w:spacing w:before="240" w:after="240"/>
      </w:pPr>
      <w:r w:rsidRPr="00EB68F8">
        <w:rPr>
          <w:b/>
          <w:bCs/>
        </w:rPr>
        <w:t>Clasificación automática de datos</w:t>
      </w:r>
      <w:ins w:id="1350" w:author="Monica Maria Garro Lopez" w:date="2025-03-07T08:41:00Z">
        <w:r w:rsidR="00E14DF8">
          <w:t>. A</w:t>
        </w:r>
      </w:ins>
      <w:del w:id="1351" w:author="Monica Maria Garro Lopez" w:date="2025-03-07T08:41:00Z">
        <w:r w:rsidDel="00E14DF8">
          <w:delText xml:space="preserve">: </w:delText>
        </w:r>
        <w:r w:rsidR="00BD4087" w:rsidDel="00E14DF8">
          <w:delText>a</w:delText>
        </w:r>
      </w:del>
      <w:r w:rsidR="00BD4087">
        <w:t xml:space="preserve">lgoritmos </w:t>
      </w:r>
      <w:r>
        <w:t>que categorizan datos nuevos según reglas predefinidas.</w:t>
      </w:r>
    </w:p>
    <w:p w14:paraId="61F4D957" w14:textId="77777777" w:rsidR="00BD4087" w:rsidRDefault="00BD4087" w:rsidP="00EB68F8">
      <w:pPr>
        <w:pStyle w:val="Prrafodelista"/>
        <w:spacing w:before="240" w:after="240"/>
        <w:ind w:left="1440"/>
      </w:pPr>
    </w:p>
    <w:p w14:paraId="4A891398" w14:textId="53B1E746" w:rsidR="002B2133" w:rsidRDefault="00BD3E05" w:rsidP="00625206">
      <w:pPr>
        <w:pStyle w:val="Prrafodelista"/>
        <w:numPr>
          <w:ilvl w:val="1"/>
          <w:numId w:val="11"/>
        </w:numPr>
        <w:spacing w:before="240" w:after="240"/>
      </w:pPr>
      <w:r w:rsidRPr="00EB68F8">
        <w:rPr>
          <w:b/>
          <w:bCs/>
        </w:rPr>
        <w:t>Optimización del acceso</w:t>
      </w:r>
      <w:ins w:id="1352" w:author="Monica Maria Garro Lopez" w:date="2025-03-07T08:42:00Z">
        <w:r w:rsidR="00E14DF8">
          <w:t>. S</w:t>
        </w:r>
      </w:ins>
      <w:del w:id="1353" w:author="Monica Maria Garro Lopez" w:date="2025-03-07T08:42:00Z">
        <w:r w:rsidDel="00E14DF8">
          <w:delText xml:space="preserve">: </w:delText>
        </w:r>
        <w:r w:rsidR="00BD4087" w:rsidDel="00E14DF8">
          <w:delText>s</w:delText>
        </w:r>
      </w:del>
      <w:r w:rsidR="00BD4087">
        <w:t xml:space="preserve">istemas </w:t>
      </w:r>
      <w:r>
        <w:t xml:space="preserve">de recomendación que sugieren datos relevantes para los usuarios con base en su historial de consultas </w:t>
      </w:r>
      <w:sdt>
        <w:sdtPr>
          <w:rPr>
            <w:color w:val="000000"/>
          </w:rPr>
          <w:tag w:val="MENDELEY_CITATION_v3_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"/>
          <w:id w:val="-502197246"/>
          <w:placeholder>
            <w:docPart w:val="DefaultPlaceholder_-1854013440"/>
          </w:placeholder>
        </w:sdtPr>
        <w:sdtEndPr/>
        <w:sdtContent>
          <w:ins w:id="1354" w:author="Monica Maria Garro Lopez" w:date="2025-03-21T16:07:00Z">
            <w:r w:rsidR="00415AEC" w:rsidRPr="00415AEC">
              <w:rPr>
                <w:color w:val="000000"/>
              </w:rPr>
              <w:t>(</w:t>
            </w:r>
            <w:proofErr w:type="spellStart"/>
            <w:r w:rsidR="00415AEC" w:rsidRPr="00415AEC">
              <w:rPr>
                <w:color w:val="000000"/>
              </w:rPr>
              <w:t>Olavsrud</w:t>
            </w:r>
            <w:proofErr w:type="spellEnd"/>
            <w:r w:rsidR="00415AEC" w:rsidRPr="00415AEC">
              <w:rPr>
                <w:color w:val="000000"/>
              </w:rPr>
              <w:t>, 2017).</w:t>
            </w:r>
          </w:ins>
          <w:del w:id="1355" w:author="Monica Maria Garro Lopez" w:date="2025-03-07T10:46:00Z">
            <w:r w:rsidR="003A0AFC" w:rsidRPr="00415AEC" w:rsidDel="00AF12DE">
              <w:rPr>
                <w:color w:val="000000"/>
              </w:rPr>
              <w:delText>(Olavsrud, 2017).</w:delText>
            </w:r>
          </w:del>
        </w:sdtContent>
      </w:sdt>
    </w:p>
    <w:p w14:paraId="369B2D5D" w14:textId="2B3E8B5A" w:rsidR="00142FF6" w:rsidRPr="00142FF6" w:rsidRDefault="00142FF6" w:rsidP="00932EF2">
      <w:pPr>
        <w:spacing w:before="240" w:after="240"/>
      </w:pPr>
      <w:r>
        <w:t xml:space="preserve">Además de los aspectos fundamentales de los </w:t>
      </w:r>
      <w:r w:rsidR="004234A0" w:rsidRPr="00EB68F8">
        <w:rPr>
          <w:i/>
          <w:iCs/>
        </w:rPr>
        <w:t>D</w:t>
      </w:r>
      <w:r w:rsidRPr="00EB68F8">
        <w:rPr>
          <w:i/>
          <w:iCs/>
        </w:rPr>
        <w:t xml:space="preserve">ata </w:t>
      </w:r>
      <w:proofErr w:type="spellStart"/>
      <w:r w:rsidR="004234A0" w:rsidRPr="00EB68F8">
        <w:rPr>
          <w:i/>
          <w:iCs/>
        </w:rPr>
        <w:t>L</w:t>
      </w:r>
      <w:r w:rsidRPr="00EB68F8">
        <w:rPr>
          <w:i/>
          <w:iCs/>
        </w:rPr>
        <w:t>akes</w:t>
      </w:r>
      <w:proofErr w:type="spellEnd"/>
      <w:r w:rsidR="00BD4087">
        <w:rPr>
          <w:i/>
          <w:iCs/>
        </w:rPr>
        <w:t xml:space="preserve"> </w:t>
      </w:r>
      <w:r w:rsidR="00BD4087" w:rsidRPr="00EB68F8">
        <w:t>y cómo evitar que</w:t>
      </w:r>
      <w:r w:rsidR="00BD4087">
        <w:rPr>
          <w:i/>
          <w:iCs/>
        </w:rPr>
        <w:t xml:space="preserve"> </w:t>
      </w:r>
      <w:r w:rsidR="00BD4087" w:rsidRPr="00BD4087">
        <w:t>estos</w:t>
      </w:r>
      <w:r w:rsidR="00BD4087" w:rsidRPr="00EB68F8">
        <w:t xml:space="preserve"> se conviertan en un</w:t>
      </w:r>
      <w:r w:rsidR="00BD4087">
        <w:rPr>
          <w:i/>
          <w:iCs/>
        </w:rPr>
        <w:t xml:space="preserve"> Data </w:t>
      </w:r>
      <w:proofErr w:type="spellStart"/>
      <w:r w:rsidR="00BD4087">
        <w:rPr>
          <w:i/>
          <w:iCs/>
        </w:rPr>
        <w:t>Swamp</w:t>
      </w:r>
      <w:proofErr w:type="spellEnd"/>
      <w:r w:rsidRPr="00EB68F8">
        <w:rPr>
          <w:i/>
          <w:iCs/>
        </w:rPr>
        <w:t>,</w:t>
      </w:r>
      <w:r>
        <w:t xml:space="preserve"> es crucial considerar las </w:t>
      </w:r>
      <w:r w:rsidRPr="00EB68F8">
        <w:rPr>
          <w:b/>
          <w:bCs/>
        </w:rPr>
        <w:t>plataformas en la nube que facilitan su creación y gestión</w:t>
      </w:r>
      <w:r>
        <w:t>. En la actualidad, diversas plataformas en la nube ofrecen servicios especializados que permiten a las organizaciones diseñar y administrar</w:t>
      </w:r>
      <w:r w:rsidR="004234A0">
        <w:t>los</w:t>
      </w:r>
      <w:r w:rsidR="00BD4087">
        <w:t xml:space="preserve"> </w:t>
      </w:r>
      <w:r>
        <w:t xml:space="preserve">de manera eficiente y escalable. Según </w:t>
      </w:r>
      <w:sdt>
        <w:sdtPr>
          <w:rPr>
            <w:color w:val="000000"/>
          </w:rPr>
          <w:tag w:val="MENDELEY_CITATION_v3_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"/>
          <w:id w:val="-757445200"/>
          <w:placeholder>
            <w:docPart w:val="DefaultPlaceholder_-1854013440"/>
          </w:placeholder>
        </w:sdtPr>
        <w:sdtEndPr/>
        <w:sdtContent>
          <w:ins w:id="1356" w:author="Monica Maria Garro Lopez" w:date="2025-03-21T16:07:00Z">
            <w:r w:rsidR="00415AEC" w:rsidRPr="00415AEC">
              <w:rPr>
                <w:color w:val="000000"/>
              </w:rPr>
              <w:t>(Fis, 2024)</w:t>
            </w:r>
          </w:ins>
          <w:del w:id="1357" w:author="Monica Maria Garro Lopez" w:date="2025-03-07T10:46:00Z">
            <w:r w:rsidR="003A0AFC" w:rsidRPr="00415AEC" w:rsidDel="00AF12DE">
              <w:rPr>
                <w:color w:val="000000"/>
              </w:rPr>
              <w:delText>(Fis, 2024)</w:delText>
            </w:r>
          </w:del>
        </w:sdtContent>
      </w:sdt>
      <w:r>
        <w:t xml:space="preserve">, estas soluciones </w:t>
      </w:r>
      <w:r>
        <w:lastRenderedPageBreak/>
        <w:t>proporcionan las herramientas necesarias para centralizar y procesar grandes volúmenes de datos, apoyando así la implementación de arquitecturas modernas de análisis de datos</w:t>
      </w:r>
      <w:r w:rsidR="003B5988">
        <w:t xml:space="preserve">. </w:t>
      </w:r>
      <w:r>
        <w:t>Entre las plataformas más destacadas se encuentran:</w:t>
      </w:r>
    </w:p>
    <w:p w14:paraId="67C930F1" w14:textId="6156C7F5" w:rsidR="00142FF6" w:rsidRPr="00142FF6" w:rsidRDefault="00AC3310" w:rsidP="00625206">
      <w:pPr>
        <w:pStyle w:val="Prrafodelista"/>
        <w:numPr>
          <w:ilvl w:val="0"/>
          <w:numId w:val="5"/>
        </w:numPr>
        <w:spacing w:before="240" w:after="240"/>
        <w:rPr>
          <w:u w:val="single"/>
        </w:rPr>
      </w:pPr>
      <w:r w:rsidRPr="00E87916">
        <w:rPr>
          <w:b/>
          <w:i/>
          <w:iCs/>
        </w:rPr>
        <w:t xml:space="preserve">Amazon Web </w:t>
      </w:r>
      <w:proofErr w:type="spellStart"/>
      <w:r w:rsidRPr="00E87916">
        <w:rPr>
          <w:b/>
          <w:i/>
          <w:iCs/>
        </w:rPr>
        <w:t>Services</w:t>
      </w:r>
      <w:proofErr w:type="spellEnd"/>
      <w:r w:rsidRPr="00142FF6">
        <w:rPr>
          <w:b/>
        </w:rPr>
        <w:t xml:space="preserve"> (</w:t>
      </w:r>
      <w:r w:rsidRPr="00E87916">
        <w:rPr>
          <w:b/>
          <w:i/>
          <w:iCs/>
        </w:rPr>
        <w:t>AWS</w:t>
      </w:r>
      <w:r w:rsidRPr="00142FF6">
        <w:rPr>
          <w:b/>
        </w:rPr>
        <w:t>)</w:t>
      </w:r>
      <w:ins w:id="1358" w:author="Monica Maria Garro Lopez" w:date="2025-03-07T08:44:00Z">
        <w:r w:rsidR="006D67D7">
          <w:t xml:space="preserve">. </w:t>
        </w:r>
      </w:ins>
      <w:del w:id="1359" w:author="Monica Maria Garro Lopez" w:date="2025-03-07T08:44:00Z">
        <w:r w:rsidRPr="00142FF6" w:rsidDel="006D67D7">
          <w:delText>: p</w:delText>
        </w:r>
      </w:del>
      <w:ins w:id="1360" w:author="Monica Maria Garro Lopez" w:date="2025-03-07T08:44:00Z">
        <w:r w:rsidR="006D67D7">
          <w:t>P</w:t>
        </w:r>
      </w:ins>
      <w:r w:rsidRPr="00142FF6">
        <w:t xml:space="preserve">roporciona una variedad de servicios para construir </w:t>
      </w:r>
      <w:r w:rsidR="004234A0" w:rsidRPr="00EB68F8">
        <w:rPr>
          <w:b/>
          <w:bCs/>
          <w:i/>
          <w:iCs/>
        </w:rPr>
        <w:t>D</w:t>
      </w:r>
      <w:r w:rsidRPr="00EB68F8">
        <w:rPr>
          <w:b/>
          <w:bCs/>
          <w:i/>
          <w:iCs/>
        </w:rPr>
        <w:t xml:space="preserve">ata </w:t>
      </w:r>
      <w:proofErr w:type="spellStart"/>
      <w:r w:rsidR="004234A0" w:rsidRPr="00EB68F8">
        <w:rPr>
          <w:b/>
          <w:bCs/>
          <w:i/>
          <w:iCs/>
        </w:rPr>
        <w:t>L</w:t>
      </w:r>
      <w:r w:rsidRPr="00EB68F8">
        <w:rPr>
          <w:b/>
          <w:bCs/>
          <w:i/>
          <w:iCs/>
        </w:rPr>
        <w:t>akes</w:t>
      </w:r>
      <w:proofErr w:type="spellEnd"/>
      <w:r w:rsidRPr="00EB68F8">
        <w:rPr>
          <w:b/>
          <w:bCs/>
        </w:rPr>
        <w:t xml:space="preserve"> seguros, flexibles y rentables</w:t>
      </w:r>
      <w:r w:rsidRPr="00142FF6">
        <w:t xml:space="preserve">. Entre ellos se incluyen </w:t>
      </w:r>
      <w:r w:rsidRPr="00EB68F8">
        <w:rPr>
          <w:i/>
          <w:iCs/>
        </w:rPr>
        <w:t xml:space="preserve">Amazon Simple Storage </w:t>
      </w:r>
      <w:proofErr w:type="spellStart"/>
      <w:r w:rsidRPr="00EB68F8">
        <w:rPr>
          <w:i/>
          <w:iCs/>
        </w:rPr>
        <w:t>Service</w:t>
      </w:r>
      <w:proofErr w:type="spellEnd"/>
      <w:r w:rsidRPr="00142FF6">
        <w:t xml:space="preserve"> (S3) para almacenamiento general y </w:t>
      </w:r>
      <w:r w:rsidRPr="00EB68F8">
        <w:rPr>
          <w:i/>
          <w:iCs/>
        </w:rPr>
        <w:t xml:space="preserve">Amazon </w:t>
      </w:r>
      <w:proofErr w:type="spellStart"/>
      <w:r w:rsidRPr="00EB68F8">
        <w:rPr>
          <w:i/>
          <w:iCs/>
        </w:rPr>
        <w:t>Elastic</w:t>
      </w:r>
      <w:proofErr w:type="spellEnd"/>
      <w:r w:rsidRPr="00EB68F8">
        <w:rPr>
          <w:i/>
          <w:iCs/>
        </w:rPr>
        <w:t xml:space="preserve"> MapReduce</w:t>
      </w:r>
      <w:r w:rsidRPr="00142FF6">
        <w:t xml:space="preserve"> (EMR) para procesamiento de datos basado en herramientas de código abierto. Además, </w:t>
      </w:r>
      <w:r w:rsidRPr="00EB68F8">
        <w:rPr>
          <w:i/>
          <w:iCs/>
        </w:rPr>
        <w:t xml:space="preserve">AWS Lake </w:t>
      </w:r>
      <w:proofErr w:type="spellStart"/>
      <w:r w:rsidRPr="00EB68F8">
        <w:rPr>
          <w:i/>
          <w:iCs/>
        </w:rPr>
        <w:t>Formation</w:t>
      </w:r>
      <w:proofErr w:type="spellEnd"/>
      <w:r w:rsidRPr="00142FF6">
        <w:t xml:space="preserve"> facilita la configuración y creación de </w:t>
      </w:r>
      <w:r w:rsidR="004C0364" w:rsidRPr="004C0364">
        <w:rPr>
          <w:i/>
        </w:rPr>
        <w:t xml:space="preserve">Data </w:t>
      </w:r>
      <w:proofErr w:type="spellStart"/>
      <w:r w:rsidR="004C0364" w:rsidRPr="004C0364">
        <w:rPr>
          <w:i/>
        </w:rPr>
        <w:t>Lake</w:t>
      </w:r>
      <w:r w:rsidR="008A3BCE" w:rsidRPr="008A3BCE">
        <w:rPr>
          <w:i/>
        </w:rPr>
        <w:t>s</w:t>
      </w:r>
      <w:proofErr w:type="spellEnd"/>
      <w:r w:rsidRPr="00142FF6">
        <w:t xml:space="preserve"> en S3.</w:t>
      </w:r>
    </w:p>
    <w:p w14:paraId="7776B3B0" w14:textId="3F6C7CCB" w:rsidR="00AC3310" w:rsidRPr="00142FF6" w:rsidRDefault="00AC3310">
      <w:pPr>
        <w:pStyle w:val="Prrafodelista"/>
        <w:spacing w:before="240" w:after="240"/>
        <w:rPr>
          <w:u w:val="single"/>
        </w:rPr>
      </w:pPr>
    </w:p>
    <w:p w14:paraId="17970640" w14:textId="5590A4E7" w:rsidR="00142FF6" w:rsidRPr="00142FF6" w:rsidRDefault="00AC3310" w:rsidP="00625206">
      <w:pPr>
        <w:pStyle w:val="Prrafodelista"/>
        <w:numPr>
          <w:ilvl w:val="0"/>
          <w:numId w:val="5"/>
        </w:numPr>
        <w:spacing w:before="240" w:after="240"/>
        <w:rPr>
          <w:u w:val="single"/>
        </w:rPr>
      </w:pPr>
      <w:r w:rsidRPr="00E87916">
        <w:rPr>
          <w:b/>
          <w:i/>
          <w:iCs/>
        </w:rPr>
        <w:t xml:space="preserve">Google Cloud </w:t>
      </w:r>
      <w:proofErr w:type="spellStart"/>
      <w:r w:rsidRPr="00E87916">
        <w:rPr>
          <w:b/>
          <w:i/>
          <w:iCs/>
        </w:rPr>
        <w:t>Platform</w:t>
      </w:r>
      <w:proofErr w:type="spellEnd"/>
      <w:r w:rsidRPr="00E87916">
        <w:rPr>
          <w:b/>
          <w:i/>
          <w:iCs/>
        </w:rPr>
        <w:t xml:space="preserve"> (GCP</w:t>
      </w:r>
      <w:r w:rsidRPr="00142FF6">
        <w:rPr>
          <w:b/>
        </w:rPr>
        <w:t>)</w:t>
      </w:r>
      <w:ins w:id="1361" w:author="Monica Maria Garro Lopez" w:date="2025-03-07T08:44:00Z">
        <w:r w:rsidR="006D67D7">
          <w:t xml:space="preserve">. </w:t>
        </w:r>
      </w:ins>
      <w:del w:id="1362" w:author="Monica Maria Garro Lopez" w:date="2025-03-07T08:44:00Z">
        <w:r w:rsidRPr="00142FF6" w:rsidDel="006D67D7">
          <w:delText>: o</w:delText>
        </w:r>
      </w:del>
      <w:ins w:id="1363" w:author="Monica Maria Garro Lopez" w:date="2025-03-07T08:44:00Z">
        <w:r w:rsidR="006D67D7">
          <w:t>O</w:t>
        </w:r>
      </w:ins>
      <w:r w:rsidRPr="00142FF6">
        <w:t xml:space="preserve">frece un </w:t>
      </w:r>
      <w:r w:rsidR="004C0364" w:rsidRPr="004C0364">
        <w:rPr>
          <w:i/>
          <w:iCs/>
        </w:rPr>
        <w:t>Data Lake</w:t>
      </w:r>
      <w:del w:id="1364" w:author="Monica Maria Garro Lopez" w:date="2025-03-21T11:16:00Z">
        <w:r w:rsidR="008A3BCE" w:rsidRPr="008A3BCE" w:rsidDel="00AB6377">
          <w:rPr>
            <w:i/>
            <w:iCs/>
          </w:rPr>
          <w:delText>s</w:delText>
        </w:r>
      </w:del>
      <w:r w:rsidR="004234A0" w:rsidRPr="00142FF6">
        <w:t xml:space="preserve"> </w:t>
      </w:r>
      <w:r w:rsidRPr="00142FF6">
        <w:t xml:space="preserve">que permite la ingesta, </w:t>
      </w:r>
      <w:r w:rsidRPr="00EB68F8">
        <w:rPr>
          <w:b/>
          <w:bCs/>
        </w:rPr>
        <w:t>almacenamiento y análisis seguro de grandes volúmenes de datos diversos</w:t>
      </w:r>
      <w:r w:rsidRPr="00142FF6">
        <w:t xml:space="preserve">. Sus componentes clave incluyen </w:t>
      </w:r>
      <w:r w:rsidRPr="00EB68F8">
        <w:rPr>
          <w:i/>
          <w:iCs/>
        </w:rPr>
        <w:t>Google Cloud Storage</w:t>
      </w:r>
      <w:r w:rsidRPr="00142FF6">
        <w:t xml:space="preserve"> (GCS) para almacenamiento general, </w:t>
      </w:r>
      <w:r w:rsidRPr="00EB68F8">
        <w:rPr>
          <w:i/>
          <w:iCs/>
        </w:rPr>
        <w:t xml:space="preserve">Google </w:t>
      </w:r>
      <w:proofErr w:type="spellStart"/>
      <w:r w:rsidRPr="00EB68F8">
        <w:rPr>
          <w:i/>
          <w:iCs/>
        </w:rPr>
        <w:t>Dataproc</w:t>
      </w:r>
      <w:proofErr w:type="spellEnd"/>
      <w:r w:rsidRPr="00EB68F8">
        <w:rPr>
          <w:i/>
          <w:iCs/>
        </w:rPr>
        <w:t xml:space="preserve"> </w:t>
      </w:r>
      <w:r w:rsidRPr="00142FF6">
        <w:t xml:space="preserve">para procesamiento y análisis de datos a escala, y </w:t>
      </w:r>
      <w:r w:rsidRPr="00EB68F8">
        <w:rPr>
          <w:i/>
          <w:iCs/>
        </w:rPr>
        <w:t xml:space="preserve">Google </w:t>
      </w:r>
      <w:proofErr w:type="spellStart"/>
      <w:r w:rsidRPr="00EB68F8">
        <w:rPr>
          <w:i/>
          <w:iCs/>
        </w:rPr>
        <w:t>BigQuery</w:t>
      </w:r>
      <w:proofErr w:type="spellEnd"/>
      <w:r w:rsidRPr="00142FF6">
        <w:t xml:space="preserve"> para consultas nativas en datos almacenados en GCS.</w:t>
      </w:r>
    </w:p>
    <w:p w14:paraId="1FD86678" w14:textId="0D44924B" w:rsidR="00AC3310" w:rsidRPr="00E87916" w:rsidRDefault="00AC3310">
      <w:pPr>
        <w:pStyle w:val="Prrafodelista"/>
        <w:spacing w:before="240" w:after="240"/>
        <w:rPr>
          <w:i/>
          <w:iCs/>
          <w:u w:val="single"/>
        </w:rPr>
      </w:pPr>
    </w:p>
    <w:p w14:paraId="4BDFC310" w14:textId="292EADB5" w:rsidR="00AC3310" w:rsidRDefault="00AC3310" w:rsidP="00625206">
      <w:pPr>
        <w:pStyle w:val="Prrafodelista"/>
        <w:numPr>
          <w:ilvl w:val="0"/>
          <w:numId w:val="5"/>
        </w:numPr>
        <w:spacing w:before="240" w:after="240"/>
      </w:pPr>
      <w:r w:rsidRPr="00E87916">
        <w:rPr>
          <w:b/>
          <w:i/>
          <w:iCs/>
        </w:rPr>
        <w:t>Microsoft Azure</w:t>
      </w:r>
      <w:ins w:id="1365" w:author="Monica Maria Garro Lopez" w:date="2025-03-07T08:45:00Z">
        <w:r w:rsidR="0002682B">
          <w:t>. I</w:t>
        </w:r>
      </w:ins>
      <w:del w:id="1366" w:author="Monica Maria Garro Lopez" w:date="2025-03-07T08:45:00Z">
        <w:r w:rsidRPr="00142FF6" w:rsidDel="0002682B">
          <w:delText>: i</w:delText>
        </w:r>
      </w:del>
      <w:r w:rsidRPr="00142FF6">
        <w:t xml:space="preserve">ntegrado en la plataforma en la nube de </w:t>
      </w:r>
      <w:r w:rsidRPr="0002682B">
        <w:rPr>
          <w:i/>
          <w:iCs/>
          <w:rPrChange w:id="1367" w:author="Monica Maria Garro Lopez" w:date="2025-03-07T08:45:00Z">
            <w:rPr/>
          </w:rPrChange>
        </w:rPr>
        <w:t>Microsoft</w:t>
      </w:r>
      <w:r w:rsidRPr="00142FF6">
        <w:t xml:space="preserve">, proporciona </w:t>
      </w:r>
      <w:r w:rsidRPr="00EB68F8">
        <w:rPr>
          <w:b/>
          <w:bCs/>
        </w:rPr>
        <w:t>almacenamiento escalable</w:t>
      </w:r>
      <w:r w:rsidR="004234A0" w:rsidRPr="00EB68F8">
        <w:t xml:space="preserve"> que</w:t>
      </w:r>
      <w:r w:rsidR="00E87916">
        <w:t xml:space="preserve"> </w:t>
      </w:r>
      <w:r w:rsidRPr="00142FF6">
        <w:t xml:space="preserve">permite realizar </w:t>
      </w:r>
      <w:r w:rsidRPr="00EB68F8">
        <w:rPr>
          <w:b/>
          <w:bCs/>
        </w:rPr>
        <w:t>procesamientos y análisis en múltiples plataformas y lenguajes</w:t>
      </w:r>
      <w:r w:rsidRPr="00142FF6">
        <w:t xml:space="preserve"> de programación. Incluye </w:t>
      </w:r>
      <w:r w:rsidRPr="00EB68F8">
        <w:rPr>
          <w:i/>
          <w:iCs/>
        </w:rPr>
        <w:t xml:space="preserve">Azure </w:t>
      </w:r>
      <w:r w:rsidR="004C0364" w:rsidRPr="004C0364">
        <w:rPr>
          <w:i/>
          <w:iCs/>
        </w:rPr>
        <w:t>Data Lake</w:t>
      </w:r>
      <w:r w:rsidRPr="00EB68F8">
        <w:rPr>
          <w:i/>
          <w:iCs/>
        </w:rPr>
        <w:t xml:space="preserve"> Storage</w:t>
      </w:r>
      <w:r w:rsidRPr="00142FF6">
        <w:t xml:space="preserve"> (ADLS) </w:t>
      </w:r>
      <w:r w:rsidRPr="00E87916">
        <w:rPr>
          <w:i/>
          <w:iCs/>
        </w:rPr>
        <w:t>Gen</w:t>
      </w:r>
      <w:r w:rsidRPr="00142FF6">
        <w:t xml:space="preserve"> 2, que combina almacenamiento de sistema de archivos con almacenamiento de objetos para mejorar la escalabilidad y el rendimiento.</w:t>
      </w:r>
    </w:p>
    <w:p w14:paraId="429DCDF4" w14:textId="77777777" w:rsidR="00142FF6" w:rsidRPr="00142FF6" w:rsidRDefault="00142FF6">
      <w:pPr>
        <w:pStyle w:val="Prrafodelista"/>
        <w:spacing w:before="240" w:after="240"/>
      </w:pPr>
    </w:p>
    <w:p w14:paraId="23A23769" w14:textId="3B7F3DC4" w:rsidR="00142FF6" w:rsidRDefault="00AC3310" w:rsidP="00625206">
      <w:pPr>
        <w:pStyle w:val="Prrafodelista"/>
        <w:numPr>
          <w:ilvl w:val="0"/>
          <w:numId w:val="5"/>
        </w:numPr>
        <w:spacing w:before="240" w:after="240"/>
      </w:pPr>
      <w:r w:rsidRPr="00142FF6">
        <w:rPr>
          <w:b/>
        </w:rPr>
        <w:t xml:space="preserve">Soluciones </w:t>
      </w:r>
      <w:proofErr w:type="spellStart"/>
      <w:r w:rsidRPr="00E87916">
        <w:rPr>
          <w:b/>
          <w:i/>
          <w:iCs/>
        </w:rPr>
        <w:t>Multicloud</w:t>
      </w:r>
      <w:proofErr w:type="spellEnd"/>
      <w:ins w:id="1368" w:author="Monica Maria Garro Lopez" w:date="2025-03-07T08:45:00Z">
        <w:r w:rsidR="0002682B">
          <w:t xml:space="preserve">. </w:t>
        </w:r>
      </w:ins>
      <w:del w:id="1369" w:author="Monica Maria Garro Lopez" w:date="2025-03-07T08:45:00Z">
        <w:r w:rsidRPr="00142FF6" w:rsidDel="0002682B">
          <w:delText xml:space="preserve">: </w:delText>
        </w:r>
        <w:r w:rsidR="004234A0" w:rsidDel="0002682B">
          <w:delText>c</w:delText>
        </w:r>
      </w:del>
      <w:ins w:id="1370" w:author="Monica Maria Garro Lopez" w:date="2025-03-07T08:45:00Z">
        <w:r w:rsidR="0002682B">
          <w:t>C</w:t>
        </w:r>
      </w:ins>
      <w:r w:rsidRPr="00142FF6">
        <w:t xml:space="preserve">ada vez más, las organizaciones están adoptando arquitecturas </w:t>
      </w:r>
      <w:proofErr w:type="spellStart"/>
      <w:r w:rsidRPr="0002682B">
        <w:rPr>
          <w:i/>
          <w:iCs/>
          <w:rPrChange w:id="1371" w:author="Monica Maria Garro Lopez" w:date="2025-03-07T08:45:00Z">
            <w:rPr/>
          </w:rPrChange>
        </w:rPr>
        <w:t>multicloud</w:t>
      </w:r>
      <w:proofErr w:type="spellEnd"/>
      <w:r w:rsidRPr="00142FF6">
        <w:t xml:space="preserve"> para </w:t>
      </w:r>
      <w:r w:rsidRPr="00EB68F8">
        <w:rPr>
          <w:b/>
          <w:bCs/>
        </w:rPr>
        <w:t>evitar la dependencia de un único proveedor y aprovechar lo mejor de cada plataforma</w:t>
      </w:r>
      <w:r w:rsidRPr="00142FF6">
        <w:t xml:space="preserve">. Herramientas como </w:t>
      </w:r>
      <w:proofErr w:type="spellStart"/>
      <w:r w:rsidRPr="00E87916">
        <w:rPr>
          <w:b/>
          <w:i/>
          <w:iCs/>
        </w:rPr>
        <w:t>Snowflake</w:t>
      </w:r>
      <w:proofErr w:type="spellEnd"/>
      <w:r w:rsidRPr="00142FF6">
        <w:t xml:space="preserve"> y </w:t>
      </w:r>
      <w:proofErr w:type="spellStart"/>
      <w:r w:rsidRPr="00E87916">
        <w:rPr>
          <w:b/>
          <w:i/>
          <w:iCs/>
        </w:rPr>
        <w:t>Databricks</w:t>
      </w:r>
      <w:proofErr w:type="spellEnd"/>
      <w:r w:rsidRPr="00142FF6">
        <w:t xml:space="preserve"> se destacan en este enfoque, ya que permiten la integración y análisis de datos desde múltiples plataformas, asegurando interoperabilidad y flexibilidad. Estas soluciones son especialmente valiosas en escenarios empresariales complejos donde los datos residen en diferentes entornos de nube o locales</w:t>
      </w:r>
      <w:r w:rsidR="00142FF6">
        <w:t>.</w:t>
      </w:r>
    </w:p>
    <w:p w14:paraId="1C6DADC0" w14:textId="5A7214B6" w:rsidR="00704965" w:rsidDel="00AB6377" w:rsidRDefault="00704965" w:rsidP="00704965">
      <w:pPr>
        <w:pStyle w:val="Prrafodelista"/>
        <w:rPr>
          <w:del w:id="1372" w:author="Monica Maria Garro Lopez" w:date="2025-03-21T11:17:00Z"/>
        </w:rPr>
      </w:pPr>
    </w:p>
    <w:p w14:paraId="024E99C4" w14:textId="29F44949" w:rsidR="00704965" w:rsidRDefault="00704965">
      <w:pPr>
        <w:spacing w:before="240" w:after="0"/>
        <w:pPrChange w:id="1373" w:author="Monica Maria Garro Lopez" w:date="2025-03-21T11:17:00Z">
          <w:pPr>
            <w:spacing w:before="240" w:after="240"/>
          </w:pPr>
        </w:pPrChange>
      </w:pPr>
      <w:r>
        <w:t xml:space="preserve">Para ilustrar más claramente estas diferencias y facilitar la comparación directa entre las opciones disponibles, a </w:t>
      </w:r>
      <w:r w:rsidR="00A336BD">
        <w:t>continuación,</w:t>
      </w:r>
      <w:r>
        <w:t xml:space="preserve"> se presenta una imagen comparativa</w:t>
      </w:r>
      <w:r w:rsidR="0018015E">
        <w:t xml:space="preserve"> con sus respectivos criterios</w:t>
      </w:r>
      <w:r>
        <w:t>:</w:t>
      </w:r>
    </w:p>
    <w:p w14:paraId="44C31426" w14:textId="77777777" w:rsidR="004C0364" w:rsidRDefault="00AC3310" w:rsidP="00932EF2">
      <w:pPr>
        <w:keepNext/>
        <w:spacing w:before="240" w:after="240"/>
        <w:jc w:val="left"/>
      </w:pPr>
      <w:r>
        <w:rPr>
          <w:noProof/>
        </w:rPr>
        <w:lastRenderedPageBreak/>
        <w:drawing>
          <wp:inline distT="114300" distB="114300" distL="114300" distR="114300" wp14:anchorId="67212B5C" wp14:editId="1679536A">
            <wp:extent cx="5238750" cy="2524125"/>
            <wp:effectExtent l="0" t="0" r="9525" b="9525"/>
            <wp:docPr id="23" name="image4.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23" name="image4.png" descr="Tabla&#10;&#10;Descripción generada automáticamente"/>
                    <pic:cNvPicPr preferRelativeResize="0"/>
                  </pic:nvPicPr>
                  <pic:blipFill rotWithShape="1">
                    <a:blip r:embed="rId16"/>
                    <a:srcRect l="1764" t="3200" r="1188" b="2578"/>
                    <a:stretch/>
                  </pic:blipFill>
                  <pic:spPr bwMode="auto">
                    <a:xfrm>
                      <a:off x="0" y="0"/>
                      <a:ext cx="5238750" cy="2524125"/>
                    </a:xfrm>
                    <a:prstGeom prst="rect">
                      <a:avLst/>
                    </a:prstGeom>
                    <a:ln>
                      <a:noFill/>
                    </a:ln>
                    <a:extLst>
                      <a:ext uri="{53640926-AAD7-44D8-BBD7-CCE9431645EC}">
                        <a14:shadowObscured xmlns:a14="http://schemas.microsoft.com/office/drawing/2010/main"/>
                      </a:ext>
                    </a:extLst>
                  </pic:spPr>
                </pic:pic>
              </a:graphicData>
            </a:graphic>
          </wp:inline>
        </w:drawing>
      </w:r>
    </w:p>
    <w:p w14:paraId="534DE55F" w14:textId="750D9B49" w:rsidR="00A73390" w:rsidRDefault="004C0364" w:rsidP="00EB68F8">
      <w:pPr>
        <w:pStyle w:val="Descripcin"/>
      </w:pPr>
      <w:bookmarkStart w:id="1374" w:name="_Toc193466941"/>
      <w:r w:rsidRPr="00EB68F8">
        <w:rPr>
          <w:b/>
          <w:bCs/>
        </w:rPr>
        <w:t xml:space="preserve">Figura </w:t>
      </w:r>
      <w:r w:rsidRPr="00EB68F8">
        <w:rPr>
          <w:b/>
          <w:bCs/>
        </w:rPr>
        <w:fldChar w:fldCharType="begin"/>
      </w:r>
      <w:r w:rsidRPr="00EB68F8">
        <w:rPr>
          <w:b/>
          <w:bCs/>
        </w:rPr>
        <w:instrText xml:space="preserve"> SEQ Ilustración \* ARABIC </w:instrText>
      </w:r>
      <w:r w:rsidRPr="00EB68F8">
        <w:rPr>
          <w:b/>
          <w:bCs/>
        </w:rPr>
        <w:fldChar w:fldCharType="separate"/>
      </w:r>
      <w:r w:rsidR="004A38FE">
        <w:rPr>
          <w:b/>
          <w:bCs/>
          <w:noProof/>
        </w:rPr>
        <w:t>4</w:t>
      </w:r>
      <w:r w:rsidRPr="00EB68F8">
        <w:rPr>
          <w:b/>
          <w:bCs/>
        </w:rPr>
        <w:fldChar w:fldCharType="end"/>
      </w:r>
      <w:r>
        <w:t xml:space="preserve">. </w:t>
      </w:r>
      <w:r w:rsidRPr="00AD2AA3">
        <w:t xml:space="preserve">Comparativa de Plataformas de Data </w:t>
      </w:r>
      <w:proofErr w:type="spellStart"/>
      <w:r w:rsidRPr="00AD2AA3">
        <w:t>Lakes</w:t>
      </w:r>
      <w:proofErr w:type="spellEnd"/>
      <w:r w:rsidRPr="00AD2AA3">
        <w:t xml:space="preserve"> </w:t>
      </w:r>
      <w:proofErr w:type="spellStart"/>
      <w:r w:rsidRPr="00AD2AA3">
        <w:t>Hiperescaladores</w:t>
      </w:r>
      <w:proofErr w:type="spellEnd"/>
      <w:r w:rsidRPr="00AD2AA3">
        <w:t xml:space="preserve"> en la Nube y Soluciones </w:t>
      </w:r>
      <w:proofErr w:type="spellStart"/>
      <w:r w:rsidRPr="00AD2AA3">
        <w:t>Multicloud</w:t>
      </w:r>
      <w:proofErr w:type="spellEnd"/>
      <w:r w:rsidRPr="00AD2AA3">
        <w:t>. (Fis, 2024)</w:t>
      </w:r>
      <w:bookmarkEnd w:id="1374"/>
    </w:p>
    <w:p w14:paraId="4D2E4951" w14:textId="680AA62A" w:rsidR="00987678" w:rsidDel="00AB6377" w:rsidRDefault="00987678" w:rsidP="00EF6457">
      <w:pPr>
        <w:rPr>
          <w:del w:id="1375" w:author="Monica Maria Garro Lopez" w:date="2025-03-21T11:18:00Z"/>
        </w:rPr>
      </w:pPr>
    </w:p>
    <w:p w14:paraId="11E2EE9B" w14:textId="3D7E1FF3" w:rsidR="00971E13" w:rsidRDefault="00A83EDE" w:rsidP="00EF6457">
      <w:r>
        <w:t>En este orden de ideas</w:t>
      </w:r>
      <w:r w:rsidR="00987678">
        <w:t xml:space="preserve">, mientras que los </w:t>
      </w:r>
      <w:r w:rsidR="004C0364" w:rsidRPr="00EB68F8">
        <w:rPr>
          <w:b/>
          <w:bCs/>
          <w:i/>
          <w:iCs/>
        </w:rPr>
        <w:t xml:space="preserve">Data </w:t>
      </w:r>
      <w:proofErr w:type="spellStart"/>
      <w:r w:rsidR="004C0364" w:rsidRPr="00EB68F8">
        <w:rPr>
          <w:b/>
          <w:bCs/>
          <w:i/>
          <w:iCs/>
        </w:rPr>
        <w:t>Lake</w:t>
      </w:r>
      <w:r w:rsidR="008A3BCE" w:rsidRPr="00EB68F8">
        <w:rPr>
          <w:b/>
          <w:bCs/>
          <w:i/>
          <w:iCs/>
        </w:rPr>
        <w:t>s</w:t>
      </w:r>
      <w:proofErr w:type="spellEnd"/>
      <w:r w:rsidR="00987678">
        <w:t xml:space="preserve"> ofrecen una plataforma versátil y escalable para almacenar y gestionar una </w:t>
      </w:r>
      <w:r w:rsidR="00987678" w:rsidRPr="00EB68F8">
        <w:rPr>
          <w:b/>
          <w:bCs/>
        </w:rPr>
        <w:t>amplia gama de tipos de datos</w:t>
      </w:r>
      <w:r w:rsidR="00987678">
        <w:t xml:space="preserve">, desde estructurados hasta no estructurados, para organizaciones que requieren un análisis intensivo de datos con tiempos de respuesta rápidos y consultas complejas basadas en grandes volúmenes de datos históricos, los </w:t>
      </w:r>
      <w:r w:rsidR="008A3BCE" w:rsidRPr="008A3BCE">
        <w:rPr>
          <w:i/>
          <w:iCs/>
        </w:rPr>
        <w:t xml:space="preserve">Data </w:t>
      </w:r>
      <w:proofErr w:type="spellStart"/>
      <w:r w:rsidR="008A3BCE" w:rsidRPr="008A3BCE">
        <w:rPr>
          <w:i/>
          <w:iCs/>
        </w:rPr>
        <w:t>Warehouses</w:t>
      </w:r>
      <w:proofErr w:type="spellEnd"/>
      <w:r w:rsidR="00987678">
        <w:t xml:space="preserve"> emergen como una solución indispensable. A continuación, exploraremos cómo </w:t>
      </w:r>
      <w:r w:rsidR="00993577">
        <w:t xml:space="preserve">este </w:t>
      </w:r>
      <w:r>
        <w:t>modelo se</w:t>
      </w:r>
      <w:r w:rsidR="00987678">
        <w:t xml:space="preserve"> construye específicamente para soportar operaciones de inteligencia de negocios, reportes y análisis, ofreciendo un entorno altamente optimizado</w:t>
      </w:r>
      <w:r w:rsidR="004C0364">
        <w:t>.</w:t>
      </w:r>
    </w:p>
    <w:p w14:paraId="01176F31" w14:textId="77777777" w:rsidR="0018015E" w:rsidRDefault="0018015E" w:rsidP="00EF6457"/>
    <w:p w14:paraId="6DE1023D" w14:textId="4A93026F" w:rsidR="0018015E" w:rsidRDefault="00993577" w:rsidP="0018015E">
      <w:pPr>
        <w:pStyle w:val="Ttulo3"/>
        <w:numPr>
          <w:ilvl w:val="2"/>
          <w:numId w:val="2"/>
        </w:numPr>
        <w:suppressAutoHyphens w:val="0"/>
      </w:pPr>
      <w:bookmarkStart w:id="1376" w:name="_Toc193466813"/>
      <w:r>
        <w:t>¿</w:t>
      </w:r>
      <w:r w:rsidR="0018015E">
        <w:t xml:space="preserve">Qué es un </w:t>
      </w:r>
      <w:r w:rsidR="008A3BCE" w:rsidRPr="008A3BCE">
        <w:rPr>
          <w:i/>
          <w:iCs/>
        </w:rPr>
        <w:t xml:space="preserve">Data </w:t>
      </w:r>
      <w:proofErr w:type="spellStart"/>
      <w:r w:rsidR="008A3BCE" w:rsidRPr="008A3BCE">
        <w:rPr>
          <w:i/>
          <w:iCs/>
        </w:rPr>
        <w:t>Warehouse</w:t>
      </w:r>
      <w:proofErr w:type="spellEnd"/>
      <w:r>
        <w:rPr>
          <w:i/>
          <w:iCs/>
        </w:rPr>
        <w:t>?</w:t>
      </w:r>
      <w:bookmarkEnd w:id="1376"/>
    </w:p>
    <w:p w14:paraId="1E0CC2AD" w14:textId="3D4F0983" w:rsidR="0018015E" w:rsidRDefault="0018015E" w:rsidP="0018015E">
      <w:pPr>
        <w:spacing w:before="240" w:after="240"/>
      </w:pPr>
      <w:r>
        <w:t xml:space="preserve">Un </w:t>
      </w:r>
      <w:r w:rsidR="008A3BCE" w:rsidRPr="008A3BCE">
        <w:rPr>
          <w:i/>
          <w:iCs/>
        </w:rPr>
        <w:t xml:space="preserve">Data </w:t>
      </w:r>
      <w:proofErr w:type="spellStart"/>
      <w:r w:rsidR="008A3BCE" w:rsidRPr="008A3BCE">
        <w:rPr>
          <w:i/>
          <w:iCs/>
        </w:rPr>
        <w:t>Warehouse</w:t>
      </w:r>
      <w:proofErr w:type="spellEnd"/>
      <w:r>
        <w:t xml:space="preserve"> (en español, </w:t>
      </w:r>
      <w:del w:id="1377" w:author="Monica Maria Garro Lopez" w:date="2025-03-18T16:38:00Z">
        <w:r w:rsidDel="00D42E4D">
          <w:delText>"</w:delText>
        </w:r>
      </w:del>
      <w:ins w:id="1378" w:author="Monica Maria Garro Lopez" w:date="2025-03-18T16:38:00Z">
        <w:r w:rsidR="00D42E4D">
          <w:t>“</w:t>
        </w:r>
      </w:ins>
      <w:r>
        <w:t>almacén de datos</w:t>
      </w:r>
      <w:del w:id="1379" w:author="Monica Maria Garro Lopez" w:date="2025-03-18T16:38:00Z">
        <w:r w:rsidDel="00D42E4D">
          <w:delText>"</w:delText>
        </w:r>
      </w:del>
      <w:ins w:id="1380" w:author="Monica Maria Garro Lopez" w:date="2025-03-18T16:38:00Z">
        <w:r w:rsidR="00D42E4D">
          <w:t>”</w:t>
        </w:r>
      </w:ins>
      <w:r>
        <w:t xml:space="preserve">) es un sistema </w:t>
      </w:r>
      <w:r w:rsidRPr="00EB68F8">
        <w:rPr>
          <w:b/>
          <w:bCs/>
        </w:rPr>
        <w:t>diseñado para centralizar información estructurada de múltiples fuentes</w:t>
      </w:r>
      <w:r>
        <w:t xml:space="preserve"> dentro de una organización. Este sistema proporciona acceso a datos históricos y actuales relevantes de la empresa de forma integrada, lo que facilita una toma de decisiones mejor informada.</w:t>
      </w:r>
    </w:p>
    <w:p w14:paraId="6A951AEC" w14:textId="77777777" w:rsidR="0018015E" w:rsidRDefault="0018015E" w:rsidP="0018015E">
      <w:r>
        <w:t>Principales tipos de datos recopilados incluyen:</w:t>
      </w:r>
    </w:p>
    <w:p w14:paraId="14BC9F50" w14:textId="6F647D13" w:rsidR="003E3857" w:rsidRDefault="0018015E">
      <w:pPr>
        <w:pStyle w:val="Prrafodelista"/>
        <w:numPr>
          <w:ilvl w:val="0"/>
          <w:numId w:val="11"/>
        </w:numPr>
        <w:pPrChange w:id="1381" w:author="Monica Maria Garro Lopez" w:date="2025-03-21T11:19:00Z">
          <w:pPr>
            <w:pStyle w:val="Prrafodelista"/>
            <w:numPr>
              <w:numId w:val="38"/>
            </w:numPr>
            <w:suppressAutoHyphens w:val="0"/>
            <w:spacing w:before="240" w:after="0"/>
            <w:ind w:left="1080" w:hanging="360"/>
            <w:jc w:val="left"/>
          </w:pPr>
        </w:pPrChange>
      </w:pPr>
      <w:r>
        <w:t>Datos transaccionales provenientes de los sistemas operativos.</w:t>
      </w:r>
    </w:p>
    <w:p w14:paraId="4E75CE2B" w14:textId="77777777" w:rsidR="0018015E" w:rsidRDefault="0018015E">
      <w:pPr>
        <w:pStyle w:val="Prrafodelista"/>
        <w:numPr>
          <w:ilvl w:val="0"/>
          <w:numId w:val="11"/>
        </w:numPr>
        <w:pPrChange w:id="1382" w:author="Monica Maria Garro Lopez" w:date="2025-03-21T11:19:00Z">
          <w:pPr>
            <w:pStyle w:val="Prrafodelista"/>
            <w:numPr>
              <w:numId w:val="38"/>
            </w:numPr>
            <w:suppressAutoHyphens w:val="0"/>
            <w:spacing w:after="0"/>
            <w:ind w:left="1080" w:hanging="360"/>
            <w:jc w:val="left"/>
          </w:pPr>
        </w:pPrChange>
      </w:pPr>
      <w:r>
        <w:t>Información de gestión empresarial generada en procesos internos.</w:t>
      </w:r>
    </w:p>
    <w:p w14:paraId="187318EC" w14:textId="77777777" w:rsidR="0018015E" w:rsidRDefault="0018015E">
      <w:pPr>
        <w:pStyle w:val="Prrafodelista"/>
        <w:numPr>
          <w:ilvl w:val="0"/>
          <w:numId w:val="11"/>
        </w:numPr>
        <w:pPrChange w:id="1383" w:author="Monica Maria Garro Lopez" w:date="2025-03-21T11:19:00Z">
          <w:pPr>
            <w:pStyle w:val="Prrafodelista"/>
            <w:numPr>
              <w:numId w:val="38"/>
            </w:numPr>
            <w:suppressAutoHyphens w:val="0"/>
            <w:spacing w:after="240"/>
            <w:ind w:left="1080" w:hanging="360"/>
            <w:jc w:val="left"/>
          </w:pPr>
        </w:pPrChange>
      </w:pPr>
      <w:r>
        <w:t>Datos externos relevantes, como tendencias del mercado o información de competidores.</w:t>
      </w:r>
    </w:p>
    <w:p w14:paraId="1437EA03" w14:textId="6B533784" w:rsidR="004E2FC0" w:rsidRDefault="004E2FC0" w:rsidP="004E2FC0">
      <w:pPr>
        <w:suppressAutoHyphens w:val="0"/>
        <w:spacing w:after="240"/>
      </w:pPr>
      <w:r>
        <w:t xml:space="preserve">Además de entender los tipos de datos que </w:t>
      </w:r>
      <w:r w:rsidR="00DA3FE3">
        <w:t xml:space="preserve">lo </w:t>
      </w:r>
      <w:r w:rsidR="00A83EDE">
        <w:t>alimentan,</w:t>
      </w:r>
      <w:r>
        <w:t xml:space="preserve"> es fundamental profundizar en cómo estos datos son organizados internamente para maximizar su utilidad. Identificar </w:t>
      </w:r>
      <w:r>
        <w:lastRenderedPageBreak/>
        <w:t>y estructurar correctamente los elementos clave</w:t>
      </w:r>
      <w:r w:rsidR="00510000">
        <w:t>,</w:t>
      </w:r>
      <w:r>
        <w:t xml:space="preserve"> es crucial para capturar y analizar eficientemente los procesos de negocio de una organización.</w:t>
      </w:r>
    </w:p>
    <w:p w14:paraId="527AA0F9" w14:textId="7D44E613" w:rsidR="004E2FC0" w:rsidRPr="004E2FC0" w:rsidRDefault="004E2FC0" w:rsidP="00625206">
      <w:pPr>
        <w:pStyle w:val="Prrafodelista"/>
        <w:numPr>
          <w:ilvl w:val="0"/>
          <w:numId w:val="5"/>
        </w:numPr>
        <w:spacing w:before="240" w:after="240"/>
        <w:rPr>
          <w:u w:val="single"/>
        </w:rPr>
      </w:pPr>
      <w:r>
        <w:rPr>
          <w:b/>
        </w:rPr>
        <w:t>Hechos</w:t>
      </w:r>
      <w:del w:id="1384" w:author="Monica Maria Garro Lopez" w:date="2025-03-07T08:46:00Z">
        <w:r w:rsidRPr="00142FF6" w:rsidDel="0002682B">
          <w:delText xml:space="preserve">: </w:delText>
        </w:r>
        <w:r w:rsidRPr="004E2FC0" w:rsidDel="0002682B">
          <w:delText>r</w:delText>
        </w:r>
      </w:del>
      <w:ins w:id="1385" w:author="Monica Maria Garro Lopez" w:date="2025-03-07T08:46:00Z">
        <w:r w:rsidR="0002682B">
          <w:t>. R</w:t>
        </w:r>
      </w:ins>
      <w:r w:rsidRPr="004E2FC0">
        <w:t xml:space="preserve">epresentan los </w:t>
      </w:r>
      <w:r w:rsidRPr="00EB68F8">
        <w:rPr>
          <w:b/>
          <w:bCs/>
        </w:rPr>
        <w:t>procesos de negocio</w:t>
      </w:r>
      <w:r w:rsidRPr="004E2FC0">
        <w:t xml:space="preserve"> que una organización desea analizar. Estos son eventos o transacciones que se registran en las tablas de hechos (</w:t>
      </w:r>
      <w:proofErr w:type="spellStart"/>
      <w:r w:rsidRPr="00EB68F8">
        <w:rPr>
          <w:i/>
          <w:iCs/>
        </w:rPr>
        <w:t>fact</w:t>
      </w:r>
      <w:proofErr w:type="spellEnd"/>
      <w:r w:rsidRPr="00EB68F8">
        <w:rPr>
          <w:i/>
          <w:iCs/>
        </w:rPr>
        <w:t xml:space="preserve"> tables</w:t>
      </w:r>
      <w:r w:rsidRPr="004E2FC0">
        <w:t xml:space="preserve">). Por ejemplo, una venta puede identificarse como un hecho relevante, ya que es un proceso central en la mayoría de las empresas. Cada hecho incluye medidas cuantificables, como el importe de la venta o la cantidad de productos vendidos </w:t>
      </w:r>
      <w:r>
        <w:t>(</w:t>
      </w:r>
      <w:sdt>
        <w:sdtPr>
          <w:rPr>
            <w:color w:val="000000"/>
          </w:rPr>
          <w:tag w:val="MENDELEY_CITATION_v3_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"/>
          <w:id w:val="36718626"/>
          <w:placeholder>
            <w:docPart w:val="DefaultPlaceholder_-1854013440"/>
          </w:placeholder>
        </w:sdtPr>
        <w:sdtEndPr/>
        <w:sdtContent>
          <w:ins w:id="1386" w:author="Monica Maria Garro Lopez" w:date="2025-03-21T16:07:00Z">
            <w:r w:rsidR="00415AEC" w:rsidRPr="00415AEC">
              <w:rPr>
                <w:rFonts w:eastAsia="Times New Roman"/>
                <w:color w:val="000000"/>
                <w:rPrChange w:id="1387" w:author="Monica Maria Garro Lopez" w:date="2025-03-21T16:07:00Z">
                  <w:rPr>
                    <w:rFonts w:eastAsia="Times New Roman"/>
                  </w:rPr>
                </w:rPrChange>
              </w:rPr>
              <w:t xml:space="preserve">Díaz &amp; </w:t>
            </w:r>
            <w:proofErr w:type="spellStart"/>
            <w:r w:rsidR="00415AEC" w:rsidRPr="00415AEC">
              <w:rPr>
                <w:rFonts w:eastAsia="Times New Roman"/>
                <w:color w:val="000000"/>
                <w:rPrChange w:id="1388" w:author="Monica Maria Garro Lopez" w:date="2025-03-21T16:07:00Z">
                  <w:rPr>
                    <w:rFonts w:eastAsia="Times New Roman"/>
                  </w:rPr>
                </w:rPrChange>
              </w:rPr>
              <w:t>Caralt</w:t>
            </w:r>
            <w:proofErr w:type="spellEnd"/>
            <w:r w:rsidR="00415AEC" w:rsidRPr="00415AEC">
              <w:rPr>
                <w:rFonts w:eastAsia="Times New Roman"/>
                <w:color w:val="000000"/>
                <w:rPrChange w:id="1389" w:author="Monica Maria Garro Lopez" w:date="2025-03-21T16:07:00Z">
                  <w:rPr>
                    <w:rFonts w:eastAsia="Times New Roman"/>
                  </w:rPr>
                </w:rPrChange>
              </w:rPr>
              <w:t>, 2015</w:t>
            </w:r>
          </w:ins>
          <w:del w:id="1390" w:author="Monica Maria Garro Lopez" w:date="2025-03-07T10:47:00Z">
            <w:r w:rsidR="003A0AFC" w:rsidRPr="00415AEC" w:rsidDel="00AF12DE">
              <w:rPr>
                <w:rFonts w:eastAsia="Times New Roman"/>
                <w:color w:val="000000"/>
              </w:rPr>
              <w:delText>Díaz &amp; Caralt, 2015</w:delText>
            </w:r>
          </w:del>
        </w:sdtContent>
      </w:sdt>
      <w:r>
        <w:t xml:space="preserve">, p. </w:t>
      </w:r>
      <w:r w:rsidR="00156B62">
        <w:t>46</w:t>
      </w:r>
      <w:r>
        <w:t>).</w:t>
      </w:r>
    </w:p>
    <w:p w14:paraId="6CA9158D" w14:textId="77777777" w:rsidR="004E2FC0" w:rsidRPr="00142FF6" w:rsidRDefault="004E2FC0" w:rsidP="004E2FC0">
      <w:pPr>
        <w:pStyle w:val="Prrafodelista"/>
        <w:spacing w:before="240" w:after="240"/>
        <w:rPr>
          <w:u w:val="single"/>
        </w:rPr>
      </w:pPr>
    </w:p>
    <w:p w14:paraId="16BA54DB" w14:textId="35A06600" w:rsidR="0018015E" w:rsidRDefault="004E2FC0" w:rsidP="00625206">
      <w:pPr>
        <w:pStyle w:val="Prrafodelista"/>
        <w:numPr>
          <w:ilvl w:val="0"/>
          <w:numId w:val="5"/>
        </w:numPr>
        <w:spacing w:before="240" w:after="240"/>
      </w:pPr>
      <w:r w:rsidRPr="004E2FC0">
        <w:rPr>
          <w:b/>
        </w:rPr>
        <w:t>Dimensiones</w:t>
      </w:r>
      <w:ins w:id="1391" w:author="Monica Maria Garro Lopez" w:date="2025-03-07T08:46:00Z">
        <w:r w:rsidR="0002682B">
          <w:t>. O</w:t>
        </w:r>
      </w:ins>
      <w:del w:id="1392" w:author="Monica Maria Garro Lopez" w:date="2025-03-07T08:46:00Z">
        <w:r w:rsidRPr="00142FF6" w:rsidDel="0002682B">
          <w:delText xml:space="preserve">: </w:delText>
        </w:r>
        <w:r w:rsidR="0018015E" w:rsidDel="0002682B">
          <w:delText>o</w:delText>
        </w:r>
      </w:del>
      <w:r w:rsidR="0018015E">
        <w:t xml:space="preserve">frecen un contexto para interpretar los hechos. Estas dimensiones se estructuran como </w:t>
      </w:r>
      <w:r w:rsidR="0018015E" w:rsidRPr="00EB68F8">
        <w:rPr>
          <w:b/>
          <w:bCs/>
        </w:rPr>
        <w:t>vistas específicas del proceso</w:t>
      </w:r>
      <w:r w:rsidR="0018015E">
        <w:t xml:space="preserve"> de negocio que se analiza. Por ejemplo, en el caso de una venta, las dimensiones podrían incluir:</w:t>
      </w:r>
    </w:p>
    <w:p w14:paraId="055621B1" w14:textId="77777777" w:rsidR="0018015E" w:rsidRDefault="0018015E" w:rsidP="00625206">
      <w:pPr>
        <w:numPr>
          <w:ilvl w:val="0"/>
          <w:numId w:val="7"/>
        </w:numPr>
        <w:suppressAutoHyphens w:val="0"/>
        <w:spacing w:before="240" w:after="0"/>
      </w:pPr>
      <w:r>
        <w:t>El cliente que realizó la compra.</w:t>
      </w:r>
    </w:p>
    <w:p w14:paraId="54572564" w14:textId="77777777" w:rsidR="0018015E" w:rsidRDefault="0018015E" w:rsidP="00625206">
      <w:pPr>
        <w:numPr>
          <w:ilvl w:val="0"/>
          <w:numId w:val="7"/>
        </w:numPr>
        <w:suppressAutoHyphens w:val="0"/>
        <w:spacing w:after="0"/>
      </w:pPr>
      <w:r>
        <w:t>La fecha en la que se efectuó la transacción.</w:t>
      </w:r>
    </w:p>
    <w:p w14:paraId="2E425FF8" w14:textId="4A341655" w:rsidR="0018015E" w:rsidRDefault="0018015E" w:rsidP="00625206">
      <w:pPr>
        <w:numPr>
          <w:ilvl w:val="0"/>
          <w:numId w:val="7"/>
        </w:numPr>
        <w:suppressAutoHyphens w:val="0"/>
        <w:spacing w:after="240"/>
      </w:pPr>
      <w:r>
        <w:t>Los productos adquiridos.</w:t>
      </w:r>
      <w:r w:rsidR="00156B62" w:rsidRPr="00156B62">
        <w:t xml:space="preserve"> </w:t>
      </w:r>
      <w:r w:rsidR="00156B62">
        <w:t>(</w:t>
      </w:r>
      <w:sdt>
        <w:sdtPr>
          <w:rPr>
            <w:color w:val="000000"/>
          </w:rPr>
          <w:tag w:val="MENDELEY_CITATION_v3_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"/>
          <w:id w:val="97144178"/>
          <w:placeholder>
            <w:docPart w:val="DefaultPlaceholder_-1854013440"/>
          </w:placeholder>
        </w:sdtPr>
        <w:sdtEndPr/>
        <w:sdtContent>
          <w:ins w:id="1393" w:author="Monica Maria Garro Lopez" w:date="2025-03-21T16:07:00Z">
            <w:r w:rsidR="00415AEC" w:rsidRPr="00415AEC">
              <w:rPr>
                <w:rFonts w:eastAsia="Times New Roman"/>
                <w:color w:val="000000"/>
                <w:rPrChange w:id="1394" w:author="Monica Maria Garro Lopez" w:date="2025-03-21T16:07:00Z">
                  <w:rPr>
                    <w:rFonts w:eastAsia="Times New Roman"/>
                  </w:rPr>
                </w:rPrChange>
              </w:rPr>
              <w:t xml:space="preserve">Díaz &amp; </w:t>
            </w:r>
            <w:proofErr w:type="spellStart"/>
            <w:r w:rsidR="00415AEC" w:rsidRPr="00415AEC">
              <w:rPr>
                <w:rFonts w:eastAsia="Times New Roman"/>
                <w:color w:val="000000"/>
                <w:rPrChange w:id="1395" w:author="Monica Maria Garro Lopez" w:date="2025-03-21T16:07:00Z">
                  <w:rPr>
                    <w:rFonts w:eastAsia="Times New Roman"/>
                  </w:rPr>
                </w:rPrChange>
              </w:rPr>
              <w:t>Caralt</w:t>
            </w:r>
            <w:proofErr w:type="spellEnd"/>
            <w:r w:rsidR="00415AEC" w:rsidRPr="00415AEC">
              <w:rPr>
                <w:rFonts w:eastAsia="Times New Roman"/>
                <w:color w:val="000000"/>
                <w:rPrChange w:id="1396" w:author="Monica Maria Garro Lopez" w:date="2025-03-21T16:07:00Z">
                  <w:rPr>
                    <w:rFonts w:eastAsia="Times New Roman"/>
                  </w:rPr>
                </w:rPrChange>
              </w:rPr>
              <w:t>, 2015</w:t>
            </w:r>
          </w:ins>
          <w:del w:id="1397" w:author="Monica Maria Garro Lopez" w:date="2025-03-07T10:47:00Z">
            <w:r w:rsidR="003A0AFC" w:rsidRPr="00415AEC" w:rsidDel="00AF12DE">
              <w:rPr>
                <w:rFonts w:eastAsia="Times New Roman"/>
                <w:color w:val="000000"/>
              </w:rPr>
              <w:delText>Díaz &amp; Caralt, 2015</w:delText>
            </w:r>
          </w:del>
        </w:sdtContent>
      </w:sdt>
      <w:r w:rsidR="00156B62">
        <w:t>, p. 47)</w:t>
      </w:r>
    </w:p>
    <w:p w14:paraId="4368837C" w14:textId="3B641E8F" w:rsidR="0018015E" w:rsidRDefault="0018015E" w:rsidP="00156B62">
      <w:pPr>
        <w:spacing w:before="240" w:after="240"/>
        <w:ind w:left="708"/>
      </w:pPr>
      <w:r>
        <w:t>Las dimensiones permiten un análisis más detallado y granular, facilitando la segmentación y el entendimiento de los datos desde diferentes perspectivas.</w:t>
      </w:r>
    </w:p>
    <w:p w14:paraId="752EEA8E" w14:textId="556DCE57" w:rsidR="0018015E" w:rsidRPr="0055024C" w:rsidRDefault="004E2FC0" w:rsidP="00625206">
      <w:pPr>
        <w:pStyle w:val="Prrafodelista"/>
        <w:numPr>
          <w:ilvl w:val="0"/>
          <w:numId w:val="5"/>
        </w:numPr>
        <w:spacing w:before="240" w:after="240"/>
        <w:rPr>
          <w:b/>
        </w:rPr>
      </w:pPr>
      <w:bookmarkStart w:id="1398" w:name="_heading=h.23n272uohlmq" w:colFirst="0" w:colLast="0"/>
      <w:bookmarkEnd w:id="1398"/>
      <w:r w:rsidRPr="004E2FC0">
        <w:rPr>
          <w:b/>
        </w:rPr>
        <w:t>Métricas</w:t>
      </w:r>
      <w:ins w:id="1399" w:author="Monica Maria Garro Lopez" w:date="2025-03-07T08:47:00Z">
        <w:r w:rsidR="0002682B">
          <w:rPr>
            <w:b/>
          </w:rPr>
          <w:t xml:space="preserve">. </w:t>
        </w:r>
      </w:ins>
      <w:del w:id="1400" w:author="Monica Maria Garro Lopez" w:date="2025-03-07T08:47:00Z">
        <w:r w:rsidRPr="004E2FC0" w:rsidDel="0002682B">
          <w:rPr>
            <w:b/>
          </w:rPr>
          <w:delText xml:space="preserve">: </w:delText>
        </w:r>
        <w:r w:rsidR="0018015E" w:rsidRPr="004E2FC0" w:rsidDel="0002682B">
          <w:rPr>
            <w:bCs/>
          </w:rPr>
          <w:delText>s</w:delText>
        </w:r>
      </w:del>
      <w:ins w:id="1401" w:author="Monica Maria Garro Lopez" w:date="2025-03-07T08:47:00Z">
        <w:r w:rsidR="0002682B">
          <w:rPr>
            <w:bCs/>
          </w:rPr>
          <w:t>S</w:t>
        </w:r>
      </w:ins>
      <w:r w:rsidR="0018015E" w:rsidRPr="004E2FC0">
        <w:rPr>
          <w:bCs/>
        </w:rPr>
        <w:t xml:space="preserve">on los </w:t>
      </w:r>
      <w:r w:rsidR="0018015E" w:rsidRPr="00EB68F8">
        <w:rPr>
          <w:b/>
        </w:rPr>
        <w:t>indicadores cuantitativos</w:t>
      </w:r>
      <w:r w:rsidR="0018015E" w:rsidRPr="004E2FC0">
        <w:rPr>
          <w:bCs/>
        </w:rPr>
        <w:t xml:space="preserve"> asociados a los hechos, y permiten medir el rendimiento de un proceso de negocio. Estas métricas están directamente relacionadas con las tablas de hechos. Por ejemplo, en una venta, las métricas pueden incluir el monto total de la transacción o el número de unidades vendidas, lo que proporciona datos objetivos para análisis de desempeño (Curto Díaz &amp; Conesa </w:t>
      </w:r>
      <w:proofErr w:type="spellStart"/>
      <w:r w:rsidR="0018015E" w:rsidRPr="004E2FC0">
        <w:rPr>
          <w:bCs/>
        </w:rPr>
        <w:t>Caralt</w:t>
      </w:r>
      <w:proofErr w:type="spellEnd"/>
      <w:r w:rsidR="0018015E" w:rsidRPr="004E2FC0">
        <w:rPr>
          <w:bCs/>
        </w:rPr>
        <w:t xml:space="preserve">, 2015, p. </w:t>
      </w:r>
      <w:r w:rsidR="00156B62">
        <w:rPr>
          <w:bCs/>
        </w:rPr>
        <w:t>47</w:t>
      </w:r>
      <w:r w:rsidR="0018015E" w:rsidRPr="004E2FC0">
        <w:rPr>
          <w:bCs/>
        </w:rPr>
        <w:t>).</w:t>
      </w:r>
    </w:p>
    <w:p w14:paraId="29A4CB40" w14:textId="0CA4C9AC" w:rsidR="0055024C" w:rsidDel="0002682B" w:rsidRDefault="0055024C" w:rsidP="0055024C">
      <w:pPr>
        <w:pStyle w:val="Prrafodelista"/>
        <w:spacing w:before="240" w:after="240"/>
        <w:rPr>
          <w:del w:id="1402" w:author="Monica Maria Garro Lopez" w:date="2025-03-07T08:47:00Z"/>
          <w:b/>
        </w:rPr>
      </w:pPr>
    </w:p>
    <w:p w14:paraId="13E18657" w14:textId="77777777" w:rsidR="0055024C" w:rsidRPr="004E2FC0" w:rsidRDefault="0055024C" w:rsidP="0055024C">
      <w:pPr>
        <w:pStyle w:val="Prrafodelista"/>
        <w:spacing w:before="240" w:after="240"/>
        <w:rPr>
          <w:b/>
        </w:rPr>
      </w:pPr>
    </w:p>
    <w:p w14:paraId="436DEDFF" w14:textId="2FB55D74" w:rsidR="0018015E" w:rsidRPr="0019770C" w:rsidRDefault="0055024C" w:rsidP="00625206">
      <w:pPr>
        <w:pStyle w:val="Prrafodelista"/>
        <w:numPr>
          <w:ilvl w:val="0"/>
          <w:numId w:val="5"/>
        </w:numPr>
        <w:spacing w:before="240" w:after="240"/>
        <w:rPr>
          <w:b/>
        </w:rPr>
      </w:pPr>
      <w:bookmarkStart w:id="1403" w:name="_heading=h.cl3cdzghymyi" w:colFirst="0" w:colLast="0"/>
      <w:bookmarkEnd w:id="1403"/>
      <w:r w:rsidRPr="0055024C">
        <w:rPr>
          <w:b/>
        </w:rPr>
        <w:t>Esquemas de modelado</w:t>
      </w:r>
      <w:ins w:id="1404" w:author="Monica Maria Garro Lopez" w:date="2025-03-07T08:47:00Z">
        <w:r w:rsidR="0002682B">
          <w:rPr>
            <w:bCs/>
          </w:rPr>
          <w:t>. P</w:t>
        </w:r>
      </w:ins>
      <w:del w:id="1405" w:author="Monica Maria Garro Lopez" w:date="2025-03-07T08:47:00Z">
        <w:r w:rsidRPr="0055024C" w:rsidDel="0002682B">
          <w:rPr>
            <w:b/>
          </w:rPr>
          <w:delText xml:space="preserve">: </w:delText>
        </w:r>
        <w:r w:rsidR="0064148F" w:rsidDel="0002682B">
          <w:rPr>
            <w:bCs/>
          </w:rPr>
          <w:delText>p</w:delText>
        </w:r>
      </w:del>
      <w:r w:rsidR="0018015E" w:rsidRPr="0055024C">
        <w:rPr>
          <w:bCs/>
        </w:rPr>
        <w:t xml:space="preserve">ara </w:t>
      </w:r>
      <w:r w:rsidR="0018015E" w:rsidRPr="00EB68F8">
        <w:rPr>
          <w:b/>
        </w:rPr>
        <w:t>estructurar los datos</w:t>
      </w:r>
      <w:r w:rsidR="0018015E" w:rsidRPr="0055024C">
        <w:rPr>
          <w:bCs/>
        </w:rPr>
        <w:t xml:space="preserve"> en un </w:t>
      </w:r>
      <w:r w:rsidR="008A3BCE" w:rsidRPr="008A3BCE">
        <w:rPr>
          <w:bCs/>
          <w:i/>
          <w:iCs/>
        </w:rPr>
        <w:t xml:space="preserve">Data </w:t>
      </w:r>
      <w:proofErr w:type="spellStart"/>
      <w:r w:rsidR="008A3BCE" w:rsidRPr="008A3BCE">
        <w:rPr>
          <w:bCs/>
          <w:i/>
          <w:iCs/>
        </w:rPr>
        <w:t>Warehouse</w:t>
      </w:r>
      <w:proofErr w:type="spellEnd"/>
      <w:r w:rsidR="0018015E" w:rsidRPr="0055024C">
        <w:rPr>
          <w:bCs/>
        </w:rPr>
        <w:t>, se utilizan principalmente dos tipos de esquemas:</w:t>
      </w:r>
    </w:p>
    <w:p w14:paraId="1EBF1639" w14:textId="77777777" w:rsidR="0019770C" w:rsidRPr="0055024C" w:rsidRDefault="0019770C" w:rsidP="0019770C">
      <w:pPr>
        <w:pStyle w:val="Prrafodelista"/>
        <w:spacing w:before="240" w:after="240"/>
        <w:rPr>
          <w:b/>
        </w:rPr>
      </w:pPr>
    </w:p>
    <w:p w14:paraId="6B501E4F" w14:textId="5A55A2C0" w:rsidR="0018015E" w:rsidRPr="009A544A" w:rsidRDefault="0018015E" w:rsidP="009A544A">
      <w:pPr>
        <w:pStyle w:val="Prrafodelista"/>
        <w:numPr>
          <w:ilvl w:val="1"/>
          <w:numId w:val="5"/>
        </w:numPr>
        <w:spacing w:before="240" w:after="240"/>
        <w:rPr>
          <w:b/>
        </w:rPr>
      </w:pPr>
      <w:r>
        <w:rPr>
          <w:b/>
        </w:rPr>
        <w:t>Esquema en estrella</w:t>
      </w:r>
      <w:ins w:id="1406" w:author="Monica Maria Garro Lopez" w:date="2025-03-07T08:47:00Z">
        <w:r w:rsidR="0002682B">
          <w:rPr>
            <w:b/>
          </w:rPr>
          <w:t xml:space="preserve">. </w:t>
        </w:r>
      </w:ins>
      <w:del w:id="1407" w:author="Monica Maria Garro Lopez" w:date="2025-03-07T08:47:00Z">
        <w:r w:rsidRPr="0002682B" w:rsidDel="0002682B">
          <w:rPr>
            <w:b/>
          </w:rPr>
          <w:delText xml:space="preserve">: </w:delText>
        </w:r>
        <w:r w:rsidRPr="0002682B" w:rsidDel="0002682B">
          <w:rPr>
            <w:bCs/>
            <w:rPrChange w:id="1408" w:author="Monica Maria Garro Lopez" w:date="2025-03-07T08:47:00Z">
              <w:rPr/>
            </w:rPrChange>
          </w:rPr>
          <w:delText>e</w:delText>
        </w:r>
      </w:del>
      <w:ins w:id="1409" w:author="Monica Maria Garro Lopez" w:date="2025-03-07T08:47:00Z">
        <w:r w:rsidR="0002682B">
          <w:rPr>
            <w:bCs/>
          </w:rPr>
          <w:t>E</w:t>
        </w:r>
      </w:ins>
      <w:r w:rsidRPr="009A544A">
        <w:rPr>
          <w:bCs/>
        </w:rPr>
        <w:t>structura más utilizada</w:t>
      </w:r>
      <w:del w:id="1410" w:author="Monica Maria Garro Lopez" w:date="2025-03-07T08:47:00Z">
        <w:r w:rsidR="0019770C" w:rsidRPr="0002682B" w:rsidDel="0002682B">
          <w:rPr>
            <w:bCs/>
            <w:rPrChange w:id="1411" w:author="Monica Maria Garro Lopez" w:date="2025-03-07T08:47:00Z">
              <w:rPr/>
            </w:rPrChange>
          </w:rPr>
          <w:delText xml:space="preserve"> utilizados</w:delText>
        </w:r>
      </w:del>
      <w:r w:rsidRPr="0002682B">
        <w:rPr>
          <w:bCs/>
          <w:rPrChange w:id="1412" w:author="Monica Maria Garro Lopez" w:date="2025-03-07T08:47:00Z">
            <w:rPr/>
          </w:rPrChange>
        </w:rPr>
        <w:t xml:space="preserve">, en la cual una tabla central, conocida como tabla de hechos, se conecta a varias tablas de </w:t>
      </w:r>
      <w:r w:rsidRPr="002830B2">
        <w:rPr>
          <w:b/>
          <w:rPrChange w:id="1413" w:author="Monica Maria Garro Lopez" w:date="2025-03-21T11:25:00Z">
            <w:rPr/>
          </w:rPrChange>
        </w:rPr>
        <w:t>dimensiones desnormalizadas</w:t>
      </w:r>
      <w:r w:rsidR="0019770C" w:rsidRPr="002830B2">
        <w:rPr>
          <w:b/>
          <w:rPrChange w:id="1414" w:author="Monica Maria Garro Lopez" w:date="2025-03-21T11:25:00Z">
            <w:rPr/>
          </w:rPrChange>
        </w:rPr>
        <w:t xml:space="preserve"> a través de claves foráneas</w:t>
      </w:r>
      <w:r w:rsidRPr="007903C1">
        <w:rPr>
          <w:bCs/>
        </w:rPr>
        <w:t xml:space="preserve">. Esto facilita consultas rápidas y eficientes </w:t>
      </w:r>
      <w:r w:rsidR="0019770C" w:rsidRPr="0002682B">
        <w:rPr>
          <w:bCs/>
          <w:rPrChange w:id="1415" w:author="Monica Maria Garro Lopez" w:date="2025-03-07T08:47:00Z">
            <w:rPr/>
          </w:rPrChange>
        </w:rPr>
        <w:t>al concentrar las métricas clave en la tabla central y las cualidades descriptivas en las dimensiones</w:t>
      </w:r>
      <w:r w:rsidR="00510000" w:rsidRPr="0002682B">
        <w:rPr>
          <w:bCs/>
          <w:rPrChange w:id="1416" w:author="Monica Maria Garro Lopez" w:date="2025-03-07T08:47:00Z">
            <w:rPr/>
          </w:rPrChange>
        </w:rPr>
        <w:t xml:space="preserve">, tal y como se muestra en la </w:t>
      </w:r>
      <w:del w:id="1417" w:author="Monica Maria Garro Lopez" w:date="2025-03-21T11:25:00Z">
        <w:r w:rsidR="00510000" w:rsidRPr="0002682B" w:rsidDel="002830B2">
          <w:rPr>
            <w:bCs/>
            <w:rPrChange w:id="1418" w:author="Monica Maria Garro Lopez" w:date="2025-03-07T08:47:00Z">
              <w:rPr/>
            </w:rPrChange>
          </w:rPr>
          <w:delText xml:space="preserve">siguiente </w:delText>
        </w:r>
      </w:del>
      <w:r w:rsidR="00510000" w:rsidRPr="0002682B">
        <w:rPr>
          <w:bCs/>
          <w:rPrChange w:id="1419" w:author="Monica Maria Garro Lopez" w:date="2025-03-07T08:47:00Z">
            <w:rPr/>
          </w:rPrChange>
        </w:rPr>
        <w:t>figura</w:t>
      </w:r>
      <w:ins w:id="1420" w:author="Monica Maria Garro Lopez" w:date="2025-03-21T11:25:00Z">
        <w:r w:rsidR="002830B2">
          <w:rPr>
            <w:bCs/>
          </w:rPr>
          <w:t xml:space="preserve"> 5</w:t>
        </w:r>
      </w:ins>
      <w:ins w:id="1421" w:author="Monica Maria Garro Lopez" w:date="2025-03-07T08:48:00Z">
        <w:r w:rsidR="0002682B">
          <w:rPr>
            <w:bCs/>
          </w:rPr>
          <w:t>.</w:t>
        </w:r>
      </w:ins>
    </w:p>
    <w:p w14:paraId="2FD9EFF0" w14:textId="77777777" w:rsidR="0064148F" w:rsidRDefault="0018015E" w:rsidP="00932EF2">
      <w:pPr>
        <w:keepNext/>
        <w:spacing w:before="240" w:after="240"/>
        <w:ind w:left="1416"/>
        <w:jc w:val="left"/>
      </w:pPr>
      <w:r>
        <w:rPr>
          <w:noProof/>
        </w:rPr>
        <w:lastRenderedPageBreak/>
        <w:drawing>
          <wp:inline distT="114300" distB="114300" distL="114300" distR="114300" wp14:anchorId="47DE0BAF" wp14:editId="0FBBB13B">
            <wp:extent cx="4320000" cy="2159486"/>
            <wp:effectExtent l="0" t="0" r="4445" b="0"/>
            <wp:docPr id="15" name="image5.png" descr="Interfaz de usuario gráfica,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5" name="image5.png" descr="Interfaz de usuario gráfica, Diagrama&#10;&#10;Descripción generada automáticamente"/>
                    <pic:cNvPicPr preferRelativeResize="0"/>
                  </pic:nvPicPr>
                  <pic:blipFill rotWithShape="1">
                    <a:blip r:embed="rId17"/>
                    <a:srcRect l="3705" r="3659" b="8744"/>
                    <a:stretch/>
                  </pic:blipFill>
                  <pic:spPr bwMode="auto">
                    <a:xfrm>
                      <a:off x="0" y="0"/>
                      <a:ext cx="4320000" cy="2159486"/>
                    </a:xfrm>
                    <a:prstGeom prst="rect">
                      <a:avLst/>
                    </a:prstGeom>
                    <a:ln>
                      <a:noFill/>
                    </a:ln>
                    <a:extLst>
                      <a:ext uri="{53640926-AAD7-44D8-BBD7-CCE9431645EC}">
                        <a14:shadowObscured xmlns:a14="http://schemas.microsoft.com/office/drawing/2010/main"/>
                      </a:ext>
                    </a:extLst>
                  </pic:spPr>
                </pic:pic>
              </a:graphicData>
            </a:graphic>
          </wp:inline>
        </w:drawing>
      </w:r>
    </w:p>
    <w:p w14:paraId="212EECC7" w14:textId="0B8F3334" w:rsidR="0069514A" w:rsidRDefault="0064148F" w:rsidP="00327CCA">
      <w:pPr>
        <w:pStyle w:val="Descripcin"/>
        <w:ind w:left="1080"/>
      </w:pPr>
      <w:bookmarkStart w:id="1422" w:name="_Toc193466942"/>
      <w:r w:rsidRPr="00EB68F8">
        <w:rPr>
          <w:b/>
          <w:bCs/>
        </w:rPr>
        <w:t xml:space="preserve">Figura </w:t>
      </w:r>
      <w:r w:rsidRPr="00EB68F8">
        <w:rPr>
          <w:b/>
          <w:bCs/>
        </w:rPr>
        <w:fldChar w:fldCharType="begin"/>
      </w:r>
      <w:r w:rsidRPr="00EB68F8">
        <w:rPr>
          <w:b/>
          <w:bCs/>
        </w:rPr>
        <w:instrText xml:space="preserve"> SEQ Ilustración \* ARABIC </w:instrText>
      </w:r>
      <w:r w:rsidRPr="00EB68F8">
        <w:rPr>
          <w:b/>
          <w:bCs/>
        </w:rPr>
        <w:fldChar w:fldCharType="separate"/>
      </w:r>
      <w:r w:rsidR="004A38FE">
        <w:rPr>
          <w:b/>
          <w:bCs/>
          <w:noProof/>
        </w:rPr>
        <w:t>5</w:t>
      </w:r>
      <w:r w:rsidRPr="00EB68F8">
        <w:rPr>
          <w:b/>
          <w:bCs/>
        </w:rPr>
        <w:fldChar w:fldCharType="end"/>
      </w:r>
      <w:r>
        <w:t xml:space="preserve">.  </w:t>
      </w:r>
      <w:r w:rsidRPr="00656A34">
        <w:t>Esquema Estrella</w:t>
      </w:r>
      <w:r>
        <w:t xml:space="preserve"> </w:t>
      </w:r>
      <w:sdt>
        <w:sdtPr>
          <w:rPr>
            <w:color w:val="000000"/>
          </w:rPr>
          <w:tag w:val="MENDELEY_CITATION_v3_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"/>
          <w:id w:val="-1169637632"/>
          <w:placeholder>
            <w:docPart w:val="DefaultPlaceholder_-1854013440"/>
          </w:placeholder>
        </w:sdtPr>
        <w:sdtEndPr/>
        <w:sdtContent>
          <w:ins w:id="1423" w:author="Monica Maria Garro Lopez" w:date="2025-03-21T16:07:00Z">
            <w:r w:rsidR="00415AEC" w:rsidRPr="00415AEC">
              <w:rPr>
                <w:rFonts w:eastAsia="Times New Roman"/>
                <w:color w:val="000000"/>
                <w:rPrChange w:id="1424" w:author="Monica Maria Garro Lopez" w:date="2025-03-21T16:07:00Z">
                  <w:rPr>
                    <w:rFonts w:eastAsia="Times New Roman"/>
                  </w:rPr>
                </w:rPrChange>
              </w:rPr>
              <w:t>(</w:t>
            </w:r>
            <w:r w:rsidR="00415AEC" w:rsidRPr="00415AEC">
              <w:rPr>
                <w:rFonts w:eastAsia="Times New Roman"/>
                <w:i w:val="0"/>
                <w:iCs w:val="0"/>
                <w:color w:val="000000"/>
                <w:rPrChange w:id="1425" w:author="Monica Maria Garro Lopez" w:date="2025-03-21T16:07:00Z">
                  <w:rPr>
                    <w:rFonts w:eastAsia="Times New Roman"/>
                    <w:i w:val="0"/>
                    <w:iCs w:val="0"/>
                  </w:rPr>
                </w:rPrChange>
              </w:rPr>
              <w:t>¿Qué Es Un Almacén de Datos? | IBM</w:t>
            </w:r>
            <w:r w:rsidR="00415AEC" w:rsidRPr="00415AEC">
              <w:rPr>
                <w:rFonts w:eastAsia="Times New Roman"/>
                <w:color w:val="000000"/>
                <w:rPrChange w:id="1426" w:author="Monica Maria Garro Lopez" w:date="2025-03-21T16:07:00Z">
                  <w:rPr>
                    <w:rFonts w:eastAsia="Times New Roman"/>
                  </w:rPr>
                </w:rPrChange>
              </w:rPr>
              <w:t xml:space="preserve">, </w:t>
            </w:r>
            <w:proofErr w:type="spellStart"/>
            <w:r w:rsidR="00415AEC" w:rsidRPr="00415AEC">
              <w:rPr>
                <w:rFonts w:eastAsia="Times New Roman"/>
                <w:color w:val="000000"/>
                <w:rPrChange w:id="1427" w:author="Monica Maria Garro Lopez" w:date="2025-03-21T16:07:00Z">
                  <w:rPr>
                    <w:rFonts w:eastAsia="Times New Roman"/>
                  </w:rPr>
                </w:rPrChange>
              </w:rPr>
              <w:t>n.d</w:t>
            </w:r>
            <w:proofErr w:type="spellEnd"/>
            <w:r w:rsidR="00415AEC" w:rsidRPr="00415AEC">
              <w:rPr>
                <w:rFonts w:eastAsia="Times New Roman"/>
                <w:color w:val="000000"/>
                <w:rPrChange w:id="1428" w:author="Monica Maria Garro Lopez" w:date="2025-03-21T16:07:00Z">
                  <w:rPr>
                    <w:rFonts w:eastAsia="Times New Roman"/>
                  </w:rPr>
                </w:rPrChange>
              </w:rPr>
              <w:t>.)</w:t>
            </w:r>
          </w:ins>
          <w:del w:id="1429" w:author="Monica Maria Garro Lopez" w:date="2025-03-07T10:47:00Z">
            <w:r w:rsidR="003A0AFC" w:rsidRPr="00415AEC" w:rsidDel="00AF12DE">
              <w:rPr>
                <w:rFonts w:eastAsia="Times New Roman"/>
                <w:color w:val="000000"/>
              </w:rPr>
              <w:delText>(</w:delText>
            </w:r>
            <w:r w:rsidR="003A0AFC" w:rsidRPr="00415AEC" w:rsidDel="00AF12DE">
              <w:rPr>
                <w:rFonts w:eastAsia="Times New Roman"/>
                <w:i w:val="0"/>
                <w:iCs w:val="0"/>
                <w:color w:val="000000"/>
              </w:rPr>
              <w:delText>¿Qué Es Un Almacén de Datos? | IBM</w:delText>
            </w:r>
            <w:r w:rsidR="003A0AFC" w:rsidRPr="00415AEC" w:rsidDel="00AF12DE">
              <w:rPr>
                <w:rFonts w:eastAsia="Times New Roman"/>
                <w:color w:val="000000"/>
              </w:rPr>
              <w:delText>, n.d.)</w:delText>
            </w:r>
          </w:del>
        </w:sdtContent>
      </w:sdt>
      <w:bookmarkEnd w:id="1422"/>
    </w:p>
    <w:p w14:paraId="44020E74" w14:textId="0438FFA8" w:rsidR="00574F0B" w:rsidRPr="00574F0B" w:rsidDel="002830B2" w:rsidRDefault="00574F0B" w:rsidP="00574F0B">
      <w:pPr>
        <w:rPr>
          <w:del w:id="1430" w:author="Monica Maria Garro Lopez" w:date="2025-03-21T11:24:00Z"/>
        </w:rPr>
      </w:pPr>
    </w:p>
    <w:p w14:paraId="0B4B8CB8" w14:textId="11E66561" w:rsidR="0018015E" w:rsidRDefault="0018015E" w:rsidP="00625206">
      <w:pPr>
        <w:pStyle w:val="Prrafodelista"/>
        <w:numPr>
          <w:ilvl w:val="1"/>
          <w:numId w:val="5"/>
        </w:numPr>
        <w:spacing w:before="240" w:after="240"/>
        <w:rPr>
          <w:bCs/>
        </w:rPr>
      </w:pPr>
      <w:r>
        <w:rPr>
          <w:b/>
        </w:rPr>
        <w:t>Esquema en copo de nieve</w:t>
      </w:r>
      <w:del w:id="1431" w:author="Monica Maria Garro Lopez" w:date="2025-03-07T08:48:00Z">
        <w:r w:rsidRPr="0069514A" w:rsidDel="0002682B">
          <w:rPr>
            <w:b/>
          </w:rPr>
          <w:delText xml:space="preserve">: </w:delText>
        </w:r>
        <w:r w:rsidRPr="0069514A" w:rsidDel="0002682B">
          <w:rPr>
            <w:bCs/>
          </w:rPr>
          <w:delText>v</w:delText>
        </w:r>
      </w:del>
      <w:ins w:id="1432" w:author="Monica Maria Garro Lopez" w:date="2025-03-07T08:48:00Z">
        <w:r w:rsidR="0002682B">
          <w:rPr>
            <w:bCs/>
          </w:rPr>
          <w:t xml:space="preserve"> V</w:t>
        </w:r>
      </w:ins>
      <w:r w:rsidRPr="0069514A">
        <w:rPr>
          <w:bCs/>
        </w:rPr>
        <w:t xml:space="preserve">ariante del modelo estrella en la que </w:t>
      </w:r>
      <w:r w:rsidR="00574F0B">
        <w:rPr>
          <w:bCs/>
        </w:rPr>
        <w:t xml:space="preserve">se mantiene la misma estructura central, pero </w:t>
      </w:r>
      <w:r w:rsidRPr="002830B2">
        <w:rPr>
          <w:b/>
          <w:rPrChange w:id="1433" w:author="Monica Maria Garro Lopez" w:date="2025-03-21T11:25:00Z">
            <w:rPr>
              <w:bCs/>
            </w:rPr>
          </w:rPrChange>
        </w:rPr>
        <w:t>las tablas de dimensiones se normalizan</w:t>
      </w:r>
      <w:r w:rsidRPr="0069514A">
        <w:rPr>
          <w:bCs/>
        </w:rPr>
        <w:t xml:space="preserve">, </w:t>
      </w:r>
      <w:r w:rsidRPr="002830B2">
        <w:rPr>
          <w:b/>
          <w:rPrChange w:id="1434" w:author="Monica Maria Garro Lopez" w:date="2025-03-21T11:25:00Z">
            <w:rPr>
              <w:bCs/>
            </w:rPr>
          </w:rPrChange>
        </w:rPr>
        <w:t>dividiéndose en tablas adicionales</w:t>
      </w:r>
      <w:ins w:id="1435" w:author="Monica Maria Garro Lopez" w:date="2025-03-21T11:26:00Z">
        <w:r w:rsidR="002830B2">
          <w:rPr>
            <w:bCs/>
          </w:rPr>
          <w:t xml:space="preserve">. </w:t>
        </w:r>
      </w:ins>
      <w:del w:id="1436" w:author="Monica Maria Garro Lopez" w:date="2025-03-21T11:26:00Z">
        <w:r w:rsidR="00510000" w:rsidDel="002830B2">
          <w:rPr>
            <w:bCs/>
          </w:rPr>
          <w:delText>,</w:delText>
        </w:r>
      </w:del>
      <w:del w:id="1437" w:author="Monica Maria Garro Lopez" w:date="2025-03-21T11:25:00Z">
        <w:r w:rsidR="00510000" w:rsidDel="002830B2">
          <w:rPr>
            <w:bCs/>
          </w:rPr>
          <w:delText xml:space="preserve"> como se muestra en la siguiente figura</w:delText>
        </w:r>
        <w:r w:rsidRPr="0069514A" w:rsidDel="002830B2">
          <w:rPr>
            <w:bCs/>
          </w:rPr>
          <w:delText xml:space="preserve">. </w:delText>
        </w:r>
      </w:del>
      <w:r w:rsidRPr="0069514A">
        <w:rPr>
          <w:bCs/>
        </w:rPr>
        <w:t>Esto reduce la redundancia de datos y mejora la eficiencia del almacenamiento, aunque puede complicar las consultas debido a la estructura más fragmentada.</w:t>
      </w:r>
    </w:p>
    <w:p w14:paraId="0060456F" w14:textId="77777777" w:rsidR="0064148F" w:rsidRDefault="0018015E">
      <w:pPr>
        <w:keepNext/>
        <w:spacing w:before="240" w:after="0"/>
        <w:ind w:left="1416"/>
        <w:jc w:val="left"/>
        <w:pPrChange w:id="1438" w:author="Monica Maria Garro Lopez" w:date="2025-03-21T11:26:00Z">
          <w:pPr>
            <w:keepNext/>
            <w:spacing w:before="240" w:after="240"/>
            <w:ind w:left="1416"/>
            <w:jc w:val="left"/>
          </w:pPr>
        </w:pPrChange>
      </w:pPr>
      <w:r>
        <w:rPr>
          <w:noProof/>
        </w:rPr>
        <w:drawing>
          <wp:inline distT="114300" distB="114300" distL="114300" distR="114300" wp14:anchorId="5839BFC9" wp14:editId="5C71CAFA">
            <wp:extent cx="4320000" cy="2057400"/>
            <wp:effectExtent l="0" t="0" r="4445" b="0"/>
            <wp:docPr id="14" name="image1.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14" name="image1.png" descr="Interfaz de usuario gráfica&#10;&#10;Descripción generada automáticamente"/>
                    <pic:cNvPicPr preferRelativeResize="0"/>
                  </pic:nvPicPr>
                  <pic:blipFill>
                    <a:blip r:embed="rId18"/>
                    <a:srcRect/>
                    <a:stretch>
                      <a:fillRect/>
                    </a:stretch>
                  </pic:blipFill>
                  <pic:spPr>
                    <a:xfrm>
                      <a:off x="0" y="0"/>
                      <a:ext cx="4320000" cy="2057400"/>
                    </a:xfrm>
                    <a:prstGeom prst="rect">
                      <a:avLst/>
                    </a:prstGeom>
                    <a:ln/>
                  </pic:spPr>
                </pic:pic>
              </a:graphicData>
            </a:graphic>
          </wp:inline>
        </w:drawing>
      </w:r>
    </w:p>
    <w:p w14:paraId="2A23D319" w14:textId="00910277" w:rsidR="00574F0B" w:rsidRDefault="0064148F" w:rsidP="00327CCA">
      <w:pPr>
        <w:pStyle w:val="Descripcin"/>
        <w:ind w:left="1416"/>
      </w:pPr>
      <w:bookmarkStart w:id="1439" w:name="_Toc193466943"/>
      <w:r w:rsidRPr="00EB68F8">
        <w:rPr>
          <w:b/>
          <w:bCs/>
        </w:rPr>
        <w:t xml:space="preserve">Figura </w:t>
      </w:r>
      <w:r w:rsidRPr="00EB68F8">
        <w:rPr>
          <w:b/>
          <w:bCs/>
        </w:rPr>
        <w:fldChar w:fldCharType="begin"/>
      </w:r>
      <w:r w:rsidRPr="00EB68F8">
        <w:rPr>
          <w:b/>
          <w:bCs/>
        </w:rPr>
        <w:instrText xml:space="preserve"> SEQ Ilustración \* ARABIC </w:instrText>
      </w:r>
      <w:r w:rsidRPr="00EB68F8">
        <w:rPr>
          <w:b/>
          <w:bCs/>
        </w:rPr>
        <w:fldChar w:fldCharType="separate"/>
      </w:r>
      <w:r w:rsidR="004A38FE">
        <w:rPr>
          <w:b/>
          <w:bCs/>
          <w:noProof/>
        </w:rPr>
        <w:t>6</w:t>
      </w:r>
      <w:r w:rsidRPr="00EB68F8">
        <w:rPr>
          <w:b/>
          <w:bCs/>
        </w:rPr>
        <w:fldChar w:fldCharType="end"/>
      </w:r>
      <w:r>
        <w:t xml:space="preserve">. </w:t>
      </w:r>
      <w:r w:rsidRPr="00FE7698">
        <w:t>Esquema Copo de Nieve</w:t>
      </w:r>
      <w:r>
        <w:t xml:space="preserve"> </w:t>
      </w:r>
      <w:sdt>
        <w:sdtPr>
          <w:rPr>
            <w:color w:val="000000"/>
          </w:rPr>
          <w:tag w:val="MENDELEY_CITATION_v3_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"/>
          <w:id w:val="-1887862230"/>
          <w:placeholder>
            <w:docPart w:val="DefaultPlaceholder_-1854013440"/>
          </w:placeholder>
        </w:sdtPr>
        <w:sdtEndPr/>
        <w:sdtContent>
          <w:ins w:id="1440" w:author="Monica Maria Garro Lopez" w:date="2025-03-21T16:07:00Z">
            <w:r w:rsidR="00415AEC" w:rsidRPr="00415AEC">
              <w:rPr>
                <w:rFonts w:eastAsia="Times New Roman"/>
                <w:color w:val="000000"/>
                <w:rPrChange w:id="1441" w:author="Monica Maria Garro Lopez" w:date="2025-03-21T16:07:00Z">
                  <w:rPr>
                    <w:rFonts w:eastAsia="Times New Roman"/>
                  </w:rPr>
                </w:rPrChange>
              </w:rPr>
              <w:t>(</w:t>
            </w:r>
            <w:r w:rsidR="00415AEC" w:rsidRPr="00415AEC">
              <w:rPr>
                <w:rFonts w:eastAsia="Times New Roman"/>
                <w:i w:val="0"/>
                <w:iCs w:val="0"/>
                <w:color w:val="000000"/>
                <w:rPrChange w:id="1442" w:author="Monica Maria Garro Lopez" w:date="2025-03-21T16:07:00Z">
                  <w:rPr>
                    <w:rFonts w:eastAsia="Times New Roman"/>
                    <w:i w:val="0"/>
                    <w:iCs w:val="0"/>
                  </w:rPr>
                </w:rPrChange>
              </w:rPr>
              <w:t>¿Qué Es Un Almacén de Datos? | IBM</w:t>
            </w:r>
            <w:r w:rsidR="00415AEC" w:rsidRPr="00415AEC">
              <w:rPr>
                <w:rFonts w:eastAsia="Times New Roman"/>
                <w:color w:val="000000"/>
                <w:rPrChange w:id="1443" w:author="Monica Maria Garro Lopez" w:date="2025-03-21T16:07:00Z">
                  <w:rPr>
                    <w:rFonts w:eastAsia="Times New Roman"/>
                  </w:rPr>
                </w:rPrChange>
              </w:rPr>
              <w:t xml:space="preserve">, </w:t>
            </w:r>
            <w:proofErr w:type="spellStart"/>
            <w:r w:rsidR="00415AEC" w:rsidRPr="00415AEC">
              <w:rPr>
                <w:rFonts w:eastAsia="Times New Roman"/>
                <w:color w:val="000000"/>
                <w:rPrChange w:id="1444" w:author="Monica Maria Garro Lopez" w:date="2025-03-21T16:07:00Z">
                  <w:rPr>
                    <w:rFonts w:eastAsia="Times New Roman"/>
                  </w:rPr>
                </w:rPrChange>
              </w:rPr>
              <w:t>n.d</w:t>
            </w:r>
            <w:proofErr w:type="spellEnd"/>
            <w:r w:rsidR="00415AEC" w:rsidRPr="00415AEC">
              <w:rPr>
                <w:rFonts w:eastAsia="Times New Roman"/>
                <w:color w:val="000000"/>
                <w:rPrChange w:id="1445" w:author="Monica Maria Garro Lopez" w:date="2025-03-21T16:07:00Z">
                  <w:rPr>
                    <w:rFonts w:eastAsia="Times New Roman"/>
                  </w:rPr>
                </w:rPrChange>
              </w:rPr>
              <w:t>.)</w:t>
            </w:r>
          </w:ins>
          <w:del w:id="1446" w:author="Monica Maria Garro Lopez" w:date="2025-03-07T10:47:00Z">
            <w:r w:rsidR="003A0AFC" w:rsidRPr="00415AEC" w:rsidDel="00AF12DE">
              <w:rPr>
                <w:rFonts w:eastAsia="Times New Roman"/>
                <w:color w:val="000000"/>
              </w:rPr>
              <w:delText>(</w:delText>
            </w:r>
            <w:r w:rsidR="003A0AFC" w:rsidRPr="00415AEC" w:rsidDel="00AF12DE">
              <w:rPr>
                <w:rFonts w:eastAsia="Times New Roman"/>
                <w:i w:val="0"/>
                <w:iCs w:val="0"/>
                <w:color w:val="000000"/>
              </w:rPr>
              <w:delText>¿Qué Es Un Almacén de Datos? | IBM</w:delText>
            </w:r>
            <w:r w:rsidR="003A0AFC" w:rsidRPr="00415AEC" w:rsidDel="00AF12DE">
              <w:rPr>
                <w:rFonts w:eastAsia="Times New Roman"/>
                <w:color w:val="000000"/>
              </w:rPr>
              <w:delText>, n.d.)</w:delText>
            </w:r>
          </w:del>
        </w:sdtContent>
      </w:sdt>
      <w:bookmarkEnd w:id="1439"/>
    </w:p>
    <w:p w14:paraId="68E3E1B0" w14:textId="77777777" w:rsidR="00510000" w:rsidDel="00E04857" w:rsidRDefault="00510000">
      <w:pPr>
        <w:spacing w:before="240"/>
        <w:rPr>
          <w:del w:id="1447" w:author="Monica Maria Garro Lopez" w:date="2025-03-07T08:48:00Z"/>
        </w:rPr>
        <w:pPrChange w:id="1448" w:author="Monica Maria Garro Lopez" w:date="2025-03-21T11:26:00Z">
          <w:pPr>
            <w:spacing w:before="240" w:after="240"/>
          </w:pPr>
        </w:pPrChange>
      </w:pPr>
    </w:p>
    <w:p w14:paraId="6417E9D7" w14:textId="07D9C6C6" w:rsidR="00E04857" w:rsidRPr="005A6755" w:rsidRDefault="00E04857">
      <w:pPr>
        <w:spacing w:before="240"/>
        <w:rPr>
          <w:moveTo w:id="1449" w:author="Monica Maria Garro Lopez" w:date="2025-03-07T09:09:00Z"/>
        </w:rPr>
        <w:pPrChange w:id="1450" w:author="Monica Maria Garro Lopez" w:date="2025-03-21T11:26:00Z">
          <w:pPr>
            <w:pStyle w:val="NormalWeb"/>
            <w:spacing w:line="276" w:lineRule="auto"/>
            <w:jc w:val="both"/>
          </w:pPr>
        </w:pPrChange>
      </w:pPr>
      <w:ins w:id="1451" w:author="Monica Maria Garro Lopez" w:date="2025-03-07T09:11:00Z">
        <w:r w:rsidRPr="00E04857">
          <w:t xml:space="preserve">Sin embargo, a medida que las organizaciones manejan volúmenes crecientes de información, los esquemas tradicionales de modelado deben complementarse con soluciones tecnológicas que permitan mayor escalabilidad y eficiencia. En este sentido, el uso de </w:t>
        </w:r>
        <w:r w:rsidRPr="00E04857">
          <w:rPr>
            <w:b/>
            <w:bCs/>
          </w:rPr>
          <w:t>plataformas en la nube</w:t>
        </w:r>
        <w:r w:rsidRPr="00E04857">
          <w:t xml:space="preserve"> ha ganado relevancia, ofreciendo almacenamiento flexible, procesamiento distribuido y una mejor integración con herramientas analíticas.</w:t>
        </w:r>
      </w:ins>
      <w:moveToRangeStart w:id="1452" w:author="Monica Maria Garro Lopez" w:date="2025-03-07T09:09:00Z" w:name="move192230964"/>
      <w:moveTo w:id="1453" w:author="Monica Maria Garro Lopez" w:date="2025-03-07T09:09:00Z">
        <w:del w:id="1454" w:author="Monica Maria Garro Lopez" w:date="2025-03-07T09:11:00Z">
          <w:r w:rsidRPr="005A6755" w:rsidDel="00E04857">
            <w:delText>En este contexto, diversas soluciones en la nube han surgido como alternativas estratégicas para la gestión y análisis de datos, ofreciendo mayor flexibilidad y optimización de costos.</w:delText>
          </w:r>
        </w:del>
        <w:r w:rsidRPr="005A6755">
          <w:t xml:space="preserve"> Entre las plataformas más destacadas se encuentran:</w:t>
        </w:r>
      </w:moveTo>
    </w:p>
    <w:p w14:paraId="0472B959" w14:textId="2C3CA705" w:rsidR="00E04857" w:rsidRDefault="00E04857" w:rsidP="00E04857">
      <w:pPr>
        <w:numPr>
          <w:ilvl w:val="0"/>
          <w:numId w:val="6"/>
        </w:numPr>
        <w:suppressAutoHyphens w:val="0"/>
        <w:spacing w:before="240" w:after="0"/>
        <w:rPr>
          <w:moveTo w:id="1455" w:author="Monica Maria Garro Lopez" w:date="2025-03-07T09:09:00Z"/>
        </w:rPr>
      </w:pPr>
      <w:moveTo w:id="1456" w:author="Monica Maria Garro Lopez" w:date="2025-03-07T09:09:00Z">
        <w:r w:rsidRPr="005F7893">
          <w:rPr>
            <w:b/>
            <w:rPrChange w:id="1457" w:author="Monica Maria Garro Lopez" w:date="2025-03-21T11:29:00Z">
              <w:rPr>
                <w:b/>
                <w:i/>
                <w:iCs/>
              </w:rPr>
            </w:rPrChange>
          </w:rPr>
          <w:t xml:space="preserve">Amazon </w:t>
        </w:r>
        <w:proofErr w:type="spellStart"/>
        <w:r w:rsidRPr="005F7893">
          <w:rPr>
            <w:b/>
            <w:rPrChange w:id="1458" w:author="Monica Maria Garro Lopez" w:date="2025-03-21T11:29:00Z">
              <w:rPr>
                <w:b/>
                <w:i/>
                <w:iCs/>
              </w:rPr>
            </w:rPrChange>
          </w:rPr>
          <w:t>Redshift</w:t>
        </w:r>
        <w:proofErr w:type="spellEnd"/>
        <w:del w:id="1459" w:author="Monica Maria Garro Lopez" w:date="2025-03-21T11:28:00Z">
          <w:r w:rsidDel="002830B2">
            <w:delText xml:space="preserve">: parte de </w:delText>
          </w:r>
          <w:r w:rsidRPr="00C03DC2" w:rsidDel="002830B2">
            <w:rPr>
              <w:i/>
              <w:iCs/>
            </w:rPr>
            <w:delText>Amazon Web Services (AWS), Redshift</w:delText>
          </w:r>
          <w:r w:rsidDel="002830B2">
            <w:delText xml:space="preserve"> </w:delText>
          </w:r>
        </w:del>
      </w:moveTo>
      <w:ins w:id="1460" w:author="Monica Maria Garro Lopez" w:date="2025-03-21T11:28:00Z">
        <w:r w:rsidR="002830B2">
          <w:t xml:space="preserve">. </w:t>
        </w:r>
      </w:ins>
      <w:moveTo w:id="1461" w:author="Monica Maria Garro Lopez" w:date="2025-03-07T09:09:00Z">
        <w:del w:id="1462" w:author="Monica Maria Garro Lopez" w:date="2025-03-21T11:28:00Z">
          <w:r w:rsidDel="002830B2">
            <w:delText>es una s</w:delText>
          </w:r>
        </w:del>
      </w:moveTo>
      <w:ins w:id="1463" w:author="Monica Maria Garro Lopez" w:date="2025-03-21T11:28:00Z">
        <w:r w:rsidR="002830B2">
          <w:t>S</w:t>
        </w:r>
      </w:ins>
      <w:moveTo w:id="1464" w:author="Monica Maria Garro Lopez" w:date="2025-03-07T09:09:00Z">
        <w:r>
          <w:t xml:space="preserve">olución de </w:t>
        </w:r>
        <w:r w:rsidRPr="00EB68F8">
          <w:rPr>
            <w:b/>
            <w:bCs/>
          </w:rPr>
          <w:t>almacenamiento de datos en la nube que permite a las organizaciones analizar datos a gran escala de manera eficiente</w:t>
        </w:r>
        <w:r>
          <w:t xml:space="preserve">. Ofrece integración con otras herramientas de </w:t>
        </w:r>
        <w:r w:rsidRPr="00C03DC2">
          <w:rPr>
            <w:i/>
            <w:iCs/>
          </w:rPr>
          <w:t>AWS</w:t>
        </w:r>
        <w:r>
          <w:t xml:space="preserve">, facilitando un ecosistema cohesionado para el análisis de datos </w:t>
        </w:r>
      </w:moveTo>
      <w:sdt>
        <w:sdtPr>
          <w:rPr>
            <w:color w:val="000000"/>
          </w:rPr>
          <w:tag w:val="MENDELEY_CITATION_v3_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"/>
          <w:id w:val="1167139264"/>
          <w:placeholder>
            <w:docPart w:val="010F6DD16886450982F1A2D6B6AF5A36"/>
          </w:placeholder>
        </w:sdtPr>
        <w:sdtEndPr/>
        <w:sdtContent>
          <w:ins w:id="1465" w:author="Monica Maria Garro Lopez" w:date="2025-03-21T16:07:00Z">
            <w:r w:rsidR="00415AEC" w:rsidRPr="00415AEC">
              <w:rPr>
                <w:color w:val="000000"/>
              </w:rPr>
              <w:t>(</w:t>
            </w:r>
            <w:proofErr w:type="spellStart"/>
            <w:r w:rsidR="00415AEC" w:rsidRPr="00415AEC">
              <w:rPr>
                <w:color w:val="000000"/>
              </w:rPr>
              <w:t>Millalen</w:t>
            </w:r>
            <w:proofErr w:type="spellEnd"/>
            <w:r w:rsidR="00415AEC" w:rsidRPr="00415AEC">
              <w:rPr>
                <w:color w:val="000000"/>
              </w:rPr>
              <w:t>, 2022)</w:t>
            </w:r>
          </w:ins>
          <w:moveTo w:id="1466" w:author="Monica Maria Garro Lopez" w:date="2025-03-07T09:09:00Z">
            <w:del w:id="1467" w:author="Monica Maria Garro Lopez" w:date="2025-03-07T10:46:00Z">
              <w:r w:rsidRPr="00415AEC" w:rsidDel="00AF12DE">
                <w:rPr>
                  <w:color w:val="000000"/>
                </w:rPr>
                <w:delText>(Millalen, 2022)</w:delText>
              </w:r>
            </w:del>
          </w:moveTo>
        </w:sdtContent>
      </w:sdt>
      <w:moveTo w:id="1468" w:author="Monica Maria Garro Lopez" w:date="2025-03-07T09:09:00Z">
        <w:r>
          <w:t>.</w:t>
        </w:r>
      </w:moveTo>
    </w:p>
    <w:p w14:paraId="403D2F73" w14:textId="77777777" w:rsidR="00E04857" w:rsidRDefault="00E04857" w:rsidP="00E04857">
      <w:pPr>
        <w:suppressAutoHyphens w:val="0"/>
        <w:spacing w:after="0"/>
        <w:ind w:left="720"/>
        <w:rPr>
          <w:moveTo w:id="1469" w:author="Monica Maria Garro Lopez" w:date="2025-03-07T09:09:00Z"/>
        </w:rPr>
      </w:pPr>
    </w:p>
    <w:p w14:paraId="06521763" w14:textId="0DDC680C" w:rsidR="00E04857" w:rsidRDefault="00E04857" w:rsidP="00E04857">
      <w:pPr>
        <w:numPr>
          <w:ilvl w:val="0"/>
          <w:numId w:val="6"/>
        </w:numPr>
        <w:suppressAutoHyphens w:val="0"/>
        <w:spacing w:after="0"/>
        <w:rPr>
          <w:moveTo w:id="1470" w:author="Monica Maria Garro Lopez" w:date="2025-03-07T09:09:00Z"/>
        </w:rPr>
      </w:pPr>
      <w:moveTo w:id="1471" w:author="Monica Maria Garro Lopez" w:date="2025-03-07T09:09:00Z">
        <w:r w:rsidRPr="005F7893">
          <w:rPr>
            <w:b/>
            <w:rPrChange w:id="1472" w:author="Monica Maria Garro Lopez" w:date="2025-03-21T11:30:00Z">
              <w:rPr>
                <w:b/>
                <w:i/>
                <w:iCs/>
              </w:rPr>
            </w:rPrChange>
          </w:rPr>
          <w:lastRenderedPageBreak/>
          <w:t xml:space="preserve">Azure </w:t>
        </w:r>
        <w:proofErr w:type="spellStart"/>
        <w:r w:rsidRPr="005F7893">
          <w:rPr>
            <w:b/>
            <w:rPrChange w:id="1473" w:author="Monica Maria Garro Lopez" w:date="2025-03-21T11:30:00Z">
              <w:rPr>
                <w:b/>
                <w:i/>
                <w:iCs/>
              </w:rPr>
            </w:rPrChange>
          </w:rPr>
          <w:t>Synapse</w:t>
        </w:r>
        <w:proofErr w:type="spellEnd"/>
        <w:r w:rsidRPr="005F7893">
          <w:rPr>
            <w:b/>
            <w:rPrChange w:id="1474" w:author="Monica Maria Garro Lopez" w:date="2025-03-21T11:30:00Z">
              <w:rPr>
                <w:b/>
                <w:i/>
                <w:iCs/>
              </w:rPr>
            </w:rPrChange>
          </w:rPr>
          <w:t xml:space="preserve"> </w:t>
        </w:r>
        <w:proofErr w:type="spellStart"/>
        <w:r w:rsidRPr="005F7893">
          <w:rPr>
            <w:b/>
            <w:rPrChange w:id="1475" w:author="Monica Maria Garro Lopez" w:date="2025-03-21T11:30:00Z">
              <w:rPr>
                <w:b/>
                <w:i/>
                <w:iCs/>
              </w:rPr>
            </w:rPrChange>
          </w:rPr>
          <w:t>Analytics</w:t>
        </w:r>
      </w:moveTo>
      <w:proofErr w:type="spellEnd"/>
      <w:ins w:id="1476" w:author="Monica Maria Garro Lopez" w:date="2025-03-21T11:28:00Z">
        <w:r w:rsidR="002830B2">
          <w:t xml:space="preserve">. </w:t>
        </w:r>
      </w:ins>
      <w:moveTo w:id="1477" w:author="Monica Maria Garro Lopez" w:date="2025-03-07T09:09:00Z">
        <w:del w:id="1478" w:author="Monica Maria Garro Lopez" w:date="2025-03-21T11:28:00Z">
          <w:r w:rsidDel="002830B2">
            <w:delText>: a</w:delText>
          </w:r>
        </w:del>
      </w:moveTo>
      <w:ins w:id="1479" w:author="Monica Maria Garro Lopez" w:date="2025-03-21T11:28:00Z">
        <w:r w:rsidR="002830B2">
          <w:t>A</w:t>
        </w:r>
      </w:ins>
      <w:moveTo w:id="1480" w:author="Monica Maria Garro Lopez" w:date="2025-03-07T09:09:00Z">
        <w:r>
          <w:t xml:space="preserve">nteriormente conocido como </w:t>
        </w:r>
        <w:r w:rsidRPr="00E87916">
          <w:rPr>
            <w:i/>
            <w:iCs/>
          </w:rPr>
          <w:t>Azure SQL</w:t>
        </w:r>
        <w:r>
          <w:t xml:space="preserve"> </w:t>
        </w:r>
        <w:r w:rsidRPr="008A3BCE">
          <w:rPr>
            <w:i/>
          </w:rPr>
          <w:t xml:space="preserve">Data </w:t>
        </w:r>
        <w:proofErr w:type="spellStart"/>
        <w:r w:rsidRPr="008A3BCE">
          <w:rPr>
            <w:i/>
          </w:rPr>
          <w:t>Warehouse</w:t>
        </w:r>
        <w:proofErr w:type="spellEnd"/>
        <w:r>
          <w:t xml:space="preserve">, este servicio de Microsoft </w:t>
        </w:r>
        <w:r w:rsidRPr="00EB68F8">
          <w:rPr>
            <w:b/>
            <w:bCs/>
          </w:rPr>
          <w:t xml:space="preserve">combina capacidades de almacenamiento de datos y análisis de </w:t>
        </w:r>
        <w:r>
          <w:rPr>
            <w:b/>
            <w:bCs/>
            <w:i/>
            <w:iCs/>
          </w:rPr>
          <w:t>Big Data</w:t>
        </w:r>
        <w:r>
          <w:t xml:space="preserve">. Permite consultas tanto de datos estructurados como no estructurados, integrándose con herramientas como </w:t>
        </w:r>
        <w:proofErr w:type="spellStart"/>
        <w:r w:rsidRPr="002830B2">
          <w:rPr>
            <w:i/>
            <w:iCs/>
            <w:rPrChange w:id="1481" w:author="Monica Maria Garro Lopez" w:date="2025-03-21T11:29:00Z">
              <w:rPr/>
            </w:rPrChange>
          </w:rPr>
          <w:t>Power</w:t>
        </w:r>
        <w:proofErr w:type="spellEnd"/>
        <w:r w:rsidRPr="002830B2">
          <w:rPr>
            <w:i/>
            <w:iCs/>
            <w:rPrChange w:id="1482" w:author="Monica Maria Garro Lopez" w:date="2025-03-21T11:29:00Z">
              <w:rPr/>
            </w:rPrChange>
          </w:rPr>
          <w:t xml:space="preserve"> BI</w:t>
        </w:r>
        <w:r>
          <w:t xml:space="preserve"> y </w:t>
        </w:r>
        <w:r w:rsidRPr="002830B2">
          <w:rPr>
            <w:i/>
            <w:iCs/>
            <w:rPrChange w:id="1483" w:author="Monica Maria Garro Lopez" w:date="2025-03-21T11:29:00Z">
              <w:rPr/>
            </w:rPrChange>
          </w:rPr>
          <w:t>Azure</w:t>
        </w:r>
        <w:r>
          <w:t xml:space="preserve"> </w:t>
        </w:r>
        <w:r w:rsidRPr="002830B2">
          <w:rPr>
            <w:i/>
            <w:iCs/>
            <w:rPrChange w:id="1484" w:author="Monica Maria Garro Lopez" w:date="2025-03-21T11:29:00Z">
              <w:rPr/>
            </w:rPrChange>
          </w:rPr>
          <w:t xml:space="preserve">Machine </w:t>
        </w:r>
        <w:proofErr w:type="spellStart"/>
        <w:r w:rsidRPr="002830B2">
          <w:rPr>
            <w:i/>
            <w:iCs/>
            <w:rPrChange w:id="1485" w:author="Monica Maria Garro Lopez" w:date="2025-03-21T11:29:00Z">
              <w:rPr/>
            </w:rPrChange>
          </w:rPr>
          <w:t>Learning</w:t>
        </w:r>
        <w:proofErr w:type="spellEnd"/>
        <w:r>
          <w:t xml:space="preserve"> para análisis avanzados </w:t>
        </w:r>
      </w:moveTo>
      <w:sdt>
        <w:sdtPr>
          <w:rPr>
            <w:color w:val="000000"/>
          </w:rPr>
          <w:tag w:val="MENDELEY_CITATION_v3_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"/>
          <w:id w:val="430787137"/>
          <w:placeholder>
            <w:docPart w:val="010F6DD16886450982F1A2D6B6AF5A36"/>
          </w:placeholder>
        </w:sdtPr>
        <w:sdtEndPr/>
        <w:sdtContent>
          <w:ins w:id="1486" w:author="Monica Maria Garro Lopez" w:date="2025-03-21T16:07:00Z">
            <w:r w:rsidR="00415AEC" w:rsidRPr="00415AEC">
              <w:rPr>
                <w:color w:val="000000"/>
              </w:rPr>
              <w:t>(</w:t>
            </w:r>
            <w:proofErr w:type="spellStart"/>
            <w:r w:rsidR="00415AEC" w:rsidRPr="00415AEC">
              <w:rPr>
                <w:color w:val="000000"/>
              </w:rPr>
              <w:t>Millalen</w:t>
            </w:r>
            <w:proofErr w:type="spellEnd"/>
            <w:r w:rsidR="00415AEC" w:rsidRPr="00415AEC">
              <w:rPr>
                <w:color w:val="000000"/>
              </w:rPr>
              <w:t>, 2022)</w:t>
            </w:r>
          </w:ins>
          <w:moveTo w:id="1487" w:author="Monica Maria Garro Lopez" w:date="2025-03-07T09:09:00Z">
            <w:del w:id="1488" w:author="Monica Maria Garro Lopez" w:date="2025-03-07T10:46:00Z">
              <w:r w:rsidRPr="00415AEC" w:rsidDel="00AF12DE">
                <w:rPr>
                  <w:color w:val="000000"/>
                </w:rPr>
                <w:delText>(Millalen, 2022)</w:delText>
              </w:r>
            </w:del>
          </w:moveTo>
        </w:sdtContent>
      </w:sdt>
      <w:moveTo w:id="1489" w:author="Monica Maria Garro Lopez" w:date="2025-03-07T09:09:00Z">
        <w:r>
          <w:t>.</w:t>
        </w:r>
      </w:moveTo>
    </w:p>
    <w:p w14:paraId="1657E4D1" w14:textId="77777777" w:rsidR="00E04857" w:rsidRDefault="00E04857" w:rsidP="00E04857">
      <w:pPr>
        <w:suppressAutoHyphens w:val="0"/>
        <w:spacing w:after="0"/>
        <w:ind w:left="720"/>
        <w:rPr>
          <w:moveTo w:id="1490" w:author="Monica Maria Garro Lopez" w:date="2025-03-07T09:09:00Z"/>
        </w:rPr>
      </w:pPr>
    </w:p>
    <w:p w14:paraId="44F1F413" w14:textId="477A216D" w:rsidR="00E04857" w:rsidRDefault="00E04857" w:rsidP="00E04857">
      <w:pPr>
        <w:numPr>
          <w:ilvl w:val="0"/>
          <w:numId w:val="6"/>
        </w:numPr>
        <w:suppressAutoHyphens w:val="0"/>
        <w:spacing w:after="0"/>
        <w:rPr>
          <w:moveTo w:id="1491" w:author="Monica Maria Garro Lopez" w:date="2025-03-07T09:09:00Z"/>
        </w:rPr>
      </w:pPr>
      <w:moveTo w:id="1492" w:author="Monica Maria Garro Lopez" w:date="2025-03-07T09:09:00Z">
        <w:r w:rsidRPr="005F7893">
          <w:rPr>
            <w:b/>
          </w:rPr>
          <w:t xml:space="preserve">Google </w:t>
        </w:r>
        <w:proofErr w:type="spellStart"/>
        <w:r w:rsidRPr="005F7893">
          <w:rPr>
            <w:b/>
          </w:rPr>
          <w:t>BigQuery</w:t>
        </w:r>
        <w:proofErr w:type="spellEnd"/>
        <w:del w:id="1493" w:author="Monica Maria Garro Lopez" w:date="2025-03-21T11:29:00Z">
          <w:r w:rsidDel="005F7893">
            <w:delText>: l</w:delText>
          </w:r>
        </w:del>
      </w:moveTo>
      <w:ins w:id="1494" w:author="Monica Maria Garro Lopez" w:date="2025-03-21T11:29:00Z">
        <w:r w:rsidR="005F7893">
          <w:t xml:space="preserve">. </w:t>
        </w:r>
        <w:r w:rsidR="005F7893" w:rsidRPr="005F7893">
          <w:t>L</w:t>
        </w:r>
      </w:ins>
      <w:moveTo w:id="1495" w:author="Monica Maria Garro Lopez" w:date="2025-03-07T09:09:00Z">
        <w:r>
          <w:t xml:space="preserve">a propuesta de Google Cloud </w:t>
        </w:r>
        <w:proofErr w:type="spellStart"/>
        <w:r>
          <w:t>Platform</w:t>
        </w:r>
        <w:proofErr w:type="spellEnd"/>
        <w:r>
          <w:t xml:space="preserve"> para almacenamiento de datos en la nube, </w:t>
        </w:r>
        <w:proofErr w:type="spellStart"/>
        <w:r w:rsidRPr="00EB68F8">
          <w:rPr>
            <w:i/>
            <w:iCs/>
          </w:rPr>
          <w:t>BigQuery</w:t>
        </w:r>
        <w:proofErr w:type="spellEnd"/>
        <w:r>
          <w:t xml:space="preserve">, es un </w:t>
        </w:r>
        <w:r w:rsidRPr="00EB68F8">
          <w:rPr>
            <w:b/>
            <w:bCs/>
          </w:rPr>
          <w:t>almacén de datos sin servidor y altamente escalable</w:t>
        </w:r>
        <w:r>
          <w:t xml:space="preserve">. Facilita el análisis de grandes volúmenes de datos mediante consultas SQL estándar y se integra con otras soluciones de </w:t>
        </w:r>
        <w:r w:rsidRPr="00C03DC2">
          <w:rPr>
            <w:i/>
            <w:iCs/>
          </w:rPr>
          <w:t>Google</w:t>
        </w:r>
        <w:r>
          <w:t xml:space="preserve"> para análisis de datos y aprendizaje automático </w:t>
        </w:r>
      </w:moveTo>
      <w:sdt>
        <w:sdtPr>
          <w:rPr>
            <w:color w:val="000000"/>
          </w:rPr>
          <w:tag w:val="MENDELEY_CITATION_v3_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"/>
          <w:id w:val="7186944"/>
          <w:placeholder>
            <w:docPart w:val="010F6DD16886450982F1A2D6B6AF5A36"/>
          </w:placeholder>
        </w:sdtPr>
        <w:sdtEndPr/>
        <w:sdtContent>
          <w:ins w:id="1496" w:author="Monica Maria Garro Lopez" w:date="2025-03-21T16:07:00Z">
            <w:r w:rsidR="00415AEC" w:rsidRPr="00415AEC">
              <w:rPr>
                <w:color w:val="000000"/>
              </w:rPr>
              <w:t>(</w:t>
            </w:r>
            <w:proofErr w:type="spellStart"/>
            <w:r w:rsidR="00415AEC" w:rsidRPr="00415AEC">
              <w:rPr>
                <w:color w:val="000000"/>
              </w:rPr>
              <w:t>Millalen</w:t>
            </w:r>
            <w:proofErr w:type="spellEnd"/>
            <w:r w:rsidR="00415AEC" w:rsidRPr="00415AEC">
              <w:rPr>
                <w:color w:val="000000"/>
              </w:rPr>
              <w:t>, 2022).</w:t>
            </w:r>
          </w:ins>
          <w:moveTo w:id="1497" w:author="Monica Maria Garro Lopez" w:date="2025-03-07T09:09:00Z">
            <w:del w:id="1498" w:author="Monica Maria Garro Lopez" w:date="2025-03-07T10:46:00Z">
              <w:r w:rsidRPr="00415AEC" w:rsidDel="00AF12DE">
                <w:rPr>
                  <w:color w:val="000000"/>
                </w:rPr>
                <w:delText>(Millalen, 2022).</w:delText>
              </w:r>
            </w:del>
          </w:moveTo>
        </w:sdtContent>
      </w:sdt>
    </w:p>
    <w:p w14:paraId="112D680E" w14:textId="77777777" w:rsidR="00E04857" w:rsidRDefault="00E04857" w:rsidP="00E04857">
      <w:pPr>
        <w:suppressAutoHyphens w:val="0"/>
        <w:spacing w:after="0"/>
        <w:ind w:left="720"/>
        <w:rPr>
          <w:moveTo w:id="1499" w:author="Monica Maria Garro Lopez" w:date="2025-03-07T09:09:00Z"/>
        </w:rPr>
      </w:pPr>
    </w:p>
    <w:p w14:paraId="15FD8AD3" w14:textId="30ADC4F9" w:rsidR="00E04857" w:rsidRDefault="00E04857" w:rsidP="00E04857">
      <w:pPr>
        <w:numPr>
          <w:ilvl w:val="0"/>
          <w:numId w:val="6"/>
        </w:numPr>
        <w:suppressAutoHyphens w:val="0"/>
        <w:spacing w:after="240"/>
        <w:rPr>
          <w:moveTo w:id="1500" w:author="Monica Maria Garro Lopez" w:date="2025-03-07T09:09:00Z"/>
        </w:rPr>
      </w:pPr>
      <w:moveTo w:id="1501" w:author="Monica Maria Garro Lopez" w:date="2025-03-07T09:09:00Z">
        <w:r w:rsidRPr="005F7893">
          <w:rPr>
            <w:b/>
            <w:rPrChange w:id="1502" w:author="Monica Maria Garro Lopez" w:date="2025-03-21T11:30:00Z">
              <w:rPr>
                <w:b/>
                <w:i/>
                <w:iCs/>
              </w:rPr>
            </w:rPrChange>
          </w:rPr>
          <w:t xml:space="preserve">Oracle </w:t>
        </w:r>
        <w:proofErr w:type="spellStart"/>
        <w:r w:rsidRPr="005F7893">
          <w:rPr>
            <w:b/>
            <w:rPrChange w:id="1503" w:author="Monica Maria Garro Lopez" w:date="2025-03-21T11:30:00Z">
              <w:rPr>
                <w:b/>
                <w:i/>
                <w:iCs/>
              </w:rPr>
            </w:rPrChange>
          </w:rPr>
          <w:t>Autonomous</w:t>
        </w:r>
        <w:proofErr w:type="spellEnd"/>
        <w:r w:rsidRPr="005F7893">
          <w:rPr>
            <w:b/>
          </w:rPr>
          <w:t xml:space="preserve"> </w:t>
        </w:r>
        <w:r w:rsidRPr="005F7893">
          <w:rPr>
            <w:b/>
            <w:rPrChange w:id="1504" w:author="Monica Maria Garro Lopez" w:date="2025-03-21T11:30:00Z">
              <w:rPr>
                <w:b/>
                <w:i/>
              </w:rPr>
            </w:rPrChange>
          </w:rPr>
          <w:t xml:space="preserve">Data </w:t>
        </w:r>
        <w:proofErr w:type="spellStart"/>
        <w:r w:rsidRPr="005F7893">
          <w:rPr>
            <w:b/>
            <w:rPrChange w:id="1505" w:author="Monica Maria Garro Lopez" w:date="2025-03-21T11:30:00Z">
              <w:rPr>
                <w:b/>
                <w:i/>
              </w:rPr>
            </w:rPrChange>
          </w:rPr>
          <w:t>Warehouse</w:t>
        </w:r>
        <w:proofErr w:type="spellEnd"/>
        <w:r>
          <w:t xml:space="preserve">: este servicio de Oracle ofrece un </w:t>
        </w:r>
        <w:r w:rsidRPr="00EB68F8">
          <w:rPr>
            <w:b/>
            <w:bCs/>
          </w:rPr>
          <w:t>almacén de datos en la nube totalmente gestionado que automatiza tareas</w:t>
        </w:r>
        <w:r>
          <w:t xml:space="preserve"> como la configuración, seguridad y escalado. Está diseñado para simplificar la administración de datos y mejorar el rendimiento en consultas analíticas </w:t>
        </w:r>
      </w:moveTo>
      <w:sdt>
        <w:sdtPr>
          <w:rPr>
            <w:color w:val="000000"/>
          </w:rPr>
          <w:tag w:val="MENDELEY_CITATION_v3_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"/>
          <w:id w:val="884065535"/>
          <w:placeholder>
            <w:docPart w:val="010F6DD16886450982F1A2D6B6AF5A36"/>
          </w:placeholder>
        </w:sdtPr>
        <w:sdtEndPr/>
        <w:sdtContent>
          <w:ins w:id="1506" w:author="Monica Maria Garro Lopez" w:date="2025-03-21T16:07:00Z">
            <w:r w:rsidR="00415AEC" w:rsidRPr="00415AEC">
              <w:rPr>
                <w:color w:val="000000"/>
              </w:rPr>
              <w:t>(</w:t>
            </w:r>
            <w:proofErr w:type="spellStart"/>
            <w:r w:rsidR="00415AEC" w:rsidRPr="00415AEC">
              <w:rPr>
                <w:color w:val="000000"/>
              </w:rPr>
              <w:t>Millalen</w:t>
            </w:r>
            <w:proofErr w:type="spellEnd"/>
            <w:r w:rsidR="00415AEC" w:rsidRPr="00415AEC">
              <w:rPr>
                <w:color w:val="000000"/>
              </w:rPr>
              <w:t>, 2022)</w:t>
            </w:r>
          </w:ins>
          <w:moveTo w:id="1507" w:author="Monica Maria Garro Lopez" w:date="2025-03-07T09:09:00Z">
            <w:del w:id="1508" w:author="Monica Maria Garro Lopez" w:date="2025-03-07T10:46:00Z">
              <w:r w:rsidRPr="00415AEC" w:rsidDel="00AF12DE">
                <w:rPr>
                  <w:color w:val="000000"/>
                </w:rPr>
                <w:delText>(Millalen, 2022)</w:delText>
              </w:r>
            </w:del>
          </w:moveTo>
        </w:sdtContent>
      </w:sdt>
      <w:moveTo w:id="1509" w:author="Monica Maria Garro Lopez" w:date="2025-03-07T09:09:00Z">
        <w:r>
          <w:t>.</w:t>
        </w:r>
      </w:moveTo>
    </w:p>
    <w:p w14:paraId="3AC37ACC" w14:textId="3F98FB5D" w:rsidR="00E04857" w:rsidDel="00E04857" w:rsidRDefault="00E04857" w:rsidP="00E04857">
      <w:pPr>
        <w:spacing w:before="240" w:after="240"/>
        <w:rPr>
          <w:del w:id="1510" w:author="Monica Maria Garro Lopez" w:date="2025-03-07T09:11:00Z"/>
          <w:moveTo w:id="1511" w:author="Monica Maria Garro Lopez" w:date="2025-03-07T09:09:00Z"/>
        </w:rPr>
      </w:pPr>
      <w:moveTo w:id="1512" w:author="Monica Maria Garro Lopez" w:date="2025-03-07T09:09:00Z">
        <w:del w:id="1513" w:author="Monica Maria Garro Lopez" w:date="2025-03-07T09:11:00Z">
          <w:r w:rsidDel="00E04857">
            <w:delText>Elegir el servicio adecuado dependerá de factores como las necesidades específicas de análisis, el ecosistema tecnológico existente en la organización y las preferencias en cuanto a integración con otras herramientas y servicios en la nube.</w:delText>
          </w:r>
        </w:del>
      </w:moveTo>
    </w:p>
    <w:moveToRangeEnd w:id="1452"/>
    <w:p w14:paraId="75931E6C" w14:textId="2DD29C0B" w:rsidR="00D85BE7" w:rsidRDefault="00E04857" w:rsidP="00BC5A2E">
      <w:pPr>
        <w:spacing w:before="240" w:after="240"/>
        <w:rPr>
          <w:ins w:id="1514" w:author="Monica Maria Garro Lopez" w:date="2025-03-07T08:53:00Z"/>
        </w:rPr>
      </w:pPr>
      <w:ins w:id="1515" w:author="Monica Maria Garro Lopez" w:date="2025-03-07T09:11:00Z">
        <w:r>
          <w:t xml:space="preserve">La adopción de plataformas en la nube no solo ha transformado la infraestructura de los </w:t>
        </w:r>
        <w:r w:rsidRPr="005F7893">
          <w:rPr>
            <w:rStyle w:val="Textoennegrita"/>
            <w:b w:val="0"/>
            <w:bCs w:val="0"/>
            <w:i/>
            <w:iCs/>
            <w:rPrChange w:id="1516" w:author="Monica Maria Garro Lopez" w:date="2025-03-21T11:30:00Z">
              <w:rPr>
                <w:rStyle w:val="Textoennegrita"/>
              </w:rPr>
            </w:rPrChange>
          </w:rPr>
          <w:t xml:space="preserve">Data </w:t>
        </w:r>
        <w:proofErr w:type="spellStart"/>
        <w:r w:rsidRPr="005F7893">
          <w:rPr>
            <w:rStyle w:val="Textoennegrita"/>
            <w:b w:val="0"/>
            <w:bCs w:val="0"/>
            <w:i/>
            <w:iCs/>
            <w:rPrChange w:id="1517" w:author="Monica Maria Garro Lopez" w:date="2025-03-21T11:30:00Z">
              <w:rPr>
                <w:rStyle w:val="Textoennegrita"/>
              </w:rPr>
            </w:rPrChange>
          </w:rPr>
          <w:t>Warehouses</w:t>
        </w:r>
        <w:proofErr w:type="spellEnd"/>
        <w:r>
          <w:t>, sino que también ha optimizado la manera en que las organizaciones acceden y organizan subconjuntos de información. En este contexto, surge la necesidad de estructuras más focalizadas dentro d</w:t>
        </w:r>
      </w:ins>
      <w:ins w:id="1518" w:author="Monica Maria Garro Lopez" w:date="2025-03-21T11:30:00Z">
        <w:r w:rsidR="005F7893">
          <w:t>e estos modelos</w:t>
        </w:r>
      </w:ins>
      <w:ins w:id="1519" w:author="Monica Maria Garro Lopez" w:date="2025-03-07T09:11:00Z">
        <w:r>
          <w:t xml:space="preserve">, como los </w:t>
        </w:r>
      </w:ins>
      <w:del w:id="1520" w:author="Monica Maria Garro Lopez" w:date="2025-03-07T09:11:00Z">
        <w:r w:rsidR="005A6755" w:rsidDel="00E04857">
          <w:delText xml:space="preserve">Si bien estos esquemas permiten estructurar adecuadamente la información dentro de un </w:delText>
        </w:r>
        <w:r w:rsidR="005A6755" w:rsidDel="00E04857">
          <w:rPr>
            <w:rStyle w:val="nfasis"/>
          </w:rPr>
          <w:delText>Data Warehouse</w:delText>
        </w:r>
        <w:r w:rsidR="005A6755" w:rsidDel="00E04857">
          <w:delText xml:space="preserve">, en muchos casos las organizaciones requieren un acceso más ágil y focalizado a subconjuntos específicos de datos. Para abordar esta necesidad, se implementan los </w:delText>
        </w:r>
      </w:del>
      <w:commentRangeStart w:id="1521"/>
      <w:r w:rsidR="005A6755">
        <w:rPr>
          <w:rStyle w:val="nfasis"/>
        </w:rPr>
        <w:t xml:space="preserve">Data </w:t>
      </w:r>
      <w:proofErr w:type="spellStart"/>
      <w:r w:rsidR="005A6755">
        <w:rPr>
          <w:rStyle w:val="nfasis"/>
        </w:rPr>
        <w:t>Marts</w:t>
      </w:r>
      <w:proofErr w:type="spellEnd"/>
      <w:r w:rsidR="005A6755">
        <w:t xml:space="preserve">, </w:t>
      </w:r>
      <w:commentRangeEnd w:id="1521"/>
      <w:r w:rsidR="009E49A0">
        <w:rPr>
          <w:rStyle w:val="Refdecomentario"/>
        </w:rPr>
        <w:commentReference w:id="1521"/>
      </w:r>
      <w:ins w:id="1522" w:author="Monica Maria Garro Lopez" w:date="2025-03-07T08:53:00Z">
        <w:r w:rsidR="0002682B">
          <w:t>que optimizan la consulta y análisis de información para áreas específicas del negocio.</w:t>
        </w:r>
      </w:ins>
      <w:del w:id="1523" w:author="Monica Maria Garro Lopez" w:date="2025-03-07T08:53:00Z">
        <w:r w:rsidR="005A6755" w:rsidDel="0002682B">
          <w:delText>los cuales optimizan el acceso y análisis de información para áreas específicas del negocio</w:delText>
        </w:r>
        <w:r w:rsidR="005A6755" w:rsidDel="00D85BE7">
          <w:delText>.</w:delText>
        </w:r>
      </w:del>
    </w:p>
    <w:p w14:paraId="17E48C40" w14:textId="34795585" w:rsidR="00D85BE7" w:rsidRPr="009A544A" w:rsidRDefault="002A6114">
      <w:pPr>
        <w:pStyle w:val="Ttulo3"/>
        <w:numPr>
          <w:ilvl w:val="2"/>
          <w:numId w:val="2"/>
        </w:numPr>
        <w:pPrChange w:id="1524" w:author="Monica Maria Garro Lopez" w:date="2025-03-07T09:01:00Z">
          <w:pPr>
            <w:spacing w:before="240" w:after="240"/>
          </w:pPr>
        </w:pPrChange>
      </w:pPr>
      <w:bookmarkStart w:id="1525" w:name="_Toc193466814"/>
      <w:ins w:id="1526" w:author="Monica Maria Garro Lopez" w:date="2025-03-07T09:01:00Z">
        <w:r>
          <w:t xml:space="preserve">¿Qué son los </w:t>
        </w:r>
      </w:ins>
      <w:ins w:id="1527" w:author="Monica Maria Garro Lopez" w:date="2025-03-07T08:54:00Z">
        <w:r w:rsidR="00D85BE7" w:rsidRPr="002A6114">
          <w:rPr>
            <w:i/>
            <w:iCs/>
            <w:rPrChange w:id="1528" w:author="Monica Maria Garro Lopez" w:date="2025-03-07T09:01:00Z">
              <w:rPr/>
            </w:rPrChange>
          </w:rPr>
          <w:t xml:space="preserve">Data </w:t>
        </w:r>
        <w:proofErr w:type="spellStart"/>
        <w:r w:rsidR="00D85BE7" w:rsidRPr="002A6114">
          <w:rPr>
            <w:i/>
            <w:iCs/>
            <w:rPrChange w:id="1529" w:author="Monica Maria Garro Lopez" w:date="2025-03-07T09:01:00Z">
              <w:rPr/>
            </w:rPrChange>
          </w:rPr>
          <w:t>Marts</w:t>
        </w:r>
      </w:ins>
      <w:proofErr w:type="spellEnd"/>
      <w:ins w:id="1530" w:author="Monica Maria Garro Lopez" w:date="2025-03-21T11:30:00Z">
        <w:r w:rsidR="00D508B5">
          <w:rPr>
            <w:i/>
            <w:iCs/>
          </w:rPr>
          <w:t>?</w:t>
        </w:r>
      </w:ins>
      <w:bookmarkEnd w:id="1525"/>
    </w:p>
    <w:p w14:paraId="6CD2F025" w14:textId="3DCCB0A3" w:rsidR="00BC5A2E" w:rsidRPr="00BC5A2E" w:rsidRDefault="005A6755" w:rsidP="00BC5A2E">
      <w:pPr>
        <w:spacing w:before="240" w:after="240"/>
        <w:rPr>
          <w:lang w:val="es-CO"/>
        </w:rPr>
      </w:pPr>
      <w:r>
        <w:t xml:space="preserve">Los </w:t>
      </w:r>
      <w:r w:rsidR="00BC5A2E" w:rsidRPr="00BC5A2E">
        <w:rPr>
          <w:i/>
          <w:iCs/>
          <w:lang w:val="es-CO"/>
        </w:rPr>
        <w:t xml:space="preserve">Data </w:t>
      </w:r>
      <w:proofErr w:type="spellStart"/>
      <w:r w:rsidR="00BC5A2E" w:rsidRPr="00BC5A2E">
        <w:rPr>
          <w:i/>
          <w:iCs/>
          <w:lang w:val="es-CO"/>
        </w:rPr>
        <w:t>Mart</w:t>
      </w:r>
      <w:ins w:id="1531" w:author="Monica Maria Garro Lopez" w:date="2025-03-07T09:01:00Z">
        <w:r w:rsidR="002A6114">
          <w:rPr>
            <w:i/>
            <w:iCs/>
            <w:lang w:val="es-CO"/>
          </w:rPr>
          <w:t>s</w:t>
        </w:r>
      </w:ins>
      <w:proofErr w:type="spellEnd"/>
      <w:r>
        <w:rPr>
          <w:i/>
          <w:iCs/>
          <w:lang w:val="es-CO"/>
        </w:rPr>
        <w:t xml:space="preserve">, </w:t>
      </w:r>
      <w:r>
        <w:rPr>
          <w:lang w:val="es-CO"/>
        </w:rPr>
        <w:t xml:space="preserve">son </w:t>
      </w:r>
      <w:r w:rsidR="00BC5A2E" w:rsidRPr="00BC5A2E">
        <w:rPr>
          <w:lang w:val="es-CO"/>
        </w:rPr>
        <w:t xml:space="preserve">un </w:t>
      </w:r>
      <w:r w:rsidR="00BC5A2E" w:rsidRPr="00D85BE7">
        <w:rPr>
          <w:rPrChange w:id="1532" w:author="Monica Maria Garro Lopez" w:date="2025-03-07T08:55:00Z">
            <w:rPr>
              <w:lang w:val="es-CO"/>
            </w:rPr>
          </w:rPrChange>
        </w:rPr>
        <w:t>subconjunto</w:t>
      </w:r>
      <w:r w:rsidR="00BC5A2E" w:rsidRPr="00BC5A2E">
        <w:rPr>
          <w:lang w:val="es-CO"/>
        </w:rPr>
        <w:t xml:space="preserve"> especializado de un </w:t>
      </w:r>
      <w:r w:rsidR="00BC5A2E" w:rsidRPr="00BC5A2E">
        <w:rPr>
          <w:i/>
          <w:iCs/>
          <w:lang w:val="es-CO"/>
        </w:rPr>
        <w:t>Data Warehouse</w:t>
      </w:r>
      <w:r w:rsidR="00BC5A2E" w:rsidRPr="00BC5A2E">
        <w:rPr>
          <w:lang w:val="es-CO"/>
        </w:rPr>
        <w:t xml:space="preserve"> </w:t>
      </w:r>
      <w:r w:rsidR="00BC5A2E" w:rsidRPr="00FD3F09">
        <w:rPr>
          <w:b/>
          <w:bCs/>
          <w:lang w:val="es-CO"/>
          <w:rPrChange w:id="1533" w:author="Monica Maria Garro Lopez" w:date="2025-03-21T11:31:00Z">
            <w:rPr>
              <w:lang w:val="es-CO"/>
            </w:rPr>
          </w:rPrChange>
        </w:rPr>
        <w:t>diseñado para atender los requerimientos de un área específica del negocio</w:t>
      </w:r>
      <w:r w:rsidR="00BC5A2E" w:rsidRPr="00BC5A2E">
        <w:rPr>
          <w:lang w:val="es-CO"/>
        </w:rPr>
        <w:t>, como ventas, clientes o proveedores</w:t>
      </w:r>
      <w:moveToRangeStart w:id="1534" w:author="Monica Maria Garro Lopez" w:date="2025-03-21T11:31:00Z" w:name="move193449126"/>
      <w:moveTo w:id="1535" w:author="Monica Maria Garro Lopez" w:date="2025-03-21T11:31:00Z">
        <w:r w:rsidR="00FD3F09" w:rsidRPr="00FD3F09">
          <w:rPr>
            <w:lang w:val="es-CO"/>
            <w:rPrChange w:id="1536" w:author="Monica Maria Garro Lopez" w:date="2025-03-21T11:31:00Z">
              <w:rPr>
                <w:b/>
                <w:bCs/>
                <w:lang w:val="es-CO"/>
              </w:rPr>
            </w:rPrChange>
          </w:rPr>
          <w:t>,</w:t>
        </w:r>
        <w:r w:rsidR="00FD3F09" w:rsidRPr="00EB68F8">
          <w:rPr>
            <w:b/>
            <w:bCs/>
            <w:lang w:val="es-CO"/>
          </w:rPr>
          <w:t xml:space="preserve"> lo que mejora el rendimiento y la accesibilidad de las consultas</w:t>
        </w:r>
        <w:r w:rsidR="00FD3F09" w:rsidRPr="00BC5A2E">
          <w:rPr>
            <w:lang w:val="es-CO"/>
          </w:rPr>
          <w:t>.</w:t>
        </w:r>
      </w:moveTo>
      <w:sdt>
        <w:sdtPr>
          <w:rPr>
            <w:color w:val="000000"/>
            <w:lang w:val="es-CO"/>
          </w:rPr>
          <w:tag w:val="MENDELEY_CITATION_v3_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"/>
          <w:id w:val="277071435"/>
          <w:placeholder>
            <w:docPart w:val="10E19942ECCD4576AD1E52CB97B21C77"/>
          </w:placeholder>
        </w:sdtPr>
        <w:sdtEndPr/>
        <w:sdtContent>
          <w:ins w:id="1537" w:author="Monica Maria Garro Lopez" w:date="2025-03-21T16:07:00Z">
            <w:r w:rsidR="00415AEC" w:rsidRPr="00415AEC">
              <w:rPr>
                <w:color w:val="000000"/>
                <w:lang w:val="es-CO"/>
              </w:rPr>
              <w:t>(</w:t>
            </w:r>
            <w:proofErr w:type="spellStart"/>
            <w:r w:rsidR="00415AEC" w:rsidRPr="00415AEC">
              <w:rPr>
                <w:color w:val="000000"/>
                <w:lang w:val="es-CO"/>
              </w:rPr>
              <w:t>Aytas</w:t>
            </w:r>
            <w:proofErr w:type="spellEnd"/>
            <w:r w:rsidR="00415AEC" w:rsidRPr="00415AEC">
              <w:rPr>
                <w:color w:val="000000"/>
                <w:lang w:val="es-CO"/>
              </w:rPr>
              <w:t>, 2021)</w:t>
            </w:r>
          </w:ins>
          <w:moveTo w:id="1538" w:author="Monica Maria Garro Lopez" w:date="2025-03-21T11:31:00Z">
            <w:del w:id="1539" w:author="Monica Maria Garro Lopez" w:date="2025-03-21T13:51:00Z">
              <w:r w:rsidR="00FD3F09" w:rsidRPr="00415AEC" w:rsidDel="00D37BBD">
                <w:rPr>
                  <w:color w:val="000000"/>
                  <w:lang w:val="es-CO"/>
                </w:rPr>
                <w:delText>(Aytas, 2021)</w:delText>
              </w:r>
            </w:del>
          </w:moveTo>
        </w:sdtContent>
      </w:sdt>
      <w:moveToRangeEnd w:id="1534"/>
      <w:r w:rsidR="00BC5A2E" w:rsidRPr="00BC5A2E">
        <w:rPr>
          <w:lang w:val="es-CO"/>
        </w:rPr>
        <w:t>. Su propósito es optimizar la consulta y análisis de datos en función de las necesidades de distintos usuarios dentro de la organización.</w:t>
      </w:r>
      <w:del w:id="1540" w:author="Monica Maria Garro Lopez" w:date="2025-03-21T11:32:00Z">
        <w:r w:rsidR="00BC5A2E" w:rsidRPr="00BC5A2E" w:rsidDel="00FD3F09">
          <w:rPr>
            <w:lang w:val="es-CO"/>
          </w:rPr>
          <w:delText xml:space="preserve"> A diferencia de</w:delText>
        </w:r>
      </w:del>
      <w:del w:id="1541" w:author="Monica Maria Garro Lopez" w:date="2025-03-07T09:12:00Z">
        <w:r w:rsidR="00BC5A2E" w:rsidRPr="00BC5A2E" w:rsidDel="009F7283">
          <w:rPr>
            <w:lang w:val="es-CO"/>
          </w:rPr>
          <w:delText>l</w:delText>
        </w:r>
      </w:del>
      <w:del w:id="1542" w:author="Monica Maria Garro Lopez" w:date="2025-03-21T11:32:00Z">
        <w:r w:rsidR="00BC5A2E" w:rsidRPr="00BC5A2E" w:rsidDel="00FD3F09">
          <w:rPr>
            <w:lang w:val="es-CO"/>
          </w:rPr>
          <w:delText xml:space="preserve"> </w:delText>
        </w:r>
        <w:r w:rsidR="00BC5A2E" w:rsidRPr="00BC5A2E" w:rsidDel="00FD3F09">
          <w:rPr>
            <w:i/>
            <w:iCs/>
            <w:lang w:val="es-CO"/>
          </w:rPr>
          <w:delText>Data Warehouse</w:delText>
        </w:r>
        <w:r w:rsidR="00BC5A2E" w:rsidRPr="00BC5A2E" w:rsidDel="00FD3F09">
          <w:rPr>
            <w:lang w:val="es-CO"/>
          </w:rPr>
          <w:delText xml:space="preserve">, que almacena datos de toda la empresa, los </w:delText>
        </w:r>
        <w:r w:rsidR="00BC5A2E" w:rsidRPr="00EB68F8" w:rsidDel="00FD3F09">
          <w:rPr>
            <w:b/>
            <w:bCs/>
            <w:i/>
            <w:iCs/>
            <w:lang w:val="es-CO"/>
          </w:rPr>
          <w:delText>Data Marts</w:delText>
        </w:r>
        <w:r w:rsidR="00BC5A2E" w:rsidRPr="00BC5A2E" w:rsidDel="00FD3F09">
          <w:rPr>
            <w:lang w:val="es-CO"/>
          </w:rPr>
          <w:delText xml:space="preserve"> </w:delText>
        </w:r>
        <w:r w:rsidR="00BC5A2E" w:rsidRPr="00EB68F8" w:rsidDel="00FD3F09">
          <w:rPr>
            <w:b/>
            <w:bCs/>
            <w:lang w:val="es-CO"/>
          </w:rPr>
          <w:delText>contienen solo la información relevante para un departamento en particular</w:delText>
        </w:r>
      </w:del>
      <w:moveFromRangeStart w:id="1543" w:author="Monica Maria Garro Lopez" w:date="2025-03-21T11:31:00Z" w:name="move193449126"/>
      <w:moveFrom w:id="1544" w:author="Monica Maria Garro Lopez" w:date="2025-03-21T11:31:00Z">
        <w:r w:rsidR="00BC5A2E" w:rsidRPr="00EB68F8" w:rsidDel="00FD3F09">
          <w:rPr>
            <w:b/>
            <w:bCs/>
            <w:lang w:val="es-CO"/>
          </w:rPr>
          <w:t>, lo que mejora el rendimiento y la accesibilidad de las consultas</w:t>
        </w:r>
        <w:r w:rsidR="00BC5A2E" w:rsidRPr="00BC5A2E" w:rsidDel="00FD3F09">
          <w:rPr>
            <w:lang w:val="es-CO"/>
          </w:rPr>
          <w:t>.</w:t>
        </w:r>
      </w:moveFrom>
      <w:sdt>
        <w:sdtPr>
          <w:rPr>
            <w:color w:val="000000"/>
            <w:lang w:val="es-CO"/>
          </w:rPr>
          <w:tag w:val="MENDELEY_CITATION_v3_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"/>
          <w:id w:val="-1834374268"/>
          <w:placeholder>
            <w:docPart w:val="DefaultPlaceholder_-1854013440"/>
          </w:placeholder>
        </w:sdtPr>
        <w:sdtEndPr/>
        <w:sdtContent>
          <w:moveFrom w:id="1545" w:author="Monica Maria Garro Lopez" w:date="2025-03-21T11:31:00Z">
            <w:del w:id="1546" w:author="Monica Maria Garro Lopez" w:date="2025-03-21T13:51:00Z">
              <w:r w:rsidR="003A0AFC" w:rsidRPr="00415AEC" w:rsidDel="00D37BBD">
                <w:rPr>
                  <w:color w:val="000000"/>
                  <w:lang w:val="es-CO"/>
                </w:rPr>
                <w:delText>(Aytas, 2021)</w:delText>
              </w:r>
            </w:del>
          </w:moveFrom>
        </w:sdtContent>
      </w:sdt>
      <w:moveFromRangeEnd w:id="1543"/>
    </w:p>
    <w:p w14:paraId="6E60B062" w14:textId="77777777" w:rsidR="00E04857" w:rsidRPr="00E04857" w:rsidRDefault="00E04857" w:rsidP="00E04857">
      <w:pPr>
        <w:spacing w:before="240" w:after="240"/>
        <w:rPr>
          <w:ins w:id="1547" w:author="Monica Maria Garro Lopez" w:date="2025-03-07T09:04:00Z"/>
          <w:lang w:val="es-CO"/>
        </w:rPr>
      </w:pPr>
      <w:ins w:id="1548" w:author="Monica Maria Garro Lopez" w:date="2025-03-07T09:04:00Z">
        <w:r w:rsidRPr="00E04857">
          <w:rPr>
            <w:lang w:val="es-CO"/>
          </w:rPr>
          <w:t xml:space="preserve">Un caso común de uso es la creación de </w:t>
        </w:r>
        <w:r w:rsidRPr="00E04857">
          <w:rPr>
            <w:b/>
            <w:bCs/>
            <w:lang w:val="es-CO"/>
          </w:rPr>
          <w:t>tableros de control y reportes especializados</w:t>
        </w:r>
        <w:r w:rsidRPr="00E04857">
          <w:rPr>
            <w:lang w:val="es-CO"/>
          </w:rPr>
          <w:t xml:space="preserve"> para áreas como ventas o marketing, facilitando el acceso a información relevante y optimizando la toma de decisiones de manera más ágil y eficaz.</w:t>
        </w:r>
      </w:ins>
    </w:p>
    <w:p w14:paraId="7353A949" w14:textId="085696E9" w:rsidR="00BC5A2E" w:rsidDel="00E04857" w:rsidRDefault="00DA3FE3" w:rsidP="00BC5A2E">
      <w:pPr>
        <w:spacing w:before="240" w:after="240"/>
        <w:rPr>
          <w:del w:id="1549" w:author="Monica Maria Garro Lopez" w:date="2025-03-07T09:04:00Z"/>
          <w:lang w:val="es-CO"/>
        </w:rPr>
      </w:pPr>
      <w:del w:id="1550" w:author="Monica Maria Garro Lopez" w:date="2025-03-07T09:04:00Z">
        <w:r w:rsidRPr="00EB68F8" w:rsidDel="00E04857">
          <w:rPr>
            <w:lang w:val="es-CO"/>
          </w:rPr>
          <w:delText>Este modelo</w:delText>
        </w:r>
        <w:r w:rsidR="00BC5A2E" w:rsidRPr="00BC5A2E" w:rsidDel="00E04857">
          <w:rPr>
            <w:lang w:val="es-CO"/>
          </w:rPr>
          <w:delText xml:space="preserve"> se alimenta de datos ya procesados en el </w:delText>
        </w:r>
        <w:r w:rsidR="00BC5A2E" w:rsidRPr="00BC5A2E" w:rsidDel="00E04857">
          <w:rPr>
            <w:i/>
            <w:iCs/>
            <w:lang w:val="es-CO"/>
          </w:rPr>
          <w:delText>Data Warehouse</w:delText>
        </w:r>
        <w:r w:rsidR="00BC5A2E" w:rsidRPr="00BC5A2E" w:rsidDel="00E04857">
          <w:rPr>
            <w:lang w:val="es-CO"/>
          </w:rPr>
          <w:delText>, lo que permite a las empresas disponer de información más precisa y focalizada sin comprometer la eficiencia del almacén de datos central. Un caso común de uso es la creación de tableros de control y reportes especializados para áreas como ventas o marketing, permitiendo la toma de decisiones de manera más ágil y eficaz.</w:delText>
        </w:r>
      </w:del>
    </w:p>
    <w:p w14:paraId="471A7F38" w14:textId="55D1CBC2" w:rsidR="00E51DE7" w:rsidDel="008F0862" w:rsidRDefault="005A6755" w:rsidP="00BC5A2E">
      <w:pPr>
        <w:spacing w:before="240" w:after="240"/>
        <w:rPr>
          <w:del w:id="1551" w:author="Monica Maria Garro Lopez" w:date="2025-03-07T09:05:00Z"/>
          <w:rStyle w:val="nfasis"/>
          <w:i w:val="0"/>
          <w:iCs w:val="0"/>
        </w:rPr>
      </w:pPr>
      <w:r>
        <w:t xml:space="preserve">La manera en que se diseñan e implementan </w:t>
      </w:r>
      <w:ins w:id="1552" w:author="Monica Maria Garro Lopez" w:date="2025-03-21T11:32:00Z">
        <w:r w:rsidR="00FD3F09">
          <w:t xml:space="preserve">los </w:t>
        </w:r>
      </w:ins>
      <w:ins w:id="1553" w:author="Monica Maria Garro Lopez" w:date="2025-03-21T11:33:00Z">
        <w:r w:rsidR="00FD3F09" w:rsidRPr="002B5030">
          <w:rPr>
            <w:b/>
            <w:bCs/>
            <w:i/>
            <w:iCs/>
            <w:lang w:val="es-CO"/>
          </w:rPr>
          <w:t xml:space="preserve">Data </w:t>
        </w:r>
        <w:proofErr w:type="spellStart"/>
        <w:r w:rsidR="00FD3F09" w:rsidRPr="002B5030">
          <w:rPr>
            <w:b/>
            <w:bCs/>
            <w:i/>
            <w:iCs/>
            <w:lang w:val="es-CO"/>
          </w:rPr>
          <w:t>Mart</w:t>
        </w:r>
        <w:r w:rsidR="00FD3F09">
          <w:rPr>
            <w:b/>
            <w:bCs/>
            <w:i/>
            <w:iCs/>
            <w:lang w:val="es-CO"/>
          </w:rPr>
          <w:t>s</w:t>
        </w:r>
        <w:proofErr w:type="spellEnd"/>
        <w:r w:rsidR="00FD3F09" w:rsidRPr="00E04857">
          <w:rPr>
            <w:lang w:val="es-CO"/>
          </w:rPr>
          <w:t xml:space="preserve"> </w:t>
        </w:r>
      </w:ins>
      <w:r>
        <w:t xml:space="preserve">está directamente relacionada con la metodología utilizada en la construcción del </w:t>
      </w:r>
      <w:r>
        <w:rPr>
          <w:rStyle w:val="nfasis"/>
        </w:rPr>
        <w:t xml:space="preserve">Data </w:t>
      </w:r>
      <w:proofErr w:type="spellStart"/>
      <w:r>
        <w:rPr>
          <w:rStyle w:val="nfasis"/>
        </w:rPr>
        <w:t>Warehouse</w:t>
      </w:r>
      <w:proofErr w:type="spellEnd"/>
      <w:r>
        <w:t xml:space="preserve">. Dependiendo del enfoque adoptado, los </w:t>
      </w:r>
      <w:r>
        <w:rPr>
          <w:rStyle w:val="nfasis"/>
        </w:rPr>
        <w:t xml:space="preserve">Data </w:t>
      </w:r>
      <w:proofErr w:type="spellStart"/>
      <w:r>
        <w:rPr>
          <w:rStyle w:val="nfasis"/>
        </w:rPr>
        <w:t>Marts</w:t>
      </w:r>
      <w:proofErr w:type="spellEnd"/>
      <w:r>
        <w:t xml:space="preserve"> pueden ser diseñados desde el inicio como parte integral del almacén de datos o generados posteriormente en función de las necesidades de cada departamento. En este contexto, existen dos metodologías ampliamente utilizadas: </w:t>
      </w:r>
      <w:r>
        <w:rPr>
          <w:rStyle w:val="nfasis"/>
        </w:rPr>
        <w:t>Kimball</w:t>
      </w:r>
      <w:r>
        <w:t xml:space="preserve"> e </w:t>
      </w:r>
      <w:proofErr w:type="spellStart"/>
      <w:r>
        <w:rPr>
          <w:rStyle w:val="nfasis"/>
        </w:rPr>
        <w:t>Inmon</w:t>
      </w:r>
      <w:proofErr w:type="spellEnd"/>
      <w:r w:rsidR="00B04624">
        <w:rPr>
          <w:rStyle w:val="nfasis"/>
          <w:i w:val="0"/>
          <w:iCs w:val="0"/>
        </w:rPr>
        <w:t>, las cuales se detallan a continuación:</w:t>
      </w:r>
    </w:p>
    <w:p w14:paraId="6C82B44E" w14:textId="77777777" w:rsidR="008F0862" w:rsidRDefault="008F0862" w:rsidP="00BC5A2E">
      <w:pPr>
        <w:spacing w:before="240" w:after="240"/>
        <w:rPr>
          <w:ins w:id="1554" w:author="Monica Maria Garro Lopez" w:date="2025-03-21T11:33:00Z"/>
        </w:rPr>
      </w:pPr>
    </w:p>
    <w:p w14:paraId="28DC8F12" w14:textId="59372A20" w:rsidR="00E51DE7" w:rsidDel="00E04857" w:rsidRDefault="00E51DE7" w:rsidP="00BC5A2E">
      <w:pPr>
        <w:spacing w:before="240" w:after="240"/>
        <w:rPr>
          <w:del w:id="1555" w:author="Monica Maria Garro Lopez" w:date="2025-03-07T09:05:00Z"/>
        </w:rPr>
      </w:pPr>
    </w:p>
    <w:p w14:paraId="2FA4805F" w14:textId="77777777" w:rsidR="00E04857" w:rsidRDefault="00E04857" w:rsidP="00BC5A2E">
      <w:pPr>
        <w:spacing w:before="240" w:after="240"/>
      </w:pPr>
    </w:p>
    <w:p w14:paraId="63D91B07" w14:textId="77777777" w:rsidR="00BC5A2E" w:rsidRPr="00BC5A2E" w:rsidRDefault="00BC5A2E" w:rsidP="00625206">
      <w:pPr>
        <w:numPr>
          <w:ilvl w:val="0"/>
          <w:numId w:val="18"/>
        </w:numPr>
        <w:spacing w:before="240" w:after="240"/>
        <w:rPr>
          <w:lang w:val="es-CO"/>
        </w:rPr>
      </w:pPr>
      <w:r w:rsidRPr="00BC5A2E">
        <w:rPr>
          <w:b/>
          <w:bCs/>
          <w:lang w:val="es-CO"/>
        </w:rPr>
        <w:lastRenderedPageBreak/>
        <w:t xml:space="preserve">Metodología de Kimball (Modelo Descendente o </w:t>
      </w:r>
      <w:r w:rsidRPr="00BC5A2E">
        <w:rPr>
          <w:b/>
          <w:bCs/>
          <w:i/>
          <w:iCs/>
          <w:lang w:val="es-CO"/>
        </w:rPr>
        <w:t>Bottom-Up</w:t>
      </w:r>
      <w:r w:rsidRPr="00BC5A2E">
        <w:rPr>
          <w:b/>
          <w:bCs/>
          <w:lang w:val="es-CO"/>
        </w:rPr>
        <w:t>)</w:t>
      </w:r>
    </w:p>
    <w:p w14:paraId="1AEEBFE0" w14:textId="77777777" w:rsidR="00BC5A2E" w:rsidRPr="00BC5A2E" w:rsidRDefault="00BC5A2E" w:rsidP="00625206">
      <w:pPr>
        <w:numPr>
          <w:ilvl w:val="1"/>
          <w:numId w:val="18"/>
        </w:numPr>
        <w:spacing w:before="240" w:after="240"/>
        <w:rPr>
          <w:lang w:val="es-CO"/>
        </w:rPr>
      </w:pPr>
      <w:r w:rsidRPr="00BC5A2E">
        <w:rPr>
          <w:lang w:val="es-CO"/>
        </w:rPr>
        <w:t xml:space="preserve">Se basa en la construcción de </w:t>
      </w:r>
      <w:r w:rsidRPr="00BC5A2E">
        <w:rPr>
          <w:i/>
          <w:iCs/>
          <w:lang w:val="es-CO"/>
        </w:rPr>
        <w:t xml:space="preserve">Data </w:t>
      </w:r>
      <w:proofErr w:type="spellStart"/>
      <w:r w:rsidRPr="00BC5A2E">
        <w:rPr>
          <w:i/>
          <w:iCs/>
          <w:lang w:val="es-CO"/>
        </w:rPr>
        <w:t>Marts</w:t>
      </w:r>
      <w:proofErr w:type="spellEnd"/>
      <w:r w:rsidRPr="00BC5A2E">
        <w:rPr>
          <w:lang w:val="es-CO"/>
        </w:rPr>
        <w:t xml:space="preserve"> específicos para diferentes áreas de negocio, como ventas o marketing, y luego se integran en un </w:t>
      </w:r>
      <w:r w:rsidRPr="00BC5A2E">
        <w:rPr>
          <w:i/>
          <w:iCs/>
          <w:lang w:val="es-CO"/>
        </w:rPr>
        <w:t>Data Warehouse</w:t>
      </w:r>
      <w:r w:rsidRPr="00BC5A2E">
        <w:rPr>
          <w:lang w:val="es-CO"/>
        </w:rPr>
        <w:t xml:space="preserve"> global.</w:t>
      </w:r>
    </w:p>
    <w:p w14:paraId="5443B02B" w14:textId="77777777" w:rsidR="00BC5A2E" w:rsidRPr="00BC5A2E" w:rsidRDefault="00BC5A2E" w:rsidP="00625206">
      <w:pPr>
        <w:numPr>
          <w:ilvl w:val="1"/>
          <w:numId w:val="18"/>
        </w:numPr>
        <w:spacing w:before="240" w:after="240"/>
        <w:rPr>
          <w:lang w:val="es-CO"/>
        </w:rPr>
      </w:pPr>
      <w:r w:rsidRPr="00BC5A2E">
        <w:rPr>
          <w:lang w:val="es-CO"/>
        </w:rPr>
        <w:t xml:space="preserve">Utiliza un modelo dimensional con esquemas en </w:t>
      </w:r>
      <w:r w:rsidRPr="00BC5A2E">
        <w:rPr>
          <w:i/>
          <w:iCs/>
          <w:lang w:val="es-CO"/>
        </w:rPr>
        <w:t>estrella</w:t>
      </w:r>
      <w:r w:rsidRPr="00BC5A2E">
        <w:rPr>
          <w:lang w:val="es-CO"/>
        </w:rPr>
        <w:t xml:space="preserve"> o </w:t>
      </w:r>
      <w:r w:rsidRPr="00BC5A2E">
        <w:rPr>
          <w:i/>
          <w:iCs/>
          <w:lang w:val="es-CO"/>
        </w:rPr>
        <w:t>copo de nieve</w:t>
      </w:r>
      <w:r w:rsidRPr="00BC5A2E">
        <w:rPr>
          <w:lang w:val="es-CO"/>
        </w:rPr>
        <w:t xml:space="preserve"> para optimizar el rendimiento de las consultas.</w:t>
      </w:r>
    </w:p>
    <w:p w14:paraId="43CA3983" w14:textId="414ECD7D" w:rsidR="00BC5A2E" w:rsidRDefault="00BC5A2E" w:rsidP="00625206">
      <w:pPr>
        <w:numPr>
          <w:ilvl w:val="1"/>
          <w:numId w:val="18"/>
        </w:numPr>
        <w:spacing w:before="240" w:after="240"/>
        <w:rPr>
          <w:lang w:val="es-CO"/>
        </w:rPr>
      </w:pPr>
      <w:r w:rsidRPr="00BC5A2E">
        <w:rPr>
          <w:lang w:val="es-CO"/>
        </w:rPr>
        <w:t xml:space="preserve">Está orientado al análisis de negocio y es más flexible para la generación de reportes y </w:t>
      </w:r>
      <w:proofErr w:type="spellStart"/>
      <w:r w:rsidRPr="008F0862">
        <w:rPr>
          <w:i/>
          <w:iCs/>
          <w:lang w:val="es-CO"/>
          <w:rPrChange w:id="1556" w:author="Monica Maria Garro Lopez" w:date="2025-03-21T11:34:00Z">
            <w:rPr>
              <w:lang w:val="es-CO"/>
            </w:rPr>
          </w:rPrChange>
        </w:rPr>
        <w:t>dashboards</w:t>
      </w:r>
      <w:proofErr w:type="spellEnd"/>
      <w:r w:rsidRPr="00BC5A2E">
        <w:rPr>
          <w:lang w:val="es-CO"/>
        </w:rPr>
        <w:t>.</w:t>
      </w:r>
    </w:p>
    <w:p w14:paraId="7BEA8263" w14:textId="104D47D6" w:rsidR="00321189" w:rsidRDefault="00E04857">
      <w:pPr>
        <w:pStyle w:val="Prrafodelista"/>
        <w:keepNext/>
        <w:spacing w:before="240" w:after="240"/>
        <w:ind w:left="1440"/>
        <w:jc w:val="center"/>
        <w:pPrChange w:id="1557" w:author="Monica Maria Garro Lopez" w:date="2025-03-07T09:06:00Z">
          <w:pPr>
            <w:pStyle w:val="Prrafodelista"/>
            <w:keepNext/>
            <w:numPr>
              <w:ilvl w:val="1"/>
              <w:numId w:val="18"/>
            </w:numPr>
            <w:tabs>
              <w:tab w:val="num" w:pos="1440"/>
            </w:tabs>
            <w:spacing w:before="240" w:after="240"/>
            <w:ind w:left="1440" w:hanging="360"/>
            <w:jc w:val="center"/>
          </w:pPr>
        </w:pPrChange>
      </w:pPr>
      <w:ins w:id="1558" w:author="Monica Maria Garro Lopez" w:date="2025-03-07T09:06:00Z">
        <w:r w:rsidRPr="00E04857">
          <w:rPr>
            <w:noProof/>
          </w:rPr>
          <w:drawing>
            <wp:inline distT="0" distB="0" distL="0" distR="0" wp14:anchorId="7FC9881F" wp14:editId="436D9B7C">
              <wp:extent cx="2190750" cy="2924397"/>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040" r="919" b="4557"/>
                      <a:stretch/>
                    </pic:blipFill>
                    <pic:spPr bwMode="auto">
                      <a:xfrm>
                        <a:off x="0" y="0"/>
                        <a:ext cx="2195485" cy="2930717"/>
                      </a:xfrm>
                      <a:prstGeom prst="rect">
                        <a:avLst/>
                      </a:prstGeom>
                      <a:ln>
                        <a:noFill/>
                      </a:ln>
                      <a:extLst>
                        <a:ext uri="{53640926-AAD7-44D8-BBD7-CCE9431645EC}">
                          <a14:shadowObscured xmlns:a14="http://schemas.microsoft.com/office/drawing/2010/main"/>
                        </a:ext>
                      </a:extLst>
                    </pic:spPr>
                  </pic:pic>
                </a:graphicData>
              </a:graphic>
            </wp:inline>
          </w:drawing>
        </w:r>
      </w:ins>
      <w:del w:id="1559" w:author="Monica Maria Garro Lopez" w:date="2025-03-07T09:06:00Z">
        <w:r w:rsidR="00E51DE7" w:rsidRPr="00E51DE7" w:rsidDel="00E04857">
          <w:rPr>
            <w:noProof/>
          </w:rPr>
          <w:drawing>
            <wp:inline distT="0" distB="0" distL="0" distR="0" wp14:anchorId="47B495B9" wp14:editId="7182305D">
              <wp:extent cx="2924504" cy="3600000"/>
              <wp:effectExtent l="0" t="0" r="9525"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24504" cy="3600000"/>
                      </a:xfrm>
                      <a:prstGeom prst="rect">
                        <a:avLst/>
                      </a:prstGeom>
                    </pic:spPr>
                  </pic:pic>
                </a:graphicData>
              </a:graphic>
            </wp:inline>
          </w:drawing>
        </w:r>
      </w:del>
      <w:commentRangeStart w:id="1560"/>
      <w:commentRangeEnd w:id="1560"/>
      <w:r w:rsidR="009E49A0">
        <w:rPr>
          <w:rStyle w:val="Refdecomentario"/>
        </w:rPr>
        <w:commentReference w:id="1560"/>
      </w:r>
    </w:p>
    <w:p w14:paraId="072E03EA" w14:textId="41EC8DFB" w:rsidR="0029302A" w:rsidRDefault="00321189" w:rsidP="00327CCA">
      <w:pPr>
        <w:pStyle w:val="Descripcin"/>
        <w:ind w:left="2124"/>
        <w:rPr>
          <w:ins w:id="1561" w:author="Monica Maria Garro Lopez" w:date="2025-03-21T11:34:00Z"/>
          <w:noProof/>
        </w:rPr>
      </w:pPr>
      <w:bookmarkStart w:id="1562" w:name="_Toc193466944"/>
      <w:r w:rsidRPr="00321189">
        <w:rPr>
          <w:b/>
          <w:bCs/>
          <w:lang w:val="es-CO"/>
        </w:rPr>
        <w:t xml:space="preserve">Figura </w:t>
      </w:r>
      <w:r w:rsidRPr="00321189">
        <w:rPr>
          <w:b/>
          <w:bCs/>
        </w:rPr>
        <w:fldChar w:fldCharType="begin"/>
      </w:r>
      <w:r w:rsidRPr="00321189">
        <w:rPr>
          <w:b/>
          <w:bCs/>
          <w:lang w:val="es-CO"/>
        </w:rPr>
        <w:instrText xml:space="preserve"> SEQ Ilustración \* ARABIC </w:instrText>
      </w:r>
      <w:r w:rsidRPr="00321189">
        <w:rPr>
          <w:b/>
          <w:bCs/>
        </w:rPr>
        <w:fldChar w:fldCharType="separate"/>
      </w:r>
      <w:r w:rsidR="004A38FE">
        <w:rPr>
          <w:b/>
          <w:bCs/>
          <w:noProof/>
          <w:lang w:val="es-CO"/>
        </w:rPr>
        <w:t>7</w:t>
      </w:r>
      <w:r w:rsidRPr="00321189">
        <w:rPr>
          <w:b/>
          <w:bCs/>
        </w:rPr>
        <w:fldChar w:fldCharType="end"/>
      </w:r>
      <w:r w:rsidRPr="00321189">
        <w:rPr>
          <w:lang w:val="es-CO"/>
        </w:rPr>
        <w:t>. Método Kimball</w:t>
      </w:r>
      <w:r w:rsidRPr="00321189">
        <w:rPr>
          <w:noProof/>
          <w:lang w:val="es-CO"/>
        </w:rPr>
        <w:t xml:space="preserve"> (Bottom up). </w:t>
      </w:r>
      <w:r>
        <w:rPr>
          <w:noProof/>
        </w:rPr>
        <w:t>Elaboración propia</w:t>
      </w:r>
      <w:r w:rsidR="009E49A0">
        <w:rPr>
          <w:noProof/>
        </w:rPr>
        <w:t>.</w:t>
      </w:r>
      <w:bookmarkEnd w:id="1562"/>
      <w:r w:rsidR="009E49A0">
        <w:rPr>
          <w:noProof/>
        </w:rPr>
        <w:t xml:space="preserve"> </w:t>
      </w:r>
    </w:p>
    <w:p w14:paraId="2B0FAFB9" w14:textId="77777777" w:rsidR="00D33E71" w:rsidRPr="00D33E71" w:rsidRDefault="00D33E71">
      <w:pPr>
        <w:rPr>
          <w:rPrChange w:id="1563" w:author="Monica Maria Garro Lopez" w:date="2025-03-21T11:34:00Z">
            <w:rPr>
              <w:lang w:val="es-CO"/>
            </w:rPr>
          </w:rPrChange>
        </w:rPr>
        <w:pPrChange w:id="1564" w:author="Monica Maria Garro Lopez" w:date="2025-03-21T11:34:00Z">
          <w:pPr>
            <w:pStyle w:val="Descripcin"/>
            <w:ind w:left="2124"/>
          </w:pPr>
        </w:pPrChange>
      </w:pPr>
    </w:p>
    <w:p w14:paraId="3D48C045" w14:textId="5EF2AD1A" w:rsidR="009E49A0" w:rsidRPr="00BC5A2E" w:rsidDel="009F7283" w:rsidRDefault="009E49A0" w:rsidP="000A1044">
      <w:pPr>
        <w:spacing w:before="240" w:after="240"/>
        <w:rPr>
          <w:del w:id="1565" w:author="Monica Maria Garro Lopez" w:date="2025-03-07T09:13:00Z"/>
          <w:lang w:val="es-CO"/>
        </w:rPr>
      </w:pPr>
    </w:p>
    <w:p w14:paraId="400D32E7" w14:textId="77777777" w:rsidR="00BC5A2E" w:rsidRPr="00BC5A2E" w:rsidRDefault="00BC5A2E" w:rsidP="00625206">
      <w:pPr>
        <w:numPr>
          <w:ilvl w:val="0"/>
          <w:numId w:val="18"/>
        </w:numPr>
        <w:spacing w:before="240" w:after="240"/>
        <w:rPr>
          <w:lang w:val="es-CO"/>
        </w:rPr>
      </w:pPr>
      <w:r w:rsidRPr="00BC5A2E">
        <w:rPr>
          <w:b/>
          <w:bCs/>
          <w:lang w:val="es-CO"/>
        </w:rPr>
        <w:t xml:space="preserve">Metodología de </w:t>
      </w:r>
      <w:proofErr w:type="spellStart"/>
      <w:r w:rsidRPr="00BC5A2E">
        <w:rPr>
          <w:b/>
          <w:bCs/>
          <w:lang w:val="es-CO"/>
        </w:rPr>
        <w:t>Inmon</w:t>
      </w:r>
      <w:proofErr w:type="spellEnd"/>
      <w:r w:rsidRPr="00BC5A2E">
        <w:rPr>
          <w:b/>
          <w:bCs/>
          <w:lang w:val="es-CO"/>
        </w:rPr>
        <w:t xml:space="preserve"> (Modelo Ascendente o </w:t>
      </w:r>
      <w:r w:rsidRPr="00BC5A2E">
        <w:rPr>
          <w:b/>
          <w:bCs/>
          <w:i/>
          <w:iCs/>
          <w:lang w:val="es-CO"/>
        </w:rPr>
        <w:t>Top-Down</w:t>
      </w:r>
      <w:r w:rsidRPr="00BC5A2E">
        <w:rPr>
          <w:b/>
          <w:bCs/>
          <w:lang w:val="es-CO"/>
        </w:rPr>
        <w:t>)</w:t>
      </w:r>
    </w:p>
    <w:p w14:paraId="5566995D" w14:textId="77777777" w:rsidR="00BC5A2E" w:rsidRPr="00BC5A2E" w:rsidRDefault="00BC5A2E" w:rsidP="00625206">
      <w:pPr>
        <w:numPr>
          <w:ilvl w:val="1"/>
          <w:numId w:val="18"/>
        </w:numPr>
        <w:spacing w:before="240" w:after="240"/>
        <w:rPr>
          <w:lang w:val="es-CO"/>
        </w:rPr>
      </w:pPr>
      <w:r w:rsidRPr="00BC5A2E">
        <w:rPr>
          <w:lang w:val="es-CO"/>
        </w:rPr>
        <w:t xml:space="preserve">Propone un </w:t>
      </w:r>
      <w:r w:rsidRPr="00BC5A2E">
        <w:rPr>
          <w:i/>
          <w:iCs/>
          <w:lang w:val="es-CO"/>
        </w:rPr>
        <w:t>Data Warehouse</w:t>
      </w:r>
      <w:r w:rsidRPr="00BC5A2E">
        <w:rPr>
          <w:lang w:val="es-CO"/>
        </w:rPr>
        <w:t xml:space="preserve"> centralizado y normalizado en tercera forma normal (3NF), del cual se derivan los </w:t>
      </w:r>
      <w:r w:rsidRPr="00BC5A2E">
        <w:rPr>
          <w:i/>
          <w:iCs/>
          <w:lang w:val="es-CO"/>
        </w:rPr>
        <w:t xml:space="preserve">Data </w:t>
      </w:r>
      <w:proofErr w:type="spellStart"/>
      <w:r w:rsidRPr="00BC5A2E">
        <w:rPr>
          <w:i/>
          <w:iCs/>
          <w:lang w:val="es-CO"/>
        </w:rPr>
        <w:t>Marts</w:t>
      </w:r>
      <w:proofErr w:type="spellEnd"/>
      <w:r w:rsidRPr="00BC5A2E">
        <w:rPr>
          <w:lang w:val="es-CO"/>
        </w:rPr>
        <w:t xml:space="preserve"> según las necesidades del negocio.</w:t>
      </w:r>
    </w:p>
    <w:p w14:paraId="5C166FA2" w14:textId="77777777" w:rsidR="00BC5A2E" w:rsidRPr="00BC5A2E" w:rsidRDefault="00BC5A2E" w:rsidP="00625206">
      <w:pPr>
        <w:numPr>
          <w:ilvl w:val="1"/>
          <w:numId w:val="18"/>
        </w:numPr>
        <w:spacing w:before="240" w:after="240"/>
        <w:rPr>
          <w:lang w:val="es-CO"/>
        </w:rPr>
      </w:pPr>
      <w:r w:rsidRPr="00BC5A2E">
        <w:rPr>
          <w:lang w:val="es-CO"/>
        </w:rPr>
        <w:t>Su enfoque estructurado facilita la gobernanza y la calidad de los datos, asegurando la consistencia en toda la organización.</w:t>
      </w:r>
    </w:p>
    <w:p w14:paraId="63C57470" w14:textId="00DC8E74" w:rsidR="00BC5A2E" w:rsidRDefault="00BC5A2E" w:rsidP="00625206">
      <w:pPr>
        <w:numPr>
          <w:ilvl w:val="1"/>
          <w:numId w:val="18"/>
        </w:numPr>
        <w:spacing w:before="240" w:after="240"/>
        <w:rPr>
          <w:lang w:val="es-CO"/>
        </w:rPr>
      </w:pPr>
      <w:r w:rsidRPr="00BC5A2E">
        <w:rPr>
          <w:lang w:val="es-CO"/>
        </w:rPr>
        <w:t>Se considera más robusto para grandes volúmenes de datos, pero puede ser más complejo de implementar y mantener.</w:t>
      </w:r>
    </w:p>
    <w:p w14:paraId="7CED66AF" w14:textId="2C43A02A" w:rsidR="00321189" w:rsidRDefault="00E04857">
      <w:pPr>
        <w:keepNext/>
        <w:spacing w:before="240" w:after="240"/>
        <w:ind w:left="1080"/>
        <w:jc w:val="center"/>
        <w:pPrChange w:id="1566" w:author="Monica Maria Garro Lopez" w:date="2025-03-07T09:07:00Z">
          <w:pPr>
            <w:pStyle w:val="Prrafodelista"/>
            <w:keepNext/>
            <w:numPr>
              <w:ilvl w:val="1"/>
              <w:numId w:val="18"/>
            </w:numPr>
            <w:tabs>
              <w:tab w:val="num" w:pos="1440"/>
            </w:tabs>
            <w:spacing w:before="240" w:after="240"/>
            <w:ind w:left="1440" w:hanging="360"/>
            <w:jc w:val="center"/>
          </w:pPr>
        </w:pPrChange>
      </w:pPr>
      <w:ins w:id="1567" w:author="Monica Maria Garro Lopez" w:date="2025-03-07T09:07:00Z">
        <w:r w:rsidRPr="00E04857">
          <w:rPr>
            <w:noProof/>
          </w:rPr>
          <w:lastRenderedPageBreak/>
          <w:drawing>
            <wp:inline distT="0" distB="0" distL="0" distR="0" wp14:anchorId="39643716" wp14:editId="38A0D68F">
              <wp:extent cx="2907732" cy="3448050"/>
              <wp:effectExtent l="0" t="0" r="698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t="2382" r="-300" b="3317"/>
                      <a:stretch/>
                    </pic:blipFill>
                    <pic:spPr bwMode="auto">
                      <a:xfrm>
                        <a:off x="0" y="0"/>
                        <a:ext cx="2910899" cy="3451806"/>
                      </a:xfrm>
                      <a:prstGeom prst="rect">
                        <a:avLst/>
                      </a:prstGeom>
                      <a:ln>
                        <a:noFill/>
                      </a:ln>
                      <a:extLst>
                        <a:ext uri="{53640926-AAD7-44D8-BBD7-CCE9431645EC}">
                          <a14:shadowObscured xmlns:a14="http://schemas.microsoft.com/office/drawing/2010/main"/>
                        </a:ext>
                      </a:extLst>
                    </pic:spPr>
                  </pic:pic>
                </a:graphicData>
              </a:graphic>
            </wp:inline>
          </w:drawing>
        </w:r>
      </w:ins>
      <w:del w:id="1568" w:author="Monica Maria Garro Lopez" w:date="2025-03-07T09:07:00Z">
        <w:r w:rsidR="00E51DE7" w:rsidRPr="00E51DE7" w:rsidDel="00E04857">
          <w:rPr>
            <w:noProof/>
          </w:rPr>
          <w:drawing>
            <wp:inline distT="0" distB="0" distL="0" distR="0" wp14:anchorId="0AA7C5CF" wp14:editId="09CABEF4">
              <wp:extent cx="2722970" cy="3600000"/>
              <wp:effectExtent l="0" t="0" r="127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2970" cy="3600000"/>
                      </a:xfrm>
                      <a:prstGeom prst="rect">
                        <a:avLst/>
                      </a:prstGeom>
                    </pic:spPr>
                  </pic:pic>
                </a:graphicData>
              </a:graphic>
            </wp:inline>
          </w:drawing>
        </w:r>
      </w:del>
      <w:commentRangeStart w:id="1569"/>
      <w:commentRangeEnd w:id="1569"/>
      <w:r w:rsidR="00993577">
        <w:rPr>
          <w:rStyle w:val="Refdecomentario"/>
        </w:rPr>
        <w:commentReference w:id="1569"/>
      </w:r>
    </w:p>
    <w:p w14:paraId="2851A2B4" w14:textId="0D2D51D6" w:rsidR="0029302A" w:rsidRPr="00BC5A2E" w:rsidRDefault="00321189" w:rsidP="00327CCA">
      <w:pPr>
        <w:pStyle w:val="Descripcin"/>
        <w:ind w:left="1416"/>
        <w:rPr>
          <w:lang w:val="es-CO"/>
        </w:rPr>
      </w:pPr>
      <w:bookmarkStart w:id="1570" w:name="_Toc193466945"/>
      <w:r w:rsidRPr="00847129">
        <w:rPr>
          <w:b/>
          <w:bCs/>
          <w:lang w:val="es-CO"/>
        </w:rPr>
        <w:t xml:space="preserve">Figura </w:t>
      </w:r>
      <w:r w:rsidRPr="00321189">
        <w:rPr>
          <w:b/>
          <w:bCs/>
        </w:rPr>
        <w:fldChar w:fldCharType="begin"/>
      </w:r>
      <w:r w:rsidRPr="00847129">
        <w:rPr>
          <w:b/>
          <w:bCs/>
          <w:lang w:val="es-CO"/>
        </w:rPr>
        <w:instrText xml:space="preserve"> SEQ Ilustración \* ARABIC </w:instrText>
      </w:r>
      <w:r w:rsidRPr="00321189">
        <w:rPr>
          <w:b/>
          <w:bCs/>
        </w:rPr>
        <w:fldChar w:fldCharType="separate"/>
      </w:r>
      <w:r w:rsidR="004A38FE">
        <w:rPr>
          <w:b/>
          <w:bCs/>
          <w:noProof/>
          <w:lang w:val="es-CO"/>
        </w:rPr>
        <w:t>8</w:t>
      </w:r>
      <w:r w:rsidRPr="00321189">
        <w:rPr>
          <w:b/>
          <w:bCs/>
        </w:rPr>
        <w:fldChar w:fldCharType="end"/>
      </w:r>
      <w:r w:rsidRPr="00847129">
        <w:rPr>
          <w:lang w:val="es-CO"/>
        </w:rPr>
        <w:t>. Mé</w:t>
      </w:r>
      <w:r w:rsidR="00722E23" w:rsidRPr="00847129">
        <w:rPr>
          <w:lang w:val="es-CO"/>
        </w:rPr>
        <w:t>t</w:t>
      </w:r>
      <w:r w:rsidRPr="00847129">
        <w:rPr>
          <w:lang w:val="es-CO"/>
        </w:rPr>
        <w:t xml:space="preserve">odo </w:t>
      </w:r>
      <w:proofErr w:type="spellStart"/>
      <w:r w:rsidRPr="00847129">
        <w:rPr>
          <w:lang w:val="es-CO"/>
        </w:rPr>
        <w:t>Inmon</w:t>
      </w:r>
      <w:proofErr w:type="spellEnd"/>
      <w:r w:rsidRPr="00847129">
        <w:rPr>
          <w:lang w:val="es-CO"/>
        </w:rPr>
        <w:t xml:space="preserve"> (Top </w:t>
      </w:r>
      <w:proofErr w:type="spellStart"/>
      <w:r w:rsidRPr="00847129">
        <w:rPr>
          <w:lang w:val="es-CO"/>
        </w:rPr>
        <w:t>down</w:t>
      </w:r>
      <w:proofErr w:type="spellEnd"/>
      <w:r w:rsidRPr="00847129">
        <w:rPr>
          <w:lang w:val="es-CO"/>
        </w:rPr>
        <w:t xml:space="preserve">).  </w:t>
      </w:r>
      <w:r>
        <w:t>Elaboración propia</w:t>
      </w:r>
      <w:bookmarkEnd w:id="1570"/>
    </w:p>
    <w:p w14:paraId="0CFBF816" w14:textId="75EB430B" w:rsidR="00993577" w:rsidDel="00A350C9" w:rsidRDefault="00993577">
      <w:pPr>
        <w:pStyle w:val="NormalWeb"/>
        <w:spacing w:before="0" w:beforeAutospacing="0" w:after="0" w:afterAutospacing="0" w:line="276" w:lineRule="auto"/>
        <w:jc w:val="both"/>
        <w:rPr>
          <w:del w:id="1571" w:author="Monica Maria Garro Lopez" w:date="2025-03-07T09:14:00Z"/>
          <w:rFonts w:ascii="Arial" w:hAnsi="Arial" w:cs="Arial"/>
          <w:sz w:val="22"/>
          <w:szCs w:val="22"/>
        </w:rPr>
        <w:pPrChange w:id="1572" w:author="Monica Maria Garro Lopez" w:date="2025-03-07T09:14:00Z">
          <w:pPr>
            <w:pStyle w:val="NormalWeb"/>
            <w:spacing w:line="276" w:lineRule="auto"/>
            <w:jc w:val="both"/>
          </w:pPr>
        </w:pPrChange>
      </w:pPr>
    </w:p>
    <w:p w14:paraId="59720347" w14:textId="32112FC6" w:rsidR="002D2661" w:rsidRDefault="00A350C9">
      <w:pPr>
        <w:rPr>
          <w:ins w:id="1573" w:author="Monica Maria Garro Lopez" w:date="2025-03-21T11:49:00Z"/>
        </w:rPr>
      </w:pPr>
      <w:ins w:id="1574" w:author="Monica Maria Garro Lopez" w:date="2025-03-07T09:17:00Z">
        <w:r>
          <w:t xml:space="preserve">La elección entre las metodologías de </w:t>
        </w:r>
        <w:r>
          <w:rPr>
            <w:rStyle w:val="Textoennegrita"/>
          </w:rPr>
          <w:t>Kimball</w:t>
        </w:r>
        <w:r>
          <w:t xml:space="preserve"> e </w:t>
        </w:r>
        <w:proofErr w:type="spellStart"/>
        <w:r>
          <w:rPr>
            <w:rStyle w:val="Textoennegrita"/>
          </w:rPr>
          <w:t>Inmon</w:t>
        </w:r>
        <w:proofErr w:type="spellEnd"/>
        <w:r>
          <w:t xml:space="preserve"> dependerá de las necesidades específicas de cada organización, el volumen de datos manejado y los objetivos estratégicos de análisis</w:t>
        </w:r>
      </w:ins>
      <w:ins w:id="1575" w:author="Monica Maria Garro Lopez" w:date="2025-03-21T11:42:00Z">
        <w:r w:rsidR="002D2661">
          <w:t xml:space="preserve">, </w:t>
        </w:r>
      </w:ins>
      <w:ins w:id="1576" w:author="Monica Maria Garro Lopez" w:date="2025-03-21T11:43:00Z">
        <w:r w:rsidR="002D2661">
          <w:t>con base</w:t>
        </w:r>
      </w:ins>
      <w:ins w:id="1577" w:author="Monica Maria Garro Lopez" w:date="2025-03-21T11:42:00Z">
        <w:r w:rsidR="002D2661">
          <w:t xml:space="preserve"> en las </w:t>
        </w:r>
      </w:ins>
      <w:ins w:id="1578" w:author="Monica Maria Garro Lopez" w:date="2025-03-21T11:43:00Z">
        <w:r w:rsidR="002D2661">
          <w:t>siguientes consideraciones</w:t>
        </w:r>
      </w:ins>
      <w:ins w:id="1579" w:author="Monica Maria Garro Lopez" w:date="2025-03-21T11:42:00Z">
        <w:r w:rsidR="002D2661">
          <w:t xml:space="preserve">: </w:t>
        </w:r>
      </w:ins>
    </w:p>
    <w:tbl>
      <w:tblPr>
        <w:tblStyle w:val="EstiloTablaAPA"/>
        <w:tblW w:w="0" w:type="auto"/>
        <w:jc w:val="center"/>
        <w:tblLook w:val="04A0" w:firstRow="1" w:lastRow="0" w:firstColumn="1" w:lastColumn="0" w:noHBand="0" w:noVBand="1"/>
        <w:tblPrChange w:id="1580" w:author="Monica Maria Garro Lopez" w:date="2025-03-21T12:39:00Z">
          <w:tblPr>
            <w:tblStyle w:val="EstiloTablaAPA"/>
            <w:tblW w:w="0" w:type="auto"/>
            <w:jc w:val="center"/>
            <w:tblLook w:val="04A0" w:firstRow="1" w:lastRow="0" w:firstColumn="1" w:lastColumn="0" w:noHBand="0" w:noVBand="1"/>
          </w:tblPr>
        </w:tblPrChange>
      </w:tblPr>
      <w:tblGrid>
        <w:gridCol w:w="2662"/>
        <w:gridCol w:w="2629"/>
        <w:gridCol w:w="2962"/>
        <w:tblGridChange w:id="1581">
          <w:tblGrid>
            <w:gridCol w:w="2662"/>
            <w:gridCol w:w="2629"/>
            <w:gridCol w:w="2962"/>
          </w:tblGrid>
        </w:tblGridChange>
      </w:tblGrid>
      <w:tr w:rsidR="009F2D71" w:rsidRPr="002D2661" w14:paraId="23ADFDBD" w14:textId="77777777" w:rsidTr="00AF57D4">
        <w:trPr>
          <w:cnfStyle w:val="100000000000" w:firstRow="1" w:lastRow="0" w:firstColumn="0" w:lastColumn="0" w:oddVBand="0" w:evenVBand="0" w:oddHBand="0" w:evenHBand="0" w:firstRowFirstColumn="0" w:firstRowLastColumn="0" w:lastRowFirstColumn="0" w:lastRowLastColumn="0"/>
          <w:trHeight w:val="315"/>
          <w:jc w:val="center"/>
          <w:ins w:id="1582" w:author="Monica Maria Garro Lopez" w:date="2025-03-21T11:43:00Z"/>
          <w:trPrChange w:id="1583" w:author="Monica Maria Garro Lopez" w:date="2025-03-21T12:39:00Z">
            <w:trPr>
              <w:trHeight w:val="315"/>
              <w:jc w:val="center"/>
            </w:trPr>
          </w:trPrChange>
        </w:trPr>
        <w:tc>
          <w:tcPr>
            <w:tcW w:w="0" w:type="auto"/>
            <w:tcBorders>
              <w:top w:val="single" w:sz="4" w:space="0" w:color="auto"/>
              <w:bottom w:val="single" w:sz="4" w:space="0" w:color="auto"/>
            </w:tcBorders>
            <w:hideMark/>
            <w:tcPrChange w:id="1584" w:author="Monica Maria Garro Lopez" w:date="2025-03-21T12:39:00Z">
              <w:tcPr>
                <w:tcW w:w="0" w:type="auto"/>
                <w:hideMark/>
              </w:tcPr>
            </w:tcPrChange>
          </w:tcPr>
          <w:p w14:paraId="0202B98A" w14:textId="77777777" w:rsidR="002D2661" w:rsidRPr="009F2D71" w:rsidRDefault="002D2661">
            <w:pPr>
              <w:spacing w:after="0"/>
              <w:jc w:val="center"/>
              <w:cnfStyle w:val="100000000000" w:firstRow="1" w:lastRow="0" w:firstColumn="0" w:lastColumn="0" w:oddVBand="0" w:evenVBand="0" w:oddHBand="0" w:evenHBand="0" w:firstRowFirstColumn="0" w:firstRowLastColumn="0" w:lastRowFirstColumn="0" w:lastRowLastColumn="0"/>
              <w:rPr>
                <w:ins w:id="1585" w:author="Monica Maria Garro Lopez" w:date="2025-03-21T11:43:00Z"/>
                <w:b/>
                <w:bCs/>
                <w:sz w:val="20"/>
                <w:szCs w:val="20"/>
                <w:lang w:val="es-CO" w:eastAsia="es-CO"/>
                <w:rPrChange w:id="1586" w:author="Monica Maria Garro Lopez" w:date="2025-03-21T11:48:00Z">
                  <w:rPr>
                    <w:ins w:id="1587" w:author="Monica Maria Garro Lopez" w:date="2025-03-21T11:43:00Z"/>
                    <w:lang w:val="es-CO" w:eastAsia="es-CO"/>
                  </w:rPr>
                </w:rPrChange>
              </w:rPr>
              <w:pPrChange w:id="1588" w:author="Monica Maria Garro Lopez" w:date="2025-03-21T12:39:00Z">
                <w:pPr>
                  <w:spacing w:after="0" w:line="240" w:lineRule="auto"/>
                  <w:jc w:val="center"/>
                  <w:cnfStyle w:val="100000000000" w:firstRow="1" w:lastRow="0" w:firstColumn="0" w:lastColumn="0" w:oddVBand="0" w:evenVBand="0" w:oddHBand="0" w:evenHBand="0" w:firstRowFirstColumn="0" w:firstRowLastColumn="0" w:lastRowFirstColumn="0" w:lastRowLastColumn="0"/>
                </w:pPr>
              </w:pPrChange>
            </w:pPr>
            <w:ins w:id="1589" w:author="Monica Maria Garro Lopez" w:date="2025-03-21T11:43:00Z">
              <w:r w:rsidRPr="009F2D71">
                <w:rPr>
                  <w:b/>
                  <w:bCs/>
                  <w:sz w:val="20"/>
                  <w:szCs w:val="20"/>
                  <w:lang w:val="es-CO" w:eastAsia="es-CO"/>
                  <w:rPrChange w:id="1590" w:author="Monica Maria Garro Lopez" w:date="2025-03-21T11:48:00Z">
                    <w:rPr>
                      <w:lang w:val="es-CO" w:eastAsia="es-CO"/>
                    </w:rPr>
                  </w:rPrChange>
                </w:rPr>
                <w:t>Criterio</w:t>
              </w:r>
            </w:ins>
          </w:p>
        </w:tc>
        <w:tc>
          <w:tcPr>
            <w:tcW w:w="0" w:type="auto"/>
            <w:tcBorders>
              <w:top w:val="single" w:sz="4" w:space="0" w:color="auto"/>
              <w:bottom w:val="single" w:sz="4" w:space="0" w:color="auto"/>
            </w:tcBorders>
            <w:hideMark/>
            <w:tcPrChange w:id="1591" w:author="Monica Maria Garro Lopez" w:date="2025-03-21T12:39:00Z">
              <w:tcPr>
                <w:tcW w:w="0" w:type="auto"/>
                <w:hideMark/>
              </w:tcPr>
            </w:tcPrChange>
          </w:tcPr>
          <w:p w14:paraId="3D949868" w14:textId="77777777" w:rsidR="002D2661" w:rsidRPr="009F2D71" w:rsidRDefault="002D2661">
            <w:pPr>
              <w:spacing w:after="0"/>
              <w:jc w:val="center"/>
              <w:cnfStyle w:val="100000000000" w:firstRow="1" w:lastRow="0" w:firstColumn="0" w:lastColumn="0" w:oddVBand="0" w:evenVBand="0" w:oddHBand="0" w:evenHBand="0" w:firstRowFirstColumn="0" w:firstRowLastColumn="0" w:lastRowFirstColumn="0" w:lastRowLastColumn="0"/>
              <w:rPr>
                <w:ins w:id="1592" w:author="Monica Maria Garro Lopez" w:date="2025-03-21T11:43:00Z"/>
                <w:b/>
                <w:bCs/>
                <w:sz w:val="20"/>
                <w:szCs w:val="20"/>
                <w:lang w:val="es-CO" w:eastAsia="es-CO"/>
                <w:rPrChange w:id="1593" w:author="Monica Maria Garro Lopez" w:date="2025-03-21T11:48:00Z">
                  <w:rPr>
                    <w:ins w:id="1594" w:author="Monica Maria Garro Lopez" w:date="2025-03-21T11:43:00Z"/>
                    <w:lang w:val="es-CO" w:eastAsia="es-CO"/>
                  </w:rPr>
                </w:rPrChange>
              </w:rPr>
              <w:pPrChange w:id="1595" w:author="Monica Maria Garro Lopez" w:date="2025-03-21T12:39:00Z">
                <w:pPr>
                  <w:spacing w:after="0" w:line="240" w:lineRule="auto"/>
                  <w:jc w:val="center"/>
                  <w:cnfStyle w:val="100000000000" w:firstRow="1" w:lastRow="0" w:firstColumn="0" w:lastColumn="0" w:oddVBand="0" w:evenVBand="0" w:oddHBand="0" w:evenHBand="0" w:firstRowFirstColumn="0" w:firstRowLastColumn="0" w:lastRowFirstColumn="0" w:lastRowLastColumn="0"/>
                </w:pPr>
              </w:pPrChange>
            </w:pPr>
            <w:ins w:id="1596" w:author="Monica Maria Garro Lopez" w:date="2025-03-21T11:43:00Z">
              <w:r w:rsidRPr="009F2D71">
                <w:rPr>
                  <w:b/>
                  <w:bCs/>
                  <w:sz w:val="20"/>
                  <w:szCs w:val="20"/>
                  <w:lang w:val="es-CO" w:eastAsia="es-CO"/>
                  <w:rPrChange w:id="1597" w:author="Monica Maria Garro Lopez" w:date="2025-03-21T11:48:00Z">
                    <w:rPr>
                      <w:lang w:val="es-CO" w:eastAsia="es-CO"/>
                    </w:rPr>
                  </w:rPrChange>
                </w:rPr>
                <w:t>Kimball (Bottom-Up)</w:t>
              </w:r>
            </w:ins>
          </w:p>
        </w:tc>
        <w:tc>
          <w:tcPr>
            <w:tcW w:w="0" w:type="auto"/>
            <w:tcBorders>
              <w:top w:val="single" w:sz="4" w:space="0" w:color="auto"/>
              <w:bottom w:val="single" w:sz="4" w:space="0" w:color="auto"/>
            </w:tcBorders>
            <w:hideMark/>
            <w:tcPrChange w:id="1598" w:author="Monica Maria Garro Lopez" w:date="2025-03-21T12:39:00Z">
              <w:tcPr>
                <w:tcW w:w="0" w:type="auto"/>
                <w:hideMark/>
              </w:tcPr>
            </w:tcPrChange>
          </w:tcPr>
          <w:p w14:paraId="08A7AD3F" w14:textId="77777777" w:rsidR="002D2661" w:rsidRPr="009F2D71" w:rsidRDefault="002D2661">
            <w:pPr>
              <w:spacing w:after="0"/>
              <w:jc w:val="center"/>
              <w:cnfStyle w:val="100000000000" w:firstRow="1" w:lastRow="0" w:firstColumn="0" w:lastColumn="0" w:oddVBand="0" w:evenVBand="0" w:oddHBand="0" w:evenHBand="0" w:firstRowFirstColumn="0" w:firstRowLastColumn="0" w:lastRowFirstColumn="0" w:lastRowLastColumn="0"/>
              <w:rPr>
                <w:ins w:id="1599" w:author="Monica Maria Garro Lopez" w:date="2025-03-21T11:43:00Z"/>
                <w:b/>
                <w:bCs/>
                <w:sz w:val="20"/>
                <w:szCs w:val="20"/>
                <w:lang w:val="es-CO" w:eastAsia="es-CO"/>
                <w:rPrChange w:id="1600" w:author="Monica Maria Garro Lopez" w:date="2025-03-21T11:48:00Z">
                  <w:rPr>
                    <w:ins w:id="1601" w:author="Monica Maria Garro Lopez" w:date="2025-03-21T11:43:00Z"/>
                    <w:lang w:val="es-CO" w:eastAsia="es-CO"/>
                  </w:rPr>
                </w:rPrChange>
              </w:rPr>
              <w:pPrChange w:id="1602" w:author="Monica Maria Garro Lopez" w:date="2025-03-21T12:39:00Z">
                <w:pPr>
                  <w:spacing w:after="0" w:line="240" w:lineRule="auto"/>
                  <w:jc w:val="center"/>
                  <w:cnfStyle w:val="100000000000" w:firstRow="1" w:lastRow="0" w:firstColumn="0" w:lastColumn="0" w:oddVBand="0" w:evenVBand="0" w:oddHBand="0" w:evenHBand="0" w:firstRowFirstColumn="0" w:firstRowLastColumn="0" w:lastRowFirstColumn="0" w:lastRowLastColumn="0"/>
                </w:pPr>
              </w:pPrChange>
            </w:pPr>
            <w:proofErr w:type="spellStart"/>
            <w:ins w:id="1603" w:author="Monica Maria Garro Lopez" w:date="2025-03-21T11:43:00Z">
              <w:r w:rsidRPr="009F2D71">
                <w:rPr>
                  <w:b/>
                  <w:bCs/>
                  <w:sz w:val="20"/>
                  <w:szCs w:val="20"/>
                  <w:lang w:val="es-CO" w:eastAsia="es-CO"/>
                  <w:rPrChange w:id="1604" w:author="Monica Maria Garro Lopez" w:date="2025-03-21T11:48:00Z">
                    <w:rPr>
                      <w:lang w:val="es-CO" w:eastAsia="es-CO"/>
                    </w:rPr>
                  </w:rPrChange>
                </w:rPr>
                <w:t>Inmon</w:t>
              </w:r>
              <w:proofErr w:type="spellEnd"/>
              <w:r w:rsidRPr="009F2D71">
                <w:rPr>
                  <w:b/>
                  <w:bCs/>
                  <w:sz w:val="20"/>
                  <w:szCs w:val="20"/>
                  <w:lang w:val="es-CO" w:eastAsia="es-CO"/>
                  <w:rPrChange w:id="1605" w:author="Monica Maria Garro Lopez" w:date="2025-03-21T11:48:00Z">
                    <w:rPr>
                      <w:lang w:val="es-CO" w:eastAsia="es-CO"/>
                    </w:rPr>
                  </w:rPrChange>
                </w:rPr>
                <w:t xml:space="preserve"> (Top-Down)</w:t>
              </w:r>
            </w:ins>
          </w:p>
        </w:tc>
      </w:tr>
      <w:tr w:rsidR="009F2D71" w:rsidRPr="002D2661" w14:paraId="7594C777" w14:textId="77777777" w:rsidTr="00AF57D4">
        <w:trPr>
          <w:jc w:val="center"/>
          <w:ins w:id="1606" w:author="Monica Maria Garro Lopez" w:date="2025-03-21T11:43:00Z"/>
          <w:trPrChange w:id="1607" w:author="Monica Maria Garro Lopez" w:date="2025-03-21T12:39:00Z">
            <w:trPr>
              <w:jc w:val="center"/>
            </w:trPr>
          </w:trPrChange>
        </w:trPr>
        <w:tc>
          <w:tcPr>
            <w:tcW w:w="0" w:type="auto"/>
            <w:tcBorders>
              <w:top w:val="single" w:sz="4" w:space="0" w:color="auto"/>
            </w:tcBorders>
            <w:hideMark/>
            <w:tcPrChange w:id="1608" w:author="Monica Maria Garro Lopez" w:date="2025-03-21T12:39:00Z">
              <w:tcPr>
                <w:tcW w:w="0" w:type="auto"/>
                <w:hideMark/>
              </w:tcPr>
            </w:tcPrChange>
          </w:tcPr>
          <w:p w14:paraId="64EC09CF" w14:textId="77777777" w:rsidR="002D2661" w:rsidRPr="00AF57D4" w:rsidRDefault="002D2661">
            <w:pPr>
              <w:spacing w:before="240" w:after="0"/>
              <w:rPr>
                <w:ins w:id="1609" w:author="Monica Maria Garro Lopez" w:date="2025-03-21T11:43:00Z"/>
                <w:sz w:val="20"/>
                <w:szCs w:val="20"/>
                <w:lang w:val="es-CO" w:eastAsia="es-CO"/>
                <w:rPrChange w:id="1610" w:author="Monica Maria Garro Lopez" w:date="2025-03-21T12:40:00Z">
                  <w:rPr>
                    <w:ins w:id="1611" w:author="Monica Maria Garro Lopez" w:date="2025-03-21T11:43:00Z"/>
                    <w:lang w:val="es-CO" w:eastAsia="es-CO"/>
                  </w:rPr>
                </w:rPrChange>
              </w:rPr>
              <w:pPrChange w:id="1612" w:author="Monica Maria Garro Lopez" w:date="2025-03-21T12:40:00Z">
                <w:pPr>
                  <w:spacing w:after="0" w:line="240" w:lineRule="auto"/>
                  <w:jc w:val="left"/>
                </w:pPr>
              </w:pPrChange>
            </w:pPr>
            <w:ins w:id="1613" w:author="Monica Maria Garro Lopez" w:date="2025-03-21T11:43:00Z">
              <w:r w:rsidRPr="00AF57D4">
                <w:rPr>
                  <w:sz w:val="20"/>
                  <w:szCs w:val="20"/>
                  <w:lang w:val="es-CO" w:eastAsia="es-CO"/>
                  <w:rPrChange w:id="1614" w:author="Monica Maria Garro Lopez" w:date="2025-03-21T12:40:00Z">
                    <w:rPr>
                      <w:lang w:val="es-CO" w:eastAsia="es-CO"/>
                    </w:rPr>
                  </w:rPrChange>
                </w:rPr>
                <w:t>Enfoque inicial</w:t>
              </w:r>
            </w:ins>
          </w:p>
        </w:tc>
        <w:tc>
          <w:tcPr>
            <w:tcW w:w="0" w:type="auto"/>
            <w:tcBorders>
              <w:top w:val="single" w:sz="4" w:space="0" w:color="auto"/>
            </w:tcBorders>
            <w:hideMark/>
            <w:tcPrChange w:id="1615" w:author="Monica Maria Garro Lopez" w:date="2025-03-21T12:39:00Z">
              <w:tcPr>
                <w:tcW w:w="0" w:type="auto"/>
                <w:hideMark/>
              </w:tcPr>
            </w:tcPrChange>
          </w:tcPr>
          <w:p w14:paraId="4E413559" w14:textId="77777777" w:rsidR="002D2661" w:rsidRPr="00AF57D4" w:rsidRDefault="002D2661">
            <w:pPr>
              <w:spacing w:before="240" w:after="0"/>
              <w:rPr>
                <w:ins w:id="1616" w:author="Monica Maria Garro Lopez" w:date="2025-03-21T11:43:00Z"/>
                <w:sz w:val="20"/>
                <w:szCs w:val="20"/>
                <w:lang w:val="es-CO" w:eastAsia="es-CO"/>
                <w:rPrChange w:id="1617" w:author="Monica Maria Garro Lopez" w:date="2025-03-21T12:40:00Z">
                  <w:rPr>
                    <w:ins w:id="1618" w:author="Monica Maria Garro Lopez" w:date="2025-03-21T11:43:00Z"/>
                    <w:lang w:val="es-CO" w:eastAsia="es-CO"/>
                  </w:rPr>
                </w:rPrChange>
              </w:rPr>
              <w:pPrChange w:id="1619" w:author="Monica Maria Garro Lopez" w:date="2025-03-21T12:40:00Z">
                <w:pPr>
                  <w:spacing w:after="0" w:line="240" w:lineRule="auto"/>
                  <w:jc w:val="left"/>
                </w:pPr>
              </w:pPrChange>
            </w:pPr>
            <w:ins w:id="1620" w:author="Monica Maria Garro Lopez" w:date="2025-03-21T11:43:00Z">
              <w:r w:rsidRPr="00AF57D4">
                <w:rPr>
                  <w:sz w:val="20"/>
                  <w:szCs w:val="20"/>
                  <w:lang w:val="es-CO" w:eastAsia="es-CO"/>
                  <w:rPrChange w:id="1621" w:author="Monica Maria Garro Lopez" w:date="2025-03-21T12:40:00Z">
                    <w:rPr>
                      <w:lang w:val="es-CO" w:eastAsia="es-CO"/>
                    </w:rPr>
                  </w:rPrChange>
                </w:rPr>
                <w:t xml:space="preserve">Por Data </w:t>
              </w:r>
              <w:proofErr w:type="spellStart"/>
              <w:r w:rsidRPr="00AF57D4">
                <w:rPr>
                  <w:sz w:val="20"/>
                  <w:szCs w:val="20"/>
                  <w:lang w:val="es-CO" w:eastAsia="es-CO"/>
                  <w:rPrChange w:id="1622" w:author="Monica Maria Garro Lopez" w:date="2025-03-21T12:40:00Z">
                    <w:rPr>
                      <w:lang w:val="es-CO" w:eastAsia="es-CO"/>
                    </w:rPr>
                  </w:rPrChange>
                </w:rPr>
                <w:t>Marts</w:t>
              </w:r>
              <w:proofErr w:type="spellEnd"/>
            </w:ins>
          </w:p>
        </w:tc>
        <w:tc>
          <w:tcPr>
            <w:tcW w:w="0" w:type="auto"/>
            <w:tcBorders>
              <w:top w:val="single" w:sz="4" w:space="0" w:color="auto"/>
            </w:tcBorders>
            <w:hideMark/>
            <w:tcPrChange w:id="1623" w:author="Monica Maria Garro Lopez" w:date="2025-03-21T12:39:00Z">
              <w:tcPr>
                <w:tcW w:w="0" w:type="auto"/>
                <w:hideMark/>
              </w:tcPr>
            </w:tcPrChange>
          </w:tcPr>
          <w:p w14:paraId="36A8676E" w14:textId="77777777" w:rsidR="002D2661" w:rsidRPr="00AF57D4" w:rsidRDefault="002D2661">
            <w:pPr>
              <w:spacing w:before="240" w:after="0"/>
              <w:rPr>
                <w:ins w:id="1624" w:author="Monica Maria Garro Lopez" w:date="2025-03-21T11:43:00Z"/>
                <w:sz w:val="20"/>
                <w:szCs w:val="20"/>
                <w:lang w:val="es-CO" w:eastAsia="es-CO"/>
                <w:rPrChange w:id="1625" w:author="Monica Maria Garro Lopez" w:date="2025-03-21T12:40:00Z">
                  <w:rPr>
                    <w:ins w:id="1626" w:author="Monica Maria Garro Lopez" w:date="2025-03-21T11:43:00Z"/>
                    <w:lang w:val="es-CO" w:eastAsia="es-CO"/>
                  </w:rPr>
                </w:rPrChange>
              </w:rPr>
              <w:pPrChange w:id="1627" w:author="Monica Maria Garro Lopez" w:date="2025-03-21T12:40:00Z">
                <w:pPr>
                  <w:spacing w:after="0" w:line="240" w:lineRule="auto"/>
                  <w:jc w:val="left"/>
                </w:pPr>
              </w:pPrChange>
            </w:pPr>
            <w:ins w:id="1628" w:author="Monica Maria Garro Lopez" w:date="2025-03-21T11:43:00Z">
              <w:r w:rsidRPr="00AF57D4">
                <w:rPr>
                  <w:sz w:val="20"/>
                  <w:szCs w:val="20"/>
                  <w:lang w:val="es-CO" w:eastAsia="es-CO"/>
                  <w:rPrChange w:id="1629" w:author="Monica Maria Garro Lopez" w:date="2025-03-21T12:40:00Z">
                    <w:rPr>
                      <w:lang w:val="es-CO" w:eastAsia="es-CO"/>
                    </w:rPr>
                  </w:rPrChange>
                </w:rPr>
                <w:t>Por Data Warehouse</w:t>
              </w:r>
            </w:ins>
          </w:p>
        </w:tc>
      </w:tr>
      <w:tr w:rsidR="009F2D71" w:rsidRPr="002D2661" w14:paraId="6CA97ACA" w14:textId="77777777" w:rsidTr="00973C71">
        <w:trPr>
          <w:jc w:val="center"/>
          <w:ins w:id="1630" w:author="Monica Maria Garro Lopez" w:date="2025-03-21T11:43:00Z"/>
        </w:trPr>
        <w:tc>
          <w:tcPr>
            <w:tcW w:w="0" w:type="auto"/>
            <w:hideMark/>
          </w:tcPr>
          <w:p w14:paraId="67B51EA2" w14:textId="77777777" w:rsidR="002D2661" w:rsidRPr="00AF57D4" w:rsidRDefault="002D2661">
            <w:pPr>
              <w:spacing w:before="240" w:after="0"/>
              <w:rPr>
                <w:ins w:id="1631" w:author="Monica Maria Garro Lopez" w:date="2025-03-21T11:43:00Z"/>
                <w:sz w:val="20"/>
                <w:szCs w:val="20"/>
                <w:lang w:val="es-CO" w:eastAsia="es-CO"/>
                <w:rPrChange w:id="1632" w:author="Monica Maria Garro Lopez" w:date="2025-03-21T12:40:00Z">
                  <w:rPr>
                    <w:ins w:id="1633" w:author="Monica Maria Garro Lopez" w:date="2025-03-21T11:43:00Z"/>
                    <w:lang w:val="es-CO" w:eastAsia="es-CO"/>
                  </w:rPr>
                </w:rPrChange>
              </w:rPr>
              <w:pPrChange w:id="1634" w:author="Monica Maria Garro Lopez" w:date="2025-03-21T12:40:00Z">
                <w:pPr>
                  <w:spacing w:after="0" w:line="240" w:lineRule="auto"/>
                  <w:jc w:val="left"/>
                </w:pPr>
              </w:pPrChange>
            </w:pPr>
            <w:ins w:id="1635" w:author="Monica Maria Garro Lopez" w:date="2025-03-21T11:43:00Z">
              <w:r w:rsidRPr="00AF57D4">
                <w:rPr>
                  <w:sz w:val="20"/>
                  <w:szCs w:val="20"/>
                  <w:lang w:val="es-CO" w:eastAsia="es-CO"/>
                  <w:rPrChange w:id="1636" w:author="Monica Maria Garro Lopez" w:date="2025-03-21T12:40:00Z">
                    <w:rPr>
                      <w:lang w:val="es-CO" w:eastAsia="es-CO"/>
                    </w:rPr>
                  </w:rPrChange>
                </w:rPr>
                <w:t>Modelo</w:t>
              </w:r>
            </w:ins>
          </w:p>
        </w:tc>
        <w:tc>
          <w:tcPr>
            <w:tcW w:w="0" w:type="auto"/>
            <w:hideMark/>
          </w:tcPr>
          <w:p w14:paraId="2A65172D" w14:textId="2E38241B" w:rsidR="002D2661" w:rsidRPr="00AF57D4" w:rsidRDefault="002D2661">
            <w:pPr>
              <w:spacing w:before="240" w:after="0"/>
              <w:rPr>
                <w:ins w:id="1637" w:author="Monica Maria Garro Lopez" w:date="2025-03-21T11:43:00Z"/>
                <w:sz w:val="20"/>
                <w:szCs w:val="20"/>
                <w:lang w:val="es-CO" w:eastAsia="es-CO"/>
                <w:rPrChange w:id="1638" w:author="Monica Maria Garro Lopez" w:date="2025-03-21T12:40:00Z">
                  <w:rPr>
                    <w:ins w:id="1639" w:author="Monica Maria Garro Lopez" w:date="2025-03-21T11:43:00Z"/>
                    <w:lang w:val="es-CO" w:eastAsia="es-CO"/>
                  </w:rPr>
                </w:rPrChange>
              </w:rPr>
              <w:pPrChange w:id="1640" w:author="Monica Maria Garro Lopez" w:date="2025-03-21T12:40:00Z">
                <w:pPr>
                  <w:spacing w:after="0" w:line="240" w:lineRule="auto"/>
                  <w:jc w:val="left"/>
                </w:pPr>
              </w:pPrChange>
            </w:pPr>
            <w:ins w:id="1641" w:author="Monica Maria Garro Lopez" w:date="2025-03-21T11:43:00Z">
              <w:r w:rsidRPr="00AF57D4">
                <w:rPr>
                  <w:sz w:val="20"/>
                  <w:szCs w:val="20"/>
                  <w:lang w:val="es-CO" w:eastAsia="es-CO"/>
                  <w:rPrChange w:id="1642" w:author="Monica Maria Garro Lopez" w:date="2025-03-21T12:40:00Z">
                    <w:rPr>
                      <w:lang w:val="es-CO" w:eastAsia="es-CO"/>
                    </w:rPr>
                  </w:rPrChange>
                </w:rPr>
                <w:t xml:space="preserve">Dimensional </w:t>
              </w:r>
            </w:ins>
            <w:ins w:id="1643" w:author="Monica Maria Garro Lopez" w:date="2025-03-21T11:49:00Z">
              <w:r w:rsidR="009F2D71" w:rsidRPr="00AF57D4">
                <w:rPr>
                  <w:sz w:val="20"/>
                  <w:szCs w:val="20"/>
                  <w:lang w:val="es-CO" w:eastAsia="es-CO"/>
                  <w:rPrChange w:id="1644" w:author="Monica Maria Garro Lopez" w:date="2025-03-21T12:40:00Z">
                    <w:rPr>
                      <w:sz w:val="19"/>
                      <w:szCs w:val="19"/>
                      <w:lang w:val="es-CO" w:eastAsia="es-CO"/>
                    </w:rPr>
                  </w:rPrChange>
                </w:rPr>
                <w:br/>
              </w:r>
            </w:ins>
            <w:ins w:id="1645" w:author="Monica Maria Garro Lopez" w:date="2025-03-21T11:43:00Z">
              <w:r w:rsidRPr="00AF57D4">
                <w:rPr>
                  <w:sz w:val="20"/>
                  <w:szCs w:val="20"/>
                  <w:lang w:val="es-CO" w:eastAsia="es-CO"/>
                  <w:rPrChange w:id="1646" w:author="Monica Maria Garro Lopez" w:date="2025-03-21T12:40:00Z">
                    <w:rPr>
                      <w:lang w:val="es-CO" w:eastAsia="es-CO"/>
                    </w:rPr>
                  </w:rPrChange>
                </w:rPr>
                <w:t>(Estrella o Copo de Nieve)</w:t>
              </w:r>
            </w:ins>
          </w:p>
        </w:tc>
        <w:tc>
          <w:tcPr>
            <w:tcW w:w="0" w:type="auto"/>
            <w:hideMark/>
          </w:tcPr>
          <w:p w14:paraId="0336E986" w14:textId="77777777" w:rsidR="002D2661" w:rsidRPr="00AF57D4" w:rsidRDefault="002D2661">
            <w:pPr>
              <w:spacing w:before="240" w:after="0"/>
              <w:rPr>
                <w:ins w:id="1647" w:author="Monica Maria Garro Lopez" w:date="2025-03-21T11:43:00Z"/>
                <w:sz w:val="20"/>
                <w:szCs w:val="20"/>
                <w:lang w:val="es-CO" w:eastAsia="es-CO"/>
                <w:rPrChange w:id="1648" w:author="Monica Maria Garro Lopez" w:date="2025-03-21T12:40:00Z">
                  <w:rPr>
                    <w:ins w:id="1649" w:author="Monica Maria Garro Lopez" w:date="2025-03-21T11:43:00Z"/>
                    <w:lang w:val="es-CO" w:eastAsia="es-CO"/>
                  </w:rPr>
                </w:rPrChange>
              </w:rPr>
              <w:pPrChange w:id="1650" w:author="Monica Maria Garro Lopez" w:date="2025-03-21T12:40:00Z">
                <w:pPr>
                  <w:spacing w:after="0" w:line="240" w:lineRule="auto"/>
                  <w:jc w:val="left"/>
                </w:pPr>
              </w:pPrChange>
            </w:pPr>
            <w:ins w:id="1651" w:author="Monica Maria Garro Lopez" w:date="2025-03-21T11:43:00Z">
              <w:r w:rsidRPr="00AF57D4">
                <w:rPr>
                  <w:sz w:val="20"/>
                  <w:szCs w:val="20"/>
                  <w:lang w:val="es-CO" w:eastAsia="es-CO"/>
                  <w:rPrChange w:id="1652" w:author="Monica Maria Garro Lopez" w:date="2025-03-21T12:40:00Z">
                    <w:rPr>
                      <w:lang w:val="es-CO" w:eastAsia="es-CO"/>
                    </w:rPr>
                  </w:rPrChange>
                </w:rPr>
                <w:t>Relacional (3FN)</w:t>
              </w:r>
            </w:ins>
          </w:p>
        </w:tc>
      </w:tr>
      <w:tr w:rsidR="009F2D71" w:rsidRPr="002D2661" w14:paraId="5DA207D6" w14:textId="77777777" w:rsidTr="00973C71">
        <w:trPr>
          <w:jc w:val="center"/>
          <w:ins w:id="1653" w:author="Monica Maria Garro Lopez" w:date="2025-03-21T11:43:00Z"/>
        </w:trPr>
        <w:tc>
          <w:tcPr>
            <w:tcW w:w="0" w:type="auto"/>
            <w:hideMark/>
          </w:tcPr>
          <w:p w14:paraId="3CD891AB" w14:textId="77777777" w:rsidR="002D2661" w:rsidRPr="00AF57D4" w:rsidRDefault="002D2661">
            <w:pPr>
              <w:spacing w:before="240" w:after="0"/>
              <w:rPr>
                <w:ins w:id="1654" w:author="Monica Maria Garro Lopez" w:date="2025-03-21T11:43:00Z"/>
                <w:sz w:val="20"/>
                <w:szCs w:val="20"/>
                <w:lang w:val="es-CO" w:eastAsia="es-CO"/>
                <w:rPrChange w:id="1655" w:author="Monica Maria Garro Lopez" w:date="2025-03-21T12:40:00Z">
                  <w:rPr>
                    <w:ins w:id="1656" w:author="Monica Maria Garro Lopez" w:date="2025-03-21T11:43:00Z"/>
                    <w:lang w:val="es-CO" w:eastAsia="es-CO"/>
                  </w:rPr>
                </w:rPrChange>
              </w:rPr>
              <w:pPrChange w:id="1657" w:author="Monica Maria Garro Lopez" w:date="2025-03-21T12:40:00Z">
                <w:pPr>
                  <w:spacing w:after="0" w:line="240" w:lineRule="auto"/>
                  <w:jc w:val="left"/>
                </w:pPr>
              </w:pPrChange>
            </w:pPr>
            <w:ins w:id="1658" w:author="Monica Maria Garro Lopez" w:date="2025-03-21T11:43:00Z">
              <w:r w:rsidRPr="00AF57D4">
                <w:rPr>
                  <w:sz w:val="20"/>
                  <w:szCs w:val="20"/>
                  <w:lang w:val="es-CO" w:eastAsia="es-CO"/>
                  <w:rPrChange w:id="1659" w:author="Monica Maria Garro Lopez" w:date="2025-03-21T12:40:00Z">
                    <w:rPr>
                      <w:lang w:val="es-CO" w:eastAsia="es-CO"/>
                    </w:rPr>
                  </w:rPrChange>
                </w:rPr>
                <w:t>Tiempo de implementación</w:t>
              </w:r>
            </w:ins>
          </w:p>
        </w:tc>
        <w:tc>
          <w:tcPr>
            <w:tcW w:w="0" w:type="auto"/>
            <w:hideMark/>
          </w:tcPr>
          <w:p w14:paraId="5B592875" w14:textId="77777777" w:rsidR="002D2661" w:rsidRPr="00AF57D4" w:rsidRDefault="002D2661">
            <w:pPr>
              <w:spacing w:before="240" w:after="0"/>
              <w:rPr>
                <w:ins w:id="1660" w:author="Monica Maria Garro Lopez" w:date="2025-03-21T11:43:00Z"/>
                <w:sz w:val="20"/>
                <w:szCs w:val="20"/>
                <w:lang w:val="es-CO" w:eastAsia="es-CO"/>
                <w:rPrChange w:id="1661" w:author="Monica Maria Garro Lopez" w:date="2025-03-21T12:40:00Z">
                  <w:rPr>
                    <w:ins w:id="1662" w:author="Monica Maria Garro Lopez" w:date="2025-03-21T11:43:00Z"/>
                    <w:lang w:val="es-CO" w:eastAsia="es-CO"/>
                  </w:rPr>
                </w:rPrChange>
              </w:rPr>
              <w:pPrChange w:id="1663" w:author="Monica Maria Garro Lopez" w:date="2025-03-21T12:40:00Z">
                <w:pPr>
                  <w:spacing w:after="0" w:line="240" w:lineRule="auto"/>
                  <w:jc w:val="left"/>
                </w:pPr>
              </w:pPrChange>
            </w:pPr>
            <w:ins w:id="1664" w:author="Monica Maria Garro Lopez" w:date="2025-03-21T11:43:00Z">
              <w:r w:rsidRPr="00AF57D4">
                <w:rPr>
                  <w:sz w:val="20"/>
                  <w:szCs w:val="20"/>
                  <w:lang w:val="es-CO" w:eastAsia="es-CO"/>
                  <w:rPrChange w:id="1665" w:author="Monica Maria Garro Lopez" w:date="2025-03-21T12:40:00Z">
                    <w:rPr>
                      <w:lang w:val="es-CO" w:eastAsia="es-CO"/>
                    </w:rPr>
                  </w:rPrChange>
                </w:rPr>
                <w:t>Rápido</w:t>
              </w:r>
            </w:ins>
          </w:p>
        </w:tc>
        <w:tc>
          <w:tcPr>
            <w:tcW w:w="0" w:type="auto"/>
            <w:hideMark/>
          </w:tcPr>
          <w:p w14:paraId="0671FA75" w14:textId="77777777" w:rsidR="002D2661" w:rsidRPr="00AF57D4" w:rsidRDefault="002D2661">
            <w:pPr>
              <w:spacing w:before="240" w:after="0"/>
              <w:rPr>
                <w:ins w:id="1666" w:author="Monica Maria Garro Lopez" w:date="2025-03-21T11:43:00Z"/>
                <w:sz w:val="20"/>
                <w:szCs w:val="20"/>
                <w:lang w:val="es-CO" w:eastAsia="es-CO"/>
                <w:rPrChange w:id="1667" w:author="Monica Maria Garro Lopez" w:date="2025-03-21T12:40:00Z">
                  <w:rPr>
                    <w:ins w:id="1668" w:author="Monica Maria Garro Lopez" w:date="2025-03-21T11:43:00Z"/>
                    <w:lang w:val="es-CO" w:eastAsia="es-CO"/>
                  </w:rPr>
                </w:rPrChange>
              </w:rPr>
              <w:pPrChange w:id="1669" w:author="Monica Maria Garro Lopez" w:date="2025-03-21T12:40:00Z">
                <w:pPr>
                  <w:spacing w:after="0" w:line="240" w:lineRule="auto"/>
                  <w:jc w:val="left"/>
                </w:pPr>
              </w:pPrChange>
            </w:pPr>
            <w:ins w:id="1670" w:author="Monica Maria Garro Lopez" w:date="2025-03-21T11:43:00Z">
              <w:r w:rsidRPr="00AF57D4">
                <w:rPr>
                  <w:sz w:val="20"/>
                  <w:szCs w:val="20"/>
                  <w:lang w:val="es-CO" w:eastAsia="es-CO"/>
                  <w:rPrChange w:id="1671" w:author="Monica Maria Garro Lopez" w:date="2025-03-21T12:40:00Z">
                    <w:rPr>
                      <w:lang w:val="es-CO" w:eastAsia="es-CO"/>
                    </w:rPr>
                  </w:rPrChange>
                </w:rPr>
                <w:t>Largo</w:t>
              </w:r>
            </w:ins>
          </w:p>
        </w:tc>
      </w:tr>
      <w:tr w:rsidR="009F2D71" w:rsidRPr="002D2661" w14:paraId="6A9CB95B" w14:textId="77777777" w:rsidTr="00973C71">
        <w:trPr>
          <w:jc w:val="center"/>
          <w:ins w:id="1672" w:author="Monica Maria Garro Lopez" w:date="2025-03-21T11:43:00Z"/>
        </w:trPr>
        <w:tc>
          <w:tcPr>
            <w:tcW w:w="0" w:type="auto"/>
            <w:hideMark/>
          </w:tcPr>
          <w:p w14:paraId="2C137276" w14:textId="77777777" w:rsidR="002D2661" w:rsidRPr="00AF57D4" w:rsidRDefault="002D2661">
            <w:pPr>
              <w:spacing w:before="240" w:after="0"/>
              <w:rPr>
                <w:ins w:id="1673" w:author="Monica Maria Garro Lopez" w:date="2025-03-21T11:43:00Z"/>
                <w:sz w:val="20"/>
                <w:szCs w:val="20"/>
                <w:lang w:val="es-CO" w:eastAsia="es-CO"/>
                <w:rPrChange w:id="1674" w:author="Monica Maria Garro Lopez" w:date="2025-03-21T12:40:00Z">
                  <w:rPr>
                    <w:ins w:id="1675" w:author="Monica Maria Garro Lopez" w:date="2025-03-21T11:43:00Z"/>
                    <w:lang w:val="es-CO" w:eastAsia="es-CO"/>
                  </w:rPr>
                </w:rPrChange>
              </w:rPr>
              <w:pPrChange w:id="1676" w:author="Monica Maria Garro Lopez" w:date="2025-03-21T12:40:00Z">
                <w:pPr>
                  <w:spacing w:after="0" w:line="240" w:lineRule="auto"/>
                  <w:jc w:val="left"/>
                </w:pPr>
              </w:pPrChange>
            </w:pPr>
            <w:ins w:id="1677" w:author="Monica Maria Garro Lopez" w:date="2025-03-21T11:43:00Z">
              <w:r w:rsidRPr="00AF57D4">
                <w:rPr>
                  <w:sz w:val="20"/>
                  <w:szCs w:val="20"/>
                  <w:lang w:val="es-CO" w:eastAsia="es-CO"/>
                  <w:rPrChange w:id="1678" w:author="Monica Maria Garro Lopez" w:date="2025-03-21T12:40:00Z">
                    <w:rPr>
                      <w:lang w:val="es-CO" w:eastAsia="es-CO"/>
                    </w:rPr>
                  </w:rPrChange>
                </w:rPr>
                <w:t>Facilidad de mantenimiento</w:t>
              </w:r>
            </w:ins>
          </w:p>
        </w:tc>
        <w:tc>
          <w:tcPr>
            <w:tcW w:w="0" w:type="auto"/>
            <w:hideMark/>
          </w:tcPr>
          <w:p w14:paraId="011AEAEB" w14:textId="77777777" w:rsidR="002D2661" w:rsidRPr="00AF57D4" w:rsidRDefault="002D2661">
            <w:pPr>
              <w:spacing w:before="240" w:after="0"/>
              <w:rPr>
                <w:ins w:id="1679" w:author="Monica Maria Garro Lopez" w:date="2025-03-21T11:43:00Z"/>
                <w:sz w:val="20"/>
                <w:szCs w:val="20"/>
                <w:lang w:val="es-CO" w:eastAsia="es-CO"/>
                <w:rPrChange w:id="1680" w:author="Monica Maria Garro Lopez" w:date="2025-03-21T12:40:00Z">
                  <w:rPr>
                    <w:ins w:id="1681" w:author="Monica Maria Garro Lopez" w:date="2025-03-21T11:43:00Z"/>
                    <w:lang w:val="es-CO" w:eastAsia="es-CO"/>
                  </w:rPr>
                </w:rPrChange>
              </w:rPr>
              <w:pPrChange w:id="1682" w:author="Monica Maria Garro Lopez" w:date="2025-03-21T12:40:00Z">
                <w:pPr>
                  <w:spacing w:after="0" w:line="240" w:lineRule="auto"/>
                  <w:jc w:val="left"/>
                </w:pPr>
              </w:pPrChange>
            </w:pPr>
            <w:ins w:id="1683" w:author="Monica Maria Garro Lopez" w:date="2025-03-21T11:43:00Z">
              <w:r w:rsidRPr="00AF57D4">
                <w:rPr>
                  <w:sz w:val="20"/>
                  <w:szCs w:val="20"/>
                  <w:lang w:val="es-CO" w:eastAsia="es-CO"/>
                  <w:rPrChange w:id="1684" w:author="Monica Maria Garro Lopez" w:date="2025-03-21T12:40:00Z">
                    <w:rPr>
                      <w:lang w:val="es-CO" w:eastAsia="es-CO"/>
                    </w:rPr>
                  </w:rPrChange>
                </w:rPr>
                <w:t>Alta para áreas específicas</w:t>
              </w:r>
            </w:ins>
          </w:p>
        </w:tc>
        <w:tc>
          <w:tcPr>
            <w:tcW w:w="0" w:type="auto"/>
            <w:hideMark/>
          </w:tcPr>
          <w:p w14:paraId="00B2E8E1" w14:textId="77777777" w:rsidR="002D2661" w:rsidRPr="00AF57D4" w:rsidRDefault="002D2661">
            <w:pPr>
              <w:spacing w:before="240" w:after="0"/>
              <w:rPr>
                <w:ins w:id="1685" w:author="Monica Maria Garro Lopez" w:date="2025-03-21T11:43:00Z"/>
                <w:sz w:val="20"/>
                <w:szCs w:val="20"/>
                <w:lang w:val="es-CO" w:eastAsia="es-CO"/>
                <w:rPrChange w:id="1686" w:author="Monica Maria Garro Lopez" w:date="2025-03-21T12:40:00Z">
                  <w:rPr>
                    <w:ins w:id="1687" w:author="Monica Maria Garro Lopez" w:date="2025-03-21T11:43:00Z"/>
                    <w:lang w:val="es-CO" w:eastAsia="es-CO"/>
                  </w:rPr>
                </w:rPrChange>
              </w:rPr>
              <w:pPrChange w:id="1688" w:author="Monica Maria Garro Lopez" w:date="2025-03-21T12:40:00Z">
                <w:pPr>
                  <w:spacing w:after="0" w:line="240" w:lineRule="auto"/>
                  <w:jc w:val="left"/>
                </w:pPr>
              </w:pPrChange>
            </w:pPr>
            <w:ins w:id="1689" w:author="Monica Maria Garro Lopez" w:date="2025-03-21T11:43:00Z">
              <w:r w:rsidRPr="00AF57D4">
                <w:rPr>
                  <w:sz w:val="20"/>
                  <w:szCs w:val="20"/>
                  <w:lang w:val="es-CO" w:eastAsia="es-CO"/>
                  <w:rPrChange w:id="1690" w:author="Monica Maria Garro Lopez" w:date="2025-03-21T12:40:00Z">
                    <w:rPr>
                      <w:lang w:val="es-CO" w:eastAsia="es-CO"/>
                    </w:rPr>
                  </w:rPrChange>
                </w:rPr>
                <w:t>Alta consistencia general</w:t>
              </w:r>
            </w:ins>
          </w:p>
        </w:tc>
      </w:tr>
      <w:tr w:rsidR="009F2D71" w:rsidRPr="002D2661" w14:paraId="33370B7F" w14:textId="77777777" w:rsidTr="00973C71">
        <w:trPr>
          <w:jc w:val="center"/>
          <w:ins w:id="1691" w:author="Monica Maria Garro Lopez" w:date="2025-03-21T11:43:00Z"/>
        </w:trPr>
        <w:tc>
          <w:tcPr>
            <w:tcW w:w="0" w:type="auto"/>
            <w:hideMark/>
          </w:tcPr>
          <w:p w14:paraId="197FD78D" w14:textId="77777777" w:rsidR="002D2661" w:rsidRPr="00AF57D4" w:rsidRDefault="002D2661">
            <w:pPr>
              <w:spacing w:before="240" w:after="0"/>
              <w:rPr>
                <w:ins w:id="1692" w:author="Monica Maria Garro Lopez" w:date="2025-03-21T11:43:00Z"/>
                <w:sz w:val="20"/>
                <w:szCs w:val="20"/>
                <w:lang w:val="es-CO" w:eastAsia="es-CO"/>
                <w:rPrChange w:id="1693" w:author="Monica Maria Garro Lopez" w:date="2025-03-21T12:40:00Z">
                  <w:rPr>
                    <w:ins w:id="1694" w:author="Monica Maria Garro Lopez" w:date="2025-03-21T11:43:00Z"/>
                    <w:lang w:val="es-CO" w:eastAsia="es-CO"/>
                  </w:rPr>
                </w:rPrChange>
              </w:rPr>
              <w:pPrChange w:id="1695" w:author="Monica Maria Garro Lopez" w:date="2025-03-21T12:40:00Z">
                <w:pPr>
                  <w:spacing w:after="0" w:line="240" w:lineRule="auto"/>
                  <w:jc w:val="left"/>
                </w:pPr>
              </w:pPrChange>
            </w:pPr>
            <w:ins w:id="1696" w:author="Monica Maria Garro Lopez" w:date="2025-03-21T11:43:00Z">
              <w:r w:rsidRPr="00AF57D4">
                <w:rPr>
                  <w:sz w:val="20"/>
                  <w:szCs w:val="20"/>
                  <w:lang w:val="es-CO" w:eastAsia="es-CO"/>
                  <w:rPrChange w:id="1697" w:author="Monica Maria Garro Lopez" w:date="2025-03-21T12:40:00Z">
                    <w:rPr>
                      <w:lang w:val="es-CO" w:eastAsia="es-CO"/>
                    </w:rPr>
                  </w:rPrChange>
                </w:rPr>
                <w:t>Flexibilidad</w:t>
              </w:r>
            </w:ins>
          </w:p>
        </w:tc>
        <w:tc>
          <w:tcPr>
            <w:tcW w:w="0" w:type="auto"/>
            <w:hideMark/>
          </w:tcPr>
          <w:p w14:paraId="587CEE46" w14:textId="77777777" w:rsidR="002D2661" w:rsidRPr="00AF57D4" w:rsidRDefault="002D2661">
            <w:pPr>
              <w:spacing w:before="240" w:after="0"/>
              <w:rPr>
                <w:ins w:id="1698" w:author="Monica Maria Garro Lopez" w:date="2025-03-21T11:43:00Z"/>
                <w:sz w:val="20"/>
                <w:szCs w:val="20"/>
                <w:lang w:val="es-CO" w:eastAsia="es-CO"/>
                <w:rPrChange w:id="1699" w:author="Monica Maria Garro Lopez" w:date="2025-03-21T12:40:00Z">
                  <w:rPr>
                    <w:ins w:id="1700" w:author="Monica Maria Garro Lopez" w:date="2025-03-21T11:43:00Z"/>
                    <w:lang w:val="es-CO" w:eastAsia="es-CO"/>
                  </w:rPr>
                </w:rPrChange>
              </w:rPr>
              <w:pPrChange w:id="1701" w:author="Monica Maria Garro Lopez" w:date="2025-03-21T12:40:00Z">
                <w:pPr>
                  <w:spacing w:after="0" w:line="240" w:lineRule="auto"/>
                  <w:jc w:val="left"/>
                </w:pPr>
              </w:pPrChange>
            </w:pPr>
            <w:ins w:id="1702" w:author="Monica Maria Garro Lopez" w:date="2025-03-21T11:43:00Z">
              <w:r w:rsidRPr="00AF57D4">
                <w:rPr>
                  <w:sz w:val="20"/>
                  <w:szCs w:val="20"/>
                  <w:lang w:val="es-CO" w:eastAsia="es-CO"/>
                  <w:rPrChange w:id="1703" w:author="Monica Maria Garro Lopez" w:date="2025-03-21T12:40:00Z">
                    <w:rPr>
                      <w:lang w:val="es-CO" w:eastAsia="es-CO"/>
                    </w:rPr>
                  </w:rPrChange>
                </w:rPr>
                <w:t>Alta (orientada al negocio)</w:t>
              </w:r>
            </w:ins>
          </w:p>
        </w:tc>
        <w:tc>
          <w:tcPr>
            <w:tcW w:w="0" w:type="auto"/>
            <w:hideMark/>
          </w:tcPr>
          <w:p w14:paraId="4BCDDA28" w14:textId="77777777" w:rsidR="002D2661" w:rsidRPr="00AF57D4" w:rsidRDefault="002D2661">
            <w:pPr>
              <w:keepNext/>
              <w:spacing w:before="240" w:after="0"/>
              <w:rPr>
                <w:ins w:id="1704" w:author="Monica Maria Garro Lopez" w:date="2025-03-21T11:43:00Z"/>
                <w:sz w:val="20"/>
                <w:szCs w:val="20"/>
                <w:lang w:val="es-CO" w:eastAsia="es-CO"/>
                <w:rPrChange w:id="1705" w:author="Monica Maria Garro Lopez" w:date="2025-03-21T12:40:00Z">
                  <w:rPr>
                    <w:ins w:id="1706" w:author="Monica Maria Garro Lopez" w:date="2025-03-21T11:43:00Z"/>
                    <w:lang w:val="es-CO" w:eastAsia="es-CO"/>
                  </w:rPr>
                </w:rPrChange>
              </w:rPr>
              <w:pPrChange w:id="1707" w:author="Monica Maria Garro Lopez" w:date="2025-03-21T12:40:00Z">
                <w:pPr>
                  <w:spacing w:after="0" w:line="240" w:lineRule="auto"/>
                  <w:jc w:val="left"/>
                </w:pPr>
              </w:pPrChange>
            </w:pPr>
            <w:ins w:id="1708" w:author="Monica Maria Garro Lopez" w:date="2025-03-21T11:43:00Z">
              <w:r w:rsidRPr="00AF57D4">
                <w:rPr>
                  <w:sz w:val="20"/>
                  <w:szCs w:val="20"/>
                  <w:lang w:val="es-CO" w:eastAsia="es-CO"/>
                  <w:rPrChange w:id="1709" w:author="Monica Maria Garro Lopez" w:date="2025-03-21T12:40:00Z">
                    <w:rPr>
                      <w:lang w:val="es-CO" w:eastAsia="es-CO"/>
                    </w:rPr>
                  </w:rPrChange>
                </w:rPr>
                <w:t>Baja (orientada a la estructura)</w:t>
              </w:r>
            </w:ins>
          </w:p>
        </w:tc>
      </w:tr>
    </w:tbl>
    <w:p w14:paraId="13500F85" w14:textId="599E9621" w:rsidR="002D2661" w:rsidRPr="002D2661" w:rsidRDefault="00973C71">
      <w:pPr>
        <w:pStyle w:val="Descripcin"/>
        <w:rPr>
          <w:ins w:id="1710" w:author="Monica Maria Garro Lopez" w:date="2025-03-21T11:42:00Z"/>
          <w:lang w:val="es-CO"/>
          <w:rPrChange w:id="1711" w:author="Monica Maria Garro Lopez" w:date="2025-03-21T11:43:00Z">
            <w:rPr>
              <w:ins w:id="1712" w:author="Monica Maria Garro Lopez" w:date="2025-03-21T11:42:00Z"/>
            </w:rPr>
          </w:rPrChange>
        </w:rPr>
        <w:pPrChange w:id="1713" w:author="Monica Maria Garro Lopez" w:date="2025-03-21T11:46:00Z">
          <w:pPr/>
        </w:pPrChange>
      </w:pPr>
      <w:bookmarkStart w:id="1714" w:name="_Toc193466987"/>
      <w:ins w:id="1715" w:author="Monica Maria Garro Lopez" w:date="2025-03-21T11:46:00Z">
        <w:r w:rsidRPr="00973C71">
          <w:rPr>
            <w:b/>
            <w:bCs/>
            <w:rPrChange w:id="1716" w:author="Monica Maria Garro Lopez" w:date="2025-03-21T11:47:00Z">
              <w:rPr>
                <w:i/>
                <w:iCs/>
              </w:rPr>
            </w:rPrChange>
          </w:rPr>
          <w:t xml:space="preserve">Tabla </w:t>
        </w:r>
        <w:r w:rsidRPr="00973C71">
          <w:rPr>
            <w:b/>
            <w:bCs/>
            <w:rPrChange w:id="1717" w:author="Monica Maria Garro Lopez" w:date="2025-03-21T11:47:00Z">
              <w:rPr>
                <w:i/>
                <w:iCs/>
              </w:rPr>
            </w:rPrChange>
          </w:rPr>
          <w:fldChar w:fldCharType="begin"/>
        </w:r>
        <w:r w:rsidRPr="00973C71">
          <w:rPr>
            <w:b/>
            <w:bCs/>
            <w:rPrChange w:id="1718" w:author="Monica Maria Garro Lopez" w:date="2025-03-21T11:47:00Z">
              <w:rPr>
                <w:i/>
                <w:iCs/>
              </w:rPr>
            </w:rPrChange>
          </w:rPr>
          <w:instrText xml:space="preserve"> SEQ Tabla \* ARABIC </w:instrText>
        </w:r>
      </w:ins>
      <w:r w:rsidRPr="00973C71">
        <w:rPr>
          <w:b/>
          <w:bCs/>
          <w:rPrChange w:id="1719" w:author="Monica Maria Garro Lopez" w:date="2025-03-21T11:47:00Z">
            <w:rPr>
              <w:i/>
              <w:iCs/>
            </w:rPr>
          </w:rPrChange>
        </w:rPr>
        <w:fldChar w:fldCharType="separate"/>
      </w:r>
      <w:ins w:id="1720" w:author="Monica Maria Garro Lopez" w:date="2025-03-21T12:12:00Z">
        <w:r w:rsidR="008B02FA">
          <w:rPr>
            <w:b/>
            <w:bCs/>
            <w:noProof/>
          </w:rPr>
          <w:t>1</w:t>
        </w:r>
      </w:ins>
      <w:ins w:id="1721" w:author="Monica Maria Garro Lopez" w:date="2025-03-21T11:46:00Z">
        <w:r w:rsidRPr="00973C71">
          <w:rPr>
            <w:b/>
            <w:bCs/>
            <w:rPrChange w:id="1722" w:author="Monica Maria Garro Lopez" w:date="2025-03-21T11:47:00Z">
              <w:rPr>
                <w:i/>
                <w:iCs/>
              </w:rPr>
            </w:rPrChange>
          </w:rPr>
          <w:fldChar w:fldCharType="end"/>
        </w:r>
        <w:r>
          <w:t xml:space="preserve">. </w:t>
        </w:r>
        <w:r w:rsidRPr="00CA06D1">
          <w:t xml:space="preserve"> Comparación entre las metodologías Kimball e </w:t>
        </w:r>
        <w:proofErr w:type="spellStart"/>
        <w:r w:rsidRPr="00CA06D1">
          <w:t>Inmon</w:t>
        </w:r>
        <w:proofErr w:type="spellEnd"/>
        <w:r>
          <w:t>. Elaboración propia</w:t>
        </w:r>
      </w:ins>
      <w:bookmarkEnd w:id="1714"/>
    </w:p>
    <w:p w14:paraId="6220C57F" w14:textId="3ACDD90E" w:rsidR="005A6755" w:rsidDel="00A350C9" w:rsidRDefault="00A350C9">
      <w:pPr>
        <w:rPr>
          <w:del w:id="1723" w:author="Monica Maria Garro Lopez" w:date="2025-03-07T09:15:00Z"/>
        </w:rPr>
        <w:pPrChange w:id="1724" w:author="Monica Maria Garro Lopez" w:date="2025-03-21T11:50:00Z">
          <w:pPr>
            <w:spacing w:before="240" w:after="240"/>
          </w:pPr>
        </w:pPrChange>
      </w:pPr>
      <w:ins w:id="1725" w:author="Monica Maria Garro Lopez" w:date="2025-03-07T09:17:00Z">
        <w:r>
          <w:t xml:space="preserve">En este contexto, es fundamental comprender la evolución y el contraste entre </w:t>
        </w:r>
        <w:r w:rsidRPr="009F2D71">
          <w:rPr>
            <w:rStyle w:val="Textoennegrita"/>
            <w:b w:val="0"/>
            <w:bCs w:val="0"/>
            <w:i/>
            <w:iCs/>
            <w:rPrChange w:id="1726" w:author="Monica Maria Garro Lopez" w:date="2025-03-21T11:50:00Z">
              <w:rPr>
                <w:rStyle w:val="Textoennegrita"/>
              </w:rPr>
            </w:rPrChange>
          </w:rPr>
          <w:t xml:space="preserve">Data </w:t>
        </w:r>
        <w:proofErr w:type="spellStart"/>
        <w:r w:rsidRPr="009F2D71">
          <w:rPr>
            <w:rStyle w:val="Textoennegrita"/>
            <w:b w:val="0"/>
            <w:bCs w:val="0"/>
            <w:i/>
            <w:iCs/>
            <w:rPrChange w:id="1727" w:author="Monica Maria Garro Lopez" w:date="2025-03-21T11:50:00Z">
              <w:rPr>
                <w:rStyle w:val="Textoennegrita"/>
              </w:rPr>
            </w:rPrChange>
          </w:rPr>
          <w:t>Lakes</w:t>
        </w:r>
        <w:proofErr w:type="spellEnd"/>
        <w:r w:rsidRPr="009F2D71">
          <w:rPr>
            <w:i/>
            <w:iCs/>
            <w:rPrChange w:id="1728" w:author="Monica Maria Garro Lopez" w:date="2025-03-21T11:50:00Z">
              <w:rPr/>
            </w:rPrChange>
          </w:rPr>
          <w:t xml:space="preserve"> </w:t>
        </w:r>
        <w:r w:rsidRPr="009F2D71">
          <w:t xml:space="preserve">y </w:t>
        </w:r>
        <w:r w:rsidRPr="009F2D71">
          <w:rPr>
            <w:rStyle w:val="Textoennegrita"/>
            <w:b w:val="0"/>
            <w:bCs w:val="0"/>
            <w:i/>
            <w:iCs/>
            <w:rPrChange w:id="1729" w:author="Monica Maria Garro Lopez" w:date="2025-03-21T11:50:00Z">
              <w:rPr>
                <w:rStyle w:val="Textoennegrita"/>
              </w:rPr>
            </w:rPrChange>
          </w:rPr>
          <w:t xml:space="preserve">Data </w:t>
        </w:r>
        <w:proofErr w:type="spellStart"/>
        <w:r w:rsidRPr="009F2D71">
          <w:rPr>
            <w:rStyle w:val="Textoennegrita"/>
            <w:b w:val="0"/>
            <w:bCs w:val="0"/>
            <w:i/>
            <w:iCs/>
            <w:rPrChange w:id="1730" w:author="Monica Maria Garro Lopez" w:date="2025-03-21T11:50:00Z">
              <w:rPr>
                <w:rStyle w:val="Textoennegrita"/>
              </w:rPr>
            </w:rPrChange>
          </w:rPr>
          <w:t>Warehouses</w:t>
        </w:r>
        <w:proofErr w:type="spellEnd"/>
        <w:r>
          <w:t xml:space="preserve">, dado que las necesidades de almacenamiento han </w:t>
        </w:r>
        <w:r w:rsidRPr="009A544A">
          <w:t>cambiado con el crecimiento exponencial de los datos. Las empresas buscan soluciones que permitan almacenar y procesar datos estructurados y no estructurados de manera eficiente, impulsando la adopción de arquitecturas híbridas y nuevas tecnologías de gestión de datos.</w:t>
        </w:r>
      </w:ins>
      <w:del w:id="1731" w:author="Monica Maria Garro Lopez" w:date="2025-03-07T09:15:00Z">
        <w:r w:rsidR="00B04624" w:rsidDel="00A350C9">
          <w:delText>En consecuencia</w:delText>
        </w:r>
        <w:r w:rsidR="00993577" w:rsidDel="00A350C9">
          <w:delText>, a</w:delText>
        </w:r>
        <w:r w:rsidR="005A6755" w:rsidRPr="005A6755" w:rsidDel="00A350C9">
          <w:delText xml:space="preserve"> medida que las organizaciones buscan mejorar la escalabilidad y reducir cost</w:delText>
        </w:r>
        <w:r w:rsidR="00993577" w:rsidDel="00A350C9">
          <w:delText>e</w:delText>
        </w:r>
        <w:r w:rsidR="005A6755" w:rsidRPr="005A6755" w:rsidDel="00A350C9">
          <w:delText xml:space="preserve">s, la adopción de </w:delText>
        </w:r>
        <w:r w:rsidR="005A6755" w:rsidRPr="005A6755" w:rsidDel="00A350C9">
          <w:rPr>
            <w:rStyle w:val="nfasis"/>
          </w:rPr>
          <w:delText>Data Warehouses</w:delText>
        </w:r>
        <w:r w:rsidR="005A6755" w:rsidRPr="005A6755" w:rsidDel="00A350C9">
          <w:delText xml:space="preserve"> y </w:delText>
        </w:r>
        <w:r w:rsidR="005A6755" w:rsidRPr="005A6755" w:rsidDel="00A350C9">
          <w:rPr>
            <w:rStyle w:val="nfasis"/>
          </w:rPr>
          <w:delText>Data Marts</w:delText>
        </w:r>
        <w:r w:rsidR="005A6755" w:rsidRPr="005A6755" w:rsidDel="00A350C9">
          <w:delText xml:space="preserve"> en entornos de nube ha cobrado relevancia. Esta evolución tecnológica no solo facilita la gestión de grandes volúmenes de datos, sino que también permite adaptarse rápidamente a cambios en el mercado y aprovechar nuevas oportunidades analíticas. Al trasladar estas estructuras a la nube, las empresas pueden segmentar los datos según las necesidades de cada área de negocio, mejorando el rendimiento de las consultas y facilitando un análisis más eficiente.</w:delText>
        </w:r>
      </w:del>
    </w:p>
    <w:p w14:paraId="1E458D34" w14:textId="38009369" w:rsidR="005A6755" w:rsidRPr="005A6755" w:rsidDel="00E04857" w:rsidRDefault="005A6755" w:rsidP="005A6755">
      <w:pPr>
        <w:pStyle w:val="NormalWeb"/>
        <w:spacing w:line="276" w:lineRule="auto"/>
        <w:jc w:val="both"/>
        <w:rPr>
          <w:moveFrom w:id="1732" w:author="Monica Maria Garro Lopez" w:date="2025-03-07T09:09:00Z"/>
          <w:rFonts w:ascii="Arial" w:hAnsi="Arial" w:cs="Arial"/>
          <w:sz w:val="22"/>
          <w:szCs w:val="22"/>
        </w:rPr>
      </w:pPr>
      <w:moveFromRangeStart w:id="1733" w:author="Monica Maria Garro Lopez" w:date="2025-03-07T09:09:00Z" w:name="move192230964"/>
      <w:moveFrom w:id="1734" w:author="Monica Maria Garro Lopez" w:date="2025-03-07T09:09:00Z">
        <w:r w:rsidRPr="005A6755" w:rsidDel="00E04857">
          <w:rPr>
            <w:rFonts w:ascii="Arial" w:hAnsi="Arial" w:cs="Arial"/>
            <w:sz w:val="22"/>
            <w:szCs w:val="22"/>
          </w:rPr>
          <w:t>En este contexto, diversas soluciones en la nube han surgido como alternativas estratégicas para la gestión y análisis de datos, ofreciendo mayor flexibilidad y optimización de costos. Entre las plataformas más destacadas se encuentran:</w:t>
        </w:r>
      </w:moveFrom>
    </w:p>
    <w:p w14:paraId="6A3DB264" w14:textId="6C7CA273" w:rsidR="0018015E" w:rsidDel="00E04857" w:rsidRDefault="0018015E" w:rsidP="00625206">
      <w:pPr>
        <w:numPr>
          <w:ilvl w:val="0"/>
          <w:numId w:val="6"/>
        </w:numPr>
        <w:suppressAutoHyphens w:val="0"/>
        <w:spacing w:before="240" w:after="0"/>
        <w:rPr>
          <w:moveFrom w:id="1735" w:author="Monica Maria Garro Lopez" w:date="2025-03-07T09:09:00Z"/>
        </w:rPr>
      </w:pPr>
      <w:moveFrom w:id="1736" w:author="Monica Maria Garro Lopez" w:date="2025-03-07T09:09:00Z">
        <w:r w:rsidRPr="00E87916" w:rsidDel="00E04857">
          <w:rPr>
            <w:b/>
            <w:i/>
            <w:iCs/>
          </w:rPr>
          <w:t>Amazon Redshift</w:t>
        </w:r>
        <w:r w:rsidDel="00E04857">
          <w:t xml:space="preserve">: </w:t>
        </w:r>
        <w:r w:rsidR="00510000" w:rsidDel="00E04857">
          <w:t>p</w:t>
        </w:r>
        <w:r w:rsidDel="00E04857">
          <w:t xml:space="preserve">arte de </w:t>
        </w:r>
        <w:r w:rsidRPr="00C03DC2" w:rsidDel="00E04857">
          <w:rPr>
            <w:i/>
            <w:iCs/>
          </w:rPr>
          <w:t>Amazon Web Services (AWS), Redshift</w:t>
        </w:r>
        <w:r w:rsidDel="00E04857">
          <w:t xml:space="preserve"> es una solución de </w:t>
        </w:r>
        <w:r w:rsidRPr="00EB68F8" w:rsidDel="00E04857">
          <w:rPr>
            <w:b/>
            <w:bCs/>
          </w:rPr>
          <w:t>almacenamiento de datos en la nube que permite a las organizaciones analizar datos a gran escala de manera eficiente</w:t>
        </w:r>
        <w:r w:rsidDel="00E04857">
          <w:t xml:space="preserve">. Ofrece integración con otras herramientas de </w:t>
        </w:r>
        <w:r w:rsidRPr="00C03DC2" w:rsidDel="00E04857">
          <w:rPr>
            <w:i/>
            <w:iCs/>
          </w:rPr>
          <w:t>AWS</w:t>
        </w:r>
        <w:r w:rsidDel="00E04857">
          <w:t>, facilitando un ecosistema cohesionado para el análisis de datos</w:t>
        </w:r>
        <w:r w:rsidR="004155D0" w:rsidDel="00E04857">
          <w:t xml:space="preserve"> </w:t>
        </w:r>
      </w:moveFrom>
      <w:sdt>
        <w:sdtPr>
          <w:rPr>
            <w:color w:val="000000"/>
          </w:rPr>
          <w:tag w:val="MENDELEY_CITATION_v3_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"/>
          <w:id w:val="241761195"/>
          <w:placeholder>
            <w:docPart w:val="DefaultPlaceholder_-1854013440"/>
          </w:placeholder>
        </w:sdtPr>
        <w:sdtEndPr/>
        <w:sdtContent>
          <w:moveFrom w:id="1737" w:author="Monica Maria Garro Lopez" w:date="2025-03-07T09:09:00Z">
            <w:del w:id="1738" w:author="Monica Maria Garro Lopez" w:date="2025-03-07T10:46:00Z">
              <w:r w:rsidR="003A0AFC" w:rsidRPr="00415AEC" w:rsidDel="00AF12DE">
                <w:rPr>
                  <w:color w:val="000000"/>
                </w:rPr>
                <w:delText>(Millalen, 2022)</w:delText>
              </w:r>
            </w:del>
          </w:moveFrom>
        </w:sdtContent>
      </w:sdt>
      <w:moveFrom w:id="1739" w:author="Monica Maria Garro Lopez" w:date="2025-03-07T09:09:00Z">
        <w:r w:rsidDel="00E04857">
          <w:t>.</w:t>
        </w:r>
      </w:moveFrom>
    </w:p>
    <w:p w14:paraId="1D92A53E" w14:textId="1D68E5B8" w:rsidR="00E920DB" w:rsidDel="00E04857" w:rsidRDefault="00E920DB" w:rsidP="00E920DB">
      <w:pPr>
        <w:suppressAutoHyphens w:val="0"/>
        <w:spacing w:after="0"/>
        <w:ind w:left="720"/>
        <w:rPr>
          <w:moveFrom w:id="1740" w:author="Monica Maria Garro Lopez" w:date="2025-03-07T09:09:00Z"/>
        </w:rPr>
      </w:pPr>
    </w:p>
    <w:p w14:paraId="5BF1A0D6" w14:textId="047111CA" w:rsidR="0018015E" w:rsidDel="00E04857" w:rsidRDefault="0018015E" w:rsidP="00625206">
      <w:pPr>
        <w:numPr>
          <w:ilvl w:val="0"/>
          <w:numId w:val="6"/>
        </w:numPr>
        <w:suppressAutoHyphens w:val="0"/>
        <w:spacing w:after="0"/>
        <w:rPr>
          <w:moveFrom w:id="1741" w:author="Monica Maria Garro Lopez" w:date="2025-03-07T09:09:00Z"/>
        </w:rPr>
      </w:pPr>
      <w:moveFrom w:id="1742" w:author="Monica Maria Garro Lopez" w:date="2025-03-07T09:09:00Z">
        <w:r w:rsidRPr="00E87916" w:rsidDel="00E04857">
          <w:rPr>
            <w:b/>
            <w:i/>
            <w:iCs/>
          </w:rPr>
          <w:t>Azure Synapse Analytics</w:t>
        </w:r>
        <w:r w:rsidDel="00E04857">
          <w:t xml:space="preserve">: </w:t>
        </w:r>
        <w:r w:rsidR="00510000" w:rsidDel="00E04857">
          <w:t>a</w:t>
        </w:r>
        <w:r w:rsidDel="00E04857">
          <w:t xml:space="preserve">nteriormente conocido como </w:t>
        </w:r>
        <w:r w:rsidRPr="00E87916" w:rsidDel="00E04857">
          <w:rPr>
            <w:i/>
            <w:iCs/>
          </w:rPr>
          <w:t>Azure SQL</w:t>
        </w:r>
        <w:r w:rsidDel="00E04857">
          <w:t xml:space="preserve"> </w:t>
        </w:r>
        <w:r w:rsidR="008A3BCE" w:rsidRPr="008A3BCE" w:rsidDel="00E04857">
          <w:rPr>
            <w:i/>
          </w:rPr>
          <w:t>Data Warehouse</w:t>
        </w:r>
        <w:r w:rsidDel="00E04857">
          <w:t xml:space="preserve">, este servicio de Microsoft </w:t>
        </w:r>
        <w:r w:rsidRPr="00EB68F8" w:rsidDel="00E04857">
          <w:rPr>
            <w:b/>
            <w:bCs/>
          </w:rPr>
          <w:t xml:space="preserve">combina capacidades de almacenamiento de datos y análisis de </w:t>
        </w:r>
        <w:r w:rsidR="00D44EA3" w:rsidDel="00E04857">
          <w:rPr>
            <w:b/>
            <w:bCs/>
            <w:i/>
            <w:iCs/>
          </w:rPr>
          <w:t>Big Data</w:t>
        </w:r>
        <w:r w:rsidDel="00E04857">
          <w:t xml:space="preserve">. Permite consultas tanto de datos estructurados como no estructurados, integrándose con herramientas como Power BI y Azure Machine Learning para análisis avanzados </w:t>
        </w:r>
      </w:moveFrom>
      <w:sdt>
        <w:sdtPr>
          <w:rPr>
            <w:color w:val="000000"/>
          </w:rPr>
          <w:tag w:val="MENDELEY_CITATION_v3_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"/>
          <w:id w:val="-842550952"/>
          <w:placeholder>
            <w:docPart w:val="DefaultPlaceholder_-1854013440"/>
          </w:placeholder>
        </w:sdtPr>
        <w:sdtEndPr/>
        <w:sdtContent>
          <w:moveFrom w:id="1743" w:author="Monica Maria Garro Lopez" w:date="2025-03-07T09:09:00Z">
            <w:del w:id="1744" w:author="Monica Maria Garro Lopez" w:date="2025-03-07T10:46:00Z">
              <w:r w:rsidR="003A0AFC" w:rsidRPr="00415AEC" w:rsidDel="00AF12DE">
                <w:rPr>
                  <w:color w:val="000000"/>
                </w:rPr>
                <w:delText>(Millalen, 2022)</w:delText>
              </w:r>
            </w:del>
          </w:moveFrom>
        </w:sdtContent>
      </w:sdt>
      <w:moveFrom w:id="1745" w:author="Monica Maria Garro Lopez" w:date="2025-03-07T09:09:00Z">
        <w:r w:rsidDel="00E04857">
          <w:t>.</w:t>
        </w:r>
      </w:moveFrom>
    </w:p>
    <w:p w14:paraId="511C51D9" w14:textId="0B3E74E4" w:rsidR="00E920DB" w:rsidDel="00E04857" w:rsidRDefault="00E920DB" w:rsidP="00E920DB">
      <w:pPr>
        <w:suppressAutoHyphens w:val="0"/>
        <w:spacing w:after="0"/>
        <w:ind w:left="720"/>
        <w:rPr>
          <w:moveFrom w:id="1746" w:author="Monica Maria Garro Lopez" w:date="2025-03-07T09:09:00Z"/>
        </w:rPr>
      </w:pPr>
    </w:p>
    <w:p w14:paraId="5FB40AE8" w14:textId="00C4172D" w:rsidR="0018015E" w:rsidDel="00E04857" w:rsidRDefault="0018015E" w:rsidP="00625206">
      <w:pPr>
        <w:numPr>
          <w:ilvl w:val="0"/>
          <w:numId w:val="6"/>
        </w:numPr>
        <w:suppressAutoHyphens w:val="0"/>
        <w:spacing w:after="0"/>
        <w:rPr>
          <w:moveFrom w:id="1747" w:author="Monica Maria Garro Lopez" w:date="2025-03-07T09:09:00Z"/>
        </w:rPr>
      </w:pPr>
      <w:moveFrom w:id="1748" w:author="Monica Maria Garro Lopez" w:date="2025-03-07T09:09:00Z">
        <w:r w:rsidDel="00E04857">
          <w:rPr>
            <w:b/>
          </w:rPr>
          <w:t>Google BigQuery</w:t>
        </w:r>
        <w:r w:rsidDel="00E04857">
          <w:t xml:space="preserve">: </w:t>
        </w:r>
        <w:r w:rsidR="00510000" w:rsidDel="00E04857">
          <w:t>l</w:t>
        </w:r>
        <w:r w:rsidDel="00E04857">
          <w:t xml:space="preserve">a propuesta de Google Cloud Platform para almacenamiento de datos en la nube, </w:t>
        </w:r>
        <w:r w:rsidRPr="00EB68F8" w:rsidDel="00E04857">
          <w:rPr>
            <w:i/>
            <w:iCs/>
          </w:rPr>
          <w:t>BigQuery</w:t>
        </w:r>
        <w:r w:rsidDel="00E04857">
          <w:t xml:space="preserve">, es un </w:t>
        </w:r>
        <w:r w:rsidRPr="00EB68F8" w:rsidDel="00E04857">
          <w:rPr>
            <w:b/>
            <w:bCs/>
          </w:rPr>
          <w:t>almacén de datos sin servidor y altamente escalable</w:t>
        </w:r>
        <w:r w:rsidDel="00E04857">
          <w:t xml:space="preserve">. Facilita el análisis de grandes volúmenes de datos mediante consultas SQL estándar y se integra con otras soluciones de </w:t>
        </w:r>
        <w:r w:rsidRPr="00C03DC2" w:rsidDel="00E04857">
          <w:rPr>
            <w:i/>
            <w:iCs/>
          </w:rPr>
          <w:t>Google</w:t>
        </w:r>
        <w:r w:rsidDel="00E04857">
          <w:t xml:space="preserve"> para análisis de datos y aprendizaje automático </w:t>
        </w:r>
      </w:moveFrom>
      <w:sdt>
        <w:sdtPr>
          <w:rPr>
            <w:color w:val="000000"/>
          </w:rPr>
          <w:tag w:val="MENDELEY_CITATION_v3_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"/>
          <w:id w:val="-1354572394"/>
          <w:placeholder>
            <w:docPart w:val="DefaultPlaceholder_-1854013440"/>
          </w:placeholder>
        </w:sdtPr>
        <w:sdtEndPr/>
        <w:sdtContent>
          <w:moveFrom w:id="1749" w:author="Monica Maria Garro Lopez" w:date="2025-03-07T09:09:00Z">
            <w:del w:id="1750" w:author="Monica Maria Garro Lopez" w:date="2025-03-07T10:46:00Z">
              <w:r w:rsidR="003A0AFC" w:rsidRPr="00415AEC" w:rsidDel="00AF12DE">
                <w:rPr>
                  <w:color w:val="000000"/>
                </w:rPr>
                <w:delText>(Millalen, 2022).</w:delText>
              </w:r>
            </w:del>
          </w:moveFrom>
        </w:sdtContent>
      </w:sdt>
    </w:p>
    <w:p w14:paraId="3B540DB7" w14:textId="4102A123" w:rsidR="00E920DB" w:rsidDel="00E04857" w:rsidRDefault="00E920DB" w:rsidP="00E920DB">
      <w:pPr>
        <w:suppressAutoHyphens w:val="0"/>
        <w:spacing w:after="0"/>
        <w:ind w:left="720"/>
        <w:rPr>
          <w:moveFrom w:id="1751" w:author="Monica Maria Garro Lopez" w:date="2025-03-07T09:09:00Z"/>
        </w:rPr>
      </w:pPr>
    </w:p>
    <w:p w14:paraId="191345F8" w14:textId="7DB9D3F0" w:rsidR="0018015E" w:rsidDel="00E04857" w:rsidRDefault="0018015E" w:rsidP="00625206">
      <w:pPr>
        <w:numPr>
          <w:ilvl w:val="0"/>
          <w:numId w:val="6"/>
        </w:numPr>
        <w:suppressAutoHyphens w:val="0"/>
        <w:spacing w:after="240"/>
        <w:rPr>
          <w:moveFrom w:id="1752" w:author="Monica Maria Garro Lopez" w:date="2025-03-07T09:09:00Z"/>
        </w:rPr>
      </w:pPr>
      <w:moveFrom w:id="1753" w:author="Monica Maria Garro Lopez" w:date="2025-03-07T09:09:00Z">
        <w:r w:rsidRPr="00C03DC2" w:rsidDel="00E04857">
          <w:rPr>
            <w:b/>
            <w:i/>
            <w:iCs/>
          </w:rPr>
          <w:t>Oracle Autonomous</w:t>
        </w:r>
        <w:r w:rsidDel="00E04857">
          <w:rPr>
            <w:b/>
          </w:rPr>
          <w:t xml:space="preserve"> </w:t>
        </w:r>
        <w:r w:rsidR="008A3BCE" w:rsidRPr="008A3BCE" w:rsidDel="00E04857">
          <w:rPr>
            <w:b/>
            <w:i/>
          </w:rPr>
          <w:t>Data Warehouse</w:t>
        </w:r>
        <w:r w:rsidDel="00E04857">
          <w:t xml:space="preserve">: </w:t>
        </w:r>
        <w:r w:rsidR="00510000" w:rsidDel="00E04857">
          <w:t>e</w:t>
        </w:r>
        <w:r w:rsidDel="00E04857">
          <w:t xml:space="preserve">ste servicio de Oracle ofrece un </w:t>
        </w:r>
        <w:r w:rsidRPr="00EB68F8" w:rsidDel="00E04857">
          <w:rPr>
            <w:b/>
            <w:bCs/>
          </w:rPr>
          <w:t>almacén de datos en la nube totalmente gestionado que automatiza tareas</w:t>
        </w:r>
        <w:r w:rsidDel="00E04857">
          <w:t xml:space="preserve"> como la configuración, seguridad y escalado. Está diseñado para simplificar la administración de datos y mejorar el rendimiento en consultas analíticas </w:t>
        </w:r>
      </w:moveFrom>
      <w:sdt>
        <w:sdtPr>
          <w:rPr>
            <w:color w:val="000000"/>
          </w:rPr>
          <w:tag w:val="MENDELEY_CITATION_v3_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"/>
          <w:id w:val="-194078625"/>
          <w:placeholder>
            <w:docPart w:val="DefaultPlaceholder_-1854013440"/>
          </w:placeholder>
        </w:sdtPr>
        <w:sdtEndPr/>
        <w:sdtContent>
          <w:moveFrom w:id="1754" w:author="Monica Maria Garro Lopez" w:date="2025-03-07T09:09:00Z">
            <w:del w:id="1755" w:author="Monica Maria Garro Lopez" w:date="2025-03-07T10:46:00Z">
              <w:r w:rsidR="003A0AFC" w:rsidRPr="00415AEC" w:rsidDel="00AF12DE">
                <w:rPr>
                  <w:color w:val="000000"/>
                </w:rPr>
                <w:delText>(Millalen, 2022)</w:delText>
              </w:r>
            </w:del>
          </w:moveFrom>
        </w:sdtContent>
      </w:sdt>
      <w:moveFrom w:id="1756" w:author="Monica Maria Garro Lopez" w:date="2025-03-07T09:09:00Z">
        <w:r w:rsidDel="00E04857">
          <w:t>.</w:t>
        </w:r>
      </w:moveFrom>
    </w:p>
    <w:p w14:paraId="136FECD9" w14:textId="05E55D3A" w:rsidR="0018015E" w:rsidDel="00E04857" w:rsidRDefault="005A6755" w:rsidP="00860BE2">
      <w:pPr>
        <w:spacing w:before="240" w:after="240"/>
        <w:rPr>
          <w:moveFrom w:id="1757" w:author="Monica Maria Garro Lopez" w:date="2025-03-07T09:09:00Z"/>
        </w:rPr>
      </w:pPr>
      <w:moveFrom w:id="1758" w:author="Monica Maria Garro Lopez" w:date="2025-03-07T09:09:00Z">
        <w:r w:rsidDel="00E04857">
          <w:t>Elegir el servicio</w:t>
        </w:r>
        <w:r w:rsidR="0018015E" w:rsidDel="00E04857">
          <w:t xml:space="preserve"> adecuado dependerá de factores como las necesidades específicas de análisis, el ecosistema tecnológico existente en la organización y las preferencias en cuanto a integración con otras herramientas y servicios en la nube.</w:t>
        </w:r>
      </w:moveFrom>
    </w:p>
    <w:moveFromRangeEnd w:id="1733"/>
    <w:p w14:paraId="69CF53AC" w14:textId="012E9E4B" w:rsidR="00412181" w:rsidRDefault="00412181" w:rsidP="00860BE2">
      <w:pPr>
        <w:spacing w:before="240" w:after="240"/>
      </w:pPr>
    </w:p>
    <w:p w14:paraId="3A419609" w14:textId="2452164C" w:rsidR="00CC754A" w:rsidRDefault="00CC754A">
      <w:pPr>
        <w:pStyle w:val="Ttulo2"/>
        <w:numPr>
          <w:ilvl w:val="1"/>
          <w:numId w:val="2"/>
        </w:numPr>
        <w:pPrChange w:id="1759" w:author="Monica Maria Garro Lopez" w:date="2025-03-07T13:06:00Z">
          <w:pPr>
            <w:pStyle w:val="Ttulo2"/>
            <w:numPr>
              <w:numId w:val="56"/>
            </w:numPr>
          </w:pPr>
        </w:pPrChange>
      </w:pPr>
      <w:bookmarkStart w:id="1760" w:name="_Toc193466815"/>
      <w:r>
        <w:lastRenderedPageBreak/>
        <w:t xml:space="preserve">Evolución y contraste de </w:t>
      </w:r>
      <w:r w:rsidRPr="00EB68F8">
        <w:rPr>
          <w:i/>
          <w:iCs/>
        </w:rPr>
        <w:t xml:space="preserve">Data </w:t>
      </w:r>
      <w:proofErr w:type="spellStart"/>
      <w:r w:rsidRPr="00EB68F8">
        <w:rPr>
          <w:i/>
          <w:iCs/>
        </w:rPr>
        <w:t>Lakes</w:t>
      </w:r>
      <w:proofErr w:type="spellEnd"/>
      <w:r>
        <w:t xml:space="preserve"> y </w:t>
      </w:r>
      <w:r w:rsidRPr="00EB68F8">
        <w:rPr>
          <w:i/>
          <w:iCs/>
        </w:rPr>
        <w:t xml:space="preserve">Data </w:t>
      </w:r>
      <w:proofErr w:type="spellStart"/>
      <w:r w:rsidRPr="00EB68F8">
        <w:rPr>
          <w:i/>
          <w:iCs/>
        </w:rPr>
        <w:t>Warehouses</w:t>
      </w:r>
      <w:bookmarkEnd w:id="1760"/>
      <w:proofErr w:type="spellEnd"/>
    </w:p>
    <w:p w14:paraId="198D09AD" w14:textId="40C074A9" w:rsidR="00D12D2D" w:rsidDel="008B02FA" w:rsidRDefault="00D12D2D">
      <w:pPr>
        <w:rPr>
          <w:del w:id="1761" w:author="Monica Maria Garro Lopez" w:date="2025-03-21T12:12:00Z"/>
          <w:color w:val="000000"/>
        </w:rPr>
        <w:pPrChange w:id="1762" w:author="Monica Maria Garro Lopez" w:date="2025-03-21T12:41:00Z">
          <w:pPr>
            <w:spacing w:before="240" w:after="240"/>
          </w:pPr>
        </w:pPrChange>
      </w:pPr>
      <w:r>
        <w:t xml:space="preserve">En la gestión de datos masivos, </w:t>
      </w:r>
      <w:r w:rsidR="00B04624">
        <w:t xml:space="preserve">la elección entre </w:t>
      </w:r>
      <w:del w:id="1763" w:author="Monica Maria Garro Lopez" w:date="2025-03-21T12:14:00Z">
        <w:r w:rsidR="00B04624" w:rsidRPr="00993577" w:rsidDel="008B02FA">
          <w:rPr>
            <w:rStyle w:val="Textoennegrita"/>
            <w:b w:val="0"/>
            <w:bCs w:val="0"/>
          </w:rPr>
          <w:delText xml:space="preserve">ambos </w:delText>
        </w:r>
      </w:del>
      <w:del w:id="1764" w:author="Monica Maria Garro Lopez" w:date="2025-03-21T12:41:00Z">
        <w:r w:rsidR="00B04624" w:rsidRPr="00993577" w:rsidDel="00AF57D4">
          <w:rPr>
            <w:rStyle w:val="Textoennegrita"/>
            <w:b w:val="0"/>
            <w:bCs w:val="0"/>
          </w:rPr>
          <w:delText>modelos</w:delText>
        </w:r>
        <w:r w:rsidR="00B04624" w:rsidRPr="00993577" w:rsidDel="00AF57D4">
          <w:delText xml:space="preserve"> </w:delText>
        </w:r>
        <w:r w:rsidR="00B04624" w:rsidDel="00AF57D4">
          <w:delText>no solo responde</w:delText>
        </w:r>
      </w:del>
      <w:ins w:id="1765" w:author="Monica Maria Garro Lopez" w:date="2025-03-21T12:41:00Z">
        <w:r w:rsidR="00AF57D4">
          <w:rPr>
            <w:rStyle w:val="Textoennegrita"/>
            <w:b w:val="0"/>
            <w:bCs w:val="0"/>
          </w:rPr>
          <w:t>estos</w:t>
        </w:r>
        <w:r w:rsidR="00AF57D4" w:rsidRPr="00993577">
          <w:rPr>
            <w:rStyle w:val="Textoennegrita"/>
            <w:b w:val="0"/>
            <w:bCs w:val="0"/>
          </w:rPr>
          <w:t xml:space="preserve"> modelos</w:t>
        </w:r>
        <w:r w:rsidR="00AF57D4" w:rsidRPr="00993577">
          <w:t xml:space="preserve"> </w:t>
        </w:r>
        <w:r w:rsidR="00AF57D4">
          <w:t>no solo responden</w:t>
        </w:r>
      </w:ins>
      <w:r>
        <w:t xml:space="preserve"> a criterios tecnológicos, sino también a las necesidades analíticas y estratégicas de las organizaciones. Mientras que los </w:t>
      </w:r>
      <w:r w:rsidRPr="00EB68F8">
        <w:rPr>
          <w:rStyle w:val="Textoennegrita"/>
          <w:b w:val="0"/>
          <w:bCs w:val="0"/>
          <w:i/>
          <w:iCs/>
        </w:rPr>
        <w:t xml:space="preserve">Data </w:t>
      </w:r>
      <w:proofErr w:type="spellStart"/>
      <w:r w:rsidRPr="00EB68F8">
        <w:rPr>
          <w:rStyle w:val="Textoennegrita"/>
          <w:b w:val="0"/>
          <w:bCs w:val="0"/>
          <w:i/>
          <w:iCs/>
        </w:rPr>
        <w:t>Warehouses</w:t>
      </w:r>
      <w:proofErr w:type="spellEnd"/>
      <w:r w:rsidRPr="00EB68F8">
        <w:rPr>
          <w:i/>
          <w:iCs/>
        </w:rPr>
        <w:t xml:space="preserve"> </w:t>
      </w:r>
      <w:r w:rsidRPr="00D12D2D">
        <w:t xml:space="preserve">han sido el estándar en la gestión de datos estructurados para inteligencia de negocios, los </w:t>
      </w:r>
      <w:r w:rsidRPr="00EB68F8">
        <w:rPr>
          <w:rStyle w:val="Textoennegrita"/>
          <w:b w:val="0"/>
          <w:bCs w:val="0"/>
          <w:i/>
          <w:iCs/>
        </w:rPr>
        <w:t xml:space="preserve">Data </w:t>
      </w:r>
      <w:proofErr w:type="spellStart"/>
      <w:r w:rsidRPr="00EB68F8">
        <w:rPr>
          <w:rStyle w:val="Textoennegrita"/>
          <w:b w:val="0"/>
          <w:bCs w:val="0"/>
          <w:i/>
          <w:iCs/>
        </w:rPr>
        <w:t>Lakes</w:t>
      </w:r>
      <w:proofErr w:type="spellEnd"/>
      <w:r w:rsidRPr="00D12D2D">
        <w:t xml:space="preserve"> han surgido como una solución flexible para almacenar y procesar grandes volúmenes de datos en formatos diversos</w:t>
      </w:r>
      <w:r>
        <w:t xml:space="preserve"> </w:t>
      </w:r>
      <w:sdt>
        <w:sdtPr>
          <w:rPr>
            <w:color w:val="000000"/>
          </w:rPr>
          <w:tag w:val="MENDELEY_CITATION_v3_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"/>
          <w:id w:val="1709383453"/>
          <w:placeholder>
            <w:docPart w:val="DefaultPlaceholder_-1854013440"/>
          </w:placeholder>
        </w:sdtPr>
        <w:sdtEndPr/>
        <w:sdtContent>
          <w:ins w:id="1766" w:author="Monica Maria Garro Lopez" w:date="2025-03-21T16:07:00Z">
            <w:r w:rsidR="00415AEC" w:rsidRPr="00415AEC">
              <w:rPr>
                <w:rFonts w:eastAsia="Times New Roman"/>
                <w:color w:val="000000"/>
                <w:rPrChange w:id="1767" w:author="Monica Maria Garro Lopez" w:date="2025-03-21T16:07:00Z">
                  <w:rPr>
                    <w:rFonts w:eastAsia="Times New Roman"/>
                  </w:rPr>
                </w:rPrChange>
              </w:rPr>
              <w:t>(</w:t>
            </w:r>
            <w:proofErr w:type="spellStart"/>
            <w:r w:rsidR="00415AEC" w:rsidRPr="00415AEC">
              <w:rPr>
                <w:rFonts w:eastAsia="Times New Roman"/>
                <w:color w:val="000000"/>
                <w:rPrChange w:id="1768" w:author="Monica Maria Garro Lopez" w:date="2025-03-21T16:07:00Z">
                  <w:rPr>
                    <w:rFonts w:eastAsia="Times New Roman"/>
                  </w:rPr>
                </w:rPrChange>
              </w:rPr>
              <w:t>Nambiar</w:t>
            </w:r>
            <w:proofErr w:type="spellEnd"/>
            <w:r w:rsidR="00415AEC" w:rsidRPr="00415AEC">
              <w:rPr>
                <w:rFonts w:eastAsia="Times New Roman"/>
                <w:color w:val="000000"/>
                <w:rPrChange w:id="1769" w:author="Monica Maria Garro Lopez" w:date="2025-03-21T16:07:00Z">
                  <w:rPr>
                    <w:rFonts w:eastAsia="Times New Roman"/>
                  </w:rPr>
                </w:rPrChange>
              </w:rPr>
              <w:t xml:space="preserve"> &amp; </w:t>
            </w:r>
            <w:proofErr w:type="spellStart"/>
            <w:r w:rsidR="00415AEC" w:rsidRPr="00415AEC">
              <w:rPr>
                <w:rFonts w:eastAsia="Times New Roman"/>
                <w:color w:val="000000"/>
                <w:rPrChange w:id="1770" w:author="Monica Maria Garro Lopez" w:date="2025-03-21T16:07:00Z">
                  <w:rPr>
                    <w:rFonts w:eastAsia="Times New Roman"/>
                  </w:rPr>
                </w:rPrChange>
              </w:rPr>
              <w:t>Mundra</w:t>
            </w:r>
            <w:proofErr w:type="spellEnd"/>
            <w:r w:rsidR="00415AEC" w:rsidRPr="00415AEC">
              <w:rPr>
                <w:rFonts w:eastAsia="Times New Roman"/>
                <w:color w:val="000000"/>
                <w:rPrChange w:id="1771" w:author="Monica Maria Garro Lopez" w:date="2025-03-21T16:07:00Z">
                  <w:rPr>
                    <w:rFonts w:eastAsia="Times New Roman"/>
                  </w:rPr>
                </w:rPrChange>
              </w:rPr>
              <w:t>, 2022).</w:t>
            </w:r>
          </w:ins>
          <w:del w:id="1772" w:author="Monica Maria Garro Lopez" w:date="2025-03-07T10:47:00Z">
            <w:r w:rsidR="003A0AFC" w:rsidRPr="00415AEC" w:rsidDel="00AF12DE">
              <w:rPr>
                <w:rFonts w:eastAsia="Times New Roman"/>
                <w:color w:val="000000"/>
              </w:rPr>
              <w:delText>(Nambiar &amp; Mundra, 2022).</w:delText>
            </w:r>
          </w:del>
        </w:sdtContent>
      </w:sdt>
      <w:ins w:id="1773" w:author="Monica Maria Garro Lopez" w:date="2025-03-21T12:12:00Z">
        <w:r w:rsidR="008B02FA">
          <w:rPr>
            <w:color w:val="000000"/>
          </w:rPr>
          <w:t xml:space="preserve"> </w:t>
        </w:r>
      </w:ins>
      <w:ins w:id="1774" w:author="Monica Maria Garro Lopez" w:date="2025-03-21T12:41:00Z">
        <w:r w:rsidR="00AF57D4">
          <w:rPr>
            <w:color w:val="000000"/>
          </w:rPr>
          <w:t xml:space="preserve">En la </w:t>
        </w:r>
        <w:proofErr w:type="spellStart"/>
        <w:r w:rsidR="00AF57D4">
          <w:rPr>
            <w:color w:val="000000"/>
          </w:rPr>
          <w:t>sigu</w:t>
        </w:r>
      </w:ins>
      <w:proofErr w:type="spellEnd"/>
    </w:p>
    <w:p w14:paraId="71370343" w14:textId="03B57189" w:rsidR="00C974E8" w:rsidDel="008B02FA" w:rsidRDefault="00D12D2D">
      <w:pPr>
        <w:rPr>
          <w:del w:id="1775" w:author="Monica Maria Garro Lopez" w:date="2025-03-07T09:19:00Z"/>
        </w:rPr>
      </w:pPr>
      <w:del w:id="1776" w:author="Monica Maria Garro Lopez" w:date="2025-03-21T12:12:00Z">
        <w:r w:rsidDel="008B02FA">
          <w:rPr>
            <w:color w:val="000000"/>
          </w:rPr>
          <w:delText>A</w:delText>
        </w:r>
      </w:del>
      <w:del w:id="1777" w:author="Monica Maria Garro Lopez" w:date="2025-03-21T12:41:00Z">
        <w:r w:rsidDel="00AF57D4">
          <w:rPr>
            <w:color w:val="000000"/>
          </w:rPr>
          <w:delText xml:space="preserve"> continuación</w:delText>
        </w:r>
      </w:del>
      <w:r>
        <w:rPr>
          <w:color w:val="000000"/>
        </w:rPr>
        <w:t xml:space="preserve">, se </w:t>
      </w:r>
      <w:r>
        <w:t>presenta una comparación detallada entre ambas arquitecturas, enfocándose en sus diferencias técnicas y operativas.</w:t>
      </w:r>
    </w:p>
    <w:p w14:paraId="3CFD32DF" w14:textId="5895687B" w:rsidR="008B02FA" w:rsidRDefault="008B02FA">
      <w:pPr>
        <w:rPr>
          <w:ins w:id="1778" w:author="Monica Maria Garro Lopez" w:date="2025-03-21T12:13:00Z"/>
        </w:rPr>
      </w:pPr>
    </w:p>
    <w:p w14:paraId="2DDA2E68" w14:textId="77777777" w:rsidR="008B02FA" w:rsidRDefault="008B02FA" w:rsidP="008B02FA">
      <w:pPr>
        <w:pStyle w:val="Ttulo3"/>
        <w:numPr>
          <w:ilvl w:val="2"/>
          <w:numId w:val="2"/>
        </w:numPr>
        <w:rPr>
          <w:moveTo w:id="1779" w:author="Monica Maria Garro Lopez" w:date="2025-03-21T12:13:00Z"/>
          <w:lang w:val="es-CO"/>
        </w:rPr>
      </w:pPr>
      <w:bookmarkStart w:id="1780" w:name="_Toc193466816"/>
      <w:moveToRangeStart w:id="1781" w:author="Monica Maria Garro Lopez" w:date="2025-03-21T12:13:00Z" w:name="move193451620"/>
      <w:moveTo w:id="1782" w:author="Monica Maria Garro Lopez" w:date="2025-03-21T12:13:00Z">
        <w:r w:rsidRPr="00CC754A">
          <w:rPr>
            <w:lang w:val="es-CO"/>
          </w:rPr>
          <w:t>Diferencias Técnicas y Operativas</w:t>
        </w:r>
        <w:bookmarkEnd w:id="1780"/>
      </w:moveTo>
    </w:p>
    <w:moveToRangeEnd w:id="1781"/>
    <w:p w14:paraId="7F6FCE80" w14:textId="77777777" w:rsidR="008B02FA" w:rsidRDefault="008B02FA">
      <w:pPr>
        <w:keepNext/>
        <w:spacing w:after="0"/>
        <w:jc w:val="center"/>
        <w:rPr>
          <w:ins w:id="1783" w:author="Monica Maria Garro Lopez" w:date="2025-03-21T12:12:00Z"/>
        </w:rPr>
        <w:pPrChange w:id="1784" w:author="Monica Maria Garro Lopez" w:date="2025-03-21T12:40:00Z">
          <w:pPr/>
        </w:pPrChange>
      </w:pPr>
      <w:ins w:id="1785" w:author="Monica Maria Garro Lopez" w:date="2025-03-21T12:11:00Z">
        <w:r w:rsidRPr="008B02FA">
          <w:rPr>
            <w:noProof/>
          </w:rPr>
          <w:drawing>
            <wp:inline distT="0" distB="0" distL="0" distR="0" wp14:anchorId="5DD9F66B" wp14:editId="7D288E64">
              <wp:extent cx="3998456" cy="5226050"/>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04377" cy="5233789"/>
                      </a:xfrm>
                      <a:prstGeom prst="rect">
                        <a:avLst/>
                      </a:prstGeom>
                    </pic:spPr>
                  </pic:pic>
                </a:graphicData>
              </a:graphic>
            </wp:inline>
          </w:drawing>
        </w:r>
      </w:ins>
    </w:p>
    <w:p w14:paraId="56060EC0" w14:textId="7AF88CF1" w:rsidR="008B02FA" w:rsidRDefault="008B02FA">
      <w:pPr>
        <w:pStyle w:val="Descripcin"/>
        <w:jc w:val="both"/>
        <w:rPr>
          <w:ins w:id="1786" w:author="Monica Maria Garro Lopez" w:date="2025-03-21T12:10:00Z"/>
        </w:rPr>
        <w:pPrChange w:id="1787" w:author="Monica Maria Garro Lopez" w:date="2025-03-21T12:12:00Z">
          <w:pPr>
            <w:spacing w:before="240" w:after="240"/>
          </w:pPr>
        </w:pPrChange>
      </w:pPr>
      <w:bookmarkStart w:id="1788" w:name="_Toc193466988"/>
      <w:ins w:id="1789" w:author="Monica Maria Garro Lopez" w:date="2025-03-21T12:12:00Z">
        <w:r w:rsidRPr="00AF57D4">
          <w:rPr>
            <w:b/>
            <w:bCs/>
            <w:rPrChange w:id="1790" w:author="Monica Maria Garro Lopez" w:date="2025-03-21T12:41:00Z">
              <w:rPr>
                <w:i/>
                <w:iCs/>
              </w:rPr>
            </w:rPrChange>
          </w:rPr>
          <w:t xml:space="preserve">Tabla </w:t>
        </w:r>
        <w:r w:rsidRPr="00AF57D4">
          <w:rPr>
            <w:b/>
            <w:bCs/>
            <w:rPrChange w:id="1791" w:author="Monica Maria Garro Lopez" w:date="2025-03-21T12:41:00Z">
              <w:rPr>
                <w:i/>
                <w:iCs/>
              </w:rPr>
            </w:rPrChange>
          </w:rPr>
          <w:fldChar w:fldCharType="begin"/>
        </w:r>
        <w:r w:rsidRPr="00AF57D4">
          <w:rPr>
            <w:b/>
            <w:bCs/>
            <w:rPrChange w:id="1792" w:author="Monica Maria Garro Lopez" w:date="2025-03-21T12:41:00Z">
              <w:rPr>
                <w:i/>
                <w:iCs/>
              </w:rPr>
            </w:rPrChange>
          </w:rPr>
          <w:instrText xml:space="preserve"> SEQ Tabla \* ARABIC </w:instrText>
        </w:r>
      </w:ins>
      <w:r w:rsidRPr="00AF57D4">
        <w:rPr>
          <w:b/>
          <w:bCs/>
          <w:rPrChange w:id="1793" w:author="Monica Maria Garro Lopez" w:date="2025-03-21T12:41:00Z">
            <w:rPr>
              <w:i/>
              <w:iCs/>
            </w:rPr>
          </w:rPrChange>
        </w:rPr>
        <w:fldChar w:fldCharType="separate"/>
      </w:r>
      <w:ins w:id="1794" w:author="Monica Maria Garro Lopez" w:date="2025-03-21T12:12:00Z">
        <w:r w:rsidRPr="00AF57D4">
          <w:rPr>
            <w:b/>
            <w:bCs/>
            <w:noProof/>
            <w:rPrChange w:id="1795" w:author="Monica Maria Garro Lopez" w:date="2025-03-21T12:41:00Z">
              <w:rPr>
                <w:i/>
                <w:iCs/>
                <w:noProof/>
              </w:rPr>
            </w:rPrChange>
          </w:rPr>
          <w:t>2</w:t>
        </w:r>
        <w:r w:rsidRPr="00AF57D4">
          <w:rPr>
            <w:b/>
            <w:bCs/>
            <w:rPrChange w:id="1796" w:author="Monica Maria Garro Lopez" w:date="2025-03-21T12:41:00Z">
              <w:rPr>
                <w:i/>
                <w:iCs/>
              </w:rPr>
            </w:rPrChange>
          </w:rPr>
          <w:fldChar w:fldCharType="end"/>
        </w:r>
        <w:r>
          <w:t xml:space="preserve">. </w:t>
        </w:r>
        <w:r w:rsidRPr="00B05DF0">
          <w:t xml:space="preserve">Comparación entre Data Lake y Data </w:t>
        </w:r>
        <w:proofErr w:type="spellStart"/>
        <w:r w:rsidRPr="00B05DF0">
          <w:t>Warehouse</w:t>
        </w:r>
        <w:proofErr w:type="spellEnd"/>
        <w:r w:rsidRPr="00B05DF0">
          <w:t>.  Elaboración Propia. Fuente: (</w:t>
        </w:r>
        <w:proofErr w:type="spellStart"/>
        <w:r w:rsidRPr="00B05DF0">
          <w:t>Azzabi</w:t>
        </w:r>
        <w:proofErr w:type="spellEnd"/>
        <w:r w:rsidRPr="00B05DF0">
          <w:t xml:space="preserve"> et al. 2024); (</w:t>
        </w:r>
        <w:proofErr w:type="spellStart"/>
        <w:r w:rsidRPr="00B05DF0">
          <w:t>Dubey</w:t>
        </w:r>
        <w:proofErr w:type="spellEnd"/>
        <w:r w:rsidRPr="00B05DF0">
          <w:t>, 2020); (</w:t>
        </w:r>
        <w:proofErr w:type="spellStart"/>
        <w:r w:rsidRPr="00B05DF0">
          <w:t>Divya</w:t>
        </w:r>
        <w:proofErr w:type="spellEnd"/>
        <w:r w:rsidRPr="00B05DF0">
          <w:t xml:space="preserve"> Meena et al.(</w:t>
        </w:r>
        <w:proofErr w:type="spellStart"/>
        <w:r w:rsidRPr="00B05DF0">
          <w:t>n.d</w:t>
        </w:r>
        <w:proofErr w:type="spellEnd"/>
        <w:r w:rsidRPr="00B05DF0">
          <w:t>.); (</w:t>
        </w:r>
        <w:proofErr w:type="spellStart"/>
        <w:r w:rsidRPr="00B05DF0">
          <w:t>Harby</w:t>
        </w:r>
        <w:proofErr w:type="spellEnd"/>
        <w:r w:rsidRPr="00B05DF0">
          <w:t xml:space="preserve"> y </w:t>
        </w:r>
        <w:proofErr w:type="spellStart"/>
        <w:r w:rsidRPr="00B05DF0">
          <w:t>Zulkernine</w:t>
        </w:r>
        <w:proofErr w:type="spellEnd"/>
        <w:r w:rsidRPr="00B05DF0">
          <w:t xml:space="preserve">, 2025); </w:t>
        </w:r>
        <w:proofErr w:type="spellStart"/>
        <w:r w:rsidRPr="00B05DF0">
          <w:t>Nambiar</w:t>
        </w:r>
        <w:proofErr w:type="spellEnd"/>
        <w:r w:rsidRPr="00B05DF0">
          <w:t xml:space="preserve"> y </w:t>
        </w:r>
        <w:proofErr w:type="spellStart"/>
        <w:r w:rsidRPr="00B05DF0">
          <w:t>Mundra</w:t>
        </w:r>
        <w:proofErr w:type="spellEnd"/>
        <w:r w:rsidRPr="00B05DF0">
          <w:t xml:space="preserve"> 2022).</w:t>
        </w:r>
      </w:ins>
      <w:bookmarkEnd w:id="1788"/>
    </w:p>
    <w:p w14:paraId="772FB307" w14:textId="0F77F6A7" w:rsidR="008B02FA" w:rsidRPr="00CC754A" w:rsidRDefault="008B02FA" w:rsidP="008B02FA">
      <w:pPr>
        <w:spacing w:before="240" w:after="240"/>
        <w:rPr>
          <w:moveTo w:id="1797" w:author="Monica Maria Garro Lopez" w:date="2025-03-21T12:13:00Z"/>
          <w:lang w:val="es-CO"/>
        </w:rPr>
      </w:pPr>
      <w:ins w:id="1798" w:author="Monica Maria Garro Lopez" w:date="2025-03-21T12:15:00Z">
        <w:r>
          <w:rPr>
            <w:lang w:val="es-CO"/>
          </w:rPr>
          <w:lastRenderedPageBreak/>
          <w:t xml:space="preserve">Además, </w:t>
        </w:r>
      </w:ins>
      <w:moveToRangeStart w:id="1799" w:author="Monica Maria Garro Lopez" w:date="2025-03-21T12:13:00Z" w:name="move193451643"/>
      <w:moveTo w:id="1800" w:author="Monica Maria Garro Lopez" w:date="2025-03-21T12:13:00Z">
        <w:del w:id="1801" w:author="Monica Maria Garro Lopez" w:date="2025-03-21T12:15:00Z">
          <w:r w:rsidRPr="00CC754A" w:rsidDel="008B02FA">
            <w:rPr>
              <w:lang w:val="es-CO"/>
            </w:rPr>
            <w:delText>E</w:delText>
          </w:r>
        </w:del>
      </w:moveTo>
      <w:ins w:id="1802" w:author="Monica Maria Garro Lopez" w:date="2025-03-21T12:15:00Z">
        <w:r>
          <w:rPr>
            <w:lang w:val="es-CO"/>
          </w:rPr>
          <w:t>e</w:t>
        </w:r>
      </w:ins>
      <w:moveTo w:id="1803" w:author="Monica Maria Garro Lopez" w:date="2025-03-21T12:13:00Z">
        <w:r w:rsidRPr="00CC754A">
          <w:rPr>
            <w:lang w:val="es-CO"/>
          </w:rPr>
          <w:t xml:space="preserve">l </w:t>
        </w:r>
        <w:r w:rsidRPr="00EB68F8">
          <w:rPr>
            <w:b/>
            <w:bCs/>
            <w:lang w:val="es-CO"/>
          </w:rPr>
          <w:t>crecimiento de disciplinas</w:t>
        </w:r>
        <w:r w:rsidRPr="00CC754A">
          <w:rPr>
            <w:lang w:val="es-CO"/>
          </w:rPr>
          <w:t xml:space="preserve"> como la inteligencia artificial (IA) y el aprendizaje automático </w:t>
        </w:r>
        <w:r w:rsidRPr="00EB68F8">
          <w:rPr>
            <w:b/>
            <w:bCs/>
            <w:lang w:val="es-CO"/>
          </w:rPr>
          <w:t>ha redefinido los requisitos de las infraestructuras de datos</w:t>
        </w:r>
        <w:r w:rsidRPr="00CC754A">
          <w:rPr>
            <w:lang w:val="es-CO"/>
          </w:rPr>
          <w:t xml:space="preserve">. </w:t>
        </w:r>
        <w:r>
          <w:rPr>
            <w:lang w:val="es-CO"/>
          </w:rPr>
          <w:t xml:space="preserve">En este caso los modelos estudiados </w:t>
        </w:r>
        <w:r w:rsidRPr="00CC754A">
          <w:rPr>
            <w:lang w:val="es-CO"/>
          </w:rPr>
          <w:t>juegan roles diferentes en este panorama:</w:t>
        </w:r>
      </w:moveTo>
    </w:p>
    <w:p w14:paraId="7BF41504" w14:textId="30EE02A0" w:rsidR="008B02FA" w:rsidRPr="00CC754A" w:rsidDel="008B02FA" w:rsidRDefault="008B02FA">
      <w:pPr>
        <w:numPr>
          <w:ilvl w:val="0"/>
          <w:numId w:val="12"/>
        </w:numPr>
        <w:spacing w:before="240" w:after="240"/>
        <w:rPr>
          <w:del w:id="1804" w:author="Monica Maria Garro Lopez" w:date="2025-03-21T12:15:00Z"/>
          <w:moveTo w:id="1805" w:author="Monica Maria Garro Lopez" w:date="2025-03-21T12:13:00Z"/>
          <w:lang w:val="es-CO"/>
        </w:rPr>
      </w:pPr>
      <w:moveTo w:id="1806" w:author="Monica Maria Garro Lopez" w:date="2025-03-21T12:13:00Z">
        <w:r w:rsidRPr="008B02FA">
          <w:rPr>
            <w:b/>
            <w:bCs/>
            <w:lang w:val="es-CO"/>
            <w:rPrChange w:id="1807" w:author="Monica Maria Garro Lopez" w:date="2025-03-21T12:17:00Z">
              <w:rPr>
                <w:b/>
                <w:bCs/>
                <w:i/>
                <w:iCs/>
                <w:lang w:val="es-CO"/>
              </w:rPr>
            </w:rPrChange>
          </w:rPr>
          <w:t xml:space="preserve">Data </w:t>
        </w:r>
        <w:proofErr w:type="spellStart"/>
        <w:r w:rsidRPr="008B02FA">
          <w:rPr>
            <w:b/>
            <w:bCs/>
            <w:lang w:val="es-CO"/>
            <w:rPrChange w:id="1808" w:author="Monica Maria Garro Lopez" w:date="2025-03-21T12:17:00Z">
              <w:rPr>
                <w:b/>
                <w:bCs/>
                <w:i/>
                <w:iCs/>
                <w:lang w:val="es-CO"/>
              </w:rPr>
            </w:rPrChange>
          </w:rPr>
          <w:t>Lakes</w:t>
        </w:r>
      </w:moveTo>
      <w:proofErr w:type="spellEnd"/>
      <w:ins w:id="1809" w:author="Monica Maria Garro Lopez" w:date="2025-03-21T12:15:00Z">
        <w:r w:rsidRPr="008B02FA">
          <w:rPr>
            <w:lang w:val="es-CO"/>
          </w:rPr>
          <w:t xml:space="preserve">. </w:t>
        </w:r>
      </w:ins>
      <w:moveTo w:id="1810" w:author="Monica Maria Garro Lopez" w:date="2025-03-21T12:13:00Z">
        <w:del w:id="1811" w:author="Monica Maria Garro Lopez" w:date="2025-03-21T12:15:00Z">
          <w:r w:rsidRPr="008B02FA" w:rsidDel="008B02FA">
            <w:rPr>
              <w:lang w:val="es-CO"/>
            </w:rPr>
            <w:delText>:</w:delText>
          </w:r>
        </w:del>
      </w:moveTo>
    </w:p>
    <w:p w14:paraId="5DD735DC" w14:textId="79024918" w:rsidR="008B02FA" w:rsidRPr="008B02FA" w:rsidDel="008B02FA" w:rsidRDefault="008B02FA">
      <w:pPr>
        <w:numPr>
          <w:ilvl w:val="0"/>
          <w:numId w:val="12"/>
        </w:numPr>
        <w:spacing w:before="240" w:after="240"/>
        <w:rPr>
          <w:del w:id="1812" w:author="Monica Maria Garro Lopez" w:date="2025-03-21T12:15:00Z"/>
          <w:moveTo w:id="1813" w:author="Monica Maria Garro Lopez" w:date="2025-03-21T12:13:00Z"/>
          <w:lang w:val="es-CO"/>
        </w:rPr>
        <w:pPrChange w:id="1814" w:author="Monica Maria Garro Lopez" w:date="2025-03-21T12:16:00Z">
          <w:pPr>
            <w:numPr>
              <w:ilvl w:val="1"/>
              <w:numId w:val="12"/>
            </w:numPr>
            <w:tabs>
              <w:tab w:val="num" w:pos="1440"/>
            </w:tabs>
            <w:spacing w:before="240" w:after="240"/>
            <w:ind w:left="1440" w:hanging="360"/>
          </w:pPr>
        </w:pPrChange>
      </w:pPr>
      <w:moveTo w:id="1815" w:author="Monica Maria Garro Lopez" w:date="2025-03-21T12:13:00Z">
        <w:r w:rsidRPr="008B02FA">
          <w:rPr>
            <w:lang w:val="es-CO"/>
          </w:rPr>
          <w:t xml:space="preserve">Ideales para entrenar modelos de </w:t>
        </w:r>
        <w:r w:rsidRPr="008B02FA">
          <w:rPr>
            <w:i/>
            <w:iCs/>
            <w:lang w:val="es-CO"/>
          </w:rPr>
          <w:t xml:space="preserve">Machine </w:t>
        </w:r>
        <w:proofErr w:type="spellStart"/>
        <w:r w:rsidRPr="008B02FA">
          <w:rPr>
            <w:i/>
            <w:iCs/>
            <w:lang w:val="es-CO"/>
          </w:rPr>
          <w:t>Learning</w:t>
        </w:r>
        <w:proofErr w:type="spellEnd"/>
        <w:r w:rsidRPr="008B02FA">
          <w:rPr>
            <w:lang w:val="es-CO"/>
          </w:rPr>
          <w:t xml:space="preserve"> debido a su capacidad para almacenar datos en bruto y sin preprocesamiento</w:t>
        </w:r>
        <w:r w:rsidRPr="008B02FA">
          <w:rPr>
            <w:color w:val="000000"/>
            <w:lang w:val="es-CO"/>
          </w:rPr>
          <w:t xml:space="preserve"> </w:t>
        </w:r>
      </w:moveTo>
      <w:sdt>
        <w:sdtPr>
          <w:rPr>
            <w:color w:val="000000"/>
            <w:lang w:val="es-CO"/>
          </w:rPr>
          <w:tag w:val="MENDELEY_CITATION_v3_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"/>
          <w:id w:val="1850522201"/>
          <w:placeholder>
            <w:docPart w:val="C7662DC9D2E543CCAE981856E6DBD878"/>
          </w:placeholder>
        </w:sdtPr>
        <w:sdtEndPr/>
        <w:sdtContent>
          <w:ins w:id="1816" w:author="Monica Maria Garro Lopez" w:date="2025-03-21T16:07:00Z">
            <w:r w:rsidR="00415AEC" w:rsidRPr="00415AEC">
              <w:rPr>
                <w:color w:val="000000"/>
                <w:lang w:val="es-CO"/>
              </w:rPr>
              <w:t>(</w:t>
            </w:r>
            <w:proofErr w:type="spellStart"/>
            <w:r w:rsidR="00415AEC" w:rsidRPr="00415AEC">
              <w:rPr>
                <w:color w:val="000000"/>
                <w:lang w:val="es-CO"/>
              </w:rPr>
              <w:t>Dubey</w:t>
            </w:r>
            <w:proofErr w:type="spellEnd"/>
            <w:r w:rsidR="00415AEC" w:rsidRPr="00415AEC">
              <w:rPr>
                <w:color w:val="000000"/>
                <w:lang w:val="es-CO"/>
              </w:rPr>
              <w:t>, 2020)</w:t>
            </w:r>
          </w:ins>
          <w:moveTo w:id="1817" w:author="Monica Maria Garro Lopez" w:date="2025-03-21T12:13:00Z">
            <w:del w:id="1818" w:author="Monica Maria Garro Lopez" w:date="2025-03-21T13:51:00Z">
              <w:r w:rsidRPr="00415AEC" w:rsidDel="00D37BBD">
                <w:rPr>
                  <w:color w:val="000000"/>
                  <w:lang w:val="es-CO"/>
                </w:rPr>
                <w:delText>(Dubey, 2020)</w:delText>
              </w:r>
            </w:del>
          </w:moveTo>
        </w:sdtContent>
      </w:sdt>
      <w:moveTo w:id="1819" w:author="Monica Maria Garro Lopez" w:date="2025-03-21T12:13:00Z">
        <w:r w:rsidRPr="008B02FA">
          <w:rPr>
            <w:lang w:val="es-CO"/>
          </w:rPr>
          <w:t>.</w:t>
        </w:r>
      </w:moveTo>
      <w:ins w:id="1820" w:author="Monica Maria Garro Lopez" w:date="2025-03-21T12:15:00Z">
        <w:r w:rsidRPr="008B02FA">
          <w:rPr>
            <w:lang w:val="es-CO"/>
          </w:rPr>
          <w:t xml:space="preserve"> Además, </w:t>
        </w:r>
      </w:ins>
      <w:moveTo w:id="1821" w:author="Monica Maria Garro Lopez" w:date="2025-03-21T12:13:00Z">
        <w:del w:id="1822" w:author="Monica Maria Garro Lopez" w:date="2025-03-21T12:15:00Z">
          <w:r w:rsidRPr="008B02FA" w:rsidDel="008B02FA">
            <w:rPr>
              <w:lang w:val="es-CO"/>
            </w:rPr>
            <w:delText xml:space="preserve"> </w:delText>
          </w:r>
        </w:del>
      </w:moveTo>
    </w:p>
    <w:p w14:paraId="243A190F" w14:textId="0EEDEA47" w:rsidR="008B02FA" w:rsidRPr="008B02FA" w:rsidRDefault="008B02FA">
      <w:pPr>
        <w:numPr>
          <w:ilvl w:val="0"/>
          <w:numId w:val="12"/>
        </w:numPr>
        <w:spacing w:before="240" w:after="240"/>
        <w:rPr>
          <w:moveTo w:id="1823" w:author="Monica Maria Garro Lopez" w:date="2025-03-21T12:13:00Z"/>
          <w:lang w:val="es-CO"/>
        </w:rPr>
        <w:pPrChange w:id="1824" w:author="Monica Maria Garro Lopez" w:date="2025-03-21T12:16:00Z">
          <w:pPr>
            <w:numPr>
              <w:ilvl w:val="1"/>
              <w:numId w:val="12"/>
            </w:numPr>
            <w:tabs>
              <w:tab w:val="num" w:pos="1440"/>
            </w:tabs>
            <w:spacing w:before="240" w:after="240"/>
            <w:ind w:left="1440" w:hanging="360"/>
          </w:pPr>
        </w:pPrChange>
      </w:pPr>
      <w:moveTo w:id="1825" w:author="Monica Maria Garro Lopez" w:date="2025-03-21T12:13:00Z">
        <w:r w:rsidRPr="008B02FA">
          <w:rPr>
            <w:lang w:val="es-CO"/>
          </w:rPr>
          <w:t xml:space="preserve">Soportan análisis en tiempo real y exploratorios gracias a tecnologías como </w:t>
        </w:r>
        <w:r w:rsidRPr="008B02FA">
          <w:rPr>
            <w:i/>
            <w:iCs/>
            <w:lang w:val="es-CO"/>
          </w:rPr>
          <w:t xml:space="preserve">Apache </w:t>
        </w:r>
        <w:proofErr w:type="spellStart"/>
        <w:r w:rsidRPr="008B02FA">
          <w:rPr>
            <w:i/>
            <w:iCs/>
            <w:lang w:val="es-CO"/>
          </w:rPr>
          <w:t>Spark</w:t>
        </w:r>
        <w:proofErr w:type="spellEnd"/>
        <w:r w:rsidRPr="008B02FA">
          <w:rPr>
            <w:i/>
            <w:iCs/>
            <w:lang w:val="es-CO"/>
          </w:rPr>
          <w:t xml:space="preserve"> y Hadoop</w:t>
        </w:r>
        <w:r w:rsidRPr="008B02FA">
          <w:rPr>
            <w:lang w:val="es-CO"/>
          </w:rPr>
          <w:t>​</w:t>
        </w:r>
        <w:r w:rsidRPr="008B02FA">
          <w:rPr>
            <w:color w:val="000000"/>
            <w:lang w:val="es-CO"/>
          </w:rPr>
          <w:t xml:space="preserve"> </w:t>
        </w:r>
      </w:moveTo>
      <w:sdt>
        <w:sdtPr>
          <w:rPr>
            <w:color w:val="000000"/>
            <w:lang w:val="es-CO"/>
          </w:rPr>
          <w:tag w:val="MENDELEY_CITATION_v3_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"/>
          <w:id w:val="1413745168"/>
          <w:placeholder>
            <w:docPart w:val="C64C5FE5D4F24983AE51DEF37B7AD0A8"/>
          </w:placeholder>
        </w:sdtPr>
        <w:sdtEndPr/>
        <w:sdtContent>
          <w:ins w:id="1826" w:author="Monica Maria Garro Lopez" w:date="2025-03-21T16:07:00Z">
            <w:r w:rsidR="00415AEC" w:rsidRPr="00415AEC">
              <w:rPr>
                <w:color w:val="000000"/>
                <w:lang w:val="es-CO"/>
              </w:rPr>
              <w:t>(</w:t>
            </w:r>
            <w:proofErr w:type="spellStart"/>
            <w:r w:rsidR="00415AEC" w:rsidRPr="00415AEC">
              <w:rPr>
                <w:color w:val="000000"/>
                <w:lang w:val="es-CO"/>
              </w:rPr>
              <w:t>Olavsrud</w:t>
            </w:r>
            <w:proofErr w:type="spellEnd"/>
            <w:r w:rsidR="00415AEC" w:rsidRPr="00415AEC">
              <w:rPr>
                <w:color w:val="000000"/>
                <w:lang w:val="es-CO"/>
              </w:rPr>
              <w:t>, 2017)</w:t>
            </w:r>
          </w:ins>
          <w:moveTo w:id="1827" w:author="Monica Maria Garro Lopez" w:date="2025-03-21T12:13:00Z">
            <w:del w:id="1828" w:author="Monica Maria Garro Lopez" w:date="2025-03-21T13:51:00Z">
              <w:r w:rsidRPr="00415AEC" w:rsidDel="00D37BBD">
                <w:rPr>
                  <w:color w:val="000000"/>
                  <w:lang w:val="es-CO"/>
                </w:rPr>
                <w:delText>(Olavsrud, 2017)</w:delText>
              </w:r>
            </w:del>
          </w:moveTo>
        </w:sdtContent>
      </w:sdt>
      <w:moveTo w:id="1829" w:author="Monica Maria Garro Lopez" w:date="2025-03-21T12:13:00Z">
        <w:r w:rsidRPr="008B02FA">
          <w:rPr>
            <w:lang w:val="es-CO"/>
          </w:rPr>
          <w:t xml:space="preserve">. </w:t>
        </w:r>
      </w:moveTo>
    </w:p>
    <w:p w14:paraId="63E009A5" w14:textId="29561987" w:rsidR="008B02FA" w:rsidRPr="008B02FA" w:rsidDel="008B02FA" w:rsidRDefault="008B02FA">
      <w:pPr>
        <w:pStyle w:val="Prrafodelista"/>
        <w:numPr>
          <w:ilvl w:val="0"/>
          <w:numId w:val="12"/>
        </w:numPr>
        <w:spacing w:before="240" w:after="240"/>
        <w:rPr>
          <w:del w:id="1830" w:author="Monica Maria Garro Lopez" w:date="2025-03-21T12:16:00Z"/>
          <w:moveTo w:id="1831" w:author="Monica Maria Garro Lopez" w:date="2025-03-21T12:13:00Z"/>
          <w:lang w:val="es-CO"/>
        </w:rPr>
      </w:pPr>
      <w:moveTo w:id="1832" w:author="Monica Maria Garro Lopez" w:date="2025-03-21T12:13:00Z">
        <w:r w:rsidRPr="008B02FA">
          <w:rPr>
            <w:b/>
            <w:bCs/>
            <w:lang w:val="es-CO"/>
            <w:rPrChange w:id="1833" w:author="Monica Maria Garro Lopez" w:date="2025-03-21T12:17:00Z">
              <w:rPr>
                <w:b/>
                <w:bCs/>
                <w:i/>
                <w:iCs/>
                <w:lang w:val="es-CO"/>
              </w:rPr>
            </w:rPrChange>
          </w:rPr>
          <w:t xml:space="preserve">Data </w:t>
        </w:r>
        <w:proofErr w:type="spellStart"/>
        <w:r w:rsidRPr="008B02FA">
          <w:rPr>
            <w:b/>
            <w:bCs/>
            <w:lang w:val="es-CO"/>
            <w:rPrChange w:id="1834" w:author="Monica Maria Garro Lopez" w:date="2025-03-21T12:17:00Z">
              <w:rPr>
                <w:b/>
                <w:bCs/>
                <w:i/>
                <w:iCs/>
                <w:lang w:val="es-CO"/>
              </w:rPr>
            </w:rPrChange>
          </w:rPr>
          <w:t>Warehouses</w:t>
        </w:r>
      </w:moveTo>
      <w:proofErr w:type="spellEnd"/>
      <w:ins w:id="1835" w:author="Monica Maria Garro Lopez" w:date="2025-03-21T12:16:00Z">
        <w:r w:rsidRPr="008B02FA">
          <w:rPr>
            <w:b/>
            <w:bCs/>
            <w:i/>
            <w:iCs/>
            <w:lang w:val="es-CO"/>
            <w:rPrChange w:id="1836" w:author="Monica Maria Garro Lopez" w:date="2025-03-21T12:16:00Z">
              <w:rPr>
                <w:lang w:val="es-CO"/>
              </w:rPr>
            </w:rPrChange>
          </w:rPr>
          <w:t xml:space="preserve">. </w:t>
        </w:r>
      </w:ins>
      <w:moveTo w:id="1837" w:author="Monica Maria Garro Lopez" w:date="2025-03-21T12:13:00Z">
        <w:del w:id="1838" w:author="Monica Maria Garro Lopez" w:date="2025-03-21T12:16:00Z">
          <w:r w:rsidRPr="008B02FA" w:rsidDel="008B02FA">
            <w:rPr>
              <w:lang w:val="es-CO"/>
            </w:rPr>
            <w:delText>:</w:delText>
          </w:r>
        </w:del>
      </w:moveTo>
    </w:p>
    <w:p w14:paraId="24DEFDCC" w14:textId="671E1606" w:rsidR="008B02FA" w:rsidRPr="008B02FA" w:rsidDel="008B02FA" w:rsidRDefault="008B02FA">
      <w:pPr>
        <w:pStyle w:val="Prrafodelista"/>
        <w:numPr>
          <w:ilvl w:val="0"/>
          <w:numId w:val="12"/>
        </w:numPr>
        <w:spacing w:before="240" w:after="240"/>
        <w:rPr>
          <w:del w:id="1839" w:author="Monica Maria Garro Lopez" w:date="2025-03-21T12:16:00Z"/>
          <w:moveTo w:id="1840" w:author="Monica Maria Garro Lopez" w:date="2025-03-21T12:13:00Z"/>
          <w:lang w:val="es-CO"/>
        </w:rPr>
        <w:pPrChange w:id="1841" w:author="Monica Maria Garro Lopez" w:date="2025-03-21T12:16:00Z">
          <w:pPr>
            <w:pStyle w:val="Prrafodelista"/>
            <w:spacing w:before="240" w:after="240"/>
          </w:pPr>
        </w:pPrChange>
      </w:pPr>
    </w:p>
    <w:p w14:paraId="06FBB0AF" w14:textId="5E6F1936" w:rsidR="00A065FB" w:rsidRPr="008B02FA" w:rsidRDefault="008B02FA">
      <w:pPr>
        <w:numPr>
          <w:ilvl w:val="0"/>
          <w:numId w:val="12"/>
        </w:numPr>
        <w:spacing w:before="240" w:after="240"/>
        <w:rPr>
          <w:ins w:id="1842" w:author="Monica Maria Garro Lopez" w:date="2025-03-10T17:08:00Z"/>
          <w:lang w:val="es-CO"/>
          <w:rPrChange w:id="1843" w:author="Monica Maria Garro Lopez" w:date="2025-03-21T12:16:00Z">
            <w:rPr>
              <w:ins w:id="1844" w:author="Monica Maria Garro Lopez" w:date="2025-03-10T17:08:00Z"/>
            </w:rPr>
          </w:rPrChange>
        </w:rPr>
        <w:pPrChange w:id="1845" w:author="Monica Maria Garro Lopez" w:date="2025-03-21T12:16:00Z">
          <w:pPr>
            <w:spacing w:before="240" w:after="240"/>
          </w:pPr>
        </w:pPrChange>
      </w:pPr>
      <w:moveTo w:id="1846" w:author="Monica Maria Garro Lopez" w:date="2025-03-21T12:13:00Z">
        <w:r w:rsidRPr="008B02FA">
          <w:rPr>
            <w:lang w:val="es-CO"/>
          </w:rPr>
          <w:t xml:space="preserve">Optimizados para reportes de negocio y análisis histórico. Aunque menos flexibles, proporcionan datos preprocesados y consolidados, útiles para análisis descriptivos y reportes estructurados </w:t>
        </w:r>
      </w:moveTo>
      <w:sdt>
        <w:sdtPr>
          <w:rPr>
            <w:color w:val="000000"/>
            <w:lang w:val="es-CO"/>
          </w:rPr>
          <w:tag w:val="MENDELEY_CITATION_v3_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"/>
          <w:id w:val="1281995036"/>
          <w:placeholder>
            <w:docPart w:val="EA4EF629425E4441B8B8B54D59015894"/>
          </w:placeholder>
        </w:sdtPr>
        <w:sdtEndPr/>
        <w:sdtContent>
          <w:ins w:id="1847" w:author="Monica Maria Garro Lopez" w:date="2025-03-21T16:07:00Z">
            <w:r w:rsidR="00415AEC" w:rsidRPr="00415AEC">
              <w:rPr>
                <w:color w:val="000000"/>
                <w:lang w:val="es-CO"/>
              </w:rPr>
              <w:t>(</w:t>
            </w:r>
            <w:proofErr w:type="spellStart"/>
            <w:r w:rsidR="00415AEC" w:rsidRPr="00415AEC">
              <w:rPr>
                <w:color w:val="000000"/>
                <w:lang w:val="es-CO"/>
              </w:rPr>
              <w:t>Mckendrick</w:t>
            </w:r>
            <w:proofErr w:type="spellEnd"/>
            <w:r w:rsidR="00415AEC" w:rsidRPr="00415AEC">
              <w:rPr>
                <w:color w:val="000000"/>
                <w:lang w:val="es-CO"/>
              </w:rPr>
              <w:t>, 2020)</w:t>
            </w:r>
          </w:ins>
          <w:moveTo w:id="1848" w:author="Monica Maria Garro Lopez" w:date="2025-03-21T12:13:00Z">
            <w:del w:id="1849" w:author="Monica Maria Garro Lopez" w:date="2025-03-21T13:51:00Z">
              <w:r w:rsidRPr="00415AEC" w:rsidDel="00D37BBD">
                <w:rPr>
                  <w:color w:val="000000"/>
                  <w:lang w:val="es-CO"/>
                </w:rPr>
                <w:delText>(Mckendrick, 2020)</w:delText>
              </w:r>
            </w:del>
          </w:moveTo>
        </w:sdtContent>
      </w:sdt>
      <w:moveTo w:id="1850" w:author="Monica Maria Garro Lopez" w:date="2025-03-21T12:13:00Z">
        <w:del w:id="1851" w:author="Monica Maria Garro Lopez" w:date="2025-03-21T12:16:00Z">
          <w:r w:rsidRPr="008B02FA" w:rsidDel="008B02FA">
            <w:rPr>
              <w:lang w:val="es-CO"/>
            </w:rPr>
            <w:delText xml:space="preserve"> ​</w:delText>
          </w:r>
        </w:del>
        <w:r w:rsidRPr="008B02FA">
          <w:rPr>
            <w:lang w:val="es-CO"/>
          </w:rPr>
          <w:t xml:space="preserve">.   </w:t>
        </w:r>
      </w:moveTo>
      <w:moveToRangeEnd w:id="1799"/>
    </w:p>
    <w:p w14:paraId="5F804403" w14:textId="3824104D" w:rsidR="00B226DD" w:rsidDel="0032599D" w:rsidRDefault="00B226DD" w:rsidP="00860BE2">
      <w:pPr>
        <w:spacing w:before="240" w:after="240"/>
        <w:rPr>
          <w:del w:id="1852" w:author="Monica Maria Garro Lopez" w:date="2025-03-21T12:17:00Z"/>
          <w:color w:val="000000"/>
        </w:rPr>
      </w:pPr>
      <w:bookmarkStart w:id="1853" w:name="_Toc193462897"/>
      <w:bookmarkStart w:id="1854" w:name="_Toc193465084"/>
      <w:bookmarkStart w:id="1855" w:name="_Toc193466278"/>
      <w:bookmarkStart w:id="1856" w:name="_Toc193466510"/>
      <w:bookmarkStart w:id="1857" w:name="_Toc193466817"/>
      <w:bookmarkEnd w:id="1853"/>
      <w:bookmarkEnd w:id="1854"/>
      <w:bookmarkEnd w:id="1855"/>
      <w:bookmarkEnd w:id="1856"/>
      <w:bookmarkEnd w:id="1857"/>
    </w:p>
    <w:p w14:paraId="6F34A010" w14:textId="5A9226EC" w:rsidR="00B04624" w:rsidDel="0032599D" w:rsidRDefault="00B04624" w:rsidP="00860BE2">
      <w:pPr>
        <w:spacing w:before="240" w:after="240"/>
        <w:rPr>
          <w:del w:id="1858" w:author="Monica Maria Garro Lopez" w:date="2025-03-21T12:17:00Z"/>
          <w:color w:val="000000"/>
        </w:rPr>
      </w:pPr>
      <w:bookmarkStart w:id="1859" w:name="_Toc193462898"/>
      <w:bookmarkStart w:id="1860" w:name="_Toc193465085"/>
      <w:bookmarkStart w:id="1861" w:name="_Toc193466279"/>
      <w:bookmarkStart w:id="1862" w:name="_Toc193466511"/>
      <w:bookmarkStart w:id="1863" w:name="_Toc193466818"/>
      <w:bookmarkEnd w:id="1859"/>
      <w:bookmarkEnd w:id="1860"/>
      <w:bookmarkEnd w:id="1861"/>
      <w:bookmarkEnd w:id="1862"/>
      <w:bookmarkEnd w:id="1863"/>
    </w:p>
    <w:p w14:paraId="5442CC50" w14:textId="60B59812" w:rsidR="00A065FB" w:rsidRPr="001F7FC3" w:rsidDel="0032599D" w:rsidRDefault="00CC754A">
      <w:pPr>
        <w:jc w:val="center"/>
        <w:rPr>
          <w:del w:id="1864" w:author="Monica Maria Garro Lopez" w:date="2025-03-21T12:17:00Z"/>
          <w:lang w:val="es-CO"/>
        </w:rPr>
        <w:pPrChange w:id="1865" w:author="Monica Maria Garro Lopez" w:date="2025-03-10T17:11:00Z">
          <w:pPr>
            <w:pStyle w:val="Ttulo3"/>
            <w:numPr>
              <w:numId w:val="56"/>
            </w:numPr>
          </w:pPr>
        </w:pPrChange>
      </w:pPr>
      <w:moveFromRangeStart w:id="1866" w:author="Monica Maria Garro Lopez" w:date="2025-03-21T12:13:00Z" w:name="move193451620"/>
      <w:moveFrom w:id="1867" w:author="Monica Maria Garro Lopez" w:date="2025-03-21T12:13:00Z">
        <w:del w:id="1868" w:author="Monica Maria Garro Lopez" w:date="2025-03-21T12:17:00Z">
          <w:r w:rsidRPr="00CC754A" w:rsidDel="0032599D">
            <w:rPr>
              <w:lang w:val="es-CO"/>
            </w:rPr>
            <w:delText>Diferencias Técnicas y Operativas</w:delText>
          </w:r>
        </w:del>
      </w:moveFrom>
      <w:bookmarkStart w:id="1869" w:name="_Toc193462899"/>
      <w:bookmarkStart w:id="1870" w:name="_Toc193465086"/>
      <w:bookmarkStart w:id="1871" w:name="_Toc193466280"/>
      <w:bookmarkStart w:id="1872" w:name="_Toc193466512"/>
      <w:bookmarkStart w:id="1873" w:name="_Toc193466819"/>
      <w:bookmarkEnd w:id="1869"/>
      <w:bookmarkEnd w:id="1870"/>
      <w:bookmarkEnd w:id="1871"/>
      <w:bookmarkEnd w:id="1872"/>
      <w:bookmarkEnd w:id="1873"/>
      <w:moveFromRangeEnd w:id="1866"/>
    </w:p>
    <w:tbl>
      <w:tblPr>
        <w:tblStyle w:val="EstiloTablaAPA"/>
        <w:tblW w:w="5254" w:type="pct"/>
        <w:tblLook w:val="04A0" w:firstRow="1" w:lastRow="0" w:firstColumn="1" w:lastColumn="0" w:noHBand="0" w:noVBand="1"/>
        <w:tblPrChange w:id="1874" w:author="Monica Maria Garro Lopez" w:date="2025-03-07T09:30:00Z">
          <w:tblPr>
            <w:tblStyle w:val="Tablaconcuadrculaclara"/>
            <w:tblW w:w="5254" w:type="pct"/>
            <w:jc w:val="center"/>
            <w:tblLook w:val="04A0" w:firstRow="1" w:lastRow="0" w:firstColumn="1" w:lastColumn="0" w:noHBand="0" w:noVBand="1"/>
          </w:tblPr>
        </w:tblPrChange>
      </w:tblPr>
      <w:tblGrid>
        <w:gridCol w:w="2816"/>
        <w:gridCol w:w="3060"/>
        <w:gridCol w:w="3060"/>
        <w:tblGridChange w:id="1875">
          <w:tblGrid>
            <w:gridCol w:w="2337"/>
            <w:gridCol w:w="3238"/>
            <w:gridCol w:w="3350"/>
          </w:tblGrid>
        </w:tblGridChange>
      </w:tblGrid>
      <w:tr w:rsidR="00B226DD" w:rsidRPr="00B04624" w:rsidDel="00A065FB" w14:paraId="309F09CA" w14:textId="769F7AED" w:rsidTr="00574239">
        <w:trPr>
          <w:cnfStyle w:val="100000000000" w:firstRow="1" w:lastRow="0" w:firstColumn="0" w:lastColumn="0" w:oddVBand="0" w:evenVBand="0" w:oddHBand="0" w:evenHBand="0" w:firstRowFirstColumn="0" w:firstRowLastColumn="0" w:lastRowFirstColumn="0" w:lastRowLastColumn="0"/>
          <w:del w:id="1876" w:author="Monica Maria Garro Lopez" w:date="2025-03-10T17:11:00Z"/>
          <w:trPrChange w:id="1877" w:author="Monica Maria Garro Lopez" w:date="2025-03-07T09:30:00Z">
            <w:trPr>
              <w:jc w:val="center"/>
            </w:trPr>
          </w:trPrChange>
        </w:trPr>
        <w:tc>
          <w:tcPr>
            <w:tcW w:w="0" w:type="pct"/>
            <w:tcBorders>
              <w:top w:val="single" w:sz="4" w:space="0" w:color="auto"/>
              <w:bottom w:val="single" w:sz="4" w:space="0" w:color="auto"/>
            </w:tcBorders>
            <w:hideMark/>
            <w:tcPrChange w:id="1878" w:author="Monica Maria Garro Lopez" w:date="2025-03-07T09:30:00Z">
              <w:tcPr>
                <w:tcW w:w="1309" w:type="pct"/>
                <w:hideMark/>
              </w:tcPr>
            </w:tcPrChange>
          </w:tcPr>
          <w:p w14:paraId="60530691" w14:textId="40DEF684" w:rsidR="00CC754A" w:rsidRPr="00B04624" w:rsidDel="00A065FB" w:rsidRDefault="00CC754A">
            <w:pPr>
              <w:spacing w:before="240" w:after="240"/>
              <w:jc w:val="center"/>
              <w:cnfStyle w:val="100000000000" w:firstRow="1" w:lastRow="0" w:firstColumn="0" w:lastColumn="0" w:oddVBand="0" w:evenVBand="0" w:oddHBand="0" w:evenHBand="0" w:firstRowFirstColumn="0" w:firstRowLastColumn="0" w:lastRowFirstColumn="0" w:lastRowLastColumn="0"/>
              <w:rPr>
                <w:del w:id="1879" w:author="Monica Maria Garro Lopez" w:date="2025-03-10T17:11:00Z"/>
                <w:b/>
                <w:bCs/>
                <w:lang w:val="es-CO"/>
              </w:rPr>
              <w:pPrChange w:id="1880" w:author="Monica Maria Garro Lopez" w:date="2025-03-07T09:24:00Z">
                <w:pPr>
                  <w:spacing w:before="240" w:after="240"/>
                  <w:cnfStyle w:val="100000000000" w:firstRow="1" w:lastRow="0" w:firstColumn="0" w:lastColumn="0" w:oddVBand="0" w:evenVBand="0" w:oddHBand="0" w:evenHBand="0" w:firstRowFirstColumn="0" w:firstRowLastColumn="0" w:lastRowFirstColumn="0" w:lastRowLastColumn="0"/>
                </w:pPr>
              </w:pPrChange>
            </w:pPr>
            <w:bookmarkStart w:id="1881" w:name="_Hlk192518956"/>
            <w:del w:id="1882" w:author="Monica Maria Garro Lopez" w:date="2025-03-10T17:11:00Z">
              <w:r w:rsidRPr="00B04624" w:rsidDel="00A065FB">
                <w:rPr>
                  <w:b/>
                  <w:bCs/>
                  <w:lang w:val="es-CO"/>
                </w:rPr>
                <w:delText>Criterio</w:delText>
              </w:r>
              <w:bookmarkStart w:id="1883" w:name="_Toc193462900"/>
              <w:bookmarkStart w:id="1884" w:name="_Toc193465087"/>
              <w:bookmarkStart w:id="1885" w:name="_Toc193466281"/>
              <w:bookmarkStart w:id="1886" w:name="_Toc193466513"/>
              <w:bookmarkStart w:id="1887" w:name="_Toc193466820"/>
              <w:bookmarkEnd w:id="1883"/>
              <w:bookmarkEnd w:id="1884"/>
              <w:bookmarkEnd w:id="1885"/>
              <w:bookmarkEnd w:id="1886"/>
              <w:bookmarkEnd w:id="1887"/>
            </w:del>
          </w:p>
        </w:tc>
        <w:tc>
          <w:tcPr>
            <w:tcW w:w="0" w:type="pct"/>
            <w:tcBorders>
              <w:top w:val="single" w:sz="4" w:space="0" w:color="auto"/>
              <w:bottom w:val="single" w:sz="4" w:space="0" w:color="auto"/>
            </w:tcBorders>
            <w:hideMark/>
            <w:tcPrChange w:id="1888" w:author="Monica Maria Garro Lopez" w:date="2025-03-07T09:30:00Z">
              <w:tcPr>
                <w:tcW w:w="1814" w:type="pct"/>
                <w:hideMark/>
              </w:tcPr>
            </w:tcPrChange>
          </w:tcPr>
          <w:p w14:paraId="6C2FC31D" w14:textId="622025D9" w:rsidR="00CC754A" w:rsidRPr="00811EA9" w:rsidDel="00A065FB" w:rsidRDefault="00CC754A" w:rsidP="009A544A">
            <w:pPr>
              <w:spacing w:before="240" w:after="240"/>
              <w:jc w:val="center"/>
              <w:cnfStyle w:val="100000000000" w:firstRow="1" w:lastRow="0" w:firstColumn="0" w:lastColumn="0" w:oddVBand="0" w:evenVBand="0" w:oddHBand="0" w:evenHBand="0" w:firstRowFirstColumn="0" w:firstRowLastColumn="0" w:lastRowFirstColumn="0" w:lastRowLastColumn="0"/>
              <w:rPr>
                <w:del w:id="1889" w:author="Monica Maria Garro Lopez" w:date="2025-03-10T17:11:00Z"/>
                <w:b/>
                <w:bCs/>
                <w:i/>
                <w:iCs/>
                <w:lang w:val="es-CO"/>
                <w:rPrChange w:id="1890" w:author="Monica Maria Garro Lopez" w:date="2025-03-07T09:24:00Z">
                  <w:rPr>
                    <w:del w:id="1891" w:author="Monica Maria Garro Lopez" w:date="2025-03-10T17:11:00Z"/>
                    <w:b/>
                    <w:bCs/>
                    <w:lang w:val="es-CO"/>
                  </w:rPr>
                </w:rPrChange>
              </w:rPr>
            </w:pPr>
            <w:del w:id="1892" w:author="Monica Maria Garro Lopez" w:date="2025-03-10T17:11:00Z">
              <w:r w:rsidRPr="00811EA9" w:rsidDel="00A065FB">
                <w:rPr>
                  <w:b/>
                  <w:bCs/>
                  <w:i/>
                  <w:iCs/>
                  <w:lang w:val="es-CO"/>
                  <w:rPrChange w:id="1893" w:author="Monica Maria Garro Lopez" w:date="2025-03-07T09:24:00Z">
                    <w:rPr>
                      <w:b/>
                      <w:bCs/>
                      <w:lang w:val="es-CO"/>
                    </w:rPr>
                  </w:rPrChange>
                </w:rPr>
                <w:delText>Data Lake</w:delText>
              </w:r>
              <w:bookmarkStart w:id="1894" w:name="_Toc193462901"/>
              <w:bookmarkStart w:id="1895" w:name="_Toc193465088"/>
              <w:bookmarkStart w:id="1896" w:name="_Toc193466282"/>
              <w:bookmarkStart w:id="1897" w:name="_Toc193466514"/>
              <w:bookmarkStart w:id="1898" w:name="_Toc193466821"/>
              <w:bookmarkEnd w:id="1894"/>
              <w:bookmarkEnd w:id="1895"/>
              <w:bookmarkEnd w:id="1896"/>
              <w:bookmarkEnd w:id="1897"/>
              <w:bookmarkEnd w:id="1898"/>
            </w:del>
          </w:p>
        </w:tc>
        <w:tc>
          <w:tcPr>
            <w:tcW w:w="0" w:type="pct"/>
            <w:tcBorders>
              <w:top w:val="single" w:sz="4" w:space="0" w:color="auto"/>
              <w:bottom w:val="single" w:sz="4" w:space="0" w:color="auto"/>
            </w:tcBorders>
            <w:hideMark/>
            <w:tcPrChange w:id="1899" w:author="Monica Maria Garro Lopez" w:date="2025-03-07T09:30:00Z">
              <w:tcPr>
                <w:tcW w:w="1878" w:type="pct"/>
                <w:hideMark/>
              </w:tcPr>
            </w:tcPrChange>
          </w:tcPr>
          <w:p w14:paraId="7F5D1296" w14:textId="1B03AA0D" w:rsidR="00CC754A" w:rsidRPr="00811EA9" w:rsidDel="00A065FB" w:rsidRDefault="00CC754A" w:rsidP="009A544A">
            <w:pPr>
              <w:spacing w:before="240" w:after="240"/>
              <w:jc w:val="center"/>
              <w:cnfStyle w:val="100000000000" w:firstRow="1" w:lastRow="0" w:firstColumn="0" w:lastColumn="0" w:oddVBand="0" w:evenVBand="0" w:oddHBand="0" w:evenHBand="0" w:firstRowFirstColumn="0" w:firstRowLastColumn="0" w:lastRowFirstColumn="0" w:lastRowLastColumn="0"/>
              <w:rPr>
                <w:del w:id="1900" w:author="Monica Maria Garro Lopez" w:date="2025-03-10T17:11:00Z"/>
                <w:b/>
                <w:bCs/>
                <w:i/>
                <w:iCs/>
                <w:lang w:val="es-CO"/>
                <w:rPrChange w:id="1901" w:author="Monica Maria Garro Lopez" w:date="2025-03-07T09:24:00Z">
                  <w:rPr>
                    <w:del w:id="1902" w:author="Monica Maria Garro Lopez" w:date="2025-03-10T17:11:00Z"/>
                    <w:b/>
                    <w:bCs/>
                    <w:lang w:val="es-CO"/>
                  </w:rPr>
                </w:rPrChange>
              </w:rPr>
            </w:pPr>
            <w:del w:id="1903" w:author="Monica Maria Garro Lopez" w:date="2025-03-10T17:11:00Z">
              <w:r w:rsidRPr="00811EA9" w:rsidDel="00A065FB">
                <w:rPr>
                  <w:b/>
                  <w:bCs/>
                  <w:i/>
                  <w:iCs/>
                  <w:lang w:val="es-CO"/>
                  <w:rPrChange w:id="1904" w:author="Monica Maria Garro Lopez" w:date="2025-03-07T09:24:00Z">
                    <w:rPr>
                      <w:b/>
                      <w:bCs/>
                      <w:lang w:val="es-CO"/>
                    </w:rPr>
                  </w:rPrChange>
                </w:rPr>
                <w:delText>Data Warehouse</w:delText>
              </w:r>
              <w:bookmarkStart w:id="1905" w:name="_Toc193462902"/>
              <w:bookmarkStart w:id="1906" w:name="_Toc193465089"/>
              <w:bookmarkStart w:id="1907" w:name="_Toc193466283"/>
              <w:bookmarkStart w:id="1908" w:name="_Toc193466515"/>
              <w:bookmarkStart w:id="1909" w:name="_Toc193466822"/>
              <w:bookmarkEnd w:id="1905"/>
              <w:bookmarkEnd w:id="1906"/>
              <w:bookmarkEnd w:id="1907"/>
              <w:bookmarkEnd w:id="1908"/>
              <w:bookmarkEnd w:id="1909"/>
            </w:del>
          </w:p>
        </w:tc>
        <w:bookmarkStart w:id="1910" w:name="_Toc193462903"/>
        <w:bookmarkStart w:id="1911" w:name="_Toc193465090"/>
        <w:bookmarkStart w:id="1912" w:name="_Toc193466284"/>
        <w:bookmarkStart w:id="1913" w:name="_Toc193466516"/>
        <w:bookmarkStart w:id="1914" w:name="_Toc193466823"/>
        <w:bookmarkEnd w:id="1910"/>
        <w:bookmarkEnd w:id="1911"/>
        <w:bookmarkEnd w:id="1912"/>
        <w:bookmarkEnd w:id="1913"/>
        <w:bookmarkEnd w:id="1914"/>
      </w:tr>
      <w:tr w:rsidR="00B226DD" w:rsidRPr="00B04624" w:rsidDel="00A065FB" w14:paraId="32504750" w14:textId="34A00D60" w:rsidTr="00574239">
        <w:trPr>
          <w:trHeight w:val="677"/>
          <w:del w:id="1915" w:author="Monica Maria Garro Lopez" w:date="2025-03-10T17:11:00Z"/>
          <w:trPrChange w:id="1916" w:author="Monica Maria Garro Lopez" w:date="2025-03-07T09:30:00Z">
            <w:trPr>
              <w:trHeight w:val="677"/>
              <w:jc w:val="center"/>
            </w:trPr>
          </w:trPrChange>
        </w:trPr>
        <w:tc>
          <w:tcPr>
            <w:tcW w:w="0" w:type="pct"/>
            <w:tcBorders>
              <w:top w:val="single" w:sz="4" w:space="0" w:color="auto"/>
            </w:tcBorders>
            <w:hideMark/>
            <w:tcPrChange w:id="1917" w:author="Monica Maria Garro Lopez" w:date="2025-03-07T09:30:00Z">
              <w:tcPr>
                <w:tcW w:w="1309" w:type="pct"/>
                <w:hideMark/>
              </w:tcPr>
            </w:tcPrChange>
          </w:tcPr>
          <w:p w14:paraId="6047699D" w14:textId="2F416F4A" w:rsidR="00CC754A" w:rsidRPr="00B04624" w:rsidDel="00A065FB" w:rsidRDefault="00CC754A" w:rsidP="00CC754A">
            <w:pPr>
              <w:spacing w:before="240" w:after="240"/>
              <w:rPr>
                <w:del w:id="1918" w:author="Monica Maria Garro Lopez" w:date="2025-03-10T17:11:00Z"/>
                <w:lang w:val="es-CO"/>
              </w:rPr>
            </w:pPr>
            <w:del w:id="1919" w:author="Monica Maria Garro Lopez" w:date="2025-03-10T17:11:00Z">
              <w:r w:rsidRPr="00B04624" w:rsidDel="00A065FB">
                <w:rPr>
                  <w:b/>
                  <w:bCs/>
                  <w:lang w:val="es-CO"/>
                </w:rPr>
                <w:delText>Modelo de datos</w:delText>
              </w:r>
              <w:r w:rsidR="00B226DD" w:rsidRPr="00B04624" w:rsidDel="00A065FB">
                <w:rPr>
                  <w:b/>
                  <w:bCs/>
                  <w:lang w:val="es-CO"/>
                </w:rPr>
                <w:delText>/ granularidad</w:delText>
              </w:r>
              <w:bookmarkStart w:id="1920" w:name="_Toc193462904"/>
              <w:bookmarkStart w:id="1921" w:name="_Toc193465091"/>
              <w:bookmarkStart w:id="1922" w:name="_Toc193466285"/>
              <w:bookmarkStart w:id="1923" w:name="_Toc193466517"/>
              <w:bookmarkStart w:id="1924" w:name="_Toc193466824"/>
              <w:bookmarkEnd w:id="1920"/>
              <w:bookmarkEnd w:id="1921"/>
              <w:bookmarkEnd w:id="1922"/>
              <w:bookmarkEnd w:id="1923"/>
              <w:bookmarkEnd w:id="1924"/>
            </w:del>
          </w:p>
        </w:tc>
        <w:tc>
          <w:tcPr>
            <w:tcW w:w="0" w:type="pct"/>
            <w:tcBorders>
              <w:top w:val="single" w:sz="4" w:space="0" w:color="auto"/>
            </w:tcBorders>
            <w:hideMark/>
            <w:tcPrChange w:id="1925" w:author="Monica Maria Garro Lopez" w:date="2025-03-07T09:30:00Z">
              <w:tcPr>
                <w:tcW w:w="1814" w:type="pct"/>
                <w:hideMark/>
              </w:tcPr>
            </w:tcPrChange>
          </w:tcPr>
          <w:p w14:paraId="2EABA712" w14:textId="39A9BDF5" w:rsidR="0024167F" w:rsidRPr="00B04624" w:rsidDel="00A065FB" w:rsidRDefault="00B226DD" w:rsidP="00CC754A">
            <w:pPr>
              <w:spacing w:before="240" w:after="240"/>
              <w:rPr>
                <w:del w:id="1926" w:author="Monica Maria Garro Lopez" w:date="2025-03-10T17:11:00Z"/>
                <w:lang w:val="es-CO"/>
              </w:rPr>
            </w:pPr>
            <w:del w:id="1927" w:author="Monica Maria Garro Lopez" w:date="2025-03-07T09:31:00Z">
              <w:r w:rsidRPr="00B04624" w:rsidDel="00574239">
                <w:rPr>
                  <w:lang w:val="es-CO"/>
                </w:rPr>
                <w:delText xml:space="preserve">Almacena datos a nivel granular. </w:delText>
              </w:r>
            </w:del>
            <w:del w:id="1928" w:author="Monica Maria Garro Lopez" w:date="2025-03-10T17:11:00Z">
              <w:r w:rsidR="00CC754A" w:rsidRPr="00B04624" w:rsidDel="00A065FB">
                <w:rPr>
                  <w:lang w:val="es-CO"/>
                </w:rPr>
                <w:delText>Sin estructura previa (</w:delText>
              </w:r>
              <w:r w:rsidR="00CC754A" w:rsidRPr="00B04624" w:rsidDel="00A065FB">
                <w:rPr>
                  <w:b/>
                  <w:bCs/>
                  <w:i/>
                  <w:iCs/>
                  <w:lang w:val="es-CO"/>
                </w:rPr>
                <w:delText>schema-on-read</w:delText>
              </w:r>
              <w:r w:rsidR="00CC754A" w:rsidRPr="00B04624" w:rsidDel="00A065FB">
                <w:rPr>
                  <w:lang w:val="es-CO"/>
                </w:rPr>
                <w:delText>)</w:delText>
              </w:r>
              <w:r w:rsidRPr="00B04624" w:rsidDel="00A065FB">
                <w:rPr>
                  <w:lang w:val="es-CO"/>
                </w:rPr>
                <w:delText>.</w:delText>
              </w:r>
              <w:bookmarkStart w:id="1929" w:name="_Toc193462905"/>
              <w:bookmarkStart w:id="1930" w:name="_Toc193465092"/>
              <w:bookmarkStart w:id="1931" w:name="_Toc193466286"/>
              <w:bookmarkStart w:id="1932" w:name="_Toc193466518"/>
              <w:bookmarkStart w:id="1933" w:name="_Toc193466825"/>
              <w:bookmarkEnd w:id="1929"/>
              <w:bookmarkEnd w:id="1930"/>
              <w:bookmarkEnd w:id="1931"/>
              <w:bookmarkEnd w:id="1932"/>
              <w:bookmarkEnd w:id="1933"/>
            </w:del>
          </w:p>
        </w:tc>
        <w:tc>
          <w:tcPr>
            <w:tcW w:w="0" w:type="pct"/>
            <w:tcBorders>
              <w:top w:val="single" w:sz="4" w:space="0" w:color="auto"/>
            </w:tcBorders>
            <w:hideMark/>
            <w:tcPrChange w:id="1934" w:author="Monica Maria Garro Lopez" w:date="2025-03-07T09:30:00Z">
              <w:tcPr>
                <w:tcW w:w="1878" w:type="pct"/>
                <w:hideMark/>
              </w:tcPr>
            </w:tcPrChange>
          </w:tcPr>
          <w:p w14:paraId="0A351AC2" w14:textId="689198CE" w:rsidR="00CC754A" w:rsidRPr="00B04624" w:rsidDel="00A065FB" w:rsidRDefault="00CC754A" w:rsidP="00CC754A">
            <w:pPr>
              <w:spacing w:before="240" w:after="240"/>
              <w:rPr>
                <w:del w:id="1935" w:author="Monica Maria Garro Lopez" w:date="2025-03-10T17:11:00Z"/>
                <w:lang w:val="es-CO"/>
              </w:rPr>
            </w:pPr>
            <w:del w:id="1936" w:author="Monica Maria Garro Lopez" w:date="2025-03-10T17:11:00Z">
              <w:r w:rsidRPr="00B04624" w:rsidDel="00A065FB">
                <w:rPr>
                  <w:lang w:val="es-CO"/>
                </w:rPr>
                <w:delText>Estructura predefinida (</w:delText>
              </w:r>
              <w:r w:rsidRPr="00B04624" w:rsidDel="00A065FB">
                <w:rPr>
                  <w:b/>
                  <w:bCs/>
                  <w:i/>
                  <w:iCs/>
                  <w:lang w:val="es-CO"/>
                </w:rPr>
                <w:delText>schema-on-write</w:delText>
              </w:r>
              <w:r w:rsidRPr="00B04624" w:rsidDel="00A065FB">
                <w:rPr>
                  <w:lang w:val="es-CO"/>
                </w:rPr>
                <w:delText>)</w:delText>
              </w:r>
              <w:r w:rsidR="00B226DD" w:rsidRPr="00B04624" w:rsidDel="00A065FB">
                <w:rPr>
                  <w:lang w:val="es-CO"/>
                </w:rPr>
                <w:delText>.</w:delText>
              </w:r>
              <w:bookmarkStart w:id="1937" w:name="_Toc193462906"/>
              <w:bookmarkStart w:id="1938" w:name="_Toc193465093"/>
              <w:bookmarkStart w:id="1939" w:name="_Toc193466287"/>
              <w:bookmarkStart w:id="1940" w:name="_Toc193466519"/>
              <w:bookmarkStart w:id="1941" w:name="_Toc193466826"/>
              <w:bookmarkEnd w:id="1937"/>
              <w:bookmarkEnd w:id="1938"/>
              <w:bookmarkEnd w:id="1939"/>
              <w:bookmarkEnd w:id="1940"/>
              <w:bookmarkEnd w:id="1941"/>
            </w:del>
          </w:p>
        </w:tc>
        <w:bookmarkStart w:id="1942" w:name="_Toc193462907"/>
        <w:bookmarkStart w:id="1943" w:name="_Toc193465094"/>
        <w:bookmarkStart w:id="1944" w:name="_Toc193466288"/>
        <w:bookmarkStart w:id="1945" w:name="_Toc193466520"/>
        <w:bookmarkStart w:id="1946" w:name="_Toc193466827"/>
        <w:bookmarkEnd w:id="1942"/>
        <w:bookmarkEnd w:id="1943"/>
        <w:bookmarkEnd w:id="1944"/>
        <w:bookmarkEnd w:id="1945"/>
        <w:bookmarkEnd w:id="1946"/>
      </w:tr>
      <w:tr w:rsidR="00B226DD" w:rsidRPr="00B04624" w:rsidDel="00A065FB" w14:paraId="21A19F8C" w14:textId="789D0E83" w:rsidTr="00574239">
        <w:trPr>
          <w:del w:id="1947" w:author="Monica Maria Garro Lopez" w:date="2025-03-10T17:11:00Z"/>
          <w:trPrChange w:id="1948" w:author="Monica Maria Garro Lopez" w:date="2025-03-07T09:29:00Z">
            <w:trPr>
              <w:jc w:val="center"/>
            </w:trPr>
          </w:trPrChange>
        </w:trPr>
        <w:tc>
          <w:tcPr>
            <w:tcW w:w="0" w:type="pct"/>
            <w:hideMark/>
            <w:tcPrChange w:id="1949" w:author="Monica Maria Garro Lopez" w:date="2025-03-07T09:29:00Z">
              <w:tcPr>
                <w:tcW w:w="1309" w:type="pct"/>
                <w:hideMark/>
              </w:tcPr>
            </w:tcPrChange>
          </w:tcPr>
          <w:p w14:paraId="4CCCA2CD" w14:textId="2983A9D5" w:rsidR="00CC754A" w:rsidRPr="00B04624" w:rsidDel="00A065FB" w:rsidRDefault="00CC754A" w:rsidP="00CC754A">
            <w:pPr>
              <w:spacing w:before="240" w:after="240"/>
              <w:rPr>
                <w:del w:id="1950" w:author="Monica Maria Garro Lopez" w:date="2025-03-10T17:11:00Z"/>
                <w:lang w:val="es-CO"/>
              </w:rPr>
            </w:pPr>
            <w:del w:id="1951" w:author="Monica Maria Garro Lopez" w:date="2025-03-10T17:11:00Z">
              <w:r w:rsidRPr="00B04624" w:rsidDel="00A065FB">
                <w:rPr>
                  <w:b/>
                  <w:bCs/>
                  <w:lang w:val="es-CO"/>
                </w:rPr>
                <w:delText>Tipo de datos</w:delText>
              </w:r>
              <w:bookmarkStart w:id="1952" w:name="_Toc193462908"/>
              <w:bookmarkStart w:id="1953" w:name="_Toc193465095"/>
              <w:bookmarkStart w:id="1954" w:name="_Toc193466289"/>
              <w:bookmarkStart w:id="1955" w:name="_Toc193466521"/>
              <w:bookmarkStart w:id="1956" w:name="_Toc193466828"/>
              <w:bookmarkEnd w:id="1952"/>
              <w:bookmarkEnd w:id="1953"/>
              <w:bookmarkEnd w:id="1954"/>
              <w:bookmarkEnd w:id="1955"/>
              <w:bookmarkEnd w:id="1956"/>
            </w:del>
          </w:p>
        </w:tc>
        <w:tc>
          <w:tcPr>
            <w:tcW w:w="0" w:type="pct"/>
            <w:hideMark/>
            <w:tcPrChange w:id="1957" w:author="Monica Maria Garro Lopez" w:date="2025-03-07T09:29:00Z">
              <w:tcPr>
                <w:tcW w:w="1814" w:type="pct"/>
                <w:hideMark/>
              </w:tcPr>
            </w:tcPrChange>
          </w:tcPr>
          <w:p w14:paraId="618E6B09" w14:textId="5E4AE404" w:rsidR="00CD2821" w:rsidRPr="00B04624" w:rsidDel="00A065FB" w:rsidRDefault="00B57D40">
            <w:pPr>
              <w:spacing w:before="240" w:after="240"/>
              <w:rPr>
                <w:del w:id="1958" w:author="Monica Maria Garro Lopez" w:date="2025-03-10T17:11:00Z"/>
                <w:lang w:val="es-CO"/>
              </w:rPr>
            </w:pPr>
            <w:del w:id="1959" w:author="Monica Maria Garro Lopez" w:date="2025-03-10T17:11:00Z">
              <w:r w:rsidRPr="00B04624" w:rsidDel="00A065FB">
                <w:rPr>
                  <w:lang w:val="es-CO"/>
                </w:rPr>
                <w:delText xml:space="preserve">Datos en crudo. </w:delText>
              </w:r>
              <w:r w:rsidR="00CC754A" w:rsidRPr="00B04624" w:rsidDel="00A065FB">
                <w:rPr>
                  <w:lang w:val="es-CO"/>
                </w:rPr>
                <w:delText>Estructurados, semiestructurados y no estructurados</w:delText>
              </w:r>
              <w:r w:rsidR="00F228B7" w:rsidRPr="00B04624" w:rsidDel="00A065FB">
                <w:rPr>
                  <w:lang w:val="es-CO"/>
                </w:rPr>
                <w:delText xml:space="preserve">. </w:delText>
              </w:r>
              <w:bookmarkStart w:id="1960" w:name="_Toc193462909"/>
              <w:bookmarkStart w:id="1961" w:name="_Toc193465096"/>
              <w:bookmarkStart w:id="1962" w:name="_Toc193466290"/>
              <w:bookmarkStart w:id="1963" w:name="_Toc193466522"/>
              <w:bookmarkStart w:id="1964" w:name="_Toc193466829"/>
              <w:bookmarkEnd w:id="1960"/>
              <w:bookmarkEnd w:id="1961"/>
              <w:bookmarkEnd w:id="1962"/>
              <w:bookmarkEnd w:id="1963"/>
              <w:bookmarkEnd w:id="1964"/>
            </w:del>
          </w:p>
        </w:tc>
        <w:tc>
          <w:tcPr>
            <w:tcW w:w="0" w:type="pct"/>
            <w:hideMark/>
            <w:tcPrChange w:id="1965" w:author="Monica Maria Garro Lopez" w:date="2025-03-07T09:29:00Z">
              <w:tcPr>
                <w:tcW w:w="1878" w:type="pct"/>
                <w:hideMark/>
              </w:tcPr>
            </w:tcPrChange>
          </w:tcPr>
          <w:p w14:paraId="2FAD2CEF" w14:textId="01DC39AB" w:rsidR="00CD2821" w:rsidRPr="00B04624" w:rsidDel="00A065FB" w:rsidRDefault="00CC754A">
            <w:pPr>
              <w:spacing w:before="240" w:after="240"/>
              <w:rPr>
                <w:del w:id="1966" w:author="Monica Maria Garro Lopez" w:date="2025-03-10T17:11:00Z"/>
                <w:lang w:val="es-CO"/>
              </w:rPr>
            </w:pPr>
            <w:del w:id="1967" w:author="Monica Maria Garro Lopez" w:date="2025-03-10T17:11:00Z">
              <w:r w:rsidRPr="00B04624" w:rsidDel="00A065FB">
                <w:rPr>
                  <w:lang w:val="es-CO"/>
                </w:rPr>
                <w:delText>Solo datos estructurados y transformados</w:delText>
              </w:r>
              <w:r w:rsidR="00B226DD" w:rsidRPr="00B04624" w:rsidDel="00A065FB">
                <w:rPr>
                  <w:lang w:val="es-CO"/>
                </w:rPr>
                <w:delText>.</w:delText>
              </w:r>
              <w:bookmarkStart w:id="1968" w:name="_Toc193462910"/>
              <w:bookmarkStart w:id="1969" w:name="_Toc193465097"/>
              <w:bookmarkStart w:id="1970" w:name="_Toc193466291"/>
              <w:bookmarkStart w:id="1971" w:name="_Toc193466523"/>
              <w:bookmarkStart w:id="1972" w:name="_Toc193466830"/>
              <w:bookmarkEnd w:id="1968"/>
              <w:bookmarkEnd w:id="1969"/>
              <w:bookmarkEnd w:id="1970"/>
              <w:bookmarkEnd w:id="1971"/>
              <w:bookmarkEnd w:id="1972"/>
            </w:del>
          </w:p>
        </w:tc>
        <w:bookmarkStart w:id="1973" w:name="_Toc193462911"/>
        <w:bookmarkStart w:id="1974" w:name="_Toc193465098"/>
        <w:bookmarkStart w:id="1975" w:name="_Toc193466292"/>
        <w:bookmarkStart w:id="1976" w:name="_Toc193466524"/>
        <w:bookmarkStart w:id="1977" w:name="_Toc193466831"/>
        <w:bookmarkEnd w:id="1973"/>
        <w:bookmarkEnd w:id="1974"/>
        <w:bookmarkEnd w:id="1975"/>
        <w:bookmarkEnd w:id="1976"/>
        <w:bookmarkEnd w:id="1977"/>
      </w:tr>
      <w:tr w:rsidR="00B226DD" w:rsidRPr="00B04624" w:rsidDel="00A065FB" w14:paraId="43EBD96F" w14:textId="4CE8343D" w:rsidTr="00574239">
        <w:trPr>
          <w:del w:id="1978" w:author="Monica Maria Garro Lopez" w:date="2025-03-10T17:11:00Z"/>
          <w:trPrChange w:id="1979" w:author="Monica Maria Garro Lopez" w:date="2025-03-07T09:29:00Z">
            <w:trPr>
              <w:jc w:val="center"/>
            </w:trPr>
          </w:trPrChange>
        </w:trPr>
        <w:tc>
          <w:tcPr>
            <w:tcW w:w="0" w:type="pct"/>
            <w:hideMark/>
            <w:tcPrChange w:id="1980" w:author="Monica Maria Garro Lopez" w:date="2025-03-07T09:29:00Z">
              <w:tcPr>
                <w:tcW w:w="1309" w:type="pct"/>
                <w:hideMark/>
              </w:tcPr>
            </w:tcPrChange>
          </w:tcPr>
          <w:p w14:paraId="507285B7" w14:textId="675B065E" w:rsidR="00CC754A" w:rsidRPr="00B04624" w:rsidDel="00A065FB" w:rsidRDefault="00CC754A" w:rsidP="00CC754A">
            <w:pPr>
              <w:spacing w:before="240" w:after="240"/>
              <w:rPr>
                <w:del w:id="1981" w:author="Monica Maria Garro Lopez" w:date="2025-03-10T17:11:00Z"/>
                <w:lang w:val="es-CO"/>
              </w:rPr>
            </w:pPr>
            <w:del w:id="1982" w:author="Monica Maria Garro Lopez" w:date="2025-03-10T17:11:00Z">
              <w:r w:rsidRPr="00B04624" w:rsidDel="00A065FB">
                <w:rPr>
                  <w:b/>
                  <w:bCs/>
                  <w:lang w:val="es-CO"/>
                </w:rPr>
                <w:delText>Procesamiento</w:delText>
              </w:r>
              <w:bookmarkStart w:id="1983" w:name="_Toc193462912"/>
              <w:bookmarkStart w:id="1984" w:name="_Toc193465099"/>
              <w:bookmarkStart w:id="1985" w:name="_Toc193466293"/>
              <w:bookmarkStart w:id="1986" w:name="_Toc193466525"/>
              <w:bookmarkStart w:id="1987" w:name="_Toc193466832"/>
              <w:bookmarkEnd w:id="1983"/>
              <w:bookmarkEnd w:id="1984"/>
              <w:bookmarkEnd w:id="1985"/>
              <w:bookmarkEnd w:id="1986"/>
              <w:bookmarkEnd w:id="1987"/>
            </w:del>
          </w:p>
        </w:tc>
        <w:tc>
          <w:tcPr>
            <w:tcW w:w="0" w:type="pct"/>
            <w:hideMark/>
            <w:tcPrChange w:id="1988" w:author="Monica Maria Garro Lopez" w:date="2025-03-07T09:29:00Z">
              <w:tcPr>
                <w:tcW w:w="1814" w:type="pct"/>
                <w:hideMark/>
              </w:tcPr>
            </w:tcPrChange>
          </w:tcPr>
          <w:p w14:paraId="54809EBD" w14:textId="561E1A82" w:rsidR="00CC754A" w:rsidRPr="00B04624" w:rsidDel="00A065FB" w:rsidRDefault="00CC754A" w:rsidP="00CC754A">
            <w:pPr>
              <w:spacing w:before="240" w:after="240"/>
              <w:rPr>
                <w:del w:id="1989" w:author="Monica Maria Garro Lopez" w:date="2025-03-10T17:11:00Z"/>
                <w:lang w:val="es-CO"/>
              </w:rPr>
            </w:pPr>
            <w:del w:id="1990" w:author="Monica Maria Garro Lopez" w:date="2025-03-10T17:11:00Z">
              <w:r w:rsidRPr="00B04624" w:rsidDel="00A065FB">
                <w:rPr>
                  <w:lang w:val="es-CO"/>
                </w:rPr>
                <w:delText>Flexible, permite ingestión rápida sin preprocesamiento</w:delText>
              </w:r>
              <w:r w:rsidR="00F228B7" w:rsidRPr="00B04624" w:rsidDel="00A065FB">
                <w:rPr>
                  <w:rFonts w:eastAsia="Times New Roman"/>
                  <w:color w:val="000000"/>
                  <w:lang w:val="es-CO"/>
                </w:rPr>
                <w:delText>.</w:delText>
              </w:r>
              <w:bookmarkStart w:id="1991" w:name="_Toc193462913"/>
              <w:bookmarkStart w:id="1992" w:name="_Toc193465100"/>
              <w:bookmarkStart w:id="1993" w:name="_Toc193466294"/>
              <w:bookmarkStart w:id="1994" w:name="_Toc193466526"/>
              <w:bookmarkStart w:id="1995" w:name="_Toc193466833"/>
              <w:bookmarkEnd w:id="1991"/>
              <w:bookmarkEnd w:id="1992"/>
              <w:bookmarkEnd w:id="1993"/>
              <w:bookmarkEnd w:id="1994"/>
              <w:bookmarkEnd w:id="1995"/>
            </w:del>
          </w:p>
        </w:tc>
        <w:tc>
          <w:tcPr>
            <w:tcW w:w="0" w:type="pct"/>
            <w:hideMark/>
            <w:tcPrChange w:id="1996" w:author="Monica Maria Garro Lopez" w:date="2025-03-07T09:29:00Z">
              <w:tcPr>
                <w:tcW w:w="1878" w:type="pct"/>
                <w:hideMark/>
              </w:tcPr>
            </w:tcPrChange>
          </w:tcPr>
          <w:p w14:paraId="655689A8" w14:textId="2E4FF7F5" w:rsidR="00CC754A" w:rsidRPr="00B04624" w:rsidDel="00A065FB" w:rsidRDefault="00CC754A" w:rsidP="00CC754A">
            <w:pPr>
              <w:spacing w:before="240" w:after="240"/>
              <w:rPr>
                <w:del w:id="1997" w:author="Monica Maria Garro Lopez" w:date="2025-03-10T17:11:00Z"/>
                <w:lang w:val="es-CO"/>
              </w:rPr>
            </w:pPr>
            <w:del w:id="1998" w:author="Monica Maria Garro Lopez" w:date="2025-03-10T17:11:00Z">
              <w:r w:rsidRPr="00B04624" w:rsidDel="00A065FB">
                <w:rPr>
                  <w:lang w:val="es-CO"/>
                </w:rPr>
                <w:delText>Procesamiento intensivo previo a la carga</w:delText>
              </w:r>
              <w:r w:rsidR="00B226DD" w:rsidRPr="00B04624" w:rsidDel="00A065FB">
                <w:rPr>
                  <w:lang w:val="es-CO"/>
                </w:rPr>
                <w:delText xml:space="preserve">. </w:delText>
              </w:r>
              <w:bookmarkStart w:id="1999" w:name="_Toc193462914"/>
              <w:bookmarkStart w:id="2000" w:name="_Toc193465101"/>
              <w:bookmarkStart w:id="2001" w:name="_Toc193466295"/>
              <w:bookmarkStart w:id="2002" w:name="_Toc193466527"/>
              <w:bookmarkStart w:id="2003" w:name="_Toc193466834"/>
              <w:bookmarkEnd w:id="1999"/>
              <w:bookmarkEnd w:id="2000"/>
              <w:bookmarkEnd w:id="2001"/>
              <w:bookmarkEnd w:id="2002"/>
              <w:bookmarkEnd w:id="2003"/>
            </w:del>
          </w:p>
        </w:tc>
        <w:bookmarkStart w:id="2004" w:name="_Toc193462915"/>
        <w:bookmarkStart w:id="2005" w:name="_Toc193465102"/>
        <w:bookmarkStart w:id="2006" w:name="_Toc193466296"/>
        <w:bookmarkStart w:id="2007" w:name="_Toc193466528"/>
        <w:bookmarkStart w:id="2008" w:name="_Toc193466835"/>
        <w:bookmarkEnd w:id="2004"/>
        <w:bookmarkEnd w:id="2005"/>
        <w:bookmarkEnd w:id="2006"/>
        <w:bookmarkEnd w:id="2007"/>
        <w:bookmarkEnd w:id="2008"/>
      </w:tr>
      <w:tr w:rsidR="00B226DD" w:rsidRPr="00B04624" w:rsidDel="00A065FB" w14:paraId="75F4BE8B" w14:textId="67ECB964" w:rsidTr="00574239">
        <w:trPr>
          <w:del w:id="2009" w:author="Monica Maria Garro Lopez" w:date="2025-03-10T17:11:00Z"/>
          <w:trPrChange w:id="2010" w:author="Monica Maria Garro Lopez" w:date="2025-03-07T09:29:00Z">
            <w:trPr>
              <w:jc w:val="center"/>
            </w:trPr>
          </w:trPrChange>
        </w:trPr>
        <w:tc>
          <w:tcPr>
            <w:tcW w:w="0" w:type="pct"/>
            <w:hideMark/>
            <w:tcPrChange w:id="2011" w:author="Monica Maria Garro Lopez" w:date="2025-03-07T09:29:00Z">
              <w:tcPr>
                <w:tcW w:w="1309" w:type="pct"/>
                <w:hideMark/>
              </w:tcPr>
            </w:tcPrChange>
          </w:tcPr>
          <w:p w14:paraId="4A014446" w14:textId="55BA45E8" w:rsidR="00CC754A" w:rsidRPr="00B04624" w:rsidDel="00A065FB" w:rsidRDefault="00CC754A" w:rsidP="00CC754A">
            <w:pPr>
              <w:spacing w:before="240" w:after="240"/>
              <w:rPr>
                <w:del w:id="2012" w:author="Monica Maria Garro Lopez" w:date="2025-03-10T17:11:00Z"/>
                <w:lang w:val="es-CO"/>
              </w:rPr>
            </w:pPr>
            <w:del w:id="2013" w:author="Monica Maria Garro Lopez" w:date="2025-03-10T17:11:00Z">
              <w:r w:rsidRPr="00B04624" w:rsidDel="00A065FB">
                <w:rPr>
                  <w:b/>
                  <w:bCs/>
                  <w:lang w:val="es-CO"/>
                </w:rPr>
                <w:delText>Escalabilidad</w:delText>
              </w:r>
              <w:bookmarkStart w:id="2014" w:name="_Toc193462916"/>
              <w:bookmarkStart w:id="2015" w:name="_Toc193465103"/>
              <w:bookmarkStart w:id="2016" w:name="_Toc193466297"/>
              <w:bookmarkStart w:id="2017" w:name="_Toc193466529"/>
              <w:bookmarkStart w:id="2018" w:name="_Toc193466836"/>
              <w:bookmarkEnd w:id="2014"/>
              <w:bookmarkEnd w:id="2015"/>
              <w:bookmarkEnd w:id="2016"/>
              <w:bookmarkEnd w:id="2017"/>
              <w:bookmarkEnd w:id="2018"/>
            </w:del>
          </w:p>
        </w:tc>
        <w:tc>
          <w:tcPr>
            <w:tcW w:w="0" w:type="pct"/>
            <w:hideMark/>
            <w:tcPrChange w:id="2019" w:author="Monica Maria Garro Lopez" w:date="2025-03-07T09:29:00Z">
              <w:tcPr>
                <w:tcW w:w="1814" w:type="pct"/>
                <w:hideMark/>
              </w:tcPr>
            </w:tcPrChange>
          </w:tcPr>
          <w:p w14:paraId="2DA5202D" w14:textId="74A075AB" w:rsidR="00CC754A" w:rsidRPr="00B04624" w:rsidDel="00A065FB" w:rsidRDefault="00CC754A" w:rsidP="00CC754A">
            <w:pPr>
              <w:spacing w:before="240" w:after="240"/>
              <w:rPr>
                <w:del w:id="2020" w:author="Monica Maria Garro Lopez" w:date="2025-03-10T17:11:00Z"/>
                <w:lang w:val="es-CO"/>
              </w:rPr>
            </w:pPr>
            <w:del w:id="2021" w:author="Monica Maria Garro Lopez" w:date="2025-03-10T17:11:00Z">
              <w:r w:rsidRPr="00B04624" w:rsidDel="00A065FB">
                <w:rPr>
                  <w:lang w:val="es-CO"/>
                </w:rPr>
                <w:delText xml:space="preserve">Escalabilidad horizontal, aprovechando infraestructuras distribuidas como </w:delText>
              </w:r>
              <w:r w:rsidRPr="00B04624" w:rsidDel="00A065FB">
                <w:rPr>
                  <w:i/>
                  <w:iCs/>
                  <w:lang w:val="es-CO"/>
                </w:rPr>
                <w:delText>Hadoop</w:delText>
              </w:r>
              <w:r w:rsidRPr="00B04624" w:rsidDel="00A065FB">
                <w:rPr>
                  <w:lang w:val="es-CO"/>
                </w:rPr>
                <w:delText xml:space="preserve"> y almacenamiento en la nube</w:delText>
              </w:r>
              <w:r w:rsidR="00F228B7" w:rsidRPr="00B04624" w:rsidDel="00A065FB">
                <w:rPr>
                  <w:color w:val="000000"/>
                  <w:lang w:val="es-CO"/>
                </w:rPr>
                <w:delText>.</w:delText>
              </w:r>
              <w:bookmarkStart w:id="2022" w:name="_Toc193462917"/>
              <w:bookmarkStart w:id="2023" w:name="_Toc193465104"/>
              <w:bookmarkStart w:id="2024" w:name="_Toc193466298"/>
              <w:bookmarkStart w:id="2025" w:name="_Toc193466530"/>
              <w:bookmarkStart w:id="2026" w:name="_Toc193466837"/>
              <w:bookmarkEnd w:id="2022"/>
              <w:bookmarkEnd w:id="2023"/>
              <w:bookmarkEnd w:id="2024"/>
              <w:bookmarkEnd w:id="2025"/>
              <w:bookmarkEnd w:id="2026"/>
            </w:del>
          </w:p>
        </w:tc>
        <w:tc>
          <w:tcPr>
            <w:tcW w:w="0" w:type="pct"/>
            <w:hideMark/>
            <w:tcPrChange w:id="2027" w:author="Monica Maria Garro Lopez" w:date="2025-03-07T09:29:00Z">
              <w:tcPr>
                <w:tcW w:w="1878" w:type="pct"/>
                <w:hideMark/>
              </w:tcPr>
            </w:tcPrChange>
          </w:tcPr>
          <w:p w14:paraId="32D023A8" w14:textId="3928A91E" w:rsidR="00CC754A" w:rsidRPr="00B04624" w:rsidDel="00A065FB" w:rsidRDefault="00CC754A" w:rsidP="00CC754A">
            <w:pPr>
              <w:spacing w:before="240" w:after="240"/>
              <w:rPr>
                <w:del w:id="2028" w:author="Monica Maria Garro Lopez" w:date="2025-03-10T17:11:00Z"/>
                <w:lang w:val="es-CO"/>
              </w:rPr>
            </w:pPr>
            <w:del w:id="2029" w:author="Monica Maria Garro Lopez" w:date="2025-03-10T17:11:00Z">
              <w:r w:rsidRPr="00B04624" w:rsidDel="00A065FB">
                <w:rPr>
                  <w:lang w:val="es-CO"/>
                </w:rPr>
                <w:delText>Escalabilidad limitada, generalmente basada en infraestructura vertical (costosa y menos adaptable)</w:delText>
              </w:r>
              <w:r w:rsidR="00F228B7" w:rsidRPr="00B04624" w:rsidDel="00A065FB">
                <w:rPr>
                  <w:color w:val="000000"/>
                  <w:lang w:val="es-CO"/>
                </w:rPr>
                <w:delText>.</w:delText>
              </w:r>
              <w:bookmarkStart w:id="2030" w:name="_Toc193462918"/>
              <w:bookmarkStart w:id="2031" w:name="_Toc193465105"/>
              <w:bookmarkStart w:id="2032" w:name="_Toc193466299"/>
              <w:bookmarkStart w:id="2033" w:name="_Toc193466531"/>
              <w:bookmarkStart w:id="2034" w:name="_Toc193466838"/>
              <w:bookmarkEnd w:id="2030"/>
              <w:bookmarkEnd w:id="2031"/>
              <w:bookmarkEnd w:id="2032"/>
              <w:bookmarkEnd w:id="2033"/>
              <w:bookmarkEnd w:id="2034"/>
            </w:del>
          </w:p>
        </w:tc>
        <w:bookmarkStart w:id="2035" w:name="_Toc193462919"/>
        <w:bookmarkStart w:id="2036" w:name="_Toc193465106"/>
        <w:bookmarkStart w:id="2037" w:name="_Toc193466300"/>
        <w:bookmarkStart w:id="2038" w:name="_Toc193466532"/>
        <w:bookmarkStart w:id="2039" w:name="_Toc193466839"/>
        <w:bookmarkEnd w:id="2035"/>
        <w:bookmarkEnd w:id="2036"/>
        <w:bookmarkEnd w:id="2037"/>
        <w:bookmarkEnd w:id="2038"/>
        <w:bookmarkEnd w:id="2039"/>
      </w:tr>
      <w:tr w:rsidR="00B226DD" w:rsidRPr="00B04624" w:rsidDel="00A065FB" w14:paraId="22D606F8" w14:textId="1057DDC5" w:rsidTr="00574239">
        <w:trPr>
          <w:del w:id="2040" w:author="Monica Maria Garro Lopez" w:date="2025-03-10T17:11:00Z"/>
          <w:trPrChange w:id="2041" w:author="Monica Maria Garro Lopez" w:date="2025-03-07T09:29:00Z">
            <w:trPr>
              <w:jc w:val="center"/>
            </w:trPr>
          </w:trPrChange>
        </w:trPr>
        <w:tc>
          <w:tcPr>
            <w:tcW w:w="0" w:type="pct"/>
            <w:hideMark/>
            <w:tcPrChange w:id="2042" w:author="Monica Maria Garro Lopez" w:date="2025-03-07T09:29:00Z">
              <w:tcPr>
                <w:tcW w:w="1309" w:type="pct"/>
                <w:hideMark/>
              </w:tcPr>
            </w:tcPrChange>
          </w:tcPr>
          <w:p w14:paraId="493EC485" w14:textId="7BD9119B" w:rsidR="00CC754A" w:rsidRPr="00B04624" w:rsidDel="00A065FB" w:rsidRDefault="00CC754A" w:rsidP="00CC754A">
            <w:pPr>
              <w:spacing w:before="240" w:after="240"/>
              <w:rPr>
                <w:del w:id="2043" w:author="Monica Maria Garro Lopez" w:date="2025-03-10T17:11:00Z"/>
                <w:lang w:val="es-CO"/>
              </w:rPr>
            </w:pPr>
            <w:del w:id="2044" w:author="Monica Maria Garro Lopez" w:date="2025-03-10T17:11:00Z">
              <w:r w:rsidRPr="00B04624" w:rsidDel="00A065FB">
                <w:rPr>
                  <w:b/>
                  <w:bCs/>
                  <w:lang w:val="es-CO"/>
                </w:rPr>
                <w:delText>Costo</w:delText>
              </w:r>
              <w:bookmarkStart w:id="2045" w:name="_Toc193462920"/>
              <w:bookmarkStart w:id="2046" w:name="_Toc193465107"/>
              <w:bookmarkStart w:id="2047" w:name="_Toc193466301"/>
              <w:bookmarkStart w:id="2048" w:name="_Toc193466533"/>
              <w:bookmarkStart w:id="2049" w:name="_Toc193466840"/>
              <w:bookmarkEnd w:id="2045"/>
              <w:bookmarkEnd w:id="2046"/>
              <w:bookmarkEnd w:id="2047"/>
              <w:bookmarkEnd w:id="2048"/>
              <w:bookmarkEnd w:id="2049"/>
            </w:del>
          </w:p>
        </w:tc>
        <w:tc>
          <w:tcPr>
            <w:tcW w:w="0" w:type="pct"/>
            <w:hideMark/>
            <w:tcPrChange w:id="2050" w:author="Monica Maria Garro Lopez" w:date="2025-03-07T09:29:00Z">
              <w:tcPr>
                <w:tcW w:w="1814" w:type="pct"/>
                <w:hideMark/>
              </w:tcPr>
            </w:tcPrChange>
          </w:tcPr>
          <w:p w14:paraId="0805FD0F" w14:textId="6A2B50D6" w:rsidR="00CC754A" w:rsidRPr="00B04624" w:rsidDel="00A065FB" w:rsidRDefault="00CC754A" w:rsidP="00CC754A">
            <w:pPr>
              <w:spacing w:before="240" w:after="240"/>
              <w:rPr>
                <w:del w:id="2051" w:author="Monica Maria Garro Lopez" w:date="2025-03-10T17:11:00Z"/>
                <w:lang w:val="es-CO"/>
              </w:rPr>
            </w:pPr>
            <w:del w:id="2052" w:author="Monica Maria Garro Lopez" w:date="2025-03-10T17:11:00Z">
              <w:r w:rsidRPr="00B04624" w:rsidDel="00A065FB">
                <w:rPr>
                  <w:lang w:val="es-CO"/>
                </w:rPr>
                <w:delText>Bajos costos de almacenamiento; ideal para datos grandes y sin procesar</w:delText>
              </w:r>
              <w:r w:rsidR="00F228B7" w:rsidRPr="00B04624" w:rsidDel="00A065FB">
                <w:rPr>
                  <w:rFonts w:eastAsia="Times New Roman"/>
                  <w:color w:val="000000"/>
                </w:rPr>
                <w:delText>.</w:delText>
              </w:r>
              <w:bookmarkStart w:id="2053" w:name="_Toc193462921"/>
              <w:bookmarkStart w:id="2054" w:name="_Toc193465108"/>
              <w:bookmarkStart w:id="2055" w:name="_Toc193466302"/>
              <w:bookmarkStart w:id="2056" w:name="_Toc193466534"/>
              <w:bookmarkStart w:id="2057" w:name="_Toc193466841"/>
              <w:bookmarkEnd w:id="2053"/>
              <w:bookmarkEnd w:id="2054"/>
              <w:bookmarkEnd w:id="2055"/>
              <w:bookmarkEnd w:id="2056"/>
              <w:bookmarkEnd w:id="2057"/>
            </w:del>
          </w:p>
        </w:tc>
        <w:tc>
          <w:tcPr>
            <w:tcW w:w="0" w:type="pct"/>
            <w:hideMark/>
            <w:tcPrChange w:id="2058" w:author="Monica Maria Garro Lopez" w:date="2025-03-07T09:29:00Z">
              <w:tcPr>
                <w:tcW w:w="1878" w:type="pct"/>
                <w:hideMark/>
              </w:tcPr>
            </w:tcPrChange>
          </w:tcPr>
          <w:p w14:paraId="68C9DAA6" w14:textId="5F8F1CFC" w:rsidR="00CC754A" w:rsidRPr="00B04624" w:rsidDel="00A065FB" w:rsidRDefault="00CC754A" w:rsidP="00CC754A">
            <w:pPr>
              <w:spacing w:before="240" w:after="240"/>
              <w:rPr>
                <w:del w:id="2059" w:author="Monica Maria Garro Lopez" w:date="2025-03-10T17:11:00Z"/>
                <w:lang w:val="es-CO"/>
              </w:rPr>
            </w:pPr>
            <w:del w:id="2060" w:author="Monica Maria Garro Lopez" w:date="2025-03-10T17:11:00Z">
              <w:r w:rsidRPr="00B04624" w:rsidDel="00A065FB">
                <w:rPr>
                  <w:lang w:val="es-CO"/>
                </w:rPr>
                <w:delText>Cost</w:delText>
              </w:r>
              <w:r w:rsidR="00993577" w:rsidRPr="00B04624" w:rsidDel="00A065FB">
                <w:rPr>
                  <w:lang w:val="es-CO"/>
                </w:rPr>
                <w:delText>e</w:delText>
              </w:r>
              <w:r w:rsidRPr="00B04624" w:rsidDel="00A065FB">
                <w:rPr>
                  <w:lang w:val="es-CO"/>
                </w:rPr>
                <w:delText>s elevados de procesamiento y mantenimiento, diseñados para consultas rápidas y consistentes</w:delText>
              </w:r>
              <w:r w:rsidR="00F228B7" w:rsidRPr="00B04624" w:rsidDel="00A065FB">
                <w:rPr>
                  <w:rFonts w:eastAsia="Times New Roman"/>
                  <w:color w:val="000000"/>
                </w:rPr>
                <w:delText>.</w:delText>
              </w:r>
              <w:bookmarkStart w:id="2061" w:name="_Toc193462922"/>
              <w:bookmarkStart w:id="2062" w:name="_Toc193465109"/>
              <w:bookmarkStart w:id="2063" w:name="_Toc193466303"/>
              <w:bookmarkStart w:id="2064" w:name="_Toc193466535"/>
              <w:bookmarkStart w:id="2065" w:name="_Toc193466842"/>
              <w:bookmarkEnd w:id="2061"/>
              <w:bookmarkEnd w:id="2062"/>
              <w:bookmarkEnd w:id="2063"/>
              <w:bookmarkEnd w:id="2064"/>
              <w:bookmarkEnd w:id="2065"/>
            </w:del>
          </w:p>
        </w:tc>
        <w:bookmarkStart w:id="2066" w:name="_Toc193462923"/>
        <w:bookmarkStart w:id="2067" w:name="_Toc193465110"/>
        <w:bookmarkStart w:id="2068" w:name="_Toc193466304"/>
        <w:bookmarkStart w:id="2069" w:name="_Toc193466536"/>
        <w:bookmarkStart w:id="2070" w:name="_Toc193466843"/>
        <w:bookmarkEnd w:id="2066"/>
        <w:bookmarkEnd w:id="2067"/>
        <w:bookmarkEnd w:id="2068"/>
        <w:bookmarkEnd w:id="2069"/>
        <w:bookmarkEnd w:id="2070"/>
      </w:tr>
      <w:tr w:rsidR="00B226DD" w:rsidRPr="00B04624" w:rsidDel="00A065FB" w14:paraId="770A2A01" w14:textId="041CE7B8" w:rsidTr="00574239">
        <w:trPr>
          <w:del w:id="2071" w:author="Monica Maria Garro Lopez" w:date="2025-03-10T17:11:00Z"/>
          <w:trPrChange w:id="2072" w:author="Monica Maria Garro Lopez" w:date="2025-03-07T09:29:00Z">
            <w:trPr>
              <w:jc w:val="center"/>
            </w:trPr>
          </w:trPrChange>
        </w:trPr>
        <w:tc>
          <w:tcPr>
            <w:tcW w:w="0" w:type="pct"/>
            <w:hideMark/>
            <w:tcPrChange w:id="2073" w:author="Monica Maria Garro Lopez" w:date="2025-03-07T09:29:00Z">
              <w:tcPr>
                <w:tcW w:w="1309" w:type="pct"/>
                <w:hideMark/>
              </w:tcPr>
            </w:tcPrChange>
          </w:tcPr>
          <w:p w14:paraId="07D62AD1" w14:textId="551D44DD" w:rsidR="00CC754A" w:rsidRPr="00B04624" w:rsidDel="00A065FB" w:rsidRDefault="00CC754A" w:rsidP="00CC754A">
            <w:pPr>
              <w:spacing w:before="240" w:after="240"/>
              <w:rPr>
                <w:del w:id="2074" w:author="Monica Maria Garro Lopez" w:date="2025-03-10T17:11:00Z"/>
                <w:lang w:val="es-CO"/>
              </w:rPr>
            </w:pPr>
            <w:del w:id="2075" w:author="Monica Maria Garro Lopez" w:date="2025-03-10T17:11:00Z">
              <w:r w:rsidRPr="00B04624" w:rsidDel="00A065FB">
                <w:rPr>
                  <w:b/>
                  <w:bCs/>
                  <w:lang w:val="es-CO"/>
                </w:rPr>
                <w:delText>Accesibilidad</w:delText>
              </w:r>
              <w:bookmarkStart w:id="2076" w:name="_Toc193462924"/>
              <w:bookmarkStart w:id="2077" w:name="_Toc193465111"/>
              <w:bookmarkStart w:id="2078" w:name="_Toc193466305"/>
              <w:bookmarkStart w:id="2079" w:name="_Toc193466537"/>
              <w:bookmarkStart w:id="2080" w:name="_Toc193466844"/>
              <w:bookmarkEnd w:id="2076"/>
              <w:bookmarkEnd w:id="2077"/>
              <w:bookmarkEnd w:id="2078"/>
              <w:bookmarkEnd w:id="2079"/>
              <w:bookmarkEnd w:id="2080"/>
            </w:del>
          </w:p>
        </w:tc>
        <w:tc>
          <w:tcPr>
            <w:tcW w:w="0" w:type="pct"/>
            <w:hideMark/>
            <w:tcPrChange w:id="2081" w:author="Monica Maria Garro Lopez" w:date="2025-03-07T09:29:00Z">
              <w:tcPr>
                <w:tcW w:w="1814" w:type="pct"/>
                <w:hideMark/>
              </w:tcPr>
            </w:tcPrChange>
          </w:tcPr>
          <w:p w14:paraId="3E355BC8" w14:textId="189403C6" w:rsidR="00CC754A" w:rsidRPr="00B04624" w:rsidDel="00A065FB" w:rsidRDefault="00CC754A" w:rsidP="00CC754A">
            <w:pPr>
              <w:spacing w:before="240" w:after="240"/>
              <w:rPr>
                <w:del w:id="2082" w:author="Monica Maria Garro Lopez" w:date="2025-03-10T17:11:00Z"/>
                <w:lang w:val="es-CO"/>
              </w:rPr>
            </w:pPr>
            <w:del w:id="2083" w:author="Monica Maria Garro Lopez" w:date="2025-03-10T17:11:00Z">
              <w:r w:rsidRPr="00B04624" w:rsidDel="00A065FB">
                <w:rPr>
                  <w:lang w:val="es-CO"/>
                </w:rPr>
                <w:delText>Mayor flexibilidad para científicos de datos y analistas avanzados mediante herramientas open-</w:delText>
              </w:r>
              <w:r w:rsidRPr="00B04624" w:rsidDel="00A065FB">
                <w:rPr>
                  <w:i/>
                  <w:iCs/>
                  <w:lang w:val="es-CO"/>
                </w:rPr>
                <w:delText>source</w:delText>
              </w:r>
              <w:r w:rsidRPr="00B04624" w:rsidDel="00A065FB">
                <w:rPr>
                  <w:lang w:val="es-CO"/>
                </w:rPr>
                <w:delText xml:space="preserve"> como </w:delText>
              </w:r>
              <w:r w:rsidRPr="00B04624" w:rsidDel="00A065FB">
                <w:rPr>
                  <w:i/>
                  <w:iCs/>
                  <w:lang w:val="es-CO"/>
                </w:rPr>
                <w:delText>Hadoop</w:delText>
              </w:r>
              <w:r w:rsidRPr="00B04624" w:rsidDel="00A065FB">
                <w:rPr>
                  <w:lang w:val="es-CO"/>
                </w:rPr>
                <w:delText xml:space="preserve"> o </w:delText>
              </w:r>
              <w:r w:rsidRPr="00B04624" w:rsidDel="00A065FB">
                <w:rPr>
                  <w:i/>
                  <w:iCs/>
                  <w:lang w:val="es-CO"/>
                </w:rPr>
                <w:delText>MapReduce</w:delText>
              </w:r>
              <w:r w:rsidR="00F228B7" w:rsidRPr="00B04624" w:rsidDel="00A065FB">
                <w:rPr>
                  <w:color w:val="000000"/>
                  <w:lang w:val="es-CO"/>
                </w:rPr>
                <w:delText>.</w:delText>
              </w:r>
              <w:bookmarkStart w:id="2084" w:name="_Toc193462925"/>
              <w:bookmarkStart w:id="2085" w:name="_Toc193465112"/>
              <w:bookmarkStart w:id="2086" w:name="_Toc193466306"/>
              <w:bookmarkStart w:id="2087" w:name="_Toc193466538"/>
              <w:bookmarkStart w:id="2088" w:name="_Toc193466845"/>
              <w:bookmarkEnd w:id="2084"/>
              <w:bookmarkEnd w:id="2085"/>
              <w:bookmarkEnd w:id="2086"/>
              <w:bookmarkEnd w:id="2087"/>
              <w:bookmarkEnd w:id="2088"/>
            </w:del>
          </w:p>
        </w:tc>
        <w:tc>
          <w:tcPr>
            <w:tcW w:w="0" w:type="pct"/>
            <w:hideMark/>
            <w:tcPrChange w:id="2089" w:author="Monica Maria Garro Lopez" w:date="2025-03-07T09:29:00Z">
              <w:tcPr>
                <w:tcW w:w="1878" w:type="pct"/>
                <w:hideMark/>
              </w:tcPr>
            </w:tcPrChange>
          </w:tcPr>
          <w:p w14:paraId="200EE8EA" w14:textId="08F3980D" w:rsidR="00CC754A" w:rsidRPr="00B04624" w:rsidDel="00A065FB" w:rsidRDefault="00CC754A" w:rsidP="00CC754A">
            <w:pPr>
              <w:spacing w:before="240" w:after="240"/>
              <w:rPr>
                <w:del w:id="2090" w:author="Monica Maria Garro Lopez" w:date="2025-03-10T17:11:00Z"/>
                <w:lang w:val="es-CO"/>
              </w:rPr>
            </w:pPr>
            <w:del w:id="2091" w:author="Monica Maria Garro Lopez" w:date="2025-03-10T17:11:00Z">
              <w:r w:rsidRPr="00B04624" w:rsidDel="00A065FB">
                <w:rPr>
                  <w:lang w:val="es-CO"/>
                </w:rPr>
                <w:delText xml:space="preserve">Interfaces estándar y accesibles para analistas de negocios mediante </w:delText>
              </w:r>
              <w:r w:rsidRPr="00B04624" w:rsidDel="00A065FB">
                <w:rPr>
                  <w:i/>
                  <w:iCs/>
                  <w:lang w:val="es-CO"/>
                </w:rPr>
                <w:delText>SQL</w:delText>
              </w:r>
              <w:r w:rsidRPr="00B04624" w:rsidDel="00A065FB">
                <w:rPr>
                  <w:lang w:val="es-CO"/>
                </w:rPr>
                <w:delText xml:space="preserve"> y herramientas de </w:delText>
              </w:r>
              <w:r w:rsidRPr="00B04624" w:rsidDel="00A065FB">
                <w:rPr>
                  <w:i/>
                  <w:iCs/>
                  <w:lang w:val="es-CO"/>
                </w:rPr>
                <w:delText>BI</w:delText>
              </w:r>
              <w:r w:rsidRPr="00B04624" w:rsidDel="00A065FB">
                <w:rPr>
                  <w:lang w:val="es-CO"/>
                </w:rPr>
                <w:delText xml:space="preserve"> tradicionales</w:delText>
              </w:r>
              <w:r w:rsidR="00F228B7" w:rsidRPr="00B04624" w:rsidDel="00A065FB">
                <w:rPr>
                  <w:color w:val="000000"/>
                  <w:lang w:val="es-CO"/>
                </w:rPr>
                <w:delText>.</w:delText>
              </w:r>
              <w:bookmarkStart w:id="2092" w:name="_Toc193462926"/>
              <w:bookmarkStart w:id="2093" w:name="_Toc193465113"/>
              <w:bookmarkStart w:id="2094" w:name="_Toc193466307"/>
              <w:bookmarkStart w:id="2095" w:name="_Toc193466539"/>
              <w:bookmarkStart w:id="2096" w:name="_Toc193466846"/>
              <w:bookmarkEnd w:id="2092"/>
              <w:bookmarkEnd w:id="2093"/>
              <w:bookmarkEnd w:id="2094"/>
              <w:bookmarkEnd w:id="2095"/>
              <w:bookmarkEnd w:id="2096"/>
            </w:del>
          </w:p>
        </w:tc>
        <w:bookmarkStart w:id="2097" w:name="_Toc193462927"/>
        <w:bookmarkStart w:id="2098" w:name="_Toc193465114"/>
        <w:bookmarkStart w:id="2099" w:name="_Toc193466308"/>
        <w:bookmarkStart w:id="2100" w:name="_Toc193466540"/>
        <w:bookmarkStart w:id="2101" w:name="_Toc193466847"/>
        <w:bookmarkEnd w:id="2097"/>
        <w:bookmarkEnd w:id="2098"/>
        <w:bookmarkEnd w:id="2099"/>
        <w:bookmarkEnd w:id="2100"/>
        <w:bookmarkEnd w:id="2101"/>
      </w:tr>
      <w:tr w:rsidR="00B226DD" w:rsidRPr="00B04624" w:rsidDel="00A065FB" w14:paraId="7B99DB50" w14:textId="51A2A104" w:rsidTr="00574239">
        <w:trPr>
          <w:del w:id="2102" w:author="Monica Maria Garro Lopez" w:date="2025-03-10T17:11:00Z"/>
          <w:trPrChange w:id="2103" w:author="Monica Maria Garro Lopez" w:date="2025-03-07T09:29:00Z">
            <w:trPr>
              <w:jc w:val="center"/>
            </w:trPr>
          </w:trPrChange>
        </w:trPr>
        <w:tc>
          <w:tcPr>
            <w:tcW w:w="0" w:type="pct"/>
            <w:hideMark/>
            <w:tcPrChange w:id="2104" w:author="Monica Maria Garro Lopez" w:date="2025-03-07T09:29:00Z">
              <w:tcPr>
                <w:tcW w:w="1309" w:type="pct"/>
                <w:hideMark/>
              </w:tcPr>
            </w:tcPrChange>
          </w:tcPr>
          <w:p w14:paraId="5BFA4FC3" w14:textId="5C863208" w:rsidR="00CC754A" w:rsidRPr="00B04624" w:rsidDel="00A065FB" w:rsidRDefault="00CC754A" w:rsidP="00CC754A">
            <w:pPr>
              <w:spacing w:before="240" w:after="240"/>
              <w:rPr>
                <w:del w:id="2105" w:author="Monica Maria Garro Lopez" w:date="2025-03-10T17:11:00Z"/>
                <w:lang w:val="es-CO"/>
              </w:rPr>
            </w:pPr>
            <w:del w:id="2106" w:author="Monica Maria Garro Lopez" w:date="2025-03-10T17:11:00Z">
              <w:r w:rsidRPr="00B04624" w:rsidDel="00A065FB">
                <w:rPr>
                  <w:b/>
                  <w:bCs/>
                  <w:lang w:val="es-CO"/>
                </w:rPr>
                <w:delText>Agilidad</w:delText>
              </w:r>
              <w:bookmarkStart w:id="2107" w:name="_Toc193462928"/>
              <w:bookmarkStart w:id="2108" w:name="_Toc193465115"/>
              <w:bookmarkStart w:id="2109" w:name="_Toc193466309"/>
              <w:bookmarkStart w:id="2110" w:name="_Toc193466541"/>
              <w:bookmarkStart w:id="2111" w:name="_Toc193466848"/>
              <w:bookmarkEnd w:id="2107"/>
              <w:bookmarkEnd w:id="2108"/>
              <w:bookmarkEnd w:id="2109"/>
              <w:bookmarkEnd w:id="2110"/>
              <w:bookmarkEnd w:id="2111"/>
            </w:del>
          </w:p>
        </w:tc>
        <w:tc>
          <w:tcPr>
            <w:tcW w:w="0" w:type="pct"/>
            <w:hideMark/>
            <w:tcPrChange w:id="2112" w:author="Monica Maria Garro Lopez" w:date="2025-03-07T09:29:00Z">
              <w:tcPr>
                <w:tcW w:w="1814" w:type="pct"/>
                <w:hideMark/>
              </w:tcPr>
            </w:tcPrChange>
          </w:tcPr>
          <w:p w14:paraId="2CD2DF28" w14:textId="2AF87ED8" w:rsidR="00CC754A" w:rsidRPr="00B04624" w:rsidDel="00A065FB" w:rsidRDefault="00CC754A" w:rsidP="00CC754A">
            <w:pPr>
              <w:spacing w:before="240" w:after="240"/>
              <w:rPr>
                <w:del w:id="2113" w:author="Monica Maria Garro Lopez" w:date="2025-03-10T17:11:00Z"/>
                <w:lang w:val="es-CO"/>
              </w:rPr>
            </w:pPr>
            <w:del w:id="2114" w:author="Monica Maria Garro Lopez" w:date="2025-03-10T17:11:00Z">
              <w:r w:rsidRPr="00B04624" w:rsidDel="00A065FB">
                <w:rPr>
                  <w:lang w:val="es-CO"/>
                </w:rPr>
                <w:delText xml:space="preserve">Alta; puede configurarse y reconfigurarse rápidamente según las </w:delText>
              </w:r>
              <w:r w:rsidR="00B04624" w:rsidRPr="00B04624" w:rsidDel="00A065FB">
                <w:rPr>
                  <w:lang w:val="es-CO"/>
                </w:rPr>
                <w:delText>necesidades</w:delText>
              </w:r>
              <w:r w:rsidR="00B04624" w:rsidRPr="00B04624" w:rsidDel="00A065FB">
                <w:rPr>
                  <w:color w:val="000000"/>
                  <w:lang w:val="es-CO"/>
                </w:rPr>
                <w:delText>.</w:delText>
              </w:r>
              <w:bookmarkStart w:id="2115" w:name="_Toc193462929"/>
              <w:bookmarkStart w:id="2116" w:name="_Toc193465116"/>
              <w:bookmarkStart w:id="2117" w:name="_Toc193466310"/>
              <w:bookmarkStart w:id="2118" w:name="_Toc193466542"/>
              <w:bookmarkStart w:id="2119" w:name="_Toc193466849"/>
              <w:bookmarkEnd w:id="2115"/>
              <w:bookmarkEnd w:id="2116"/>
              <w:bookmarkEnd w:id="2117"/>
              <w:bookmarkEnd w:id="2118"/>
              <w:bookmarkEnd w:id="2119"/>
            </w:del>
          </w:p>
        </w:tc>
        <w:tc>
          <w:tcPr>
            <w:tcW w:w="0" w:type="pct"/>
            <w:hideMark/>
            <w:tcPrChange w:id="2120" w:author="Monica Maria Garro Lopez" w:date="2025-03-07T09:29:00Z">
              <w:tcPr>
                <w:tcW w:w="1878" w:type="pct"/>
                <w:hideMark/>
              </w:tcPr>
            </w:tcPrChange>
          </w:tcPr>
          <w:p w14:paraId="30C7C9EA" w14:textId="4925FE89" w:rsidR="00CC754A" w:rsidRPr="00B04624" w:rsidDel="00A065FB" w:rsidRDefault="00CC754A" w:rsidP="00CC754A">
            <w:pPr>
              <w:spacing w:before="240" w:after="240"/>
              <w:rPr>
                <w:del w:id="2121" w:author="Monica Maria Garro Lopez" w:date="2025-03-10T17:11:00Z"/>
                <w:lang w:val="es-CO"/>
              </w:rPr>
            </w:pPr>
            <w:del w:id="2122" w:author="Monica Maria Garro Lopez" w:date="2025-03-10T17:11:00Z">
              <w:r w:rsidRPr="00B04624" w:rsidDel="00A065FB">
                <w:rPr>
                  <w:lang w:val="es-CO"/>
                </w:rPr>
                <w:delText>Menos ágil; las modificaciones en los esquemas y estructuras son complejas y demandan tiempo</w:delText>
              </w:r>
              <w:r w:rsidR="00F228B7" w:rsidRPr="00B04624" w:rsidDel="00A065FB">
                <w:rPr>
                  <w:color w:val="000000"/>
                  <w:lang w:val="es-CO"/>
                </w:rPr>
                <w:delText>.</w:delText>
              </w:r>
              <w:bookmarkStart w:id="2123" w:name="_Toc193462930"/>
              <w:bookmarkStart w:id="2124" w:name="_Toc193465117"/>
              <w:bookmarkStart w:id="2125" w:name="_Toc193466311"/>
              <w:bookmarkStart w:id="2126" w:name="_Toc193466543"/>
              <w:bookmarkStart w:id="2127" w:name="_Toc193466850"/>
              <w:bookmarkEnd w:id="2123"/>
              <w:bookmarkEnd w:id="2124"/>
              <w:bookmarkEnd w:id="2125"/>
              <w:bookmarkEnd w:id="2126"/>
              <w:bookmarkEnd w:id="2127"/>
            </w:del>
          </w:p>
        </w:tc>
        <w:bookmarkStart w:id="2128" w:name="_Toc193462931"/>
        <w:bookmarkStart w:id="2129" w:name="_Toc193465118"/>
        <w:bookmarkStart w:id="2130" w:name="_Toc193466312"/>
        <w:bookmarkStart w:id="2131" w:name="_Toc193466544"/>
        <w:bookmarkStart w:id="2132" w:name="_Toc193466851"/>
        <w:bookmarkEnd w:id="2128"/>
        <w:bookmarkEnd w:id="2129"/>
        <w:bookmarkEnd w:id="2130"/>
        <w:bookmarkEnd w:id="2131"/>
        <w:bookmarkEnd w:id="2132"/>
      </w:tr>
      <w:tr w:rsidR="00B226DD" w:rsidRPr="00B04624" w:rsidDel="00A065FB" w14:paraId="1FFAEAC1" w14:textId="4C6C8548" w:rsidTr="00574239">
        <w:trPr>
          <w:del w:id="2133" w:author="Monica Maria Garro Lopez" w:date="2025-03-10T17:11:00Z"/>
          <w:trPrChange w:id="2134" w:author="Monica Maria Garro Lopez" w:date="2025-03-07T09:29:00Z">
            <w:trPr>
              <w:jc w:val="center"/>
            </w:trPr>
          </w:trPrChange>
        </w:trPr>
        <w:tc>
          <w:tcPr>
            <w:tcW w:w="0" w:type="pct"/>
            <w:hideMark/>
            <w:tcPrChange w:id="2135" w:author="Monica Maria Garro Lopez" w:date="2025-03-07T09:29:00Z">
              <w:tcPr>
                <w:tcW w:w="1309" w:type="pct"/>
                <w:hideMark/>
              </w:tcPr>
            </w:tcPrChange>
          </w:tcPr>
          <w:p w14:paraId="587F8CF0" w14:textId="3577EBFB" w:rsidR="00CC754A" w:rsidRPr="00B04624" w:rsidDel="00A065FB" w:rsidRDefault="00CC754A" w:rsidP="00CC754A">
            <w:pPr>
              <w:spacing w:before="240" w:after="240"/>
              <w:rPr>
                <w:del w:id="2136" w:author="Monica Maria Garro Lopez" w:date="2025-03-10T17:11:00Z"/>
                <w:lang w:val="es-CO"/>
              </w:rPr>
            </w:pPr>
            <w:del w:id="2137" w:author="Monica Maria Garro Lopez" w:date="2025-03-10T17:11:00Z">
              <w:r w:rsidRPr="00B04624" w:rsidDel="00A065FB">
                <w:rPr>
                  <w:b/>
                  <w:bCs/>
                  <w:lang w:val="es-CO"/>
                </w:rPr>
                <w:delText>Seguridad y gobernanza</w:delText>
              </w:r>
              <w:bookmarkStart w:id="2138" w:name="_Toc193462932"/>
              <w:bookmarkStart w:id="2139" w:name="_Toc193465119"/>
              <w:bookmarkStart w:id="2140" w:name="_Toc193466313"/>
              <w:bookmarkStart w:id="2141" w:name="_Toc193466545"/>
              <w:bookmarkStart w:id="2142" w:name="_Toc193466852"/>
              <w:bookmarkEnd w:id="2138"/>
              <w:bookmarkEnd w:id="2139"/>
              <w:bookmarkEnd w:id="2140"/>
              <w:bookmarkEnd w:id="2141"/>
              <w:bookmarkEnd w:id="2142"/>
            </w:del>
          </w:p>
        </w:tc>
        <w:tc>
          <w:tcPr>
            <w:tcW w:w="0" w:type="pct"/>
            <w:hideMark/>
            <w:tcPrChange w:id="2143" w:author="Monica Maria Garro Lopez" w:date="2025-03-07T09:29:00Z">
              <w:tcPr>
                <w:tcW w:w="1814" w:type="pct"/>
                <w:hideMark/>
              </w:tcPr>
            </w:tcPrChange>
          </w:tcPr>
          <w:p w14:paraId="304EBD36" w14:textId="08E8B0AA" w:rsidR="00CC754A" w:rsidRPr="00B04624" w:rsidDel="00A065FB" w:rsidRDefault="00CC754A" w:rsidP="00CC754A">
            <w:pPr>
              <w:spacing w:before="240" w:after="240"/>
              <w:rPr>
                <w:del w:id="2144" w:author="Monica Maria Garro Lopez" w:date="2025-03-10T17:11:00Z"/>
                <w:lang w:val="es-CO"/>
              </w:rPr>
            </w:pPr>
            <w:del w:id="2145" w:author="Monica Maria Garro Lopez" w:date="2025-03-10T17:11:00Z">
              <w:r w:rsidRPr="00B04624" w:rsidDel="00A065FB">
                <w:rPr>
                  <w:lang w:val="es-CO"/>
                </w:rPr>
                <w:delText>Menor control sin una gestión adecuada; requiere herramientas avanzadas para la gobernanza y clasificación de datos</w:delText>
              </w:r>
              <w:r w:rsidR="00F228B7" w:rsidRPr="00B04624" w:rsidDel="00A065FB">
                <w:rPr>
                  <w:rFonts w:eastAsia="Times New Roman"/>
                  <w:color w:val="000000"/>
                </w:rPr>
                <w:delText>.</w:delText>
              </w:r>
              <w:bookmarkStart w:id="2146" w:name="_Toc193462933"/>
              <w:bookmarkStart w:id="2147" w:name="_Toc193465120"/>
              <w:bookmarkStart w:id="2148" w:name="_Toc193466314"/>
              <w:bookmarkStart w:id="2149" w:name="_Toc193466546"/>
              <w:bookmarkStart w:id="2150" w:name="_Toc193466853"/>
              <w:bookmarkEnd w:id="2146"/>
              <w:bookmarkEnd w:id="2147"/>
              <w:bookmarkEnd w:id="2148"/>
              <w:bookmarkEnd w:id="2149"/>
              <w:bookmarkEnd w:id="2150"/>
            </w:del>
          </w:p>
        </w:tc>
        <w:tc>
          <w:tcPr>
            <w:tcW w:w="0" w:type="pct"/>
            <w:hideMark/>
            <w:tcPrChange w:id="2151" w:author="Monica Maria Garro Lopez" w:date="2025-03-07T09:29:00Z">
              <w:tcPr>
                <w:tcW w:w="1878" w:type="pct"/>
                <w:hideMark/>
              </w:tcPr>
            </w:tcPrChange>
          </w:tcPr>
          <w:p w14:paraId="57BD9B48" w14:textId="6F348202" w:rsidR="00CC754A" w:rsidRPr="00B04624" w:rsidDel="00A065FB" w:rsidRDefault="00CC754A" w:rsidP="00CC754A">
            <w:pPr>
              <w:spacing w:before="240" w:after="240"/>
              <w:rPr>
                <w:del w:id="2152" w:author="Monica Maria Garro Lopez" w:date="2025-03-10T17:11:00Z"/>
                <w:lang w:val="es-CO"/>
              </w:rPr>
            </w:pPr>
            <w:del w:id="2153" w:author="Monica Maria Garro Lopez" w:date="2025-03-10T17:11:00Z">
              <w:r w:rsidRPr="00B04624" w:rsidDel="00A065FB">
                <w:rPr>
                  <w:lang w:val="es-CO"/>
                </w:rPr>
                <w:delText>Alta seguridad y gobernanza integrada, con mecanismos de control robustos para la calidad y la integridad de los datos</w:delText>
              </w:r>
              <w:r w:rsidR="00F228B7" w:rsidRPr="00B04624" w:rsidDel="00A065FB">
                <w:rPr>
                  <w:rFonts w:eastAsia="Times New Roman"/>
                  <w:color w:val="000000"/>
                </w:rPr>
                <w:delText>.</w:delText>
              </w:r>
              <w:bookmarkStart w:id="2154" w:name="_Toc193462934"/>
              <w:bookmarkStart w:id="2155" w:name="_Toc193465121"/>
              <w:bookmarkStart w:id="2156" w:name="_Toc193466315"/>
              <w:bookmarkStart w:id="2157" w:name="_Toc193466547"/>
              <w:bookmarkStart w:id="2158" w:name="_Toc193466854"/>
              <w:bookmarkEnd w:id="2154"/>
              <w:bookmarkEnd w:id="2155"/>
              <w:bookmarkEnd w:id="2156"/>
              <w:bookmarkEnd w:id="2157"/>
              <w:bookmarkEnd w:id="2158"/>
            </w:del>
          </w:p>
        </w:tc>
        <w:bookmarkStart w:id="2159" w:name="_Toc193462935"/>
        <w:bookmarkStart w:id="2160" w:name="_Toc193465122"/>
        <w:bookmarkStart w:id="2161" w:name="_Toc193466316"/>
        <w:bookmarkStart w:id="2162" w:name="_Toc193466548"/>
        <w:bookmarkStart w:id="2163" w:name="_Toc193466855"/>
        <w:bookmarkEnd w:id="2159"/>
        <w:bookmarkEnd w:id="2160"/>
        <w:bookmarkEnd w:id="2161"/>
        <w:bookmarkEnd w:id="2162"/>
        <w:bookmarkEnd w:id="2163"/>
      </w:tr>
      <w:tr w:rsidR="00B226DD" w:rsidRPr="00B04624" w:rsidDel="00A065FB" w14:paraId="223F9F2A" w14:textId="393694C7" w:rsidTr="00574239">
        <w:trPr>
          <w:del w:id="2164" w:author="Monica Maria Garro Lopez" w:date="2025-03-10T17:11:00Z"/>
          <w:trPrChange w:id="2165" w:author="Monica Maria Garro Lopez" w:date="2025-03-07T09:29:00Z">
            <w:trPr>
              <w:jc w:val="center"/>
            </w:trPr>
          </w:trPrChange>
        </w:trPr>
        <w:tc>
          <w:tcPr>
            <w:tcW w:w="0" w:type="pct"/>
            <w:hideMark/>
            <w:tcPrChange w:id="2166" w:author="Monica Maria Garro Lopez" w:date="2025-03-07T09:29:00Z">
              <w:tcPr>
                <w:tcW w:w="1309" w:type="pct"/>
                <w:hideMark/>
              </w:tcPr>
            </w:tcPrChange>
          </w:tcPr>
          <w:p w14:paraId="780CC088" w14:textId="4E2FFA04" w:rsidR="00CC754A" w:rsidRPr="00B04624" w:rsidDel="00A065FB" w:rsidRDefault="00CC754A" w:rsidP="00CC754A">
            <w:pPr>
              <w:spacing w:before="240" w:after="240"/>
              <w:rPr>
                <w:del w:id="2167" w:author="Monica Maria Garro Lopez" w:date="2025-03-10T17:11:00Z"/>
                <w:lang w:val="es-CO"/>
              </w:rPr>
            </w:pPr>
            <w:del w:id="2168" w:author="Monica Maria Garro Lopez" w:date="2025-03-10T17:11:00Z">
              <w:r w:rsidRPr="00B04624" w:rsidDel="00A065FB">
                <w:rPr>
                  <w:b/>
                  <w:bCs/>
                  <w:lang w:val="es-CO"/>
                </w:rPr>
                <w:delText>Usabilidad</w:delText>
              </w:r>
              <w:bookmarkStart w:id="2169" w:name="_Toc193462936"/>
              <w:bookmarkStart w:id="2170" w:name="_Toc193465123"/>
              <w:bookmarkStart w:id="2171" w:name="_Toc193466317"/>
              <w:bookmarkStart w:id="2172" w:name="_Toc193466549"/>
              <w:bookmarkStart w:id="2173" w:name="_Toc193466856"/>
              <w:bookmarkEnd w:id="2169"/>
              <w:bookmarkEnd w:id="2170"/>
              <w:bookmarkEnd w:id="2171"/>
              <w:bookmarkEnd w:id="2172"/>
              <w:bookmarkEnd w:id="2173"/>
            </w:del>
          </w:p>
        </w:tc>
        <w:tc>
          <w:tcPr>
            <w:tcW w:w="0" w:type="pct"/>
            <w:hideMark/>
            <w:tcPrChange w:id="2174" w:author="Monica Maria Garro Lopez" w:date="2025-03-07T09:29:00Z">
              <w:tcPr>
                <w:tcW w:w="1814" w:type="pct"/>
                <w:hideMark/>
              </w:tcPr>
            </w:tcPrChange>
          </w:tcPr>
          <w:p w14:paraId="1C431A1E" w14:textId="45720716" w:rsidR="00CC754A" w:rsidRPr="00B04624" w:rsidDel="00A065FB" w:rsidRDefault="00CC754A" w:rsidP="00CC754A">
            <w:pPr>
              <w:spacing w:before="240" w:after="240"/>
              <w:rPr>
                <w:del w:id="2175" w:author="Monica Maria Garro Lopez" w:date="2025-03-10T17:11:00Z"/>
                <w:lang w:val="es-CO"/>
              </w:rPr>
            </w:pPr>
            <w:del w:id="2176" w:author="Monica Maria Garro Lopez" w:date="2025-03-10T17:11:00Z">
              <w:r w:rsidRPr="00B04624" w:rsidDel="00A065FB">
                <w:rPr>
                  <w:lang w:val="es-CO"/>
                </w:rPr>
                <w:delText>Complejo de analizar sin herramientas específicas</w:delText>
              </w:r>
              <w:bookmarkStart w:id="2177" w:name="_Toc193462937"/>
              <w:bookmarkStart w:id="2178" w:name="_Toc193465124"/>
              <w:bookmarkStart w:id="2179" w:name="_Toc193466318"/>
              <w:bookmarkStart w:id="2180" w:name="_Toc193466550"/>
              <w:bookmarkStart w:id="2181" w:name="_Toc193466857"/>
              <w:bookmarkEnd w:id="2177"/>
              <w:bookmarkEnd w:id="2178"/>
              <w:bookmarkEnd w:id="2179"/>
              <w:bookmarkEnd w:id="2180"/>
              <w:bookmarkEnd w:id="2181"/>
            </w:del>
          </w:p>
        </w:tc>
        <w:tc>
          <w:tcPr>
            <w:tcW w:w="0" w:type="pct"/>
            <w:hideMark/>
            <w:tcPrChange w:id="2182" w:author="Monica Maria Garro Lopez" w:date="2025-03-07T09:29:00Z">
              <w:tcPr>
                <w:tcW w:w="1878" w:type="pct"/>
                <w:hideMark/>
              </w:tcPr>
            </w:tcPrChange>
          </w:tcPr>
          <w:p w14:paraId="554DBC5A" w14:textId="465154FF" w:rsidR="00CC754A" w:rsidRPr="00B04624" w:rsidDel="00A065FB" w:rsidRDefault="00CC754A" w:rsidP="00CC754A">
            <w:pPr>
              <w:spacing w:before="240" w:after="240"/>
              <w:rPr>
                <w:del w:id="2183" w:author="Monica Maria Garro Lopez" w:date="2025-03-10T17:11:00Z"/>
                <w:lang w:val="es-CO"/>
              </w:rPr>
            </w:pPr>
            <w:del w:id="2184" w:author="Monica Maria Garro Lopez" w:date="2025-03-10T17:11:00Z">
              <w:r w:rsidRPr="00B04624" w:rsidDel="00A065FB">
                <w:rPr>
                  <w:lang w:val="es-CO"/>
                </w:rPr>
                <w:delText>Intuitivo para consultas estructuradas y generación de reportes</w:delText>
              </w:r>
              <w:bookmarkStart w:id="2185" w:name="_Toc193462938"/>
              <w:bookmarkStart w:id="2186" w:name="_Toc193465125"/>
              <w:bookmarkStart w:id="2187" w:name="_Toc193466319"/>
              <w:bookmarkStart w:id="2188" w:name="_Toc193466551"/>
              <w:bookmarkStart w:id="2189" w:name="_Toc193466858"/>
              <w:bookmarkEnd w:id="2185"/>
              <w:bookmarkEnd w:id="2186"/>
              <w:bookmarkEnd w:id="2187"/>
              <w:bookmarkEnd w:id="2188"/>
              <w:bookmarkEnd w:id="2189"/>
            </w:del>
          </w:p>
        </w:tc>
        <w:bookmarkStart w:id="2190" w:name="_Toc193462939"/>
        <w:bookmarkStart w:id="2191" w:name="_Toc193465126"/>
        <w:bookmarkStart w:id="2192" w:name="_Toc193466320"/>
        <w:bookmarkStart w:id="2193" w:name="_Toc193466552"/>
        <w:bookmarkStart w:id="2194" w:name="_Toc193466859"/>
        <w:bookmarkEnd w:id="2190"/>
        <w:bookmarkEnd w:id="2191"/>
        <w:bookmarkEnd w:id="2192"/>
        <w:bookmarkEnd w:id="2193"/>
        <w:bookmarkEnd w:id="2194"/>
      </w:tr>
      <w:tr w:rsidR="00B226DD" w:rsidRPr="00B04624" w:rsidDel="00A065FB" w14:paraId="67C69992" w14:textId="2412B52F" w:rsidTr="00574239">
        <w:trPr>
          <w:del w:id="2195" w:author="Monica Maria Garro Lopez" w:date="2025-03-10T17:11:00Z"/>
          <w:trPrChange w:id="2196" w:author="Monica Maria Garro Lopez" w:date="2025-03-07T09:29:00Z">
            <w:trPr>
              <w:jc w:val="center"/>
            </w:trPr>
          </w:trPrChange>
        </w:trPr>
        <w:tc>
          <w:tcPr>
            <w:tcW w:w="0" w:type="pct"/>
            <w:hideMark/>
            <w:tcPrChange w:id="2197" w:author="Monica Maria Garro Lopez" w:date="2025-03-07T09:29:00Z">
              <w:tcPr>
                <w:tcW w:w="1309" w:type="pct"/>
                <w:hideMark/>
              </w:tcPr>
            </w:tcPrChange>
          </w:tcPr>
          <w:p w14:paraId="55C6470C" w14:textId="3DFCB2DF" w:rsidR="00CC754A" w:rsidRPr="00B04624" w:rsidDel="00A065FB" w:rsidRDefault="00CC754A" w:rsidP="00CC754A">
            <w:pPr>
              <w:spacing w:before="240" w:after="240"/>
              <w:rPr>
                <w:del w:id="2198" w:author="Monica Maria Garro Lopez" w:date="2025-03-10T17:11:00Z"/>
                <w:lang w:val="es-CO"/>
              </w:rPr>
            </w:pPr>
            <w:del w:id="2199" w:author="Monica Maria Garro Lopez" w:date="2025-03-10T17:11:00Z">
              <w:r w:rsidRPr="00B04624" w:rsidDel="00A065FB">
                <w:rPr>
                  <w:b/>
                  <w:bCs/>
                  <w:lang w:val="es-CO"/>
                </w:rPr>
                <w:delText xml:space="preserve">Cumplimiento </w:delText>
              </w:r>
              <w:r w:rsidRPr="00A350C9" w:rsidDel="00A065FB">
                <w:rPr>
                  <w:b/>
                  <w:bCs/>
                  <w:i/>
                  <w:iCs/>
                  <w:lang w:val="es-CO"/>
                  <w:rPrChange w:id="2200" w:author="Monica Maria Garro Lopez" w:date="2025-03-07T09:19:00Z">
                    <w:rPr>
                      <w:b/>
                      <w:bCs/>
                      <w:lang w:val="es-CO"/>
                    </w:rPr>
                  </w:rPrChange>
                </w:rPr>
                <w:delText>ACID</w:delText>
              </w:r>
              <w:bookmarkStart w:id="2201" w:name="_Toc193462940"/>
              <w:bookmarkStart w:id="2202" w:name="_Toc193465127"/>
              <w:bookmarkStart w:id="2203" w:name="_Toc193466321"/>
              <w:bookmarkStart w:id="2204" w:name="_Toc193466553"/>
              <w:bookmarkStart w:id="2205" w:name="_Toc193466860"/>
              <w:bookmarkEnd w:id="2201"/>
              <w:bookmarkEnd w:id="2202"/>
              <w:bookmarkEnd w:id="2203"/>
              <w:bookmarkEnd w:id="2204"/>
              <w:bookmarkEnd w:id="2205"/>
            </w:del>
          </w:p>
        </w:tc>
        <w:tc>
          <w:tcPr>
            <w:tcW w:w="0" w:type="pct"/>
            <w:hideMark/>
            <w:tcPrChange w:id="2206" w:author="Monica Maria Garro Lopez" w:date="2025-03-07T09:29:00Z">
              <w:tcPr>
                <w:tcW w:w="1814" w:type="pct"/>
                <w:hideMark/>
              </w:tcPr>
            </w:tcPrChange>
          </w:tcPr>
          <w:p w14:paraId="32A070C0" w14:textId="6457CFFA" w:rsidR="00CC754A" w:rsidRPr="00B04624" w:rsidDel="00A065FB" w:rsidRDefault="00CC754A" w:rsidP="00CC754A">
            <w:pPr>
              <w:spacing w:before="240" w:after="240"/>
              <w:rPr>
                <w:del w:id="2207" w:author="Monica Maria Garro Lopez" w:date="2025-03-10T17:11:00Z"/>
                <w:lang w:val="es-CO"/>
              </w:rPr>
            </w:pPr>
            <w:del w:id="2208" w:author="Monica Maria Garro Lopez" w:date="2025-03-10T17:11:00Z">
              <w:r w:rsidRPr="00B04624" w:rsidDel="00A065FB">
                <w:rPr>
                  <w:lang w:val="es-CO"/>
                </w:rPr>
                <w:delText xml:space="preserve">Generalmente no cumple con </w:delText>
              </w:r>
              <w:r w:rsidRPr="00B04624" w:rsidDel="00A065FB">
                <w:rPr>
                  <w:i/>
                  <w:iCs/>
                  <w:lang w:val="es-CO"/>
                </w:rPr>
                <w:delText>ACID</w:delText>
              </w:r>
              <w:r w:rsidRPr="00B04624" w:rsidDel="00A065FB">
                <w:rPr>
                  <w:lang w:val="es-CO"/>
                </w:rPr>
                <w:delText>; las actualizaciones y eliminaciones son más complejas</w:delText>
              </w:r>
              <w:r w:rsidR="00F228B7" w:rsidRPr="00B04624" w:rsidDel="00A065FB">
                <w:rPr>
                  <w:lang w:val="es-CO"/>
                </w:rPr>
                <w:delText>.</w:delText>
              </w:r>
              <w:r w:rsidR="0024167F" w:rsidRPr="00B04624" w:rsidDel="00A065FB">
                <w:rPr>
                  <w:color w:val="000000"/>
                  <w:lang w:val="es-CO"/>
                </w:rPr>
                <w:delText xml:space="preserve"> </w:delText>
              </w:r>
              <w:bookmarkStart w:id="2209" w:name="_Toc193462941"/>
              <w:bookmarkStart w:id="2210" w:name="_Toc193465128"/>
              <w:bookmarkStart w:id="2211" w:name="_Toc193466322"/>
              <w:bookmarkStart w:id="2212" w:name="_Toc193466554"/>
              <w:bookmarkStart w:id="2213" w:name="_Toc193466861"/>
              <w:bookmarkEnd w:id="2209"/>
              <w:bookmarkEnd w:id="2210"/>
              <w:bookmarkEnd w:id="2211"/>
              <w:bookmarkEnd w:id="2212"/>
              <w:bookmarkEnd w:id="2213"/>
            </w:del>
          </w:p>
        </w:tc>
        <w:tc>
          <w:tcPr>
            <w:tcW w:w="0" w:type="pct"/>
            <w:hideMark/>
            <w:tcPrChange w:id="2214" w:author="Monica Maria Garro Lopez" w:date="2025-03-07T09:29:00Z">
              <w:tcPr>
                <w:tcW w:w="1878" w:type="pct"/>
                <w:hideMark/>
              </w:tcPr>
            </w:tcPrChange>
          </w:tcPr>
          <w:p w14:paraId="501243F9" w14:textId="50A9D363" w:rsidR="00CC754A" w:rsidRPr="00B04624" w:rsidDel="00A065FB" w:rsidRDefault="00CC754A" w:rsidP="00CC754A">
            <w:pPr>
              <w:spacing w:before="240" w:after="240"/>
              <w:rPr>
                <w:del w:id="2215" w:author="Monica Maria Garro Lopez" w:date="2025-03-10T17:11:00Z"/>
                <w:lang w:val="es-CO"/>
              </w:rPr>
            </w:pPr>
            <w:del w:id="2216" w:author="Monica Maria Garro Lopez" w:date="2025-03-10T17:11:00Z">
              <w:r w:rsidRPr="00B04624" w:rsidDel="00A065FB">
                <w:rPr>
                  <w:lang w:val="es-CO"/>
                </w:rPr>
                <w:delText xml:space="preserve">Cumple con las reglas </w:delText>
              </w:r>
              <w:r w:rsidRPr="00B04624" w:rsidDel="00A065FB">
                <w:rPr>
                  <w:i/>
                  <w:iCs/>
                  <w:lang w:val="es-CO"/>
                </w:rPr>
                <w:delText>ACID</w:delText>
              </w:r>
              <w:r w:rsidRPr="00B04624" w:rsidDel="00A065FB">
                <w:rPr>
                  <w:lang w:val="es-CO"/>
                </w:rPr>
                <w:delText>, garantizando integridad y consistencia en transacciones</w:delText>
              </w:r>
              <w:r w:rsidR="00F228B7" w:rsidRPr="00B04624" w:rsidDel="00A065FB">
                <w:rPr>
                  <w:rFonts w:eastAsia="Times New Roman"/>
                  <w:color w:val="000000"/>
                </w:rPr>
                <w:delText>.</w:delText>
              </w:r>
              <w:bookmarkStart w:id="2217" w:name="_Toc193462942"/>
              <w:bookmarkStart w:id="2218" w:name="_Toc193465129"/>
              <w:bookmarkStart w:id="2219" w:name="_Toc193466323"/>
              <w:bookmarkStart w:id="2220" w:name="_Toc193466555"/>
              <w:bookmarkStart w:id="2221" w:name="_Toc193466862"/>
              <w:bookmarkEnd w:id="2217"/>
              <w:bookmarkEnd w:id="2218"/>
              <w:bookmarkEnd w:id="2219"/>
              <w:bookmarkEnd w:id="2220"/>
              <w:bookmarkEnd w:id="2221"/>
            </w:del>
          </w:p>
        </w:tc>
        <w:bookmarkStart w:id="2222" w:name="_Toc193462943"/>
        <w:bookmarkStart w:id="2223" w:name="_Toc193465130"/>
        <w:bookmarkStart w:id="2224" w:name="_Toc193466324"/>
        <w:bookmarkStart w:id="2225" w:name="_Toc193466556"/>
        <w:bookmarkStart w:id="2226" w:name="_Toc193466863"/>
        <w:bookmarkEnd w:id="2222"/>
        <w:bookmarkEnd w:id="2223"/>
        <w:bookmarkEnd w:id="2224"/>
        <w:bookmarkEnd w:id="2225"/>
        <w:bookmarkEnd w:id="2226"/>
      </w:tr>
    </w:tbl>
    <w:p w14:paraId="0B49D616" w14:textId="53754C53" w:rsidR="00156CBF" w:rsidDel="00A065FB" w:rsidRDefault="00156CBF">
      <w:pPr>
        <w:pStyle w:val="Descripcin"/>
        <w:rPr>
          <w:ins w:id="2227" w:author="PEREZ MARTINEZ Gema (ENGIE-España)" w:date="2025-03-04T19:12:00Z"/>
          <w:del w:id="2228" w:author="Monica Maria Garro Lopez" w:date="2025-03-10T17:11:00Z"/>
          <w:b/>
          <w:bCs/>
        </w:rPr>
      </w:pPr>
      <w:bookmarkStart w:id="2229" w:name="_Toc193462944"/>
      <w:bookmarkStart w:id="2230" w:name="_Toc193465131"/>
      <w:bookmarkStart w:id="2231" w:name="_Toc193466325"/>
      <w:bookmarkStart w:id="2232" w:name="_Toc193466557"/>
      <w:bookmarkStart w:id="2233" w:name="_Toc193466864"/>
      <w:bookmarkEnd w:id="1881"/>
      <w:bookmarkEnd w:id="2229"/>
      <w:bookmarkEnd w:id="2230"/>
      <w:bookmarkEnd w:id="2231"/>
      <w:bookmarkEnd w:id="2232"/>
      <w:bookmarkEnd w:id="2233"/>
    </w:p>
    <w:p w14:paraId="320311BC" w14:textId="4B33CFB0" w:rsidR="00F228B7" w:rsidDel="008B02FA" w:rsidRDefault="00F228B7">
      <w:pPr>
        <w:pStyle w:val="Descripcin"/>
        <w:rPr>
          <w:del w:id="2234" w:author="Monica Maria Garro Lopez" w:date="2025-03-21T12:12:00Z"/>
        </w:rPr>
      </w:pPr>
      <w:del w:id="2235" w:author="Monica Maria Garro Lopez" w:date="2025-03-21T12:12:00Z">
        <w:r w:rsidRPr="00EB68F8" w:rsidDel="008B02FA">
          <w:rPr>
            <w:b/>
            <w:bCs/>
          </w:rPr>
          <w:delText xml:space="preserve">Tabla </w:delText>
        </w:r>
      </w:del>
      <w:del w:id="2236" w:author="Monica Maria Garro Lopez" w:date="2025-03-21T11:46:00Z">
        <w:r w:rsidRPr="00EB68F8" w:rsidDel="00973C71">
          <w:rPr>
            <w:b/>
            <w:bCs/>
            <w:i w:val="0"/>
            <w:iCs w:val="0"/>
          </w:rPr>
          <w:fldChar w:fldCharType="begin"/>
        </w:r>
        <w:r w:rsidRPr="00EB68F8" w:rsidDel="00973C71">
          <w:rPr>
            <w:b/>
            <w:bCs/>
          </w:rPr>
          <w:delInstrText xml:space="preserve"> SEQ Tabla \* ARABIC </w:delInstrText>
        </w:r>
        <w:r w:rsidRPr="00EB68F8" w:rsidDel="00973C71">
          <w:rPr>
            <w:b/>
            <w:bCs/>
            <w:i w:val="0"/>
            <w:iCs w:val="0"/>
          </w:rPr>
          <w:fldChar w:fldCharType="separate"/>
        </w:r>
        <w:r w:rsidR="006E111E" w:rsidDel="00973C71">
          <w:rPr>
            <w:b/>
            <w:bCs/>
            <w:noProof/>
          </w:rPr>
          <w:delText>1</w:delText>
        </w:r>
        <w:r w:rsidRPr="00EB68F8" w:rsidDel="00973C71">
          <w:rPr>
            <w:b/>
            <w:bCs/>
            <w:i w:val="0"/>
            <w:iCs w:val="0"/>
          </w:rPr>
          <w:fldChar w:fldCharType="end"/>
        </w:r>
      </w:del>
      <w:del w:id="2237" w:author="Monica Maria Garro Lopez" w:date="2025-03-21T12:12:00Z">
        <w:r w:rsidDel="008B02FA">
          <w:delText xml:space="preserve">. </w:delText>
        </w:r>
        <w:r w:rsidRPr="001457A8" w:rsidDel="008B02FA">
          <w:delText>Comparación entre Data Lake y Data Warehouse.  Elaboración Propia. Fuente: (Azzabi et al. 2024); (Dubey, 2020); (Divya Meena et al.(n.d.); (Harby y Zulkernine, 2025); Nambiar y Mundra 2022).</w:delText>
        </w:r>
        <w:bookmarkStart w:id="2238" w:name="_Toc193462945"/>
        <w:bookmarkStart w:id="2239" w:name="_Toc193465132"/>
        <w:bookmarkStart w:id="2240" w:name="_Toc193466326"/>
        <w:bookmarkStart w:id="2241" w:name="_Toc193466558"/>
        <w:bookmarkStart w:id="2242" w:name="_Toc193466865"/>
        <w:bookmarkEnd w:id="2238"/>
        <w:bookmarkEnd w:id="2239"/>
        <w:bookmarkEnd w:id="2240"/>
        <w:bookmarkEnd w:id="2241"/>
        <w:bookmarkEnd w:id="2242"/>
      </w:del>
    </w:p>
    <w:p w14:paraId="66A2DDF0" w14:textId="1129377A" w:rsidR="00574239" w:rsidRPr="00B04624" w:rsidDel="00574239" w:rsidRDefault="00574239">
      <w:pPr>
        <w:pStyle w:val="Descripcin"/>
        <w:rPr>
          <w:del w:id="2243" w:author="Monica Maria Garro Lopez" w:date="2025-03-07T09:32:00Z"/>
        </w:rPr>
        <w:pPrChange w:id="2244" w:author="Monica Maria Garro Lopez" w:date="2025-03-21T12:12:00Z">
          <w:pPr/>
        </w:pPrChange>
      </w:pPr>
      <w:bookmarkStart w:id="2245" w:name="_Toc192518904"/>
      <w:bookmarkStart w:id="2246" w:name="_Toc192519511"/>
      <w:bookmarkStart w:id="2247" w:name="_Toc193131292"/>
      <w:bookmarkStart w:id="2248" w:name="_Toc193375299"/>
      <w:bookmarkStart w:id="2249" w:name="_Toc193375374"/>
      <w:bookmarkStart w:id="2250" w:name="_Toc193393800"/>
      <w:bookmarkStart w:id="2251" w:name="_Toc193431861"/>
      <w:bookmarkStart w:id="2252" w:name="_Toc193462946"/>
      <w:bookmarkStart w:id="2253" w:name="_Toc193465133"/>
      <w:bookmarkStart w:id="2254" w:name="_Toc193466327"/>
      <w:bookmarkStart w:id="2255" w:name="_Toc193466559"/>
      <w:bookmarkStart w:id="2256" w:name="_Toc193466866"/>
      <w:bookmarkEnd w:id="2245"/>
      <w:bookmarkEnd w:id="2246"/>
      <w:bookmarkEnd w:id="2247"/>
      <w:bookmarkEnd w:id="2248"/>
      <w:bookmarkEnd w:id="2249"/>
      <w:bookmarkEnd w:id="2250"/>
      <w:bookmarkEnd w:id="2251"/>
      <w:bookmarkEnd w:id="2252"/>
      <w:bookmarkEnd w:id="2253"/>
      <w:bookmarkEnd w:id="2254"/>
      <w:bookmarkEnd w:id="2255"/>
      <w:bookmarkEnd w:id="2256"/>
    </w:p>
    <w:p w14:paraId="62F7321E" w14:textId="21223F02" w:rsidR="00CC754A" w:rsidRPr="00CC754A" w:rsidDel="008B02FA" w:rsidRDefault="00CC754A">
      <w:pPr>
        <w:pStyle w:val="Descripcin"/>
        <w:rPr>
          <w:del w:id="2257" w:author="Monica Maria Garro Lopez" w:date="2025-03-21T12:12:00Z"/>
          <w:lang w:val="es-CO"/>
        </w:rPr>
        <w:pPrChange w:id="2258" w:author="Monica Maria Garro Lopez" w:date="2025-03-21T12:12:00Z">
          <w:pPr>
            <w:pStyle w:val="Ttulo3"/>
            <w:numPr>
              <w:numId w:val="56"/>
            </w:numPr>
          </w:pPr>
        </w:pPrChange>
      </w:pPr>
      <w:bookmarkStart w:id="2259" w:name="_Toc190517896"/>
      <w:bookmarkStart w:id="2260" w:name="_Toc190531008"/>
      <w:bookmarkStart w:id="2261" w:name="_Toc191441128"/>
      <w:bookmarkStart w:id="2262" w:name="_Toc191621558"/>
      <w:bookmarkEnd w:id="2259"/>
      <w:bookmarkEnd w:id="2260"/>
      <w:bookmarkEnd w:id="2261"/>
      <w:bookmarkEnd w:id="2262"/>
      <w:del w:id="2263" w:author="Monica Maria Garro Lopez" w:date="2025-03-21T12:12:00Z">
        <w:r w:rsidRPr="00CC754A" w:rsidDel="008B02FA">
          <w:rPr>
            <w:lang w:val="es-CO"/>
          </w:rPr>
          <w:delText xml:space="preserve"> Uso </w:delText>
        </w:r>
        <w:r w:rsidR="009C1CCF" w:rsidDel="008B02FA">
          <w:rPr>
            <w:lang w:val="es-CO"/>
          </w:rPr>
          <w:delText xml:space="preserve">de </w:delText>
        </w:r>
        <w:r w:rsidR="009C1CCF" w:rsidRPr="00EB68F8" w:rsidDel="008B02FA">
          <w:rPr>
            <w:lang w:val="es-CO"/>
          </w:rPr>
          <w:delText xml:space="preserve">Data </w:delText>
        </w:r>
        <w:r w:rsidR="00574239" w:rsidRPr="00EB68F8" w:rsidDel="008B02FA">
          <w:rPr>
            <w:lang w:val="es-CO"/>
          </w:rPr>
          <w:delText xml:space="preserve">Lakes </w:delText>
        </w:r>
        <w:r w:rsidR="009C1CCF" w:rsidDel="008B02FA">
          <w:rPr>
            <w:lang w:val="es-CO"/>
          </w:rPr>
          <w:delText xml:space="preserve">y </w:delText>
        </w:r>
        <w:r w:rsidR="009C1CCF" w:rsidRPr="00EB68F8" w:rsidDel="008B02FA">
          <w:rPr>
            <w:lang w:val="es-CO"/>
          </w:rPr>
          <w:delText>Data Wareh</w:delText>
        </w:r>
        <w:r w:rsidR="009C1CCF" w:rsidDel="008B02FA">
          <w:rPr>
            <w:lang w:val="es-CO"/>
          </w:rPr>
          <w:delText xml:space="preserve">oses </w:delText>
        </w:r>
        <w:r w:rsidRPr="00CC754A" w:rsidDel="008B02FA">
          <w:rPr>
            <w:lang w:val="es-CO"/>
          </w:rPr>
          <w:delText>en Análisis Avanzado</w:delText>
        </w:r>
        <w:bookmarkStart w:id="2264" w:name="_Toc193462947"/>
        <w:bookmarkStart w:id="2265" w:name="_Toc193465134"/>
        <w:bookmarkStart w:id="2266" w:name="_Toc193466328"/>
        <w:bookmarkStart w:id="2267" w:name="_Toc193466560"/>
        <w:bookmarkStart w:id="2268" w:name="_Toc193466867"/>
        <w:bookmarkEnd w:id="2264"/>
        <w:bookmarkEnd w:id="2265"/>
        <w:bookmarkEnd w:id="2266"/>
        <w:bookmarkEnd w:id="2267"/>
        <w:bookmarkEnd w:id="2268"/>
      </w:del>
    </w:p>
    <w:p w14:paraId="404AA3C8" w14:textId="3F302386" w:rsidR="00CC754A" w:rsidRPr="00CC754A" w:rsidDel="0032599D" w:rsidRDefault="00CC754A" w:rsidP="00CC754A">
      <w:pPr>
        <w:spacing w:before="240" w:after="240"/>
        <w:rPr>
          <w:del w:id="2269" w:author="Monica Maria Garro Lopez" w:date="2025-03-21T12:17:00Z"/>
          <w:moveFrom w:id="2270" w:author="Monica Maria Garro Lopez" w:date="2025-03-21T12:13:00Z"/>
          <w:lang w:val="es-CO"/>
        </w:rPr>
      </w:pPr>
      <w:moveFromRangeStart w:id="2271" w:author="Monica Maria Garro Lopez" w:date="2025-03-21T12:13:00Z" w:name="move193451643"/>
      <w:moveFrom w:id="2272" w:author="Monica Maria Garro Lopez" w:date="2025-03-21T12:13:00Z">
        <w:del w:id="2273" w:author="Monica Maria Garro Lopez" w:date="2025-03-21T12:17:00Z">
          <w:r w:rsidRPr="00CC754A" w:rsidDel="0032599D">
            <w:rPr>
              <w:lang w:val="es-CO"/>
            </w:rPr>
            <w:delText xml:space="preserve">El </w:delText>
          </w:r>
          <w:r w:rsidRPr="00EB68F8" w:rsidDel="0032599D">
            <w:rPr>
              <w:b/>
              <w:bCs/>
              <w:lang w:val="es-CO"/>
            </w:rPr>
            <w:delText>crecimiento de disciplinas</w:delText>
          </w:r>
          <w:r w:rsidRPr="00CC754A" w:rsidDel="0032599D">
            <w:rPr>
              <w:lang w:val="es-CO"/>
            </w:rPr>
            <w:delText xml:space="preserve"> como la inteligencia artificial (IA) y el aprendizaje automático </w:delText>
          </w:r>
          <w:r w:rsidRPr="00EB68F8" w:rsidDel="0032599D">
            <w:rPr>
              <w:b/>
              <w:bCs/>
              <w:lang w:val="es-CO"/>
            </w:rPr>
            <w:delText>ha redefinido los requisitos de las infraestructuras de datos</w:delText>
          </w:r>
          <w:r w:rsidRPr="00CC754A" w:rsidDel="0032599D">
            <w:rPr>
              <w:lang w:val="es-CO"/>
            </w:rPr>
            <w:delText xml:space="preserve">. </w:delText>
          </w:r>
          <w:r w:rsidR="00993577" w:rsidDel="0032599D">
            <w:rPr>
              <w:lang w:val="es-CO"/>
            </w:rPr>
            <w:delText xml:space="preserve">En este caso los modelos </w:delText>
          </w:r>
          <w:r w:rsidR="00B04624" w:rsidDel="0032599D">
            <w:rPr>
              <w:lang w:val="es-CO"/>
            </w:rPr>
            <w:delText xml:space="preserve">estudiados </w:delText>
          </w:r>
          <w:r w:rsidR="00B04624" w:rsidRPr="00CC754A" w:rsidDel="0032599D">
            <w:rPr>
              <w:lang w:val="es-CO"/>
            </w:rPr>
            <w:delText>juegan</w:delText>
          </w:r>
          <w:r w:rsidRPr="00CC754A" w:rsidDel="0032599D">
            <w:rPr>
              <w:lang w:val="es-CO"/>
            </w:rPr>
            <w:delText xml:space="preserve"> roles diferentes en este panorama:</w:delText>
          </w:r>
          <w:bookmarkStart w:id="2274" w:name="_Toc193462948"/>
          <w:bookmarkStart w:id="2275" w:name="_Toc193465135"/>
          <w:bookmarkStart w:id="2276" w:name="_Toc193466329"/>
          <w:bookmarkStart w:id="2277" w:name="_Toc193466561"/>
          <w:bookmarkStart w:id="2278" w:name="_Toc193466868"/>
          <w:bookmarkEnd w:id="2274"/>
          <w:bookmarkEnd w:id="2275"/>
          <w:bookmarkEnd w:id="2276"/>
          <w:bookmarkEnd w:id="2277"/>
          <w:bookmarkEnd w:id="2278"/>
        </w:del>
      </w:moveFrom>
    </w:p>
    <w:p w14:paraId="0A7A054E" w14:textId="4587BF02" w:rsidR="00CC754A" w:rsidRPr="00CC754A" w:rsidDel="0032599D" w:rsidRDefault="00CC754A" w:rsidP="00625206">
      <w:pPr>
        <w:numPr>
          <w:ilvl w:val="0"/>
          <w:numId w:val="12"/>
        </w:numPr>
        <w:spacing w:before="240" w:after="240"/>
        <w:rPr>
          <w:del w:id="2279" w:author="Monica Maria Garro Lopez" w:date="2025-03-21T12:17:00Z"/>
          <w:moveFrom w:id="2280" w:author="Monica Maria Garro Lopez" w:date="2025-03-21T12:13:00Z"/>
          <w:lang w:val="es-CO"/>
        </w:rPr>
      </w:pPr>
      <w:moveFrom w:id="2281" w:author="Monica Maria Garro Lopez" w:date="2025-03-21T12:13:00Z">
        <w:del w:id="2282" w:author="Monica Maria Garro Lopez" w:date="2025-03-21T12:17:00Z">
          <w:r w:rsidRPr="00EB68F8" w:rsidDel="0032599D">
            <w:rPr>
              <w:b/>
              <w:bCs/>
              <w:i/>
              <w:iCs/>
              <w:lang w:val="es-CO"/>
            </w:rPr>
            <w:delText>Data Lakes</w:delText>
          </w:r>
          <w:r w:rsidRPr="00CC754A" w:rsidDel="0032599D">
            <w:rPr>
              <w:lang w:val="es-CO"/>
            </w:rPr>
            <w:delText>:</w:delText>
          </w:r>
          <w:bookmarkStart w:id="2283" w:name="_Toc193462949"/>
          <w:bookmarkStart w:id="2284" w:name="_Toc193465136"/>
          <w:bookmarkStart w:id="2285" w:name="_Toc193466330"/>
          <w:bookmarkStart w:id="2286" w:name="_Toc193466562"/>
          <w:bookmarkStart w:id="2287" w:name="_Toc193466869"/>
          <w:bookmarkEnd w:id="2283"/>
          <w:bookmarkEnd w:id="2284"/>
          <w:bookmarkEnd w:id="2285"/>
          <w:bookmarkEnd w:id="2286"/>
          <w:bookmarkEnd w:id="2287"/>
        </w:del>
      </w:moveFrom>
    </w:p>
    <w:p w14:paraId="062A260E" w14:textId="683EDDEB" w:rsidR="00CC754A" w:rsidRPr="00CC754A" w:rsidDel="0032599D" w:rsidRDefault="00CC754A" w:rsidP="00625206">
      <w:pPr>
        <w:numPr>
          <w:ilvl w:val="1"/>
          <w:numId w:val="12"/>
        </w:numPr>
        <w:spacing w:before="240" w:after="240"/>
        <w:rPr>
          <w:del w:id="2288" w:author="Monica Maria Garro Lopez" w:date="2025-03-21T12:17:00Z"/>
          <w:moveFrom w:id="2289" w:author="Monica Maria Garro Lopez" w:date="2025-03-21T12:13:00Z"/>
          <w:lang w:val="es-CO"/>
        </w:rPr>
      </w:pPr>
      <w:moveFrom w:id="2290" w:author="Monica Maria Garro Lopez" w:date="2025-03-21T12:13:00Z">
        <w:del w:id="2291" w:author="Monica Maria Garro Lopez" w:date="2025-03-21T12:17:00Z">
          <w:r w:rsidRPr="00CC754A" w:rsidDel="0032599D">
            <w:rPr>
              <w:lang w:val="es-CO"/>
            </w:rPr>
            <w:delText xml:space="preserve">Ideales para entrenar modelos de </w:delText>
          </w:r>
          <w:r w:rsidRPr="00176E0E" w:rsidDel="0032599D">
            <w:rPr>
              <w:i/>
              <w:iCs/>
              <w:lang w:val="es-CO"/>
            </w:rPr>
            <w:delText>Machine Learning</w:delText>
          </w:r>
          <w:r w:rsidRPr="00CC754A" w:rsidDel="0032599D">
            <w:rPr>
              <w:lang w:val="es-CO"/>
            </w:rPr>
            <w:delText xml:space="preserve"> debido a su capacidad para almacenar datos en bruto y sin preprocesamiento</w:delText>
          </w:r>
          <w:r w:rsidR="00176E0E" w:rsidRPr="00176E0E" w:rsidDel="0032599D">
            <w:rPr>
              <w:color w:val="000000"/>
              <w:lang w:val="es-CO"/>
            </w:rPr>
            <w:delText xml:space="preserve"> </w:delText>
          </w:r>
        </w:del>
      </w:moveFrom>
      <w:customXmlDelRangeStart w:id="2292" w:author="Monica Maria Garro Lopez" w:date="2025-03-21T12:17:00Z"/>
      <w:sdt>
        <w:sdtPr>
          <w:rPr>
            <w:color w:val="000000"/>
            <w:lang w:val="es-CO"/>
          </w:rPr>
          <w:tag w:val="MENDELEY_CITATION_v3_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"/>
          <w:id w:val="-2064861760"/>
          <w:placeholder>
            <w:docPart w:val="63613C60090645B3ADD42EE0E4E620E2"/>
          </w:placeholder>
        </w:sdtPr>
        <w:sdtEndPr/>
        <w:sdtContent>
          <w:customXmlDelRangeEnd w:id="2292"/>
          <w:moveFrom w:id="2293" w:author="Monica Maria Garro Lopez" w:date="2025-03-21T12:13:00Z">
            <w:del w:id="2294" w:author="Monica Maria Garro Lopez" w:date="2025-03-21T12:17:00Z">
              <w:r w:rsidR="003A0AFC" w:rsidRPr="00415AEC" w:rsidDel="0032599D">
                <w:rPr>
                  <w:color w:val="000000"/>
                  <w:lang w:val="es-CO"/>
                </w:rPr>
                <w:delText>(Dubey, 2020)</w:delText>
              </w:r>
            </w:del>
          </w:moveFrom>
          <w:customXmlDelRangeStart w:id="2295" w:author="Monica Maria Garro Lopez" w:date="2025-03-21T12:17:00Z"/>
        </w:sdtContent>
      </w:sdt>
      <w:customXmlDelRangeEnd w:id="2295"/>
      <w:moveFrom w:id="2296" w:author="Monica Maria Garro Lopez" w:date="2025-03-21T12:13:00Z">
        <w:del w:id="2297" w:author="Monica Maria Garro Lopez" w:date="2025-03-21T12:17:00Z">
          <w:r w:rsidRPr="00CC754A" w:rsidDel="0032599D">
            <w:rPr>
              <w:lang w:val="es-CO"/>
            </w:rPr>
            <w:delText>.</w:delText>
          </w:r>
          <w:r w:rsidR="00284410" w:rsidDel="0032599D">
            <w:rPr>
              <w:lang w:val="es-CO"/>
            </w:rPr>
            <w:delText xml:space="preserve"> </w:delText>
          </w:r>
          <w:bookmarkStart w:id="2298" w:name="_Toc193462950"/>
          <w:bookmarkStart w:id="2299" w:name="_Toc193465137"/>
          <w:bookmarkStart w:id="2300" w:name="_Toc193466331"/>
          <w:bookmarkStart w:id="2301" w:name="_Toc193466563"/>
          <w:bookmarkStart w:id="2302" w:name="_Toc193466870"/>
          <w:bookmarkEnd w:id="2298"/>
          <w:bookmarkEnd w:id="2299"/>
          <w:bookmarkEnd w:id="2300"/>
          <w:bookmarkEnd w:id="2301"/>
          <w:bookmarkEnd w:id="2302"/>
        </w:del>
      </w:moveFrom>
    </w:p>
    <w:p w14:paraId="23C87585" w14:textId="2F00D3A6" w:rsidR="00574239" w:rsidRPr="009A544A" w:rsidDel="0032599D" w:rsidRDefault="00CC754A" w:rsidP="009A544A">
      <w:pPr>
        <w:numPr>
          <w:ilvl w:val="1"/>
          <w:numId w:val="12"/>
        </w:numPr>
        <w:spacing w:before="240" w:after="240"/>
        <w:rPr>
          <w:del w:id="2303" w:author="Monica Maria Garro Lopez" w:date="2025-03-21T12:17:00Z"/>
          <w:moveFrom w:id="2304" w:author="Monica Maria Garro Lopez" w:date="2025-03-21T12:13:00Z"/>
          <w:lang w:val="es-CO"/>
        </w:rPr>
      </w:pPr>
      <w:moveFrom w:id="2305" w:author="Monica Maria Garro Lopez" w:date="2025-03-21T12:13:00Z">
        <w:del w:id="2306" w:author="Monica Maria Garro Lopez" w:date="2025-03-21T12:17:00Z">
          <w:r w:rsidRPr="00CC754A" w:rsidDel="0032599D">
            <w:rPr>
              <w:lang w:val="es-CO"/>
            </w:rPr>
            <w:delText xml:space="preserve">Soportan análisis en tiempo real y exploratorios gracias a tecnologías como </w:delText>
          </w:r>
          <w:r w:rsidRPr="00176E0E" w:rsidDel="0032599D">
            <w:rPr>
              <w:i/>
              <w:iCs/>
              <w:lang w:val="es-CO"/>
            </w:rPr>
            <w:delText>Apache Spark y Hadoop</w:delText>
          </w:r>
          <w:r w:rsidRPr="00CC754A" w:rsidDel="0032599D">
            <w:rPr>
              <w:lang w:val="es-CO"/>
            </w:rPr>
            <w:delText>​</w:delText>
          </w:r>
          <w:r w:rsidR="00176E0E" w:rsidRPr="00176E0E" w:rsidDel="0032599D">
            <w:rPr>
              <w:color w:val="000000"/>
              <w:lang w:val="es-CO"/>
            </w:rPr>
            <w:delText xml:space="preserve"> </w:delText>
          </w:r>
        </w:del>
      </w:moveFrom>
      <w:customXmlDelRangeStart w:id="2307" w:author="Monica Maria Garro Lopez" w:date="2025-03-21T12:17:00Z"/>
      <w:sdt>
        <w:sdtPr>
          <w:rPr>
            <w:color w:val="000000"/>
            <w:lang w:val="es-CO"/>
          </w:rPr>
          <w:tag w:val="MENDELEY_CITATION_v3_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"/>
          <w:id w:val="-1275551154"/>
          <w:placeholder>
            <w:docPart w:val="2289F77C37914269AC20BD8095F6D7E1"/>
          </w:placeholder>
        </w:sdtPr>
        <w:sdtEndPr/>
        <w:sdtContent>
          <w:customXmlDelRangeEnd w:id="2307"/>
          <w:moveFrom w:id="2308" w:author="Monica Maria Garro Lopez" w:date="2025-03-21T12:13:00Z">
            <w:del w:id="2309" w:author="Monica Maria Garro Lopez" w:date="2025-03-21T12:17:00Z">
              <w:r w:rsidR="003A0AFC" w:rsidRPr="00415AEC" w:rsidDel="0032599D">
                <w:rPr>
                  <w:color w:val="000000"/>
                  <w:lang w:val="es-CO"/>
                </w:rPr>
                <w:delText>(Olavsrud, 2017)</w:delText>
              </w:r>
            </w:del>
          </w:moveFrom>
          <w:customXmlDelRangeStart w:id="2310" w:author="Monica Maria Garro Lopez" w:date="2025-03-21T12:17:00Z"/>
        </w:sdtContent>
      </w:sdt>
      <w:customXmlDelRangeEnd w:id="2310"/>
      <w:moveFrom w:id="2311" w:author="Monica Maria Garro Lopez" w:date="2025-03-21T12:13:00Z">
        <w:del w:id="2312" w:author="Monica Maria Garro Lopez" w:date="2025-03-21T12:17:00Z">
          <w:r w:rsidRPr="00CC754A" w:rsidDel="0032599D">
            <w:rPr>
              <w:lang w:val="es-CO"/>
            </w:rPr>
            <w:delText xml:space="preserve">. </w:delText>
          </w:r>
          <w:bookmarkStart w:id="2313" w:name="_Toc193462951"/>
          <w:bookmarkStart w:id="2314" w:name="_Toc193465138"/>
          <w:bookmarkStart w:id="2315" w:name="_Toc193466332"/>
          <w:bookmarkStart w:id="2316" w:name="_Toc193466564"/>
          <w:bookmarkStart w:id="2317" w:name="_Toc193466871"/>
          <w:bookmarkEnd w:id="2313"/>
          <w:bookmarkEnd w:id="2314"/>
          <w:bookmarkEnd w:id="2315"/>
          <w:bookmarkEnd w:id="2316"/>
          <w:bookmarkEnd w:id="2317"/>
        </w:del>
      </w:moveFrom>
    </w:p>
    <w:p w14:paraId="5FF7B909" w14:textId="513F939D" w:rsidR="00574239" w:rsidRPr="009A544A" w:rsidDel="0032599D" w:rsidRDefault="00CC754A">
      <w:pPr>
        <w:pStyle w:val="Prrafodelista"/>
        <w:spacing w:before="240" w:after="240"/>
        <w:rPr>
          <w:del w:id="2318" w:author="Monica Maria Garro Lopez" w:date="2025-03-21T12:17:00Z"/>
          <w:moveFrom w:id="2319" w:author="Monica Maria Garro Lopez" w:date="2025-03-21T12:13:00Z"/>
          <w:lang w:val="es-CO"/>
        </w:rPr>
        <w:pPrChange w:id="2320" w:author="Monica Maria Garro Lopez" w:date="2025-03-07T09:33:00Z">
          <w:pPr>
            <w:numPr>
              <w:numId w:val="12"/>
            </w:numPr>
            <w:tabs>
              <w:tab w:val="num" w:pos="720"/>
            </w:tabs>
            <w:spacing w:before="240" w:after="240"/>
            <w:ind w:left="720" w:hanging="360"/>
          </w:pPr>
        </w:pPrChange>
      </w:pPr>
      <w:moveFrom w:id="2321" w:author="Monica Maria Garro Lopez" w:date="2025-03-21T12:13:00Z">
        <w:del w:id="2322" w:author="Monica Maria Garro Lopez" w:date="2025-03-21T12:17:00Z">
          <w:r w:rsidRPr="00574239" w:rsidDel="0032599D">
            <w:rPr>
              <w:b/>
              <w:bCs/>
              <w:i/>
              <w:iCs/>
              <w:lang w:val="es-CO"/>
              <w:rPrChange w:id="2323" w:author="Monica Maria Garro Lopez" w:date="2025-03-07T09:33:00Z">
                <w:rPr>
                  <w:lang w:val="es-CO"/>
                </w:rPr>
              </w:rPrChange>
            </w:rPr>
            <w:delText>Data Warehouses</w:delText>
          </w:r>
          <w:r w:rsidRPr="009A544A" w:rsidDel="0032599D">
            <w:rPr>
              <w:lang w:val="es-CO"/>
            </w:rPr>
            <w:delText>:</w:delText>
          </w:r>
          <w:bookmarkStart w:id="2324" w:name="_Toc193462952"/>
          <w:bookmarkStart w:id="2325" w:name="_Toc193465139"/>
          <w:bookmarkStart w:id="2326" w:name="_Toc193466333"/>
          <w:bookmarkStart w:id="2327" w:name="_Toc193466565"/>
          <w:bookmarkStart w:id="2328" w:name="_Toc193466872"/>
          <w:bookmarkEnd w:id="2324"/>
          <w:bookmarkEnd w:id="2325"/>
          <w:bookmarkEnd w:id="2326"/>
          <w:bookmarkEnd w:id="2327"/>
          <w:bookmarkEnd w:id="2328"/>
        </w:del>
      </w:moveFrom>
    </w:p>
    <w:p w14:paraId="2BF90BB8" w14:textId="3149B59E" w:rsidR="00CC754A" w:rsidRPr="00574239" w:rsidDel="0032599D" w:rsidRDefault="00CC754A" w:rsidP="009A544A">
      <w:pPr>
        <w:numPr>
          <w:ilvl w:val="1"/>
          <w:numId w:val="12"/>
        </w:numPr>
        <w:spacing w:before="240" w:after="240"/>
        <w:rPr>
          <w:del w:id="2329" w:author="Monica Maria Garro Lopez" w:date="2025-03-21T12:17:00Z"/>
          <w:moveFrom w:id="2330" w:author="Monica Maria Garro Lopez" w:date="2025-03-21T12:13:00Z"/>
          <w:lang w:val="es-CO"/>
        </w:rPr>
      </w:pPr>
      <w:moveFrom w:id="2331" w:author="Monica Maria Garro Lopez" w:date="2025-03-21T12:13:00Z">
        <w:del w:id="2332" w:author="Monica Maria Garro Lopez" w:date="2025-03-21T12:17:00Z">
          <w:r w:rsidRPr="009A544A" w:rsidDel="0032599D">
            <w:rPr>
              <w:lang w:val="es-CO"/>
            </w:rPr>
            <w:delText>Optimizados para reportes de negocio y análisis histórico. Aunque menos flexibles, proporcionan datos preprocesados y c</w:delText>
          </w:r>
          <w:r w:rsidRPr="00574239" w:rsidDel="0032599D">
            <w:rPr>
              <w:lang w:val="es-CO"/>
            </w:rPr>
            <w:delText>onsolidados, útiles para análisis descriptivos</w:delText>
          </w:r>
          <w:r w:rsidR="00243B73" w:rsidRPr="00574239" w:rsidDel="0032599D">
            <w:rPr>
              <w:lang w:val="es-CO"/>
            </w:rPr>
            <w:delText xml:space="preserve"> y reportes estructurados</w:delText>
          </w:r>
          <w:r w:rsidR="00176E0E" w:rsidRPr="00574239" w:rsidDel="0032599D">
            <w:rPr>
              <w:lang w:val="es-CO"/>
              <w:rPrChange w:id="2333" w:author="Monica Maria Garro Lopez" w:date="2025-03-07T09:33:00Z">
                <w:rPr>
                  <w:color w:val="000000"/>
                  <w:lang w:val="es-CO"/>
                </w:rPr>
              </w:rPrChange>
            </w:rPr>
            <w:delText xml:space="preserve"> </w:delText>
          </w:r>
        </w:del>
      </w:moveFrom>
      <w:customXmlDelRangeStart w:id="2334" w:author="Monica Maria Garro Lopez" w:date="2025-03-21T12:17:00Z"/>
      <w:sdt>
        <w:sdtPr>
          <w:rPr>
            <w:color w:val="000000"/>
            <w:lang w:val="es-CO"/>
          </w:rPr>
          <w:tag w:val="MENDELEY_CITATION_v3_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"/>
          <w:id w:val="-980234234"/>
          <w:placeholder>
            <w:docPart w:val="39C2523547B94F08B0AEEE9355E40FEB"/>
          </w:placeholder>
        </w:sdtPr>
        <w:sdtEndPr/>
        <w:sdtContent>
          <w:customXmlDelRangeEnd w:id="2334"/>
          <w:moveFrom w:id="2335" w:author="Monica Maria Garro Lopez" w:date="2025-03-21T12:13:00Z">
            <w:del w:id="2336" w:author="Monica Maria Garro Lopez" w:date="2025-03-21T12:17:00Z">
              <w:r w:rsidR="003A0AFC" w:rsidRPr="00415AEC" w:rsidDel="0032599D">
                <w:rPr>
                  <w:color w:val="000000"/>
                  <w:lang w:val="es-CO"/>
                </w:rPr>
                <w:delText>(Mckendrick, 2020)</w:delText>
              </w:r>
            </w:del>
          </w:moveFrom>
          <w:customXmlDelRangeStart w:id="2337" w:author="Monica Maria Garro Lopez" w:date="2025-03-21T12:17:00Z"/>
        </w:sdtContent>
      </w:sdt>
      <w:customXmlDelRangeEnd w:id="2337"/>
      <w:moveFrom w:id="2338" w:author="Monica Maria Garro Lopez" w:date="2025-03-21T12:13:00Z">
        <w:del w:id="2339" w:author="Monica Maria Garro Lopez" w:date="2025-03-21T12:17:00Z">
          <w:r w:rsidR="00176E0E" w:rsidRPr="009A544A" w:rsidDel="0032599D">
            <w:rPr>
              <w:lang w:val="es-CO"/>
            </w:rPr>
            <w:delText xml:space="preserve"> </w:delText>
          </w:r>
          <w:r w:rsidRPr="009A544A" w:rsidDel="0032599D">
            <w:rPr>
              <w:lang w:val="es-CO"/>
            </w:rPr>
            <w:delText>​</w:delText>
          </w:r>
          <w:r w:rsidRPr="00574239" w:rsidDel="0032599D">
            <w:rPr>
              <w:lang w:val="es-CO"/>
            </w:rPr>
            <w:delText>.</w:delText>
          </w:r>
          <w:r w:rsidR="00037FB5" w:rsidRPr="00574239" w:rsidDel="0032599D">
            <w:rPr>
              <w:lang w:val="es-CO"/>
            </w:rPr>
            <w:delText xml:space="preserve"> </w:delText>
          </w:r>
          <w:r w:rsidRPr="00574239" w:rsidDel="0032599D">
            <w:rPr>
              <w:lang w:val="es-CO"/>
            </w:rPr>
            <w:delText xml:space="preserve"> </w:delText>
          </w:r>
          <w:r w:rsidR="00037FB5" w:rsidRPr="00574239" w:rsidDel="0032599D">
            <w:rPr>
              <w:lang w:val="es-CO"/>
            </w:rPr>
            <w:delText xml:space="preserve"> </w:delText>
          </w:r>
          <w:bookmarkStart w:id="2340" w:name="_Toc193462953"/>
          <w:bookmarkStart w:id="2341" w:name="_Toc193465140"/>
          <w:bookmarkStart w:id="2342" w:name="_Toc193466334"/>
          <w:bookmarkStart w:id="2343" w:name="_Toc193466566"/>
          <w:bookmarkStart w:id="2344" w:name="_Toc193466873"/>
          <w:bookmarkEnd w:id="2340"/>
          <w:bookmarkEnd w:id="2341"/>
          <w:bookmarkEnd w:id="2342"/>
          <w:bookmarkEnd w:id="2343"/>
          <w:bookmarkEnd w:id="2344"/>
        </w:del>
      </w:moveFrom>
    </w:p>
    <w:p w14:paraId="61DC03EA" w14:textId="34E8A162" w:rsidR="00993577" w:rsidRPr="009A544A" w:rsidDel="0032599D" w:rsidRDefault="00993577">
      <w:pPr>
        <w:spacing w:before="240" w:after="240"/>
        <w:rPr>
          <w:del w:id="2345" w:author="Monica Maria Garro Lopez" w:date="2025-03-21T12:17:00Z"/>
          <w:lang w:val="es-CO"/>
        </w:rPr>
        <w:pPrChange w:id="2346" w:author="Monica Maria Garro Lopez" w:date="2025-03-07T09:23:00Z">
          <w:pPr/>
        </w:pPrChange>
      </w:pPr>
      <w:bookmarkStart w:id="2347" w:name="_Toc193462954"/>
      <w:bookmarkStart w:id="2348" w:name="_Toc193465141"/>
      <w:bookmarkStart w:id="2349" w:name="_Toc193466335"/>
      <w:bookmarkStart w:id="2350" w:name="_Toc193466567"/>
      <w:bookmarkStart w:id="2351" w:name="_Toc193466874"/>
      <w:bookmarkEnd w:id="2347"/>
      <w:bookmarkEnd w:id="2348"/>
      <w:bookmarkEnd w:id="2349"/>
      <w:bookmarkEnd w:id="2350"/>
      <w:bookmarkEnd w:id="2351"/>
      <w:moveFromRangeEnd w:id="2271"/>
    </w:p>
    <w:p w14:paraId="0FE8FCDF" w14:textId="05EA3DCB" w:rsidR="00CC754A" w:rsidRPr="00CC754A" w:rsidRDefault="0056783D">
      <w:pPr>
        <w:pStyle w:val="Ttulo3"/>
        <w:numPr>
          <w:ilvl w:val="2"/>
          <w:numId w:val="2"/>
        </w:numPr>
        <w:rPr>
          <w:lang w:val="es-CO"/>
        </w:rPr>
        <w:pPrChange w:id="2352" w:author="Monica Maria Garro Lopez" w:date="2025-03-07T13:06:00Z">
          <w:pPr>
            <w:pStyle w:val="Ttulo3"/>
            <w:numPr>
              <w:numId w:val="56"/>
            </w:numPr>
          </w:pPr>
        </w:pPrChange>
      </w:pPr>
      <w:r>
        <w:rPr>
          <w:lang w:val="es-CO"/>
        </w:rPr>
        <w:t xml:space="preserve"> </w:t>
      </w:r>
      <w:bookmarkStart w:id="2353" w:name="_Toc193466875"/>
      <w:r w:rsidR="00CC754A" w:rsidRPr="00CC754A">
        <w:rPr>
          <w:lang w:val="es-CO"/>
        </w:rPr>
        <w:t>Gobernanza y Calidad de Datos</w:t>
      </w:r>
      <w:bookmarkEnd w:id="2353"/>
    </w:p>
    <w:p w14:paraId="63CB666D" w14:textId="1200C28B" w:rsidR="0032599D" w:rsidRDefault="0032599D">
      <w:pPr>
        <w:rPr>
          <w:ins w:id="2354" w:author="Monica Maria Garro Lopez" w:date="2025-03-21T12:19:00Z"/>
          <w:lang w:val="es-CO"/>
        </w:rPr>
        <w:pPrChange w:id="2355" w:author="Monica Maria Garro Lopez" w:date="2025-03-21T12:19:00Z">
          <w:pPr>
            <w:spacing w:before="240" w:after="240"/>
          </w:pPr>
        </w:pPrChange>
      </w:pPr>
      <w:ins w:id="2356" w:author="Monica Maria Garro Lopez" w:date="2025-03-21T12:19:00Z">
        <w:r>
          <w:t xml:space="preserve">La gobernanza de datos representa un componente esencial en cualquier infraestructura de gestión de datos masivos, ya que influye directamente en la calidad, integridad, trazabilidad y confiabilidad de la información. Su adecuada implementación puede marcar la diferencia entre el éxito o el fracaso de un sistema de almacenamiento y análisis de datos. A continuación, se presentan las principales características de este aspecto en los entornos de </w:t>
        </w:r>
        <w:r w:rsidRPr="0032599D">
          <w:rPr>
            <w:rStyle w:val="Textoennegrita"/>
            <w:b w:val="0"/>
            <w:bCs w:val="0"/>
            <w:i/>
            <w:iCs/>
            <w:rPrChange w:id="2357" w:author="Monica Maria Garro Lopez" w:date="2025-03-21T12:19:00Z">
              <w:rPr>
                <w:rStyle w:val="Textoennegrita"/>
              </w:rPr>
            </w:rPrChange>
          </w:rPr>
          <w:t xml:space="preserve">Data </w:t>
        </w:r>
        <w:proofErr w:type="spellStart"/>
        <w:r w:rsidRPr="0032599D">
          <w:rPr>
            <w:rStyle w:val="Textoennegrita"/>
            <w:b w:val="0"/>
            <w:bCs w:val="0"/>
            <w:i/>
            <w:iCs/>
            <w:rPrChange w:id="2358" w:author="Monica Maria Garro Lopez" w:date="2025-03-21T12:19:00Z">
              <w:rPr>
                <w:rStyle w:val="Textoennegrita"/>
              </w:rPr>
            </w:rPrChange>
          </w:rPr>
          <w:t>Lakes</w:t>
        </w:r>
        <w:proofErr w:type="spellEnd"/>
        <w:r w:rsidRPr="0032599D">
          <w:t xml:space="preserve"> y </w:t>
        </w:r>
        <w:r w:rsidRPr="0032599D">
          <w:rPr>
            <w:rStyle w:val="Textoennegrita"/>
            <w:b w:val="0"/>
            <w:bCs w:val="0"/>
            <w:i/>
            <w:iCs/>
            <w:rPrChange w:id="2359" w:author="Monica Maria Garro Lopez" w:date="2025-03-21T12:19:00Z">
              <w:rPr>
                <w:rStyle w:val="Textoennegrita"/>
              </w:rPr>
            </w:rPrChange>
          </w:rPr>
          <w:t xml:space="preserve">Data </w:t>
        </w:r>
        <w:proofErr w:type="spellStart"/>
        <w:r w:rsidRPr="0032599D">
          <w:rPr>
            <w:rStyle w:val="Textoennegrita"/>
            <w:b w:val="0"/>
            <w:bCs w:val="0"/>
            <w:i/>
            <w:iCs/>
            <w:rPrChange w:id="2360" w:author="Monica Maria Garro Lopez" w:date="2025-03-21T12:19:00Z">
              <w:rPr>
                <w:rStyle w:val="Textoennegrita"/>
              </w:rPr>
            </w:rPrChange>
          </w:rPr>
          <w:t>Warehouses</w:t>
        </w:r>
        <w:proofErr w:type="spellEnd"/>
        <w:r>
          <w:rPr>
            <w:rStyle w:val="Textoennegrita"/>
            <w:b w:val="0"/>
            <w:bCs w:val="0"/>
          </w:rPr>
          <w:t>.</w:t>
        </w:r>
      </w:ins>
    </w:p>
    <w:p w14:paraId="7839BC04" w14:textId="45277930" w:rsidR="00CC754A" w:rsidRPr="00EC486E" w:rsidDel="0032599D" w:rsidRDefault="00CC754A">
      <w:pPr>
        <w:pStyle w:val="Prrafodelista"/>
        <w:numPr>
          <w:ilvl w:val="0"/>
          <w:numId w:val="117"/>
        </w:numPr>
        <w:rPr>
          <w:del w:id="2361" w:author="Monica Maria Garro Lopez" w:date="2025-03-21T12:19:00Z"/>
          <w:i/>
          <w:iCs/>
          <w:lang w:val="es-CO"/>
          <w:rPrChange w:id="2362" w:author="Monica Maria Garro Lopez" w:date="2025-03-21T12:31:00Z">
            <w:rPr>
              <w:del w:id="2363" w:author="Monica Maria Garro Lopez" w:date="2025-03-21T12:19:00Z"/>
              <w:lang w:val="es-CO"/>
            </w:rPr>
          </w:rPrChange>
        </w:rPr>
        <w:pPrChange w:id="2364" w:author="Monica Maria Garro Lopez" w:date="2025-03-21T12:21:00Z">
          <w:pPr>
            <w:spacing w:before="240" w:after="240"/>
          </w:pPr>
        </w:pPrChange>
      </w:pPr>
      <w:del w:id="2365" w:author="Monica Maria Garro Lopez" w:date="2025-03-21T12:19:00Z">
        <w:r w:rsidRPr="00EC486E" w:rsidDel="0032599D">
          <w:rPr>
            <w:i/>
            <w:iCs/>
            <w:lang w:val="es-CO"/>
            <w:rPrChange w:id="2366" w:author="Monica Maria Garro Lopez" w:date="2025-03-21T12:31:00Z">
              <w:rPr>
                <w:lang w:val="es-CO"/>
              </w:rPr>
            </w:rPrChange>
          </w:rPr>
          <w:delText>La gobernanza de datos es un área crítica que puede determinar el éxito o fracaso de una infraestructura:</w:delText>
        </w:r>
      </w:del>
    </w:p>
    <w:p w14:paraId="59EEF0D2" w14:textId="4E8335E4" w:rsidR="00CC754A" w:rsidRPr="00EC486E" w:rsidDel="0032599D" w:rsidRDefault="00CC754A">
      <w:pPr>
        <w:pStyle w:val="Prrafodelista"/>
        <w:numPr>
          <w:ilvl w:val="0"/>
          <w:numId w:val="117"/>
        </w:numPr>
        <w:rPr>
          <w:del w:id="2367" w:author="Monica Maria Garro Lopez" w:date="2025-03-21T12:19:00Z"/>
          <w:i/>
          <w:iCs/>
          <w:lang w:val="es-CO"/>
          <w:rPrChange w:id="2368" w:author="Monica Maria Garro Lopez" w:date="2025-03-21T12:31:00Z">
            <w:rPr>
              <w:del w:id="2369" w:author="Monica Maria Garro Lopez" w:date="2025-03-21T12:19:00Z"/>
              <w:lang w:val="es-CO"/>
            </w:rPr>
          </w:rPrChange>
        </w:rPr>
        <w:pPrChange w:id="2370" w:author="Monica Maria Garro Lopez" w:date="2025-03-21T12:21:00Z">
          <w:pPr>
            <w:numPr>
              <w:numId w:val="13"/>
            </w:numPr>
            <w:tabs>
              <w:tab w:val="num" w:pos="720"/>
            </w:tabs>
            <w:spacing w:before="240" w:after="240"/>
            <w:ind w:left="720" w:hanging="360"/>
          </w:pPr>
        </w:pPrChange>
      </w:pPr>
      <w:del w:id="2371" w:author="Monica Maria Garro Lopez" w:date="2025-03-21T12:20:00Z">
        <w:r w:rsidRPr="00EC486E" w:rsidDel="0032599D">
          <w:rPr>
            <w:i/>
            <w:iCs/>
            <w:lang w:val="es-CO"/>
            <w:rPrChange w:id="2372" w:author="Monica Maria Garro Lopez" w:date="2025-03-21T12:31:00Z">
              <w:rPr>
                <w:b/>
                <w:bCs/>
                <w:i/>
                <w:iCs/>
                <w:lang w:val="es-CO"/>
              </w:rPr>
            </w:rPrChange>
          </w:rPr>
          <w:delText>Data Lakes</w:delText>
        </w:r>
      </w:del>
      <w:del w:id="2373" w:author="Monica Maria Garro Lopez" w:date="2025-03-21T12:19:00Z">
        <w:r w:rsidRPr="00EC486E" w:rsidDel="0032599D">
          <w:rPr>
            <w:i/>
            <w:iCs/>
            <w:lang w:val="es-CO"/>
            <w:rPrChange w:id="2374" w:author="Monica Maria Garro Lopez" w:date="2025-03-21T12:31:00Z">
              <w:rPr>
                <w:lang w:val="es-CO"/>
              </w:rPr>
            </w:rPrChange>
          </w:rPr>
          <w:delText>:</w:delText>
        </w:r>
      </w:del>
    </w:p>
    <w:p w14:paraId="3E997C6F" w14:textId="56F931B9" w:rsidR="00CC754A" w:rsidRPr="00EC486E" w:rsidDel="0032599D" w:rsidRDefault="00CC754A">
      <w:pPr>
        <w:pStyle w:val="Prrafodelista"/>
        <w:numPr>
          <w:ilvl w:val="0"/>
          <w:numId w:val="117"/>
        </w:numPr>
        <w:rPr>
          <w:del w:id="2375" w:author="Monica Maria Garro Lopez" w:date="2025-03-21T12:20:00Z"/>
          <w:i/>
          <w:iCs/>
          <w:lang w:val="es-CO"/>
          <w:rPrChange w:id="2376" w:author="Monica Maria Garro Lopez" w:date="2025-03-21T12:31:00Z">
            <w:rPr>
              <w:del w:id="2377" w:author="Monica Maria Garro Lopez" w:date="2025-03-21T12:20:00Z"/>
              <w:lang w:val="es-CO"/>
            </w:rPr>
          </w:rPrChange>
        </w:rPr>
        <w:pPrChange w:id="2378" w:author="Monica Maria Garro Lopez" w:date="2025-03-21T12:21:00Z">
          <w:pPr>
            <w:numPr>
              <w:ilvl w:val="1"/>
              <w:numId w:val="13"/>
            </w:numPr>
            <w:tabs>
              <w:tab w:val="num" w:pos="1440"/>
            </w:tabs>
            <w:spacing w:before="240" w:after="240"/>
            <w:ind w:left="1440" w:hanging="360"/>
          </w:pPr>
        </w:pPrChange>
      </w:pPr>
      <w:del w:id="2379" w:author="Monica Maria Garro Lopez" w:date="2025-03-21T12:20:00Z">
        <w:r w:rsidRPr="00EC486E" w:rsidDel="0032599D">
          <w:rPr>
            <w:i/>
            <w:iCs/>
            <w:lang w:val="es-CO"/>
            <w:rPrChange w:id="2380" w:author="Monica Maria Garro Lopez" w:date="2025-03-21T12:31:00Z">
              <w:rPr>
                <w:lang w:val="es-CO"/>
              </w:rPr>
            </w:rPrChange>
          </w:rPr>
          <w:delText xml:space="preserve">Presentan mayores riesgos de convertirse en </w:delText>
        </w:r>
        <w:r w:rsidRPr="00EC486E" w:rsidDel="0032599D">
          <w:rPr>
            <w:i/>
            <w:iCs/>
            <w:lang w:val="es-CO"/>
          </w:rPr>
          <w:delText>Data Swamps</w:delText>
        </w:r>
        <w:r w:rsidRPr="00EC486E" w:rsidDel="0032599D">
          <w:rPr>
            <w:i/>
            <w:iCs/>
            <w:lang w:val="es-CO"/>
            <w:rPrChange w:id="2381" w:author="Monica Maria Garro Lopez" w:date="2025-03-21T12:31:00Z">
              <w:rPr>
                <w:lang w:val="es-CO"/>
              </w:rPr>
            </w:rPrChange>
          </w:rPr>
          <w:delText xml:space="preserve"> si no se implementan estrategias adecuadas de gobernanza</w:delText>
        </w:r>
        <w:r w:rsidR="00176E0E" w:rsidRPr="00EC486E" w:rsidDel="0032599D">
          <w:rPr>
            <w:i/>
            <w:iCs/>
            <w:color w:val="000000"/>
            <w:lang w:val="es-CO"/>
            <w:rPrChange w:id="2382" w:author="Monica Maria Garro Lopez" w:date="2025-03-21T12:31:00Z">
              <w:rPr>
                <w:color w:val="000000"/>
                <w:lang w:val="es-CO"/>
              </w:rPr>
            </w:rPrChange>
          </w:rPr>
          <w:delText xml:space="preserve"> </w:delText>
        </w:r>
      </w:del>
      <w:customXmlDelRangeStart w:id="2383" w:author="Monica Maria Garro Lopez" w:date="2025-03-21T12:20:00Z"/>
      <w:sdt>
        <w:sdtPr>
          <w:rPr>
            <w:i/>
            <w:iCs/>
            <w:color w:val="000000"/>
            <w:lang w:val="es-CO"/>
          </w:rPr>
          <w:tag w:val="MENDELEY_CITATION_v3_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"/>
          <w:id w:val="1504627566"/>
          <w:placeholder>
            <w:docPart w:val="C55C7579A1D649DC93A90C5ED98B7B56"/>
          </w:placeholder>
        </w:sdtPr>
        <w:sdtEndPr/>
        <w:sdtContent>
          <w:customXmlDelRangeEnd w:id="2383"/>
          <w:del w:id="2384" w:author="Monica Maria Garro Lopez" w:date="2025-03-07T10:47:00Z">
            <w:r w:rsidR="003A0AFC" w:rsidRPr="00415AEC" w:rsidDel="00AF12DE">
              <w:rPr>
                <w:i/>
                <w:iCs/>
                <w:color w:val="000000"/>
                <w:lang w:val="es-CO"/>
                <w:rPrChange w:id="2385" w:author="Monica Maria Garro Lopez" w:date="2025-03-21T16:07:00Z">
                  <w:rPr>
                    <w:color w:val="000000"/>
                    <w:lang w:val="es-CO"/>
                  </w:rPr>
                </w:rPrChange>
              </w:rPr>
              <w:delText>(Olavsrud, 2017)</w:delText>
            </w:r>
          </w:del>
          <w:customXmlDelRangeStart w:id="2386" w:author="Monica Maria Garro Lopez" w:date="2025-03-21T12:20:00Z"/>
        </w:sdtContent>
      </w:sdt>
      <w:customXmlDelRangeEnd w:id="2386"/>
      <w:del w:id="2387" w:author="Monica Maria Garro Lopez" w:date="2025-03-21T12:20:00Z">
        <w:r w:rsidR="00176E0E" w:rsidRPr="00EC486E" w:rsidDel="0032599D">
          <w:rPr>
            <w:i/>
            <w:iCs/>
            <w:lang w:val="es-CO"/>
            <w:rPrChange w:id="2388" w:author="Monica Maria Garro Lopez" w:date="2025-03-21T12:31:00Z">
              <w:rPr>
                <w:lang w:val="es-CO"/>
              </w:rPr>
            </w:rPrChange>
          </w:rPr>
          <w:delText xml:space="preserve"> </w:delText>
        </w:r>
        <w:r w:rsidRPr="00EC486E" w:rsidDel="0032599D">
          <w:rPr>
            <w:i/>
            <w:iCs/>
            <w:lang w:val="es-CO"/>
            <w:rPrChange w:id="2389" w:author="Monica Maria Garro Lopez" w:date="2025-03-21T12:31:00Z">
              <w:rPr>
                <w:lang w:val="es-CO"/>
              </w:rPr>
            </w:rPrChange>
          </w:rPr>
          <w:delText>​</w:delText>
        </w:r>
        <w:r w:rsidR="00993577" w:rsidRPr="00EC486E" w:rsidDel="0032599D">
          <w:rPr>
            <w:i/>
            <w:iCs/>
            <w:lang w:val="es-CO"/>
            <w:rPrChange w:id="2390" w:author="Monica Maria Garro Lopez" w:date="2025-03-21T12:31:00Z">
              <w:rPr>
                <w:lang w:val="es-CO"/>
              </w:rPr>
            </w:rPrChange>
          </w:rPr>
          <w:delText>, para evitarlo se han presentado previamente diversas técnicas</w:delText>
        </w:r>
        <w:r w:rsidR="00B226DD" w:rsidRPr="00EC486E" w:rsidDel="0032599D">
          <w:rPr>
            <w:i/>
            <w:iCs/>
            <w:lang w:val="es-CO"/>
            <w:rPrChange w:id="2391" w:author="Monica Maria Garro Lopez" w:date="2025-03-21T12:31:00Z">
              <w:rPr>
                <w:lang w:val="es-CO"/>
              </w:rPr>
            </w:rPrChange>
          </w:rPr>
          <w:delText>.</w:delText>
        </w:r>
      </w:del>
    </w:p>
    <w:p w14:paraId="2147877E" w14:textId="41AD554D" w:rsidR="00CC754A" w:rsidRPr="00EC486E" w:rsidDel="0032599D" w:rsidRDefault="00CC754A">
      <w:pPr>
        <w:pStyle w:val="Prrafodelista"/>
        <w:numPr>
          <w:ilvl w:val="0"/>
          <w:numId w:val="117"/>
        </w:numPr>
        <w:rPr>
          <w:del w:id="2392" w:author="Monica Maria Garro Lopez" w:date="2025-03-21T12:20:00Z"/>
          <w:i/>
          <w:iCs/>
          <w:lang w:val="es-CO"/>
          <w:rPrChange w:id="2393" w:author="Monica Maria Garro Lopez" w:date="2025-03-21T12:31:00Z">
            <w:rPr>
              <w:del w:id="2394" w:author="Monica Maria Garro Lopez" w:date="2025-03-21T12:20:00Z"/>
              <w:lang w:val="es-CO"/>
            </w:rPr>
          </w:rPrChange>
        </w:rPr>
        <w:pPrChange w:id="2395" w:author="Monica Maria Garro Lopez" w:date="2025-03-21T12:21:00Z">
          <w:pPr>
            <w:numPr>
              <w:ilvl w:val="1"/>
              <w:numId w:val="13"/>
            </w:numPr>
            <w:tabs>
              <w:tab w:val="num" w:pos="1440"/>
            </w:tabs>
            <w:spacing w:before="240" w:after="240"/>
            <w:ind w:left="1440" w:hanging="360"/>
          </w:pPr>
        </w:pPrChange>
      </w:pPr>
      <w:del w:id="2396" w:author="Monica Maria Garro Lopez" w:date="2025-03-21T12:20:00Z">
        <w:r w:rsidRPr="00EC486E" w:rsidDel="0032599D">
          <w:rPr>
            <w:i/>
            <w:iCs/>
            <w:lang w:val="es-CO"/>
            <w:rPrChange w:id="2397" w:author="Monica Maria Garro Lopez" w:date="2025-03-21T12:31:00Z">
              <w:rPr>
                <w:lang w:val="es-CO"/>
              </w:rPr>
            </w:rPrChange>
          </w:rPr>
          <w:delText xml:space="preserve">La calidad y accesibilidad dependen de herramientas de catalogación y metadatos, como </w:delText>
        </w:r>
        <w:r w:rsidRPr="00EC486E" w:rsidDel="0032599D">
          <w:rPr>
            <w:i/>
            <w:iCs/>
            <w:lang w:val="es-CO"/>
          </w:rPr>
          <w:delText>Apache Atlas</w:delText>
        </w:r>
        <w:r w:rsidRPr="00EC486E" w:rsidDel="0032599D">
          <w:rPr>
            <w:i/>
            <w:iCs/>
            <w:lang w:val="es-CO"/>
            <w:rPrChange w:id="2398" w:author="Monica Maria Garro Lopez" w:date="2025-03-21T12:31:00Z">
              <w:rPr>
                <w:lang w:val="es-CO"/>
              </w:rPr>
            </w:rPrChange>
          </w:rPr>
          <w:delText xml:space="preserve"> o </w:delText>
        </w:r>
        <w:r w:rsidRPr="00EC486E" w:rsidDel="0032599D">
          <w:rPr>
            <w:i/>
            <w:iCs/>
            <w:lang w:val="es-CO"/>
          </w:rPr>
          <w:delText>AWS Glue</w:delText>
        </w:r>
        <w:r w:rsidRPr="00EC486E" w:rsidDel="0032599D">
          <w:rPr>
            <w:i/>
            <w:iCs/>
            <w:lang w:val="es-CO"/>
            <w:rPrChange w:id="2399" w:author="Monica Maria Garro Lopez" w:date="2025-03-21T12:31:00Z">
              <w:rPr>
                <w:lang w:val="es-CO"/>
              </w:rPr>
            </w:rPrChange>
          </w:rPr>
          <w:delText>​</w:delText>
        </w:r>
        <w:r w:rsidR="00243B73" w:rsidRPr="00EC486E" w:rsidDel="0032599D">
          <w:rPr>
            <w:i/>
            <w:iCs/>
            <w:lang w:val="es-CO"/>
            <w:rPrChange w:id="2400" w:author="Monica Maria Garro Lopez" w:date="2025-03-21T12:31:00Z">
              <w:rPr>
                <w:lang w:val="es-CO"/>
              </w:rPr>
            </w:rPrChange>
          </w:rPr>
          <w:delText>, las cuales permiten el acceso a datos relevantes y mejoran su calidad</w:delText>
        </w:r>
        <w:r w:rsidR="00176E0E" w:rsidRPr="00EC486E" w:rsidDel="0032599D">
          <w:rPr>
            <w:i/>
            <w:iCs/>
            <w:color w:val="000000"/>
            <w:lang w:val="es-CO"/>
            <w:rPrChange w:id="2401" w:author="Monica Maria Garro Lopez" w:date="2025-03-21T12:31:00Z">
              <w:rPr>
                <w:color w:val="000000"/>
                <w:lang w:val="es-CO"/>
              </w:rPr>
            </w:rPrChange>
          </w:rPr>
          <w:delText xml:space="preserve"> </w:delText>
        </w:r>
      </w:del>
      <w:customXmlDelRangeStart w:id="2402" w:author="Monica Maria Garro Lopez" w:date="2025-03-21T12:20:00Z"/>
      <w:sdt>
        <w:sdtPr>
          <w:rPr>
            <w:i/>
            <w:iCs/>
            <w:color w:val="000000"/>
            <w:lang w:val="es-CO"/>
          </w:rPr>
          <w:tag w:val="MENDELEY_CITATION_v3_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"/>
          <w:id w:val="1459231552"/>
          <w:placeholder>
            <w:docPart w:val="2EA38DD2E6274FB0A5F2640A3954267B"/>
          </w:placeholder>
        </w:sdtPr>
        <w:sdtEndPr/>
        <w:sdtContent>
          <w:customXmlDelRangeEnd w:id="2402"/>
          <w:del w:id="2403" w:author="Monica Maria Garro Lopez" w:date="2025-03-07T10:47:00Z">
            <w:r w:rsidR="003A0AFC" w:rsidRPr="00415AEC" w:rsidDel="00AF12DE">
              <w:rPr>
                <w:rFonts w:eastAsia="Times New Roman"/>
                <w:i/>
                <w:iCs/>
                <w:color w:val="000000"/>
                <w:rPrChange w:id="2404" w:author="Monica Maria Garro Lopez" w:date="2025-03-21T16:07:00Z">
                  <w:rPr>
                    <w:rFonts w:eastAsia="Times New Roman"/>
                    <w:color w:val="000000"/>
                  </w:rPr>
                </w:rPrChange>
              </w:rPr>
              <w:delText>(Nambiar &amp; Mundra, 2022)</w:delText>
            </w:r>
          </w:del>
          <w:customXmlDelRangeStart w:id="2405" w:author="Monica Maria Garro Lopez" w:date="2025-03-21T12:20:00Z"/>
        </w:sdtContent>
      </w:sdt>
      <w:customXmlDelRangeEnd w:id="2405"/>
      <w:del w:id="2406" w:author="Monica Maria Garro Lopez" w:date="2025-03-21T12:20:00Z">
        <w:r w:rsidR="00243B73" w:rsidRPr="00EC486E" w:rsidDel="0032599D">
          <w:rPr>
            <w:i/>
            <w:iCs/>
            <w:lang w:val="es-CO"/>
            <w:rPrChange w:id="2407" w:author="Monica Maria Garro Lopez" w:date="2025-03-21T12:31:00Z">
              <w:rPr>
                <w:lang w:val="es-CO"/>
              </w:rPr>
            </w:rPrChange>
          </w:rPr>
          <w:delText>.</w:delText>
        </w:r>
        <w:r w:rsidR="0056783D" w:rsidRPr="00EC486E" w:rsidDel="0032599D">
          <w:rPr>
            <w:i/>
            <w:iCs/>
            <w:lang w:val="es-CO"/>
            <w:rPrChange w:id="2408" w:author="Monica Maria Garro Lopez" w:date="2025-03-21T12:31:00Z">
              <w:rPr>
                <w:lang w:val="es-CO"/>
              </w:rPr>
            </w:rPrChange>
          </w:rPr>
          <w:delText xml:space="preserve"> </w:delText>
        </w:r>
      </w:del>
    </w:p>
    <w:p w14:paraId="5025A618" w14:textId="525BEBF1" w:rsidR="00CC754A" w:rsidRPr="00EC486E" w:rsidDel="0032599D" w:rsidRDefault="00CC754A">
      <w:pPr>
        <w:pStyle w:val="Prrafodelista"/>
        <w:numPr>
          <w:ilvl w:val="0"/>
          <w:numId w:val="117"/>
        </w:numPr>
        <w:rPr>
          <w:del w:id="2409" w:author="Monica Maria Garro Lopez" w:date="2025-03-21T12:20:00Z"/>
          <w:i/>
          <w:iCs/>
          <w:lang w:val="es-CO"/>
          <w:rPrChange w:id="2410" w:author="Monica Maria Garro Lopez" w:date="2025-03-21T12:31:00Z">
            <w:rPr>
              <w:del w:id="2411" w:author="Monica Maria Garro Lopez" w:date="2025-03-21T12:20:00Z"/>
              <w:lang w:val="es-CO"/>
            </w:rPr>
          </w:rPrChange>
        </w:rPr>
        <w:pPrChange w:id="2412" w:author="Monica Maria Garro Lopez" w:date="2025-03-21T12:21:00Z">
          <w:pPr>
            <w:numPr>
              <w:numId w:val="13"/>
            </w:numPr>
            <w:tabs>
              <w:tab w:val="num" w:pos="720"/>
            </w:tabs>
            <w:spacing w:before="240" w:after="240"/>
            <w:ind w:left="720" w:hanging="360"/>
          </w:pPr>
        </w:pPrChange>
      </w:pPr>
      <w:del w:id="2413" w:author="Monica Maria Garro Lopez" w:date="2025-03-21T12:20:00Z">
        <w:r w:rsidRPr="00EC486E" w:rsidDel="0032599D">
          <w:rPr>
            <w:i/>
            <w:iCs/>
            <w:lang w:val="es-CO"/>
            <w:rPrChange w:id="2414" w:author="Monica Maria Garro Lopez" w:date="2025-03-21T12:31:00Z">
              <w:rPr>
                <w:b/>
                <w:bCs/>
                <w:i/>
                <w:iCs/>
                <w:lang w:val="es-CO"/>
              </w:rPr>
            </w:rPrChange>
          </w:rPr>
          <w:delText>Data Warehouses</w:delText>
        </w:r>
        <w:r w:rsidRPr="00EC486E" w:rsidDel="0032599D">
          <w:rPr>
            <w:i/>
            <w:iCs/>
            <w:lang w:val="es-CO"/>
            <w:rPrChange w:id="2415" w:author="Monica Maria Garro Lopez" w:date="2025-03-21T12:31:00Z">
              <w:rPr>
                <w:lang w:val="es-CO"/>
              </w:rPr>
            </w:rPrChange>
          </w:rPr>
          <w:delText>:</w:delText>
        </w:r>
      </w:del>
    </w:p>
    <w:p w14:paraId="552D0139" w14:textId="5CA6A456" w:rsidR="0056783D" w:rsidRPr="00EC486E" w:rsidDel="0032599D" w:rsidRDefault="00CC754A">
      <w:pPr>
        <w:pStyle w:val="Prrafodelista"/>
        <w:numPr>
          <w:ilvl w:val="0"/>
          <w:numId w:val="117"/>
        </w:numPr>
        <w:rPr>
          <w:del w:id="2416" w:author="Monica Maria Garro Lopez" w:date="2025-03-21T12:20:00Z"/>
          <w:i/>
          <w:iCs/>
          <w:lang w:val="en-US"/>
          <w:rPrChange w:id="2417" w:author="Monica Maria Garro Lopez" w:date="2025-03-21T12:31:00Z">
            <w:rPr>
              <w:del w:id="2418" w:author="Monica Maria Garro Lopez" w:date="2025-03-21T12:20:00Z"/>
              <w:b/>
              <w:bCs/>
              <w:lang w:val="en-US"/>
            </w:rPr>
          </w:rPrChange>
        </w:rPr>
        <w:pPrChange w:id="2419" w:author="Monica Maria Garro Lopez" w:date="2025-03-21T12:21:00Z">
          <w:pPr>
            <w:numPr>
              <w:ilvl w:val="1"/>
              <w:numId w:val="13"/>
            </w:numPr>
            <w:tabs>
              <w:tab w:val="num" w:pos="1440"/>
            </w:tabs>
            <w:spacing w:before="240" w:after="240"/>
            <w:ind w:left="1440" w:hanging="360"/>
          </w:pPr>
        </w:pPrChange>
      </w:pPr>
      <w:del w:id="2420" w:author="Monica Maria Garro Lopez" w:date="2025-03-21T12:20:00Z">
        <w:r w:rsidRPr="00EC486E" w:rsidDel="0032599D">
          <w:rPr>
            <w:i/>
            <w:iCs/>
            <w:lang w:val="es-CO"/>
            <w:rPrChange w:id="2421" w:author="Monica Maria Garro Lopez" w:date="2025-03-21T12:31:00Z">
              <w:rPr>
                <w:lang w:val="es-CO"/>
              </w:rPr>
            </w:rPrChange>
          </w:rPr>
          <w:delText xml:space="preserve">Incorporan mecanismos de gobernanza integrados que garantizan la consistencia, calidad y cumplimiento de normativas como </w:delText>
        </w:r>
        <w:r w:rsidRPr="00EC486E" w:rsidDel="0032599D">
          <w:rPr>
            <w:i/>
            <w:iCs/>
            <w:lang w:val="es-CO"/>
          </w:rPr>
          <w:delText>ACID</w:delText>
        </w:r>
        <w:r w:rsidRPr="00EC486E" w:rsidDel="0032599D">
          <w:rPr>
            <w:i/>
            <w:iCs/>
            <w:lang w:val="es-CO"/>
            <w:rPrChange w:id="2422" w:author="Monica Maria Garro Lopez" w:date="2025-03-21T12:31:00Z">
              <w:rPr>
                <w:lang w:val="es-CO"/>
              </w:rPr>
            </w:rPrChange>
          </w:rPr>
          <w:delText>​</w:delText>
        </w:r>
        <w:r w:rsidR="0056783D" w:rsidRPr="00EC486E" w:rsidDel="0032599D">
          <w:rPr>
            <w:i/>
            <w:iCs/>
            <w:lang w:val="es-CO"/>
            <w:rPrChange w:id="2423" w:author="Monica Maria Garro Lopez" w:date="2025-03-21T12:31:00Z">
              <w:rPr>
                <w:lang w:val="es-CO"/>
              </w:rPr>
            </w:rPrChange>
          </w:rPr>
          <w:delText xml:space="preserve">. </w:delText>
        </w:r>
      </w:del>
      <w:customXmlDelRangeStart w:id="2424" w:author="Monica Maria Garro Lopez" w:date="2025-03-21T12:20:00Z"/>
      <w:sdt>
        <w:sdtPr>
          <w:rPr>
            <w:i/>
            <w:iCs/>
            <w:color w:val="000000"/>
            <w:lang w:val="es-CO"/>
          </w:rPr>
          <w:tag w:val="MENDELEY_CITATION_v3_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"/>
          <w:id w:val="268205587"/>
          <w:placeholder>
            <w:docPart w:val="DefaultPlaceholder_-1854013440"/>
          </w:placeholder>
        </w:sdtPr>
        <w:sdtEndPr/>
        <w:sdtContent>
          <w:customXmlDelRangeEnd w:id="2424"/>
          <w:del w:id="2425" w:author="Monica Maria Garro Lopez" w:date="2025-03-07T10:47:00Z">
            <w:r w:rsidR="003A0AFC" w:rsidRPr="00415AEC" w:rsidDel="00AF12DE">
              <w:rPr>
                <w:rFonts w:eastAsia="Times New Roman"/>
                <w:i/>
                <w:iCs/>
                <w:color w:val="000000"/>
                <w:rPrChange w:id="2426" w:author="Monica Maria Garro Lopez" w:date="2025-03-21T16:07:00Z">
                  <w:rPr>
                    <w:rFonts w:eastAsia="Times New Roman"/>
                    <w:color w:val="000000"/>
                  </w:rPr>
                </w:rPrChange>
              </w:rPr>
              <w:delText>(Harby &amp; Zulkernine, 2025)</w:delText>
            </w:r>
          </w:del>
          <w:customXmlDelRangeStart w:id="2427" w:author="Monica Maria Garro Lopez" w:date="2025-03-21T12:20:00Z"/>
        </w:sdtContent>
      </w:sdt>
      <w:customXmlDelRangeEnd w:id="2427"/>
    </w:p>
    <w:p w14:paraId="39C42136" w14:textId="77777777" w:rsidR="00AF57D4" w:rsidRDefault="0032599D" w:rsidP="00C6213F">
      <w:pPr>
        <w:pStyle w:val="Prrafodelista"/>
        <w:numPr>
          <w:ilvl w:val="0"/>
          <w:numId w:val="117"/>
        </w:numPr>
        <w:ind w:left="708"/>
        <w:rPr>
          <w:ins w:id="2428" w:author="Monica Maria Garro Lopez" w:date="2025-03-21T12:32:00Z"/>
          <w:lang w:val="es-CO"/>
        </w:rPr>
      </w:pPr>
      <w:ins w:id="2429" w:author="Monica Maria Garro Lopez" w:date="2025-03-21T12:20:00Z">
        <w:r w:rsidRPr="00EC486E">
          <w:rPr>
            <w:b/>
            <w:bCs/>
            <w:i/>
            <w:iCs/>
            <w:lang w:val="es-CO"/>
            <w:rPrChange w:id="2430" w:author="Monica Maria Garro Lopez" w:date="2025-03-21T12:31:00Z">
              <w:rPr>
                <w:b/>
                <w:bCs/>
                <w:lang w:val="es-CO"/>
              </w:rPr>
            </w:rPrChange>
          </w:rPr>
          <w:t xml:space="preserve">Data </w:t>
        </w:r>
        <w:proofErr w:type="spellStart"/>
        <w:r w:rsidRPr="00EC486E">
          <w:rPr>
            <w:b/>
            <w:bCs/>
            <w:i/>
            <w:iCs/>
            <w:lang w:val="es-CO"/>
            <w:rPrChange w:id="2431" w:author="Monica Maria Garro Lopez" w:date="2025-03-21T12:31:00Z">
              <w:rPr>
                <w:b/>
                <w:bCs/>
                <w:lang w:val="es-CO"/>
              </w:rPr>
            </w:rPrChange>
          </w:rPr>
          <w:t>Lakes</w:t>
        </w:r>
      </w:ins>
      <w:proofErr w:type="spellEnd"/>
      <w:ins w:id="2432" w:author="Monica Maria Garro Lopez" w:date="2025-03-21T12:21:00Z">
        <w:r w:rsidRPr="0032599D">
          <w:rPr>
            <w:b/>
            <w:bCs/>
            <w:lang w:val="es-CO"/>
          </w:rPr>
          <w:t xml:space="preserve">. </w:t>
        </w:r>
      </w:ins>
      <w:ins w:id="2433" w:author="Monica Maria Garro Lopez" w:date="2025-03-21T12:20:00Z">
        <w:r w:rsidRPr="0032599D">
          <w:rPr>
            <w:lang w:val="es-CO"/>
            <w:rPrChange w:id="2434" w:author="Monica Maria Garro Lopez" w:date="2025-03-21T12:22:00Z">
              <w:rPr>
                <w:b/>
                <w:bCs/>
                <w:lang w:val="es-CO"/>
              </w:rPr>
            </w:rPrChange>
          </w:rPr>
          <w:t xml:space="preserve">Están </w:t>
        </w:r>
        <w:r w:rsidRPr="0032599D">
          <w:rPr>
            <w:b/>
            <w:bCs/>
            <w:lang w:val="es-CO"/>
          </w:rPr>
          <w:t>expuestos a mayores riesgos de degradación</w:t>
        </w:r>
        <w:r w:rsidRPr="0032599D">
          <w:rPr>
            <w:lang w:val="es-CO"/>
            <w:rPrChange w:id="2435" w:author="Monica Maria Garro Lopez" w:date="2025-03-21T12:22:00Z">
              <w:rPr>
                <w:b/>
                <w:bCs/>
                <w:lang w:val="es-CO"/>
              </w:rPr>
            </w:rPrChange>
          </w:rPr>
          <w:t xml:space="preserve">, transformándose en </w:t>
        </w:r>
        <w:r w:rsidRPr="0032599D">
          <w:rPr>
            <w:i/>
            <w:iCs/>
            <w:lang w:val="es-CO"/>
            <w:rPrChange w:id="2436" w:author="Monica Maria Garro Lopez" w:date="2025-03-21T12:22:00Z">
              <w:rPr>
                <w:b/>
                <w:bCs/>
                <w:i/>
                <w:iCs/>
                <w:lang w:val="es-CO"/>
              </w:rPr>
            </w:rPrChange>
          </w:rPr>
          <w:t xml:space="preserve">data </w:t>
        </w:r>
        <w:proofErr w:type="spellStart"/>
        <w:r w:rsidRPr="0032599D">
          <w:rPr>
            <w:i/>
            <w:iCs/>
            <w:lang w:val="es-CO"/>
            <w:rPrChange w:id="2437" w:author="Monica Maria Garro Lopez" w:date="2025-03-21T12:22:00Z">
              <w:rPr>
                <w:b/>
                <w:bCs/>
                <w:i/>
                <w:iCs/>
                <w:lang w:val="es-CO"/>
              </w:rPr>
            </w:rPrChange>
          </w:rPr>
          <w:t>swamps</w:t>
        </w:r>
        <w:proofErr w:type="spellEnd"/>
        <w:r w:rsidRPr="0032599D">
          <w:rPr>
            <w:lang w:val="es-CO"/>
            <w:rPrChange w:id="2438" w:author="Monica Maria Garro Lopez" w:date="2025-03-21T12:22:00Z">
              <w:rPr>
                <w:b/>
                <w:bCs/>
                <w:lang w:val="es-CO"/>
              </w:rPr>
            </w:rPrChange>
          </w:rPr>
          <w:t xml:space="preserve"> </w:t>
        </w:r>
        <w:r w:rsidRPr="0032599D">
          <w:rPr>
            <w:b/>
            <w:bCs/>
            <w:lang w:val="es-CO"/>
          </w:rPr>
          <w:t>cuando no se establecen políticas claras de gobernanza</w:t>
        </w:r>
        <w:r w:rsidRPr="0032599D">
          <w:rPr>
            <w:lang w:val="es-CO"/>
            <w:rPrChange w:id="2439" w:author="Monica Maria Garro Lopez" w:date="2025-03-21T12:22:00Z">
              <w:rPr>
                <w:b/>
                <w:bCs/>
                <w:lang w:val="es-CO"/>
              </w:rPr>
            </w:rPrChange>
          </w:rPr>
          <w:t>. Estos riesgos incluyen la pérdida de trazabilidad, la duplicidad de datos, la baja calidad y la inaccesibilidad de los conjuntos de datos almacenados (</w:t>
        </w:r>
        <w:proofErr w:type="spellStart"/>
        <w:r w:rsidRPr="0032599D">
          <w:rPr>
            <w:lang w:val="es-CO"/>
            <w:rPrChange w:id="2440" w:author="Monica Maria Garro Lopez" w:date="2025-03-21T12:22:00Z">
              <w:rPr>
                <w:b/>
                <w:bCs/>
                <w:lang w:val="es-CO"/>
              </w:rPr>
            </w:rPrChange>
          </w:rPr>
          <w:t>Olavsrud</w:t>
        </w:r>
        <w:proofErr w:type="spellEnd"/>
        <w:r w:rsidRPr="0032599D">
          <w:rPr>
            <w:lang w:val="es-CO"/>
            <w:rPrChange w:id="2441" w:author="Monica Maria Garro Lopez" w:date="2025-03-21T12:22:00Z">
              <w:rPr>
                <w:b/>
                <w:bCs/>
                <w:lang w:val="es-CO"/>
              </w:rPr>
            </w:rPrChange>
          </w:rPr>
          <w:t>, 2017).</w:t>
        </w:r>
      </w:ins>
      <w:ins w:id="2442" w:author="Monica Maria Garro Lopez" w:date="2025-03-21T12:22:00Z">
        <w:r w:rsidRPr="0032599D">
          <w:rPr>
            <w:lang w:val="es-CO"/>
          </w:rPr>
          <w:t xml:space="preserve"> </w:t>
        </w:r>
      </w:ins>
    </w:p>
    <w:p w14:paraId="50629823" w14:textId="77777777" w:rsidR="00AF57D4" w:rsidRDefault="00AF57D4" w:rsidP="00AF57D4">
      <w:pPr>
        <w:pStyle w:val="Prrafodelista"/>
        <w:ind w:left="708"/>
        <w:rPr>
          <w:ins w:id="2443" w:author="Monica Maria Garro Lopez" w:date="2025-03-21T12:32:00Z"/>
          <w:i/>
          <w:iCs/>
          <w:lang w:val="es-CO"/>
        </w:rPr>
      </w:pPr>
    </w:p>
    <w:p w14:paraId="6422C12D" w14:textId="4CDEC786" w:rsidR="00AF57D4" w:rsidRDefault="0032599D" w:rsidP="00AF57D4">
      <w:pPr>
        <w:pStyle w:val="Prrafodelista"/>
        <w:ind w:left="708"/>
        <w:rPr>
          <w:ins w:id="2444" w:author="Monica Maria Garro Lopez" w:date="2025-03-21T12:32:00Z"/>
          <w:lang w:val="es-CO"/>
        </w:rPr>
      </w:pPr>
      <w:ins w:id="2445" w:author="Monica Maria Garro Lopez" w:date="2025-03-21T12:20:00Z">
        <w:r w:rsidRPr="0032599D">
          <w:rPr>
            <w:lang w:val="es-CO"/>
            <w:rPrChange w:id="2446" w:author="Monica Maria Garro Lopez" w:date="2025-03-21T12:22:00Z">
              <w:rPr>
                <w:b/>
                <w:bCs/>
                <w:lang w:val="es-CO"/>
              </w:rPr>
            </w:rPrChange>
          </w:rPr>
          <w:t xml:space="preserve">Para evitar este deterioro, se </w:t>
        </w:r>
        <w:r w:rsidRPr="0032599D">
          <w:rPr>
            <w:b/>
            <w:bCs/>
            <w:lang w:val="es-CO"/>
          </w:rPr>
          <w:t>recomienda implementar herramientas de gestión de metadatos y catalogación</w:t>
        </w:r>
        <w:r w:rsidRPr="0032599D">
          <w:rPr>
            <w:lang w:val="es-CO"/>
            <w:rPrChange w:id="2447" w:author="Monica Maria Garro Lopez" w:date="2025-03-21T12:22:00Z">
              <w:rPr>
                <w:b/>
                <w:bCs/>
                <w:lang w:val="es-CO"/>
              </w:rPr>
            </w:rPrChange>
          </w:rPr>
          <w:t xml:space="preserve">, como </w:t>
        </w:r>
        <w:r w:rsidRPr="0032599D">
          <w:rPr>
            <w:i/>
            <w:iCs/>
            <w:lang w:val="es-CO"/>
            <w:rPrChange w:id="2448" w:author="Monica Maria Garro Lopez" w:date="2025-03-21T12:22:00Z">
              <w:rPr>
                <w:b/>
                <w:bCs/>
                <w:lang w:val="es-CO"/>
              </w:rPr>
            </w:rPrChange>
          </w:rPr>
          <w:t>Apache Atlas</w:t>
        </w:r>
        <w:r w:rsidRPr="0032599D">
          <w:rPr>
            <w:lang w:val="es-CO"/>
            <w:rPrChange w:id="2449" w:author="Monica Maria Garro Lopez" w:date="2025-03-21T12:22:00Z">
              <w:rPr>
                <w:b/>
                <w:bCs/>
                <w:lang w:val="es-CO"/>
              </w:rPr>
            </w:rPrChange>
          </w:rPr>
          <w:t xml:space="preserve"> o </w:t>
        </w:r>
        <w:r w:rsidRPr="0032599D">
          <w:rPr>
            <w:i/>
            <w:iCs/>
            <w:lang w:val="es-CO"/>
            <w:rPrChange w:id="2450" w:author="Monica Maria Garro Lopez" w:date="2025-03-21T12:22:00Z">
              <w:rPr>
                <w:b/>
                <w:bCs/>
                <w:lang w:val="es-CO"/>
              </w:rPr>
            </w:rPrChange>
          </w:rPr>
          <w:t xml:space="preserve">AWS </w:t>
        </w:r>
        <w:proofErr w:type="spellStart"/>
        <w:r w:rsidRPr="0032599D">
          <w:rPr>
            <w:i/>
            <w:iCs/>
            <w:lang w:val="es-CO"/>
            <w:rPrChange w:id="2451" w:author="Monica Maria Garro Lopez" w:date="2025-03-21T12:22:00Z">
              <w:rPr>
                <w:b/>
                <w:bCs/>
                <w:lang w:val="es-CO"/>
              </w:rPr>
            </w:rPrChange>
          </w:rPr>
          <w:t>Glue</w:t>
        </w:r>
        <w:proofErr w:type="spellEnd"/>
        <w:r w:rsidRPr="0032599D">
          <w:rPr>
            <w:lang w:val="es-CO"/>
            <w:rPrChange w:id="2452" w:author="Monica Maria Garro Lopez" w:date="2025-03-21T12:22:00Z">
              <w:rPr>
                <w:b/>
                <w:bCs/>
                <w:lang w:val="es-CO"/>
              </w:rPr>
            </w:rPrChange>
          </w:rPr>
          <w:t>, que permiten estructurar el acceso, describir los datos disponibles y mejorar su calidad, fomentando una cultura de datos más confiable (</w:t>
        </w:r>
        <w:proofErr w:type="spellStart"/>
        <w:r w:rsidRPr="0032599D">
          <w:rPr>
            <w:lang w:val="es-CO"/>
            <w:rPrChange w:id="2453" w:author="Monica Maria Garro Lopez" w:date="2025-03-21T12:22:00Z">
              <w:rPr>
                <w:b/>
                <w:bCs/>
                <w:lang w:val="es-CO"/>
              </w:rPr>
            </w:rPrChange>
          </w:rPr>
          <w:t>Nambiar</w:t>
        </w:r>
        <w:proofErr w:type="spellEnd"/>
        <w:r w:rsidRPr="0032599D">
          <w:rPr>
            <w:lang w:val="es-CO"/>
            <w:rPrChange w:id="2454" w:author="Monica Maria Garro Lopez" w:date="2025-03-21T12:22:00Z">
              <w:rPr>
                <w:b/>
                <w:bCs/>
                <w:lang w:val="es-CO"/>
              </w:rPr>
            </w:rPrChange>
          </w:rPr>
          <w:t xml:space="preserve"> &amp; </w:t>
        </w:r>
        <w:proofErr w:type="spellStart"/>
        <w:r w:rsidRPr="0032599D">
          <w:rPr>
            <w:lang w:val="es-CO"/>
            <w:rPrChange w:id="2455" w:author="Monica Maria Garro Lopez" w:date="2025-03-21T12:22:00Z">
              <w:rPr>
                <w:b/>
                <w:bCs/>
                <w:lang w:val="es-CO"/>
              </w:rPr>
            </w:rPrChange>
          </w:rPr>
          <w:t>Mundra</w:t>
        </w:r>
        <w:proofErr w:type="spellEnd"/>
        <w:r w:rsidRPr="0032599D">
          <w:rPr>
            <w:lang w:val="es-CO"/>
            <w:rPrChange w:id="2456" w:author="Monica Maria Garro Lopez" w:date="2025-03-21T12:22:00Z">
              <w:rPr>
                <w:b/>
                <w:bCs/>
                <w:lang w:val="es-CO"/>
              </w:rPr>
            </w:rPrChange>
          </w:rPr>
          <w:t>, 2022).</w:t>
        </w:r>
      </w:ins>
    </w:p>
    <w:p w14:paraId="19994B94" w14:textId="77777777" w:rsidR="00AF57D4" w:rsidRPr="00AF57D4" w:rsidRDefault="00AF57D4">
      <w:pPr>
        <w:pStyle w:val="Prrafodelista"/>
        <w:ind w:left="708"/>
        <w:rPr>
          <w:ins w:id="2457" w:author="Monica Maria Garro Lopez" w:date="2025-03-21T12:20:00Z"/>
          <w:lang w:val="es-CO"/>
          <w:rPrChange w:id="2458" w:author="Monica Maria Garro Lopez" w:date="2025-03-21T12:32:00Z">
            <w:rPr>
              <w:ins w:id="2459" w:author="Monica Maria Garro Lopez" w:date="2025-03-21T12:20:00Z"/>
              <w:b/>
              <w:bCs/>
              <w:lang w:val="es-CO"/>
            </w:rPr>
          </w:rPrChange>
        </w:rPr>
        <w:pPrChange w:id="2460" w:author="Monica Maria Garro Lopez" w:date="2025-03-21T12:32:00Z">
          <w:pPr>
            <w:numPr>
              <w:numId w:val="115"/>
            </w:numPr>
            <w:tabs>
              <w:tab w:val="num" w:pos="720"/>
            </w:tabs>
            <w:spacing w:before="240" w:after="240"/>
            <w:ind w:left="720" w:hanging="360"/>
          </w:pPr>
        </w:pPrChange>
      </w:pPr>
    </w:p>
    <w:p w14:paraId="26E4321E" w14:textId="77777777" w:rsidR="0032599D" w:rsidRPr="0032599D" w:rsidRDefault="0032599D" w:rsidP="000E5E84">
      <w:pPr>
        <w:pStyle w:val="Prrafodelista"/>
        <w:numPr>
          <w:ilvl w:val="0"/>
          <w:numId w:val="117"/>
        </w:numPr>
        <w:rPr>
          <w:ins w:id="2461" w:author="Monica Maria Garro Lopez" w:date="2025-03-21T12:23:00Z"/>
          <w:b/>
          <w:bCs/>
          <w:lang w:val="es-CO"/>
          <w:rPrChange w:id="2462" w:author="Monica Maria Garro Lopez" w:date="2025-03-21T12:23:00Z">
            <w:rPr>
              <w:ins w:id="2463" w:author="Monica Maria Garro Lopez" w:date="2025-03-21T12:23:00Z"/>
              <w:lang w:val="es-CO"/>
            </w:rPr>
          </w:rPrChange>
        </w:rPr>
      </w:pPr>
      <w:ins w:id="2464" w:author="Monica Maria Garro Lopez" w:date="2025-03-21T12:20:00Z">
        <w:r w:rsidRPr="00EC486E">
          <w:rPr>
            <w:b/>
            <w:bCs/>
            <w:i/>
            <w:iCs/>
            <w:lang w:val="es-CO"/>
            <w:rPrChange w:id="2465" w:author="Monica Maria Garro Lopez" w:date="2025-03-21T12:31:00Z">
              <w:rPr>
                <w:b/>
                <w:bCs/>
                <w:lang w:val="es-CO"/>
              </w:rPr>
            </w:rPrChange>
          </w:rPr>
          <w:t xml:space="preserve">Data </w:t>
        </w:r>
        <w:proofErr w:type="spellStart"/>
        <w:r w:rsidRPr="00EC486E">
          <w:rPr>
            <w:b/>
            <w:bCs/>
            <w:i/>
            <w:iCs/>
            <w:lang w:val="es-CO"/>
            <w:rPrChange w:id="2466" w:author="Monica Maria Garro Lopez" w:date="2025-03-21T12:31:00Z">
              <w:rPr>
                <w:b/>
                <w:bCs/>
                <w:lang w:val="es-CO"/>
              </w:rPr>
            </w:rPrChange>
          </w:rPr>
          <w:t>Warehouses</w:t>
        </w:r>
      </w:ins>
      <w:proofErr w:type="spellEnd"/>
      <w:ins w:id="2467" w:author="Monica Maria Garro Lopez" w:date="2025-03-21T12:21:00Z">
        <w:r w:rsidRPr="0032599D">
          <w:rPr>
            <w:b/>
            <w:bCs/>
            <w:lang w:val="es-CO"/>
            <w:rPrChange w:id="2468" w:author="Monica Maria Garro Lopez" w:date="2025-03-21T12:23:00Z">
              <w:rPr>
                <w:lang w:val="es-CO"/>
              </w:rPr>
            </w:rPrChange>
          </w:rPr>
          <w:t xml:space="preserve">. </w:t>
        </w:r>
      </w:ins>
      <w:ins w:id="2469" w:author="Monica Maria Garro Lopez" w:date="2025-03-21T12:20:00Z">
        <w:r w:rsidRPr="0032599D">
          <w:rPr>
            <w:lang w:val="es-CO"/>
            <w:rPrChange w:id="2470" w:author="Monica Maria Garro Lopez" w:date="2025-03-21T12:23:00Z">
              <w:rPr>
                <w:b/>
                <w:bCs/>
                <w:lang w:val="es-CO"/>
              </w:rPr>
            </w:rPrChange>
          </w:rPr>
          <w:t xml:space="preserve">Incorporan, por diseño, </w:t>
        </w:r>
        <w:r w:rsidRPr="00EC486E">
          <w:rPr>
            <w:b/>
            <w:bCs/>
            <w:lang w:val="es-CO"/>
          </w:rPr>
          <w:t>mecanismos de gobernanza integrados</w:t>
        </w:r>
        <w:r w:rsidRPr="0032599D">
          <w:rPr>
            <w:lang w:val="es-CO"/>
            <w:rPrChange w:id="2471" w:author="Monica Maria Garro Lopez" w:date="2025-03-21T12:23:00Z">
              <w:rPr>
                <w:b/>
                <w:bCs/>
                <w:lang w:val="es-CO"/>
              </w:rPr>
            </w:rPrChange>
          </w:rPr>
          <w:t xml:space="preserve"> que aseguran una estructura altamente controlada y estandarizada. Estos mecanismos </w:t>
        </w:r>
        <w:r w:rsidRPr="00EC486E">
          <w:rPr>
            <w:b/>
            <w:bCs/>
            <w:lang w:val="es-CO"/>
          </w:rPr>
          <w:t>incluyen el cumplimiento de principios transaccionales</w:t>
        </w:r>
        <w:r w:rsidRPr="0032599D">
          <w:rPr>
            <w:lang w:val="es-CO"/>
            <w:rPrChange w:id="2472" w:author="Monica Maria Garro Lopez" w:date="2025-03-21T12:23:00Z">
              <w:rPr>
                <w:b/>
                <w:bCs/>
                <w:lang w:val="es-CO"/>
              </w:rPr>
            </w:rPrChange>
          </w:rPr>
          <w:t xml:space="preserve"> como </w:t>
        </w:r>
        <w:r w:rsidRPr="00EC486E">
          <w:rPr>
            <w:b/>
            <w:bCs/>
            <w:lang w:val="es-CO"/>
          </w:rPr>
          <w:t>ACID</w:t>
        </w:r>
        <w:r w:rsidRPr="0032599D">
          <w:rPr>
            <w:lang w:val="es-CO"/>
            <w:rPrChange w:id="2473" w:author="Monica Maria Garro Lopez" w:date="2025-03-21T12:23:00Z">
              <w:rPr>
                <w:b/>
                <w:bCs/>
                <w:lang w:val="es-CO"/>
              </w:rPr>
            </w:rPrChange>
          </w:rPr>
          <w:t xml:space="preserve"> (Atomicidad, Consistencia, Aislamiento y Durabilidad), lo que garantiza la integridad y fiabilidad de los datos almacenados (</w:t>
        </w:r>
        <w:proofErr w:type="spellStart"/>
        <w:r w:rsidRPr="0032599D">
          <w:rPr>
            <w:lang w:val="es-CO"/>
            <w:rPrChange w:id="2474" w:author="Monica Maria Garro Lopez" w:date="2025-03-21T12:23:00Z">
              <w:rPr>
                <w:b/>
                <w:bCs/>
                <w:lang w:val="es-CO"/>
              </w:rPr>
            </w:rPrChange>
          </w:rPr>
          <w:t>Harby</w:t>
        </w:r>
        <w:proofErr w:type="spellEnd"/>
        <w:r w:rsidRPr="0032599D">
          <w:rPr>
            <w:lang w:val="es-CO"/>
            <w:rPrChange w:id="2475" w:author="Monica Maria Garro Lopez" w:date="2025-03-21T12:23:00Z">
              <w:rPr>
                <w:b/>
                <w:bCs/>
                <w:lang w:val="es-CO"/>
              </w:rPr>
            </w:rPrChange>
          </w:rPr>
          <w:t xml:space="preserve"> &amp; </w:t>
        </w:r>
        <w:proofErr w:type="spellStart"/>
        <w:r w:rsidRPr="0032599D">
          <w:rPr>
            <w:lang w:val="es-CO"/>
            <w:rPrChange w:id="2476" w:author="Monica Maria Garro Lopez" w:date="2025-03-21T12:23:00Z">
              <w:rPr>
                <w:b/>
                <w:bCs/>
                <w:lang w:val="es-CO"/>
              </w:rPr>
            </w:rPrChange>
          </w:rPr>
          <w:t>Zulkernine</w:t>
        </w:r>
        <w:proofErr w:type="spellEnd"/>
        <w:r w:rsidRPr="0032599D">
          <w:rPr>
            <w:lang w:val="es-CO"/>
            <w:rPrChange w:id="2477" w:author="Monica Maria Garro Lopez" w:date="2025-03-21T12:23:00Z">
              <w:rPr>
                <w:b/>
                <w:bCs/>
                <w:lang w:val="es-CO"/>
              </w:rPr>
            </w:rPrChange>
          </w:rPr>
          <w:t>, 2025).</w:t>
        </w:r>
      </w:ins>
      <w:ins w:id="2478" w:author="Monica Maria Garro Lopez" w:date="2025-03-21T12:23:00Z">
        <w:r w:rsidRPr="0032599D">
          <w:rPr>
            <w:lang w:val="es-CO"/>
          </w:rPr>
          <w:t xml:space="preserve"> </w:t>
        </w:r>
      </w:ins>
    </w:p>
    <w:p w14:paraId="4F8ACD26" w14:textId="77777777" w:rsidR="0032599D" w:rsidRDefault="0032599D" w:rsidP="0032599D">
      <w:pPr>
        <w:pStyle w:val="Prrafodelista"/>
        <w:rPr>
          <w:ins w:id="2479" w:author="Monica Maria Garro Lopez" w:date="2025-03-21T12:23:00Z"/>
          <w:b/>
          <w:bCs/>
          <w:lang w:val="es-CO"/>
        </w:rPr>
      </w:pPr>
    </w:p>
    <w:p w14:paraId="2437989B" w14:textId="0B878449" w:rsidR="0032599D" w:rsidRPr="0032599D" w:rsidRDefault="0032599D">
      <w:pPr>
        <w:pStyle w:val="Prrafodelista"/>
        <w:rPr>
          <w:ins w:id="2480" w:author="Monica Maria Garro Lopez" w:date="2025-03-21T12:20:00Z"/>
          <w:lang w:val="es-CO"/>
          <w:rPrChange w:id="2481" w:author="Monica Maria Garro Lopez" w:date="2025-03-21T12:23:00Z">
            <w:rPr>
              <w:ins w:id="2482" w:author="Monica Maria Garro Lopez" w:date="2025-03-21T12:20:00Z"/>
              <w:b/>
              <w:bCs/>
              <w:lang w:val="es-CO"/>
            </w:rPr>
          </w:rPrChange>
        </w:rPr>
        <w:pPrChange w:id="2483" w:author="Monica Maria Garro Lopez" w:date="2025-03-21T12:23:00Z">
          <w:pPr>
            <w:numPr>
              <w:numId w:val="116"/>
            </w:numPr>
            <w:tabs>
              <w:tab w:val="num" w:pos="720"/>
            </w:tabs>
            <w:spacing w:before="240" w:after="240"/>
            <w:ind w:left="720" w:hanging="360"/>
          </w:pPr>
        </w:pPrChange>
      </w:pPr>
      <w:ins w:id="2484" w:author="Monica Maria Garro Lopez" w:date="2025-03-21T12:20:00Z">
        <w:r w:rsidRPr="0032599D">
          <w:rPr>
            <w:lang w:val="es-CO"/>
            <w:rPrChange w:id="2485" w:author="Monica Maria Garro Lopez" w:date="2025-03-21T12:23:00Z">
              <w:rPr>
                <w:b/>
                <w:bCs/>
                <w:lang w:val="es-CO"/>
              </w:rPr>
            </w:rPrChange>
          </w:rPr>
          <w:t xml:space="preserve">Asimismo, </w:t>
        </w:r>
      </w:ins>
      <w:ins w:id="2486" w:author="Monica Maria Garro Lopez" w:date="2025-03-21T12:24:00Z">
        <w:r w:rsidR="00CA3FB1">
          <w:rPr>
            <w:lang w:val="es-CO"/>
          </w:rPr>
          <w:t>este tipo de infraestructura</w:t>
        </w:r>
      </w:ins>
      <w:ins w:id="2487" w:author="Monica Maria Garro Lopez" w:date="2025-03-21T12:20:00Z">
        <w:r w:rsidRPr="0032599D">
          <w:rPr>
            <w:lang w:val="es-CO"/>
            <w:rPrChange w:id="2488" w:author="Monica Maria Garro Lopez" w:date="2025-03-21T12:23:00Z">
              <w:rPr>
                <w:b/>
                <w:bCs/>
                <w:lang w:val="es-CO"/>
              </w:rPr>
            </w:rPrChange>
          </w:rPr>
          <w:t xml:space="preserve"> está</w:t>
        </w:r>
      </w:ins>
      <w:ins w:id="2489" w:author="Monica Maria Garro Lopez" w:date="2025-03-21T12:24:00Z">
        <w:r w:rsidR="00CA3FB1">
          <w:rPr>
            <w:lang w:val="es-CO"/>
          </w:rPr>
          <w:t xml:space="preserve"> </w:t>
        </w:r>
      </w:ins>
      <w:ins w:id="2490" w:author="Monica Maria Garro Lopez" w:date="2025-03-21T12:20:00Z">
        <w:r w:rsidRPr="0032599D">
          <w:rPr>
            <w:lang w:val="es-CO"/>
            <w:rPrChange w:id="2491" w:author="Monica Maria Garro Lopez" w:date="2025-03-21T12:23:00Z">
              <w:rPr>
                <w:b/>
                <w:bCs/>
                <w:lang w:val="es-CO"/>
              </w:rPr>
            </w:rPrChange>
          </w:rPr>
          <w:t>alinead</w:t>
        </w:r>
      </w:ins>
      <w:ins w:id="2492" w:author="Monica Maria Garro Lopez" w:date="2025-03-21T12:24:00Z">
        <w:r w:rsidR="00CA3FB1">
          <w:rPr>
            <w:lang w:val="es-CO"/>
          </w:rPr>
          <w:t xml:space="preserve">a </w:t>
        </w:r>
      </w:ins>
      <w:ins w:id="2493" w:author="Monica Maria Garro Lopez" w:date="2025-03-21T12:20:00Z">
        <w:r w:rsidRPr="0032599D">
          <w:rPr>
            <w:lang w:val="es-CO"/>
            <w:rPrChange w:id="2494" w:author="Monica Maria Garro Lopez" w:date="2025-03-21T12:23:00Z">
              <w:rPr>
                <w:b/>
                <w:bCs/>
                <w:lang w:val="es-CO"/>
              </w:rPr>
            </w:rPrChange>
          </w:rPr>
          <w:t xml:space="preserve">con marcos regulatorios y de cumplimiento normativo, siendo común su uso en industrias con altos </w:t>
        </w:r>
        <w:r w:rsidRPr="0032599D">
          <w:rPr>
            <w:lang w:val="es-CO"/>
            <w:rPrChange w:id="2495" w:author="Monica Maria Garro Lopez" w:date="2025-03-21T12:23:00Z">
              <w:rPr>
                <w:b/>
                <w:bCs/>
                <w:lang w:val="es-CO"/>
              </w:rPr>
            </w:rPrChange>
          </w:rPr>
          <w:lastRenderedPageBreak/>
          <w:t>requerimientos de trazabilidad y auditoría, como el sector financiero o el sanitario.</w:t>
        </w:r>
      </w:ins>
    </w:p>
    <w:p w14:paraId="6D17F70A" w14:textId="6CDBED83" w:rsidR="0056783D" w:rsidRPr="0032599D" w:rsidDel="00EC486E" w:rsidRDefault="0056783D" w:rsidP="0056783D">
      <w:pPr>
        <w:spacing w:before="240" w:after="240"/>
        <w:rPr>
          <w:del w:id="2496" w:author="Monica Maria Garro Lopez" w:date="2025-03-21T12:32:00Z"/>
          <w:b/>
          <w:bCs/>
          <w:lang w:val="es-CO"/>
          <w:rPrChange w:id="2497" w:author="Monica Maria Garro Lopez" w:date="2025-03-21T12:20:00Z">
            <w:rPr>
              <w:del w:id="2498" w:author="Monica Maria Garro Lopez" w:date="2025-03-21T12:32:00Z"/>
              <w:b/>
              <w:bCs/>
              <w:lang w:val="en-US"/>
            </w:rPr>
          </w:rPrChange>
        </w:rPr>
      </w:pPr>
      <w:bookmarkStart w:id="2499" w:name="_Toc193462956"/>
      <w:bookmarkStart w:id="2500" w:name="_Toc193465143"/>
      <w:bookmarkStart w:id="2501" w:name="_Toc193466337"/>
      <w:bookmarkStart w:id="2502" w:name="_Toc193466569"/>
      <w:bookmarkStart w:id="2503" w:name="_Toc193466876"/>
      <w:bookmarkEnd w:id="2499"/>
      <w:bookmarkEnd w:id="2500"/>
      <w:bookmarkEnd w:id="2501"/>
      <w:bookmarkEnd w:id="2502"/>
      <w:bookmarkEnd w:id="2503"/>
    </w:p>
    <w:p w14:paraId="10E2E09A" w14:textId="0E0ABD37" w:rsidR="00D15B51" w:rsidRDefault="00CC754A">
      <w:pPr>
        <w:pStyle w:val="Ttulo3"/>
        <w:numPr>
          <w:ilvl w:val="2"/>
          <w:numId w:val="2"/>
        </w:numPr>
        <w:jc w:val="left"/>
        <w:rPr>
          <w:ins w:id="2504" w:author="Monica Maria Garro Lopez" w:date="2025-03-07T09:34:00Z"/>
          <w:lang w:val="es-CO"/>
        </w:rPr>
        <w:pPrChange w:id="2505" w:author="Monica Maria Garro Lopez" w:date="2025-03-07T13:06:00Z">
          <w:pPr>
            <w:pStyle w:val="Ttulo3"/>
            <w:numPr>
              <w:numId w:val="57"/>
            </w:numPr>
            <w:tabs>
              <w:tab w:val="clear" w:pos="0"/>
            </w:tabs>
            <w:ind w:left="1800" w:hanging="1080"/>
            <w:jc w:val="left"/>
          </w:pPr>
        </w:pPrChange>
      </w:pPr>
      <w:bookmarkStart w:id="2506" w:name="_Toc193466877"/>
      <w:r w:rsidRPr="00EB68F8">
        <w:rPr>
          <w:lang w:val="es-CO"/>
        </w:rPr>
        <w:t>Innovaciones Tecnológicas</w:t>
      </w:r>
      <w:bookmarkEnd w:id="2506"/>
      <w:r w:rsidR="00EE53D7">
        <w:rPr>
          <w:lang w:val="es-CO"/>
        </w:rPr>
        <w:t xml:space="preserve"> </w:t>
      </w:r>
    </w:p>
    <w:p w14:paraId="50E323FB" w14:textId="77777777" w:rsidR="009E4E8A" w:rsidRDefault="009E4E8A">
      <w:pPr>
        <w:rPr>
          <w:ins w:id="2507" w:author="Monica Maria Garro Lopez" w:date="2025-03-07T10:25:00Z"/>
        </w:rPr>
        <w:pPrChange w:id="2508" w:author="Monica Maria Garro Lopez" w:date="2025-03-07T10:25:00Z">
          <w:pPr>
            <w:pStyle w:val="NormalWeb"/>
          </w:pPr>
        </w:pPrChange>
      </w:pPr>
      <w:ins w:id="2509" w:author="Monica Maria Garro Lopez" w:date="2025-03-07T10:25:00Z">
        <w:r>
          <w:t xml:space="preserve">En el ámbito del almacenamiento y gestión de datos, la rápida evolución de la tecnología ha impulsado el desarrollo de arquitecturas más eficientes, flexibles y escalables. A medida que las organizaciones enfrentan volúmenes crecientes de información estructurada y no estructurada, surgen nuevas soluciones diseñadas para optimizar el almacenamiento, procesamiento y análisis de datos. En este contexto, han emergido innovaciones tecnológicas como </w:t>
        </w:r>
        <w:r w:rsidRPr="00AF57D4">
          <w:rPr>
            <w:rStyle w:val="Textoennegrita"/>
            <w:i/>
            <w:iCs/>
            <w:rPrChange w:id="2510" w:author="Monica Maria Garro Lopez" w:date="2025-03-21T12:33:00Z">
              <w:rPr>
                <w:rStyle w:val="Textoennegrita"/>
              </w:rPr>
            </w:rPrChange>
          </w:rPr>
          <w:t xml:space="preserve">Data </w:t>
        </w:r>
        <w:proofErr w:type="spellStart"/>
        <w:r w:rsidRPr="00AF57D4">
          <w:rPr>
            <w:rStyle w:val="Textoennegrita"/>
            <w:i/>
            <w:iCs/>
            <w:rPrChange w:id="2511" w:author="Monica Maria Garro Lopez" w:date="2025-03-21T12:33:00Z">
              <w:rPr>
                <w:rStyle w:val="Textoennegrita"/>
              </w:rPr>
            </w:rPrChange>
          </w:rPr>
          <w:t>Lakehouse</w:t>
        </w:r>
        <w:proofErr w:type="spellEnd"/>
        <w:r>
          <w:t xml:space="preserve"> y </w:t>
        </w:r>
        <w:r w:rsidRPr="00AF57D4">
          <w:rPr>
            <w:rStyle w:val="Textoennegrita"/>
            <w:i/>
            <w:iCs/>
            <w:rPrChange w:id="2512" w:author="Monica Maria Garro Lopez" w:date="2025-03-21T12:33:00Z">
              <w:rPr>
                <w:rStyle w:val="Textoennegrita"/>
              </w:rPr>
            </w:rPrChange>
          </w:rPr>
          <w:t>Delta Lake</w:t>
        </w:r>
        <w:r>
          <w:t xml:space="preserve">, que </w:t>
        </w:r>
        <w:r w:rsidRPr="00A02E2E">
          <w:rPr>
            <w:b/>
            <w:bCs/>
            <w:rPrChange w:id="2513" w:author="Monica Maria Garro Lopez" w:date="2025-03-21T12:42:00Z">
              <w:rPr/>
            </w:rPrChange>
          </w:rPr>
          <w:t>b</w:t>
        </w:r>
        <w:r w:rsidRPr="00AF57D4">
          <w:rPr>
            <w:b/>
            <w:bCs/>
            <w:rPrChange w:id="2514" w:author="Monica Maria Garro Lopez" w:date="2025-03-21T12:34:00Z">
              <w:rPr/>
            </w:rPrChange>
          </w:rPr>
          <w:t>uscan superar las limitaciones de los modelos tradicionales</w:t>
        </w:r>
        <w:r>
          <w:t xml:space="preserve"> de </w:t>
        </w:r>
        <w:r w:rsidRPr="007903C1">
          <w:rPr>
            <w:rStyle w:val="Textoennegrita"/>
            <w:b w:val="0"/>
            <w:bCs w:val="0"/>
          </w:rPr>
          <w:t xml:space="preserve">Data </w:t>
        </w:r>
        <w:proofErr w:type="spellStart"/>
        <w:r w:rsidRPr="00AF57D4">
          <w:rPr>
            <w:rStyle w:val="Textoennegrita"/>
            <w:b w:val="0"/>
            <w:bCs w:val="0"/>
            <w:rPrChange w:id="2515" w:author="Monica Maria Garro Lopez" w:date="2025-03-21T12:33:00Z">
              <w:rPr>
                <w:rStyle w:val="Textoennegrita"/>
              </w:rPr>
            </w:rPrChange>
          </w:rPr>
          <w:t>Warehouses</w:t>
        </w:r>
        <w:proofErr w:type="spellEnd"/>
        <w:r w:rsidRPr="00AF57D4">
          <w:rPr>
            <w:rPrChange w:id="2516" w:author="Monica Maria Garro Lopez" w:date="2025-03-21T12:33:00Z">
              <w:rPr/>
            </w:rPrChange>
          </w:rPr>
          <w:t xml:space="preserve"> y </w:t>
        </w:r>
        <w:r w:rsidRPr="00AF57D4">
          <w:rPr>
            <w:rStyle w:val="Textoennegrita"/>
            <w:b w:val="0"/>
            <w:bCs w:val="0"/>
            <w:rPrChange w:id="2517" w:author="Monica Maria Garro Lopez" w:date="2025-03-21T12:33:00Z">
              <w:rPr>
                <w:rStyle w:val="Textoennegrita"/>
              </w:rPr>
            </w:rPrChange>
          </w:rPr>
          <w:t xml:space="preserve">Data </w:t>
        </w:r>
        <w:proofErr w:type="spellStart"/>
        <w:r w:rsidRPr="00AF57D4">
          <w:rPr>
            <w:rStyle w:val="Textoennegrita"/>
            <w:b w:val="0"/>
            <w:bCs w:val="0"/>
            <w:rPrChange w:id="2518" w:author="Monica Maria Garro Lopez" w:date="2025-03-21T12:33:00Z">
              <w:rPr>
                <w:rStyle w:val="Textoennegrita"/>
              </w:rPr>
            </w:rPrChange>
          </w:rPr>
          <w:t>Lakes</w:t>
        </w:r>
        <w:proofErr w:type="spellEnd"/>
        <w:r>
          <w:t>, proporcionando mejoras en gobernanza, transaccionalidad y rendimiento analítico.</w:t>
        </w:r>
      </w:ins>
    </w:p>
    <w:p w14:paraId="34E841CE" w14:textId="08EDC16B" w:rsidR="009E4E8A" w:rsidRDefault="009E4E8A">
      <w:pPr>
        <w:rPr>
          <w:ins w:id="2519" w:author="Monica Maria Garro Lopez" w:date="2025-03-21T12:52:00Z"/>
        </w:rPr>
      </w:pPr>
      <w:ins w:id="2520" w:author="Monica Maria Garro Lopez" w:date="2025-03-07T10:25:00Z">
        <w:r>
          <w:t xml:space="preserve">Estas innovaciones </w:t>
        </w:r>
        <w:r w:rsidRPr="00AF57D4">
          <w:rPr>
            <w:b/>
            <w:bCs/>
            <w:rPrChange w:id="2521" w:author="Monica Maria Garro Lopez" w:date="2025-03-21T12:34:00Z">
              <w:rPr/>
            </w:rPrChange>
          </w:rPr>
          <w:t>responden a la necesidad de contar con infraestructuras de datos más robustas</w:t>
        </w:r>
        <w:r>
          <w:t>, capaces de manejar grandes volúmenes de información sin comprometer la calidad ni la accesibilidad. A lo largo de este apartado, se explorarán estas tecnologías y su impacto en la modernización de la gestión de datos empresariales, analizando sus beneficios, desafíos y diferencias clave respecto a los modelos previos.</w:t>
        </w:r>
      </w:ins>
    </w:p>
    <w:p w14:paraId="2421D993" w14:textId="77777777" w:rsidR="002E3918" w:rsidRDefault="002E3918">
      <w:pPr>
        <w:rPr>
          <w:ins w:id="2522" w:author="Monica Maria Garro Lopez" w:date="2025-03-21T12:45:00Z"/>
        </w:rPr>
      </w:pPr>
    </w:p>
    <w:p w14:paraId="4D099B0E" w14:textId="6256972A" w:rsidR="004A6FEC" w:rsidRPr="00A02E2E" w:rsidDel="00A02E2E" w:rsidRDefault="004A6FEC">
      <w:pPr>
        <w:rPr>
          <w:del w:id="2523" w:author="Monica Maria Garro Lopez" w:date="2025-03-21T12:34:00Z"/>
          <w:lang w:val="es-419"/>
        </w:rPr>
      </w:pPr>
    </w:p>
    <w:p w14:paraId="29479EFA" w14:textId="3C135097" w:rsidR="00D15B51" w:rsidRPr="009A544A" w:rsidDel="00156CBF" w:rsidRDefault="00D15B51">
      <w:pPr>
        <w:rPr>
          <w:del w:id="2524" w:author="PEREZ MARTINEZ Gema (ENGIE-España)" w:date="2025-03-04T19:10:00Z"/>
          <w:lang w:val="es-CO"/>
        </w:rPr>
      </w:pPr>
    </w:p>
    <w:p w14:paraId="621BCCAA" w14:textId="0CCE5C34" w:rsidR="00CC754A" w:rsidDel="002E3918" w:rsidRDefault="00CC754A" w:rsidP="00A02E2E">
      <w:pPr>
        <w:rPr>
          <w:del w:id="2525" w:author="Monica Maria Garro Lopez" w:date="2025-03-21T12:43:00Z"/>
          <w:b/>
          <w:bCs/>
          <w:i/>
          <w:iCs/>
          <w:lang w:val="es-CO"/>
        </w:rPr>
      </w:pPr>
      <w:r w:rsidRPr="00D15B51">
        <w:rPr>
          <w:b/>
          <w:bCs/>
          <w:i/>
          <w:iCs/>
          <w:lang w:val="es-CO"/>
        </w:rPr>
        <w:t xml:space="preserve">Data </w:t>
      </w:r>
      <w:proofErr w:type="spellStart"/>
      <w:r w:rsidRPr="00D15B51">
        <w:rPr>
          <w:b/>
          <w:bCs/>
          <w:i/>
          <w:iCs/>
          <w:lang w:val="es-CO"/>
        </w:rPr>
        <w:t>Lakehouse</w:t>
      </w:r>
      <w:proofErr w:type="spellEnd"/>
      <w:ins w:id="2526" w:author="Monica Maria Garro Lopez" w:date="2025-03-21T12:43:00Z">
        <w:r w:rsidR="00A02E2E">
          <w:rPr>
            <w:b/>
            <w:bCs/>
            <w:i/>
            <w:iCs/>
            <w:lang w:val="es-CO"/>
          </w:rPr>
          <w:t xml:space="preserve">. </w:t>
        </w:r>
      </w:ins>
    </w:p>
    <w:p w14:paraId="63B3EF3C" w14:textId="77777777" w:rsidR="002E3918" w:rsidRPr="00A02E2E" w:rsidRDefault="002E3918">
      <w:pPr>
        <w:rPr>
          <w:ins w:id="2527" w:author="Monica Maria Garro Lopez" w:date="2025-03-21T12:52:00Z"/>
          <w:i/>
          <w:iCs/>
          <w:lang w:val="es-CO"/>
          <w:rPrChange w:id="2528" w:author="Monica Maria Garro Lopez" w:date="2025-03-21T12:43:00Z">
            <w:rPr>
              <w:ins w:id="2529" w:author="Monica Maria Garro Lopez" w:date="2025-03-21T12:52:00Z"/>
              <w:b/>
              <w:bCs/>
              <w:i/>
              <w:iCs/>
              <w:lang w:val="es-CO"/>
            </w:rPr>
          </w:rPrChange>
        </w:rPr>
        <w:pPrChange w:id="2530" w:author="Monica Maria Garro Lopez" w:date="2025-03-21T12:45:00Z">
          <w:pPr>
            <w:pStyle w:val="Prrafodelista"/>
            <w:numPr>
              <w:numId w:val="11"/>
            </w:numPr>
            <w:ind w:hanging="360"/>
          </w:pPr>
        </w:pPrChange>
      </w:pPr>
    </w:p>
    <w:p w14:paraId="5F8781E1" w14:textId="410E634C" w:rsidR="00CC754A" w:rsidRPr="00A02E2E" w:rsidRDefault="00CC754A">
      <w:pPr>
        <w:rPr>
          <w:color w:val="000000"/>
        </w:rPr>
        <w:pPrChange w:id="2531" w:author="Monica Maria Garro Lopez" w:date="2025-03-21T12:45:00Z">
          <w:pPr>
            <w:spacing w:before="240" w:after="240"/>
          </w:pPr>
        </w:pPrChange>
      </w:pPr>
      <w:r w:rsidRPr="00A02E2E">
        <w:rPr>
          <w:lang w:val="es-CO"/>
        </w:rPr>
        <w:t xml:space="preserve">La </w:t>
      </w:r>
      <w:r w:rsidRPr="00A02E2E">
        <w:rPr>
          <w:lang w:val="es-CO"/>
          <w:rPrChange w:id="2532" w:author="Monica Maria Garro Lopez" w:date="2025-03-21T12:43:00Z">
            <w:rPr>
              <w:b/>
              <w:bCs/>
              <w:lang w:val="es-CO"/>
            </w:rPr>
          </w:rPrChange>
        </w:rPr>
        <w:t>convergencia entre</w:t>
      </w:r>
      <w:r w:rsidRPr="00A02E2E">
        <w:rPr>
          <w:lang w:val="es-CO"/>
        </w:rPr>
        <w:t xml:space="preserve"> las capacidades de los </w:t>
      </w:r>
      <w:r w:rsidRPr="00A02E2E">
        <w:rPr>
          <w:i/>
          <w:iCs/>
          <w:lang w:val="es-CO"/>
          <w:rPrChange w:id="2533" w:author="Monica Maria Garro Lopez" w:date="2025-03-21T12:43:00Z">
            <w:rPr>
              <w:b/>
              <w:bCs/>
              <w:i/>
              <w:iCs/>
              <w:lang w:val="es-CO"/>
            </w:rPr>
          </w:rPrChange>
        </w:rPr>
        <w:t xml:space="preserve">Data </w:t>
      </w:r>
      <w:proofErr w:type="spellStart"/>
      <w:r w:rsidRPr="00A02E2E">
        <w:rPr>
          <w:i/>
          <w:iCs/>
          <w:lang w:val="es-CO"/>
          <w:rPrChange w:id="2534" w:author="Monica Maria Garro Lopez" w:date="2025-03-21T12:43:00Z">
            <w:rPr>
              <w:b/>
              <w:bCs/>
              <w:i/>
              <w:iCs/>
              <w:lang w:val="es-CO"/>
            </w:rPr>
          </w:rPrChange>
        </w:rPr>
        <w:t>Lakes</w:t>
      </w:r>
      <w:proofErr w:type="spellEnd"/>
      <w:r w:rsidRPr="00A02E2E">
        <w:rPr>
          <w:lang w:val="es-CO"/>
        </w:rPr>
        <w:t xml:space="preserve"> y </w:t>
      </w:r>
      <w:r w:rsidRPr="00A02E2E">
        <w:rPr>
          <w:i/>
          <w:iCs/>
          <w:lang w:val="es-CO"/>
          <w:rPrChange w:id="2535" w:author="Monica Maria Garro Lopez" w:date="2025-03-21T12:43:00Z">
            <w:rPr>
              <w:b/>
              <w:bCs/>
              <w:i/>
              <w:iCs/>
              <w:lang w:val="es-CO"/>
            </w:rPr>
          </w:rPrChange>
        </w:rPr>
        <w:t xml:space="preserve">Data </w:t>
      </w:r>
      <w:proofErr w:type="spellStart"/>
      <w:r w:rsidRPr="00A02E2E">
        <w:rPr>
          <w:i/>
          <w:iCs/>
          <w:lang w:val="es-CO"/>
          <w:rPrChange w:id="2536" w:author="Monica Maria Garro Lopez" w:date="2025-03-21T12:43:00Z">
            <w:rPr>
              <w:b/>
              <w:bCs/>
              <w:i/>
              <w:iCs/>
              <w:lang w:val="es-CO"/>
            </w:rPr>
          </w:rPrChange>
        </w:rPr>
        <w:t>Warehouses</w:t>
      </w:r>
      <w:proofErr w:type="spellEnd"/>
      <w:r w:rsidRPr="00A02E2E">
        <w:rPr>
          <w:lang w:val="es-CO"/>
        </w:rPr>
        <w:t xml:space="preserve"> </w:t>
      </w:r>
      <w:r w:rsidRPr="00A02E2E">
        <w:rPr>
          <w:lang w:val="es-CO"/>
          <w:rPrChange w:id="2537" w:author="Monica Maria Garro Lopez" w:date="2025-03-21T12:43:00Z">
            <w:rPr>
              <w:b/>
              <w:bCs/>
              <w:lang w:val="es-CO"/>
            </w:rPr>
          </w:rPrChange>
        </w:rPr>
        <w:t>ha llevado al desarrollo de arquitecturas híbridas como el</w:t>
      </w:r>
      <w:r w:rsidRPr="00A02E2E">
        <w:rPr>
          <w:lang w:val="es-CO"/>
        </w:rPr>
        <w:t xml:space="preserve"> </w:t>
      </w:r>
      <w:r w:rsidRPr="00A02E2E">
        <w:rPr>
          <w:i/>
          <w:iCs/>
          <w:lang w:val="es-CO"/>
          <w:rPrChange w:id="2538" w:author="Monica Maria Garro Lopez" w:date="2025-03-21T12:43:00Z">
            <w:rPr>
              <w:b/>
              <w:bCs/>
              <w:i/>
              <w:iCs/>
              <w:lang w:val="es-CO"/>
            </w:rPr>
          </w:rPrChange>
        </w:rPr>
        <w:t xml:space="preserve">Data </w:t>
      </w:r>
      <w:proofErr w:type="spellStart"/>
      <w:r w:rsidRPr="00A02E2E">
        <w:rPr>
          <w:i/>
          <w:iCs/>
          <w:lang w:val="es-CO"/>
          <w:rPrChange w:id="2539" w:author="Monica Maria Garro Lopez" w:date="2025-03-21T12:43:00Z">
            <w:rPr>
              <w:b/>
              <w:bCs/>
              <w:i/>
              <w:iCs/>
              <w:lang w:val="es-CO"/>
            </w:rPr>
          </w:rPrChange>
        </w:rPr>
        <w:t>Lakehouse</w:t>
      </w:r>
      <w:proofErr w:type="spellEnd"/>
      <w:r w:rsidRPr="00A02E2E">
        <w:rPr>
          <w:lang w:val="es-CO"/>
        </w:rPr>
        <w:t>, que combina lo mejor de ambos mundos</w:t>
      </w:r>
      <w:r w:rsidR="00E50291" w:rsidRPr="00A02E2E">
        <w:rPr>
          <w:lang w:val="es-CO"/>
        </w:rPr>
        <w:t xml:space="preserve">. </w:t>
      </w:r>
    </w:p>
    <w:p w14:paraId="27805D05" w14:textId="0AFADA72" w:rsidR="00E50291" w:rsidRPr="00E50291" w:rsidRDefault="00E50291">
      <w:pPr>
        <w:spacing w:before="240" w:after="240"/>
        <w:rPr>
          <w:lang w:val="es-CO"/>
        </w:rPr>
      </w:pPr>
      <w:r w:rsidRPr="00E50291">
        <w:rPr>
          <w:lang w:val="es-CO"/>
        </w:rPr>
        <w:t xml:space="preserve">El auge </w:t>
      </w:r>
      <w:r w:rsidR="00993577">
        <w:rPr>
          <w:lang w:val="es-CO"/>
        </w:rPr>
        <w:t>de este modelo</w:t>
      </w:r>
      <w:r w:rsidRPr="00E50291">
        <w:rPr>
          <w:lang w:val="es-CO"/>
        </w:rPr>
        <w:t xml:space="preserve"> está directamente relacionado con la creciente necesidad de una infraestructura de datos que pueda manejar:</w:t>
      </w:r>
    </w:p>
    <w:p w14:paraId="027D4BE2" w14:textId="429C0E81" w:rsidR="00E50291" w:rsidRPr="00AF57D4" w:rsidRDefault="00E50291">
      <w:pPr>
        <w:pStyle w:val="Prrafodelista"/>
        <w:numPr>
          <w:ilvl w:val="0"/>
          <w:numId w:val="117"/>
        </w:numPr>
        <w:rPr>
          <w:lang w:val="es-CO"/>
        </w:rPr>
        <w:pPrChange w:id="2540" w:author="Monica Maria Garro Lopez" w:date="2025-03-21T12:45:00Z">
          <w:pPr>
            <w:numPr>
              <w:numId w:val="14"/>
            </w:numPr>
            <w:tabs>
              <w:tab w:val="num" w:pos="720"/>
            </w:tabs>
            <w:spacing w:before="240" w:after="240"/>
            <w:ind w:left="720" w:hanging="360"/>
          </w:pPr>
        </w:pPrChange>
      </w:pPr>
      <w:r w:rsidRPr="00AF57D4">
        <w:rPr>
          <w:lang w:val="es-CO"/>
          <w:rPrChange w:id="2541" w:author="Monica Maria Garro Lopez" w:date="2025-03-21T12:34:00Z">
            <w:rPr>
              <w:b/>
              <w:bCs/>
              <w:lang w:val="es-CO"/>
            </w:rPr>
          </w:rPrChange>
        </w:rPr>
        <w:t>Diversidad de formatos de datos</w:t>
      </w:r>
      <w:ins w:id="2542" w:author="Monica Maria Garro Lopez" w:date="2025-03-07T09:45:00Z">
        <w:r w:rsidR="005A0ACC" w:rsidRPr="00AF57D4">
          <w:rPr>
            <w:lang w:val="es-CO"/>
            <w:rPrChange w:id="2543" w:author="Monica Maria Garro Lopez" w:date="2025-03-21T12:34:00Z">
              <w:rPr>
                <w:b/>
                <w:bCs/>
                <w:lang w:val="es-CO"/>
              </w:rPr>
            </w:rPrChange>
          </w:rPr>
          <w:t>.</w:t>
        </w:r>
      </w:ins>
      <w:del w:id="2544" w:author="Monica Maria Garro Lopez" w:date="2025-03-07T09:45:00Z">
        <w:r w:rsidRPr="00AF57D4" w:rsidDel="005A0ACC">
          <w:rPr>
            <w:lang w:val="es-CO"/>
            <w:rPrChange w:id="2545" w:author="Monica Maria Garro Lopez" w:date="2025-03-21T12:34:00Z">
              <w:rPr>
                <w:b/>
                <w:bCs/>
                <w:lang w:val="es-CO"/>
              </w:rPr>
            </w:rPrChange>
          </w:rPr>
          <w:delText>:</w:delText>
        </w:r>
        <w:r w:rsidRPr="00AF57D4" w:rsidDel="005A0ACC">
          <w:rPr>
            <w:lang w:val="es-CO"/>
          </w:rPr>
          <w:delText xml:space="preserve"> estructurados, semiestructurados y no estructurados.</w:delText>
        </w:r>
      </w:del>
    </w:p>
    <w:p w14:paraId="1BD4C005" w14:textId="382D72DB" w:rsidR="00E50291" w:rsidRPr="00AF57D4" w:rsidRDefault="00E50291">
      <w:pPr>
        <w:pStyle w:val="Prrafodelista"/>
        <w:numPr>
          <w:ilvl w:val="0"/>
          <w:numId w:val="117"/>
        </w:numPr>
        <w:rPr>
          <w:lang w:val="es-CO"/>
        </w:rPr>
        <w:pPrChange w:id="2546" w:author="Monica Maria Garro Lopez" w:date="2025-03-21T12:45:00Z">
          <w:pPr>
            <w:numPr>
              <w:numId w:val="14"/>
            </w:numPr>
            <w:tabs>
              <w:tab w:val="num" w:pos="720"/>
            </w:tabs>
            <w:spacing w:before="240" w:after="240"/>
            <w:ind w:left="720" w:hanging="360"/>
          </w:pPr>
        </w:pPrChange>
      </w:pPr>
      <w:r w:rsidRPr="00AF57D4">
        <w:rPr>
          <w:lang w:val="es-CO"/>
          <w:rPrChange w:id="2547" w:author="Monica Maria Garro Lopez" w:date="2025-03-21T12:34:00Z">
            <w:rPr>
              <w:b/>
              <w:bCs/>
              <w:lang w:val="es-CO"/>
            </w:rPr>
          </w:rPrChange>
        </w:rPr>
        <w:t>Flexibilidad y escalabilidad</w:t>
      </w:r>
      <w:ins w:id="2548" w:author="Monica Maria Garro Lopez" w:date="2025-03-07T09:45:00Z">
        <w:r w:rsidR="005A0ACC" w:rsidRPr="00AF57D4">
          <w:rPr>
            <w:lang w:val="es-CO"/>
            <w:rPrChange w:id="2549" w:author="Monica Maria Garro Lopez" w:date="2025-03-21T12:34:00Z">
              <w:rPr>
                <w:b/>
                <w:bCs/>
                <w:lang w:val="es-CO"/>
              </w:rPr>
            </w:rPrChange>
          </w:rPr>
          <w:t xml:space="preserve">. </w:t>
        </w:r>
      </w:ins>
      <w:del w:id="2550" w:author="Monica Maria Garro Lopez" w:date="2025-03-07T09:45:00Z">
        <w:r w:rsidRPr="00AF57D4" w:rsidDel="005A0ACC">
          <w:rPr>
            <w:lang w:val="es-CO"/>
            <w:rPrChange w:id="2551" w:author="Monica Maria Garro Lopez" w:date="2025-03-21T12:34:00Z">
              <w:rPr>
                <w:b/>
                <w:bCs/>
                <w:lang w:val="es-CO"/>
              </w:rPr>
            </w:rPrChange>
          </w:rPr>
          <w:delText>:</w:delText>
        </w:r>
        <w:r w:rsidRPr="00AF57D4" w:rsidDel="005A0ACC">
          <w:rPr>
            <w:lang w:val="es-CO"/>
          </w:rPr>
          <w:delText xml:space="preserve"> aprovechando la computación en la nube.</w:delText>
        </w:r>
      </w:del>
    </w:p>
    <w:p w14:paraId="4BD74C05" w14:textId="4F968403" w:rsidR="00E50291" w:rsidRPr="00AF57D4" w:rsidRDefault="00E50291">
      <w:pPr>
        <w:pStyle w:val="Prrafodelista"/>
        <w:numPr>
          <w:ilvl w:val="0"/>
          <w:numId w:val="117"/>
        </w:numPr>
        <w:rPr>
          <w:lang w:val="es-CO"/>
        </w:rPr>
        <w:pPrChange w:id="2552" w:author="Monica Maria Garro Lopez" w:date="2025-03-21T12:45:00Z">
          <w:pPr>
            <w:numPr>
              <w:numId w:val="14"/>
            </w:numPr>
            <w:tabs>
              <w:tab w:val="num" w:pos="720"/>
            </w:tabs>
            <w:spacing w:before="240" w:after="240"/>
            <w:ind w:left="720" w:hanging="360"/>
          </w:pPr>
        </w:pPrChange>
      </w:pPr>
      <w:r w:rsidRPr="00AF57D4">
        <w:rPr>
          <w:lang w:val="es-CO"/>
          <w:rPrChange w:id="2553" w:author="Monica Maria Garro Lopez" w:date="2025-03-21T12:34:00Z">
            <w:rPr>
              <w:b/>
              <w:bCs/>
              <w:lang w:val="es-CO"/>
            </w:rPr>
          </w:rPrChange>
        </w:rPr>
        <w:t>Procesamiento de datos en tiempo real</w:t>
      </w:r>
      <w:ins w:id="2554" w:author="Monica Maria Garro Lopez" w:date="2025-03-07T09:45:00Z">
        <w:r w:rsidR="005A0ACC" w:rsidRPr="00AF57D4">
          <w:rPr>
            <w:lang w:val="es-CO"/>
            <w:rPrChange w:id="2555" w:author="Monica Maria Garro Lopez" w:date="2025-03-21T12:34:00Z">
              <w:rPr>
                <w:b/>
                <w:bCs/>
                <w:lang w:val="es-CO"/>
              </w:rPr>
            </w:rPrChange>
          </w:rPr>
          <w:t xml:space="preserve"> e</w:t>
        </w:r>
      </w:ins>
      <w:del w:id="2556" w:author="Monica Maria Garro Lopez" w:date="2025-03-07T09:45:00Z">
        <w:r w:rsidRPr="00AF57D4" w:rsidDel="005A0ACC">
          <w:rPr>
            <w:lang w:val="es-CO"/>
            <w:rPrChange w:id="2557" w:author="Monica Maria Garro Lopez" w:date="2025-03-21T12:34:00Z">
              <w:rPr>
                <w:b/>
                <w:bCs/>
                <w:lang w:val="es-CO"/>
              </w:rPr>
            </w:rPrChange>
          </w:rPr>
          <w:delText>:</w:delText>
        </w:r>
      </w:del>
      <w:r w:rsidRPr="00AF57D4">
        <w:rPr>
          <w:lang w:val="es-CO"/>
        </w:rPr>
        <w:t xml:space="preserve"> integración de analítica avanzada y </w:t>
      </w:r>
      <w:r w:rsidR="00176E0E" w:rsidRPr="00AF57D4">
        <w:rPr>
          <w:i/>
          <w:iCs/>
          <w:lang w:val="es-CO"/>
        </w:rPr>
        <w:t xml:space="preserve">Machine </w:t>
      </w:r>
      <w:proofErr w:type="spellStart"/>
      <w:r w:rsidR="00176E0E" w:rsidRPr="00AF57D4">
        <w:rPr>
          <w:i/>
          <w:iCs/>
          <w:lang w:val="es-CO"/>
        </w:rPr>
        <w:t>Learning</w:t>
      </w:r>
      <w:proofErr w:type="spellEnd"/>
      <w:r w:rsidRPr="00AF57D4">
        <w:rPr>
          <w:lang w:val="es-CO"/>
        </w:rPr>
        <w:t>.</w:t>
      </w:r>
    </w:p>
    <w:p w14:paraId="1D8C423F" w14:textId="02763935" w:rsidR="00E50291" w:rsidRPr="00AF57D4" w:rsidRDefault="00E50291">
      <w:pPr>
        <w:pStyle w:val="Prrafodelista"/>
        <w:numPr>
          <w:ilvl w:val="0"/>
          <w:numId w:val="117"/>
        </w:numPr>
        <w:rPr>
          <w:lang w:val="es-CO"/>
        </w:rPr>
        <w:pPrChange w:id="2558" w:author="Monica Maria Garro Lopez" w:date="2025-03-21T12:45:00Z">
          <w:pPr>
            <w:numPr>
              <w:numId w:val="14"/>
            </w:numPr>
            <w:tabs>
              <w:tab w:val="num" w:pos="720"/>
            </w:tabs>
            <w:spacing w:before="240" w:after="240"/>
            <w:ind w:left="720" w:hanging="360"/>
          </w:pPr>
        </w:pPrChange>
      </w:pPr>
      <w:r w:rsidRPr="00AF57D4">
        <w:rPr>
          <w:lang w:val="es-CO"/>
          <w:rPrChange w:id="2559" w:author="Monica Maria Garro Lopez" w:date="2025-03-21T12:34:00Z">
            <w:rPr>
              <w:b/>
              <w:bCs/>
              <w:lang w:val="es-CO"/>
            </w:rPr>
          </w:rPrChange>
        </w:rPr>
        <w:t>Eficiencia operativa</w:t>
      </w:r>
      <w:del w:id="2560" w:author="Monica Maria Garro Lopez" w:date="2025-03-07T09:46:00Z">
        <w:r w:rsidRPr="00AF57D4" w:rsidDel="005A0ACC">
          <w:rPr>
            <w:lang w:val="es-CO"/>
            <w:rPrChange w:id="2561" w:author="Monica Maria Garro Lopez" w:date="2025-03-21T12:34:00Z">
              <w:rPr>
                <w:b/>
                <w:bCs/>
                <w:lang w:val="es-CO"/>
              </w:rPr>
            </w:rPrChange>
          </w:rPr>
          <w:delText>:</w:delText>
        </w:r>
      </w:del>
      <w:ins w:id="2562" w:author="Monica Maria Garro Lopez" w:date="2025-03-07T09:46:00Z">
        <w:r w:rsidR="005A0ACC" w:rsidRPr="00AF57D4">
          <w:rPr>
            <w:lang w:val="es-CO"/>
            <w:rPrChange w:id="2563" w:author="Monica Maria Garro Lopez" w:date="2025-03-21T12:34:00Z">
              <w:rPr>
                <w:b/>
                <w:bCs/>
                <w:lang w:val="es-CO"/>
              </w:rPr>
            </w:rPrChange>
          </w:rPr>
          <w:t xml:space="preserve"> g</w:t>
        </w:r>
        <w:r w:rsidR="005A0ACC" w:rsidRPr="00AF57D4">
          <w:rPr>
            <w:lang w:val="es-CO"/>
          </w:rPr>
          <w:t>a</w:t>
        </w:r>
        <w:r w:rsidR="005A0ACC" w:rsidRPr="00AF57D4">
          <w:rPr>
            <w:lang w:val="es-CO"/>
            <w:rPrChange w:id="2564" w:author="Monica Maria Garro Lopez" w:date="2025-03-21T12:34:00Z">
              <w:rPr>
                <w:b/>
                <w:bCs/>
                <w:lang w:val="es-CO"/>
              </w:rPr>
            </w:rPrChange>
          </w:rPr>
          <w:t>rantizando</w:t>
        </w:r>
      </w:ins>
      <w:r w:rsidRPr="00AF57D4">
        <w:rPr>
          <w:lang w:val="es-CO"/>
        </w:rPr>
        <w:t xml:space="preserve"> reducción del costo y la complejidad en la gestión de datos.</w:t>
      </w:r>
    </w:p>
    <w:p w14:paraId="28D629FA" w14:textId="2AFFC60D" w:rsidR="00E50291" w:rsidRDefault="00E50291">
      <w:pPr>
        <w:spacing w:before="240" w:after="240"/>
        <w:rPr>
          <w:lang w:val="es-CO"/>
        </w:rPr>
      </w:pPr>
      <w:r w:rsidRPr="00E50291">
        <w:rPr>
          <w:lang w:val="es-CO"/>
        </w:rPr>
        <w:t>De acuerdo con</w:t>
      </w:r>
      <w:r>
        <w:rPr>
          <w:lang w:val="es-CO"/>
        </w:rPr>
        <w:t xml:space="preserve"> </w:t>
      </w:r>
      <w:sdt>
        <w:sdtPr>
          <w:rPr>
            <w:color w:val="000000"/>
            <w:lang w:val="es-CO"/>
          </w:rPr>
          <w:tag w:val="MENDELEY_CITATION_v3_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"/>
          <w:id w:val="1212312546"/>
          <w:placeholder>
            <w:docPart w:val="DefaultPlaceholder_-1854013440"/>
          </w:placeholder>
        </w:sdtPr>
        <w:sdtEndPr/>
        <w:sdtContent>
          <w:ins w:id="2565" w:author="Monica Maria Garro Lopez" w:date="2025-03-21T16:07:00Z">
            <w:r w:rsidR="00415AEC" w:rsidRPr="00415AEC">
              <w:rPr>
                <w:color w:val="000000"/>
                <w:lang w:val="es-CO"/>
              </w:rPr>
              <w:t>(</w:t>
            </w:r>
            <w:proofErr w:type="spellStart"/>
            <w:r w:rsidR="00415AEC" w:rsidRPr="00415AEC">
              <w:rPr>
                <w:color w:val="000000"/>
                <w:lang w:val="es-CO"/>
              </w:rPr>
              <w:t>Mckendrick</w:t>
            </w:r>
            <w:proofErr w:type="spellEnd"/>
            <w:r w:rsidR="00415AEC" w:rsidRPr="00415AEC">
              <w:rPr>
                <w:color w:val="000000"/>
                <w:lang w:val="es-CO"/>
              </w:rPr>
              <w:t>, 2020)</w:t>
            </w:r>
          </w:ins>
          <w:del w:id="2566" w:author="Monica Maria Garro Lopez" w:date="2025-03-07T10:47:00Z">
            <w:r w:rsidR="003A0AFC" w:rsidRPr="00415AEC" w:rsidDel="00AF12DE">
              <w:rPr>
                <w:color w:val="000000"/>
                <w:lang w:val="es-CO"/>
              </w:rPr>
              <w:delText>(Mckendrick, 2020)</w:delText>
            </w:r>
          </w:del>
        </w:sdtContent>
      </w:sdt>
      <w:r w:rsidRPr="00E50291">
        <w:rPr>
          <w:lang w:val="es-CO"/>
        </w:rPr>
        <w:t xml:space="preserve">, la tendencia de las empresas hacia la adopción de arquitecturas híbridas ha llevado a la convergencia de los entornos de datos en soluciones como los </w:t>
      </w:r>
      <w:r w:rsidRPr="00176E0E">
        <w:rPr>
          <w:i/>
          <w:iCs/>
          <w:lang w:val="es-CO"/>
        </w:rPr>
        <w:t xml:space="preserve">Data </w:t>
      </w:r>
      <w:proofErr w:type="spellStart"/>
      <w:r w:rsidRPr="00176E0E">
        <w:rPr>
          <w:i/>
          <w:iCs/>
          <w:lang w:val="es-CO"/>
        </w:rPr>
        <w:t>Lakehouses</w:t>
      </w:r>
      <w:proofErr w:type="spellEnd"/>
      <w:r w:rsidRPr="00E50291">
        <w:rPr>
          <w:lang w:val="es-CO"/>
        </w:rPr>
        <w:t>, impulsadas por la necesidad de análisis más ágiles y democratización del acceso a los datos</w:t>
      </w:r>
      <w:r>
        <w:rPr>
          <w:lang w:val="es-CO"/>
        </w:rPr>
        <w:t>.</w:t>
      </w:r>
    </w:p>
    <w:p w14:paraId="73AF7943" w14:textId="41A49C9E" w:rsidR="00A02E2E" w:rsidRPr="00EB68F8" w:rsidRDefault="00025C93">
      <w:pPr>
        <w:spacing w:before="240" w:after="240"/>
      </w:pPr>
      <w:del w:id="2567" w:author="Monica Maria Garro Lopez" w:date="2025-03-21T12:36:00Z">
        <w:r w:rsidDel="00AF57D4">
          <w:rPr>
            <w:lang w:val="es-CO"/>
          </w:rPr>
          <w:delText>Este modelo</w:delText>
        </w:r>
        <w:r w:rsidR="00E50291" w:rsidRPr="00E50291" w:rsidDel="00AF57D4">
          <w:rPr>
            <w:lang w:val="es-CO"/>
          </w:rPr>
          <w:delText xml:space="preserve"> ha surgido como</w:delText>
        </w:r>
      </w:del>
      <w:ins w:id="2568" w:author="Monica Maria Garro Lopez" w:date="2025-03-21T12:36:00Z">
        <w:r w:rsidR="00AF57D4">
          <w:rPr>
            <w:lang w:val="es-CO"/>
          </w:rPr>
          <w:t>En este orden de idea, esta</w:t>
        </w:r>
      </w:ins>
      <w:del w:id="2569" w:author="Monica Maria Garro Lopez" w:date="2025-03-21T12:36:00Z">
        <w:r w:rsidR="00E50291" w:rsidRPr="00E50291" w:rsidDel="00AF57D4">
          <w:rPr>
            <w:lang w:val="es-CO"/>
          </w:rPr>
          <w:delText xml:space="preserve"> una</w:delText>
        </w:r>
      </w:del>
      <w:r w:rsidR="00E50291" w:rsidRPr="00E50291">
        <w:rPr>
          <w:lang w:val="es-CO"/>
        </w:rPr>
        <w:t xml:space="preserve"> solución intermedia</w:t>
      </w:r>
      <w:ins w:id="2570" w:author="Monica Maria Garro Lopez" w:date="2025-03-21T12:36:00Z">
        <w:r w:rsidR="00AF57D4">
          <w:rPr>
            <w:lang w:val="es-CO"/>
          </w:rPr>
          <w:t xml:space="preserve">, </w:t>
        </w:r>
      </w:ins>
      <w:del w:id="2571" w:author="Monica Maria Garro Lopez" w:date="2025-03-21T12:36:00Z">
        <w:r w:rsidR="00E50291" w:rsidRPr="00E50291" w:rsidDel="00AF57D4">
          <w:rPr>
            <w:lang w:val="es-CO"/>
          </w:rPr>
          <w:delText xml:space="preserve"> que </w:delText>
        </w:r>
      </w:del>
      <w:r w:rsidR="00E50291" w:rsidRPr="00E50291">
        <w:rPr>
          <w:lang w:val="es-CO"/>
        </w:rPr>
        <w:t xml:space="preserve">combina las ventajas de los </w:t>
      </w:r>
      <w:r w:rsidR="00E50291" w:rsidRPr="00176E0E">
        <w:rPr>
          <w:i/>
          <w:iCs/>
          <w:lang w:val="es-CO"/>
        </w:rPr>
        <w:t xml:space="preserve">Data </w:t>
      </w:r>
      <w:proofErr w:type="spellStart"/>
      <w:r w:rsidR="00E50291" w:rsidRPr="00176E0E">
        <w:rPr>
          <w:i/>
          <w:iCs/>
          <w:lang w:val="es-CO"/>
        </w:rPr>
        <w:t>Warehouses</w:t>
      </w:r>
      <w:proofErr w:type="spellEnd"/>
      <w:r w:rsidR="00E50291" w:rsidRPr="00E50291">
        <w:rPr>
          <w:lang w:val="es-CO"/>
        </w:rPr>
        <w:t xml:space="preserve"> y </w:t>
      </w:r>
      <w:r w:rsidR="00E50291" w:rsidRPr="00176E0E">
        <w:rPr>
          <w:i/>
          <w:iCs/>
          <w:lang w:val="es-CO"/>
        </w:rPr>
        <w:t xml:space="preserve">Data </w:t>
      </w:r>
      <w:proofErr w:type="spellStart"/>
      <w:r w:rsidR="00E50291" w:rsidRPr="00176E0E">
        <w:rPr>
          <w:i/>
          <w:iCs/>
          <w:lang w:val="es-CO"/>
        </w:rPr>
        <w:t>Lakes</w:t>
      </w:r>
      <w:proofErr w:type="spellEnd"/>
      <w:r w:rsidR="00E50291" w:rsidRPr="00E50291">
        <w:rPr>
          <w:lang w:val="es-CO"/>
        </w:rPr>
        <w:t xml:space="preserve">, al tiempo que minimiza sus debilidades. La tabla </w:t>
      </w:r>
      <w:ins w:id="2572" w:author="Monica Maria Garro Lopez" w:date="2025-03-21T12:36:00Z">
        <w:r w:rsidR="00AF57D4">
          <w:rPr>
            <w:lang w:val="es-CO"/>
          </w:rPr>
          <w:t>3</w:t>
        </w:r>
      </w:ins>
      <w:del w:id="2573" w:author="Monica Maria Garro Lopez" w:date="2025-03-21T12:36:00Z">
        <w:r w:rsidDel="00AF57D4">
          <w:rPr>
            <w:lang w:val="es-CO"/>
          </w:rPr>
          <w:delText>2</w:delText>
        </w:r>
      </w:del>
      <w:r>
        <w:rPr>
          <w:lang w:val="es-CO"/>
        </w:rPr>
        <w:t xml:space="preserve"> </w:t>
      </w:r>
      <w:r w:rsidR="00E50291" w:rsidRPr="00E50291">
        <w:rPr>
          <w:lang w:val="es-CO"/>
        </w:rPr>
        <w:t xml:space="preserve">sintetiza </w:t>
      </w:r>
      <w:r w:rsidR="00E50291" w:rsidRPr="00E50291">
        <w:rPr>
          <w:lang w:val="es-CO"/>
        </w:rPr>
        <w:lastRenderedPageBreak/>
        <w:t>las principales diferencias entre estas arquitecturas</w:t>
      </w:r>
      <w:r>
        <w:rPr>
          <w:lang w:val="es-CO"/>
        </w:rPr>
        <w:t>, de acuerdo a las principales características de estas infraestructuras.</w:t>
      </w:r>
      <w:bookmarkStart w:id="2574" w:name="_Hlk189905880"/>
      <w:bookmarkStart w:id="2575" w:name="_Hlk188553949"/>
    </w:p>
    <w:tbl>
      <w:tblPr>
        <w:tblStyle w:val="EstiloTablaAPA"/>
        <w:tblW w:w="0" w:type="auto"/>
        <w:tblLook w:val="04A0" w:firstRow="1" w:lastRow="0" w:firstColumn="1" w:lastColumn="0" w:noHBand="0" w:noVBand="1"/>
        <w:tblPrChange w:id="2576" w:author="Monica Maria Garro Lopez" w:date="2025-03-07T10:28:00Z">
          <w:tblPr>
            <w:tblStyle w:val="Tablaconcuadrculaclara"/>
            <w:tblW w:w="0" w:type="auto"/>
            <w:tblLook w:val="04A0" w:firstRow="1" w:lastRow="0" w:firstColumn="1" w:lastColumn="0" w:noHBand="0" w:noVBand="1"/>
          </w:tblPr>
        </w:tblPrChange>
      </w:tblPr>
      <w:tblGrid>
        <w:gridCol w:w="1985"/>
        <w:gridCol w:w="1984"/>
        <w:gridCol w:w="2116"/>
        <w:gridCol w:w="2419"/>
        <w:tblGridChange w:id="2577">
          <w:tblGrid>
            <w:gridCol w:w="2051"/>
            <w:gridCol w:w="1925"/>
            <w:gridCol w:w="2489"/>
            <w:gridCol w:w="2029"/>
          </w:tblGrid>
        </w:tblGridChange>
      </w:tblGrid>
      <w:tr w:rsidR="00E50291" w:rsidRPr="00E50291" w14:paraId="1967AFEF" w14:textId="77777777" w:rsidTr="009E4E8A">
        <w:trPr>
          <w:cnfStyle w:val="100000000000" w:firstRow="1" w:lastRow="0" w:firstColumn="0" w:lastColumn="0" w:oddVBand="0" w:evenVBand="0" w:oddHBand="0" w:evenHBand="0" w:firstRowFirstColumn="0" w:firstRowLastColumn="0" w:lastRowFirstColumn="0" w:lastRowLastColumn="0"/>
        </w:trPr>
        <w:tc>
          <w:tcPr>
            <w:tcW w:w="1985" w:type="dxa"/>
            <w:tcBorders>
              <w:top w:val="single" w:sz="4" w:space="0" w:color="auto"/>
              <w:bottom w:val="single" w:sz="4" w:space="0" w:color="auto"/>
            </w:tcBorders>
            <w:hideMark/>
            <w:tcPrChange w:id="2578" w:author="Monica Maria Garro Lopez" w:date="2025-03-07T10:28:00Z">
              <w:tcPr>
                <w:tcW w:w="0" w:type="auto"/>
                <w:hideMark/>
              </w:tcPr>
            </w:tcPrChange>
          </w:tcPr>
          <w:p w14:paraId="7F335A8E" w14:textId="77777777" w:rsidR="00E50291" w:rsidRPr="00E50291" w:rsidRDefault="00E50291">
            <w:pPr>
              <w:spacing w:after="0"/>
              <w:jc w:val="center"/>
              <w:cnfStyle w:val="100000000000" w:firstRow="1" w:lastRow="0" w:firstColumn="0" w:lastColumn="0" w:oddVBand="0" w:evenVBand="0" w:oddHBand="0" w:evenHBand="0" w:firstRowFirstColumn="0" w:firstRowLastColumn="0" w:lastRowFirstColumn="0" w:lastRowLastColumn="0"/>
              <w:rPr>
                <w:b/>
                <w:bCs/>
                <w:lang w:val="es-CO"/>
              </w:rPr>
              <w:pPrChange w:id="2579" w:author="Monica Maria Garro Lopez" w:date="2025-03-21T12:38:00Z">
                <w:pPr>
                  <w:spacing w:before="240" w:after="240"/>
                  <w:jc w:val="center"/>
                  <w:cnfStyle w:val="100000000000" w:firstRow="1" w:lastRow="0" w:firstColumn="0" w:lastColumn="0" w:oddVBand="0" w:evenVBand="0" w:oddHBand="0" w:evenHBand="0" w:firstRowFirstColumn="0" w:firstRowLastColumn="0" w:lastRowFirstColumn="0" w:lastRowLastColumn="0"/>
                </w:pPr>
              </w:pPrChange>
            </w:pPr>
            <w:r w:rsidRPr="00E50291">
              <w:rPr>
                <w:b/>
                <w:bCs/>
                <w:lang w:val="es-CO"/>
              </w:rPr>
              <w:t>Característica</w:t>
            </w:r>
          </w:p>
        </w:tc>
        <w:tc>
          <w:tcPr>
            <w:tcW w:w="1984" w:type="dxa"/>
            <w:tcBorders>
              <w:top w:val="single" w:sz="4" w:space="0" w:color="auto"/>
              <w:bottom w:val="single" w:sz="4" w:space="0" w:color="auto"/>
            </w:tcBorders>
            <w:hideMark/>
            <w:tcPrChange w:id="2580" w:author="Monica Maria Garro Lopez" w:date="2025-03-07T10:28:00Z">
              <w:tcPr>
                <w:tcW w:w="0" w:type="auto"/>
                <w:hideMark/>
              </w:tcPr>
            </w:tcPrChange>
          </w:tcPr>
          <w:p w14:paraId="7026033A" w14:textId="77777777" w:rsidR="00E50291" w:rsidRPr="00E50291" w:rsidRDefault="00E50291">
            <w:pPr>
              <w:spacing w:after="0"/>
              <w:jc w:val="center"/>
              <w:cnfStyle w:val="100000000000" w:firstRow="1" w:lastRow="0" w:firstColumn="0" w:lastColumn="0" w:oddVBand="0" w:evenVBand="0" w:oddHBand="0" w:evenHBand="0" w:firstRowFirstColumn="0" w:firstRowLastColumn="0" w:lastRowFirstColumn="0" w:lastRowLastColumn="0"/>
              <w:rPr>
                <w:b/>
                <w:bCs/>
                <w:lang w:val="es-CO"/>
              </w:rPr>
              <w:pPrChange w:id="2581" w:author="Monica Maria Garro Lopez" w:date="2025-03-21T12:38:00Z">
                <w:pPr>
                  <w:spacing w:before="240" w:after="240"/>
                  <w:jc w:val="center"/>
                  <w:cnfStyle w:val="100000000000" w:firstRow="1" w:lastRow="0" w:firstColumn="0" w:lastColumn="0" w:oddVBand="0" w:evenVBand="0" w:oddHBand="0" w:evenHBand="0" w:firstRowFirstColumn="0" w:firstRowLastColumn="0" w:lastRowFirstColumn="0" w:lastRowLastColumn="0"/>
                </w:pPr>
              </w:pPrChange>
            </w:pPr>
            <w:r w:rsidRPr="00E50291">
              <w:rPr>
                <w:b/>
                <w:bCs/>
                <w:lang w:val="es-CO"/>
              </w:rPr>
              <w:t>Data Warehouse</w:t>
            </w:r>
          </w:p>
        </w:tc>
        <w:tc>
          <w:tcPr>
            <w:tcW w:w="2116" w:type="dxa"/>
            <w:tcBorders>
              <w:top w:val="single" w:sz="4" w:space="0" w:color="auto"/>
              <w:bottom w:val="single" w:sz="4" w:space="0" w:color="auto"/>
            </w:tcBorders>
            <w:hideMark/>
            <w:tcPrChange w:id="2582" w:author="Monica Maria Garro Lopez" w:date="2025-03-07T10:28:00Z">
              <w:tcPr>
                <w:tcW w:w="0" w:type="auto"/>
                <w:hideMark/>
              </w:tcPr>
            </w:tcPrChange>
          </w:tcPr>
          <w:p w14:paraId="7D56BBD5" w14:textId="77777777" w:rsidR="00E50291" w:rsidRPr="00E50291" w:rsidRDefault="00E50291">
            <w:pPr>
              <w:spacing w:after="0"/>
              <w:jc w:val="center"/>
              <w:cnfStyle w:val="100000000000" w:firstRow="1" w:lastRow="0" w:firstColumn="0" w:lastColumn="0" w:oddVBand="0" w:evenVBand="0" w:oddHBand="0" w:evenHBand="0" w:firstRowFirstColumn="0" w:firstRowLastColumn="0" w:lastRowFirstColumn="0" w:lastRowLastColumn="0"/>
              <w:rPr>
                <w:b/>
                <w:bCs/>
                <w:lang w:val="es-CO"/>
              </w:rPr>
              <w:pPrChange w:id="2583" w:author="Monica Maria Garro Lopez" w:date="2025-03-21T12:38:00Z">
                <w:pPr>
                  <w:spacing w:before="240" w:after="240"/>
                  <w:jc w:val="center"/>
                  <w:cnfStyle w:val="100000000000" w:firstRow="1" w:lastRow="0" w:firstColumn="0" w:lastColumn="0" w:oddVBand="0" w:evenVBand="0" w:oddHBand="0" w:evenHBand="0" w:firstRowFirstColumn="0" w:firstRowLastColumn="0" w:lastRowFirstColumn="0" w:lastRowLastColumn="0"/>
                </w:pPr>
              </w:pPrChange>
            </w:pPr>
            <w:r w:rsidRPr="00E50291">
              <w:rPr>
                <w:b/>
                <w:bCs/>
                <w:lang w:val="es-CO"/>
              </w:rPr>
              <w:t>Data Lake</w:t>
            </w:r>
          </w:p>
        </w:tc>
        <w:tc>
          <w:tcPr>
            <w:tcW w:w="0" w:type="auto"/>
            <w:tcBorders>
              <w:top w:val="single" w:sz="4" w:space="0" w:color="auto"/>
              <w:bottom w:val="single" w:sz="4" w:space="0" w:color="auto"/>
            </w:tcBorders>
            <w:hideMark/>
            <w:tcPrChange w:id="2584" w:author="Monica Maria Garro Lopez" w:date="2025-03-07T10:28:00Z">
              <w:tcPr>
                <w:tcW w:w="0" w:type="auto"/>
                <w:hideMark/>
              </w:tcPr>
            </w:tcPrChange>
          </w:tcPr>
          <w:p w14:paraId="0370CCA6" w14:textId="77777777" w:rsidR="00E50291" w:rsidRPr="00E50291" w:rsidRDefault="00E50291">
            <w:pPr>
              <w:spacing w:after="0"/>
              <w:jc w:val="center"/>
              <w:cnfStyle w:val="100000000000" w:firstRow="1" w:lastRow="0" w:firstColumn="0" w:lastColumn="0" w:oddVBand="0" w:evenVBand="0" w:oddHBand="0" w:evenHBand="0" w:firstRowFirstColumn="0" w:firstRowLastColumn="0" w:lastRowFirstColumn="0" w:lastRowLastColumn="0"/>
              <w:rPr>
                <w:b/>
                <w:bCs/>
                <w:lang w:val="es-CO"/>
              </w:rPr>
              <w:pPrChange w:id="2585" w:author="Monica Maria Garro Lopez" w:date="2025-03-21T12:38:00Z">
                <w:pPr>
                  <w:spacing w:before="240" w:after="240"/>
                  <w:jc w:val="center"/>
                  <w:cnfStyle w:val="100000000000" w:firstRow="1" w:lastRow="0" w:firstColumn="0" w:lastColumn="0" w:oddVBand="0" w:evenVBand="0" w:oddHBand="0" w:evenHBand="0" w:firstRowFirstColumn="0" w:firstRowLastColumn="0" w:lastRowFirstColumn="0" w:lastRowLastColumn="0"/>
                </w:pPr>
              </w:pPrChange>
            </w:pPr>
            <w:r w:rsidRPr="00E50291">
              <w:rPr>
                <w:b/>
                <w:bCs/>
                <w:lang w:val="es-CO"/>
              </w:rPr>
              <w:t xml:space="preserve">Data </w:t>
            </w:r>
            <w:proofErr w:type="spellStart"/>
            <w:r w:rsidRPr="00E50291">
              <w:rPr>
                <w:b/>
                <w:bCs/>
                <w:lang w:val="es-CO"/>
              </w:rPr>
              <w:t>Lakehouse</w:t>
            </w:r>
            <w:proofErr w:type="spellEnd"/>
          </w:p>
        </w:tc>
      </w:tr>
      <w:tr w:rsidR="00E50291" w:rsidRPr="00E50291" w14:paraId="5A2D16F9" w14:textId="77777777" w:rsidTr="009E4E8A">
        <w:tc>
          <w:tcPr>
            <w:tcW w:w="1985" w:type="dxa"/>
            <w:tcBorders>
              <w:top w:val="single" w:sz="4" w:space="0" w:color="auto"/>
            </w:tcBorders>
            <w:hideMark/>
            <w:tcPrChange w:id="2586" w:author="Monica Maria Garro Lopez" w:date="2025-03-07T10:28:00Z">
              <w:tcPr>
                <w:tcW w:w="0" w:type="auto"/>
                <w:hideMark/>
              </w:tcPr>
            </w:tcPrChange>
          </w:tcPr>
          <w:p w14:paraId="39D51D12" w14:textId="780EED77" w:rsidR="00E50291" w:rsidRPr="00AF57D4" w:rsidRDefault="00E50291">
            <w:pPr>
              <w:spacing w:before="240" w:after="0"/>
              <w:jc w:val="left"/>
              <w:rPr>
                <w:sz w:val="20"/>
                <w:szCs w:val="20"/>
                <w:lang w:val="es-CO"/>
                <w:rPrChange w:id="2587" w:author="Monica Maria Garro Lopez" w:date="2025-03-21T12:38:00Z">
                  <w:rPr>
                    <w:lang w:val="es-CO"/>
                  </w:rPr>
                </w:rPrChange>
              </w:rPr>
              <w:pPrChange w:id="2588" w:author="Monica Maria Garro Lopez" w:date="2025-03-21T12:39:00Z">
                <w:pPr>
                  <w:spacing w:before="240" w:after="240"/>
                  <w:jc w:val="left"/>
                </w:pPr>
              </w:pPrChange>
            </w:pPr>
            <w:r w:rsidRPr="00AF57D4">
              <w:rPr>
                <w:b/>
                <w:bCs/>
                <w:sz w:val="20"/>
                <w:szCs w:val="20"/>
                <w:lang w:val="es-CO"/>
                <w:rPrChange w:id="2589" w:author="Monica Maria Garro Lopez" w:date="2025-03-21T12:38:00Z">
                  <w:rPr>
                    <w:b/>
                    <w:bCs/>
                    <w:lang w:val="es-CO"/>
                  </w:rPr>
                </w:rPrChange>
              </w:rPr>
              <w:t xml:space="preserve">Estructura de </w:t>
            </w:r>
            <w:ins w:id="2590" w:author="Monica Maria Garro Lopez" w:date="2025-03-21T12:38:00Z">
              <w:r w:rsidR="00AF57D4">
                <w:rPr>
                  <w:b/>
                  <w:bCs/>
                  <w:sz w:val="20"/>
                  <w:szCs w:val="20"/>
                  <w:lang w:val="es-CO"/>
                </w:rPr>
                <w:t xml:space="preserve">   </w:t>
              </w:r>
            </w:ins>
            <w:r w:rsidRPr="00AF57D4">
              <w:rPr>
                <w:b/>
                <w:bCs/>
                <w:sz w:val="20"/>
                <w:szCs w:val="20"/>
                <w:lang w:val="es-CO"/>
                <w:rPrChange w:id="2591" w:author="Monica Maria Garro Lopez" w:date="2025-03-21T12:38:00Z">
                  <w:rPr>
                    <w:b/>
                    <w:bCs/>
                    <w:lang w:val="es-CO"/>
                  </w:rPr>
                </w:rPrChange>
              </w:rPr>
              <w:t>datos</w:t>
            </w:r>
          </w:p>
        </w:tc>
        <w:tc>
          <w:tcPr>
            <w:tcW w:w="1984" w:type="dxa"/>
            <w:tcBorders>
              <w:top w:val="single" w:sz="4" w:space="0" w:color="auto"/>
            </w:tcBorders>
            <w:hideMark/>
            <w:tcPrChange w:id="2592" w:author="Monica Maria Garro Lopez" w:date="2025-03-07T10:28:00Z">
              <w:tcPr>
                <w:tcW w:w="0" w:type="auto"/>
                <w:hideMark/>
              </w:tcPr>
            </w:tcPrChange>
          </w:tcPr>
          <w:p w14:paraId="3FC90CB0" w14:textId="77777777" w:rsidR="00E50291" w:rsidRPr="00AF57D4" w:rsidRDefault="00E50291">
            <w:pPr>
              <w:spacing w:before="240" w:after="0"/>
              <w:jc w:val="left"/>
              <w:rPr>
                <w:sz w:val="20"/>
                <w:szCs w:val="20"/>
                <w:lang w:val="es-CO"/>
                <w:rPrChange w:id="2593" w:author="Monica Maria Garro Lopez" w:date="2025-03-21T12:38:00Z">
                  <w:rPr>
                    <w:lang w:val="es-CO"/>
                  </w:rPr>
                </w:rPrChange>
              </w:rPr>
              <w:pPrChange w:id="2594" w:author="Monica Maria Garro Lopez" w:date="2025-03-21T12:39:00Z">
                <w:pPr>
                  <w:spacing w:before="240" w:after="240"/>
                  <w:jc w:val="left"/>
                </w:pPr>
              </w:pPrChange>
            </w:pPr>
            <w:r w:rsidRPr="00AF57D4">
              <w:rPr>
                <w:sz w:val="20"/>
                <w:szCs w:val="20"/>
                <w:lang w:val="es-CO"/>
                <w:rPrChange w:id="2595" w:author="Monica Maria Garro Lopez" w:date="2025-03-21T12:38:00Z">
                  <w:rPr>
                    <w:lang w:val="es-CO"/>
                  </w:rPr>
                </w:rPrChange>
              </w:rPr>
              <w:t>Altamente estructurados</w:t>
            </w:r>
          </w:p>
        </w:tc>
        <w:tc>
          <w:tcPr>
            <w:tcW w:w="2116" w:type="dxa"/>
            <w:tcBorders>
              <w:top w:val="single" w:sz="4" w:space="0" w:color="auto"/>
            </w:tcBorders>
            <w:hideMark/>
            <w:tcPrChange w:id="2596" w:author="Monica Maria Garro Lopez" w:date="2025-03-07T10:28:00Z">
              <w:tcPr>
                <w:tcW w:w="0" w:type="auto"/>
                <w:hideMark/>
              </w:tcPr>
            </w:tcPrChange>
          </w:tcPr>
          <w:p w14:paraId="1EF88AEA" w14:textId="77777777" w:rsidR="00E50291" w:rsidRPr="00AF57D4" w:rsidRDefault="00E50291">
            <w:pPr>
              <w:spacing w:before="240" w:after="0"/>
              <w:jc w:val="left"/>
              <w:rPr>
                <w:sz w:val="20"/>
                <w:szCs w:val="20"/>
                <w:lang w:val="es-CO"/>
                <w:rPrChange w:id="2597" w:author="Monica Maria Garro Lopez" w:date="2025-03-21T12:38:00Z">
                  <w:rPr>
                    <w:lang w:val="es-CO"/>
                  </w:rPr>
                </w:rPrChange>
              </w:rPr>
              <w:pPrChange w:id="2598" w:author="Monica Maria Garro Lopez" w:date="2025-03-21T12:39:00Z">
                <w:pPr>
                  <w:spacing w:before="240" w:after="240"/>
                  <w:jc w:val="left"/>
                </w:pPr>
              </w:pPrChange>
            </w:pPr>
            <w:r w:rsidRPr="00AF57D4">
              <w:rPr>
                <w:sz w:val="20"/>
                <w:szCs w:val="20"/>
                <w:lang w:val="es-CO"/>
                <w:rPrChange w:id="2599" w:author="Monica Maria Garro Lopez" w:date="2025-03-21T12:38:00Z">
                  <w:rPr>
                    <w:lang w:val="es-CO"/>
                  </w:rPr>
                </w:rPrChange>
              </w:rPr>
              <w:t>No estructurados o semiestructurados</w:t>
            </w:r>
          </w:p>
        </w:tc>
        <w:tc>
          <w:tcPr>
            <w:tcW w:w="0" w:type="auto"/>
            <w:tcBorders>
              <w:top w:val="single" w:sz="4" w:space="0" w:color="auto"/>
            </w:tcBorders>
            <w:hideMark/>
            <w:tcPrChange w:id="2600" w:author="Monica Maria Garro Lopez" w:date="2025-03-07T10:28:00Z">
              <w:tcPr>
                <w:tcW w:w="0" w:type="auto"/>
                <w:hideMark/>
              </w:tcPr>
            </w:tcPrChange>
          </w:tcPr>
          <w:p w14:paraId="3FF5F7B8" w14:textId="77777777" w:rsidR="00E50291" w:rsidRPr="00AF57D4" w:rsidRDefault="00E50291">
            <w:pPr>
              <w:spacing w:before="240" w:after="0"/>
              <w:jc w:val="left"/>
              <w:rPr>
                <w:sz w:val="20"/>
                <w:szCs w:val="20"/>
                <w:lang w:val="es-CO"/>
                <w:rPrChange w:id="2601" w:author="Monica Maria Garro Lopez" w:date="2025-03-21T12:38:00Z">
                  <w:rPr>
                    <w:lang w:val="es-CO"/>
                  </w:rPr>
                </w:rPrChange>
              </w:rPr>
              <w:pPrChange w:id="2602" w:author="Monica Maria Garro Lopez" w:date="2025-03-21T12:39:00Z">
                <w:pPr>
                  <w:spacing w:before="240" w:after="240"/>
                  <w:jc w:val="left"/>
                </w:pPr>
              </w:pPrChange>
            </w:pPr>
            <w:r w:rsidRPr="00AF57D4">
              <w:rPr>
                <w:sz w:val="20"/>
                <w:szCs w:val="20"/>
                <w:lang w:val="es-CO"/>
                <w:rPrChange w:id="2603" w:author="Monica Maria Garro Lopez" w:date="2025-03-21T12:38:00Z">
                  <w:rPr>
                    <w:lang w:val="es-CO"/>
                  </w:rPr>
                </w:rPrChange>
              </w:rPr>
              <w:t>Estructurados y no estructurados</w:t>
            </w:r>
          </w:p>
        </w:tc>
      </w:tr>
      <w:tr w:rsidR="00E50291" w:rsidRPr="00E50291" w14:paraId="592ECDC0" w14:textId="77777777" w:rsidTr="009E4E8A">
        <w:tc>
          <w:tcPr>
            <w:tcW w:w="1985" w:type="dxa"/>
            <w:hideMark/>
            <w:tcPrChange w:id="2604" w:author="Monica Maria Garro Lopez" w:date="2025-03-07T10:28:00Z">
              <w:tcPr>
                <w:tcW w:w="0" w:type="auto"/>
                <w:hideMark/>
              </w:tcPr>
            </w:tcPrChange>
          </w:tcPr>
          <w:p w14:paraId="0ED73317" w14:textId="77777777" w:rsidR="00E50291" w:rsidRPr="00AF57D4" w:rsidRDefault="00E50291">
            <w:pPr>
              <w:spacing w:before="240" w:after="0"/>
              <w:jc w:val="left"/>
              <w:rPr>
                <w:sz w:val="20"/>
                <w:szCs w:val="20"/>
                <w:lang w:val="es-CO"/>
                <w:rPrChange w:id="2605" w:author="Monica Maria Garro Lopez" w:date="2025-03-21T12:38:00Z">
                  <w:rPr>
                    <w:lang w:val="es-CO"/>
                  </w:rPr>
                </w:rPrChange>
              </w:rPr>
              <w:pPrChange w:id="2606" w:author="Monica Maria Garro Lopez" w:date="2025-03-21T12:39:00Z">
                <w:pPr>
                  <w:spacing w:before="240" w:after="240"/>
                  <w:jc w:val="left"/>
                </w:pPr>
              </w:pPrChange>
            </w:pPr>
            <w:r w:rsidRPr="00AF57D4">
              <w:rPr>
                <w:b/>
                <w:bCs/>
                <w:sz w:val="20"/>
                <w:szCs w:val="20"/>
                <w:lang w:val="es-CO"/>
                <w:rPrChange w:id="2607" w:author="Monica Maria Garro Lopez" w:date="2025-03-21T12:38:00Z">
                  <w:rPr>
                    <w:b/>
                    <w:bCs/>
                    <w:lang w:val="es-CO"/>
                  </w:rPr>
                </w:rPrChange>
              </w:rPr>
              <w:t>Esquema</w:t>
            </w:r>
          </w:p>
        </w:tc>
        <w:tc>
          <w:tcPr>
            <w:tcW w:w="1984" w:type="dxa"/>
            <w:hideMark/>
            <w:tcPrChange w:id="2608" w:author="Monica Maria Garro Lopez" w:date="2025-03-07T10:28:00Z">
              <w:tcPr>
                <w:tcW w:w="0" w:type="auto"/>
                <w:hideMark/>
              </w:tcPr>
            </w:tcPrChange>
          </w:tcPr>
          <w:p w14:paraId="70CFAAA8" w14:textId="77777777" w:rsidR="00E50291" w:rsidRPr="00AF57D4" w:rsidRDefault="00E50291">
            <w:pPr>
              <w:spacing w:before="240" w:after="0"/>
              <w:jc w:val="left"/>
              <w:rPr>
                <w:i/>
                <w:iCs/>
                <w:sz w:val="20"/>
                <w:szCs w:val="20"/>
                <w:lang w:val="es-CO"/>
                <w:rPrChange w:id="2609" w:author="Monica Maria Garro Lopez" w:date="2025-03-21T12:38:00Z">
                  <w:rPr>
                    <w:lang w:val="es-CO"/>
                  </w:rPr>
                </w:rPrChange>
              </w:rPr>
              <w:pPrChange w:id="2610" w:author="Monica Maria Garro Lopez" w:date="2025-03-21T12:39:00Z">
                <w:pPr>
                  <w:spacing w:before="240" w:after="240"/>
                  <w:jc w:val="left"/>
                </w:pPr>
              </w:pPrChange>
            </w:pPr>
            <w:r w:rsidRPr="00AF57D4">
              <w:rPr>
                <w:i/>
                <w:iCs/>
                <w:sz w:val="20"/>
                <w:szCs w:val="20"/>
                <w:lang w:val="es-CO"/>
                <w:rPrChange w:id="2611" w:author="Monica Maria Garro Lopez" w:date="2025-03-21T12:38:00Z">
                  <w:rPr>
                    <w:lang w:val="es-CO"/>
                  </w:rPr>
                </w:rPrChange>
              </w:rPr>
              <w:t>Schema-on-write</w:t>
            </w:r>
          </w:p>
        </w:tc>
        <w:tc>
          <w:tcPr>
            <w:tcW w:w="2116" w:type="dxa"/>
            <w:hideMark/>
            <w:tcPrChange w:id="2612" w:author="Monica Maria Garro Lopez" w:date="2025-03-07T10:28:00Z">
              <w:tcPr>
                <w:tcW w:w="0" w:type="auto"/>
                <w:hideMark/>
              </w:tcPr>
            </w:tcPrChange>
          </w:tcPr>
          <w:p w14:paraId="69D2DCCD" w14:textId="77777777" w:rsidR="00E50291" w:rsidRPr="00AF57D4" w:rsidRDefault="00E50291">
            <w:pPr>
              <w:spacing w:before="240" w:after="0"/>
              <w:jc w:val="left"/>
              <w:rPr>
                <w:i/>
                <w:iCs/>
                <w:sz w:val="20"/>
                <w:szCs w:val="20"/>
                <w:lang w:val="es-CO"/>
                <w:rPrChange w:id="2613" w:author="Monica Maria Garro Lopez" w:date="2025-03-21T12:38:00Z">
                  <w:rPr>
                    <w:lang w:val="es-CO"/>
                  </w:rPr>
                </w:rPrChange>
              </w:rPr>
              <w:pPrChange w:id="2614" w:author="Monica Maria Garro Lopez" w:date="2025-03-21T12:39:00Z">
                <w:pPr>
                  <w:spacing w:before="240" w:after="240"/>
                  <w:jc w:val="left"/>
                </w:pPr>
              </w:pPrChange>
            </w:pPr>
            <w:r w:rsidRPr="00AF57D4">
              <w:rPr>
                <w:i/>
                <w:iCs/>
                <w:sz w:val="20"/>
                <w:szCs w:val="20"/>
                <w:lang w:val="es-CO"/>
                <w:rPrChange w:id="2615" w:author="Monica Maria Garro Lopez" w:date="2025-03-21T12:38:00Z">
                  <w:rPr>
                    <w:lang w:val="es-CO"/>
                  </w:rPr>
                </w:rPrChange>
              </w:rPr>
              <w:t>Schema-on-read</w:t>
            </w:r>
          </w:p>
        </w:tc>
        <w:tc>
          <w:tcPr>
            <w:tcW w:w="0" w:type="auto"/>
            <w:hideMark/>
            <w:tcPrChange w:id="2616" w:author="Monica Maria Garro Lopez" w:date="2025-03-07T10:28:00Z">
              <w:tcPr>
                <w:tcW w:w="0" w:type="auto"/>
                <w:hideMark/>
              </w:tcPr>
            </w:tcPrChange>
          </w:tcPr>
          <w:p w14:paraId="596D825B" w14:textId="77777777" w:rsidR="00E50291" w:rsidRPr="00AF57D4" w:rsidRDefault="00E50291">
            <w:pPr>
              <w:spacing w:before="240" w:after="0"/>
              <w:jc w:val="left"/>
              <w:rPr>
                <w:sz w:val="20"/>
                <w:szCs w:val="20"/>
                <w:lang w:val="es-CO"/>
                <w:rPrChange w:id="2617" w:author="Monica Maria Garro Lopez" w:date="2025-03-21T12:38:00Z">
                  <w:rPr>
                    <w:lang w:val="es-CO"/>
                  </w:rPr>
                </w:rPrChange>
              </w:rPr>
              <w:pPrChange w:id="2618" w:author="Monica Maria Garro Lopez" w:date="2025-03-21T12:39:00Z">
                <w:pPr>
                  <w:spacing w:before="240" w:after="240"/>
                  <w:jc w:val="left"/>
                </w:pPr>
              </w:pPrChange>
            </w:pPr>
            <w:r w:rsidRPr="00AF57D4">
              <w:rPr>
                <w:sz w:val="20"/>
                <w:szCs w:val="20"/>
                <w:lang w:val="es-CO"/>
                <w:rPrChange w:id="2619" w:author="Monica Maria Garro Lopez" w:date="2025-03-21T12:38:00Z">
                  <w:rPr>
                    <w:lang w:val="es-CO"/>
                  </w:rPr>
                </w:rPrChange>
              </w:rPr>
              <w:t>Híbrido</w:t>
            </w:r>
          </w:p>
        </w:tc>
      </w:tr>
      <w:tr w:rsidR="00E50291" w:rsidRPr="00E50291" w14:paraId="10A2BA2F" w14:textId="77777777" w:rsidTr="009E4E8A">
        <w:tc>
          <w:tcPr>
            <w:tcW w:w="1985" w:type="dxa"/>
            <w:hideMark/>
            <w:tcPrChange w:id="2620" w:author="Monica Maria Garro Lopez" w:date="2025-03-07T10:28:00Z">
              <w:tcPr>
                <w:tcW w:w="0" w:type="auto"/>
                <w:hideMark/>
              </w:tcPr>
            </w:tcPrChange>
          </w:tcPr>
          <w:p w14:paraId="73981FC8" w14:textId="77777777" w:rsidR="00E50291" w:rsidRPr="00AF57D4" w:rsidRDefault="00E50291">
            <w:pPr>
              <w:spacing w:before="240" w:after="0"/>
              <w:jc w:val="left"/>
              <w:rPr>
                <w:sz w:val="20"/>
                <w:szCs w:val="20"/>
                <w:lang w:val="es-CO"/>
                <w:rPrChange w:id="2621" w:author="Monica Maria Garro Lopez" w:date="2025-03-21T12:38:00Z">
                  <w:rPr>
                    <w:lang w:val="es-CO"/>
                  </w:rPr>
                </w:rPrChange>
              </w:rPr>
              <w:pPrChange w:id="2622" w:author="Monica Maria Garro Lopez" w:date="2025-03-21T12:39:00Z">
                <w:pPr>
                  <w:spacing w:before="240" w:after="240"/>
                  <w:jc w:val="left"/>
                </w:pPr>
              </w:pPrChange>
            </w:pPr>
            <w:r w:rsidRPr="00AF57D4">
              <w:rPr>
                <w:b/>
                <w:bCs/>
                <w:sz w:val="20"/>
                <w:szCs w:val="20"/>
                <w:lang w:val="es-CO"/>
                <w:rPrChange w:id="2623" w:author="Monica Maria Garro Lopez" w:date="2025-03-21T12:38:00Z">
                  <w:rPr>
                    <w:b/>
                    <w:bCs/>
                    <w:lang w:val="es-CO"/>
                  </w:rPr>
                </w:rPrChange>
              </w:rPr>
              <w:t>Procesamiento de datos</w:t>
            </w:r>
          </w:p>
        </w:tc>
        <w:tc>
          <w:tcPr>
            <w:tcW w:w="1984" w:type="dxa"/>
            <w:hideMark/>
            <w:tcPrChange w:id="2624" w:author="Monica Maria Garro Lopez" w:date="2025-03-07T10:28:00Z">
              <w:tcPr>
                <w:tcW w:w="0" w:type="auto"/>
                <w:hideMark/>
              </w:tcPr>
            </w:tcPrChange>
          </w:tcPr>
          <w:p w14:paraId="2E081E1D" w14:textId="0930E4DB" w:rsidR="00E50291" w:rsidRPr="00AF57D4" w:rsidRDefault="00E50291">
            <w:pPr>
              <w:spacing w:before="240" w:after="0"/>
              <w:jc w:val="left"/>
              <w:rPr>
                <w:sz w:val="20"/>
                <w:szCs w:val="20"/>
                <w:lang w:val="es-CO"/>
                <w:rPrChange w:id="2625" w:author="Monica Maria Garro Lopez" w:date="2025-03-21T12:38:00Z">
                  <w:rPr>
                    <w:lang w:val="es-CO"/>
                  </w:rPr>
                </w:rPrChange>
              </w:rPr>
              <w:pPrChange w:id="2626" w:author="Monica Maria Garro Lopez" w:date="2025-03-21T12:39:00Z">
                <w:pPr>
                  <w:spacing w:before="240" w:after="240"/>
                  <w:jc w:val="left"/>
                </w:pPr>
              </w:pPrChange>
            </w:pPr>
            <w:r w:rsidRPr="00AF57D4">
              <w:rPr>
                <w:sz w:val="20"/>
                <w:szCs w:val="20"/>
                <w:lang w:val="es-CO"/>
                <w:rPrChange w:id="2627" w:author="Monica Maria Garro Lopez" w:date="2025-03-21T12:38:00Z">
                  <w:rPr>
                    <w:lang w:val="es-CO"/>
                  </w:rPr>
                </w:rPrChange>
              </w:rPr>
              <w:t xml:space="preserve">ETL </w:t>
            </w:r>
            <w:del w:id="2628" w:author="Monica Maria Garro Lopez" w:date="2025-03-07T09:51:00Z">
              <w:r w:rsidRPr="00AF57D4" w:rsidDel="00474AD7">
                <w:rPr>
                  <w:sz w:val="20"/>
                  <w:szCs w:val="20"/>
                  <w:lang w:val="es-CO"/>
                  <w:rPrChange w:id="2629" w:author="Monica Maria Garro Lopez" w:date="2025-03-21T12:38:00Z">
                    <w:rPr>
                      <w:lang w:val="es-CO"/>
                    </w:rPr>
                  </w:rPrChange>
                </w:rPr>
                <w:delText>(Extract, Transform, Load)</w:delText>
              </w:r>
            </w:del>
          </w:p>
        </w:tc>
        <w:tc>
          <w:tcPr>
            <w:tcW w:w="2116" w:type="dxa"/>
            <w:hideMark/>
            <w:tcPrChange w:id="2630" w:author="Monica Maria Garro Lopez" w:date="2025-03-07T10:28:00Z">
              <w:tcPr>
                <w:tcW w:w="0" w:type="auto"/>
                <w:hideMark/>
              </w:tcPr>
            </w:tcPrChange>
          </w:tcPr>
          <w:p w14:paraId="08780C17" w14:textId="33C849C0" w:rsidR="00E50291" w:rsidRPr="00AF57D4" w:rsidRDefault="00E50291">
            <w:pPr>
              <w:spacing w:before="240" w:after="0"/>
              <w:jc w:val="left"/>
              <w:rPr>
                <w:sz w:val="20"/>
                <w:szCs w:val="20"/>
                <w:lang w:val="es-CO"/>
                <w:rPrChange w:id="2631" w:author="Monica Maria Garro Lopez" w:date="2025-03-21T12:38:00Z">
                  <w:rPr>
                    <w:lang w:val="es-CO"/>
                  </w:rPr>
                </w:rPrChange>
              </w:rPr>
              <w:pPrChange w:id="2632" w:author="Monica Maria Garro Lopez" w:date="2025-03-21T12:39:00Z">
                <w:pPr>
                  <w:spacing w:before="240" w:after="240"/>
                  <w:jc w:val="left"/>
                </w:pPr>
              </w:pPrChange>
            </w:pPr>
            <w:r w:rsidRPr="00AF57D4">
              <w:rPr>
                <w:sz w:val="20"/>
                <w:szCs w:val="20"/>
                <w:lang w:val="es-CO"/>
                <w:rPrChange w:id="2633" w:author="Monica Maria Garro Lopez" w:date="2025-03-21T12:38:00Z">
                  <w:rPr>
                    <w:lang w:val="es-CO"/>
                  </w:rPr>
                </w:rPrChange>
              </w:rPr>
              <w:t xml:space="preserve">ELT </w:t>
            </w:r>
            <w:del w:id="2634" w:author="Monica Maria Garro Lopez" w:date="2025-03-07T09:51:00Z">
              <w:r w:rsidRPr="00AF57D4" w:rsidDel="00474AD7">
                <w:rPr>
                  <w:sz w:val="20"/>
                  <w:szCs w:val="20"/>
                  <w:lang w:val="es-CO"/>
                  <w:rPrChange w:id="2635" w:author="Monica Maria Garro Lopez" w:date="2025-03-21T12:38:00Z">
                    <w:rPr>
                      <w:lang w:val="es-CO"/>
                    </w:rPr>
                  </w:rPrChange>
                </w:rPr>
                <w:delText>(Extract, Load, Transform)</w:delText>
              </w:r>
            </w:del>
          </w:p>
        </w:tc>
        <w:tc>
          <w:tcPr>
            <w:tcW w:w="0" w:type="auto"/>
            <w:hideMark/>
            <w:tcPrChange w:id="2636" w:author="Monica Maria Garro Lopez" w:date="2025-03-07T10:28:00Z">
              <w:tcPr>
                <w:tcW w:w="0" w:type="auto"/>
                <w:hideMark/>
              </w:tcPr>
            </w:tcPrChange>
          </w:tcPr>
          <w:p w14:paraId="007481C3" w14:textId="77777777" w:rsidR="00E50291" w:rsidRPr="00AF57D4" w:rsidRDefault="00E50291">
            <w:pPr>
              <w:spacing w:before="240" w:after="0"/>
              <w:jc w:val="left"/>
              <w:rPr>
                <w:sz w:val="20"/>
                <w:szCs w:val="20"/>
                <w:lang w:val="es-CO"/>
                <w:rPrChange w:id="2637" w:author="Monica Maria Garro Lopez" w:date="2025-03-21T12:38:00Z">
                  <w:rPr>
                    <w:lang w:val="es-CO"/>
                  </w:rPr>
                </w:rPrChange>
              </w:rPr>
              <w:pPrChange w:id="2638" w:author="Monica Maria Garro Lopez" w:date="2025-03-21T12:39:00Z">
                <w:pPr>
                  <w:spacing w:before="240" w:after="240"/>
                  <w:jc w:val="left"/>
                </w:pPr>
              </w:pPrChange>
            </w:pPr>
            <w:r w:rsidRPr="00AF57D4">
              <w:rPr>
                <w:sz w:val="20"/>
                <w:szCs w:val="20"/>
                <w:lang w:val="es-CO"/>
                <w:rPrChange w:id="2639" w:author="Monica Maria Garro Lopez" w:date="2025-03-21T12:38:00Z">
                  <w:rPr>
                    <w:lang w:val="es-CO"/>
                  </w:rPr>
                </w:rPrChange>
              </w:rPr>
              <w:t>ELT con optimización transaccional</w:t>
            </w:r>
          </w:p>
        </w:tc>
      </w:tr>
      <w:tr w:rsidR="00E50291" w:rsidRPr="00E50291" w14:paraId="06AA520A" w14:textId="77777777" w:rsidTr="009E4E8A">
        <w:tc>
          <w:tcPr>
            <w:tcW w:w="1985" w:type="dxa"/>
            <w:hideMark/>
            <w:tcPrChange w:id="2640" w:author="Monica Maria Garro Lopez" w:date="2025-03-07T10:28:00Z">
              <w:tcPr>
                <w:tcW w:w="0" w:type="auto"/>
                <w:hideMark/>
              </w:tcPr>
            </w:tcPrChange>
          </w:tcPr>
          <w:p w14:paraId="4DCD5439" w14:textId="77777777" w:rsidR="00E50291" w:rsidRPr="00AF57D4" w:rsidRDefault="00E50291">
            <w:pPr>
              <w:spacing w:before="240" w:after="0"/>
              <w:jc w:val="left"/>
              <w:rPr>
                <w:sz w:val="20"/>
                <w:szCs w:val="20"/>
                <w:lang w:val="es-CO"/>
                <w:rPrChange w:id="2641" w:author="Monica Maria Garro Lopez" w:date="2025-03-21T12:38:00Z">
                  <w:rPr>
                    <w:lang w:val="es-CO"/>
                  </w:rPr>
                </w:rPrChange>
              </w:rPr>
              <w:pPrChange w:id="2642" w:author="Monica Maria Garro Lopez" w:date="2025-03-21T12:39:00Z">
                <w:pPr>
                  <w:spacing w:before="240" w:after="240"/>
                  <w:jc w:val="left"/>
                </w:pPr>
              </w:pPrChange>
            </w:pPr>
            <w:r w:rsidRPr="00AF57D4">
              <w:rPr>
                <w:b/>
                <w:bCs/>
                <w:sz w:val="20"/>
                <w:szCs w:val="20"/>
                <w:lang w:val="es-CO"/>
                <w:rPrChange w:id="2643" w:author="Monica Maria Garro Lopez" w:date="2025-03-21T12:38:00Z">
                  <w:rPr>
                    <w:b/>
                    <w:bCs/>
                    <w:lang w:val="es-CO"/>
                  </w:rPr>
                </w:rPrChange>
              </w:rPr>
              <w:t>Costo de almacenamiento</w:t>
            </w:r>
          </w:p>
        </w:tc>
        <w:tc>
          <w:tcPr>
            <w:tcW w:w="1984" w:type="dxa"/>
            <w:hideMark/>
            <w:tcPrChange w:id="2644" w:author="Monica Maria Garro Lopez" w:date="2025-03-07T10:28:00Z">
              <w:tcPr>
                <w:tcW w:w="0" w:type="auto"/>
                <w:hideMark/>
              </w:tcPr>
            </w:tcPrChange>
          </w:tcPr>
          <w:p w14:paraId="5924E80F" w14:textId="77777777" w:rsidR="00E50291" w:rsidRPr="00AF57D4" w:rsidRDefault="00E50291">
            <w:pPr>
              <w:spacing w:before="240" w:after="0"/>
              <w:jc w:val="left"/>
              <w:rPr>
                <w:sz w:val="20"/>
                <w:szCs w:val="20"/>
                <w:lang w:val="es-CO"/>
                <w:rPrChange w:id="2645" w:author="Monica Maria Garro Lopez" w:date="2025-03-21T12:38:00Z">
                  <w:rPr>
                    <w:lang w:val="es-CO"/>
                  </w:rPr>
                </w:rPrChange>
              </w:rPr>
              <w:pPrChange w:id="2646" w:author="Monica Maria Garro Lopez" w:date="2025-03-21T12:39:00Z">
                <w:pPr>
                  <w:spacing w:before="240" w:after="240"/>
                  <w:jc w:val="left"/>
                </w:pPr>
              </w:pPrChange>
            </w:pPr>
            <w:r w:rsidRPr="00AF57D4">
              <w:rPr>
                <w:sz w:val="20"/>
                <w:szCs w:val="20"/>
                <w:lang w:val="es-CO"/>
                <w:rPrChange w:id="2647" w:author="Monica Maria Garro Lopez" w:date="2025-03-21T12:38:00Z">
                  <w:rPr>
                    <w:lang w:val="es-CO"/>
                  </w:rPr>
                </w:rPrChange>
              </w:rPr>
              <w:t>Elevado debido a procesamiento previo</w:t>
            </w:r>
          </w:p>
        </w:tc>
        <w:tc>
          <w:tcPr>
            <w:tcW w:w="2116" w:type="dxa"/>
            <w:hideMark/>
            <w:tcPrChange w:id="2648" w:author="Monica Maria Garro Lopez" w:date="2025-03-07T10:28:00Z">
              <w:tcPr>
                <w:tcW w:w="0" w:type="auto"/>
                <w:hideMark/>
              </w:tcPr>
            </w:tcPrChange>
          </w:tcPr>
          <w:p w14:paraId="77E76568" w14:textId="77777777" w:rsidR="00E50291" w:rsidRPr="00AF57D4" w:rsidRDefault="00E50291">
            <w:pPr>
              <w:spacing w:before="240" w:after="0"/>
              <w:jc w:val="left"/>
              <w:rPr>
                <w:sz w:val="20"/>
                <w:szCs w:val="20"/>
                <w:lang w:val="es-CO"/>
                <w:rPrChange w:id="2649" w:author="Monica Maria Garro Lopez" w:date="2025-03-21T12:38:00Z">
                  <w:rPr>
                    <w:lang w:val="es-CO"/>
                  </w:rPr>
                </w:rPrChange>
              </w:rPr>
              <w:pPrChange w:id="2650" w:author="Monica Maria Garro Lopez" w:date="2025-03-21T12:39:00Z">
                <w:pPr>
                  <w:spacing w:before="240" w:after="240"/>
                  <w:jc w:val="left"/>
                </w:pPr>
              </w:pPrChange>
            </w:pPr>
            <w:r w:rsidRPr="00AF57D4">
              <w:rPr>
                <w:sz w:val="20"/>
                <w:szCs w:val="20"/>
                <w:lang w:val="es-CO"/>
                <w:rPrChange w:id="2651" w:author="Monica Maria Garro Lopez" w:date="2025-03-21T12:38:00Z">
                  <w:rPr>
                    <w:lang w:val="es-CO"/>
                  </w:rPr>
                </w:rPrChange>
              </w:rPr>
              <w:t>Bajo debido a almacenamiento en bruto</w:t>
            </w:r>
          </w:p>
        </w:tc>
        <w:tc>
          <w:tcPr>
            <w:tcW w:w="0" w:type="auto"/>
            <w:hideMark/>
            <w:tcPrChange w:id="2652" w:author="Monica Maria Garro Lopez" w:date="2025-03-07T10:28:00Z">
              <w:tcPr>
                <w:tcW w:w="0" w:type="auto"/>
                <w:hideMark/>
              </w:tcPr>
            </w:tcPrChange>
          </w:tcPr>
          <w:p w14:paraId="032A3E72" w14:textId="77777777" w:rsidR="00E50291" w:rsidRPr="00AF57D4" w:rsidRDefault="00E50291">
            <w:pPr>
              <w:spacing w:before="240" w:after="0"/>
              <w:jc w:val="left"/>
              <w:rPr>
                <w:sz w:val="20"/>
                <w:szCs w:val="20"/>
                <w:lang w:val="es-CO"/>
                <w:rPrChange w:id="2653" w:author="Monica Maria Garro Lopez" w:date="2025-03-21T12:38:00Z">
                  <w:rPr>
                    <w:lang w:val="es-CO"/>
                  </w:rPr>
                </w:rPrChange>
              </w:rPr>
              <w:pPrChange w:id="2654" w:author="Monica Maria Garro Lopez" w:date="2025-03-21T12:39:00Z">
                <w:pPr>
                  <w:spacing w:before="240" w:after="240"/>
                  <w:jc w:val="left"/>
                </w:pPr>
              </w:pPrChange>
            </w:pPr>
            <w:r w:rsidRPr="00AF57D4">
              <w:rPr>
                <w:sz w:val="20"/>
                <w:szCs w:val="20"/>
                <w:lang w:val="es-CO"/>
                <w:rPrChange w:id="2655" w:author="Monica Maria Garro Lopez" w:date="2025-03-21T12:38:00Z">
                  <w:rPr>
                    <w:lang w:val="es-CO"/>
                  </w:rPr>
                </w:rPrChange>
              </w:rPr>
              <w:t>Optimizado mediante estructuras indexadas</w:t>
            </w:r>
          </w:p>
        </w:tc>
      </w:tr>
      <w:tr w:rsidR="00E50291" w:rsidRPr="00E50291" w14:paraId="7975A4AA" w14:textId="77777777" w:rsidTr="009E4E8A">
        <w:tc>
          <w:tcPr>
            <w:tcW w:w="1985" w:type="dxa"/>
            <w:hideMark/>
            <w:tcPrChange w:id="2656" w:author="Monica Maria Garro Lopez" w:date="2025-03-07T10:28:00Z">
              <w:tcPr>
                <w:tcW w:w="0" w:type="auto"/>
                <w:hideMark/>
              </w:tcPr>
            </w:tcPrChange>
          </w:tcPr>
          <w:p w14:paraId="4F1A0D12" w14:textId="77777777" w:rsidR="00E50291" w:rsidRPr="00AF57D4" w:rsidRDefault="00E50291">
            <w:pPr>
              <w:spacing w:before="240" w:after="0"/>
              <w:jc w:val="left"/>
              <w:rPr>
                <w:sz w:val="20"/>
                <w:szCs w:val="20"/>
                <w:lang w:val="es-CO"/>
                <w:rPrChange w:id="2657" w:author="Monica Maria Garro Lopez" w:date="2025-03-21T12:38:00Z">
                  <w:rPr>
                    <w:lang w:val="es-CO"/>
                  </w:rPr>
                </w:rPrChange>
              </w:rPr>
              <w:pPrChange w:id="2658" w:author="Monica Maria Garro Lopez" w:date="2025-03-21T12:39:00Z">
                <w:pPr>
                  <w:spacing w:before="240" w:after="240"/>
                  <w:jc w:val="left"/>
                </w:pPr>
              </w:pPrChange>
            </w:pPr>
            <w:r w:rsidRPr="00AF57D4">
              <w:rPr>
                <w:b/>
                <w:bCs/>
                <w:sz w:val="20"/>
                <w:szCs w:val="20"/>
                <w:lang w:val="es-CO"/>
                <w:rPrChange w:id="2659" w:author="Monica Maria Garro Lopez" w:date="2025-03-21T12:38:00Z">
                  <w:rPr>
                    <w:b/>
                    <w:bCs/>
                    <w:lang w:val="es-CO"/>
                  </w:rPr>
                </w:rPrChange>
              </w:rPr>
              <w:t>Flexibilidad</w:t>
            </w:r>
          </w:p>
        </w:tc>
        <w:tc>
          <w:tcPr>
            <w:tcW w:w="1984" w:type="dxa"/>
            <w:hideMark/>
            <w:tcPrChange w:id="2660" w:author="Monica Maria Garro Lopez" w:date="2025-03-07T10:28:00Z">
              <w:tcPr>
                <w:tcW w:w="0" w:type="auto"/>
                <w:hideMark/>
              </w:tcPr>
            </w:tcPrChange>
          </w:tcPr>
          <w:p w14:paraId="3574484B" w14:textId="77777777" w:rsidR="00E50291" w:rsidRPr="00AF57D4" w:rsidRDefault="00E50291">
            <w:pPr>
              <w:spacing w:before="240" w:after="0"/>
              <w:jc w:val="left"/>
              <w:rPr>
                <w:sz w:val="20"/>
                <w:szCs w:val="20"/>
                <w:lang w:val="es-CO"/>
                <w:rPrChange w:id="2661" w:author="Monica Maria Garro Lopez" w:date="2025-03-21T12:38:00Z">
                  <w:rPr>
                    <w:lang w:val="es-CO"/>
                  </w:rPr>
                </w:rPrChange>
              </w:rPr>
              <w:pPrChange w:id="2662" w:author="Monica Maria Garro Lopez" w:date="2025-03-21T12:39:00Z">
                <w:pPr>
                  <w:spacing w:before="240" w:after="240"/>
                  <w:jc w:val="left"/>
                </w:pPr>
              </w:pPrChange>
            </w:pPr>
            <w:r w:rsidRPr="00AF57D4">
              <w:rPr>
                <w:sz w:val="20"/>
                <w:szCs w:val="20"/>
                <w:lang w:val="es-CO"/>
                <w:rPrChange w:id="2663" w:author="Monica Maria Garro Lopez" w:date="2025-03-21T12:38:00Z">
                  <w:rPr>
                    <w:lang w:val="es-CO"/>
                  </w:rPr>
                </w:rPrChange>
              </w:rPr>
              <w:t>Baja, optimizado para reportes y BI</w:t>
            </w:r>
          </w:p>
        </w:tc>
        <w:tc>
          <w:tcPr>
            <w:tcW w:w="2116" w:type="dxa"/>
            <w:hideMark/>
            <w:tcPrChange w:id="2664" w:author="Monica Maria Garro Lopez" w:date="2025-03-07T10:28:00Z">
              <w:tcPr>
                <w:tcW w:w="0" w:type="auto"/>
                <w:hideMark/>
              </w:tcPr>
            </w:tcPrChange>
          </w:tcPr>
          <w:p w14:paraId="49062ADB" w14:textId="77777777" w:rsidR="00E50291" w:rsidRPr="00AF57D4" w:rsidRDefault="00E50291">
            <w:pPr>
              <w:spacing w:before="240" w:after="0"/>
              <w:jc w:val="left"/>
              <w:rPr>
                <w:sz w:val="20"/>
                <w:szCs w:val="20"/>
                <w:lang w:val="es-CO"/>
                <w:rPrChange w:id="2665" w:author="Monica Maria Garro Lopez" w:date="2025-03-21T12:38:00Z">
                  <w:rPr>
                    <w:lang w:val="es-CO"/>
                  </w:rPr>
                </w:rPrChange>
              </w:rPr>
              <w:pPrChange w:id="2666" w:author="Monica Maria Garro Lopez" w:date="2025-03-21T12:39:00Z">
                <w:pPr>
                  <w:spacing w:before="240" w:after="240"/>
                  <w:jc w:val="left"/>
                </w:pPr>
              </w:pPrChange>
            </w:pPr>
            <w:r w:rsidRPr="00AF57D4">
              <w:rPr>
                <w:sz w:val="20"/>
                <w:szCs w:val="20"/>
                <w:lang w:val="es-CO"/>
                <w:rPrChange w:id="2667" w:author="Monica Maria Garro Lopez" w:date="2025-03-21T12:38:00Z">
                  <w:rPr>
                    <w:lang w:val="es-CO"/>
                  </w:rPr>
                </w:rPrChange>
              </w:rPr>
              <w:t>Alta, permite consultas ad hoc</w:t>
            </w:r>
          </w:p>
        </w:tc>
        <w:tc>
          <w:tcPr>
            <w:tcW w:w="0" w:type="auto"/>
            <w:hideMark/>
            <w:tcPrChange w:id="2668" w:author="Monica Maria Garro Lopez" w:date="2025-03-07T10:28:00Z">
              <w:tcPr>
                <w:tcW w:w="0" w:type="auto"/>
                <w:hideMark/>
              </w:tcPr>
            </w:tcPrChange>
          </w:tcPr>
          <w:p w14:paraId="0CA6E396" w14:textId="77777777" w:rsidR="00E50291" w:rsidRPr="00AF57D4" w:rsidRDefault="00E50291">
            <w:pPr>
              <w:spacing w:before="240" w:after="0"/>
              <w:jc w:val="left"/>
              <w:rPr>
                <w:sz w:val="20"/>
                <w:szCs w:val="20"/>
                <w:lang w:val="es-CO"/>
                <w:rPrChange w:id="2669" w:author="Monica Maria Garro Lopez" w:date="2025-03-21T12:38:00Z">
                  <w:rPr>
                    <w:lang w:val="es-CO"/>
                  </w:rPr>
                </w:rPrChange>
              </w:rPr>
              <w:pPrChange w:id="2670" w:author="Monica Maria Garro Lopez" w:date="2025-03-21T12:39:00Z">
                <w:pPr>
                  <w:spacing w:before="240" w:after="240"/>
                  <w:jc w:val="left"/>
                </w:pPr>
              </w:pPrChange>
            </w:pPr>
            <w:r w:rsidRPr="00AF57D4">
              <w:rPr>
                <w:sz w:val="20"/>
                <w:szCs w:val="20"/>
                <w:lang w:val="es-CO"/>
                <w:rPrChange w:id="2671" w:author="Monica Maria Garro Lopez" w:date="2025-03-21T12:38:00Z">
                  <w:rPr>
                    <w:lang w:val="es-CO"/>
                  </w:rPr>
                </w:rPrChange>
              </w:rPr>
              <w:t>Equilibrado, optimizado para múltiples casos de uso</w:t>
            </w:r>
          </w:p>
        </w:tc>
      </w:tr>
      <w:tr w:rsidR="00E50291" w:rsidRPr="00E50291" w14:paraId="31FB6361" w14:textId="77777777" w:rsidTr="009E4E8A">
        <w:tc>
          <w:tcPr>
            <w:tcW w:w="1985" w:type="dxa"/>
            <w:hideMark/>
            <w:tcPrChange w:id="2672" w:author="Monica Maria Garro Lopez" w:date="2025-03-07T10:28:00Z">
              <w:tcPr>
                <w:tcW w:w="0" w:type="auto"/>
                <w:hideMark/>
              </w:tcPr>
            </w:tcPrChange>
          </w:tcPr>
          <w:p w14:paraId="313B1049" w14:textId="2F49F780" w:rsidR="00E50291" w:rsidRPr="00AF57D4" w:rsidRDefault="00E50291">
            <w:pPr>
              <w:spacing w:before="240" w:after="0"/>
              <w:jc w:val="left"/>
              <w:rPr>
                <w:sz w:val="20"/>
                <w:szCs w:val="20"/>
                <w:lang w:val="es-CO"/>
                <w:rPrChange w:id="2673" w:author="Monica Maria Garro Lopez" w:date="2025-03-21T12:38:00Z">
                  <w:rPr>
                    <w:lang w:val="es-CO"/>
                  </w:rPr>
                </w:rPrChange>
              </w:rPr>
              <w:pPrChange w:id="2674" w:author="Monica Maria Garro Lopez" w:date="2025-03-21T12:39:00Z">
                <w:pPr>
                  <w:spacing w:before="240" w:after="240"/>
                  <w:jc w:val="left"/>
                </w:pPr>
              </w:pPrChange>
            </w:pPr>
            <w:r w:rsidRPr="00AF57D4">
              <w:rPr>
                <w:b/>
                <w:bCs/>
                <w:sz w:val="20"/>
                <w:szCs w:val="20"/>
                <w:lang w:val="es-CO"/>
                <w:rPrChange w:id="2675" w:author="Monica Maria Garro Lopez" w:date="2025-03-21T12:38:00Z">
                  <w:rPr>
                    <w:b/>
                    <w:bCs/>
                    <w:lang w:val="es-CO"/>
                  </w:rPr>
                </w:rPrChange>
              </w:rPr>
              <w:t xml:space="preserve">Tiempo de </w:t>
            </w:r>
            <w:ins w:id="2676" w:author="Monica Maria Garro Lopez" w:date="2025-03-21T12:38:00Z">
              <w:r w:rsidR="00AF57D4">
                <w:rPr>
                  <w:b/>
                  <w:bCs/>
                  <w:sz w:val="20"/>
                  <w:szCs w:val="20"/>
                  <w:lang w:val="es-CO"/>
                </w:rPr>
                <w:t xml:space="preserve">             </w:t>
              </w:r>
            </w:ins>
            <w:r w:rsidRPr="00AF57D4">
              <w:rPr>
                <w:b/>
                <w:bCs/>
                <w:sz w:val="20"/>
                <w:szCs w:val="20"/>
                <w:lang w:val="es-CO"/>
                <w:rPrChange w:id="2677" w:author="Monica Maria Garro Lopez" w:date="2025-03-21T12:38:00Z">
                  <w:rPr>
                    <w:b/>
                    <w:bCs/>
                    <w:lang w:val="es-CO"/>
                  </w:rPr>
                </w:rPrChange>
              </w:rPr>
              <w:t>respuesta</w:t>
            </w:r>
          </w:p>
        </w:tc>
        <w:tc>
          <w:tcPr>
            <w:tcW w:w="1984" w:type="dxa"/>
            <w:hideMark/>
            <w:tcPrChange w:id="2678" w:author="Monica Maria Garro Lopez" w:date="2025-03-07T10:28:00Z">
              <w:tcPr>
                <w:tcW w:w="0" w:type="auto"/>
                <w:hideMark/>
              </w:tcPr>
            </w:tcPrChange>
          </w:tcPr>
          <w:p w14:paraId="41EC842E" w14:textId="77777777" w:rsidR="00E50291" w:rsidRPr="00AF57D4" w:rsidRDefault="00E50291">
            <w:pPr>
              <w:spacing w:before="240" w:after="0"/>
              <w:jc w:val="left"/>
              <w:rPr>
                <w:sz w:val="20"/>
                <w:szCs w:val="20"/>
                <w:lang w:val="es-CO"/>
                <w:rPrChange w:id="2679" w:author="Monica Maria Garro Lopez" w:date="2025-03-21T12:38:00Z">
                  <w:rPr>
                    <w:lang w:val="es-CO"/>
                  </w:rPr>
                </w:rPrChange>
              </w:rPr>
              <w:pPrChange w:id="2680" w:author="Monica Maria Garro Lopez" w:date="2025-03-21T12:39:00Z">
                <w:pPr>
                  <w:spacing w:before="240" w:after="240"/>
                  <w:jc w:val="left"/>
                </w:pPr>
              </w:pPrChange>
            </w:pPr>
            <w:r w:rsidRPr="00AF57D4">
              <w:rPr>
                <w:sz w:val="20"/>
                <w:szCs w:val="20"/>
                <w:lang w:val="es-CO"/>
                <w:rPrChange w:id="2681" w:author="Monica Maria Garro Lopez" w:date="2025-03-21T12:38:00Z">
                  <w:rPr>
                    <w:lang w:val="es-CO"/>
                  </w:rPr>
                </w:rPrChange>
              </w:rPr>
              <w:t>Rápido para consultas estructuradas</w:t>
            </w:r>
          </w:p>
        </w:tc>
        <w:tc>
          <w:tcPr>
            <w:tcW w:w="2116" w:type="dxa"/>
            <w:hideMark/>
            <w:tcPrChange w:id="2682" w:author="Monica Maria Garro Lopez" w:date="2025-03-07T10:28:00Z">
              <w:tcPr>
                <w:tcW w:w="0" w:type="auto"/>
                <w:hideMark/>
              </w:tcPr>
            </w:tcPrChange>
          </w:tcPr>
          <w:p w14:paraId="2997B360" w14:textId="77777777" w:rsidR="00E50291" w:rsidRPr="00AF57D4" w:rsidRDefault="00E50291">
            <w:pPr>
              <w:spacing w:before="240" w:after="0"/>
              <w:jc w:val="left"/>
              <w:rPr>
                <w:sz w:val="20"/>
                <w:szCs w:val="20"/>
                <w:lang w:val="es-CO"/>
                <w:rPrChange w:id="2683" w:author="Monica Maria Garro Lopez" w:date="2025-03-21T12:38:00Z">
                  <w:rPr>
                    <w:lang w:val="es-CO"/>
                  </w:rPr>
                </w:rPrChange>
              </w:rPr>
              <w:pPrChange w:id="2684" w:author="Monica Maria Garro Lopez" w:date="2025-03-21T12:39:00Z">
                <w:pPr>
                  <w:spacing w:before="240" w:after="240"/>
                  <w:jc w:val="left"/>
                </w:pPr>
              </w:pPrChange>
            </w:pPr>
            <w:r w:rsidRPr="00AF57D4">
              <w:rPr>
                <w:sz w:val="20"/>
                <w:szCs w:val="20"/>
                <w:lang w:val="es-CO"/>
                <w:rPrChange w:id="2685" w:author="Monica Maria Garro Lopez" w:date="2025-03-21T12:38:00Z">
                  <w:rPr>
                    <w:lang w:val="es-CO"/>
                  </w:rPr>
                </w:rPrChange>
              </w:rPr>
              <w:t>Lento sin preprocesamiento</w:t>
            </w:r>
          </w:p>
        </w:tc>
        <w:tc>
          <w:tcPr>
            <w:tcW w:w="0" w:type="auto"/>
            <w:hideMark/>
            <w:tcPrChange w:id="2686" w:author="Monica Maria Garro Lopez" w:date="2025-03-07T10:28:00Z">
              <w:tcPr>
                <w:tcW w:w="0" w:type="auto"/>
                <w:hideMark/>
              </w:tcPr>
            </w:tcPrChange>
          </w:tcPr>
          <w:p w14:paraId="3BC93B79" w14:textId="77777777" w:rsidR="00E50291" w:rsidRPr="00AF57D4" w:rsidRDefault="00E50291">
            <w:pPr>
              <w:spacing w:before="240" w:after="0"/>
              <w:jc w:val="left"/>
              <w:rPr>
                <w:sz w:val="20"/>
                <w:szCs w:val="20"/>
                <w:lang w:val="es-CO"/>
                <w:rPrChange w:id="2687" w:author="Monica Maria Garro Lopez" w:date="2025-03-21T12:38:00Z">
                  <w:rPr>
                    <w:lang w:val="es-CO"/>
                  </w:rPr>
                </w:rPrChange>
              </w:rPr>
              <w:pPrChange w:id="2688" w:author="Monica Maria Garro Lopez" w:date="2025-03-21T12:39:00Z">
                <w:pPr>
                  <w:spacing w:before="240" w:after="240"/>
                  <w:jc w:val="left"/>
                </w:pPr>
              </w:pPrChange>
            </w:pPr>
            <w:r w:rsidRPr="00AF57D4">
              <w:rPr>
                <w:sz w:val="20"/>
                <w:szCs w:val="20"/>
                <w:lang w:val="es-CO"/>
                <w:rPrChange w:id="2689" w:author="Monica Maria Garro Lopez" w:date="2025-03-21T12:38:00Z">
                  <w:rPr>
                    <w:lang w:val="es-CO"/>
                  </w:rPr>
                </w:rPrChange>
              </w:rPr>
              <w:t>Eficiente con indexación y metadatos optimizados</w:t>
            </w:r>
          </w:p>
        </w:tc>
      </w:tr>
      <w:tr w:rsidR="00E50291" w:rsidRPr="00E50291" w14:paraId="28A7C421" w14:textId="77777777" w:rsidTr="009E4E8A">
        <w:tc>
          <w:tcPr>
            <w:tcW w:w="1985" w:type="dxa"/>
            <w:hideMark/>
            <w:tcPrChange w:id="2690" w:author="Monica Maria Garro Lopez" w:date="2025-03-07T10:28:00Z">
              <w:tcPr>
                <w:tcW w:w="0" w:type="auto"/>
                <w:hideMark/>
              </w:tcPr>
            </w:tcPrChange>
          </w:tcPr>
          <w:p w14:paraId="14205296" w14:textId="77777777" w:rsidR="00E50291" w:rsidRPr="00AF57D4" w:rsidRDefault="00E50291">
            <w:pPr>
              <w:spacing w:before="240" w:after="0"/>
              <w:jc w:val="left"/>
              <w:rPr>
                <w:sz w:val="20"/>
                <w:szCs w:val="20"/>
                <w:lang w:val="es-CO"/>
                <w:rPrChange w:id="2691" w:author="Monica Maria Garro Lopez" w:date="2025-03-21T12:38:00Z">
                  <w:rPr>
                    <w:lang w:val="es-CO"/>
                  </w:rPr>
                </w:rPrChange>
              </w:rPr>
              <w:pPrChange w:id="2692" w:author="Monica Maria Garro Lopez" w:date="2025-03-21T12:39:00Z">
                <w:pPr>
                  <w:spacing w:before="240" w:after="240"/>
                  <w:jc w:val="left"/>
                </w:pPr>
              </w:pPrChange>
            </w:pPr>
            <w:r w:rsidRPr="00AF57D4">
              <w:rPr>
                <w:b/>
                <w:bCs/>
                <w:sz w:val="20"/>
                <w:szCs w:val="20"/>
                <w:lang w:val="es-CO"/>
                <w:rPrChange w:id="2693" w:author="Monica Maria Garro Lopez" w:date="2025-03-21T12:38:00Z">
                  <w:rPr>
                    <w:b/>
                    <w:bCs/>
                    <w:lang w:val="es-CO"/>
                  </w:rPr>
                </w:rPrChange>
              </w:rPr>
              <w:t xml:space="preserve">Uso en </w:t>
            </w:r>
            <w:r w:rsidRPr="008A5278">
              <w:rPr>
                <w:b/>
                <w:bCs/>
                <w:i/>
                <w:iCs/>
                <w:sz w:val="20"/>
                <w:szCs w:val="20"/>
                <w:lang w:val="es-CO"/>
                <w:rPrChange w:id="2694" w:author="Monica Maria Garro Lopez" w:date="2025-03-21T14:52:00Z">
                  <w:rPr>
                    <w:b/>
                    <w:bCs/>
                    <w:lang w:val="es-CO"/>
                  </w:rPr>
                </w:rPrChange>
              </w:rPr>
              <w:t xml:space="preserve">Machine </w:t>
            </w:r>
            <w:proofErr w:type="spellStart"/>
            <w:r w:rsidRPr="008A5278">
              <w:rPr>
                <w:b/>
                <w:bCs/>
                <w:i/>
                <w:iCs/>
                <w:sz w:val="20"/>
                <w:szCs w:val="20"/>
                <w:lang w:val="es-CO"/>
                <w:rPrChange w:id="2695" w:author="Monica Maria Garro Lopez" w:date="2025-03-21T14:52:00Z">
                  <w:rPr>
                    <w:b/>
                    <w:bCs/>
                    <w:lang w:val="es-CO"/>
                  </w:rPr>
                </w:rPrChange>
              </w:rPr>
              <w:t>Learning</w:t>
            </w:r>
            <w:proofErr w:type="spellEnd"/>
          </w:p>
        </w:tc>
        <w:tc>
          <w:tcPr>
            <w:tcW w:w="1984" w:type="dxa"/>
            <w:hideMark/>
            <w:tcPrChange w:id="2696" w:author="Monica Maria Garro Lopez" w:date="2025-03-07T10:28:00Z">
              <w:tcPr>
                <w:tcW w:w="0" w:type="auto"/>
                <w:hideMark/>
              </w:tcPr>
            </w:tcPrChange>
          </w:tcPr>
          <w:p w14:paraId="370D0FDF" w14:textId="77777777" w:rsidR="00E50291" w:rsidRPr="00AF57D4" w:rsidRDefault="00E50291">
            <w:pPr>
              <w:spacing w:before="240" w:after="0"/>
              <w:jc w:val="left"/>
              <w:rPr>
                <w:sz w:val="20"/>
                <w:szCs w:val="20"/>
                <w:lang w:val="es-CO"/>
                <w:rPrChange w:id="2697" w:author="Monica Maria Garro Lopez" w:date="2025-03-21T12:38:00Z">
                  <w:rPr>
                    <w:lang w:val="es-CO"/>
                  </w:rPr>
                </w:rPrChange>
              </w:rPr>
              <w:pPrChange w:id="2698" w:author="Monica Maria Garro Lopez" w:date="2025-03-21T12:39:00Z">
                <w:pPr>
                  <w:spacing w:before="240" w:after="240"/>
                  <w:jc w:val="left"/>
                </w:pPr>
              </w:pPrChange>
            </w:pPr>
            <w:r w:rsidRPr="00AF57D4">
              <w:rPr>
                <w:sz w:val="20"/>
                <w:szCs w:val="20"/>
                <w:lang w:val="es-CO"/>
                <w:rPrChange w:id="2699" w:author="Monica Maria Garro Lopez" w:date="2025-03-21T12:38:00Z">
                  <w:rPr>
                    <w:lang w:val="es-CO"/>
                  </w:rPr>
                </w:rPrChange>
              </w:rPr>
              <w:t>Limitado</w:t>
            </w:r>
          </w:p>
        </w:tc>
        <w:tc>
          <w:tcPr>
            <w:tcW w:w="2116" w:type="dxa"/>
            <w:hideMark/>
            <w:tcPrChange w:id="2700" w:author="Monica Maria Garro Lopez" w:date="2025-03-07T10:28:00Z">
              <w:tcPr>
                <w:tcW w:w="0" w:type="auto"/>
                <w:hideMark/>
              </w:tcPr>
            </w:tcPrChange>
          </w:tcPr>
          <w:p w14:paraId="0B26AD84" w14:textId="77777777" w:rsidR="00E50291" w:rsidRPr="00AF57D4" w:rsidRDefault="00E50291">
            <w:pPr>
              <w:spacing w:before="240" w:after="0"/>
              <w:jc w:val="left"/>
              <w:rPr>
                <w:sz w:val="20"/>
                <w:szCs w:val="20"/>
                <w:lang w:val="es-CO"/>
                <w:rPrChange w:id="2701" w:author="Monica Maria Garro Lopez" w:date="2025-03-21T12:38:00Z">
                  <w:rPr>
                    <w:lang w:val="es-CO"/>
                  </w:rPr>
                </w:rPrChange>
              </w:rPr>
              <w:pPrChange w:id="2702" w:author="Monica Maria Garro Lopez" w:date="2025-03-21T12:39:00Z">
                <w:pPr>
                  <w:spacing w:before="240" w:after="240"/>
                  <w:jc w:val="left"/>
                </w:pPr>
              </w:pPrChange>
            </w:pPr>
            <w:r w:rsidRPr="00AF57D4">
              <w:rPr>
                <w:sz w:val="20"/>
                <w:szCs w:val="20"/>
                <w:lang w:val="es-CO"/>
                <w:rPrChange w:id="2703" w:author="Monica Maria Garro Lopez" w:date="2025-03-21T12:38:00Z">
                  <w:rPr>
                    <w:lang w:val="es-CO"/>
                  </w:rPr>
                </w:rPrChange>
              </w:rPr>
              <w:t>Ideal para entrenamiento, pero sin optimización para consultas</w:t>
            </w:r>
          </w:p>
        </w:tc>
        <w:tc>
          <w:tcPr>
            <w:tcW w:w="0" w:type="auto"/>
            <w:hideMark/>
            <w:tcPrChange w:id="2704" w:author="Monica Maria Garro Lopez" w:date="2025-03-07T10:28:00Z">
              <w:tcPr>
                <w:tcW w:w="0" w:type="auto"/>
                <w:hideMark/>
              </w:tcPr>
            </w:tcPrChange>
          </w:tcPr>
          <w:p w14:paraId="65DB49B6" w14:textId="77777777" w:rsidR="00E50291" w:rsidRPr="00AF57D4" w:rsidRDefault="00E50291">
            <w:pPr>
              <w:spacing w:before="240" w:after="0"/>
              <w:jc w:val="left"/>
              <w:rPr>
                <w:sz w:val="20"/>
                <w:szCs w:val="20"/>
                <w:lang w:val="es-CO"/>
                <w:rPrChange w:id="2705" w:author="Monica Maria Garro Lopez" w:date="2025-03-21T12:38:00Z">
                  <w:rPr>
                    <w:lang w:val="es-CO"/>
                  </w:rPr>
                </w:rPrChange>
              </w:rPr>
              <w:pPrChange w:id="2706" w:author="Monica Maria Garro Lopez" w:date="2025-03-21T12:39:00Z">
                <w:pPr>
                  <w:spacing w:before="240" w:after="240"/>
                  <w:jc w:val="left"/>
                </w:pPr>
              </w:pPrChange>
            </w:pPr>
            <w:r w:rsidRPr="00AF57D4">
              <w:rPr>
                <w:sz w:val="20"/>
                <w:szCs w:val="20"/>
                <w:lang w:val="es-CO"/>
                <w:rPrChange w:id="2707" w:author="Monica Maria Garro Lopez" w:date="2025-03-21T12:38:00Z">
                  <w:rPr>
                    <w:lang w:val="es-CO"/>
                  </w:rPr>
                </w:rPrChange>
              </w:rPr>
              <w:t xml:space="preserve">Optimizado para machine </w:t>
            </w:r>
            <w:proofErr w:type="spellStart"/>
            <w:r w:rsidRPr="00AF57D4">
              <w:rPr>
                <w:sz w:val="20"/>
                <w:szCs w:val="20"/>
                <w:lang w:val="es-CO"/>
                <w:rPrChange w:id="2708" w:author="Monica Maria Garro Lopez" w:date="2025-03-21T12:38:00Z">
                  <w:rPr>
                    <w:lang w:val="es-CO"/>
                  </w:rPr>
                </w:rPrChange>
              </w:rPr>
              <w:t>learning</w:t>
            </w:r>
            <w:proofErr w:type="spellEnd"/>
            <w:r w:rsidRPr="00AF57D4">
              <w:rPr>
                <w:sz w:val="20"/>
                <w:szCs w:val="20"/>
                <w:lang w:val="es-CO"/>
                <w:rPrChange w:id="2709" w:author="Monica Maria Garro Lopez" w:date="2025-03-21T12:38:00Z">
                  <w:rPr>
                    <w:lang w:val="es-CO"/>
                  </w:rPr>
                </w:rPrChange>
              </w:rPr>
              <w:t xml:space="preserve"> e inteligencia artificial</w:t>
            </w:r>
          </w:p>
        </w:tc>
      </w:tr>
      <w:tr w:rsidR="00E50291" w:rsidRPr="00E50291" w14:paraId="176650E7" w14:textId="77777777" w:rsidTr="009E4E8A">
        <w:tc>
          <w:tcPr>
            <w:tcW w:w="1985" w:type="dxa"/>
            <w:hideMark/>
            <w:tcPrChange w:id="2710" w:author="Monica Maria Garro Lopez" w:date="2025-03-07T10:28:00Z">
              <w:tcPr>
                <w:tcW w:w="0" w:type="auto"/>
                <w:hideMark/>
              </w:tcPr>
            </w:tcPrChange>
          </w:tcPr>
          <w:p w14:paraId="471BE6E0" w14:textId="0412C459" w:rsidR="00E50291" w:rsidRPr="00AF57D4" w:rsidRDefault="00E50291">
            <w:pPr>
              <w:spacing w:before="240" w:after="0"/>
              <w:jc w:val="left"/>
              <w:rPr>
                <w:sz w:val="20"/>
                <w:szCs w:val="20"/>
                <w:lang w:val="es-CO"/>
                <w:rPrChange w:id="2711" w:author="Monica Maria Garro Lopez" w:date="2025-03-21T12:38:00Z">
                  <w:rPr>
                    <w:lang w:val="es-CO"/>
                  </w:rPr>
                </w:rPrChange>
              </w:rPr>
              <w:pPrChange w:id="2712" w:author="Monica Maria Garro Lopez" w:date="2025-03-21T12:39:00Z">
                <w:pPr>
                  <w:spacing w:before="240" w:after="240"/>
                  <w:jc w:val="left"/>
                </w:pPr>
              </w:pPrChange>
            </w:pPr>
            <w:r w:rsidRPr="00AF57D4">
              <w:rPr>
                <w:b/>
                <w:bCs/>
                <w:sz w:val="20"/>
                <w:szCs w:val="20"/>
                <w:lang w:val="es-CO"/>
                <w:rPrChange w:id="2713" w:author="Monica Maria Garro Lopez" w:date="2025-03-21T12:38:00Z">
                  <w:rPr>
                    <w:b/>
                    <w:bCs/>
                    <w:lang w:val="es-CO"/>
                  </w:rPr>
                </w:rPrChange>
              </w:rPr>
              <w:t xml:space="preserve">Gobernanza y </w:t>
            </w:r>
            <w:ins w:id="2714" w:author="Monica Maria Garro Lopez" w:date="2025-03-21T12:38:00Z">
              <w:r w:rsidR="00AF57D4">
                <w:rPr>
                  <w:b/>
                  <w:bCs/>
                  <w:sz w:val="20"/>
                  <w:szCs w:val="20"/>
                  <w:lang w:val="es-CO"/>
                </w:rPr>
                <w:t xml:space="preserve">            </w:t>
              </w:r>
            </w:ins>
            <w:r w:rsidRPr="00AF57D4">
              <w:rPr>
                <w:b/>
                <w:bCs/>
                <w:sz w:val="20"/>
                <w:szCs w:val="20"/>
                <w:lang w:val="es-CO"/>
                <w:rPrChange w:id="2715" w:author="Monica Maria Garro Lopez" w:date="2025-03-21T12:38:00Z">
                  <w:rPr>
                    <w:b/>
                    <w:bCs/>
                    <w:lang w:val="es-CO"/>
                  </w:rPr>
                </w:rPrChange>
              </w:rPr>
              <w:t>seguridad</w:t>
            </w:r>
          </w:p>
        </w:tc>
        <w:tc>
          <w:tcPr>
            <w:tcW w:w="1984" w:type="dxa"/>
            <w:hideMark/>
            <w:tcPrChange w:id="2716" w:author="Monica Maria Garro Lopez" w:date="2025-03-07T10:28:00Z">
              <w:tcPr>
                <w:tcW w:w="0" w:type="auto"/>
                <w:hideMark/>
              </w:tcPr>
            </w:tcPrChange>
          </w:tcPr>
          <w:p w14:paraId="147504C2" w14:textId="77777777" w:rsidR="00E50291" w:rsidRPr="00AF57D4" w:rsidRDefault="00E50291">
            <w:pPr>
              <w:spacing w:before="240" w:after="0"/>
              <w:jc w:val="left"/>
              <w:rPr>
                <w:sz w:val="20"/>
                <w:szCs w:val="20"/>
                <w:lang w:val="es-CO"/>
                <w:rPrChange w:id="2717" w:author="Monica Maria Garro Lopez" w:date="2025-03-21T12:38:00Z">
                  <w:rPr>
                    <w:lang w:val="es-CO"/>
                  </w:rPr>
                </w:rPrChange>
              </w:rPr>
              <w:pPrChange w:id="2718" w:author="Monica Maria Garro Lopez" w:date="2025-03-21T12:39:00Z">
                <w:pPr>
                  <w:spacing w:before="240" w:after="240"/>
                  <w:jc w:val="left"/>
                </w:pPr>
              </w:pPrChange>
            </w:pPr>
            <w:r w:rsidRPr="00AF57D4">
              <w:rPr>
                <w:sz w:val="20"/>
                <w:szCs w:val="20"/>
                <w:lang w:val="es-CO"/>
                <w:rPrChange w:id="2719" w:author="Monica Maria Garro Lopez" w:date="2025-03-21T12:38:00Z">
                  <w:rPr>
                    <w:lang w:val="es-CO"/>
                  </w:rPr>
                </w:rPrChange>
              </w:rPr>
              <w:t>Altamente gobernado y seguro</w:t>
            </w:r>
          </w:p>
        </w:tc>
        <w:tc>
          <w:tcPr>
            <w:tcW w:w="2116" w:type="dxa"/>
            <w:hideMark/>
            <w:tcPrChange w:id="2720" w:author="Monica Maria Garro Lopez" w:date="2025-03-07T10:28:00Z">
              <w:tcPr>
                <w:tcW w:w="0" w:type="auto"/>
                <w:hideMark/>
              </w:tcPr>
            </w:tcPrChange>
          </w:tcPr>
          <w:p w14:paraId="684430BC" w14:textId="77777777" w:rsidR="00E50291" w:rsidRPr="00AF57D4" w:rsidRDefault="00E50291">
            <w:pPr>
              <w:spacing w:before="240" w:after="0"/>
              <w:jc w:val="left"/>
              <w:rPr>
                <w:sz w:val="20"/>
                <w:szCs w:val="20"/>
                <w:lang w:val="es-CO"/>
                <w:rPrChange w:id="2721" w:author="Monica Maria Garro Lopez" w:date="2025-03-21T12:38:00Z">
                  <w:rPr>
                    <w:lang w:val="es-CO"/>
                  </w:rPr>
                </w:rPrChange>
              </w:rPr>
              <w:pPrChange w:id="2722" w:author="Monica Maria Garro Lopez" w:date="2025-03-21T12:39:00Z">
                <w:pPr>
                  <w:spacing w:before="240" w:after="240"/>
                  <w:jc w:val="left"/>
                </w:pPr>
              </w:pPrChange>
            </w:pPr>
            <w:r w:rsidRPr="00AF57D4">
              <w:rPr>
                <w:sz w:val="20"/>
                <w:szCs w:val="20"/>
                <w:lang w:val="es-CO"/>
                <w:rPrChange w:id="2723" w:author="Monica Maria Garro Lopez" w:date="2025-03-21T12:38:00Z">
                  <w:rPr>
                    <w:lang w:val="es-CO"/>
                  </w:rPr>
                </w:rPrChange>
              </w:rPr>
              <w:t>Débil en control y calidad de datos</w:t>
            </w:r>
          </w:p>
        </w:tc>
        <w:tc>
          <w:tcPr>
            <w:tcW w:w="0" w:type="auto"/>
            <w:hideMark/>
            <w:tcPrChange w:id="2724" w:author="Monica Maria Garro Lopez" w:date="2025-03-07T10:28:00Z">
              <w:tcPr>
                <w:tcW w:w="0" w:type="auto"/>
                <w:hideMark/>
              </w:tcPr>
            </w:tcPrChange>
          </w:tcPr>
          <w:p w14:paraId="1B0E8739" w14:textId="77777777" w:rsidR="00E50291" w:rsidRPr="00AF57D4" w:rsidRDefault="00E50291">
            <w:pPr>
              <w:keepNext/>
              <w:spacing w:before="240" w:after="0"/>
              <w:jc w:val="left"/>
              <w:rPr>
                <w:sz w:val="20"/>
                <w:szCs w:val="20"/>
                <w:lang w:val="es-CO"/>
                <w:rPrChange w:id="2725" w:author="Monica Maria Garro Lopez" w:date="2025-03-21T12:38:00Z">
                  <w:rPr>
                    <w:lang w:val="es-CO"/>
                  </w:rPr>
                </w:rPrChange>
              </w:rPr>
              <w:pPrChange w:id="2726" w:author="Monica Maria Garro Lopez" w:date="2025-03-21T12:39:00Z">
                <w:pPr>
                  <w:keepNext/>
                  <w:spacing w:before="240" w:after="240"/>
                  <w:jc w:val="left"/>
                </w:pPr>
              </w:pPrChange>
            </w:pPr>
            <w:r w:rsidRPr="00AF57D4">
              <w:rPr>
                <w:sz w:val="20"/>
                <w:szCs w:val="20"/>
                <w:lang w:val="es-CO"/>
                <w:rPrChange w:id="2727" w:author="Monica Maria Garro Lopez" w:date="2025-03-21T12:38:00Z">
                  <w:rPr>
                    <w:lang w:val="es-CO"/>
                  </w:rPr>
                </w:rPrChange>
              </w:rPr>
              <w:t>Gobernanza avanzada con escalabilidad</w:t>
            </w:r>
          </w:p>
        </w:tc>
      </w:tr>
    </w:tbl>
    <w:p w14:paraId="37799EE2" w14:textId="7A71C955" w:rsidR="00156CBF" w:rsidDel="008A5278" w:rsidRDefault="00156CBF">
      <w:pPr>
        <w:pStyle w:val="Descripcin"/>
        <w:spacing w:before="240"/>
        <w:rPr>
          <w:ins w:id="2728" w:author="PEREZ MARTINEZ Gema (ENGIE-España)" w:date="2025-03-04T19:09:00Z"/>
          <w:del w:id="2729" w:author="Monica Maria Garro Lopez" w:date="2025-03-21T14:52:00Z"/>
          <w:b/>
          <w:bCs/>
        </w:rPr>
        <w:pPrChange w:id="2730" w:author="Monica Maria Garro Lopez" w:date="2025-03-21T14:52:00Z">
          <w:pPr>
            <w:pStyle w:val="Descripcin"/>
          </w:pPr>
        </w:pPrChange>
      </w:pPr>
    </w:p>
    <w:p w14:paraId="516D17A4" w14:textId="75ED5B00" w:rsidR="00025C93" w:rsidRDefault="00025C93">
      <w:pPr>
        <w:pStyle w:val="Descripcin"/>
        <w:spacing w:before="240"/>
        <w:pPrChange w:id="2731" w:author="Monica Maria Garro Lopez" w:date="2025-03-21T14:52:00Z">
          <w:pPr>
            <w:pStyle w:val="Descripcin"/>
          </w:pPr>
        </w:pPrChange>
      </w:pPr>
      <w:bookmarkStart w:id="2732" w:name="_Toc193466989"/>
      <w:r w:rsidRPr="00EB68F8">
        <w:rPr>
          <w:b/>
          <w:bCs/>
        </w:rPr>
        <w:t xml:space="preserve">Tabla </w:t>
      </w:r>
      <w:ins w:id="2733" w:author="Monica Maria Garro Lopez" w:date="2025-03-21T11:46:00Z">
        <w:r w:rsidR="00973C71">
          <w:rPr>
            <w:b/>
            <w:bCs/>
          </w:rPr>
          <w:fldChar w:fldCharType="begin"/>
        </w:r>
        <w:r w:rsidR="00973C71">
          <w:rPr>
            <w:b/>
            <w:bCs/>
          </w:rPr>
          <w:instrText xml:space="preserve"> SEQ Tabla \* ARABIC </w:instrText>
        </w:r>
      </w:ins>
      <w:r w:rsidR="00973C71">
        <w:rPr>
          <w:b/>
          <w:bCs/>
        </w:rPr>
        <w:fldChar w:fldCharType="separate"/>
      </w:r>
      <w:ins w:id="2734" w:author="Monica Maria Garro Lopez" w:date="2025-03-21T11:46:00Z">
        <w:r w:rsidR="00973C71">
          <w:rPr>
            <w:b/>
            <w:bCs/>
            <w:noProof/>
          </w:rPr>
          <w:t>3</w:t>
        </w:r>
        <w:r w:rsidR="00973C71">
          <w:rPr>
            <w:b/>
            <w:bCs/>
          </w:rPr>
          <w:fldChar w:fldCharType="end"/>
        </w:r>
      </w:ins>
      <w:del w:id="2735" w:author="Monica Maria Garro Lopez" w:date="2025-03-21T11:46:00Z">
        <w:r w:rsidRPr="00EB68F8" w:rsidDel="00973C71">
          <w:rPr>
            <w:b/>
            <w:bCs/>
          </w:rPr>
          <w:fldChar w:fldCharType="begin"/>
        </w:r>
        <w:r w:rsidRPr="00EB68F8" w:rsidDel="00973C71">
          <w:rPr>
            <w:b/>
            <w:bCs/>
          </w:rPr>
          <w:delInstrText xml:space="preserve"> SEQ Tabla \* ARABIC </w:delInstrText>
        </w:r>
        <w:r w:rsidRPr="00EB68F8" w:rsidDel="00973C71">
          <w:rPr>
            <w:b/>
            <w:bCs/>
          </w:rPr>
          <w:fldChar w:fldCharType="separate"/>
        </w:r>
        <w:r w:rsidR="006E111E" w:rsidDel="00973C71">
          <w:rPr>
            <w:b/>
            <w:bCs/>
            <w:noProof/>
          </w:rPr>
          <w:delText>2</w:delText>
        </w:r>
        <w:r w:rsidRPr="00EB68F8" w:rsidDel="00973C71">
          <w:rPr>
            <w:b/>
            <w:bCs/>
          </w:rPr>
          <w:fldChar w:fldCharType="end"/>
        </w:r>
      </w:del>
      <w:r>
        <w:t xml:space="preserve">. </w:t>
      </w:r>
      <w:r w:rsidRPr="00BF2968">
        <w:t xml:space="preserve">Comparación entre Data </w:t>
      </w:r>
      <w:proofErr w:type="spellStart"/>
      <w:r w:rsidRPr="00BF2968">
        <w:t>Warehouses</w:t>
      </w:r>
      <w:proofErr w:type="spellEnd"/>
      <w:r w:rsidRPr="00BF2968">
        <w:t xml:space="preserve">, Data </w:t>
      </w:r>
      <w:proofErr w:type="spellStart"/>
      <w:r w:rsidRPr="00BF2968">
        <w:t>Lakes</w:t>
      </w:r>
      <w:proofErr w:type="spellEnd"/>
      <w:r w:rsidRPr="00BF2968">
        <w:t xml:space="preserve"> y Data </w:t>
      </w:r>
      <w:proofErr w:type="spellStart"/>
      <w:r w:rsidRPr="00BF2968">
        <w:t>Lakehouses</w:t>
      </w:r>
      <w:proofErr w:type="spellEnd"/>
      <w:r w:rsidRPr="00BF2968">
        <w:t>. Fuente: Adaptado de (</w:t>
      </w:r>
      <w:proofErr w:type="spellStart"/>
      <w:r w:rsidRPr="00BF2968">
        <w:t>Nambiar</w:t>
      </w:r>
      <w:proofErr w:type="spellEnd"/>
      <w:r w:rsidRPr="00BF2968">
        <w:t xml:space="preserve"> &amp; </w:t>
      </w:r>
      <w:proofErr w:type="spellStart"/>
      <w:r w:rsidRPr="00BF2968">
        <w:t>Mundra</w:t>
      </w:r>
      <w:proofErr w:type="spellEnd"/>
      <w:r w:rsidRPr="00BF2968">
        <w:t>, 2022b); (</w:t>
      </w:r>
      <w:proofErr w:type="spellStart"/>
      <w:r w:rsidRPr="00BF2968">
        <w:t>Azzabi</w:t>
      </w:r>
      <w:proofErr w:type="spellEnd"/>
      <w:r w:rsidRPr="00BF2968">
        <w:t xml:space="preserve"> et al., 2024); (</w:t>
      </w:r>
      <w:proofErr w:type="spellStart"/>
      <w:r w:rsidRPr="00BF2968">
        <w:t>Mckendrick</w:t>
      </w:r>
      <w:proofErr w:type="spellEnd"/>
      <w:r w:rsidRPr="00BF2968">
        <w:t>, 2020).</w:t>
      </w:r>
      <w:bookmarkEnd w:id="2732"/>
    </w:p>
    <w:p w14:paraId="0BA0D85F" w14:textId="33936659" w:rsidR="00D55FC8" w:rsidRPr="00D55FC8" w:rsidRDefault="00D55FC8" w:rsidP="00D55FC8">
      <w:pPr>
        <w:spacing w:before="240" w:after="240"/>
        <w:rPr>
          <w:color w:val="000000"/>
          <w:lang w:val="es-CO"/>
        </w:rPr>
      </w:pPr>
      <w:r w:rsidRPr="00D55FC8">
        <w:rPr>
          <w:color w:val="000000"/>
          <w:lang w:val="es-CO"/>
        </w:rPr>
        <w:t xml:space="preserve">La evolución del </w:t>
      </w:r>
      <w:r w:rsidRPr="000C5D99">
        <w:rPr>
          <w:i/>
          <w:iCs/>
          <w:color w:val="000000"/>
          <w:lang w:val="es-CO"/>
        </w:rPr>
        <w:t xml:space="preserve">Data </w:t>
      </w:r>
      <w:proofErr w:type="spellStart"/>
      <w:r w:rsidRPr="000C5D99">
        <w:rPr>
          <w:i/>
          <w:iCs/>
          <w:color w:val="000000"/>
          <w:lang w:val="es-CO"/>
        </w:rPr>
        <w:t>Lakehouse</w:t>
      </w:r>
      <w:proofErr w:type="spellEnd"/>
      <w:r w:rsidRPr="00D55FC8">
        <w:rPr>
          <w:color w:val="000000"/>
          <w:lang w:val="es-CO"/>
        </w:rPr>
        <w:t xml:space="preserve"> ha sido impulsada por la necesidad de abordar problemas comunes en los enfoques tradicionales de gestión de datos. Sus principales beneficios incluyen:</w:t>
      </w:r>
    </w:p>
    <w:p w14:paraId="082E3124" w14:textId="6C8D7F38" w:rsidR="00A02E2E" w:rsidRPr="00A02E2E" w:rsidRDefault="00A02E2E">
      <w:pPr>
        <w:pStyle w:val="Prrafodelista"/>
        <w:numPr>
          <w:ilvl w:val="0"/>
          <w:numId w:val="117"/>
        </w:numPr>
        <w:rPr>
          <w:ins w:id="2736" w:author="Monica Maria Garro Lopez" w:date="2025-03-21T12:49:00Z"/>
          <w:color w:val="000000"/>
          <w:lang w:val="es-CO"/>
          <w:rPrChange w:id="2737" w:author="Monica Maria Garro Lopez" w:date="2025-03-21T12:49:00Z">
            <w:rPr>
              <w:ins w:id="2738" w:author="Monica Maria Garro Lopez" w:date="2025-03-21T12:49:00Z"/>
              <w:lang w:val="es-CO"/>
            </w:rPr>
          </w:rPrChange>
        </w:rPr>
        <w:pPrChange w:id="2739" w:author="Monica Maria Garro Lopez" w:date="2025-03-21T12:49:00Z">
          <w:pPr>
            <w:spacing w:before="240" w:after="240"/>
          </w:pPr>
        </w:pPrChange>
      </w:pPr>
      <w:ins w:id="2740" w:author="Monica Maria Garro Lopez" w:date="2025-03-21T12:49:00Z">
        <w:r w:rsidRPr="00A02E2E">
          <w:rPr>
            <w:color w:val="000000"/>
            <w:lang w:val="es-CO"/>
            <w:rPrChange w:id="2741" w:author="Monica Maria Garro Lopez" w:date="2025-03-21T12:49:00Z">
              <w:rPr>
                <w:lang w:val="es-CO"/>
              </w:rPr>
            </w:rPrChange>
          </w:rPr>
          <w:t xml:space="preserve">Optimización de costes sin sacrificar rendimiento analítico. </w:t>
        </w:r>
      </w:ins>
    </w:p>
    <w:p w14:paraId="6F1FF07E" w14:textId="3C719F63" w:rsidR="00A02E2E" w:rsidRPr="00A02E2E" w:rsidRDefault="00A02E2E">
      <w:pPr>
        <w:pStyle w:val="Prrafodelista"/>
        <w:numPr>
          <w:ilvl w:val="0"/>
          <w:numId w:val="117"/>
        </w:numPr>
        <w:rPr>
          <w:ins w:id="2742" w:author="Monica Maria Garro Lopez" w:date="2025-03-21T12:49:00Z"/>
          <w:color w:val="000000"/>
          <w:lang w:val="es-CO"/>
          <w:rPrChange w:id="2743" w:author="Monica Maria Garro Lopez" w:date="2025-03-21T12:49:00Z">
            <w:rPr>
              <w:ins w:id="2744" w:author="Monica Maria Garro Lopez" w:date="2025-03-21T12:49:00Z"/>
              <w:lang w:val="es-CO"/>
            </w:rPr>
          </w:rPrChange>
        </w:rPr>
        <w:pPrChange w:id="2745" w:author="Monica Maria Garro Lopez" w:date="2025-03-21T12:49:00Z">
          <w:pPr>
            <w:spacing w:before="240" w:after="240"/>
          </w:pPr>
        </w:pPrChange>
      </w:pPr>
      <w:ins w:id="2746" w:author="Monica Maria Garro Lopez" w:date="2025-03-21T12:49:00Z">
        <w:r w:rsidRPr="00A02E2E">
          <w:rPr>
            <w:color w:val="000000"/>
            <w:lang w:val="es-CO"/>
            <w:rPrChange w:id="2747" w:author="Monica Maria Garro Lopez" w:date="2025-03-21T12:49:00Z">
              <w:rPr>
                <w:lang w:val="es-CO"/>
              </w:rPr>
            </w:rPrChange>
          </w:rPr>
          <w:t xml:space="preserve">Integración nativa de datos estructurados y no estructurados. </w:t>
        </w:r>
      </w:ins>
    </w:p>
    <w:p w14:paraId="3759F761" w14:textId="48A9CE5A" w:rsidR="00A02E2E" w:rsidRPr="00A02E2E" w:rsidRDefault="00A02E2E">
      <w:pPr>
        <w:pStyle w:val="Prrafodelista"/>
        <w:numPr>
          <w:ilvl w:val="0"/>
          <w:numId w:val="117"/>
        </w:numPr>
        <w:rPr>
          <w:ins w:id="2748" w:author="Monica Maria Garro Lopez" w:date="2025-03-21T12:49:00Z"/>
          <w:color w:val="000000"/>
          <w:lang w:val="es-CO"/>
          <w:rPrChange w:id="2749" w:author="Monica Maria Garro Lopez" w:date="2025-03-21T12:49:00Z">
            <w:rPr>
              <w:ins w:id="2750" w:author="Monica Maria Garro Lopez" w:date="2025-03-21T12:49:00Z"/>
              <w:lang w:val="es-CO"/>
            </w:rPr>
          </w:rPrChange>
        </w:rPr>
        <w:pPrChange w:id="2751" w:author="Monica Maria Garro Lopez" w:date="2025-03-21T12:49:00Z">
          <w:pPr>
            <w:spacing w:before="240" w:after="240"/>
          </w:pPr>
        </w:pPrChange>
      </w:pPr>
      <w:ins w:id="2752" w:author="Monica Maria Garro Lopez" w:date="2025-03-21T12:49:00Z">
        <w:r w:rsidRPr="00A02E2E">
          <w:rPr>
            <w:color w:val="000000"/>
            <w:lang w:val="es-CO"/>
            <w:rPrChange w:id="2753" w:author="Monica Maria Garro Lopez" w:date="2025-03-21T12:49:00Z">
              <w:rPr>
                <w:lang w:val="es-CO"/>
              </w:rPr>
            </w:rPrChange>
          </w:rPr>
          <w:t xml:space="preserve">Soporte avanzado para IA y </w:t>
        </w:r>
        <w:r w:rsidRPr="00A02E2E">
          <w:rPr>
            <w:color w:val="000000"/>
            <w:lang w:val="es-CO"/>
            <w:rPrChange w:id="2754" w:author="Monica Maria Garro Lopez" w:date="2025-03-21T12:49:00Z">
              <w:rPr>
                <w:i/>
                <w:iCs/>
                <w:lang w:val="es-CO"/>
              </w:rPr>
            </w:rPrChange>
          </w:rPr>
          <w:t xml:space="preserve">machine </w:t>
        </w:r>
        <w:proofErr w:type="spellStart"/>
        <w:r w:rsidRPr="00A02E2E">
          <w:rPr>
            <w:color w:val="000000"/>
            <w:lang w:val="es-CO"/>
            <w:rPrChange w:id="2755" w:author="Monica Maria Garro Lopez" w:date="2025-03-21T12:49:00Z">
              <w:rPr>
                <w:i/>
                <w:iCs/>
                <w:lang w:val="es-CO"/>
              </w:rPr>
            </w:rPrChange>
          </w:rPr>
          <w:t>learning</w:t>
        </w:r>
        <w:proofErr w:type="spellEnd"/>
        <w:r w:rsidRPr="00A02E2E">
          <w:rPr>
            <w:color w:val="000000"/>
            <w:lang w:val="es-CO"/>
            <w:rPrChange w:id="2756" w:author="Monica Maria Garro Lopez" w:date="2025-03-21T12:49:00Z">
              <w:rPr>
                <w:lang w:val="es-CO"/>
              </w:rPr>
            </w:rPrChange>
          </w:rPr>
          <w:t xml:space="preserve">. </w:t>
        </w:r>
      </w:ins>
    </w:p>
    <w:p w14:paraId="4FB06C4C" w14:textId="77777777" w:rsidR="00A02E2E" w:rsidRDefault="00A02E2E">
      <w:pPr>
        <w:pStyle w:val="Prrafodelista"/>
        <w:numPr>
          <w:ilvl w:val="0"/>
          <w:numId w:val="117"/>
        </w:numPr>
        <w:rPr>
          <w:ins w:id="2757" w:author="Monica Maria Garro Lopez" w:date="2025-03-21T12:49:00Z"/>
          <w:color w:val="000000"/>
          <w:lang w:val="es-CO"/>
        </w:rPr>
        <w:pPrChange w:id="2758" w:author="Monica Maria Garro Lopez" w:date="2025-03-21T12:49:00Z">
          <w:pPr>
            <w:pStyle w:val="Prrafodelista"/>
          </w:pPr>
        </w:pPrChange>
      </w:pPr>
      <w:ins w:id="2759" w:author="Monica Maria Garro Lopez" w:date="2025-03-21T12:49:00Z">
        <w:r w:rsidRPr="00A02E2E">
          <w:rPr>
            <w:color w:val="000000"/>
            <w:lang w:val="es-CO"/>
            <w:rPrChange w:id="2760" w:author="Monica Maria Garro Lopez" w:date="2025-03-21T12:49:00Z">
              <w:rPr>
                <w:lang w:val="es-CO"/>
              </w:rPr>
            </w:rPrChange>
          </w:rPr>
          <w:t xml:space="preserve">Reducción del riesgo de </w:t>
        </w:r>
        <w:r w:rsidRPr="00A02E2E">
          <w:rPr>
            <w:color w:val="000000"/>
            <w:lang w:val="es-CO"/>
            <w:rPrChange w:id="2761" w:author="Monica Maria Garro Lopez" w:date="2025-03-21T12:49:00Z">
              <w:rPr>
                <w:i/>
                <w:iCs/>
                <w:lang w:val="es-CO"/>
              </w:rPr>
            </w:rPrChange>
          </w:rPr>
          <w:t xml:space="preserve">data </w:t>
        </w:r>
        <w:proofErr w:type="spellStart"/>
        <w:r w:rsidRPr="00A02E2E">
          <w:rPr>
            <w:color w:val="000000"/>
            <w:lang w:val="es-CO"/>
            <w:rPrChange w:id="2762" w:author="Monica Maria Garro Lopez" w:date="2025-03-21T12:49:00Z">
              <w:rPr>
                <w:i/>
                <w:iCs/>
                <w:lang w:val="es-CO"/>
              </w:rPr>
            </w:rPrChange>
          </w:rPr>
          <w:t>swamp</w:t>
        </w:r>
        <w:proofErr w:type="spellEnd"/>
        <w:r w:rsidRPr="00A02E2E">
          <w:rPr>
            <w:color w:val="000000"/>
            <w:lang w:val="es-CO"/>
            <w:rPrChange w:id="2763" w:author="Monica Maria Garro Lopez" w:date="2025-03-21T12:49:00Z">
              <w:rPr>
                <w:lang w:val="es-CO"/>
              </w:rPr>
            </w:rPrChange>
          </w:rPr>
          <w:t xml:space="preserve"> mediante gobernanza y metadatos.</w:t>
        </w:r>
      </w:ins>
    </w:p>
    <w:p w14:paraId="6AFB511D" w14:textId="0DA00A1B" w:rsidR="00A02E2E" w:rsidRPr="00A02E2E" w:rsidDel="00A02E2E" w:rsidRDefault="00A02E2E">
      <w:pPr>
        <w:pStyle w:val="Prrafodelista"/>
        <w:numPr>
          <w:ilvl w:val="0"/>
          <w:numId w:val="117"/>
        </w:numPr>
        <w:rPr>
          <w:del w:id="2764" w:author="Monica Maria Garro Lopez" w:date="2025-03-21T12:47:00Z"/>
          <w:color w:val="000000"/>
          <w:lang w:val="es-CO"/>
          <w:rPrChange w:id="2765" w:author="Monica Maria Garro Lopez" w:date="2025-03-21T12:49:00Z">
            <w:rPr>
              <w:del w:id="2766" w:author="Monica Maria Garro Lopez" w:date="2025-03-21T12:47:00Z"/>
              <w:lang w:val="es-CO"/>
            </w:rPr>
          </w:rPrChange>
        </w:rPr>
        <w:pPrChange w:id="2767" w:author="Monica Maria Garro Lopez" w:date="2025-03-21T12:49:00Z">
          <w:pPr>
            <w:spacing w:before="240" w:after="240"/>
            <w:ind w:left="360"/>
          </w:pPr>
        </w:pPrChange>
      </w:pPr>
      <w:ins w:id="2768" w:author="Monica Maria Garro Lopez" w:date="2025-03-21T12:49:00Z">
        <w:r w:rsidRPr="00A02E2E">
          <w:rPr>
            <w:color w:val="000000"/>
            <w:lang w:val="es-CO"/>
            <w:rPrChange w:id="2769" w:author="Monica Maria Garro Lopez" w:date="2025-03-21T12:49:00Z">
              <w:rPr>
                <w:lang w:val="es-CO"/>
              </w:rPr>
            </w:rPrChange>
          </w:rPr>
          <w:t>Preservación de datos originales para análisis más precisos.</w:t>
        </w:r>
      </w:ins>
      <w:del w:id="2770" w:author="Monica Maria Garro Lopez" w:date="2025-03-21T12:49:00Z">
        <w:r w:rsidR="00D55FC8" w:rsidRPr="00A02E2E" w:rsidDel="00A02E2E">
          <w:rPr>
            <w:lang w:val="es-CO"/>
            <w:rPrChange w:id="2771" w:author="Monica Maria Garro Lopez" w:date="2025-03-21T12:49:00Z">
              <w:rPr>
                <w:b/>
                <w:bCs/>
                <w:lang w:val="es-CO"/>
              </w:rPr>
            </w:rPrChange>
          </w:rPr>
          <w:delText xml:space="preserve">Optimización de </w:delText>
        </w:r>
        <w:commentRangeStart w:id="2772"/>
        <w:r w:rsidR="00D55FC8" w:rsidRPr="00A02E2E" w:rsidDel="00A02E2E">
          <w:rPr>
            <w:lang w:val="es-CO"/>
            <w:rPrChange w:id="2773" w:author="Monica Maria Garro Lopez" w:date="2025-03-21T12:49:00Z">
              <w:rPr>
                <w:b/>
                <w:bCs/>
                <w:lang w:val="es-CO"/>
              </w:rPr>
            </w:rPrChange>
          </w:rPr>
          <w:delText>cost</w:delText>
        </w:r>
      </w:del>
      <w:del w:id="2774" w:author="Monica Maria Garro Lopez" w:date="2025-03-07T09:49:00Z">
        <w:r w:rsidR="00D55FC8" w:rsidRPr="00A02E2E" w:rsidDel="00474AD7">
          <w:rPr>
            <w:lang w:val="es-CO"/>
            <w:rPrChange w:id="2775" w:author="Monica Maria Garro Lopez" w:date="2025-03-21T12:49:00Z">
              <w:rPr>
                <w:b/>
                <w:bCs/>
                <w:lang w:val="es-CO"/>
              </w:rPr>
            </w:rPrChange>
          </w:rPr>
          <w:delText>o</w:delText>
        </w:r>
      </w:del>
      <w:del w:id="2776" w:author="Monica Maria Garro Lopez" w:date="2025-03-21T12:49:00Z">
        <w:r w:rsidR="00D55FC8" w:rsidRPr="00A02E2E" w:rsidDel="00A02E2E">
          <w:rPr>
            <w:lang w:val="es-CO"/>
            <w:rPrChange w:id="2777" w:author="Monica Maria Garro Lopez" w:date="2025-03-21T12:49:00Z">
              <w:rPr>
                <w:b/>
                <w:bCs/>
                <w:lang w:val="es-CO"/>
              </w:rPr>
            </w:rPrChange>
          </w:rPr>
          <w:delText>s</w:delText>
        </w:r>
        <w:commentRangeEnd w:id="2772"/>
        <w:r w:rsidR="00156CBF" w:rsidDel="00A02E2E">
          <w:rPr>
            <w:rStyle w:val="Refdecomentario"/>
          </w:rPr>
          <w:commentReference w:id="2772"/>
        </w:r>
      </w:del>
      <w:del w:id="2778" w:author="Monica Maria Garro Lopez" w:date="2025-03-07T10:19:00Z">
        <w:r w:rsidR="00D55FC8" w:rsidRPr="00A02E2E" w:rsidDel="009E4E8A">
          <w:rPr>
            <w:lang w:val="es-CO"/>
          </w:rPr>
          <w:delText>: a</w:delText>
        </w:r>
      </w:del>
      <w:del w:id="2779" w:author="Monica Maria Garro Lopez" w:date="2025-03-21T12:49:00Z">
        <w:r w:rsidR="00D55FC8" w:rsidRPr="00A02E2E" w:rsidDel="00A02E2E">
          <w:rPr>
            <w:lang w:val="es-CO"/>
          </w:rPr>
          <w:delText>lmacenamiento económico sin comprometer el rendimiento analítico.</w:delText>
        </w:r>
      </w:del>
    </w:p>
    <w:p w14:paraId="0DADBD30" w14:textId="77777777" w:rsidR="00A02E2E" w:rsidRPr="00A02E2E" w:rsidRDefault="00A02E2E">
      <w:pPr>
        <w:pStyle w:val="Prrafodelista"/>
        <w:rPr>
          <w:ins w:id="2780" w:author="Monica Maria Garro Lopez" w:date="2025-03-21T12:49:00Z"/>
          <w:lang w:val="es-CO"/>
        </w:rPr>
        <w:pPrChange w:id="2781" w:author="Monica Maria Garro Lopez" w:date="2025-03-21T12:49:00Z">
          <w:pPr>
            <w:numPr>
              <w:numId w:val="15"/>
            </w:numPr>
            <w:tabs>
              <w:tab w:val="num" w:pos="720"/>
            </w:tabs>
            <w:spacing w:before="240" w:after="240"/>
            <w:ind w:left="720" w:hanging="360"/>
          </w:pPr>
        </w:pPrChange>
      </w:pPr>
    </w:p>
    <w:p w14:paraId="37490A42" w14:textId="43817EBB" w:rsidR="00A02E2E" w:rsidDel="00A02E2E" w:rsidRDefault="00D55FC8">
      <w:pPr>
        <w:pStyle w:val="Prrafodelista"/>
        <w:ind w:left="360"/>
        <w:rPr>
          <w:del w:id="2782" w:author="Monica Maria Garro Lopez" w:date="2025-03-21T12:47:00Z"/>
          <w:lang w:val="es-CO"/>
        </w:rPr>
        <w:pPrChange w:id="2783" w:author="Monica Maria Garro Lopez" w:date="2025-03-21T12:51:00Z">
          <w:pPr>
            <w:pStyle w:val="Prrafodelista"/>
          </w:pPr>
        </w:pPrChange>
      </w:pPr>
      <w:del w:id="2784" w:author="Monica Maria Garro Lopez" w:date="2025-03-21T12:49:00Z">
        <w:r w:rsidRPr="00A02E2E" w:rsidDel="00A02E2E">
          <w:rPr>
            <w:b/>
            <w:bCs/>
            <w:lang w:val="es-CO"/>
          </w:rPr>
          <w:delText>Mayor eficiencia en la integración de datos</w:delText>
        </w:r>
      </w:del>
      <w:del w:id="2785" w:author="Monica Maria Garro Lopez" w:date="2025-03-07T10:20:00Z">
        <w:r w:rsidRPr="00A02E2E" w:rsidDel="009E4E8A">
          <w:rPr>
            <w:lang w:val="es-CO"/>
          </w:rPr>
          <w:delText>: p</w:delText>
        </w:r>
      </w:del>
      <w:del w:id="2786" w:author="Monica Maria Garro Lopez" w:date="2025-03-21T12:49:00Z">
        <w:r w:rsidRPr="00A02E2E" w:rsidDel="00A02E2E">
          <w:rPr>
            <w:lang w:val="es-CO"/>
          </w:rPr>
          <w:delText>ermite el uso simultáneo de datos estructurados y no estructurados sin necesidad de transformación previa.</w:delText>
        </w:r>
      </w:del>
    </w:p>
    <w:p w14:paraId="01D634C0" w14:textId="090BD663" w:rsidR="00A02E2E" w:rsidRPr="00A02E2E" w:rsidDel="00A02E2E" w:rsidRDefault="00D55FC8">
      <w:pPr>
        <w:pStyle w:val="Prrafodelista"/>
        <w:ind w:left="360"/>
        <w:rPr>
          <w:del w:id="2787" w:author="Monica Maria Garro Lopez" w:date="2025-03-21T12:49:00Z"/>
          <w:lang w:val="es-CO"/>
        </w:rPr>
        <w:pPrChange w:id="2788" w:author="Monica Maria Garro Lopez" w:date="2025-03-21T12:51:00Z">
          <w:pPr>
            <w:numPr>
              <w:numId w:val="15"/>
            </w:numPr>
            <w:tabs>
              <w:tab w:val="num" w:pos="720"/>
            </w:tabs>
            <w:spacing w:before="240" w:after="240"/>
            <w:ind w:left="720" w:hanging="360"/>
          </w:pPr>
        </w:pPrChange>
      </w:pPr>
      <w:del w:id="2789" w:author="Monica Maria Garro Lopez" w:date="2025-03-21T12:49:00Z">
        <w:r w:rsidRPr="00A02E2E" w:rsidDel="00A02E2E">
          <w:rPr>
            <w:b/>
            <w:bCs/>
            <w:lang w:val="es-CO"/>
          </w:rPr>
          <w:delText xml:space="preserve">Soporte avanzado para inteligencia artificial y </w:delText>
        </w:r>
        <w:r w:rsidR="00025C93" w:rsidRPr="00A02E2E" w:rsidDel="00A02E2E">
          <w:rPr>
            <w:b/>
            <w:bCs/>
            <w:i/>
            <w:iCs/>
            <w:lang w:val="es-CO"/>
          </w:rPr>
          <w:delText>Machine Learning</w:delText>
        </w:r>
      </w:del>
      <w:del w:id="2790" w:author="Monica Maria Garro Lopez" w:date="2025-03-07T10:20:00Z">
        <w:r w:rsidRPr="00A02E2E" w:rsidDel="009E4E8A">
          <w:rPr>
            <w:lang w:val="es-CO"/>
          </w:rPr>
          <w:delText>: p</w:delText>
        </w:r>
      </w:del>
      <w:del w:id="2791" w:author="Monica Maria Garro Lopez" w:date="2025-03-21T12:49:00Z">
        <w:r w:rsidRPr="00A02E2E" w:rsidDel="00A02E2E">
          <w:rPr>
            <w:lang w:val="es-CO"/>
          </w:rPr>
          <w:delText>roporciona una base de datos más accesible para modelos predictivos.</w:delText>
        </w:r>
      </w:del>
    </w:p>
    <w:p w14:paraId="1FD0F914" w14:textId="3045388D" w:rsidR="00A02E2E" w:rsidRPr="00A02E2E" w:rsidDel="00A02E2E" w:rsidRDefault="00D55FC8">
      <w:pPr>
        <w:pStyle w:val="Prrafodelista"/>
        <w:numPr>
          <w:ilvl w:val="0"/>
          <w:numId w:val="120"/>
        </w:numPr>
        <w:ind w:left="360"/>
        <w:rPr>
          <w:del w:id="2792" w:author="Monica Maria Garro Lopez" w:date="2025-03-21T12:47:00Z"/>
          <w:color w:val="000000"/>
          <w:lang w:val="es-CO"/>
          <w:rPrChange w:id="2793" w:author="Monica Maria Garro Lopez" w:date="2025-03-21T12:47:00Z">
            <w:rPr>
              <w:del w:id="2794" w:author="Monica Maria Garro Lopez" w:date="2025-03-21T12:47:00Z"/>
              <w:lang w:val="es-CO"/>
            </w:rPr>
          </w:rPrChange>
        </w:rPr>
        <w:pPrChange w:id="2795" w:author="Monica Maria Garro Lopez" w:date="2025-03-21T12:51:00Z">
          <w:pPr>
            <w:numPr>
              <w:numId w:val="15"/>
            </w:numPr>
            <w:tabs>
              <w:tab w:val="num" w:pos="720"/>
            </w:tabs>
            <w:spacing w:before="240" w:after="240"/>
            <w:ind w:left="720" w:hanging="360"/>
          </w:pPr>
        </w:pPrChange>
      </w:pPr>
      <w:del w:id="2796" w:author="Monica Maria Garro Lopez" w:date="2025-03-21T12:49:00Z">
        <w:r w:rsidRPr="00A02E2E" w:rsidDel="00A02E2E">
          <w:rPr>
            <w:b/>
            <w:bCs/>
            <w:color w:val="000000"/>
            <w:lang w:val="es-CO"/>
            <w:rPrChange w:id="2797" w:author="Monica Maria Garro Lopez" w:date="2025-03-21T12:46:00Z">
              <w:rPr>
                <w:b/>
                <w:bCs/>
                <w:lang w:val="es-CO"/>
              </w:rPr>
            </w:rPrChange>
          </w:rPr>
          <w:delText xml:space="preserve">Reducción del riesgo de </w:delText>
        </w:r>
      </w:del>
      <w:del w:id="2798" w:author="Monica Maria Garro Lopez" w:date="2025-03-18T16:38:00Z">
        <w:r w:rsidRPr="00A02E2E" w:rsidDel="00D42E4D">
          <w:rPr>
            <w:b/>
            <w:bCs/>
            <w:color w:val="000000"/>
            <w:lang w:val="es-CO"/>
            <w:rPrChange w:id="2799" w:author="Monica Maria Garro Lopez" w:date="2025-03-21T12:46:00Z">
              <w:rPr>
                <w:b/>
                <w:bCs/>
                <w:lang w:val="es-CO"/>
              </w:rPr>
            </w:rPrChange>
          </w:rPr>
          <w:delText>"</w:delText>
        </w:r>
      </w:del>
      <w:del w:id="2800" w:author="Monica Maria Garro Lopez" w:date="2025-03-21T12:49:00Z">
        <w:r w:rsidRPr="00A02E2E" w:rsidDel="00A02E2E">
          <w:rPr>
            <w:b/>
            <w:bCs/>
            <w:color w:val="000000"/>
            <w:lang w:val="es-CO"/>
            <w:rPrChange w:id="2801" w:author="Monica Maria Garro Lopez" w:date="2025-03-21T12:46:00Z">
              <w:rPr>
                <w:b/>
                <w:bCs/>
                <w:lang w:val="es-CO"/>
              </w:rPr>
            </w:rPrChange>
          </w:rPr>
          <w:delText>Data Swamp</w:delText>
        </w:r>
      </w:del>
      <w:del w:id="2802" w:author="Monica Maria Garro Lopez" w:date="2025-03-18T16:38:00Z">
        <w:r w:rsidRPr="00A02E2E" w:rsidDel="00D42E4D">
          <w:rPr>
            <w:b/>
            <w:bCs/>
            <w:color w:val="000000"/>
            <w:lang w:val="es-CO"/>
            <w:rPrChange w:id="2803" w:author="Monica Maria Garro Lopez" w:date="2025-03-21T12:46:00Z">
              <w:rPr>
                <w:b/>
                <w:bCs/>
                <w:lang w:val="es-CO"/>
              </w:rPr>
            </w:rPrChange>
          </w:rPr>
          <w:delText>"</w:delText>
        </w:r>
      </w:del>
      <w:del w:id="2804" w:author="Monica Maria Garro Lopez" w:date="2025-03-07T10:20:00Z">
        <w:r w:rsidRPr="00A02E2E" w:rsidDel="009E4E8A">
          <w:rPr>
            <w:color w:val="000000"/>
            <w:lang w:val="es-CO"/>
            <w:rPrChange w:id="2805" w:author="Monica Maria Garro Lopez" w:date="2025-03-21T12:46:00Z">
              <w:rPr>
                <w:lang w:val="es-CO"/>
              </w:rPr>
            </w:rPrChange>
          </w:rPr>
          <w:delText>:</w:delText>
        </w:r>
      </w:del>
      <w:del w:id="2806" w:author="Monica Maria Garro Lopez" w:date="2025-03-21T12:49:00Z">
        <w:r w:rsidRPr="00A02E2E" w:rsidDel="00A02E2E">
          <w:rPr>
            <w:color w:val="000000"/>
            <w:lang w:val="es-CO"/>
            <w:rPrChange w:id="2807" w:author="Monica Maria Garro Lopez" w:date="2025-03-21T12:46:00Z">
              <w:rPr>
                <w:lang w:val="es-CO"/>
              </w:rPr>
            </w:rPrChange>
          </w:rPr>
          <w:delText xml:space="preserve"> gracias a la implementación de gobernanza, </w:delText>
        </w:r>
        <w:r w:rsidRPr="00A02E2E" w:rsidDel="00A02E2E">
          <w:rPr>
            <w:i/>
            <w:iCs/>
            <w:color w:val="000000"/>
            <w:lang w:val="es-CO"/>
            <w:rPrChange w:id="2808" w:author="Monica Maria Garro Lopez" w:date="2025-03-21T12:46:00Z">
              <w:rPr>
                <w:i/>
                <w:iCs/>
                <w:lang w:val="es-CO"/>
              </w:rPr>
            </w:rPrChange>
          </w:rPr>
          <w:delText>metadata</w:delText>
        </w:r>
        <w:r w:rsidRPr="00A02E2E" w:rsidDel="00A02E2E">
          <w:rPr>
            <w:color w:val="000000"/>
            <w:lang w:val="es-CO"/>
            <w:rPrChange w:id="2809" w:author="Monica Maria Garro Lopez" w:date="2025-03-21T12:46:00Z">
              <w:rPr>
                <w:lang w:val="es-CO"/>
              </w:rPr>
            </w:rPrChange>
          </w:rPr>
          <w:delText xml:space="preserve"> y control de calidad de datos</w:delText>
        </w:r>
        <w:r w:rsidR="00EE53D7" w:rsidRPr="00A02E2E" w:rsidDel="00A02E2E">
          <w:rPr>
            <w:color w:val="000000"/>
            <w:lang w:val="es-CO"/>
            <w:rPrChange w:id="2810" w:author="Monica Maria Garro Lopez" w:date="2025-03-21T12:46:00Z">
              <w:rPr>
                <w:lang w:val="es-CO"/>
              </w:rPr>
            </w:rPrChange>
          </w:rPr>
          <w:delText>.</w:delText>
        </w:r>
      </w:del>
    </w:p>
    <w:p w14:paraId="18335389" w14:textId="7AAE34D8" w:rsidR="00025C93" w:rsidRPr="00A02E2E" w:rsidDel="00A02E2E" w:rsidRDefault="00DA56A4">
      <w:pPr>
        <w:pStyle w:val="Prrafodelista"/>
        <w:numPr>
          <w:ilvl w:val="0"/>
          <w:numId w:val="120"/>
        </w:numPr>
        <w:ind w:left="360"/>
        <w:rPr>
          <w:del w:id="2811" w:author="Monica Maria Garro Lopez" w:date="2025-03-21T12:49:00Z"/>
          <w:color w:val="000000"/>
          <w:lang w:val="es-CO"/>
          <w:rPrChange w:id="2812" w:author="Monica Maria Garro Lopez" w:date="2025-03-21T12:46:00Z">
            <w:rPr>
              <w:del w:id="2813" w:author="Monica Maria Garro Lopez" w:date="2025-03-21T12:49:00Z"/>
              <w:lang w:val="es-CO"/>
            </w:rPr>
          </w:rPrChange>
        </w:rPr>
        <w:pPrChange w:id="2814" w:author="Monica Maria Garro Lopez" w:date="2025-03-21T12:51:00Z">
          <w:pPr>
            <w:pStyle w:val="Prrafodelista"/>
            <w:numPr>
              <w:numId w:val="15"/>
            </w:numPr>
            <w:tabs>
              <w:tab w:val="num" w:pos="720"/>
            </w:tabs>
            <w:ind w:hanging="360"/>
          </w:pPr>
        </w:pPrChange>
      </w:pPr>
      <w:del w:id="2815" w:author="Monica Maria Garro Lopez" w:date="2025-03-21T12:49:00Z">
        <w:r w:rsidRPr="00A02E2E" w:rsidDel="00A02E2E">
          <w:rPr>
            <w:b/>
            <w:bCs/>
            <w:color w:val="000000"/>
            <w:lang w:val="es-CO"/>
            <w:rPrChange w:id="2816" w:author="Monica Maria Garro Lopez" w:date="2025-03-21T12:46:00Z">
              <w:rPr>
                <w:b/>
                <w:bCs/>
                <w:lang w:val="es-CO"/>
              </w:rPr>
            </w:rPrChange>
          </w:rPr>
          <w:delText>Fidelidad de los Datos</w:delText>
        </w:r>
        <w:r w:rsidRPr="00A02E2E" w:rsidDel="00A02E2E">
          <w:rPr>
            <w:color w:val="000000"/>
            <w:lang w:val="es-CO"/>
            <w:rPrChange w:id="2817" w:author="Monica Maria Garro Lopez" w:date="2025-03-21T12:46:00Z">
              <w:rPr>
                <w:lang w:val="es-CO"/>
              </w:rPr>
            </w:rPrChange>
          </w:rPr>
          <w:delText xml:space="preserve">: Los </w:delText>
        </w:r>
        <w:r w:rsidR="009E4E8A" w:rsidRPr="00A02E2E" w:rsidDel="00A02E2E">
          <w:rPr>
            <w:i/>
            <w:iCs/>
            <w:color w:val="000000"/>
            <w:lang w:val="es-CO"/>
            <w:rPrChange w:id="2818" w:author="Monica Maria Garro Lopez" w:date="2025-03-21T12:46:00Z">
              <w:rPr>
                <w:i/>
                <w:iCs/>
                <w:lang w:val="es-CO"/>
              </w:rPr>
            </w:rPrChange>
          </w:rPr>
          <w:delText>data lake</w:delText>
        </w:r>
      </w:del>
      <w:del w:id="2819" w:author="Monica Maria Garro Lopez" w:date="2025-03-07T10:21:00Z">
        <w:r w:rsidR="009E4E8A" w:rsidRPr="00A02E2E" w:rsidDel="009E4E8A">
          <w:rPr>
            <w:i/>
            <w:iCs/>
            <w:color w:val="000000"/>
            <w:lang w:val="es-CO"/>
            <w:rPrChange w:id="2820" w:author="Monica Maria Garro Lopez" w:date="2025-03-21T12:46:00Z">
              <w:rPr>
                <w:i/>
                <w:iCs/>
                <w:lang w:val="es-CO"/>
              </w:rPr>
            </w:rPrChange>
          </w:rPr>
          <w:delText>s</w:delText>
        </w:r>
      </w:del>
      <w:del w:id="2821" w:author="Monica Maria Garro Lopez" w:date="2025-03-21T12:49:00Z">
        <w:r w:rsidR="009E4E8A" w:rsidRPr="00A02E2E" w:rsidDel="00A02E2E">
          <w:rPr>
            <w:i/>
            <w:iCs/>
            <w:color w:val="000000"/>
            <w:lang w:val="es-CO"/>
            <w:rPrChange w:id="2822" w:author="Monica Maria Garro Lopez" w:date="2025-03-21T12:46:00Z">
              <w:rPr>
                <w:i/>
                <w:iCs/>
                <w:lang w:val="es-CO"/>
              </w:rPr>
            </w:rPrChange>
          </w:rPr>
          <w:delText xml:space="preserve"> </w:delText>
        </w:r>
        <w:r w:rsidRPr="00A02E2E" w:rsidDel="00A02E2E">
          <w:rPr>
            <w:color w:val="000000"/>
            <w:lang w:val="es-CO"/>
            <w:rPrChange w:id="2823" w:author="Monica Maria Garro Lopez" w:date="2025-03-21T12:46:00Z">
              <w:rPr>
                <w:lang w:val="es-CO"/>
              </w:rPr>
            </w:rPrChange>
          </w:rPr>
          <w:delText>preservan los datos originales, evitando la pérdida de información que puede ocurrir durante la preprocesamiento y transformación, lo que permite la realización de análisis más precisos y completos.</w:delText>
        </w:r>
      </w:del>
    </w:p>
    <w:p w14:paraId="24AC47FA" w14:textId="35E3F6A1" w:rsidR="00D55FC8" w:rsidRPr="00F02516" w:rsidRDefault="00D55FC8">
      <w:pPr>
        <w:spacing w:before="240" w:after="240"/>
        <w:rPr>
          <w:color w:val="000000"/>
          <w:lang w:val="es-CO"/>
        </w:rPr>
        <w:pPrChange w:id="2824" w:author="Monica Maria Garro Lopez" w:date="2025-03-21T12:51:00Z">
          <w:pPr>
            <w:spacing w:before="240" w:after="240"/>
            <w:ind w:left="360"/>
          </w:pPr>
        </w:pPrChange>
      </w:pPr>
      <w:r w:rsidRPr="00F02516">
        <w:rPr>
          <w:color w:val="000000"/>
          <w:lang w:val="es-CO"/>
        </w:rPr>
        <w:t>A</w:t>
      </w:r>
      <w:del w:id="2825" w:author="Monica Maria Garro Lopez" w:date="2025-03-21T12:50:00Z">
        <w:r w:rsidRPr="00F02516" w:rsidDel="00A02E2E">
          <w:rPr>
            <w:color w:val="000000"/>
            <w:lang w:val="es-CO"/>
          </w:rPr>
          <w:delText xml:space="preserve"> </w:delText>
        </w:r>
      </w:del>
      <w:ins w:id="2826" w:author="Monica Maria Garro Lopez" w:date="2025-03-21T12:50:00Z">
        <w:r w:rsidR="00A02E2E">
          <w:rPr>
            <w:color w:val="000000"/>
            <w:lang w:val="es-CO"/>
          </w:rPr>
          <w:t xml:space="preserve"> </w:t>
        </w:r>
      </w:ins>
      <w:r w:rsidRPr="00F02516">
        <w:rPr>
          <w:color w:val="000000"/>
          <w:lang w:val="es-CO"/>
        </w:rPr>
        <w:t xml:space="preserve">pesar de sus beneficios, la adopción del </w:t>
      </w:r>
      <w:r w:rsidRPr="000C5D99">
        <w:rPr>
          <w:i/>
          <w:iCs/>
          <w:color w:val="000000"/>
          <w:lang w:val="es-CO"/>
        </w:rPr>
        <w:t xml:space="preserve">Data </w:t>
      </w:r>
      <w:proofErr w:type="spellStart"/>
      <w:r w:rsidRPr="000C5D99">
        <w:rPr>
          <w:i/>
          <w:iCs/>
          <w:color w:val="000000"/>
          <w:lang w:val="es-CO"/>
        </w:rPr>
        <w:t>Lakehouse</w:t>
      </w:r>
      <w:proofErr w:type="spellEnd"/>
      <w:r w:rsidR="00F02516">
        <w:rPr>
          <w:color w:val="000000"/>
          <w:lang w:val="es-CO"/>
        </w:rPr>
        <w:t xml:space="preserve"> también</w:t>
      </w:r>
      <w:r w:rsidRPr="00F02516">
        <w:rPr>
          <w:color w:val="000000"/>
          <w:lang w:val="es-CO"/>
        </w:rPr>
        <w:t xml:space="preserve"> implica </w:t>
      </w:r>
      <w:r w:rsidR="00F02516" w:rsidRPr="00EB68F8">
        <w:rPr>
          <w:b/>
          <w:bCs/>
          <w:color w:val="000000"/>
          <w:lang w:val="es-CO"/>
        </w:rPr>
        <w:t>d</w:t>
      </w:r>
      <w:r w:rsidR="00F02516" w:rsidRPr="00F02516">
        <w:rPr>
          <w:b/>
          <w:bCs/>
          <w:color w:val="000000"/>
          <w:lang w:val="es-CO"/>
        </w:rPr>
        <w:t xml:space="preserve">esafíos y consideraciones en la implementación, </w:t>
      </w:r>
      <w:r w:rsidRPr="00F02516">
        <w:rPr>
          <w:color w:val="000000"/>
          <w:lang w:val="es-CO"/>
        </w:rPr>
        <w:t>como:</w:t>
      </w:r>
    </w:p>
    <w:p w14:paraId="2E707169" w14:textId="605156A3" w:rsidR="00A02E2E" w:rsidRPr="00A02E2E" w:rsidRDefault="00A02E2E">
      <w:pPr>
        <w:pStyle w:val="Prrafodelista"/>
        <w:numPr>
          <w:ilvl w:val="0"/>
          <w:numId w:val="117"/>
        </w:numPr>
        <w:rPr>
          <w:ins w:id="2827" w:author="Monica Maria Garro Lopez" w:date="2025-03-21T12:50:00Z"/>
          <w:color w:val="000000"/>
          <w:lang w:val="es-CO"/>
          <w:rPrChange w:id="2828" w:author="Monica Maria Garro Lopez" w:date="2025-03-21T12:51:00Z">
            <w:rPr>
              <w:ins w:id="2829" w:author="Monica Maria Garro Lopez" w:date="2025-03-21T12:50:00Z"/>
              <w:lang w:val="es-CO" w:eastAsia="es-CO"/>
            </w:rPr>
          </w:rPrChange>
        </w:rPr>
        <w:pPrChange w:id="2830" w:author="Monica Maria Garro Lopez" w:date="2025-03-21T12:51:00Z">
          <w:pPr>
            <w:suppressAutoHyphens w:val="0"/>
            <w:spacing w:after="0" w:line="240" w:lineRule="auto"/>
            <w:jc w:val="left"/>
          </w:pPr>
        </w:pPrChange>
      </w:pPr>
      <w:ins w:id="2831" w:author="Monica Maria Garro Lopez" w:date="2025-03-21T12:50:00Z">
        <w:r w:rsidRPr="00A02E2E">
          <w:rPr>
            <w:color w:val="000000"/>
            <w:lang w:val="es-CO"/>
            <w:rPrChange w:id="2832" w:author="Monica Maria Garro Lopez" w:date="2025-03-21T12:51:00Z">
              <w:rPr>
                <w:lang w:val="es-CO" w:eastAsia="es-CO"/>
              </w:rPr>
            </w:rPrChange>
          </w:rPr>
          <w:lastRenderedPageBreak/>
          <w:t xml:space="preserve">Curva de aprendizaje y adopción tecnológica. </w:t>
        </w:r>
      </w:ins>
    </w:p>
    <w:p w14:paraId="38F78485" w14:textId="77777777" w:rsidR="00A02E2E" w:rsidRDefault="00A02E2E">
      <w:pPr>
        <w:pStyle w:val="Prrafodelista"/>
        <w:numPr>
          <w:ilvl w:val="0"/>
          <w:numId w:val="117"/>
        </w:numPr>
        <w:rPr>
          <w:ins w:id="2833" w:author="Monica Maria Garro Lopez" w:date="2025-03-21T12:51:00Z"/>
          <w:color w:val="000000"/>
          <w:lang w:val="es-CO"/>
        </w:rPr>
        <w:pPrChange w:id="2834" w:author="Monica Maria Garro Lopez" w:date="2025-03-21T12:51:00Z">
          <w:pPr>
            <w:pStyle w:val="Prrafodelista"/>
          </w:pPr>
        </w:pPrChange>
      </w:pPr>
      <w:ins w:id="2835" w:author="Monica Maria Garro Lopez" w:date="2025-03-21T12:50:00Z">
        <w:r w:rsidRPr="00A02E2E">
          <w:rPr>
            <w:color w:val="000000"/>
            <w:lang w:val="es-CO"/>
            <w:rPrChange w:id="2836" w:author="Monica Maria Garro Lopez" w:date="2025-03-21T12:51:00Z">
              <w:rPr>
                <w:lang w:val="es-CO" w:eastAsia="es-CO"/>
              </w:rPr>
            </w:rPrChange>
          </w:rPr>
          <w:t xml:space="preserve">Complejidad en la gobernanza híbrida. </w:t>
        </w:r>
      </w:ins>
    </w:p>
    <w:p w14:paraId="0052063C" w14:textId="7F855414" w:rsidR="00D55FC8" w:rsidRPr="00A02E2E" w:rsidDel="00A02E2E" w:rsidRDefault="00A02E2E">
      <w:pPr>
        <w:pStyle w:val="Prrafodelista"/>
        <w:numPr>
          <w:ilvl w:val="0"/>
          <w:numId w:val="117"/>
        </w:numPr>
        <w:rPr>
          <w:del w:id="2837" w:author="Monica Maria Garro Lopez" w:date="2025-03-21T12:50:00Z"/>
          <w:color w:val="000000"/>
          <w:lang w:val="es-CO"/>
        </w:rPr>
        <w:pPrChange w:id="2838" w:author="Monica Maria Garro Lopez" w:date="2025-03-21T12:51:00Z">
          <w:pPr>
            <w:numPr>
              <w:numId w:val="17"/>
            </w:numPr>
            <w:tabs>
              <w:tab w:val="num" w:pos="1068"/>
            </w:tabs>
            <w:spacing w:before="240" w:after="240"/>
            <w:ind w:left="1068" w:hanging="360"/>
          </w:pPr>
        </w:pPrChange>
      </w:pPr>
      <w:ins w:id="2839" w:author="Monica Maria Garro Lopez" w:date="2025-03-21T12:50:00Z">
        <w:r w:rsidRPr="00A02E2E">
          <w:rPr>
            <w:color w:val="000000"/>
            <w:lang w:val="es-CO"/>
            <w:rPrChange w:id="2840" w:author="Monica Maria Garro Lopez" w:date="2025-03-21T12:51:00Z">
              <w:rPr>
                <w:lang w:val="es-CO" w:eastAsia="es-CO"/>
              </w:rPr>
            </w:rPrChange>
          </w:rPr>
          <w:t xml:space="preserve">Costes de migración desde arquitecturas </w:t>
        </w:r>
        <w:proofErr w:type="spellStart"/>
        <w:r w:rsidRPr="00A02E2E">
          <w:rPr>
            <w:color w:val="000000"/>
            <w:lang w:val="es-CO"/>
            <w:rPrChange w:id="2841" w:author="Monica Maria Garro Lopez" w:date="2025-03-21T12:51:00Z">
              <w:rPr>
                <w:i/>
                <w:iCs/>
                <w:lang w:val="es-CO" w:eastAsia="es-CO"/>
              </w:rPr>
            </w:rPrChange>
          </w:rPr>
          <w:t>legacy</w:t>
        </w:r>
        <w:proofErr w:type="spellEnd"/>
        <w:r w:rsidRPr="00A02E2E">
          <w:rPr>
            <w:color w:val="000000"/>
            <w:lang w:val="es-CO"/>
            <w:rPrChange w:id="2842" w:author="Monica Maria Garro Lopez" w:date="2025-03-21T12:51:00Z">
              <w:rPr>
                <w:lang w:val="es-CO" w:eastAsia="es-CO"/>
              </w:rPr>
            </w:rPrChange>
          </w:rPr>
          <w:t>.</w:t>
        </w:r>
      </w:ins>
      <w:del w:id="2843" w:author="Monica Maria Garro Lopez" w:date="2025-03-21T12:50:00Z">
        <w:r w:rsidR="00D55FC8" w:rsidRPr="00A02E2E" w:rsidDel="00A02E2E">
          <w:rPr>
            <w:color w:val="000000"/>
            <w:lang w:val="es-CO"/>
            <w:rPrChange w:id="2844" w:author="Monica Maria Garro Lopez" w:date="2025-03-21T12:51:00Z">
              <w:rPr>
                <w:b/>
                <w:bCs/>
                <w:color w:val="000000"/>
                <w:lang w:val="es-CO"/>
              </w:rPr>
            </w:rPrChange>
          </w:rPr>
          <w:delText>Curva de aprendizaje tecnológica</w:delText>
        </w:r>
      </w:del>
      <w:del w:id="2845" w:author="Monica Maria Garro Lopez" w:date="2025-03-07T10:22:00Z">
        <w:r w:rsidR="00D55FC8" w:rsidRPr="00A02E2E" w:rsidDel="009E4E8A">
          <w:rPr>
            <w:color w:val="000000"/>
            <w:lang w:val="es-CO"/>
            <w:rPrChange w:id="2846" w:author="Monica Maria Garro Lopez" w:date="2025-03-21T12:51:00Z">
              <w:rPr>
                <w:b/>
                <w:bCs/>
                <w:color w:val="000000"/>
                <w:lang w:val="es-CO"/>
              </w:rPr>
            </w:rPrChange>
          </w:rPr>
          <w:delText>:</w:delText>
        </w:r>
        <w:r w:rsidR="00D55FC8" w:rsidRPr="00A02E2E" w:rsidDel="009E4E8A">
          <w:rPr>
            <w:color w:val="000000"/>
            <w:lang w:val="es-CO"/>
          </w:rPr>
          <w:delText xml:space="preserve"> l</w:delText>
        </w:r>
      </w:del>
      <w:del w:id="2847" w:author="Monica Maria Garro Lopez" w:date="2025-03-21T12:50:00Z">
        <w:r w:rsidR="00D55FC8" w:rsidRPr="00A02E2E" w:rsidDel="00A02E2E">
          <w:rPr>
            <w:color w:val="000000"/>
            <w:lang w:val="es-CO"/>
          </w:rPr>
          <w:delText>as organizaciones deben capacitar a sus equipos en nuevas herramientas y arquitecturas.</w:delText>
        </w:r>
        <w:r w:rsidR="00DA56A4" w:rsidRPr="00A02E2E" w:rsidDel="00A02E2E">
          <w:rPr>
            <w:color w:val="000000"/>
            <w:lang w:val="es-CO"/>
          </w:rPr>
          <w:delText xml:space="preserve"> </w:delText>
        </w:r>
      </w:del>
    </w:p>
    <w:p w14:paraId="65C5D90D" w14:textId="0F50B98C" w:rsidR="00D55FC8" w:rsidRPr="00D55FC8" w:rsidDel="00A02E2E" w:rsidRDefault="00D55FC8">
      <w:pPr>
        <w:pStyle w:val="Prrafodelista"/>
        <w:numPr>
          <w:ilvl w:val="0"/>
          <w:numId w:val="117"/>
        </w:numPr>
        <w:rPr>
          <w:del w:id="2848" w:author="Monica Maria Garro Lopez" w:date="2025-03-21T12:50:00Z"/>
          <w:color w:val="000000"/>
          <w:lang w:val="es-CO"/>
        </w:rPr>
        <w:pPrChange w:id="2849" w:author="Monica Maria Garro Lopez" w:date="2025-03-21T12:51:00Z">
          <w:pPr>
            <w:numPr>
              <w:numId w:val="17"/>
            </w:numPr>
            <w:tabs>
              <w:tab w:val="num" w:pos="1068"/>
            </w:tabs>
            <w:spacing w:before="240" w:after="240"/>
            <w:ind w:left="1068" w:hanging="360"/>
          </w:pPr>
        </w:pPrChange>
      </w:pPr>
      <w:del w:id="2850" w:author="Monica Maria Garro Lopez" w:date="2025-03-21T12:50:00Z">
        <w:r w:rsidRPr="00A02E2E" w:rsidDel="00A02E2E">
          <w:rPr>
            <w:color w:val="000000"/>
            <w:lang w:val="es-CO"/>
            <w:rPrChange w:id="2851" w:author="Monica Maria Garro Lopez" w:date="2025-03-21T12:51:00Z">
              <w:rPr>
                <w:b/>
                <w:bCs/>
                <w:color w:val="000000"/>
                <w:lang w:val="es-CO"/>
              </w:rPr>
            </w:rPrChange>
          </w:rPr>
          <w:delText>Gobernanza de datos compleja</w:delText>
        </w:r>
      </w:del>
      <w:del w:id="2852" w:author="Monica Maria Garro Lopez" w:date="2025-03-07T10:22:00Z">
        <w:r w:rsidRPr="00A02E2E" w:rsidDel="009E4E8A">
          <w:rPr>
            <w:color w:val="000000"/>
            <w:lang w:val="es-CO"/>
            <w:rPrChange w:id="2853" w:author="Monica Maria Garro Lopez" w:date="2025-03-21T12:51:00Z">
              <w:rPr>
                <w:b/>
                <w:bCs/>
                <w:color w:val="000000"/>
                <w:lang w:val="es-CO"/>
              </w:rPr>
            </w:rPrChange>
          </w:rPr>
          <w:delText>:</w:delText>
        </w:r>
        <w:r w:rsidRPr="00D55FC8" w:rsidDel="009E4E8A">
          <w:rPr>
            <w:color w:val="000000"/>
            <w:lang w:val="es-CO"/>
          </w:rPr>
          <w:delText xml:space="preserve"> c</w:delText>
        </w:r>
      </w:del>
      <w:del w:id="2854" w:author="Monica Maria Garro Lopez" w:date="2025-03-21T12:50:00Z">
        <w:r w:rsidRPr="00D55FC8" w:rsidDel="00A02E2E">
          <w:rPr>
            <w:color w:val="000000"/>
            <w:lang w:val="es-CO"/>
          </w:rPr>
          <w:delText>ombinar estructuras rígidas y flexibles requiere políticas avanzadas de seguridad y control de acceso.</w:delText>
        </w:r>
      </w:del>
    </w:p>
    <w:p w14:paraId="7224BCD6" w14:textId="0EB41AAF" w:rsidR="00D55FC8" w:rsidDel="00A02E2E" w:rsidRDefault="00D55FC8">
      <w:pPr>
        <w:pStyle w:val="Prrafodelista"/>
        <w:numPr>
          <w:ilvl w:val="0"/>
          <w:numId w:val="117"/>
        </w:numPr>
        <w:rPr>
          <w:del w:id="2855" w:author="Monica Maria Garro Lopez" w:date="2025-03-21T12:50:00Z"/>
          <w:color w:val="000000"/>
          <w:lang w:val="es-CO"/>
        </w:rPr>
        <w:pPrChange w:id="2856" w:author="Monica Maria Garro Lopez" w:date="2025-03-21T12:51:00Z">
          <w:pPr>
            <w:numPr>
              <w:numId w:val="17"/>
            </w:numPr>
            <w:tabs>
              <w:tab w:val="num" w:pos="1068"/>
            </w:tabs>
            <w:spacing w:before="240" w:after="240"/>
            <w:ind w:left="1068" w:hanging="360"/>
          </w:pPr>
        </w:pPrChange>
      </w:pPr>
      <w:del w:id="2857" w:author="Monica Maria Garro Lopez" w:date="2025-03-21T12:50:00Z">
        <w:r w:rsidRPr="00A02E2E" w:rsidDel="00A02E2E">
          <w:rPr>
            <w:color w:val="000000"/>
            <w:lang w:val="es-CO"/>
            <w:rPrChange w:id="2858" w:author="Monica Maria Garro Lopez" w:date="2025-03-21T12:51:00Z">
              <w:rPr>
                <w:b/>
                <w:bCs/>
                <w:color w:val="000000"/>
                <w:lang w:val="es-CO"/>
              </w:rPr>
            </w:rPrChange>
          </w:rPr>
          <w:delText>Cost</w:delText>
        </w:r>
      </w:del>
      <w:ins w:id="2859" w:author="PEREZ MARTINEZ Gema (ENGIE-España)" w:date="2025-03-04T19:10:00Z">
        <w:del w:id="2860" w:author="Monica Maria Garro Lopez" w:date="2025-03-21T12:50:00Z">
          <w:r w:rsidR="00156CBF" w:rsidRPr="00A02E2E" w:rsidDel="00A02E2E">
            <w:rPr>
              <w:color w:val="000000"/>
              <w:lang w:val="es-CO"/>
              <w:rPrChange w:id="2861" w:author="Monica Maria Garro Lopez" w:date="2025-03-21T12:51:00Z">
                <w:rPr>
                  <w:b/>
                  <w:bCs/>
                  <w:color w:val="000000"/>
                  <w:lang w:val="es-CO"/>
                </w:rPr>
              </w:rPrChange>
            </w:rPr>
            <w:delText>e</w:delText>
          </w:r>
        </w:del>
      </w:ins>
      <w:del w:id="2862" w:author="Monica Maria Garro Lopez" w:date="2025-03-21T12:50:00Z">
        <w:r w:rsidRPr="00A02E2E" w:rsidDel="00A02E2E">
          <w:rPr>
            <w:color w:val="000000"/>
            <w:lang w:val="es-CO"/>
            <w:rPrChange w:id="2863" w:author="Monica Maria Garro Lopez" w:date="2025-03-21T12:51:00Z">
              <w:rPr>
                <w:b/>
                <w:bCs/>
                <w:color w:val="000000"/>
                <w:lang w:val="es-CO"/>
              </w:rPr>
            </w:rPrChange>
          </w:rPr>
          <w:delText>os de migración</w:delText>
        </w:r>
      </w:del>
      <w:del w:id="2864" w:author="Monica Maria Garro Lopez" w:date="2025-03-07T10:22:00Z">
        <w:r w:rsidRPr="00A02E2E" w:rsidDel="009E4E8A">
          <w:rPr>
            <w:color w:val="000000"/>
            <w:lang w:val="es-CO"/>
            <w:rPrChange w:id="2865" w:author="Monica Maria Garro Lopez" w:date="2025-03-21T12:51:00Z">
              <w:rPr>
                <w:b/>
                <w:bCs/>
                <w:color w:val="000000"/>
                <w:lang w:val="es-CO"/>
              </w:rPr>
            </w:rPrChange>
          </w:rPr>
          <w:delText>:</w:delText>
        </w:r>
        <w:r w:rsidRPr="00D55FC8" w:rsidDel="009E4E8A">
          <w:rPr>
            <w:color w:val="000000"/>
            <w:lang w:val="es-CO"/>
          </w:rPr>
          <w:delText xml:space="preserve"> a</w:delText>
        </w:r>
      </w:del>
      <w:del w:id="2866" w:author="Monica Maria Garro Lopez" w:date="2025-03-21T12:50:00Z">
        <w:r w:rsidRPr="00D55FC8" w:rsidDel="00A02E2E">
          <w:rPr>
            <w:color w:val="000000"/>
            <w:lang w:val="es-CO"/>
          </w:rPr>
          <w:delText xml:space="preserve">unque reduce </w:delText>
        </w:r>
      </w:del>
      <w:del w:id="2867" w:author="Monica Maria Garro Lopez" w:date="2025-03-07T09:57:00Z">
        <w:r w:rsidRPr="00D55FC8" w:rsidDel="00533EDA">
          <w:rPr>
            <w:color w:val="000000"/>
            <w:lang w:val="es-CO"/>
          </w:rPr>
          <w:delText xml:space="preserve">costos </w:delText>
        </w:r>
      </w:del>
      <w:del w:id="2868" w:author="Monica Maria Garro Lopez" w:date="2025-03-21T12:50:00Z">
        <w:r w:rsidRPr="00D55FC8" w:rsidDel="00A02E2E">
          <w:rPr>
            <w:color w:val="000000"/>
            <w:lang w:val="es-CO"/>
          </w:rPr>
          <w:delText xml:space="preserve">a largo plazo, la transición desde sistemas </w:delText>
        </w:r>
        <w:r w:rsidRPr="00A02E2E" w:rsidDel="00A02E2E">
          <w:rPr>
            <w:color w:val="000000"/>
            <w:lang w:val="es-CO"/>
            <w:rPrChange w:id="2869" w:author="Monica Maria Garro Lopez" w:date="2025-03-21T12:51:00Z">
              <w:rPr>
                <w:i/>
                <w:iCs/>
                <w:color w:val="000000"/>
                <w:lang w:val="es-CO"/>
              </w:rPr>
            </w:rPrChange>
          </w:rPr>
          <w:delText>legacy</w:delText>
        </w:r>
        <w:r w:rsidRPr="00D55FC8" w:rsidDel="00A02E2E">
          <w:rPr>
            <w:color w:val="000000"/>
            <w:lang w:val="es-CO"/>
          </w:rPr>
          <w:delText xml:space="preserve"> puede ser </w:delText>
        </w:r>
        <w:r w:rsidR="00F02516" w:rsidDel="00A02E2E">
          <w:rPr>
            <w:color w:val="000000"/>
            <w:lang w:val="es-CO"/>
          </w:rPr>
          <w:delText xml:space="preserve">costosa, además </w:delText>
        </w:r>
      </w:del>
      <w:del w:id="2870" w:author="Monica Maria Garro Lopez" w:date="2025-03-07T10:23:00Z">
        <w:r w:rsidR="00F02516" w:rsidDel="009E4E8A">
          <w:rPr>
            <w:color w:val="000000"/>
            <w:lang w:val="es-CO"/>
          </w:rPr>
          <w:delText xml:space="preserve">de los </w:delText>
        </w:r>
      </w:del>
      <w:del w:id="2871" w:author="Monica Maria Garro Lopez" w:date="2025-03-07T09:57:00Z">
        <w:r w:rsidR="00F02516" w:rsidDel="00533EDA">
          <w:rPr>
            <w:color w:val="000000"/>
            <w:lang w:val="es-CO"/>
          </w:rPr>
          <w:delText xml:space="preserve">costos </w:delText>
        </w:r>
      </w:del>
      <w:del w:id="2872" w:author="Monica Maria Garro Lopez" w:date="2025-03-07T10:23:00Z">
        <w:r w:rsidR="00F02516" w:rsidDel="009E4E8A">
          <w:rPr>
            <w:color w:val="000000"/>
            <w:lang w:val="es-CO"/>
          </w:rPr>
          <w:delText xml:space="preserve">operativos por capacitación de personal y </w:delText>
        </w:r>
      </w:del>
      <w:del w:id="2873" w:author="Monica Maria Garro Lopez" w:date="2025-03-21T12:50:00Z">
        <w:r w:rsidR="00F02516" w:rsidDel="00A02E2E">
          <w:rPr>
            <w:color w:val="000000"/>
            <w:lang w:val="es-CO"/>
          </w:rPr>
          <w:delText xml:space="preserve">las pérdidas económicas en las que se debe incurrir durante la transición por </w:delText>
        </w:r>
        <w:r w:rsidR="00F02516" w:rsidRPr="00F02516" w:rsidDel="00A02E2E">
          <w:rPr>
            <w:color w:val="000000"/>
            <w:lang w:val="es-CO"/>
          </w:rPr>
          <w:delText>interrupciones que afecten la operativa normal de la empresa</w:delText>
        </w:r>
        <w:r w:rsidR="00163ACE" w:rsidDel="00A02E2E">
          <w:rPr>
            <w:color w:val="000000"/>
            <w:lang w:val="es-CO"/>
          </w:rPr>
          <w:delText>.</w:delText>
        </w:r>
      </w:del>
    </w:p>
    <w:p w14:paraId="3A3D6B21" w14:textId="77777777" w:rsidR="00D15B51" w:rsidRDefault="00D15B51">
      <w:pPr>
        <w:pStyle w:val="Prrafodelista"/>
        <w:numPr>
          <w:ilvl w:val="0"/>
          <w:numId w:val="117"/>
        </w:numPr>
        <w:rPr>
          <w:color w:val="000000"/>
          <w:lang w:val="es-CO"/>
        </w:rPr>
        <w:pPrChange w:id="2874" w:author="Monica Maria Garro Lopez" w:date="2025-03-21T12:51:00Z">
          <w:pPr>
            <w:spacing w:before="240" w:after="240"/>
            <w:ind w:left="1068"/>
          </w:pPr>
        </w:pPrChange>
      </w:pPr>
    </w:p>
    <w:p w14:paraId="54303791" w14:textId="77777777" w:rsidR="00A02E2E" w:rsidRDefault="00A02E2E">
      <w:pPr>
        <w:rPr>
          <w:ins w:id="2875" w:author="Monica Maria Garro Lopez" w:date="2025-03-21T12:51:00Z"/>
          <w:b/>
          <w:bCs/>
          <w:i/>
          <w:iCs/>
          <w:lang w:val="es-CO"/>
        </w:rPr>
      </w:pPr>
    </w:p>
    <w:p w14:paraId="1562B1F7" w14:textId="2721BBD9" w:rsidR="00D15B51" w:rsidRPr="009E4E8A" w:rsidDel="009E4E8A" w:rsidRDefault="00D15B51">
      <w:pPr>
        <w:rPr>
          <w:del w:id="2876" w:author="Monica Maria Garro Lopez" w:date="2025-03-07T10:23:00Z"/>
          <w:b/>
          <w:bCs/>
          <w:i/>
          <w:iCs/>
          <w:lang w:val="es-CO"/>
          <w:rPrChange w:id="2877" w:author="Monica Maria Garro Lopez" w:date="2025-03-07T10:29:00Z">
            <w:rPr>
              <w:del w:id="2878" w:author="Monica Maria Garro Lopez" w:date="2025-03-07T10:23:00Z"/>
              <w:lang w:val="es-CO"/>
            </w:rPr>
          </w:rPrChange>
        </w:rPr>
        <w:pPrChange w:id="2879" w:author="Monica Maria Garro Lopez" w:date="2025-03-07T10:29:00Z">
          <w:pPr>
            <w:pStyle w:val="Prrafodelista"/>
            <w:numPr>
              <w:numId w:val="17"/>
            </w:numPr>
            <w:tabs>
              <w:tab w:val="num" w:pos="1068"/>
            </w:tabs>
            <w:ind w:left="1068" w:hanging="360"/>
          </w:pPr>
        </w:pPrChange>
      </w:pPr>
      <w:r w:rsidRPr="009A544A">
        <w:rPr>
          <w:b/>
          <w:bCs/>
          <w:i/>
          <w:iCs/>
          <w:lang w:val="es-CO"/>
        </w:rPr>
        <w:t>Delta Lake</w:t>
      </w:r>
    </w:p>
    <w:p w14:paraId="2DBDE93C" w14:textId="77777777" w:rsidR="00D15B51" w:rsidRPr="009E4E8A" w:rsidRDefault="00D15B51">
      <w:pPr>
        <w:rPr>
          <w:lang w:val="es-CO"/>
          <w:rPrChange w:id="2880" w:author="Monica Maria Garro Lopez" w:date="2025-03-07T10:23:00Z">
            <w:rPr>
              <w:b/>
              <w:bCs/>
              <w:i/>
              <w:iCs/>
              <w:lang w:val="es-CO"/>
            </w:rPr>
          </w:rPrChange>
        </w:rPr>
        <w:pPrChange w:id="2881" w:author="Monica Maria Garro Lopez" w:date="2025-03-07T10:29:00Z">
          <w:pPr>
            <w:pStyle w:val="Prrafodelista"/>
          </w:pPr>
        </w:pPrChange>
      </w:pPr>
    </w:p>
    <w:p w14:paraId="5C981367" w14:textId="67C5CC55" w:rsidR="00D15B51" w:rsidRDefault="00D15B51" w:rsidP="00D15B51">
      <w:pPr>
        <w:rPr>
          <w:spacing w:val="1"/>
          <w:shd w:val="clear" w:color="auto" w:fill="FFFFFF"/>
        </w:rPr>
      </w:pPr>
      <w:r w:rsidRPr="00D15B51">
        <w:t xml:space="preserve">Si bien los </w:t>
      </w:r>
      <w:r w:rsidRPr="00D15B51">
        <w:rPr>
          <w:rStyle w:val="Textoennegrita"/>
          <w:i/>
          <w:iCs/>
        </w:rPr>
        <w:t xml:space="preserve">Data </w:t>
      </w:r>
      <w:proofErr w:type="spellStart"/>
      <w:r w:rsidRPr="00D15B51">
        <w:rPr>
          <w:rStyle w:val="Textoennegrita"/>
          <w:i/>
          <w:iCs/>
        </w:rPr>
        <w:t>Lakes</w:t>
      </w:r>
      <w:proofErr w:type="spellEnd"/>
      <w:r w:rsidRPr="00D15B51">
        <w:t xml:space="preserve"> ofrecen flexibilidad para almacenar grandes volúmenes de datos en diversos formatos, también presentan desafíos como la falta de transaccionalidad, esquemas inconsistentes y problemas de calidad de datos. Los </w:t>
      </w:r>
      <w:r w:rsidRPr="00D15B51">
        <w:rPr>
          <w:b/>
          <w:bCs/>
          <w:i/>
          <w:iCs/>
          <w:spacing w:val="1"/>
          <w:shd w:val="clear" w:color="auto" w:fill="FFFFFF"/>
        </w:rPr>
        <w:t xml:space="preserve">Delta </w:t>
      </w:r>
      <w:proofErr w:type="spellStart"/>
      <w:r w:rsidRPr="00D15B51">
        <w:rPr>
          <w:b/>
          <w:bCs/>
          <w:i/>
          <w:iCs/>
          <w:spacing w:val="1"/>
          <w:shd w:val="clear" w:color="auto" w:fill="FFFFFF"/>
        </w:rPr>
        <w:t>Lakes</w:t>
      </w:r>
      <w:proofErr w:type="spellEnd"/>
      <w:r w:rsidRPr="00D15B51">
        <w:rPr>
          <w:spacing w:val="1"/>
          <w:shd w:val="clear" w:color="auto" w:fill="FFFFFF"/>
        </w:rPr>
        <w:t xml:space="preserve"> surgen como una </w:t>
      </w:r>
      <w:r w:rsidRPr="00D15B51">
        <w:rPr>
          <w:b/>
          <w:bCs/>
          <w:spacing w:val="1"/>
          <w:shd w:val="clear" w:color="auto" w:fill="FFFFFF"/>
        </w:rPr>
        <w:t>tecnología que se integra con arquitecturas de datos modernas</w:t>
      </w:r>
      <w:r w:rsidRPr="00D15B51">
        <w:rPr>
          <w:spacing w:val="1"/>
          <w:shd w:val="clear" w:color="auto" w:fill="FFFFFF"/>
        </w:rPr>
        <w:t xml:space="preserve">, específicamente en el contexto de los </w:t>
      </w:r>
      <w:r w:rsidRPr="00D15B51">
        <w:rPr>
          <w:i/>
          <w:iCs/>
          <w:spacing w:val="1"/>
          <w:shd w:val="clear" w:color="auto" w:fill="FFFFFF"/>
        </w:rPr>
        <w:t xml:space="preserve">Data </w:t>
      </w:r>
      <w:proofErr w:type="spellStart"/>
      <w:r w:rsidRPr="00D15B51">
        <w:rPr>
          <w:i/>
          <w:iCs/>
          <w:spacing w:val="1"/>
          <w:shd w:val="clear" w:color="auto" w:fill="FFFFFF"/>
        </w:rPr>
        <w:t>Lakes</w:t>
      </w:r>
      <w:proofErr w:type="spellEnd"/>
      <w:r w:rsidRPr="00D15B51">
        <w:rPr>
          <w:spacing w:val="1"/>
          <w:shd w:val="clear" w:color="auto" w:fill="FFFFFF"/>
        </w:rPr>
        <w:t xml:space="preserve">. Se trata de un almacenamiento de datos de código abierto que mejora las capacidades de los </w:t>
      </w:r>
      <w:r w:rsidRPr="009E4E8A">
        <w:rPr>
          <w:i/>
          <w:iCs/>
          <w:spacing w:val="1"/>
          <w:shd w:val="clear" w:color="auto" w:fill="FFFFFF"/>
          <w:rPrChange w:id="2882" w:author="Monica Maria Garro Lopez" w:date="2025-03-07T10:29:00Z">
            <w:rPr>
              <w:spacing w:val="1"/>
              <w:shd w:val="clear" w:color="auto" w:fill="FFFFFF"/>
            </w:rPr>
          </w:rPrChange>
        </w:rPr>
        <w:t xml:space="preserve">Data </w:t>
      </w:r>
      <w:proofErr w:type="spellStart"/>
      <w:r w:rsidRPr="009E4E8A">
        <w:rPr>
          <w:i/>
          <w:iCs/>
          <w:spacing w:val="1"/>
          <w:shd w:val="clear" w:color="auto" w:fill="FFFFFF"/>
          <w:rPrChange w:id="2883" w:author="Monica Maria Garro Lopez" w:date="2025-03-07T10:29:00Z">
            <w:rPr>
              <w:spacing w:val="1"/>
              <w:shd w:val="clear" w:color="auto" w:fill="FFFFFF"/>
            </w:rPr>
          </w:rPrChange>
        </w:rPr>
        <w:t>Lakes</w:t>
      </w:r>
      <w:proofErr w:type="spellEnd"/>
      <w:r w:rsidRPr="00D15B51">
        <w:rPr>
          <w:spacing w:val="1"/>
          <w:shd w:val="clear" w:color="auto" w:fill="FFFFFF"/>
        </w:rPr>
        <w:t xml:space="preserve"> tradicionales mediante la implementación de características avanzadas como transacciones </w:t>
      </w:r>
      <w:r w:rsidRPr="009E4E8A">
        <w:rPr>
          <w:i/>
          <w:iCs/>
          <w:spacing w:val="1"/>
          <w:shd w:val="clear" w:color="auto" w:fill="FFFFFF"/>
          <w:rPrChange w:id="2884" w:author="Monica Maria Garro Lopez" w:date="2025-03-07T10:29:00Z">
            <w:rPr>
              <w:spacing w:val="1"/>
              <w:shd w:val="clear" w:color="auto" w:fill="FFFFFF"/>
            </w:rPr>
          </w:rPrChange>
        </w:rPr>
        <w:t>ACID</w:t>
      </w:r>
      <w:r w:rsidRPr="00D15B51">
        <w:rPr>
          <w:spacing w:val="1"/>
          <w:shd w:val="clear" w:color="auto" w:fill="FFFFFF"/>
        </w:rPr>
        <w:t xml:space="preserve"> (Atomicidad, Consistencia, Aislamiento, Durabilidad), manejo escalable de metadatos y evolución y aplicación de esquemas </w:t>
      </w:r>
      <w:sdt>
        <w:sdtPr>
          <w:rPr>
            <w:color w:val="000000"/>
            <w:spacing w:val="1"/>
            <w:shd w:val="clear" w:color="auto" w:fill="FFFFFF"/>
          </w:rPr>
          <w:tag w:val="MENDELEY_CITATION_v3_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"/>
          <w:id w:val="-134725468"/>
          <w:placeholder>
            <w:docPart w:val="036FDD91A7C6437DAAE79729F81EB7E4"/>
          </w:placeholder>
        </w:sdtPr>
        <w:sdtEndPr/>
        <w:sdtContent>
          <w:ins w:id="2885" w:author="Monica Maria Garro Lopez" w:date="2025-03-21T16:07:00Z">
            <w:r w:rsidR="00415AEC" w:rsidRPr="00415AEC">
              <w:rPr>
                <w:color w:val="000000"/>
                <w:spacing w:val="1"/>
                <w:shd w:val="clear" w:color="auto" w:fill="FFFFFF"/>
              </w:rPr>
              <w:t>(</w:t>
            </w:r>
            <w:proofErr w:type="spellStart"/>
            <w:r w:rsidR="00415AEC" w:rsidRPr="00415AEC">
              <w:rPr>
                <w:color w:val="000000"/>
                <w:spacing w:val="1"/>
                <w:shd w:val="clear" w:color="auto" w:fill="FFFFFF"/>
              </w:rPr>
              <w:t>Pagidi</w:t>
            </w:r>
            <w:proofErr w:type="spellEnd"/>
            <w:r w:rsidR="00415AEC" w:rsidRPr="00415AEC">
              <w:rPr>
                <w:color w:val="000000"/>
                <w:spacing w:val="1"/>
                <w:shd w:val="clear" w:color="auto" w:fill="FFFFFF"/>
              </w:rPr>
              <w:t xml:space="preserve"> et al., 2022)</w:t>
            </w:r>
          </w:ins>
          <w:del w:id="2886" w:author="Monica Maria Garro Lopez" w:date="2025-03-07T10:47:00Z">
            <w:r w:rsidR="003A0AFC" w:rsidRPr="00415AEC" w:rsidDel="00AF12DE">
              <w:rPr>
                <w:color w:val="000000"/>
                <w:spacing w:val="1"/>
                <w:shd w:val="clear" w:color="auto" w:fill="FFFFFF"/>
              </w:rPr>
              <w:delText>(Pagidi et al., 2022)</w:delText>
            </w:r>
          </w:del>
        </w:sdtContent>
      </w:sdt>
      <w:r w:rsidRPr="00D15B51">
        <w:rPr>
          <w:spacing w:val="1"/>
          <w:shd w:val="clear" w:color="auto" w:fill="FFFFFF"/>
        </w:rPr>
        <w:t>.</w:t>
      </w:r>
    </w:p>
    <w:p w14:paraId="5F55CF44" w14:textId="01B77252" w:rsidR="00D15B51" w:rsidRPr="00D15B51" w:rsidRDefault="00D15B51" w:rsidP="00D15B51">
      <w:pPr>
        <w:rPr>
          <w:spacing w:val="1"/>
          <w:shd w:val="clear" w:color="auto" w:fill="FFFFFF"/>
        </w:rPr>
      </w:pPr>
      <w:r w:rsidRPr="00A8404A">
        <w:rPr>
          <w:b/>
          <w:bCs/>
          <w:i/>
          <w:iCs/>
          <w:rPrChange w:id="2887" w:author="Monica Maria Garro Lopez" w:date="2025-03-07T10:30:00Z">
            <w:rPr/>
          </w:rPrChange>
        </w:rPr>
        <w:t>Delta Lake</w:t>
      </w:r>
      <w:r w:rsidRPr="00A8404A">
        <w:rPr>
          <w:b/>
          <w:bCs/>
          <w:rPrChange w:id="2888" w:author="Monica Maria Garro Lopez" w:date="2025-03-07T10:30:00Z">
            <w:rPr/>
          </w:rPrChange>
        </w:rPr>
        <w:t xml:space="preserve"> fue desarrollado por</w:t>
      </w:r>
      <w:r w:rsidRPr="00D15B51">
        <w:t xml:space="preserve"> </w:t>
      </w:r>
      <w:proofErr w:type="spellStart"/>
      <w:r w:rsidRPr="00845CC8">
        <w:rPr>
          <w:rStyle w:val="Textoennegrita"/>
          <w:i/>
          <w:iCs/>
          <w:rPrChange w:id="2889" w:author="PEREZ MARTINEZ Gema (ENGIE-España)" w:date="2025-03-04T19:16:00Z">
            <w:rPr>
              <w:rStyle w:val="Textoennegrita"/>
            </w:rPr>
          </w:rPrChange>
        </w:rPr>
        <w:t>Databricks</w:t>
      </w:r>
      <w:proofErr w:type="spellEnd"/>
      <w:r w:rsidRPr="00845CC8">
        <w:rPr>
          <w:i/>
          <w:iCs/>
          <w:rPrChange w:id="2890" w:author="PEREZ MARTINEZ Gema (ENGIE-España)" w:date="2025-03-04T19:16:00Z">
            <w:rPr/>
          </w:rPrChange>
        </w:rPr>
        <w:t xml:space="preserve"> </w:t>
      </w:r>
      <w:r w:rsidRPr="00D15B51">
        <w:t>como un formato de almacenamiento open-</w:t>
      </w:r>
      <w:proofErr w:type="spellStart"/>
      <w:r w:rsidRPr="00D15B51">
        <w:t>source</w:t>
      </w:r>
      <w:proofErr w:type="spellEnd"/>
      <w:r w:rsidRPr="00D15B51">
        <w:t xml:space="preserve"> basado en Apache </w:t>
      </w:r>
      <w:proofErr w:type="spellStart"/>
      <w:r w:rsidRPr="00D15B51">
        <w:t>Parquet</w:t>
      </w:r>
      <w:proofErr w:type="spellEnd"/>
      <w:r w:rsidRPr="00D15B51">
        <w:t xml:space="preserve">, que </w:t>
      </w:r>
      <w:r w:rsidRPr="006B413F">
        <w:rPr>
          <w:b/>
          <w:bCs/>
          <w:rPrChange w:id="2891" w:author="Monica Maria Garro Lopez" w:date="2025-03-07T10:30:00Z">
            <w:rPr/>
          </w:rPrChange>
        </w:rPr>
        <w:t xml:space="preserve">permite que un </w:t>
      </w:r>
      <w:r w:rsidRPr="006B413F">
        <w:rPr>
          <w:b/>
          <w:bCs/>
          <w:i/>
          <w:iCs/>
          <w:rPrChange w:id="2892" w:author="Monica Maria Garro Lopez" w:date="2025-03-07T10:30:00Z">
            <w:rPr/>
          </w:rPrChange>
        </w:rPr>
        <w:t>Data Lake</w:t>
      </w:r>
      <w:r w:rsidRPr="006B413F">
        <w:rPr>
          <w:b/>
          <w:bCs/>
          <w:rPrChange w:id="2893" w:author="Monica Maria Garro Lopez" w:date="2025-03-07T10:30:00Z">
            <w:rPr/>
          </w:rPrChange>
        </w:rPr>
        <w:t xml:space="preserve"> tradicional opere con características de un sistema transaccional</w:t>
      </w:r>
      <w:r w:rsidRPr="00D15B51">
        <w:t xml:space="preserve">. Esto se logra a través de un </w:t>
      </w:r>
      <w:r w:rsidRPr="00D15B51">
        <w:rPr>
          <w:rStyle w:val="Textoennegrita"/>
        </w:rPr>
        <w:t>log de transacciones</w:t>
      </w:r>
      <w:r w:rsidRPr="00D15B51">
        <w:t>, que registra cada cambio en los datos y permite revertir operaciones erróneas o consultar versiones histórica</w:t>
      </w:r>
      <w:r>
        <w:t>s.</w:t>
      </w:r>
      <w:r w:rsidRPr="00D15B51">
        <w:t xml:space="preserve"> </w:t>
      </w:r>
    </w:p>
    <w:p w14:paraId="20F5ACDD" w14:textId="77F6F39D" w:rsidR="00D15B51" w:rsidRPr="00D15B51" w:rsidDel="006B413F" w:rsidRDefault="00D15B51" w:rsidP="00D15B51">
      <w:pPr>
        <w:rPr>
          <w:del w:id="2894" w:author="Monica Maria Garro Lopez" w:date="2025-03-07T10:30:00Z"/>
          <w:b/>
          <w:bCs/>
          <w:i/>
          <w:iCs/>
          <w:lang w:val="es-CO"/>
        </w:rPr>
      </w:pPr>
      <w:r w:rsidRPr="00D15B51">
        <w:rPr>
          <w:lang w:val="es-CO"/>
        </w:rPr>
        <w:t xml:space="preserve">De acuerdo con </w:t>
      </w:r>
      <w:sdt>
        <w:sdtPr>
          <w:rPr>
            <w:color w:val="000000"/>
            <w:lang w:val="es-CO"/>
          </w:rPr>
          <w:tag w:val="MENDELEY_CITATION_v3_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"/>
          <w:id w:val="1356462624"/>
          <w:placeholder>
            <w:docPart w:val="4C31077C9A3A4267A378FB3EDB223F75"/>
          </w:placeholder>
        </w:sdtPr>
        <w:sdtEndPr/>
        <w:sdtContent>
          <w:ins w:id="2895" w:author="Monica Maria Garro Lopez" w:date="2025-03-21T16:07:00Z">
            <w:r w:rsidR="00415AEC" w:rsidRPr="00415AEC">
              <w:rPr>
                <w:color w:val="000000"/>
                <w:lang w:val="es-CO"/>
              </w:rPr>
              <w:t>(</w:t>
            </w:r>
            <w:proofErr w:type="spellStart"/>
            <w:r w:rsidR="00415AEC" w:rsidRPr="00415AEC">
              <w:rPr>
                <w:color w:val="000000"/>
                <w:lang w:val="es-CO"/>
              </w:rPr>
              <w:t>Pagidi</w:t>
            </w:r>
            <w:proofErr w:type="spellEnd"/>
            <w:r w:rsidR="00415AEC" w:rsidRPr="00415AEC">
              <w:rPr>
                <w:color w:val="000000"/>
                <w:lang w:val="es-CO"/>
              </w:rPr>
              <w:t xml:space="preserve"> et al., 2022)</w:t>
            </w:r>
          </w:ins>
          <w:del w:id="2896" w:author="Monica Maria Garro Lopez" w:date="2025-03-07T10:47:00Z">
            <w:r w:rsidR="003A0AFC" w:rsidRPr="00415AEC" w:rsidDel="00AF12DE">
              <w:rPr>
                <w:color w:val="000000"/>
                <w:lang w:val="es-CO"/>
              </w:rPr>
              <w:delText>(Pagidi et al., 2022)</w:delText>
            </w:r>
          </w:del>
        </w:sdtContent>
      </w:sdt>
      <w:r w:rsidRPr="00D15B51">
        <w:rPr>
          <w:lang w:val="es-CO"/>
        </w:rPr>
        <w:t xml:space="preserve"> las </w:t>
      </w:r>
      <w:r w:rsidRPr="006B413F">
        <w:rPr>
          <w:b/>
          <w:bCs/>
          <w:lang w:val="es-CO"/>
          <w:rPrChange w:id="2897" w:author="Monica Maria Garro Lopez" w:date="2025-03-07T10:31:00Z">
            <w:rPr>
              <w:lang w:val="es-CO"/>
            </w:rPr>
          </w:rPrChange>
        </w:rPr>
        <w:t>características</w:t>
      </w:r>
      <w:r w:rsidRPr="00D15B51">
        <w:rPr>
          <w:lang w:val="es-CO"/>
        </w:rPr>
        <w:t xml:space="preserve"> clave de </w:t>
      </w:r>
      <w:ins w:id="2898" w:author="Monica Maria Garro Lopez" w:date="2025-03-07T10:31:00Z">
        <w:r w:rsidR="006B413F">
          <w:rPr>
            <w:lang w:val="es-CO"/>
          </w:rPr>
          <w:t>esta tecnología</w:t>
        </w:r>
      </w:ins>
      <w:del w:id="2899" w:author="Monica Maria Garro Lopez" w:date="2025-03-07T10:31:00Z">
        <w:r w:rsidRPr="006B413F" w:rsidDel="006B413F">
          <w:rPr>
            <w:i/>
            <w:iCs/>
            <w:lang w:val="es-CO"/>
            <w:rPrChange w:id="2900" w:author="Monica Maria Garro Lopez" w:date="2025-03-07T10:31:00Z">
              <w:rPr>
                <w:lang w:val="es-CO"/>
              </w:rPr>
            </w:rPrChange>
          </w:rPr>
          <w:delText>Delta Lake</w:delText>
        </w:r>
      </w:del>
      <w:r w:rsidRPr="00D15B51">
        <w:rPr>
          <w:lang w:val="es-CO"/>
        </w:rPr>
        <w:t xml:space="preserve"> le permiten superar las limitaciones de los métodos </w:t>
      </w:r>
      <w:r w:rsidRPr="006B413F">
        <w:rPr>
          <w:i/>
          <w:iCs/>
          <w:lang w:val="es-CO"/>
          <w:rPrChange w:id="2901" w:author="Monica Maria Garro Lopez" w:date="2025-03-07T10:31:00Z">
            <w:rPr>
              <w:lang w:val="es-CO"/>
            </w:rPr>
          </w:rPrChange>
        </w:rPr>
        <w:t>ETL</w:t>
      </w:r>
      <w:r w:rsidRPr="00D15B51">
        <w:rPr>
          <w:lang w:val="es-CO"/>
        </w:rPr>
        <w:t xml:space="preserve"> tradicionales. </w:t>
      </w:r>
      <w:ins w:id="2902" w:author="Monica Maria Garro Lopez" w:date="2025-03-21T12:53:00Z">
        <w:r w:rsidR="002E3918">
          <w:rPr>
            <w:lang w:val="es-CO"/>
          </w:rPr>
          <w:t>L</w:t>
        </w:r>
      </w:ins>
      <w:del w:id="2903" w:author="Monica Maria Garro Lopez" w:date="2025-03-21T12:53:00Z">
        <w:r w:rsidRPr="00D15B51" w:rsidDel="002E3918">
          <w:rPr>
            <w:lang w:val="es-CO"/>
          </w:rPr>
          <w:delText>l</w:delText>
        </w:r>
      </w:del>
      <w:r w:rsidRPr="00D15B51">
        <w:rPr>
          <w:lang w:val="es-CO"/>
        </w:rPr>
        <w:t>as características más notables de este tipo de gestor y almacenamiento de datos es</w:t>
      </w:r>
      <w:r w:rsidRPr="00D15B51">
        <w:rPr>
          <w:b/>
          <w:bCs/>
          <w:i/>
          <w:iCs/>
          <w:lang w:val="es-CO"/>
        </w:rPr>
        <w:t>:</w:t>
      </w:r>
    </w:p>
    <w:p w14:paraId="0BF56EBC" w14:textId="77777777" w:rsidR="00D15B51" w:rsidRPr="00D15B51" w:rsidRDefault="00D15B51" w:rsidP="00D15B51">
      <w:pPr>
        <w:rPr>
          <w:b/>
          <w:bCs/>
          <w:i/>
          <w:iCs/>
          <w:lang w:val="es-CO"/>
        </w:rPr>
      </w:pPr>
    </w:p>
    <w:p w14:paraId="61A5CA9B" w14:textId="3CA56C56" w:rsidR="00D15B51" w:rsidRPr="002E3918" w:rsidDel="002E3918" w:rsidRDefault="00D15B51">
      <w:pPr>
        <w:pStyle w:val="Prrafodelista"/>
        <w:numPr>
          <w:ilvl w:val="0"/>
          <w:numId w:val="122"/>
        </w:numPr>
        <w:rPr>
          <w:del w:id="2904" w:author="Monica Maria Garro Lopez" w:date="2025-03-21T12:54:00Z"/>
          <w:shd w:val="clear" w:color="auto" w:fill="FFFFFF"/>
          <w:rPrChange w:id="2905" w:author="Monica Maria Garro Lopez" w:date="2025-03-21T12:56:00Z">
            <w:rPr>
              <w:del w:id="2906" w:author="Monica Maria Garro Lopez" w:date="2025-03-21T12:54:00Z"/>
              <w:lang w:val="es-CO"/>
            </w:rPr>
          </w:rPrChange>
        </w:rPr>
        <w:pPrChange w:id="2907" w:author="Monica Maria Garro Lopez" w:date="2025-03-21T12:56:00Z">
          <w:pPr>
            <w:numPr>
              <w:numId w:val="47"/>
            </w:numPr>
            <w:tabs>
              <w:tab w:val="num" w:pos="720"/>
            </w:tabs>
            <w:ind w:left="720" w:hanging="360"/>
          </w:pPr>
        </w:pPrChange>
      </w:pPr>
      <w:del w:id="2908" w:author="Monica Maria Garro Lopez" w:date="2025-03-21T12:54:00Z">
        <w:r w:rsidRPr="002E3918" w:rsidDel="002E3918">
          <w:rPr>
            <w:shd w:val="clear" w:color="auto" w:fill="FFFFFF"/>
            <w:rPrChange w:id="2909" w:author="Monica Maria Garro Lopez" w:date="2025-03-21T12:56:00Z">
              <w:rPr>
                <w:b/>
                <w:bCs/>
                <w:lang w:val="es-CO"/>
              </w:rPr>
            </w:rPrChange>
          </w:rPr>
          <w:delText>Transacciones ACID</w:delText>
        </w:r>
      </w:del>
      <w:del w:id="2910" w:author="Monica Maria Garro Lopez" w:date="2025-03-07T10:31:00Z">
        <w:r w:rsidRPr="002E3918" w:rsidDel="006B413F">
          <w:rPr>
            <w:shd w:val="clear" w:color="auto" w:fill="FFFFFF"/>
            <w:rPrChange w:id="2911" w:author="Monica Maria Garro Lopez" w:date="2025-03-21T12:56:00Z">
              <w:rPr>
                <w:b/>
                <w:bCs/>
                <w:lang w:val="es-CO"/>
              </w:rPr>
            </w:rPrChange>
          </w:rPr>
          <w:delText xml:space="preserve">: </w:delText>
        </w:r>
      </w:del>
      <w:del w:id="2912" w:author="Monica Maria Garro Lopez" w:date="2025-03-21T12:54:00Z">
        <w:r w:rsidRPr="002E3918" w:rsidDel="002E3918">
          <w:rPr>
            <w:shd w:val="clear" w:color="auto" w:fill="FFFFFF"/>
            <w:rPrChange w:id="2913" w:author="Monica Maria Garro Lopez" w:date="2025-03-21T12:56:00Z">
              <w:rPr>
                <w:lang w:val="es-CO"/>
              </w:rPr>
            </w:rPrChange>
          </w:rPr>
          <w:delText xml:space="preserve">Delta Lake </w:delText>
        </w:r>
      </w:del>
      <w:del w:id="2914" w:author="Monica Maria Garro Lopez" w:date="2025-03-07T10:31:00Z">
        <w:r w:rsidRPr="002E3918" w:rsidDel="006B413F">
          <w:rPr>
            <w:shd w:val="clear" w:color="auto" w:fill="FFFFFF"/>
            <w:rPrChange w:id="2915" w:author="Monica Maria Garro Lopez" w:date="2025-03-21T12:56:00Z">
              <w:rPr>
                <w:lang w:val="es-CO"/>
              </w:rPr>
            </w:rPrChange>
          </w:rPr>
          <w:delText>g</w:delText>
        </w:r>
      </w:del>
      <w:del w:id="2916" w:author="Monica Maria Garro Lopez" w:date="2025-03-21T12:54:00Z">
        <w:r w:rsidRPr="002E3918" w:rsidDel="002E3918">
          <w:rPr>
            <w:shd w:val="clear" w:color="auto" w:fill="FFFFFF"/>
            <w:rPrChange w:id="2917" w:author="Monica Maria Garro Lopez" w:date="2025-03-21T12:56:00Z">
              <w:rPr>
                <w:lang w:val="es-CO"/>
              </w:rPr>
            </w:rPrChange>
          </w:rPr>
          <w:delText>arantiza que todas las operaciones son atómicas, consistentes, aisladas y duraderas, lo que permite una gestión de datos confiable.</w:delText>
        </w:r>
      </w:del>
    </w:p>
    <w:p w14:paraId="305A91DF" w14:textId="456A95BC" w:rsidR="00D15B51" w:rsidRPr="002E3918" w:rsidDel="002E3918" w:rsidRDefault="00D15B51">
      <w:pPr>
        <w:pStyle w:val="Prrafodelista"/>
        <w:numPr>
          <w:ilvl w:val="0"/>
          <w:numId w:val="122"/>
        </w:numPr>
        <w:rPr>
          <w:del w:id="2918" w:author="Monica Maria Garro Lopez" w:date="2025-03-21T12:54:00Z"/>
          <w:shd w:val="clear" w:color="auto" w:fill="FFFFFF"/>
          <w:rPrChange w:id="2919" w:author="Monica Maria Garro Lopez" w:date="2025-03-21T12:56:00Z">
            <w:rPr>
              <w:del w:id="2920" w:author="Monica Maria Garro Lopez" w:date="2025-03-21T12:54:00Z"/>
              <w:b/>
              <w:bCs/>
              <w:lang w:val="es-CO"/>
            </w:rPr>
          </w:rPrChange>
        </w:rPr>
        <w:pPrChange w:id="2921" w:author="Monica Maria Garro Lopez" w:date="2025-03-21T12:56:00Z">
          <w:pPr>
            <w:numPr>
              <w:numId w:val="47"/>
            </w:numPr>
            <w:tabs>
              <w:tab w:val="num" w:pos="720"/>
            </w:tabs>
            <w:ind w:left="720" w:hanging="360"/>
          </w:pPr>
        </w:pPrChange>
      </w:pPr>
      <w:del w:id="2922" w:author="Monica Maria Garro Lopez" w:date="2025-03-21T12:54:00Z">
        <w:r w:rsidRPr="002E3918" w:rsidDel="002E3918">
          <w:rPr>
            <w:shd w:val="clear" w:color="auto" w:fill="FFFFFF"/>
            <w:rPrChange w:id="2923" w:author="Monica Maria Garro Lopez" w:date="2025-03-21T12:56:00Z">
              <w:rPr>
                <w:b/>
                <w:bCs/>
                <w:lang w:val="es-CO"/>
              </w:rPr>
            </w:rPrChange>
          </w:rPr>
          <w:delText>Registro de transacciones</w:delText>
        </w:r>
      </w:del>
      <w:del w:id="2924" w:author="Monica Maria Garro Lopez" w:date="2025-03-07T10:32:00Z">
        <w:r w:rsidRPr="002E3918" w:rsidDel="006B413F">
          <w:rPr>
            <w:shd w:val="clear" w:color="auto" w:fill="FFFFFF"/>
            <w:rPrChange w:id="2925" w:author="Monica Maria Garro Lopez" w:date="2025-03-21T12:56:00Z">
              <w:rPr>
                <w:b/>
                <w:bCs/>
                <w:lang w:val="es-CO"/>
              </w:rPr>
            </w:rPrChange>
          </w:rPr>
          <w:delText xml:space="preserve">: </w:delText>
        </w:r>
      </w:del>
      <w:ins w:id="2926" w:author="PEREZ MARTINEZ Gema (ENGIE-España)" w:date="2025-03-04T19:16:00Z">
        <w:del w:id="2927" w:author="Monica Maria Garro Lopez" w:date="2025-03-07T10:32:00Z">
          <w:r w:rsidR="00845CC8" w:rsidRPr="002E3918" w:rsidDel="006B413F">
            <w:rPr>
              <w:shd w:val="clear" w:color="auto" w:fill="FFFFFF"/>
              <w:rPrChange w:id="2928" w:author="Monica Maria Garro Lopez" w:date="2025-03-21T12:56:00Z">
                <w:rPr>
                  <w:lang w:val="es-CO"/>
                </w:rPr>
              </w:rPrChange>
            </w:rPr>
            <w:delText>u</w:delText>
          </w:r>
        </w:del>
      </w:ins>
      <w:del w:id="2929" w:author="Monica Maria Garro Lopez" w:date="2025-03-21T12:54:00Z">
        <w:r w:rsidRPr="002E3918" w:rsidDel="002E3918">
          <w:rPr>
            <w:shd w:val="clear" w:color="auto" w:fill="FFFFFF"/>
            <w:rPrChange w:id="2930" w:author="Monica Maria Garro Lopez" w:date="2025-03-21T12:56:00Z">
              <w:rPr>
                <w:lang w:val="es-CO"/>
              </w:rPr>
            </w:rPrChange>
          </w:rPr>
          <w:delText>Utiliza un registro de transacciones (transaction log) que se compone y almacena en formato Parquet, lo que permite una rápida búsqueda y acceso a los metadatos de las tablas.</w:delText>
        </w:r>
      </w:del>
    </w:p>
    <w:p w14:paraId="1D9AF1A1" w14:textId="07B984F4" w:rsidR="00D15B51" w:rsidRPr="002E3918" w:rsidDel="002E3918" w:rsidRDefault="00D15B51">
      <w:pPr>
        <w:pStyle w:val="Prrafodelista"/>
        <w:numPr>
          <w:ilvl w:val="0"/>
          <w:numId w:val="122"/>
        </w:numPr>
        <w:rPr>
          <w:del w:id="2931" w:author="Monica Maria Garro Lopez" w:date="2025-03-21T12:54:00Z"/>
          <w:shd w:val="clear" w:color="auto" w:fill="FFFFFF"/>
          <w:rPrChange w:id="2932" w:author="Monica Maria Garro Lopez" w:date="2025-03-21T12:56:00Z">
            <w:rPr>
              <w:del w:id="2933" w:author="Monica Maria Garro Lopez" w:date="2025-03-21T12:54:00Z"/>
              <w:b/>
              <w:bCs/>
              <w:lang w:val="es-CO"/>
            </w:rPr>
          </w:rPrChange>
        </w:rPr>
        <w:pPrChange w:id="2934" w:author="Monica Maria Garro Lopez" w:date="2025-03-21T12:56:00Z">
          <w:pPr>
            <w:numPr>
              <w:numId w:val="47"/>
            </w:numPr>
            <w:tabs>
              <w:tab w:val="num" w:pos="720"/>
            </w:tabs>
            <w:ind w:left="720" w:hanging="360"/>
          </w:pPr>
        </w:pPrChange>
      </w:pPr>
      <w:del w:id="2935" w:author="Monica Maria Garro Lopez" w:date="2025-03-21T12:54:00Z">
        <w:r w:rsidRPr="002E3918" w:rsidDel="002E3918">
          <w:rPr>
            <w:shd w:val="clear" w:color="auto" w:fill="FFFFFF"/>
            <w:rPrChange w:id="2936" w:author="Monica Maria Garro Lopez" w:date="2025-03-21T12:56:00Z">
              <w:rPr>
                <w:b/>
                <w:bCs/>
                <w:lang w:val="es-CO"/>
              </w:rPr>
            </w:rPrChange>
          </w:rPr>
          <w:delText>Optimización de la disposición de datos</w:delText>
        </w:r>
      </w:del>
      <w:del w:id="2937" w:author="Monica Maria Garro Lopez" w:date="2025-03-07T10:32:00Z">
        <w:r w:rsidRPr="002E3918" w:rsidDel="006B413F">
          <w:rPr>
            <w:shd w:val="clear" w:color="auto" w:fill="FFFFFF"/>
            <w:rPrChange w:id="2938" w:author="Monica Maria Garro Lopez" w:date="2025-03-21T12:56:00Z">
              <w:rPr>
                <w:b/>
                <w:bCs/>
                <w:lang w:val="es-CO"/>
              </w:rPr>
            </w:rPrChange>
          </w:rPr>
          <w:delText xml:space="preserve">: </w:delText>
        </w:r>
      </w:del>
      <w:del w:id="2939" w:author="Monica Maria Garro Lopez" w:date="2025-03-21T12:54:00Z">
        <w:r w:rsidRPr="002E3918" w:rsidDel="002E3918">
          <w:rPr>
            <w:shd w:val="clear" w:color="auto" w:fill="FFFFFF"/>
            <w:rPrChange w:id="2940" w:author="Monica Maria Garro Lopez" w:date="2025-03-21T12:56:00Z">
              <w:rPr>
                <w:lang w:val="es-CO"/>
              </w:rPr>
            </w:rPrChange>
          </w:rPr>
          <w:delText xml:space="preserve">Delta Lake </w:delText>
        </w:r>
      </w:del>
      <w:del w:id="2941" w:author="Monica Maria Garro Lopez" w:date="2025-03-07T10:32:00Z">
        <w:r w:rsidRPr="002E3918" w:rsidDel="006B413F">
          <w:rPr>
            <w:shd w:val="clear" w:color="auto" w:fill="FFFFFF"/>
            <w:rPrChange w:id="2942" w:author="Monica Maria Garro Lopez" w:date="2025-03-21T12:56:00Z">
              <w:rPr>
                <w:lang w:val="es-CO"/>
              </w:rPr>
            </w:rPrChange>
          </w:rPr>
          <w:delText>o</w:delText>
        </w:r>
      </w:del>
      <w:del w:id="2943" w:author="Monica Maria Garro Lopez" w:date="2025-03-21T12:54:00Z">
        <w:r w:rsidRPr="002E3918" w:rsidDel="002E3918">
          <w:rPr>
            <w:shd w:val="clear" w:color="auto" w:fill="FFFFFF"/>
            <w:rPrChange w:id="2944" w:author="Monica Maria Garro Lopez" w:date="2025-03-21T12:56:00Z">
              <w:rPr>
                <w:lang w:val="es-CO"/>
              </w:rPr>
            </w:rPrChange>
          </w:rPr>
          <w:delText>frece características avanzadas como la optimización automática de la disposición de datos, permitiendo consultas más rápidas y eficientes.</w:delText>
        </w:r>
      </w:del>
    </w:p>
    <w:p w14:paraId="5C346A41" w14:textId="1963A8AC" w:rsidR="00D15B51" w:rsidRPr="002E3918" w:rsidDel="002E3918" w:rsidRDefault="00D15B51">
      <w:pPr>
        <w:pStyle w:val="Prrafodelista"/>
        <w:numPr>
          <w:ilvl w:val="0"/>
          <w:numId w:val="122"/>
        </w:numPr>
        <w:rPr>
          <w:del w:id="2945" w:author="Monica Maria Garro Lopez" w:date="2025-03-21T12:54:00Z"/>
          <w:shd w:val="clear" w:color="auto" w:fill="FFFFFF"/>
          <w:rPrChange w:id="2946" w:author="Monica Maria Garro Lopez" w:date="2025-03-21T12:56:00Z">
            <w:rPr>
              <w:del w:id="2947" w:author="Monica Maria Garro Lopez" w:date="2025-03-21T12:54:00Z"/>
              <w:b/>
              <w:bCs/>
              <w:lang w:val="es-CO"/>
            </w:rPr>
          </w:rPrChange>
        </w:rPr>
        <w:pPrChange w:id="2948" w:author="Monica Maria Garro Lopez" w:date="2025-03-21T12:56:00Z">
          <w:pPr>
            <w:numPr>
              <w:numId w:val="47"/>
            </w:numPr>
            <w:tabs>
              <w:tab w:val="num" w:pos="720"/>
            </w:tabs>
            <w:ind w:left="720" w:hanging="360"/>
          </w:pPr>
        </w:pPrChange>
      </w:pPr>
      <w:del w:id="2949" w:author="Monica Maria Garro Lopez" w:date="2025-03-21T12:54:00Z">
        <w:r w:rsidRPr="002E3918" w:rsidDel="002E3918">
          <w:rPr>
            <w:shd w:val="clear" w:color="auto" w:fill="FFFFFF"/>
            <w:rPrChange w:id="2950" w:author="Monica Maria Garro Lopez" w:date="2025-03-21T12:56:00Z">
              <w:rPr>
                <w:b/>
                <w:bCs/>
                <w:lang w:val="es-CO"/>
              </w:rPr>
            </w:rPrChange>
          </w:rPr>
          <w:delText>Soporte para tiempo de viaje (Time Travel)</w:delText>
        </w:r>
      </w:del>
      <w:del w:id="2951" w:author="Monica Maria Garro Lopez" w:date="2025-03-07T10:32:00Z">
        <w:r w:rsidRPr="002E3918" w:rsidDel="006B413F">
          <w:rPr>
            <w:shd w:val="clear" w:color="auto" w:fill="FFFFFF"/>
            <w:rPrChange w:id="2952" w:author="Monica Maria Garro Lopez" w:date="2025-03-21T12:56:00Z">
              <w:rPr>
                <w:b/>
                <w:bCs/>
                <w:lang w:val="es-CO"/>
              </w:rPr>
            </w:rPrChange>
          </w:rPr>
          <w:delText xml:space="preserve">: </w:delText>
        </w:r>
      </w:del>
      <w:ins w:id="2953" w:author="PEREZ MARTINEZ Gema (ENGIE-España)" w:date="2025-03-04T19:16:00Z">
        <w:del w:id="2954" w:author="Monica Maria Garro Lopez" w:date="2025-03-07T10:32:00Z">
          <w:r w:rsidR="00845CC8" w:rsidRPr="002E3918" w:rsidDel="006B413F">
            <w:rPr>
              <w:shd w:val="clear" w:color="auto" w:fill="FFFFFF"/>
              <w:rPrChange w:id="2955" w:author="Monica Maria Garro Lopez" w:date="2025-03-21T12:56:00Z">
                <w:rPr>
                  <w:lang w:val="es-CO"/>
                </w:rPr>
              </w:rPrChange>
            </w:rPr>
            <w:delText>l</w:delText>
          </w:r>
        </w:del>
      </w:ins>
      <w:del w:id="2956" w:author="Monica Maria Garro Lopez" w:date="2025-03-21T12:54:00Z">
        <w:r w:rsidRPr="002E3918" w:rsidDel="002E3918">
          <w:rPr>
            <w:shd w:val="clear" w:color="auto" w:fill="FFFFFF"/>
            <w:rPrChange w:id="2957" w:author="Monica Maria Garro Lopez" w:date="2025-03-21T12:56:00Z">
              <w:rPr>
                <w:lang w:val="es-CO"/>
              </w:rPr>
            </w:rPrChange>
          </w:rPr>
          <w:delText>La capacidad de ver versiones anteriores de los datos facilita la recuperación de información y la comparación de algoritmos en procesos como el aprendizaje automático.</w:delText>
        </w:r>
      </w:del>
    </w:p>
    <w:p w14:paraId="61DD255D" w14:textId="06D13661" w:rsidR="00D15B51" w:rsidRPr="002E3918" w:rsidDel="002E3918" w:rsidRDefault="00D15B51">
      <w:pPr>
        <w:pStyle w:val="Prrafodelista"/>
        <w:numPr>
          <w:ilvl w:val="0"/>
          <w:numId w:val="122"/>
        </w:numPr>
        <w:rPr>
          <w:del w:id="2958" w:author="Monica Maria Garro Lopez" w:date="2025-03-21T12:54:00Z"/>
          <w:shd w:val="clear" w:color="auto" w:fill="FFFFFF"/>
          <w:rPrChange w:id="2959" w:author="Monica Maria Garro Lopez" w:date="2025-03-21T12:56:00Z">
            <w:rPr>
              <w:del w:id="2960" w:author="Monica Maria Garro Lopez" w:date="2025-03-21T12:54:00Z"/>
              <w:b/>
              <w:bCs/>
              <w:lang w:val="es-CO"/>
            </w:rPr>
          </w:rPrChange>
        </w:rPr>
        <w:pPrChange w:id="2961" w:author="Monica Maria Garro Lopez" w:date="2025-03-21T12:56:00Z">
          <w:pPr>
            <w:numPr>
              <w:numId w:val="47"/>
            </w:numPr>
            <w:tabs>
              <w:tab w:val="num" w:pos="720"/>
            </w:tabs>
            <w:ind w:left="720" w:hanging="360"/>
          </w:pPr>
        </w:pPrChange>
      </w:pPr>
      <w:del w:id="2962" w:author="Monica Maria Garro Lopez" w:date="2025-03-21T12:54:00Z">
        <w:r w:rsidRPr="002E3918" w:rsidDel="002E3918">
          <w:rPr>
            <w:shd w:val="clear" w:color="auto" w:fill="FFFFFF"/>
            <w:rPrChange w:id="2963" w:author="Monica Maria Garro Lopez" w:date="2025-03-21T12:56:00Z">
              <w:rPr>
                <w:b/>
                <w:bCs/>
                <w:lang w:val="es-CO"/>
              </w:rPr>
            </w:rPrChange>
          </w:rPr>
          <w:delText>Acceso a múltiples aplicaciones</w:delText>
        </w:r>
      </w:del>
      <w:del w:id="2964" w:author="Monica Maria Garro Lopez" w:date="2025-03-07T10:33:00Z">
        <w:r w:rsidRPr="002E3918" w:rsidDel="006B413F">
          <w:rPr>
            <w:shd w:val="clear" w:color="auto" w:fill="FFFFFF"/>
            <w:rPrChange w:id="2965" w:author="Monica Maria Garro Lopez" w:date="2025-03-21T12:56:00Z">
              <w:rPr>
                <w:b/>
                <w:bCs/>
                <w:lang w:val="es-CO"/>
              </w:rPr>
            </w:rPrChange>
          </w:rPr>
          <w:delText>:</w:delText>
        </w:r>
      </w:del>
      <w:del w:id="2966" w:author="Monica Maria Garro Lopez" w:date="2025-03-21T12:54:00Z">
        <w:r w:rsidRPr="002E3918" w:rsidDel="002E3918">
          <w:rPr>
            <w:shd w:val="clear" w:color="auto" w:fill="FFFFFF"/>
            <w:rPrChange w:id="2967" w:author="Monica Maria Garro Lopez" w:date="2025-03-21T12:56:00Z">
              <w:rPr>
                <w:b/>
                <w:bCs/>
                <w:lang w:val="es-CO"/>
              </w:rPr>
            </w:rPrChange>
          </w:rPr>
          <w:delText xml:space="preserve"> </w:delText>
        </w:r>
        <w:r w:rsidRPr="002E3918" w:rsidDel="002E3918">
          <w:rPr>
            <w:shd w:val="clear" w:color="auto" w:fill="FFFFFF"/>
            <w:rPrChange w:id="2968" w:author="Monica Maria Garro Lopez" w:date="2025-03-21T12:56:00Z">
              <w:rPr>
                <w:lang w:val="es-CO"/>
              </w:rPr>
            </w:rPrChange>
          </w:rPr>
          <w:delText xml:space="preserve">Delta Lake </w:delText>
        </w:r>
      </w:del>
      <w:del w:id="2969" w:author="Monica Maria Garro Lopez" w:date="2025-03-07T10:33:00Z">
        <w:r w:rsidRPr="002E3918" w:rsidDel="006B413F">
          <w:rPr>
            <w:shd w:val="clear" w:color="auto" w:fill="FFFFFF"/>
            <w:rPrChange w:id="2970" w:author="Monica Maria Garro Lopez" w:date="2025-03-21T12:56:00Z">
              <w:rPr>
                <w:lang w:val="es-CO"/>
              </w:rPr>
            </w:rPrChange>
          </w:rPr>
          <w:delText>s</w:delText>
        </w:r>
      </w:del>
      <w:del w:id="2971" w:author="Monica Maria Garro Lopez" w:date="2025-03-21T12:54:00Z">
        <w:r w:rsidRPr="002E3918" w:rsidDel="002E3918">
          <w:rPr>
            <w:shd w:val="clear" w:color="auto" w:fill="FFFFFF"/>
            <w:rPrChange w:id="2972" w:author="Monica Maria Garro Lopez" w:date="2025-03-21T12:56:00Z">
              <w:rPr>
                <w:lang w:val="es-CO"/>
              </w:rPr>
            </w:rPrChange>
          </w:rPr>
          <w:delText>e integra con diversas herramientas y sistemas como Apache Spark, Hive, Presto, Redshift y otros, proporcionando versatilidad en el acceso y manejo de datos.</w:delText>
        </w:r>
      </w:del>
    </w:p>
    <w:p w14:paraId="7BEF543F" w14:textId="694BCE0E" w:rsidR="00D15B51" w:rsidRPr="002E3918" w:rsidDel="002E3918" w:rsidRDefault="00D15B51">
      <w:pPr>
        <w:pStyle w:val="Prrafodelista"/>
        <w:numPr>
          <w:ilvl w:val="0"/>
          <w:numId w:val="122"/>
        </w:numPr>
        <w:rPr>
          <w:del w:id="2973" w:author="Monica Maria Garro Lopez" w:date="2025-03-21T12:54:00Z"/>
          <w:shd w:val="clear" w:color="auto" w:fill="FFFFFF"/>
          <w:rPrChange w:id="2974" w:author="Monica Maria Garro Lopez" w:date="2025-03-21T12:56:00Z">
            <w:rPr>
              <w:del w:id="2975" w:author="Monica Maria Garro Lopez" w:date="2025-03-21T12:54:00Z"/>
              <w:lang w:val="es-CO"/>
            </w:rPr>
          </w:rPrChange>
        </w:rPr>
        <w:pPrChange w:id="2976" w:author="Monica Maria Garro Lopez" w:date="2025-03-21T12:56:00Z">
          <w:pPr>
            <w:numPr>
              <w:numId w:val="47"/>
            </w:numPr>
            <w:tabs>
              <w:tab w:val="num" w:pos="720"/>
            </w:tabs>
            <w:ind w:left="720" w:hanging="360"/>
          </w:pPr>
        </w:pPrChange>
      </w:pPr>
      <w:del w:id="2977" w:author="Monica Maria Garro Lopez" w:date="2025-03-21T12:54:00Z">
        <w:r w:rsidRPr="002E3918" w:rsidDel="002E3918">
          <w:rPr>
            <w:shd w:val="clear" w:color="auto" w:fill="FFFFFF"/>
            <w:rPrChange w:id="2978" w:author="Monica Maria Garro Lopez" w:date="2025-03-21T12:56:00Z">
              <w:rPr>
                <w:b/>
                <w:bCs/>
                <w:lang w:val="es-CO"/>
              </w:rPr>
            </w:rPrChange>
          </w:rPr>
          <w:delText>Facilidad en la gestión de datos</w:delText>
        </w:r>
      </w:del>
      <w:del w:id="2979" w:author="Monica Maria Garro Lopez" w:date="2025-03-07T10:33:00Z">
        <w:r w:rsidRPr="002E3918" w:rsidDel="006B413F">
          <w:rPr>
            <w:shd w:val="clear" w:color="auto" w:fill="FFFFFF"/>
            <w:rPrChange w:id="2980" w:author="Monica Maria Garro Lopez" w:date="2025-03-21T12:56:00Z">
              <w:rPr>
                <w:b/>
                <w:bCs/>
                <w:lang w:val="es-CO"/>
              </w:rPr>
            </w:rPrChange>
          </w:rPr>
          <w:delText>:</w:delText>
        </w:r>
      </w:del>
      <w:del w:id="2981" w:author="Monica Maria Garro Lopez" w:date="2025-03-21T12:54:00Z">
        <w:r w:rsidRPr="002E3918" w:rsidDel="002E3918">
          <w:rPr>
            <w:shd w:val="clear" w:color="auto" w:fill="FFFFFF"/>
            <w:rPrChange w:id="2982" w:author="Monica Maria Garro Lopez" w:date="2025-03-21T12:56:00Z">
              <w:rPr>
                <w:b/>
                <w:bCs/>
                <w:lang w:val="es-CO"/>
              </w:rPr>
            </w:rPrChange>
          </w:rPr>
          <w:delText xml:space="preserve"> </w:delText>
        </w:r>
        <w:r w:rsidRPr="002E3918" w:rsidDel="002E3918">
          <w:rPr>
            <w:shd w:val="clear" w:color="auto" w:fill="FFFFFF"/>
            <w:rPrChange w:id="2983" w:author="Monica Maria Garro Lopez" w:date="2025-03-21T12:56:00Z">
              <w:rPr>
                <w:lang w:val="es-CO"/>
              </w:rPr>
            </w:rPrChange>
          </w:rPr>
          <w:delText>P</w:delText>
        </w:r>
      </w:del>
      <w:ins w:id="2984" w:author="PEREZ MARTINEZ Gema (ENGIE-España)" w:date="2025-03-04T19:17:00Z">
        <w:del w:id="2985" w:author="Monica Maria Garro Lopez" w:date="2025-03-07T10:33:00Z">
          <w:r w:rsidR="00845CC8" w:rsidRPr="002E3918" w:rsidDel="006B413F">
            <w:rPr>
              <w:shd w:val="clear" w:color="auto" w:fill="FFFFFF"/>
              <w:rPrChange w:id="2986" w:author="Monica Maria Garro Lopez" w:date="2025-03-21T12:56:00Z">
                <w:rPr>
                  <w:lang w:val="es-CO"/>
                </w:rPr>
              </w:rPrChange>
            </w:rPr>
            <w:delText>p</w:delText>
          </w:r>
        </w:del>
      </w:ins>
      <w:del w:id="2987" w:author="Monica Maria Garro Lopez" w:date="2025-03-21T12:54:00Z">
        <w:r w:rsidRPr="002E3918" w:rsidDel="002E3918">
          <w:rPr>
            <w:shd w:val="clear" w:color="auto" w:fill="FFFFFF"/>
            <w:rPrChange w:id="2988" w:author="Monica Maria Garro Lopez" w:date="2025-03-21T12:56:00Z">
              <w:rPr>
                <w:lang w:val="es-CO"/>
              </w:rPr>
            </w:rPrChange>
          </w:rPr>
          <w:delText>ermite acciones como actualizaciones (upserts) y mantenimiento de auditorías, lo cual simplifica los procesos de manipulación de datos.</w:delText>
        </w:r>
      </w:del>
    </w:p>
    <w:p w14:paraId="277FF192" w14:textId="30D72845" w:rsidR="00D15B51" w:rsidRPr="002E3918" w:rsidDel="002E3918" w:rsidRDefault="00D15B51">
      <w:pPr>
        <w:pStyle w:val="Prrafodelista"/>
        <w:numPr>
          <w:ilvl w:val="0"/>
          <w:numId w:val="122"/>
        </w:numPr>
        <w:rPr>
          <w:del w:id="2989" w:author="Monica Maria Garro Lopez" w:date="2025-03-21T12:54:00Z"/>
          <w:shd w:val="clear" w:color="auto" w:fill="FFFFFF"/>
          <w:rPrChange w:id="2990" w:author="Monica Maria Garro Lopez" w:date="2025-03-21T12:56:00Z">
            <w:rPr>
              <w:del w:id="2991" w:author="Monica Maria Garro Lopez" w:date="2025-03-21T12:54:00Z"/>
              <w:b/>
              <w:bCs/>
              <w:lang w:val="es-CO"/>
            </w:rPr>
          </w:rPrChange>
        </w:rPr>
        <w:pPrChange w:id="2992" w:author="Monica Maria Garro Lopez" w:date="2025-03-21T12:56:00Z">
          <w:pPr>
            <w:numPr>
              <w:numId w:val="47"/>
            </w:numPr>
            <w:tabs>
              <w:tab w:val="num" w:pos="720"/>
            </w:tabs>
            <w:ind w:left="720" w:hanging="360"/>
          </w:pPr>
        </w:pPrChange>
      </w:pPr>
      <w:del w:id="2993" w:author="Monica Maria Garro Lopez" w:date="2025-03-21T12:54:00Z">
        <w:r w:rsidRPr="002E3918" w:rsidDel="002E3918">
          <w:rPr>
            <w:shd w:val="clear" w:color="auto" w:fill="FFFFFF"/>
            <w:rPrChange w:id="2994" w:author="Monica Maria Garro Lopez" w:date="2025-03-21T12:56:00Z">
              <w:rPr>
                <w:b/>
                <w:bCs/>
                <w:lang w:val="es-CO"/>
              </w:rPr>
            </w:rPrChange>
          </w:rPr>
          <w:delText>Escalabilidad y rendimiento</w:delText>
        </w:r>
      </w:del>
      <w:del w:id="2995" w:author="Monica Maria Garro Lopez" w:date="2025-03-07T10:33:00Z">
        <w:r w:rsidRPr="002E3918" w:rsidDel="006B413F">
          <w:rPr>
            <w:shd w:val="clear" w:color="auto" w:fill="FFFFFF"/>
            <w:rPrChange w:id="2996" w:author="Monica Maria Garro Lopez" w:date="2025-03-21T12:56:00Z">
              <w:rPr>
                <w:b/>
                <w:bCs/>
                <w:lang w:val="es-CO"/>
              </w:rPr>
            </w:rPrChange>
          </w:rPr>
          <w:delText>:</w:delText>
        </w:r>
      </w:del>
      <w:del w:id="2997" w:author="Monica Maria Garro Lopez" w:date="2025-03-21T12:54:00Z">
        <w:r w:rsidRPr="002E3918" w:rsidDel="002E3918">
          <w:rPr>
            <w:shd w:val="clear" w:color="auto" w:fill="FFFFFF"/>
            <w:rPrChange w:id="2998" w:author="Monica Maria Garro Lopez" w:date="2025-03-21T12:56:00Z">
              <w:rPr>
                <w:b/>
                <w:bCs/>
                <w:lang w:val="es-CO"/>
              </w:rPr>
            </w:rPrChange>
          </w:rPr>
          <w:delText xml:space="preserve"> </w:delText>
        </w:r>
        <w:r w:rsidRPr="002E3918" w:rsidDel="002E3918">
          <w:rPr>
            <w:shd w:val="clear" w:color="auto" w:fill="FFFFFF"/>
            <w:rPrChange w:id="2999" w:author="Monica Maria Garro Lopez" w:date="2025-03-21T12:56:00Z">
              <w:rPr>
                <w:lang w:val="es-CO"/>
              </w:rPr>
            </w:rPrChange>
          </w:rPr>
          <w:delText xml:space="preserve">Delta Lake </w:delText>
        </w:r>
      </w:del>
      <w:del w:id="3000" w:author="Monica Maria Garro Lopez" w:date="2025-03-07T10:33:00Z">
        <w:r w:rsidRPr="002E3918" w:rsidDel="006B413F">
          <w:rPr>
            <w:shd w:val="clear" w:color="auto" w:fill="FFFFFF"/>
            <w:rPrChange w:id="3001" w:author="Monica Maria Garro Lopez" w:date="2025-03-21T12:56:00Z">
              <w:rPr>
                <w:lang w:val="es-CO"/>
              </w:rPr>
            </w:rPrChange>
          </w:rPr>
          <w:delText>p</w:delText>
        </w:r>
      </w:del>
      <w:del w:id="3002" w:author="Monica Maria Garro Lopez" w:date="2025-03-21T12:54:00Z">
        <w:r w:rsidRPr="002E3918" w:rsidDel="002E3918">
          <w:rPr>
            <w:shd w:val="clear" w:color="auto" w:fill="FFFFFF"/>
            <w:rPrChange w:id="3003" w:author="Monica Maria Garro Lopez" w:date="2025-03-21T12:56:00Z">
              <w:rPr>
                <w:lang w:val="es-CO"/>
              </w:rPr>
            </w:rPrChange>
          </w:rPr>
          <w:delText>uede gestionar grandes volúmenes de datos y ofrece un rendimiento mayor, con mejoras significativas en comparación con arquitecturas más complejas.</w:delText>
        </w:r>
      </w:del>
    </w:p>
    <w:p w14:paraId="72632B1A" w14:textId="42DEAEE6" w:rsidR="00D15B51" w:rsidRPr="002E3918" w:rsidDel="002E3918" w:rsidRDefault="00D15B51">
      <w:pPr>
        <w:pStyle w:val="Prrafodelista"/>
        <w:numPr>
          <w:ilvl w:val="0"/>
          <w:numId w:val="122"/>
        </w:numPr>
        <w:rPr>
          <w:del w:id="3004" w:author="Monica Maria Garro Lopez" w:date="2025-03-21T12:54:00Z"/>
          <w:shd w:val="clear" w:color="auto" w:fill="FFFFFF"/>
          <w:rPrChange w:id="3005" w:author="Monica Maria Garro Lopez" w:date="2025-03-21T12:56:00Z">
            <w:rPr>
              <w:del w:id="3006" w:author="Monica Maria Garro Lopez" w:date="2025-03-21T12:54:00Z"/>
              <w:b/>
              <w:bCs/>
              <w:lang w:val="es-CO"/>
            </w:rPr>
          </w:rPrChange>
        </w:rPr>
        <w:pPrChange w:id="3007" w:author="Monica Maria Garro Lopez" w:date="2025-03-21T12:56:00Z">
          <w:pPr>
            <w:numPr>
              <w:numId w:val="47"/>
            </w:numPr>
            <w:tabs>
              <w:tab w:val="num" w:pos="720"/>
            </w:tabs>
            <w:ind w:left="720" w:hanging="360"/>
          </w:pPr>
        </w:pPrChange>
      </w:pPr>
      <w:del w:id="3008" w:author="Monica Maria Garro Lopez" w:date="2025-03-21T12:54:00Z">
        <w:r w:rsidRPr="002E3918" w:rsidDel="002E3918">
          <w:rPr>
            <w:shd w:val="clear" w:color="auto" w:fill="FFFFFF"/>
            <w:rPrChange w:id="3009" w:author="Monica Maria Garro Lopez" w:date="2025-03-21T12:56:00Z">
              <w:rPr>
                <w:b/>
                <w:bCs/>
                <w:lang w:val="es-CO"/>
              </w:rPr>
            </w:rPrChange>
          </w:rPr>
          <w:delText>Compatibilidad con almacenamiento basado en la nube</w:delText>
        </w:r>
      </w:del>
      <w:del w:id="3010" w:author="Monica Maria Garro Lopez" w:date="2025-03-07T10:33:00Z">
        <w:r w:rsidRPr="002E3918" w:rsidDel="006B413F">
          <w:rPr>
            <w:shd w:val="clear" w:color="auto" w:fill="FFFFFF"/>
            <w:rPrChange w:id="3011" w:author="Monica Maria Garro Lopez" w:date="2025-03-21T12:56:00Z">
              <w:rPr>
                <w:b/>
                <w:bCs/>
                <w:lang w:val="es-CO"/>
              </w:rPr>
            </w:rPrChange>
          </w:rPr>
          <w:delText>:</w:delText>
        </w:r>
      </w:del>
      <w:del w:id="3012" w:author="Monica Maria Garro Lopez" w:date="2025-03-21T12:54:00Z">
        <w:r w:rsidRPr="002E3918" w:rsidDel="002E3918">
          <w:rPr>
            <w:shd w:val="clear" w:color="auto" w:fill="FFFFFF"/>
            <w:rPrChange w:id="3013" w:author="Monica Maria Garro Lopez" w:date="2025-03-21T12:56:00Z">
              <w:rPr>
                <w:b/>
                <w:bCs/>
                <w:lang w:val="es-CO"/>
              </w:rPr>
            </w:rPrChange>
          </w:rPr>
          <w:delText xml:space="preserve"> </w:delText>
        </w:r>
        <w:r w:rsidRPr="002E3918" w:rsidDel="002E3918">
          <w:rPr>
            <w:shd w:val="clear" w:color="auto" w:fill="FFFFFF"/>
            <w:rPrChange w:id="3014" w:author="Monica Maria Garro Lopez" w:date="2025-03-21T12:56:00Z">
              <w:rPr>
                <w:lang w:val="es-CO"/>
              </w:rPr>
            </w:rPrChange>
          </w:rPr>
          <w:delText>E</w:delText>
        </w:r>
      </w:del>
      <w:ins w:id="3015" w:author="PEREZ MARTINEZ Gema (ENGIE-España)" w:date="2025-03-04T19:17:00Z">
        <w:del w:id="3016" w:author="Monica Maria Garro Lopez" w:date="2025-03-07T10:33:00Z">
          <w:r w:rsidR="00845CC8" w:rsidRPr="002E3918" w:rsidDel="006B413F">
            <w:rPr>
              <w:shd w:val="clear" w:color="auto" w:fill="FFFFFF"/>
              <w:rPrChange w:id="3017" w:author="Monica Maria Garro Lopez" w:date="2025-03-21T12:56:00Z">
                <w:rPr>
                  <w:lang w:val="es-CO"/>
                </w:rPr>
              </w:rPrChange>
            </w:rPr>
            <w:delText>e</w:delText>
          </w:r>
        </w:del>
      </w:ins>
      <w:del w:id="3018" w:author="Monica Maria Garro Lopez" w:date="2025-03-21T12:54:00Z">
        <w:r w:rsidRPr="002E3918" w:rsidDel="002E3918">
          <w:rPr>
            <w:shd w:val="clear" w:color="auto" w:fill="FFFFFF"/>
            <w:rPrChange w:id="3019" w:author="Monica Maria Garro Lopez" w:date="2025-03-21T12:56:00Z">
              <w:rPr>
                <w:lang w:val="es-CO"/>
              </w:rPr>
            </w:rPrChange>
          </w:rPr>
          <w:delText>stá diseñado para funcionar efectivamente con almacenes de objetos en la nube, lo que lo convierte en una opción atractiva para la construcción de lagos de datos y almacenes de datos económicos.</w:delText>
        </w:r>
      </w:del>
      <w:customXmlDelRangeStart w:id="3020" w:author="Monica Maria Garro Lopez" w:date="2025-03-21T12:54:00Z"/>
      <w:sdt>
        <w:sdtPr>
          <w:rPr>
            <w:color w:val="000000"/>
            <w:shd w:val="clear" w:color="auto" w:fill="FFFFFF"/>
          </w:rPr>
          <w:tag w:val="MENDELEY_CITATION_v3_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"/>
          <w:id w:val="-2038115862"/>
          <w:placeholder>
            <w:docPart w:val="4C31077C9A3A4267A378FB3EDB223F75"/>
          </w:placeholder>
        </w:sdtPr>
        <w:sdtEndPr/>
        <w:sdtContent>
          <w:customXmlDelRangeEnd w:id="3020"/>
          <w:del w:id="3021" w:author="Monica Maria Garro Lopez" w:date="2025-03-07T10:47:00Z">
            <w:r w:rsidR="003A0AFC" w:rsidRPr="00415AEC" w:rsidDel="00AF12DE">
              <w:rPr>
                <w:color w:val="000000"/>
                <w:shd w:val="clear" w:color="auto" w:fill="FFFFFF"/>
                <w:rPrChange w:id="3022" w:author="Monica Maria Garro Lopez" w:date="2025-03-21T16:07:00Z">
                  <w:rPr>
                    <w:color w:val="000000"/>
                    <w:lang w:val="es-CO"/>
                  </w:rPr>
                </w:rPrChange>
              </w:rPr>
              <w:delText>(Armbrust et al., n.d.)</w:delText>
            </w:r>
          </w:del>
          <w:customXmlDelRangeStart w:id="3023" w:author="Monica Maria Garro Lopez" w:date="2025-03-21T12:54:00Z"/>
        </w:sdtContent>
      </w:sdt>
      <w:customXmlDelRangeEnd w:id="3023"/>
    </w:p>
    <w:p w14:paraId="6676EC4F" w14:textId="0B435FAA" w:rsidR="002E3918" w:rsidRPr="002E3918" w:rsidRDefault="002E3918">
      <w:pPr>
        <w:pStyle w:val="Prrafodelista"/>
        <w:numPr>
          <w:ilvl w:val="0"/>
          <w:numId w:val="122"/>
        </w:numPr>
        <w:rPr>
          <w:ins w:id="3024" w:author="Monica Maria Garro Lopez" w:date="2025-03-21T12:55:00Z"/>
          <w:shd w:val="clear" w:color="auto" w:fill="FFFFFF"/>
          <w:rPrChange w:id="3025" w:author="Monica Maria Garro Lopez" w:date="2025-03-21T12:56:00Z">
            <w:rPr>
              <w:ins w:id="3026" w:author="Monica Maria Garro Lopez" w:date="2025-03-21T12:55:00Z"/>
              <w:rFonts w:ascii="Times New Roman" w:eastAsia="Times New Roman" w:hAnsi="Times New Roman" w:cs="Times New Roman"/>
              <w:sz w:val="24"/>
              <w:szCs w:val="24"/>
              <w:lang w:val="es-CO" w:eastAsia="es-CO"/>
            </w:rPr>
          </w:rPrChange>
        </w:rPr>
        <w:pPrChange w:id="3027" w:author="Monica Maria Garro Lopez" w:date="2025-03-21T12:56:00Z">
          <w:pPr>
            <w:suppressAutoHyphens w:val="0"/>
            <w:spacing w:after="0" w:line="240" w:lineRule="auto"/>
            <w:jc w:val="left"/>
          </w:pPr>
        </w:pPrChange>
      </w:pPr>
      <w:ins w:id="3028" w:author="Monica Maria Garro Lopez" w:date="2025-03-21T12:55:00Z">
        <w:r w:rsidRPr="002E3918">
          <w:rPr>
            <w:shd w:val="clear" w:color="auto" w:fill="FFFFFF"/>
            <w:rPrChange w:id="3029" w:author="Monica Maria Garro Lopez" w:date="2025-03-21T12:56:00Z">
              <w:rPr>
                <w:rFonts w:ascii="Times New Roman" w:eastAsia="Times New Roman" w:hAnsi="Times New Roman" w:cs="Times New Roman"/>
                <w:sz w:val="24"/>
                <w:szCs w:val="24"/>
                <w:lang w:val="es-CO" w:eastAsia="es-CO"/>
              </w:rPr>
            </w:rPrChange>
          </w:rPr>
          <w:t xml:space="preserve">Soporte para transacciones </w:t>
        </w:r>
        <w:r w:rsidRPr="002E3918">
          <w:rPr>
            <w:i/>
            <w:iCs/>
            <w:shd w:val="clear" w:color="auto" w:fill="FFFFFF"/>
            <w:rPrChange w:id="3030" w:author="Monica Maria Garro Lopez" w:date="2025-03-21T12:56:00Z">
              <w:rPr>
                <w:rFonts w:ascii="Times New Roman" w:eastAsia="Times New Roman" w:hAnsi="Times New Roman" w:cs="Times New Roman"/>
                <w:sz w:val="24"/>
                <w:szCs w:val="24"/>
                <w:lang w:val="es-CO" w:eastAsia="es-CO"/>
              </w:rPr>
            </w:rPrChange>
          </w:rPr>
          <w:t>ACID</w:t>
        </w:r>
        <w:r w:rsidRPr="002E3918">
          <w:rPr>
            <w:shd w:val="clear" w:color="auto" w:fill="FFFFFF"/>
            <w:rPrChange w:id="3031" w:author="Monica Maria Garro Lopez" w:date="2025-03-21T12:56:00Z">
              <w:rPr>
                <w:rFonts w:ascii="Times New Roman" w:eastAsia="Times New Roman" w:hAnsi="Times New Roman" w:cs="Times New Roman"/>
                <w:sz w:val="24"/>
                <w:szCs w:val="24"/>
                <w:lang w:val="es-CO" w:eastAsia="es-CO"/>
              </w:rPr>
            </w:rPrChange>
          </w:rPr>
          <w:t xml:space="preserve">, que garantiza integridad y consistencia. </w:t>
        </w:r>
      </w:ins>
    </w:p>
    <w:p w14:paraId="7B548D21" w14:textId="32B9A572" w:rsidR="002E3918" w:rsidRPr="002E3918" w:rsidRDefault="002E3918">
      <w:pPr>
        <w:pStyle w:val="Prrafodelista"/>
        <w:numPr>
          <w:ilvl w:val="0"/>
          <w:numId w:val="122"/>
        </w:numPr>
        <w:rPr>
          <w:ins w:id="3032" w:author="Monica Maria Garro Lopez" w:date="2025-03-21T12:55:00Z"/>
          <w:shd w:val="clear" w:color="auto" w:fill="FFFFFF"/>
          <w:rPrChange w:id="3033" w:author="Monica Maria Garro Lopez" w:date="2025-03-21T12:56:00Z">
            <w:rPr>
              <w:ins w:id="3034" w:author="Monica Maria Garro Lopez" w:date="2025-03-21T12:55:00Z"/>
              <w:rFonts w:ascii="Times New Roman" w:eastAsia="Times New Roman" w:hAnsi="Times New Roman" w:cs="Times New Roman"/>
              <w:sz w:val="24"/>
              <w:szCs w:val="24"/>
              <w:lang w:val="es-CO" w:eastAsia="es-CO"/>
            </w:rPr>
          </w:rPrChange>
        </w:rPr>
        <w:pPrChange w:id="3035" w:author="Monica Maria Garro Lopez" w:date="2025-03-21T12:56:00Z">
          <w:pPr>
            <w:suppressAutoHyphens w:val="0"/>
            <w:spacing w:after="0" w:line="240" w:lineRule="auto"/>
            <w:jc w:val="left"/>
          </w:pPr>
        </w:pPrChange>
      </w:pPr>
      <w:ins w:id="3036" w:author="Monica Maria Garro Lopez" w:date="2025-03-21T12:55:00Z">
        <w:r w:rsidRPr="002E3918">
          <w:rPr>
            <w:shd w:val="clear" w:color="auto" w:fill="FFFFFF"/>
            <w:rPrChange w:id="3037" w:author="Monica Maria Garro Lopez" w:date="2025-03-21T12:56:00Z">
              <w:rPr>
                <w:rFonts w:ascii="Times New Roman" w:eastAsia="Times New Roman" w:hAnsi="Times New Roman" w:cs="Times New Roman"/>
                <w:sz w:val="24"/>
                <w:szCs w:val="24"/>
                <w:lang w:val="es-CO" w:eastAsia="es-CO"/>
              </w:rPr>
            </w:rPrChange>
          </w:rPr>
          <w:t xml:space="preserve">Registro detallado de operaciones mediante un </w:t>
        </w:r>
        <w:proofErr w:type="spellStart"/>
        <w:r w:rsidRPr="00FA0162">
          <w:rPr>
            <w:i/>
            <w:iCs/>
            <w:shd w:val="clear" w:color="auto" w:fill="FFFFFF"/>
            <w:rPrChange w:id="3038" w:author="Monica Maria Garro Lopez" w:date="2025-03-21T12:56:00Z">
              <w:rPr>
                <w:rFonts w:ascii="Times New Roman" w:eastAsia="Times New Roman" w:hAnsi="Times New Roman" w:cs="Times New Roman"/>
                <w:i/>
                <w:iCs/>
                <w:sz w:val="24"/>
                <w:szCs w:val="24"/>
                <w:lang w:val="es-CO" w:eastAsia="es-CO"/>
              </w:rPr>
            </w:rPrChange>
          </w:rPr>
          <w:t>transaction</w:t>
        </w:r>
        <w:proofErr w:type="spellEnd"/>
        <w:r w:rsidRPr="00FA0162">
          <w:rPr>
            <w:i/>
            <w:iCs/>
            <w:shd w:val="clear" w:color="auto" w:fill="FFFFFF"/>
            <w:rPrChange w:id="3039" w:author="Monica Maria Garro Lopez" w:date="2025-03-21T12:56:00Z">
              <w:rPr>
                <w:rFonts w:ascii="Times New Roman" w:eastAsia="Times New Roman" w:hAnsi="Times New Roman" w:cs="Times New Roman"/>
                <w:i/>
                <w:iCs/>
                <w:sz w:val="24"/>
                <w:szCs w:val="24"/>
                <w:lang w:val="es-CO" w:eastAsia="es-CO"/>
              </w:rPr>
            </w:rPrChange>
          </w:rPr>
          <w:t xml:space="preserve"> log</w:t>
        </w:r>
        <w:r w:rsidRPr="002E3918">
          <w:rPr>
            <w:shd w:val="clear" w:color="auto" w:fill="FFFFFF"/>
            <w:rPrChange w:id="3040" w:author="Monica Maria Garro Lopez" w:date="2025-03-21T12:56:00Z">
              <w:rPr>
                <w:rFonts w:ascii="Times New Roman" w:eastAsia="Times New Roman" w:hAnsi="Times New Roman" w:cs="Times New Roman"/>
                <w:sz w:val="24"/>
                <w:szCs w:val="24"/>
                <w:lang w:val="es-CO" w:eastAsia="es-CO"/>
              </w:rPr>
            </w:rPrChange>
          </w:rPr>
          <w:t xml:space="preserve"> en formato </w:t>
        </w:r>
        <w:proofErr w:type="spellStart"/>
        <w:r w:rsidRPr="00FA0162">
          <w:rPr>
            <w:i/>
            <w:iCs/>
            <w:shd w:val="clear" w:color="auto" w:fill="FFFFFF"/>
            <w:rPrChange w:id="3041" w:author="Monica Maria Garro Lopez" w:date="2025-03-21T12:56:00Z">
              <w:rPr>
                <w:rFonts w:ascii="Times New Roman" w:eastAsia="Times New Roman" w:hAnsi="Times New Roman" w:cs="Times New Roman"/>
                <w:sz w:val="24"/>
                <w:szCs w:val="24"/>
                <w:lang w:val="es-CO" w:eastAsia="es-CO"/>
              </w:rPr>
            </w:rPrChange>
          </w:rPr>
          <w:t>Parquet</w:t>
        </w:r>
        <w:proofErr w:type="spellEnd"/>
        <w:r w:rsidRPr="002E3918">
          <w:rPr>
            <w:shd w:val="clear" w:color="auto" w:fill="FFFFFF"/>
            <w:rPrChange w:id="3042" w:author="Monica Maria Garro Lopez" w:date="2025-03-21T12:56:00Z">
              <w:rPr>
                <w:rFonts w:ascii="Times New Roman" w:eastAsia="Times New Roman" w:hAnsi="Times New Roman" w:cs="Times New Roman"/>
                <w:sz w:val="24"/>
                <w:szCs w:val="24"/>
                <w:lang w:val="es-CO" w:eastAsia="es-CO"/>
              </w:rPr>
            </w:rPrChange>
          </w:rPr>
          <w:t xml:space="preserve">. </w:t>
        </w:r>
      </w:ins>
    </w:p>
    <w:p w14:paraId="75B7238C" w14:textId="170CD218" w:rsidR="002E3918" w:rsidRPr="002E3918" w:rsidRDefault="002E3918">
      <w:pPr>
        <w:pStyle w:val="Prrafodelista"/>
        <w:numPr>
          <w:ilvl w:val="0"/>
          <w:numId w:val="122"/>
        </w:numPr>
        <w:rPr>
          <w:ins w:id="3043" w:author="Monica Maria Garro Lopez" w:date="2025-03-21T12:55:00Z"/>
          <w:shd w:val="clear" w:color="auto" w:fill="FFFFFF"/>
          <w:rPrChange w:id="3044" w:author="Monica Maria Garro Lopez" w:date="2025-03-21T12:56:00Z">
            <w:rPr>
              <w:ins w:id="3045" w:author="Monica Maria Garro Lopez" w:date="2025-03-21T12:55:00Z"/>
              <w:rFonts w:ascii="Times New Roman" w:eastAsia="Times New Roman" w:hAnsi="Times New Roman" w:cs="Times New Roman"/>
              <w:sz w:val="24"/>
              <w:szCs w:val="24"/>
              <w:lang w:val="es-CO" w:eastAsia="es-CO"/>
            </w:rPr>
          </w:rPrChange>
        </w:rPr>
        <w:pPrChange w:id="3046" w:author="Monica Maria Garro Lopez" w:date="2025-03-21T12:56:00Z">
          <w:pPr>
            <w:suppressAutoHyphens w:val="0"/>
            <w:spacing w:after="0" w:line="240" w:lineRule="auto"/>
            <w:jc w:val="left"/>
          </w:pPr>
        </w:pPrChange>
      </w:pPr>
      <w:ins w:id="3047" w:author="Monica Maria Garro Lopez" w:date="2025-03-21T12:55:00Z">
        <w:r w:rsidRPr="002E3918">
          <w:rPr>
            <w:shd w:val="clear" w:color="auto" w:fill="FFFFFF"/>
            <w:rPrChange w:id="3048" w:author="Monica Maria Garro Lopez" w:date="2025-03-21T12:56:00Z">
              <w:rPr>
                <w:rFonts w:ascii="Times New Roman" w:eastAsia="Times New Roman" w:hAnsi="Times New Roman" w:cs="Times New Roman"/>
                <w:sz w:val="24"/>
                <w:szCs w:val="24"/>
                <w:lang w:val="es-CO" w:eastAsia="es-CO"/>
              </w:rPr>
            </w:rPrChange>
          </w:rPr>
          <w:t xml:space="preserve">Optimización automática del almacenamiento para mejorar el rendimiento. </w:t>
        </w:r>
      </w:ins>
    </w:p>
    <w:p w14:paraId="0DDB95BE" w14:textId="61E4A7BA" w:rsidR="002E3918" w:rsidRPr="002E3918" w:rsidRDefault="002E3918">
      <w:pPr>
        <w:pStyle w:val="Prrafodelista"/>
        <w:numPr>
          <w:ilvl w:val="0"/>
          <w:numId w:val="122"/>
        </w:numPr>
        <w:rPr>
          <w:ins w:id="3049" w:author="Monica Maria Garro Lopez" w:date="2025-03-21T12:55:00Z"/>
          <w:shd w:val="clear" w:color="auto" w:fill="FFFFFF"/>
          <w:rPrChange w:id="3050" w:author="Monica Maria Garro Lopez" w:date="2025-03-21T12:56:00Z">
            <w:rPr>
              <w:ins w:id="3051" w:author="Monica Maria Garro Lopez" w:date="2025-03-21T12:55:00Z"/>
              <w:rFonts w:ascii="Times New Roman" w:eastAsia="Times New Roman" w:hAnsi="Times New Roman" w:cs="Times New Roman"/>
              <w:sz w:val="24"/>
              <w:szCs w:val="24"/>
              <w:lang w:val="es-CO" w:eastAsia="es-CO"/>
            </w:rPr>
          </w:rPrChange>
        </w:rPr>
        <w:pPrChange w:id="3052" w:author="Monica Maria Garro Lopez" w:date="2025-03-21T12:56:00Z">
          <w:pPr>
            <w:suppressAutoHyphens w:val="0"/>
            <w:spacing w:after="0" w:line="240" w:lineRule="auto"/>
            <w:jc w:val="left"/>
          </w:pPr>
        </w:pPrChange>
      </w:pPr>
      <w:ins w:id="3053" w:author="Monica Maria Garro Lopez" w:date="2025-03-21T12:55:00Z">
        <w:r w:rsidRPr="002E3918">
          <w:rPr>
            <w:shd w:val="clear" w:color="auto" w:fill="FFFFFF"/>
            <w:rPrChange w:id="3054" w:author="Monica Maria Garro Lopez" w:date="2025-03-21T12:56:00Z">
              <w:rPr>
                <w:rFonts w:ascii="Times New Roman" w:eastAsia="Times New Roman" w:hAnsi="Times New Roman" w:cs="Times New Roman"/>
                <w:sz w:val="24"/>
                <w:szCs w:val="24"/>
                <w:lang w:val="es-CO" w:eastAsia="es-CO"/>
              </w:rPr>
            </w:rPrChange>
          </w:rPr>
          <w:t xml:space="preserve">Soporte de </w:t>
        </w:r>
        <w:r w:rsidRPr="00FA0162">
          <w:rPr>
            <w:i/>
            <w:iCs/>
            <w:shd w:val="clear" w:color="auto" w:fill="FFFFFF"/>
            <w:rPrChange w:id="3055" w:author="Monica Maria Garro Lopez" w:date="2025-03-21T12:56:00Z">
              <w:rPr>
                <w:rFonts w:ascii="Times New Roman" w:eastAsia="Times New Roman" w:hAnsi="Times New Roman" w:cs="Times New Roman"/>
                <w:i/>
                <w:iCs/>
                <w:sz w:val="24"/>
                <w:szCs w:val="24"/>
                <w:lang w:val="es-CO" w:eastAsia="es-CO"/>
              </w:rPr>
            </w:rPrChange>
          </w:rPr>
          <w:t xml:space="preserve">Time </w:t>
        </w:r>
        <w:proofErr w:type="spellStart"/>
        <w:r w:rsidRPr="00FA0162">
          <w:rPr>
            <w:i/>
            <w:iCs/>
            <w:shd w:val="clear" w:color="auto" w:fill="FFFFFF"/>
            <w:rPrChange w:id="3056" w:author="Monica Maria Garro Lopez" w:date="2025-03-21T12:56:00Z">
              <w:rPr>
                <w:rFonts w:ascii="Times New Roman" w:eastAsia="Times New Roman" w:hAnsi="Times New Roman" w:cs="Times New Roman"/>
                <w:i/>
                <w:iCs/>
                <w:sz w:val="24"/>
                <w:szCs w:val="24"/>
                <w:lang w:val="es-CO" w:eastAsia="es-CO"/>
              </w:rPr>
            </w:rPrChange>
          </w:rPr>
          <w:t>Travel</w:t>
        </w:r>
        <w:proofErr w:type="spellEnd"/>
        <w:r w:rsidRPr="002E3918">
          <w:rPr>
            <w:shd w:val="clear" w:color="auto" w:fill="FFFFFF"/>
            <w:rPrChange w:id="3057" w:author="Monica Maria Garro Lopez" w:date="2025-03-21T12:56:00Z">
              <w:rPr>
                <w:rFonts w:ascii="Times New Roman" w:eastAsia="Times New Roman" w:hAnsi="Times New Roman" w:cs="Times New Roman"/>
                <w:sz w:val="24"/>
                <w:szCs w:val="24"/>
                <w:lang w:val="es-CO" w:eastAsia="es-CO"/>
              </w:rPr>
            </w:rPrChange>
          </w:rPr>
          <w:t xml:space="preserve">, que permite acceder a versiones históricas de los datos. </w:t>
        </w:r>
      </w:ins>
    </w:p>
    <w:p w14:paraId="3C0C5272" w14:textId="1C036F93" w:rsidR="002E3918" w:rsidRPr="002E3918" w:rsidRDefault="002E3918">
      <w:pPr>
        <w:pStyle w:val="Prrafodelista"/>
        <w:numPr>
          <w:ilvl w:val="0"/>
          <w:numId w:val="122"/>
        </w:numPr>
        <w:rPr>
          <w:ins w:id="3058" w:author="Monica Maria Garro Lopez" w:date="2025-03-21T12:55:00Z"/>
          <w:shd w:val="clear" w:color="auto" w:fill="FFFFFF"/>
          <w:rPrChange w:id="3059" w:author="Monica Maria Garro Lopez" w:date="2025-03-21T12:56:00Z">
            <w:rPr>
              <w:ins w:id="3060" w:author="Monica Maria Garro Lopez" w:date="2025-03-21T12:55:00Z"/>
              <w:rFonts w:ascii="Times New Roman" w:eastAsia="Times New Roman" w:hAnsi="Times New Roman" w:cs="Times New Roman"/>
              <w:sz w:val="24"/>
              <w:szCs w:val="24"/>
              <w:lang w:val="es-CO" w:eastAsia="es-CO"/>
            </w:rPr>
          </w:rPrChange>
        </w:rPr>
        <w:pPrChange w:id="3061" w:author="Monica Maria Garro Lopez" w:date="2025-03-21T12:56:00Z">
          <w:pPr>
            <w:suppressAutoHyphens w:val="0"/>
            <w:spacing w:after="0" w:line="240" w:lineRule="auto"/>
            <w:jc w:val="left"/>
          </w:pPr>
        </w:pPrChange>
      </w:pPr>
      <w:ins w:id="3062" w:author="Monica Maria Garro Lopez" w:date="2025-03-21T12:55:00Z">
        <w:r w:rsidRPr="002E3918">
          <w:rPr>
            <w:shd w:val="clear" w:color="auto" w:fill="FFFFFF"/>
            <w:rPrChange w:id="3063" w:author="Monica Maria Garro Lopez" w:date="2025-03-21T12:56:00Z">
              <w:rPr>
                <w:rFonts w:ascii="Times New Roman" w:eastAsia="Times New Roman" w:hAnsi="Times New Roman" w:cs="Times New Roman"/>
                <w:sz w:val="24"/>
                <w:szCs w:val="24"/>
                <w:lang w:val="es-CO" w:eastAsia="es-CO"/>
              </w:rPr>
            </w:rPrChange>
          </w:rPr>
          <w:t xml:space="preserve">Integración con múltiples motores analíticos como </w:t>
        </w:r>
        <w:r w:rsidRPr="00FA0162">
          <w:rPr>
            <w:i/>
            <w:iCs/>
            <w:shd w:val="clear" w:color="auto" w:fill="FFFFFF"/>
            <w:rPrChange w:id="3064" w:author="Monica Maria Garro Lopez" w:date="2025-03-21T12:56:00Z">
              <w:rPr>
                <w:rFonts w:ascii="Times New Roman" w:eastAsia="Times New Roman" w:hAnsi="Times New Roman" w:cs="Times New Roman"/>
                <w:sz w:val="24"/>
                <w:szCs w:val="24"/>
                <w:lang w:val="es-CO" w:eastAsia="es-CO"/>
              </w:rPr>
            </w:rPrChange>
          </w:rPr>
          <w:t xml:space="preserve">Apache </w:t>
        </w:r>
        <w:proofErr w:type="spellStart"/>
        <w:r w:rsidRPr="00FA0162">
          <w:rPr>
            <w:i/>
            <w:iCs/>
            <w:shd w:val="clear" w:color="auto" w:fill="FFFFFF"/>
            <w:rPrChange w:id="3065" w:author="Monica Maria Garro Lopez" w:date="2025-03-21T12:56:00Z">
              <w:rPr>
                <w:rFonts w:ascii="Times New Roman" w:eastAsia="Times New Roman" w:hAnsi="Times New Roman" w:cs="Times New Roman"/>
                <w:sz w:val="24"/>
                <w:szCs w:val="24"/>
                <w:lang w:val="es-CO" w:eastAsia="es-CO"/>
              </w:rPr>
            </w:rPrChange>
          </w:rPr>
          <w:t>Spark</w:t>
        </w:r>
        <w:proofErr w:type="spellEnd"/>
        <w:r w:rsidRPr="00FA0162">
          <w:rPr>
            <w:i/>
            <w:iCs/>
            <w:shd w:val="clear" w:color="auto" w:fill="FFFFFF"/>
            <w:rPrChange w:id="3066" w:author="Monica Maria Garro Lopez" w:date="2025-03-21T12:56:00Z">
              <w:rPr>
                <w:rFonts w:ascii="Times New Roman" w:eastAsia="Times New Roman" w:hAnsi="Times New Roman" w:cs="Times New Roman"/>
                <w:sz w:val="24"/>
                <w:szCs w:val="24"/>
                <w:lang w:val="es-CO" w:eastAsia="es-CO"/>
              </w:rPr>
            </w:rPrChange>
          </w:rPr>
          <w:t xml:space="preserve">, Presto, </w:t>
        </w:r>
        <w:proofErr w:type="spellStart"/>
        <w:r w:rsidRPr="00FA0162">
          <w:rPr>
            <w:i/>
            <w:iCs/>
            <w:shd w:val="clear" w:color="auto" w:fill="FFFFFF"/>
            <w:rPrChange w:id="3067" w:author="Monica Maria Garro Lopez" w:date="2025-03-21T12:56:00Z">
              <w:rPr>
                <w:rFonts w:ascii="Times New Roman" w:eastAsia="Times New Roman" w:hAnsi="Times New Roman" w:cs="Times New Roman"/>
                <w:sz w:val="24"/>
                <w:szCs w:val="24"/>
                <w:lang w:val="es-CO" w:eastAsia="es-CO"/>
              </w:rPr>
            </w:rPrChange>
          </w:rPr>
          <w:t>Hive</w:t>
        </w:r>
        <w:proofErr w:type="spellEnd"/>
        <w:r w:rsidRPr="002E3918">
          <w:rPr>
            <w:shd w:val="clear" w:color="auto" w:fill="FFFFFF"/>
            <w:rPrChange w:id="3068" w:author="Monica Maria Garro Lopez" w:date="2025-03-21T12:56:00Z">
              <w:rPr>
                <w:rFonts w:ascii="Times New Roman" w:eastAsia="Times New Roman" w:hAnsi="Times New Roman" w:cs="Times New Roman"/>
                <w:sz w:val="24"/>
                <w:szCs w:val="24"/>
                <w:lang w:val="es-CO" w:eastAsia="es-CO"/>
              </w:rPr>
            </w:rPrChange>
          </w:rPr>
          <w:t xml:space="preserve"> y </w:t>
        </w:r>
        <w:proofErr w:type="spellStart"/>
        <w:r w:rsidRPr="00FA0162">
          <w:rPr>
            <w:i/>
            <w:iCs/>
            <w:shd w:val="clear" w:color="auto" w:fill="FFFFFF"/>
            <w:rPrChange w:id="3069" w:author="Monica Maria Garro Lopez" w:date="2025-03-21T12:56:00Z">
              <w:rPr>
                <w:rFonts w:ascii="Times New Roman" w:eastAsia="Times New Roman" w:hAnsi="Times New Roman" w:cs="Times New Roman"/>
                <w:sz w:val="24"/>
                <w:szCs w:val="24"/>
                <w:lang w:val="es-CO" w:eastAsia="es-CO"/>
              </w:rPr>
            </w:rPrChange>
          </w:rPr>
          <w:t>Redshift</w:t>
        </w:r>
        <w:proofErr w:type="spellEnd"/>
        <w:r w:rsidRPr="002E3918">
          <w:rPr>
            <w:shd w:val="clear" w:color="auto" w:fill="FFFFFF"/>
            <w:rPrChange w:id="3070" w:author="Monica Maria Garro Lopez" w:date="2025-03-21T12:56:00Z">
              <w:rPr>
                <w:rFonts w:ascii="Times New Roman" w:eastAsia="Times New Roman" w:hAnsi="Times New Roman" w:cs="Times New Roman"/>
                <w:sz w:val="24"/>
                <w:szCs w:val="24"/>
                <w:lang w:val="es-CO" w:eastAsia="es-CO"/>
              </w:rPr>
            </w:rPrChange>
          </w:rPr>
          <w:t xml:space="preserve">. </w:t>
        </w:r>
      </w:ins>
    </w:p>
    <w:p w14:paraId="3FC3B0A3" w14:textId="4ADC2E8C" w:rsidR="002E3918" w:rsidRPr="002E3918" w:rsidRDefault="002E3918">
      <w:pPr>
        <w:pStyle w:val="Prrafodelista"/>
        <w:numPr>
          <w:ilvl w:val="0"/>
          <w:numId w:val="122"/>
        </w:numPr>
        <w:rPr>
          <w:ins w:id="3071" w:author="Monica Maria Garro Lopez" w:date="2025-03-21T12:55:00Z"/>
          <w:shd w:val="clear" w:color="auto" w:fill="FFFFFF"/>
          <w:rPrChange w:id="3072" w:author="Monica Maria Garro Lopez" w:date="2025-03-21T12:56:00Z">
            <w:rPr>
              <w:ins w:id="3073" w:author="Monica Maria Garro Lopez" w:date="2025-03-21T12:55:00Z"/>
              <w:rFonts w:ascii="Times New Roman" w:eastAsia="Times New Roman" w:hAnsi="Times New Roman" w:cs="Times New Roman"/>
              <w:sz w:val="24"/>
              <w:szCs w:val="24"/>
              <w:lang w:val="es-CO" w:eastAsia="es-CO"/>
            </w:rPr>
          </w:rPrChange>
        </w:rPr>
        <w:pPrChange w:id="3074" w:author="Monica Maria Garro Lopez" w:date="2025-03-21T12:56:00Z">
          <w:pPr>
            <w:suppressAutoHyphens w:val="0"/>
            <w:spacing w:after="0" w:line="240" w:lineRule="auto"/>
            <w:jc w:val="left"/>
          </w:pPr>
        </w:pPrChange>
      </w:pPr>
      <w:ins w:id="3075" w:author="Monica Maria Garro Lopez" w:date="2025-03-21T12:55:00Z">
        <w:r w:rsidRPr="002E3918">
          <w:rPr>
            <w:shd w:val="clear" w:color="auto" w:fill="FFFFFF"/>
            <w:rPrChange w:id="3076" w:author="Monica Maria Garro Lopez" w:date="2025-03-21T12:56:00Z">
              <w:rPr>
                <w:rFonts w:ascii="Times New Roman" w:eastAsia="Times New Roman" w:hAnsi="Times New Roman" w:cs="Times New Roman"/>
                <w:sz w:val="24"/>
                <w:szCs w:val="24"/>
                <w:lang w:val="es-CO" w:eastAsia="es-CO"/>
              </w:rPr>
            </w:rPrChange>
          </w:rPr>
          <w:t>Posibilidad de realizar actualizaciones (</w:t>
        </w:r>
        <w:proofErr w:type="spellStart"/>
        <w:r w:rsidRPr="00FA0162">
          <w:rPr>
            <w:i/>
            <w:iCs/>
            <w:shd w:val="clear" w:color="auto" w:fill="FFFFFF"/>
            <w:rPrChange w:id="3077" w:author="Monica Maria Garro Lopez" w:date="2025-03-21T12:56:00Z">
              <w:rPr>
                <w:rFonts w:ascii="Times New Roman" w:eastAsia="Times New Roman" w:hAnsi="Times New Roman" w:cs="Times New Roman"/>
                <w:i/>
                <w:iCs/>
                <w:sz w:val="24"/>
                <w:szCs w:val="24"/>
                <w:lang w:val="es-CO" w:eastAsia="es-CO"/>
              </w:rPr>
            </w:rPrChange>
          </w:rPr>
          <w:t>upserts</w:t>
        </w:r>
        <w:proofErr w:type="spellEnd"/>
        <w:r w:rsidRPr="002E3918">
          <w:rPr>
            <w:shd w:val="clear" w:color="auto" w:fill="FFFFFF"/>
            <w:rPrChange w:id="3078" w:author="Monica Maria Garro Lopez" w:date="2025-03-21T12:56:00Z">
              <w:rPr>
                <w:rFonts w:ascii="Times New Roman" w:eastAsia="Times New Roman" w:hAnsi="Times New Roman" w:cs="Times New Roman"/>
                <w:sz w:val="24"/>
                <w:szCs w:val="24"/>
                <w:lang w:val="es-CO" w:eastAsia="es-CO"/>
              </w:rPr>
            </w:rPrChange>
          </w:rPr>
          <w:t xml:space="preserve">) y auditorías de datos. </w:t>
        </w:r>
      </w:ins>
    </w:p>
    <w:p w14:paraId="515C3328" w14:textId="7BF28A05" w:rsidR="002E3918" w:rsidRPr="002E3918" w:rsidRDefault="002E3918">
      <w:pPr>
        <w:pStyle w:val="Prrafodelista"/>
        <w:numPr>
          <w:ilvl w:val="0"/>
          <w:numId w:val="122"/>
        </w:numPr>
        <w:rPr>
          <w:ins w:id="3079" w:author="Monica Maria Garro Lopez" w:date="2025-03-21T12:55:00Z"/>
          <w:shd w:val="clear" w:color="auto" w:fill="FFFFFF"/>
          <w:rPrChange w:id="3080" w:author="Monica Maria Garro Lopez" w:date="2025-03-21T12:56:00Z">
            <w:rPr>
              <w:ins w:id="3081" w:author="Monica Maria Garro Lopez" w:date="2025-03-21T12:55:00Z"/>
              <w:rFonts w:ascii="Times New Roman" w:eastAsia="Times New Roman" w:hAnsi="Times New Roman" w:cs="Times New Roman"/>
              <w:sz w:val="24"/>
              <w:szCs w:val="24"/>
              <w:lang w:val="es-CO" w:eastAsia="es-CO"/>
            </w:rPr>
          </w:rPrChange>
        </w:rPr>
        <w:pPrChange w:id="3082" w:author="Monica Maria Garro Lopez" w:date="2025-03-21T12:56:00Z">
          <w:pPr>
            <w:suppressAutoHyphens w:val="0"/>
            <w:spacing w:after="0" w:line="240" w:lineRule="auto"/>
            <w:jc w:val="left"/>
          </w:pPr>
        </w:pPrChange>
      </w:pPr>
      <w:ins w:id="3083" w:author="Monica Maria Garro Lopez" w:date="2025-03-21T12:55:00Z">
        <w:r w:rsidRPr="002E3918">
          <w:rPr>
            <w:shd w:val="clear" w:color="auto" w:fill="FFFFFF"/>
            <w:rPrChange w:id="3084" w:author="Monica Maria Garro Lopez" w:date="2025-03-21T12:56:00Z">
              <w:rPr>
                <w:rFonts w:ascii="Times New Roman" w:eastAsia="Times New Roman" w:hAnsi="Times New Roman" w:cs="Times New Roman"/>
                <w:sz w:val="24"/>
                <w:szCs w:val="24"/>
                <w:lang w:val="es-CO" w:eastAsia="es-CO"/>
              </w:rPr>
            </w:rPrChange>
          </w:rPr>
          <w:t xml:space="preserve">Alta escalabilidad para el manejo de grandes volúmenes. </w:t>
        </w:r>
      </w:ins>
    </w:p>
    <w:p w14:paraId="44775E56" w14:textId="22A5E7DE" w:rsidR="00D15B51" w:rsidRPr="002E3918" w:rsidRDefault="002E3918">
      <w:pPr>
        <w:pStyle w:val="Prrafodelista"/>
        <w:numPr>
          <w:ilvl w:val="0"/>
          <w:numId w:val="122"/>
        </w:numPr>
        <w:rPr>
          <w:shd w:val="clear" w:color="auto" w:fill="FFFFFF"/>
          <w:rPrChange w:id="3085" w:author="Monica Maria Garro Lopez" w:date="2025-03-21T12:56:00Z">
            <w:rPr>
              <w:color w:val="333A3F"/>
              <w:spacing w:val="1"/>
              <w:shd w:val="clear" w:color="auto" w:fill="FFFFFF"/>
            </w:rPr>
          </w:rPrChange>
        </w:rPr>
        <w:pPrChange w:id="3086" w:author="Monica Maria Garro Lopez" w:date="2025-03-21T12:56:00Z">
          <w:pPr/>
        </w:pPrChange>
      </w:pPr>
      <w:ins w:id="3087" w:author="Monica Maria Garro Lopez" w:date="2025-03-21T12:55:00Z">
        <w:r w:rsidRPr="002E3918">
          <w:rPr>
            <w:shd w:val="clear" w:color="auto" w:fill="FFFFFF"/>
            <w:rPrChange w:id="3088" w:author="Monica Maria Garro Lopez" w:date="2025-03-21T12:56:00Z">
              <w:rPr>
                <w:rFonts w:ascii="Times New Roman" w:eastAsia="Times New Roman" w:hAnsi="Times New Roman" w:cs="Times New Roman"/>
                <w:sz w:val="24"/>
                <w:szCs w:val="24"/>
                <w:lang w:val="es-CO" w:eastAsia="es-CO"/>
              </w:rPr>
            </w:rPrChange>
          </w:rPr>
          <w:t>Compatibilidad con almacenamiento basado en la nube (</w:t>
        </w:r>
        <w:proofErr w:type="spellStart"/>
        <w:r w:rsidRPr="002E3918">
          <w:rPr>
            <w:shd w:val="clear" w:color="auto" w:fill="FFFFFF"/>
            <w:rPrChange w:id="3089" w:author="Monica Maria Garro Lopez" w:date="2025-03-21T12:56:00Z">
              <w:rPr>
                <w:rFonts w:ascii="Times New Roman" w:eastAsia="Times New Roman" w:hAnsi="Times New Roman" w:cs="Times New Roman"/>
                <w:sz w:val="24"/>
                <w:szCs w:val="24"/>
                <w:lang w:val="es-CO" w:eastAsia="es-CO"/>
              </w:rPr>
            </w:rPrChange>
          </w:rPr>
          <w:t>Armbrust</w:t>
        </w:r>
        <w:proofErr w:type="spellEnd"/>
        <w:r w:rsidRPr="002E3918">
          <w:rPr>
            <w:shd w:val="clear" w:color="auto" w:fill="FFFFFF"/>
            <w:rPrChange w:id="3090" w:author="Monica Maria Garro Lopez" w:date="2025-03-21T12:56:00Z">
              <w:rPr>
                <w:rFonts w:ascii="Times New Roman" w:eastAsia="Times New Roman" w:hAnsi="Times New Roman" w:cs="Times New Roman"/>
                <w:sz w:val="24"/>
                <w:szCs w:val="24"/>
                <w:lang w:val="es-CO" w:eastAsia="es-CO"/>
              </w:rPr>
            </w:rPrChange>
          </w:rPr>
          <w:t xml:space="preserve"> et al., s.f.).</w:t>
        </w:r>
      </w:ins>
    </w:p>
    <w:p w14:paraId="29108ACF" w14:textId="17935ECD" w:rsidR="00163ACE" w:rsidRDefault="00D15B51" w:rsidP="00D15B51">
      <w:pPr>
        <w:rPr>
          <w:color w:val="000000"/>
          <w:lang w:val="es-CO"/>
        </w:rPr>
      </w:pPr>
      <w:r>
        <w:rPr>
          <w:shd w:val="clear" w:color="auto" w:fill="FFFFFF"/>
        </w:rPr>
        <w:t xml:space="preserve">En este orden de ideas, al comparar los </w:t>
      </w:r>
      <w:r w:rsidRPr="00FA0162">
        <w:rPr>
          <w:i/>
          <w:iCs/>
          <w:shd w:val="clear" w:color="auto" w:fill="FFFFFF"/>
          <w:rPrChange w:id="3091" w:author="Monica Maria Garro Lopez" w:date="2025-03-21T12:57:00Z">
            <w:rPr>
              <w:shd w:val="clear" w:color="auto" w:fill="FFFFFF"/>
            </w:rPr>
          </w:rPrChange>
        </w:rPr>
        <w:t xml:space="preserve">Delta </w:t>
      </w:r>
      <w:proofErr w:type="spellStart"/>
      <w:r w:rsidRPr="00FA0162">
        <w:rPr>
          <w:i/>
          <w:iCs/>
          <w:shd w:val="clear" w:color="auto" w:fill="FFFFFF"/>
          <w:rPrChange w:id="3092" w:author="Monica Maria Garro Lopez" w:date="2025-03-21T12:57:00Z">
            <w:rPr>
              <w:shd w:val="clear" w:color="auto" w:fill="FFFFFF"/>
            </w:rPr>
          </w:rPrChange>
        </w:rPr>
        <w:t>Lake</w:t>
      </w:r>
      <w:ins w:id="3093" w:author="Monica Maria Garro Lopez" w:date="2025-03-07T10:34:00Z">
        <w:r w:rsidR="006B413F" w:rsidRPr="00FA0162">
          <w:rPr>
            <w:i/>
            <w:iCs/>
            <w:shd w:val="clear" w:color="auto" w:fill="FFFFFF"/>
            <w:rPrChange w:id="3094" w:author="Monica Maria Garro Lopez" w:date="2025-03-21T12:57:00Z">
              <w:rPr>
                <w:shd w:val="clear" w:color="auto" w:fill="FFFFFF"/>
              </w:rPr>
            </w:rPrChange>
          </w:rPr>
          <w:t>s</w:t>
        </w:r>
      </w:ins>
      <w:proofErr w:type="spellEnd"/>
      <w:r w:rsidRPr="00FA0162">
        <w:rPr>
          <w:shd w:val="clear" w:color="auto" w:fill="FFFFFF"/>
        </w:rPr>
        <w:t xml:space="preserve"> con los </w:t>
      </w:r>
      <w:r w:rsidRPr="00FA0162">
        <w:rPr>
          <w:i/>
          <w:iCs/>
          <w:shd w:val="clear" w:color="auto" w:fill="FFFFFF"/>
        </w:rPr>
        <w:t xml:space="preserve">Data </w:t>
      </w:r>
      <w:proofErr w:type="spellStart"/>
      <w:r w:rsidRPr="00FA0162">
        <w:rPr>
          <w:i/>
          <w:iCs/>
          <w:shd w:val="clear" w:color="auto" w:fill="FFFFFF"/>
        </w:rPr>
        <w:t>Lakes</w:t>
      </w:r>
      <w:proofErr w:type="spellEnd"/>
      <w:r w:rsidRPr="00FA0162">
        <w:rPr>
          <w:shd w:val="clear" w:color="auto" w:fill="FFFFFF"/>
        </w:rPr>
        <w:t xml:space="preserve"> </w:t>
      </w:r>
      <w:r>
        <w:rPr>
          <w:shd w:val="clear" w:color="auto" w:fill="FFFFFF"/>
        </w:rPr>
        <w:t xml:space="preserve">tradicionales, la diferencia más significativa radica en la capacidad de manejo de datos estructurados y no estructurados mediante el uso de transacciones </w:t>
      </w:r>
      <w:r w:rsidRPr="00D15B51">
        <w:rPr>
          <w:i/>
          <w:iCs/>
          <w:shd w:val="clear" w:color="auto" w:fill="FFFFFF"/>
        </w:rPr>
        <w:t>ACID</w:t>
      </w:r>
      <w:r>
        <w:rPr>
          <w:shd w:val="clear" w:color="auto" w:fill="FFFFFF"/>
        </w:rPr>
        <w:t xml:space="preserve">, algo que los </w:t>
      </w:r>
      <w:r w:rsidRPr="00D15B51">
        <w:rPr>
          <w:i/>
          <w:iCs/>
          <w:shd w:val="clear" w:color="auto" w:fill="FFFFFF"/>
        </w:rPr>
        <w:t xml:space="preserve">Data </w:t>
      </w:r>
      <w:proofErr w:type="spellStart"/>
      <w:r w:rsidRPr="00D15B51">
        <w:rPr>
          <w:i/>
          <w:iCs/>
          <w:shd w:val="clear" w:color="auto" w:fill="FFFFFF"/>
        </w:rPr>
        <w:t>Lakes</w:t>
      </w:r>
      <w:proofErr w:type="spellEnd"/>
      <w:r>
        <w:rPr>
          <w:shd w:val="clear" w:color="auto" w:fill="FFFFFF"/>
        </w:rPr>
        <w:t xml:space="preserve"> convencionales no proporcionan. Esta capacidad no solo mejora la calidad y la consistencia de los datos, sino que también crea una base sólida para la aplicación de técnicas de análisis de datos avanzadas como la inteligencia artificial y el aprendizaje automático.</w:t>
      </w:r>
    </w:p>
    <w:p w14:paraId="6F415173" w14:textId="4B4E2EB5" w:rsidR="00D15B51" w:rsidDel="00FA0162" w:rsidRDefault="00D15B51" w:rsidP="00EB68F8">
      <w:pPr>
        <w:spacing w:before="240" w:after="240"/>
        <w:ind w:left="1068"/>
        <w:rPr>
          <w:del w:id="3095" w:author="Monica Maria Garro Lopez" w:date="2025-03-21T12:57:00Z"/>
          <w:color w:val="000000"/>
          <w:lang w:val="es-CO"/>
        </w:rPr>
      </w:pPr>
      <w:bookmarkStart w:id="3096" w:name="_Toc193462958"/>
      <w:bookmarkStart w:id="3097" w:name="_Toc193465145"/>
      <w:bookmarkStart w:id="3098" w:name="_Toc193466339"/>
      <w:bookmarkStart w:id="3099" w:name="_Toc193466571"/>
      <w:bookmarkStart w:id="3100" w:name="_Toc193466878"/>
      <w:bookmarkEnd w:id="3096"/>
      <w:bookmarkEnd w:id="3097"/>
      <w:bookmarkEnd w:id="3098"/>
      <w:bookmarkEnd w:id="3099"/>
      <w:bookmarkEnd w:id="3100"/>
    </w:p>
    <w:p w14:paraId="36F5A04B" w14:textId="6744F482" w:rsidR="00163ACE" w:rsidRDefault="003D1328">
      <w:pPr>
        <w:pStyle w:val="Ttulo2"/>
        <w:numPr>
          <w:ilvl w:val="1"/>
          <w:numId w:val="2"/>
        </w:numPr>
        <w:pPrChange w:id="3101" w:author="Monica Maria Garro Lopez" w:date="2025-03-07T13:06:00Z">
          <w:pPr>
            <w:pStyle w:val="Ttulo2"/>
            <w:numPr>
              <w:numId w:val="56"/>
            </w:numPr>
          </w:pPr>
        </w:pPrChange>
      </w:pPr>
      <w:bookmarkStart w:id="3102" w:name="_Toc193466879"/>
      <w:ins w:id="3103" w:author="Monica Maria Garro Lopez" w:date="2025-03-21T13:40:00Z">
        <w:r>
          <w:t>Aplicación de arquitecturas de datos en</w:t>
        </w:r>
      </w:ins>
      <w:del w:id="3104" w:author="Monica Maria Garro Lopez" w:date="2025-03-21T13:40:00Z">
        <w:r w:rsidR="00163ACE" w:rsidDel="003D1328">
          <w:delText>Aplicabilidad en</w:delText>
        </w:r>
      </w:del>
      <w:r w:rsidR="00163ACE">
        <w:t xml:space="preserve"> diferentes industrias</w:t>
      </w:r>
      <w:bookmarkEnd w:id="3102"/>
    </w:p>
    <w:p w14:paraId="60B79FAF" w14:textId="0D4D2FB4" w:rsidR="00B04624" w:rsidRPr="00B04624" w:rsidRDefault="003D1328">
      <w:pPr>
        <w:rPr>
          <w:lang w:val="es-CO"/>
        </w:rPr>
      </w:pPr>
      <w:ins w:id="3105" w:author="Monica Maria Garro Lopez" w:date="2025-03-21T13:40:00Z">
        <w:r>
          <w:t>En la economía digital actual, los datos representan un recurso estratégico de alto valor. Comprender y aplicar adecuadamente las infraestructuras modernas de almacenamiento y análisis se ha convertido en una prioridad para las organizaciones que buscan mantener su competitividad. Estas soluciones no solo permiten gestionar grandes volúmenes de información, sino que también habilitan la toma de decisiones basadas en análisis avanzados, fortaleciendo la innovación y la eficiencia operativa en diversos sectores</w:t>
        </w:r>
      </w:ins>
      <w:del w:id="3106" w:author="Monica Maria Garro Lopez" w:date="2025-03-21T13:40:00Z">
        <w:r w:rsidR="00787409" w:rsidRPr="00787409" w:rsidDel="003D1328">
          <w:delText>Dado que los datos se consideran el nuevo petróleo, comprender y aplicar correctamente las infraestructuras de almacenamiento y análisis de datos se ha convertido en una prioridad para las organizaciones que buscan mantenerse competitivas. Estas soluciones no solo ofrecen capacidades avanzadas de almacenamiento y gestión de datos, sino que también permiten la explotación inteligente de grandes volúmenes de información, facilitando la toma de decisiones estratégicas basadas en análisis avanzados</w:delText>
        </w:r>
      </w:del>
      <w:r w:rsidR="00787409" w:rsidRPr="00787409">
        <w:t>.</w:t>
      </w:r>
      <w:r w:rsidR="00210CAD">
        <w:t xml:space="preserve"> </w:t>
      </w:r>
    </w:p>
    <w:p w14:paraId="762F58CF" w14:textId="5802670C" w:rsidR="00705D20" w:rsidRPr="00787409" w:rsidDel="00234178" w:rsidRDefault="00705D20" w:rsidP="00163ACE">
      <w:pPr>
        <w:rPr>
          <w:del w:id="3107" w:author="Monica Maria Garro Lopez" w:date="2025-03-21T13:02:00Z"/>
        </w:rPr>
      </w:pPr>
      <w:bookmarkStart w:id="3108" w:name="_Toc193462960"/>
      <w:bookmarkStart w:id="3109" w:name="_Toc193465147"/>
      <w:bookmarkStart w:id="3110" w:name="_Toc193466341"/>
      <w:bookmarkStart w:id="3111" w:name="_Toc193466573"/>
      <w:bookmarkStart w:id="3112" w:name="_Toc193466880"/>
      <w:bookmarkEnd w:id="3108"/>
      <w:bookmarkEnd w:id="3109"/>
      <w:bookmarkEnd w:id="3110"/>
      <w:bookmarkEnd w:id="3111"/>
      <w:bookmarkEnd w:id="3112"/>
    </w:p>
    <w:p w14:paraId="154962A5" w14:textId="7CEE8BCB" w:rsidR="00163ACE" w:rsidRPr="00EB68F8" w:rsidRDefault="00163ACE">
      <w:pPr>
        <w:pStyle w:val="Ttulo3"/>
        <w:numPr>
          <w:ilvl w:val="2"/>
          <w:numId w:val="2"/>
        </w:numPr>
        <w:rPr>
          <w:lang w:val="es-CO"/>
        </w:rPr>
        <w:pPrChange w:id="3113" w:author="Monica Maria Garro Lopez" w:date="2025-03-07T13:06:00Z">
          <w:pPr>
            <w:pStyle w:val="Ttulo3"/>
            <w:numPr>
              <w:numId w:val="56"/>
            </w:numPr>
          </w:pPr>
        </w:pPrChange>
      </w:pPr>
      <w:bookmarkStart w:id="3114" w:name="_Toc193466881"/>
      <w:r w:rsidRPr="00EB68F8">
        <w:rPr>
          <w:lang w:val="es-CO"/>
        </w:rPr>
        <w:t>Sector Financiero</w:t>
      </w:r>
      <w:bookmarkEnd w:id="3114"/>
    </w:p>
    <w:p w14:paraId="15CCD9AD" w14:textId="2CA57A8A" w:rsidR="008044CC" w:rsidRDefault="008044CC" w:rsidP="008044CC">
      <w:pPr>
        <w:rPr>
          <w:lang w:val="es-419"/>
        </w:rPr>
      </w:pPr>
      <w:r w:rsidRPr="008044CC">
        <w:rPr>
          <w:lang w:val="es-419"/>
        </w:rPr>
        <w:t xml:space="preserve">En el sector financiero, donde la seguridad, el cumplimiento normativo y la gestión eficiente de datos son prioritarios, las infraestructuras de almacenamiento modernas ofrecen soluciones específicas para manejar la complejidad y el volumen creciente de datos. Estas tecnologías no solo facilitan la toma de decisiones estratégicas y el cumplimiento normativo, sino que también </w:t>
      </w:r>
      <w:r w:rsidRPr="00A04507">
        <w:rPr>
          <w:b/>
          <w:bCs/>
          <w:lang w:val="es-419"/>
          <w:rPrChange w:id="3115" w:author="PEREZ MARTINEZ Gema (ENGIE-España)" w:date="2025-03-04T19:22:00Z">
            <w:rPr>
              <w:lang w:val="es-419"/>
            </w:rPr>
          </w:rPrChange>
        </w:rPr>
        <w:t>garantizan la protección de datos sensibles mediante estándares rigurosos de seguridad, como la encriptación, el control de acceso y auditorías regulare</w:t>
      </w:r>
      <w:r w:rsidRPr="008044CC">
        <w:rPr>
          <w:lang w:val="es-419"/>
        </w:rPr>
        <w:t>s. Además, muchas de estas infraestructuras proporcionan alta disponibilidad, escalabilidad y cumplimiento de propiedades ACID</w:t>
      </w:r>
      <w:ins w:id="3116" w:author="Monica Maria Garro Lopez" w:date="2025-03-21T13:03:00Z">
        <w:r w:rsidR="00234178">
          <w:rPr>
            <w:lang w:val="es-419"/>
          </w:rPr>
          <w:t xml:space="preserve">, </w:t>
        </w:r>
      </w:ins>
      <w:del w:id="3117" w:author="Monica Maria Garro Lopez" w:date="2025-03-21T13:03:00Z">
        <w:r w:rsidRPr="008044CC" w:rsidDel="00234178">
          <w:rPr>
            <w:lang w:val="es-419"/>
          </w:rPr>
          <w:delText xml:space="preserve">, </w:delText>
        </w:r>
      </w:del>
      <w:r w:rsidRPr="008044CC">
        <w:rPr>
          <w:lang w:val="es-419"/>
        </w:rPr>
        <w:t>lo que asegura la continuidad operativa en un sector donde el tiempo de inactividad puede resultar en pérdidas significativas.</w:t>
      </w:r>
    </w:p>
    <w:p w14:paraId="4BC745CC" w14:textId="30A5A372" w:rsidR="008044CC" w:rsidRDefault="008044CC" w:rsidP="008044CC">
      <w:pPr>
        <w:rPr>
          <w:lang w:val="es-419"/>
        </w:rPr>
      </w:pPr>
      <w:r w:rsidRPr="008044CC">
        <w:rPr>
          <w:lang w:val="es-419"/>
        </w:rPr>
        <w:t xml:space="preserve">En un contexto de transformación digital acelerada, las instituciones financieras enfrentan el desafío de modernizar sus infraestructuras de almacenamiento para aprovechar al máximo el potencial de los grandes volúmenes de datos. Según </w:t>
      </w:r>
      <w:sdt>
        <w:sdtPr>
          <w:rPr>
            <w:color w:val="000000"/>
            <w:lang w:val="es-419"/>
          </w:rPr>
          <w:tag w:val="MENDELEY_CITATION_v3_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"/>
          <w:id w:val="1350753510"/>
          <w:placeholder>
            <w:docPart w:val="DefaultPlaceholder_-1854013440"/>
          </w:placeholder>
        </w:sdtPr>
        <w:sdtEndPr/>
        <w:sdtContent>
          <w:ins w:id="3118" w:author="Monica Maria Garro Lopez" w:date="2025-03-21T16:07:00Z">
            <w:r w:rsidR="00415AEC" w:rsidRPr="00415AEC">
              <w:rPr>
                <w:color w:val="000000"/>
                <w:lang w:val="es-419"/>
              </w:rPr>
              <w:t>(</w:t>
            </w:r>
            <w:proofErr w:type="spellStart"/>
            <w:r w:rsidR="00415AEC" w:rsidRPr="00415AEC">
              <w:rPr>
                <w:color w:val="000000"/>
                <w:lang w:val="es-419"/>
              </w:rPr>
              <w:t>Eshghi</w:t>
            </w:r>
            <w:proofErr w:type="spellEnd"/>
            <w:r w:rsidR="00415AEC" w:rsidRPr="00415AEC">
              <w:rPr>
                <w:color w:val="000000"/>
                <w:lang w:val="es-419"/>
              </w:rPr>
              <w:t>, 2022)</w:t>
            </w:r>
          </w:ins>
          <w:del w:id="3119" w:author="Monica Maria Garro Lopez" w:date="2025-03-07T10:47:00Z">
            <w:r w:rsidR="003A0AFC" w:rsidRPr="00415AEC" w:rsidDel="00AF12DE">
              <w:rPr>
                <w:color w:val="000000"/>
                <w:lang w:val="es-419"/>
              </w:rPr>
              <w:delText>(Eshghi, 2022)</w:delText>
            </w:r>
          </w:del>
        </w:sdtContent>
      </w:sdt>
      <w:r w:rsidRPr="008044CC">
        <w:rPr>
          <w:lang w:val="es-419"/>
        </w:rPr>
        <w:t xml:space="preserve">, la </w:t>
      </w:r>
      <w:r w:rsidRPr="00845CC8">
        <w:rPr>
          <w:b/>
          <w:bCs/>
          <w:lang w:val="es-419"/>
          <w:rPrChange w:id="3120" w:author="PEREZ MARTINEZ Gema (ENGIE-España)" w:date="2025-03-04T19:18:00Z">
            <w:rPr>
              <w:lang w:val="es-419"/>
            </w:rPr>
          </w:rPrChange>
        </w:rPr>
        <w:t>adopción de plataformas de datos modernas es clave para mejorar el análisis predictivo, la gestión de riesgos, la personalización de servicios y la detección de fraudes</w:t>
      </w:r>
      <w:r w:rsidRPr="008044CC">
        <w:rPr>
          <w:lang w:val="es-419"/>
        </w:rPr>
        <w:t xml:space="preserve">. Estas tecnologías permiten a las instituciones financieras </w:t>
      </w:r>
      <w:r w:rsidRPr="00845CC8">
        <w:rPr>
          <w:b/>
          <w:bCs/>
          <w:lang w:val="es-419"/>
          <w:rPrChange w:id="3121" w:author="PEREZ MARTINEZ Gema (ENGIE-España)" w:date="2025-03-04T19:18:00Z">
            <w:rPr>
              <w:lang w:val="es-419"/>
            </w:rPr>
          </w:rPrChange>
        </w:rPr>
        <w:t>mantenerse competitivas en un mercado en constante evolución</w:t>
      </w:r>
      <w:r w:rsidRPr="008044CC">
        <w:rPr>
          <w:lang w:val="es-419"/>
        </w:rPr>
        <w:t>, al tiempo que les brindan la capacidad de extraer información valiosa de sus datos, impulsando la innovación y la creación de nuevos productos y servicios.</w:t>
      </w:r>
    </w:p>
    <w:p w14:paraId="57F2602E" w14:textId="4E5BA733" w:rsidR="008044CC" w:rsidRDefault="008044CC" w:rsidP="008044CC">
      <w:pPr>
        <w:rPr>
          <w:ins w:id="3122" w:author="Monica Maria Garro Lopez" w:date="2025-03-21T13:48:00Z"/>
          <w:lang w:val="es-419"/>
        </w:rPr>
      </w:pPr>
      <w:r w:rsidRPr="008044CC">
        <w:rPr>
          <w:lang w:val="es-419"/>
        </w:rPr>
        <w:t xml:space="preserve">A continuación, se </w:t>
      </w:r>
      <w:r>
        <w:rPr>
          <w:lang w:val="es-419"/>
        </w:rPr>
        <w:t>analizan</w:t>
      </w:r>
      <w:r w:rsidRPr="008044CC">
        <w:rPr>
          <w:lang w:val="es-419"/>
        </w:rPr>
        <w:t xml:space="preserve"> en detalle</w:t>
      </w:r>
      <w:r>
        <w:rPr>
          <w:lang w:val="es-419"/>
        </w:rPr>
        <w:t xml:space="preserve"> la </w:t>
      </w:r>
      <w:r w:rsidRPr="008044CC">
        <w:rPr>
          <w:lang w:val="es-419"/>
        </w:rPr>
        <w:t xml:space="preserve">aplicabilidad </w:t>
      </w:r>
      <w:r>
        <w:rPr>
          <w:lang w:val="es-419"/>
        </w:rPr>
        <w:t xml:space="preserve">de </w:t>
      </w:r>
      <w:r w:rsidR="00210CAD">
        <w:rPr>
          <w:lang w:val="es-419"/>
        </w:rPr>
        <w:t xml:space="preserve">cada una de </w:t>
      </w:r>
      <w:r>
        <w:rPr>
          <w:lang w:val="es-419"/>
        </w:rPr>
        <w:t xml:space="preserve">estas </w:t>
      </w:r>
      <w:r w:rsidR="00D320F4">
        <w:rPr>
          <w:lang w:val="es-419"/>
        </w:rPr>
        <w:t xml:space="preserve">infraestructuras </w:t>
      </w:r>
      <w:r w:rsidRPr="008044CC">
        <w:rPr>
          <w:lang w:val="es-419"/>
        </w:rPr>
        <w:t>en el ámbito financiero</w:t>
      </w:r>
      <w:r w:rsidR="00D320F4">
        <w:rPr>
          <w:lang w:val="es-419"/>
        </w:rPr>
        <w:t>:</w:t>
      </w:r>
    </w:p>
    <w:p w14:paraId="2D2A2DA4" w14:textId="77777777" w:rsidR="00873898" w:rsidRDefault="00873898" w:rsidP="008044CC">
      <w:pPr>
        <w:rPr>
          <w:lang w:val="es-419"/>
        </w:rPr>
      </w:pPr>
    </w:p>
    <w:p w14:paraId="71FD8323" w14:textId="18951E09" w:rsidR="00D15B51" w:rsidDel="003D1328" w:rsidRDefault="00D15B51">
      <w:pPr>
        <w:spacing w:before="240"/>
        <w:rPr>
          <w:del w:id="3123" w:author="Monica Maria Garro Lopez" w:date="2025-03-21T13:42:00Z"/>
          <w:b/>
          <w:bCs/>
          <w:i/>
          <w:iCs/>
          <w:lang w:val="es-CO" w:eastAsia="es-ES"/>
        </w:rPr>
        <w:pPrChange w:id="3124" w:author="Monica Maria Garro Lopez" w:date="2025-03-21T13:42:00Z">
          <w:pPr/>
        </w:pPrChange>
      </w:pPr>
    </w:p>
    <w:p w14:paraId="3694ECE5" w14:textId="12A57EC8" w:rsidR="00AB3829" w:rsidRDefault="00AB3829">
      <w:pPr>
        <w:spacing w:before="240"/>
        <w:rPr>
          <w:b/>
          <w:bCs/>
          <w:lang w:val="es-CO" w:eastAsia="es-ES"/>
        </w:rPr>
        <w:pPrChange w:id="3125" w:author="Monica Maria Garro Lopez" w:date="2025-03-21T13:42:00Z">
          <w:pPr/>
        </w:pPrChange>
      </w:pPr>
      <w:r w:rsidRPr="00EB68F8">
        <w:rPr>
          <w:b/>
          <w:bCs/>
          <w:i/>
          <w:iCs/>
          <w:lang w:val="es-CO" w:eastAsia="es-ES"/>
        </w:rPr>
        <w:t xml:space="preserve">Data </w:t>
      </w:r>
      <w:proofErr w:type="spellStart"/>
      <w:r w:rsidRPr="00EB68F8">
        <w:rPr>
          <w:b/>
          <w:bCs/>
          <w:i/>
          <w:iCs/>
          <w:lang w:val="es-CO" w:eastAsia="es-ES"/>
        </w:rPr>
        <w:t>Lakes</w:t>
      </w:r>
      <w:proofErr w:type="spellEnd"/>
      <w:r w:rsidRPr="00AB3829">
        <w:rPr>
          <w:b/>
          <w:bCs/>
          <w:lang w:val="es-CO" w:eastAsia="es-ES"/>
        </w:rPr>
        <w:t xml:space="preserve"> en el Sector Financiero</w:t>
      </w:r>
      <w:del w:id="3126" w:author="Monica Maria Garro Lopez" w:date="2025-03-21T13:42:00Z">
        <w:r w:rsidRPr="00AB3829" w:rsidDel="003D1328">
          <w:rPr>
            <w:b/>
            <w:bCs/>
            <w:lang w:val="es-CO" w:eastAsia="es-ES"/>
          </w:rPr>
          <w:delText>:</w:delText>
        </w:r>
      </w:del>
    </w:p>
    <w:p w14:paraId="0350465E" w14:textId="683629A2" w:rsidR="00C76724" w:rsidRDefault="00381847" w:rsidP="00EB68F8">
      <w:pPr>
        <w:pStyle w:val="Prrafodelista"/>
        <w:ind w:left="0"/>
        <w:rPr>
          <w:ins w:id="3127" w:author="Monica Maria Garro Lopez" w:date="2025-03-21T13:44:00Z"/>
        </w:rPr>
      </w:pPr>
      <w:r>
        <w:t xml:space="preserve">Este tipo de almacenamiento es vital </w:t>
      </w:r>
      <w:r w:rsidR="00C76724">
        <w:t xml:space="preserve">para el sector financiero, no solo por su capacidad de almacenar y gestionar grandes volúmenes de datos, sino también por su rol en habilitar </w:t>
      </w:r>
      <w:r w:rsidR="00C76724" w:rsidRPr="00845CC8">
        <w:rPr>
          <w:b/>
          <w:bCs/>
          <w:rPrChange w:id="3128" w:author="PEREZ MARTINEZ Gema (ENGIE-España)" w:date="2025-03-04T19:19:00Z">
            <w:rPr/>
          </w:rPrChange>
        </w:rPr>
        <w:t>análisis avanzados y en tiempo real que soportan decisiones críticas de negocio</w:t>
      </w:r>
      <w:r w:rsidR="00C76724">
        <w:t xml:space="preserve">, cumplimiento normativo, y la personalización de la experiencia del cliente. </w:t>
      </w:r>
      <w:r w:rsidR="00210CAD">
        <w:lastRenderedPageBreak/>
        <w:t>Asimismo, e</w:t>
      </w:r>
      <w:r w:rsidR="00C76724">
        <w:t>stos sistemas ayudan a las instituciones financieras a mantenerse competitivas y a innovar en un entorno de rápido cambio</w:t>
      </w:r>
      <w:r w:rsidR="00B71DD7">
        <w:t>, ofreciendo los siguientes beneficios:</w:t>
      </w:r>
    </w:p>
    <w:p w14:paraId="00E81FC5" w14:textId="64177BF7" w:rsidR="003D1328" w:rsidRDefault="003D1328" w:rsidP="00EB68F8">
      <w:pPr>
        <w:pStyle w:val="Prrafodelista"/>
        <w:ind w:left="0"/>
        <w:rPr>
          <w:ins w:id="3129" w:author="Monica Maria Garro Lopez" w:date="2025-03-21T13:44:00Z"/>
        </w:rPr>
      </w:pPr>
    </w:p>
    <w:p w14:paraId="0B8220AC" w14:textId="7D394FC6" w:rsidR="003D1328" w:rsidRDefault="003D1328" w:rsidP="003D1328">
      <w:pPr>
        <w:pStyle w:val="Prrafodelista"/>
        <w:numPr>
          <w:ilvl w:val="0"/>
          <w:numId w:val="123"/>
        </w:numPr>
        <w:rPr>
          <w:ins w:id="3130" w:author="Monica Maria Garro Lopez" w:date="2025-03-21T14:04:00Z"/>
          <w:lang w:val="es-CO" w:eastAsia="es-ES"/>
        </w:rPr>
      </w:pPr>
      <w:ins w:id="3131" w:author="Monica Maria Garro Lopez" w:date="2025-03-21T13:44:00Z">
        <w:r w:rsidRPr="003D1328">
          <w:rPr>
            <w:lang w:val="es-CO" w:eastAsia="es-ES"/>
          </w:rPr>
          <w:t>Escalabilidad para responder al crecimiento exponencial de datos financieros</w:t>
        </w:r>
      </w:ins>
      <w:ins w:id="3132" w:author="Monica Maria Garro Lopez" w:date="2025-03-21T13:45:00Z">
        <w:r w:rsidRPr="00721E34">
          <w:rPr>
            <w:lang w:val="es-CO" w:eastAsia="es-ES"/>
            <w:rPrChange w:id="3133" w:author="Monica Maria Garro Lopez" w:date="2025-03-21T14:06:00Z">
              <w:rPr>
                <w:color w:val="000000"/>
                <w:lang w:val="es-CO" w:eastAsia="es-ES"/>
              </w:rPr>
            </w:rPrChange>
          </w:rPr>
          <w:t xml:space="preserve"> </w:t>
        </w:r>
      </w:ins>
      <w:customXmlInsRangeStart w:id="3134" w:author="Monica Maria Garro Lopez" w:date="2025-03-21T13:45:00Z"/>
      <w:sdt>
        <w:sdtPr>
          <w:rPr>
            <w:color w:val="000000"/>
            <w:lang w:val="es-CO" w:eastAsia="es-ES"/>
          </w:rPr>
          <w:tag w:val="MENDELEY_CITATION_v3_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"/>
          <w:id w:val="554979152"/>
          <w:placeholder>
            <w:docPart w:val="9B19CC304683456CB392B1BE3DEC3D63"/>
          </w:placeholder>
        </w:sdtPr>
        <w:sdtEndPr/>
        <w:sdtContent>
          <w:customXmlInsRangeEnd w:id="3134"/>
          <w:ins w:id="3135" w:author="Monica Maria Garro Lopez" w:date="2025-03-21T16:07:00Z">
            <w:r w:rsidR="00415AEC" w:rsidRPr="00415AEC">
              <w:rPr>
                <w:color w:val="000000"/>
                <w:lang w:val="es-CO" w:eastAsia="es-ES"/>
              </w:rPr>
              <w:t>(Gupta, 2023)</w:t>
            </w:r>
          </w:ins>
          <w:customXmlInsRangeStart w:id="3136" w:author="Monica Maria Garro Lopez" w:date="2025-03-21T13:45:00Z"/>
        </w:sdtContent>
      </w:sdt>
      <w:customXmlInsRangeEnd w:id="3136"/>
      <w:ins w:id="3137" w:author="Monica Maria Garro Lopez" w:date="2025-03-21T13:45:00Z">
        <w:r>
          <w:rPr>
            <w:lang w:val="es-CO" w:eastAsia="es-ES"/>
          </w:rPr>
          <w:t>.</w:t>
        </w:r>
      </w:ins>
    </w:p>
    <w:p w14:paraId="1A2C2055" w14:textId="77777777" w:rsidR="003D1328" w:rsidRPr="003D1328" w:rsidRDefault="003D1328">
      <w:pPr>
        <w:pStyle w:val="Prrafodelista"/>
        <w:numPr>
          <w:ilvl w:val="0"/>
          <w:numId w:val="123"/>
        </w:numPr>
        <w:rPr>
          <w:ins w:id="3138" w:author="Monica Maria Garro Lopez" w:date="2025-03-21T13:44:00Z"/>
          <w:lang w:val="es-CO" w:eastAsia="es-ES"/>
        </w:rPr>
        <w:pPrChange w:id="3139" w:author="Monica Maria Garro Lopez" w:date="2025-03-21T13:44:00Z">
          <w:pPr>
            <w:pStyle w:val="Prrafodelista"/>
          </w:pPr>
        </w:pPrChange>
      </w:pPr>
      <w:ins w:id="3140" w:author="Monica Maria Garro Lopez" w:date="2025-03-21T13:44:00Z">
        <w:r w:rsidRPr="003D1328">
          <w:rPr>
            <w:lang w:val="es-CO" w:eastAsia="es-ES"/>
          </w:rPr>
          <w:t>Integración ágil de fuentes internas y externas.</w:t>
        </w:r>
      </w:ins>
    </w:p>
    <w:p w14:paraId="33B37665" w14:textId="32E122BE" w:rsidR="003D1328" w:rsidRPr="003D1328" w:rsidRDefault="003D1328">
      <w:pPr>
        <w:pStyle w:val="Prrafodelista"/>
        <w:numPr>
          <w:ilvl w:val="0"/>
          <w:numId w:val="123"/>
        </w:numPr>
        <w:rPr>
          <w:ins w:id="3141" w:author="Monica Maria Garro Lopez" w:date="2025-03-21T13:47:00Z"/>
          <w:lang w:val="es-CO" w:eastAsia="es-ES"/>
          <w:rPrChange w:id="3142" w:author="Monica Maria Garro Lopez" w:date="2025-03-21T13:47:00Z">
            <w:rPr>
              <w:ins w:id="3143" w:author="Monica Maria Garro Lopez" w:date="2025-03-21T13:47:00Z"/>
              <w:b/>
              <w:bCs/>
              <w:lang w:val="es-CO" w:eastAsia="es-ES"/>
            </w:rPr>
          </w:rPrChange>
        </w:rPr>
        <w:pPrChange w:id="3144" w:author="Monica Maria Garro Lopez" w:date="2025-03-21T14:06:00Z">
          <w:pPr>
            <w:numPr>
              <w:numId w:val="22"/>
            </w:numPr>
            <w:tabs>
              <w:tab w:val="num" w:pos="720"/>
            </w:tabs>
            <w:ind w:left="720" w:hanging="360"/>
          </w:pPr>
        </w:pPrChange>
      </w:pPr>
      <w:ins w:id="3145" w:author="Monica Maria Garro Lopez" w:date="2025-03-21T13:44:00Z">
        <w:r w:rsidRPr="003D1328">
          <w:rPr>
            <w:lang w:val="es-CO" w:eastAsia="es-ES"/>
          </w:rPr>
          <w:t>Reducción de costos de preprocesamiento mediante almacenamiento en bruto</w:t>
        </w:r>
      </w:ins>
      <w:ins w:id="3146" w:author="Monica Maria Garro Lopez" w:date="2025-03-21T13:45:00Z">
        <w:r w:rsidRPr="00721E34">
          <w:rPr>
            <w:lang w:val="es-CO" w:eastAsia="es-ES"/>
            <w:rPrChange w:id="3147" w:author="Monica Maria Garro Lopez" w:date="2025-03-21T14:06:00Z">
              <w:rPr>
                <w:color w:val="000000"/>
                <w:lang w:val="es-CO" w:eastAsia="es-ES"/>
              </w:rPr>
            </w:rPrChange>
          </w:rPr>
          <w:t xml:space="preserve"> </w:t>
        </w:r>
      </w:ins>
      <w:customXmlInsRangeStart w:id="3148" w:author="Monica Maria Garro Lopez" w:date="2025-03-21T13:45:00Z"/>
      <w:sdt>
        <w:sdtPr>
          <w:rPr>
            <w:color w:val="000000"/>
            <w:lang w:val="es-CO" w:eastAsia="es-ES"/>
          </w:rPr>
          <w:tag w:val="MENDELEY_CITATION_v3_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"/>
          <w:id w:val="1291015163"/>
          <w:placeholder>
            <w:docPart w:val="13270111E4694E608F956630D6D8BADA"/>
          </w:placeholder>
        </w:sdtPr>
        <w:sdtEndPr/>
        <w:sdtContent>
          <w:customXmlInsRangeEnd w:id="3148"/>
          <w:ins w:id="3149" w:author="Monica Maria Garro Lopez" w:date="2025-03-21T16:07:00Z">
            <w:r w:rsidR="00415AEC" w:rsidRPr="00415AEC">
              <w:rPr>
                <w:color w:val="000000"/>
                <w:lang w:val="es-CO" w:eastAsia="es-ES"/>
              </w:rPr>
              <w:t>(</w:t>
            </w:r>
            <w:proofErr w:type="spellStart"/>
            <w:r w:rsidR="00415AEC" w:rsidRPr="00415AEC">
              <w:rPr>
                <w:color w:val="000000"/>
                <w:lang w:val="es-CO" w:eastAsia="es-ES"/>
              </w:rPr>
              <w:t>Pappil</w:t>
            </w:r>
            <w:proofErr w:type="spellEnd"/>
            <w:r w:rsidR="00415AEC" w:rsidRPr="00415AEC">
              <w:rPr>
                <w:color w:val="000000"/>
                <w:lang w:val="es-CO" w:eastAsia="es-ES"/>
              </w:rPr>
              <w:t xml:space="preserve"> </w:t>
            </w:r>
            <w:proofErr w:type="spellStart"/>
            <w:r w:rsidR="00415AEC" w:rsidRPr="00415AEC">
              <w:rPr>
                <w:color w:val="000000"/>
                <w:lang w:val="es-CO" w:eastAsia="es-ES"/>
              </w:rPr>
              <w:t>Kothandapani</w:t>
            </w:r>
            <w:proofErr w:type="spellEnd"/>
            <w:r w:rsidR="00415AEC" w:rsidRPr="00415AEC">
              <w:rPr>
                <w:color w:val="000000"/>
                <w:lang w:val="es-CO" w:eastAsia="es-ES"/>
              </w:rPr>
              <w:t>, 2023)</w:t>
            </w:r>
          </w:ins>
          <w:customXmlInsRangeStart w:id="3150" w:author="Monica Maria Garro Lopez" w:date="2025-03-21T13:45:00Z"/>
        </w:sdtContent>
      </w:sdt>
      <w:customXmlInsRangeEnd w:id="3150"/>
      <w:ins w:id="3151" w:author="Monica Maria Garro Lopez" w:date="2025-03-21T13:45:00Z">
        <w:r w:rsidRPr="00721E34">
          <w:rPr>
            <w:lang w:val="es-CO" w:eastAsia="es-ES"/>
            <w:rPrChange w:id="3152" w:author="Monica Maria Garro Lopez" w:date="2025-03-21T14:06:00Z">
              <w:rPr>
                <w:color w:val="000000"/>
                <w:lang w:val="es-CO" w:eastAsia="es-ES"/>
              </w:rPr>
            </w:rPrChange>
          </w:rPr>
          <w:t>.</w:t>
        </w:r>
      </w:ins>
      <w:ins w:id="3153" w:author="Monica Maria Garro Lopez" w:date="2025-03-21T13:46:00Z">
        <w:r w:rsidRPr="00721E34">
          <w:rPr>
            <w:lang w:val="es-CO" w:eastAsia="es-ES"/>
            <w:rPrChange w:id="3154" w:author="Monica Maria Garro Lopez" w:date="2025-03-21T14:06:00Z">
              <w:rPr>
                <w:b/>
                <w:bCs/>
                <w:lang w:val="es-CO" w:eastAsia="es-ES"/>
              </w:rPr>
            </w:rPrChange>
          </w:rPr>
          <w:t xml:space="preserve"> </w:t>
        </w:r>
      </w:ins>
    </w:p>
    <w:p w14:paraId="29E1248D" w14:textId="4863E316" w:rsidR="003D1328" w:rsidRPr="003D1328" w:rsidRDefault="003D1328">
      <w:pPr>
        <w:pStyle w:val="Prrafodelista"/>
        <w:numPr>
          <w:ilvl w:val="0"/>
          <w:numId w:val="123"/>
        </w:numPr>
        <w:rPr>
          <w:ins w:id="3155" w:author="Monica Maria Garro Lopez" w:date="2025-03-21T13:44:00Z"/>
          <w:lang w:val="es-CO" w:eastAsia="es-ES"/>
        </w:rPr>
        <w:pPrChange w:id="3156" w:author="Monica Maria Garro Lopez" w:date="2025-03-21T14:06:00Z">
          <w:pPr>
            <w:pStyle w:val="Prrafodelista"/>
          </w:pPr>
        </w:pPrChange>
      </w:pPr>
      <w:ins w:id="3157" w:author="Monica Maria Garro Lopez" w:date="2025-03-21T13:46:00Z">
        <w:r w:rsidRPr="003D1328">
          <w:rPr>
            <w:lang w:val="es-CO" w:eastAsia="es-ES"/>
            <w:rPrChange w:id="3158" w:author="Monica Maria Garro Lopez" w:date="2025-03-21T13:47:00Z">
              <w:rPr>
                <w:b/>
                <w:bCs/>
                <w:lang w:val="es-CO" w:eastAsia="es-ES"/>
              </w:rPr>
            </w:rPrChange>
          </w:rPr>
          <w:t>Integración con fuentes de datos externas</w:t>
        </w:r>
        <w:r w:rsidRPr="003D1328">
          <w:rPr>
            <w:lang w:val="es-CO" w:eastAsia="es-ES"/>
          </w:rPr>
          <w:t xml:space="preserve"> para análisis de riesgo crediticio, detección de fraudes o evaluación de tendencias del mercado.</w:t>
        </w:r>
      </w:ins>
    </w:p>
    <w:p w14:paraId="73FBA3CC" w14:textId="0B0126D6" w:rsidR="003D1328" w:rsidRPr="003D1328" w:rsidRDefault="003D1328">
      <w:pPr>
        <w:pStyle w:val="Prrafodelista"/>
        <w:numPr>
          <w:ilvl w:val="0"/>
          <w:numId w:val="123"/>
        </w:numPr>
        <w:rPr>
          <w:lang w:val="es-CO" w:eastAsia="es-ES"/>
        </w:rPr>
        <w:pPrChange w:id="3159" w:author="Monica Maria Garro Lopez" w:date="2025-03-21T13:44:00Z">
          <w:pPr>
            <w:pStyle w:val="Prrafodelista"/>
            <w:ind w:left="0"/>
          </w:pPr>
        </w:pPrChange>
      </w:pPr>
      <w:ins w:id="3160" w:author="Monica Maria Garro Lopez" w:date="2025-03-21T13:44:00Z">
        <w:r w:rsidRPr="003D1328">
          <w:rPr>
            <w:lang w:val="es-CO" w:eastAsia="es-ES"/>
          </w:rPr>
          <w:t>Soporte a análisis avanzados y en tiempo real para personalización y cumplimiento normativ</w:t>
        </w:r>
        <w:r>
          <w:rPr>
            <w:lang w:val="es-CO" w:eastAsia="es-ES"/>
          </w:rPr>
          <w:t>o</w:t>
        </w:r>
      </w:ins>
    </w:p>
    <w:p w14:paraId="2A9B4D4E" w14:textId="67FF1B24" w:rsidR="00AB3829" w:rsidDel="00873898" w:rsidRDefault="00AB3829" w:rsidP="00C76724">
      <w:pPr>
        <w:rPr>
          <w:del w:id="3161" w:author="Monica Maria Garro Lopez" w:date="2025-03-21T13:47:00Z"/>
          <w:b/>
          <w:bCs/>
          <w:lang w:val="es-CO" w:eastAsia="es-ES"/>
        </w:rPr>
      </w:pPr>
      <w:del w:id="3162" w:author="Monica Maria Garro Lopez" w:date="2025-03-21T13:47:00Z">
        <w:r w:rsidRPr="00AB3829" w:rsidDel="003D1328">
          <w:rPr>
            <w:b/>
            <w:bCs/>
            <w:lang w:val="es-CO" w:eastAsia="es-ES"/>
          </w:rPr>
          <w:delText xml:space="preserve">Mejora en la </w:delText>
        </w:r>
      </w:del>
      <w:del w:id="3163" w:author="Monica Maria Garro Lopez" w:date="2025-03-07T10:36:00Z">
        <w:r w:rsidRPr="00AB3829" w:rsidDel="006B413F">
          <w:rPr>
            <w:b/>
            <w:bCs/>
            <w:lang w:val="es-CO" w:eastAsia="es-ES"/>
          </w:rPr>
          <w:delText>G</w:delText>
        </w:r>
      </w:del>
      <w:del w:id="3164" w:author="Monica Maria Garro Lopez" w:date="2025-03-21T13:47:00Z">
        <w:r w:rsidRPr="00AB3829" w:rsidDel="003D1328">
          <w:rPr>
            <w:b/>
            <w:bCs/>
            <w:lang w:val="es-CO" w:eastAsia="es-ES"/>
          </w:rPr>
          <w:delText xml:space="preserve">estión de </w:delText>
        </w:r>
      </w:del>
      <w:del w:id="3165" w:author="Monica Maria Garro Lopez" w:date="2025-03-07T10:36:00Z">
        <w:r w:rsidRPr="00AB3829" w:rsidDel="006B413F">
          <w:rPr>
            <w:b/>
            <w:bCs/>
            <w:lang w:val="es-CO" w:eastAsia="es-ES"/>
          </w:rPr>
          <w:delText>D</w:delText>
        </w:r>
      </w:del>
      <w:del w:id="3166" w:author="Monica Maria Garro Lopez" w:date="2025-03-21T13:47:00Z">
        <w:r w:rsidRPr="00AB3829" w:rsidDel="003D1328">
          <w:rPr>
            <w:b/>
            <w:bCs/>
            <w:lang w:val="es-CO" w:eastAsia="es-ES"/>
          </w:rPr>
          <w:delText>atos</w:delText>
        </w:r>
      </w:del>
      <w:del w:id="3167" w:author="Monica Maria Garro Lopez" w:date="2025-03-07T10:36:00Z">
        <w:r w:rsidRPr="00AB3829" w:rsidDel="006B413F">
          <w:rPr>
            <w:b/>
            <w:bCs/>
            <w:lang w:val="es-CO" w:eastAsia="es-ES"/>
          </w:rPr>
          <w:delText>:</w:delText>
        </w:r>
      </w:del>
      <w:del w:id="3168" w:author="Monica Maria Garro Lopez" w:date="2025-03-21T13:47:00Z">
        <w:r w:rsidRPr="00AB3829" w:rsidDel="003D1328">
          <w:rPr>
            <w:lang w:val="es-CO" w:eastAsia="es-ES"/>
          </w:rPr>
          <w:delText xml:space="preserve"> </w:delText>
        </w:r>
      </w:del>
      <w:del w:id="3169" w:author="Monica Maria Garro Lopez" w:date="2025-03-07T10:36:00Z">
        <w:r w:rsidRPr="00AB3829" w:rsidDel="006B413F">
          <w:rPr>
            <w:lang w:val="es-CO" w:eastAsia="es-ES"/>
          </w:rPr>
          <w:delText>f</w:delText>
        </w:r>
      </w:del>
      <w:del w:id="3170" w:author="Monica Maria Garro Lopez" w:date="2025-03-21T13:47:00Z">
        <w:r w:rsidRPr="00AB3829" w:rsidDel="003D1328">
          <w:rPr>
            <w:lang w:val="es-CO" w:eastAsia="es-ES"/>
          </w:rPr>
          <w:delText xml:space="preserve">acilita la gestión de grandes volúmenes de datos de diferentes tipos, lo que es crucial para enfrentar los desafíos del </w:delText>
        </w:r>
        <w:r w:rsidRPr="00EB68F8" w:rsidDel="003D1328">
          <w:rPr>
            <w:i/>
            <w:iCs/>
            <w:lang w:val="es-CO" w:eastAsia="es-ES"/>
          </w:rPr>
          <w:delText>Big Data</w:delText>
        </w:r>
        <w:r w:rsidRPr="00AB3829" w:rsidDel="003D1328">
          <w:rPr>
            <w:lang w:val="es-CO" w:eastAsia="es-ES"/>
          </w:rPr>
          <w:delText xml:space="preserve"> en el sector financiero</w:delText>
        </w:r>
        <w:r w:rsidR="00210CAD" w:rsidDel="003D1328">
          <w:rPr>
            <w:lang w:val="es-CO" w:eastAsia="es-ES"/>
          </w:rPr>
          <w:delText>.</w:delText>
        </w:r>
      </w:del>
    </w:p>
    <w:p w14:paraId="40C13003" w14:textId="77777777" w:rsidR="00873898" w:rsidRPr="00AB3829" w:rsidRDefault="00873898">
      <w:pPr>
        <w:ind w:left="720"/>
        <w:rPr>
          <w:ins w:id="3171" w:author="Monica Maria Garro Lopez" w:date="2025-03-21T13:48:00Z"/>
          <w:lang w:val="es-CO" w:eastAsia="es-ES"/>
        </w:rPr>
        <w:pPrChange w:id="3172" w:author="Monica Maria Garro Lopez" w:date="2025-03-21T13:48:00Z">
          <w:pPr>
            <w:numPr>
              <w:numId w:val="22"/>
            </w:numPr>
            <w:tabs>
              <w:tab w:val="num" w:pos="720"/>
            </w:tabs>
            <w:ind w:left="720" w:hanging="360"/>
          </w:pPr>
        </w:pPrChange>
      </w:pPr>
    </w:p>
    <w:p w14:paraId="5D73E74D" w14:textId="2B97A31E" w:rsidR="00AB3829" w:rsidDel="003D1328" w:rsidRDefault="00AB3829" w:rsidP="00625206">
      <w:pPr>
        <w:numPr>
          <w:ilvl w:val="0"/>
          <w:numId w:val="22"/>
        </w:numPr>
        <w:rPr>
          <w:del w:id="3173" w:author="Monica Maria Garro Lopez" w:date="2025-03-21T13:47:00Z"/>
          <w:lang w:val="es-CO" w:eastAsia="es-ES"/>
        </w:rPr>
      </w:pPr>
      <w:del w:id="3174" w:author="Monica Maria Garro Lopez" w:date="2025-03-21T13:47:00Z">
        <w:r w:rsidRPr="00AB3829" w:rsidDel="003D1328">
          <w:rPr>
            <w:b/>
            <w:bCs/>
            <w:lang w:val="es-CO" w:eastAsia="es-ES"/>
          </w:rPr>
          <w:delText>Flexibilidad y Escalabilidad</w:delText>
        </w:r>
      </w:del>
      <w:del w:id="3175" w:author="Monica Maria Garro Lopez" w:date="2025-03-07T10:36:00Z">
        <w:r w:rsidRPr="00AB3829" w:rsidDel="006B413F">
          <w:rPr>
            <w:b/>
            <w:bCs/>
            <w:lang w:val="es-CO" w:eastAsia="es-ES"/>
          </w:rPr>
          <w:delText>:</w:delText>
        </w:r>
        <w:r w:rsidRPr="00AB3829" w:rsidDel="006B413F">
          <w:rPr>
            <w:lang w:val="es-CO" w:eastAsia="es-ES"/>
          </w:rPr>
          <w:delText xml:space="preserve"> </w:delText>
        </w:r>
        <w:r w:rsidR="006C1D57" w:rsidDel="006B413F">
          <w:rPr>
            <w:lang w:val="es-CO" w:eastAsia="es-ES"/>
          </w:rPr>
          <w:delText>s</w:delText>
        </w:r>
      </w:del>
      <w:del w:id="3176" w:author="Monica Maria Garro Lopez" w:date="2025-03-21T13:47:00Z">
        <w:r w:rsidRPr="00AB3829" w:rsidDel="003D1328">
          <w:rPr>
            <w:lang w:val="es-CO" w:eastAsia="es-ES"/>
          </w:rPr>
          <w:delText xml:space="preserve">u arquitectura permite escalar según las necesidades de almacenamiento y procesamiento de datos, lo que es vital en un entorno </w:delText>
        </w:r>
        <w:r w:rsidR="00381847" w:rsidDel="003D1328">
          <w:rPr>
            <w:lang w:val="es-CO" w:eastAsia="es-ES"/>
          </w:rPr>
          <w:delText>financiero en el cual se presenta un</w:delText>
        </w:r>
        <w:r w:rsidRPr="00AB3829" w:rsidDel="003D1328">
          <w:rPr>
            <w:lang w:val="es-CO" w:eastAsia="es-ES"/>
          </w:rPr>
          <w:delText xml:space="preserve"> rápido crecimiento de datos​</w:delText>
        </w:r>
        <w:r w:rsidR="006C1D57" w:rsidDel="003D1328">
          <w:rPr>
            <w:lang w:val="es-CO" w:eastAsia="es-ES"/>
          </w:rPr>
          <w:delText xml:space="preserve"> </w:delText>
        </w:r>
      </w:del>
      <w:customXmlDelRangeStart w:id="3177" w:author="Monica Maria Garro Lopez" w:date="2025-03-21T13:45:00Z"/>
      <w:sdt>
        <w:sdtPr>
          <w:rPr>
            <w:color w:val="000000"/>
            <w:lang w:val="es-CO" w:eastAsia="es-ES"/>
          </w:rPr>
          <w:tag w:val="MENDELEY_CITATION_v3_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"/>
          <w:id w:val="1266414065"/>
          <w:placeholder>
            <w:docPart w:val="DefaultPlaceholder_-1854013440"/>
          </w:placeholder>
        </w:sdtPr>
        <w:sdtEndPr/>
        <w:sdtContent>
          <w:customXmlDelRangeEnd w:id="3177"/>
          <w:del w:id="3178" w:author="Monica Maria Garro Lopez" w:date="2025-03-07T10:47:00Z">
            <w:r w:rsidR="003A0AFC" w:rsidRPr="00415AEC" w:rsidDel="00AF12DE">
              <w:rPr>
                <w:color w:val="000000"/>
                <w:lang w:val="es-CO" w:eastAsia="es-ES"/>
              </w:rPr>
              <w:delText>(Gupta, 2023)</w:delText>
            </w:r>
          </w:del>
          <w:customXmlDelRangeStart w:id="3179" w:author="Monica Maria Garro Lopez" w:date="2025-03-21T13:45:00Z"/>
        </w:sdtContent>
      </w:sdt>
      <w:customXmlDelRangeEnd w:id="3179"/>
      <w:del w:id="3180" w:author="Monica Maria Garro Lopez" w:date="2025-03-21T13:45:00Z">
        <w:r w:rsidR="006C1D57" w:rsidDel="003D1328">
          <w:rPr>
            <w:lang w:val="es-CO" w:eastAsia="es-ES"/>
          </w:rPr>
          <w:delText>.</w:delText>
        </w:r>
      </w:del>
    </w:p>
    <w:p w14:paraId="102C5FC6" w14:textId="682F604C" w:rsidR="00CA4D32" w:rsidRPr="00CA4D32" w:rsidDel="003D1328" w:rsidRDefault="00CA4D32" w:rsidP="00625206">
      <w:pPr>
        <w:numPr>
          <w:ilvl w:val="0"/>
          <w:numId w:val="22"/>
        </w:numPr>
        <w:rPr>
          <w:del w:id="3181" w:author="Monica Maria Garro Lopez" w:date="2025-03-21T13:46:00Z"/>
          <w:lang w:val="es-CO" w:eastAsia="es-ES"/>
        </w:rPr>
      </w:pPr>
      <w:del w:id="3182" w:author="Monica Maria Garro Lopez" w:date="2025-03-21T13:46:00Z">
        <w:r w:rsidRPr="00EB68F8" w:rsidDel="003D1328">
          <w:rPr>
            <w:b/>
            <w:bCs/>
            <w:lang w:val="es-CO" w:eastAsia="es-ES"/>
          </w:rPr>
          <w:delText xml:space="preserve">Integración con </w:delText>
        </w:r>
        <w:r w:rsidR="007942AC" w:rsidRPr="00EB68F8" w:rsidDel="003D1328">
          <w:rPr>
            <w:b/>
            <w:bCs/>
            <w:lang w:val="es-CO" w:eastAsia="es-ES"/>
          </w:rPr>
          <w:delText>fuentes de datos externas</w:delText>
        </w:r>
      </w:del>
      <w:del w:id="3183" w:author="Monica Maria Garro Lopez" w:date="2025-03-07T10:36:00Z">
        <w:r w:rsidRPr="00CA4D32" w:rsidDel="006B413F">
          <w:rPr>
            <w:lang w:val="es-CO" w:eastAsia="es-ES"/>
          </w:rPr>
          <w:delText>: p</w:delText>
        </w:r>
      </w:del>
      <w:del w:id="3184" w:author="Monica Maria Garro Lopez" w:date="2025-03-21T13:46:00Z">
        <w:r w:rsidRPr="00CA4D32" w:rsidDel="003D1328">
          <w:rPr>
            <w:lang w:val="es-CO" w:eastAsia="es-ES"/>
          </w:rPr>
          <w:delText>ermiten integrar datos de fuentes como redes sociales, mercados financieros o proveedores, lo que es crucial para análisis de riesgo crediticio, detección de fraudes o evaluación de tendencias del mercado.</w:delText>
        </w:r>
      </w:del>
    </w:p>
    <w:p w14:paraId="218E8C08" w14:textId="01CBBD43" w:rsidR="00CA4D32" w:rsidRPr="007942AC" w:rsidDel="003D1328" w:rsidRDefault="007942AC" w:rsidP="00625206">
      <w:pPr>
        <w:numPr>
          <w:ilvl w:val="0"/>
          <w:numId w:val="22"/>
        </w:numPr>
        <w:rPr>
          <w:del w:id="3185" w:author="Monica Maria Garro Lopez" w:date="2025-03-21T13:47:00Z"/>
          <w:lang w:val="es-CO" w:eastAsia="es-ES"/>
        </w:rPr>
      </w:pPr>
      <w:del w:id="3186" w:author="Monica Maria Garro Lopez" w:date="2025-03-21T13:47:00Z">
        <w:r w:rsidRPr="00EB68F8" w:rsidDel="003D1328">
          <w:rPr>
            <w:b/>
            <w:bCs/>
            <w:lang w:val="es-CO" w:eastAsia="es-ES"/>
          </w:rPr>
          <w:delText>Cost</w:delText>
        </w:r>
      </w:del>
      <w:del w:id="3187" w:author="Monica Maria Garro Lopez" w:date="2025-03-07T10:36:00Z">
        <w:r w:rsidRPr="00EB68F8" w:rsidDel="006B413F">
          <w:rPr>
            <w:b/>
            <w:bCs/>
            <w:lang w:val="es-CO" w:eastAsia="es-ES"/>
          </w:rPr>
          <w:delText>o</w:delText>
        </w:r>
      </w:del>
      <w:del w:id="3188" w:author="Monica Maria Garro Lopez" w:date="2025-03-21T13:47:00Z">
        <w:r w:rsidRPr="00EB68F8" w:rsidDel="003D1328">
          <w:rPr>
            <w:b/>
            <w:bCs/>
            <w:lang w:val="es-CO" w:eastAsia="es-ES"/>
          </w:rPr>
          <w:delText>-</w:delText>
        </w:r>
        <w:r w:rsidRPr="007942AC" w:rsidDel="003D1328">
          <w:rPr>
            <w:b/>
            <w:bCs/>
            <w:lang w:val="es-CO" w:eastAsia="es-ES"/>
          </w:rPr>
          <w:delText>e</w:delText>
        </w:r>
        <w:r w:rsidRPr="00EB68F8" w:rsidDel="003D1328">
          <w:rPr>
            <w:b/>
            <w:bCs/>
            <w:lang w:val="es-CO" w:eastAsia="es-ES"/>
          </w:rPr>
          <w:delText>fectividad para datos a gran escala</w:delText>
        </w:r>
      </w:del>
      <w:del w:id="3189" w:author="Monica Maria Garro Lopez" w:date="2025-03-07T10:36:00Z">
        <w:r w:rsidRPr="007942AC" w:rsidDel="006B413F">
          <w:rPr>
            <w:lang w:val="es-CO" w:eastAsia="es-ES"/>
          </w:rPr>
          <w:delText xml:space="preserve">: </w:delText>
        </w:r>
        <w:r w:rsidR="00381847" w:rsidDel="006B413F">
          <w:rPr>
            <w:lang w:val="es-CO" w:eastAsia="es-ES"/>
          </w:rPr>
          <w:delText>a</w:delText>
        </w:r>
      </w:del>
      <w:del w:id="3190" w:author="Monica Maria Garro Lopez" w:date="2025-03-21T13:47:00Z">
        <w:r w:rsidRPr="007942AC" w:rsidDel="003D1328">
          <w:rPr>
            <w:lang w:val="es-CO" w:eastAsia="es-ES"/>
          </w:rPr>
          <w:delText xml:space="preserve">l almacenar datos en bruto y sin procesar, reducen </w:delText>
        </w:r>
      </w:del>
      <w:del w:id="3191" w:author="Monica Maria Garro Lopez" w:date="2025-03-07T09:57:00Z">
        <w:r w:rsidRPr="007942AC" w:rsidDel="00533EDA">
          <w:rPr>
            <w:lang w:val="es-CO" w:eastAsia="es-ES"/>
          </w:rPr>
          <w:delText xml:space="preserve">costos </w:delText>
        </w:r>
      </w:del>
      <w:del w:id="3192" w:author="Monica Maria Garro Lopez" w:date="2025-03-21T13:47:00Z">
        <w:r w:rsidRPr="007942AC" w:rsidDel="003D1328">
          <w:rPr>
            <w:lang w:val="es-CO" w:eastAsia="es-ES"/>
          </w:rPr>
          <w:delText>asociados con el preprocesamiento, lo que es especialmente útil para instituciones financieras</w:delText>
        </w:r>
        <w:r w:rsidR="00381847" w:rsidRPr="00381847" w:rsidDel="003D1328">
          <w:rPr>
            <w:color w:val="000000"/>
            <w:lang w:val="es-CO" w:eastAsia="es-ES"/>
          </w:rPr>
          <w:delText xml:space="preserve"> </w:delText>
        </w:r>
      </w:del>
      <w:customXmlDelRangeStart w:id="3193" w:author="Monica Maria Garro Lopez" w:date="2025-03-21T13:45:00Z"/>
      <w:sdt>
        <w:sdtPr>
          <w:rPr>
            <w:color w:val="000000"/>
            <w:lang w:val="es-CO" w:eastAsia="es-ES"/>
          </w:rPr>
          <w:tag w:val="MENDELEY_CITATION_v3_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"/>
          <w:id w:val="784547029"/>
          <w:placeholder>
            <w:docPart w:val="89AA845C63754232B7E27FFFE75A2011"/>
          </w:placeholder>
        </w:sdtPr>
        <w:sdtEndPr/>
        <w:sdtContent>
          <w:customXmlDelRangeEnd w:id="3193"/>
          <w:del w:id="3194" w:author="Monica Maria Garro Lopez" w:date="2025-03-07T10:47:00Z">
            <w:r w:rsidR="003A0AFC" w:rsidRPr="00415AEC" w:rsidDel="00AF12DE">
              <w:rPr>
                <w:color w:val="000000"/>
                <w:lang w:val="es-CO" w:eastAsia="es-ES"/>
              </w:rPr>
              <w:delText>(Pappil Kothandapani, 2023)</w:delText>
            </w:r>
          </w:del>
          <w:customXmlDelRangeStart w:id="3195" w:author="Monica Maria Garro Lopez" w:date="2025-03-21T13:45:00Z"/>
        </w:sdtContent>
      </w:sdt>
      <w:customXmlDelRangeEnd w:id="3195"/>
      <w:del w:id="3196" w:author="Monica Maria Garro Lopez" w:date="2025-03-21T13:45:00Z">
        <w:r w:rsidR="00381847" w:rsidDel="003D1328">
          <w:rPr>
            <w:color w:val="000000"/>
            <w:lang w:val="es-CO" w:eastAsia="es-ES"/>
          </w:rPr>
          <w:delText>.</w:delText>
        </w:r>
      </w:del>
    </w:p>
    <w:p w14:paraId="47188DB0" w14:textId="1A4BC632" w:rsidR="00C76724" w:rsidDel="00873898" w:rsidRDefault="00C76724" w:rsidP="00C76724">
      <w:pPr>
        <w:rPr>
          <w:del w:id="3197" w:author="Monica Maria Garro Lopez" w:date="2025-03-21T13:48:00Z"/>
          <w:lang w:val="es-CO" w:eastAsia="es-ES"/>
        </w:rPr>
      </w:pPr>
    </w:p>
    <w:p w14:paraId="7D4F8D1B" w14:textId="739E1AD0" w:rsidR="00D15B51" w:rsidDel="00873898" w:rsidRDefault="00D15B51" w:rsidP="00D15B51">
      <w:pPr>
        <w:rPr>
          <w:del w:id="3198" w:author="Monica Maria Garro Lopez" w:date="2025-03-21T13:48:00Z"/>
          <w:b/>
          <w:bCs/>
          <w:lang w:val="es-CO" w:eastAsia="es-ES"/>
        </w:rPr>
      </w:pPr>
      <w:del w:id="3199" w:author="Monica Maria Garro Lopez" w:date="2025-03-21T13:48:00Z">
        <w:r w:rsidDel="00873898">
          <w:rPr>
            <w:b/>
            <w:bCs/>
            <w:i/>
            <w:iCs/>
            <w:lang w:val="es-CO" w:eastAsia="es-ES"/>
          </w:rPr>
          <w:delText>Delta</w:delText>
        </w:r>
        <w:r w:rsidRPr="00EB68F8" w:rsidDel="00873898">
          <w:rPr>
            <w:b/>
            <w:bCs/>
            <w:i/>
            <w:iCs/>
            <w:lang w:val="es-CO" w:eastAsia="es-ES"/>
          </w:rPr>
          <w:delText xml:space="preserve"> Lakes</w:delText>
        </w:r>
        <w:r w:rsidRPr="00AB3829" w:rsidDel="00873898">
          <w:rPr>
            <w:b/>
            <w:bCs/>
            <w:lang w:val="es-CO" w:eastAsia="es-ES"/>
          </w:rPr>
          <w:delText xml:space="preserve"> en el Sector Financiero:</w:delText>
        </w:r>
      </w:del>
    </w:p>
    <w:p w14:paraId="1F18A48E" w14:textId="1F437D4E" w:rsidR="00D15B51" w:rsidRPr="00D15B51" w:rsidDel="00873898" w:rsidRDefault="00D15B51" w:rsidP="00D15B51">
      <w:pPr>
        <w:rPr>
          <w:del w:id="3200" w:author="Monica Maria Garro Lopez" w:date="2025-03-21T13:48:00Z"/>
          <w:shd w:val="clear" w:color="auto" w:fill="FFFFFF"/>
          <w:lang w:val="es-CO"/>
        </w:rPr>
      </w:pPr>
      <w:del w:id="3201" w:author="Monica Maria Garro Lopez" w:date="2025-03-21T13:48:00Z">
        <w:r w:rsidRPr="00D15B51" w:rsidDel="00873898">
          <w:rPr>
            <w:shd w:val="clear" w:color="auto" w:fill="FFFFFF"/>
            <w:lang w:val="es-CO"/>
          </w:rPr>
          <w:delText xml:space="preserve">Este tipo de infraestructuras se ha convertido en una herramienta especialmente valiosa para el sector financiero, ya que permite a las instituciones </w:delText>
        </w:r>
        <w:r w:rsidRPr="00845CC8" w:rsidDel="00873898">
          <w:rPr>
            <w:b/>
            <w:bCs/>
            <w:shd w:val="clear" w:color="auto" w:fill="FFFFFF"/>
            <w:lang w:val="es-CO"/>
            <w:rPrChange w:id="3202" w:author="PEREZ MARTINEZ Gema (ENGIE-España)" w:date="2025-03-04T19:20:00Z">
              <w:rPr>
                <w:shd w:val="clear" w:color="auto" w:fill="FFFFFF"/>
                <w:lang w:val="es-CO"/>
              </w:rPr>
            </w:rPrChange>
          </w:rPr>
          <w:delText>gestionar grandes volúmenes de datos de manera eficiente y segura</w:delText>
        </w:r>
        <w:r w:rsidRPr="00D15B51" w:rsidDel="00873898">
          <w:rPr>
            <w:shd w:val="clear" w:color="auto" w:fill="FFFFFF"/>
            <w:lang w:val="es-CO"/>
          </w:rPr>
          <w:delText>. Su capacidad para soportar transacciones ACID (Atomicidad, Consistencia, Aislamiento y Durabilidad) proporciona un marco sólido que garantiza la integridad de los datos, un aspecto fundamental en una industria donde la precisión y la fiabilidad son esenciales.</w:delText>
        </w:r>
        <w:r w:rsidR="009F2276" w:rsidDel="00873898">
          <w:rPr>
            <w:shd w:val="clear" w:color="auto" w:fill="FFFFFF"/>
            <w:lang w:val="es-CO"/>
          </w:rPr>
          <w:delText xml:space="preserve"> </w:delText>
        </w:r>
        <w:r w:rsidRPr="00D15B51" w:rsidDel="00873898">
          <w:rPr>
            <w:shd w:val="clear" w:color="auto" w:fill="FFFFFF"/>
            <w:lang w:val="es-CO"/>
          </w:rPr>
          <w:delText>Entre sus principales beneficios se destacan:</w:delText>
        </w:r>
      </w:del>
    </w:p>
    <w:p w14:paraId="78DBA5A6" w14:textId="5354B8CE" w:rsidR="006B413F" w:rsidRPr="009F2276" w:rsidDel="00873898" w:rsidRDefault="00D15B51">
      <w:pPr>
        <w:pStyle w:val="Prrafodelista"/>
        <w:rPr>
          <w:del w:id="3203" w:author="Monica Maria Garro Lopez" w:date="2025-03-21T13:48:00Z"/>
          <w:shd w:val="clear" w:color="auto" w:fill="FFFFFF"/>
          <w:lang w:val="es-CO"/>
        </w:rPr>
        <w:pPrChange w:id="3204" w:author="Monica Maria Garro Lopez" w:date="2025-03-07T10:39:00Z">
          <w:pPr>
            <w:pStyle w:val="Prrafodelista"/>
            <w:numPr>
              <w:numId w:val="11"/>
            </w:numPr>
            <w:ind w:hanging="360"/>
          </w:pPr>
        </w:pPrChange>
      </w:pPr>
      <w:del w:id="3205" w:author="Monica Maria Garro Lopez" w:date="2025-03-21T13:48:00Z">
        <w:r w:rsidRPr="009F2276" w:rsidDel="00873898">
          <w:rPr>
            <w:b/>
            <w:bCs/>
            <w:shd w:val="clear" w:color="auto" w:fill="FFFFFF"/>
            <w:lang w:val="es-CO"/>
          </w:rPr>
          <w:delText>Adaptabilidad a condiciones económicas cambiantes</w:delText>
        </w:r>
      </w:del>
      <w:del w:id="3206" w:author="Monica Maria Garro Lopez" w:date="2025-03-07T10:38:00Z">
        <w:r w:rsidRPr="009F2276" w:rsidDel="006B413F">
          <w:rPr>
            <w:shd w:val="clear" w:color="auto" w:fill="FFFFFF"/>
            <w:lang w:val="es-CO"/>
          </w:rPr>
          <w:delText xml:space="preserve">: </w:delText>
        </w:r>
      </w:del>
      <w:ins w:id="3207" w:author="PEREZ MARTINEZ Gema (ENGIE-España)" w:date="2025-03-04T19:20:00Z">
        <w:del w:id="3208" w:author="Monica Maria Garro Lopez" w:date="2025-03-07T10:38:00Z">
          <w:r w:rsidR="00845CC8" w:rsidDel="006B413F">
            <w:rPr>
              <w:shd w:val="clear" w:color="auto" w:fill="FFFFFF"/>
              <w:lang w:val="es-CO"/>
            </w:rPr>
            <w:delText>g</w:delText>
          </w:r>
        </w:del>
      </w:ins>
      <w:del w:id="3209" w:author="Monica Maria Garro Lopez" w:date="2025-03-21T13:48:00Z">
        <w:r w:rsidRPr="009F2276" w:rsidDel="00873898">
          <w:rPr>
            <w:shd w:val="clear" w:color="auto" w:fill="FFFFFF"/>
            <w:lang w:val="es-CO"/>
          </w:rPr>
          <w:delText>G</w:delText>
        </w:r>
      </w:del>
      <w:del w:id="3210" w:author="Monica Maria Garro Lopez" w:date="2025-03-07T10:38:00Z">
        <w:r w:rsidRPr="009F2276" w:rsidDel="006B413F">
          <w:rPr>
            <w:shd w:val="clear" w:color="auto" w:fill="FFFFFF"/>
            <w:lang w:val="es-CO"/>
          </w:rPr>
          <w:delText xml:space="preserve">racias </w:delText>
        </w:r>
      </w:del>
      <w:del w:id="3211" w:author="Monica Maria Garro Lopez" w:date="2025-03-21T13:48:00Z">
        <w:r w:rsidRPr="009F2276" w:rsidDel="00873898">
          <w:rPr>
            <w:shd w:val="clear" w:color="auto" w:fill="FFFFFF"/>
            <w:lang w:val="es-CO"/>
          </w:rPr>
          <w:delText>a su capacidad para realizar análisis en tiempo real, facilita la toma de decisiones oportunas. Esto permite a las organizaciones ejecutar evaluaciones de riesgo, garantizar el cumplimiento normativo y optimizar auditorías con mayor precisión y rapidez, al contar con datos actualizados y confiables (Pagidi et al., 2022)</w:delText>
        </w:r>
      </w:del>
      <w:del w:id="3212" w:author="Monica Maria Garro Lopez" w:date="2025-03-07T10:39:00Z">
        <w:r w:rsidRPr="009F2276" w:rsidDel="006B413F">
          <w:rPr>
            <w:shd w:val="clear" w:color="auto" w:fill="FFFFFF"/>
            <w:lang w:val="es-CO"/>
          </w:rPr>
          <w:delText>.</w:delText>
        </w:r>
      </w:del>
    </w:p>
    <w:p w14:paraId="6CAD5CF9" w14:textId="09ED0A9E" w:rsidR="00A54C30" w:rsidRPr="00A54C30" w:rsidDel="00A54C30" w:rsidRDefault="00D15B51">
      <w:pPr>
        <w:pStyle w:val="Prrafodelista"/>
        <w:rPr>
          <w:del w:id="3213" w:author="Monica Maria Garro Lopez" w:date="2025-03-07T10:41:00Z"/>
          <w:shd w:val="clear" w:color="auto" w:fill="FFFFFF"/>
          <w:lang w:val="es-CO"/>
        </w:rPr>
        <w:pPrChange w:id="3214" w:author="Monica Maria Garro Lopez" w:date="2025-03-07T10:41:00Z">
          <w:pPr>
            <w:pStyle w:val="Prrafodelista"/>
            <w:numPr>
              <w:numId w:val="11"/>
            </w:numPr>
            <w:ind w:hanging="360"/>
          </w:pPr>
        </w:pPrChange>
      </w:pPr>
      <w:del w:id="3215" w:author="Monica Maria Garro Lopez" w:date="2025-03-21T13:48:00Z">
        <w:r w:rsidRPr="009F2276" w:rsidDel="00873898">
          <w:rPr>
            <w:b/>
            <w:bCs/>
            <w:shd w:val="clear" w:color="auto" w:fill="FFFFFF"/>
            <w:lang w:val="es-CO"/>
          </w:rPr>
          <w:delText>Optimización de la gestión de datos</w:delText>
        </w:r>
      </w:del>
      <w:del w:id="3216" w:author="Monica Maria Garro Lopez" w:date="2025-03-07T10:39:00Z">
        <w:r w:rsidRPr="009F2276" w:rsidDel="006B413F">
          <w:rPr>
            <w:shd w:val="clear" w:color="auto" w:fill="FFFFFF"/>
            <w:lang w:val="es-CO"/>
          </w:rPr>
          <w:delText xml:space="preserve">: </w:delText>
        </w:r>
      </w:del>
      <w:ins w:id="3217" w:author="PEREZ MARTINEZ Gema (ENGIE-España)" w:date="2025-03-04T19:20:00Z">
        <w:del w:id="3218" w:author="Monica Maria Garro Lopez" w:date="2025-03-07T10:39:00Z">
          <w:r w:rsidR="00845CC8" w:rsidDel="006B413F">
            <w:rPr>
              <w:shd w:val="clear" w:color="auto" w:fill="FFFFFF"/>
              <w:lang w:val="es-CO"/>
            </w:rPr>
            <w:delText>a</w:delText>
          </w:r>
        </w:del>
      </w:ins>
      <w:del w:id="3219" w:author="Monica Maria Garro Lopez" w:date="2025-03-21T13:48:00Z">
        <w:r w:rsidRPr="009F2276" w:rsidDel="00873898">
          <w:rPr>
            <w:shd w:val="clear" w:color="auto" w:fill="FFFFFF"/>
            <w:lang w:val="es-CO"/>
          </w:rPr>
          <w:delText xml:space="preserve">Al integrar datos estructurados y no estructurados en un solo entorno, </w:delText>
        </w:r>
      </w:del>
      <w:del w:id="3220" w:author="Monica Maria Garro Lopez" w:date="2025-03-07T10:39:00Z">
        <w:r w:rsidRPr="009F2276" w:rsidDel="006B413F">
          <w:rPr>
            <w:shd w:val="clear" w:color="auto" w:fill="FFFFFF"/>
            <w:lang w:val="es-CO"/>
          </w:rPr>
          <w:delText xml:space="preserve">Delta Lake </w:delText>
        </w:r>
      </w:del>
      <w:del w:id="3221" w:author="Monica Maria Garro Lopez" w:date="2025-03-21T13:48:00Z">
        <w:r w:rsidRPr="009F2276" w:rsidDel="00873898">
          <w:rPr>
            <w:shd w:val="clear" w:color="auto" w:fill="FFFFFF"/>
            <w:lang w:val="es-CO"/>
          </w:rPr>
          <w:delText>ayuda a eliminar los silos de información que dificultan un análisis eficiente. Esto es especialmente beneficioso en un sector donde los datos provienen de múltiples fuentes, como transacciones bancarias, mercados de valores y evaluaciones de crédito (Pagidi et al., 2022; Armbrust et al., 2020).</w:delText>
        </w:r>
      </w:del>
    </w:p>
    <w:p w14:paraId="758CB62E" w14:textId="5F75F769" w:rsidR="00D15B51" w:rsidRPr="009F2276" w:rsidDel="00873898" w:rsidRDefault="00D15B51" w:rsidP="009F2276">
      <w:pPr>
        <w:pStyle w:val="Prrafodelista"/>
        <w:numPr>
          <w:ilvl w:val="0"/>
          <w:numId w:val="11"/>
        </w:numPr>
        <w:rPr>
          <w:del w:id="3222" w:author="Monica Maria Garro Lopez" w:date="2025-03-21T13:48:00Z"/>
          <w:shd w:val="clear" w:color="auto" w:fill="FFFFFF"/>
          <w:lang w:val="es-CO"/>
        </w:rPr>
      </w:pPr>
      <w:del w:id="3223" w:author="Monica Maria Garro Lopez" w:date="2025-03-21T13:48:00Z">
        <w:r w:rsidRPr="009F2276" w:rsidDel="00873898">
          <w:rPr>
            <w:b/>
            <w:bCs/>
            <w:shd w:val="clear" w:color="auto" w:fill="FFFFFF"/>
            <w:lang w:val="es-CO"/>
          </w:rPr>
          <w:delText>Acceso a información histórica para auditorías y cumplimiento normativo</w:delText>
        </w:r>
      </w:del>
      <w:del w:id="3224" w:author="Monica Maria Garro Lopez" w:date="2025-03-07T10:41:00Z">
        <w:r w:rsidRPr="009F2276" w:rsidDel="00A54C30">
          <w:rPr>
            <w:shd w:val="clear" w:color="auto" w:fill="FFFFFF"/>
            <w:lang w:val="es-CO"/>
          </w:rPr>
          <w:delText xml:space="preserve">: </w:delText>
        </w:r>
      </w:del>
      <w:ins w:id="3225" w:author="PEREZ MARTINEZ Gema (ENGIE-España)" w:date="2025-03-04T19:20:00Z">
        <w:del w:id="3226" w:author="Monica Maria Garro Lopez" w:date="2025-03-07T10:41:00Z">
          <w:r w:rsidR="00845CC8" w:rsidDel="00A54C30">
            <w:rPr>
              <w:shd w:val="clear" w:color="auto" w:fill="FFFFFF"/>
              <w:lang w:val="es-CO"/>
            </w:rPr>
            <w:delText>l</w:delText>
          </w:r>
        </w:del>
      </w:ins>
      <w:del w:id="3227" w:author="Monica Maria Garro Lopez" w:date="2025-03-21T13:48:00Z">
        <w:r w:rsidRPr="009F2276" w:rsidDel="00873898">
          <w:rPr>
            <w:shd w:val="clear" w:color="auto" w:fill="FFFFFF"/>
            <w:lang w:val="es-CO"/>
          </w:rPr>
          <w:delText xml:space="preserve">Las capacidades de </w:delText>
        </w:r>
        <w:r w:rsidRPr="009F2276" w:rsidDel="00873898">
          <w:rPr>
            <w:i/>
            <w:iCs/>
            <w:shd w:val="clear" w:color="auto" w:fill="FFFFFF"/>
            <w:lang w:val="es-CO"/>
          </w:rPr>
          <w:delText>time travel</w:delText>
        </w:r>
        <w:r w:rsidRPr="009F2276" w:rsidDel="00873898">
          <w:rPr>
            <w:shd w:val="clear" w:color="auto" w:fill="FFFFFF"/>
            <w:lang w:val="es-CO"/>
          </w:rPr>
          <w:delText xml:space="preserve"> de </w:delText>
        </w:r>
        <w:r w:rsidRPr="00A54C30" w:rsidDel="00873898">
          <w:rPr>
            <w:i/>
            <w:iCs/>
            <w:shd w:val="clear" w:color="auto" w:fill="FFFFFF"/>
            <w:lang w:val="es-CO"/>
            <w:rPrChange w:id="3228" w:author="Monica Maria Garro Lopez" w:date="2025-03-07T10:41:00Z">
              <w:rPr>
                <w:shd w:val="clear" w:color="auto" w:fill="FFFFFF"/>
                <w:lang w:val="es-CO"/>
              </w:rPr>
            </w:rPrChange>
          </w:rPr>
          <w:delText>Delta Lake</w:delText>
        </w:r>
        <w:r w:rsidRPr="009F2276" w:rsidDel="00873898">
          <w:rPr>
            <w:shd w:val="clear" w:color="auto" w:fill="FFFFFF"/>
            <w:lang w:val="es-CO"/>
          </w:rPr>
          <w:delText xml:space="preserve"> permiten a las instituciones revisar el historial de cambios en sus conjuntos de datos, facilitando la trazabilidad de decisiones y transacciones. Esto asegura el cumplimiento de las normativas vigentes de manera efectiva y transparente (Pagidi et al., 2022).</w:delText>
        </w:r>
      </w:del>
    </w:p>
    <w:p w14:paraId="27FF042A" w14:textId="4BA16849" w:rsidR="00D15B51" w:rsidRPr="00D15B51" w:rsidDel="00873898" w:rsidRDefault="00D15B51" w:rsidP="00C76724">
      <w:pPr>
        <w:rPr>
          <w:del w:id="3229" w:author="Monica Maria Garro Lopez" w:date="2025-03-21T13:48:00Z"/>
          <w:lang w:val="es-CO" w:eastAsia="es-ES"/>
        </w:rPr>
      </w:pPr>
    </w:p>
    <w:p w14:paraId="77A1D50D" w14:textId="3CC4A67B" w:rsidR="00FD265C" w:rsidRDefault="00FD265C" w:rsidP="00C76724">
      <w:pPr>
        <w:rPr>
          <w:b/>
          <w:bCs/>
          <w:lang w:val="es-CO" w:eastAsia="es-ES"/>
        </w:rPr>
      </w:pPr>
      <w:r w:rsidRPr="00EB68F8">
        <w:rPr>
          <w:b/>
          <w:bCs/>
          <w:i/>
          <w:iCs/>
          <w:lang w:val="es-CO" w:eastAsia="es-ES"/>
        </w:rPr>
        <w:t xml:space="preserve">Data </w:t>
      </w:r>
      <w:proofErr w:type="spellStart"/>
      <w:r w:rsidRPr="00EB68F8">
        <w:rPr>
          <w:b/>
          <w:bCs/>
          <w:i/>
          <w:iCs/>
          <w:lang w:val="es-CO" w:eastAsia="es-ES"/>
        </w:rPr>
        <w:t>Warehouses</w:t>
      </w:r>
      <w:proofErr w:type="spellEnd"/>
      <w:r w:rsidRPr="00EB68F8">
        <w:rPr>
          <w:b/>
          <w:bCs/>
          <w:lang w:val="es-CO" w:eastAsia="es-ES"/>
        </w:rPr>
        <w:t xml:space="preserve"> en el Sector Financiero</w:t>
      </w:r>
      <w:del w:id="3230" w:author="Monica Maria Garro Lopez" w:date="2025-03-21T14:02:00Z">
        <w:r w:rsidRPr="00EB68F8" w:rsidDel="004C3E5B">
          <w:rPr>
            <w:b/>
            <w:bCs/>
            <w:lang w:val="es-CO" w:eastAsia="es-ES"/>
          </w:rPr>
          <w:delText>:</w:delText>
        </w:r>
      </w:del>
    </w:p>
    <w:p w14:paraId="350614BC" w14:textId="46F69E86" w:rsidR="005C37BF" w:rsidRDefault="00721E34">
      <w:pPr>
        <w:rPr>
          <w:ins w:id="3231" w:author="Monica Maria Garro Lopez" w:date="2025-03-21T14:01:00Z"/>
        </w:rPr>
        <w:pPrChange w:id="3232" w:author="Monica Maria Garro Lopez" w:date="2025-03-21T14:01:00Z">
          <w:pPr>
            <w:pStyle w:val="NormalWeb"/>
          </w:pPr>
        </w:pPrChange>
      </w:pPr>
      <w:ins w:id="3233" w:author="Monica Maria Garro Lopez" w:date="2025-03-21T14:05:00Z">
        <w:r>
          <w:t>Este modelo constituye</w:t>
        </w:r>
      </w:ins>
      <w:ins w:id="3234" w:author="Monica Maria Garro Lopez" w:date="2025-03-21T14:01:00Z">
        <w:r w:rsidR="005C37BF">
          <w:t xml:space="preserve"> una pieza esencial en la infraestructura de datos del sector financiero, ya que permiten </w:t>
        </w:r>
        <w:r w:rsidR="005C37BF">
          <w:rPr>
            <w:rStyle w:val="Textoennegrita"/>
          </w:rPr>
          <w:t>almacenar, organizar y analizar grandes volúmenes de datos estructurados</w:t>
        </w:r>
        <w:r w:rsidR="005C37BF">
          <w:t xml:space="preserve"> de forma eficiente. Su diseño, optimizado para </w:t>
        </w:r>
        <w:r w:rsidR="005C37BF">
          <w:rPr>
            <w:rStyle w:val="Textoennegrita"/>
          </w:rPr>
          <w:t>consultas rápidas y análisis complejos</w:t>
        </w:r>
        <w:r w:rsidR="005C37BF">
          <w:t xml:space="preserve">, los convierte en herramientas estratégicas para la </w:t>
        </w:r>
        <w:r w:rsidR="005C37BF">
          <w:rPr>
            <w:rStyle w:val="Textoennegrita"/>
          </w:rPr>
          <w:t>toma de decisiones empresariales</w:t>
        </w:r>
        <w:r w:rsidR="005C37BF">
          <w:t xml:space="preserve">, la </w:t>
        </w:r>
        <w:r w:rsidR="005C37BF">
          <w:rPr>
            <w:rStyle w:val="Textoennegrita"/>
          </w:rPr>
          <w:t>gestión de riesgos</w:t>
        </w:r>
        <w:r w:rsidR="005C37BF">
          <w:t xml:space="preserve"> y el </w:t>
        </w:r>
        <w:r w:rsidR="005C37BF">
          <w:rPr>
            <w:rStyle w:val="Textoennegrita"/>
          </w:rPr>
          <w:t xml:space="preserve">cumplimiento normativo </w:t>
        </w:r>
      </w:ins>
      <w:customXmlInsRangeStart w:id="3235" w:author="Monica Maria Garro Lopez" w:date="2025-03-21T14:01:00Z"/>
      <w:sdt>
        <w:sdtPr>
          <w:rPr>
            <w:rStyle w:val="Textoennegrita"/>
            <w:b w:val="0"/>
            <w:color w:val="000000"/>
          </w:rPr>
          <w:tag w:val="MENDELEY_CITATION_v3_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"/>
          <w:id w:val="-580146186"/>
          <w:placeholder>
            <w:docPart w:val="DefaultPlaceholder_-1854013440"/>
          </w:placeholder>
        </w:sdtPr>
        <w:sdtEndPr>
          <w:rPr>
            <w:rStyle w:val="Textoennegrita"/>
          </w:rPr>
        </w:sdtEndPr>
        <w:sdtContent>
          <w:customXmlInsRangeEnd w:id="3235"/>
          <w:ins w:id="3236" w:author="Monica Maria Garro Lopez" w:date="2025-03-21T16:07:00Z">
            <w:r w:rsidR="00415AEC" w:rsidRPr="00415AEC">
              <w:rPr>
                <w:rFonts w:eastAsia="Times New Roman"/>
                <w:color w:val="000000"/>
                <w:rPrChange w:id="3237" w:author="Monica Maria Garro Lopez" w:date="2025-03-21T16:07:00Z">
                  <w:rPr>
                    <w:b/>
                    <w:bCs/>
                  </w:rPr>
                </w:rPrChange>
              </w:rPr>
              <w:t>(Romero-</w:t>
            </w:r>
            <w:proofErr w:type="spellStart"/>
            <w:r w:rsidR="00415AEC" w:rsidRPr="00415AEC">
              <w:rPr>
                <w:rFonts w:eastAsia="Times New Roman"/>
                <w:color w:val="000000"/>
                <w:rPrChange w:id="3238" w:author="Monica Maria Garro Lopez" w:date="2025-03-21T16:07:00Z">
                  <w:rPr>
                    <w:b/>
                    <w:bCs/>
                  </w:rPr>
                </w:rPrChange>
              </w:rPr>
              <w:t>Chuquital</w:t>
            </w:r>
            <w:proofErr w:type="spellEnd"/>
            <w:r w:rsidR="00415AEC" w:rsidRPr="00415AEC">
              <w:rPr>
                <w:rFonts w:eastAsia="Times New Roman"/>
                <w:color w:val="000000"/>
                <w:rPrChange w:id="3239" w:author="Monica Maria Garro Lopez" w:date="2025-03-21T16:07:00Z">
                  <w:rPr>
                    <w:b/>
                    <w:bCs/>
                  </w:rPr>
                </w:rPrChange>
              </w:rPr>
              <w:t xml:space="preserve"> &amp; </w:t>
            </w:r>
            <w:proofErr w:type="spellStart"/>
            <w:r w:rsidR="00415AEC" w:rsidRPr="00415AEC">
              <w:rPr>
                <w:rFonts w:eastAsia="Times New Roman"/>
                <w:color w:val="000000"/>
                <w:rPrChange w:id="3240" w:author="Monica Maria Garro Lopez" w:date="2025-03-21T16:07:00Z">
                  <w:rPr>
                    <w:b/>
                    <w:bCs/>
                  </w:rPr>
                </w:rPrChange>
              </w:rPr>
              <w:t>Melendres</w:t>
            </w:r>
            <w:proofErr w:type="spellEnd"/>
            <w:r w:rsidR="00415AEC" w:rsidRPr="00415AEC">
              <w:rPr>
                <w:rFonts w:eastAsia="Times New Roman"/>
                <w:color w:val="000000"/>
                <w:rPrChange w:id="3241" w:author="Monica Maria Garro Lopez" w:date="2025-03-21T16:07:00Z">
                  <w:rPr>
                    <w:b/>
                    <w:bCs/>
                  </w:rPr>
                </w:rPrChange>
              </w:rPr>
              <w:t>-Velasco, 2023)</w:t>
            </w:r>
          </w:ins>
          <w:customXmlInsRangeStart w:id="3242" w:author="Monica Maria Garro Lopez" w:date="2025-03-21T14:01:00Z"/>
        </w:sdtContent>
      </w:sdt>
      <w:customXmlInsRangeEnd w:id="3242"/>
      <w:ins w:id="3243" w:author="Monica Maria Garro Lopez" w:date="2025-03-21T14:01:00Z">
        <w:r w:rsidR="005C37BF">
          <w:t>.</w:t>
        </w:r>
      </w:ins>
    </w:p>
    <w:p w14:paraId="45562F50" w14:textId="77777777" w:rsidR="005C37BF" w:rsidRDefault="005C37BF">
      <w:pPr>
        <w:rPr>
          <w:ins w:id="3244" w:author="Monica Maria Garro Lopez" w:date="2025-03-21T14:01:00Z"/>
        </w:rPr>
        <w:pPrChange w:id="3245" w:author="Monica Maria Garro Lopez" w:date="2025-03-21T14:01:00Z">
          <w:pPr>
            <w:pStyle w:val="NormalWeb"/>
          </w:pPr>
        </w:pPrChange>
      </w:pPr>
      <w:ins w:id="3246" w:author="Monica Maria Garro Lopez" w:date="2025-03-21T14:01:00Z">
        <w:r>
          <w:t xml:space="preserve">Estos sistemas proporcionan información con </w:t>
        </w:r>
        <w:r>
          <w:rPr>
            <w:rStyle w:val="Textoennegrita"/>
          </w:rPr>
          <w:t>alto nivel de gobernanza</w:t>
        </w:r>
        <w:r>
          <w:t xml:space="preserve">, datos </w:t>
        </w:r>
        <w:r>
          <w:rPr>
            <w:rStyle w:val="Textoennegrita"/>
          </w:rPr>
          <w:t>limpios y consolidados</w:t>
        </w:r>
        <w:r>
          <w:t>, y estructuras listas para el análisis de tendencias financieras, proyecciones y generación de informes para entes reguladores.</w:t>
        </w:r>
      </w:ins>
    </w:p>
    <w:p w14:paraId="1661E0B0" w14:textId="28AFE368" w:rsidR="005C37BF" w:rsidRDefault="005C37BF">
      <w:pPr>
        <w:rPr>
          <w:ins w:id="3247" w:author="Monica Maria Garro Lopez" w:date="2025-03-21T14:01:00Z"/>
        </w:rPr>
        <w:pPrChange w:id="3248" w:author="Monica Maria Garro Lopez" w:date="2025-03-21T14:01:00Z">
          <w:pPr>
            <w:pStyle w:val="NormalWeb"/>
          </w:pPr>
        </w:pPrChange>
      </w:pPr>
      <w:ins w:id="3249" w:author="Monica Maria Garro Lopez" w:date="2025-03-21T14:01:00Z">
        <w:r>
          <w:t xml:space="preserve">En la práctica, instituciones líderes han demostrado su efectividad. En el caso de </w:t>
        </w:r>
        <w:r>
          <w:rPr>
            <w:rStyle w:val="Textoennegrita"/>
          </w:rPr>
          <w:t>JPMorgan Chase</w:t>
        </w:r>
        <w:r>
          <w:t xml:space="preserve">, la integración de </w:t>
        </w:r>
        <w:r>
          <w:rPr>
            <w:rStyle w:val="Textoennegrita"/>
          </w:rPr>
          <w:t>algoritmos de aprendizaje automático</w:t>
        </w:r>
        <w:r>
          <w:t xml:space="preserve"> en su infraestructura de </w:t>
        </w:r>
        <w:r w:rsidRPr="004C3E5B">
          <w:rPr>
            <w:i/>
            <w:iCs/>
            <w:rPrChange w:id="3250" w:author="Monica Maria Garro Lopez" w:date="2025-03-21T14:03:00Z">
              <w:rPr/>
            </w:rPrChange>
          </w:rPr>
          <w:t xml:space="preserve">Data </w:t>
        </w:r>
        <w:proofErr w:type="spellStart"/>
        <w:r w:rsidRPr="004C3E5B">
          <w:rPr>
            <w:i/>
            <w:iCs/>
            <w:rPrChange w:id="3251" w:author="Monica Maria Garro Lopez" w:date="2025-03-21T14:03:00Z">
              <w:rPr/>
            </w:rPrChange>
          </w:rPr>
          <w:t>Warehouse</w:t>
        </w:r>
        <w:proofErr w:type="spellEnd"/>
        <w:r>
          <w:t xml:space="preserve"> ha fortalecido la </w:t>
        </w:r>
        <w:r>
          <w:rPr>
            <w:rStyle w:val="Textoennegrita"/>
          </w:rPr>
          <w:t>detección de fraudes y la evaluación del riesgo crediticio</w:t>
        </w:r>
        <w:r>
          <w:t>, reduciendo significativamente las tasas de incumplimiento y mejorando los protocolos de seguridad</w:t>
        </w:r>
      </w:ins>
      <w:ins w:id="3252" w:author="Monica Maria Garro Lopez" w:date="2025-03-21T14:03:00Z">
        <w:r w:rsidR="004C3E5B">
          <w:t xml:space="preserve">. </w:t>
        </w:r>
      </w:ins>
      <w:ins w:id="3253" w:author="Monica Maria Garro Lopez" w:date="2025-03-21T14:01:00Z">
        <w:r>
          <w:t xml:space="preserve">Por su parte, </w:t>
        </w:r>
        <w:r w:rsidRPr="007903C1">
          <w:rPr>
            <w:rStyle w:val="Textoennegrita"/>
          </w:rPr>
          <w:t xml:space="preserve">Bank </w:t>
        </w:r>
        <w:proofErr w:type="spellStart"/>
        <w:r w:rsidRPr="007903C1">
          <w:rPr>
            <w:rStyle w:val="Textoennegrita"/>
          </w:rPr>
          <w:t>of</w:t>
        </w:r>
        <w:proofErr w:type="spellEnd"/>
        <w:r w:rsidRPr="007903C1">
          <w:rPr>
            <w:rStyle w:val="Textoennegrita"/>
          </w:rPr>
          <w:t xml:space="preserve"> </w:t>
        </w:r>
        <w:proofErr w:type="spellStart"/>
        <w:r w:rsidRPr="007903C1">
          <w:rPr>
            <w:rStyle w:val="Textoennegrita"/>
          </w:rPr>
          <w:t>America</w:t>
        </w:r>
        <w:proofErr w:type="spellEnd"/>
        <w:r>
          <w:t xml:space="preserve"> ha logrado avances similares mediante la implementación de </w:t>
        </w:r>
        <w:r>
          <w:rPr>
            <w:rStyle w:val="Textoennegrita"/>
          </w:rPr>
          <w:t>modelos de detección de anomalías</w:t>
        </w:r>
        <w:r>
          <w:t xml:space="preserve">, que han reforzado la </w:t>
        </w:r>
        <w:r>
          <w:rPr>
            <w:rStyle w:val="Textoennegrita"/>
          </w:rPr>
          <w:t>seguridad operativa</w:t>
        </w:r>
        <w:r>
          <w:t xml:space="preserve"> y la </w:t>
        </w:r>
        <w:r>
          <w:rPr>
            <w:rStyle w:val="Textoennegrita"/>
          </w:rPr>
          <w:t>confianza del cliente</w:t>
        </w:r>
        <w:r>
          <w:t xml:space="preserve"> en sus servicios</w:t>
        </w:r>
      </w:ins>
      <w:ins w:id="3254" w:author="Monica Maria Garro Lopez" w:date="2025-03-21T14:04:00Z">
        <w:r w:rsidR="004C3E5B">
          <w:t xml:space="preserve"> </w:t>
        </w:r>
      </w:ins>
      <w:customXmlInsRangeStart w:id="3255" w:author="Monica Maria Garro Lopez" w:date="2025-03-21T14:04:00Z"/>
      <w:sdt>
        <w:sdtPr>
          <w:rPr>
            <w:color w:val="000000"/>
          </w:rPr>
          <w:tag w:val="MENDELEY_CITATION_v3_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"/>
          <w:id w:val="-505974129"/>
          <w:placeholder>
            <w:docPart w:val="DefaultPlaceholder_-1854013440"/>
          </w:placeholder>
        </w:sdtPr>
        <w:sdtEndPr/>
        <w:sdtContent>
          <w:customXmlInsRangeEnd w:id="3255"/>
          <w:ins w:id="3256" w:author="Monica Maria Garro Lopez" w:date="2025-03-21T16:07:00Z">
            <w:r w:rsidR="00415AEC" w:rsidRPr="007903C1">
              <w:rPr>
                <w:color w:val="000000"/>
              </w:rPr>
              <w:t>(</w:t>
            </w:r>
            <w:proofErr w:type="spellStart"/>
            <w:r w:rsidR="00415AEC" w:rsidRPr="007903C1">
              <w:rPr>
                <w:color w:val="000000"/>
              </w:rPr>
              <w:t>Seethala</w:t>
            </w:r>
            <w:proofErr w:type="spellEnd"/>
            <w:r w:rsidR="00415AEC" w:rsidRPr="007903C1">
              <w:rPr>
                <w:color w:val="000000"/>
              </w:rPr>
              <w:t>, 2025)</w:t>
            </w:r>
          </w:ins>
          <w:customXmlInsRangeStart w:id="3257" w:author="Monica Maria Garro Lopez" w:date="2025-03-21T14:04:00Z"/>
        </w:sdtContent>
      </w:sdt>
      <w:customXmlInsRangeEnd w:id="3257"/>
      <w:ins w:id="3258" w:author="Monica Maria Garro Lopez" w:date="2025-03-21T14:01:00Z">
        <w:r>
          <w:t>.</w:t>
        </w:r>
      </w:ins>
    </w:p>
    <w:p w14:paraId="1E7D6886" w14:textId="6EA1F4CA" w:rsidR="00AF1E59" w:rsidDel="00A54C30" w:rsidRDefault="00C76724">
      <w:pPr>
        <w:rPr>
          <w:del w:id="3259" w:author="Monica Maria Garro Lopez" w:date="2025-03-07T10:41:00Z"/>
          <w:lang w:eastAsia="es-ES"/>
        </w:rPr>
      </w:pPr>
      <w:del w:id="3260" w:author="Monica Maria Garro Lopez" w:date="2025-03-21T14:00:00Z">
        <w:r w:rsidRPr="00352EAB" w:rsidDel="005C37BF">
          <w:rPr>
            <w:lang w:val="es-CO" w:eastAsia="es-ES"/>
          </w:rPr>
          <w:delText>Est</w:delText>
        </w:r>
        <w:r w:rsidR="00B71DD7" w:rsidRPr="00352EAB" w:rsidDel="005C37BF">
          <w:rPr>
            <w:lang w:val="es-CO" w:eastAsia="es-ES"/>
          </w:rPr>
          <w:delText xml:space="preserve">a </w:delText>
        </w:r>
        <w:r w:rsidRPr="00352EAB" w:rsidDel="005C37BF">
          <w:rPr>
            <w:lang w:val="es-CO" w:eastAsia="es-ES"/>
          </w:rPr>
          <w:delText xml:space="preserve">es </w:delText>
        </w:r>
        <w:r w:rsidRPr="00352EAB" w:rsidDel="005C37BF">
          <w:rPr>
            <w:lang w:eastAsia="es-ES"/>
          </w:rPr>
          <w:delText>una pieza fundamental en la infraestructura de datos de las instituciones financieras, ya que permiten almacenar, organizar y analizar grandes volúmenes de datos estructurados de manera eficiente</w:delText>
        </w:r>
      </w:del>
      <w:del w:id="3261" w:author="Monica Maria Garro Lopez" w:date="2025-03-21T13:54:00Z">
        <w:r w:rsidRPr="00352EAB" w:rsidDel="00D37BBD">
          <w:rPr>
            <w:lang w:eastAsia="es-ES"/>
          </w:rPr>
          <w:delText>. S</w:delText>
        </w:r>
      </w:del>
      <w:del w:id="3262" w:author="Monica Maria Garro Lopez" w:date="2025-03-21T13:55:00Z">
        <w:r w:rsidRPr="00352EAB" w:rsidDel="00D37BBD">
          <w:rPr>
            <w:lang w:eastAsia="es-ES"/>
          </w:rPr>
          <w:delText>u</w:delText>
        </w:r>
      </w:del>
      <w:del w:id="3263" w:author="Monica Maria Garro Lopez" w:date="2025-03-21T14:00:00Z">
        <w:r w:rsidRPr="00352EAB" w:rsidDel="005C37BF">
          <w:rPr>
            <w:lang w:eastAsia="es-ES"/>
          </w:rPr>
          <w:delText xml:space="preserve"> diseño optimizado para consultas rápidas y análisis complejos los convierte en una herramienta indispensable para la toma de decisiones estratégicas, la gestión de riesgos y el cumplimiento normativo</w:delText>
        </w:r>
        <w:r w:rsidR="00210CAD" w:rsidRPr="00352EAB" w:rsidDel="005C37BF">
          <w:rPr>
            <w:lang w:eastAsia="es-ES"/>
          </w:rPr>
          <w:delText xml:space="preserve"> financiero</w:delText>
        </w:r>
        <w:r w:rsidRPr="00352EAB" w:rsidDel="005C37BF">
          <w:rPr>
            <w:lang w:eastAsia="es-ES"/>
          </w:rPr>
          <w:delText xml:space="preserve">. </w:delText>
        </w:r>
      </w:del>
      <w:del w:id="3264" w:author="Monica Maria Garro Lopez" w:date="2025-03-21T13:49:00Z">
        <w:r w:rsidRPr="00352EAB" w:rsidDel="00873898">
          <w:rPr>
            <w:lang w:eastAsia="es-ES"/>
          </w:rPr>
          <w:delText>Además, su capacidad para integrar datos históricos y actuales facilita la innovación financiera y el desarrollo de nuevos productos y servicios, manteniendo a las instituciones competitivas en un mercado en constante evolución.</w:delText>
        </w:r>
        <w:r w:rsidR="00B71DD7" w:rsidRPr="00352EAB" w:rsidDel="00873898">
          <w:rPr>
            <w:lang w:eastAsia="es-ES"/>
          </w:rPr>
          <w:delText xml:space="preserve"> </w:delText>
        </w:r>
      </w:del>
      <w:del w:id="3265" w:author="Monica Maria Garro Lopez" w:date="2025-03-21T13:52:00Z">
        <w:r w:rsidR="00B71DD7" w:rsidRPr="00352EAB" w:rsidDel="00D37BBD">
          <w:rPr>
            <w:lang w:eastAsia="es-ES"/>
          </w:rPr>
          <w:delText>Entre</w:delText>
        </w:r>
      </w:del>
      <w:ins w:id="3266" w:author="Monica Maria Garro Lopez" w:date="2025-03-21T13:52:00Z">
        <w:r w:rsidR="00D37BBD" w:rsidRPr="00352EAB">
          <w:rPr>
            <w:lang w:eastAsia="es-ES"/>
          </w:rPr>
          <w:t>En este orden de ideas, entre</w:t>
        </w:r>
      </w:ins>
      <w:r w:rsidR="00B71DD7" w:rsidRPr="00352EAB">
        <w:rPr>
          <w:lang w:eastAsia="es-ES"/>
        </w:rPr>
        <w:t xml:space="preserve"> </w:t>
      </w:r>
      <w:del w:id="3267" w:author="Monica Maria Garro Lopez" w:date="2025-03-21T14:05:00Z">
        <w:r w:rsidR="00B71DD7" w:rsidRPr="00352EAB" w:rsidDel="00352EAB">
          <w:rPr>
            <w:lang w:eastAsia="es-ES"/>
          </w:rPr>
          <w:delText xml:space="preserve">sus </w:delText>
        </w:r>
      </w:del>
      <w:ins w:id="3268" w:author="Monica Maria Garro Lopez" w:date="2025-03-21T14:05:00Z">
        <w:r w:rsidR="00352EAB" w:rsidRPr="00352EAB">
          <w:rPr>
            <w:lang w:eastAsia="es-ES"/>
          </w:rPr>
          <w:t xml:space="preserve">las </w:t>
        </w:r>
      </w:ins>
      <w:r w:rsidR="00B71DD7" w:rsidRPr="00352EAB">
        <w:rPr>
          <w:lang w:eastAsia="es-ES"/>
        </w:rPr>
        <w:t xml:space="preserve">principales ventajas </w:t>
      </w:r>
      <w:ins w:id="3269" w:author="Monica Maria Garro Lopez" w:date="2025-03-21T14:05:00Z">
        <w:r w:rsidR="00352EAB" w:rsidRPr="00352EAB">
          <w:rPr>
            <w:lang w:eastAsia="es-ES"/>
          </w:rPr>
          <w:t xml:space="preserve">de los </w:t>
        </w:r>
        <w:r w:rsidR="00352EAB" w:rsidRPr="00352EAB">
          <w:rPr>
            <w:i/>
            <w:iCs/>
            <w:lang w:val="es-CO" w:eastAsia="es-ES"/>
            <w:rPrChange w:id="3270" w:author="Monica Maria Garro Lopez" w:date="2025-03-21T14:05:00Z">
              <w:rPr>
                <w:b/>
                <w:bCs/>
                <w:i/>
                <w:iCs/>
                <w:lang w:val="es-CO" w:eastAsia="es-ES"/>
              </w:rPr>
            </w:rPrChange>
          </w:rPr>
          <w:t xml:space="preserve">Data </w:t>
        </w:r>
        <w:proofErr w:type="spellStart"/>
        <w:r w:rsidR="00352EAB" w:rsidRPr="00352EAB">
          <w:rPr>
            <w:i/>
            <w:iCs/>
            <w:lang w:val="es-CO" w:eastAsia="es-ES"/>
            <w:rPrChange w:id="3271" w:author="Monica Maria Garro Lopez" w:date="2025-03-21T14:05:00Z">
              <w:rPr>
                <w:b/>
                <w:bCs/>
                <w:i/>
                <w:iCs/>
                <w:lang w:val="es-CO" w:eastAsia="es-ES"/>
              </w:rPr>
            </w:rPrChange>
          </w:rPr>
          <w:t>Warehouses</w:t>
        </w:r>
        <w:proofErr w:type="spellEnd"/>
        <w:r w:rsidR="00352EAB" w:rsidRPr="00352EAB">
          <w:rPr>
            <w:lang w:val="es-CO" w:eastAsia="es-ES"/>
            <w:rPrChange w:id="3272" w:author="Monica Maria Garro Lopez" w:date="2025-03-21T14:05:00Z">
              <w:rPr>
                <w:b/>
                <w:bCs/>
                <w:lang w:val="es-CO" w:eastAsia="es-ES"/>
              </w:rPr>
            </w:rPrChange>
          </w:rPr>
          <w:t xml:space="preserve"> en el ámbito Financiero</w:t>
        </w:r>
        <w:r w:rsidR="00352EAB" w:rsidRPr="00352EAB">
          <w:rPr>
            <w:lang w:eastAsia="es-ES"/>
          </w:rPr>
          <w:t xml:space="preserve"> </w:t>
        </w:r>
      </w:ins>
      <w:r w:rsidR="00B71DD7" w:rsidRPr="00352EAB">
        <w:rPr>
          <w:lang w:eastAsia="es-ES"/>
        </w:rPr>
        <w:t xml:space="preserve">se </w:t>
      </w:r>
      <w:del w:id="3273" w:author="Monica Maria Garro Lopez" w:date="2025-03-07T10:42:00Z">
        <w:r w:rsidR="00B71DD7" w:rsidRPr="00352EAB" w:rsidDel="00A54C30">
          <w:rPr>
            <w:lang w:eastAsia="es-ES"/>
          </w:rPr>
          <w:delText>destacan</w:delText>
        </w:r>
      </w:del>
      <w:ins w:id="3274" w:author="Monica Maria Garro Lopez" w:date="2025-03-07T10:42:00Z">
        <w:r w:rsidR="00A54C30" w:rsidRPr="00352EAB">
          <w:rPr>
            <w:lang w:eastAsia="es-ES"/>
          </w:rPr>
          <w:t>encuentran</w:t>
        </w:r>
      </w:ins>
      <w:r w:rsidR="00B71DD7" w:rsidRPr="00B71DD7">
        <w:rPr>
          <w:lang w:eastAsia="es-ES"/>
        </w:rPr>
        <w:t>:</w:t>
      </w:r>
    </w:p>
    <w:p w14:paraId="20A69EF5" w14:textId="5B3DCCF1" w:rsidR="00241A9D" w:rsidRDefault="00241A9D">
      <w:pPr>
        <w:rPr>
          <w:lang w:eastAsia="es-ES"/>
        </w:rPr>
      </w:pPr>
    </w:p>
    <w:p w14:paraId="16774518" w14:textId="416661B3" w:rsidR="00FD265C" w:rsidRPr="00352EAB" w:rsidDel="00D37BBD" w:rsidRDefault="00FD265C">
      <w:pPr>
        <w:pStyle w:val="Prrafodelista"/>
        <w:numPr>
          <w:ilvl w:val="0"/>
          <w:numId w:val="123"/>
        </w:numPr>
        <w:rPr>
          <w:del w:id="3275" w:author="Monica Maria Garro Lopez" w:date="2025-03-21T13:52:00Z"/>
          <w:lang w:val="es-CO" w:eastAsia="es-ES"/>
          <w:rPrChange w:id="3276" w:author="Monica Maria Garro Lopez" w:date="2025-03-21T14:04:00Z">
            <w:rPr>
              <w:del w:id="3277" w:author="Monica Maria Garro Lopez" w:date="2025-03-21T13:52:00Z"/>
              <w:b/>
              <w:bCs/>
              <w:lang w:val="es-CO" w:eastAsia="es-ES"/>
            </w:rPr>
          </w:rPrChange>
        </w:rPr>
        <w:pPrChange w:id="3278" w:author="Monica Maria Garro Lopez" w:date="2025-03-21T14:04:00Z">
          <w:pPr>
            <w:numPr>
              <w:numId w:val="24"/>
            </w:numPr>
            <w:tabs>
              <w:tab w:val="num" w:pos="720"/>
            </w:tabs>
            <w:spacing w:before="240" w:after="240"/>
            <w:ind w:left="720" w:hanging="360"/>
          </w:pPr>
        </w:pPrChange>
      </w:pPr>
      <w:r w:rsidRPr="00352EAB">
        <w:rPr>
          <w:lang w:val="es-CO" w:eastAsia="es-ES"/>
          <w:rPrChange w:id="3279" w:author="Monica Maria Garro Lopez" w:date="2025-03-21T14:04:00Z">
            <w:rPr>
              <w:b/>
              <w:bCs/>
              <w:lang w:val="es-CO" w:eastAsia="es-ES"/>
            </w:rPr>
          </w:rPrChange>
        </w:rPr>
        <w:t xml:space="preserve">Soporte para </w:t>
      </w:r>
      <w:r w:rsidR="00C76724" w:rsidRPr="00352EAB">
        <w:rPr>
          <w:lang w:val="es-CO" w:eastAsia="es-ES"/>
          <w:rPrChange w:id="3280" w:author="Monica Maria Garro Lopez" w:date="2025-03-21T14:04:00Z">
            <w:rPr>
              <w:b/>
              <w:bCs/>
              <w:lang w:val="es-CO" w:eastAsia="es-ES"/>
            </w:rPr>
          </w:rPrChange>
        </w:rPr>
        <w:t>d</w:t>
      </w:r>
      <w:r w:rsidRPr="00352EAB">
        <w:rPr>
          <w:lang w:val="es-CO" w:eastAsia="es-ES"/>
          <w:rPrChange w:id="3281" w:author="Monica Maria Garro Lopez" w:date="2025-03-21T14:04:00Z">
            <w:rPr>
              <w:b/>
              <w:bCs/>
              <w:lang w:val="es-CO" w:eastAsia="es-ES"/>
            </w:rPr>
          </w:rPrChange>
        </w:rPr>
        <w:t>ecisiones</w:t>
      </w:r>
      <w:ins w:id="3282" w:author="Monica Maria Garro Lopez" w:date="2025-03-21T13:52:00Z">
        <w:r w:rsidR="00D37BBD" w:rsidRPr="00352EAB">
          <w:rPr>
            <w:lang w:val="es-CO" w:eastAsia="es-ES"/>
            <w:rPrChange w:id="3283" w:author="Monica Maria Garro Lopez" w:date="2025-03-21T14:04:00Z">
              <w:rPr>
                <w:b/>
                <w:bCs/>
                <w:lang w:val="es-CO" w:eastAsia="es-ES"/>
              </w:rPr>
            </w:rPrChange>
          </w:rPr>
          <w:t xml:space="preserve"> financieras</w:t>
        </w:r>
      </w:ins>
      <w:r w:rsidRPr="00352EAB">
        <w:rPr>
          <w:lang w:val="es-CO" w:eastAsia="es-ES"/>
          <w:rPrChange w:id="3284" w:author="Monica Maria Garro Lopez" w:date="2025-03-21T14:04:00Z">
            <w:rPr>
              <w:b/>
              <w:bCs/>
              <w:lang w:val="es-CO" w:eastAsia="es-ES"/>
            </w:rPr>
          </w:rPrChange>
        </w:rPr>
        <w:t xml:space="preserve"> </w:t>
      </w:r>
      <w:r w:rsidR="00C76724" w:rsidRPr="00352EAB">
        <w:rPr>
          <w:lang w:val="es-CO" w:eastAsia="es-ES"/>
          <w:rPrChange w:id="3285" w:author="Monica Maria Garro Lopez" w:date="2025-03-21T14:04:00Z">
            <w:rPr>
              <w:b/>
              <w:bCs/>
              <w:lang w:val="es-CO" w:eastAsia="es-ES"/>
            </w:rPr>
          </w:rPrChange>
        </w:rPr>
        <w:t>basadas en datos</w:t>
      </w:r>
      <w:del w:id="3286" w:author="Monica Maria Garro Lopez" w:date="2025-03-07T10:42:00Z">
        <w:r w:rsidRPr="00352EAB" w:rsidDel="00A54C30">
          <w:rPr>
            <w:lang w:val="es-CO" w:eastAsia="es-ES"/>
            <w:rPrChange w:id="3287" w:author="Monica Maria Garro Lopez" w:date="2025-03-21T14:04:00Z">
              <w:rPr>
                <w:b/>
                <w:bCs/>
                <w:lang w:val="es-CO" w:eastAsia="es-ES"/>
              </w:rPr>
            </w:rPrChange>
          </w:rPr>
          <w:delText>:</w:delText>
        </w:r>
      </w:del>
      <w:del w:id="3288" w:author="Monica Maria Garro Lopez" w:date="2025-03-21T13:52:00Z">
        <w:r w:rsidRPr="00352EAB" w:rsidDel="00D37BBD">
          <w:rPr>
            <w:lang w:val="es-CO" w:eastAsia="es-ES"/>
          </w:rPr>
          <w:delText xml:space="preserve"> </w:delText>
        </w:r>
      </w:del>
      <w:del w:id="3289" w:author="Monica Maria Garro Lopez" w:date="2025-03-07T10:42:00Z">
        <w:r w:rsidR="00FA019C" w:rsidRPr="00352EAB" w:rsidDel="00A54C30">
          <w:rPr>
            <w:lang w:val="es-CO" w:eastAsia="es-ES"/>
          </w:rPr>
          <w:delText>e</w:delText>
        </w:r>
      </w:del>
      <w:del w:id="3290" w:author="Monica Maria Garro Lopez" w:date="2025-03-21T13:52:00Z">
        <w:r w:rsidR="00FA019C" w:rsidRPr="00352EAB" w:rsidDel="00D37BBD">
          <w:rPr>
            <w:lang w:val="es-CO" w:eastAsia="es-ES"/>
          </w:rPr>
          <w:delText>ste modelo está</w:delText>
        </w:r>
        <w:r w:rsidRPr="00352EAB" w:rsidDel="00D37BBD">
          <w:rPr>
            <w:lang w:val="es-CO" w:eastAsia="es-ES"/>
          </w:rPr>
          <w:delText xml:space="preserve"> optimizado para realizar análisis rápidos y eficientes, lo que apoya las decisiones empresariales basadas en datos</w:delText>
        </w:r>
        <w:r w:rsidR="00555B5D" w:rsidRPr="00352EAB" w:rsidDel="00D37BBD">
          <w:rPr>
            <w:lang w:val="es-CO" w:eastAsia="es-ES"/>
          </w:rPr>
          <w:delText xml:space="preserve"> </w:delText>
        </w:r>
      </w:del>
      <w:customXmlDelRangeStart w:id="3291" w:author="Monica Maria Garro Lopez" w:date="2025-03-21T13:51:00Z"/>
      <w:sdt>
        <w:sdtPr>
          <w:rPr>
            <w:color w:val="000000"/>
            <w:lang w:val="es-CO" w:eastAsia="es-ES"/>
          </w:rPr>
          <w:tag w:val="MENDELEY_CITATION_v3_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"/>
          <w:id w:val="-1101876798"/>
          <w:placeholder>
            <w:docPart w:val="DefaultPlaceholder_-1854013440"/>
          </w:placeholder>
        </w:sdtPr>
        <w:sdtEndPr/>
        <w:sdtContent>
          <w:customXmlDelRangeEnd w:id="3291"/>
          <w:del w:id="3292" w:author="Monica Maria Garro Lopez" w:date="2025-03-07T10:47:00Z">
            <w:r w:rsidR="003A0AFC" w:rsidRPr="00415AEC" w:rsidDel="00AF12DE">
              <w:rPr>
                <w:color w:val="000000"/>
                <w:lang w:val="es-CO" w:eastAsia="es-ES"/>
                <w:rPrChange w:id="3293" w:author="Monica Maria Garro Lopez" w:date="2025-03-21T16:07:00Z">
                  <w:rPr>
                    <w:rFonts w:eastAsia="Times New Roman"/>
                    <w:color w:val="000000"/>
                  </w:rPr>
                </w:rPrChange>
              </w:rPr>
              <w:delText>(Romero-Chuquital &amp; Melendres-Velasco, 2023)</w:delText>
            </w:r>
          </w:del>
          <w:customXmlDelRangeStart w:id="3294" w:author="Monica Maria Garro Lopez" w:date="2025-03-21T13:51:00Z"/>
        </w:sdtContent>
      </w:sdt>
      <w:customXmlDelRangeEnd w:id="3294"/>
      <w:del w:id="3295" w:author="Monica Maria Garro Lopez" w:date="2025-03-21T13:52:00Z">
        <w:r w:rsidRPr="00352EAB" w:rsidDel="00D37BBD">
          <w:rPr>
            <w:lang w:val="es-CO" w:eastAsia="es-ES"/>
          </w:rPr>
          <w:delText xml:space="preserve">​. </w:delText>
        </w:r>
      </w:del>
    </w:p>
    <w:p w14:paraId="2D0B5402" w14:textId="77777777" w:rsidR="00D37BBD" w:rsidRPr="00352EAB" w:rsidRDefault="00D37BBD">
      <w:pPr>
        <w:pStyle w:val="Prrafodelista"/>
        <w:numPr>
          <w:ilvl w:val="0"/>
          <w:numId w:val="123"/>
        </w:numPr>
        <w:rPr>
          <w:ins w:id="3296" w:author="Monica Maria Garro Lopez" w:date="2025-03-21T13:52:00Z"/>
          <w:lang w:val="es-CO" w:eastAsia="es-ES"/>
        </w:rPr>
        <w:pPrChange w:id="3297" w:author="Monica Maria Garro Lopez" w:date="2025-03-21T14:04:00Z">
          <w:pPr>
            <w:numPr>
              <w:numId w:val="23"/>
            </w:numPr>
            <w:tabs>
              <w:tab w:val="num" w:pos="720"/>
            </w:tabs>
            <w:ind w:left="720" w:hanging="360"/>
          </w:pPr>
        </w:pPrChange>
      </w:pPr>
    </w:p>
    <w:p w14:paraId="2D5E54CA" w14:textId="5F7A0421" w:rsidR="00BF414E" w:rsidRPr="00352EAB" w:rsidDel="00D37BBD" w:rsidRDefault="00AF1E59">
      <w:pPr>
        <w:pStyle w:val="Prrafodelista"/>
        <w:numPr>
          <w:ilvl w:val="0"/>
          <w:numId w:val="123"/>
        </w:numPr>
        <w:rPr>
          <w:del w:id="3298" w:author="Monica Maria Garro Lopez" w:date="2025-03-21T13:54:00Z"/>
          <w:lang w:val="es-CO" w:eastAsia="es-ES"/>
        </w:rPr>
        <w:pPrChange w:id="3299" w:author="Monica Maria Garro Lopez" w:date="2025-03-21T14:04:00Z">
          <w:pPr>
            <w:pStyle w:val="Prrafodelista"/>
            <w:numPr>
              <w:numId w:val="24"/>
            </w:numPr>
            <w:tabs>
              <w:tab w:val="num" w:pos="720"/>
            </w:tabs>
            <w:spacing w:before="240" w:after="240"/>
            <w:ind w:hanging="360"/>
          </w:pPr>
        </w:pPrChange>
      </w:pPr>
      <w:r w:rsidRPr="00352EAB">
        <w:rPr>
          <w:lang w:val="es-CO" w:eastAsia="es-ES"/>
          <w:rPrChange w:id="3300" w:author="Monica Maria Garro Lopez" w:date="2025-03-21T14:04:00Z">
            <w:rPr>
              <w:b/>
              <w:bCs/>
              <w:lang w:val="es-CO" w:eastAsia="es-ES"/>
            </w:rPr>
          </w:rPrChange>
        </w:rPr>
        <w:t xml:space="preserve">Gestión de </w:t>
      </w:r>
      <w:r w:rsidR="00C76724" w:rsidRPr="00352EAB">
        <w:rPr>
          <w:lang w:val="es-CO" w:eastAsia="es-ES"/>
          <w:rPrChange w:id="3301" w:author="Monica Maria Garro Lopez" w:date="2025-03-21T14:04:00Z">
            <w:rPr>
              <w:b/>
              <w:bCs/>
              <w:lang w:val="es-CO" w:eastAsia="es-ES"/>
            </w:rPr>
          </w:rPrChange>
        </w:rPr>
        <w:t>riesgos y cumplimiento normativo</w:t>
      </w:r>
      <w:ins w:id="3302" w:author="Monica Maria Garro Lopez" w:date="2025-03-07T10:43:00Z">
        <w:r w:rsidR="00A54C30" w:rsidRPr="00352EAB">
          <w:rPr>
            <w:lang w:val="es-CO" w:eastAsia="es-ES"/>
            <w:rPrChange w:id="3303" w:author="Monica Maria Garro Lopez" w:date="2025-03-21T14:04:00Z">
              <w:rPr>
                <w:b/>
                <w:bCs/>
                <w:lang w:val="es-CO" w:eastAsia="es-ES"/>
              </w:rPr>
            </w:rPrChange>
          </w:rPr>
          <w:t xml:space="preserve">. </w:t>
        </w:r>
      </w:ins>
      <w:del w:id="3304" w:author="Monica Maria Garro Lopez" w:date="2025-03-07T10:43:00Z">
        <w:r w:rsidRPr="00352EAB" w:rsidDel="00A54C30">
          <w:rPr>
            <w:lang w:val="es-CO" w:eastAsia="es-ES"/>
            <w:rPrChange w:id="3305" w:author="Monica Maria Garro Lopez" w:date="2025-03-21T14:04:00Z">
              <w:rPr>
                <w:b/>
                <w:bCs/>
                <w:lang w:val="es-CO" w:eastAsia="es-ES"/>
              </w:rPr>
            </w:rPrChange>
          </w:rPr>
          <w:delText xml:space="preserve">: </w:delText>
        </w:r>
        <w:r w:rsidR="00BF414E" w:rsidRPr="00352EAB" w:rsidDel="00A54C30">
          <w:rPr>
            <w:lang w:val="es-CO" w:eastAsia="es-ES"/>
          </w:rPr>
          <w:delText>f</w:delText>
        </w:r>
      </w:del>
      <w:del w:id="3306" w:author="Monica Maria Garro Lopez" w:date="2025-03-21T13:54:00Z">
        <w:r w:rsidR="00BF414E" w:rsidRPr="00352EAB" w:rsidDel="00D37BBD">
          <w:rPr>
            <w:lang w:val="es-CO" w:eastAsia="es-ES"/>
          </w:rPr>
          <w:delText xml:space="preserve">acilitan una gestión de riesgos efectiva integrando y analizando datos de múltiples sistemas. Esto </w:delText>
        </w:r>
        <w:r w:rsidR="00210CAD" w:rsidRPr="00352EAB" w:rsidDel="00D37BBD">
          <w:rPr>
            <w:lang w:val="es-CO" w:eastAsia="es-ES"/>
          </w:rPr>
          <w:delText xml:space="preserve">también </w:delText>
        </w:r>
        <w:r w:rsidR="00BF414E" w:rsidRPr="00352EAB" w:rsidDel="00D37BBD">
          <w:rPr>
            <w:lang w:val="es-CO" w:eastAsia="es-ES"/>
          </w:rPr>
          <w:delText xml:space="preserve">permite a las instituciones financieras identificar patrones y predecir posibles fraudes o incumplimientos normativos, </w:delText>
        </w:r>
      </w:del>
      <w:del w:id="3307" w:author="Monica Maria Garro Lopez" w:date="2025-03-21T13:53:00Z">
        <w:r w:rsidR="00BF414E" w:rsidRPr="00352EAB" w:rsidDel="00D37BBD">
          <w:rPr>
            <w:lang w:val="es-CO" w:eastAsia="es-ES"/>
          </w:rPr>
          <w:delText xml:space="preserve">tal como lo demuestran los casos de instituciones como JPMorgan Chase, </w:delText>
        </w:r>
        <w:r w:rsidR="00766A0A" w:rsidRPr="00352EAB" w:rsidDel="00D37BBD">
          <w:rPr>
            <w:lang w:val="es-CO" w:eastAsia="es-ES"/>
          </w:rPr>
          <w:delText>en la cual han integrado algoritmos de aprendizaje automático en su infraestructura de almacén de datos, lo que ha mejorado significativamente sus capacidades de detección de fraude y evaluación del riesgo crediticio</w:delText>
        </w:r>
      </w:del>
      <w:del w:id="3308" w:author="Monica Maria Garro Lopez" w:date="2025-03-07T10:42:00Z">
        <w:r w:rsidR="00766A0A" w:rsidRPr="00352EAB" w:rsidDel="00A54C30">
          <w:rPr>
            <w:lang w:val="es-CO" w:eastAsia="es-ES"/>
          </w:rPr>
          <w:delText>, lo cual generó</w:delText>
        </w:r>
      </w:del>
      <w:del w:id="3309" w:author="Monica Maria Garro Lopez" w:date="2025-03-21T13:53:00Z">
        <w:r w:rsidR="00766A0A" w:rsidRPr="00352EAB" w:rsidDel="00D37BBD">
          <w:rPr>
            <w:lang w:val="es-CO" w:eastAsia="es-ES"/>
          </w:rPr>
          <w:delText xml:space="preserve"> una reducción notable en las tasas de incumplimiento y fortalec</w:delText>
        </w:r>
      </w:del>
      <w:del w:id="3310" w:author="Monica Maria Garro Lopez" w:date="2025-03-07T10:43:00Z">
        <w:r w:rsidR="00766A0A" w:rsidRPr="00352EAB" w:rsidDel="00A54C30">
          <w:rPr>
            <w:lang w:val="es-CO" w:eastAsia="es-ES"/>
          </w:rPr>
          <w:delText>ió</w:delText>
        </w:r>
      </w:del>
      <w:del w:id="3311" w:author="Monica Maria Garro Lopez" w:date="2025-03-21T13:53:00Z">
        <w:r w:rsidR="00766A0A" w:rsidRPr="00352EAB" w:rsidDel="00D37BBD">
          <w:rPr>
            <w:lang w:val="es-CO" w:eastAsia="es-ES"/>
          </w:rPr>
          <w:delText xml:space="preserve"> los protocolos generales de seguridad del banco </w:delText>
        </w:r>
      </w:del>
      <w:customXmlDelRangeStart w:id="3312" w:author="Monica Maria Garro Lopez" w:date="2025-03-21T13:53:00Z"/>
      <w:sdt>
        <w:sdtPr>
          <w:rPr>
            <w:color w:val="000000"/>
            <w:lang w:val="es-CO" w:eastAsia="es-ES"/>
          </w:rPr>
          <w:tag w:val="MENDELEY_CITATION_v3_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"/>
          <w:id w:val="1191873583"/>
          <w:placeholder>
            <w:docPart w:val="DefaultPlaceholder_-1854013440"/>
          </w:placeholder>
        </w:sdtPr>
        <w:sdtEndPr/>
        <w:sdtContent>
          <w:customXmlDelRangeEnd w:id="3312"/>
          <w:del w:id="3313" w:author="Monica Maria Garro Lopez" w:date="2025-03-07T10:47:00Z">
            <w:r w:rsidR="003A0AFC" w:rsidRPr="00415AEC" w:rsidDel="00AF12DE">
              <w:rPr>
                <w:color w:val="000000"/>
                <w:lang w:val="es-CO" w:eastAsia="es-ES"/>
              </w:rPr>
              <w:delText>(Seethala, 2020)</w:delText>
            </w:r>
          </w:del>
          <w:customXmlDelRangeStart w:id="3314" w:author="Monica Maria Garro Lopez" w:date="2025-03-21T13:53:00Z"/>
        </w:sdtContent>
      </w:sdt>
      <w:customXmlDelRangeEnd w:id="3314"/>
      <w:del w:id="3315" w:author="Monica Maria Garro Lopez" w:date="2025-03-21T13:53:00Z">
        <w:r w:rsidR="00766A0A" w:rsidRPr="00352EAB" w:rsidDel="00D37BBD">
          <w:rPr>
            <w:lang w:val="es-CO" w:eastAsia="es-ES"/>
            <w:rPrChange w:id="3316" w:author="Monica Maria Garro Lopez" w:date="2025-03-21T14:04:00Z">
              <w:rPr>
                <w:color w:val="000000"/>
                <w:lang w:val="es-CO" w:eastAsia="es-ES"/>
              </w:rPr>
            </w:rPrChange>
          </w:rPr>
          <w:delText>.</w:delText>
        </w:r>
      </w:del>
    </w:p>
    <w:p w14:paraId="15412D2C" w14:textId="16E79271" w:rsidR="00AF1E59" w:rsidRPr="00352EAB" w:rsidRDefault="00AF1E59">
      <w:pPr>
        <w:pStyle w:val="Prrafodelista"/>
        <w:numPr>
          <w:ilvl w:val="0"/>
          <w:numId w:val="123"/>
        </w:numPr>
        <w:rPr>
          <w:lang w:val="es-CO" w:eastAsia="es-ES"/>
        </w:rPr>
        <w:pPrChange w:id="3317" w:author="Monica Maria Garro Lopez" w:date="2025-03-21T14:04:00Z">
          <w:pPr>
            <w:pStyle w:val="Prrafodelista"/>
            <w:spacing w:before="240" w:after="240"/>
          </w:pPr>
        </w:pPrChange>
      </w:pPr>
    </w:p>
    <w:p w14:paraId="758003A2" w14:textId="3B5EAC25" w:rsidR="00AF1E59" w:rsidRPr="00352EAB" w:rsidDel="00D37BBD" w:rsidRDefault="00AF1E59">
      <w:pPr>
        <w:pStyle w:val="Prrafodelista"/>
        <w:numPr>
          <w:ilvl w:val="0"/>
          <w:numId w:val="123"/>
        </w:numPr>
        <w:rPr>
          <w:del w:id="3318" w:author="Monica Maria Garro Lopez" w:date="2025-03-21T13:59:00Z"/>
          <w:lang w:val="es-CO" w:eastAsia="es-ES"/>
          <w:rPrChange w:id="3319" w:author="Monica Maria Garro Lopez" w:date="2025-03-21T14:04:00Z">
            <w:rPr>
              <w:del w:id="3320" w:author="Monica Maria Garro Lopez" w:date="2025-03-21T13:59:00Z"/>
              <w:color w:val="000000"/>
              <w:lang w:val="es-CO"/>
            </w:rPr>
          </w:rPrChange>
        </w:rPr>
        <w:pPrChange w:id="3321" w:author="Monica Maria Garro Lopez" w:date="2025-03-21T14:04:00Z">
          <w:pPr>
            <w:pStyle w:val="Prrafodelista"/>
            <w:numPr>
              <w:numId w:val="25"/>
            </w:numPr>
            <w:tabs>
              <w:tab w:val="num" w:pos="720"/>
            </w:tabs>
            <w:spacing w:before="240" w:after="240"/>
            <w:ind w:hanging="360"/>
          </w:pPr>
        </w:pPrChange>
      </w:pPr>
      <w:r w:rsidRPr="00352EAB">
        <w:rPr>
          <w:lang w:val="es-CO" w:eastAsia="es-ES"/>
          <w:rPrChange w:id="3322" w:author="Monica Maria Garro Lopez" w:date="2025-03-21T14:04:00Z">
            <w:rPr>
              <w:b/>
              <w:bCs/>
              <w:color w:val="000000"/>
              <w:lang w:val="es-CO"/>
            </w:rPr>
          </w:rPrChange>
        </w:rPr>
        <w:t xml:space="preserve">Soporte a la </w:t>
      </w:r>
      <w:r w:rsidR="00C76724" w:rsidRPr="00352EAB">
        <w:rPr>
          <w:lang w:val="es-CO" w:eastAsia="es-ES"/>
          <w:rPrChange w:id="3323" w:author="Monica Maria Garro Lopez" w:date="2025-03-21T14:04:00Z">
            <w:rPr>
              <w:b/>
              <w:bCs/>
              <w:color w:val="000000"/>
              <w:lang w:val="es-CO"/>
            </w:rPr>
          </w:rPrChange>
        </w:rPr>
        <w:t>inteligencia de negocios</w:t>
      </w:r>
      <w:del w:id="3324" w:author="Monica Maria Garro Lopez" w:date="2025-03-07T10:43:00Z">
        <w:r w:rsidRPr="00352EAB" w:rsidDel="00A54C30">
          <w:rPr>
            <w:lang w:val="es-CO" w:eastAsia="es-ES"/>
            <w:rPrChange w:id="3325" w:author="Monica Maria Garro Lopez" w:date="2025-03-21T14:04:00Z">
              <w:rPr>
                <w:b/>
                <w:bCs/>
                <w:color w:val="000000"/>
                <w:lang w:val="es-CO"/>
              </w:rPr>
            </w:rPrChange>
          </w:rPr>
          <w:delText>:</w:delText>
        </w:r>
        <w:r w:rsidRPr="00352EAB" w:rsidDel="00A54C30">
          <w:rPr>
            <w:lang w:val="es-CO" w:eastAsia="es-ES"/>
            <w:rPrChange w:id="3326" w:author="Monica Maria Garro Lopez" w:date="2025-03-21T14:04:00Z">
              <w:rPr>
                <w:color w:val="000000"/>
                <w:lang w:val="es-CO"/>
              </w:rPr>
            </w:rPrChange>
          </w:rPr>
          <w:delText xml:space="preserve"> a</w:delText>
        </w:r>
      </w:del>
      <w:ins w:id="3327" w:author="Monica Maria Garro Lopez" w:date="2025-03-07T10:43:00Z">
        <w:r w:rsidR="00A54C30" w:rsidRPr="00352EAB">
          <w:rPr>
            <w:lang w:val="es-CO" w:eastAsia="es-ES"/>
            <w:rPrChange w:id="3328" w:author="Monica Maria Garro Lopez" w:date="2025-03-21T14:04:00Z">
              <w:rPr>
                <w:color w:val="000000"/>
                <w:lang w:val="es-CO"/>
              </w:rPr>
            </w:rPrChange>
          </w:rPr>
          <w:t xml:space="preserve">. </w:t>
        </w:r>
      </w:ins>
      <w:del w:id="3329" w:author="Monica Maria Garro Lopez" w:date="2025-03-21T13:59:00Z">
        <w:r w:rsidRPr="00352EAB" w:rsidDel="00D37BBD">
          <w:rPr>
            <w:lang w:val="es-CO" w:eastAsia="es-ES"/>
            <w:rPrChange w:id="3330" w:author="Monica Maria Garro Lopez" w:date="2025-03-21T14:04:00Z">
              <w:rPr>
                <w:color w:val="000000"/>
                <w:lang w:val="es-CO"/>
              </w:rPr>
            </w:rPrChange>
          </w:rPr>
          <w:delText>poyan fuertemente las actividades de inteligencia de negocios al proporcionar datos</w:delText>
        </w:r>
        <w:r w:rsidR="007942AC" w:rsidRPr="00352EAB" w:rsidDel="00D37BBD">
          <w:rPr>
            <w:lang w:val="es-CO" w:eastAsia="es-ES"/>
            <w:rPrChange w:id="3331" w:author="Monica Maria Garro Lopez" w:date="2025-03-21T14:04:00Z">
              <w:rPr>
                <w:color w:val="000000"/>
                <w:lang w:val="es-CO"/>
              </w:rPr>
            </w:rPrChange>
          </w:rPr>
          <w:delText xml:space="preserve"> incluso históricos con alto nivel de gobernanza,</w:delText>
        </w:r>
        <w:r w:rsidRPr="00352EAB" w:rsidDel="00D37BBD">
          <w:rPr>
            <w:lang w:val="es-CO" w:eastAsia="es-ES"/>
            <w:rPrChange w:id="3332" w:author="Monica Maria Garro Lopez" w:date="2025-03-21T14:04:00Z">
              <w:rPr>
                <w:color w:val="000000"/>
                <w:lang w:val="es-CO"/>
              </w:rPr>
            </w:rPrChange>
          </w:rPr>
          <w:delText xml:space="preserve"> limpios, consolidados y listos para el análisis</w:delText>
        </w:r>
        <w:r w:rsidR="007942AC" w:rsidRPr="00352EAB" w:rsidDel="00D37BBD">
          <w:rPr>
            <w:lang w:val="es-CO" w:eastAsia="es-ES"/>
            <w:rPrChange w:id="3333" w:author="Monica Maria Garro Lopez" w:date="2025-03-21T14:04:00Z">
              <w:rPr>
                <w:color w:val="000000"/>
                <w:lang w:val="es-CO"/>
              </w:rPr>
            </w:rPrChange>
          </w:rPr>
          <w:delText xml:space="preserve"> de tendencias financieras, proyecciones y presentación de informes a entes de control</w:delText>
        </w:r>
        <w:r w:rsidRPr="00352EAB" w:rsidDel="00D37BBD">
          <w:rPr>
            <w:lang w:val="es-CO" w:eastAsia="es-ES"/>
            <w:rPrChange w:id="3334" w:author="Monica Maria Garro Lopez" w:date="2025-03-21T14:04:00Z">
              <w:rPr>
                <w:color w:val="000000"/>
                <w:lang w:val="es-CO"/>
              </w:rPr>
            </w:rPrChange>
          </w:rPr>
          <w:delText>.</w:delText>
        </w:r>
      </w:del>
    </w:p>
    <w:p w14:paraId="010DEE90" w14:textId="77777777" w:rsidR="00AF1E59" w:rsidRPr="00352EAB" w:rsidRDefault="00AF1E59">
      <w:pPr>
        <w:pStyle w:val="Prrafodelista"/>
        <w:numPr>
          <w:ilvl w:val="0"/>
          <w:numId w:val="123"/>
        </w:numPr>
        <w:rPr>
          <w:lang w:val="es-CO" w:eastAsia="es-ES"/>
          <w:rPrChange w:id="3335" w:author="Monica Maria Garro Lopez" w:date="2025-03-21T14:04:00Z">
            <w:rPr>
              <w:color w:val="000000"/>
              <w:lang w:val="es-CO"/>
            </w:rPr>
          </w:rPrChange>
        </w:rPr>
        <w:pPrChange w:id="3336" w:author="Monica Maria Garro Lopez" w:date="2025-03-21T14:04:00Z">
          <w:pPr>
            <w:pStyle w:val="Prrafodelista"/>
            <w:spacing w:before="240" w:after="240"/>
          </w:pPr>
        </w:pPrChange>
      </w:pPr>
    </w:p>
    <w:p w14:paraId="24158CB7" w14:textId="5638CB17" w:rsidR="00BF414E" w:rsidDel="00352EAB" w:rsidRDefault="00AF1E59" w:rsidP="00352EAB">
      <w:pPr>
        <w:pStyle w:val="Prrafodelista"/>
        <w:numPr>
          <w:ilvl w:val="0"/>
          <w:numId w:val="123"/>
        </w:numPr>
        <w:rPr>
          <w:del w:id="3337" w:author="Monica Maria Garro Lopez" w:date="2025-03-21T14:00:00Z"/>
          <w:lang w:val="es-CO" w:eastAsia="es-ES"/>
        </w:rPr>
      </w:pPr>
      <w:r w:rsidRPr="00352EAB">
        <w:rPr>
          <w:lang w:val="es-CO" w:eastAsia="es-ES"/>
          <w:rPrChange w:id="3338" w:author="Monica Maria Garro Lopez" w:date="2025-03-21T14:04:00Z">
            <w:rPr>
              <w:b/>
              <w:bCs/>
              <w:color w:val="000000"/>
              <w:lang w:val="es-CO"/>
            </w:rPr>
          </w:rPrChange>
        </w:rPr>
        <w:t xml:space="preserve">Infraestructura para </w:t>
      </w:r>
      <w:r w:rsidR="00C76724" w:rsidRPr="00352EAB">
        <w:rPr>
          <w:lang w:val="es-CO" w:eastAsia="es-ES"/>
          <w:rPrChange w:id="3339" w:author="Monica Maria Garro Lopez" w:date="2025-03-21T14:04:00Z">
            <w:rPr>
              <w:b/>
              <w:bCs/>
              <w:color w:val="000000"/>
              <w:lang w:val="es-CO"/>
            </w:rPr>
          </w:rPrChange>
        </w:rPr>
        <w:t>innovación financiera</w:t>
      </w:r>
      <w:del w:id="3340" w:author="Monica Maria Garro Lopez" w:date="2025-03-07T10:43:00Z">
        <w:r w:rsidRPr="00352EAB" w:rsidDel="00A54C30">
          <w:rPr>
            <w:lang w:val="es-CO" w:eastAsia="es-ES"/>
            <w:rPrChange w:id="3341" w:author="Monica Maria Garro Lopez" w:date="2025-03-21T14:04:00Z">
              <w:rPr>
                <w:b/>
                <w:bCs/>
                <w:color w:val="000000"/>
                <w:lang w:val="es-CO"/>
              </w:rPr>
            </w:rPrChange>
          </w:rPr>
          <w:delText xml:space="preserve">: </w:delText>
        </w:r>
        <w:r w:rsidR="00705D20" w:rsidRPr="00352EAB" w:rsidDel="00A54C30">
          <w:rPr>
            <w:lang w:val="es-CO" w:eastAsia="es-ES"/>
            <w:rPrChange w:id="3342" w:author="Monica Maria Garro Lopez" w:date="2025-03-21T14:04:00Z">
              <w:rPr>
                <w:color w:val="000000"/>
                <w:lang w:val="es-CO"/>
              </w:rPr>
            </w:rPrChange>
          </w:rPr>
          <w:delText>l</w:delText>
        </w:r>
      </w:del>
      <w:ins w:id="3343" w:author="Monica Maria Garro Lopez" w:date="2025-03-07T10:43:00Z">
        <w:r w:rsidR="00A54C30" w:rsidRPr="00352EAB">
          <w:rPr>
            <w:lang w:val="es-CO" w:eastAsia="es-ES"/>
            <w:rPrChange w:id="3344" w:author="Monica Maria Garro Lopez" w:date="2025-03-21T14:04:00Z">
              <w:rPr>
                <w:color w:val="000000"/>
                <w:lang w:val="es-CO"/>
              </w:rPr>
            </w:rPrChange>
          </w:rPr>
          <w:t xml:space="preserve">. </w:t>
        </w:r>
      </w:ins>
      <w:del w:id="3345" w:author="Monica Maria Garro Lopez" w:date="2025-03-21T14:00:00Z">
        <w:r w:rsidR="00BF414E" w:rsidRPr="00352EAB" w:rsidDel="005C37BF">
          <w:rPr>
            <w:lang w:val="es-CO" w:eastAsia="es-ES"/>
            <w:rPrChange w:id="3346" w:author="Monica Maria Garro Lopez" w:date="2025-03-21T14:04:00Z">
              <w:rPr>
                <w:color w:val="000000"/>
                <w:lang w:val="es-CO"/>
              </w:rPr>
            </w:rPrChange>
          </w:rPr>
          <w:delText xml:space="preserve">a capacidad para integrar y analizar datos históricos y actuales hace que </w:delText>
        </w:r>
      </w:del>
      <w:del w:id="3347" w:author="Monica Maria Garro Lopez" w:date="2025-03-07T10:43:00Z">
        <w:r w:rsidR="00BF414E" w:rsidRPr="00352EAB" w:rsidDel="00A54C30">
          <w:rPr>
            <w:lang w:val="es-CO" w:eastAsia="es-ES"/>
            <w:rPrChange w:id="3348" w:author="Monica Maria Garro Lopez" w:date="2025-03-21T14:04:00Z">
              <w:rPr>
                <w:color w:val="000000"/>
                <w:lang w:val="es-CO"/>
              </w:rPr>
            </w:rPrChange>
          </w:rPr>
          <w:delText xml:space="preserve">los </w:delText>
        </w:r>
        <w:r w:rsidR="00BF414E" w:rsidRPr="00352EAB" w:rsidDel="00A54C30">
          <w:rPr>
            <w:lang w:val="es-CO" w:eastAsia="es-ES"/>
            <w:rPrChange w:id="3349" w:author="Monica Maria Garro Lopez" w:date="2025-03-21T14:04:00Z">
              <w:rPr>
                <w:i/>
                <w:iCs/>
                <w:color w:val="000000"/>
                <w:lang w:val="es-CO"/>
              </w:rPr>
            </w:rPrChange>
          </w:rPr>
          <w:delText>Data Warehouses</w:delText>
        </w:r>
      </w:del>
      <w:del w:id="3350" w:author="Monica Maria Garro Lopez" w:date="2025-03-21T14:00:00Z">
        <w:r w:rsidR="00BF414E" w:rsidRPr="00352EAB" w:rsidDel="005C37BF">
          <w:rPr>
            <w:lang w:val="es-CO" w:eastAsia="es-ES"/>
            <w:rPrChange w:id="3351" w:author="Monica Maria Garro Lopez" w:date="2025-03-21T14:04:00Z">
              <w:rPr>
                <w:color w:val="000000"/>
                <w:lang w:val="es-CO"/>
              </w:rPr>
            </w:rPrChange>
          </w:rPr>
          <w:delText xml:space="preserve"> sea</w:delText>
        </w:r>
      </w:del>
      <w:del w:id="3352" w:author="Monica Maria Garro Lopez" w:date="2025-03-07T10:44:00Z">
        <w:r w:rsidR="00BF414E" w:rsidRPr="00352EAB" w:rsidDel="00A54C30">
          <w:rPr>
            <w:lang w:val="es-CO" w:eastAsia="es-ES"/>
            <w:rPrChange w:id="3353" w:author="Monica Maria Garro Lopez" w:date="2025-03-21T14:04:00Z">
              <w:rPr>
                <w:color w:val="000000"/>
                <w:lang w:val="es-CO"/>
              </w:rPr>
            </w:rPrChange>
          </w:rPr>
          <w:delText>n</w:delText>
        </w:r>
      </w:del>
      <w:del w:id="3354" w:author="Monica Maria Garro Lopez" w:date="2025-03-21T14:00:00Z">
        <w:r w:rsidR="00BF414E" w:rsidRPr="00352EAB" w:rsidDel="005C37BF">
          <w:rPr>
            <w:lang w:val="es-CO" w:eastAsia="es-ES"/>
            <w:rPrChange w:id="3355" w:author="Monica Maria Garro Lopez" w:date="2025-03-21T14:04:00Z">
              <w:rPr>
                <w:color w:val="000000"/>
                <w:lang w:val="es-CO"/>
              </w:rPr>
            </w:rPrChange>
          </w:rPr>
          <w:delText xml:space="preserve"> una pieza clave en la innovación financiera, soportando el desarrollo de nuevos productos financieros y servicios. </w:delText>
        </w:r>
        <w:r w:rsidR="0048471E" w:rsidRPr="00352EAB" w:rsidDel="005C37BF">
          <w:rPr>
            <w:lang w:val="es-CO" w:eastAsia="es-ES"/>
            <w:rPrChange w:id="3356" w:author="Monica Maria Garro Lopez" w:date="2025-03-21T14:04:00Z">
              <w:rPr>
                <w:color w:val="000000"/>
                <w:lang w:val="es-CO"/>
              </w:rPr>
            </w:rPrChange>
          </w:rPr>
          <w:delText xml:space="preserve">En el caso de </w:delText>
        </w:r>
        <w:r w:rsidR="00BF414E" w:rsidRPr="00352EAB" w:rsidDel="005C37BF">
          <w:rPr>
            <w:lang w:val="es-CO" w:eastAsia="es-ES"/>
            <w:rPrChange w:id="3357" w:author="Monica Maria Garro Lopez" w:date="2025-03-21T14:04:00Z">
              <w:rPr>
                <w:color w:val="000000"/>
                <w:lang w:val="es-CO"/>
              </w:rPr>
            </w:rPrChange>
          </w:rPr>
          <w:delText>Bank of America, ha</w:delText>
        </w:r>
        <w:r w:rsidR="0048471E" w:rsidRPr="00352EAB" w:rsidDel="005C37BF">
          <w:rPr>
            <w:lang w:val="es-CO" w:eastAsia="es-ES"/>
            <w:rPrChange w:id="3358" w:author="Monica Maria Garro Lopez" w:date="2025-03-21T14:04:00Z">
              <w:rPr>
                <w:color w:val="000000"/>
                <w:lang w:val="es-CO"/>
              </w:rPr>
            </w:rPrChange>
          </w:rPr>
          <w:delText>n</w:delText>
        </w:r>
        <w:r w:rsidR="00BF414E" w:rsidRPr="00352EAB" w:rsidDel="005C37BF">
          <w:rPr>
            <w:lang w:val="es-CO" w:eastAsia="es-ES"/>
            <w:rPrChange w:id="3359" w:author="Monica Maria Garro Lopez" w:date="2025-03-21T14:04:00Z">
              <w:rPr>
                <w:color w:val="000000"/>
                <w:lang w:val="es-CO"/>
              </w:rPr>
            </w:rPrChange>
          </w:rPr>
          <w:delText xml:space="preserve"> mejorado la detección de transacciones fraudulentas mediante la implementación de modelos de detección de anomalías, lo que refuerza la seguridad y la confianza del cliente en sus servicios.</w:delText>
        </w:r>
      </w:del>
      <w:customXmlDelRangeStart w:id="3360" w:author="Monica Maria Garro Lopez" w:date="2025-03-21T14:00:00Z"/>
      <w:sdt>
        <w:sdtPr>
          <w:rPr>
            <w:color w:val="000000"/>
            <w:lang w:val="es-CO" w:eastAsia="es-ES"/>
          </w:rPr>
          <w:tag w:val="MENDELEY_CITATION_v3_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"/>
          <w:id w:val="-1593393487"/>
          <w:placeholder>
            <w:docPart w:val="DefaultPlaceholder_-1854013440"/>
          </w:placeholder>
        </w:sdtPr>
        <w:sdtEndPr/>
        <w:sdtContent>
          <w:customXmlDelRangeEnd w:id="3360"/>
          <w:del w:id="3361" w:author="Monica Maria Garro Lopez" w:date="2025-03-07T10:47:00Z">
            <w:r w:rsidR="003A0AFC" w:rsidRPr="00415AEC" w:rsidDel="00AF12DE">
              <w:rPr>
                <w:color w:val="000000"/>
                <w:lang w:val="es-CO" w:eastAsia="es-ES"/>
                <w:rPrChange w:id="3362" w:author="Monica Maria Garro Lopez" w:date="2025-03-21T16:07:00Z">
                  <w:rPr>
                    <w:color w:val="000000"/>
                    <w:lang w:val="es-CO"/>
                  </w:rPr>
                </w:rPrChange>
              </w:rPr>
              <w:delText>(Seethala, 2020)</w:delText>
            </w:r>
          </w:del>
          <w:customXmlDelRangeStart w:id="3363" w:author="Monica Maria Garro Lopez" w:date="2025-03-21T14:00:00Z"/>
        </w:sdtContent>
      </w:sdt>
      <w:customXmlDelRangeEnd w:id="3363"/>
    </w:p>
    <w:p w14:paraId="5BD405CC" w14:textId="77777777" w:rsidR="00352EAB" w:rsidRPr="00352EAB" w:rsidRDefault="00352EAB">
      <w:pPr>
        <w:pStyle w:val="Prrafodelista"/>
        <w:numPr>
          <w:ilvl w:val="0"/>
          <w:numId w:val="123"/>
        </w:numPr>
        <w:rPr>
          <w:ins w:id="3364" w:author="Monica Maria Garro Lopez" w:date="2025-03-21T14:05:00Z"/>
          <w:lang w:val="es-CO" w:eastAsia="es-ES"/>
          <w:rPrChange w:id="3365" w:author="Monica Maria Garro Lopez" w:date="2025-03-21T14:04:00Z">
            <w:rPr>
              <w:ins w:id="3366" w:author="Monica Maria Garro Lopez" w:date="2025-03-21T14:05:00Z"/>
              <w:color w:val="000000"/>
              <w:lang w:val="es-CO"/>
            </w:rPr>
          </w:rPrChange>
        </w:rPr>
        <w:pPrChange w:id="3367" w:author="Monica Maria Garro Lopez" w:date="2025-03-21T14:04:00Z">
          <w:pPr>
            <w:pStyle w:val="Prrafodelista"/>
            <w:numPr>
              <w:numId w:val="26"/>
            </w:numPr>
            <w:tabs>
              <w:tab w:val="num" w:pos="720"/>
            </w:tabs>
            <w:spacing w:before="240" w:after="240"/>
            <w:ind w:hanging="360"/>
          </w:pPr>
        </w:pPrChange>
      </w:pPr>
    </w:p>
    <w:p w14:paraId="2906CF94" w14:textId="77777777" w:rsidR="00BC4AA6" w:rsidRPr="00352EAB" w:rsidRDefault="00BC4AA6">
      <w:pPr>
        <w:pStyle w:val="Prrafodelista"/>
        <w:rPr>
          <w:lang w:val="es-CO" w:eastAsia="es-ES"/>
          <w:rPrChange w:id="3368" w:author="Monica Maria Garro Lopez" w:date="2025-03-21T14:04:00Z">
            <w:rPr>
              <w:b/>
              <w:bCs/>
              <w:i/>
              <w:iCs/>
              <w:color w:val="000000"/>
              <w:lang w:val="es-CO"/>
            </w:rPr>
          </w:rPrChange>
        </w:rPr>
        <w:pPrChange w:id="3369" w:author="Monica Maria Garro Lopez" w:date="2025-03-21T14:05:00Z">
          <w:pPr>
            <w:spacing w:before="240" w:after="240"/>
          </w:pPr>
        </w:pPrChange>
      </w:pPr>
    </w:p>
    <w:p w14:paraId="58D57DF7" w14:textId="67970E27" w:rsidR="00B71DD7" w:rsidRPr="00EB68F8" w:rsidRDefault="00C76724" w:rsidP="00EB68F8">
      <w:pPr>
        <w:spacing w:before="240" w:after="240"/>
        <w:rPr>
          <w:b/>
          <w:bCs/>
          <w:color w:val="000000"/>
          <w:lang w:val="es-CO"/>
        </w:rPr>
      </w:pPr>
      <w:r w:rsidRPr="00EB68F8">
        <w:rPr>
          <w:b/>
          <w:bCs/>
          <w:i/>
          <w:iCs/>
          <w:color w:val="000000"/>
          <w:lang w:val="es-CO"/>
        </w:rPr>
        <w:lastRenderedPageBreak/>
        <w:t xml:space="preserve">Data </w:t>
      </w:r>
      <w:proofErr w:type="spellStart"/>
      <w:r w:rsidRPr="00EB68F8">
        <w:rPr>
          <w:b/>
          <w:bCs/>
          <w:i/>
          <w:iCs/>
          <w:color w:val="000000"/>
          <w:lang w:val="es-CO"/>
        </w:rPr>
        <w:t>Lakehouses</w:t>
      </w:r>
      <w:proofErr w:type="spellEnd"/>
      <w:r w:rsidRPr="00EB68F8">
        <w:rPr>
          <w:b/>
          <w:bCs/>
          <w:color w:val="000000"/>
          <w:lang w:val="es-CO"/>
        </w:rPr>
        <w:t xml:space="preserve"> en el Sector Financiero:</w:t>
      </w:r>
    </w:p>
    <w:p w14:paraId="3D1486EA" w14:textId="2E959EEB" w:rsidR="002C2D75" w:rsidRPr="002C2D75" w:rsidRDefault="002C2D75">
      <w:pPr>
        <w:rPr>
          <w:ins w:id="3370" w:author="Monica Maria Garro Lopez" w:date="2025-03-21T14:12:00Z"/>
          <w:lang w:val="es-CO"/>
        </w:rPr>
        <w:pPrChange w:id="3371" w:author="Monica Maria Garro Lopez" w:date="2025-03-21T14:12:00Z">
          <w:pPr>
            <w:spacing w:before="240" w:after="240"/>
          </w:pPr>
        </w:pPrChange>
      </w:pPr>
      <w:ins w:id="3372" w:author="Monica Maria Garro Lopez" w:date="2025-03-21T14:12:00Z">
        <w:r w:rsidRPr="002C2D75">
          <w:rPr>
            <w:lang w:val="es-CO"/>
          </w:rPr>
          <w:t xml:space="preserve">En el sector financiero, donde la </w:t>
        </w:r>
        <w:r w:rsidRPr="002C2D75">
          <w:rPr>
            <w:b/>
            <w:bCs/>
            <w:lang w:val="es-CO"/>
          </w:rPr>
          <w:t>agilidad operativa</w:t>
        </w:r>
        <w:r w:rsidRPr="002C2D75">
          <w:rPr>
            <w:lang w:val="es-CO"/>
          </w:rPr>
          <w:t xml:space="preserve">, la </w:t>
        </w:r>
        <w:r w:rsidRPr="002C2D75">
          <w:rPr>
            <w:b/>
            <w:bCs/>
            <w:lang w:val="es-CO"/>
          </w:rPr>
          <w:t>gobernanza de los datos</w:t>
        </w:r>
        <w:r w:rsidRPr="002C2D75">
          <w:rPr>
            <w:lang w:val="es-CO"/>
          </w:rPr>
          <w:t xml:space="preserve"> y el </w:t>
        </w:r>
        <w:r w:rsidRPr="002C2D75">
          <w:rPr>
            <w:b/>
            <w:bCs/>
            <w:lang w:val="es-CO"/>
          </w:rPr>
          <w:t>cumplimiento normativo</w:t>
        </w:r>
        <w:r w:rsidRPr="002C2D75">
          <w:rPr>
            <w:lang w:val="es-CO"/>
          </w:rPr>
          <w:t xml:space="preserve"> son aspectos críticos, los </w:t>
        </w:r>
        <w:r w:rsidRPr="002C2D75">
          <w:rPr>
            <w:b/>
            <w:bCs/>
            <w:i/>
            <w:iCs/>
            <w:lang w:val="es-CO"/>
            <w:rPrChange w:id="3373" w:author="Monica Maria Garro Lopez" w:date="2025-03-21T14:12:00Z">
              <w:rPr>
                <w:b/>
                <w:bCs/>
                <w:lang w:val="es-CO"/>
              </w:rPr>
            </w:rPrChange>
          </w:rPr>
          <w:t xml:space="preserve">Data </w:t>
        </w:r>
        <w:proofErr w:type="spellStart"/>
        <w:r w:rsidRPr="002C2D75">
          <w:rPr>
            <w:b/>
            <w:bCs/>
            <w:i/>
            <w:iCs/>
            <w:lang w:val="es-CO"/>
            <w:rPrChange w:id="3374" w:author="Monica Maria Garro Lopez" w:date="2025-03-21T14:12:00Z">
              <w:rPr>
                <w:b/>
                <w:bCs/>
                <w:lang w:val="es-CO"/>
              </w:rPr>
            </w:rPrChange>
          </w:rPr>
          <w:t>Lakehouses</w:t>
        </w:r>
        <w:proofErr w:type="spellEnd"/>
        <w:r w:rsidRPr="002C2D75">
          <w:rPr>
            <w:lang w:val="es-CO"/>
          </w:rPr>
          <w:t xml:space="preserve"> se posicionan como una solución integral para impulsar la innovación, optimizar la toma de decisiones y mantener la competitividad en un entorno altamente regulado y dinámico. </w:t>
        </w:r>
        <w:r>
          <w:rPr>
            <w:lang w:val="es-CO"/>
          </w:rPr>
          <w:t>Lo anterior, dado que, esta</w:t>
        </w:r>
        <w:r w:rsidRPr="002C2D75">
          <w:rPr>
            <w:lang w:val="es-CO"/>
          </w:rPr>
          <w:t xml:space="preserve"> arquitectura permite gestionar de manera simultánea tanto </w:t>
        </w:r>
        <w:r w:rsidRPr="002C2D75">
          <w:rPr>
            <w:b/>
            <w:bCs/>
            <w:lang w:val="es-CO"/>
          </w:rPr>
          <w:t>datos estructurados</w:t>
        </w:r>
        <w:r w:rsidRPr="002C2D75">
          <w:rPr>
            <w:lang w:val="es-CO"/>
          </w:rPr>
          <w:t xml:space="preserve"> (como transacciones, balances o métricas de riesgo) como </w:t>
        </w:r>
        <w:r w:rsidRPr="002C2D75">
          <w:rPr>
            <w:b/>
            <w:bCs/>
            <w:lang w:val="es-CO"/>
          </w:rPr>
          <w:t>datos no estructurados</w:t>
        </w:r>
        <w:r w:rsidRPr="002C2D75">
          <w:rPr>
            <w:lang w:val="es-CO"/>
          </w:rPr>
          <w:t xml:space="preserve"> (como documentos legales, correos electrónicos o registros de voz), lo cual resulta esencial para entidades financieras que requieren consolidar fuentes de datos heterogéneas para realizar análisis más completos y contextualizados.</w:t>
        </w:r>
      </w:ins>
    </w:p>
    <w:p w14:paraId="57888D15" w14:textId="77777777" w:rsidR="002C2D75" w:rsidRPr="002C2D75" w:rsidRDefault="002C2D75">
      <w:pPr>
        <w:rPr>
          <w:ins w:id="3375" w:author="Monica Maria Garro Lopez" w:date="2025-03-21T14:12:00Z"/>
          <w:lang w:val="es-CO"/>
        </w:rPr>
        <w:pPrChange w:id="3376" w:author="Monica Maria Garro Lopez" w:date="2025-03-21T14:12:00Z">
          <w:pPr>
            <w:spacing w:before="240" w:after="240"/>
          </w:pPr>
        </w:pPrChange>
      </w:pPr>
      <w:ins w:id="3377" w:author="Monica Maria Garro Lopez" w:date="2025-03-21T14:12:00Z">
        <w:r w:rsidRPr="002C2D75">
          <w:rPr>
            <w:lang w:val="es-CO"/>
          </w:rPr>
          <w:t xml:space="preserve">Además, estos sistemas habilitan el procesamiento tanto en </w:t>
        </w:r>
        <w:r w:rsidRPr="002C2D75">
          <w:rPr>
            <w:b/>
            <w:bCs/>
            <w:lang w:val="es-CO"/>
          </w:rPr>
          <w:t>tiempo real</w:t>
        </w:r>
        <w:r w:rsidRPr="002C2D75">
          <w:rPr>
            <w:lang w:val="es-CO"/>
          </w:rPr>
          <w:t xml:space="preserve"> como por </w:t>
        </w:r>
        <w:r w:rsidRPr="002C2D75">
          <w:rPr>
            <w:b/>
            <w:bCs/>
            <w:lang w:val="es-CO"/>
          </w:rPr>
          <w:t>lotes (</w:t>
        </w:r>
        <w:proofErr w:type="spellStart"/>
        <w:r w:rsidRPr="002C2D75">
          <w:rPr>
            <w:b/>
            <w:bCs/>
            <w:lang w:val="es-CO"/>
          </w:rPr>
          <w:t>batch</w:t>
        </w:r>
        <w:proofErr w:type="spellEnd"/>
        <w:r w:rsidRPr="002C2D75">
          <w:rPr>
            <w:b/>
            <w:bCs/>
            <w:lang w:val="es-CO"/>
          </w:rPr>
          <w:t>)</w:t>
        </w:r>
        <w:r w:rsidRPr="002C2D75">
          <w:rPr>
            <w:lang w:val="es-CO"/>
          </w:rPr>
          <w:t xml:space="preserve">, lo que los convierte en un soporte eficaz para modelos de analítica avanzada, especialmente en tareas de </w:t>
        </w:r>
        <w:r w:rsidRPr="002C2D75">
          <w:rPr>
            <w:b/>
            <w:bCs/>
            <w:lang w:val="es-CO"/>
          </w:rPr>
          <w:t>detección de fraudes</w:t>
        </w:r>
        <w:r w:rsidRPr="002C2D75">
          <w:rPr>
            <w:lang w:val="es-CO"/>
          </w:rPr>
          <w:t xml:space="preserve"> y </w:t>
        </w:r>
        <w:r w:rsidRPr="002C2D75">
          <w:rPr>
            <w:b/>
            <w:bCs/>
            <w:lang w:val="es-CO"/>
          </w:rPr>
          <w:t>personalización de servicios</w:t>
        </w:r>
        <w:r w:rsidRPr="002C2D75">
          <w:rPr>
            <w:lang w:val="es-CO"/>
          </w:rPr>
          <w:t xml:space="preserve"> mediante técnicas de </w:t>
        </w:r>
        <w:r w:rsidRPr="002C2D75">
          <w:rPr>
            <w:i/>
            <w:iCs/>
            <w:lang w:val="es-CO"/>
          </w:rPr>
          <w:t xml:space="preserve">machine </w:t>
        </w:r>
        <w:proofErr w:type="spellStart"/>
        <w:r w:rsidRPr="002C2D75">
          <w:rPr>
            <w:i/>
            <w:iCs/>
            <w:lang w:val="es-CO"/>
          </w:rPr>
          <w:t>learning</w:t>
        </w:r>
        <w:proofErr w:type="spellEnd"/>
        <w:r w:rsidRPr="002C2D75">
          <w:rPr>
            <w:lang w:val="es-CO"/>
          </w:rPr>
          <w:t>, cada vez más extendidas en el sector.</w:t>
        </w:r>
      </w:ins>
    </w:p>
    <w:p w14:paraId="2C9942CF" w14:textId="77777777" w:rsidR="002C2D75" w:rsidRPr="002C2D75" w:rsidRDefault="002C2D75">
      <w:pPr>
        <w:rPr>
          <w:ins w:id="3378" w:author="Monica Maria Garro Lopez" w:date="2025-03-21T14:12:00Z"/>
          <w:lang w:val="es-CO"/>
        </w:rPr>
        <w:pPrChange w:id="3379" w:author="Monica Maria Garro Lopez" w:date="2025-03-21T14:12:00Z">
          <w:pPr>
            <w:spacing w:before="240" w:after="240"/>
          </w:pPr>
        </w:pPrChange>
      </w:pPr>
      <w:ins w:id="3380" w:author="Monica Maria Garro Lopez" w:date="2025-03-21T14:12:00Z">
        <w:r w:rsidRPr="002C2D75">
          <w:rPr>
            <w:lang w:val="es-CO"/>
          </w:rPr>
          <w:t xml:space="preserve">Otro aspecto destacable es su </w:t>
        </w:r>
        <w:r w:rsidRPr="002C2D75">
          <w:rPr>
            <w:b/>
            <w:bCs/>
            <w:lang w:val="es-CO"/>
          </w:rPr>
          <w:t>estructura de gobernanza</w:t>
        </w:r>
        <w:r w:rsidRPr="002C2D75">
          <w:rPr>
            <w:lang w:val="es-CO"/>
          </w:rPr>
          <w:t xml:space="preserve">, que facilita el cumplimiento de exigencias regulatorias al asegurar la </w:t>
        </w:r>
        <w:r w:rsidRPr="002C2D75">
          <w:rPr>
            <w:b/>
            <w:bCs/>
            <w:lang w:val="es-CO"/>
          </w:rPr>
          <w:t>calidad, trazabilidad y auditabilidad</w:t>
        </w:r>
        <w:r w:rsidRPr="002C2D75">
          <w:rPr>
            <w:lang w:val="es-CO"/>
          </w:rPr>
          <w:t xml:space="preserve"> de la información utilizada en reportes financieros y procesos de auditoría.</w:t>
        </w:r>
      </w:ins>
    </w:p>
    <w:p w14:paraId="0EA4D36C" w14:textId="77777777" w:rsidR="002C2D75" w:rsidRPr="002C2D75" w:rsidRDefault="002C2D75">
      <w:pPr>
        <w:rPr>
          <w:ins w:id="3381" w:author="Monica Maria Garro Lopez" w:date="2025-03-21T14:12:00Z"/>
          <w:lang w:val="es-CO"/>
        </w:rPr>
        <w:pPrChange w:id="3382" w:author="Monica Maria Garro Lopez" w:date="2025-03-21T14:12:00Z">
          <w:pPr>
            <w:spacing w:before="240" w:after="240"/>
          </w:pPr>
        </w:pPrChange>
      </w:pPr>
      <w:ins w:id="3383" w:author="Monica Maria Garro Lopez" w:date="2025-03-21T14:12:00Z">
        <w:r w:rsidRPr="002C2D75">
          <w:rPr>
            <w:lang w:val="es-CO"/>
          </w:rPr>
          <w:t>A partir de lo anterior, se pueden destacar las siguientes ventajas clave:</w:t>
        </w:r>
      </w:ins>
    </w:p>
    <w:p w14:paraId="644F9001" w14:textId="77777777" w:rsidR="002C2D75" w:rsidRPr="002C2D75" w:rsidRDefault="002C2D75">
      <w:pPr>
        <w:pStyle w:val="Prrafodelista"/>
        <w:numPr>
          <w:ilvl w:val="0"/>
          <w:numId w:val="126"/>
        </w:numPr>
        <w:rPr>
          <w:ins w:id="3384" w:author="Monica Maria Garro Lopez" w:date="2025-03-21T14:12:00Z"/>
          <w:lang w:val="es-CO"/>
        </w:rPr>
        <w:pPrChange w:id="3385" w:author="Monica Maria Garro Lopez" w:date="2025-03-21T14:14:00Z">
          <w:pPr>
            <w:numPr>
              <w:numId w:val="125"/>
            </w:numPr>
            <w:tabs>
              <w:tab w:val="num" w:pos="720"/>
            </w:tabs>
            <w:spacing w:before="240" w:after="240"/>
            <w:ind w:left="720" w:hanging="360"/>
          </w:pPr>
        </w:pPrChange>
      </w:pPr>
      <w:ins w:id="3386" w:author="Monica Maria Garro Lopez" w:date="2025-03-21T14:12:00Z">
        <w:r w:rsidRPr="002C2D75">
          <w:rPr>
            <w:b/>
            <w:bCs/>
            <w:lang w:val="es-CO"/>
          </w:rPr>
          <w:t>Optimización del procesamiento de datos financieros</w:t>
        </w:r>
        <w:r w:rsidRPr="002C2D75">
          <w:rPr>
            <w:lang w:val="es-CO"/>
          </w:rPr>
          <w:t>, integrando múltiples formatos y fuentes en una plataforma unificada.</w:t>
        </w:r>
      </w:ins>
    </w:p>
    <w:p w14:paraId="5B5451ED" w14:textId="77777777" w:rsidR="002C2D75" w:rsidRPr="002C2D75" w:rsidRDefault="002C2D75">
      <w:pPr>
        <w:pStyle w:val="Prrafodelista"/>
        <w:numPr>
          <w:ilvl w:val="0"/>
          <w:numId w:val="126"/>
        </w:numPr>
        <w:rPr>
          <w:ins w:id="3387" w:author="Monica Maria Garro Lopez" w:date="2025-03-21T14:12:00Z"/>
          <w:lang w:val="es-CO"/>
        </w:rPr>
        <w:pPrChange w:id="3388" w:author="Monica Maria Garro Lopez" w:date="2025-03-21T14:14:00Z">
          <w:pPr>
            <w:numPr>
              <w:numId w:val="125"/>
            </w:numPr>
            <w:tabs>
              <w:tab w:val="num" w:pos="720"/>
            </w:tabs>
            <w:spacing w:before="240" w:after="240"/>
            <w:ind w:left="720" w:hanging="360"/>
          </w:pPr>
        </w:pPrChange>
      </w:pPr>
      <w:ins w:id="3389" w:author="Monica Maria Garro Lopez" w:date="2025-03-21T14:12:00Z">
        <w:r w:rsidRPr="002C2D75">
          <w:rPr>
            <w:b/>
            <w:bCs/>
            <w:lang w:val="es-CO"/>
          </w:rPr>
          <w:t>Soporte para análisis avanzados</w:t>
        </w:r>
        <w:r w:rsidRPr="002C2D75">
          <w:rPr>
            <w:lang w:val="es-CO"/>
          </w:rPr>
          <w:t>, incluyendo modelos predictivos e inteligencia artificial.</w:t>
        </w:r>
      </w:ins>
    </w:p>
    <w:p w14:paraId="4CD7C996" w14:textId="77777777" w:rsidR="002C2D75" w:rsidRPr="002C2D75" w:rsidRDefault="002C2D75">
      <w:pPr>
        <w:pStyle w:val="Prrafodelista"/>
        <w:numPr>
          <w:ilvl w:val="0"/>
          <w:numId w:val="126"/>
        </w:numPr>
        <w:rPr>
          <w:ins w:id="3390" w:author="Monica Maria Garro Lopez" w:date="2025-03-21T14:12:00Z"/>
          <w:lang w:val="es-CO"/>
        </w:rPr>
        <w:pPrChange w:id="3391" w:author="Monica Maria Garro Lopez" w:date="2025-03-21T14:14:00Z">
          <w:pPr>
            <w:numPr>
              <w:numId w:val="125"/>
            </w:numPr>
            <w:tabs>
              <w:tab w:val="num" w:pos="720"/>
            </w:tabs>
            <w:spacing w:before="240" w:after="240"/>
            <w:ind w:left="720" w:hanging="360"/>
          </w:pPr>
        </w:pPrChange>
      </w:pPr>
      <w:ins w:id="3392" w:author="Monica Maria Garro Lopez" w:date="2025-03-21T14:12:00Z">
        <w:r w:rsidRPr="002C2D75">
          <w:rPr>
            <w:b/>
            <w:bCs/>
            <w:lang w:val="es-CO"/>
          </w:rPr>
          <w:t>Adaptabilidad a regulaciones</w:t>
        </w:r>
        <w:r w:rsidRPr="002C2D75">
          <w:rPr>
            <w:lang w:val="es-CO"/>
          </w:rPr>
          <w:t>, garantizando el cumplimiento normativo mediante políticas robustas de gobernanza de datos.</w:t>
        </w:r>
      </w:ins>
    </w:p>
    <w:p w14:paraId="04EE14DD" w14:textId="7A5999DB" w:rsidR="00B71DD7" w:rsidRPr="00EB68F8" w:rsidDel="00721E34" w:rsidRDefault="00B71DD7">
      <w:pPr>
        <w:rPr>
          <w:del w:id="3393" w:author="Monica Maria Garro Lopez" w:date="2025-03-21T14:10:00Z"/>
          <w:color w:val="000000"/>
          <w:lang w:val="es-CO"/>
        </w:rPr>
        <w:pPrChange w:id="3394" w:author="Monica Maria Garro Lopez" w:date="2025-03-21T14:12:00Z">
          <w:pPr>
            <w:pStyle w:val="Prrafodelista"/>
            <w:spacing w:before="240" w:after="240"/>
            <w:ind w:left="0"/>
          </w:pPr>
        </w:pPrChange>
      </w:pPr>
      <w:del w:id="3395" w:author="Monica Maria Garro Lopez" w:date="2025-03-21T14:11:00Z">
        <w:r w:rsidRPr="00B71DD7" w:rsidDel="002C2D75">
          <w:delText xml:space="preserve">En el sector financiero, donde la agilidad, la gobernanza de datos y el cumplimiento normativo son críticos, </w:delText>
        </w:r>
        <w:r w:rsidR="00721DDC" w:rsidDel="002C2D75">
          <w:delText>esta infraestructura</w:delText>
        </w:r>
        <w:r w:rsidRPr="00B71DD7" w:rsidDel="002C2D75">
          <w:delText xml:space="preserve"> emerge como una herramienta esencial para </w:delText>
        </w:r>
        <w:r w:rsidRPr="00845CC8" w:rsidDel="002C2D75">
          <w:rPr>
            <w:b/>
            <w:bCs/>
            <w:rPrChange w:id="3396" w:author="PEREZ MARTINEZ Gema (ENGIE-España)" w:date="2025-03-04T19:21:00Z">
              <w:rPr>
                <w:color w:val="000000"/>
              </w:rPr>
            </w:rPrChange>
          </w:rPr>
          <w:delText>impulsar la innovación, optimizar la toma de decisiones y mantener la competitividad en un mercado dinámico y regulado</w:delText>
        </w:r>
        <w:r w:rsidDel="002C2D75">
          <w:delText xml:space="preserve">, </w:delText>
        </w:r>
      </w:del>
      <w:del w:id="3397" w:author="Monica Maria Garro Lopez" w:date="2025-03-21T14:10:00Z">
        <w:r w:rsidRPr="00B71DD7" w:rsidDel="00721E34">
          <w:rPr>
            <w:color w:val="000000"/>
          </w:rPr>
          <w:delText>ofreciendo una solución integral que permite:</w:delText>
        </w:r>
      </w:del>
    </w:p>
    <w:p w14:paraId="0A5C2875" w14:textId="329B76E3" w:rsidR="00C76724" w:rsidRPr="00721E34" w:rsidDel="002C2D75" w:rsidRDefault="00DA56A4">
      <w:pPr>
        <w:rPr>
          <w:del w:id="3398" w:author="Monica Maria Garro Lopez" w:date="2025-03-21T14:11:00Z"/>
          <w:color w:val="000000"/>
          <w:lang w:val="es-CO"/>
          <w:rPrChange w:id="3399" w:author="Monica Maria Garro Lopez" w:date="2025-03-21T14:10:00Z">
            <w:rPr>
              <w:del w:id="3400" w:author="Monica Maria Garro Lopez" w:date="2025-03-21T14:11:00Z"/>
              <w:lang w:val="es-CO"/>
            </w:rPr>
          </w:rPrChange>
        </w:rPr>
        <w:pPrChange w:id="3401" w:author="Monica Maria Garro Lopez" w:date="2025-03-21T14:12:00Z">
          <w:pPr>
            <w:numPr>
              <w:numId w:val="27"/>
            </w:numPr>
            <w:tabs>
              <w:tab w:val="num" w:pos="720"/>
            </w:tabs>
            <w:spacing w:before="240" w:after="240"/>
            <w:ind w:left="720" w:hanging="360"/>
          </w:pPr>
        </w:pPrChange>
      </w:pPr>
      <w:del w:id="3402" w:author="Monica Maria Garro Lopez" w:date="2025-03-21T14:11:00Z">
        <w:r w:rsidRPr="00721E34" w:rsidDel="002C2D75">
          <w:rPr>
            <w:b/>
            <w:bCs/>
            <w:color w:val="000000"/>
            <w:lang w:val="es-CO"/>
            <w:rPrChange w:id="3403" w:author="Monica Maria Garro Lopez" w:date="2025-03-21T14:10:00Z">
              <w:rPr>
                <w:b/>
                <w:bCs/>
                <w:lang w:val="es-CO"/>
              </w:rPr>
            </w:rPrChange>
          </w:rPr>
          <w:delText>Optimización del procesamiento de datos financieros</w:delText>
        </w:r>
      </w:del>
      <w:del w:id="3404" w:author="Monica Maria Garro Lopez" w:date="2025-03-07T10:44:00Z">
        <w:r w:rsidRPr="00721E34" w:rsidDel="00A54C30">
          <w:rPr>
            <w:b/>
            <w:bCs/>
            <w:color w:val="000000"/>
            <w:lang w:val="es-CO"/>
            <w:rPrChange w:id="3405" w:author="Monica Maria Garro Lopez" w:date="2025-03-21T14:10:00Z">
              <w:rPr>
                <w:b/>
                <w:bCs/>
                <w:lang w:val="es-CO"/>
              </w:rPr>
            </w:rPrChange>
          </w:rPr>
          <w:delText xml:space="preserve">: </w:delText>
        </w:r>
        <w:r w:rsidRPr="00721E34" w:rsidDel="00A54C30">
          <w:rPr>
            <w:color w:val="000000"/>
            <w:lang w:val="es-CO"/>
            <w:rPrChange w:id="3406" w:author="Monica Maria Garro Lopez" w:date="2025-03-21T14:10:00Z">
              <w:rPr>
                <w:lang w:val="es-CO"/>
              </w:rPr>
            </w:rPrChange>
          </w:rPr>
          <w:delText>e</w:delText>
        </w:r>
      </w:del>
      <w:del w:id="3407" w:author="Monica Maria Garro Lopez" w:date="2025-03-21T14:09:00Z">
        <w:r w:rsidRPr="00721E34" w:rsidDel="00721E34">
          <w:rPr>
            <w:color w:val="000000"/>
            <w:lang w:val="es-CO"/>
            <w:rPrChange w:id="3408" w:author="Monica Maria Garro Lopez" w:date="2025-03-21T14:10:00Z">
              <w:rPr>
                <w:lang w:val="es-CO"/>
              </w:rPr>
            </w:rPrChange>
          </w:rPr>
          <w:delText>ste tipo de modelos permiten manejar tanto datos estructurados (transacciones, balances, riesgos) como datos no estructurados (documentación legal, correos electrónicos, registros de voz). Esto es crucial para bancos y aseguradoras que necesitan combinar diversas fuentes de datos para análisis más completos.</w:delText>
        </w:r>
      </w:del>
    </w:p>
    <w:p w14:paraId="0C88C1E3" w14:textId="1A8C125C" w:rsidR="00C76724" w:rsidRPr="00C76724" w:rsidDel="002C2D75" w:rsidRDefault="00C76724">
      <w:pPr>
        <w:rPr>
          <w:del w:id="3409" w:author="Monica Maria Garro Lopez" w:date="2025-03-21T14:11:00Z"/>
          <w:color w:val="000000"/>
          <w:lang w:val="es-CO"/>
        </w:rPr>
        <w:pPrChange w:id="3410" w:author="Monica Maria Garro Lopez" w:date="2025-03-21T14:12:00Z">
          <w:pPr>
            <w:numPr>
              <w:numId w:val="27"/>
            </w:numPr>
            <w:tabs>
              <w:tab w:val="num" w:pos="720"/>
            </w:tabs>
            <w:spacing w:before="240" w:after="240"/>
            <w:ind w:left="720" w:hanging="360"/>
          </w:pPr>
        </w:pPrChange>
      </w:pPr>
      <w:del w:id="3411" w:author="Monica Maria Garro Lopez" w:date="2025-03-21T14:11:00Z">
        <w:r w:rsidRPr="00C76724" w:rsidDel="002C2D75">
          <w:rPr>
            <w:b/>
            <w:bCs/>
            <w:color w:val="000000"/>
            <w:lang w:val="es-CO"/>
          </w:rPr>
          <w:delText xml:space="preserve">Soporte para </w:delText>
        </w:r>
        <w:r w:rsidR="00CA4D32" w:rsidRPr="00C76724" w:rsidDel="002C2D75">
          <w:rPr>
            <w:b/>
            <w:bCs/>
            <w:color w:val="000000"/>
            <w:lang w:val="es-CO"/>
          </w:rPr>
          <w:delText>análisis avanzados</w:delText>
        </w:r>
      </w:del>
      <w:del w:id="3412" w:author="Monica Maria Garro Lopez" w:date="2025-03-07T10:44:00Z">
        <w:r w:rsidRPr="00C76724" w:rsidDel="00A54C30">
          <w:rPr>
            <w:b/>
            <w:bCs/>
            <w:color w:val="000000"/>
            <w:lang w:val="es-CO"/>
          </w:rPr>
          <w:delText>:</w:delText>
        </w:r>
      </w:del>
      <w:del w:id="3413" w:author="Monica Maria Garro Lopez" w:date="2025-03-21T14:11:00Z">
        <w:r w:rsidRPr="00C76724" w:rsidDel="002C2D75">
          <w:rPr>
            <w:color w:val="000000"/>
            <w:lang w:val="es-CO"/>
          </w:rPr>
          <w:delText xml:space="preserve"> </w:delText>
        </w:r>
      </w:del>
      <w:del w:id="3414" w:author="Monica Maria Garro Lopez" w:date="2025-03-07T10:45:00Z">
        <w:r w:rsidDel="00A54C30">
          <w:rPr>
            <w:color w:val="000000"/>
            <w:lang w:val="es-CO"/>
          </w:rPr>
          <w:delText>p</w:delText>
        </w:r>
      </w:del>
      <w:del w:id="3415" w:author="Monica Maria Garro Lopez" w:date="2025-03-21T14:09:00Z">
        <w:r w:rsidRPr="00C76724" w:rsidDel="00721E34">
          <w:rPr>
            <w:color w:val="000000"/>
            <w:lang w:val="es-CO"/>
          </w:rPr>
          <w:delText xml:space="preserve">ermiten </w:delText>
        </w:r>
      </w:del>
      <w:del w:id="3416" w:author="Monica Maria Garro Lopez" w:date="2025-03-21T14:08:00Z">
        <w:r w:rsidRPr="00C76724" w:rsidDel="00721E34">
          <w:rPr>
            <w:color w:val="000000"/>
            <w:lang w:val="es-CO"/>
          </w:rPr>
          <w:delText xml:space="preserve">realizar análisis en tiempo real y </w:delText>
        </w:r>
        <w:r w:rsidRPr="00EB68F8" w:rsidDel="00721E34">
          <w:rPr>
            <w:i/>
            <w:iCs/>
            <w:color w:val="000000"/>
            <w:lang w:val="es-CO"/>
          </w:rPr>
          <w:delText>batch</w:delText>
        </w:r>
        <w:r w:rsidRPr="00C76724" w:rsidDel="00721E34">
          <w:rPr>
            <w:color w:val="000000"/>
            <w:lang w:val="es-CO"/>
          </w:rPr>
          <w:delText xml:space="preserve">, apoyando modelos predictivos y de </w:delText>
        </w:r>
        <w:r w:rsidR="00C75AB8" w:rsidRPr="00CA4D32" w:rsidDel="00721E34">
          <w:rPr>
            <w:i/>
            <w:iCs/>
            <w:color w:val="000000"/>
            <w:lang w:val="es-CO"/>
          </w:rPr>
          <w:delText>Machine Learning</w:delText>
        </w:r>
        <w:r w:rsidR="00721DDC" w:rsidDel="00721E34">
          <w:rPr>
            <w:i/>
            <w:iCs/>
            <w:color w:val="000000"/>
            <w:lang w:val="es-CO"/>
          </w:rPr>
          <w:delText>,</w:delText>
        </w:r>
        <w:r w:rsidR="00721DDC" w:rsidDel="00721E34">
          <w:rPr>
            <w:color w:val="000000"/>
            <w:lang w:val="es-CO"/>
          </w:rPr>
          <w:delText xml:space="preserve"> </w:delText>
        </w:r>
        <w:r w:rsidR="00721DDC" w:rsidRPr="00721DDC" w:rsidDel="00721E34">
          <w:rPr>
            <w:color w:val="000000"/>
            <w:lang w:val="es-CO"/>
          </w:rPr>
          <w:delText>que son cada vez más utilizados en el sector financiero para la detección de fraudes y personalización de servicios</w:delText>
        </w:r>
        <w:r w:rsidR="00721DDC" w:rsidDel="00721E34">
          <w:rPr>
            <w:color w:val="000000"/>
            <w:lang w:val="es-CO"/>
          </w:rPr>
          <w:delText xml:space="preserve">.  </w:delText>
        </w:r>
      </w:del>
    </w:p>
    <w:p w14:paraId="0733E63B" w14:textId="3D769A25" w:rsidR="00721E34" w:rsidRDefault="00C76724">
      <w:pPr>
        <w:rPr>
          <w:color w:val="000000"/>
          <w:lang w:val="es-CO"/>
        </w:rPr>
        <w:pPrChange w:id="3417" w:author="Monica Maria Garro Lopez" w:date="2025-03-21T14:14:00Z">
          <w:pPr>
            <w:numPr>
              <w:numId w:val="27"/>
            </w:numPr>
            <w:tabs>
              <w:tab w:val="num" w:pos="720"/>
            </w:tabs>
            <w:spacing w:before="240" w:after="0"/>
            <w:ind w:left="720" w:hanging="360"/>
          </w:pPr>
        </w:pPrChange>
      </w:pPr>
      <w:del w:id="3418" w:author="Monica Maria Garro Lopez" w:date="2025-03-21T14:11:00Z">
        <w:r w:rsidRPr="004E05D6" w:rsidDel="002C2D75">
          <w:rPr>
            <w:b/>
            <w:bCs/>
            <w:color w:val="000000"/>
            <w:lang w:val="es-CO"/>
          </w:rPr>
          <w:delText xml:space="preserve">Adaptabilidad a </w:delText>
        </w:r>
        <w:r w:rsidR="00CA4D32" w:rsidRPr="004E05D6" w:rsidDel="002C2D75">
          <w:rPr>
            <w:b/>
            <w:bCs/>
            <w:color w:val="000000"/>
            <w:lang w:val="es-CO"/>
          </w:rPr>
          <w:delText>regulaciones</w:delText>
        </w:r>
      </w:del>
      <w:del w:id="3419" w:author="Monica Maria Garro Lopez" w:date="2025-03-07T10:45:00Z">
        <w:r w:rsidRPr="004E05D6" w:rsidDel="00A54C30">
          <w:rPr>
            <w:b/>
            <w:bCs/>
            <w:color w:val="000000"/>
            <w:lang w:val="es-CO"/>
          </w:rPr>
          <w:delText>:</w:delText>
        </w:r>
        <w:r w:rsidRPr="004E05D6" w:rsidDel="00A54C30">
          <w:rPr>
            <w:color w:val="000000"/>
            <w:lang w:val="es-CO"/>
          </w:rPr>
          <w:delText xml:space="preserve"> </w:delText>
        </w:r>
      </w:del>
      <w:ins w:id="3420" w:author="PEREZ MARTINEZ Gema (ENGIE-España)" w:date="2025-03-04T19:21:00Z">
        <w:del w:id="3421" w:author="Monica Maria Garro Lopez" w:date="2025-03-07T10:45:00Z">
          <w:r w:rsidR="00845CC8" w:rsidDel="00A54C30">
            <w:delText>g</w:delText>
          </w:r>
        </w:del>
      </w:ins>
      <w:del w:id="3422" w:author="Monica Maria Garro Lopez" w:date="2025-03-07T10:45:00Z">
        <w:r w:rsidR="00705D20" w:rsidDel="00A54C30">
          <w:delText xml:space="preserve">Gracias a su </w:delText>
        </w:r>
      </w:del>
      <w:del w:id="3423" w:author="Monica Maria Garro Lopez" w:date="2025-03-21T14:10:00Z">
        <w:r w:rsidR="00705D20" w:rsidDel="00721E34">
          <w:delText>estructura de gobernanza de datos</w:delText>
        </w:r>
      </w:del>
      <w:del w:id="3424" w:author="Monica Maria Garro Lopez" w:date="2025-03-07T10:45:00Z">
        <w:r w:rsidR="00705D20" w:rsidDel="00A54C30">
          <w:delText xml:space="preserve">, los </w:delText>
        </w:r>
        <w:r w:rsidR="00705D20" w:rsidDel="00A54C30">
          <w:rPr>
            <w:rStyle w:val="nfasis"/>
          </w:rPr>
          <w:delText>Data Lakehouses</w:delText>
        </w:r>
        <w:r w:rsidR="00705D20" w:rsidDel="00A54C30">
          <w:delText xml:space="preserve"> </w:delText>
        </w:r>
      </w:del>
      <w:del w:id="3425" w:author="Monica Maria Garro Lopez" w:date="2025-03-21T14:10:00Z">
        <w:r w:rsidR="00705D20" w:rsidDel="00721E34">
          <w:delText>facilita</w:delText>
        </w:r>
      </w:del>
      <w:del w:id="3426" w:author="Monica Maria Garro Lopez" w:date="2025-03-07T10:45:00Z">
        <w:r w:rsidR="00705D20" w:rsidDel="00A54C30">
          <w:delText>n</w:delText>
        </w:r>
      </w:del>
      <w:del w:id="3427" w:author="Monica Maria Garro Lopez" w:date="2025-03-21T14:10:00Z">
        <w:r w:rsidR="00705D20" w:rsidDel="00721E34">
          <w:delText xml:space="preserve"> el cumplimiento de requisitos regulatorios, asegurando la calidad y trazabilidad de la información utilizada en auditorías y reportes financieros</w:delText>
        </w:r>
      </w:del>
    </w:p>
    <w:p w14:paraId="0A2A9D01" w14:textId="336CAA78" w:rsidR="00873898" w:rsidRDefault="00873898" w:rsidP="00873898">
      <w:pPr>
        <w:rPr>
          <w:ins w:id="3428" w:author="Monica Maria Garro Lopez" w:date="2025-03-21T14:20:00Z"/>
          <w:b/>
          <w:bCs/>
          <w:lang w:val="es-CO" w:eastAsia="es-ES"/>
        </w:rPr>
      </w:pPr>
      <w:ins w:id="3429" w:author="Monica Maria Garro Lopez" w:date="2025-03-21T13:48:00Z">
        <w:r>
          <w:rPr>
            <w:b/>
            <w:bCs/>
            <w:i/>
            <w:iCs/>
            <w:lang w:val="es-CO" w:eastAsia="es-ES"/>
          </w:rPr>
          <w:t>Delta</w:t>
        </w:r>
        <w:r w:rsidRPr="00EB68F8">
          <w:rPr>
            <w:b/>
            <w:bCs/>
            <w:i/>
            <w:iCs/>
            <w:lang w:val="es-CO" w:eastAsia="es-ES"/>
          </w:rPr>
          <w:t xml:space="preserve"> </w:t>
        </w:r>
        <w:proofErr w:type="spellStart"/>
        <w:r w:rsidRPr="00EB68F8">
          <w:rPr>
            <w:b/>
            <w:bCs/>
            <w:i/>
            <w:iCs/>
            <w:lang w:val="es-CO" w:eastAsia="es-ES"/>
          </w:rPr>
          <w:t>Lakes</w:t>
        </w:r>
        <w:proofErr w:type="spellEnd"/>
        <w:r w:rsidRPr="00AB3829">
          <w:rPr>
            <w:b/>
            <w:bCs/>
            <w:lang w:val="es-CO" w:eastAsia="es-ES"/>
          </w:rPr>
          <w:t xml:space="preserve"> en el Sector Financiero:</w:t>
        </w:r>
      </w:ins>
    </w:p>
    <w:p w14:paraId="27A3287C" w14:textId="77777777" w:rsidR="00645A59" w:rsidRPr="00645A59" w:rsidRDefault="00645A59">
      <w:pPr>
        <w:rPr>
          <w:ins w:id="3430" w:author="Monica Maria Garro Lopez" w:date="2025-03-21T14:20:00Z"/>
          <w:lang w:val="es-CO" w:eastAsia="es-ES"/>
        </w:rPr>
      </w:pPr>
      <w:ins w:id="3431" w:author="Monica Maria Garro Lopez" w:date="2025-03-21T14:20:00Z">
        <w:r w:rsidRPr="00645A59">
          <w:rPr>
            <w:lang w:val="es-CO" w:eastAsia="es-ES"/>
          </w:rPr>
          <w:t>Este tipo de infraestructuras se ha consolidado como una herramienta especialmente valiosa para el sector financiero, ya que permite a las instituciones gestionar grandes volúmenes de datos de forma eficiente y segura. Una de sus principales fortalezas es la capacidad de soportar transacciones ACID (Atomicidad, Consistencia, Aislamiento y Durabilidad), lo que proporciona un marco robusto que garantiza la integridad de los datos, aspecto fundamental en una industria donde la precisión y la fiabilidad son imprescindibles.</w:t>
        </w:r>
      </w:ins>
    </w:p>
    <w:p w14:paraId="3954E128" w14:textId="05F4DCDF" w:rsidR="00645A59" w:rsidRPr="00645A59" w:rsidRDefault="00645A59">
      <w:pPr>
        <w:rPr>
          <w:ins w:id="3432" w:author="Monica Maria Garro Lopez" w:date="2025-03-21T14:20:00Z"/>
          <w:lang w:val="es-CO" w:eastAsia="es-ES"/>
        </w:rPr>
      </w:pPr>
      <w:ins w:id="3433" w:author="Monica Maria Garro Lopez" w:date="2025-03-21T14:20:00Z">
        <w:r w:rsidRPr="00645A59">
          <w:rPr>
            <w:lang w:val="es-CO" w:eastAsia="es-ES"/>
          </w:rPr>
          <w:t xml:space="preserve">Gracias a su capacidad para realizar análisis en tiempo real, los Delta </w:t>
        </w:r>
        <w:proofErr w:type="spellStart"/>
        <w:r w:rsidRPr="00645A59">
          <w:rPr>
            <w:lang w:val="es-CO" w:eastAsia="es-ES"/>
          </w:rPr>
          <w:t>Lakes</w:t>
        </w:r>
        <w:proofErr w:type="spellEnd"/>
        <w:r w:rsidRPr="00645A59">
          <w:rPr>
            <w:lang w:val="es-CO" w:eastAsia="es-ES"/>
          </w:rPr>
          <w:t xml:space="preserve"> facilitan la toma de decisiones oportunas, permitiendo ejecutar evaluaciones de riesgo, garantizar el cumplimiento normativo y optimizar procesos de auditoría con mayor precisión y agilidad, al disponer de datos actualizados y confiables </w:t>
        </w:r>
      </w:ins>
      <w:customXmlInsRangeStart w:id="3434" w:author="Monica Maria Garro Lopez" w:date="2025-03-21T14:21:00Z"/>
      <w:sdt>
        <w:sdtPr>
          <w:rPr>
            <w:color w:val="000000"/>
            <w:lang w:val="es-CO" w:eastAsia="es-ES"/>
          </w:rPr>
          <w:tag w:val="MENDELEY_CITATION_v3_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"/>
          <w:id w:val="-1972978415"/>
          <w:placeholder>
            <w:docPart w:val="DefaultPlaceholder_-1854013440"/>
          </w:placeholder>
        </w:sdtPr>
        <w:sdtEndPr/>
        <w:sdtContent>
          <w:customXmlInsRangeEnd w:id="3434"/>
          <w:ins w:id="3435" w:author="Monica Maria Garro Lopez" w:date="2025-03-21T16:07:00Z">
            <w:r w:rsidR="00415AEC" w:rsidRPr="00415AEC">
              <w:rPr>
                <w:color w:val="000000"/>
                <w:lang w:val="es-CO" w:eastAsia="es-ES"/>
              </w:rPr>
              <w:t>(</w:t>
            </w:r>
            <w:proofErr w:type="spellStart"/>
            <w:r w:rsidR="00415AEC" w:rsidRPr="00415AEC">
              <w:rPr>
                <w:color w:val="000000"/>
                <w:lang w:val="es-CO" w:eastAsia="es-ES"/>
              </w:rPr>
              <w:t>Pagidi</w:t>
            </w:r>
            <w:proofErr w:type="spellEnd"/>
            <w:r w:rsidR="00415AEC" w:rsidRPr="00415AEC">
              <w:rPr>
                <w:color w:val="000000"/>
                <w:lang w:val="es-CO" w:eastAsia="es-ES"/>
              </w:rPr>
              <w:t xml:space="preserve"> et al., 2022)</w:t>
            </w:r>
          </w:ins>
          <w:customXmlInsRangeStart w:id="3436" w:author="Monica Maria Garro Lopez" w:date="2025-03-21T14:21:00Z"/>
        </w:sdtContent>
      </w:sdt>
      <w:customXmlInsRangeEnd w:id="3436"/>
      <w:ins w:id="3437" w:author="Monica Maria Garro Lopez" w:date="2025-03-21T14:20:00Z">
        <w:r>
          <w:rPr>
            <w:lang w:val="es-CO" w:eastAsia="es-ES"/>
          </w:rPr>
          <w:t>.</w:t>
        </w:r>
      </w:ins>
    </w:p>
    <w:p w14:paraId="084E99A5" w14:textId="70AE8FC4" w:rsidR="00645A59" w:rsidRPr="00645A59" w:rsidRDefault="00645A59">
      <w:pPr>
        <w:rPr>
          <w:ins w:id="3438" w:author="Monica Maria Garro Lopez" w:date="2025-03-21T14:20:00Z"/>
          <w:lang w:val="es-CO" w:eastAsia="es-ES"/>
        </w:rPr>
      </w:pPr>
      <w:ins w:id="3439" w:author="Monica Maria Garro Lopez" w:date="2025-03-21T14:20:00Z">
        <w:r w:rsidRPr="00645A59">
          <w:rPr>
            <w:lang w:val="es-CO" w:eastAsia="es-ES"/>
          </w:rPr>
          <w:lastRenderedPageBreak/>
          <w:t xml:space="preserve">Asimismo, al integrar datos estructurados y no estructurados en un entorno unificado, esta tecnología contribuye a eliminar los silos de información que dificultan una visión global y eficiente de los datos. Esto es especialmente beneficioso en un sector donde la información proviene de múltiples fuentes, tales como transacciones bancarias, mercados de valores y evaluaciones de crédito </w:t>
        </w:r>
      </w:ins>
      <w:customXmlInsRangeStart w:id="3440" w:author="Monica Maria Garro Lopez" w:date="2025-03-21T14:21:00Z"/>
      <w:sdt>
        <w:sdtPr>
          <w:rPr>
            <w:color w:val="000000"/>
            <w:lang w:val="es-CO" w:eastAsia="es-ES"/>
          </w:rPr>
          <w:tag w:val="MENDELEY_CITATION_v3_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"/>
          <w:id w:val="2140999645"/>
          <w:placeholder>
            <w:docPart w:val="DefaultPlaceholder_-1854013440"/>
          </w:placeholder>
        </w:sdtPr>
        <w:sdtEndPr/>
        <w:sdtContent>
          <w:customXmlInsRangeEnd w:id="3440"/>
          <w:ins w:id="3441" w:author="Monica Maria Garro Lopez" w:date="2025-03-21T16:07:00Z">
            <w:r w:rsidR="00415AEC" w:rsidRPr="00415AEC">
              <w:rPr>
                <w:color w:val="000000"/>
                <w:lang w:val="es-CO" w:eastAsia="es-ES"/>
              </w:rPr>
              <w:t>(</w:t>
            </w:r>
            <w:proofErr w:type="spellStart"/>
            <w:r w:rsidR="00415AEC" w:rsidRPr="00415AEC">
              <w:rPr>
                <w:color w:val="000000"/>
                <w:lang w:val="es-CO" w:eastAsia="es-ES"/>
              </w:rPr>
              <w:t>Armbrust</w:t>
            </w:r>
            <w:proofErr w:type="spellEnd"/>
            <w:r w:rsidR="00415AEC" w:rsidRPr="00415AEC">
              <w:rPr>
                <w:color w:val="000000"/>
                <w:lang w:val="es-CO" w:eastAsia="es-ES"/>
              </w:rPr>
              <w:t xml:space="preserve"> et al., </w:t>
            </w:r>
            <w:proofErr w:type="spellStart"/>
            <w:r w:rsidR="00415AEC" w:rsidRPr="00415AEC">
              <w:rPr>
                <w:color w:val="000000"/>
                <w:lang w:val="es-CO" w:eastAsia="es-ES"/>
              </w:rPr>
              <w:t>n.d</w:t>
            </w:r>
            <w:proofErr w:type="spellEnd"/>
            <w:r w:rsidR="00415AEC" w:rsidRPr="00415AEC">
              <w:rPr>
                <w:color w:val="000000"/>
                <w:lang w:val="es-CO" w:eastAsia="es-ES"/>
              </w:rPr>
              <w:t>.)</w:t>
            </w:r>
          </w:ins>
          <w:customXmlInsRangeStart w:id="3442" w:author="Monica Maria Garro Lopez" w:date="2025-03-21T14:21:00Z"/>
        </w:sdtContent>
      </w:sdt>
      <w:customXmlInsRangeEnd w:id="3442"/>
      <w:ins w:id="3443" w:author="Monica Maria Garro Lopez" w:date="2025-03-21T14:20:00Z">
        <w:r w:rsidRPr="00645A59">
          <w:rPr>
            <w:lang w:val="es-CO" w:eastAsia="es-ES"/>
          </w:rPr>
          <w:t>.</w:t>
        </w:r>
      </w:ins>
    </w:p>
    <w:p w14:paraId="4A6907D0" w14:textId="57AECE64" w:rsidR="00645A59" w:rsidRPr="00645A59" w:rsidRDefault="00645A59">
      <w:pPr>
        <w:rPr>
          <w:ins w:id="3444" w:author="Monica Maria Garro Lopez" w:date="2025-03-21T14:20:00Z"/>
          <w:lang w:val="es-CO" w:eastAsia="es-ES"/>
        </w:rPr>
      </w:pPr>
      <w:ins w:id="3445" w:author="Monica Maria Garro Lopez" w:date="2025-03-21T14:20:00Z">
        <w:r w:rsidRPr="00645A59">
          <w:rPr>
            <w:lang w:val="es-CO" w:eastAsia="es-ES"/>
          </w:rPr>
          <w:t xml:space="preserve">Finalmente, la funcionalidad de time </w:t>
        </w:r>
        <w:proofErr w:type="spellStart"/>
        <w:r w:rsidRPr="00645A59">
          <w:rPr>
            <w:lang w:val="es-CO" w:eastAsia="es-ES"/>
          </w:rPr>
          <w:t>travel</w:t>
        </w:r>
        <w:proofErr w:type="spellEnd"/>
        <w:r w:rsidRPr="00645A59">
          <w:rPr>
            <w:lang w:val="es-CO" w:eastAsia="es-ES"/>
          </w:rPr>
          <w:t xml:space="preserve"> de Delta Lake permite a las instituciones consultar versiones históricas de sus conjuntos de datos, lo cual facilita la trazabilidad de decisiones y transacciones y contribuye al cumplimiento efectivo y transparente de las normativas vigentes</w:t>
        </w:r>
      </w:ins>
      <w:ins w:id="3446" w:author="Monica Maria Garro Lopez" w:date="2025-03-21T14:21:00Z">
        <w:r>
          <w:rPr>
            <w:lang w:val="es-CO" w:eastAsia="es-ES"/>
          </w:rPr>
          <w:t xml:space="preserve"> </w:t>
        </w:r>
      </w:ins>
      <w:customXmlInsRangeStart w:id="3447" w:author="Monica Maria Garro Lopez" w:date="2025-03-21T14:21:00Z"/>
      <w:sdt>
        <w:sdtPr>
          <w:rPr>
            <w:color w:val="000000"/>
            <w:lang w:val="es-CO" w:eastAsia="es-ES"/>
          </w:rPr>
          <w:tag w:val="MENDELEY_CITATION_v3_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"/>
          <w:id w:val="192815259"/>
          <w:placeholder>
            <w:docPart w:val="DefaultPlaceholder_-1854013440"/>
          </w:placeholder>
        </w:sdtPr>
        <w:sdtEndPr/>
        <w:sdtContent>
          <w:customXmlInsRangeEnd w:id="3447"/>
          <w:ins w:id="3448" w:author="Monica Maria Garro Lopez" w:date="2025-03-21T16:07:00Z">
            <w:r w:rsidR="00415AEC" w:rsidRPr="00415AEC">
              <w:rPr>
                <w:color w:val="000000"/>
                <w:lang w:val="es-CO" w:eastAsia="es-ES"/>
              </w:rPr>
              <w:t>(</w:t>
            </w:r>
            <w:proofErr w:type="spellStart"/>
            <w:r w:rsidR="00415AEC" w:rsidRPr="00415AEC">
              <w:rPr>
                <w:color w:val="000000"/>
                <w:lang w:val="es-CO" w:eastAsia="es-ES"/>
              </w:rPr>
              <w:t>Pagidi</w:t>
            </w:r>
            <w:proofErr w:type="spellEnd"/>
            <w:r w:rsidR="00415AEC" w:rsidRPr="00415AEC">
              <w:rPr>
                <w:color w:val="000000"/>
                <w:lang w:val="es-CO" w:eastAsia="es-ES"/>
              </w:rPr>
              <w:t xml:space="preserve"> et al., 2022)</w:t>
            </w:r>
          </w:ins>
          <w:customXmlInsRangeStart w:id="3449" w:author="Monica Maria Garro Lopez" w:date="2025-03-21T14:21:00Z"/>
        </w:sdtContent>
      </w:sdt>
      <w:customXmlInsRangeEnd w:id="3449"/>
      <w:ins w:id="3450" w:author="Monica Maria Garro Lopez" w:date="2025-03-21T14:20:00Z">
        <w:r w:rsidRPr="00645A59">
          <w:rPr>
            <w:lang w:val="es-CO" w:eastAsia="es-ES"/>
          </w:rPr>
          <w:t>.</w:t>
        </w:r>
      </w:ins>
    </w:p>
    <w:p w14:paraId="3A5D8B3B" w14:textId="77777777" w:rsidR="00645A59" w:rsidRPr="00645A59" w:rsidRDefault="00645A59">
      <w:pPr>
        <w:rPr>
          <w:ins w:id="3451" w:author="Monica Maria Garro Lopez" w:date="2025-03-21T14:20:00Z"/>
          <w:lang w:val="es-CO" w:eastAsia="es-ES"/>
        </w:rPr>
      </w:pPr>
      <w:ins w:id="3452" w:author="Monica Maria Garro Lopez" w:date="2025-03-21T14:20:00Z">
        <w:r w:rsidRPr="00645A59">
          <w:rPr>
            <w:lang w:val="es-CO" w:eastAsia="es-ES"/>
          </w:rPr>
          <w:t xml:space="preserve">En resumen, los principales beneficios que los Delta </w:t>
        </w:r>
        <w:proofErr w:type="spellStart"/>
        <w:r w:rsidRPr="00645A59">
          <w:rPr>
            <w:lang w:val="es-CO" w:eastAsia="es-ES"/>
          </w:rPr>
          <w:t>Lakes</w:t>
        </w:r>
        <w:proofErr w:type="spellEnd"/>
        <w:r w:rsidRPr="00645A59">
          <w:rPr>
            <w:lang w:val="es-CO" w:eastAsia="es-ES"/>
          </w:rPr>
          <w:t xml:space="preserve"> aportan al sector financiero son:</w:t>
        </w:r>
      </w:ins>
    </w:p>
    <w:p w14:paraId="31B33A04" w14:textId="77777777" w:rsidR="00645A59" w:rsidRPr="00645A59" w:rsidRDefault="00645A59">
      <w:pPr>
        <w:pStyle w:val="Prrafodelista"/>
        <w:numPr>
          <w:ilvl w:val="0"/>
          <w:numId w:val="128"/>
        </w:numPr>
        <w:rPr>
          <w:ins w:id="3453" w:author="Monica Maria Garro Lopez" w:date="2025-03-21T14:20:00Z"/>
          <w:lang w:val="es-CO" w:eastAsia="es-ES"/>
        </w:rPr>
        <w:pPrChange w:id="3454" w:author="Monica Maria Garro Lopez" w:date="2025-03-21T14:20:00Z">
          <w:pPr>
            <w:numPr>
              <w:numId w:val="127"/>
            </w:numPr>
            <w:tabs>
              <w:tab w:val="num" w:pos="720"/>
            </w:tabs>
            <w:ind w:left="720" w:hanging="360"/>
          </w:pPr>
        </w:pPrChange>
      </w:pPr>
      <w:ins w:id="3455" w:author="Monica Maria Garro Lopez" w:date="2025-03-21T14:20:00Z">
        <w:r w:rsidRPr="00645A59">
          <w:rPr>
            <w:lang w:val="es-CO" w:eastAsia="es-ES"/>
          </w:rPr>
          <w:t>Adaptabilidad a condiciones económicas cambiantes.</w:t>
        </w:r>
      </w:ins>
    </w:p>
    <w:p w14:paraId="43C56E4A" w14:textId="77777777" w:rsidR="00645A59" w:rsidRPr="00645A59" w:rsidRDefault="00645A59">
      <w:pPr>
        <w:pStyle w:val="Prrafodelista"/>
        <w:numPr>
          <w:ilvl w:val="0"/>
          <w:numId w:val="128"/>
        </w:numPr>
        <w:rPr>
          <w:ins w:id="3456" w:author="Monica Maria Garro Lopez" w:date="2025-03-21T14:20:00Z"/>
          <w:lang w:val="es-CO" w:eastAsia="es-ES"/>
        </w:rPr>
        <w:pPrChange w:id="3457" w:author="Monica Maria Garro Lopez" w:date="2025-03-21T14:20:00Z">
          <w:pPr>
            <w:numPr>
              <w:numId w:val="127"/>
            </w:numPr>
            <w:tabs>
              <w:tab w:val="num" w:pos="720"/>
            </w:tabs>
            <w:ind w:left="720" w:hanging="360"/>
          </w:pPr>
        </w:pPrChange>
      </w:pPr>
      <w:ins w:id="3458" w:author="Monica Maria Garro Lopez" w:date="2025-03-21T14:20:00Z">
        <w:r w:rsidRPr="00645A59">
          <w:rPr>
            <w:lang w:val="es-CO" w:eastAsia="es-ES"/>
          </w:rPr>
          <w:t>Optimización de la gestión de datos mediante la consolidación de múltiples fuentes.</w:t>
        </w:r>
      </w:ins>
    </w:p>
    <w:p w14:paraId="398E7937" w14:textId="7902BF4D" w:rsidR="009D74D4" w:rsidRPr="00645A59" w:rsidRDefault="00645A59" w:rsidP="003D340F">
      <w:pPr>
        <w:pStyle w:val="Prrafodelista"/>
        <w:numPr>
          <w:ilvl w:val="0"/>
          <w:numId w:val="128"/>
        </w:numPr>
        <w:spacing w:before="240" w:after="0"/>
        <w:rPr>
          <w:ins w:id="3459" w:author="Monica Maria Garro Lopez" w:date="2025-03-21T14:22:00Z"/>
          <w:color w:val="000000"/>
          <w:lang w:val="es-CO"/>
          <w:rPrChange w:id="3460" w:author="Monica Maria Garro Lopez" w:date="2025-03-21T14:22:00Z">
            <w:rPr>
              <w:ins w:id="3461" w:author="Monica Maria Garro Lopez" w:date="2025-03-21T14:22:00Z"/>
              <w:lang w:val="es-CO" w:eastAsia="es-ES"/>
            </w:rPr>
          </w:rPrChange>
        </w:rPr>
      </w:pPr>
      <w:ins w:id="3462" w:author="Monica Maria Garro Lopez" w:date="2025-03-21T14:20:00Z">
        <w:r w:rsidRPr="00645A59">
          <w:rPr>
            <w:lang w:val="es-CO" w:eastAsia="es-ES"/>
          </w:rPr>
          <w:t>Acceso a información histórica que fortalece los procesos de auditoría y cumplimiento normativo.</w:t>
        </w:r>
      </w:ins>
    </w:p>
    <w:p w14:paraId="7971EC20" w14:textId="77777777" w:rsidR="00645A59" w:rsidRPr="00645A59" w:rsidRDefault="00645A59">
      <w:pPr>
        <w:pStyle w:val="Prrafodelista"/>
        <w:spacing w:before="240" w:after="0"/>
        <w:rPr>
          <w:color w:val="000000"/>
          <w:lang w:val="es-CO"/>
        </w:rPr>
        <w:pPrChange w:id="3463" w:author="Monica Maria Garro Lopez" w:date="2025-03-21T14:22:00Z">
          <w:pPr>
            <w:spacing w:before="240" w:after="0"/>
          </w:pPr>
        </w:pPrChange>
      </w:pPr>
    </w:p>
    <w:p w14:paraId="574D66DE" w14:textId="3630DBBC" w:rsidR="009D74D4" w:rsidRPr="00EB68F8" w:rsidRDefault="00AE3E67">
      <w:pPr>
        <w:pStyle w:val="Ttulo3"/>
        <w:numPr>
          <w:ilvl w:val="2"/>
          <w:numId w:val="2"/>
        </w:numPr>
        <w:rPr>
          <w:lang w:val="es-CO"/>
        </w:rPr>
        <w:pPrChange w:id="3464" w:author="Monica Maria Garro Lopez" w:date="2025-03-07T13:06:00Z">
          <w:pPr>
            <w:pStyle w:val="Ttulo3"/>
            <w:numPr>
              <w:numId w:val="56"/>
            </w:numPr>
          </w:pPr>
        </w:pPrChange>
      </w:pPr>
      <w:bookmarkStart w:id="3465" w:name="_Toc193466882"/>
      <w:bookmarkStart w:id="3466" w:name="_Hlk190602111"/>
      <w:r>
        <w:rPr>
          <w:lang w:val="es-CO"/>
        </w:rPr>
        <w:t>Sector Salud</w:t>
      </w:r>
      <w:bookmarkEnd w:id="3465"/>
    </w:p>
    <w:bookmarkEnd w:id="2574"/>
    <w:bookmarkEnd w:id="2575"/>
    <w:bookmarkEnd w:id="3466"/>
    <w:p w14:paraId="7C3D0116" w14:textId="30A3C469" w:rsidR="00603408" w:rsidRPr="00AF12DE" w:rsidRDefault="00603408" w:rsidP="00603408">
      <w:pPr>
        <w:spacing w:after="0"/>
        <w:rPr>
          <w:color w:val="000000"/>
          <w:lang w:val="es-CO"/>
        </w:rPr>
      </w:pPr>
      <w:r w:rsidRPr="00603408">
        <w:rPr>
          <w:color w:val="000000"/>
          <w:lang w:val="es-CO"/>
        </w:rPr>
        <w:t xml:space="preserve">El uso de </w:t>
      </w:r>
      <w:r w:rsidRPr="00603408">
        <w:rPr>
          <w:i/>
          <w:iCs/>
          <w:color w:val="000000"/>
          <w:lang w:val="es-CO"/>
        </w:rPr>
        <w:t>Big Data</w:t>
      </w:r>
      <w:r w:rsidRPr="00603408">
        <w:rPr>
          <w:color w:val="000000"/>
          <w:lang w:val="es-CO"/>
        </w:rPr>
        <w:t xml:space="preserve"> en la atención médica está revolucionando la forma en que los profesionales de la salud diagnostican y tratan a los pacientes. La recopilación y el análisis de grandes volúmenes de datos a través de sistemas unificados permiten </w:t>
      </w:r>
      <w:r w:rsidRPr="009A544A">
        <w:rPr>
          <w:color w:val="000000"/>
          <w:lang w:val="es-CO"/>
        </w:rPr>
        <w:t xml:space="preserve">identificar enfermedades en etapas tempranas, facilitando tratamientos más eficaces y reduciendo los </w:t>
      </w:r>
      <w:del w:id="3467" w:author="Monica Maria Garro Lopez" w:date="2025-03-07T09:57:00Z">
        <w:r w:rsidRPr="00AF12DE" w:rsidDel="00533EDA">
          <w:rPr>
            <w:color w:val="000000"/>
            <w:lang w:val="es-CO"/>
          </w:rPr>
          <w:delText xml:space="preserve">costos </w:delText>
        </w:r>
      </w:del>
      <w:ins w:id="3468" w:author="Monica Maria Garro Lopez" w:date="2025-03-07T09:57:00Z">
        <w:r w:rsidR="00533EDA" w:rsidRPr="00AF12DE">
          <w:rPr>
            <w:color w:val="000000"/>
            <w:lang w:val="es-CO"/>
            <w:rPrChange w:id="3469" w:author="Monica Maria Garro Lopez" w:date="2025-03-07T10:46:00Z">
              <w:rPr>
                <w:b/>
                <w:bCs/>
                <w:color w:val="000000"/>
                <w:lang w:val="es-CO"/>
              </w:rPr>
            </w:rPrChange>
          </w:rPr>
          <w:t>costes</w:t>
        </w:r>
        <w:r w:rsidR="00533EDA" w:rsidRPr="009A544A">
          <w:rPr>
            <w:color w:val="000000"/>
            <w:lang w:val="es-CO"/>
          </w:rPr>
          <w:t xml:space="preserve"> </w:t>
        </w:r>
      </w:ins>
      <w:r w:rsidRPr="009A544A">
        <w:rPr>
          <w:color w:val="000000"/>
          <w:lang w:val="es-CO"/>
        </w:rPr>
        <w:t>asociados a la atención médica</w:t>
      </w:r>
      <w:r w:rsidRPr="00AF12DE">
        <w:rPr>
          <w:color w:val="000000"/>
          <w:lang w:val="es-CO"/>
        </w:rPr>
        <w:t>.</w:t>
      </w:r>
    </w:p>
    <w:p w14:paraId="58E11B7F" w14:textId="77777777" w:rsidR="00603408" w:rsidRPr="00603408" w:rsidRDefault="00603408" w:rsidP="00603408">
      <w:pPr>
        <w:spacing w:after="0"/>
        <w:rPr>
          <w:color w:val="000000"/>
          <w:lang w:val="es-CO"/>
        </w:rPr>
      </w:pPr>
    </w:p>
    <w:p w14:paraId="4B5F9D5B" w14:textId="131807E7" w:rsidR="00603408" w:rsidRDefault="00603408">
      <w:pPr>
        <w:rPr>
          <w:lang w:val="es-CO"/>
        </w:rPr>
        <w:pPrChange w:id="3470" w:author="Monica Maria Garro Lopez" w:date="2025-03-21T14:22:00Z">
          <w:pPr>
            <w:spacing w:after="0"/>
          </w:pPr>
        </w:pPrChange>
      </w:pPr>
      <w:r w:rsidRPr="00603408">
        <w:rPr>
          <w:lang w:val="es-CO"/>
        </w:rPr>
        <w:t xml:space="preserve">Sin embargo, </w:t>
      </w:r>
      <w:proofErr w:type="spellStart"/>
      <w:r w:rsidRPr="00603408">
        <w:rPr>
          <w:lang w:val="es-CO"/>
        </w:rPr>
        <w:t>Panwar</w:t>
      </w:r>
      <w:proofErr w:type="spellEnd"/>
      <w:r w:rsidRPr="00603408">
        <w:rPr>
          <w:lang w:val="es-CO"/>
        </w:rPr>
        <w:t xml:space="preserve"> et al. (2022) advierten que la implementación de </w:t>
      </w:r>
      <w:r w:rsidRPr="00495494">
        <w:rPr>
          <w:i/>
          <w:iCs/>
          <w:lang w:val="es-CO"/>
        </w:rPr>
        <w:t>Big Data</w:t>
      </w:r>
      <w:r w:rsidRPr="00603408">
        <w:rPr>
          <w:lang w:val="es-CO"/>
        </w:rPr>
        <w:t xml:space="preserve"> en la salud también presenta desafíos significativos, como la privacidad de la información, la seguridad de los datos y la interoperabilidad entre diferentes sistemas tecnológicos. Por su parte, </w:t>
      </w:r>
      <w:proofErr w:type="spellStart"/>
      <w:r w:rsidRPr="00603408">
        <w:rPr>
          <w:lang w:val="es-CO"/>
        </w:rPr>
        <w:t>Ristevski</w:t>
      </w:r>
      <w:proofErr w:type="spellEnd"/>
      <w:r w:rsidRPr="00603408">
        <w:rPr>
          <w:lang w:val="es-CO"/>
        </w:rPr>
        <w:t xml:space="preserve"> &amp; Chen (2018) señalan que, aunque la adopción de </w:t>
      </w:r>
      <w:r w:rsidRPr="00603408">
        <w:rPr>
          <w:i/>
          <w:iCs/>
          <w:lang w:val="es-CO"/>
        </w:rPr>
        <w:t>Big Data</w:t>
      </w:r>
      <w:r w:rsidRPr="00603408">
        <w:rPr>
          <w:lang w:val="es-CO"/>
        </w:rPr>
        <w:t xml:space="preserve"> en medicina supone un proceso complejo, </w:t>
      </w:r>
      <w:ins w:id="3471" w:author="Monica Maria Garro Lopez" w:date="2025-03-07T10:47:00Z">
        <w:r w:rsidR="00AF12DE">
          <w:rPr>
            <w:lang w:val="es-CO"/>
          </w:rPr>
          <w:t xml:space="preserve">pero </w:t>
        </w:r>
      </w:ins>
      <w:r w:rsidRPr="00603408">
        <w:rPr>
          <w:lang w:val="es-CO"/>
        </w:rPr>
        <w:t xml:space="preserve">su correcta utilización puede generar un impacto positivo considerable en la calidad de la atención y el desarrollo del conocimiento biomédico. Entre los principales beneficios </w:t>
      </w:r>
      <w:del w:id="3472" w:author="Monica Maria Garro Lopez" w:date="2025-03-07T10:47:00Z">
        <w:r w:rsidRPr="00603408" w:rsidDel="00AF12DE">
          <w:rPr>
            <w:lang w:val="es-CO"/>
          </w:rPr>
          <w:delText>destacan</w:delText>
        </w:r>
      </w:del>
      <w:ins w:id="3473" w:author="Monica Maria Garro Lopez" w:date="2025-03-07T10:47:00Z">
        <w:r w:rsidR="00AF12DE" w:rsidRPr="00603408">
          <w:rPr>
            <w:lang w:val="es-CO"/>
          </w:rPr>
          <w:t>subrayan</w:t>
        </w:r>
      </w:ins>
      <w:r w:rsidRPr="00603408">
        <w:rPr>
          <w:lang w:val="es-CO"/>
        </w:rPr>
        <w:t>:</w:t>
      </w:r>
    </w:p>
    <w:p w14:paraId="51024B2C" w14:textId="77777777" w:rsidR="00603408" w:rsidRPr="00603408" w:rsidRDefault="00603408" w:rsidP="00603408">
      <w:pPr>
        <w:spacing w:after="0"/>
        <w:rPr>
          <w:color w:val="000000"/>
          <w:lang w:val="es-CO"/>
        </w:rPr>
      </w:pPr>
    </w:p>
    <w:p w14:paraId="2E248959" w14:textId="62264C0B" w:rsidR="00603408" w:rsidRDefault="00DE6002" w:rsidP="00625206">
      <w:pPr>
        <w:numPr>
          <w:ilvl w:val="0"/>
          <w:numId w:val="28"/>
        </w:numPr>
        <w:spacing w:after="0"/>
        <w:rPr>
          <w:color w:val="000000"/>
          <w:lang w:val="es-CO"/>
        </w:rPr>
      </w:pPr>
      <w:r>
        <w:rPr>
          <w:b/>
          <w:bCs/>
          <w:color w:val="000000"/>
          <w:lang w:val="es-CO"/>
        </w:rPr>
        <w:t>M</w:t>
      </w:r>
      <w:r w:rsidRPr="00603408">
        <w:rPr>
          <w:b/>
          <w:bCs/>
          <w:color w:val="000000"/>
          <w:lang w:val="es-CO"/>
        </w:rPr>
        <w:t>ejor</w:t>
      </w:r>
      <w:ins w:id="3474" w:author="PEREZ MARTINEZ Gema (ENGIE-España)" w:date="2025-03-04T19:22:00Z">
        <w:r w:rsidR="00A04507">
          <w:rPr>
            <w:b/>
            <w:bCs/>
            <w:color w:val="000000"/>
            <w:lang w:val="es-CO"/>
          </w:rPr>
          <w:t>a</w:t>
        </w:r>
      </w:ins>
      <w:del w:id="3475" w:author="PEREZ MARTINEZ Gema (ENGIE-España)" w:date="2025-03-04T19:22:00Z">
        <w:r w:rsidRPr="00603408" w:rsidDel="00A04507">
          <w:rPr>
            <w:b/>
            <w:bCs/>
            <w:color w:val="000000"/>
            <w:lang w:val="es-CO"/>
          </w:rPr>
          <w:delText>amiento</w:delText>
        </w:r>
      </w:del>
      <w:r w:rsidRPr="00603408">
        <w:rPr>
          <w:b/>
          <w:bCs/>
          <w:color w:val="000000"/>
          <w:lang w:val="es-CO"/>
        </w:rPr>
        <w:t xml:space="preserve"> de la atención médica</w:t>
      </w:r>
      <w:ins w:id="3476" w:author="Monica Maria Garro Lopez" w:date="2025-03-07T11:36:00Z">
        <w:r w:rsidR="006903B3">
          <w:rPr>
            <w:color w:val="000000"/>
            <w:lang w:val="es-CO"/>
          </w:rPr>
          <w:t>.</w:t>
        </w:r>
      </w:ins>
      <w:del w:id="3477" w:author="Monica Maria Garro Lopez" w:date="2025-03-07T11:36:00Z">
        <w:r w:rsidR="00603408" w:rsidRPr="00603408" w:rsidDel="006903B3">
          <w:rPr>
            <w:color w:val="000000"/>
            <w:lang w:val="es-CO"/>
          </w:rPr>
          <w:delText xml:space="preserve">: </w:delText>
        </w:r>
        <w:r w:rsidR="00603408" w:rsidDel="006903B3">
          <w:rPr>
            <w:color w:val="000000"/>
            <w:lang w:val="es-CO"/>
          </w:rPr>
          <w:delText>a</w:delText>
        </w:r>
      </w:del>
      <w:ins w:id="3478" w:author="Monica Maria Garro Lopez" w:date="2025-03-07T11:36:00Z">
        <w:r w:rsidR="006903B3">
          <w:rPr>
            <w:color w:val="000000"/>
            <w:lang w:val="es-CO"/>
          </w:rPr>
          <w:t xml:space="preserve"> A</w:t>
        </w:r>
      </w:ins>
      <w:r w:rsidR="00603408">
        <w:rPr>
          <w:color w:val="000000"/>
          <w:lang w:val="es-CO"/>
        </w:rPr>
        <w:t xml:space="preserve"> </w:t>
      </w:r>
      <w:r w:rsidR="00603408" w:rsidRPr="00603408">
        <w:rPr>
          <w:color w:val="000000"/>
          <w:lang w:val="es-CO"/>
        </w:rPr>
        <w:t xml:space="preserve">pesar de los desafíos mencionados, la implementación efectiva de </w:t>
      </w:r>
      <w:r w:rsidR="00603408" w:rsidRPr="00603408">
        <w:rPr>
          <w:i/>
          <w:iCs/>
          <w:color w:val="000000"/>
          <w:lang w:val="es-CO"/>
        </w:rPr>
        <w:t>Big Data</w:t>
      </w:r>
      <w:r w:rsidR="00603408" w:rsidRPr="00603408">
        <w:rPr>
          <w:color w:val="000000"/>
          <w:lang w:val="es-CO"/>
        </w:rPr>
        <w:t xml:space="preserve"> puede traducirse en mejoras sustanciales en la calidad del servicio médico. La detección de patrones y tendencias en grandes volúmenes de datos contribuye a diagnósticos más precisos y al diseño de tratamientos personalizados, optimizando la atención a los pacientes.</w:t>
      </w:r>
    </w:p>
    <w:p w14:paraId="14BE455F" w14:textId="77777777" w:rsidR="00603408" w:rsidRPr="00603408" w:rsidRDefault="00603408" w:rsidP="00EB68F8">
      <w:pPr>
        <w:spacing w:after="0"/>
        <w:ind w:left="720"/>
        <w:rPr>
          <w:color w:val="000000"/>
          <w:lang w:val="es-CO"/>
        </w:rPr>
      </w:pPr>
    </w:p>
    <w:p w14:paraId="4AB5D447" w14:textId="5DF73F91" w:rsidR="00603408" w:rsidRDefault="00603408" w:rsidP="00625206">
      <w:pPr>
        <w:numPr>
          <w:ilvl w:val="0"/>
          <w:numId w:val="28"/>
        </w:numPr>
        <w:spacing w:after="0"/>
        <w:rPr>
          <w:color w:val="000000"/>
          <w:lang w:val="es-CO"/>
        </w:rPr>
      </w:pPr>
      <w:r w:rsidRPr="00603408">
        <w:rPr>
          <w:b/>
          <w:bCs/>
          <w:color w:val="000000"/>
          <w:lang w:val="es-CO"/>
        </w:rPr>
        <w:t xml:space="preserve">Desarrollo de </w:t>
      </w:r>
      <w:r w:rsidR="00DE6002" w:rsidRPr="00603408">
        <w:rPr>
          <w:b/>
          <w:bCs/>
          <w:color w:val="000000"/>
          <w:lang w:val="es-CO"/>
        </w:rPr>
        <w:t>modelos predictivos</w:t>
      </w:r>
      <w:del w:id="3479" w:author="Monica Maria Garro Lopez" w:date="2025-03-07T11:36:00Z">
        <w:r w:rsidRPr="00603408" w:rsidDel="006903B3">
          <w:rPr>
            <w:color w:val="000000"/>
            <w:lang w:val="es-CO"/>
          </w:rPr>
          <w:delText xml:space="preserve">: </w:delText>
        </w:r>
      </w:del>
      <w:ins w:id="3480" w:author="Monica Maria Garro Lopez" w:date="2025-03-07T11:36:00Z">
        <w:r w:rsidR="006903B3">
          <w:rPr>
            <w:color w:val="000000"/>
            <w:lang w:val="es-CO"/>
          </w:rPr>
          <w:t xml:space="preserve">. </w:t>
        </w:r>
      </w:ins>
      <w:del w:id="3481" w:author="Monica Maria Garro Lopez" w:date="2025-03-07T11:36:00Z">
        <w:r w:rsidDel="006903B3">
          <w:rPr>
            <w:color w:val="000000"/>
            <w:lang w:val="es-CO"/>
          </w:rPr>
          <w:delText>l</w:delText>
        </w:r>
      </w:del>
      <w:ins w:id="3482" w:author="Monica Maria Garro Lopez" w:date="2025-03-07T11:36:00Z">
        <w:r w:rsidR="006903B3">
          <w:rPr>
            <w:color w:val="000000"/>
            <w:lang w:val="es-CO"/>
          </w:rPr>
          <w:t>L</w:t>
        </w:r>
      </w:ins>
      <w:r w:rsidRPr="00603408">
        <w:rPr>
          <w:color w:val="000000"/>
          <w:lang w:val="es-CO"/>
        </w:rPr>
        <w:t>a analítica avanzada facilita la creación de modelos que pueden prever brotes de enfermedades</w:t>
      </w:r>
      <w:r w:rsidR="001B6F89">
        <w:rPr>
          <w:color w:val="000000"/>
          <w:lang w:val="es-CO"/>
        </w:rPr>
        <w:t>, virus</w:t>
      </w:r>
      <w:r w:rsidRPr="00603408">
        <w:rPr>
          <w:color w:val="000000"/>
          <w:lang w:val="es-CO"/>
        </w:rPr>
        <w:t xml:space="preserve"> o complicaciones </w:t>
      </w:r>
      <w:r w:rsidRPr="00603408">
        <w:rPr>
          <w:color w:val="000000"/>
          <w:lang w:val="es-CO"/>
        </w:rPr>
        <w:lastRenderedPageBreak/>
        <w:t>en pacientes, permitiendo a los profesionales de la salud adoptar un enfoque preventivo y mejorar la eficiencia de la atención médica.</w:t>
      </w:r>
    </w:p>
    <w:p w14:paraId="31D04FD1" w14:textId="77777777" w:rsidR="00603408" w:rsidRPr="00603408" w:rsidRDefault="00603408" w:rsidP="00EB68F8">
      <w:pPr>
        <w:spacing w:after="0"/>
        <w:ind w:left="720"/>
        <w:rPr>
          <w:color w:val="000000"/>
          <w:lang w:val="es-CO"/>
        </w:rPr>
      </w:pPr>
    </w:p>
    <w:p w14:paraId="3C9D836E" w14:textId="7654ECE7" w:rsidR="00603408" w:rsidRDefault="00603408" w:rsidP="00625206">
      <w:pPr>
        <w:numPr>
          <w:ilvl w:val="0"/>
          <w:numId w:val="28"/>
        </w:numPr>
        <w:spacing w:after="0"/>
        <w:rPr>
          <w:color w:val="000000"/>
          <w:lang w:val="es-CO"/>
        </w:rPr>
      </w:pPr>
      <w:r w:rsidRPr="00603408">
        <w:rPr>
          <w:b/>
          <w:bCs/>
          <w:color w:val="000000"/>
          <w:lang w:val="es-CO"/>
        </w:rPr>
        <w:t xml:space="preserve">Nuevas </w:t>
      </w:r>
      <w:r w:rsidR="00DE6002" w:rsidRPr="00603408">
        <w:rPr>
          <w:b/>
          <w:bCs/>
          <w:color w:val="000000"/>
          <w:lang w:val="es-CO"/>
        </w:rPr>
        <w:t>perspectivas de investigación</w:t>
      </w:r>
      <w:ins w:id="3483" w:author="Monica Maria Garro Lopez" w:date="2025-03-07T11:36:00Z">
        <w:r w:rsidR="006903B3">
          <w:rPr>
            <w:color w:val="000000"/>
            <w:lang w:val="es-CO"/>
          </w:rPr>
          <w:t>. L</w:t>
        </w:r>
      </w:ins>
      <w:del w:id="3484" w:author="Monica Maria Garro Lopez" w:date="2025-03-07T11:36:00Z">
        <w:r w:rsidRPr="00603408" w:rsidDel="006903B3">
          <w:rPr>
            <w:color w:val="000000"/>
            <w:lang w:val="es-CO"/>
          </w:rPr>
          <w:delText xml:space="preserve">: </w:delText>
        </w:r>
        <w:r w:rsidDel="006903B3">
          <w:rPr>
            <w:color w:val="000000"/>
            <w:lang w:val="es-CO"/>
          </w:rPr>
          <w:delText>l</w:delText>
        </w:r>
      </w:del>
      <w:r w:rsidRPr="00603408">
        <w:rPr>
          <w:color w:val="000000"/>
          <w:lang w:val="es-CO"/>
        </w:rPr>
        <w:t xml:space="preserve">a integración de volúmenes masivos de datos provenientes de distintas disciplinas posibilita la exploración de nuevas hipótesis y la identificación de patrones ocultos en la salud pública y en investigaciones </w:t>
      </w:r>
      <w:r w:rsidR="001B6F89">
        <w:rPr>
          <w:color w:val="000000"/>
          <w:lang w:val="es-CO"/>
        </w:rPr>
        <w:t>relacionada con el sector salud</w:t>
      </w:r>
      <w:r w:rsidRPr="00603408">
        <w:rPr>
          <w:color w:val="000000"/>
          <w:lang w:val="es-CO"/>
        </w:rPr>
        <w:t>, acelerando el descubrimiento de nuevos tratamientos y estrategias médicas.</w:t>
      </w:r>
    </w:p>
    <w:p w14:paraId="5BF26AFE" w14:textId="77777777" w:rsidR="00603408" w:rsidRPr="00603408" w:rsidRDefault="00603408" w:rsidP="00EB68F8">
      <w:pPr>
        <w:spacing w:after="0"/>
        <w:ind w:left="720"/>
        <w:rPr>
          <w:color w:val="000000"/>
          <w:lang w:val="es-CO"/>
        </w:rPr>
      </w:pPr>
    </w:p>
    <w:p w14:paraId="01C7F26C" w14:textId="598F4B70" w:rsidR="00603408" w:rsidRDefault="00603408" w:rsidP="00625206">
      <w:pPr>
        <w:numPr>
          <w:ilvl w:val="0"/>
          <w:numId w:val="28"/>
        </w:numPr>
        <w:spacing w:after="0"/>
        <w:rPr>
          <w:color w:val="000000"/>
          <w:lang w:val="es-CO"/>
        </w:rPr>
      </w:pPr>
      <w:r w:rsidRPr="00603408">
        <w:rPr>
          <w:b/>
          <w:bCs/>
          <w:color w:val="000000"/>
          <w:lang w:val="es-CO"/>
        </w:rPr>
        <w:t xml:space="preserve">Optimización de </w:t>
      </w:r>
      <w:r w:rsidR="00DE6002" w:rsidRPr="00603408">
        <w:rPr>
          <w:b/>
          <w:bCs/>
          <w:color w:val="000000"/>
          <w:lang w:val="es-CO"/>
        </w:rPr>
        <w:t>procesos administrativos</w:t>
      </w:r>
      <w:del w:id="3485" w:author="Monica Maria Garro Lopez" w:date="2025-03-07T11:38:00Z">
        <w:r w:rsidRPr="00603408" w:rsidDel="006903B3">
          <w:rPr>
            <w:color w:val="000000"/>
            <w:lang w:val="es-CO"/>
          </w:rPr>
          <w:delText xml:space="preserve">: </w:delText>
        </w:r>
      </w:del>
      <w:ins w:id="3486" w:author="Monica Maria Garro Lopez" w:date="2025-03-07T11:38:00Z">
        <w:r w:rsidR="006903B3">
          <w:rPr>
            <w:color w:val="000000"/>
            <w:lang w:val="es-CO"/>
          </w:rPr>
          <w:t xml:space="preserve">. </w:t>
        </w:r>
      </w:ins>
      <w:del w:id="3487" w:author="Monica Maria Garro Lopez" w:date="2025-03-07T11:38:00Z">
        <w:r w:rsidDel="006903B3">
          <w:rPr>
            <w:color w:val="000000"/>
            <w:lang w:val="es-CO"/>
          </w:rPr>
          <w:delText>a</w:delText>
        </w:r>
      </w:del>
      <w:ins w:id="3488" w:author="Monica Maria Garro Lopez" w:date="2025-03-07T11:38:00Z">
        <w:r w:rsidR="006903B3">
          <w:rPr>
            <w:color w:val="000000"/>
            <w:lang w:val="es-CO"/>
          </w:rPr>
          <w:t>A</w:t>
        </w:r>
      </w:ins>
      <w:r w:rsidRPr="00603408">
        <w:rPr>
          <w:color w:val="000000"/>
          <w:lang w:val="es-CO"/>
        </w:rPr>
        <w:t xml:space="preserve">demás de los beneficios clínicos, el uso de </w:t>
      </w:r>
      <w:r w:rsidRPr="00603408">
        <w:rPr>
          <w:i/>
          <w:iCs/>
          <w:color w:val="000000"/>
          <w:lang w:val="es-CO"/>
        </w:rPr>
        <w:t>Big Data</w:t>
      </w:r>
      <w:r w:rsidRPr="00603408">
        <w:rPr>
          <w:color w:val="000000"/>
          <w:lang w:val="es-CO"/>
        </w:rPr>
        <w:t xml:space="preserve"> en salud también mejora la eficiencia operativa de las instituciones sanitarias, optimizando la gestión de recursos y reduciendo </w:t>
      </w:r>
      <w:del w:id="3489" w:author="Monica Maria Garro Lopez" w:date="2025-03-07T09:57:00Z">
        <w:r w:rsidRPr="00603408" w:rsidDel="00533EDA">
          <w:rPr>
            <w:color w:val="000000"/>
            <w:lang w:val="es-CO"/>
          </w:rPr>
          <w:delText xml:space="preserve">costos </w:delText>
        </w:r>
      </w:del>
      <w:ins w:id="3490" w:author="Monica Maria Garro Lopez" w:date="2025-03-07T09:57:00Z">
        <w:r w:rsidR="00533EDA">
          <w:rPr>
            <w:color w:val="000000"/>
            <w:lang w:val="es-CO"/>
          </w:rPr>
          <w:t>costes</w:t>
        </w:r>
        <w:r w:rsidR="00533EDA" w:rsidRPr="00603408">
          <w:rPr>
            <w:color w:val="000000"/>
            <w:lang w:val="es-CO"/>
          </w:rPr>
          <w:t xml:space="preserve"> </w:t>
        </w:r>
      </w:ins>
      <w:r w:rsidRPr="00603408">
        <w:rPr>
          <w:color w:val="000000"/>
          <w:lang w:val="es-CO"/>
        </w:rPr>
        <w:t>administrativos.</w:t>
      </w:r>
    </w:p>
    <w:p w14:paraId="2ED6FCAC" w14:textId="77777777" w:rsidR="001B6F89" w:rsidRPr="00603408" w:rsidRDefault="001B6F89" w:rsidP="001B6F89">
      <w:pPr>
        <w:spacing w:after="0"/>
        <w:rPr>
          <w:color w:val="000000"/>
          <w:lang w:val="es-CO"/>
        </w:rPr>
      </w:pPr>
    </w:p>
    <w:p w14:paraId="5234D8A2" w14:textId="65AABF0A" w:rsidR="00603408" w:rsidRDefault="00603408" w:rsidP="00603408">
      <w:pPr>
        <w:spacing w:after="0"/>
        <w:rPr>
          <w:color w:val="000000"/>
          <w:lang w:val="es-CO"/>
        </w:rPr>
      </w:pPr>
      <w:r w:rsidRPr="00603408">
        <w:rPr>
          <w:color w:val="000000"/>
          <w:lang w:val="es-CO"/>
        </w:rPr>
        <w:t>En este contexto, las arquitecturas de almacenamiento y gestión de datos han emergido como soluciones clave</w:t>
      </w:r>
      <w:r w:rsidR="001B6F89">
        <w:rPr>
          <w:color w:val="000000"/>
          <w:lang w:val="es-CO"/>
        </w:rPr>
        <w:t>s</w:t>
      </w:r>
      <w:r w:rsidRPr="00603408">
        <w:rPr>
          <w:color w:val="000000"/>
          <w:lang w:val="es-CO"/>
        </w:rPr>
        <w:t xml:space="preserve"> para abordar estos desafíos. Estas tecnologías no solo permiten almacenar grandes volúmenes de información médica, sino que también integran y analizan datos de manera eficiente, facilitando la investigación biomédica, la toma de decisiones clínicas y la optimización de los recursos sanitarios.</w:t>
      </w:r>
    </w:p>
    <w:p w14:paraId="2A29FF16" w14:textId="77777777" w:rsidR="00603408" w:rsidRPr="00603408" w:rsidRDefault="00603408" w:rsidP="00603408">
      <w:pPr>
        <w:spacing w:after="0"/>
        <w:rPr>
          <w:color w:val="000000"/>
          <w:lang w:val="es-CO"/>
        </w:rPr>
      </w:pPr>
    </w:p>
    <w:p w14:paraId="31878DE8" w14:textId="0D904B35" w:rsidR="00603408" w:rsidRDefault="00603408" w:rsidP="00603408">
      <w:pPr>
        <w:spacing w:after="0"/>
        <w:rPr>
          <w:color w:val="000000"/>
          <w:lang w:val="es-CO"/>
        </w:rPr>
      </w:pPr>
      <w:r w:rsidRPr="00EB68F8">
        <w:rPr>
          <w:color w:val="000000"/>
          <w:lang w:val="es-CO"/>
        </w:rPr>
        <w:t xml:space="preserve">En relación con los </w:t>
      </w:r>
      <w:r w:rsidRPr="00603408">
        <w:rPr>
          <w:b/>
          <w:bCs/>
          <w:color w:val="000000"/>
          <w:lang w:val="es-CO"/>
        </w:rPr>
        <w:t xml:space="preserve">casos de uso de </w:t>
      </w:r>
      <w:r w:rsidRPr="00EB68F8">
        <w:rPr>
          <w:b/>
          <w:bCs/>
          <w:i/>
          <w:iCs/>
          <w:color w:val="000000"/>
          <w:lang w:val="es-CO"/>
        </w:rPr>
        <w:t>Big Data</w:t>
      </w:r>
      <w:r w:rsidRPr="00603408">
        <w:rPr>
          <w:b/>
          <w:bCs/>
          <w:color w:val="000000"/>
          <w:lang w:val="es-CO"/>
        </w:rPr>
        <w:t xml:space="preserve"> en el Sector Salud</w:t>
      </w:r>
      <w:r>
        <w:rPr>
          <w:b/>
          <w:bCs/>
          <w:color w:val="000000"/>
          <w:lang w:val="es-CO"/>
        </w:rPr>
        <w:t xml:space="preserve">, </w:t>
      </w:r>
      <w:proofErr w:type="spellStart"/>
      <w:r w:rsidRPr="00603408">
        <w:rPr>
          <w:color w:val="000000"/>
          <w:lang w:val="es-CO"/>
        </w:rPr>
        <w:t>Raghupathi</w:t>
      </w:r>
      <w:proofErr w:type="spellEnd"/>
      <w:r w:rsidRPr="00603408">
        <w:rPr>
          <w:color w:val="000000"/>
          <w:lang w:val="es-CO"/>
        </w:rPr>
        <w:t xml:space="preserve"> &amp; </w:t>
      </w:r>
      <w:proofErr w:type="spellStart"/>
      <w:r w:rsidRPr="00603408">
        <w:rPr>
          <w:color w:val="000000"/>
          <w:lang w:val="es-CO"/>
        </w:rPr>
        <w:t>Raghupathi</w:t>
      </w:r>
      <w:proofErr w:type="spellEnd"/>
      <w:r w:rsidRPr="00603408">
        <w:rPr>
          <w:color w:val="000000"/>
          <w:lang w:val="es-CO"/>
        </w:rPr>
        <w:t xml:space="preserve"> (2014) documentan múltiples aplicaciones del </w:t>
      </w:r>
      <w:r w:rsidRPr="00603408">
        <w:rPr>
          <w:i/>
          <w:iCs/>
          <w:color w:val="000000"/>
          <w:lang w:val="es-CO"/>
        </w:rPr>
        <w:t>Big Data</w:t>
      </w:r>
      <w:r w:rsidRPr="00603408">
        <w:rPr>
          <w:color w:val="000000"/>
          <w:lang w:val="es-CO"/>
        </w:rPr>
        <w:t xml:space="preserve"> en el ámbito de la salud, </w:t>
      </w:r>
      <w:r w:rsidRPr="00DE6002">
        <w:rPr>
          <w:color w:val="000000"/>
          <w:lang w:val="es-CO"/>
        </w:rPr>
        <w:t>destacando su contribución en</w:t>
      </w:r>
      <w:r w:rsidRPr="00603408">
        <w:rPr>
          <w:color w:val="000000"/>
          <w:lang w:val="es-CO"/>
        </w:rPr>
        <w:t xml:space="preserve"> </w:t>
      </w:r>
      <w:r w:rsidRPr="00DE6002">
        <w:rPr>
          <w:color w:val="000000"/>
          <w:lang w:val="es-CO"/>
        </w:rPr>
        <w:t>la</w:t>
      </w:r>
      <w:r w:rsidRPr="00EB68F8">
        <w:rPr>
          <w:b/>
          <w:bCs/>
          <w:color w:val="000000"/>
          <w:lang w:val="es-CO"/>
        </w:rPr>
        <w:t xml:space="preserve"> mejora de la eficiencia y los resultados clínicos</w:t>
      </w:r>
      <w:r w:rsidRPr="00603408">
        <w:rPr>
          <w:color w:val="000000"/>
          <w:lang w:val="es-CO"/>
        </w:rPr>
        <w:t>. Algunos ejemplos clave incluyen:</w:t>
      </w:r>
    </w:p>
    <w:p w14:paraId="73A1E72C" w14:textId="77777777" w:rsidR="00603408" w:rsidRPr="00603408" w:rsidRDefault="00603408" w:rsidP="00603408">
      <w:pPr>
        <w:spacing w:after="0"/>
        <w:rPr>
          <w:color w:val="000000"/>
          <w:lang w:val="es-CO"/>
        </w:rPr>
      </w:pPr>
    </w:p>
    <w:p w14:paraId="385BBB19" w14:textId="2FE8A07A" w:rsidR="00603408" w:rsidRPr="006903B3" w:rsidRDefault="00603408">
      <w:pPr>
        <w:pStyle w:val="Prrafodelista"/>
        <w:numPr>
          <w:ilvl w:val="0"/>
          <w:numId w:val="60"/>
        </w:numPr>
        <w:spacing w:after="0"/>
        <w:rPr>
          <w:color w:val="000000"/>
          <w:lang w:val="es-CO"/>
          <w:rPrChange w:id="3491" w:author="Monica Maria Garro Lopez" w:date="2025-03-07T11:41:00Z">
            <w:rPr>
              <w:lang w:val="es-CO"/>
            </w:rPr>
          </w:rPrChange>
        </w:rPr>
        <w:pPrChange w:id="3492" w:author="Monica Maria Garro Lopez" w:date="2025-03-07T11:41:00Z">
          <w:pPr>
            <w:numPr>
              <w:numId w:val="29"/>
            </w:numPr>
            <w:tabs>
              <w:tab w:val="num" w:pos="720"/>
            </w:tabs>
            <w:spacing w:after="0"/>
            <w:ind w:left="720" w:hanging="360"/>
          </w:pPr>
        </w:pPrChange>
      </w:pPr>
      <w:r w:rsidRPr="006903B3">
        <w:rPr>
          <w:b/>
          <w:bCs/>
          <w:color w:val="000000"/>
          <w:lang w:val="es-CO"/>
          <w:rPrChange w:id="3493" w:author="Monica Maria Garro Lopez" w:date="2025-03-07T11:41:00Z">
            <w:rPr>
              <w:b/>
              <w:bCs/>
              <w:lang w:val="es-CO"/>
            </w:rPr>
          </w:rPrChange>
        </w:rPr>
        <w:t xml:space="preserve">Detección de </w:t>
      </w:r>
      <w:r w:rsidR="00DE6002" w:rsidRPr="006903B3">
        <w:rPr>
          <w:b/>
          <w:bCs/>
          <w:color w:val="000000"/>
          <w:lang w:val="es-CO"/>
          <w:rPrChange w:id="3494" w:author="Monica Maria Garro Lopez" w:date="2025-03-07T11:41:00Z">
            <w:rPr>
              <w:b/>
              <w:bCs/>
              <w:lang w:val="es-CO"/>
            </w:rPr>
          </w:rPrChange>
        </w:rPr>
        <w:t>infecciones</w:t>
      </w:r>
      <w:del w:id="3495" w:author="Monica Maria Garro Lopez" w:date="2025-03-07T11:41:00Z">
        <w:r w:rsidRPr="006903B3" w:rsidDel="006903B3">
          <w:rPr>
            <w:color w:val="000000"/>
            <w:lang w:val="es-CO"/>
            <w:rPrChange w:id="3496" w:author="Monica Maria Garro Lopez" w:date="2025-03-07T11:41:00Z">
              <w:rPr>
                <w:lang w:val="es-CO"/>
              </w:rPr>
            </w:rPrChange>
          </w:rPr>
          <w:delText xml:space="preserve">: </w:delText>
        </w:r>
      </w:del>
      <w:ins w:id="3497" w:author="Monica Maria Garro Lopez" w:date="2025-03-07T11:41:00Z">
        <w:r w:rsidR="006903B3">
          <w:rPr>
            <w:color w:val="000000"/>
            <w:lang w:val="es-CO"/>
          </w:rPr>
          <w:t xml:space="preserve">. </w:t>
        </w:r>
      </w:ins>
      <w:del w:id="3498" w:author="Monica Maria Garro Lopez" w:date="2025-03-07T11:41:00Z">
        <w:r w:rsidRPr="00495494" w:rsidDel="006903B3">
          <w:rPr>
            <w:rPrChange w:id="3499" w:author="Monica Maria Garro Lopez" w:date="2025-03-21T14:23:00Z">
              <w:rPr>
                <w:lang w:val="es-CO"/>
              </w:rPr>
            </w:rPrChange>
          </w:rPr>
          <w:delText>e</w:delText>
        </w:r>
      </w:del>
      <w:ins w:id="3500" w:author="Monica Maria Garro Lopez" w:date="2025-03-07T11:41:00Z">
        <w:r w:rsidR="006903B3" w:rsidRPr="00495494">
          <w:rPr>
            <w:rPrChange w:id="3501" w:author="Monica Maria Garro Lopez" w:date="2025-03-21T14:23:00Z">
              <w:rPr>
                <w:color w:val="000000"/>
                <w:lang w:val="es-CO"/>
              </w:rPr>
            </w:rPrChange>
          </w:rPr>
          <w:t>E</w:t>
        </w:r>
      </w:ins>
      <w:r w:rsidRPr="00495494">
        <w:rPr>
          <w:rPrChange w:id="3502" w:author="Monica Maria Garro Lopez" w:date="2025-03-21T14:23:00Z">
            <w:rPr>
              <w:lang w:val="es-CO"/>
            </w:rPr>
          </w:rPrChange>
        </w:rPr>
        <w:t xml:space="preserve">l </w:t>
      </w:r>
      <w:r w:rsidRPr="00495494">
        <w:rPr>
          <w:i/>
          <w:iCs/>
          <w:rPrChange w:id="3503" w:author="Monica Maria Garro Lopez" w:date="2025-03-21T14:23:00Z">
            <w:rPr>
              <w:i/>
              <w:iCs/>
              <w:lang w:val="es-CO"/>
            </w:rPr>
          </w:rPrChange>
        </w:rPr>
        <w:t>Hospital para Niños Enfermos (</w:t>
      </w:r>
      <w:proofErr w:type="spellStart"/>
      <w:r w:rsidRPr="00495494">
        <w:rPr>
          <w:i/>
          <w:iCs/>
          <w:rPrChange w:id="3504" w:author="Monica Maria Garro Lopez" w:date="2025-03-21T14:23:00Z">
            <w:rPr>
              <w:i/>
              <w:iCs/>
              <w:lang w:val="es-CO"/>
            </w:rPr>
          </w:rPrChange>
        </w:rPr>
        <w:t>Sick</w:t>
      </w:r>
      <w:proofErr w:type="spellEnd"/>
      <w:r w:rsidRPr="00495494">
        <w:rPr>
          <w:i/>
          <w:iCs/>
          <w:rPrChange w:id="3505" w:author="Monica Maria Garro Lopez" w:date="2025-03-21T14:23:00Z">
            <w:rPr>
              <w:i/>
              <w:iCs/>
              <w:lang w:val="es-CO"/>
            </w:rPr>
          </w:rPrChange>
        </w:rPr>
        <w:t xml:space="preserve"> </w:t>
      </w:r>
      <w:proofErr w:type="spellStart"/>
      <w:r w:rsidRPr="00495494">
        <w:rPr>
          <w:i/>
          <w:iCs/>
          <w:rPrChange w:id="3506" w:author="Monica Maria Garro Lopez" w:date="2025-03-21T14:23:00Z">
            <w:rPr>
              <w:i/>
              <w:iCs/>
              <w:lang w:val="es-CO"/>
            </w:rPr>
          </w:rPrChange>
        </w:rPr>
        <w:t>Kids</w:t>
      </w:r>
      <w:proofErr w:type="spellEnd"/>
      <w:r w:rsidRPr="00495494">
        <w:rPr>
          <w:i/>
          <w:iCs/>
          <w:rPrChange w:id="3507" w:author="Monica Maria Garro Lopez" w:date="2025-03-21T14:23:00Z">
            <w:rPr>
              <w:i/>
              <w:iCs/>
              <w:lang w:val="es-CO"/>
            </w:rPr>
          </w:rPrChange>
        </w:rPr>
        <w:t>)</w:t>
      </w:r>
      <w:r w:rsidRPr="00495494">
        <w:rPr>
          <w:rPrChange w:id="3508" w:author="Monica Maria Garro Lopez" w:date="2025-03-21T14:23:00Z">
            <w:rPr>
              <w:lang w:val="es-CO"/>
            </w:rPr>
          </w:rPrChange>
        </w:rPr>
        <w:t xml:space="preserve"> en Toronto ha implementado sistemas avanzados de análisis de datos que permiten identificar signos tempranos de infecciones en bebés con riesgo de infecciones nosocomiales. Esta tecnología ha logrado detectar posibles infecciones hasta 24 horas antes que los métodos convencionales.</w:t>
      </w:r>
    </w:p>
    <w:p w14:paraId="053D70AC" w14:textId="77777777" w:rsidR="00603408" w:rsidRPr="00603408" w:rsidRDefault="00603408" w:rsidP="009A544A">
      <w:pPr>
        <w:spacing w:after="0"/>
        <w:ind w:left="720"/>
        <w:rPr>
          <w:color w:val="000000"/>
          <w:lang w:val="es-CO"/>
        </w:rPr>
      </w:pPr>
    </w:p>
    <w:p w14:paraId="3225824D" w14:textId="602348CC" w:rsidR="00603408" w:rsidRPr="006903B3" w:rsidRDefault="00603408">
      <w:pPr>
        <w:pStyle w:val="Prrafodelista"/>
        <w:numPr>
          <w:ilvl w:val="0"/>
          <w:numId w:val="60"/>
        </w:numPr>
        <w:spacing w:after="0"/>
        <w:rPr>
          <w:color w:val="000000"/>
          <w:lang w:val="es-CO"/>
          <w:rPrChange w:id="3509" w:author="Monica Maria Garro Lopez" w:date="2025-03-07T11:41:00Z">
            <w:rPr>
              <w:lang w:val="es-CO"/>
            </w:rPr>
          </w:rPrChange>
        </w:rPr>
        <w:pPrChange w:id="3510" w:author="Monica Maria Garro Lopez" w:date="2025-03-07T11:41:00Z">
          <w:pPr>
            <w:numPr>
              <w:numId w:val="29"/>
            </w:numPr>
            <w:tabs>
              <w:tab w:val="num" w:pos="720"/>
            </w:tabs>
            <w:spacing w:after="0"/>
            <w:ind w:left="720" w:hanging="360"/>
          </w:pPr>
        </w:pPrChange>
      </w:pPr>
      <w:r w:rsidRPr="006903B3">
        <w:rPr>
          <w:b/>
          <w:bCs/>
          <w:color w:val="000000"/>
          <w:lang w:val="es-CO"/>
          <w:rPrChange w:id="3511" w:author="Monica Maria Garro Lopez" w:date="2025-03-07T11:41:00Z">
            <w:rPr>
              <w:b/>
              <w:bCs/>
              <w:lang w:val="es-CO"/>
            </w:rPr>
          </w:rPrChange>
        </w:rPr>
        <w:t xml:space="preserve">Análisis de </w:t>
      </w:r>
      <w:r w:rsidR="00DE6002" w:rsidRPr="006903B3">
        <w:rPr>
          <w:b/>
          <w:bCs/>
          <w:color w:val="000000"/>
          <w:lang w:val="es-CO"/>
          <w:rPrChange w:id="3512" w:author="Monica Maria Garro Lopez" w:date="2025-03-07T11:41:00Z">
            <w:rPr>
              <w:b/>
              <w:bCs/>
              <w:lang w:val="es-CO"/>
            </w:rPr>
          </w:rPrChange>
        </w:rPr>
        <w:t>datos clínicos</w:t>
      </w:r>
      <w:del w:id="3513" w:author="Monica Maria Garro Lopez" w:date="2025-03-07T11:41:00Z">
        <w:r w:rsidRPr="006903B3" w:rsidDel="006903B3">
          <w:rPr>
            <w:color w:val="000000"/>
            <w:lang w:val="es-CO"/>
            <w:rPrChange w:id="3514" w:author="Monica Maria Garro Lopez" w:date="2025-03-07T11:41:00Z">
              <w:rPr>
                <w:lang w:val="es-CO"/>
              </w:rPr>
            </w:rPrChange>
          </w:rPr>
          <w:delText>: e</w:delText>
        </w:r>
      </w:del>
      <w:ins w:id="3515" w:author="Monica Maria Garro Lopez" w:date="2025-03-07T11:41:00Z">
        <w:r w:rsidR="006903B3">
          <w:rPr>
            <w:color w:val="000000"/>
            <w:lang w:val="es-CO"/>
          </w:rPr>
          <w:t>. E</w:t>
        </w:r>
      </w:ins>
      <w:r w:rsidRPr="006903B3">
        <w:rPr>
          <w:color w:val="000000"/>
          <w:lang w:val="es-CO"/>
          <w:rPrChange w:id="3516" w:author="Monica Maria Garro Lopez" w:date="2025-03-07T11:41:00Z">
            <w:rPr>
              <w:lang w:val="es-CO"/>
            </w:rPr>
          </w:rPrChange>
        </w:rPr>
        <w:t xml:space="preserve">n el </w:t>
      </w:r>
      <w:commentRangeStart w:id="3517"/>
      <w:r w:rsidRPr="006903B3">
        <w:rPr>
          <w:i/>
          <w:iCs/>
          <w:color w:val="000000"/>
          <w:lang w:val="es-CO"/>
          <w:rPrChange w:id="3518" w:author="Monica Maria Garro Lopez" w:date="2025-03-07T11:41:00Z">
            <w:rPr>
              <w:i/>
              <w:iCs/>
              <w:lang w:val="es-CO"/>
            </w:rPr>
          </w:rPrChange>
        </w:rPr>
        <w:t xml:space="preserve">Instituto </w:t>
      </w:r>
      <w:proofErr w:type="spellStart"/>
      <w:r w:rsidRPr="006903B3">
        <w:rPr>
          <w:i/>
          <w:iCs/>
          <w:color w:val="000000"/>
          <w:lang w:val="es-CO"/>
          <w:rPrChange w:id="3519" w:author="Monica Maria Garro Lopez" w:date="2025-03-07T11:41:00Z">
            <w:rPr>
              <w:i/>
              <w:iCs/>
              <w:lang w:val="es-CO"/>
            </w:rPr>
          </w:rPrChange>
        </w:rPr>
        <w:t>Rizzoli</w:t>
      </w:r>
      <w:proofErr w:type="spellEnd"/>
      <w:r w:rsidRPr="006903B3">
        <w:rPr>
          <w:i/>
          <w:iCs/>
          <w:color w:val="000000"/>
          <w:lang w:val="es-CO"/>
          <w:rPrChange w:id="3520" w:author="Monica Maria Garro Lopez" w:date="2025-03-07T11:41:00Z">
            <w:rPr>
              <w:i/>
              <w:iCs/>
              <w:lang w:val="es-CO"/>
            </w:rPr>
          </w:rPrChange>
        </w:rPr>
        <w:t xml:space="preserve"> de Ortopedia</w:t>
      </w:r>
      <w:r w:rsidRPr="006903B3">
        <w:rPr>
          <w:color w:val="000000"/>
          <w:lang w:val="es-CO"/>
          <w:rPrChange w:id="3521" w:author="Monica Maria Garro Lopez" w:date="2025-03-07T11:41:00Z">
            <w:rPr>
              <w:lang w:val="es-CO"/>
            </w:rPr>
          </w:rPrChange>
        </w:rPr>
        <w:t xml:space="preserve"> en Italia, </w:t>
      </w:r>
      <w:commentRangeEnd w:id="3517"/>
      <w:r w:rsidR="00A04507">
        <w:rPr>
          <w:rStyle w:val="Refdecomentario"/>
        </w:rPr>
        <w:commentReference w:id="3517"/>
      </w:r>
      <w:r w:rsidRPr="006903B3">
        <w:rPr>
          <w:color w:val="000000"/>
          <w:lang w:val="es-CO"/>
          <w:rPrChange w:id="3522" w:author="Monica Maria Garro Lopez" w:date="2025-03-07T11:41:00Z">
            <w:rPr>
              <w:lang w:val="es-CO"/>
            </w:rPr>
          </w:rPrChange>
        </w:rPr>
        <w:t>el uso de análisis de datos ha permitido comprender mejor las variaciones clínicas dentro de familias, lo que ha resultado en una reducción del 30% en hospitalizaciones anuales y una disminución del 60% en pruebas de imagen.</w:t>
      </w:r>
    </w:p>
    <w:p w14:paraId="718BBC9C" w14:textId="77777777" w:rsidR="00603408" w:rsidRPr="00603408" w:rsidRDefault="00603408" w:rsidP="009A544A">
      <w:pPr>
        <w:spacing w:after="0"/>
        <w:rPr>
          <w:color w:val="000000"/>
          <w:lang w:val="es-CO"/>
        </w:rPr>
      </w:pPr>
    </w:p>
    <w:p w14:paraId="6404A41B" w14:textId="7FFFAAA9" w:rsidR="00603408" w:rsidRPr="006903B3" w:rsidRDefault="00603408">
      <w:pPr>
        <w:pStyle w:val="Prrafodelista"/>
        <w:numPr>
          <w:ilvl w:val="0"/>
          <w:numId w:val="60"/>
        </w:numPr>
        <w:spacing w:after="0"/>
        <w:rPr>
          <w:color w:val="000000"/>
          <w:lang w:val="es-CO"/>
          <w:rPrChange w:id="3523" w:author="Monica Maria Garro Lopez" w:date="2025-03-07T11:41:00Z">
            <w:rPr>
              <w:lang w:val="es-CO"/>
            </w:rPr>
          </w:rPrChange>
        </w:rPr>
        <w:pPrChange w:id="3524" w:author="Monica Maria Garro Lopez" w:date="2025-03-07T11:41:00Z">
          <w:pPr>
            <w:numPr>
              <w:numId w:val="29"/>
            </w:numPr>
            <w:tabs>
              <w:tab w:val="num" w:pos="720"/>
            </w:tabs>
            <w:spacing w:after="0"/>
            <w:ind w:left="720" w:hanging="360"/>
          </w:pPr>
        </w:pPrChange>
      </w:pPr>
      <w:r w:rsidRPr="006903B3">
        <w:rPr>
          <w:b/>
          <w:bCs/>
          <w:color w:val="000000"/>
          <w:lang w:val="es-CO"/>
          <w:rPrChange w:id="3525" w:author="Monica Maria Garro Lopez" w:date="2025-03-07T11:41:00Z">
            <w:rPr>
              <w:b/>
              <w:bCs/>
              <w:lang w:val="es-CO"/>
            </w:rPr>
          </w:rPrChange>
        </w:rPr>
        <w:t xml:space="preserve">Mejora en </w:t>
      </w:r>
      <w:r w:rsidR="00DE6002" w:rsidRPr="006903B3">
        <w:rPr>
          <w:b/>
          <w:bCs/>
          <w:color w:val="000000"/>
          <w:lang w:val="es-CO"/>
          <w:rPrChange w:id="3526" w:author="Monica Maria Garro Lopez" w:date="2025-03-07T11:41:00Z">
            <w:rPr>
              <w:b/>
              <w:bCs/>
              <w:lang w:val="es-CO"/>
            </w:rPr>
          </w:rPrChange>
        </w:rPr>
        <w:t>cirugías de reemplazo de rodilla</w:t>
      </w:r>
      <w:del w:id="3527" w:author="Monica Maria Garro Lopez" w:date="2025-03-07T11:42:00Z">
        <w:r w:rsidRPr="006903B3" w:rsidDel="006903B3">
          <w:rPr>
            <w:color w:val="000000"/>
            <w:lang w:val="es-CO"/>
            <w:rPrChange w:id="3528" w:author="Monica Maria Garro Lopez" w:date="2025-03-07T11:41:00Z">
              <w:rPr>
                <w:lang w:val="es-CO"/>
              </w:rPr>
            </w:rPrChange>
          </w:rPr>
          <w:delText>:</w:delText>
        </w:r>
      </w:del>
      <w:ins w:id="3529" w:author="Monica Maria Garro Lopez" w:date="2025-03-07T11:42:00Z">
        <w:r w:rsidR="006903B3">
          <w:rPr>
            <w:color w:val="000000"/>
            <w:lang w:val="es-CO"/>
          </w:rPr>
          <w:t>.</w:t>
        </w:r>
      </w:ins>
      <w:r w:rsidRPr="006903B3">
        <w:rPr>
          <w:color w:val="000000"/>
          <w:lang w:val="es-CO"/>
          <w:rPrChange w:id="3530" w:author="Monica Maria Garro Lopez" w:date="2025-03-07T11:41:00Z">
            <w:rPr>
              <w:lang w:val="es-CO"/>
            </w:rPr>
          </w:rPrChange>
        </w:rPr>
        <w:t xml:space="preserve"> </w:t>
      </w:r>
      <w:del w:id="3531" w:author="Monica Maria Garro Lopez" w:date="2025-03-07T11:42:00Z">
        <w:r w:rsidR="006B390D" w:rsidRPr="006903B3" w:rsidDel="006903B3">
          <w:rPr>
            <w:color w:val="000000"/>
            <w:lang w:val="es-CO"/>
            <w:rPrChange w:id="3532" w:author="Monica Maria Garro Lopez" w:date="2025-03-07T11:41:00Z">
              <w:rPr>
                <w:lang w:val="es-CO"/>
              </w:rPr>
            </w:rPrChange>
          </w:rPr>
          <w:delText>c</w:delText>
        </w:r>
      </w:del>
      <w:ins w:id="3533" w:author="Monica Maria Garro Lopez" w:date="2025-03-07T11:42:00Z">
        <w:r w:rsidR="006903B3">
          <w:rPr>
            <w:color w:val="000000"/>
            <w:lang w:val="es-CO"/>
          </w:rPr>
          <w:t>C</w:t>
        </w:r>
      </w:ins>
      <w:r w:rsidRPr="006903B3">
        <w:rPr>
          <w:color w:val="000000"/>
          <w:lang w:val="es-CO"/>
          <w:rPrChange w:id="3534" w:author="Monica Maria Garro Lopez" w:date="2025-03-07T11:41:00Z">
            <w:rPr>
              <w:lang w:val="es-CO"/>
            </w:rPr>
          </w:rPrChange>
        </w:rPr>
        <w:t xml:space="preserve">irujanos ortopédicos en el </w:t>
      </w:r>
      <w:r w:rsidRPr="006903B3">
        <w:rPr>
          <w:i/>
          <w:iCs/>
          <w:color w:val="000000"/>
          <w:lang w:val="es-CO"/>
          <w:rPrChange w:id="3535" w:author="Monica Maria Garro Lopez" w:date="2025-03-07T11:41:00Z">
            <w:rPr>
              <w:i/>
              <w:iCs/>
              <w:lang w:val="es-CO"/>
            </w:rPr>
          </w:rPrChange>
        </w:rPr>
        <w:t>Hospital Brigham y Mujeres</w:t>
      </w:r>
      <w:r w:rsidRPr="006903B3">
        <w:rPr>
          <w:color w:val="000000"/>
          <w:lang w:val="es-CO"/>
          <w:rPrChange w:id="3536" w:author="Monica Maria Garro Lopez" w:date="2025-03-07T11:41:00Z">
            <w:rPr>
              <w:lang w:val="es-CO"/>
            </w:rPr>
          </w:rPrChange>
        </w:rPr>
        <w:t xml:space="preserve"> en Boston han estandarizado su enfoque para las cirugías de reemplazo de rodilla utilizando datos analíticos. Esta metodología ha optimizado los resultados clínicos y reducido los </w:t>
      </w:r>
      <w:del w:id="3537" w:author="Monica Maria Garro Lopez" w:date="2025-03-07T09:58:00Z">
        <w:r w:rsidRPr="006903B3" w:rsidDel="00533EDA">
          <w:rPr>
            <w:color w:val="000000"/>
            <w:lang w:val="es-CO"/>
            <w:rPrChange w:id="3538" w:author="Monica Maria Garro Lopez" w:date="2025-03-07T11:41:00Z">
              <w:rPr>
                <w:lang w:val="es-CO"/>
              </w:rPr>
            </w:rPrChange>
          </w:rPr>
          <w:delText xml:space="preserve">costos </w:delText>
        </w:r>
      </w:del>
      <w:ins w:id="3539" w:author="Monica Maria Garro Lopez" w:date="2025-03-07T09:58:00Z">
        <w:r w:rsidR="00533EDA" w:rsidRPr="006903B3">
          <w:rPr>
            <w:color w:val="000000"/>
            <w:lang w:val="es-CO"/>
            <w:rPrChange w:id="3540" w:author="Monica Maria Garro Lopez" w:date="2025-03-07T11:41:00Z">
              <w:rPr>
                <w:lang w:val="es-CO"/>
              </w:rPr>
            </w:rPrChange>
          </w:rPr>
          <w:t xml:space="preserve">costes </w:t>
        </w:r>
      </w:ins>
      <w:r w:rsidRPr="006903B3">
        <w:rPr>
          <w:color w:val="000000"/>
          <w:lang w:val="es-CO"/>
          <w:rPrChange w:id="3541" w:author="Monica Maria Garro Lopez" w:date="2025-03-07T11:41:00Z">
            <w:rPr>
              <w:lang w:val="es-CO"/>
            </w:rPr>
          </w:rPrChange>
        </w:rPr>
        <w:t>operativos.</w:t>
      </w:r>
    </w:p>
    <w:p w14:paraId="37E62A57" w14:textId="77777777" w:rsidR="00603408" w:rsidRPr="00603408" w:rsidRDefault="00603408" w:rsidP="009A544A">
      <w:pPr>
        <w:spacing w:after="0"/>
        <w:ind w:left="720"/>
        <w:rPr>
          <w:color w:val="000000"/>
          <w:lang w:val="es-CO"/>
        </w:rPr>
      </w:pPr>
    </w:p>
    <w:p w14:paraId="21187B60" w14:textId="3174D61B" w:rsidR="00603408" w:rsidRPr="006903B3" w:rsidRDefault="00603408">
      <w:pPr>
        <w:pStyle w:val="Prrafodelista"/>
        <w:numPr>
          <w:ilvl w:val="0"/>
          <w:numId w:val="60"/>
        </w:numPr>
        <w:spacing w:after="0"/>
        <w:rPr>
          <w:color w:val="000000"/>
          <w:lang w:val="es-CO"/>
          <w:rPrChange w:id="3542" w:author="Monica Maria Garro Lopez" w:date="2025-03-07T11:41:00Z">
            <w:rPr>
              <w:lang w:val="es-CO"/>
            </w:rPr>
          </w:rPrChange>
        </w:rPr>
        <w:pPrChange w:id="3543" w:author="Monica Maria Garro Lopez" w:date="2025-03-07T11:41:00Z">
          <w:pPr>
            <w:numPr>
              <w:numId w:val="29"/>
            </w:numPr>
            <w:tabs>
              <w:tab w:val="num" w:pos="720"/>
            </w:tabs>
            <w:spacing w:after="0"/>
            <w:ind w:left="720" w:hanging="360"/>
          </w:pPr>
        </w:pPrChange>
      </w:pPr>
      <w:r w:rsidRPr="006903B3">
        <w:rPr>
          <w:b/>
          <w:bCs/>
          <w:color w:val="000000"/>
          <w:lang w:val="es-CO"/>
          <w:rPrChange w:id="3544" w:author="Monica Maria Garro Lopez" w:date="2025-03-07T11:41:00Z">
            <w:rPr>
              <w:b/>
              <w:bCs/>
              <w:lang w:val="es-CO"/>
            </w:rPr>
          </w:rPrChange>
        </w:rPr>
        <w:t xml:space="preserve">Uso de </w:t>
      </w:r>
      <w:r w:rsidR="00DE6002" w:rsidRPr="006903B3">
        <w:rPr>
          <w:b/>
          <w:bCs/>
          <w:color w:val="000000"/>
          <w:lang w:val="es-CO"/>
          <w:rPrChange w:id="3545" w:author="Monica Maria Garro Lopez" w:date="2025-03-07T11:41:00Z">
            <w:rPr>
              <w:b/>
              <w:bCs/>
              <w:lang w:val="es-CO"/>
            </w:rPr>
          </w:rPrChange>
        </w:rPr>
        <w:t>datos para prevenir problemas de salud</w:t>
      </w:r>
      <w:ins w:id="3546" w:author="Monica Maria Garro Lopez" w:date="2025-03-07T11:42:00Z">
        <w:r w:rsidR="006903B3">
          <w:rPr>
            <w:b/>
            <w:bCs/>
            <w:color w:val="000000"/>
            <w:lang w:val="es-CO"/>
          </w:rPr>
          <w:t>.</w:t>
        </w:r>
      </w:ins>
      <w:del w:id="3547" w:author="Monica Maria Garro Lopez" w:date="2025-03-07T11:42:00Z">
        <w:r w:rsidRPr="006903B3" w:rsidDel="006903B3">
          <w:rPr>
            <w:color w:val="000000"/>
            <w:lang w:val="es-CO"/>
            <w:rPrChange w:id="3548" w:author="Monica Maria Garro Lopez" w:date="2025-03-07T11:41:00Z">
              <w:rPr>
                <w:lang w:val="es-CO"/>
              </w:rPr>
            </w:rPrChange>
          </w:rPr>
          <w:delText xml:space="preserve">: </w:delText>
        </w:r>
        <w:r w:rsidR="006B390D" w:rsidRPr="006903B3" w:rsidDel="006903B3">
          <w:rPr>
            <w:color w:val="000000"/>
            <w:lang w:val="es-CO"/>
            <w:rPrChange w:id="3549" w:author="Monica Maria Garro Lopez" w:date="2025-03-07T11:41:00Z">
              <w:rPr>
                <w:lang w:val="es-CO"/>
              </w:rPr>
            </w:rPrChange>
          </w:rPr>
          <w:delText>e</w:delText>
        </w:r>
      </w:del>
      <w:ins w:id="3550" w:author="Monica Maria Garro Lopez" w:date="2025-03-07T11:42:00Z">
        <w:r w:rsidR="006903B3">
          <w:rPr>
            <w:color w:val="000000"/>
            <w:lang w:val="es-CO"/>
          </w:rPr>
          <w:t xml:space="preserve"> E</w:t>
        </w:r>
      </w:ins>
      <w:r w:rsidRPr="006903B3">
        <w:rPr>
          <w:color w:val="000000"/>
          <w:lang w:val="es-CO"/>
          <w:rPrChange w:id="3551" w:author="Monica Maria Garro Lopez" w:date="2025-03-07T11:41:00Z">
            <w:rPr>
              <w:lang w:val="es-CO"/>
            </w:rPr>
          </w:rPrChange>
        </w:rPr>
        <w:t xml:space="preserve">l sistema de salud de la </w:t>
      </w:r>
      <w:r w:rsidRPr="006903B3">
        <w:rPr>
          <w:i/>
          <w:iCs/>
          <w:color w:val="000000"/>
          <w:lang w:val="es-CO"/>
          <w:rPrChange w:id="3552" w:author="Monica Maria Garro Lopez" w:date="2025-03-07T11:41:00Z">
            <w:rPr>
              <w:i/>
              <w:iCs/>
              <w:lang w:val="es-CO"/>
            </w:rPr>
          </w:rPrChange>
        </w:rPr>
        <w:t>Universidad de Michigan</w:t>
      </w:r>
      <w:r w:rsidRPr="006903B3">
        <w:rPr>
          <w:color w:val="000000"/>
          <w:lang w:val="es-CO"/>
          <w:rPrChange w:id="3553" w:author="Monica Maria Garro Lopez" w:date="2025-03-07T11:41:00Z">
            <w:rPr>
              <w:lang w:val="es-CO"/>
            </w:rPr>
          </w:rPrChange>
        </w:rPr>
        <w:t xml:space="preserve"> ha implementado analíticas avanzadas para optimizar </w:t>
      </w:r>
      <w:r w:rsidRPr="006903B3">
        <w:rPr>
          <w:color w:val="000000"/>
          <w:lang w:val="es-CO"/>
          <w:rPrChange w:id="3554" w:author="Monica Maria Garro Lopez" w:date="2025-03-07T11:41:00Z">
            <w:rPr>
              <w:lang w:val="es-CO"/>
            </w:rPr>
          </w:rPrChange>
        </w:rPr>
        <w:lastRenderedPageBreak/>
        <w:t>la administración de transfusiones de sangre, lo que ha resultado en una disminución del 31% en transfusiones.</w:t>
      </w:r>
    </w:p>
    <w:p w14:paraId="6D2F0C98" w14:textId="77777777" w:rsidR="00603408" w:rsidRPr="00603408" w:rsidRDefault="00603408" w:rsidP="009A544A">
      <w:pPr>
        <w:spacing w:after="0"/>
        <w:rPr>
          <w:color w:val="000000"/>
          <w:lang w:val="es-CO"/>
        </w:rPr>
      </w:pPr>
    </w:p>
    <w:p w14:paraId="4341C401" w14:textId="797349BF" w:rsidR="00603408" w:rsidRPr="006903B3" w:rsidRDefault="00603408">
      <w:pPr>
        <w:pStyle w:val="Prrafodelista"/>
        <w:numPr>
          <w:ilvl w:val="0"/>
          <w:numId w:val="60"/>
        </w:numPr>
        <w:spacing w:after="0"/>
        <w:rPr>
          <w:color w:val="000000"/>
          <w:lang w:val="es-CO"/>
          <w:rPrChange w:id="3555" w:author="Monica Maria Garro Lopez" w:date="2025-03-07T11:41:00Z">
            <w:rPr>
              <w:lang w:val="es-CO"/>
            </w:rPr>
          </w:rPrChange>
        </w:rPr>
        <w:pPrChange w:id="3556" w:author="Monica Maria Garro Lopez" w:date="2025-03-07T11:41:00Z">
          <w:pPr>
            <w:numPr>
              <w:numId w:val="29"/>
            </w:numPr>
            <w:tabs>
              <w:tab w:val="num" w:pos="720"/>
            </w:tabs>
            <w:spacing w:after="0"/>
            <w:ind w:left="720" w:hanging="360"/>
          </w:pPr>
        </w:pPrChange>
      </w:pPr>
      <w:r w:rsidRPr="006903B3">
        <w:rPr>
          <w:b/>
          <w:bCs/>
          <w:color w:val="000000"/>
          <w:lang w:val="es-CO"/>
          <w:rPrChange w:id="3557" w:author="Monica Maria Garro Lopez" w:date="2025-03-07T11:41:00Z">
            <w:rPr>
              <w:b/>
              <w:bCs/>
              <w:lang w:val="es-CO"/>
            </w:rPr>
          </w:rPrChange>
        </w:rPr>
        <w:t xml:space="preserve">Modelos Predictivos para </w:t>
      </w:r>
      <w:r w:rsidR="00DE6002" w:rsidRPr="006903B3">
        <w:rPr>
          <w:b/>
          <w:bCs/>
          <w:color w:val="000000"/>
          <w:lang w:val="es-CO"/>
          <w:rPrChange w:id="3558" w:author="Monica Maria Garro Lopez" w:date="2025-03-07T11:41:00Z">
            <w:rPr>
              <w:b/>
              <w:bCs/>
              <w:lang w:val="es-CO"/>
            </w:rPr>
          </w:rPrChange>
        </w:rPr>
        <w:t>enfermedades</w:t>
      </w:r>
      <w:del w:id="3559" w:author="Monica Maria Garro Lopez" w:date="2025-03-07T11:42:00Z">
        <w:r w:rsidRPr="006903B3" w:rsidDel="006903B3">
          <w:rPr>
            <w:color w:val="000000"/>
            <w:lang w:val="es-CO"/>
            <w:rPrChange w:id="3560" w:author="Monica Maria Garro Lopez" w:date="2025-03-07T11:41:00Z">
              <w:rPr>
                <w:lang w:val="es-CO"/>
              </w:rPr>
            </w:rPrChange>
          </w:rPr>
          <w:delText>:</w:delText>
        </w:r>
      </w:del>
      <w:ins w:id="3561" w:author="Monica Maria Garro Lopez" w:date="2025-03-07T11:42:00Z">
        <w:r w:rsidR="006903B3">
          <w:rPr>
            <w:color w:val="000000"/>
            <w:lang w:val="es-CO"/>
          </w:rPr>
          <w:t xml:space="preserve">. </w:t>
        </w:r>
      </w:ins>
      <w:del w:id="3562" w:author="Monica Maria Garro Lopez" w:date="2025-03-07T11:42:00Z">
        <w:r w:rsidRPr="006903B3" w:rsidDel="006903B3">
          <w:rPr>
            <w:color w:val="000000"/>
            <w:lang w:val="es-CO"/>
            <w:rPrChange w:id="3563" w:author="Monica Maria Garro Lopez" w:date="2025-03-07T11:41:00Z">
              <w:rPr>
                <w:lang w:val="es-CO"/>
              </w:rPr>
            </w:rPrChange>
          </w:rPr>
          <w:delText xml:space="preserve"> </w:delText>
        </w:r>
        <w:r w:rsidR="006B390D" w:rsidRPr="006903B3" w:rsidDel="006903B3">
          <w:rPr>
            <w:color w:val="000000"/>
            <w:lang w:val="es-CO"/>
            <w:rPrChange w:id="3564" w:author="Monica Maria Garro Lopez" w:date="2025-03-07T11:41:00Z">
              <w:rPr>
                <w:lang w:val="es-CO"/>
              </w:rPr>
            </w:rPrChange>
          </w:rPr>
          <w:delText>e</w:delText>
        </w:r>
      </w:del>
      <w:ins w:id="3565" w:author="Monica Maria Garro Lopez" w:date="2025-03-07T11:42:00Z">
        <w:r w:rsidR="006903B3">
          <w:rPr>
            <w:color w:val="000000"/>
            <w:lang w:val="es-CO"/>
          </w:rPr>
          <w:t>E</w:t>
        </w:r>
      </w:ins>
      <w:r w:rsidRPr="006903B3">
        <w:rPr>
          <w:color w:val="000000"/>
          <w:lang w:val="es-CO"/>
          <w:rPrChange w:id="3566" w:author="Monica Maria Garro Lopez" w:date="2025-03-07T11:41:00Z">
            <w:rPr>
              <w:lang w:val="es-CO"/>
            </w:rPr>
          </w:rPrChange>
        </w:rPr>
        <w:t>n el caso de la diabetes, se han desarrollado aplicaciones que utilizan datos de pacientes para predecir resultados clínicos y segmentar grupos de riesgo, facilitando estrategias de monitoreo y prevención en salud pública.</w:t>
      </w:r>
    </w:p>
    <w:p w14:paraId="271D2BD7" w14:textId="77777777" w:rsidR="00603408" w:rsidRPr="00603408" w:rsidRDefault="00603408" w:rsidP="009A544A">
      <w:pPr>
        <w:spacing w:after="0"/>
        <w:rPr>
          <w:color w:val="000000"/>
          <w:lang w:val="es-CO"/>
        </w:rPr>
      </w:pPr>
    </w:p>
    <w:p w14:paraId="4D0921B2" w14:textId="04B9026A" w:rsidR="00603408" w:rsidRPr="006903B3" w:rsidRDefault="00603408">
      <w:pPr>
        <w:pStyle w:val="Prrafodelista"/>
        <w:numPr>
          <w:ilvl w:val="0"/>
          <w:numId w:val="60"/>
        </w:numPr>
        <w:spacing w:after="0"/>
        <w:rPr>
          <w:color w:val="000000"/>
          <w:lang w:val="es-CO"/>
          <w:rPrChange w:id="3567" w:author="Monica Maria Garro Lopez" w:date="2025-03-07T11:41:00Z">
            <w:rPr>
              <w:lang w:val="es-CO"/>
            </w:rPr>
          </w:rPrChange>
        </w:rPr>
        <w:pPrChange w:id="3568" w:author="Monica Maria Garro Lopez" w:date="2025-03-07T11:41:00Z">
          <w:pPr>
            <w:numPr>
              <w:numId w:val="29"/>
            </w:numPr>
            <w:tabs>
              <w:tab w:val="num" w:pos="720"/>
            </w:tabs>
            <w:spacing w:after="0"/>
            <w:ind w:left="720" w:hanging="360"/>
          </w:pPr>
        </w:pPrChange>
      </w:pPr>
      <w:r w:rsidRPr="006903B3">
        <w:rPr>
          <w:b/>
          <w:bCs/>
          <w:color w:val="000000"/>
          <w:lang w:val="es-CO"/>
          <w:rPrChange w:id="3569" w:author="Monica Maria Garro Lopez" w:date="2025-03-07T11:41:00Z">
            <w:rPr>
              <w:b/>
              <w:bCs/>
              <w:lang w:val="es-CO"/>
            </w:rPr>
          </w:rPrChange>
        </w:rPr>
        <w:t xml:space="preserve">Detección de </w:t>
      </w:r>
      <w:r w:rsidR="00DE6002" w:rsidRPr="006903B3">
        <w:rPr>
          <w:b/>
          <w:bCs/>
          <w:color w:val="000000"/>
          <w:lang w:val="es-CO"/>
          <w:rPrChange w:id="3570" w:author="Monica Maria Garro Lopez" w:date="2025-03-07T11:41:00Z">
            <w:rPr>
              <w:b/>
              <w:bCs/>
              <w:lang w:val="es-CO"/>
            </w:rPr>
          </w:rPrChange>
        </w:rPr>
        <w:t>fraude en salud</w:t>
      </w:r>
      <w:del w:id="3571" w:author="Monica Maria Garro Lopez" w:date="2025-03-07T11:43:00Z">
        <w:r w:rsidRPr="006903B3" w:rsidDel="006903B3">
          <w:rPr>
            <w:color w:val="000000"/>
            <w:lang w:val="es-CO"/>
            <w:rPrChange w:id="3572" w:author="Monica Maria Garro Lopez" w:date="2025-03-07T11:41:00Z">
              <w:rPr>
                <w:lang w:val="es-CO"/>
              </w:rPr>
            </w:rPrChange>
          </w:rPr>
          <w:delText xml:space="preserve">: </w:delText>
        </w:r>
      </w:del>
      <w:ins w:id="3573" w:author="Monica Maria Garro Lopez" w:date="2025-03-07T11:43:00Z">
        <w:r w:rsidR="006903B3">
          <w:rPr>
            <w:color w:val="000000"/>
            <w:lang w:val="es-CO"/>
          </w:rPr>
          <w:t xml:space="preserve">. </w:t>
        </w:r>
      </w:ins>
      <w:del w:id="3574" w:author="Monica Maria Garro Lopez" w:date="2025-03-07T11:43:00Z">
        <w:r w:rsidR="006B390D" w:rsidRPr="006903B3" w:rsidDel="006903B3">
          <w:rPr>
            <w:color w:val="000000"/>
            <w:lang w:val="es-CO"/>
            <w:rPrChange w:id="3575" w:author="Monica Maria Garro Lopez" w:date="2025-03-07T11:41:00Z">
              <w:rPr>
                <w:lang w:val="es-CO"/>
              </w:rPr>
            </w:rPrChange>
          </w:rPr>
          <w:delText>a</w:delText>
        </w:r>
      </w:del>
      <w:ins w:id="3576" w:author="Monica Maria Garro Lopez" w:date="2025-03-07T11:43:00Z">
        <w:r w:rsidR="006903B3">
          <w:rPr>
            <w:color w:val="000000"/>
            <w:lang w:val="es-CO"/>
          </w:rPr>
          <w:t>A</w:t>
        </w:r>
      </w:ins>
      <w:r w:rsidRPr="006903B3">
        <w:rPr>
          <w:color w:val="000000"/>
          <w:lang w:val="es-CO"/>
          <w:rPrChange w:id="3577" w:author="Monica Maria Garro Lopez" w:date="2025-03-07T11:41:00Z">
            <w:rPr>
              <w:lang w:val="es-CO"/>
            </w:rPr>
          </w:rPrChange>
        </w:rPr>
        <w:t>plicaciones avanzadas de análisis de datos han sido empleadas para detectar y minimizar fraudes en el sector salud, mejorando la precisión en la gestión de reclamaciones y garantizando la transparencia en los procesos administrativos.</w:t>
      </w:r>
    </w:p>
    <w:p w14:paraId="63206868" w14:textId="77777777" w:rsidR="00603408" w:rsidRPr="00603408" w:rsidRDefault="00603408" w:rsidP="009A544A">
      <w:pPr>
        <w:spacing w:after="0"/>
        <w:rPr>
          <w:color w:val="000000"/>
          <w:lang w:val="es-CO"/>
        </w:rPr>
      </w:pPr>
    </w:p>
    <w:p w14:paraId="725E8081" w14:textId="725E72D7" w:rsidR="00603408" w:rsidRPr="006903B3" w:rsidRDefault="00603408">
      <w:pPr>
        <w:pStyle w:val="Prrafodelista"/>
        <w:numPr>
          <w:ilvl w:val="0"/>
          <w:numId w:val="60"/>
        </w:numPr>
        <w:spacing w:after="0"/>
        <w:rPr>
          <w:color w:val="000000"/>
          <w:lang w:val="es-CO"/>
          <w:rPrChange w:id="3578" w:author="Monica Maria Garro Lopez" w:date="2025-03-07T11:41:00Z">
            <w:rPr>
              <w:lang w:val="es-CO"/>
            </w:rPr>
          </w:rPrChange>
        </w:rPr>
        <w:pPrChange w:id="3579" w:author="Monica Maria Garro Lopez" w:date="2025-03-07T11:41:00Z">
          <w:pPr>
            <w:numPr>
              <w:numId w:val="29"/>
            </w:numPr>
            <w:tabs>
              <w:tab w:val="num" w:pos="720"/>
            </w:tabs>
            <w:spacing w:after="0"/>
            <w:ind w:left="720" w:hanging="360"/>
          </w:pPr>
        </w:pPrChange>
      </w:pPr>
      <w:r w:rsidRPr="006903B3">
        <w:rPr>
          <w:b/>
          <w:bCs/>
          <w:color w:val="000000"/>
          <w:lang w:val="es-CO"/>
          <w:rPrChange w:id="3580" w:author="Monica Maria Garro Lopez" w:date="2025-03-07T11:41:00Z">
            <w:rPr>
              <w:b/>
              <w:bCs/>
              <w:lang w:val="es-CO"/>
            </w:rPr>
          </w:rPrChange>
        </w:rPr>
        <w:t xml:space="preserve">Predicción de </w:t>
      </w:r>
      <w:r w:rsidR="00DE6002" w:rsidRPr="006903B3">
        <w:rPr>
          <w:b/>
          <w:bCs/>
          <w:color w:val="000000"/>
          <w:lang w:val="es-CO"/>
          <w:rPrChange w:id="3581" w:author="Monica Maria Garro Lopez" w:date="2025-03-07T11:41:00Z">
            <w:rPr>
              <w:b/>
              <w:bCs/>
              <w:lang w:val="es-CO"/>
            </w:rPr>
          </w:rPrChange>
        </w:rPr>
        <w:t>brotes epidémicos</w:t>
      </w:r>
      <w:del w:id="3582" w:author="Monica Maria Garro Lopez" w:date="2025-03-07T11:43:00Z">
        <w:r w:rsidRPr="006903B3" w:rsidDel="006903B3">
          <w:rPr>
            <w:color w:val="000000"/>
            <w:lang w:val="es-CO"/>
            <w:rPrChange w:id="3583" w:author="Monica Maria Garro Lopez" w:date="2025-03-07T11:41:00Z">
              <w:rPr>
                <w:lang w:val="es-CO"/>
              </w:rPr>
            </w:rPrChange>
          </w:rPr>
          <w:delText xml:space="preserve">: </w:delText>
        </w:r>
        <w:r w:rsidR="006B390D" w:rsidRPr="006903B3" w:rsidDel="006903B3">
          <w:rPr>
            <w:color w:val="000000"/>
            <w:lang w:val="es-CO"/>
            <w:rPrChange w:id="3584" w:author="Monica Maria Garro Lopez" w:date="2025-03-07T11:41:00Z">
              <w:rPr>
                <w:lang w:val="es-CO"/>
              </w:rPr>
            </w:rPrChange>
          </w:rPr>
          <w:delText>d</w:delText>
        </w:r>
      </w:del>
      <w:ins w:id="3585" w:author="Monica Maria Garro Lopez" w:date="2025-03-07T11:43:00Z">
        <w:r w:rsidR="006903B3">
          <w:rPr>
            <w:color w:val="000000"/>
            <w:lang w:val="es-CO"/>
          </w:rPr>
          <w:t>. D</w:t>
        </w:r>
      </w:ins>
      <w:r w:rsidRPr="006903B3">
        <w:rPr>
          <w:color w:val="000000"/>
          <w:lang w:val="es-CO"/>
          <w:rPrChange w:id="3586" w:author="Monica Maria Garro Lopez" w:date="2025-03-07T11:41:00Z">
            <w:rPr>
              <w:lang w:val="es-CO"/>
            </w:rPr>
          </w:rPrChange>
        </w:rPr>
        <w:t xml:space="preserve">atos provenientes de </w:t>
      </w:r>
      <w:r w:rsidRPr="006903B3">
        <w:rPr>
          <w:i/>
          <w:iCs/>
          <w:color w:val="000000"/>
          <w:lang w:val="es-CO"/>
          <w:rPrChange w:id="3587" w:author="Monica Maria Garro Lopez" w:date="2025-03-07T11:41:00Z">
            <w:rPr>
              <w:i/>
              <w:iCs/>
              <w:lang w:val="es-CO"/>
            </w:rPr>
          </w:rPrChange>
        </w:rPr>
        <w:t xml:space="preserve">Google Flu </w:t>
      </w:r>
      <w:proofErr w:type="spellStart"/>
      <w:r w:rsidRPr="006903B3">
        <w:rPr>
          <w:i/>
          <w:iCs/>
          <w:color w:val="000000"/>
          <w:lang w:val="es-CO"/>
          <w:rPrChange w:id="3588" w:author="Monica Maria Garro Lopez" w:date="2025-03-07T11:41:00Z">
            <w:rPr>
              <w:i/>
              <w:iCs/>
              <w:lang w:val="es-CO"/>
            </w:rPr>
          </w:rPrChange>
        </w:rPr>
        <w:t>Trends</w:t>
      </w:r>
      <w:proofErr w:type="spellEnd"/>
      <w:r w:rsidRPr="006903B3">
        <w:rPr>
          <w:color w:val="000000"/>
          <w:lang w:val="es-CO"/>
          <w:rPrChange w:id="3589" w:author="Monica Maria Garro Lopez" w:date="2025-03-07T11:41:00Z">
            <w:rPr>
              <w:lang w:val="es-CO"/>
            </w:rPr>
          </w:rPrChange>
        </w:rPr>
        <w:t xml:space="preserve"> </w:t>
      </w:r>
      <w:ins w:id="3590" w:author="Monica Maria Garro Lopez" w:date="2025-03-07T11:44:00Z">
        <w:r w:rsidR="006903B3">
          <w:rPr>
            <w:color w:val="000000"/>
            <w:lang w:val="es-CO"/>
          </w:rPr>
          <w:t>(</w:t>
        </w:r>
        <w:r w:rsidR="006903B3" w:rsidRPr="006903B3">
          <w:rPr>
            <w:color w:val="000000"/>
            <w:lang w:val="es-CO"/>
          </w:rPr>
          <w:t>servicio de Google que estimaba la actividad de la gripe en varios países</w:t>
        </w:r>
        <w:r w:rsidR="006903B3">
          <w:rPr>
            <w:color w:val="000000"/>
            <w:lang w:val="es-CO"/>
          </w:rPr>
          <w:t xml:space="preserve">) </w:t>
        </w:r>
      </w:ins>
      <w:r w:rsidRPr="006903B3">
        <w:rPr>
          <w:color w:val="000000"/>
          <w:lang w:val="es-CO"/>
          <w:rPrChange w:id="3591" w:author="Monica Maria Garro Lopez" w:date="2025-03-07T11:41:00Z">
            <w:rPr>
              <w:lang w:val="es-CO"/>
            </w:rPr>
          </w:rPrChange>
        </w:rPr>
        <w:t xml:space="preserve">y actualizaciones en </w:t>
      </w:r>
      <w:r w:rsidRPr="006903B3">
        <w:rPr>
          <w:i/>
          <w:iCs/>
          <w:color w:val="000000"/>
          <w:lang w:val="es-CO"/>
          <w:rPrChange w:id="3592" w:author="Monica Maria Garro Lopez" w:date="2025-03-07T11:43:00Z">
            <w:rPr>
              <w:lang w:val="es-CO"/>
            </w:rPr>
          </w:rPrChange>
        </w:rPr>
        <w:t>Twitter</w:t>
      </w:r>
      <w:r w:rsidRPr="006903B3">
        <w:rPr>
          <w:color w:val="000000"/>
          <w:lang w:val="es-CO"/>
          <w:rPrChange w:id="3593" w:author="Monica Maria Garro Lopez" w:date="2025-03-07T11:41:00Z">
            <w:rPr>
              <w:lang w:val="es-CO"/>
            </w:rPr>
          </w:rPrChange>
        </w:rPr>
        <w:t xml:space="preserve"> han sido utilizados para prever aumentos en visitas a salas de emergencia por gripe, así como para rastrear la propagación del cólera en Haití, permitiendo a los sistemas de salud anticipar y responder de manera más eficaz a emergencias sanitarias.</w:t>
      </w:r>
    </w:p>
    <w:p w14:paraId="3336F884" w14:textId="77777777" w:rsidR="00F67657" w:rsidRPr="00F67657" w:rsidRDefault="00F67657" w:rsidP="00F92723">
      <w:pPr>
        <w:spacing w:after="0"/>
        <w:rPr>
          <w:color w:val="000000"/>
          <w:lang w:val="es-CO"/>
        </w:rPr>
      </w:pPr>
    </w:p>
    <w:p w14:paraId="47A026A2" w14:textId="77777777" w:rsidR="00F67657" w:rsidRDefault="00F67657" w:rsidP="00F92723">
      <w:pPr>
        <w:spacing w:after="0"/>
        <w:rPr>
          <w:color w:val="000000"/>
          <w:lang w:val="es-CO"/>
        </w:rPr>
      </w:pPr>
    </w:p>
    <w:p w14:paraId="5E4C2C72" w14:textId="1E860D95" w:rsidR="00F92723" w:rsidRDefault="00F92723" w:rsidP="00F92723">
      <w:pPr>
        <w:spacing w:after="0"/>
        <w:rPr>
          <w:b/>
          <w:bCs/>
          <w:color w:val="000000"/>
          <w:lang w:val="es-CO"/>
        </w:rPr>
      </w:pPr>
      <w:r w:rsidRPr="009F2276">
        <w:rPr>
          <w:b/>
          <w:bCs/>
          <w:i/>
          <w:iCs/>
          <w:color w:val="000000"/>
          <w:lang w:val="es-CO"/>
        </w:rPr>
        <w:t xml:space="preserve">Data </w:t>
      </w:r>
      <w:proofErr w:type="spellStart"/>
      <w:r w:rsidRPr="009F2276">
        <w:rPr>
          <w:b/>
          <w:bCs/>
          <w:i/>
          <w:iCs/>
          <w:color w:val="000000"/>
          <w:lang w:val="es-CO"/>
        </w:rPr>
        <w:t>Lakes</w:t>
      </w:r>
      <w:proofErr w:type="spellEnd"/>
      <w:r w:rsidRPr="00F92723">
        <w:rPr>
          <w:b/>
          <w:bCs/>
          <w:color w:val="000000"/>
          <w:lang w:val="es-CO"/>
        </w:rPr>
        <w:t xml:space="preserve"> en el Sector Salud</w:t>
      </w:r>
    </w:p>
    <w:p w14:paraId="17C3E2B3" w14:textId="77777777" w:rsidR="00720819" w:rsidRPr="00F92723" w:rsidRDefault="00720819" w:rsidP="00F92723">
      <w:pPr>
        <w:spacing w:after="0"/>
        <w:rPr>
          <w:b/>
          <w:bCs/>
          <w:color w:val="000000"/>
          <w:lang w:val="es-CO"/>
        </w:rPr>
      </w:pPr>
    </w:p>
    <w:p w14:paraId="71CE08B0" w14:textId="1ACF931A" w:rsidR="006B390D" w:rsidRDefault="006B390D" w:rsidP="006B390D">
      <w:pPr>
        <w:spacing w:after="0"/>
        <w:rPr>
          <w:color w:val="000000"/>
          <w:lang w:val="es-CO"/>
        </w:rPr>
      </w:pPr>
      <w:r w:rsidRPr="006B390D">
        <w:rPr>
          <w:color w:val="000000"/>
          <w:lang w:val="es-CO"/>
        </w:rPr>
        <w:t xml:space="preserve">La implementación </w:t>
      </w:r>
      <w:r w:rsidR="00DE6002">
        <w:rPr>
          <w:color w:val="000000"/>
          <w:lang w:val="es-CO"/>
        </w:rPr>
        <w:t>estos modelos de almacenamiento</w:t>
      </w:r>
      <w:r w:rsidRPr="006B390D">
        <w:rPr>
          <w:color w:val="000000"/>
          <w:lang w:val="es-CO"/>
        </w:rPr>
        <w:t xml:space="preserve"> en el sector salud ha </w:t>
      </w:r>
      <w:del w:id="3594" w:author="Monica Maria Garro Lopez" w:date="2025-03-07T11:47:00Z">
        <w:r w:rsidRPr="006B390D" w:rsidDel="00585C6A">
          <w:rPr>
            <w:color w:val="000000"/>
            <w:lang w:val="es-CO"/>
          </w:rPr>
          <w:delText xml:space="preserve">revolucionado </w:delText>
        </w:r>
      </w:del>
      <w:ins w:id="3595" w:author="Monica Maria Garro Lopez" w:date="2025-03-07T11:47:00Z">
        <w:r w:rsidR="00585C6A">
          <w:rPr>
            <w:color w:val="000000"/>
            <w:lang w:val="es-CO"/>
          </w:rPr>
          <w:t>transformado</w:t>
        </w:r>
        <w:r w:rsidR="00585C6A" w:rsidRPr="006B390D">
          <w:rPr>
            <w:color w:val="000000"/>
            <w:lang w:val="es-CO"/>
          </w:rPr>
          <w:t xml:space="preserve"> </w:t>
        </w:r>
      </w:ins>
      <w:r w:rsidRPr="006B390D">
        <w:rPr>
          <w:color w:val="000000"/>
          <w:lang w:val="es-CO"/>
        </w:rPr>
        <w:t>la gestión y el análisis de grandes volúmenes de datos, permitiendo almacenar información de manera eficiente. Con el crecimiento exponencial de datos provenientes de diversas fuentes, como historiales clínicos electrónicos (</w:t>
      </w:r>
      <w:r w:rsidRPr="006B390D">
        <w:rPr>
          <w:i/>
          <w:iCs/>
          <w:color w:val="000000"/>
          <w:lang w:val="es-CO"/>
        </w:rPr>
        <w:t>EHR</w:t>
      </w:r>
      <w:r w:rsidRPr="006B390D">
        <w:rPr>
          <w:color w:val="000000"/>
          <w:lang w:val="es-CO"/>
        </w:rPr>
        <w:t xml:space="preserve">), dispositivos de monitoreo y estudios de investigación, estos repositorios facilitan la integración y el procesamiento de información valiosa para </w:t>
      </w:r>
      <w:r w:rsidRPr="00C113C8">
        <w:rPr>
          <w:b/>
          <w:bCs/>
          <w:color w:val="000000"/>
          <w:lang w:val="es-CO"/>
          <w:rPrChange w:id="3596" w:author="PEREZ MARTINEZ Gema (ENGIE-España)" w:date="2025-03-04T19:26:00Z">
            <w:rPr>
              <w:color w:val="000000"/>
              <w:lang w:val="es-CO"/>
            </w:rPr>
          </w:rPrChange>
        </w:rPr>
        <w:t>mejorar la toma de decisiones clínicas y optimizar los recursos sanitarios</w:t>
      </w:r>
      <w:r w:rsidR="001B6F89" w:rsidRPr="00C113C8">
        <w:rPr>
          <w:b/>
          <w:bCs/>
          <w:color w:val="000000"/>
          <w:lang w:val="es-CO"/>
          <w:rPrChange w:id="3597" w:author="PEREZ MARTINEZ Gema (ENGIE-España)" w:date="2025-03-04T19:26:00Z">
            <w:rPr>
              <w:color w:val="000000"/>
              <w:lang w:val="es-CO"/>
            </w:rPr>
          </w:rPrChange>
        </w:rPr>
        <w:t xml:space="preserve"> </w:t>
      </w:r>
      <w:r w:rsidRPr="00C113C8">
        <w:rPr>
          <w:b/>
          <w:bCs/>
          <w:color w:val="000000"/>
          <w:lang w:val="es-CO"/>
          <w:rPrChange w:id="3598" w:author="PEREZ MARTINEZ Gema (ENGIE-España)" w:date="2025-03-04T19:26:00Z">
            <w:rPr>
              <w:color w:val="000000"/>
              <w:lang w:val="es-CO"/>
            </w:rPr>
          </w:rPrChange>
        </w:rPr>
        <w:t>por parte de diferentes actores del ecosistema de salud</w:t>
      </w:r>
      <w:r w:rsidRPr="006B390D">
        <w:rPr>
          <w:color w:val="000000"/>
          <w:lang w:val="es-CO"/>
        </w:rPr>
        <w:t>, como hospitales, investigadores y aseguradoras, lo que mejora significativamente la calidad de la atención médica y permite desarrollar estrategias de cuidado más personalizadas (</w:t>
      </w:r>
      <w:proofErr w:type="spellStart"/>
      <w:r w:rsidRPr="006B390D">
        <w:rPr>
          <w:color w:val="000000"/>
          <w:lang w:val="es-CO"/>
        </w:rPr>
        <w:t>Gentner</w:t>
      </w:r>
      <w:proofErr w:type="spellEnd"/>
      <w:r w:rsidRPr="006B390D">
        <w:rPr>
          <w:color w:val="000000"/>
          <w:lang w:val="es-CO"/>
        </w:rPr>
        <w:t xml:space="preserve"> et al., 2023).</w:t>
      </w:r>
      <w:r w:rsidR="00DE6002">
        <w:rPr>
          <w:color w:val="000000"/>
          <w:lang w:val="es-CO"/>
        </w:rPr>
        <w:t xml:space="preserve"> </w:t>
      </w:r>
      <w:r w:rsidRPr="006B390D">
        <w:rPr>
          <w:color w:val="000000"/>
          <w:lang w:val="es-CO"/>
        </w:rPr>
        <w:t xml:space="preserve">Entre sus beneficios </w:t>
      </w:r>
      <w:ins w:id="3599" w:author="Monica Maria Garro Lopez" w:date="2025-03-07T11:53:00Z">
        <w:r w:rsidR="00B80333">
          <w:rPr>
            <w:color w:val="000000"/>
            <w:lang w:val="es-CO"/>
          </w:rPr>
          <w:t xml:space="preserve">se </w:t>
        </w:r>
      </w:ins>
      <w:del w:id="3600" w:author="Monica Maria Garro Lopez" w:date="2025-03-07T11:50:00Z">
        <w:r w:rsidRPr="006B390D" w:rsidDel="00585C6A">
          <w:rPr>
            <w:color w:val="000000"/>
            <w:lang w:val="es-CO"/>
          </w:rPr>
          <w:delText>destacan</w:delText>
        </w:r>
      </w:del>
      <w:ins w:id="3601" w:author="Monica Maria Garro Lopez" w:date="2025-03-07T11:50:00Z">
        <w:r w:rsidR="00585C6A">
          <w:rPr>
            <w:color w:val="000000"/>
            <w:lang w:val="es-CO"/>
          </w:rPr>
          <w:t>resaltan los siguientes</w:t>
        </w:r>
      </w:ins>
      <w:r w:rsidRPr="006B390D">
        <w:rPr>
          <w:color w:val="000000"/>
          <w:lang w:val="es-CO"/>
        </w:rPr>
        <w:t>:</w:t>
      </w:r>
    </w:p>
    <w:p w14:paraId="226730AB" w14:textId="77777777" w:rsidR="00F11AD1" w:rsidRPr="006B390D" w:rsidRDefault="00F11AD1" w:rsidP="006B390D">
      <w:pPr>
        <w:spacing w:after="0"/>
        <w:rPr>
          <w:color w:val="000000"/>
          <w:lang w:val="es-CO"/>
        </w:rPr>
      </w:pPr>
    </w:p>
    <w:p w14:paraId="0830332A" w14:textId="40D2DF62" w:rsidR="006B390D" w:rsidRDefault="006B390D" w:rsidP="00625206">
      <w:pPr>
        <w:numPr>
          <w:ilvl w:val="0"/>
          <w:numId w:val="30"/>
        </w:numPr>
        <w:spacing w:after="0"/>
        <w:rPr>
          <w:color w:val="000000"/>
          <w:lang w:val="es-CO"/>
        </w:rPr>
      </w:pPr>
      <w:r w:rsidRPr="006B390D">
        <w:rPr>
          <w:b/>
          <w:bCs/>
          <w:color w:val="000000"/>
          <w:lang w:val="es-CO"/>
        </w:rPr>
        <w:t>Flexibilidad y escalabilidad</w:t>
      </w:r>
      <w:ins w:id="3602" w:author="Monica Maria Garro Lopez" w:date="2025-03-07T11:50:00Z">
        <w:r w:rsidR="00585C6A">
          <w:rPr>
            <w:color w:val="000000"/>
            <w:lang w:val="es-CO"/>
          </w:rPr>
          <w:t xml:space="preserve">. </w:t>
        </w:r>
      </w:ins>
      <w:del w:id="3603" w:author="Monica Maria Garro Lopez" w:date="2025-03-07T11:50:00Z">
        <w:r w:rsidRPr="006B390D" w:rsidDel="00585C6A">
          <w:rPr>
            <w:color w:val="000000"/>
            <w:lang w:val="es-CO"/>
          </w:rPr>
          <w:delText xml:space="preserve">: </w:delText>
        </w:r>
        <w:r w:rsidR="00DE6002" w:rsidDel="00585C6A">
          <w:rPr>
            <w:color w:val="000000"/>
            <w:lang w:val="es-CO"/>
          </w:rPr>
          <w:delText>l</w:delText>
        </w:r>
      </w:del>
      <w:ins w:id="3604" w:author="Monica Maria Garro Lopez" w:date="2025-03-07T11:50:00Z">
        <w:r w:rsidR="00585C6A">
          <w:rPr>
            <w:color w:val="000000"/>
            <w:lang w:val="es-CO"/>
          </w:rPr>
          <w:t>L</w:t>
        </w:r>
      </w:ins>
      <w:r w:rsidRPr="006B390D">
        <w:rPr>
          <w:color w:val="000000"/>
          <w:lang w:val="es-CO"/>
        </w:rPr>
        <w:t xml:space="preserve">a capacidad de combinar datos clínicos, de laboratorio y de pacientes permite detectar patrones que podrían pasar desapercibidos en entornos de bases de datos tradicionales. </w:t>
      </w:r>
      <w:ins w:id="3605" w:author="Monica Maria Garro Lopez" w:date="2025-03-21T14:25:00Z">
        <w:r w:rsidR="00495494">
          <w:rPr>
            <w:color w:val="000000"/>
            <w:lang w:val="es-CO"/>
          </w:rPr>
          <w:t xml:space="preserve">Además, </w:t>
        </w:r>
      </w:ins>
      <w:r w:rsidRPr="006B390D">
        <w:rPr>
          <w:color w:val="000000"/>
          <w:lang w:val="es-CO"/>
        </w:rPr>
        <w:t>El uso de herramientas analíticas avanzadas facilita la identificación de tendencias en enfermedades, la evaluación de la efectividad de tratamientos y la personalización de la atención médica.</w:t>
      </w:r>
      <w:del w:id="3606" w:author="Monica Maria Garro Lopez" w:date="2025-03-21T14:24:00Z">
        <w:r w:rsidRPr="006B390D" w:rsidDel="00495494">
          <w:rPr>
            <w:color w:val="000000"/>
            <w:lang w:val="es-CO"/>
          </w:rPr>
          <w:delText xml:space="preserve"> En enfermedades crónicas como la diabetes o la hipertensión, esta integración posibilita la correlación de factores como el estilo de vida, la genética y los tratamientos, lo que contribuye a estrategias de intervención más eficaces</w:delText>
        </w:r>
      </w:del>
      <w:r w:rsidRPr="006B390D">
        <w:rPr>
          <w:color w:val="000000"/>
          <w:lang w:val="es-CO"/>
        </w:rPr>
        <w:t>.</w:t>
      </w:r>
    </w:p>
    <w:p w14:paraId="6993937C" w14:textId="77777777" w:rsidR="00F11AD1" w:rsidRPr="006B390D" w:rsidRDefault="00F11AD1" w:rsidP="00EB68F8">
      <w:pPr>
        <w:spacing w:after="0"/>
        <w:ind w:left="720"/>
        <w:rPr>
          <w:color w:val="000000"/>
          <w:lang w:val="es-CO"/>
        </w:rPr>
      </w:pPr>
    </w:p>
    <w:p w14:paraId="3C278309" w14:textId="495F4F34" w:rsidR="006B390D" w:rsidRDefault="006B390D" w:rsidP="00625206">
      <w:pPr>
        <w:numPr>
          <w:ilvl w:val="0"/>
          <w:numId w:val="30"/>
        </w:numPr>
        <w:spacing w:after="0"/>
        <w:rPr>
          <w:color w:val="000000"/>
          <w:lang w:val="es-CO"/>
        </w:rPr>
      </w:pPr>
      <w:r w:rsidRPr="006B390D">
        <w:rPr>
          <w:b/>
          <w:bCs/>
          <w:color w:val="000000"/>
          <w:lang w:val="es-CO"/>
        </w:rPr>
        <w:t>Acceso rápido a datos</w:t>
      </w:r>
      <w:ins w:id="3607" w:author="Monica Maria Garro Lopez" w:date="2025-03-07T11:51:00Z">
        <w:r w:rsidR="00585C6A">
          <w:rPr>
            <w:color w:val="000000"/>
            <w:lang w:val="es-CO"/>
          </w:rPr>
          <w:t>. P</w:t>
        </w:r>
      </w:ins>
      <w:del w:id="3608" w:author="Monica Maria Garro Lopez" w:date="2025-03-07T11:51:00Z">
        <w:r w:rsidRPr="006B390D" w:rsidDel="00585C6A">
          <w:rPr>
            <w:color w:val="000000"/>
            <w:lang w:val="es-CO"/>
          </w:rPr>
          <w:delText xml:space="preserve">: </w:delText>
        </w:r>
        <w:r w:rsidR="00DE6002" w:rsidDel="00585C6A">
          <w:rPr>
            <w:color w:val="000000"/>
            <w:lang w:val="es-CO"/>
          </w:rPr>
          <w:delText>p</w:delText>
        </w:r>
      </w:del>
      <w:r w:rsidRPr="006B390D">
        <w:rPr>
          <w:color w:val="000000"/>
          <w:lang w:val="es-CO"/>
        </w:rPr>
        <w:t>roporciona información en tiempo real, permitiendo que las decisiones clínicas y operativas se tomen con mayor rapidez y precisión.</w:t>
      </w:r>
    </w:p>
    <w:p w14:paraId="2947099E" w14:textId="77777777" w:rsidR="00F11AD1" w:rsidRPr="006B390D" w:rsidRDefault="00F11AD1" w:rsidP="00EB68F8">
      <w:pPr>
        <w:spacing w:after="0"/>
        <w:rPr>
          <w:color w:val="000000"/>
          <w:lang w:val="es-CO"/>
        </w:rPr>
      </w:pPr>
    </w:p>
    <w:p w14:paraId="52DAD3A0" w14:textId="37A6BEE2" w:rsidR="006B390D" w:rsidRDefault="006B390D" w:rsidP="00625206">
      <w:pPr>
        <w:numPr>
          <w:ilvl w:val="0"/>
          <w:numId w:val="30"/>
        </w:numPr>
        <w:spacing w:after="0"/>
        <w:rPr>
          <w:color w:val="000000"/>
          <w:lang w:val="es-CO"/>
        </w:rPr>
      </w:pPr>
      <w:r w:rsidRPr="006B390D">
        <w:rPr>
          <w:b/>
          <w:bCs/>
          <w:color w:val="000000"/>
          <w:lang w:val="es-CO"/>
        </w:rPr>
        <w:lastRenderedPageBreak/>
        <w:t>Catálogo de datos</w:t>
      </w:r>
      <w:ins w:id="3609" w:author="Monica Maria Garro Lopez" w:date="2025-03-07T11:51:00Z">
        <w:r w:rsidR="00585C6A">
          <w:rPr>
            <w:color w:val="000000"/>
            <w:lang w:val="es-CO"/>
          </w:rPr>
          <w:t>. F</w:t>
        </w:r>
      </w:ins>
      <w:del w:id="3610" w:author="Monica Maria Garro Lopez" w:date="2025-03-07T11:51:00Z">
        <w:r w:rsidRPr="006B390D" w:rsidDel="00585C6A">
          <w:rPr>
            <w:color w:val="000000"/>
            <w:lang w:val="es-CO"/>
          </w:rPr>
          <w:delText xml:space="preserve">: </w:delText>
        </w:r>
        <w:r w:rsidR="00DE6002" w:rsidDel="00585C6A">
          <w:rPr>
            <w:color w:val="000000"/>
            <w:lang w:val="es-CO"/>
          </w:rPr>
          <w:delText>f</w:delText>
        </w:r>
      </w:del>
      <w:r w:rsidRPr="006B390D">
        <w:rPr>
          <w:color w:val="000000"/>
          <w:lang w:val="es-CO"/>
        </w:rPr>
        <w:t>acilita la creación de índices que funcionan como catálogos de registros de salud, garantizando una consulta eficiente. Estos catálogos incluyen identificaciones únicas de los usuarios, enlaces encriptados a la información y marcas temporales de las transacciones, reforzando tanto la seguridad como la privacidad de los datos almacenados (</w:t>
      </w:r>
      <w:proofErr w:type="spellStart"/>
      <w:r w:rsidRPr="006B390D">
        <w:rPr>
          <w:color w:val="000000"/>
          <w:lang w:val="es-CO"/>
        </w:rPr>
        <w:t>Panwar</w:t>
      </w:r>
      <w:proofErr w:type="spellEnd"/>
      <w:r w:rsidRPr="006B390D">
        <w:rPr>
          <w:color w:val="000000"/>
          <w:lang w:val="es-CO"/>
        </w:rPr>
        <w:t xml:space="preserve"> et al., 2022).</w:t>
      </w:r>
    </w:p>
    <w:p w14:paraId="253663E9" w14:textId="77777777" w:rsidR="00F11AD1" w:rsidRPr="006B390D" w:rsidRDefault="00F11AD1" w:rsidP="00EB68F8">
      <w:pPr>
        <w:spacing w:after="0"/>
        <w:rPr>
          <w:color w:val="000000"/>
          <w:lang w:val="es-CO"/>
        </w:rPr>
      </w:pPr>
    </w:p>
    <w:p w14:paraId="2FF5756C" w14:textId="30422AE3" w:rsidR="006B390D" w:rsidRDefault="006B390D" w:rsidP="00625206">
      <w:pPr>
        <w:numPr>
          <w:ilvl w:val="0"/>
          <w:numId w:val="30"/>
        </w:numPr>
        <w:spacing w:after="0"/>
        <w:rPr>
          <w:color w:val="000000"/>
          <w:lang w:val="es-CO"/>
        </w:rPr>
      </w:pPr>
      <w:r w:rsidRPr="006B390D">
        <w:rPr>
          <w:b/>
          <w:bCs/>
          <w:color w:val="000000"/>
          <w:lang w:val="es-CO"/>
        </w:rPr>
        <w:t>Intercambio seguro de datos</w:t>
      </w:r>
      <w:ins w:id="3611" w:author="Monica Maria Garro Lopez" w:date="2025-03-07T11:52:00Z">
        <w:r w:rsidR="00B80333">
          <w:rPr>
            <w:b/>
            <w:bCs/>
            <w:color w:val="000000"/>
            <w:lang w:val="es-CO"/>
          </w:rPr>
          <w:t>.</w:t>
        </w:r>
      </w:ins>
      <w:del w:id="3612" w:author="Monica Maria Garro Lopez" w:date="2025-03-07T11:52:00Z">
        <w:r w:rsidRPr="006B390D" w:rsidDel="00B80333">
          <w:rPr>
            <w:color w:val="000000"/>
            <w:lang w:val="es-CO"/>
          </w:rPr>
          <w:delText xml:space="preserve">: </w:delText>
        </w:r>
        <w:r w:rsidR="00DE6002" w:rsidDel="00B80333">
          <w:rPr>
            <w:color w:val="000000"/>
            <w:lang w:val="es-CO"/>
          </w:rPr>
          <w:delText>i</w:delText>
        </w:r>
      </w:del>
      <w:ins w:id="3613" w:author="Monica Maria Garro Lopez" w:date="2025-03-07T11:52:00Z">
        <w:r w:rsidR="00B80333">
          <w:rPr>
            <w:color w:val="000000"/>
            <w:lang w:val="es-CO"/>
          </w:rPr>
          <w:t xml:space="preserve"> I</w:t>
        </w:r>
      </w:ins>
      <w:r w:rsidRPr="006B390D">
        <w:rPr>
          <w:color w:val="000000"/>
          <w:lang w:val="es-CO"/>
        </w:rPr>
        <w:t>mplementa avanzados métodos de autenticación y seguridad, asegurando el cumplimiento de normativas de protección de datos y la confidencialidad de la información del paciente.</w:t>
      </w:r>
    </w:p>
    <w:p w14:paraId="54C52920" w14:textId="77777777" w:rsidR="001B6F89" w:rsidRPr="006B390D" w:rsidRDefault="001B6F89" w:rsidP="001B6F89">
      <w:pPr>
        <w:spacing w:after="0"/>
        <w:rPr>
          <w:color w:val="000000"/>
          <w:lang w:val="es-CO"/>
        </w:rPr>
      </w:pPr>
    </w:p>
    <w:p w14:paraId="76A670F8" w14:textId="7FB62211" w:rsidR="006B390D" w:rsidRDefault="006B390D" w:rsidP="00625206">
      <w:pPr>
        <w:numPr>
          <w:ilvl w:val="0"/>
          <w:numId w:val="30"/>
        </w:numPr>
        <w:spacing w:after="0"/>
        <w:rPr>
          <w:color w:val="000000"/>
          <w:lang w:val="es-CO"/>
        </w:rPr>
      </w:pPr>
      <w:r w:rsidRPr="006B390D">
        <w:rPr>
          <w:b/>
          <w:bCs/>
          <w:color w:val="000000"/>
          <w:lang w:val="es-CO"/>
        </w:rPr>
        <w:t>Eficiencia operativa</w:t>
      </w:r>
      <w:ins w:id="3614" w:author="Monica Maria Garro Lopez" w:date="2025-03-07T11:52:00Z">
        <w:r w:rsidR="00B80333">
          <w:rPr>
            <w:b/>
            <w:bCs/>
            <w:color w:val="000000"/>
            <w:lang w:val="es-CO"/>
          </w:rPr>
          <w:t xml:space="preserve">. </w:t>
        </w:r>
      </w:ins>
      <w:del w:id="3615" w:author="Monica Maria Garro Lopez" w:date="2025-03-07T11:52:00Z">
        <w:r w:rsidRPr="006B390D" w:rsidDel="00B80333">
          <w:rPr>
            <w:color w:val="000000"/>
            <w:lang w:val="es-CO"/>
          </w:rPr>
          <w:delText xml:space="preserve">: </w:delText>
        </w:r>
        <w:r w:rsidR="00DE6002" w:rsidDel="00B80333">
          <w:rPr>
            <w:color w:val="000000"/>
            <w:lang w:val="es-CO"/>
          </w:rPr>
          <w:delText>l</w:delText>
        </w:r>
      </w:del>
      <w:ins w:id="3616" w:author="Monica Maria Garro Lopez" w:date="2025-03-07T11:52:00Z">
        <w:r w:rsidR="00B80333">
          <w:rPr>
            <w:color w:val="000000"/>
            <w:lang w:val="es-CO"/>
          </w:rPr>
          <w:t>L</w:t>
        </w:r>
      </w:ins>
      <w:r w:rsidRPr="006B390D">
        <w:rPr>
          <w:color w:val="000000"/>
          <w:lang w:val="es-CO"/>
        </w:rPr>
        <w:t xml:space="preserve">os hospitales pueden utilizar </w:t>
      </w:r>
      <w:r w:rsidRPr="006B390D">
        <w:rPr>
          <w:i/>
          <w:iCs/>
          <w:color w:val="000000"/>
          <w:lang w:val="es-CO"/>
        </w:rPr>
        <w:t xml:space="preserve">Data </w:t>
      </w:r>
      <w:proofErr w:type="spellStart"/>
      <w:r w:rsidRPr="006B390D">
        <w:rPr>
          <w:i/>
          <w:iCs/>
          <w:color w:val="000000"/>
          <w:lang w:val="es-CO"/>
        </w:rPr>
        <w:t>Lakes</w:t>
      </w:r>
      <w:proofErr w:type="spellEnd"/>
      <w:r w:rsidRPr="006B390D">
        <w:rPr>
          <w:color w:val="000000"/>
          <w:lang w:val="es-CO"/>
        </w:rPr>
        <w:t xml:space="preserve"> para mejorar la gestión logística y el análisis de datos sociales a gran escala, optimizando la planificación operativa (</w:t>
      </w:r>
      <w:proofErr w:type="spellStart"/>
      <w:r w:rsidRPr="006B390D">
        <w:rPr>
          <w:color w:val="000000"/>
          <w:lang w:val="es-CO"/>
        </w:rPr>
        <w:t>Gentner</w:t>
      </w:r>
      <w:proofErr w:type="spellEnd"/>
      <w:r w:rsidRPr="006B390D">
        <w:rPr>
          <w:color w:val="000000"/>
          <w:lang w:val="es-CO"/>
        </w:rPr>
        <w:t xml:space="preserve"> et al., 2023).</w:t>
      </w:r>
    </w:p>
    <w:p w14:paraId="3BE7F4DA" w14:textId="77777777" w:rsidR="00F11AD1" w:rsidRPr="006B390D" w:rsidRDefault="00F11AD1" w:rsidP="00EB68F8">
      <w:pPr>
        <w:spacing w:after="0"/>
        <w:ind w:left="720"/>
        <w:rPr>
          <w:color w:val="000000"/>
          <w:lang w:val="es-CO"/>
        </w:rPr>
      </w:pPr>
    </w:p>
    <w:p w14:paraId="6A48D7E5" w14:textId="5E91D880" w:rsidR="006B390D" w:rsidRDefault="006B390D" w:rsidP="00625206">
      <w:pPr>
        <w:numPr>
          <w:ilvl w:val="0"/>
          <w:numId w:val="30"/>
        </w:numPr>
        <w:spacing w:after="0"/>
        <w:rPr>
          <w:color w:val="000000"/>
          <w:lang w:val="es-CO"/>
        </w:rPr>
      </w:pPr>
      <w:r w:rsidRPr="006B390D">
        <w:rPr>
          <w:b/>
          <w:bCs/>
          <w:color w:val="000000"/>
          <w:lang w:val="es-CO"/>
        </w:rPr>
        <w:t>Investigación médica</w:t>
      </w:r>
      <w:del w:id="3617" w:author="Monica Maria Garro Lopez" w:date="2025-03-07T11:52:00Z">
        <w:r w:rsidRPr="006B390D" w:rsidDel="00B80333">
          <w:rPr>
            <w:color w:val="000000"/>
            <w:lang w:val="es-CO"/>
          </w:rPr>
          <w:delText>:</w:delText>
        </w:r>
      </w:del>
      <w:ins w:id="3618" w:author="Monica Maria Garro Lopez" w:date="2025-03-07T11:52:00Z">
        <w:r w:rsidR="00B80333">
          <w:rPr>
            <w:color w:val="000000"/>
            <w:lang w:val="es-CO"/>
          </w:rPr>
          <w:t>.</w:t>
        </w:r>
      </w:ins>
      <w:del w:id="3619" w:author="Monica Maria Garro Lopez" w:date="2025-03-07T11:52:00Z">
        <w:r w:rsidRPr="006B390D" w:rsidDel="00B80333">
          <w:rPr>
            <w:color w:val="000000"/>
            <w:lang w:val="es-CO"/>
          </w:rPr>
          <w:delText xml:space="preserve"> </w:delText>
        </w:r>
        <w:r w:rsidR="00DE6002" w:rsidDel="00B80333">
          <w:rPr>
            <w:color w:val="000000"/>
            <w:lang w:val="es-CO"/>
          </w:rPr>
          <w:delText>f</w:delText>
        </w:r>
      </w:del>
      <w:ins w:id="3620" w:author="Monica Maria Garro Lopez" w:date="2025-03-07T11:52:00Z">
        <w:r w:rsidR="00B80333">
          <w:rPr>
            <w:color w:val="000000"/>
            <w:lang w:val="es-CO"/>
          </w:rPr>
          <w:t xml:space="preserve"> F</w:t>
        </w:r>
      </w:ins>
      <w:r w:rsidRPr="006B390D">
        <w:rPr>
          <w:color w:val="000000"/>
          <w:lang w:val="es-CO"/>
        </w:rPr>
        <w:t>acilita el acceso de investigadores a conjuntos de datos de hospitales, clínicas y biobancos, impulsando descubrimientos en áreas como la epidemiología y el desarrollo de nuevos fármacos.</w:t>
      </w:r>
    </w:p>
    <w:p w14:paraId="0E398B3C" w14:textId="77777777" w:rsidR="00F11AD1" w:rsidRPr="006B390D" w:rsidRDefault="00F11AD1" w:rsidP="00EB68F8">
      <w:pPr>
        <w:spacing w:after="0"/>
        <w:rPr>
          <w:color w:val="000000"/>
          <w:lang w:val="es-CO"/>
        </w:rPr>
      </w:pPr>
    </w:p>
    <w:p w14:paraId="078F6B80" w14:textId="56D186DD" w:rsidR="006B390D" w:rsidRDefault="006B390D" w:rsidP="00625206">
      <w:pPr>
        <w:numPr>
          <w:ilvl w:val="0"/>
          <w:numId w:val="30"/>
        </w:numPr>
        <w:spacing w:after="0"/>
        <w:rPr>
          <w:color w:val="000000"/>
          <w:lang w:val="es-CO"/>
        </w:rPr>
      </w:pPr>
      <w:r w:rsidRPr="006B390D">
        <w:rPr>
          <w:b/>
          <w:bCs/>
          <w:color w:val="000000"/>
          <w:lang w:val="es-CO"/>
        </w:rPr>
        <w:t>Colaboración entre instituciones</w:t>
      </w:r>
      <w:ins w:id="3621" w:author="Monica Maria Garro Lopez" w:date="2025-03-07T11:53:00Z">
        <w:r w:rsidR="00B80333">
          <w:rPr>
            <w:b/>
            <w:bCs/>
            <w:color w:val="000000"/>
            <w:lang w:val="es-CO"/>
          </w:rPr>
          <w:t xml:space="preserve">. </w:t>
        </w:r>
      </w:ins>
      <w:del w:id="3622" w:author="Monica Maria Garro Lopez" w:date="2025-03-07T11:53:00Z">
        <w:r w:rsidRPr="006B390D" w:rsidDel="00B80333">
          <w:rPr>
            <w:color w:val="000000"/>
            <w:lang w:val="es-CO"/>
          </w:rPr>
          <w:delText xml:space="preserve">: </w:delText>
        </w:r>
        <w:r w:rsidR="00DE6002" w:rsidDel="00B80333">
          <w:rPr>
            <w:color w:val="000000"/>
            <w:lang w:val="es-CO"/>
          </w:rPr>
          <w:delText>p</w:delText>
        </w:r>
      </w:del>
      <w:ins w:id="3623" w:author="Monica Maria Garro Lopez" w:date="2025-03-07T11:53:00Z">
        <w:r w:rsidR="00B80333">
          <w:rPr>
            <w:color w:val="000000"/>
            <w:lang w:val="es-CO"/>
          </w:rPr>
          <w:t>P</w:t>
        </w:r>
      </w:ins>
      <w:r w:rsidRPr="006B390D">
        <w:rPr>
          <w:color w:val="000000"/>
          <w:lang w:val="es-CO"/>
        </w:rPr>
        <w:t>ermite la interconexión de diversas entidades con sistemas de datos independientes, facilitando estudios más completos sin comprometer la confidencialidad de los datos.</w:t>
      </w:r>
    </w:p>
    <w:p w14:paraId="6F0ECB5E" w14:textId="77777777" w:rsidR="00F11AD1" w:rsidRPr="006B390D" w:rsidRDefault="00F11AD1" w:rsidP="00EB68F8">
      <w:pPr>
        <w:spacing w:after="0"/>
        <w:rPr>
          <w:color w:val="000000"/>
          <w:lang w:val="es-CO"/>
        </w:rPr>
      </w:pPr>
    </w:p>
    <w:p w14:paraId="5585427C" w14:textId="33D3F5FE" w:rsidR="006B390D" w:rsidDel="00495494" w:rsidRDefault="006B390D" w:rsidP="00625206">
      <w:pPr>
        <w:numPr>
          <w:ilvl w:val="0"/>
          <w:numId w:val="30"/>
        </w:numPr>
        <w:spacing w:after="0"/>
        <w:rPr>
          <w:del w:id="3624" w:author="Monica Maria Garro Lopez" w:date="2025-03-21T14:25:00Z"/>
          <w:color w:val="000000"/>
          <w:lang w:val="es-CO"/>
        </w:rPr>
      </w:pPr>
      <w:del w:id="3625" w:author="Monica Maria Garro Lopez" w:date="2025-03-21T14:25:00Z">
        <w:r w:rsidRPr="006B390D" w:rsidDel="00495494">
          <w:rPr>
            <w:b/>
            <w:bCs/>
            <w:color w:val="000000"/>
            <w:lang w:val="es-CO"/>
          </w:rPr>
          <w:delText>Investigación biomédica</w:delText>
        </w:r>
      </w:del>
      <w:del w:id="3626" w:author="Monica Maria Garro Lopez" w:date="2025-03-07T11:53:00Z">
        <w:r w:rsidRPr="006B390D" w:rsidDel="00B80333">
          <w:rPr>
            <w:color w:val="000000"/>
            <w:lang w:val="es-CO"/>
          </w:rPr>
          <w:delText xml:space="preserve">: </w:delText>
        </w:r>
        <w:r w:rsidR="00DE6002" w:rsidDel="00B80333">
          <w:rPr>
            <w:color w:val="000000"/>
            <w:lang w:val="es-CO"/>
          </w:rPr>
          <w:delText>s</w:delText>
        </w:r>
      </w:del>
      <w:del w:id="3627" w:author="Monica Maria Garro Lopez" w:date="2025-03-21T14:25:00Z">
        <w:r w:rsidRPr="006B390D" w:rsidDel="00495494">
          <w:rPr>
            <w:color w:val="000000"/>
            <w:lang w:val="es-CO"/>
          </w:rPr>
          <w:delText>e utilizan para almacenar y procesar grandes volúmenes de datos clínicos y biológicos, facilitando estudios de correlación entre muestras biológicas y características clínicas.</w:delText>
        </w:r>
      </w:del>
    </w:p>
    <w:p w14:paraId="5CFE4E3B" w14:textId="6590F321" w:rsidR="00F11AD1" w:rsidRPr="006B390D" w:rsidDel="00495494" w:rsidRDefault="00F11AD1" w:rsidP="00EB68F8">
      <w:pPr>
        <w:spacing w:after="0"/>
        <w:rPr>
          <w:del w:id="3628" w:author="Monica Maria Garro Lopez" w:date="2025-03-21T14:25:00Z"/>
          <w:color w:val="000000"/>
          <w:lang w:val="es-CO"/>
        </w:rPr>
      </w:pPr>
    </w:p>
    <w:p w14:paraId="74547F23" w14:textId="2722AD05" w:rsidR="006B390D" w:rsidRDefault="006B390D" w:rsidP="00625206">
      <w:pPr>
        <w:numPr>
          <w:ilvl w:val="0"/>
          <w:numId w:val="30"/>
        </w:numPr>
        <w:spacing w:after="0"/>
        <w:rPr>
          <w:color w:val="000000"/>
          <w:lang w:val="es-CO"/>
        </w:rPr>
      </w:pPr>
      <w:r w:rsidRPr="006B390D">
        <w:rPr>
          <w:b/>
          <w:bCs/>
          <w:color w:val="000000"/>
          <w:lang w:val="es-CO"/>
        </w:rPr>
        <w:t>Desarrollo de nuevos medicamentos</w:t>
      </w:r>
      <w:del w:id="3629" w:author="Monica Maria Garro Lopez" w:date="2025-03-07T11:53:00Z">
        <w:r w:rsidRPr="006B390D" w:rsidDel="00B80333">
          <w:rPr>
            <w:color w:val="000000"/>
            <w:lang w:val="es-CO"/>
          </w:rPr>
          <w:delText>:</w:delText>
        </w:r>
      </w:del>
      <w:ins w:id="3630" w:author="Monica Maria Garro Lopez" w:date="2025-03-07T11:53:00Z">
        <w:r w:rsidR="00B80333">
          <w:rPr>
            <w:color w:val="000000"/>
            <w:lang w:val="es-CO"/>
          </w:rPr>
          <w:t xml:space="preserve">. </w:t>
        </w:r>
      </w:ins>
      <w:del w:id="3631" w:author="Monica Maria Garro Lopez" w:date="2025-03-07T11:53:00Z">
        <w:r w:rsidRPr="006B390D" w:rsidDel="00B80333">
          <w:rPr>
            <w:color w:val="000000"/>
            <w:lang w:val="es-CO"/>
          </w:rPr>
          <w:delText xml:space="preserve"> </w:delText>
        </w:r>
        <w:r w:rsidR="00160157" w:rsidDel="00B80333">
          <w:rPr>
            <w:color w:val="000000"/>
            <w:lang w:val="es-CO"/>
          </w:rPr>
          <w:delText>l</w:delText>
        </w:r>
      </w:del>
      <w:ins w:id="3632" w:author="Monica Maria Garro Lopez" w:date="2025-03-07T11:53:00Z">
        <w:r w:rsidR="00B80333">
          <w:rPr>
            <w:color w:val="000000"/>
            <w:lang w:val="es-CO"/>
          </w:rPr>
          <w:t>L</w:t>
        </w:r>
      </w:ins>
      <w:r w:rsidRPr="006B390D">
        <w:rPr>
          <w:color w:val="000000"/>
          <w:lang w:val="es-CO"/>
        </w:rPr>
        <w:t>a recopilación y análisis de información relevante de diversas fuentes permite acelerar la investigación y producción de nuevos tratamientos.</w:t>
      </w:r>
    </w:p>
    <w:p w14:paraId="43882650" w14:textId="77777777" w:rsidR="00F11AD1" w:rsidRPr="006B390D" w:rsidRDefault="00F11AD1" w:rsidP="00EB68F8">
      <w:pPr>
        <w:spacing w:after="0"/>
        <w:rPr>
          <w:color w:val="000000"/>
          <w:lang w:val="es-CO"/>
        </w:rPr>
      </w:pPr>
    </w:p>
    <w:p w14:paraId="1EB3EF8A" w14:textId="7EEA9CF1" w:rsidR="00F11AD1" w:rsidRDefault="006B390D" w:rsidP="00625206">
      <w:pPr>
        <w:numPr>
          <w:ilvl w:val="0"/>
          <w:numId w:val="30"/>
        </w:numPr>
        <w:spacing w:after="0"/>
        <w:rPr>
          <w:color w:val="000000"/>
          <w:lang w:val="es-CO"/>
        </w:rPr>
      </w:pPr>
      <w:r w:rsidRPr="006B390D">
        <w:rPr>
          <w:b/>
          <w:bCs/>
          <w:color w:val="000000"/>
          <w:lang w:val="es-CO"/>
        </w:rPr>
        <w:t>Estudios epidemiológicos</w:t>
      </w:r>
      <w:del w:id="3633" w:author="Monica Maria Garro Lopez" w:date="2025-03-07T11:53:00Z">
        <w:r w:rsidRPr="006B390D" w:rsidDel="00B80333">
          <w:rPr>
            <w:color w:val="000000"/>
            <w:lang w:val="es-CO"/>
          </w:rPr>
          <w:delText xml:space="preserve">: </w:delText>
        </w:r>
      </w:del>
      <w:ins w:id="3634" w:author="Monica Maria Garro Lopez" w:date="2025-03-07T11:54:00Z">
        <w:r w:rsidR="00B80333">
          <w:rPr>
            <w:color w:val="000000"/>
            <w:lang w:val="es-CO"/>
          </w:rPr>
          <w:t>. A</w:t>
        </w:r>
      </w:ins>
      <w:del w:id="3635" w:author="Monica Maria Garro Lopez" w:date="2025-03-07T11:54:00Z">
        <w:r w:rsidR="00160157" w:rsidDel="00B80333">
          <w:rPr>
            <w:color w:val="000000"/>
            <w:lang w:val="es-CO"/>
          </w:rPr>
          <w:delText>a</w:delText>
        </w:r>
      </w:del>
      <w:r w:rsidRPr="006B390D">
        <w:rPr>
          <w:color w:val="000000"/>
          <w:lang w:val="es-CO"/>
        </w:rPr>
        <w:t>l integrar datos de múltiples biobancos, posibilitan el análisis de patrones de enfermedades y la evaluación de tratamientos en diferentes poblaciones.</w:t>
      </w:r>
    </w:p>
    <w:p w14:paraId="178D49C7" w14:textId="77777777" w:rsidR="00F11AD1" w:rsidRPr="00F11AD1" w:rsidRDefault="00F11AD1" w:rsidP="00EB68F8">
      <w:pPr>
        <w:spacing w:after="0"/>
        <w:rPr>
          <w:color w:val="000000"/>
          <w:lang w:val="es-CO"/>
        </w:rPr>
      </w:pPr>
    </w:p>
    <w:p w14:paraId="1D9857B5" w14:textId="0C39FC1E" w:rsidR="006B390D" w:rsidRDefault="006B390D" w:rsidP="00625206">
      <w:pPr>
        <w:numPr>
          <w:ilvl w:val="0"/>
          <w:numId w:val="30"/>
        </w:numPr>
        <w:spacing w:after="0"/>
        <w:rPr>
          <w:color w:val="000000"/>
          <w:lang w:val="es-CO"/>
        </w:rPr>
      </w:pPr>
      <w:r w:rsidRPr="006B390D">
        <w:rPr>
          <w:b/>
          <w:bCs/>
          <w:color w:val="000000"/>
          <w:lang w:val="es-CO"/>
        </w:rPr>
        <w:t>Genómica y medicina personalizada</w:t>
      </w:r>
      <w:del w:id="3636" w:author="Monica Maria Garro Lopez" w:date="2025-03-07T11:54:00Z">
        <w:r w:rsidRPr="006B390D" w:rsidDel="00B80333">
          <w:rPr>
            <w:color w:val="000000"/>
            <w:lang w:val="es-CO"/>
          </w:rPr>
          <w:delText xml:space="preserve">: </w:delText>
        </w:r>
      </w:del>
      <w:ins w:id="3637" w:author="Monica Maria Garro Lopez" w:date="2025-03-07T11:54:00Z">
        <w:r w:rsidR="00B80333">
          <w:rPr>
            <w:color w:val="000000"/>
            <w:lang w:val="es-CO"/>
          </w:rPr>
          <w:t>. S</w:t>
        </w:r>
      </w:ins>
      <w:del w:id="3638" w:author="Monica Maria Garro Lopez" w:date="2025-03-07T11:54:00Z">
        <w:r w:rsidR="00160157" w:rsidDel="00B80333">
          <w:rPr>
            <w:color w:val="000000"/>
            <w:lang w:val="es-CO"/>
          </w:rPr>
          <w:delText>s</w:delText>
        </w:r>
      </w:del>
      <w:r w:rsidR="00160157">
        <w:rPr>
          <w:color w:val="000000"/>
          <w:lang w:val="es-CO"/>
        </w:rPr>
        <w:t>o</w:t>
      </w:r>
      <w:r w:rsidRPr="006B390D">
        <w:rPr>
          <w:color w:val="000000"/>
          <w:lang w:val="es-CO"/>
        </w:rPr>
        <w:t xml:space="preserve">n clave para el almacenamiento y análisis de datos genómicos junto con datos clínicos, impulsando el desarrollo de tratamientos personalizados (Eder &amp; </w:t>
      </w:r>
      <w:proofErr w:type="spellStart"/>
      <w:r w:rsidRPr="006B390D">
        <w:rPr>
          <w:color w:val="000000"/>
          <w:lang w:val="es-CO"/>
        </w:rPr>
        <w:t>Shekhovtsov</w:t>
      </w:r>
      <w:proofErr w:type="spellEnd"/>
      <w:r w:rsidRPr="006B390D">
        <w:rPr>
          <w:color w:val="000000"/>
          <w:lang w:val="es-CO"/>
        </w:rPr>
        <w:t>, 2021).</w:t>
      </w:r>
    </w:p>
    <w:p w14:paraId="419F3E31" w14:textId="77777777" w:rsidR="00F11AD1" w:rsidRPr="006B390D" w:rsidRDefault="00F11AD1" w:rsidP="00EB68F8">
      <w:pPr>
        <w:spacing w:after="0"/>
        <w:rPr>
          <w:color w:val="000000"/>
          <w:lang w:val="es-CO"/>
        </w:rPr>
      </w:pPr>
    </w:p>
    <w:p w14:paraId="78698C1F" w14:textId="06F83FC4" w:rsidR="006B390D" w:rsidDel="00652271" w:rsidRDefault="006B390D" w:rsidP="00625206">
      <w:pPr>
        <w:numPr>
          <w:ilvl w:val="0"/>
          <w:numId w:val="30"/>
        </w:numPr>
        <w:spacing w:after="0"/>
        <w:rPr>
          <w:del w:id="3639" w:author="Monica Maria Garro Lopez" w:date="2025-03-07T12:10:00Z"/>
          <w:color w:val="000000"/>
          <w:lang w:val="es-CO"/>
        </w:rPr>
      </w:pPr>
      <w:del w:id="3640" w:author="Monica Maria Garro Lopez" w:date="2025-03-07T12:10:00Z">
        <w:r w:rsidRPr="006B390D" w:rsidDel="00652271">
          <w:rPr>
            <w:b/>
            <w:bCs/>
            <w:color w:val="000000"/>
            <w:lang w:val="es-CO"/>
          </w:rPr>
          <w:delText xml:space="preserve">Identificación de poblaciones </w:delText>
        </w:r>
        <w:commentRangeStart w:id="3641"/>
        <w:r w:rsidRPr="006B390D" w:rsidDel="00652271">
          <w:rPr>
            <w:b/>
            <w:bCs/>
            <w:color w:val="000000"/>
            <w:lang w:val="es-CO"/>
          </w:rPr>
          <w:delText>subreportadas</w:delText>
        </w:r>
        <w:commentRangeEnd w:id="3641"/>
        <w:r w:rsidR="00C113C8" w:rsidDel="00652271">
          <w:rPr>
            <w:rStyle w:val="Refdecomentario"/>
          </w:rPr>
          <w:commentReference w:id="3641"/>
        </w:r>
      </w:del>
      <w:del w:id="3642" w:author="Monica Maria Garro Lopez" w:date="2025-03-07T11:54:00Z">
        <w:r w:rsidRPr="006B390D" w:rsidDel="00B80333">
          <w:rPr>
            <w:color w:val="000000"/>
            <w:lang w:val="es-CO"/>
          </w:rPr>
          <w:delText>:</w:delText>
        </w:r>
      </w:del>
      <w:del w:id="3643" w:author="Monica Maria Garro Lopez" w:date="2025-03-07T12:10:00Z">
        <w:r w:rsidRPr="006B390D" w:rsidDel="00652271">
          <w:rPr>
            <w:color w:val="000000"/>
            <w:lang w:val="es-CO"/>
          </w:rPr>
          <w:delText xml:space="preserve"> Facilitan la detección de diagnósticos y poblaciones que no están adecuadamente reflejadas en programas de riesgo y calidad, permitiendo una intervención más equitativa.</w:delText>
        </w:r>
      </w:del>
    </w:p>
    <w:p w14:paraId="75FAADC9" w14:textId="7CB2F5C0" w:rsidR="00F11AD1" w:rsidRPr="006B390D" w:rsidDel="00652271" w:rsidRDefault="00F11AD1" w:rsidP="00EB68F8">
      <w:pPr>
        <w:spacing w:after="0"/>
        <w:rPr>
          <w:del w:id="3644" w:author="Monica Maria Garro Lopez" w:date="2025-03-07T12:10:00Z"/>
          <w:color w:val="000000"/>
          <w:lang w:val="es-CO"/>
        </w:rPr>
      </w:pPr>
    </w:p>
    <w:p w14:paraId="04318B82" w14:textId="25876E4E" w:rsidR="006B390D" w:rsidRDefault="006B390D" w:rsidP="00625206">
      <w:pPr>
        <w:numPr>
          <w:ilvl w:val="0"/>
          <w:numId w:val="30"/>
        </w:numPr>
        <w:spacing w:after="0"/>
        <w:rPr>
          <w:color w:val="000000"/>
          <w:lang w:val="es-CO"/>
        </w:rPr>
      </w:pPr>
      <w:r w:rsidRPr="006B390D">
        <w:rPr>
          <w:b/>
          <w:bCs/>
          <w:color w:val="000000"/>
          <w:lang w:val="es-CO"/>
        </w:rPr>
        <w:t>Prevención de emergencias</w:t>
      </w:r>
      <w:ins w:id="3645" w:author="Monica Maria Garro Lopez" w:date="2025-03-07T11:54:00Z">
        <w:r w:rsidR="00B80333">
          <w:rPr>
            <w:color w:val="000000"/>
            <w:lang w:val="es-CO"/>
          </w:rPr>
          <w:t xml:space="preserve">. </w:t>
        </w:r>
      </w:ins>
      <w:del w:id="3646" w:author="Monica Maria Garro Lopez" w:date="2025-03-07T11:54:00Z">
        <w:r w:rsidRPr="006B390D" w:rsidDel="00B80333">
          <w:rPr>
            <w:color w:val="000000"/>
            <w:lang w:val="es-CO"/>
          </w:rPr>
          <w:delText xml:space="preserve">: </w:delText>
        </w:r>
      </w:del>
      <w:r w:rsidRPr="006B390D">
        <w:rPr>
          <w:color w:val="000000"/>
          <w:lang w:val="es-CO"/>
        </w:rPr>
        <w:t>Brindan acceso a datos clínicos en tiempo real, permitiendo a los gestores de atención anticipar problemas y prevenir visitas innecesarias a salas de emergencia (Tom, 2022).</w:t>
      </w:r>
    </w:p>
    <w:p w14:paraId="1A0D0B18" w14:textId="77777777" w:rsidR="00F11AD1" w:rsidRPr="006B390D" w:rsidRDefault="00F11AD1" w:rsidP="00EB68F8">
      <w:pPr>
        <w:spacing w:after="0"/>
        <w:rPr>
          <w:color w:val="000000"/>
          <w:lang w:val="es-CO"/>
        </w:rPr>
      </w:pPr>
    </w:p>
    <w:p w14:paraId="117CFE4B" w14:textId="4F1E0178" w:rsidR="00A40DB2" w:rsidRDefault="00A40DB2" w:rsidP="00F92723">
      <w:pPr>
        <w:spacing w:after="0"/>
        <w:rPr>
          <w:color w:val="000000"/>
          <w:lang w:val="es-CO"/>
        </w:rPr>
      </w:pPr>
    </w:p>
    <w:p w14:paraId="0D835A6C" w14:textId="1B773A85" w:rsidR="009F2276" w:rsidDel="00040440" w:rsidRDefault="009F2276" w:rsidP="009F2276">
      <w:pPr>
        <w:spacing w:after="0"/>
        <w:rPr>
          <w:del w:id="3647" w:author="Monica Maria Garro Lopez" w:date="2025-03-21T14:26:00Z"/>
          <w:b/>
          <w:bCs/>
          <w:color w:val="000000"/>
          <w:lang w:val="es-CO"/>
        </w:rPr>
      </w:pPr>
      <w:del w:id="3648" w:author="Monica Maria Garro Lopez" w:date="2025-03-21T14:26:00Z">
        <w:r w:rsidRPr="009F2276" w:rsidDel="00040440">
          <w:rPr>
            <w:b/>
            <w:bCs/>
            <w:i/>
            <w:iCs/>
            <w:color w:val="000000"/>
            <w:lang w:val="es-CO"/>
          </w:rPr>
          <w:delText>D</w:delText>
        </w:r>
        <w:r w:rsidDel="00040440">
          <w:rPr>
            <w:b/>
            <w:bCs/>
            <w:i/>
            <w:iCs/>
            <w:color w:val="000000"/>
            <w:lang w:val="es-CO"/>
          </w:rPr>
          <w:delText>elta</w:delText>
        </w:r>
        <w:r w:rsidRPr="009F2276" w:rsidDel="00040440">
          <w:rPr>
            <w:b/>
            <w:bCs/>
            <w:i/>
            <w:iCs/>
            <w:color w:val="000000"/>
            <w:lang w:val="es-CO"/>
          </w:rPr>
          <w:delText xml:space="preserve"> Lakes</w:delText>
        </w:r>
        <w:r w:rsidRPr="00F92723" w:rsidDel="00040440">
          <w:rPr>
            <w:b/>
            <w:bCs/>
            <w:color w:val="000000"/>
            <w:lang w:val="es-CO"/>
          </w:rPr>
          <w:delText xml:space="preserve"> en el Sector Salud</w:delText>
        </w:r>
      </w:del>
    </w:p>
    <w:p w14:paraId="4D2B3F3F" w14:textId="480CB01F" w:rsidR="009F2276" w:rsidDel="00040440" w:rsidRDefault="009F2276" w:rsidP="00F92723">
      <w:pPr>
        <w:spacing w:after="0"/>
        <w:rPr>
          <w:del w:id="3649" w:author="Monica Maria Garro Lopez" w:date="2025-03-21T14:26:00Z"/>
          <w:color w:val="000000"/>
          <w:lang w:val="es-CO"/>
        </w:rPr>
      </w:pPr>
    </w:p>
    <w:p w14:paraId="4C8F9EFF" w14:textId="5F2AB633" w:rsidR="009F2276" w:rsidDel="00D137D8" w:rsidRDefault="009F2276" w:rsidP="009F2276">
      <w:pPr>
        <w:spacing w:after="0"/>
        <w:rPr>
          <w:del w:id="3650" w:author="Monica Maria Garro Lopez" w:date="2025-03-07T12:16:00Z"/>
          <w:color w:val="000000"/>
          <w:lang w:val="es-CO"/>
        </w:rPr>
      </w:pPr>
      <w:del w:id="3651" w:author="Monica Maria Garro Lopez" w:date="2025-03-07T12:21:00Z">
        <w:r w:rsidRPr="009F2276" w:rsidDel="00D137D8">
          <w:rPr>
            <w:color w:val="000000"/>
            <w:lang w:val="es-CO"/>
          </w:rPr>
          <w:delText xml:space="preserve">En el sector salud, la implementación </w:delText>
        </w:r>
        <w:r w:rsidDel="00D137D8">
          <w:rPr>
            <w:color w:val="000000"/>
            <w:lang w:val="es-CO"/>
          </w:rPr>
          <w:delText>estos modelos</w:delText>
        </w:r>
        <w:r w:rsidRPr="009F2276" w:rsidDel="00D137D8">
          <w:rPr>
            <w:color w:val="000000"/>
            <w:lang w:val="es-CO"/>
          </w:rPr>
          <w:delText xml:space="preserve"> </w:delText>
        </w:r>
        <w:r w:rsidDel="00D137D8">
          <w:rPr>
            <w:color w:val="000000"/>
            <w:lang w:val="es-CO"/>
          </w:rPr>
          <w:delText>es de gran</w:delText>
        </w:r>
        <w:r w:rsidRPr="009F2276" w:rsidDel="00D137D8">
          <w:rPr>
            <w:color w:val="000000"/>
            <w:lang w:val="es-CO"/>
          </w:rPr>
          <w:delText xml:space="preserve"> importancia debido a su capacidad para gestionar grandes volúmenes de datos provenientes de diversas fuentes y mejorar la calidad de la atención a los pacientes. Esta tecnología permite garantizar la integridad y </w:delText>
        </w:r>
        <w:r w:rsidRPr="00C113C8" w:rsidDel="00D137D8">
          <w:rPr>
            <w:b/>
            <w:bCs/>
            <w:color w:val="000000"/>
            <w:lang w:val="es-CO"/>
            <w:rPrChange w:id="3652" w:author="PEREZ MARTINEZ Gema (ENGIE-España)" w:date="2025-03-04T19:26:00Z">
              <w:rPr>
                <w:color w:val="000000"/>
                <w:lang w:val="es-CO"/>
              </w:rPr>
            </w:rPrChange>
          </w:rPr>
          <w:delText>confiabilidad de la información</w:delText>
        </w:r>
        <w:r w:rsidRPr="009F2276" w:rsidDel="00D137D8">
          <w:rPr>
            <w:color w:val="000000"/>
            <w:lang w:val="es-CO"/>
          </w:rPr>
          <w:delText xml:space="preserve">, aspectos críticos en un entorno donde la precisión es fundamental para la toma de decisiones </w:delText>
        </w:r>
        <w:r w:rsidDel="00D137D8">
          <w:rPr>
            <w:color w:val="000000"/>
            <w:lang w:val="es-CO"/>
          </w:rPr>
          <w:delText>clínicas.</w:delText>
        </w:r>
      </w:del>
    </w:p>
    <w:p w14:paraId="22B83659" w14:textId="623AD34F" w:rsidR="009F2276" w:rsidRPr="009F2276" w:rsidDel="00D137D8" w:rsidRDefault="009F2276" w:rsidP="009F2276">
      <w:pPr>
        <w:spacing w:after="0"/>
        <w:rPr>
          <w:del w:id="3653" w:author="Monica Maria Garro Lopez" w:date="2025-03-07T12:16:00Z"/>
          <w:color w:val="000000"/>
          <w:lang w:val="es-CO"/>
        </w:rPr>
      </w:pPr>
    </w:p>
    <w:p w14:paraId="3CD381F1" w14:textId="1AC4AA0C" w:rsidR="009F2276" w:rsidDel="00D137D8" w:rsidRDefault="009F2276" w:rsidP="009F2276">
      <w:pPr>
        <w:spacing w:after="0"/>
        <w:rPr>
          <w:del w:id="3654" w:author="Monica Maria Garro Lopez" w:date="2025-03-07T12:21:00Z"/>
          <w:color w:val="000000"/>
          <w:lang w:val="es-CO"/>
        </w:rPr>
      </w:pPr>
      <w:del w:id="3655" w:author="Monica Maria Garro Lopez" w:date="2025-03-07T12:21:00Z">
        <w:r w:rsidRPr="009F2276" w:rsidDel="00D137D8">
          <w:rPr>
            <w:color w:val="000000"/>
            <w:lang w:val="es-CO"/>
          </w:rPr>
          <w:delText xml:space="preserve">Entre los principales beneficios de </w:delText>
        </w:r>
        <w:r w:rsidRPr="009F2276" w:rsidDel="00D137D8">
          <w:rPr>
            <w:b/>
            <w:bCs/>
            <w:color w:val="000000"/>
            <w:lang w:val="es-CO"/>
          </w:rPr>
          <w:delText>Delta Lake en el sector salud</w:delText>
        </w:r>
        <w:r w:rsidRPr="009F2276" w:rsidDel="00D137D8">
          <w:rPr>
            <w:color w:val="000000"/>
            <w:lang w:val="es-CO"/>
          </w:rPr>
          <w:delText xml:space="preserve"> se destacan:</w:delText>
        </w:r>
      </w:del>
    </w:p>
    <w:p w14:paraId="4A70C5AC" w14:textId="05BC4F8D" w:rsidR="009F2276" w:rsidDel="00D137D8" w:rsidRDefault="009F2276" w:rsidP="009F2276">
      <w:pPr>
        <w:spacing w:after="0"/>
        <w:rPr>
          <w:del w:id="3656" w:author="Monica Maria Garro Lopez" w:date="2025-03-07T12:21:00Z"/>
          <w:color w:val="000000"/>
          <w:lang w:val="es-CO"/>
        </w:rPr>
      </w:pPr>
    </w:p>
    <w:p w14:paraId="192CC435" w14:textId="4733997A" w:rsidR="009F2276" w:rsidRPr="00D137D8" w:rsidDel="00D137D8" w:rsidRDefault="009F2276">
      <w:pPr>
        <w:pStyle w:val="Prrafodelista"/>
        <w:numPr>
          <w:ilvl w:val="0"/>
          <w:numId w:val="61"/>
        </w:numPr>
        <w:spacing w:after="0"/>
        <w:rPr>
          <w:del w:id="3657" w:author="Monica Maria Garro Lopez" w:date="2025-03-07T12:21:00Z"/>
          <w:color w:val="000000"/>
          <w:lang w:val="es-CO"/>
          <w:rPrChange w:id="3658" w:author="Monica Maria Garro Lopez" w:date="2025-03-07T12:17:00Z">
            <w:rPr>
              <w:del w:id="3659" w:author="Monica Maria Garro Lopez" w:date="2025-03-07T12:21:00Z"/>
              <w:lang w:val="es-CO"/>
            </w:rPr>
          </w:rPrChange>
        </w:rPr>
        <w:pPrChange w:id="3660" w:author="Monica Maria Garro Lopez" w:date="2025-03-07T12:17:00Z">
          <w:pPr>
            <w:spacing w:after="0"/>
          </w:pPr>
        </w:pPrChange>
      </w:pPr>
      <w:del w:id="3661" w:author="Monica Maria Garro Lopez" w:date="2025-03-07T12:21:00Z">
        <w:r w:rsidRPr="00D137D8" w:rsidDel="00D137D8">
          <w:rPr>
            <w:b/>
            <w:bCs/>
            <w:color w:val="000000"/>
            <w:lang w:val="es-CO"/>
            <w:rPrChange w:id="3662" w:author="Monica Maria Garro Lopez" w:date="2025-03-07T12:17:00Z">
              <w:rPr>
                <w:b/>
                <w:bCs/>
                <w:lang w:val="es-CO"/>
              </w:rPr>
            </w:rPrChange>
          </w:rPr>
          <w:delText>Gestión eficiente de datos clínicos y administrativos</w:delText>
        </w:r>
      </w:del>
      <w:del w:id="3663" w:author="Monica Maria Garro Lopez" w:date="2025-03-07T12:17:00Z">
        <w:r w:rsidRPr="00D137D8" w:rsidDel="00D137D8">
          <w:rPr>
            <w:color w:val="000000"/>
            <w:lang w:val="es-CO"/>
            <w:rPrChange w:id="3664" w:author="Monica Maria Garro Lopez" w:date="2025-03-07T12:17:00Z">
              <w:rPr>
                <w:lang w:val="es-CO"/>
              </w:rPr>
            </w:rPrChange>
          </w:rPr>
          <w:delText>:</w:delText>
        </w:r>
      </w:del>
      <w:del w:id="3665" w:author="Monica Maria Garro Lopez" w:date="2025-03-07T12:21:00Z">
        <w:r w:rsidRPr="00D137D8" w:rsidDel="00D137D8">
          <w:rPr>
            <w:color w:val="000000"/>
            <w:lang w:val="es-CO"/>
            <w:rPrChange w:id="3666" w:author="Monica Maria Garro Lopez" w:date="2025-03-07T12:17:00Z">
              <w:rPr>
                <w:lang w:val="es-CO"/>
              </w:rPr>
            </w:rPrChange>
          </w:rPr>
          <w:delText xml:space="preserve"> Al consolidar información estructurada y no estructurada en un solo sistema, </w:delText>
        </w:r>
        <w:r w:rsidRPr="00D137D8" w:rsidDel="00D137D8">
          <w:rPr>
            <w:i/>
            <w:iCs/>
            <w:color w:val="000000"/>
            <w:lang w:val="es-CO"/>
            <w:rPrChange w:id="3667" w:author="Monica Maria Garro Lopez" w:date="2025-03-07T12:17:00Z">
              <w:rPr>
                <w:lang w:val="es-CO"/>
              </w:rPr>
            </w:rPrChange>
          </w:rPr>
          <w:delText>Delta Lake</w:delText>
        </w:r>
        <w:r w:rsidRPr="00D137D8" w:rsidDel="00D137D8">
          <w:rPr>
            <w:color w:val="000000"/>
            <w:lang w:val="es-CO"/>
            <w:rPrChange w:id="3668" w:author="Monica Maria Garro Lopez" w:date="2025-03-07T12:17:00Z">
              <w:rPr>
                <w:lang w:val="es-CO"/>
              </w:rPr>
            </w:rPrChange>
          </w:rPr>
          <w:delText xml:space="preserve"> elimina los silos de datos y permite una visión unificada del estado de los pacientes, los tratamientos y los procesos hospitalarios.</w:delText>
        </w:r>
      </w:del>
    </w:p>
    <w:p w14:paraId="269CB043" w14:textId="2193BF8E" w:rsidR="009F2276" w:rsidRPr="009F2276" w:rsidDel="00D137D8" w:rsidRDefault="009F2276" w:rsidP="009F2276">
      <w:pPr>
        <w:spacing w:after="0"/>
        <w:rPr>
          <w:del w:id="3669" w:author="Monica Maria Garro Lopez" w:date="2025-03-07T12:21:00Z"/>
          <w:color w:val="000000"/>
          <w:lang w:val="es-CO"/>
        </w:rPr>
      </w:pPr>
    </w:p>
    <w:p w14:paraId="656FEDEF" w14:textId="7B612210" w:rsidR="009F2276" w:rsidRPr="00D137D8" w:rsidDel="00D137D8" w:rsidRDefault="009F2276">
      <w:pPr>
        <w:pStyle w:val="Prrafodelista"/>
        <w:numPr>
          <w:ilvl w:val="0"/>
          <w:numId w:val="61"/>
        </w:numPr>
        <w:spacing w:after="0"/>
        <w:rPr>
          <w:del w:id="3670" w:author="Monica Maria Garro Lopez" w:date="2025-03-07T12:21:00Z"/>
          <w:color w:val="000000"/>
          <w:lang w:val="es-CO"/>
          <w:rPrChange w:id="3671" w:author="Monica Maria Garro Lopez" w:date="2025-03-07T12:17:00Z">
            <w:rPr>
              <w:del w:id="3672" w:author="Monica Maria Garro Lopez" w:date="2025-03-07T12:21:00Z"/>
              <w:lang w:val="es-CO"/>
            </w:rPr>
          </w:rPrChange>
        </w:rPr>
        <w:pPrChange w:id="3673" w:author="Monica Maria Garro Lopez" w:date="2025-03-07T12:17:00Z">
          <w:pPr>
            <w:spacing w:after="0"/>
          </w:pPr>
        </w:pPrChange>
      </w:pPr>
      <w:del w:id="3674" w:author="Monica Maria Garro Lopez" w:date="2025-03-07T12:21:00Z">
        <w:r w:rsidRPr="00D137D8" w:rsidDel="00D137D8">
          <w:rPr>
            <w:b/>
            <w:bCs/>
            <w:color w:val="000000"/>
            <w:lang w:val="es-CO"/>
            <w:rPrChange w:id="3675" w:author="Monica Maria Garro Lopez" w:date="2025-03-07T12:17:00Z">
              <w:rPr>
                <w:b/>
                <w:bCs/>
                <w:lang w:val="es-CO"/>
              </w:rPr>
            </w:rPrChange>
          </w:rPr>
          <w:delText>Garantía de integridad y confiabilidad de los datos</w:delText>
        </w:r>
        <w:r w:rsidRPr="00D137D8" w:rsidDel="00D137D8">
          <w:rPr>
            <w:color w:val="000000"/>
            <w:lang w:val="es-CO"/>
            <w:rPrChange w:id="3676" w:author="Monica Maria Garro Lopez" w:date="2025-03-07T12:17:00Z">
              <w:rPr>
                <w:lang w:val="es-CO"/>
              </w:rPr>
            </w:rPrChange>
          </w:rPr>
          <w:delText xml:space="preserve">: Gracias a su compatibilidad con transacciones </w:delText>
        </w:r>
        <w:r w:rsidRPr="00D137D8" w:rsidDel="00D137D8">
          <w:rPr>
            <w:b/>
            <w:bCs/>
            <w:color w:val="000000"/>
            <w:lang w:val="es-CO"/>
            <w:rPrChange w:id="3677" w:author="Monica Maria Garro Lopez" w:date="2025-03-07T12:17:00Z">
              <w:rPr>
                <w:b/>
                <w:bCs/>
                <w:lang w:val="es-CO"/>
              </w:rPr>
            </w:rPrChange>
          </w:rPr>
          <w:delText>ACID</w:delText>
        </w:r>
        <w:r w:rsidRPr="00D137D8" w:rsidDel="00D137D8">
          <w:rPr>
            <w:color w:val="000000"/>
            <w:lang w:val="es-CO"/>
            <w:rPrChange w:id="3678" w:author="Monica Maria Garro Lopez" w:date="2025-03-07T12:17:00Z">
              <w:rPr>
                <w:lang w:val="es-CO"/>
              </w:rPr>
            </w:rPrChange>
          </w:rPr>
          <w:delText xml:space="preserve"> (Atomicidad, Consistencia, Aislamiento y Durabilidad), asegura que los datos clínicos sean precisos y estén protegidos contra inconsistencias o errores, lo que resulta crucial para la toma de decisiones médicas y operativas.</w:delText>
        </w:r>
      </w:del>
    </w:p>
    <w:p w14:paraId="3F6EC372" w14:textId="5864CD17" w:rsidR="009F2276" w:rsidDel="00D137D8" w:rsidRDefault="009F2276" w:rsidP="009F2276">
      <w:pPr>
        <w:spacing w:after="0"/>
        <w:rPr>
          <w:del w:id="3679" w:author="Monica Maria Garro Lopez" w:date="2025-03-07T12:21:00Z"/>
          <w:color w:val="000000"/>
          <w:lang w:val="es-CO"/>
        </w:rPr>
      </w:pPr>
    </w:p>
    <w:p w14:paraId="1207CB02" w14:textId="7F31C8C3" w:rsidR="009F2276" w:rsidRPr="00D137D8" w:rsidDel="00D137D8" w:rsidRDefault="009F2276">
      <w:pPr>
        <w:pStyle w:val="Prrafodelista"/>
        <w:numPr>
          <w:ilvl w:val="0"/>
          <w:numId w:val="61"/>
        </w:numPr>
        <w:spacing w:after="0"/>
        <w:rPr>
          <w:del w:id="3680" w:author="Monica Maria Garro Lopez" w:date="2025-03-07T12:21:00Z"/>
          <w:color w:val="000000"/>
          <w:lang w:val="es-CO"/>
          <w:rPrChange w:id="3681" w:author="Monica Maria Garro Lopez" w:date="2025-03-07T12:17:00Z">
            <w:rPr>
              <w:del w:id="3682" w:author="Monica Maria Garro Lopez" w:date="2025-03-07T12:21:00Z"/>
              <w:lang w:val="es-CO"/>
            </w:rPr>
          </w:rPrChange>
        </w:rPr>
        <w:pPrChange w:id="3683" w:author="Monica Maria Garro Lopez" w:date="2025-03-07T12:17:00Z">
          <w:pPr>
            <w:spacing w:after="0"/>
          </w:pPr>
        </w:pPrChange>
      </w:pPr>
      <w:del w:id="3684" w:author="Monica Maria Garro Lopez" w:date="2025-03-07T12:21:00Z">
        <w:r w:rsidRPr="00D137D8" w:rsidDel="00D137D8">
          <w:rPr>
            <w:b/>
            <w:bCs/>
            <w:color w:val="000000"/>
            <w:lang w:val="es-CO"/>
            <w:rPrChange w:id="3685" w:author="Monica Maria Garro Lopez" w:date="2025-03-07T12:17:00Z">
              <w:rPr>
                <w:b/>
                <w:bCs/>
                <w:lang w:val="es-CO"/>
              </w:rPr>
            </w:rPrChange>
          </w:rPr>
          <w:delText>Facilitación de la investigación en salud pública</w:delText>
        </w:r>
        <w:r w:rsidRPr="00D137D8" w:rsidDel="00D137D8">
          <w:rPr>
            <w:color w:val="000000"/>
            <w:lang w:val="es-CO"/>
            <w:rPrChange w:id="3686" w:author="Monica Maria Garro Lopez" w:date="2025-03-07T12:17:00Z">
              <w:rPr>
                <w:lang w:val="es-CO"/>
              </w:rPr>
            </w:rPrChange>
          </w:rPr>
          <w:delText xml:space="preserve">: La funcionalidad de </w:delText>
        </w:r>
        <w:r w:rsidRPr="00D137D8" w:rsidDel="00D137D8">
          <w:rPr>
            <w:i/>
            <w:iCs/>
            <w:color w:val="000000"/>
            <w:lang w:val="es-CO"/>
            <w:rPrChange w:id="3687" w:author="Monica Maria Garro Lopez" w:date="2025-03-07T12:17:00Z">
              <w:rPr>
                <w:i/>
                <w:iCs/>
                <w:lang w:val="es-CO"/>
              </w:rPr>
            </w:rPrChange>
          </w:rPr>
          <w:delText>time travel</w:delText>
        </w:r>
        <w:r w:rsidRPr="00D137D8" w:rsidDel="00D137D8">
          <w:rPr>
            <w:color w:val="000000"/>
            <w:lang w:val="es-CO"/>
            <w:rPrChange w:id="3688" w:author="Monica Maria Garro Lopez" w:date="2025-03-07T12:17:00Z">
              <w:rPr>
                <w:lang w:val="es-CO"/>
              </w:rPr>
            </w:rPrChange>
          </w:rPr>
          <w:delText xml:space="preserve"> permite a los investigadores acceder a versiones anteriores de los datos, lo que posibilita el análisis retrospectivo de tratamientos y la evaluación de la efectividad de intervenciones sanitarias a lo largo del tiempo.</w:delText>
        </w:r>
      </w:del>
    </w:p>
    <w:p w14:paraId="5E675BD5" w14:textId="33EFCB04" w:rsidR="009F2276" w:rsidDel="00D137D8" w:rsidRDefault="009F2276" w:rsidP="009F2276">
      <w:pPr>
        <w:spacing w:after="0"/>
        <w:rPr>
          <w:del w:id="3689" w:author="Monica Maria Garro Lopez" w:date="2025-03-07T12:21:00Z"/>
          <w:b/>
          <w:bCs/>
          <w:color w:val="000000"/>
          <w:lang w:val="es-CO"/>
        </w:rPr>
      </w:pPr>
    </w:p>
    <w:p w14:paraId="5003D5C1" w14:textId="32A43112" w:rsidR="009F2276" w:rsidRPr="00D137D8" w:rsidDel="00D137D8" w:rsidRDefault="009F2276">
      <w:pPr>
        <w:pStyle w:val="Prrafodelista"/>
        <w:numPr>
          <w:ilvl w:val="0"/>
          <w:numId w:val="61"/>
        </w:numPr>
        <w:spacing w:after="0"/>
        <w:rPr>
          <w:del w:id="3690" w:author="Monica Maria Garro Lopez" w:date="2025-03-07T12:21:00Z"/>
          <w:color w:val="000000"/>
          <w:lang w:val="es-CO"/>
          <w:rPrChange w:id="3691" w:author="Monica Maria Garro Lopez" w:date="2025-03-07T12:17:00Z">
            <w:rPr>
              <w:del w:id="3692" w:author="Monica Maria Garro Lopez" w:date="2025-03-07T12:21:00Z"/>
              <w:lang w:val="es-CO"/>
            </w:rPr>
          </w:rPrChange>
        </w:rPr>
        <w:pPrChange w:id="3693" w:author="Monica Maria Garro Lopez" w:date="2025-03-07T12:17:00Z">
          <w:pPr>
            <w:spacing w:after="0"/>
          </w:pPr>
        </w:pPrChange>
      </w:pPr>
      <w:del w:id="3694" w:author="Monica Maria Garro Lopez" w:date="2025-03-07T12:21:00Z">
        <w:r w:rsidRPr="00D137D8" w:rsidDel="00D137D8">
          <w:rPr>
            <w:b/>
            <w:bCs/>
            <w:color w:val="000000"/>
            <w:lang w:val="es-CO"/>
            <w:rPrChange w:id="3695" w:author="Monica Maria Garro Lopez" w:date="2025-03-07T12:17:00Z">
              <w:rPr>
                <w:b/>
                <w:bCs/>
                <w:lang w:val="es-CO"/>
              </w:rPr>
            </w:rPrChange>
          </w:rPr>
          <w:delText>Análisis en tiempo real para la gestión de emergencias sanitarias</w:delText>
        </w:r>
        <w:r w:rsidRPr="00D137D8" w:rsidDel="00D137D8">
          <w:rPr>
            <w:color w:val="000000"/>
            <w:lang w:val="es-CO"/>
            <w:rPrChange w:id="3696" w:author="Monica Maria Garro Lopez" w:date="2025-03-07T12:17:00Z">
              <w:rPr>
                <w:lang w:val="es-CO"/>
              </w:rPr>
            </w:rPrChange>
          </w:rPr>
          <w:delText>: Durante crisis de salud pública, Delta Lake permite un acceso ágil y confiable a los datos, mejorando la capacidad de respuesta ante emergencias, optimizando la distribución de recursos y facilitando la toma de decisiones estratégicas basadas en datos actualizados</w:delText>
        </w:r>
        <w:r w:rsidR="00CF5EA7" w:rsidRPr="00D137D8" w:rsidDel="00D137D8">
          <w:rPr>
            <w:color w:val="000000"/>
            <w:lang w:val="es-CO"/>
            <w:rPrChange w:id="3697" w:author="Monica Maria Garro Lopez" w:date="2025-03-07T12:17:00Z">
              <w:rPr>
                <w:lang w:val="es-CO"/>
              </w:rPr>
            </w:rPrChange>
          </w:rPr>
          <w:delText>.</w:delText>
        </w:r>
      </w:del>
    </w:p>
    <w:p w14:paraId="45D4D454" w14:textId="03E31756" w:rsidR="009F2276" w:rsidRPr="009F2276" w:rsidDel="00040440" w:rsidRDefault="009F2276" w:rsidP="00F92723">
      <w:pPr>
        <w:spacing w:after="0"/>
        <w:rPr>
          <w:del w:id="3698" w:author="Monica Maria Garro Lopez" w:date="2025-03-21T14:26:00Z"/>
          <w:color w:val="000000"/>
          <w:lang w:val="es-CO"/>
        </w:rPr>
      </w:pPr>
    </w:p>
    <w:p w14:paraId="5CB3006A" w14:textId="3A02F7CA" w:rsidR="009F2276" w:rsidRPr="00F92723" w:rsidDel="00040440" w:rsidRDefault="009F2276" w:rsidP="00F92723">
      <w:pPr>
        <w:spacing w:after="0"/>
        <w:rPr>
          <w:del w:id="3699" w:author="Monica Maria Garro Lopez" w:date="2025-03-21T14:26:00Z"/>
          <w:color w:val="000000"/>
          <w:lang w:val="es-CO"/>
        </w:rPr>
      </w:pPr>
    </w:p>
    <w:p w14:paraId="2391CA2D" w14:textId="03343CF2" w:rsidR="00F92723" w:rsidRDefault="00F92723" w:rsidP="00F92723">
      <w:pPr>
        <w:spacing w:after="0"/>
        <w:rPr>
          <w:b/>
          <w:bCs/>
          <w:color w:val="000000"/>
          <w:lang w:val="es-CO"/>
        </w:rPr>
      </w:pPr>
      <w:r w:rsidRPr="00CF5EA7">
        <w:rPr>
          <w:b/>
          <w:bCs/>
          <w:i/>
          <w:iCs/>
          <w:color w:val="000000"/>
          <w:lang w:val="es-CO"/>
        </w:rPr>
        <w:t xml:space="preserve">Data </w:t>
      </w:r>
      <w:proofErr w:type="spellStart"/>
      <w:r w:rsidRPr="00CF5EA7">
        <w:rPr>
          <w:b/>
          <w:bCs/>
          <w:i/>
          <w:iCs/>
          <w:color w:val="000000"/>
          <w:lang w:val="es-CO"/>
        </w:rPr>
        <w:t>Warehouses</w:t>
      </w:r>
      <w:proofErr w:type="spellEnd"/>
      <w:r w:rsidRPr="00F92723">
        <w:rPr>
          <w:b/>
          <w:bCs/>
          <w:color w:val="000000"/>
          <w:lang w:val="es-CO"/>
        </w:rPr>
        <w:t xml:space="preserve"> en el Sector Salud</w:t>
      </w:r>
    </w:p>
    <w:p w14:paraId="0612BE26" w14:textId="17B3FDA2" w:rsidR="00A40DB2" w:rsidRDefault="00A40DB2" w:rsidP="00F92723">
      <w:pPr>
        <w:spacing w:after="0"/>
        <w:rPr>
          <w:ins w:id="3700" w:author="Monica Maria Garro Lopez" w:date="2025-03-21T14:31:00Z"/>
          <w:b/>
          <w:bCs/>
          <w:color w:val="000000"/>
          <w:lang w:val="es-CO"/>
        </w:rPr>
      </w:pPr>
    </w:p>
    <w:p w14:paraId="4DAA6924" w14:textId="6C85678F" w:rsidR="00126B1C" w:rsidRDefault="00126B1C" w:rsidP="00126B1C">
      <w:pPr>
        <w:spacing w:after="0"/>
        <w:rPr>
          <w:ins w:id="3701" w:author="Monica Maria Garro Lopez" w:date="2025-03-21T14:31:00Z"/>
          <w:color w:val="000000"/>
          <w:lang w:val="es-CO"/>
        </w:rPr>
      </w:pPr>
      <w:ins w:id="3702" w:author="Monica Maria Garro Lopez" w:date="2025-03-21T14:31:00Z">
        <w:r w:rsidRPr="00126B1C">
          <w:rPr>
            <w:color w:val="000000"/>
            <w:lang w:val="es-CO"/>
            <w:rPrChange w:id="3703" w:author="Monica Maria Garro Lopez" w:date="2025-03-21T14:31:00Z">
              <w:rPr>
                <w:b/>
                <w:bCs/>
                <w:color w:val="000000"/>
                <w:lang w:val="es-CO"/>
              </w:rPr>
            </w:rPrChange>
          </w:rPr>
          <w:t xml:space="preserve">En el ámbito de la salud, </w:t>
        </w:r>
        <w:r>
          <w:rPr>
            <w:color w:val="000000"/>
            <w:lang w:val="es-CO"/>
          </w:rPr>
          <w:t>los almacenes de datos</w:t>
        </w:r>
        <w:r w:rsidRPr="00126B1C">
          <w:rPr>
            <w:color w:val="000000"/>
            <w:lang w:val="es-CO"/>
            <w:rPrChange w:id="3704" w:author="Monica Maria Garro Lopez" w:date="2025-03-21T14:31:00Z">
              <w:rPr>
                <w:b/>
                <w:bCs/>
                <w:color w:val="000000"/>
                <w:lang w:val="es-CO"/>
              </w:rPr>
            </w:rPrChange>
          </w:rPr>
          <w:t xml:space="preserve"> desempeñan un papel fundamental en la gestión y análisis de información estructurada, ya que facilitan la generación de informes esenciales para la toma de decisiones clínicas informadas, la gestión de riesgos y el cumplimiento normativo. Su implementación no solo optimiza los procesos </w:t>
        </w:r>
        <w:r w:rsidRPr="00126B1C">
          <w:rPr>
            <w:color w:val="000000"/>
            <w:lang w:val="es-CO"/>
            <w:rPrChange w:id="3705" w:author="Monica Maria Garro Lopez" w:date="2025-03-21T14:31:00Z">
              <w:rPr>
                <w:b/>
                <w:bCs/>
                <w:color w:val="000000"/>
                <w:lang w:val="es-CO"/>
              </w:rPr>
            </w:rPrChange>
          </w:rPr>
          <w:lastRenderedPageBreak/>
          <w:t>operativos dentro de las instituciones sanitarias, sino que también mejora la calidad de la atención al paciente al proporcionar un acceso más eficiente y seguro a los datos clínicos.</w:t>
        </w:r>
      </w:ins>
    </w:p>
    <w:p w14:paraId="54E2C25F" w14:textId="77777777" w:rsidR="00126B1C" w:rsidRPr="00126B1C" w:rsidRDefault="00126B1C" w:rsidP="00126B1C">
      <w:pPr>
        <w:spacing w:after="0"/>
        <w:rPr>
          <w:ins w:id="3706" w:author="Monica Maria Garro Lopez" w:date="2025-03-21T14:31:00Z"/>
          <w:color w:val="000000"/>
          <w:lang w:val="es-CO"/>
          <w:rPrChange w:id="3707" w:author="Monica Maria Garro Lopez" w:date="2025-03-21T14:31:00Z">
            <w:rPr>
              <w:ins w:id="3708" w:author="Monica Maria Garro Lopez" w:date="2025-03-21T14:31:00Z"/>
              <w:b/>
              <w:bCs/>
              <w:color w:val="000000"/>
              <w:lang w:val="es-CO"/>
            </w:rPr>
          </w:rPrChange>
        </w:rPr>
      </w:pPr>
    </w:p>
    <w:p w14:paraId="1D90706F" w14:textId="1A47A63C" w:rsidR="00126B1C" w:rsidRDefault="00126B1C" w:rsidP="00126B1C">
      <w:pPr>
        <w:spacing w:after="0"/>
        <w:rPr>
          <w:ins w:id="3709" w:author="Monica Maria Garro Lopez" w:date="2025-03-21T14:31:00Z"/>
          <w:color w:val="000000"/>
          <w:lang w:val="es-CO"/>
        </w:rPr>
      </w:pPr>
      <w:ins w:id="3710" w:author="Monica Maria Garro Lopez" w:date="2025-03-21T14:31:00Z">
        <w:r w:rsidRPr="00126B1C">
          <w:rPr>
            <w:color w:val="000000"/>
            <w:lang w:val="es-CO"/>
            <w:rPrChange w:id="3711" w:author="Monica Maria Garro Lopez" w:date="2025-03-21T14:31:00Z">
              <w:rPr>
                <w:b/>
                <w:bCs/>
                <w:color w:val="000000"/>
                <w:lang w:val="es-CO"/>
              </w:rPr>
            </w:rPrChange>
          </w:rPr>
          <w:t>Estos sistemas están específicamente diseñados para maximizar la velocidad de consulta, permitiendo a los profesionales de la salud acceder rápidamente a información crítica y fundamentar sus decisiones en datos clínicos precisos, actualizados y consolidados.</w:t>
        </w:r>
      </w:ins>
    </w:p>
    <w:p w14:paraId="49C0F89B" w14:textId="77777777" w:rsidR="00126B1C" w:rsidRPr="00126B1C" w:rsidRDefault="00126B1C" w:rsidP="00126B1C">
      <w:pPr>
        <w:spacing w:after="0"/>
        <w:rPr>
          <w:ins w:id="3712" w:author="Monica Maria Garro Lopez" w:date="2025-03-21T14:31:00Z"/>
          <w:color w:val="000000"/>
          <w:lang w:val="es-CO"/>
          <w:rPrChange w:id="3713" w:author="Monica Maria Garro Lopez" w:date="2025-03-21T14:31:00Z">
            <w:rPr>
              <w:ins w:id="3714" w:author="Monica Maria Garro Lopez" w:date="2025-03-21T14:31:00Z"/>
              <w:b/>
              <w:bCs/>
              <w:color w:val="000000"/>
              <w:lang w:val="es-CO"/>
            </w:rPr>
          </w:rPrChange>
        </w:rPr>
      </w:pPr>
    </w:p>
    <w:p w14:paraId="49360A72" w14:textId="0B0E1D9D" w:rsidR="00126B1C" w:rsidRDefault="00126B1C" w:rsidP="00126B1C">
      <w:pPr>
        <w:spacing w:after="0"/>
        <w:rPr>
          <w:ins w:id="3715" w:author="Monica Maria Garro Lopez" w:date="2025-03-21T14:31:00Z"/>
          <w:color w:val="000000"/>
          <w:lang w:val="es-CO"/>
        </w:rPr>
      </w:pPr>
      <w:ins w:id="3716" w:author="Monica Maria Garro Lopez" w:date="2025-03-21T14:31:00Z">
        <w:r w:rsidRPr="00126B1C">
          <w:rPr>
            <w:color w:val="000000"/>
            <w:lang w:val="es-CO"/>
            <w:rPrChange w:id="3717" w:author="Monica Maria Garro Lopez" w:date="2025-03-21T14:31:00Z">
              <w:rPr>
                <w:b/>
                <w:bCs/>
                <w:color w:val="000000"/>
                <w:lang w:val="es-CO"/>
              </w:rPr>
            </w:rPrChange>
          </w:rPr>
          <w:t>Además, ofrecen un entorno altamente estructurado y seguro para el almacenamiento de datos, lo cual es especialmente relevante en un sector donde la privacidad y la seguridad de la información del paciente son prioridades ineludibles. Por otro lado, estos sistemas permiten analizar relaciones complejas entre factores clínicos y desenlaces en salud, lo que aporta información clave para la optimización de tratamientos y la mejora continua de las prácticas médicas.</w:t>
        </w:r>
      </w:ins>
    </w:p>
    <w:p w14:paraId="3792D891" w14:textId="77777777" w:rsidR="00126B1C" w:rsidRPr="00126B1C" w:rsidRDefault="00126B1C" w:rsidP="00126B1C">
      <w:pPr>
        <w:spacing w:after="0"/>
        <w:rPr>
          <w:ins w:id="3718" w:author="Monica Maria Garro Lopez" w:date="2025-03-21T14:31:00Z"/>
          <w:color w:val="000000"/>
          <w:lang w:val="es-CO"/>
          <w:rPrChange w:id="3719" w:author="Monica Maria Garro Lopez" w:date="2025-03-21T14:31:00Z">
            <w:rPr>
              <w:ins w:id="3720" w:author="Monica Maria Garro Lopez" w:date="2025-03-21T14:31:00Z"/>
              <w:b/>
              <w:bCs/>
              <w:color w:val="000000"/>
              <w:lang w:val="es-CO"/>
            </w:rPr>
          </w:rPrChange>
        </w:rPr>
      </w:pPr>
    </w:p>
    <w:p w14:paraId="393B9321" w14:textId="5680723A" w:rsidR="00126B1C" w:rsidRDefault="00126B1C" w:rsidP="00126B1C">
      <w:pPr>
        <w:spacing w:after="0"/>
        <w:rPr>
          <w:ins w:id="3721" w:author="Monica Maria Garro Lopez" w:date="2025-03-21T14:31:00Z"/>
          <w:color w:val="000000"/>
          <w:lang w:val="es-CO"/>
        </w:rPr>
      </w:pPr>
      <w:ins w:id="3722" w:author="Monica Maria Garro Lopez" w:date="2025-03-21T14:31:00Z">
        <w:r w:rsidRPr="00126B1C">
          <w:rPr>
            <w:color w:val="000000"/>
            <w:lang w:val="es-CO"/>
            <w:rPrChange w:id="3723" w:author="Monica Maria Garro Lopez" w:date="2025-03-21T14:31:00Z">
              <w:rPr>
                <w:b/>
                <w:bCs/>
                <w:color w:val="000000"/>
                <w:lang w:val="es-CO"/>
              </w:rPr>
            </w:rPrChange>
          </w:rPr>
          <w:t>Asimismo, incorporan protocolos avanzados de protección de datos, garantizando la confidencialidad de la información sensible, el cumplimiento de normativas internacionales de privacidad y una reducción significativa de los riesgos asociados a accesos no autorizados o filtraciones de datos personales</w:t>
        </w:r>
      </w:ins>
      <w:ins w:id="3724" w:author="Monica Maria Garro Lopez" w:date="2025-03-21T14:32:00Z">
        <w:r>
          <w:rPr>
            <w:color w:val="000000"/>
            <w:lang w:val="es-CO"/>
          </w:rPr>
          <w:t xml:space="preserve"> </w:t>
        </w:r>
      </w:ins>
      <w:customXmlInsRangeStart w:id="3725" w:author="Monica Maria Garro Lopez" w:date="2025-03-21T14:32:00Z"/>
      <w:sdt>
        <w:sdtPr>
          <w:rPr>
            <w:color w:val="000000"/>
            <w:lang w:val="es-CO"/>
          </w:rPr>
          <w:tag w:val="MENDELEY_CITATION_v3_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"/>
          <w:id w:val="-1212577499"/>
          <w:placeholder>
            <w:docPart w:val="DefaultPlaceholder_-1854013440"/>
          </w:placeholder>
        </w:sdtPr>
        <w:sdtEndPr/>
        <w:sdtContent>
          <w:customXmlInsRangeEnd w:id="3725"/>
          <w:ins w:id="3726" w:author="Monica Maria Garro Lopez" w:date="2025-03-21T16:07:00Z">
            <w:r w:rsidR="00415AEC" w:rsidRPr="00415AEC">
              <w:rPr>
                <w:color w:val="000000"/>
                <w:lang w:val="es-CO"/>
              </w:rPr>
              <w:t>(</w:t>
            </w:r>
            <w:proofErr w:type="spellStart"/>
            <w:r w:rsidR="00415AEC" w:rsidRPr="00415AEC">
              <w:rPr>
                <w:color w:val="000000"/>
                <w:lang w:val="es-CO"/>
              </w:rPr>
              <w:t>Alaa</w:t>
            </w:r>
            <w:proofErr w:type="spellEnd"/>
            <w:r w:rsidR="00415AEC" w:rsidRPr="00415AEC">
              <w:rPr>
                <w:color w:val="000000"/>
                <w:lang w:val="es-CO"/>
              </w:rPr>
              <w:t xml:space="preserve"> </w:t>
            </w:r>
            <w:proofErr w:type="spellStart"/>
            <w:r w:rsidR="00415AEC" w:rsidRPr="00415AEC">
              <w:rPr>
                <w:color w:val="000000"/>
                <w:lang w:val="es-CO"/>
              </w:rPr>
              <w:t>Khalaf</w:t>
            </w:r>
            <w:proofErr w:type="spellEnd"/>
            <w:r w:rsidR="00415AEC" w:rsidRPr="00415AEC">
              <w:rPr>
                <w:color w:val="000000"/>
                <w:lang w:val="es-CO"/>
              </w:rPr>
              <w:t xml:space="preserve"> Hamoud et al., 2018)</w:t>
            </w:r>
          </w:ins>
          <w:customXmlInsRangeStart w:id="3727" w:author="Monica Maria Garro Lopez" w:date="2025-03-21T14:32:00Z"/>
        </w:sdtContent>
      </w:sdt>
      <w:customXmlInsRangeEnd w:id="3727"/>
      <w:ins w:id="3728" w:author="Monica Maria Garro Lopez" w:date="2025-03-21T14:31:00Z">
        <w:r w:rsidRPr="00126B1C">
          <w:rPr>
            <w:color w:val="000000"/>
            <w:lang w:val="es-CO"/>
            <w:rPrChange w:id="3729" w:author="Monica Maria Garro Lopez" w:date="2025-03-21T14:31:00Z">
              <w:rPr>
                <w:b/>
                <w:bCs/>
                <w:color w:val="000000"/>
                <w:lang w:val="es-CO"/>
              </w:rPr>
            </w:rPrChange>
          </w:rPr>
          <w:t>.</w:t>
        </w:r>
      </w:ins>
    </w:p>
    <w:p w14:paraId="4B6F0101" w14:textId="77777777" w:rsidR="00126B1C" w:rsidRPr="00126B1C" w:rsidRDefault="00126B1C" w:rsidP="00126B1C">
      <w:pPr>
        <w:spacing w:after="0"/>
        <w:rPr>
          <w:ins w:id="3730" w:author="Monica Maria Garro Lopez" w:date="2025-03-21T14:31:00Z"/>
          <w:color w:val="000000"/>
          <w:lang w:val="es-CO"/>
          <w:rPrChange w:id="3731" w:author="Monica Maria Garro Lopez" w:date="2025-03-21T14:31:00Z">
            <w:rPr>
              <w:ins w:id="3732" w:author="Monica Maria Garro Lopez" w:date="2025-03-21T14:31:00Z"/>
              <w:b/>
              <w:bCs/>
              <w:color w:val="000000"/>
              <w:lang w:val="es-CO"/>
            </w:rPr>
          </w:rPrChange>
        </w:rPr>
      </w:pPr>
    </w:p>
    <w:p w14:paraId="3D88190D" w14:textId="325F9052" w:rsidR="00126B1C" w:rsidRDefault="00126B1C" w:rsidP="00126B1C">
      <w:pPr>
        <w:spacing w:after="0"/>
        <w:rPr>
          <w:ins w:id="3733" w:author="Monica Maria Garro Lopez" w:date="2025-03-21T14:33:00Z"/>
          <w:color w:val="000000"/>
          <w:lang w:val="es-CO"/>
        </w:rPr>
      </w:pPr>
      <w:ins w:id="3734" w:author="Monica Maria Garro Lopez" w:date="2025-03-21T14:33:00Z">
        <w:r>
          <w:rPr>
            <w:color w:val="000000"/>
            <w:lang w:val="es-CO"/>
          </w:rPr>
          <w:t>Teniendo</w:t>
        </w:r>
      </w:ins>
      <w:ins w:id="3735" w:author="Monica Maria Garro Lopez" w:date="2025-03-21T14:32:00Z">
        <w:r>
          <w:rPr>
            <w:color w:val="000000"/>
            <w:lang w:val="es-CO"/>
          </w:rPr>
          <w:t xml:space="preserve"> en cuenta lo anterior, l</w:t>
        </w:r>
      </w:ins>
      <w:ins w:id="3736" w:author="Monica Maria Garro Lopez" w:date="2025-03-21T14:31:00Z">
        <w:r w:rsidRPr="00126B1C">
          <w:rPr>
            <w:color w:val="000000"/>
            <w:lang w:val="es-CO"/>
            <w:rPrChange w:id="3737" w:author="Monica Maria Garro Lopez" w:date="2025-03-21T14:31:00Z">
              <w:rPr>
                <w:b/>
                <w:bCs/>
                <w:color w:val="000000"/>
                <w:lang w:val="es-CO"/>
              </w:rPr>
            </w:rPrChange>
          </w:rPr>
          <w:t xml:space="preserve">os principales beneficios de los Data </w:t>
        </w:r>
        <w:proofErr w:type="spellStart"/>
        <w:r w:rsidRPr="00126B1C">
          <w:rPr>
            <w:color w:val="000000"/>
            <w:lang w:val="es-CO"/>
            <w:rPrChange w:id="3738" w:author="Monica Maria Garro Lopez" w:date="2025-03-21T14:31:00Z">
              <w:rPr>
                <w:b/>
                <w:bCs/>
                <w:color w:val="000000"/>
                <w:lang w:val="es-CO"/>
              </w:rPr>
            </w:rPrChange>
          </w:rPr>
          <w:t>Warehouses</w:t>
        </w:r>
        <w:proofErr w:type="spellEnd"/>
        <w:r w:rsidRPr="00126B1C">
          <w:rPr>
            <w:color w:val="000000"/>
            <w:lang w:val="es-CO"/>
            <w:rPrChange w:id="3739" w:author="Monica Maria Garro Lopez" w:date="2025-03-21T14:31:00Z">
              <w:rPr>
                <w:b/>
                <w:bCs/>
                <w:color w:val="000000"/>
                <w:lang w:val="es-CO"/>
              </w:rPr>
            </w:rPrChange>
          </w:rPr>
          <w:t xml:space="preserve"> en el sector salud pueden resumirse en:</w:t>
        </w:r>
      </w:ins>
    </w:p>
    <w:p w14:paraId="17306745" w14:textId="77777777" w:rsidR="00126B1C" w:rsidRPr="00126B1C" w:rsidRDefault="00126B1C" w:rsidP="00126B1C">
      <w:pPr>
        <w:spacing w:after="0"/>
        <w:rPr>
          <w:ins w:id="3740" w:author="Monica Maria Garro Lopez" w:date="2025-03-21T14:31:00Z"/>
          <w:color w:val="000000"/>
          <w:lang w:val="es-CO"/>
          <w:rPrChange w:id="3741" w:author="Monica Maria Garro Lopez" w:date="2025-03-21T14:31:00Z">
            <w:rPr>
              <w:ins w:id="3742" w:author="Monica Maria Garro Lopez" w:date="2025-03-21T14:31:00Z"/>
              <w:b/>
              <w:bCs/>
              <w:color w:val="000000"/>
              <w:lang w:val="es-CO"/>
            </w:rPr>
          </w:rPrChange>
        </w:rPr>
      </w:pPr>
    </w:p>
    <w:p w14:paraId="2935ED2D" w14:textId="77777777" w:rsidR="00126B1C" w:rsidRPr="00126B1C" w:rsidRDefault="00126B1C" w:rsidP="00126B1C">
      <w:pPr>
        <w:numPr>
          <w:ilvl w:val="0"/>
          <w:numId w:val="129"/>
        </w:numPr>
        <w:spacing w:after="0"/>
        <w:rPr>
          <w:ins w:id="3743" w:author="Monica Maria Garro Lopez" w:date="2025-03-21T14:31:00Z"/>
          <w:color w:val="000000"/>
          <w:lang w:val="es-CO"/>
          <w:rPrChange w:id="3744" w:author="Monica Maria Garro Lopez" w:date="2025-03-21T14:31:00Z">
            <w:rPr>
              <w:ins w:id="3745" w:author="Monica Maria Garro Lopez" w:date="2025-03-21T14:31:00Z"/>
              <w:b/>
              <w:bCs/>
              <w:color w:val="000000"/>
              <w:lang w:val="es-CO"/>
            </w:rPr>
          </w:rPrChange>
        </w:rPr>
      </w:pPr>
      <w:ins w:id="3746" w:author="Monica Maria Garro Lopez" w:date="2025-03-21T14:31:00Z">
        <w:r w:rsidRPr="00126B1C">
          <w:rPr>
            <w:color w:val="000000"/>
            <w:lang w:val="es-CO"/>
            <w:rPrChange w:id="3747" w:author="Monica Maria Garro Lopez" w:date="2025-03-21T14:31:00Z">
              <w:rPr>
                <w:b/>
                <w:bCs/>
                <w:color w:val="000000"/>
                <w:lang w:val="es-CO"/>
              </w:rPr>
            </w:rPrChange>
          </w:rPr>
          <w:t>Acceso rápido a datos estructurados.</w:t>
        </w:r>
      </w:ins>
    </w:p>
    <w:p w14:paraId="14D8AEF1" w14:textId="77777777" w:rsidR="00126B1C" w:rsidRPr="00126B1C" w:rsidRDefault="00126B1C" w:rsidP="00126B1C">
      <w:pPr>
        <w:numPr>
          <w:ilvl w:val="0"/>
          <w:numId w:val="129"/>
        </w:numPr>
        <w:spacing w:after="0"/>
        <w:rPr>
          <w:ins w:id="3748" w:author="Monica Maria Garro Lopez" w:date="2025-03-21T14:31:00Z"/>
          <w:color w:val="000000"/>
          <w:lang w:val="es-CO"/>
          <w:rPrChange w:id="3749" w:author="Monica Maria Garro Lopez" w:date="2025-03-21T14:31:00Z">
            <w:rPr>
              <w:ins w:id="3750" w:author="Monica Maria Garro Lopez" w:date="2025-03-21T14:31:00Z"/>
              <w:b/>
              <w:bCs/>
              <w:color w:val="000000"/>
              <w:lang w:val="es-CO"/>
            </w:rPr>
          </w:rPrChange>
        </w:rPr>
      </w:pPr>
      <w:ins w:id="3751" w:author="Monica Maria Garro Lopez" w:date="2025-03-21T14:31:00Z">
        <w:r w:rsidRPr="00126B1C">
          <w:rPr>
            <w:color w:val="000000"/>
            <w:lang w:val="es-CO"/>
            <w:rPrChange w:id="3752" w:author="Monica Maria Garro Lopez" w:date="2025-03-21T14:31:00Z">
              <w:rPr>
                <w:b/>
                <w:bCs/>
                <w:color w:val="000000"/>
                <w:lang w:val="es-CO"/>
              </w:rPr>
            </w:rPrChange>
          </w:rPr>
          <w:t>Gobernanza de datos clínicos en entornos seguros.</w:t>
        </w:r>
      </w:ins>
    </w:p>
    <w:p w14:paraId="57BC13FD" w14:textId="77777777" w:rsidR="00126B1C" w:rsidRPr="00126B1C" w:rsidRDefault="00126B1C" w:rsidP="00126B1C">
      <w:pPr>
        <w:numPr>
          <w:ilvl w:val="0"/>
          <w:numId w:val="129"/>
        </w:numPr>
        <w:spacing w:after="0"/>
        <w:rPr>
          <w:ins w:id="3753" w:author="Monica Maria Garro Lopez" w:date="2025-03-21T14:31:00Z"/>
          <w:color w:val="000000"/>
          <w:lang w:val="es-CO"/>
          <w:rPrChange w:id="3754" w:author="Monica Maria Garro Lopez" w:date="2025-03-21T14:31:00Z">
            <w:rPr>
              <w:ins w:id="3755" w:author="Monica Maria Garro Lopez" w:date="2025-03-21T14:31:00Z"/>
              <w:b/>
              <w:bCs/>
              <w:color w:val="000000"/>
              <w:lang w:val="es-CO"/>
            </w:rPr>
          </w:rPrChange>
        </w:rPr>
      </w:pPr>
      <w:ins w:id="3756" w:author="Monica Maria Garro Lopez" w:date="2025-03-21T14:31:00Z">
        <w:r w:rsidRPr="00126B1C">
          <w:rPr>
            <w:color w:val="000000"/>
            <w:lang w:val="es-CO"/>
            <w:rPrChange w:id="3757" w:author="Monica Maria Garro Lopez" w:date="2025-03-21T14:31:00Z">
              <w:rPr>
                <w:b/>
                <w:bCs/>
                <w:color w:val="000000"/>
                <w:lang w:val="es-CO"/>
              </w:rPr>
            </w:rPrChange>
          </w:rPr>
          <w:t>Identificación de patrones y correlaciones relevantes para la toma de decisiones médicas.</w:t>
        </w:r>
      </w:ins>
    </w:p>
    <w:p w14:paraId="6557B2D7" w14:textId="77777777" w:rsidR="00126B1C" w:rsidRPr="00126B1C" w:rsidRDefault="00126B1C" w:rsidP="00126B1C">
      <w:pPr>
        <w:numPr>
          <w:ilvl w:val="0"/>
          <w:numId w:val="129"/>
        </w:numPr>
        <w:spacing w:after="0"/>
        <w:rPr>
          <w:ins w:id="3758" w:author="Monica Maria Garro Lopez" w:date="2025-03-21T14:31:00Z"/>
          <w:color w:val="000000"/>
          <w:lang w:val="es-CO"/>
          <w:rPrChange w:id="3759" w:author="Monica Maria Garro Lopez" w:date="2025-03-21T14:31:00Z">
            <w:rPr>
              <w:ins w:id="3760" w:author="Monica Maria Garro Lopez" w:date="2025-03-21T14:31:00Z"/>
              <w:b/>
              <w:bCs/>
              <w:color w:val="000000"/>
              <w:lang w:val="es-CO"/>
            </w:rPr>
          </w:rPrChange>
        </w:rPr>
      </w:pPr>
      <w:ins w:id="3761" w:author="Monica Maria Garro Lopez" w:date="2025-03-21T14:31:00Z">
        <w:r w:rsidRPr="00126B1C">
          <w:rPr>
            <w:color w:val="000000"/>
            <w:lang w:val="es-CO"/>
            <w:rPrChange w:id="3762" w:author="Monica Maria Garro Lopez" w:date="2025-03-21T14:31:00Z">
              <w:rPr>
                <w:b/>
                <w:bCs/>
                <w:color w:val="000000"/>
                <w:lang w:val="es-CO"/>
              </w:rPr>
            </w:rPrChange>
          </w:rPr>
          <w:t>Seguridad y privacidad de la información del paciente.</w:t>
        </w:r>
      </w:ins>
    </w:p>
    <w:p w14:paraId="6F15F263" w14:textId="77777777" w:rsidR="00126B1C" w:rsidRPr="00F92723" w:rsidRDefault="00126B1C" w:rsidP="00F92723">
      <w:pPr>
        <w:spacing w:after="0"/>
        <w:rPr>
          <w:b/>
          <w:bCs/>
          <w:color w:val="000000"/>
          <w:lang w:val="es-CO"/>
        </w:rPr>
      </w:pPr>
    </w:p>
    <w:p w14:paraId="613E975A" w14:textId="191313F8" w:rsidR="00AD582F" w:rsidRPr="00126B1C" w:rsidDel="00040440" w:rsidRDefault="00AD582F" w:rsidP="00AD582F">
      <w:pPr>
        <w:spacing w:after="0"/>
        <w:rPr>
          <w:del w:id="3763" w:author="Monica Maria Garro Lopez" w:date="2025-03-07T12:23:00Z"/>
          <w:b/>
          <w:bCs/>
          <w:color w:val="FF0000"/>
          <w:lang w:val="es-CO"/>
          <w:rPrChange w:id="3764" w:author="Monica Maria Garro Lopez" w:date="2025-03-21T14:30:00Z">
            <w:rPr>
              <w:del w:id="3765" w:author="Monica Maria Garro Lopez" w:date="2025-03-07T12:23:00Z"/>
              <w:b/>
              <w:bCs/>
              <w:color w:val="000000"/>
              <w:lang w:val="es-CO"/>
            </w:rPr>
          </w:rPrChange>
        </w:rPr>
      </w:pPr>
      <w:del w:id="3766" w:author="Monica Maria Garro Lopez" w:date="2025-03-21T14:33:00Z">
        <w:r w:rsidRPr="00126B1C" w:rsidDel="00126B1C">
          <w:rPr>
            <w:color w:val="FF0000"/>
            <w:lang w:val="es-CO"/>
            <w:rPrChange w:id="3767" w:author="Monica Maria Garro Lopez" w:date="2025-03-21T14:30:00Z">
              <w:rPr>
                <w:color w:val="000000"/>
                <w:lang w:val="es-CO"/>
              </w:rPr>
            </w:rPrChange>
          </w:rPr>
          <w:delText xml:space="preserve">En el ámbito de la salud, </w:delText>
        </w:r>
        <w:r w:rsidR="009F319E" w:rsidRPr="00126B1C" w:rsidDel="00126B1C">
          <w:rPr>
            <w:color w:val="FF0000"/>
            <w:lang w:val="es-CO"/>
            <w:rPrChange w:id="3768" w:author="Monica Maria Garro Lopez" w:date="2025-03-21T14:30:00Z">
              <w:rPr>
                <w:color w:val="000000"/>
                <w:lang w:val="es-CO"/>
              </w:rPr>
            </w:rPrChange>
          </w:rPr>
          <w:delText>este tipo de infraestructura</w:delText>
        </w:r>
      </w:del>
      <w:del w:id="3769" w:author="Monica Maria Garro Lopez" w:date="2025-03-21T14:26:00Z">
        <w:r w:rsidRPr="00126B1C" w:rsidDel="00040440">
          <w:rPr>
            <w:color w:val="FF0000"/>
            <w:lang w:val="es-CO"/>
            <w:rPrChange w:id="3770" w:author="Monica Maria Garro Lopez" w:date="2025-03-21T14:30:00Z">
              <w:rPr>
                <w:color w:val="000000"/>
                <w:lang w:val="es-CO"/>
              </w:rPr>
            </w:rPrChange>
          </w:rPr>
          <w:delText xml:space="preserve"> </w:delText>
        </w:r>
      </w:del>
      <w:del w:id="3771" w:author="Monica Maria Garro Lopez" w:date="2025-03-21T14:33:00Z">
        <w:r w:rsidRPr="00126B1C" w:rsidDel="00126B1C">
          <w:rPr>
            <w:color w:val="FF0000"/>
            <w:lang w:val="es-CO"/>
            <w:rPrChange w:id="3772" w:author="Monica Maria Garro Lopez" w:date="2025-03-21T14:30:00Z">
              <w:rPr>
                <w:color w:val="000000"/>
                <w:lang w:val="es-CO"/>
              </w:rPr>
            </w:rPrChange>
          </w:rPr>
          <w:delText>desempeña</w:delText>
        </w:r>
        <w:r w:rsidR="009F319E" w:rsidRPr="00126B1C" w:rsidDel="00126B1C">
          <w:rPr>
            <w:color w:val="FF0000"/>
            <w:lang w:val="es-CO"/>
            <w:rPrChange w:id="3773" w:author="Monica Maria Garro Lopez" w:date="2025-03-21T14:30:00Z">
              <w:rPr>
                <w:color w:val="000000"/>
                <w:lang w:val="es-CO"/>
              </w:rPr>
            </w:rPrChange>
          </w:rPr>
          <w:delText xml:space="preserve"> </w:delText>
        </w:r>
        <w:r w:rsidRPr="00126B1C" w:rsidDel="00126B1C">
          <w:rPr>
            <w:color w:val="FF0000"/>
            <w:lang w:val="es-CO"/>
            <w:rPrChange w:id="3774" w:author="Monica Maria Garro Lopez" w:date="2025-03-21T14:30:00Z">
              <w:rPr>
                <w:color w:val="000000"/>
                <w:lang w:val="es-CO"/>
              </w:rPr>
            </w:rPrChange>
          </w:rPr>
          <w:delText xml:space="preserve">un papel clave en la gestión y análisis de información estructurada, facilitando la generación de informes esenciales para la toma de decisiones informadas, la gestión de riesgos y el cumplimiento normativo. Su implementación no solo optimiza los procesos operativos dentro de las instituciones, sino que también </w:delText>
        </w:r>
        <w:r w:rsidRPr="00126B1C" w:rsidDel="00126B1C">
          <w:rPr>
            <w:b/>
            <w:bCs/>
            <w:color w:val="FF0000"/>
            <w:lang w:val="es-CO"/>
            <w:rPrChange w:id="3775" w:author="Monica Maria Garro Lopez" w:date="2025-03-21T14:30:00Z">
              <w:rPr>
                <w:color w:val="000000"/>
                <w:lang w:val="es-CO"/>
              </w:rPr>
            </w:rPrChange>
          </w:rPr>
          <w:delText>mejora la calidad de la atención al paciente al proporcionar un acceso más eficiente y seguro a los datos clínicos.</w:delText>
        </w:r>
      </w:del>
    </w:p>
    <w:p w14:paraId="3BCF94DA" w14:textId="6209BBE4" w:rsidR="00AD582F" w:rsidRPr="00126B1C" w:rsidDel="00040440" w:rsidRDefault="00040440" w:rsidP="00AD582F">
      <w:pPr>
        <w:spacing w:after="0"/>
        <w:rPr>
          <w:del w:id="3776" w:author="Monica Maria Garro Lopez" w:date="2025-03-07T12:23:00Z"/>
          <w:color w:val="FF0000"/>
          <w:lang w:val="es-CO"/>
          <w:rPrChange w:id="3777" w:author="Monica Maria Garro Lopez" w:date="2025-03-21T14:30:00Z">
            <w:rPr>
              <w:del w:id="3778" w:author="Monica Maria Garro Lopez" w:date="2025-03-07T12:23:00Z"/>
              <w:color w:val="000000"/>
              <w:lang w:val="es-CO"/>
            </w:rPr>
          </w:rPrChange>
        </w:rPr>
      </w:pPr>
      <w:moveToRangeStart w:id="3779" w:author="Monica Maria Garro Lopez" w:date="2025-03-21T14:27:00Z" w:name="move193459679"/>
      <w:moveTo w:id="3780" w:author="Monica Maria Garro Lopez" w:date="2025-03-21T14:27:00Z">
        <w:del w:id="3781" w:author="Monica Maria Garro Lopez" w:date="2025-03-21T14:33:00Z">
          <w:r w:rsidRPr="00126B1C" w:rsidDel="00126B1C">
            <w:rPr>
              <w:color w:val="FF0000"/>
              <w:lang w:val="es-CO"/>
              <w:rPrChange w:id="3782" w:author="Monica Maria Garro Lopez" w:date="2025-03-21T14:30:00Z">
                <w:rPr>
                  <w:color w:val="000000"/>
                  <w:lang w:val="es-CO"/>
                </w:rPr>
              </w:rPrChange>
            </w:rPr>
            <w:delText>Proporcionan un entorno altamente organizado y seguro para el almacenamiento de información, lo que resulta crucial en un sector donde la privacidad y la seguridad de los datos son prioritarias.</w:delText>
          </w:r>
        </w:del>
      </w:moveTo>
      <w:moveToRangeEnd w:id="3779"/>
    </w:p>
    <w:p w14:paraId="39413043" w14:textId="15680EAD" w:rsidR="00AD582F" w:rsidRPr="00126B1C" w:rsidDel="00126B1C" w:rsidRDefault="00AD582F" w:rsidP="00AD582F">
      <w:pPr>
        <w:spacing w:after="0"/>
        <w:rPr>
          <w:del w:id="3783" w:author="Monica Maria Garro Lopez" w:date="2025-03-21T14:33:00Z"/>
          <w:color w:val="FF0000"/>
          <w:lang w:val="es-CO"/>
          <w:rPrChange w:id="3784" w:author="Monica Maria Garro Lopez" w:date="2025-03-21T14:30:00Z">
            <w:rPr>
              <w:del w:id="3785" w:author="Monica Maria Garro Lopez" w:date="2025-03-21T14:33:00Z"/>
              <w:color w:val="000000"/>
              <w:lang w:val="es-CO"/>
            </w:rPr>
          </w:rPrChange>
        </w:rPr>
      </w:pPr>
      <w:del w:id="3786" w:author="Monica Maria Garro Lopez" w:date="2025-03-21T14:27:00Z">
        <w:r w:rsidRPr="00126B1C" w:rsidDel="00040440">
          <w:rPr>
            <w:color w:val="FF0000"/>
            <w:lang w:val="es-CO"/>
            <w:rPrChange w:id="3787" w:author="Monica Maria Garro Lopez" w:date="2025-03-21T14:30:00Z">
              <w:rPr>
                <w:color w:val="000000"/>
                <w:lang w:val="es-CO"/>
              </w:rPr>
            </w:rPrChange>
          </w:rPr>
          <w:delText xml:space="preserve">Entre sus </w:delText>
        </w:r>
      </w:del>
      <w:del w:id="3788" w:author="Monica Maria Garro Lopez" w:date="2025-03-21T14:33:00Z">
        <w:r w:rsidRPr="00126B1C" w:rsidDel="00126B1C">
          <w:rPr>
            <w:color w:val="FF0000"/>
            <w:lang w:val="es-CO"/>
            <w:rPrChange w:id="3789" w:author="Monica Maria Garro Lopez" w:date="2025-03-21T14:30:00Z">
              <w:rPr>
                <w:color w:val="000000"/>
                <w:lang w:val="es-CO"/>
              </w:rPr>
            </w:rPrChange>
          </w:rPr>
          <w:delText>principales ventajas destacan:</w:delText>
        </w:r>
      </w:del>
    </w:p>
    <w:p w14:paraId="5D24C07E" w14:textId="5407C3BC" w:rsidR="00AD582F" w:rsidRPr="00126B1C" w:rsidDel="00126B1C" w:rsidRDefault="00AD582F" w:rsidP="00AD582F">
      <w:pPr>
        <w:spacing w:after="0"/>
        <w:rPr>
          <w:del w:id="3790" w:author="Monica Maria Garro Lopez" w:date="2025-03-21T14:33:00Z"/>
          <w:color w:val="FF0000"/>
          <w:lang w:val="es-CO"/>
          <w:rPrChange w:id="3791" w:author="Monica Maria Garro Lopez" w:date="2025-03-21T14:30:00Z">
            <w:rPr>
              <w:del w:id="3792" w:author="Monica Maria Garro Lopez" w:date="2025-03-21T14:33:00Z"/>
              <w:color w:val="000000"/>
              <w:lang w:val="es-CO"/>
            </w:rPr>
          </w:rPrChange>
        </w:rPr>
      </w:pPr>
    </w:p>
    <w:p w14:paraId="14E548A5" w14:textId="33522483" w:rsidR="00AD582F" w:rsidRPr="00126B1C" w:rsidDel="00126B1C" w:rsidRDefault="00AD582F" w:rsidP="00625206">
      <w:pPr>
        <w:numPr>
          <w:ilvl w:val="0"/>
          <w:numId w:val="32"/>
        </w:numPr>
        <w:spacing w:after="0"/>
        <w:rPr>
          <w:del w:id="3793" w:author="Monica Maria Garro Lopez" w:date="2025-03-21T14:33:00Z"/>
          <w:color w:val="FF0000"/>
          <w:lang w:val="es-CO"/>
          <w:rPrChange w:id="3794" w:author="Monica Maria Garro Lopez" w:date="2025-03-21T14:30:00Z">
            <w:rPr>
              <w:del w:id="3795" w:author="Monica Maria Garro Lopez" w:date="2025-03-21T14:33:00Z"/>
              <w:color w:val="000000"/>
              <w:lang w:val="es-CO"/>
            </w:rPr>
          </w:rPrChange>
        </w:rPr>
      </w:pPr>
      <w:del w:id="3796" w:author="Monica Maria Garro Lopez" w:date="2025-03-21T14:33:00Z">
        <w:r w:rsidRPr="00126B1C" w:rsidDel="00126B1C">
          <w:rPr>
            <w:b/>
            <w:bCs/>
            <w:color w:val="FF0000"/>
            <w:lang w:val="es-CO"/>
            <w:rPrChange w:id="3797" w:author="Monica Maria Garro Lopez" w:date="2025-03-21T14:30:00Z">
              <w:rPr>
                <w:b/>
                <w:bCs/>
                <w:color w:val="000000"/>
                <w:lang w:val="es-CO"/>
              </w:rPr>
            </w:rPrChange>
          </w:rPr>
          <w:delText>Acceso rápido a datos estructurados</w:delText>
        </w:r>
      </w:del>
      <w:del w:id="3798" w:author="Monica Maria Garro Lopez" w:date="2025-03-07T12:23:00Z">
        <w:r w:rsidRPr="00126B1C" w:rsidDel="00D137D8">
          <w:rPr>
            <w:color w:val="FF0000"/>
            <w:lang w:val="es-CO"/>
            <w:rPrChange w:id="3799" w:author="Monica Maria Garro Lopez" w:date="2025-03-21T14:30:00Z">
              <w:rPr>
                <w:color w:val="000000"/>
                <w:lang w:val="es-CO"/>
              </w:rPr>
            </w:rPrChange>
          </w:rPr>
          <w:delText xml:space="preserve">: </w:delText>
        </w:r>
        <w:r w:rsidR="009F319E" w:rsidRPr="00126B1C" w:rsidDel="00D137D8">
          <w:rPr>
            <w:color w:val="FF0000"/>
            <w:lang w:val="es-CO"/>
            <w:rPrChange w:id="3800" w:author="Monica Maria Garro Lopez" w:date="2025-03-21T14:30:00Z">
              <w:rPr>
                <w:color w:val="000000"/>
                <w:lang w:val="es-CO"/>
              </w:rPr>
            </w:rPrChange>
          </w:rPr>
          <w:delText>e</w:delText>
        </w:r>
      </w:del>
      <w:del w:id="3801" w:author="Monica Maria Garro Lopez" w:date="2025-03-21T14:27:00Z">
        <w:r w:rsidR="009F319E" w:rsidRPr="00126B1C" w:rsidDel="00040440">
          <w:rPr>
            <w:color w:val="FF0000"/>
            <w:lang w:val="es-CO"/>
            <w:rPrChange w:id="3802" w:author="Monica Maria Garro Lopez" w:date="2025-03-21T14:30:00Z">
              <w:rPr>
                <w:color w:val="000000"/>
                <w:lang w:val="es-CO"/>
              </w:rPr>
            </w:rPrChange>
          </w:rPr>
          <w:delText>s</w:delText>
        </w:r>
        <w:r w:rsidRPr="00126B1C" w:rsidDel="00040440">
          <w:rPr>
            <w:color w:val="FF0000"/>
            <w:lang w:val="es-CO"/>
            <w:rPrChange w:id="3803" w:author="Monica Maria Garro Lopez" w:date="2025-03-21T14:30:00Z">
              <w:rPr>
                <w:color w:val="000000"/>
                <w:lang w:val="es-CO"/>
              </w:rPr>
            </w:rPrChange>
          </w:rPr>
          <w:delText>tos sistemas están diseñados para optimizar la velocidad de consulta, permitiendo a los profesionales de la salud acceder a información clínica de manera ágil y fundamentar sus decisiones en datos precisos y actualizados.</w:delText>
        </w:r>
      </w:del>
    </w:p>
    <w:p w14:paraId="334696D3" w14:textId="714F7C3F" w:rsidR="00AD582F" w:rsidRPr="00126B1C" w:rsidDel="00126B1C" w:rsidRDefault="00AD582F" w:rsidP="00EB68F8">
      <w:pPr>
        <w:spacing w:after="0"/>
        <w:ind w:left="720"/>
        <w:rPr>
          <w:del w:id="3804" w:author="Monica Maria Garro Lopez" w:date="2025-03-21T14:33:00Z"/>
          <w:color w:val="FF0000"/>
          <w:lang w:val="es-CO"/>
          <w:rPrChange w:id="3805" w:author="Monica Maria Garro Lopez" w:date="2025-03-21T14:30:00Z">
            <w:rPr>
              <w:del w:id="3806" w:author="Monica Maria Garro Lopez" w:date="2025-03-21T14:33:00Z"/>
              <w:color w:val="000000"/>
              <w:lang w:val="es-CO"/>
            </w:rPr>
          </w:rPrChange>
        </w:rPr>
      </w:pPr>
    </w:p>
    <w:p w14:paraId="3B208E4D" w14:textId="447A1357" w:rsidR="00AD582F" w:rsidRPr="00126B1C" w:rsidDel="00126B1C" w:rsidRDefault="00AD582F" w:rsidP="00625206">
      <w:pPr>
        <w:numPr>
          <w:ilvl w:val="0"/>
          <w:numId w:val="32"/>
        </w:numPr>
        <w:spacing w:after="0"/>
        <w:rPr>
          <w:del w:id="3807" w:author="Monica Maria Garro Lopez" w:date="2025-03-21T14:33:00Z"/>
          <w:color w:val="FF0000"/>
          <w:lang w:val="es-CO"/>
          <w:rPrChange w:id="3808" w:author="Monica Maria Garro Lopez" w:date="2025-03-21T14:30:00Z">
            <w:rPr>
              <w:del w:id="3809" w:author="Monica Maria Garro Lopez" w:date="2025-03-21T14:33:00Z"/>
              <w:color w:val="000000"/>
              <w:lang w:val="es-CO"/>
            </w:rPr>
          </w:rPrChange>
        </w:rPr>
      </w:pPr>
      <w:del w:id="3810" w:author="Monica Maria Garro Lopez" w:date="2025-03-21T14:33:00Z">
        <w:r w:rsidRPr="00126B1C" w:rsidDel="00126B1C">
          <w:rPr>
            <w:b/>
            <w:bCs/>
            <w:color w:val="FF0000"/>
            <w:lang w:val="es-CO"/>
            <w:rPrChange w:id="3811" w:author="Monica Maria Garro Lopez" w:date="2025-03-21T14:30:00Z">
              <w:rPr>
                <w:b/>
                <w:bCs/>
                <w:color w:val="000000"/>
                <w:lang w:val="es-CO"/>
              </w:rPr>
            </w:rPrChange>
          </w:rPr>
          <w:delText>Gobernanza de datos</w:delText>
        </w:r>
      </w:del>
      <w:del w:id="3812" w:author="Monica Maria Garro Lopez" w:date="2025-03-07T12:23:00Z">
        <w:r w:rsidRPr="00126B1C" w:rsidDel="00D137D8">
          <w:rPr>
            <w:color w:val="FF0000"/>
            <w:lang w:val="es-CO"/>
            <w:rPrChange w:id="3813" w:author="Monica Maria Garro Lopez" w:date="2025-03-21T14:30:00Z">
              <w:rPr>
                <w:color w:val="000000"/>
                <w:lang w:val="es-CO"/>
              </w:rPr>
            </w:rPrChange>
          </w:rPr>
          <w:delText>:</w:delText>
        </w:r>
      </w:del>
      <w:del w:id="3814" w:author="Monica Maria Garro Lopez" w:date="2025-03-21T14:33:00Z">
        <w:r w:rsidRPr="00126B1C" w:rsidDel="00126B1C">
          <w:rPr>
            <w:color w:val="FF0000"/>
            <w:lang w:val="es-CO"/>
            <w:rPrChange w:id="3815" w:author="Monica Maria Garro Lopez" w:date="2025-03-21T14:30:00Z">
              <w:rPr>
                <w:color w:val="000000"/>
                <w:lang w:val="es-CO"/>
              </w:rPr>
            </w:rPrChange>
          </w:rPr>
          <w:delText xml:space="preserve"> </w:delText>
        </w:r>
      </w:del>
      <w:moveFromRangeStart w:id="3816" w:author="Monica Maria Garro Lopez" w:date="2025-03-21T14:27:00Z" w:name="move193459679"/>
      <w:moveFrom w:id="3817" w:author="Monica Maria Garro Lopez" w:date="2025-03-21T14:27:00Z">
        <w:del w:id="3818" w:author="Monica Maria Garro Lopez" w:date="2025-03-21T14:33:00Z">
          <w:r w:rsidRPr="00126B1C" w:rsidDel="00126B1C">
            <w:rPr>
              <w:color w:val="FF0000"/>
              <w:lang w:val="es-CO"/>
              <w:rPrChange w:id="3819" w:author="Monica Maria Garro Lopez" w:date="2025-03-21T14:30:00Z">
                <w:rPr>
                  <w:color w:val="000000"/>
                  <w:lang w:val="es-CO"/>
                </w:rPr>
              </w:rPrChange>
            </w:rPr>
            <w:delText>Proporcionan un entorno altamente organizado y seguro para el almacenamiento de información, lo que resulta crucial en un sector donde la privacidad y la seguridad de los datos son prioritarias.</w:delText>
          </w:r>
        </w:del>
      </w:moveFrom>
      <w:moveFromRangeEnd w:id="3816"/>
    </w:p>
    <w:p w14:paraId="59B4BA50" w14:textId="1A44D34A" w:rsidR="00AD582F" w:rsidRPr="00126B1C" w:rsidDel="00126B1C" w:rsidRDefault="00AD582F" w:rsidP="00EB68F8">
      <w:pPr>
        <w:spacing w:after="0"/>
        <w:rPr>
          <w:del w:id="3820" w:author="Monica Maria Garro Lopez" w:date="2025-03-21T14:33:00Z"/>
          <w:color w:val="FF0000"/>
          <w:lang w:val="es-CO"/>
          <w:rPrChange w:id="3821" w:author="Monica Maria Garro Lopez" w:date="2025-03-21T14:30:00Z">
            <w:rPr>
              <w:del w:id="3822" w:author="Monica Maria Garro Lopez" w:date="2025-03-21T14:33:00Z"/>
              <w:color w:val="000000"/>
              <w:lang w:val="es-CO"/>
            </w:rPr>
          </w:rPrChange>
        </w:rPr>
      </w:pPr>
    </w:p>
    <w:p w14:paraId="6AFFE7D4" w14:textId="0554B950" w:rsidR="00AD582F" w:rsidRPr="00126B1C" w:rsidDel="00126B1C" w:rsidRDefault="00AD582F" w:rsidP="00625206">
      <w:pPr>
        <w:numPr>
          <w:ilvl w:val="0"/>
          <w:numId w:val="32"/>
        </w:numPr>
        <w:spacing w:after="0"/>
        <w:rPr>
          <w:del w:id="3823" w:author="Monica Maria Garro Lopez" w:date="2025-03-21T14:33:00Z"/>
          <w:color w:val="FF0000"/>
          <w:lang w:val="es-CO"/>
          <w:rPrChange w:id="3824" w:author="Monica Maria Garro Lopez" w:date="2025-03-21T14:30:00Z">
            <w:rPr>
              <w:del w:id="3825" w:author="Monica Maria Garro Lopez" w:date="2025-03-21T14:33:00Z"/>
              <w:color w:val="000000"/>
              <w:lang w:val="es-CO"/>
            </w:rPr>
          </w:rPrChange>
        </w:rPr>
      </w:pPr>
      <w:del w:id="3826" w:author="Monica Maria Garro Lopez" w:date="2025-03-21T14:33:00Z">
        <w:r w:rsidRPr="00126B1C" w:rsidDel="00126B1C">
          <w:rPr>
            <w:b/>
            <w:bCs/>
            <w:color w:val="FF0000"/>
            <w:lang w:val="es-CO"/>
            <w:rPrChange w:id="3827" w:author="Monica Maria Garro Lopez" w:date="2025-03-21T14:30:00Z">
              <w:rPr>
                <w:b/>
                <w:bCs/>
                <w:color w:val="000000"/>
                <w:lang w:val="es-CO"/>
              </w:rPr>
            </w:rPrChange>
          </w:rPr>
          <w:delText>Identificación de patrones y correlaciones</w:delText>
        </w:r>
      </w:del>
      <w:del w:id="3828" w:author="Monica Maria Garro Lopez" w:date="2025-03-07T12:23:00Z">
        <w:r w:rsidRPr="00126B1C" w:rsidDel="00D137D8">
          <w:rPr>
            <w:color w:val="FF0000"/>
            <w:lang w:val="es-CO"/>
            <w:rPrChange w:id="3829" w:author="Monica Maria Garro Lopez" w:date="2025-03-21T14:30:00Z">
              <w:rPr>
                <w:color w:val="000000"/>
                <w:lang w:val="es-CO"/>
              </w:rPr>
            </w:rPrChange>
          </w:rPr>
          <w:delText xml:space="preserve">: </w:delText>
        </w:r>
        <w:r w:rsidR="009F319E" w:rsidRPr="00126B1C" w:rsidDel="00D137D8">
          <w:rPr>
            <w:color w:val="FF0000"/>
            <w:lang w:val="es-CO"/>
            <w:rPrChange w:id="3830" w:author="Monica Maria Garro Lopez" w:date="2025-03-21T14:30:00Z">
              <w:rPr>
                <w:color w:val="000000"/>
                <w:lang w:val="es-CO"/>
              </w:rPr>
            </w:rPrChange>
          </w:rPr>
          <w:delText>g</w:delText>
        </w:r>
        <w:r w:rsidRPr="00126B1C" w:rsidDel="00D137D8">
          <w:rPr>
            <w:color w:val="FF0000"/>
            <w:lang w:val="es-CO"/>
            <w:rPrChange w:id="3831" w:author="Monica Maria Garro Lopez" w:date="2025-03-21T14:30:00Z">
              <w:rPr>
                <w:color w:val="000000"/>
                <w:lang w:val="es-CO"/>
              </w:rPr>
            </w:rPrChange>
          </w:rPr>
          <w:delText xml:space="preserve">racias a la minería de datos, los </w:delText>
        </w:r>
        <w:r w:rsidRPr="00126B1C" w:rsidDel="00D137D8">
          <w:rPr>
            <w:i/>
            <w:iCs/>
            <w:color w:val="FF0000"/>
            <w:lang w:val="es-CO"/>
            <w:rPrChange w:id="3832" w:author="Monica Maria Garro Lopez" w:date="2025-03-21T14:30:00Z">
              <w:rPr>
                <w:i/>
                <w:iCs/>
                <w:color w:val="000000"/>
                <w:lang w:val="es-CO"/>
              </w:rPr>
            </w:rPrChange>
          </w:rPr>
          <w:delText>Data Warehouses</w:delText>
        </w:r>
        <w:r w:rsidRPr="00126B1C" w:rsidDel="00D137D8">
          <w:rPr>
            <w:color w:val="FF0000"/>
            <w:lang w:val="es-CO"/>
            <w:rPrChange w:id="3833" w:author="Monica Maria Garro Lopez" w:date="2025-03-21T14:30:00Z">
              <w:rPr>
                <w:color w:val="000000"/>
                <w:lang w:val="es-CO"/>
              </w:rPr>
            </w:rPrChange>
          </w:rPr>
          <w:delText xml:space="preserve"> f</w:delText>
        </w:r>
      </w:del>
      <w:del w:id="3834" w:author="Monica Maria Garro Lopez" w:date="2025-03-21T14:27:00Z">
        <w:r w:rsidRPr="00126B1C" w:rsidDel="00040440">
          <w:rPr>
            <w:color w:val="FF0000"/>
            <w:lang w:val="es-CO"/>
            <w:rPrChange w:id="3835" w:author="Monica Maria Garro Lopez" w:date="2025-03-21T14:30:00Z">
              <w:rPr>
                <w:color w:val="000000"/>
                <w:lang w:val="es-CO"/>
              </w:rPr>
            </w:rPrChange>
          </w:rPr>
          <w:delText>acilitan el análisis de relaciones entre diferentes factores clínicos y desenlaces de salud, proporcionando información clave para la optimización de tratamientos y la mejora de las prácticas médicas.</w:delText>
        </w:r>
      </w:del>
    </w:p>
    <w:p w14:paraId="66D464F6" w14:textId="1E55EF82" w:rsidR="00AD582F" w:rsidRPr="00126B1C" w:rsidDel="00126B1C" w:rsidRDefault="00AD582F" w:rsidP="00EB68F8">
      <w:pPr>
        <w:spacing w:after="0"/>
        <w:rPr>
          <w:del w:id="3836" w:author="Monica Maria Garro Lopez" w:date="2025-03-21T14:33:00Z"/>
          <w:color w:val="FF0000"/>
          <w:lang w:val="es-CO"/>
          <w:rPrChange w:id="3837" w:author="Monica Maria Garro Lopez" w:date="2025-03-21T14:30:00Z">
            <w:rPr>
              <w:del w:id="3838" w:author="Monica Maria Garro Lopez" w:date="2025-03-21T14:33:00Z"/>
              <w:color w:val="000000"/>
              <w:lang w:val="es-CO"/>
            </w:rPr>
          </w:rPrChange>
        </w:rPr>
      </w:pPr>
    </w:p>
    <w:p w14:paraId="766D9145" w14:textId="68923243" w:rsidR="00AD582F" w:rsidRPr="00126B1C" w:rsidDel="00126B1C" w:rsidRDefault="00AD582F" w:rsidP="00625206">
      <w:pPr>
        <w:numPr>
          <w:ilvl w:val="0"/>
          <w:numId w:val="32"/>
        </w:numPr>
        <w:spacing w:after="0"/>
        <w:rPr>
          <w:del w:id="3839" w:author="Monica Maria Garro Lopez" w:date="2025-03-21T14:33:00Z"/>
          <w:color w:val="FF0000"/>
          <w:lang w:val="es-CO"/>
          <w:rPrChange w:id="3840" w:author="Monica Maria Garro Lopez" w:date="2025-03-21T14:30:00Z">
            <w:rPr>
              <w:del w:id="3841" w:author="Monica Maria Garro Lopez" w:date="2025-03-21T14:33:00Z"/>
              <w:color w:val="000000"/>
              <w:lang w:val="es-CO"/>
            </w:rPr>
          </w:rPrChange>
        </w:rPr>
      </w:pPr>
      <w:del w:id="3842" w:author="Monica Maria Garro Lopez" w:date="2025-03-21T14:33:00Z">
        <w:r w:rsidRPr="00126B1C" w:rsidDel="00126B1C">
          <w:rPr>
            <w:b/>
            <w:bCs/>
            <w:color w:val="FF0000"/>
            <w:lang w:val="es-CO"/>
            <w:rPrChange w:id="3843" w:author="Monica Maria Garro Lopez" w:date="2025-03-21T14:30:00Z">
              <w:rPr>
                <w:b/>
                <w:bCs/>
                <w:color w:val="000000"/>
                <w:lang w:val="es-CO"/>
              </w:rPr>
            </w:rPrChange>
          </w:rPr>
          <w:delText>Seguridad y privacidad de los datos</w:delText>
        </w:r>
      </w:del>
      <w:del w:id="3844" w:author="Monica Maria Garro Lopez" w:date="2025-03-07T12:23:00Z">
        <w:r w:rsidRPr="00126B1C" w:rsidDel="00D137D8">
          <w:rPr>
            <w:color w:val="FF0000"/>
            <w:lang w:val="es-CO"/>
            <w:rPrChange w:id="3845" w:author="Monica Maria Garro Lopez" w:date="2025-03-21T14:30:00Z">
              <w:rPr>
                <w:color w:val="000000"/>
                <w:lang w:val="es-CO"/>
              </w:rPr>
            </w:rPrChange>
          </w:rPr>
          <w:delText xml:space="preserve">: </w:delText>
        </w:r>
        <w:r w:rsidR="009F319E" w:rsidRPr="00126B1C" w:rsidDel="00D137D8">
          <w:rPr>
            <w:color w:val="FF0000"/>
            <w:lang w:val="es-CO"/>
            <w:rPrChange w:id="3846" w:author="Monica Maria Garro Lopez" w:date="2025-03-21T14:30:00Z">
              <w:rPr>
                <w:color w:val="000000"/>
                <w:lang w:val="es-CO"/>
              </w:rPr>
            </w:rPrChange>
          </w:rPr>
          <w:delText>i</w:delText>
        </w:r>
      </w:del>
      <w:del w:id="3847" w:author="Monica Maria Garro Lopez" w:date="2025-03-21T14:28:00Z">
        <w:r w:rsidRPr="00126B1C" w:rsidDel="00040440">
          <w:rPr>
            <w:color w:val="FF0000"/>
            <w:lang w:val="es-CO"/>
            <w:rPrChange w:id="3848" w:author="Monica Maria Garro Lopez" w:date="2025-03-21T14:30:00Z">
              <w:rPr>
                <w:color w:val="000000"/>
                <w:lang w:val="es-CO"/>
              </w:rPr>
            </w:rPrChange>
          </w:rPr>
          <w:delText>ncorporan protocolos avanzados para la protección de información sensible de los pacientes, asegurando el cumplimiento de normativas de privacidad y reduciendo los riesgos asociados a la exposición de datos personales (Alaa Khalaf Hamoud et al., 2018).</w:delText>
        </w:r>
      </w:del>
    </w:p>
    <w:p w14:paraId="075FD41F" w14:textId="4B9F1E70" w:rsidR="00AD582F" w:rsidRPr="00AD582F" w:rsidDel="00126B1C" w:rsidRDefault="00AD582F" w:rsidP="00EB68F8">
      <w:pPr>
        <w:spacing w:after="0"/>
        <w:rPr>
          <w:del w:id="3849" w:author="Monica Maria Garro Lopez" w:date="2025-03-21T14:33:00Z"/>
          <w:color w:val="000000"/>
          <w:lang w:val="es-CO"/>
        </w:rPr>
      </w:pPr>
    </w:p>
    <w:p w14:paraId="223AFA99" w14:textId="77777777" w:rsidR="00AF1A77" w:rsidRPr="00AD582F" w:rsidRDefault="00AF1A77" w:rsidP="00F92723">
      <w:pPr>
        <w:spacing w:after="0"/>
        <w:rPr>
          <w:color w:val="000000"/>
          <w:lang w:val="es-CO"/>
        </w:rPr>
      </w:pPr>
    </w:p>
    <w:p w14:paraId="1C0D7441" w14:textId="332952C7" w:rsidR="00F92723" w:rsidRDefault="00F92723" w:rsidP="00F92723">
      <w:pPr>
        <w:spacing w:after="0"/>
        <w:rPr>
          <w:b/>
          <w:bCs/>
          <w:color w:val="000000"/>
          <w:lang w:val="es-CO"/>
        </w:rPr>
      </w:pPr>
      <w:r w:rsidRPr="00CF5EA7">
        <w:rPr>
          <w:b/>
          <w:bCs/>
          <w:i/>
          <w:iCs/>
          <w:color w:val="000000"/>
          <w:lang w:val="es-CO"/>
        </w:rPr>
        <w:t xml:space="preserve">Data </w:t>
      </w:r>
      <w:proofErr w:type="spellStart"/>
      <w:r w:rsidRPr="00CF5EA7">
        <w:rPr>
          <w:b/>
          <w:bCs/>
          <w:i/>
          <w:iCs/>
          <w:color w:val="000000"/>
          <w:lang w:val="es-CO"/>
        </w:rPr>
        <w:t>Lakehouses</w:t>
      </w:r>
      <w:proofErr w:type="spellEnd"/>
      <w:r w:rsidRPr="00F92723">
        <w:rPr>
          <w:b/>
          <w:bCs/>
          <w:color w:val="000000"/>
          <w:lang w:val="es-CO"/>
        </w:rPr>
        <w:t xml:space="preserve"> en el Sector Salud</w:t>
      </w:r>
    </w:p>
    <w:p w14:paraId="53596BCB" w14:textId="77777777" w:rsidR="00E17429" w:rsidRPr="00F92723" w:rsidRDefault="00E17429" w:rsidP="00F92723">
      <w:pPr>
        <w:spacing w:after="0"/>
        <w:rPr>
          <w:b/>
          <w:bCs/>
          <w:color w:val="000000"/>
          <w:lang w:val="es-CO"/>
        </w:rPr>
      </w:pPr>
    </w:p>
    <w:p w14:paraId="444AEB09" w14:textId="53D2FDB1" w:rsidR="00B9450F" w:rsidRDefault="00B9450F" w:rsidP="00B9450F">
      <w:pPr>
        <w:spacing w:after="0"/>
        <w:rPr>
          <w:color w:val="000000"/>
          <w:lang w:val="es-CO"/>
        </w:rPr>
      </w:pPr>
      <w:r w:rsidRPr="00B9450F">
        <w:rPr>
          <w:color w:val="000000"/>
          <w:lang w:val="es-CO"/>
        </w:rPr>
        <w:t xml:space="preserve">La adopción de </w:t>
      </w:r>
      <w:r w:rsidR="00AF1A77" w:rsidRPr="00EB68F8">
        <w:rPr>
          <w:color w:val="000000"/>
          <w:lang w:val="es-CO"/>
        </w:rPr>
        <w:t>esta infraestructura</w:t>
      </w:r>
      <w:r w:rsidRPr="00B9450F">
        <w:rPr>
          <w:color w:val="000000"/>
          <w:lang w:val="es-CO"/>
        </w:rPr>
        <w:t xml:space="preserve"> en el sector salud ha revolucionado la gestión y el análisis de datos biomédicos, permitiendo a instituciones y empresas extraer información relevante para la investigación y la atención clínica. Esta arquitectura se ha consolidado como una solución integral para almacenar, integrar y analizar grandes volúmenes de datos heterogéneos, </w:t>
      </w:r>
      <w:r w:rsidRPr="00C113C8">
        <w:rPr>
          <w:b/>
          <w:bCs/>
          <w:color w:val="000000"/>
          <w:lang w:val="es-CO"/>
          <w:rPrChange w:id="3850" w:author="PEREZ MARTINEZ Gema (ENGIE-España)" w:date="2025-03-04T19:27:00Z">
            <w:rPr>
              <w:color w:val="000000"/>
              <w:lang w:val="es-CO"/>
            </w:rPr>
          </w:rPrChange>
        </w:rPr>
        <w:t>facilitando la toma de decisiones informadas y mejorando la eficiencia operativa en el ámbito sanitario</w:t>
      </w:r>
      <w:r w:rsidRPr="00B9450F">
        <w:rPr>
          <w:color w:val="000000"/>
          <w:lang w:val="es-CO"/>
        </w:rPr>
        <w:t>.</w:t>
      </w:r>
      <w:r>
        <w:rPr>
          <w:color w:val="000000"/>
          <w:lang w:val="es-CO"/>
        </w:rPr>
        <w:t xml:space="preserve"> </w:t>
      </w:r>
      <w:r w:rsidRPr="00B9450F">
        <w:rPr>
          <w:color w:val="000000"/>
          <w:lang w:val="es-CO"/>
        </w:rPr>
        <w:t>Entre sus principales ventajas</w:t>
      </w:r>
      <w:r w:rsidR="00AF1A77">
        <w:rPr>
          <w:color w:val="000000"/>
          <w:lang w:val="es-CO"/>
        </w:rPr>
        <w:t xml:space="preserve"> </w:t>
      </w:r>
      <w:r w:rsidR="00AF1A77" w:rsidRPr="00B9450F">
        <w:rPr>
          <w:color w:val="000000"/>
          <w:lang w:val="es-CO"/>
        </w:rPr>
        <w:t>(</w:t>
      </w:r>
      <w:proofErr w:type="spellStart"/>
      <w:r w:rsidR="00AF1A77" w:rsidRPr="00B9450F">
        <w:rPr>
          <w:color w:val="000000"/>
          <w:lang w:val="es-CO"/>
        </w:rPr>
        <w:t>Gentner</w:t>
      </w:r>
      <w:proofErr w:type="spellEnd"/>
      <w:r w:rsidR="00AF1A77" w:rsidRPr="00B9450F">
        <w:rPr>
          <w:color w:val="000000"/>
          <w:lang w:val="es-CO"/>
        </w:rPr>
        <w:t xml:space="preserve"> et al., 2023; </w:t>
      </w:r>
      <w:proofErr w:type="spellStart"/>
      <w:r w:rsidR="00AF1A77" w:rsidRPr="00B9450F">
        <w:rPr>
          <w:color w:val="000000"/>
          <w:lang w:val="es-CO"/>
        </w:rPr>
        <w:t>Ristevski</w:t>
      </w:r>
      <w:proofErr w:type="spellEnd"/>
      <w:r w:rsidR="00AF1A77" w:rsidRPr="00B9450F">
        <w:rPr>
          <w:color w:val="000000"/>
          <w:lang w:val="es-CO"/>
        </w:rPr>
        <w:t xml:space="preserve"> &amp; Chen, 2018)</w:t>
      </w:r>
      <w:r w:rsidR="00AF1A77">
        <w:rPr>
          <w:color w:val="000000"/>
          <w:lang w:val="es-CO"/>
        </w:rPr>
        <w:t xml:space="preserve"> </w:t>
      </w:r>
      <w:del w:id="3851" w:author="Monica Maria Garro Lopez" w:date="2025-03-07T12:24:00Z">
        <w:r w:rsidR="00AF1A77" w:rsidRPr="00B9450F" w:rsidDel="00D137D8">
          <w:rPr>
            <w:color w:val="000000"/>
            <w:lang w:val="es-CO"/>
          </w:rPr>
          <w:delText>destacan</w:delText>
        </w:r>
        <w:r w:rsidR="00AF1A77" w:rsidDel="00D137D8">
          <w:rPr>
            <w:color w:val="000000"/>
            <w:lang w:val="es-CO"/>
          </w:rPr>
          <w:delText xml:space="preserve"> </w:delText>
        </w:r>
      </w:del>
      <w:ins w:id="3852" w:author="Monica Maria Garro Lopez" w:date="2025-03-07T12:24:00Z">
        <w:r w:rsidR="00D137D8">
          <w:rPr>
            <w:color w:val="000000"/>
            <w:lang w:val="es-CO"/>
          </w:rPr>
          <w:t xml:space="preserve">se detallan </w:t>
        </w:r>
      </w:ins>
      <w:r w:rsidR="00AF1A77">
        <w:rPr>
          <w:color w:val="000000"/>
          <w:lang w:val="es-CO"/>
        </w:rPr>
        <w:t>las siguientes</w:t>
      </w:r>
      <w:r w:rsidRPr="00B9450F">
        <w:rPr>
          <w:color w:val="000000"/>
          <w:lang w:val="es-CO"/>
        </w:rPr>
        <w:t>:</w:t>
      </w:r>
    </w:p>
    <w:p w14:paraId="5714AB14" w14:textId="77777777" w:rsidR="00B9450F" w:rsidRPr="00B9450F" w:rsidRDefault="00B9450F" w:rsidP="00B9450F">
      <w:pPr>
        <w:spacing w:after="0"/>
        <w:rPr>
          <w:color w:val="000000"/>
          <w:lang w:val="es-CO"/>
        </w:rPr>
      </w:pPr>
    </w:p>
    <w:p w14:paraId="09277F3B" w14:textId="14DB949D" w:rsidR="00B9450F" w:rsidRDefault="00B9450F" w:rsidP="00625206">
      <w:pPr>
        <w:numPr>
          <w:ilvl w:val="0"/>
          <w:numId w:val="34"/>
        </w:numPr>
        <w:spacing w:after="0"/>
        <w:rPr>
          <w:color w:val="000000"/>
          <w:lang w:val="es-CO"/>
        </w:rPr>
      </w:pPr>
      <w:r w:rsidRPr="00B9450F">
        <w:rPr>
          <w:b/>
          <w:bCs/>
          <w:color w:val="000000"/>
          <w:lang w:val="es-CO"/>
        </w:rPr>
        <w:t>Escalabilidad y flexibilidad en la integración de datos</w:t>
      </w:r>
      <w:del w:id="3853" w:author="Monica Maria Garro Lopez" w:date="2025-03-07T12:24:00Z">
        <w:r w:rsidRPr="00B9450F" w:rsidDel="00D137D8">
          <w:rPr>
            <w:color w:val="000000"/>
            <w:lang w:val="es-CO"/>
          </w:rPr>
          <w:delText>: p</w:delText>
        </w:r>
      </w:del>
      <w:ins w:id="3854" w:author="Monica Maria Garro Lopez" w:date="2025-03-07T12:24:00Z">
        <w:r w:rsidR="00D137D8">
          <w:rPr>
            <w:color w:val="000000"/>
            <w:lang w:val="es-CO"/>
          </w:rPr>
          <w:t>. P</w:t>
        </w:r>
      </w:ins>
      <w:r w:rsidRPr="00B9450F">
        <w:rPr>
          <w:color w:val="000000"/>
          <w:lang w:val="es-CO"/>
        </w:rPr>
        <w:t xml:space="preserve">ermiten almacenar y gestionar grandes volúmenes de información, lo cual es crucial en un sector donde la generación de datos está en constante crecimiento. Su capacidad para </w:t>
      </w:r>
      <w:r w:rsidRPr="00B9450F">
        <w:rPr>
          <w:color w:val="000000"/>
          <w:lang w:val="es-CO"/>
        </w:rPr>
        <w:lastRenderedPageBreak/>
        <w:t xml:space="preserve">integrar información de diversas fuentes, como registros médicos electrónicos y datos genómicos, facilita un análisis más completo y una visión </w:t>
      </w:r>
      <w:r w:rsidR="000C26CC">
        <w:rPr>
          <w:color w:val="000000"/>
          <w:lang w:val="es-CO"/>
        </w:rPr>
        <w:t>completa</w:t>
      </w:r>
      <w:r w:rsidRPr="00B9450F">
        <w:rPr>
          <w:color w:val="000000"/>
          <w:lang w:val="es-CO"/>
        </w:rPr>
        <w:t xml:space="preserve"> de la salud del paciente. Esta integración favorece la toma de decisiones clínicas basadas en datos precisos y actualizados.</w:t>
      </w:r>
    </w:p>
    <w:p w14:paraId="039E31A9" w14:textId="77777777" w:rsidR="00B9450F" w:rsidRPr="00B9450F" w:rsidRDefault="00B9450F" w:rsidP="00EB68F8">
      <w:pPr>
        <w:spacing w:after="0"/>
        <w:ind w:left="720"/>
        <w:rPr>
          <w:color w:val="000000"/>
          <w:lang w:val="es-CO"/>
        </w:rPr>
      </w:pPr>
    </w:p>
    <w:p w14:paraId="4B48AE6F" w14:textId="0CB25528" w:rsidR="00B9450F" w:rsidRDefault="00B9450F" w:rsidP="00625206">
      <w:pPr>
        <w:numPr>
          <w:ilvl w:val="0"/>
          <w:numId w:val="34"/>
        </w:numPr>
        <w:spacing w:after="0"/>
        <w:rPr>
          <w:color w:val="000000"/>
          <w:lang w:val="es-CO"/>
        </w:rPr>
      </w:pPr>
      <w:r w:rsidRPr="00B9450F">
        <w:rPr>
          <w:b/>
          <w:bCs/>
          <w:color w:val="000000"/>
          <w:lang w:val="es-CO"/>
        </w:rPr>
        <w:t>Análisis en tiempo real</w:t>
      </w:r>
      <w:ins w:id="3855" w:author="Monica Maria Garro Lopez" w:date="2025-03-07T12:24:00Z">
        <w:r w:rsidR="00D137D8">
          <w:rPr>
            <w:color w:val="000000"/>
            <w:lang w:val="es-CO"/>
          </w:rPr>
          <w:t xml:space="preserve">. </w:t>
        </w:r>
      </w:ins>
      <w:del w:id="3856" w:author="Monica Maria Garro Lopez" w:date="2025-03-07T12:24:00Z">
        <w:r w:rsidRPr="00B9450F" w:rsidDel="00D137D8">
          <w:rPr>
            <w:color w:val="000000"/>
            <w:lang w:val="es-CO"/>
          </w:rPr>
          <w:delText xml:space="preserve">: </w:delText>
        </w:r>
        <w:r w:rsidR="00AF1A77" w:rsidDel="00D137D8">
          <w:rPr>
            <w:color w:val="000000"/>
            <w:lang w:val="es-CO"/>
          </w:rPr>
          <w:delText>p</w:delText>
        </w:r>
      </w:del>
      <w:ins w:id="3857" w:author="Monica Maria Garro Lopez" w:date="2025-03-07T12:24:00Z">
        <w:r w:rsidR="00D137D8">
          <w:rPr>
            <w:color w:val="000000"/>
            <w:lang w:val="es-CO"/>
          </w:rPr>
          <w:t>P</w:t>
        </w:r>
      </w:ins>
      <w:r w:rsidRPr="00B9450F">
        <w:rPr>
          <w:color w:val="000000"/>
          <w:lang w:val="es-CO"/>
        </w:rPr>
        <w:t>osibilitan el procesamiento inmediato de la información, lo que resulta fundamental en escenarios donde la rapidez en la respuesta es crucial, como en el tratamiento de enfermedades críticas o emergentes.</w:t>
      </w:r>
    </w:p>
    <w:p w14:paraId="4E99F44B" w14:textId="77777777" w:rsidR="00B9450F" w:rsidRPr="00B9450F" w:rsidRDefault="00B9450F" w:rsidP="00EB68F8">
      <w:pPr>
        <w:spacing w:after="0"/>
        <w:rPr>
          <w:color w:val="000000"/>
          <w:lang w:val="es-CO"/>
        </w:rPr>
      </w:pPr>
    </w:p>
    <w:p w14:paraId="3E58B469" w14:textId="4B10EDCA" w:rsidR="00B9450F" w:rsidRDefault="00B9450F" w:rsidP="00625206">
      <w:pPr>
        <w:numPr>
          <w:ilvl w:val="0"/>
          <w:numId w:val="34"/>
        </w:numPr>
        <w:spacing w:after="0"/>
        <w:rPr>
          <w:color w:val="000000"/>
          <w:lang w:val="es-CO"/>
        </w:rPr>
      </w:pPr>
      <w:r w:rsidRPr="00B9450F">
        <w:rPr>
          <w:b/>
          <w:bCs/>
          <w:color w:val="000000"/>
          <w:lang w:val="es-CO"/>
        </w:rPr>
        <w:t>Simplicidad en el análisis y mejor interpretación de resultados</w:t>
      </w:r>
      <w:del w:id="3858" w:author="Monica Maria Garro Lopez" w:date="2025-03-07T12:24:00Z">
        <w:r w:rsidRPr="00B9450F" w:rsidDel="00D137D8">
          <w:rPr>
            <w:color w:val="000000"/>
            <w:lang w:val="es-CO"/>
          </w:rPr>
          <w:delText xml:space="preserve">: </w:delText>
        </w:r>
      </w:del>
      <w:ins w:id="3859" w:author="Monica Maria Garro Lopez" w:date="2025-03-07T12:24:00Z">
        <w:r w:rsidR="00D137D8">
          <w:rPr>
            <w:color w:val="000000"/>
            <w:lang w:val="es-CO"/>
          </w:rPr>
          <w:t xml:space="preserve">. </w:t>
        </w:r>
      </w:ins>
      <w:del w:id="3860" w:author="Monica Maria Garro Lopez" w:date="2025-03-07T12:24:00Z">
        <w:r w:rsidR="00AF1A77" w:rsidDel="00D137D8">
          <w:rPr>
            <w:color w:val="000000"/>
            <w:lang w:val="es-CO"/>
          </w:rPr>
          <w:delText>s</w:delText>
        </w:r>
      </w:del>
      <w:ins w:id="3861" w:author="Monica Maria Garro Lopez" w:date="2025-03-07T12:24:00Z">
        <w:r w:rsidR="00D137D8">
          <w:rPr>
            <w:color w:val="000000"/>
            <w:lang w:val="es-CO"/>
          </w:rPr>
          <w:t>S</w:t>
        </w:r>
      </w:ins>
      <w:r w:rsidR="00AF1A77">
        <w:rPr>
          <w:color w:val="000000"/>
          <w:lang w:val="es-CO"/>
        </w:rPr>
        <w:t>us</w:t>
      </w:r>
      <w:r w:rsidRPr="00B9450F">
        <w:rPr>
          <w:color w:val="000000"/>
          <w:lang w:val="es-CO"/>
        </w:rPr>
        <w:t xml:space="preserve"> interfaces intuitivas y métodos interactivos permiten a los investigadores analizar datos biomédicos sin necesidad de conocimientos técnicos avanzados, democratizando el acceso a herramientas de análisis. Además, la estructura de los </w:t>
      </w:r>
      <w:r w:rsidRPr="00B9450F">
        <w:rPr>
          <w:i/>
          <w:iCs/>
          <w:color w:val="000000"/>
          <w:lang w:val="es-CO"/>
        </w:rPr>
        <w:t xml:space="preserve">Data </w:t>
      </w:r>
      <w:proofErr w:type="spellStart"/>
      <w:r w:rsidRPr="00B9450F">
        <w:rPr>
          <w:i/>
          <w:iCs/>
          <w:color w:val="000000"/>
          <w:lang w:val="es-CO"/>
        </w:rPr>
        <w:t>Lakehouses</w:t>
      </w:r>
      <w:proofErr w:type="spellEnd"/>
      <w:r w:rsidRPr="00B9450F">
        <w:rPr>
          <w:color w:val="000000"/>
          <w:lang w:val="es-CO"/>
        </w:rPr>
        <w:t xml:space="preserve"> mejora la interpretación de los resultados, facilitando su aplicación en el desarrollo de diagnósticos y tratamientos.</w:t>
      </w:r>
    </w:p>
    <w:p w14:paraId="32B71DAC" w14:textId="77777777" w:rsidR="00B9450F" w:rsidRPr="00B9450F" w:rsidRDefault="00B9450F" w:rsidP="00EB68F8">
      <w:pPr>
        <w:spacing w:after="0"/>
        <w:rPr>
          <w:color w:val="000000"/>
          <w:lang w:val="es-CO"/>
        </w:rPr>
      </w:pPr>
    </w:p>
    <w:p w14:paraId="6C0E030C" w14:textId="559CE9A2" w:rsidR="00B9450F" w:rsidRDefault="00B9450F" w:rsidP="00625206">
      <w:pPr>
        <w:numPr>
          <w:ilvl w:val="0"/>
          <w:numId w:val="34"/>
        </w:numPr>
        <w:spacing w:after="0"/>
        <w:rPr>
          <w:color w:val="000000"/>
          <w:lang w:val="es-CO"/>
        </w:rPr>
      </w:pPr>
      <w:r w:rsidRPr="00B9450F">
        <w:rPr>
          <w:b/>
          <w:bCs/>
          <w:color w:val="000000"/>
          <w:lang w:val="es-CO"/>
        </w:rPr>
        <w:t>Reducción de tiempos de espera y mayor eficiencia operativa</w:t>
      </w:r>
      <w:del w:id="3862" w:author="Monica Maria Garro Lopez" w:date="2025-03-07T12:24:00Z">
        <w:r w:rsidRPr="00B9450F" w:rsidDel="00D137D8">
          <w:rPr>
            <w:color w:val="000000"/>
            <w:lang w:val="es-CO"/>
          </w:rPr>
          <w:delText xml:space="preserve">: </w:delText>
        </w:r>
      </w:del>
      <w:ins w:id="3863" w:author="Monica Maria Garro Lopez" w:date="2025-03-07T12:24:00Z">
        <w:r w:rsidR="00D137D8">
          <w:rPr>
            <w:color w:val="000000"/>
            <w:lang w:val="es-CO"/>
          </w:rPr>
          <w:t xml:space="preserve">. </w:t>
        </w:r>
      </w:ins>
      <w:del w:id="3864" w:author="Monica Maria Garro Lopez" w:date="2025-03-07T12:24:00Z">
        <w:r w:rsidR="00AF1A77" w:rsidDel="00D137D8">
          <w:rPr>
            <w:color w:val="000000"/>
            <w:lang w:val="es-CO"/>
          </w:rPr>
          <w:delText>a</w:delText>
        </w:r>
      </w:del>
      <w:ins w:id="3865" w:author="Monica Maria Garro Lopez" w:date="2025-03-07T12:24:00Z">
        <w:r w:rsidR="00D137D8">
          <w:rPr>
            <w:color w:val="000000"/>
            <w:lang w:val="es-CO"/>
          </w:rPr>
          <w:t>A</w:t>
        </w:r>
      </w:ins>
      <w:r w:rsidR="00AF1A77">
        <w:rPr>
          <w:color w:val="000000"/>
          <w:lang w:val="es-CO"/>
        </w:rPr>
        <w:t xml:space="preserve">l </w:t>
      </w:r>
      <w:r w:rsidRPr="00B9450F">
        <w:rPr>
          <w:color w:val="000000"/>
          <w:lang w:val="es-CO"/>
        </w:rPr>
        <w:t xml:space="preserve">permitir la carga de datos personalizados sin necesidad de aprobación de un servidor centralizado, plataformas como </w:t>
      </w:r>
      <w:proofErr w:type="spellStart"/>
      <w:r w:rsidRPr="00B9450F">
        <w:rPr>
          <w:i/>
          <w:iCs/>
          <w:color w:val="000000"/>
          <w:lang w:val="es-CO"/>
        </w:rPr>
        <w:t>BioLake</w:t>
      </w:r>
      <w:proofErr w:type="spellEnd"/>
      <w:r w:rsidRPr="00B9450F">
        <w:rPr>
          <w:color w:val="000000"/>
          <w:lang w:val="es-CO"/>
        </w:rPr>
        <w:t xml:space="preserve"> eliminan demoras asociadas con la administración de datos, optimizando los flujos de trabajo y acelerando el acceso a información crítica</w:t>
      </w:r>
      <w:r>
        <w:rPr>
          <w:color w:val="000000"/>
          <w:lang w:val="es-CO"/>
        </w:rPr>
        <w:t>.</w:t>
      </w:r>
    </w:p>
    <w:p w14:paraId="508327DF" w14:textId="77777777" w:rsidR="00B9450F" w:rsidRPr="00B9450F" w:rsidRDefault="00B9450F" w:rsidP="00EB68F8">
      <w:pPr>
        <w:spacing w:after="0"/>
        <w:rPr>
          <w:color w:val="000000"/>
          <w:lang w:val="es-CO"/>
        </w:rPr>
      </w:pPr>
    </w:p>
    <w:p w14:paraId="7097DA91" w14:textId="1EE8C70B" w:rsidR="00B9450F" w:rsidRDefault="00B9450F" w:rsidP="00625206">
      <w:pPr>
        <w:numPr>
          <w:ilvl w:val="0"/>
          <w:numId w:val="34"/>
        </w:numPr>
        <w:spacing w:after="0"/>
        <w:rPr>
          <w:ins w:id="3866" w:author="Monica Maria Garro Lopez" w:date="2025-03-21T14:26:00Z"/>
          <w:color w:val="000000"/>
          <w:lang w:val="es-CO"/>
        </w:rPr>
      </w:pPr>
      <w:r w:rsidRPr="00B9450F">
        <w:rPr>
          <w:b/>
          <w:bCs/>
          <w:color w:val="000000"/>
          <w:lang w:val="es-CO"/>
        </w:rPr>
        <w:t>Optimización de la investigación en salud</w:t>
      </w:r>
      <w:del w:id="3867" w:author="Monica Maria Garro Lopez" w:date="2025-03-07T12:25:00Z">
        <w:r w:rsidRPr="00B9450F" w:rsidDel="007853FF">
          <w:rPr>
            <w:color w:val="000000"/>
            <w:lang w:val="es-CO"/>
          </w:rPr>
          <w:delText xml:space="preserve">: </w:delText>
        </w:r>
        <w:r w:rsidR="00DB44E2" w:rsidDel="007853FF">
          <w:rPr>
            <w:color w:val="000000"/>
            <w:lang w:val="es-CO"/>
          </w:rPr>
          <w:delText>l</w:delText>
        </w:r>
      </w:del>
      <w:ins w:id="3868" w:author="Monica Maria Garro Lopez" w:date="2025-03-07T12:25:00Z">
        <w:r w:rsidR="007853FF">
          <w:rPr>
            <w:color w:val="000000"/>
            <w:lang w:val="es-CO"/>
          </w:rPr>
          <w:t>. L</w:t>
        </w:r>
      </w:ins>
      <w:r w:rsidRPr="00B9450F">
        <w:rPr>
          <w:color w:val="000000"/>
          <w:lang w:val="es-CO"/>
        </w:rPr>
        <w:t>a consolidación de múltiples fuentes de información en un solo entorno facilita la identificación de factores que afectan la salud pública, potenciando los estudios epidemiológicos y las investigaciones clínicas. Esto permite un mejor entendimiento de las enfermedades y la implementación más eficaz de medidas preventivas.</w:t>
      </w:r>
    </w:p>
    <w:p w14:paraId="2AE1149F" w14:textId="77777777" w:rsidR="00040440" w:rsidRDefault="00040440">
      <w:pPr>
        <w:pStyle w:val="Prrafodelista"/>
        <w:rPr>
          <w:ins w:id="3869" w:author="Monica Maria Garro Lopez" w:date="2025-03-21T14:26:00Z"/>
          <w:color w:val="000000"/>
          <w:lang w:val="es-CO"/>
        </w:rPr>
        <w:pPrChange w:id="3870" w:author="Monica Maria Garro Lopez" w:date="2025-03-21T14:26:00Z">
          <w:pPr>
            <w:numPr>
              <w:numId w:val="34"/>
            </w:numPr>
            <w:tabs>
              <w:tab w:val="num" w:pos="720"/>
            </w:tabs>
            <w:spacing w:after="0"/>
            <w:ind w:left="720" w:hanging="360"/>
          </w:pPr>
        </w:pPrChange>
      </w:pPr>
    </w:p>
    <w:p w14:paraId="17E0D2CF" w14:textId="77777777" w:rsidR="00040440" w:rsidRDefault="00040440" w:rsidP="00040440">
      <w:pPr>
        <w:spacing w:after="0"/>
        <w:rPr>
          <w:ins w:id="3871" w:author="Monica Maria Garro Lopez" w:date="2025-03-21T14:26:00Z"/>
          <w:b/>
          <w:bCs/>
          <w:color w:val="000000"/>
          <w:lang w:val="es-CO"/>
        </w:rPr>
      </w:pPr>
      <w:ins w:id="3872" w:author="Monica Maria Garro Lopez" w:date="2025-03-21T14:26:00Z">
        <w:r w:rsidRPr="009F2276">
          <w:rPr>
            <w:b/>
            <w:bCs/>
            <w:i/>
            <w:iCs/>
            <w:color w:val="000000"/>
            <w:lang w:val="es-CO"/>
          </w:rPr>
          <w:t>D</w:t>
        </w:r>
        <w:r>
          <w:rPr>
            <w:b/>
            <w:bCs/>
            <w:i/>
            <w:iCs/>
            <w:color w:val="000000"/>
            <w:lang w:val="es-CO"/>
          </w:rPr>
          <w:t>elta</w:t>
        </w:r>
        <w:r w:rsidRPr="009F2276">
          <w:rPr>
            <w:b/>
            <w:bCs/>
            <w:i/>
            <w:iCs/>
            <w:color w:val="000000"/>
            <w:lang w:val="es-CO"/>
          </w:rPr>
          <w:t xml:space="preserve"> </w:t>
        </w:r>
        <w:proofErr w:type="spellStart"/>
        <w:r w:rsidRPr="009F2276">
          <w:rPr>
            <w:b/>
            <w:bCs/>
            <w:i/>
            <w:iCs/>
            <w:color w:val="000000"/>
            <w:lang w:val="es-CO"/>
          </w:rPr>
          <w:t>Lakes</w:t>
        </w:r>
        <w:proofErr w:type="spellEnd"/>
        <w:r w:rsidRPr="00F92723">
          <w:rPr>
            <w:b/>
            <w:bCs/>
            <w:color w:val="000000"/>
            <w:lang w:val="es-CO"/>
          </w:rPr>
          <w:t xml:space="preserve"> en el Sector Salud</w:t>
        </w:r>
      </w:ins>
    </w:p>
    <w:p w14:paraId="270407C6" w14:textId="77777777" w:rsidR="00040440" w:rsidRDefault="00040440" w:rsidP="00040440">
      <w:pPr>
        <w:spacing w:after="0"/>
        <w:rPr>
          <w:ins w:id="3873" w:author="Monica Maria Garro Lopez" w:date="2025-03-21T14:26:00Z"/>
          <w:color w:val="000000"/>
          <w:lang w:val="es-CO"/>
        </w:rPr>
      </w:pPr>
    </w:p>
    <w:p w14:paraId="60AAEFB9" w14:textId="77777777" w:rsidR="00040440" w:rsidRDefault="00040440" w:rsidP="00040440">
      <w:pPr>
        <w:spacing w:after="0"/>
        <w:rPr>
          <w:ins w:id="3874" w:author="Monica Maria Garro Lopez" w:date="2025-03-21T14:26:00Z"/>
          <w:color w:val="000000"/>
          <w:lang w:val="es-CO"/>
        </w:rPr>
      </w:pPr>
      <w:ins w:id="3875" w:author="Monica Maria Garro Lopez" w:date="2025-03-21T14:26:00Z">
        <w:r w:rsidRPr="00D137D8">
          <w:rPr>
            <w:color w:val="000000"/>
            <w:lang w:val="es-CO"/>
          </w:rPr>
          <w:t xml:space="preserve">En el ámbito de la salud, la gestión eficiente de datos es esencial para mejorar la calidad de la atención y optimizar la toma de decisiones clínicas y operativas. </w:t>
        </w:r>
        <w:r w:rsidRPr="002B5030">
          <w:rPr>
            <w:color w:val="000000"/>
            <w:lang w:val="es-CO"/>
          </w:rPr>
          <w:t xml:space="preserve">Este tipo de mejora </w:t>
        </w:r>
        <w:r>
          <w:rPr>
            <w:color w:val="000000"/>
            <w:lang w:val="es-CO"/>
          </w:rPr>
          <w:t>t</w:t>
        </w:r>
        <w:r w:rsidRPr="002B5030">
          <w:rPr>
            <w:color w:val="000000"/>
            <w:lang w:val="es-CO"/>
          </w:rPr>
          <w:t>ecnológica</w:t>
        </w:r>
        <w:r w:rsidRPr="00D137D8">
          <w:rPr>
            <w:color w:val="000000"/>
            <w:lang w:val="es-CO"/>
          </w:rPr>
          <w:t xml:space="preserve"> se ha convertido en una solución clave para consolidar datos clínicos, administrativos e investigativos en un entorno confiable y estructurado. Su capacidad para manejar grandes volúmenes de información y garantizar la trazabilidad de los datos resulta fundamental para hospitales, centros de investigación y organismos de salud pública.</w:t>
        </w:r>
        <w:r>
          <w:rPr>
            <w:color w:val="000000"/>
            <w:lang w:val="es-CO"/>
          </w:rPr>
          <w:t xml:space="preserve"> </w:t>
        </w:r>
        <w:r w:rsidRPr="00D137D8">
          <w:rPr>
            <w:color w:val="000000"/>
            <w:lang w:val="es-CO"/>
          </w:rPr>
          <w:t>Entre sus principales beneficios en este sector se incluyen:</w:t>
        </w:r>
      </w:ins>
    </w:p>
    <w:p w14:paraId="18BB8046" w14:textId="77777777" w:rsidR="00040440" w:rsidRPr="00D137D8" w:rsidRDefault="00040440" w:rsidP="00040440">
      <w:pPr>
        <w:spacing w:after="0"/>
        <w:rPr>
          <w:ins w:id="3876" w:author="Monica Maria Garro Lopez" w:date="2025-03-21T14:26:00Z"/>
          <w:color w:val="000000"/>
          <w:lang w:val="es-CO"/>
        </w:rPr>
      </w:pPr>
    </w:p>
    <w:p w14:paraId="6C34BEC4" w14:textId="77777777" w:rsidR="00040440" w:rsidRDefault="00040440" w:rsidP="00040440">
      <w:pPr>
        <w:numPr>
          <w:ilvl w:val="0"/>
          <w:numId w:val="62"/>
        </w:numPr>
        <w:spacing w:after="0"/>
        <w:rPr>
          <w:ins w:id="3877" w:author="Monica Maria Garro Lopez" w:date="2025-03-21T14:26:00Z"/>
          <w:color w:val="000000"/>
          <w:lang w:val="es-CO"/>
        </w:rPr>
      </w:pPr>
      <w:ins w:id="3878" w:author="Monica Maria Garro Lopez" w:date="2025-03-21T14:26:00Z">
        <w:r w:rsidRPr="00D137D8">
          <w:rPr>
            <w:b/>
            <w:bCs/>
            <w:color w:val="000000"/>
            <w:lang w:val="es-CO"/>
          </w:rPr>
          <w:t>Unificación de datos clínicos y administrativos.</w:t>
        </w:r>
        <w:r w:rsidRPr="00D137D8">
          <w:rPr>
            <w:color w:val="000000"/>
            <w:lang w:val="es-CO"/>
          </w:rPr>
          <w:t xml:space="preserve"> </w:t>
        </w:r>
        <w:r>
          <w:rPr>
            <w:color w:val="000000"/>
            <w:lang w:val="es-CO"/>
          </w:rPr>
          <w:t>P</w:t>
        </w:r>
        <w:r w:rsidRPr="00D137D8">
          <w:rPr>
            <w:color w:val="000000"/>
            <w:lang w:val="es-CO"/>
          </w:rPr>
          <w:t>ermite integrar información de registros electrónicos de salud, historial médico, tratamientos y procesos hospitalarios en una única plataforma, facilitando la interoperabilidad entre diferentes sistemas de salud.</w:t>
        </w:r>
      </w:ins>
    </w:p>
    <w:p w14:paraId="3E874E07" w14:textId="77777777" w:rsidR="00040440" w:rsidRPr="00D137D8" w:rsidRDefault="00040440" w:rsidP="00040440">
      <w:pPr>
        <w:spacing w:after="0"/>
        <w:ind w:left="720"/>
        <w:rPr>
          <w:ins w:id="3879" w:author="Monica Maria Garro Lopez" w:date="2025-03-21T14:26:00Z"/>
          <w:color w:val="000000"/>
          <w:lang w:val="es-CO"/>
        </w:rPr>
      </w:pPr>
    </w:p>
    <w:p w14:paraId="67C940E0" w14:textId="77777777" w:rsidR="00040440" w:rsidRDefault="00040440" w:rsidP="00040440">
      <w:pPr>
        <w:numPr>
          <w:ilvl w:val="0"/>
          <w:numId w:val="62"/>
        </w:numPr>
        <w:spacing w:after="0"/>
        <w:rPr>
          <w:ins w:id="3880" w:author="Monica Maria Garro Lopez" w:date="2025-03-21T14:26:00Z"/>
          <w:color w:val="000000"/>
          <w:lang w:val="es-CO"/>
        </w:rPr>
      </w:pPr>
      <w:ins w:id="3881" w:author="Monica Maria Garro Lopez" w:date="2025-03-21T14:26:00Z">
        <w:r w:rsidRPr="00D137D8">
          <w:rPr>
            <w:b/>
            <w:bCs/>
            <w:color w:val="000000"/>
            <w:lang w:val="es-CO"/>
          </w:rPr>
          <w:lastRenderedPageBreak/>
          <w:t>Mantenimiento de precisión y seguridad en los datos.</w:t>
        </w:r>
        <w:r w:rsidRPr="00D137D8">
          <w:rPr>
            <w:color w:val="000000"/>
            <w:lang w:val="es-CO"/>
          </w:rPr>
          <w:t xml:space="preserve"> Al garantizar transacciones ACID, se evita la corrupción o pérdida de información crítica, asegurando que los registros médicos sean confiables y consistentes.</w:t>
        </w:r>
      </w:ins>
    </w:p>
    <w:p w14:paraId="2ECAC584" w14:textId="77777777" w:rsidR="00040440" w:rsidRPr="00D137D8" w:rsidRDefault="00040440" w:rsidP="00040440">
      <w:pPr>
        <w:spacing w:after="0"/>
        <w:rPr>
          <w:ins w:id="3882" w:author="Monica Maria Garro Lopez" w:date="2025-03-21T14:26:00Z"/>
          <w:color w:val="000000"/>
          <w:lang w:val="es-CO"/>
        </w:rPr>
      </w:pPr>
    </w:p>
    <w:p w14:paraId="34082143" w14:textId="6D25BA60" w:rsidR="00040440" w:rsidRDefault="00040440" w:rsidP="00040440">
      <w:pPr>
        <w:numPr>
          <w:ilvl w:val="0"/>
          <w:numId w:val="62"/>
        </w:numPr>
        <w:spacing w:after="0"/>
        <w:rPr>
          <w:ins w:id="3883" w:author="Monica Maria Garro Lopez" w:date="2025-03-21T14:34:00Z"/>
          <w:color w:val="000000"/>
          <w:lang w:val="es-CO"/>
        </w:rPr>
      </w:pPr>
      <w:ins w:id="3884" w:author="Monica Maria Garro Lopez" w:date="2025-03-21T14:26:00Z">
        <w:r w:rsidRPr="00D137D8">
          <w:rPr>
            <w:b/>
            <w:bCs/>
            <w:color w:val="000000"/>
            <w:lang w:val="es-CO"/>
          </w:rPr>
          <w:t>Impulso a la investigación médica y epidemiológica.</w:t>
        </w:r>
        <w:r w:rsidRPr="00D137D8">
          <w:rPr>
            <w:color w:val="000000"/>
            <w:lang w:val="es-CO"/>
          </w:rPr>
          <w:t xml:space="preserve"> La funcionalidad </w:t>
        </w:r>
        <w:r w:rsidRPr="00D137D8">
          <w:rPr>
            <w:i/>
            <w:iCs/>
            <w:color w:val="000000"/>
            <w:lang w:val="es-CO"/>
          </w:rPr>
          <w:t xml:space="preserve">time </w:t>
        </w:r>
        <w:proofErr w:type="spellStart"/>
        <w:r w:rsidRPr="00D137D8">
          <w:rPr>
            <w:i/>
            <w:iCs/>
            <w:color w:val="000000"/>
            <w:lang w:val="es-CO"/>
          </w:rPr>
          <w:t>travel</w:t>
        </w:r>
        <w:proofErr w:type="spellEnd"/>
        <w:r w:rsidRPr="00D137D8">
          <w:rPr>
            <w:color w:val="000000"/>
            <w:lang w:val="es-CO"/>
          </w:rPr>
          <w:t xml:space="preserve"> posibilita el análisis retrospectivo de datos clínicos, permitiendo evaluar la evolución de enfermedades, la eficacia de tratamientos y la identificación de tendencias epidemiológicas.</w:t>
        </w:r>
      </w:ins>
    </w:p>
    <w:p w14:paraId="5B6BE4F7" w14:textId="77777777" w:rsidR="00126B1C" w:rsidRPr="00D137D8" w:rsidRDefault="00126B1C">
      <w:pPr>
        <w:spacing w:after="0"/>
        <w:rPr>
          <w:ins w:id="3885" w:author="Monica Maria Garro Lopez" w:date="2025-03-21T14:26:00Z"/>
          <w:color w:val="000000"/>
          <w:lang w:val="es-CO"/>
        </w:rPr>
        <w:pPrChange w:id="3886" w:author="Monica Maria Garro Lopez" w:date="2025-03-21T14:34:00Z">
          <w:pPr>
            <w:numPr>
              <w:numId w:val="62"/>
            </w:numPr>
            <w:tabs>
              <w:tab w:val="num" w:pos="720"/>
            </w:tabs>
            <w:spacing w:after="0"/>
            <w:ind w:left="720" w:hanging="360"/>
          </w:pPr>
        </w:pPrChange>
      </w:pPr>
    </w:p>
    <w:p w14:paraId="36F0C5AE" w14:textId="77777777" w:rsidR="00040440" w:rsidRPr="00D137D8" w:rsidRDefault="00040440" w:rsidP="00040440">
      <w:pPr>
        <w:numPr>
          <w:ilvl w:val="0"/>
          <w:numId w:val="62"/>
        </w:numPr>
        <w:spacing w:after="0"/>
        <w:rPr>
          <w:ins w:id="3887" w:author="Monica Maria Garro Lopez" w:date="2025-03-21T14:26:00Z"/>
          <w:color w:val="000000"/>
          <w:lang w:val="es-CO"/>
        </w:rPr>
      </w:pPr>
      <w:ins w:id="3888" w:author="Monica Maria Garro Lopez" w:date="2025-03-21T14:26:00Z">
        <w:r w:rsidRPr="00D137D8">
          <w:rPr>
            <w:b/>
            <w:bCs/>
            <w:color w:val="000000"/>
            <w:lang w:val="es-CO"/>
          </w:rPr>
          <w:t>Respuesta ágil ante emergencias sanitarias.</w:t>
        </w:r>
        <w:r w:rsidRPr="00D137D8">
          <w:rPr>
            <w:color w:val="000000"/>
            <w:lang w:val="es-CO"/>
          </w:rPr>
          <w:t xml:space="preserve"> Durante crisis de salud pública, el acceso en tiempo real a datos actualizados facilita la asignación eficiente de recursos, la toma de decisiones informadas y el monitoreo de la evolución de brotes o pandemias.</w:t>
        </w:r>
      </w:ins>
    </w:p>
    <w:p w14:paraId="6328AF7C" w14:textId="77777777" w:rsidR="00040440" w:rsidRDefault="00040440">
      <w:pPr>
        <w:spacing w:after="0"/>
        <w:rPr>
          <w:color w:val="000000"/>
          <w:lang w:val="es-CO"/>
        </w:rPr>
        <w:pPrChange w:id="3889" w:author="Monica Maria Garro Lopez" w:date="2025-03-21T14:26:00Z">
          <w:pPr>
            <w:numPr>
              <w:numId w:val="34"/>
            </w:numPr>
            <w:tabs>
              <w:tab w:val="num" w:pos="720"/>
            </w:tabs>
            <w:spacing w:after="0"/>
            <w:ind w:left="720" w:hanging="360"/>
          </w:pPr>
        </w:pPrChange>
      </w:pPr>
    </w:p>
    <w:p w14:paraId="5A922D87" w14:textId="7250CF15" w:rsidR="00B9450F" w:rsidRPr="00B9450F" w:rsidDel="00126B1C" w:rsidRDefault="00B9450F" w:rsidP="00EB68F8">
      <w:pPr>
        <w:spacing w:after="0"/>
        <w:rPr>
          <w:del w:id="3890" w:author="Monica Maria Garro Lopez" w:date="2025-03-21T14:34:00Z"/>
          <w:color w:val="000000"/>
          <w:lang w:val="es-CO"/>
        </w:rPr>
      </w:pPr>
    </w:p>
    <w:p w14:paraId="664AC514" w14:textId="77777777" w:rsidR="00645001" w:rsidRDefault="00645001" w:rsidP="00EB68F8">
      <w:pPr>
        <w:pStyle w:val="Prrafodelista"/>
        <w:rPr>
          <w:color w:val="000000"/>
          <w:lang w:val="es-CO"/>
        </w:rPr>
      </w:pPr>
    </w:p>
    <w:p w14:paraId="2EF14D53" w14:textId="53EB44BF" w:rsidR="00645001" w:rsidRPr="00876EC9" w:rsidRDefault="00645001">
      <w:pPr>
        <w:pStyle w:val="Ttulo3"/>
        <w:numPr>
          <w:ilvl w:val="2"/>
          <w:numId w:val="2"/>
        </w:numPr>
        <w:ind w:left="567"/>
        <w:rPr>
          <w:lang w:val="es-CO"/>
        </w:rPr>
        <w:pPrChange w:id="3891" w:author="Monica Maria Garro Lopez" w:date="2025-03-07T13:06:00Z">
          <w:pPr>
            <w:pStyle w:val="Ttulo3"/>
            <w:numPr>
              <w:numId w:val="56"/>
            </w:numPr>
            <w:ind w:left="567"/>
          </w:pPr>
        </w:pPrChange>
      </w:pPr>
      <w:bookmarkStart w:id="3892" w:name="_Toc193466883"/>
      <w:r w:rsidRPr="00876EC9">
        <w:rPr>
          <w:lang w:val="es-CO"/>
        </w:rPr>
        <w:t xml:space="preserve">Sector </w:t>
      </w:r>
      <w:proofErr w:type="spellStart"/>
      <w:r w:rsidRPr="007853FF">
        <w:rPr>
          <w:i/>
          <w:iCs/>
          <w:lang w:val="es-CO"/>
          <w:rPrChange w:id="3893" w:author="Monica Maria Garro Lopez" w:date="2025-03-07T12:25:00Z">
            <w:rPr>
              <w:lang w:val="es-CO"/>
            </w:rPr>
          </w:rPrChange>
        </w:rPr>
        <w:t>Retail</w:t>
      </w:r>
      <w:bookmarkEnd w:id="3892"/>
      <w:proofErr w:type="spellEnd"/>
    </w:p>
    <w:p w14:paraId="14EBD9DC" w14:textId="4591ECF7" w:rsidR="0087541F" w:rsidRPr="000C26CC" w:rsidRDefault="0087541F" w:rsidP="000C26CC">
      <w:pPr>
        <w:rPr>
          <w:lang w:val="es-419"/>
        </w:rPr>
      </w:pPr>
      <w:r w:rsidRPr="000C26CC">
        <w:rPr>
          <w:lang w:val="es-419"/>
        </w:rPr>
        <w:t xml:space="preserve">El sector </w:t>
      </w:r>
      <w:proofErr w:type="spellStart"/>
      <w:r w:rsidRPr="007853FF">
        <w:rPr>
          <w:i/>
          <w:iCs/>
          <w:lang w:val="es-419"/>
          <w:rPrChange w:id="3894" w:author="Monica Maria Garro Lopez" w:date="2025-03-07T12:25:00Z">
            <w:rPr>
              <w:lang w:val="es-419"/>
            </w:rPr>
          </w:rPrChange>
        </w:rPr>
        <w:t>retail</w:t>
      </w:r>
      <w:proofErr w:type="spellEnd"/>
      <w:r w:rsidRPr="000C26CC">
        <w:rPr>
          <w:lang w:val="es-419"/>
        </w:rPr>
        <w:t xml:space="preserve"> enfrenta una transformación digital acelerada, impulsada por mercados altamente dinámicos y competitivos. </w:t>
      </w:r>
      <w:r w:rsidRPr="000C26CC">
        <w:rPr>
          <w:b/>
          <w:bCs/>
          <w:lang w:val="es-419"/>
        </w:rPr>
        <w:t xml:space="preserve">Para mantenerse a la vanguardia, los </w:t>
      </w:r>
      <w:proofErr w:type="spellStart"/>
      <w:r w:rsidRPr="007853FF">
        <w:rPr>
          <w:b/>
          <w:bCs/>
          <w:i/>
          <w:iCs/>
          <w:lang w:val="es-419"/>
          <w:rPrChange w:id="3895" w:author="Monica Maria Garro Lopez" w:date="2025-03-07T12:25:00Z">
            <w:rPr>
              <w:b/>
              <w:bCs/>
              <w:lang w:val="es-419"/>
            </w:rPr>
          </w:rPrChange>
        </w:rPr>
        <w:t>retailers</w:t>
      </w:r>
      <w:proofErr w:type="spellEnd"/>
      <w:r w:rsidRPr="000C26CC">
        <w:rPr>
          <w:b/>
          <w:bCs/>
          <w:lang w:val="es-419"/>
        </w:rPr>
        <w:t xml:space="preserve"> invierten en nuevas tecnologías para digitalizar y automatizar sus operaciones, </w:t>
      </w:r>
      <w:r w:rsidRPr="000C26CC">
        <w:rPr>
          <w:lang w:val="es-419"/>
        </w:rPr>
        <w:t xml:space="preserve">con el objetivo de aumentar la productividad, reducir </w:t>
      </w:r>
      <w:del w:id="3896" w:author="Monica Maria Garro Lopez" w:date="2025-03-07T09:58:00Z">
        <w:r w:rsidRPr="000C26CC" w:rsidDel="00533EDA">
          <w:rPr>
            <w:lang w:val="es-419"/>
          </w:rPr>
          <w:delText xml:space="preserve">costos </w:delText>
        </w:r>
      </w:del>
      <w:ins w:id="3897" w:author="Monica Maria Garro Lopez" w:date="2025-03-07T09:58:00Z">
        <w:r w:rsidR="00533EDA">
          <w:rPr>
            <w:lang w:val="es-419"/>
          </w:rPr>
          <w:t>costes</w:t>
        </w:r>
        <w:r w:rsidR="00533EDA" w:rsidRPr="000C26CC">
          <w:rPr>
            <w:lang w:val="es-419"/>
          </w:rPr>
          <w:t xml:space="preserve"> </w:t>
        </w:r>
      </w:ins>
      <w:r w:rsidRPr="000C26CC">
        <w:rPr>
          <w:lang w:val="es-419"/>
        </w:rPr>
        <w:t xml:space="preserve">y fortalecer su ventaja competitiva. </w:t>
      </w:r>
      <w:r w:rsidRPr="000C26CC">
        <w:rPr>
          <w:b/>
          <w:bCs/>
          <w:lang w:val="es-419"/>
        </w:rPr>
        <w:t>Esto ha multiplicado las fuentes de información</w:t>
      </w:r>
      <w:r w:rsidRPr="000C26CC">
        <w:rPr>
          <w:lang w:val="es-419"/>
        </w:rPr>
        <w:t xml:space="preserve">, generando grandes volúmenes de datos y una gestión más compleja. En este contexto, los datos se han convertido en un activo estratégico, ya que ofrecer una experiencia de compra </w:t>
      </w:r>
      <w:proofErr w:type="spellStart"/>
      <w:r w:rsidRPr="000C26CC">
        <w:rPr>
          <w:lang w:val="es-419"/>
        </w:rPr>
        <w:t>omnicanal</w:t>
      </w:r>
      <w:proofErr w:type="spellEnd"/>
      <w:r w:rsidRPr="000C26CC">
        <w:rPr>
          <w:lang w:val="es-419"/>
        </w:rPr>
        <w:t xml:space="preserve"> fluida y personalizada requiere el uso eficiente de información en tiempo real de múltiples canales.</w:t>
      </w:r>
    </w:p>
    <w:p w14:paraId="7394E47F" w14:textId="7D815033" w:rsidR="00645001" w:rsidRDefault="0087541F">
      <w:pPr>
        <w:rPr>
          <w:lang w:val="es-419"/>
        </w:rPr>
      </w:pPr>
      <w:r w:rsidRPr="000C26CC">
        <w:rPr>
          <w:lang w:val="es-419"/>
        </w:rPr>
        <w:t xml:space="preserve">Una estrategia de datos bien diseñada permite a los </w:t>
      </w:r>
      <w:proofErr w:type="spellStart"/>
      <w:r w:rsidRPr="007853FF">
        <w:rPr>
          <w:i/>
          <w:iCs/>
          <w:lang w:val="es-419"/>
          <w:rPrChange w:id="3898" w:author="Monica Maria Garro Lopez" w:date="2025-03-07T12:25:00Z">
            <w:rPr>
              <w:lang w:val="es-419"/>
            </w:rPr>
          </w:rPrChange>
        </w:rPr>
        <w:t>retailers</w:t>
      </w:r>
      <w:proofErr w:type="spellEnd"/>
      <w:r w:rsidRPr="000C26CC">
        <w:rPr>
          <w:lang w:val="es-419"/>
        </w:rPr>
        <w:t xml:space="preserve"> </w:t>
      </w:r>
      <w:r w:rsidR="007D2C5D" w:rsidRPr="000C26CC">
        <w:rPr>
          <w:lang w:val="es-419"/>
        </w:rPr>
        <w:t xml:space="preserve">transformar significativamente las prácticas de marketing, permitiendo una personalización más efectiva y una mejora en la interacción con los clientes </w:t>
      </w:r>
      <w:sdt>
        <w:sdtPr>
          <w:rPr>
            <w:color w:val="000000"/>
            <w:lang w:val="es-419"/>
          </w:rPr>
          <w:tag w:val="MENDELEY_CITATION_v3_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"/>
          <w:id w:val="-1779403004"/>
          <w:placeholder>
            <w:docPart w:val="DefaultPlaceholder_-1854013440"/>
          </w:placeholder>
        </w:sdtPr>
        <w:sdtEndPr/>
        <w:sdtContent>
          <w:ins w:id="3899" w:author="Monica Maria Garro Lopez" w:date="2025-03-21T16:07:00Z">
            <w:r w:rsidR="00415AEC" w:rsidRPr="00415AEC">
              <w:rPr>
                <w:color w:val="000000"/>
                <w:lang w:val="es-419"/>
              </w:rPr>
              <w:t>(Johnson et al., 2024)</w:t>
            </w:r>
          </w:ins>
          <w:del w:id="3900" w:author="Monica Maria Garro Lopez" w:date="2025-03-07T10:47:00Z">
            <w:r w:rsidR="003A0AFC" w:rsidRPr="00415AEC" w:rsidDel="00AF12DE">
              <w:rPr>
                <w:color w:val="000000"/>
                <w:lang w:val="es-419"/>
              </w:rPr>
              <w:delText>(Johnson et al., 2024)</w:delText>
            </w:r>
          </w:del>
        </w:sdtContent>
      </w:sdt>
      <w:r w:rsidRPr="000C26CC">
        <w:rPr>
          <w:lang w:val="es-419"/>
        </w:rPr>
        <w:t xml:space="preserve">. </w:t>
      </w:r>
      <w:r w:rsidRPr="000C26CC">
        <w:rPr>
          <w:b/>
          <w:bCs/>
          <w:lang w:val="es-419"/>
        </w:rPr>
        <w:t>La capacidad de gestionar datos de manera efectiva</w:t>
      </w:r>
      <w:r w:rsidRPr="000C26CC">
        <w:rPr>
          <w:lang w:val="es-419"/>
        </w:rPr>
        <w:t xml:space="preserve"> no solo mejora la eficiencia operativa, sino que </w:t>
      </w:r>
      <w:r w:rsidRPr="000C26CC">
        <w:rPr>
          <w:b/>
          <w:bCs/>
          <w:lang w:val="es-419"/>
        </w:rPr>
        <w:t>también se convierte en un motor clave de la transformación digital, impulsando la competitividad y el crecimiento en el sector</w:t>
      </w:r>
      <w:r w:rsidRPr="000C26CC">
        <w:rPr>
          <w:lang w:val="es-419"/>
        </w:rPr>
        <w:t>.</w:t>
      </w:r>
    </w:p>
    <w:p w14:paraId="02641501" w14:textId="77777777" w:rsidR="00265ED5" w:rsidRPr="000C26CC" w:rsidRDefault="00265ED5" w:rsidP="000C26CC">
      <w:pPr>
        <w:rPr>
          <w:lang w:val="es-419"/>
        </w:rPr>
      </w:pPr>
    </w:p>
    <w:p w14:paraId="7E27F2EF" w14:textId="20DD995B" w:rsidR="00645001" w:rsidRDefault="00645001">
      <w:pPr>
        <w:rPr>
          <w:b/>
          <w:bCs/>
          <w:lang w:val="es-CO" w:eastAsia="es-ES"/>
        </w:rPr>
      </w:pPr>
      <w:r w:rsidRPr="00876EC9">
        <w:rPr>
          <w:b/>
          <w:bCs/>
          <w:i/>
          <w:iCs/>
          <w:lang w:val="es-CO" w:eastAsia="es-ES"/>
        </w:rPr>
        <w:t xml:space="preserve">Data </w:t>
      </w:r>
      <w:proofErr w:type="spellStart"/>
      <w:r w:rsidRPr="00876EC9">
        <w:rPr>
          <w:b/>
          <w:bCs/>
          <w:i/>
          <w:iCs/>
          <w:lang w:val="es-CO" w:eastAsia="es-ES"/>
        </w:rPr>
        <w:t>Lakes</w:t>
      </w:r>
      <w:proofErr w:type="spellEnd"/>
      <w:r w:rsidRPr="00AB3829">
        <w:rPr>
          <w:b/>
          <w:bCs/>
          <w:lang w:val="es-CO" w:eastAsia="es-ES"/>
        </w:rPr>
        <w:t xml:space="preserve"> en el Sector </w:t>
      </w:r>
      <w:proofErr w:type="spellStart"/>
      <w:r w:rsidR="00241A9D" w:rsidRPr="00CF5EA7">
        <w:rPr>
          <w:b/>
          <w:bCs/>
          <w:i/>
          <w:iCs/>
          <w:lang w:val="es-CO" w:eastAsia="es-ES"/>
        </w:rPr>
        <w:t>Retail</w:t>
      </w:r>
      <w:proofErr w:type="spellEnd"/>
      <w:r w:rsidRPr="00AB3829">
        <w:rPr>
          <w:b/>
          <w:bCs/>
          <w:lang w:val="es-CO" w:eastAsia="es-ES"/>
        </w:rPr>
        <w:t>:</w:t>
      </w:r>
    </w:p>
    <w:p w14:paraId="3968C1EF" w14:textId="5B650DA9" w:rsidR="002E0BE5" w:rsidRPr="00EB68F8" w:rsidRDefault="002E0BE5">
      <w:pPr>
        <w:suppressAutoHyphens w:val="0"/>
        <w:spacing w:before="100" w:beforeAutospacing="1" w:after="100" w:afterAutospacing="1"/>
        <w:rPr>
          <w:rFonts w:eastAsia="Times New Roman"/>
          <w:lang w:val="es-CO" w:eastAsia="es-CO"/>
        </w:rPr>
      </w:pPr>
      <w:r w:rsidRPr="00265ED5">
        <w:rPr>
          <w:rFonts w:eastAsia="Times New Roman"/>
          <w:lang w:val="es-CO" w:eastAsia="es-CO"/>
        </w:rPr>
        <w:t xml:space="preserve">Este modelo de almacenamiento permite </w:t>
      </w:r>
      <w:del w:id="3901" w:author="Monica Maria Garro Lopez" w:date="2025-03-07T12:25:00Z">
        <w:r w:rsidRPr="00265ED5" w:rsidDel="007853FF">
          <w:rPr>
            <w:rFonts w:eastAsia="Times New Roman"/>
            <w:lang w:val="es-CO" w:eastAsia="es-CO"/>
          </w:rPr>
          <w:delText xml:space="preserve">al sector </w:delText>
        </w:r>
        <w:r w:rsidRPr="007853FF" w:rsidDel="007853FF">
          <w:rPr>
            <w:rFonts w:eastAsia="Times New Roman"/>
            <w:i/>
            <w:iCs/>
            <w:lang w:val="es-CO" w:eastAsia="es-CO"/>
            <w:rPrChange w:id="3902" w:author="Monica Maria Garro Lopez" w:date="2025-03-07T12:25:00Z">
              <w:rPr>
                <w:rFonts w:eastAsia="Times New Roman"/>
                <w:lang w:val="es-CO" w:eastAsia="es-CO"/>
              </w:rPr>
            </w:rPrChange>
          </w:rPr>
          <w:delText>retail</w:delText>
        </w:r>
        <w:r w:rsidRPr="00265ED5" w:rsidDel="007853FF">
          <w:rPr>
            <w:rFonts w:eastAsia="Times New Roman"/>
            <w:lang w:val="es-CO" w:eastAsia="es-CO"/>
          </w:rPr>
          <w:delText xml:space="preserve"> </w:delText>
        </w:r>
      </w:del>
      <w:r w:rsidRPr="00265ED5">
        <w:rPr>
          <w:rFonts w:eastAsia="Times New Roman"/>
          <w:lang w:val="es-CO" w:eastAsia="es-CO"/>
        </w:rPr>
        <w:t>gestionar la diversidad y el volumen creciente de información generada, que</w:t>
      </w:r>
      <w:r w:rsidRPr="00EB68F8">
        <w:rPr>
          <w:rFonts w:eastAsia="Times New Roman"/>
          <w:lang w:val="es-CO" w:eastAsia="es-CO"/>
        </w:rPr>
        <w:t xml:space="preserve"> abarca desde transacciones en tiendas y plataformas de </w:t>
      </w:r>
      <w:r w:rsidRPr="007853FF">
        <w:rPr>
          <w:rFonts w:eastAsia="Times New Roman"/>
          <w:i/>
          <w:iCs/>
          <w:lang w:val="es-CO" w:eastAsia="es-CO"/>
          <w:rPrChange w:id="3903" w:author="Monica Maria Garro Lopez" w:date="2025-03-07T12:25:00Z">
            <w:rPr>
              <w:rFonts w:eastAsia="Times New Roman"/>
              <w:lang w:val="es-CO" w:eastAsia="es-CO"/>
            </w:rPr>
          </w:rPrChange>
        </w:rPr>
        <w:t>e-</w:t>
      </w:r>
      <w:proofErr w:type="spellStart"/>
      <w:r w:rsidRPr="007853FF">
        <w:rPr>
          <w:rFonts w:eastAsia="Times New Roman"/>
          <w:i/>
          <w:iCs/>
          <w:lang w:val="es-CO" w:eastAsia="es-CO"/>
          <w:rPrChange w:id="3904" w:author="Monica Maria Garro Lopez" w:date="2025-03-07T12:25:00Z">
            <w:rPr>
              <w:rFonts w:eastAsia="Times New Roman"/>
              <w:lang w:val="es-CO" w:eastAsia="es-CO"/>
            </w:rPr>
          </w:rPrChange>
        </w:rPr>
        <w:t>commerce</w:t>
      </w:r>
      <w:proofErr w:type="spellEnd"/>
      <w:r w:rsidRPr="00EB68F8">
        <w:rPr>
          <w:rFonts w:eastAsia="Times New Roman"/>
          <w:lang w:val="es-CO" w:eastAsia="es-CO"/>
        </w:rPr>
        <w:t xml:space="preserve"> hasta interacciones en redes sociales, datos de sensores </w:t>
      </w:r>
      <w:proofErr w:type="spellStart"/>
      <w:r w:rsidRPr="007853FF">
        <w:rPr>
          <w:rFonts w:eastAsia="Times New Roman"/>
          <w:i/>
          <w:iCs/>
          <w:lang w:val="es-CO" w:eastAsia="es-CO"/>
          <w:rPrChange w:id="3905" w:author="Monica Maria Garro Lopez" w:date="2025-03-07T12:25:00Z">
            <w:rPr>
              <w:rFonts w:eastAsia="Times New Roman"/>
              <w:lang w:val="es-CO" w:eastAsia="es-CO"/>
            </w:rPr>
          </w:rPrChange>
        </w:rPr>
        <w:t>IoT</w:t>
      </w:r>
      <w:proofErr w:type="spellEnd"/>
      <w:r w:rsidRPr="00EB68F8">
        <w:rPr>
          <w:rFonts w:eastAsia="Times New Roman"/>
          <w:lang w:val="es-CO" w:eastAsia="es-CO"/>
        </w:rPr>
        <w:t xml:space="preserve"> y v</w:t>
      </w:r>
      <w:ins w:id="3906" w:author="Monica Maria Garro Lopez" w:date="2025-03-07T12:25:00Z">
        <w:r w:rsidR="007853FF">
          <w:rPr>
            <w:rFonts w:eastAsia="Times New Roman"/>
            <w:lang w:val="es-CO" w:eastAsia="es-CO"/>
          </w:rPr>
          <w:t>í</w:t>
        </w:r>
      </w:ins>
      <w:del w:id="3907" w:author="Monica Maria Garro Lopez" w:date="2025-03-07T12:25:00Z">
        <w:r w:rsidRPr="00EB68F8" w:rsidDel="007853FF">
          <w:rPr>
            <w:rFonts w:eastAsia="Times New Roman"/>
            <w:lang w:val="es-CO" w:eastAsia="es-CO"/>
          </w:rPr>
          <w:delText>i</w:delText>
        </w:r>
      </w:del>
      <w:r w:rsidRPr="00EB68F8">
        <w:rPr>
          <w:rFonts w:eastAsia="Times New Roman"/>
          <w:lang w:val="es-CO" w:eastAsia="es-CO"/>
        </w:rPr>
        <w:t xml:space="preserve">deos de tiendas inteligentes. </w:t>
      </w:r>
      <w:del w:id="3908" w:author="Monica Maria Garro Lopez" w:date="2025-03-21T14:36:00Z">
        <w:r w:rsidRPr="00EB68F8" w:rsidDel="000E1352">
          <w:rPr>
            <w:rFonts w:eastAsia="Times New Roman"/>
            <w:lang w:val="es-CO" w:eastAsia="es-CO"/>
          </w:rPr>
          <w:delText xml:space="preserve">Su </w:delText>
        </w:r>
      </w:del>
      <w:del w:id="3909" w:author="Monica Maria Garro Lopez" w:date="2025-03-21T14:35:00Z">
        <w:r w:rsidRPr="00EB68F8" w:rsidDel="000E1352">
          <w:rPr>
            <w:rFonts w:eastAsia="Times New Roman"/>
            <w:lang w:val="es-CO" w:eastAsia="es-CO"/>
          </w:rPr>
          <w:delText xml:space="preserve">flexibilidad y escalabilidad </w:delText>
        </w:r>
      </w:del>
      <w:del w:id="3910" w:author="Monica Maria Garro Lopez" w:date="2025-03-21T14:36:00Z">
        <w:r w:rsidRPr="00EB68F8" w:rsidDel="000E1352">
          <w:rPr>
            <w:rFonts w:eastAsia="Times New Roman"/>
            <w:lang w:val="es-CO" w:eastAsia="es-CO"/>
          </w:rPr>
          <w:delText xml:space="preserve">lo convierten en una solución ideal para consolidar grandes volúmenes de datos heterogéneos sin necesidad de estructurarlos previamente. </w:delText>
        </w:r>
      </w:del>
      <w:r w:rsidRPr="00265ED5">
        <w:rPr>
          <w:rFonts w:eastAsia="Times New Roman"/>
          <w:b/>
          <w:bCs/>
          <w:lang w:val="es-CO" w:eastAsia="es-CO"/>
        </w:rPr>
        <w:t>Gracias a</w:t>
      </w:r>
      <w:ins w:id="3911" w:author="Monica Maria Garro Lopez" w:date="2025-03-21T14:36:00Z">
        <w:r w:rsidR="000E1352">
          <w:rPr>
            <w:rFonts w:eastAsia="Times New Roman"/>
            <w:b/>
            <w:bCs/>
            <w:lang w:val="es-CO" w:eastAsia="es-CO"/>
          </w:rPr>
          <w:t xml:space="preserve"> su</w:t>
        </w:r>
      </w:ins>
      <w:r w:rsidRPr="00265ED5">
        <w:rPr>
          <w:rFonts w:eastAsia="Times New Roman"/>
          <w:b/>
          <w:bCs/>
          <w:lang w:val="es-CO" w:eastAsia="es-CO"/>
        </w:rPr>
        <w:t xml:space="preserve"> </w:t>
      </w:r>
      <w:ins w:id="3912" w:author="Monica Maria Garro Lopez" w:date="2025-03-21T14:35:00Z">
        <w:r w:rsidR="000E1352" w:rsidRPr="000E1352">
          <w:rPr>
            <w:rFonts w:eastAsia="Times New Roman"/>
            <w:b/>
            <w:bCs/>
            <w:lang w:val="es-CO" w:eastAsia="es-CO"/>
            <w:rPrChange w:id="3913" w:author="Monica Maria Garro Lopez" w:date="2025-03-21T14:36:00Z">
              <w:rPr>
                <w:rFonts w:eastAsia="Times New Roman"/>
                <w:lang w:val="es-CO" w:eastAsia="es-CO"/>
              </w:rPr>
            </w:rPrChange>
          </w:rPr>
          <w:t>flexibilidad y escalabilidad</w:t>
        </w:r>
      </w:ins>
      <w:del w:id="3914" w:author="Monica Maria Garro Lopez" w:date="2025-03-21T14:36:00Z">
        <w:r w:rsidRPr="00265ED5" w:rsidDel="000E1352">
          <w:rPr>
            <w:rFonts w:eastAsia="Times New Roman"/>
            <w:b/>
            <w:bCs/>
            <w:lang w:val="es-CO" w:eastAsia="es-CO"/>
          </w:rPr>
          <w:delText>este enfoque</w:delText>
        </w:r>
      </w:del>
      <w:r w:rsidRPr="00265ED5">
        <w:rPr>
          <w:rFonts w:eastAsia="Times New Roman"/>
          <w:b/>
          <w:bCs/>
          <w:lang w:val="es-CO" w:eastAsia="es-CO"/>
        </w:rPr>
        <w:t xml:space="preserve">, los </w:t>
      </w:r>
      <w:proofErr w:type="spellStart"/>
      <w:r w:rsidRPr="007853FF">
        <w:rPr>
          <w:rFonts w:eastAsia="Times New Roman"/>
          <w:b/>
          <w:bCs/>
          <w:i/>
          <w:iCs/>
          <w:lang w:val="es-CO" w:eastAsia="es-CO"/>
          <w:rPrChange w:id="3915" w:author="Monica Maria Garro Lopez" w:date="2025-03-07T12:26:00Z">
            <w:rPr>
              <w:rFonts w:eastAsia="Times New Roman"/>
              <w:b/>
              <w:bCs/>
              <w:lang w:val="es-CO" w:eastAsia="es-CO"/>
            </w:rPr>
          </w:rPrChange>
        </w:rPr>
        <w:t>retailers</w:t>
      </w:r>
      <w:proofErr w:type="spellEnd"/>
      <w:r w:rsidRPr="00265ED5">
        <w:rPr>
          <w:rFonts w:eastAsia="Times New Roman"/>
          <w:b/>
          <w:bCs/>
          <w:lang w:val="es-CO" w:eastAsia="es-CO"/>
        </w:rPr>
        <w:t xml:space="preserve"> pueden maximizar el valor de la información</w:t>
      </w:r>
      <w:r w:rsidRPr="00EB68F8">
        <w:rPr>
          <w:rFonts w:eastAsia="Times New Roman"/>
          <w:lang w:val="es-CO" w:eastAsia="es-CO"/>
        </w:rPr>
        <w:t>, facilitando tanto el análisis retrospectivo como la aplicación de modelos predictivos avanzados.</w:t>
      </w:r>
    </w:p>
    <w:p w14:paraId="588BA6AE" w14:textId="6DA3C6BD" w:rsidR="002E0BE5" w:rsidRDefault="002E0BE5">
      <w:pPr>
        <w:suppressAutoHyphens w:val="0"/>
        <w:spacing w:before="100" w:beforeAutospacing="1" w:after="100" w:afterAutospacing="1"/>
        <w:rPr>
          <w:rFonts w:eastAsia="Times New Roman"/>
          <w:lang w:val="es-CO" w:eastAsia="es-CO"/>
        </w:rPr>
      </w:pPr>
      <w:r w:rsidRPr="00EB68F8">
        <w:rPr>
          <w:rFonts w:eastAsia="Times New Roman"/>
          <w:lang w:val="es-CO" w:eastAsia="es-CO"/>
        </w:rPr>
        <w:lastRenderedPageBreak/>
        <w:t xml:space="preserve">Además, </w:t>
      </w:r>
      <w:r w:rsidRPr="00265ED5">
        <w:rPr>
          <w:rFonts w:eastAsia="Times New Roman"/>
          <w:b/>
          <w:bCs/>
          <w:lang w:val="es-CO" w:eastAsia="es-CO"/>
        </w:rPr>
        <w:t xml:space="preserve">los </w:t>
      </w:r>
      <w:r w:rsidR="007853FF" w:rsidRPr="00265ED5">
        <w:rPr>
          <w:rFonts w:eastAsia="Times New Roman"/>
          <w:b/>
          <w:bCs/>
          <w:i/>
          <w:iCs/>
          <w:lang w:val="es-CO" w:eastAsia="es-CO"/>
        </w:rPr>
        <w:t xml:space="preserve">Data </w:t>
      </w:r>
      <w:proofErr w:type="spellStart"/>
      <w:r w:rsidR="007853FF" w:rsidRPr="00265ED5">
        <w:rPr>
          <w:rFonts w:eastAsia="Times New Roman"/>
          <w:b/>
          <w:bCs/>
          <w:i/>
          <w:iCs/>
          <w:lang w:val="es-CO" w:eastAsia="es-CO"/>
        </w:rPr>
        <w:t>Lakes</w:t>
      </w:r>
      <w:proofErr w:type="spellEnd"/>
      <w:r w:rsidR="007853FF" w:rsidRPr="00265ED5">
        <w:rPr>
          <w:rFonts w:eastAsia="Times New Roman"/>
          <w:b/>
          <w:bCs/>
          <w:lang w:val="es-CO" w:eastAsia="es-CO"/>
        </w:rPr>
        <w:t xml:space="preserve"> </w:t>
      </w:r>
      <w:r w:rsidRPr="00265ED5">
        <w:rPr>
          <w:rFonts w:eastAsia="Times New Roman"/>
          <w:b/>
          <w:bCs/>
          <w:lang w:val="es-CO" w:eastAsia="es-CO"/>
        </w:rPr>
        <w:t>desempeñan un papel clave en la comprensión del comportamiento del cliente de manera integral</w:t>
      </w:r>
      <w:r w:rsidRPr="00EB68F8">
        <w:rPr>
          <w:rFonts w:eastAsia="Times New Roman"/>
          <w:lang w:val="es-CO" w:eastAsia="es-CO"/>
        </w:rPr>
        <w:t xml:space="preserve">, ya que permiten integrar datos de múltiples fuentes </w:t>
      </w:r>
      <w:r w:rsidRPr="00265ED5">
        <w:rPr>
          <w:b/>
          <w:bCs/>
        </w:rPr>
        <w:t>para obtener una comprensión completa y coherente del cliente y de su comportamiento a lo largo de toda su experiencia de compra</w:t>
      </w:r>
      <w:r w:rsidRPr="00EB68F8">
        <w:rPr>
          <w:rFonts w:eastAsia="Times New Roman"/>
          <w:lang w:val="es-CO" w:eastAsia="es-CO"/>
        </w:rPr>
        <w:t xml:space="preserve">. Esto ayuda a identificar patrones de compra, preferencias y puntos de fricción, lo que posibilita estrategias como la personalización de ofertas o la optimización del surtido en cada tienda. </w:t>
      </w:r>
      <w:del w:id="3916" w:author="Monica Maria Garro Lopez" w:date="2025-03-21T14:36:00Z">
        <w:r w:rsidRPr="00EB68F8" w:rsidDel="000E1352">
          <w:rPr>
            <w:rFonts w:eastAsia="Times New Roman"/>
            <w:lang w:val="es-CO" w:eastAsia="es-CO"/>
          </w:rPr>
          <w:delText xml:space="preserve">En un entorno donde constantemente emergen nuevos tipos de datos y casos de uso analítico, </w:delText>
        </w:r>
        <w:r w:rsidR="00265ED5" w:rsidDel="000E1352">
          <w:rPr>
            <w:rFonts w:eastAsia="Times New Roman"/>
            <w:lang w:val="es-CO" w:eastAsia="es-CO"/>
          </w:rPr>
          <w:delText>este tipo de almacenamiento</w:delText>
        </w:r>
        <w:r w:rsidRPr="00EB68F8" w:rsidDel="000E1352">
          <w:rPr>
            <w:rFonts w:eastAsia="Times New Roman"/>
            <w:lang w:val="es-CO" w:eastAsia="es-CO"/>
          </w:rPr>
          <w:delText xml:space="preserve"> se han consolidado como un pilar fundamental de la transformación digital en el </w:delText>
        </w:r>
        <w:r w:rsidRPr="00EB68F8" w:rsidDel="000E1352">
          <w:rPr>
            <w:rFonts w:eastAsia="Times New Roman"/>
            <w:i/>
            <w:iCs/>
            <w:lang w:val="es-CO" w:eastAsia="es-CO"/>
          </w:rPr>
          <w:delText>retail</w:delText>
        </w:r>
        <w:r w:rsidRPr="00EB68F8" w:rsidDel="000E1352">
          <w:rPr>
            <w:rFonts w:eastAsia="Times New Roman"/>
            <w:lang w:val="es-CO" w:eastAsia="es-CO"/>
          </w:rPr>
          <w:delText>, impulsando la toma de decisiones basada en datos y fortaleciendo la competitividad del negocio.</w:delText>
        </w:r>
      </w:del>
    </w:p>
    <w:p w14:paraId="4EFEB7AF" w14:textId="24BA86C2" w:rsidR="002E0BE5" w:rsidRDefault="002E0BE5">
      <w:pPr>
        <w:suppressAutoHyphens w:val="0"/>
        <w:spacing w:before="100" w:beforeAutospacing="1" w:after="100" w:afterAutospacing="1"/>
        <w:rPr>
          <w:rFonts w:eastAsia="Times New Roman"/>
          <w:lang w:val="es-CO" w:eastAsia="es-CO"/>
        </w:rPr>
      </w:pPr>
      <w:r>
        <w:rPr>
          <w:rFonts w:eastAsia="Times New Roman"/>
          <w:lang w:val="es-CO" w:eastAsia="es-CO"/>
        </w:rPr>
        <w:t xml:space="preserve">Entre las ventajas de este tipo de almacenamiento en el </w:t>
      </w:r>
      <w:del w:id="3917" w:author="Monica Maria Garro Lopez" w:date="2025-03-21T14:39:00Z">
        <w:r w:rsidDel="000E1352">
          <w:rPr>
            <w:rFonts w:eastAsia="Times New Roman"/>
            <w:lang w:val="es-CO" w:eastAsia="es-CO"/>
          </w:rPr>
          <w:delText xml:space="preserve">sector </w:delText>
        </w:r>
      </w:del>
      <w:ins w:id="3918" w:author="Monica Maria Garro Lopez" w:date="2025-03-21T14:39:00Z">
        <w:r w:rsidR="000E1352">
          <w:rPr>
            <w:rFonts w:eastAsia="Times New Roman"/>
            <w:lang w:val="es-CO" w:eastAsia="es-CO"/>
          </w:rPr>
          <w:t xml:space="preserve">entorno </w:t>
        </w:r>
      </w:ins>
      <w:proofErr w:type="spellStart"/>
      <w:r>
        <w:rPr>
          <w:rFonts w:eastAsia="Times New Roman"/>
          <w:lang w:val="es-CO" w:eastAsia="es-CO"/>
        </w:rPr>
        <w:t>retail</w:t>
      </w:r>
      <w:proofErr w:type="spellEnd"/>
      <w:r>
        <w:rPr>
          <w:rFonts w:eastAsia="Times New Roman"/>
          <w:lang w:val="es-CO" w:eastAsia="es-CO"/>
        </w:rPr>
        <w:t xml:space="preserve">, encontramos: </w:t>
      </w:r>
    </w:p>
    <w:p w14:paraId="62414E82" w14:textId="12099F07" w:rsidR="007853FF" w:rsidRDefault="007853FF">
      <w:pPr>
        <w:pStyle w:val="Prrafodelista"/>
        <w:numPr>
          <w:ilvl w:val="0"/>
          <w:numId w:val="11"/>
        </w:numPr>
        <w:spacing w:after="0"/>
        <w:rPr>
          <w:ins w:id="3919" w:author="Monica Maria Garro Lopez" w:date="2025-03-07T12:26:00Z"/>
          <w:lang w:val="es-CO" w:eastAsia="es-ES"/>
        </w:rPr>
      </w:pPr>
      <w:ins w:id="3920" w:author="Monica Maria Garro Lopez" w:date="2025-03-07T12:26:00Z">
        <w:r w:rsidRPr="00EB68F8">
          <w:rPr>
            <w:b/>
            <w:bCs/>
            <w:lang w:val="es-CO" w:eastAsia="es-ES"/>
          </w:rPr>
          <w:t xml:space="preserve">Escalabilidad y ahorro de </w:t>
        </w:r>
        <w:r>
          <w:rPr>
            <w:b/>
            <w:bCs/>
            <w:lang w:val="es-CO" w:eastAsia="es-ES"/>
          </w:rPr>
          <w:t>costes</w:t>
        </w:r>
        <w:r>
          <w:rPr>
            <w:lang w:val="es-CO" w:eastAsia="es-ES"/>
          </w:rPr>
          <w:t xml:space="preserve">. </w:t>
        </w:r>
        <w:r w:rsidRPr="00EA4578">
          <w:rPr>
            <w:lang w:val="es-CO" w:eastAsia="es-ES"/>
          </w:rPr>
          <w:t xml:space="preserve">Almacenar datos crudos permite a los </w:t>
        </w:r>
        <w:proofErr w:type="spellStart"/>
        <w:r w:rsidRPr="007853FF">
          <w:rPr>
            <w:i/>
            <w:iCs/>
            <w:lang w:val="es-CO" w:eastAsia="es-ES"/>
            <w:rPrChange w:id="3921" w:author="Monica Maria Garro Lopez" w:date="2025-03-07T12:26:00Z">
              <w:rPr>
                <w:lang w:val="es-CO" w:eastAsia="es-ES"/>
              </w:rPr>
            </w:rPrChange>
          </w:rPr>
          <w:t>retailers</w:t>
        </w:r>
        <w:proofErr w:type="spellEnd"/>
        <w:r w:rsidRPr="00EA4578">
          <w:rPr>
            <w:lang w:val="es-CO" w:eastAsia="es-ES"/>
          </w:rPr>
          <w:t xml:space="preserve"> conservar grandes volúmenes de información a lo largo del tiempo, como todos los tickets de venta de la última década o registros de clics en su web desde su lanzamiento, sin incurrir en </w:t>
        </w:r>
        <w:r>
          <w:rPr>
            <w:lang w:val="es-CO" w:eastAsia="es-ES"/>
          </w:rPr>
          <w:t>costes</w:t>
        </w:r>
        <w:r w:rsidRPr="00EA4578">
          <w:rPr>
            <w:lang w:val="es-CO" w:eastAsia="es-ES"/>
          </w:rPr>
          <w:t xml:space="preserve"> </w:t>
        </w:r>
        <w:r>
          <w:rPr>
            <w:lang w:val="es-CO" w:eastAsia="es-ES"/>
          </w:rPr>
          <w:t>elevados</w:t>
        </w:r>
        <w:r w:rsidRPr="00EA4578">
          <w:rPr>
            <w:lang w:val="es-CO" w:eastAsia="es-ES"/>
          </w:rPr>
          <w:t>.</w:t>
        </w:r>
      </w:ins>
    </w:p>
    <w:p w14:paraId="524825D4" w14:textId="77777777" w:rsidR="007853FF" w:rsidRPr="00EA4578" w:rsidRDefault="007853FF">
      <w:pPr>
        <w:pStyle w:val="Prrafodelista"/>
        <w:spacing w:after="0"/>
        <w:rPr>
          <w:ins w:id="3922" w:author="Monica Maria Garro Lopez" w:date="2025-03-07T12:26:00Z"/>
          <w:lang w:val="es-CO" w:eastAsia="es-ES"/>
        </w:rPr>
        <w:pPrChange w:id="3923" w:author="Monica Maria Garro Lopez" w:date="2025-03-21T14:38:00Z">
          <w:pPr>
            <w:pStyle w:val="Prrafodelista"/>
            <w:numPr>
              <w:numId w:val="11"/>
            </w:numPr>
            <w:spacing w:after="0"/>
            <w:ind w:hanging="360"/>
          </w:pPr>
        </w:pPrChange>
      </w:pPr>
    </w:p>
    <w:p w14:paraId="5A3F8A5C" w14:textId="4D6A6AC0" w:rsidR="002E0BE5" w:rsidRPr="00EA4578" w:rsidRDefault="002E0BE5">
      <w:pPr>
        <w:pStyle w:val="Prrafodelista"/>
        <w:numPr>
          <w:ilvl w:val="0"/>
          <w:numId w:val="11"/>
        </w:numPr>
        <w:spacing w:after="0"/>
        <w:rPr>
          <w:lang w:val="es-CO" w:eastAsia="es-ES"/>
        </w:rPr>
      </w:pPr>
      <w:r w:rsidRPr="00EB68F8">
        <w:rPr>
          <w:b/>
          <w:bCs/>
          <w:lang w:val="es-CO" w:eastAsia="es-ES"/>
        </w:rPr>
        <w:t>Consolidación total de datos</w:t>
      </w:r>
      <w:del w:id="3924" w:author="Monica Maria Garro Lopez" w:date="2025-03-07T12:26:00Z">
        <w:r w:rsidRPr="00EA4578" w:rsidDel="007853FF">
          <w:rPr>
            <w:lang w:val="es-CO" w:eastAsia="es-ES"/>
          </w:rPr>
          <w:delText xml:space="preserve">: </w:delText>
        </w:r>
      </w:del>
      <w:ins w:id="3925" w:author="Monica Maria Garro Lopez" w:date="2025-03-07T12:26:00Z">
        <w:r w:rsidR="007853FF">
          <w:rPr>
            <w:lang w:val="es-CO" w:eastAsia="es-ES"/>
          </w:rPr>
          <w:t>. E</w:t>
        </w:r>
      </w:ins>
      <w:del w:id="3926" w:author="Monica Maria Garro Lopez" w:date="2025-03-07T12:26:00Z">
        <w:r w:rsidR="002E49AC" w:rsidRPr="00EA4578" w:rsidDel="007853FF">
          <w:rPr>
            <w:lang w:val="es-CO" w:eastAsia="es-ES"/>
          </w:rPr>
          <w:delText>e</w:delText>
        </w:r>
      </w:del>
      <w:r w:rsidR="002E49AC" w:rsidRPr="00EA4578">
        <w:rPr>
          <w:lang w:val="es-CO" w:eastAsia="es-ES"/>
        </w:rPr>
        <w:t>ste tipo de infraestructura</w:t>
      </w:r>
      <w:r w:rsidRPr="00EA4578">
        <w:rPr>
          <w:lang w:val="es-CO" w:eastAsia="es-ES"/>
        </w:rPr>
        <w:t xml:space="preserve"> elimina la necesidad de mantener bases de datos separadas, </w:t>
      </w:r>
      <w:del w:id="3927" w:author="Monica Maria Garro Lopez" w:date="2025-03-07T12:17:00Z">
        <w:r w:rsidRPr="00EA4578" w:rsidDel="00D137D8">
          <w:rPr>
            <w:lang w:val="es-CO" w:eastAsia="es-ES"/>
          </w:rPr>
          <w:delText xml:space="preserve">reduciendo silos y </w:delText>
        </w:r>
      </w:del>
      <w:del w:id="3928" w:author="Monica Maria Garro Lopez" w:date="2025-03-21T14:37:00Z">
        <w:r w:rsidRPr="00EA4578" w:rsidDel="000E1352">
          <w:rPr>
            <w:lang w:val="es-CO" w:eastAsia="es-ES"/>
          </w:rPr>
          <w:delText>permitiendo correlacionar información diversa,</w:delText>
        </w:r>
      </w:del>
      <w:ins w:id="3929" w:author="Monica Maria Garro Lopez" w:date="2025-03-21T14:37:00Z">
        <w:r w:rsidR="000E1352">
          <w:rPr>
            <w:lang w:val="es-CO" w:eastAsia="es-ES"/>
          </w:rPr>
          <w:t xml:space="preserve">permitiendo </w:t>
        </w:r>
      </w:ins>
      <w:ins w:id="3930" w:author="Monica Maria Garro Lopez" w:date="2025-03-21T14:39:00Z">
        <w:r w:rsidR="000E1352">
          <w:rPr>
            <w:lang w:val="es-CO" w:eastAsia="es-ES"/>
          </w:rPr>
          <w:t>realizar,</w:t>
        </w:r>
      </w:ins>
      <w:ins w:id="3931" w:author="Monica Maria Garro Lopez" w:date="2025-03-21T14:37:00Z">
        <w:r w:rsidR="000E1352">
          <w:rPr>
            <w:lang w:val="es-CO" w:eastAsia="es-ES"/>
          </w:rPr>
          <w:t xml:space="preserve"> por </w:t>
        </w:r>
      </w:ins>
      <w:ins w:id="3932" w:author="Monica Maria Garro Lopez" w:date="2025-03-21T14:38:00Z">
        <w:r w:rsidR="000E1352">
          <w:rPr>
            <w:lang w:val="es-CO" w:eastAsia="es-ES"/>
          </w:rPr>
          <w:t>ejemplo</w:t>
        </w:r>
      </w:ins>
      <w:ins w:id="3933" w:author="Monica Maria Garro Lopez" w:date="2025-03-21T14:37:00Z">
        <w:r w:rsidR="000E1352">
          <w:rPr>
            <w:lang w:val="es-CO" w:eastAsia="es-ES"/>
          </w:rPr>
          <w:t xml:space="preserve">, </w:t>
        </w:r>
      </w:ins>
      <w:del w:id="3934" w:author="Monica Maria Garro Lopez" w:date="2025-03-21T14:37:00Z">
        <w:r w:rsidRPr="00EA4578" w:rsidDel="000E1352">
          <w:rPr>
            <w:lang w:val="es-CO" w:eastAsia="es-ES"/>
          </w:rPr>
          <w:delText xml:space="preserve"> como </w:delText>
        </w:r>
      </w:del>
      <w:r w:rsidRPr="00EA4578">
        <w:rPr>
          <w:lang w:val="es-CO" w:eastAsia="es-ES"/>
        </w:rPr>
        <w:t xml:space="preserve">el análisis de sentimientos en redes sociales </w:t>
      </w:r>
      <w:ins w:id="3935" w:author="Monica Maria Garro Lopez" w:date="2025-03-21T14:38:00Z">
        <w:r w:rsidR="000E1352">
          <w:rPr>
            <w:lang w:val="es-CO" w:eastAsia="es-ES"/>
          </w:rPr>
          <w:t xml:space="preserve">en </w:t>
        </w:r>
      </w:ins>
      <w:ins w:id="3936" w:author="Monica Maria Garro Lopez" w:date="2025-03-21T14:39:00Z">
        <w:r w:rsidR="000E1352">
          <w:rPr>
            <w:lang w:val="es-CO" w:eastAsia="es-ES"/>
          </w:rPr>
          <w:t>cor</w:t>
        </w:r>
      </w:ins>
      <w:ins w:id="3937" w:author="Monica Maria Garro Lopez" w:date="2025-03-21T14:38:00Z">
        <w:r w:rsidR="000E1352">
          <w:rPr>
            <w:lang w:val="es-CO" w:eastAsia="es-ES"/>
          </w:rPr>
          <w:t xml:space="preserve">relación </w:t>
        </w:r>
      </w:ins>
      <w:r w:rsidRPr="00EA4578">
        <w:rPr>
          <w:lang w:val="es-CO" w:eastAsia="es-ES"/>
        </w:rPr>
        <w:t>con las cifras de ventas</w:t>
      </w:r>
      <w:ins w:id="3938" w:author="Monica Maria Garro Lopez" w:date="2025-03-21T14:39:00Z">
        <w:r w:rsidR="000E1352" w:rsidRPr="000E1352">
          <w:t xml:space="preserve"> </w:t>
        </w:r>
        <w:r w:rsidR="000E1352">
          <w:t>y otros indicadores clave del negocio</w:t>
        </w:r>
      </w:ins>
      <w:r w:rsidRPr="00EA4578">
        <w:rPr>
          <w:lang w:val="es-CO" w:eastAsia="es-ES"/>
        </w:rPr>
        <w:t>.</w:t>
      </w:r>
    </w:p>
    <w:p w14:paraId="52ABCCAE" w14:textId="3F0C3FF7" w:rsidR="002E0BE5" w:rsidRPr="002E0BE5" w:rsidDel="000E1352" w:rsidRDefault="002E0BE5">
      <w:pPr>
        <w:spacing w:after="0"/>
        <w:rPr>
          <w:del w:id="3939" w:author="Monica Maria Garro Lopez" w:date="2025-03-21T14:37:00Z"/>
          <w:lang w:val="es-CO" w:eastAsia="es-ES"/>
        </w:rPr>
      </w:pPr>
    </w:p>
    <w:p w14:paraId="23D80036" w14:textId="553B6292" w:rsidR="002E0BE5" w:rsidRPr="00EA4578" w:rsidDel="007853FF" w:rsidRDefault="002E0BE5">
      <w:pPr>
        <w:pStyle w:val="Prrafodelista"/>
        <w:numPr>
          <w:ilvl w:val="0"/>
          <w:numId w:val="11"/>
        </w:numPr>
        <w:spacing w:after="0"/>
        <w:rPr>
          <w:del w:id="3940" w:author="Monica Maria Garro Lopez" w:date="2025-03-07T12:26:00Z"/>
          <w:lang w:val="es-CO" w:eastAsia="es-ES"/>
        </w:rPr>
      </w:pPr>
      <w:del w:id="3941" w:author="Monica Maria Garro Lopez" w:date="2025-03-07T12:26:00Z">
        <w:r w:rsidRPr="00EB68F8" w:rsidDel="007853FF">
          <w:rPr>
            <w:b/>
            <w:bCs/>
            <w:lang w:val="es-CO" w:eastAsia="es-ES"/>
          </w:rPr>
          <w:delText xml:space="preserve">Escalabilidad y ahorro de </w:delText>
        </w:r>
      </w:del>
      <w:del w:id="3942" w:author="Monica Maria Garro Lopez" w:date="2025-03-07T09:58:00Z">
        <w:r w:rsidRPr="00EB68F8" w:rsidDel="00533EDA">
          <w:rPr>
            <w:b/>
            <w:bCs/>
            <w:lang w:val="es-CO" w:eastAsia="es-ES"/>
          </w:rPr>
          <w:delText>costos</w:delText>
        </w:r>
      </w:del>
      <w:del w:id="3943" w:author="Monica Maria Garro Lopez" w:date="2025-03-07T12:26:00Z">
        <w:r w:rsidRPr="00EA4578" w:rsidDel="007853FF">
          <w:rPr>
            <w:lang w:val="es-CO" w:eastAsia="es-ES"/>
          </w:rPr>
          <w:delText xml:space="preserve">: Almacenar datos crudos en tecnologías como Hadoop HDFS o almacenamiento en la </w:delText>
        </w:r>
        <w:r w:rsidR="00EA4578" w:rsidRPr="00EA4578" w:rsidDel="007853FF">
          <w:rPr>
            <w:lang w:val="es-CO" w:eastAsia="es-ES"/>
          </w:rPr>
          <w:delText xml:space="preserve">nube </w:delText>
        </w:r>
        <w:r w:rsidRPr="00EA4578" w:rsidDel="007853FF">
          <w:rPr>
            <w:lang w:val="es-CO" w:eastAsia="es-ES"/>
          </w:rPr>
          <w:delText xml:space="preserve">permite a los retailers conservar grandes volúmenes de información a lo largo del tiempo, como todos los tickets de venta de la última década o registros de clics en su web desde su lanzamiento, sin incurrir en </w:delText>
        </w:r>
      </w:del>
      <w:del w:id="3944" w:author="Monica Maria Garro Lopez" w:date="2025-03-07T09:58:00Z">
        <w:r w:rsidRPr="00EA4578" w:rsidDel="00533EDA">
          <w:rPr>
            <w:lang w:val="es-CO" w:eastAsia="es-ES"/>
          </w:rPr>
          <w:delText xml:space="preserve">costos </w:delText>
        </w:r>
      </w:del>
      <w:del w:id="3945" w:author="Monica Maria Garro Lopez" w:date="2025-03-07T12:26:00Z">
        <w:r w:rsidR="00EA4578" w:rsidDel="007853FF">
          <w:rPr>
            <w:lang w:val="es-CO" w:eastAsia="es-ES"/>
          </w:rPr>
          <w:delText>elevados</w:delText>
        </w:r>
        <w:r w:rsidRPr="00EA4578" w:rsidDel="007853FF">
          <w:rPr>
            <w:lang w:val="es-CO" w:eastAsia="es-ES"/>
          </w:rPr>
          <w:delText>.</w:delText>
        </w:r>
      </w:del>
    </w:p>
    <w:p w14:paraId="308CD8A8" w14:textId="77777777" w:rsidR="002E0BE5" w:rsidRPr="002E0BE5" w:rsidRDefault="002E0BE5">
      <w:pPr>
        <w:spacing w:after="0"/>
        <w:rPr>
          <w:lang w:val="es-CO" w:eastAsia="es-ES"/>
        </w:rPr>
      </w:pPr>
    </w:p>
    <w:p w14:paraId="109F2A70" w14:textId="4BCB91FB" w:rsidR="00645001" w:rsidRDefault="002E0BE5">
      <w:pPr>
        <w:pStyle w:val="Prrafodelista"/>
        <w:numPr>
          <w:ilvl w:val="0"/>
          <w:numId w:val="11"/>
        </w:numPr>
        <w:rPr>
          <w:lang w:val="es-CO" w:eastAsia="es-ES"/>
        </w:rPr>
      </w:pPr>
      <w:r w:rsidRPr="00EB68F8">
        <w:rPr>
          <w:b/>
          <w:bCs/>
          <w:lang w:val="es-CO" w:eastAsia="es-ES"/>
        </w:rPr>
        <w:t>Soporte para analítica avanzada e inteligencia artificial</w:t>
      </w:r>
      <w:del w:id="3946" w:author="Monica Maria Garro Lopez" w:date="2025-03-07T12:27:00Z">
        <w:r w:rsidRPr="00EA4578" w:rsidDel="007853FF">
          <w:rPr>
            <w:lang w:val="es-CO" w:eastAsia="es-ES"/>
          </w:rPr>
          <w:delText xml:space="preserve">: </w:delText>
        </w:r>
        <w:r w:rsidR="00EA4578" w:rsidRPr="00EA4578" w:rsidDel="007853FF">
          <w:rPr>
            <w:lang w:val="es-CO" w:eastAsia="es-ES"/>
          </w:rPr>
          <w:delText>esta infraestructura</w:delText>
        </w:r>
      </w:del>
      <w:ins w:id="3947" w:author="Monica Maria Garro Lopez" w:date="2025-03-07T12:27:00Z">
        <w:r w:rsidR="007853FF">
          <w:rPr>
            <w:lang w:val="es-CO" w:eastAsia="es-ES"/>
          </w:rPr>
          <w:t xml:space="preserve">. </w:t>
        </w:r>
      </w:ins>
      <w:del w:id="3948" w:author="Monica Maria Garro Lopez" w:date="2025-03-07T12:27:00Z">
        <w:r w:rsidR="00EA4578" w:rsidRPr="00EA4578" w:rsidDel="007853FF">
          <w:rPr>
            <w:lang w:val="es-CO" w:eastAsia="es-ES"/>
          </w:rPr>
          <w:delText xml:space="preserve"> </w:delText>
        </w:r>
        <w:r w:rsidRPr="00EA4578" w:rsidDel="007853FF">
          <w:rPr>
            <w:lang w:val="es-CO" w:eastAsia="es-ES"/>
          </w:rPr>
          <w:delText>p</w:delText>
        </w:r>
      </w:del>
      <w:ins w:id="3949" w:author="Monica Maria Garro Lopez" w:date="2025-03-07T12:27:00Z">
        <w:r w:rsidR="007853FF">
          <w:rPr>
            <w:lang w:val="es-CO" w:eastAsia="es-ES"/>
          </w:rPr>
          <w:t>P</w:t>
        </w:r>
      </w:ins>
      <w:r w:rsidRPr="00EA4578">
        <w:rPr>
          <w:lang w:val="es-CO" w:eastAsia="es-ES"/>
        </w:rPr>
        <w:t xml:space="preserve">roporciona un entorno ideal para </w:t>
      </w:r>
      <w:r w:rsidR="00EA4578" w:rsidRPr="00EA4578">
        <w:rPr>
          <w:lang w:val="es-CO" w:eastAsia="es-ES"/>
        </w:rPr>
        <w:t>uso de</w:t>
      </w:r>
      <w:r w:rsidRPr="00EA4578">
        <w:rPr>
          <w:lang w:val="es-CO" w:eastAsia="es-ES"/>
        </w:rPr>
        <w:t xml:space="preserve"> modelos de recomendación, segmentación de clientes, detección de fraudes transaccionales y análisis de textos de reseñas para </w:t>
      </w:r>
      <w:r w:rsidR="00EA4578" w:rsidRPr="00EA4578">
        <w:rPr>
          <w:lang w:val="es-CO" w:eastAsia="es-ES"/>
        </w:rPr>
        <w:t xml:space="preserve">análisis </w:t>
      </w:r>
      <w:r w:rsidRPr="00EA4578">
        <w:rPr>
          <w:lang w:val="es-CO" w:eastAsia="es-ES"/>
        </w:rPr>
        <w:t xml:space="preserve">de satisfacción. Su capacidad para preservar la granularidad y riqueza de los datos originales permite aplicar algoritmos avanzados y descubrir patrones ocultos, impulsando la innovación en </w:t>
      </w:r>
      <w:proofErr w:type="spellStart"/>
      <w:r w:rsidRPr="00CF5EA7">
        <w:rPr>
          <w:i/>
          <w:iCs/>
          <w:lang w:val="es-CO" w:eastAsia="es-ES"/>
        </w:rPr>
        <w:t>retail</w:t>
      </w:r>
      <w:proofErr w:type="spellEnd"/>
      <w:r w:rsidRPr="00EA4578">
        <w:rPr>
          <w:lang w:val="es-CO" w:eastAsia="es-ES"/>
        </w:rPr>
        <w:t>.</w:t>
      </w:r>
    </w:p>
    <w:p w14:paraId="71440F43" w14:textId="77777777" w:rsidR="00CF5EA7" w:rsidRPr="00CF5EA7" w:rsidRDefault="00CF5EA7" w:rsidP="00CF5EA7">
      <w:pPr>
        <w:pStyle w:val="Prrafodelista"/>
        <w:rPr>
          <w:lang w:val="es-CO" w:eastAsia="es-ES"/>
        </w:rPr>
      </w:pPr>
    </w:p>
    <w:p w14:paraId="1260112C" w14:textId="0A7F8846" w:rsidR="00CF5EA7" w:rsidRPr="00CF5EA7" w:rsidRDefault="00CF5EA7" w:rsidP="00CF5EA7">
      <w:pPr>
        <w:rPr>
          <w:b/>
          <w:bCs/>
          <w:i/>
          <w:iCs/>
          <w:lang w:val="es-CO" w:eastAsia="es-ES"/>
        </w:rPr>
      </w:pPr>
      <w:r w:rsidRPr="00CF5EA7">
        <w:rPr>
          <w:b/>
          <w:bCs/>
          <w:i/>
          <w:iCs/>
          <w:lang w:val="es-CO" w:eastAsia="es-ES"/>
        </w:rPr>
        <w:t xml:space="preserve">Delta Lake </w:t>
      </w:r>
      <w:r w:rsidRPr="00CF5EA7">
        <w:rPr>
          <w:b/>
          <w:bCs/>
          <w:lang w:val="es-CO" w:eastAsia="es-ES"/>
        </w:rPr>
        <w:t>en el sector</w:t>
      </w:r>
      <w:r w:rsidRPr="00CF5EA7">
        <w:rPr>
          <w:b/>
          <w:bCs/>
          <w:i/>
          <w:iCs/>
          <w:lang w:val="es-CO" w:eastAsia="es-ES"/>
        </w:rPr>
        <w:t xml:space="preserve"> </w:t>
      </w:r>
      <w:proofErr w:type="spellStart"/>
      <w:r w:rsidRPr="00CF5EA7">
        <w:rPr>
          <w:b/>
          <w:bCs/>
          <w:i/>
          <w:iCs/>
          <w:lang w:val="es-CO" w:eastAsia="es-ES"/>
        </w:rPr>
        <w:t>retail</w:t>
      </w:r>
      <w:proofErr w:type="spellEnd"/>
    </w:p>
    <w:p w14:paraId="46C6730D" w14:textId="0F81B30A" w:rsidR="00CF5EA7" w:rsidRPr="00CF5EA7" w:rsidRDefault="00CF5EA7" w:rsidP="00CF5EA7">
      <w:pPr>
        <w:rPr>
          <w:lang w:val="es-CO" w:eastAsia="es-ES"/>
        </w:rPr>
      </w:pPr>
      <w:r>
        <w:rPr>
          <w:lang w:val="es-CO" w:eastAsia="es-ES"/>
        </w:rPr>
        <w:t>Es</w:t>
      </w:r>
      <w:ins w:id="3950" w:author="Monica Maria Garro Lopez" w:date="2025-03-07T12:28:00Z">
        <w:r w:rsidR="007853FF">
          <w:rPr>
            <w:lang w:val="es-CO" w:eastAsia="es-ES"/>
          </w:rPr>
          <w:t xml:space="preserve">ta tecnología </w:t>
        </w:r>
      </w:ins>
      <w:del w:id="3951" w:author="Monica Maria Garro Lopez" w:date="2025-03-07T12:28:00Z">
        <w:r w:rsidDel="007853FF">
          <w:rPr>
            <w:lang w:val="es-CO" w:eastAsia="es-ES"/>
          </w:rPr>
          <w:delText xml:space="preserve">te modelo </w:delText>
        </w:r>
      </w:del>
      <w:r w:rsidRPr="00CF5EA7">
        <w:rPr>
          <w:lang w:val="es-CO" w:eastAsia="es-ES"/>
        </w:rPr>
        <w:t xml:space="preserve">se presenta como una solución poderosa que permite a las empresas gestionar grandes volúmenes de datos para optimizar sus operaciones y ofrecer una </w:t>
      </w:r>
      <w:r w:rsidRPr="00C113C8">
        <w:rPr>
          <w:b/>
          <w:bCs/>
          <w:lang w:val="es-CO" w:eastAsia="es-ES"/>
          <w:rPrChange w:id="3952" w:author="PEREZ MARTINEZ Gema (ENGIE-España)" w:date="2025-03-04T19:28:00Z">
            <w:rPr>
              <w:lang w:val="es-CO" w:eastAsia="es-ES"/>
            </w:rPr>
          </w:rPrChange>
        </w:rPr>
        <w:t>experiencia más personalizada a los consumidores</w:t>
      </w:r>
      <w:r w:rsidRPr="00CF5EA7">
        <w:rPr>
          <w:lang w:val="es-CO" w:eastAsia="es-ES"/>
        </w:rPr>
        <w:t xml:space="preserve">. </w:t>
      </w:r>
      <w:r>
        <w:rPr>
          <w:lang w:val="es-CO" w:eastAsia="es-ES"/>
        </w:rPr>
        <w:t>Est</w:t>
      </w:r>
      <w:ins w:id="3953" w:author="Monica Maria Garro Lopez" w:date="2025-03-07T12:28:00Z">
        <w:r w:rsidR="007853FF">
          <w:rPr>
            <w:lang w:val="es-CO" w:eastAsia="es-ES"/>
          </w:rPr>
          <w:t>a</w:t>
        </w:r>
      </w:ins>
      <w:del w:id="3954" w:author="Monica Maria Garro Lopez" w:date="2025-03-07T12:28:00Z">
        <w:r w:rsidDel="007853FF">
          <w:rPr>
            <w:lang w:val="es-CO" w:eastAsia="es-ES"/>
          </w:rPr>
          <w:delText>e</w:delText>
        </w:r>
      </w:del>
      <w:r>
        <w:rPr>
          <w:lang w:val="es-CO" w:eastAsia="es-ES"/>
        </w:rPr>
        <w:t xml:space="preserve"> </w:t>
      </w:r>
      <w:r w:rsidRPr="00CF5EA7">
        <w:rPr>
          <w:lang w:val="es-CO" w:eastAsia="es-ES"/>
        </w:rPr>
        <w:t xml:space="preserve">ofrece características fundamentales como la gestión de datos en tiempo real, la fiabilidad en la integridad de los datos y la capacidad de realizar </w:t>
      </w:r>
      <w:r w:rsidRPr="00C113C8">
        <w:rPr>
          <w:b/>
          <w:bCs/>
          <w:lang w:val="es-CO" w:eastAsia="es-ES"/>
          <w:rPrChange w:id="3955" w:author="PEREZ MARTINEZ Gema (ENGIE-España)" w:date="2025-03-04T19:28:00Z">
            <w:rPr>
              <w:lang w:val="es-CO" w:eastAsia="es-ES"/>
            </w:rPr>
          </w:rPrChange>
        </w:rPr>
        <w:t>análisis profundos sobre patrones de consumo</w:t>
      </w:r>
      <w:r w:rsidRPr="00CF5EA7">
        <w:rPr>
          <w:lang w:val="es-CO" w:eastAsia="es-ES"/>
        </w:rPr>
        <w:t>.</w:t>
      </w:r>
      <w:r>
        <w:rPr>
          <w:lang w:val="es-CO" w:eastAsia="es-ES"/>
        </w:rPr>
        <w:t xml:space="preserve"> </w:t>
      </w:r>
      <w:r w:rsidRPr="00CF5EA7">
        <w:rPr>
          <w:lang w:val="es-CO" w:eastAsia="es-ES"/>
        </w:rPr>
        <w:t xml:space="preserve">Entre los principales beneficios </w:t>
      </w:r>
      <w:del w:id="3956" w:author="PEREZ MARTINEZ Gema (ENGIE-España)" w:date="2025-03-04T19:29:00Z">
        <w:r w:rsidRPr="00CF5EA7" w:rsidDel="00C113C8">
          <w:rPr>
            <w:lang w:val="es-CO" w:eastAsia="es-ES"/>
          </w:rPr>
          <w:delText xml:space="preserve">de </w:delText>
        </w:r>
        <w:r w:rsidRPr="00CF5EA7" w:rsidDel="00C113C8">
          <w:rPr>
            <w:i/>
            <w:iCs/>
            <w:lang w:val="es-CO" w:eastAsia="es-ES"/>
          </w:rPr>
          <w:delText>Delta Lake</w:delText>
        </w:r>
        <w:r w:rsidRPr="00CF5EA7" w:rsidDel="00C113C8">
          <w:rPr>
            <w:lang w:val="es-CO" w:eastAsia="es-ES"/>
          </w:rPr>
          <w:delText xml:space="preserve"> </w:delText>
        </w:r>
      </w:del>
      <w:r w:rsidRPr="00CF5EA7">
        <w:rPr>
          <w:lang w:val="es-CO" w:eastAsia="es-ES"/>
        </w:rPr>
        <w:t xml:space="preserve">en el sector </w:t>
      </w:r>
      <w:proofErr w:type="spellStart"/>
      <w:r w:rsidRPr="00CF5EA7">
        <w:rPr>
          <w:i/>
          <w:iCs/>
          <w:lang w:val="es-CO" w:eastAsia="es-ES"/>
        </w:rPr>
        <w:t>retail</w:t>
      </w:r>
      <w:proofErr w:type="spellEnd"/>
      <w:r w:rsidRPr="00CF5EA7">
        <w:rPr>
          <w:lang w:val="es-CO" w:eastAsia="es-ES"/>
        </w:rPr>
        <w:t xml:space="preserve"> se </w:t>
      </w:r>
      <w:del w:id="3957" w:author="Monica Maria Garro Lopez" w:date="2025-03-21T14:41:00Z">
        <w:r w:rsidRPr="00CF5EA7" w:rsidDel="000E1352">
          <w:rPr>
            <w:lang w:val="es-CO" w:eastAsia="es-ES"/>
          </w:rPr>
          <w:delText>destacan</w:delText>
        </w:r>
      </w:del>
      <w:ins w:id="3958" w:author="Monica Maria Garro Lopez" w:date="2025-03-21T14:41:00Z">
        <w:r w:rsidR="000E1352">
          <w:rPr>
            <w:lang w:val="es-CO" w:eastAsia="es-ES"/>
          </w:rPr>
          <w:t>resaltan</w:t>
        </w:r>
      </w:ins>
      <w:r w:rsidRPr="00CF5EA7">
        <w:rPr>
          <w:lang w:val="es-CO" w:eastAsia="es-ES"/>
        </w:rPr>
        <w:t>:</w:t>
      </w:r>
    </w:p>
    <w:p w14:paraId="56CC4DFC" w14:textId="76D8B0FB" w:rsidR="00B42892" w:rsidRDefault="00CF5EA7" w:rsidP="008C05EF">
      <w:pPr>
        <w:pStyle w:val="Prrafodelista"/>
        <w:numPr>
          <w:ilvl w:val="0"/>
          <w:numId w:val="48"/>
        </w:numPr>
        <w:rPr>
          <w:ins w:id="3959" w:author="Monica Maria Garro Lopez" w:date="2025-03-07T12:30:00Z"/>
          <w:lang w:val="es-CO" w:eastAsia="es-ES"/>
        </w:rPr>
      </w:pPr>
      <w:r w:rsidRPr="007853FF">
        <w:rPr>
          <w:b/>
          <w:bCs/>
          <w:lang w:val="es-CO" w:eastAsia="es-ES"/>
        </w:rPr>
        <w:t>Gestión en tiempo real de inventarios y ventas</w:t>
      </w:r>
      <w:ins w:id="3960" w:author="Monica Maria Garro Lopez" w:date="2025-03-07T12:29:00Z">
        <w:r w:rsidR="007853FF" w:rsidRPr="007853FF">
          <w:rPr>
            <w:lang w:val="es-CO" w:eastAsia="es-ES"/>
          </w:rPr>
          <w:t>.</w:t>
        </w:r>
      </w:ins>
      <w:del w:id="3961" w:author="Monica Maria Garro Lopez" w:date="2025-03-07T12:29:00Z">
        <w:r w:rsidRPr="007853FF" w:rsidDel="007853FF">
          <w:rPr>
            <w:lang w:val="es-CO" w:eastAsia="es-ES"/>
          </w:rPr>
          <w:delText>:</w:delText>
        </w:r>
      </w:del>
      <w:r w:rsidRPr="007853FF">
        <w:rPr>
          <w:lang w:val="es-CO" w:eastAsia="es-ES"/>
        </w:rPr>
        <w:t xml:space="preserve"> </w:t>
      </w:r>
      <w:ins w:id="3962" w:author="Monica Maria Garro Lopez" w:date="2025-03-07T12:29:00Z">
        <w:r w:rsidR="007853FF" w:rsidRPr="007853FF">
          <w:rPr>
            <w:lang w:val="es-CO" w:eastAsia="es-ES"/>
          </w:rPr>
          <w:t>La actualización en tiempo real de datos sobre stock y ventas permite a los minoristas reaccionar rápidamente a cambios en la demanda, evitando sobreabastecimiento o falta de productos.</w:t>
        </w:r>
      </w:ins>
      <w:ins w:id="3963" w:author="Monica Maria Garro Lopez" w:date="2025-03-07T12:30:00Z">
        <w:r w:rsidR="00B42892">
          <w:rPr>
            <w:lang w:val="es-CO" w:eastAsia="es-ES"/>
          </w:rPr>
          <w:t xml:space="preserve"> </w:t>
        </w:r>
      </w:ins>
    </w:p>
    <w:p w14:paraId="720A97B9" w14:textId="77777777" w:rsidR="00B42892" w:rsidRDefault="00B42892">
      <w:pPr>
        <w:pStyle w:val="Prrafodelista"/>
        <w:rPr>
          <w:ins w:id="3964" w:author="Monica Maria Garro Lopez" w:date="2025-03-07T12:30:00Z"/>
          <w:lang w:val="es-CO" w:eastAsia="es-ES"/>
        </w:rPr>
        <w:pPrChange w:id="3965" w:author="Monica Maria Garro Lopez" w:date="2025-03-07T12:30:00Z">
          <w:pPr>
            <w:pStyle w:val="Prrafodelista"/>
            <w:numPr>
              <w:numId w:val="48"/>
            </w:numPr>
            <w:ind w:hanging="360"/>
          </w:pPr>
        </w:pPrChange>
      </w:pPr>
    </w:p>
    <w:p w14:paraId="46388660" w14:textId="4507C98F" w:rsidR="00CF5EA7" w:rsidDel="007853FF" w:rsidRDefault="00B42892" w:rsidP="008C05EF">
      <w:pPr>
        <w:pStyle w:val="Prrafodelista"/>
        <w:numPr>
          <w:ilvl w:val="0"/>
          <w:numId w:val="48"/>
        </w:numPr>
        <w:rPr>
          <w:del w:id="3966" w:author="Monica Maria Garro Lopez" w:date="2025-03-07T12:29:00Z"/>
          <w:lang w:val="es-CO" w:eastAsia="es-ES"/>
        </w:rPr>
      </w:pPr>
      <w:ins w:id="3967" w:author="Monica Maria Garro Lopez" w:date="2025-03-07T12:30:00Z">
        <w:r w:rsidRPr="00B42892">
          <w:rPr>
            <w:b/>
            <w:bCs/>
            <w:lang w:val="es-CO" w:eastAsia="es-ES"/>
            <w:rPrChange w:id="3968" w:author="Monica Maria Garro Lopez" w:date="2025-03-07T12:30:00Z">
              <w:rPr>
                <w:lang w:val="es-CO" w:eastAsia="es-ES"/>
              </w:rPr>
            </w:rPrChange>
          </w:rPr>
          <w:t>Personalización de la experiencia del cliente</w:t>
        </w:r>
        <w:r w:rsidRPr="00B42892">
          <w:rPr>
            <w:lang w:val="es-CO" w:eastAsia="es-ES"/>
          </w:rPr>
          <w:t>. A través del análisis de datos históricos y comportamentales, se pueden generar recomendaciones de productos y estrategias de marketing más precisas, incrementando la satisfacción del consumidor.</w:t>
        </w:r>
      </w:ins>
      <w:del w:id="3969" w:author="Monica Maria Garro Lopez" w:date="2025-03-07T12:29:00Z">
        <w:r w:rsidR="00CF5EA7" w:rsidRPr="00CF5EA7" w:rsidDel="007853FF">
          <w:rPr>
            <w:lang w:val="es-CO" w:eastAsia="es-ES"/>
          </w:rPr>
          <w:delText>Permite a los minoristas actualizar automáticamente sus bases de datos con información sobre stock, transacciones y comportamiento del consumidor, lo que facilita una respuesta ágil a cambios en la demanda y evita problemas de desabastecimiento o exceso de inventario.</w:delText>
        </w:r>
      </w:del>
    </w:p>
    <w:p w14:paraId="002AC4C4" w14:textId="77777777" w:rsidR="007853FF" w:rsidRDefault="007853FF" w:rsidP="008C05EF">
      <w:pPr>
        <w:pStyle w:val="Prrafodelista"/>
        <w:numPr>
          <w:ilvl w:val="0"/>
          <w:numId w:val="48"/>
        </w:numPr>
        <w:rPr>
          <w:ins w:id="3970" w:author="Monica Maria Garro Lopez" w:date="2025-03-07T12:29:00Z"/>
          <w:lang w:val="es-CO" w:eastAsia="es-ES"/>
        </w:rPr>
      </w:pPr>
    </w:p>
    <w:p w14:paraId="24216C8E" w14:textId="1B6B8EDE" w:rsidR="00CF5EA7" w:rsidRPr="007853FF" w:rsidDel="00B42892" w:rsidRDefault="00CF5EA7">
      <w:pPr>
        <w:pStyle w:val="Prrafodelista"/>
        <w:rPr>
          <w:del w:id="3971" w:author="Monica Maria Garro Lopez" w:date="2025-03-07T12:30:00Z"/>
          <w:lang w:val="es-CO" w:eastAsia="es-ES"/>
        </w:rPr>
        <w:pPrChange w:id="3972" w:author="Monica Maria Garro Lopez" w:date="2025-03-07T12:30:00Z">
          <w:pPr>
            <w:pStyle w:val="Prrafodelista"/>
            <w:numPr>
              <w:numId w:val="48"/>
            </w:numPr>
            <w:ind w:hanging="360"/>
          </w:pPr>
        </w:pPrChange>
      </w:pPr>
    </w:p>
    <w:p w14:paraId="65D36EC6" w14:textId="3AC11252" w:rsidR="00C113C8" w:rsidDel="007853FF" w:rsidRDefault="00CF5EA7" w:rsidP="00945DB7">
      <w:pPr>
        <w:pStyle w:val="Prrafodelista"/>
        <w:numPr>
          <w:ilvl w:val="0"/>
          <w:numId w:val="48"/>
        </w:numPr>
        <w:rPr>
          <w:ins w:id="3973" w:author="PEREZ MARTINEZ Gema (ENGIE-España)" w:date="2025-03-04T19:28:00Z"/>
          <w:del w:id="3974" w:author="Monica Maria Garro Lopez" w:date="2025-03-07T12:30:00Z"/>
          <w:lang w:val="es-CO" w:eastAsia="es-ES"/>
        </w:rPr>
      </w:pPr>
      <w:del w:id="3975" w:author="Monica Maria Garro Lopez" w:date="2025-03-07T12:30:00Z">
        <w:r w:rsidRPr="009A544A" w:rsidDel="00B42892">
          <w:rPr>
            <w:b/>
            <w:bCs/>
            <w:lang w:val="es-CO" w:eastAsia="es-ES"/>
          </w:rPr>
          <w:delText>Personalización de la experiencia del cliente</w:delText>
        </w:r>
      </w:del>
      <w:del w:id="3976" w:author="Monica Maria Garro Lopez" w:date="2025-03-07T12:29:00Z">
        <w:r w:rsidRPr="007853FF" w:rsidDel="007853FF">
          <w:rPr>
            <w:lang w:val="es-CO" w:eastAsia="es-ES"/>
          </w:rPr>
          <w:delText xml:space="preserve">: </w:delText>
        </w:r>
      </w:del>
      <w:ins w:id="3977" w:author="PEREZ MARTINEZ Gema (ENGIE-España)" w:date="2025-03-04T19:28:00Z">
        <w:del w:id="3978" w:author="Monica Maria Garro Lopez" w:date="2025-03-07T12:29:00Z">
          <w:r w:rsidR="00C113C8" w:rsidRPr="007853FF" w:rsidDel="007853FF">
            <w:rPr>
              <w:lang w:val="es-CO" w:eastAsia="es-ES"/>
            </w:rPr>
            <w:delText>a</w:delText>
          </w:r>
        </w:del>
      </w:ins>
      <w:del w:id="3979" w:author="Monica Maria Garro Lopez" w:date="2025-03-07T12:29:00Z">
        <w:r w:rsidRPr="007853FF" w:rsidDel="007853FF">
          <w:rPr>
            <w:lang w:val="es-CO" w:eastAsia="es-ES"/>
          </w:rPr>
          <w:delText>A través del análisis de datos históricos y comportamentales, Delta Lake posibilita la creación de recomendaciones personalizadas y estrategias de marketing más efectivas, mejorando la fidelización y satisfacción del cliente.</w:delText>
        </w:r>
      </w:del>
    </w:p>
    <w:p w14:paraId="4886A77C" w14:textId="77777777" w:rsidR="00C113C8" w:rsidRPr="009A544A" w:rsidRDefault="00C113C8">
      <w:pPr>
        <w:rPr>
          <w:lang w:val="es-CO" w:eastAsia="es-ES"/>
        </w:rPr>
        <w:pPrChange w:id="3980" w:author="Monica Maria Garro Lopez" w:date="2025-03-07T12:30:00Z">
          <w:pPr>
            <w:pStyle w:val="Prrafodelista"/>
            <w:numPr>
              <w:numId w:val="48"/>
            </w:numPr>
            <w:ind w:hanging="360"/>
          </w:pPr>
        </w:pPrChange>
      </w:pPr>
    </w:p>
    <w:p w14:paraId="5538EC2E" w14:textId="514BC56E" w:rsidR="00CF5EA7" w:rsidRDefault="00CF5EA7" w:rsidP="00CF5EA7">
      <w:pPr>
        <w:pStyle w:val="Prrafodelista"/>
        <w:numPr>
          <w:ilvl w:val="0"/>
          <w:numId w:val="48"/>
        </w:numPr>
        <w:rPr>
          <w:lang w:val="es-CO" w:eastAsia="es-ES"/>
        </w:rPr>
      </w:pPr>
      <w:r w:rsidRPr="00CF5EA7">
        <w:rPr>
          <w:b/>
          <w:bCs/>
          <w:lang w:val="es-CO" w:eastAsia="es-ES"/>
        </w:rPr>
        <w:t>Integración de múltiples fuentes de datos</w:t>
      </w:r>
      <w:ins w:id="3981" w:author="Monica Maria Garro Lopez" w:date="2025-03-07T12:31:00Z">
        <w:r w:rsidR="00B42892">
          <w:rPr>
            <w:lang w:val="es-CO" w:eastAsia="es-ES"/>
          </w:rPr>
          <w:t>. C</w:t>
        </w:r>
      </w:ins>
      <w:del w:id="3982" w:author="Monica Maria Garro Lopez" w:date="2025-03-07T12:31:00Z">
        <w:r w:rsidRPr="00CF5EA7" w:rsidDel="00B42892">
          <w:rPr>
            <w:lang w:val="es-CO" w:eastAsia="es-ES"/>
          </w:rPr>
          <w:delText xml:space="preserve">: </w:delText>
        </w:r>
      </w:del>
      <w:ins w:id="3983" w:author="PEREZ MARTINEZ Gema (ENGIE-España)" w:date="2025-03-04T19:28:00Z">
        <w:del w:id="3984" w:author="Monica Maria Garro Lopez" w:date="2025-03-21T14:41:00Z">
          <w:r w:rsidR="00C113C8" w:rsidDel="000E1352">
            <w:rPr>
              <w:lang w:val="es-CO" w:eastAsia="es-ES"/>
            </w:rPr>
            <w:delText>c</w:delText>
          </w:r>
        </w:del>
      </w:ins>
      <w:del w:id="3985" w:author="PEREZ MARTINEZ Gema (ENGIE-España)" w:date="2025-03-04T19:28:00Z">
        <w:r w:rsidRPr="00CF5EA7" w:rsidDel="00C113C8">
          <w:rPr>
            <w:lang w:val="es-CO" w:eastAsia="es-ES"/>
          </w:rPr>
          <w:delText>C</w:delText>
        </w:r>
      </w:del>
      <w:r w:rsidRPr="00CF5EA7">
        <w:rPr>
          <w:lang w:val="es-CO" w:eastAsia="es-ES"/>
        </w:rPr>
        <w:t>onsolida información proveniente de diferentes canales, como tiendas físicas, plataformas de comercio electrónico y campañas de marketing digital, proporcionando una visión holística del negocio y facilitando el desarrollo de estrategias más precisas.</w:t>
      </w:r>
    </w:p>
    <w:p w14:paraId="25745B01" w14:textId="77777777" w:rsidR="00CF5EA7" w:rsidRPr="00CF5EA7" w:rsidRDefault="00CF5EA7" w:rsidP="00CF5EA7">
      <w:pPr>
        <w:pStyle w:val="Prrafodelista"/>
        <w:rPr>
          <w:lang w:val="es-CO" w:eastAsia="es-ES"/>
        </w:rPr>
      </w:pPr>
    </w:p>
    <w:p w14:paraId="483BB6F9" w14:textId="6D101F23" w:rsidR="00CF5EA7" w:rsidRDefault="00CF5EA7" w:rsidP="009F3C73">
      <w:pPr>
        <w:pStyle w:val="Prrafodelista"/>
        <w:numPr>
          <w:ilvl w:val="0"/>
          <w:numId w:val="48"/>
        </w:numPr>
        <w:rPr>
          <w:lang w:val="es-CO" w:eastAsia="es-ES"/>
        </w:rPr>
      </w:pPr>
      <w:r w:rsidRPr="00CF5EA7">
        <w:rPr>
          <w:b/>
          <w:bCs/>
          <w:lang w:val="es-CO" w:eastAsia="es-ES"/>
        </w:rPr>
        <w:t xml:space="preserve">Análisis histórico </w:t>
      </w:r>
      <w:ins w:id="3986" w:author="Monica Maria Garro Lopez" w:date="2025-03-07T12:31:00Z">
        <w:r w:rsidR="00B42892">
          <w:rPr>
            <w:rStyle w:val="Textoennegrita"/>
          </w:rPr>
          <w:t>y predictivo de tendencias.</w:t>
        </w:r>
        <w:r w:rsidR="00B42892">
          <w:t xml:space="preserve"> La función </w:t>
        </w:r>
        <w:r w:rsidR="00B42892">
          <w:rPr>
            <w:rStyle w:val="nfasis"/>
          </w:rPr>
          <w:t xml:space="preserve">time </w:t>
        </w:r>
        <w:proofErr w:type="spellStart"/>
        <w:r w:rsidR="00B42892">
          <w:rPr>
            <w:rStyle w:val="nfasis"/>
          </w:rPr>
          <w:t>travel</w:t>
        </w:r>
        <w:proofErr w:type="spellEnd"/>
        <w:r w:rsidR="00B42892">
          <w:t xml:space="preserve"> permite examinar patrones de consumo a lo largo del tiempo, evaluar el impacto de promociones y ajustar estrategias de ventas basadas en datos concretos.</w:t>
        </w:r>
      </w:ins>
      <w:del w:id="3987" w:author="Monica Maria Garro Lopez" w:date="2025-03-07T12:31:00Z">
        <w:r w:rsidRPr="00CF5EA7" w:rsidDel="00B42892">
          <w:rPr>
            <w:b/>
            <w:bCs/>
            <w:lang w:val="es-CO" w:eastAsia="es-ES"/>
          </w:rPr>
          <w:delText xml:space="preserve">con </w:delText>
        </w:r>
        <w:r w:rsidRPr="00CF5EA7" w:rsidDel="00B42892">
          <w:rPr>
            <w:b/>
            <w:bCs/>
            <w:i/>
            <w:iCs/>
            <w:lang w:val="es-CO" w:eastAsia="es-ES"/>
          </w:rPr>
          <w:delText>time travel</w:delText>
        </w:r>
        <w:r w:rsidRPr="00CF5EA7" w:rsidDel="00B42892">
          <w:rPr>
            <w:lang w:val="es-CO" w:eastAsia="es-ES"/>
          </w:rPr>
          <w:delText xml:space="preserve">: </w:delText>
        </w:r>
      </w:del>
      <w:ins w:id="3988" w:author="PEREZ MARTINEZ Gema (ENGIE-España)" w:date="2025-03-04T19:28:00Z">
        <w:del w:id="3989" w:author="Monica Maria Garro Lopez" w:date="2025-03-07T12:31:00Z">
          <w:r w:rsidR="00C113C8" w:rsidDel="00B42892">
            <w:rPr>
              <w:lang w:val="es-CO" w:eastAsia="es-ES"/>
            </w:rPr>
            <w:delText>l</w:delText>
          </w:r>
        </w:del>
      </w:ins>
      <w:del w:id="3990" w:author="Monica Maria Garro Lopez" w:date="2025-03-07T12:31:00Z">
        <w:r w:rsidRPr="00CF5EA7" w:rsidDel="00B42892">
          <w:rPr>
            <w:lang w:val="es-CO" w:eastAsia="es-ES"/>
          </w:rPr>
          <w:delText>La capacidad de acceder a versiones anteriores de los datos permite a los minoristas identificar tendencias de consumo, evaluar la efectividad de promociones pasadas y tomar decisiones estratégicas fundamentadas en datos históricos.</w:delText>
        </w:r>
      </w:del>
    </w:p>
    <w:p w14:paraId="35E742D4" w14:textId="77777777" w:rsidR="00CF5EA7" w:rsidRPr="00CF5EA7" w:rsidRDefault="00CF5EA7" w:rsidP="00CF5EA7">
      <w:pPr>
        <w:pStyle w:val="Prrafodelista"/>
        <w:rPr>
          <w:b/>
          <w:bCs/>
          <w:lang w:val="es-CO" w:eastAsia="es-ES"/>
        </w:rPr>
      </w:pPr>
    </w:p>
    <w:p w14:paraId="361CC7D2" w14:textId="57280BBC" w:rsidR="00560D08" w:rsidRPr="00167081" w:rsidDel="00167081" w:rsidRDefault="00CF5EA7" w:rsidP="00177244">
      <w:pPr>
        <w:pStyle w:val="Prrafodelista"/>
        <w:numPr>
          <w:ilvl w:val="0"/>
          <w:numId w:val="48"/>
        </w:numPr>
        <w:rPr>
          <w:del w:id="3991" w:author="Monica Maria Garro Lopez" w:date="2025-03-07T12:31:00Z"/>
          <w:lang w:val="es-CO" w:eastAsia="es-ES"/>
          <w:rPrChange w:id="3992" w:author="Monica Maria Garro Lopez" w:date="2025-03-21T14:43:00Z">
            <w:rPr>
              <w:del w:id="3993" w:author="Monica Maria Garro Lopez" w:date="2025-03-07T12:31:00Z"/>
            </w:rPr>
          </w:rPrChange>
        </w:rPr>
      </w:pPr>
      <w:r w:rsidRPr="00B42892">
        <w:rPr>
          <w:b/>
          <w:bCs/>
          <w:lang w:val="es-CO" w:eastAsia="es-ES"/>
        </w:rPr>
        <w:t>Garantía de calidad e integridad de los datos</w:t>
      </w:r>
      <w:ins w:id="3994" w:author="Monica Maria Garro Lopez" w:date="2025-03-07T12:31:00Z">
        <w:r w:rsidR="00B42892" w:rsidRPr="00B42892">
          <w:t xml:space="preserve"> </w:t>
        </w:r>
        <w:r w:rsidR="00B42892">
          <w:t>La implementación de reglas de gobernanza y control de datos asegura que la información utilizada para la toma de decisiones sea precisa, coherente y confiable.</w:t>
        </w:r>
      </w:ins>
      <w:del w:id="3995" w:author="Monica Maria Garro Lopez" w:date="2025-03-07T12:31:00Z">
        <w:r w:rsidRPr="00CF5EA7" w:rsidDel="00B42892">
          <w:rPr>
            <w:lang w:val="es-CO" w:eastAsia="es-ES"/>
          </w:rPr>
          <w:delText>: Delta Lake asegura que la información utilizada para la toma de decisiones sea precisa y actualizada, reduciendo riesgos asociados a datos inconsistentes y facilitando el cumplimiento normativo en el sector.</w:delText>
        </w:r>
      </w:del>
    </w:p>
    <w:p w14:paraId="36570224" w14:textId="77777777" w:rsidR="00167081" w:rsidRDefault="00167081" w:rsidP="00177244">
      <w:pPr>
        <w:pStyle w:val="Prrafodelista"/>
        <w:numPr>
          <w:ilvl w:val="0"/>
          <w:numId w:val="48"/>
        </w:numPr>
        <w:rPr>
          <w:ins w:id="3996" w:author="Monica Maria Garro Lopez" w:date="2025-03-21T14:43:00Z"/>
          <w:lang w:val="es-CO" w:eastAsia="es-ES"/>
        </w:rPr>
      </w:pPr>
    </w:p>
    <w:p w14:paraId="3B321E33" w14:textId="77777777" w:rsidR="00167081" w:rsidRPr="00167081" w:rsidRDefault="00167081" w:rsidP="00167081">
      <w:pPr>
        <w:rPr>
          <w:ins w:id="3997" w:author="Monica Maria Garro Lopez" w:date="2025-03-21T14:43:00Z"/>
          <w:lang w:val="es-419" w:eastAsia="es-ES"/>
        </w:rPr>
      </w:pPr>
      <w:ins w:id="3998" w:author="Monica Maria Garro Lopez" w:date="2025-03-21T14:43:00Z">
        <w:r w:rsidRPr="00167081">
          <w:rPr>
            <w:lang w:val="es-419" w:eastAsia="es-ES"/>
          </w:rPr>
          <w:t xml:space="preserve">En conjunto, estas capacidades hacen que </w:t>
        </w:r>
        <w:r w:rsidRPr="00167081">
          <w:rPr>
            <w:i/>
            <w:iCs/>
            <w:lang w:val="es-419" w:eastAsia="es-ES"/>
            <w:rPrChange w:id="3999" w:author="Monica Maria Garro Lopez" w:date="2025-03-21T14:43:00Z">
              <w:rPr>
                <w:lang w:val="es-419" w:eastAsia="es-ES"/>
              </w:rPr>
            </w:rPrChange>
          </w:rPr>
          <w:t>Delta Lake</w:t>
        </w:r>
        <w:r w:rsidRPr="00167081">
          <w:rPr>
            <w:lang w:val="es-419" w:eastAsia="es-ES"/>
          </w:rPr>
          <w:t xml:space="preserve"> represente una solución altamente eficaz para responder a los retos del entorno </w:t>
        </w:r>
        <w:proofErr w:type="spellStart"/>
        <w:r w:rsidRPr="00167081">
          <w:rPr>
            <w:lang w:val="es-419" w:eastAsia="es-ES"/>
          </w:rPr>
          <w:t>retail</w:t>
        </w:r>
        <w:proofErr w:type="spellEnd"/>
        <w:r w:rsidRPr="00167081">
          <w:rPr>
            <w:lang w:val="es-419" w:eastAsia="es-ES"/>
          </w:rPr>
          <w:t xml:space="preserve"> moderno, caracterizado por la volatilidad del comportamiento del consumidor y la necesidad de tomar decisiones basadas en datos confiables y actualizados.</w:t>
        </w:r>
      </w:ins>
    </w:p>
    <w:p w14:paraId="0CBD5A68" w14:textId="77777777" w:rsidR="00167081" w:rsidRPr="00167081" w:rsidRDefault="00167081" w:rsidP="00167081">
      <w:pPr>
        <w:rPr>
          <w:ins w:id="4000" w:author="Monica Maria Garro Lopez" w:date="2025-03-21T14:43:00Z"/>
          <w:lang w:val="es-419" w:eastAsia="es-ES"/>
        </w:rPr>
      </w:pPr>
    </w:p>
    <w:p w14:paraId="6DCD6B9B" w14:textId="3BF4A422" w:rsidR="00560D08" w:rsidRPr="00167081" w:rsidDel="00167081" w:rsidRDefault="00167081">
      <w:pPr>
        <w:rPr>
          <w:del w:id="4001" w:author="Monica Maria Garro Lopez" w:date="2025-03-21T14:43:00Z"/>
          <w:lang w:val="es-419" w:eastAsia="es-ES"/>
          <w:rPrChange w:id="4002" w:author="Monica Maria Garro Lopez" w:date="2025-03-21T14:43:00Z">
            <w:rPr>
              <w:del w:id="4003" w:author="Monica Maria Garro Lopez" w:date="2025-03-21T14:43:00Z"/>
              <w:lang w:val="es-CO" w:eastAsia="es-ES"/>
            </w:rPr>
          </w:rPrChange>
        </w:rPr>
        <w:pPrChange w:id="4004" w:author="Monica Maria Garro Lopez" w:date="2025-03-21T14:43:00Z">
          <w:pPr>
            <w:pStyle w:val="Prrafodelista"/>
            <w:numPr>
              <w:numId w:val="48"/>
            </w:numPr>
            <w:ind w:hanging="360"/>
          </w:pPr>
        </w:pPrChange>
      </w:pPr>
      <w:ins w:id="4005" w:author="Monica Maria Garro Lopez" w:date="2025-03-21T14:43:00Z">
        <w:r w:rsidRPr="00167081">
          <w:rPr>
            <w:lang w:val="es-419" w:eastAsia="es-ES"/>
          </w:rPr>
          <w:t xml:space="preserve">Esta eficacia queda evidenciada en el estudio citado por </w:t>
        </w:r>
      </w:ins>
    </w:p>
    <w:p w14:paraId="7A2B05FF" w14:textId="77777777" w:rsidR="00167081" w:rsidRDefault="003A0AFC" w:rsidP="00560D08">
      <w:pPr>
        <w:rPr>
          <w:ins w:id="4006" w:author="Monica Maria Garro Lopez" w:date="2025-03-21T14:43:00Z"/>
        </w:rPr>
      </w:pPr>
      <w:r>
        <w:t>(</w:t>
      </w:r>
      <w:proofErr w:type="spellStart"/>
      <w:r>
        <w:t>Pagidi</w:t>
      </w:r>
      <w:proofErr w:type="spellEnd"/>
      <w:r>
        <w:t xml:space="preserve"> et al., 2022)</w:t>
      </w:r>
      <w:del w:id="4007" w:author="Monica Maria Garro Lopez" w:date="2025-03-21T14:43:00Z">
        <w:r w:rsidDel="00167081">
          <w:delText xml:space="preserve"> </w:delText>
        </w:r>
      </w:del>
      <w:ins w:id="4008" w:author="Monica Maria Garro Lopez" w:date="2025-03-21T14:43:00Z">
        <w:r w:rsidR="00167081">
          <w:t xml:space="preserve">, que menciona la experiencia de un </w:t>
        </w:r>
        <w:proofErr w:type="spellStart"/>
        <w:r w:rsidR="00167081">
          <w:rPr>
            <w:rStyle w:val="Textoennegrita"/>
          </w:rPr>
          <w:t>retailer</w:t>
        </w:r>
        <w:proofErr w:type="spellEnd"/>
        <w:r w:rsidR="00167081">
          <w:rPr>
            <w:rStyle w:val="Textoennegrita"/>
          </w:rPr>
          <w:t xml:space="preserve"> analizado por Lee et al. (2020)</w:t>
        </w:r>
        <w:r w:rsidR="00167081">
          <w:t xml:space="preserve">. En este caso, la adopción de Delta Lake permitió </w:t>
        </w:r>
        <w:r w:rsidR="00167081">
          <w:rPr>
            <w:rStyle w:val="Textoennegrita"/>
          </w:rPr>
          <w:t>mejoras significativas en la eficiencia del procesamiento de datos</w:t>
        </w:r>
        <w:r w:rsidR="00167081">
          <w:t>, optimizando el análisis de la cadena de suministro y habilitando análisis en tiempo real sobre el comportamiento de compra de los clientes. Como resultado, la empresa pudo ajustar sus estrategias de inventario y marketing de forma más ágil y efectiva.</w:t>
        </w:r>
      </w:ins>
    </w:p>
    <w:p w14:paraId="050D644C" w14:textId="0D0DB5AE" w:rsidR="00560D08" w:rsidRDefault="003A0AFC" w:rsidP="00560D08">
      <w:pPr>
        <w:rPr>
          <w:lang w:val="es-CO" w:eastAsia="es-ES"/>
        </w:rPr>
      </w:pPr>
      <w:del w:id="4009" w:author="Monica Maria Garro Lopez" w:date="2025-03-21T14:43:00Z">
        <w:r w:rsidDel="00167081">
          <w:delText xml:space="preserve">mencionan el estudio realizado por Lee et al. (2020), en el cual un </w:delText>
        </w:r>
        <w:r w:rsidR="00560D08" w:rsidRPr="00560D08" w:rsidDel="00167081">
          <w:rPr>
            <w:i/>
            <w:iCs/>
            <w:lang w:val="es-CO" w:eastAsia="es-ES"/>
          </w:rPr>
          <w:delText>retailer</w:delText>
        </w:r>
        <w:r w:rsidR="00560D08" w:rsidRPr="00560D08" w:rsidDel="00167081">
          <w:rPr>
            <w:lang w:val="es-CO" w:eastAsia="es-ES"/>
          </w:rPr>
          <w:delText xml:space="preserve"> </w:delText>
        </w:r>
        <w:r w:rsidDel="00167081">
          <w:rPr>
            <w:lang w:val="es-CO" w:eastAsia="es-ES"/>
          </w:rPr>
          <w:delText>realiza l</w:delText>
        </w:r>
        <w:r w:rsidR="00560D08" w:rsidRPr="00560D08" w:rsidDel="00167081">
          <w:rPr>
            <w:lang w:val="es-CO" w:eastAsia="es-ES"/>
          </w:rPr>
          <w:delText xml:space="preserve">a adopción de </w:delText>
        </w:r>
        <w:r w:rsidR="00560D08" w:rsidRPr="00B42892" w:rsidDel="00167081">
          <w:rPr>
            <w:i/>
            <w:iCs/>
            <w:lang w:val="es-CO" w:eastAsia="es-ES"/>
            <w:rPrChange w:id="4010" w:author="Monica Maria Garro Lopez" w:date="2025-03-07T12:32:00Z">
              <w:rPr>
                <w:lang w:val="es-CO" w:eastAsia="es-ES"/>
              </w:rPr>
            </w:rPrChange>
          </w:rPr>
          <w:delText>Delta Lake</w:delText>
        </w:r>
        <w:r w:rsidDel="00167081">
          <w:rPr>
            <w:lang w:val="es-CO" w:eastAsia="es-ES"/>
          </w:rPr>
          <w:delText xml:space="preserve">, lo cual lo </w:delText>
        </w:r>
        <w:r w:rsidR="00560D08" w:rsidRPr="00560D08" w:rsidDel="00167081">
          <w:rPr>
            <w:lang w:val="es-CO" w:eastAsia="es-ES"/>
          </w:rPr>
          <w:delText>llevó a mejoras significativas en la eficiencia del procesamiento de datos, lo que optimizó el análisis de la cadena de suministro. Esto se tradujo en una mayor capacidad para realizar análisis en tiempo real sobre el comportamiento de compra de los clientes, permitiendo a los minoristas ajustar sus estrategias de inventario y marketing de manera más ágil.</w:delText>
        </w:r>
      </w:del>
      <w:del w:id="4011" w:author="Monica Maria Garro Lopez" w:date="2025-03-21T14:44:00Z">
        <w:r w:rsidR="00560D08" w:rsidRPr="00560D08" w:rsidDel="00167081">
          <w:rPr>
            <w:lang w:val="es-CO" w:eastAsia="es-ES"/>
          </w:rPr>
          <w:delText xml:space="preserve"> A través de estas capacidades, </w:delText>
        </w:r>
        <w:r w:rsidR="00560D08" w:rsidRPr="00560D08" w:rsidDel="00167081">
          <w:rPr>
            <w:i/>
            <w:iCs/>
            <w:lang w:val="es-CO" w:eastAsia="es-ES"/>
          </w:rPr>
          <w:delText>Delta Lake</w:delText>
        </w:r>
        <w:r w:rsidR="00560D08" w:rsidRPr="00560D08" w:rsidDel="00167081">
          <w:rPr>
            <w:lang w:val="es-CO" w:eastAsia="es-ES"/>
          </w:rPr>
          <w:delText xml:space="preserve"> no solo mejora la eficiencia operativa, sino que también fortalece la toma de decisiones, resultando en un aumento de la satisfacción del cliente y, potencialmente, en un incremento de las ventas. En este contexto, Delta Lake se posiciona como una solución clave para los minoristas que buscan maximizar su rendimiento en un entorno competitivo impulsado por datos</w:delText>
        </w:r>
      </w:del>
      <w:ins w:id="4012" w:author="Monica Maria Garro Lopez" w:date="2025-03-21T14:44:00Z">
        <w:r w:rsidR="00167081">
          <w:t xml:space="preserve">Esto nos permite concluir que, </w:t>
        </w:r>
      </w:ins>
      <w:ins w:id="4013" w:author="Monica Maria Garro Lopez" w:date="2025-03-21T14:45:00Z">
        <w:r w:rsidR="00167081">
          <w:rPr>
            <w:rStyle w:val="Textoennegrita"/>
          </w:rPr>
          <w:t>este tipo de modelos</w:t>
        </w:r>
      </w:ins>
      <w:ins w:id="4014" w:author="Monica Maria Garro Lopez" w:date="2025-03-21T14:44:00Z">
        <w:r w:rsidR="00167081">
          <w:rPr>
            <w:rStyle w:val="Textoennegrita"/>
          </w:rPr>
          <w:t xml:space="preserve"> no solo contribuye a mejorar la eficiencia operativa</w:t>
        </w:r>
      </w:ins>
      <w:ins w:id="4015" w:author="Monica Maria Garro Lopez" w:date="2025-03-21T14:45:00Z">
        <w:r w:rsidR="00167081">
          <w:rPr>
            <w:rStyle w:val="Textoennegrita"/>
          </w:rPr>
          <w:t xml:space="preserve"> en el sector </w:t>
        </w:r>
        <w:proofErr w:type="spellStart"/>
        <w:r w:rsidR="00167081" w:rsidRPr="00167081">
          <w:rPr>
            <w:rStyle w:val="Textoennegrita"/>
            <w:i/>
            <w:iCs/>
            <w:rPrChange w:id="4016" w:author="Monica Maria Garro Lopez" w:date="2025-03-21T14:45:00Z">
              <w:rPr>
                <w:rStyle w:val="Textoennegrita"/>
              </w:rPr>
            </w:rPrChange>
          </w:rPr>
          <w:t>retail</w:t>
        </w:r>
      </w:ins>
      <w:proofErr w:type="spellEnd"/>
      <w:ins w:id="4017" w:author="Monica Maria Garro Lopez" w:date="2025-03-21T14:44:00Z">
        <w:r w:rsidR="00167081">
          <w:t xml:space="preserve">, sino que también fortalece la toma de decisiones estratégicas, </w:t>
        </w:r>
        <w:r w:rsidR="00167081">
          <w:rPr>
            <w:rStyle w:val="Textoennegrita"/>
          </w:rPr>
          <w:t>aumentando la satisfacción del cliente y generando un impacto positivo en las ventas</w:t>
        </w:r>
        <w:r w:rsidR="00167081">
          <w:t>.</w:t>
        </w:r>
      </w:ins>
      <w:del w:id="4018" w:author="Monica Maria Garro Lopez" w:date="2025-03-21T14:45:00Z">
        <w:r w:rsidR="00560D08" w:rsidDel="00167081">
          <w:rPr>
            <w:lang w:val="es-CO" w:eastAsia="es-ES"/>
          </w:rPr>
          <w:delText>.</w:delText>
        </w:r>
      </w:del>
    </w:p>
    <w:p w14:paraId="1877C1BB" w14:textId="77777777" w:rsidR="00560D08" w:rsidRPr="00560D08" w:rsidRDefault="00560D08" w:rsidP="00560D08">
      <w:pPr>
        <w:rPr>
          <w:lang w:val="es-CO" w:eastAsia="es-ES"/>
        </w:rPr>
      </w:pPr>
    </w:p>
    <w:p w14:paraId="452BBACB" w14:textId="4F4FF729" w:rsidR="00645001" w:rsidRPr="00EB68F8" w:rsidRDefault="00645001" w:rsidP="00645001">
      <w:pPr>
        <w:rPr>
          <w:b/>
          <w:bCs/>
          <w:lang w:val="en-US" w:eastAsia="es-ES"/>
        </w:rPr>
      </w:pPr>
      <w:r w:rsidRPr="00EB68F8">
        <w:rPr>
          <w:b/>
          <w:bCs/>
          <w:i/>
          <w:iCs/>
          <w:lang w:val="en-US" w:eastAsia="es-ES"/>
        </w:rPr>
        <w:t>Data Warehouses</w:t>
      </w:r>
      <w:r w:rsidRPr="00EB68F8">
        <w:rPr>
          <w:b/>
          <w:bCs/>
          <w:lang w:val="en-US" w:eastAsia="es-ES"/>
        </w:rPr>
        <w:t xml:space="preserve"> </w:t>
      </w:r>
      <w:proofErr w:type="spellStart"/>
      <w:r w:rsidRPr="00EB68F8">
        <w:rPr>
          <w:b/>
          <w:bCs/>
          <w:lang w:val="en-US" w:eastAsia="es-ES"/>
        </w:rPr>
        <w:t>en</w:t>
      </w:r>
      <w:proofErr w:type="spellEnd"/>
      <w:r w:rsidRPr="00EB68F8">
        <w:rPr>
          <w:b/>
          <w:bCs/>
          <w:lang w:val="en-US" w:eastAsia="es-ES"/>
        </w:rPr>
        <w:t xml:space="preserve"> </w:t>
      </w:r>
      <w:proofErr w:type="spellStart"/>
      <w:r w:rsidRPr="00EB68F8">
        <w:rPr>
          <w:b/>
          <w:bCs/>
          <w:lang w:val="en-US" w:eastAsia="es-ES"/>
        </w:rPr>
        <w:t>el</w:t>
      </w:r>
      <w:proofErr w:type="spellEnd"/>
      <w:r w:rsidRPr="00EB68F8">
        <w:rPr>
          <w:b/>
          <w:bCs/>
          <w:lang w:val="en-US" w:eastAsia="es-ES"/>
        </w:rPr>
        <w:t xml:space="preserve"> Sector </w:t>
      </w:r>
      <w:r w:rsidR="00AE31B4" w:rsidRPr="00265ED5">
        <w:rPr>
          <w:b/>
          <w:bCs/>
          <w:i/>
          <w:iCs/>
          <w:lang w:val="en-US" w:eastAsia="es-ES"/>
        </w:rPr>
        <w:t>Retail</w:t>
      </w:r>
      <w:r w:rsidRPr="00EB68F8">
        <w:rPr>
          <w:b/>
          <w:bCs/>
          <w:lang w:val="en-US" w:eastAsia="es-ES"/>
        </w:rPr>
        <w:t>:</w:t>
      </w:r>
    </w:p>
    <w:p w14:paraId="2325F126" w14:textId="687EB4D5" w:rsidR="00307C20" w:rsidRPr="00EB68F8" w:rsidRDefault="00307C20">
      <w:pPr>
        <w:rPr>
          <w:lang w:val="es-CO" w:eastAsia="es-CO"/>
        </w:rPr>
        <w:pPrChange w:id="4019" w:author="Monica Maria Garro Lopez" w:date="2025-03-21T14:46:00Z">
          <w:pPr>
            <w:suppressAutoHyphens w:val="0"/>
            <w:spacing w:before="100" w:beforeAutospacing="1" w:after="100" w:afterAutospacing="1"/>
          </w:pPr>
        </w:pPrChange>
      </w:pPr>
      <w:r w:rsidRPr="00265ED5">
        <w:rPr>
          <w:b/>
          <w:bCs/>
          <w:lang w:val="es-CO" w:eastAsia="es-CO"/>
        </w:rPr>
        <w:t xml:space="preserve">Tradicionalmente, los </w:t>
      </w:r>
      <w:proofErr w:type="spellStart"/>
      <w:r w:rsidRPr="00265ED5">
        <w:rPr>
          <w:b/>
          <w:bCs/>
          <w:i/>
          <w:iCs/>
          <w:lang w:val="es-CO" w:eastAsia="es-CO"/>
        </w:rPr>
        <w:t>retailers</w:t>
      </w:r>
      <w:proofErr w:type="spellEnd"/>
      <w:r w:rsidRPr="00265ED5">
        <w:rPr>
          <w:b/>
          <w:bCs/>
          <w:lang w:val="es-CO" w:eastAsia="es-CO"/>
        </w:rPr>
        <w:t xml:space="preserve"> han utilizado </w:t>
      </w:r>
      <w:r w:rsidR="00B42892" w:rsidRPr="00265ED5">
        <w:rPr>
          <w:b/>
          <w:bCs/>
          <w:i/>
          <w:iCs/>
          <w:lang w:val="es-CO" w:eastAsia="es-CO"/>
        </w:rPr>
        <w:t xml:space="preserve">Data </w:t>
      </w:r>
      <w:proofErr w:type="spellStart"/>
      <w:r w:rsidR="00B42892" w:rsidRPr="00265ED5">
        <w:rPr>
          <w:b/>
          <w:bCs/>
          <w:i/>
          <w:iCs/>
          <w:lang w:val="es-CO" w:eastAsia="es-CO"/>
        </w:rPr>
        <w:t>Warehouses</w:t>
      </w:r>
      <w:proofErr w:type="spellEnd"/>
      <w:r w:rsidR="00B42892" w:rsidRPr="00265ED5">
        <w:rPr>
          <w:b/>
          <w:bCs/>
          <w:lang w:val="es-CO" w:eastAsia="es-CO"/>
        </w:rPr>
        <w:t xml:space="preserve"> </w:t>
      </w:r>
      <w:r w:rsidRPr="00265ED5">
        <w:rPr>
          <w:b/>
          <w:bCs/>
          <w:lang w:val="es-CO" w:eastAsia="es-CO"/>
        </w:rPr>
        <w:t>para consolidar información clave</w:t>
      </w:r>
      <w:r w:rsidRPr="00EB68F8">
        <w:rPr>
          <w:lang w:val="es-CO" w:eastAsia="es-CO"/>
        </w:rPr>
        <w:t xml:space="preserve"> sobre ventas, inventarios, tiendas y marketing, con el objetivo de realizar análisis históricos y generar reportes gerenciales.</w:t>
      </w:r>
      <w:del w:id="4020" w:author="Monica Maria Garro Lopez" w:date="2025-03-21T14:46:00Z">
        <w:r w:rsidRPr="00EB68F8" w:rsidDel="00C161D0">
          <w:rPr>
            <w:lang w:val="es-CO" w:eastAsia="es-CO"/>
          </w:rPr>
          <w:delText xml:space="preserve"> La información se extrae de las fuentes operacionales, se transforma y limpia mediante procesos ETL, y luego se carga en el </w:delText>
        </w:r>
        <w:r w:rsidR="00265ED5" w:rsidRPr="00EB68F8" w:rsidDel="00C161D0">
          <w:rPr>
            <w:i/>
            <w:iCs/>
            <w:lang w:val="es-CO" w:eastAsia="es-CO"/>
          </w:rPr>
          <w:delText>Data Warehouse</w:delText>
        </w:r>
        <w:r w:rsidR="00265ED5" w:rsidRPr="00EB68F8" w:rsidDel="00C161D0">
          <w:rPr>
            <w:lang w:val="es-CO" w:eastAsia="es-CO"/>
          </w:rPr>
          <w:delText xml:space="preserve"> </w:delText>
        </w:r>
        <w:r w:rsidRPr="00EB68F8" w:rsidDel="00C161D0">
          <w:rPr>
            <w:lang w:val="es-CO" w:eastAsia="es-CO"/>
          </w:rPr>
          <w:delText>bajo un esquema estructurado alineado con las necesidades del negocio (productos, tiendas, clientes, fechas, etc.).</w:delText>
        </w:r>
      </w:del>
      <w:r w:rsidRPr="00EB68F8">
        <w:rPr>
          <w:lang w:val="es-CO" w:eastAsia="es-CO"/>
        </w:rPr>
        <w:t xml:space="preserve"> </w:t>
      </w:r>
      <w:r w:rsidRPr="00265ED5">
        <w:rPr>
          <w:b/>
          <w:bCs/>
          <w:lang w:val="es-CO" w:eastAsia="es-CO"/>
        </w:rPr>
        <w:t>Esto garantiza datos confiables y estandarizados, permitiendo a analistas y directivos explorar métricas de desempeño con precisión</w:t>
      </w:r>
      <w:r w:rsidRPr="00EB68F8">
        <w:rPr>
          <w:lang w:val="es-CO" w:eastAsia="es-CO"/>
        </w:rPr>
        <w:t>.</w:t>
      </w:r>
    </w:p>
    <w:p w14:paraId="6318BBC2" w14:textId="04124522" w:rsidR="00114A95" w:rsidRDefault="00307C20" w:rsidP="00517D6B">
      <w:pPr>
        <w:suppressAutoHyphens w:val="0"/>
        <w:spacing w:before="100" w:beforeAutospacing="1" w:after="100" w:afterAutospacing="1"/>
        <w:rPr>
          <w:lang w:eastAsia="es-ES"/>
        </w:rPr>
      </w:pPr>
      <w:r w:rsidRPr="00EB68F8">
        <w:rPr>
          <w:rFonts w:eastAsia="Times New Roman"/>
          <w:lang w:val="es-CO" w:eastAsia="es-CO"/>
        </w:rPr>
        <w:t xml:space="preserve">En este contexto, los </w:t>
      </w:r>
      <w:r w:rsidR="00241A9D" w:rsidRPr="00307C20">
        <w:rPr>
          <w:rFonts w:eastAsia="Times New Roman"/>
          <w:i/>
          <w:iCs/>
          <w:lang w:val="es-CO" w:eastAsia="es-CO"/>
        </w:rPr>
        <w:t xml:space="preserve">Data </w:t>
      </w:r>
      <w:proofErr w:type="spellStart"/>
      <w:r w:rsidR="00241A9D" w:rsidRPr="00307C20">
        <w:rPr>
          <w:rFonts w:eastAsia="Times New Roman"/>
          <w:i/>
          <w:iCs/>
          <w:lang w:val="es-CO" w:eastAsia="es-CO"/>
        </w:rPr>
        <w:t>Warehouses</w:t>
      </w:r>
      <w:proofErr w:type="spellEnd"/>
      <w:r w:rsidR="00241A9D" w:rsidRPr="00307C20">
        <w:rPr>
          <w:rFonts w:eastAsia="Times New Roman"/>
          <w:lang w:val="es-CO" w:eastAsia="es-CO"/>
        </w:rPr>
        <w:t xml:space="preserve"> </w:t>
      </w:r>
      <w:r w:rsidRPr="00EB68F8">
        <w:rPr>
          <w:rFonts w:eastAsia="Times New Roman"/>
          <w:lang w:val="es-CO" w:eastAsia="es-CO"/>
        </w:rPr>
        <w:t xml:space="preserve">aportan inteligencia de negocio confiable al </w:t>
      </w:r>
      <w:proofErr w:type="spellStart"/>
      <w:r w:rsidRPr="00B42892">
        <w:rPr>
          <w:rFonts w:eastAsia="Times New Roman"/>
          <w:i/>
          <w:iCs/>
          <w:lang w:val="es-CO" w:eastAsia="es-CO"/>
          <w:rPrChange w:id="4021" w:author="Monica Maria Garro Lopez" w:date="2025-03-07T12:33:00Z">
            <w:rPr>
              <w:rFonts w:eastAsia="Times New Roman"/>
              <w:lang w:val="es-CO" w:eastAsia="es-CO"/>
            </w:rPr>
          </w:rPrChange>
        </w:rPr>
        <w:t>retail</w:t>
      </w:r>
      <w:proofErr w:type="spellEnd"/>
      <w:r w:rsidRPr="00EB68F8">
        <w:rPr>
          <w:rFonts w:eastAsia="Times New Roman"/>
          <w:lang w:val="es-CO" w:eastAsia="es-CO"/>
        </w:rPr>
        <w:t xml:space="preserve">, facilitando reportes detallados sobre ventas, niveles de stock y tendencias de </w:t>
      </w:r>
      <w:r w:rsidRPr="00EB68F8">
        <w:rPr>
          <w:rFonts w:eastAsia="Times New Roman"/>
          <w:lang w:val="es-CO" w:eastAsia="es-CO"/>
        </w:rPr>
        <w:lastRenderedPageBreak/>
        <w:t xml:space="preserve">mercado. Además, mejoran la eficiencia operativa al optimizar la toma de decisiones en áreas clave como la gestión de tiendas, la planificación de promociones y la optimización de la cadena de suministro, gracias a la integración y el análisis estructurado de los datos. </w:t>
      </w:r>
      <w:r w:rsidR="00645001" w:rsidRPr="00307C20">
        <w:rPr>
          <w:lang w:eastAsia="es-ES"/>
        </w:rPr>
        <w:t>Entre sus principales ventajas se destacan:</w:t>
      </w:r>
    </w:p>
    <w:p w14:paraId="1160D428" w14:textId="6D0F2424" w:rsidR="00517D6B" w:rsidRPr="00EB68F8" w:rsidRDefault="00114A95" w:rsidP="00625206">
      <w:pPr>
        <w:pStyle w:val="Prrafodelista"/>
        <w:numPr>
          <w:ilvl w:val="0"/>
          <w:numId w:val="11"/>
        </w:numPr>
        <w:rPr>
          <w:lang w:val="es-CO" w:eastAsia="es-ES"/>
        </w:rPr>
      </w:pPr>
      <w:r w:rsidRPr="00876EC9">
        <w:rPr>
          <w:b/>
          <w:bCs/>
          <w:lang w:eastAsia="es-ES"/>
        </w:rPr>
        <w:t>Integridad y confiabilidad de los datos</w:t>
      </w:r>
      <w:ins w:id="4022" w:author="Monica Maria Garro Lopez" w:date="2025-03-07T12:33:00Z">
        <w:r w:rsidR="00B42892">
          <w:rPr>
            <w:b/>
            <w:bCs/>
            <w:lang w:eastAsia="es-ES"/>
          </w:rPr>
          <w:t xml:space="preserve">. </w:t>
        </w:r>
        <w:r w:rsidR="00B42892" w:rsidRPr="00B42892">
          <w:rPr>
            <w:lang w:eastAsia="es-ES"/>
            <w:rPrChange w:id="4023" w:author="Monica Maria Garro Lopez" w:date="2025-03-07T12:33:00Z">
              <w:rPr>
                <w:b/>
                <w:bCs/>
                <w:lang w:eastAsia="es-ES"/>
              </w:rPr>
            </w:rPrChange>
          </w:rPr>
          <w:t>L</w:t>
        </w:r>
      </w:ins>
      <w:del w:id="4024" w:author="Monica Maria Garro Lopez" w:date="2025-03-07T12:33:00Z">
        <w:r w:rsidDel="00B42892">
          <w:rPr>
            <w:lang w:eastAsia="es-ES"/>
          </w:rPr>
          <w:delText xml:space="preserve">: </w:delText>
        </w:r>
      </w:del>
      <w:ins w:id="4025" w:author="PEREZ MARTINEZ Gema (ENGIE-España)" w:date="2025-03-04T19:28:00Z">
        <w:del w:id="4026" w:author="Monica Maria Garro Lopez" w:date="2025-03-07T12:33:00Z">
          <w:r w:rsidR="00C113C8" w:rsidDel="00B42892">
            <w:rPr>
              <w:lang w:eastAsia="es-ES"/>
            </w:rPr>
            <w:delText>l</w:delText>
          </w:r>
        </w:del>
      </w:ins>
      <w:del w:id="4027" w:author="PEREZ MARTINEZ Gema (ENGIE-España)" w:date="2025-03-04T19:28:00Z">
        <w:r w:rsidRPr="00114A95" w:rsidDel="00C113C8">
          <w:rPr>
            <w:lang w:eastAsia="es-ES"/>
          </w:rPr>
          <w:delText>L</w:delText>
        </w:r>
      </w:del>
      <w:r w:rsidRPr="00114A95">
        <w:rPr>
          <w:lang w:eastAsia="es-ES"/>
        </w:rPr>
        <w:t>as propiedades ACID aseguran que, una vez realizad</w:t>
      </w:r>
      <w:r w:rsidR="00265ED5">
        <w:rPr>
          <w:lang w:eastAsia="es-ES"/>
        </w:rPr>
        <w:t>a una compra</w:t>
      </w:r>
      <w:r w:rsidRPr="00114A95">
        <w:rPr>
          <w:lang w:eastAsia="es-ES"/>
        </w:rPr>
        <w:t>, el sistema actuali</w:t>
      </w:r>
      <w:r w:rsidR="00265ED5">
        <w:rPr>
          <w:lang w:eastAsia="es-ES"/>
        </w:rPr>
        <w:t>ce</w:t>
      </w:r>
      <w:r w:rsidRPr="00114A95">
        <w:rPr>
          <w:lang w:eastAsia="es-ES"/>
        </w:rPr>
        <w:t xml:space="preserve"> correctamente el inventario, </w:t>
      </w:r>
      <w:r w:rsidR="00265ED5" w:rsidRPr="00114A95">
        <w:rPr>
          <w:lang w:eastAsia="es-ES"/>
        </w:rPr>
        <w:t>proce</w:t>
      </w:r>
      <w:r w:rsidR="00265ED5">
        <w:rPr>
          <w:lang w:eastAsia="es-ES"/>
        </w:rPr>
        <w:t>se</w:t>
      </w:r>
      <w:r w:rsidRPr="00114A95">
        <w:rPr>
          <w:lang w:eastAsia="es-ES"/>
        </w:rPr>
        <w:t xml:space="preserve"> el pago y confirm</w:t>
      </w:r>
      <w:r w:rsidR="00265ED5">
        <w:rPr>
          <w:lang w:eastAsia="es-ES"/>
        </w:rPr>
        <w:t>e</w:t>
      </w:r>
      <w:r w:rsidRPr="00114A95">
        <w:rPr>
          <w:lang w:eastAsia="es-ES"/>
        </w:rPr>
        <w:t xml:space="preserve"> la transacción de manera segura. Esto garantiza que la información se almacene de forma confiable y consistente, incluso en caso de fallos del sistema, evitando errores o inconsistencias en los registros.  </w:t>
      </w:r>
    </w:p>
    <w:p w14:paraId="05A2F2D5" w14:textId="77777777" w:rsidR="00517D6B" w:rsidRPr="00EB68F8" w:rsidRDefault="00517D6B" w:rsidP="00EB68F8">
      <w:pPr>
        <w:pStyle w:val="Prrafodelista"/>
        <w:rPr>
          <w:lang w:val="es-CO" w:eastAsia="es-ES"/>
        </w:rPr>
      </w:pPr>
    </w:p>
    <w:p w14:paraId="7938A4B2" w14:textId="486A5596" w:rsidR="00AE31B4" w:rsidRPr="00EB68F8" w:rsidRDefault="00241A9D" w:rsidP="00625206">
      <w:pPr>
        <w:pStyle w:val="Prrafodelista"/>
        <w:numPr>
          <w:ilvl w:val="0"/>
          <w:numId w:val="11"/>
        </w:numPr>
        <w:rPr>
          <w:lang w:val="es-CO" w:eastAsia="es-ES"/>
        </w:rPr>
      </w:pPr>
      <w:r w:rsidRPr="00EB68F8">
        <w:rPr>
          <w:rFonts w:eastAsia="Times New Roman"/>
          <w:b/>
          <w:bCs/>
          <w:lang w:val="es-CO" w:eastAsia="es-CO"/>
        </w:rPr>
        <w:t>Seguridad y gobernanza integradas</w:t>
      </w:r>
      <w:ins w:id="4028" w:author="Monica Maria Garro Lopez" w:date="2025-03-07T12:33:00Z">
        <w:r w:rsidR="00B42892">
          <w:rPr>
            <w:rFonts w:eastAsia="Times New Roman"/>
            <w:b/>
            <w:bCs/>
            <w:lang w:val="es-CO" w:eastAsia="es-CO"/>
          </w:rPr>
          <w:t xml:space="preserve">. </w:t>
        </w:r>
      </w:ins>
      <w:del w:id="4029" w:author="Monica Maria Garro Lopez" w:date="2025-03-07T12:33:00Z">
        <w:r w:rsidRPr="00EB68F8" w:rsidDel="00B42892">
          <w:rPr>
            <w:rFonts w:eastAsia="Times New Roman"/>
            <w:lang w:val="es-CO" w:eastAsia="es-CO"/>
          </w:rPr>
          <w:delText xml:space="preserve">: </w:delText>
        </w:r>
      </w:del>
      <w:del w:id="4030" w:author="PEREZ MARTINEZ Gema (ENGIE-España)" w:date="2025-03-04T19:28:00Z">
        <w:r w:rsidRPr="00EB68F8" w:rsidDel="00C113C8">
          <w:rPr>
            <w:rFonts w:eastAsia="Times New Roman"/>
            <w:lang w:val="es-CO" w:eastAsia="es-CO"/>
          </w:rPr>
          <w:delText xml:space="preserve">Los </w:delText>
        </w:r>
        <w:r w:rsidRPr="00EB68F8" w:rsidDel="00C113C8">
          <w:rPr>
            <w:rFonts w:eastAsia="Times New Roman"/>
            <w:i/>
            <w:iCs/>
            <w:lang w:val="es-CO" w:eastAsia="es-CO"/>
          </w:rPr>
          <w:delText>data warehouses</w:delText>
        </w:r>
        <w:r w:rsidRPr="00EB68F8" w:rsidDel="00C113C8">
          <w:rPr>
            <w:rFonts w:eastAsia="Times New Roman"/>
            <w:lang w:val="es-CO" w:eastAsia="es-CO"/>
          </w:rPr>
          <w:delText xml:space="preserve">, especialmente en la nube, </w:delText>
        </w:r>
      </w:del>
      <w:del w:id="4031" w:author="Monica Maria Garro Lopez" w:date="2025-03-07T12:33:00Z">
        <w:r w:rsidRPr="00EB68F8" w:rsidDel="00B42892">
          <w:rPr>
            <w:rFonts w:eastAsia="Times New Roman"/>
            <w:lang w:val="es-CO" w:eastAsia="es-CO"/>
          </w:rPr>
          <w:delText>o</w:delText>
        </w:r>
      </w:del>
      <w:ins w:id="4032" w:author="Monica Maria Garro Lopez" w:date="2025-03-07T12:33:00Z">
        <w:r w:rsidR="00B42892">
          <w:rPr>
            <w:rFonts w:eastAsia="Times New Roman"/>
            <w:lang w:val="es-CO" w:eastAsia="es-CO"/>
          </w:rPr>
          <w:t>O</w:t>
        </w:r>
      </w:ins>
      <w:r w:rsidRPr="00EB68F8">
        <w:rPr>
          <w:rFonts w:eastAsia="Times New Roman"/>
          <w:lang w:val="es-CO" w:eastAsia="es-CO"/>
        </w:rPr>
        <w:t xml:space="preserve">frecen medidas avanzadas de seguridad, como cifrado de extremo a extremo, controles de acceso robustos y </w:t>
      </w:r>
      <w:proofErr w:type="spellStart"/>
      <w:r w:rsidRPr="00B42892">
        <w:rPr>
          <w:rFonts w:eastAsia="Times New Roman"/>
          <w:i/>
          <w:iCs/>
          <w:lang w:val="es-CO" w:eastAsia="es-CO"/>
          <w:rPrChange w:id="4033" w:author="Monica Maria Garro Lopez" w:date="2025-03-07T12:33:00Z">
            <w:rPr>
              <w:rFonts w:eastAsia="Times New Roman"/>
              <w:lang w:val="es-CO" w:eastAsia="es-CO"/>
            </w:rPr>
          </w:rPrChange>
        </w:rPr>
        <w:t>backups</w:t>
      </w:r>
      <w:proofErr w:type="spellEnd"/>
      <w:r w:rsidRPr="00EB68F8">
        <w:rPr>
          <w:rFonts w:eastAsia="Times New Roman"/>
          <w:lang w:val="es-CO" w:eastAsia="es-CO"/>
        </w:rPr>
        <w:t xml:space="preserve"> automatizados. Esto garantiza la protección de datos sensibles de clientes y facilita el cumplimiento de regulaciones de privacidad y seguridad de la información</w:t>
      </w:r>
      <w:r w:rsidR="00517D6B" w:rsidRPr="00EB68F8">
        <w:rPr>
          <w:rFonts w:eastAsia="Times New Roman"/>
          <w:lang w:val="es-CO" w:eastAsia="es-CO"/>
        </w:rPr>
        <w:t xml:space="preserve"> de los clientes y proveedores</w:t>
      </w:r>
      <w:r w:rsidRPr="00EB68F8">
        <w:rPr>
          <w:rFonts w:eastAsia="Times New Roman"/>
          <w:lang w:val="es-CO" w:eastAsia="es-CO"/>
        </w:rPr>
        <w:t>.</w:t>
      </w:r>
    </w:p>
    <w:p w14:paraId="0D13316F" w14:textId="77777777" w:rsidR="00AE31B4" w:rsidRPr="00EB68F8" w:rsidRDefault="00AE31B4" w:rsidP="00EB68F8">
      <w:pPr>
        <w:pStyle w:val="Prrafodelista"/>
        <w:rPr>
          <w:rFonts w:eastAsia="Times New Roman"/>
          <w:b/>
          <w:bCs/>
          <w:lang w:val="es-CO" w:eastAsia="es-CO"/>
        </w:rPr>
      </w:pPr>
    </w:p>
    <w:p w14:paraId="47DF0857" w14:textId="030A9775" w:rsidR="00645001" w:rsidRPr="00265ED5" w:rsidRDefault="00241A9D" w:rsidP="00625206">
      <w:pPr>
        <w:pStyle w:val="Prrafodelista"/>
        <w:numPr>
          <w:ilvl w:val="0"/>
          <w:numId w:val="11"/>
        </w:numPr>
        <w:rPr>
          <w:lang w:val="es-CO" w:eastAsia="es-ES"/>
        </w:rPr>
      </w:pPr>
      <w:r w:rsidRPr="00EB68F8">
        <w:rPr>
          <w:rFonts w:eastAsia="Times New Roman"/>
          <w:b/>
          <w:bCs/>
          <w:lang w:val="es-CO" w:eastAsia="es-CO"/>
        </w:rPr>
        <w:t>Compatibilidad con herramientas de BI</w:t>
      </w:r>
      <w:ins w:id="4034" w:author="Monica Maria Garro Lopez" w:date="2025-03-07T12:33:00Z">
        <w:r w:rsidR="00B42892">
          <w:rPr>
            <w:rFonts w:eastAsia="Times New Roman"/>
            <w:b/>
            <w:bCs/>
            <w:lang w:val="es-CO" w:eastAsia="es-CO"/>
          </w:rPr>
          <w:t xml:space="preserve">. </w:t>
        </w:r>
      </w:ins>
      <w:del w:id="4035" w:author="Monica Maria Garro Lopez" w:date="2025-03-07T12:33:00Z">
        <w:r w:rsidRPr="00EB68F8" w:rsidDel="00B42892">
          <w:rPr>
            <w:rFonts w:eastAsia="Times New Roman"/>
            <w:lang w:val="es-CO" w:eastAsia="es-CO"/>
          </w:rPr>
          <w:delText xml:space="preserve">: </w:delText>
        </w:r>
      </w:del>
      <w:del w:id="4036" w:author="PEREZ MARTINEZ Gema (ENGIE-España)" w:date="2025-03-04T19:29:00Z">
        <w:r w:rsidRPr="00EB68F8" w:rsidDel="00C113C8">
          <w:rPr>
            <w:rFonts w:eastAsia="Times New Roman"/>
            <w:lang w:val="es-CO" w:eastAsia="es-CO"/>
          </w:rPr>
          <w:delText xml:space="preserve">Los </w:delText>
        </w:r>
        <w:r w:rsidRPr="00EB68F8" w:rsidDel="00C113C8">
          <w:rPr>
            <w:rFonts w:eastAsia="Times New Roman"/>
            <w:i/>
            <w:iCs/>
            <w:lang w:val="es-CO" w:eastAsia="es-CO"/>
          </w:rPr>
          <w:delText>data warehouses</w:delText>
        </w:r>
        <w:r w:rsidRPr="00EB68F8" w:rsidDel="00C113C8">
          <w:rPr>
            <w:rFonts w:eastAsia="Times New Roman"/>
            <w:lang w:val="es-CO" w:eastAsia="es-CO"/>
          </w:rPr>
          <w:delText xml:space="preserve"> </w:delText>
        </w:r>
      </w:del>
      <w:del w:id="4037" w:author="Monica Maria Garro Lopez" w:date="2025-03-07T12:33:00Z">
        <w:r w:rsidRPr="00EB68F8" w:rsidDel="00B42892">
          <w:rPr>
            <w:rFonts w:eastAsia="Times New Roman"/>
            <w:lang w:val="es-CO" w:eastAsia="es-CO"/>
          </w:rPr>
          <w:delText>b</w:delText>
        </w:r>
      </w:del>
      <w:ins w:id="4038" w:author="Monica Maria Garro Lopez" w:date="2025-03-07T12:33:00Z">
        <w:r w:rsidR="00B42892">
          <w:rPr>
            <w:rFonts w:eastAsia="Times New Roman"/>
            <w:lang w:val="es-CO" w:eastAsia="es-CO"/>
          </w:rPr>
          <w:t>B</w:t>
        </w:r>
      </w:ins>
      <w:r w:rsidRPr="00EB68F8">
        <w:rPr>
          <w:rFonts w:eastAsia="Times New Roman"/>
          <w:lang w:val="es-CO" w:eastAsia="es-CO"/>
        </w:rPr>
        <w:t xml:space="preserve">rindan soporte nativo a herramientas de inteligencia de negocios (BI) ampliamente utilizadas, </w:t>
      </w:r>
      <w:r w:rsidR="00AE31B4" w:rsidRPr="00AE31B4">
        <w:t>lo que permite la generación de informes para gerencia y entes reguladores, reduciendo errores manuales y asegurando la integridad de los datos en auditorías y análisis financieros.</w:t>
      </w:r>
    </w:p>
    <w:p w14:paraId="3D353956" w14:textId="77777777" w:rsidR="00265ED5" w:rsidRPr="00265ED5" w:rsidRDefault="00265ED5" w:rsidP="00265ED5">
      <w:pPr>
        <w:pStyle w:val="Prrafodelista"/>
        <w:rPr>
          <w:lang w:val="es-CO" w:eastAsia="es-ES"/>
        </w:rPr>
      </w:pPr>
    </w:p>
    <w:p w14:paraId="524FDC87" w14:textId="75BB19F9" w:rsidR="00645001" w:rsidRPr="00876EC9" w:rsidRDefault="00645001">
      <w:pPr>
        <w:spacing w:before="240" w:after="240"/>
        <w:rPr>
          <w:b/>
          <w:bCs/>
          <w:color w:val="000000"/>
          <w:lang w:val="es-CO"/>
        </w:rPr>
      </w:pPr>
      <w:r w:rsidRPr="00876EC9">
        <w:rPr>
          <w:b/>
          <w:bCs/>
          <w:i/>
          <w:iCs/>
          <w:color w:val="000000"/>
          <w:lang w:val="es-CO"/>
        </w:rPr>
        <w:t xml:space="preserve">Data </w:t>
      </w:r>
      <w:proofErr w:type="spellStart"/>
      <w:r w:rsidRPr="00876EC9">
        <w:rPr>
          <w:b/>
          <w:bCs/>
          <w:i/>
          <w:iCs/>
          <w:color w:val="000000"/>
          <w:lang w:val="es-CO"/>
        </w:rPr>
        <w:t>Lakehouses</w:t>
      </w:r>
      <w:proofErr w:type="spellEnd"/>
      <w:r w:rsidRPr="00876EC9">
        <w:rPr>
          <w:b/>
          <w:bCs/>
          <w:color w:val="000000"/>
          <w:lang w:val="es-CO"/>
        </w:rPr>
        <w:t xml:space="preserve"> en el Sector </w:t>
      </w:r>
      <w:proofErr w:type="spellStart"/>
      <w:r w:rsidR="00AE31B4" w:rsidRPr="00265ED5">
        <w:rPr>
          <w:b/>
          <w:bCs/>
          <w:i/>
          <w:iCs/>
          <w:color w:val="000000"/>
          <w:lang w:val="es-CO"/>
        </w:rPr>
        <w:t>Retail</w:t>
      </w:r>
      <w:proofErr w:type="spellEnd"/>
      <w:r w:rsidRPr="00876EC9">
        <w:rPr>
          <w:b/>
          <w:bCs/>
          <w:color w:val="000000"/>
          <w:lang w:val="es-CO"/>
        </w:rPr>
        <w:t>:</w:t>
      </w:r>
    </w:p>
    <w:p w14:paraId="74C5CCFC" w14:textId="0B21CD0A" w:rsidR="00057615" w:rsidRDefault="00171D3E" w:rsidP="00057615">
      <w:pPr>
        <w:spacing w:before="240" w:after="240"/>
        <w:rPr>
          <w:color w:val="000000"/>
          <w:lang w:val="es-CO"/>
        </w:rPr>
      </w:pPr>
      <w:r>
        <w:t xml:space="preserve">La adopción de </w:t>
      </w:r>
      <w:r w:rsidRPr="00EB68F8">
        <w:rPr>
          <w:rStyle w:val="Textoennegrita"/>
          <w:b w:val="0"/>
          <w:bCs w:val="0"/>
        </w:rPr>
        <w:t>esta arquitectura de almacenamiento</w:t>
      </w:r>
      <w:r>
        <w:t xml:space="preserve"> simplifica la gestión de datos al unificar el almacenamiento y reducir la dependencia de múltiples sistemas, lo que disminuye la cantidad de conjuntos de datos que deben ser administrados. Como resultado, se optimizan los </w:t>
      </w:r>
      <w:del w:id="4039" w:author="Monica Maria Garro Lopez" w:date="2025-03-07T09:58:00Z">
        <w:r w:rsidDel="00533EDA">
          <w:delText xml:space="preserve">costos </w:delText>
        </w:r>
      </w:del>
      <w:ins w:id="4040" w:author="Monica Maria Garro Lopez" w:date="2025-03-07T09:58:00Z">
        <w:r w:rsidR="00533EDA">
          <w:t xml:space="preserve">costes </w:t>
        </w:r>
      </w:ins>
      <w:r>
        <w:t xml:space="preserve">de desarrollo y operación. Además, al consolidar la información en una única plataforma, se elimina la necesidad de replicar datos entre distintos sistemas, garantizando una </w:t>
      </w:r>
      <w:r w:rsidRPr="00265ED5">
        <w:rPr>
          <w:rStyle w:val="Textoennegrita"/>
          <w:b w:val="0"/>
          <w:bCs w:val="0"/>
        </w:rPr>
        <w:t>fuente única de verdad</w:t>
      </w:r>
      <w:r>
        <w:t xml:space="preserve"> y proporcionando un acceso unificado para analistas y científicos de datos </w:t>
      </w:r>
      <w:sdt>
        <w:sdtPr>
          <w:rPr>
            <w:color w:val="000000"/>
          </w:rPr>
          <w:tag w:val="MENDELEY_CITATION_v3_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"/>
          <w:id w:val="-1810855197"/>
          <w:placeholder>
            <w:docPart w:val="DefaultPlaceholder_-1854013440"/>
          </w:placeholder>
        </w:sdtPr>
        <w:sdtEndPr/>
        <w:sdtContent>
          <w:ins w:id="4041" w:author="Monica Maria Garro Lopez" w:date="2025-03-21T16:07:00Z">
            <w:r w:rsidR="00415AEC" w:rsidRPr="00415AEC">
              <w:rPr>
                <w:color w:val="000000"/>
              </w:rPr>
              <w:t>(Schneider et al., 2024)</w:t>
            </w:r>
          </w:ins>
          <w:del w:id="4042" w:author="Monica Maria Garro Lopez" w:date="2025-03-07T10:47:00Z">
            <w:r w:rsidR="003A0AFC" w:rsidRPr="00415AEC" w:rsidDel="00AF12DE">
              <w:rPr>
                <w:color w:val="000000"/>
              </w:rPr>
              <w:delText>(Schneider et al., 2024)</w:delText>
            </w:r>
          </w:del>
        </w:sdtContent>
      </w:sdt>
      <w:r>
        <w:t>.</w:t>
      </w:r>
    </w:p>
    <w:p w14:paraId="03A3EE31" w14:textId="2D0AFBD6" w:rsidR="00057615" w:rsidRPr="00EB68F8" w:rsidRDefault="00057615" w:rsidP="00265ED5">
      <w:pPr>
        <w:suppressAutoHyphens w:val="0"/>
        <w:spacing w:before="100" w:beforeAutospacing="1" w:after="100" w:afterAutospacing="1"/>
        <w:rPr>
          <w:rFonts w:eastAsia="Times New Roman"/>
          <w:lang w:val="es-CO" w:eastAsia="es-CO"/>
        </w:rPr>
      </w:pPr>
      <w:r w:rsidRPr="00265ED5">
        <w:rPr>
          <w:rFonts w:eastAsia="Times New Roman"/>
          <w:b/>
          <w:bCs/>
          <w:lang w:val="es-CO" w:eastAsia="es-CO"/>
        </w:rPr>
        <w:t>Este enfoque permite a las empresas minoristas aprovechar datos estructurados y no estructurados para mejorar su eficiencia operativa</w:t>
      </w:r>
      <w:r w:rsidRPr="00EB68F8">
        <w:rPr>
          <w:rFonts w:eastAsia="Times New Roman"/>
          <w:lang w:val="es-CO" w:eastAsia="es-CO"/>
        </w:rPr>
        <w:t>, optimizar la experiencia del cliente y tomar decisiones basadas en información en tiempo real. Según</w:t>
      </w:r>
      <w:sdt>
        <w:sdtPr>
          <w:rPr>
            <w:rFonts w:eastAsia="Times New Roman"/>
            <w:color w:val="000000"/>
            <w:lang w:val="es-CO" w:eastAsia="es-CO"/>
          </w:rPr>
          <w:tag w:val="MENDELEY_CITATION_v3_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"/>
          <w:id w:val="340212352"/>
          <w:placeholder>
            <w:docPart w:val="DefaultPlaceholder_-1854013440"/>
          </w:placeholder>
        </w:sdtPr>
        <w:sdtEndPr/>
        <w:sdtContent>
          <w:ins w:id="4043" w:author="Monica Maria Garro Lopez" w:date="2025-03-21T16:07:00Z">
            <w:r w:rsidR="00415AEC" w:rsidRPr="00415AEC">
              <w:rPr>
                <w:rFonts w:eastAsia="Times New Roman"/>
                <w:color w:val="000000"/>
                <w:rPrChange w:id="4044" w:author="Monica Maria Garro Lopez" w:date="2025-03-21T16:07:00Z">
                  <w:rPr>
                    <w:rFonts w:eastAsia="Times New Roman"/>
                  </w:rPr>
                </w:rPrChange>
              </w:rPr>
              <w:t>(</w:t>
            </w:r>
            <w:proofErr w:type="spellStart"/>
            <w:r w:rsidR="00415AEC" w:rsidRPr="00415AEC">
              <w:rPr>
                <w:rFonts w:eastAsia="Times New Roman"/>
                <w:i/>
                <w:iCs/>
                <w:color w:val="000000"/>
                <w:rPrChange w:id="4045" w:author="Monica Maria Garro Lopez" w:date="2025-03-21T16:07:00Z">
                  <w:rPr>
                    <w:rFonts w:eastAsia="Times New Roman"/>
                    <w:i/>
                    <w:iCs/>
                  </w:rPr>
                </w:rPrChange>
              </w:rPr>
              <w:t>Lakehouse</w:t>
            </w:r>
            <w:proofErr w:type="spellEnd"/>
            <w:r w:rsidR="00415AEC" w:rsidRPr="00415AEC">
              <w:rPr>
                <w:rFonts w:eastAsia="Times New Roman"/>
                <w:i/>
                <w:iCs/>
                <w:color w:val="000000"/>
                <w:rPrChange w:id="4046" w:author="Monica Maria Garro Lopez" w:date="2025-03-21T16:07:00Z">
                  <w:rPr>
                    <w:rFonts w:eastAsia="Times New Roman"/>
                    <w:i/>
                    <w:iCs/>
                  </w:rPr>
                </w:rPrChange>
              </w:rPr>
              <w:t xml:space="preserve"> </w:t>
            </w:r>
            <w:proofErr w:type="spellStart"/>
            <w:r w:rsidR="00415AEC" w:rsidRPr="00415AEC">
              <w:rPr>
                <w:rFonts w:eastAsia="Times New Roman"/>
                <w:i/>
                <w:iCs/>
                <w:color w:val="000000"/>
                <w:rPrChange w:id="4047" w:author="Monica Maria Garro Lopez" w:date="2025-03-21T16:07:00Z">
                  <w:rPr>
                    <w:rFonts w:eastAsia="Times New Roman"/>
                    <w:i/>
                    <w:iCs/>
                  </w:rPr>
                </w:rPrChange>
              </w:rPr>
              <w:t>for</w:t>
            </w:r>
            <w:proofErr w:type="spellEnd"/>
            <w:r w:rsidR="00415AEC" w:rsidRPr="00415AEC">
              <w:rPr>
                <w:rFonts w:eastAsia="Times New Roman"/>
                <w:i/>
                <w:iCs/>
                <w:color w:val="000000"/>
                <w:rPrChange w:id="4048" w:author="Monica Maria Garro Lopez" w:date="2025-03-21T16:07:00Z">
                  <w:rPr>
                    <w:rFonts w:eastAsia="Times New Roman"/>
                    <w:i/>
                    <w:iCs/>
                  </w:rPr>
                </w:rPrChange>
              </w:rPr>
              <w:t xml:space="preserve"> </w:t>
            </w:r>
            <w:proofErr w:type="spellStart"/>
            <w:r w:rsidR="00415AEC" w:rsidRPr="00415AEC">
              <w:rPr>
                <w:rFonts w:eastAsia="Times New Roman"/>
                <w:i/>
                <w:iCs/>
                <w:color w:val="000000"/>
                <w:rPrChange w:id="4049" w:author="Monica Maria Garro Lopez" w:date="2025-03-21T16:07:00Z">
                  <w:rPr>
                    <w:rFonts w:eastAsia="Times New Roman"/>
                    <w:i/>
                    <w:iCs/>
                  </w:rPr>
                </w:rPrChange>
              </w:rPr>
              <w:t>Retail</w:t>
            </w:r>
            <w:proofErr w:type="spellEnd"/>
            <w:r w:rsidR="00415AEC" w:rsidRPr="00415AEC">
              <w:rPr>
                <w:rFonts w:eastAsia="Times New Roman"/>
                <w:i/>
                <w:iCs/>
                <w:color w:val="000000"/>
                <w:rPrChange w:id="4050" w:author="Monica Maria Garro Lopez" w:date="2025-03-21T16:07:00Z">
                  <w:rPr>
                    <w:rFonts w:eastAsia="Times New Roman"/>
                    <w:i/>
                    <w:iCs/>
                  </w:rPr>
                </w:rPrChange>
              </w:rPr>
              <w:t xml:space="preserve"> </w:t>
            </w:r>
            <w:proofErr w:type="spellStart"/>
            <w:r w:rsidR="00415AEC" w:rsidRPr="00415AEC">
              <w:rPr>
                <w:rFonts w:eastAsia="Times New Roman"/>
                <w:i/>
                <w:iCs/>
                <w:color w:val="000000"/>
                <w:rPrChange w:id="4051" w:author="Monica Maria Garro Lopez" w:date="2025-03-21T16:07:00Z">
                  <w:rPr>
                    <w:rFonts w:eastAsia="Times New Roman"/>
                    <w:i/>
                    <w:iCs/>
                  </w:rPr>
                </w:rPrChange>
              </w:rPr>
              <w:t>Overview</w:t>
            </w:r>
            <w:proofErr w:type="spellEnd"/>
            <w:r w:rsidR="00415AEC" w:rsidRPr="00415AEC">
              <w:rPr>
                <w:rFonts w:eastAsia="Times New Roman"/>
                <w:i/>
                <w:iCs/>
                <w:color w:val="000000"/>
                <w:rPrChange w:id="4052" w:author="Monica Maria Garro Lopez" w:date="2025-03-21T16:07:00Z">
                  <w:rPr>
                    <w:rFonts w:eastAsia="Times New Roman"/>
                    <w:i/>
                    <w:iCs/>
                  </w:rPr>
                </w:rPrChange>
              </w:rPr>
              <w:t xml:space="preserve"> | </w:t>
            </w:r>
            <w:proofErr w:type="spellStart"/>
            <w:r w:rsidR="00415AEC" w:rsidRPr="00415AEC">
              <w:rPr>
                <w:rFonts w:eastAsia="Times New Roman"/>
                <w:i/>
                <w:iCs/>
                <w:color w:val="000000"/>
                <w:rPrChange w:id="4053" w:author="Monica Maria Garro Lopez" w:date="2025-03-21T16:07:00Z">
                  <w:rPr>
                    <w:rFonts w:eastAsia="Times New Roman"/>
                    <w:i/>
                    <w:iCs/>
                  </w:rPr>
                </w:rPrChange>
              </w:rPr>
              <w:t>Databricks</w:t>
            </w:r>
            <w:proofErr w:type="spellEnd"/>
            <w:r w:rsidR="00415AEC" w:rsidRPr="00415AEC">
              <w:rPr>
                <w:rFonts w:eastAsia="Times New Roman"/>
                <w:color w:val="000000"/>
                <w:rPrChange w:id="4054" w:author="Monica Maria Garro Lopez" w:date="2025-03-21T16:07:00Z">
                  <w:rPr>
                    <w:rFonts w:eastAsia="Times New Roman"/>
                  </w:rPr>
                </w:rPrChange>
              </w:rPr>
              <w:t xml:space="preserve">, </w:t>
            </w:r>
            <w:proofErr w:type="spellStart"/>
            <w:r w:rsidR="00415AEC" w:rsidRPr="00415AEC">
              <w:rPr>
                <w:rFonts w:eastAsia="Times New Roman"/>
                <w:color w:val="000000"/>
                <w:rPrChange w:id="4055" w:author="Monica Maria Garro Lopez" w:date="2025-03-21T16:07:00Z">
                  <w:rPr>
                    <w:rFonts w:eastAsia="Times New Roman"/>
                  </w:rPr>
                </w:rPrChange>
              </w:rPr>
              <w:t>n.d</w:t>
            </w:r>
            <w:proofErr w:type="spellEnd"/>
            <w:r w:rsidR="00415AEC" w:rsidRPr="00415AEC">
              <w:rPr>
                <w:rFonts w:eastAsia="Times New Roman"/>
                <w:color w:val="000000"/>
                <w:rPrChange w:id="4056" w:author="Monica Maria Garro Lopez" w:date="2025-03-21T16:07:00Z">
                  <w:rPr>
                    <w:rFonts w:eastAsia="Times New Roman"/>
                  </w:rPr>
                </w:rPrChange>
              </w:rPr>
              <w:t>.)</w:t>
            </w:r>
          </w:ins>
          <w:del w:id="4057" w:author="Monica Maria Garro Lopez" w:date="2025-03-07T10:47:00Z">
            <w:r w:rsidR="003A0AFC" w:rsidRPr="00415AEC" w:rsidDel="00AF12DE">
              <w:rPr>
                <w:rFonts w:eastAsia="Times New Roman"/>
                <w:color w:val="000000"/>
              </w:rPr>
              <w:delText>(</w:delText>
            </w:r>
            <w:r w:rsidR="003A0AFC" w:rsidRPr="00415AEC" w:rsidDel="00AF12DE">
              <w:rPr>
                <w:rFonts w:eastAsia="Times New Roman"/>
                <w:i/>
                <w:iCs/>
                <w:color w:val="000000"/>
              </w:rPr>
              <w:delText>Lakehouse for Retail Overview | Databricks</w:delText>
            </w:r>
            <w:r w:rsidR="003A0AFC" w:rsidRPr="00415AEC" w:rsidDel="00AF12DE">
              <w:rPr>
                <w:rFonts w:eastAsia="Times New Roman"/>
                <w:color w:val="000000"/>
              </w:rPr>
              <w:delText>, n.d.)</w:delText>
            </w:r>
          </w:del>
        </w:sdtContent>
      </w:sdt>
      <w:r w:rsidRPr="00EB68F8">
        <w:rPr>
          <w:rFonts w:eastAsia="Times New Roman"/>
          <w:lang w:val="es-CO" w:eastAsia="es-CO"/>
        </w:rPr>
        <w:t xml:space="preserve">, los principales beneficios de los </w:t>
      </w:r>
      <w:proofErr w:type="spellStart"/>
      <w:r w:rsidRPr="00C161D0">
        <w:rPr>
          <w:i/>
          <w:iCs/>
          <w:rPrChange w:id="4058" w:author="Monica Maria Garro Lopez" w:date="2025-03-21T14:47:00Z">
            <w:rPr>
              <w:rFonts w:eastAsia="Times New Roman"/>
              <w:i/>
              <w:iCs/>
              <w:lang w:val="es-CO" w:eastAsia="es-CO"/>
            </w:rPr>
          </w:rPrChange>
        </w:rPr>
        <w:t>Lakehouses</w:t>
      </w:r>
      <w:proofErr w:type="spellEnd"/>
      <w:r w:rsidRPr="00265ED5">
        <w:rPr>
          <w:rFonts w:eastAsia="Times New Roman"/>
          <w:lang w:val="es-CO" w:eastAsia="es-CO"/>
        </w:rPr>
        <w:t xml:space="preserve"> en </w:t>
      </w:r>
      <w:proofErr w:type="spellStart"/>
      <w:r w:rsidRPr="00265ED5">
        <w:rPr>
          <w:rFonts w:eastAsia="Times New Roman"/>
          <w:i/>
          <w:iCs/>
          <w:lang w:val="es-CO" w:eastAsia="es-CO"/>
        </w:rPr>
        <w:t>retail</w:t>
      </w:r>
      <w:proofErr w:type="spellEnd"/>
      <w:r w:rsidRPr="00EB68F8">
        <w:rPr>
          <w:rFonts w:eastAsia="Times New Roman"/>
          <w:lang w:val="es-CO" w:eastAsia="es-CO"/>
        </w:rPr>
        <w:t xml:space="preserve"> incluyen:</w:t>
      </w:r>
    </w:p>
    <w:p w14:paraId="42F57763" w14:textId="61466895" w:rsidR="00057615" w:rsidRDefault="00057615" w:rsidP="00625206">
      <w:pPr>
        <w:numPr>
          <w:ilvl w:val="0"/>
          <w:numId w:val="37"/>
        </w:numPr>
        <w:suppressAutoHyphens w:val="0"/>
        <w:spacing w:before="100" w:beforeAutospacing="1" w:after="0"/>
        <w:jc w:val="left"/>
        <w:rPr>
          <w:rFonts w:eastAsia="Times New Roman"/>
          <w:lang w:val="es-CO" w:eastAsia="es-CO"/>
        </w:rPr>
      </w:pPr>
      <w:r w:rsidRPr="00EB68F8">
        <w:rPr>
          <w:rFonts w:eastAsia="Times New Roman"/>
          <w:b/>
          <w:bCs/>
          <w:lang w:val="es-CO" w:eastAsia="es-CO"/>
        </w:rPr>
        <w:t>Análisis en tiempo real para decisiones ágiles</w:t>
      </w:r>
      <w:del w:id="4059" w:author="Monica Maria Garro Lopez" w:date="2025-03-07T12:35:00Z">
        <w:r w:rsidRPr="00EB68F8" w:rsidDel="00C90602">
          <w:rPr>
            <w:rFonts w:eastAsia="Times New Roman"/>
            <w:lang w:val="es-CO" w:eastAsia="es-CO"/>
          </w:rPr>
          <w:delText>:</w:delText>
        </w:r>
      </w:del>
      <w:ins w:id="4060" w:author="Monica Maria Garro Lopez" w:date="2025-03-07T12:35:00Z">
        <w:r w:rsidR="00C90602">
          <w:rPr>
            <w:rFonts w:eastAsia="Times New Roman"/>
            <w:lang w:val="es-CO" w:eastAsia="es-CO"/>
          </w:rPr>
          <w:t>.</w:t>
        </w:r>
      </w:ins>
      <w:r w:rsidRPr="00EB68F8">
        <w:rPr>
          <w:rFonts w:eastAsia="Times New Roman"/>
          <w:lang w:val="es-CO" w:eastAsia="es-CO"/>
        </w:rPr>
        <w:t xml:space="preserve"> Permite la ingesta y procesamiento de datos en tiempo real, facilitando la toma de decisiones inmediatas en áreas clave </w:t>
      </w:r>
      <w:r w:rsidRPr="00265ED5">
        <w:rPr>
          <w:rFonts w:eastAsia="Times New Roman"/>
          <w:lang w:val="es-CO" w:eastAsia="es-CO"/>
        </w:rPr>
        <w:t>como precios dinámicos, optimización de inventarios y recomendaciones personalizadas en e-</w:t>
      </w:r>
      <w:proofErr w:type="spellStart"/>
      <w:r w:rsidRPr="00265ED5">
        <w:rPr>
          <w:rFonts w:eastAsia="Times New Roman"/>
          <w:lang w:val="es-CO" w:eastAsia="es-CO"/>
        </w:rPr>
        <w:t>commerce</w:t>
      </w:r>
      <w:proofErr w:type="spellEnd"/>
      <w:r w:rsidRPr="00265ED5">
        <w:rPr>
          <w:rFonts w:eastAsia="Times New Roman"/>
          <w:lang w:val="es-CO" w:eastAsia="es-CO"/>
        </w:rPr>
        <w:t>.</w:t>
      </w:r>
    </w:p>
    <w:p w14:paraId="605325A7" w14:textId="77777777" w:rsidR="007C7C42" w:rsidRDefault="007C7C42" w:rsidP="00EB68F8">
      <w:pPr>
        <w:pStyle w:val="Prrafodelista"/>
        <w:spacing w:after="0"/>
        <w:rPr>
          <w:rFonts w:eastAsia="Times New Roman"/>
          <w:b/>
          <w:bCs/>
          <w:lang w:val="es-CO" w:eastAsia="es-CO"/>
        </w:rPr>
      </w:pPr>
    </w:p>
    <w:p w14:paraId="6E5B5FD2" w14:textId="652717AF" w:rsidR="007C7C42" w:rsidRPr="00265ED5" w:rsidRDefault="00057615" w:rsidP="00625206">
      <w:pPr>
        <w:pStyle w:val="Prrafodelista"/>
        <w:numPr>
          <w:ilvl w:val="0"/>
          <w:numId w:val="37"/>
        </w:numPr>
        <w:spacing w:after="0"/>
        <w:rPr>
          <w:rFonts w:eastAsia="Times New Roman"/>
          <w:b/>
          <w:bCs/>
          <w:lang w:val="es-CO" w:eastAsia="es-CO"/>
        </w:rPr>
      </w:pPr>
      <w:r w:rsidRPr="00265ED5">
        <w:rPr>
          <w:rFonts w:eastAsia="Times New Roman"/>
          <w:b/>
          <w:bCs/>
          <w:lang w:val="es-CO" w:eastAsia="es-CO"/>
        </w:rPr>
        <w:lastRenderedPageBreak/>
        <w:t>Colaboración abierta y rentable</w:t>
      </w:r>
      <w:ins w:id="4061" w:author="Monica Maria Garro Lopez" w:date="2025-03-07T12:35:00Z">
        <w:r w:rsidR="00C90602">
          <w:rPr>
            <w:rFonts w:eastAsia="Times New Roman"/>
            <w:lang w:val="es-CO" w:eastAsia="es-CO"/>
          </w:rPr>
          <w:t>.</w:t>
        </w:r>
      </w:ins>
      <w:del w:id="4062" w:author="Monica Maria Garro Lopez" w:date="2025-03-07T12:35:00Z">
        <w:r w:rsidRPr="00265ED5" w:rsidDel="00C90602">
          <w:rPr>
            <w:rFonts w:eastAsia="Times New Roman"/>
            <w:lang w:val="es-CO" w:eastAsia="es-CO"/>
          </w:rPr>
          <w:delText>:</w:delText>
        </w:r>
      </w:del>
      <w:r w:rsidRPr="00265ED5">
        <w:rPr>
          <w:rFonts w:eastAsia="Times New Roman"/>
          <w:lang w:val="es-CO" w:eastAsia="es-CO"/>
        </w:rPr>
        <w:t xml:space="preserve"> La colaboración en el uso de datos y análisis es clave para fomentar la innovación y la interacción entre todos los socios de la cadena de valor. Mejorar la colaboración acelera las operaciones, permite análisis más completos y reduce los </w:t>
      </w:r>
      <w:del w:id="4063" w:author="Monica Maria Garro Lopez" w:date="2025-03-07T09:58:00Z">
        <w:r w:rsidRPr="00265ED5" w:rsidDel="00533EDA">
          <w:rPr>
            <w:rFonts w:eastAsia="Times New Roman"/>
            <w:lang w:val="es-CO" w:eastAsia="es-CO"/>
          </w:rPr>
          <w:delText xml:space="preserve">costos </w:delText>
        </w:r>
      </w:del>
      <w:ins w:id="4064" w:author="Monica Maria Garro Lopez" w:date="2025-03-07T09:58:00Z">
        <w:r w:rsidR="00533EDA">
          <w:rPr>
            <w:rFonts w:eastAsia="Times New Roman"/>
            <w:lang w:val="es-CO" w:eastAsia="es-CO"/>
          </w:rPr>
          <w:t>costes</w:t>
        </w:r>
        <w:r w:rsidR="00533EDA" w:rsidRPr="00265ED5">
          <w:rPr>
            <w:rFonts w:eastAsia="Times New Roman"/>
            <w:lang w:val="es-CO" w:eastAsia="es-CO"/>
          </w:rPr>
          <w:t xml:space="preserve"> </w:t>
        </w:r>
      </w:ins>
      <w:r w:rsidRPr="00265ED5">
        <w:rPr>
          <w:rFonts w:eastAsia="Times New Roman"/>
          <w:lang w:val="es-CO" w:eastAsia="es-CO"/>
        </w:rPr>
        <w:t>de alineación en toda la organización.</w:t>
      </w:r>
    </w:p>
    <w:p w14:paraId="0415AA4C" w14:textId="77777777" w:rsidR="00265ED5" w:rsidRPr="00265ED5" w:rsidRDefault="00265ED5" w:rsidP="00265ED5">
      <w:pPr>
        <w:spacing w:after="0"/>
        <w:rPr>
          <w:rFonts w:eastAsia="Times New Roman"/>
          <w:b/>
          <w:bCs/>
          <w:lang w:val="es-CO" w:eastAsia="es-CO"/>
        </w:rPr>
      </w:pPr>
    </w:p>
    <w:p w14:paraId="7926F325" w14:textId="00F5DCA8" w:rsidR="00645001" w:rsidRPr="007C7C42" w:rsidDel="00C161D0" w:rsidRDefault="00057615">
      <w:pPr>
        <w:numPr>
          <w:ilvl w:val="0"/>
          <w:numId w:val="37"/>
        </w:numPr>
        <w:suppressAutoHyphens w:val="0"/>
        <w:spacing w:after="0" w:afterAutospacing="1"/>
        <w:jc w:val="left"/>
        <w:rPr>
          <w:del w:id="4065" w:author="Monica Maria Garro Lopez" w:date="2025-03-21T14:48:00Z"/>
          <w:color w:val="000000"/>
          <w:lang w:val="es-CO"/>
        </w:rPr>
      </w:pPr>
      <w:r w:rsidRPr="00C161D0">
        <w:rPr>
          <w:rFonts w:eastAsia="Times New Roman"/>
          <w:b/>
          <w:bCs/>
          <w:lang w:val="es-CO" w:eastAsia="es-CO"/>
        </w:rPr>
        <w:t>Aprovechamiento de datos multimodales</w:t>
      </w:r>
      <w:ins w:id="4066" w:author="Monica Maria Garro Lopez" w:date="2025-03-07T12:35:00Z">
        <w:r w:rsidR="00C90602" w:rsidRPr="00C161D0">
          <w:rPr>
            <w:rFonts w:eastAsia="Times New Roman"/>
            <w:lang w:val="es-CO" w:eastAsia="es-CO"/>
          </w:rPr>
          <w:t>.</w:t>
        </w:r>
      </w:ins>
      <w:del w:id="4067" w:author="Monica Maria Garro Lopez" w:date="2025-03-07T12:35:00Z">
        <w:r w:rsidRPr="00C161D0" w:rsidDel="00C90602">
          <w:rPr>
            <w:rFonts w:eastAsia="Times New Roman"/>
            <w:lang w:val="es-CO" w:eastAsia="es-CO"/>
          </w:rPr>
          <w:delText>:</w:delText>
        </w:r>
      </w:del>
      <w:r w:rsidRPr="00C161D0">
        <w:rPr>
          <w:rFonts w:eastAsia="Times New Roman"/>
          <w:lang w:val="es-CO" w:eastAsia="es-CO"/>
        </w:rPr>
        <w:t xml:space="preserve"> Actualmente, </w:t>
      </w:r>
      <w:commentRangeStart w:id="4068"/>
      <w:r w:rsidRPr="00C161D0">
        <w:rPr>
          <w:rFonts w:eastAsia="Times New Roman"/>
          <w:lang w:val="es-CO" w:eastAsia="es-CO"/>
        </w:rPr>
        <w:t xml:space="preserve">solo entre el 5 % y el 10 % de los datos empresariales están estructurados. Explorar y analizar el 90 % restante (datos no estructurados y semiestructurados) </w:t>
      </w:r>
      <w:commentRangeEnd w:id="4068"/>
      <w:r w:rsidR="00B2213F">
        <w:rPr>
          <w:rStyle w:val="Refdecomentario"/>
        </w:rPr>
        <w:commentReference w:id="4068"/>
      </w:r>
      <w:r w:rsidRPr="00C161D0">
        <w:rPr>
          <w:rFonts w:eastAsia="Times New Roman"/>
          <w:lang w:val="es-CO" w:eastAsia="es-CO"/>
        </w:rPr>
        <w:t>permite a las empresas comprender mejor su entorno y tomar decisiones más informadas.</w:t>
      </w:r>
    </w:p>
    <w:p w14:paraId="5CA198B2" w14:textId="58C30BAE" w:rsidR="008955EB" w:rsidRPr="00C161D0" w:rsidRDefault="008955EB">
      <w:pPr>
        <w:numPr>
          <w:ilvl w:val="0"/>
          <w:numId w:val="37"/>
        </w:numPr>
        <w:suppressAutoHyphens w:val="0"/>
        <w:spacing w:after="0" w:afterAutospacing="1"/>
        <w:jc w:val="left"/>
        <w:rPr>
          <w:color w:val="000000"/>
          <w:lang w:val="es-CO"/>
        </w:rPr>
        <w:pPrChange w:id="4069" w:author="Monica Maria Garro Lopez" w:date="2025-03-21T14:48:00Z">
          <w:pPr>
            <w:spacing w:after="0"/>
          </w:pPr>
        </w:pPrChange>
      </w:pPr>
    </w:p>
    <w:p w14:paraId="7337D714" w14:textId="77777777" w:rsidR="00265ED5" w:rsidRDefault="00265ED5" w:rsidP="00265ED5">
      <w:pPr>
        <w:spacing w:after="0"/>
        <w:rPr>
          <w:color w:val="000000"/>
          <w:lang w:val="es-CO"/>
        </w:rPr>
      </w:pPr>
    </w:p>
    <w:p w14:paraId="1ABB76B7" w14:textId="4CB04646" w:rsidR="00F40CCD" w:rsidRPr="00EB68F8" w:rsidRDefault="00F40CCD">
      <w:pPr>
        <w:pStyle w:val="Ttulo3"/>
        <w:numPr>
          <w:ilvl w:val="2"/>
          <w:numId w:val="2"/>
        </w:numPr>
        <w:rPr>
          <w:lang w:val="es-CO"/>
        </w:rPr>
        <w:pPrChange w:id="4070" w:author="Monica Maria Garro Lopez" w:date="2025-03-07T13:06:00Z">
          <w:pPr>
            <w:pStyle w:val="Ttulo3"/>
            <w:numPr>
              <w:numId w:val="56"/>
            </w:numPr>
          </w:pPr>
        </w:pPrChange>
      </w:pPr>
      <w:bookmarkStart w:id="4071" w:name="_Toc193466884"/>
      <w:r>
        <w:rPr>
          <w:lang w:val="es-CO"/>
        </w:rPr>
        <w:t>Desafíos en la</w:t>
      </w:r>
      <w:r w:rsidR="00867C1E">
        <w:rPr>
          <w:lang w:val="es-CO"/>
        </w:rPr>
        <w:t>s diferentes industrias</w:t>
      </w:r>
      <w:bookmarkEnd w:id="4071"/>
    </w:p>
    <w:p w14:paraId="5DFC4E86" w14:textId="28807BFD" w:rsidR="00265ED5" w:rsidRPr="00F40CCD" w:rsidRDefault="00265ED5" w:rsidP="00F40CCD">
      <w:pPr>
        <w:spacing w:after="0"/>
        <w:ind w:left="720"/>
        <w:rPr>
          <w:color w:val="000000"/>
          <w:lang w:val="es-CO"/>
        </w:rPr>
      </w:pPr>
    </w:p>
    <w:p w14:paraId="4B7A26D7" w14:textId="44A66E87" w:rsidR="00265ED5" w:rsidRDefault="00F40CCD" w:rsidP="00265ED5">
      <w:pPr>
        <w:spacing w:after="0"/>
        <w:rPr>
          <w:color w:val="000000"/>
          <w:lang w:val="es-CO"/>
        </w:rPr>
      </w:pPr>
      <w:r>
        <w:rPr>
          <w:color w:val="000000"/>
          <w:lang w:val="es-CO"/>
        </w:rPr>
        <w:t>L</w:t>
      </w:r>
      <w:r w:rsidR="00265ED5" w:rsidRPr="006B390D">
        <w:rPr>
          <w:color w:val="000000"/>
          <w:lang w:val="es-CO"/>
        </w:rPr>
        <w:t xml:space="preserve">a implementación de </w:t>
      </w:r>
      <w:r w:rsidR="00265ED5" w:rsidRPr="006B390D">
        <w:rPr>
          <w:i/>
          <w:iCs/>
          <w:color w:val="000000"/>
          <w:lang w:val="es-CO"/>
        </w:rPr>
        <w:t xml:space="preserve">Data </w:t>
      </w:r>
      <w:proofErr w:type="spellStart"/>
      <w:r w:rsidR="00265ED5" w:rsidRPr="006B390D">
        <w:rPr>
          <w:i/>
          <w:iCs/>
          <w:color w:val="000000"/>
          <w:lang w:val="es-CO"/>
        </w:rPr>
        <w:t>Lakes</w:t>
      </w:r>
      <w:proofErr w:type="spellEnd"/>
      <w:r w:rsidR="00265ED5" w:rsidRPr="006B390D">
        <w:rPr>
          <w:color w:val="000000"/>
          <w:lang w:val="es-CO"/>
        </w:rPr>
        <w:t xml:space="preserve"> </w:t>
      </w:r>
      <w:r>
        <w:rPr>
          <w:color w:val="000000"/>
          <w:lang w:val="es-CO"/>
        </w:rPr>
        <w:t>en los tres sectores antes analizados</w:t>
      </w:r>
      <w:r w:rsidR="00265ED5" w:rsidRPr="006B390D">
        <w:rPr>
          <w:color w:val="000000"/>
          <w:lang w:val="es-CO"/>
        </w:rPr>
        <w:t xml:space="preserve"> enfrenta diversos desafíos</w:t>
      </w:r>
      <w:r w:rsidR="00265ED5">
        <w:rPr>
          <w:color w:val="000000"/>
          <w:lang w:val="es-CO"/>
        </w:rPr>
        <w:t>, como los siguientes</w:t>
      </w:r>
      <w:r w:rsidR="00265ED5" w:rsidRPr="006B390D">
        <w:rPr>
          <w:color w:val="000000"/>
          <w:lang w:val="es-CO"/>
        </w:rPr>
        <w:t>:</w:t>
      </w:r>
    </w:p>
    <w:p w14:paraId="2830EABC" w14:textId="77777777" w:rsidR="00265ED5" w:rsidRPr="006B390D" w:rsidRDefault="00265ED5" w:rsidP="00265ED5">
      <w:pPr>
        <w:spacing w:after="0"/>
        <w:rPr>
          <w:color w:val="000000"/>
          <w:lang w:val="es-CO"/>
        </w:rPr>
      </w:pPr>
    </w:p>
    <w:p w14:paraId="77AA05F6" w14:textId="731ED9EB" w:rsidR="00265ED5" w:rsidRDefault="00265ED5" w:rsidP="00625206">
      <w:pPr>
        <w:numPr>
          <w:ilvl w:val="0"/>
          <w:numId w:val="31"/>
        </w:numPr>
        <w:spacing w:after="0"/>
        <w:rPr>
          <w:color w:val="000000"/>
          <w:lang w:val="es-CO"/>
        </w:rPr>
      </w:pPr>
      <w:r w:rsidRPr="006B390D">
        <w:rPr>
          <w:b/>
          <w:bCs/>
          <w:color w:val="000000"/>
          <w:lang w:val="es-CO"/>
        </w:rPr>
        <w:t>Calidad de los datos</w:t>
      </w:r>
      <w:ins w:id="4072" w:author="Monica Maria Garro Lopez" w:date="2025-03-21T14:48:00Z">
        <w:r w:rsidR="00C161D0">
          <w:rPr>
            <w:color w:val="000000"/>
            <w:lang w:val="es-CO"/>
          </w:rPr>
          <w:t>.</w:t>
        </w:r>
      </w:ins>
      <w:del w:id="4073" w:author="Monica Maria Garro Lopez" w:date="2025-03-21T14:48:00Z">
        <w:r w:rsidRPr="006B390D" w:rsidDel="00C161D0">
          <w:rPr>
            <w:color w:val="000000"/>
            <w:lang w:val="es-CO"/>
          </w:rPr>
          <w:delText>:</w:delText>
        </w:r>
      </w:del>
      <w:r w:rsidRPr="006B390D">
        <w:rPr>
          <w:color w:val="000000"/>
          <w:lang w:val="es-CO"/>
        </w:rPr>
        <w:t xml:space="preserve"> La falta de estandarización y la presencia de datos incompletos o inexactos pueden afectar la utilidad de la información almacenada, lo que dificulta su aplicación en estudios y análisis clínicos.</w:t>
      </w:r>
    </w:p>
    <w:p w14:paraId="50B39C23" w14:textId="77777777" w:rsidR="00265ED5" w:rsidRPr="006B390D" w:rsidRDefault="00265ED5" w:rsidP="00265ED5">
      <w:pPr>
        <w:spacing w:after="0"/>
        <w:ind w:left="360"/>
        <w:rPr>
          <w:color w:val="000000"/>
          <w:lang w:val="es-CO"/>
        </w:rPr>
      </w:pPr>
    </w:p>
    <w:p w14:paraId="7C118645" w14:textId="3EF03E16" w:rsidR="00265ED5" w:rsidRPr="00601ED3" w:rsidRDefault="00265ED5" w:rsidP="00625206">
      <w:pPr>
        <w:numPr>
          <w:ilvl w:val="0"/>
          <w:numId w:val="31"/>
        </w:numPr>
        <w:spacing w:after="0"/>
        <w:rPr>
          <w:color w:val="000000"/>
          <w:lang w:val="es-CO"/>
        </w:rPr>
      </w:pPr>
      <w:r w:rsidRPr="00F40CCD">
        <w:rPr>
          <w:b/>
          <w:bCs/>
          <w:color w:val="000000"/>
          <w:lang w:val="es-CO"/>
        </w:rPr>
        <w:t>Privacidad y seguridad</w:t>
      </w:r>
      <w:del w:id="4074" w:author="Monica Maria Garro Lopez" w:date="2025-03-21T14:48:00Z">
        <w:r w:rsidRPr="00F40CCD" w:rsidDel="00C161D0">
          <w:rPr>
            <w:color w:val="000000"/>
            <w:lang w:val="es-CO"/>
          </w:rPr>
          <w:delText>:</w:delText>
        </w:r>
      </w:del>
      <w:ins w:id="4075" w:author="Monica Maria Garro Lopez" w:date="2025-03-21T14:48:00Z">
        <w:r w:rsidR="00C161D0">
          <w:rPr>
            <w:color w:val="000000"/>
            <w:lang w:val="es-CO"/>
          </w:rPr>
          <w:t xml:space="preserve">. Por ejemplo, </w:t>
        </w:r>
      </w:ins>
      <w:del w:id="4076" w:author="Monica Maria Garro Lopez" w:date="2025-03-21T14:48:00Z">
        <w:r w:rsidRPr="00F40CCD" w:rsidDel="00C161D0">
          <w:rPr>
            <w:color w:val="000000"/>
            <w:lang w:val="es-CO"/>
          </w:rPr>
          <w:delText xml:space="preserve"> E</w:delText>
        </w:r>
      </w:del>
      <w:ins w:id="4077" w:author="Monica Maria Garro Lopez" w:date="2025-03-21T14:48:00Z">
        <w:r w:rsidR="00C161D0">
          <w:rPr>
            <w:color w:val="000000"/>
            <w:lang w:val="es-CO"/>
          </w:rPr>
          <w:t>e</w:t>
        </w:r>
      </w:ins>
      <w:r w:rsidRPr="00F40CCD">
        <w:rPr>
          <w:color w:val="000000"/>
          <w:lang w:val="es-CO"/>
        </w:rPr>
        <w:t xml:space="preserve">l manejo de datos sensibles de pacientes exige el cumplimiento de normativas estrictas, como la </w:t>
      </w:r>
      <w:proofErr w:type="spellStart"/>
      <w:r w:rsidRPr="00F40CCD">
        <w:rPr>
          <w:i/>
          <w:iCs/>
          <w:color w:val="000000"/>
          <w:lang w:val="es-CO"/>
        </w:rPr>
        <w:t>Health</w:t>
      </w:r>
      <w:proofErr w:type="spellEnd"/>
      <w:r w:rsidRPr="00F40CCD">
        <w:rPr>
          <w:i/>
          <w:iCs/>
          <w:color w:val="000000"/>
          <w:lang w:val="es-CO"/>
        </w:rPr>
        <w:t xml:space="preserve"> </w:t>
      </w:r>
      <w:proofErr w:type="spellStart"/>
      <w:r w:rsidRPr="00F40CCD">
        <w:rPr>
          <w:i/>
          <w:iCs/>
          <w:color w:val="000000"/>
          <w:lang w:val="es-CO"/>
        </w:rPr>
        <w:t>Insurance</w:t>
      </w:r>
      <w:proofErr w:type="spellEnd"/>
      <w:r w:rsidRPr="00F40CCD">
        <w:rPr>
          <w:i/>
          <w:iCs/>
          <w:color w:val="000000"/>
          <w:lang w:val="es-CO"/>
        </w:rPr>
        <w:t xml:space="preserve"> </w:t>
      </w:r>
      <w:proofErr w:type="spellStart"/>
      <w:r w:rsidRPr="00F40CCD">
        <w:rPr>
          <w:i/>
          <w:iCs/>
          <w:color w:val="000000"/>
          <w:lang w:val="es-CO"/>
        </w:rPr>
        <w:t>Portability</w:t>
      </w:r>
      <w:proofErr w:type="spellEnd"/>
      <w:r w:rsidRPr="00F40CCD">
        <w:rPr>
          <w:i/>
          <w:iCs/>
          <w:color w:val="000000"/>
          <w:lang w:val="es-CO"/>
        </w:rPr>
        <w:t xml:space="preserve"> and </w:t>
      </w:r>
      <w:proofErr w:type="spellStart"/>
      <w:r w:rsidRPr="00F40CCD">
        <w:rPr>
          <w:i/>
          <w:iCs/>
          <w:color w:val="000000"/>
          <w:lang w:val="es-CO"/>
        </w:rPr>
        <w:t>Accountability</w:t>
      </w:r>
      <w:proofErr w:type="spellEnd"/>
      <w:r w:rsidRPr="00F40CCD">
        <w:rPr>
          <w:i/>
          <w:iCs/>
          <w:color w:val="000000"/>
          <w:lang w:val="es-CO"/>
        </w:rPr>
        <w:t xml:space="preserve"> </w:t>
      </w:r>
      <w:proofErr w:type="spellStart"/>
      <w:r w:rsidRPr="00F40CCD">
        <w:rPr>
          <w:i/>
          <w:iCs/>
          <w:color w:val="000000"/>
          <w:lang w:val="es-CO"/>
        </w:rPr>
        <w:t>Act</w:t>
      </w:r>
      <w:proofErr w:type="spellEnd"/>
      <w:r w:rsidRPr="00F40CCD">
        <w:rPr>
          <w:i/>
          <w:iCs/>
          <w:color w:val="000000"/>
          <w:lang w:val="es-CO"/>
        </w:rPr>
        <w:t xml:space="preserve"> (HIPAA)</w:t>
      </w:r>
      <w:r w:rsidRPr="00F40CCD">
        <w:rPr>
          <w:color w:val="000000"/>
          <w:lang w:val="es-CO"/>
        </w:rPr>
        <w:t>, que establece estándares para la protección de información personal de salud y la gestión de la privacidad en el ámbito sanitario (</w:t>
      </w:r>
      <w:proofErr w:type="spellStart"/>
      <w:r w:rsidRPr="00F40CCD">
        <w:rPr>
          <w:color w:val="000000"/>
          <w:lang w:val="es-CO"/>
        </w:rPr>
        <w:t>Panwar</w:t>
      </w:r>
      <w:proofErr w:type="spellEnd"/>
      <w:r w:rsidRPr="00F40CCD">
        <w:rPr>
          <w:color w:val="000000"/>
          <w:lang w:val="es-CO"/>
        </w:rPr>
        <w:t xml:space="preserve"> et al., 2022; Eder &amp; </w:t>
      </w:r>
      <w:proofErr w:type="spellStart"/>
      <w:r w:rsidRPr="00F40CCD">
        <w:rPr>
          <w:color w:val="000000"/>
          <w:lang w:val="es-CO"/>
        </w:rPr>
        <w:t>Shekhovtsov</w:t>
      </w:r>
      <w:proofErr w:type="spellEnd"/>
      <w:r w:rsidRPr="00F40CCD">
        <w:rPr>
          <w:color w:val="000000"/>
          <w:lang w:val="es-CO"/>
        </w:rPr>
        <w:t>, 2021).</w:t>
      </w:r>
      <w:r w:rsidR="00F40CCD" w:rsidRPr="00F40CCD">
        <w:rPr>
          <w:color w:val="000000"/>
          <w:lang w:val="es-CO"/>
        </w:rPr>
        <w:t xml:space="preserve">  </w:t>
      </w:r>
      <w:r w:rsidR="00F40CCD">
        <w:t xml:space="preserve">Estos mismos principios de protección de datos se extienden también al manejo de información sensible en los sectores financiero y </w:t>
      </w:r>
      <w:proofErr w:type="spellStart"/>
      <w:r w:rsidR="00F40CCD" w:rsidRPr="00F40CCD">
        <w:rPr>
          <w:i/>
          <w:iCs/>
        </w:rPr>
        <w:t>retail</w:t>
      </w:r>
      <w:proofErr w:type="spellEnd"/>
      <w:r w:rsidR="00F40CCD">
        <w:t>.</w:t>
      </w:r>
    </w:p>
    <w:p w14:paraId="715C2F6E" w14:textId="77777777" w:rsidR="00601ED3" w:rsidRPr="00F40CCD" w:rsidRDefault="00601ED3" w:rsidP="00601ED3">
      <w:pPr>
        <w:spacing w:after="0"/>
        <w:rPr>
          <w:color w:val="000000"/>
          <w:lang w:val="es-CO"/>
        </w:rPr>
      </w:pPr>
    </w:p>
    <w:p w14:paraId="41990B05" w14:textId="3BC09597" w:rsidR="00265ED5" w:rsidRDefault="00F40CCD" w:rsidP="00F40CCD">
      <w:pPr>
        <w:spacing w:after="0"/>
        <w:rPr>
          <w:color w:val="000000"/>
          <w:lang w:val="es-CO"/>
        </w:rPr>
      </w:pPr>
      <w:r>
        <w:rPr>
          <w:color w:val="000000"/>
          <w:lang w:val="es-CO"/>
        </w:rPr>
        <w:t xml:space="preserve">En relación con </w:t>
      </w:r>
      <w:r w:rsidR="00265ED5" w:rsidRPr="00AD582F">
        <w:rPr>
          <w:color w:val="000000"/>
          <w:lang w:val="es-CO"/>
        </w:rPr>
        <w:t xml:space="preserve">la implementación de </w:t>
      </w:r>
      <w:r w:rsidR="00265ED5" w:rsidRPr="00AD582F">
        <w:rPr>
          <w:i/>
          <w:iCs/>
          <w:color w:val="000000"/>
          <w:lang w:val="es-CO"/>
        </w:rPr>
        <w:t xml:space="preserve">Data </w:t>
      </w:r>
      <w:proofErr w:type="spellStart"/>
      <w:r w:rsidR="00265ED5" w:rsidRPr="00AD582F">
        <w:rPr>
          <w:i/>
          <w:iCs/>
          <w:color w:val="000000"/>
          <w:lang w:val="es-CO"/>
        </w:rPr>
        <w:t>Warehouses</w:t>
      </w:r>
      <w:proofErr w:type="spellEnd"/>
      <w:r w:rsidR="00265ED5" w:rsidRPr="00AD582F">
        <w:rPr>
          <w:color w:val="000000"/>
          <w:lang w:val="es-CO"/>
        </w:rPr>
        <w:t xml:space="preserve"> </w:t>
      </w:r>
      <w:r w:rsidR="00265ED5">
        <w:rPr>
          <w:color w:val="000000"/>
          <w:lang w:val="es-CO"/>
        </w:rPr>
        <w:t>también</w:t>
      </w:r>
      <w:r w:rsidR="00265ED5" w:rsidRPr="00AD582F">
        <w:rPr>
          <w:color w:val="000000"/>
          <w:lang w:val="es-CO"/>
        </w:rPr>
        <w:t xml:space="preserve"> </w:t>
      </w:r>
      <w:r>
        <w:rPr>
          <w:color w:val="000000"/>
          <w:lang w:val="es-CO"/>
        </w:rPr>
        <w:t xml:space="preserve">se enfrentan desafíos </w:t>
      </w:r>
      <w:r w:rsidR="00265ED5" w:rsidRPr="00AD582F">
        <w:rPr>
          <w:color w:val="000000"/>
          <w:lang w:val="es-CO"/>
        </w:rPr>
        <w:t>que deben ser abordados para maximizar su eficacia:</w:t>
      </w:r>
    </w:p>
    <w:p w14:paraId="27489882" w14:textId="77777777" w:rsidR="00265ED5" w:rsidRPr="00AD582F" w:rsidRDefault="00265ED5" w:rsidP="00265ED5">
      <w:pPr>
        <w:spacing w:after="0"/>
        <w:rPr>
          <w:color w:val="000000"/>
          <w:lang w:val="es-CO"/>
        </w:rPr>
      </w:pPr>
    </w:p>
    <w:p w14:paraId="17539D00" w14:textId="11F142BB" w:rsidR="00265ED5" w:rsidRPr="00F40CCD" w:rsidRDefault="00265ED5" w:rsidP="00625206">
      <w:pPr>
        <w:numPr>
          <w:ilvl w:val="0"/>
          <w:numId w:val="33"/>
        </w:numPr>
        <w:spacing w:after="0"/>
        <w:rPr>
          <w:color w:val="000000"/>
          <w:lang w:val="es-CO"/>
        </w:rPr>
      </w:pPr>
      <w:r w:rsidRPr="00F40CCD">
        <w:rPr>
          <w:b/>
          <w:bCs/>
          <w:color w:val="000000"/>
          <w:lang w:val="es-CO"/>
        </w:rPr>
        <w:t>Manejo de datos no estructurados</w:t>
      </w:r>
      <w:ins w:id="4078" w:author="Monica Maria Garro Lopez" w:date="2025-03-21T14:48:00Z">
        <w:r w:rsidR="00C161D0">
          <w:rPr>
            <w:color w:val="000000"/>
            <w:lang w:val="es-CO"/>
          </w:rPr>
          <w:t>. E</w:t>
        </w:r>
      </w:ins>
      <w:del w:id="4079" w:author="Monica Maria Garro Lopez" w:date="2025-03-21T14:48:00Z">
        <w:r w:rsidRPr="00F40CCD" w:rsidDel="00C161D0">
          <w:rPr>
            <w:color w:val="000000"/>
            <w:lang w:val="es-CO"/>
          </w:rPr>
          <w:delText xml:space="preserve">: </w:delText>
        </w:r>
        <w:r w:rsidR="00F40CCD" w:rsidDel="00C161D0">
          <w:rPr>
            <w:color w:val="000000"/>
            <w:lang w:val="es-CO"/>
          </w:rPr>
          <w:delText>e</w:delText>
        </w:r>
      </w:del>
      <w:proofErr w:type="spellStart"/>
      <w:r w:rsidR="00F40CCD">
        <w:t>stos</w:t>
      </w:r>
      <w:proofErr w:type="spellEnd"/>
      <w:r w:rsidR="00F40CCD">
        <w:t xml:space="preserve"> sistemas están optimizados para gestionar datos estructurados, lo cual limita significativamente su capacidad para procesar información no estructurada. En el sector salud, esta limitación afecta el manejo de imágenes médicas, registros de sensores y notas clínicas detalladas. En el sector </w:t>
      </w:r>
      <w:proofErr w:type="spellStart"/>
      <w:r w:rsidR="00F40CCD" w:rsidRPr="00F40CCD">
        <w:rPr>
          <w:i/>
          <w:iCs/>
        </w:rPr>
        <w:t>retail</w:t>
      </w:r>
      <w:proofErr w:type="spellEnd"/>
      <w:r w:rsidR="00F40CCD">
        <w:t>, los sistemas encuentran dificultades al procesar facturas, contratos e imágenes de productos. En el sector financiero, esta restricción se extiende a la gestión de documentos tales como extractos bancarios en formatos libres, comunicaciones por correo electrónico y transcripciones de llamadas de servicio al cliente.</w:t>
      </w:r>
    </w:p>
    <w:p w14:paraId="097D9552" w14:textId="77777777" w:rsidR="00F40CCD" w:rsidRPr="00F40CCD" w:rsidRDefault="00F40CCD" w:rsidP="00F40CCD">
      <w:pPr>
        <w:spacing w:after="0"/>
        <w:ind w:left="720"/>
        <w:rPr>
          <w:color w:val="000000"/>
          <w:lang w:val="es-CO"/>
        </w:rPr>
      </w:pPr>
    </w:p>
    <w:p w14:paraId="7DBAD679" w14:textId="1EA31057" w:rsidR="00265ED5" w:rsidRDefault="00265ED5" w:rsidP="00625206">
      <w:pPr>
        <w:numPr>
          <w:ilvl w:val="0"/>
          <w:numId w:val="33"/>
        </w:numPr>
        <w:spacing w:after="0"/>
        <w:rPr>
          <w:color w:val="000000"/>
          <w:lang w:val="es-CO"/>
        </w:rPr>
      </w:pPr>
      <w:r w:rsidRPr="00AD582F">
        <w:rPr>
          <w:b/>
          <w:bCs/>
          <w:color w:val="000000"/>
          <w:lang w:val="es-CO"/>
        </w:rPr>
        <w:lastRenderedPageBreak/>
        <w:t xml:space="preserve">Altos </w:t>
      </w:r>
      <w:del w:id="4080" w:author="Monica Maria Garro Lopez" w:date="2025-03-07T09:58:00Z">
        <w:r w:rsidRPr="00AD582F" w:rsidDel="00533EDA">
          <w:rPr>
            <w:b/>
            <w:bCs/>
            <w:color w:val="000000"/>
            <w:lang w:val="es-CO"/>
          </w:rPr>
          <w:delText xml:space="preserve">costos </w:delText>
        </w:r>
      </w:del>
      <w:ins w:id="4081" w:author="Monica Maria Garro Lopez" w:date="2025-03-07T09:58:00Z">
        <w:r w:rsidR="00533EDA">
          <w:rPr>
            <w:b/>
            <w:bCs/>
            <w:color w:val="000000"/>
            <w:lang w:val="es-CO"/>
          </w:rPr>
          <w:t>costes</w:t>
        </w:r>
        <w:r w:rsidR="00533EDA" w:rsidRPr="00AD582F">
          <w:rPr>
            <w:b/>
            <w:bCs/>
            <w:color w:val="000000"/>
            <w:lang w:val="es-CO"/>
          </w:rPr>
          <w:t xml:space="preserve"> </w:t>
        </w:r>
      </w:ins>
      <w:r w:rsidRPr="00AD582F">
        <w:rPr>
          <w:b/>
          <w:bCs/>
          <w:color w:val="000000"/>
          <w:lang w:val="es-CO"/>
        </w:rPr>
        <w:t>de mantenimiento y escalabilidad</w:t>
      </w:r>
      <w:ins w:id="4082" w:author="Monica Maria Garro Lopez" w:date="2025-03-21T14:49:00Z">
        <w:r w:rsidR="00C161D0">
          <w:rPr>
            <w:color w:val="000000"/>
            <w:lang w:val="es-CO"/>
          </w:rPr>
          <w:t>. L</w:t>
        </w:r>
      </w:ins>
      <w:del w:id="4083" w:author="Monica Maria Garro Lopez" w:date="2025-03-21T14:49:00Z">
        <w:r w:rsidRPr="00AD582F" w:rsidDel="00C161D0">
          <w:rPr>
            <w:color w:val="000000"/>
            <w:lang w:val="es-CO"/>
          </w:rPr>
          <w:delText xml:space="preserve">: </w:delText>
        </w:r>
        <w:r w:rsidDel="00C161D0">
          <w:rPr>
            <w:color w:val="000000"/>
            <w:lang w:val="es-CO"/>
          </w:rPr>
          <w:delText>l</w:delText>
        </w:r>
      </w:del>
      <w:r>
        <w:rPr>
          <w:color w:val="000000"/>
          <w:lang w:val="es-CO"/>
        </w:rPr>
        <w:t>a</w:t>
      </w:r>
      <w:r w:rsidRPr="00AD582F">
        <w:rPr>
          <w:color w:val="000000"/>
          <w:lang w:val="es-CO"/>
        </w:rPr>
        <w:t xml:space="preserve"> administración y expansión de un </w:t>
      </w:r>
      <w:r w:rsidRPr="00AD582F">
        <w:rPr>
          <w:i/>
          <w:iCs/>
          <w:color w:val="000000"/>
          <w:lang w:val="es-CO"/>
        </w:rPr>
        <w:t>Data Warehouse</w:t>
      </w:r>
      <w:r w:rsidRPr="00AD582F">
        <w:rPr>
          <w:color w:val="000000"/>
          <w:lang w:val="es-CO"/>
        </w:rPr>
        <w:t xml:space="preserve"> puede representar una inversión significativa, especialmente en entornos con grandes volúmenes de datos</w:t>
      </w:r>
      <w:r w:rsidR="00F40CCD">
        <w:rPr>
          <w:color w:val="000000"/>
          <w:lang w:val="es-CO"/>
        </w:rPr>
        <w:t xml:space="preserve"> como los que se han analizado</w:t>
      </w:r>
      <w:r w:rsidRPr="00AD582F">
        <w:rPr>
          <w:color w:val="000000"/>
          <w:lang w:val="es-CO"/>
        </w:rPr>
        <w:t>, donde la infraestructura debe ser constantemente optimizada para mantener un rendimiento eficiente.</w:t>
      </w:r>
    </w:p>
    <w:p w14:paraId="03C2D91F" w14:textId="77777777" w:rsidR="00265ED5" w:rsidRPr="00AD582F" w:rsidRDefault="00265ED5" w:rsidP="00265ED5">
      <w:pPr>
        <w:spacing w:after="0"/>
        <w:ind w:left="720"/>
        <w:rPr>
          <w:color w:val="000000"/>
          <w:lang w:val="es-CO"/>
        </w:rPr>
      </w:pPr>
    </w:p>
    <w:p w14:paraId="703C14E1" w14:textId="429F0DD6" w:rsidR="00265ED5" w:rsidRDefault="00086165" w:rsidP="00265ED5">
      <w:pPr>
        <w:spacing w:after="0"/>
        <w:rPr>
          <w:color w:val="000000"/>
          <w:lang w:val="es-CO"/>
        </w:rPr>
      </w:pPr>
      <w:del w:id="4084" w:author="Monica Maria Garro Lopez" w:date="2025-03-21T14:49:00Z">
        <w:r w:rsidDel="00C161D0">
          <w:rPr>
            <w:color w:val="000000"/>
            <w:lang w:val="es-CO"/>
          </w:rPr>
          <w:delText>A</w:delText>
        </w:r>
        <w:r w:rsidR="00F40CCD" w:rsidDel="00C161D0">
          <w:rPr>
            <w:color w:val="000000"/>
            <w:lang w:val="es-CO"/>
          </w:rPr>
          <w:delText xml:space="preserve"> </w:delText>
        </w:r>
        <w:r w:rsidR="00265ED5" w:rsidRPr="00B9450F" w:rsidDel="00C161D0">
          <w:rPr>
            <w:color w:val="000000"/>
            <w:lang w:val="es-CO"/>
          </w:rPr>
          <w:delText xml:space="preserve">pesar de sus múltiples beneficios, </w:delText>
        </w:r>
      </w:del>
      <w:ins w:id="4085" w:author="Monica Maria Garro Lopez" w:date="2025-03-21T14:49:00Z">
        <w:r w:rsidR="00C161D0">
          <w:rPr>
            <w:color w:val="000000"/>
            <w:lang w:val="es-CO"/>
          </w:rPr>
          <w:t xml:space="preserve">En relación con </w:t>
        </w:r>
      </w:ins>
      <w:r w:rsidR="00265ED5" w:rsidRPr="00B9450F">
        <w:rPr>
          <w:color w:val="000000"/>
          <w:lang w:val="es-CO"/>
        </w:rPr>
        <w:t xml:space="preserve">la implementación de </w:t>
      </w:r>
      <w:r w:rsidR="00265ED5" w:rsidRPr="00B9450F">
        <w:rPr>
          <w:i/>
          <w:iCs/>
          <w:color w:val="000000"/>
          <w:lang w:val="es-CO"/>
        </w:rPr>
        <w:t xml:space="preserve">Data </w:t>
      </w:r>
      <w:proofErr w:type="spellStart"/>
      <w:r w:rsidR="00265ED5" w:rsidRPr="00B9450F">
        <w:rPr>
          <w:i/>
          <w:iCs/>
          <w:color w:val="000000"/>
          <w:lang w:val="es-CO"/>
        </w:rPr>
        <w:t>Lakehouses</w:t>
      </w:r>
      <w:proofErr w:type="spellEnd"/>
      <w:ins w:id="4086" w:author="Monica Maria Garro Lopez" w:date="2025-03-21T14:49:00Z">
        <w:r w:rsidR="00C161D0">
          <w:rPr>
            <w:i/>
            <w:iCs/>
            <w:color w:val="000000"/>
            <w:lang w:val="es-CO"/>
          </w:rPr>
          <w:t xml:space="preserve">, </w:t>
        </w:r>
        <w:r w:rsidR="00C161D0">
          <w:rPr>
            <w:color w:val="000000"/>
            <w:lang w:val="es-CO"/>
          </w:rPr>
          <w:t xml:space="preserve">a </w:t>
        </w:r>
        <w:r w:rsidR="00C161D0" w:rsidRPr="00B9450F">
          <w:rPr>
            <w:color w:val="000000"/>
            <w:lang w:val="es-CO"/>
          </w:rPr>
          <w:t xml:space="preserve">pesar de sus múltiples beneficios, </w:t>
        </w:r>
        <w:r w:rsidR="00C161D0">
          <w:rPr>
            <w:color w:val="000000"/>
            <w:lang w:val="es-CO"/>
          </w:rPr>
          <w:t>estos</w:t>
        </w:r>
      </w:ins>
      <w:r w:rsidR="00265ED5" w:rsidRPr="00B9450F">
        <w:rPr>
          <w:color w:val="000000"/>
          <w:lang w:val="es-CO"/>
        </w:rPr>
        <w:t xml:space="preserve"> </w:t>
      </w:r>
      <w:r w:rsidR="00F40CCD">
        <w:rPr>
          <w:color w:val="000000"/>
          <w:lang w:val="es-CO"/>
        </w:rPr>
        <w:t xml:space="preserve">también </w:t>
      </w:r>
      <w:r w:rsidR="00265ED5" w:rsidRPr="00B9450F">
        <w:rPr>
          <w:color w:val="000000"/>
          <w:lang w:val="es-CO"/>
        </w:rPr>
        <w:t>enfrenta</w:t>
      </w:r>
      <w:ins w:id="4087" w:author="Monica Maria Garro Lopez" w:date="2025-03-21T14:49:00Z">
        <w:r w:rsidR="00C161D0">
          <w:rPr>
            <w:color w:val="000000"/>
            <w:lang w:val="es-CO"/>
          </w:rPr>
          <w:t>n</w:t>
        </w:r>
      </w:ins>
      <w:r w:rsidR="00265ED5" w:rsidRPr="00B9450F">
        <w:rPr>
          <w:color w:val="000000"/>
          <w:lang w:val="es-CO"/>
        </w:rPr>
        <w:t xml:space="preserve"> algunos retos clave</w:t>
      </w:r>
      <w:r w:rsidR="00265ED5">
        <w:rPr>
          <w:color w:val="000000"/>
          <w:lang w:val="es-CO"/>
        </w:rPr>
        <w:t>s como los siguientes</w:t>
      </w:r>
      <w:r w:rsidR="00265ED5" w:rsidRPr="00B9450F">
        <w:rPr>
          <w:color w:val="000000"/>
          <w:lang w:val="es-CO"/>
        </w:rPr>
        <w:t>:</w:t>
      </w:r>
    </w:p>
    <w:p w14:paraId="4BFA0010" w14:textId="77777777" w:rsidR="00265ED5" w:rsidRPr="00B9450F" w:rsidRDefault="00265ED5" w:rsidP="00265ED5">
      <w:pPr>
        <w:spacing w:after="0"/>
        <w:rPr>
          <w:color w:val="000000"/>
          <w:lang w:val="es-CO"/>
        </w:rPr>
      </w:pPr>
    </w:p>
    <w:p w14:paraId="50E13742" w14:textId="74C53AE5" w:rsidR="00265ED5" w:rsidRDefault="00265ED5" w:rsidP="00625206">
      <w:pPr>
        <w:numPr>
          <w:ilvl w:val="0"/>
          <w:numId w:val="35"/>
        </w:numPr>
        <w:spacing w:after="0"/>
        <w:rPr>
          <w:color w:val="000000"/>
          <w:lang w:val="es-CO"/>
        </w:rPr>
      </w:pPr>
      <w:r w:rsidRPr="00B9450F">
        <w:rPr>
          <w:b/>
          <w:bCs/>
          <w:color w:val="000000"/>
          <w:lang w:val="es-CO"/>
        </w:rPr>
        <w:t>Privacidad y seguridad</w:t>
      </w:r>
      <w:del w:id="4088" w:author="Monica Maria Garro Lopez" w:date="2025-03-21T14:50:00Z">
        <w:r w:rsidRPr="00B9450F" w:rsidDel="00C161D0">
          <w:rPr>
            <w:color w:val="000000"/>
            <w:lang w:val="es-CO"/>
          </w:rPr>
          <w:delText xml:space="preserve">: </w:delText>
        </w:r>
        <w:r w:rsidDel="00C161D0">
          <w:rPr>
            <w:color w:val="000000"/>
            <w:lang w:val="es-CO"/>
          </w:rPr>
          <w:delText>a</w:delText>
        </w:r>
      </w:del>
      <w:ins w:id="4089" w:author="Monica Maria Garro Lopez" w:date="2025-03-21T14:50:00Z">
        <w:r w:rsidR="00C161D0">
          <w:rPr>
            <w:color w:val="000000"/>
            <w:lang w:val="es-CO"/>
          </w:rPr>
          <w:t xml:space="preserve">. </w:t>
        </w:r>
      </w:ins>
      <w:del w:id="4090" w:author="Monica Maria Garro Lopez" w:date="2025-03-21T14:50:00Z">
        <w:r w:rsidRPr="00B9450F" w:rsidDel="00C161D0">
          <w:rPr>
            <w:color w:val="000000"/>
            <w:lang w:val="es-CO"/>
          </w:rPr>
          <w:delText>l</w:delText>
        </w:r>
      </w:del>
      <w:ins w:id="4091" w:author="Monica Maria Garro Lopez" w:date="2025-03-21T14:50:00Z">
        <w:r w:rsidR="00C161D0">
          <w:rPr>
            <w:color w:val="000000"/>
            <w:lang w:val="es-CO"/>
          </w:rPr>
          <w:t>Al</w:t>
        </w:r>
      </w:ins>
      <w:r w:rsidRPr="00B9450F">
        <w:rPr>
          <w:color w:val="000000"/>
          <w:lang w:val="es-CO"/>
        </w:rPr>
        <w:t xml:space="preserve"> igual que en los </w:t>
      </w:r>
      <w:r w:rsidRPr="00B9450F">
        <w:rPr>
          <w:i/>
          <w:iCs/>
          <w:color w:val="000000"/>
          <w:lang w:val="es-CO"/>
        </w:rPr>
        <w:t xml:space="preserve">Data </w:t>
      </w:r>
      <w:proofErr w:type="spellStart"/>
      <w:r w:rsidRPr="00B9450F">
        <w:rPr>
          <w:i/>
          <w:iCs/>
          <w:color w:val="000000"/>
          <w:lang w:val="es-CO"/>
        </w:rPr>
        <w:t>Lakes</w:t>
      </w:r>
      <w:proofErr w:type="spellEnd"/>
      <w:r w:rsidRPr="00B9450F">
        <w:rPr>
          <w:color w:val="000000"/>
          <w:lang w:val="es-CO"/>
        </w:rPr>
        <w:t>, la protección de datos sensibles representa un desafío crítico, ya que su correcta gestión debe cumplir con estrictas normativas de seguridad y privacidad para evitar accesos no autorizados.</w:t>
      </w:r>
    </w:p>
    <w:p w14:paraId="6B11C9D2" w14:textId="77777777" w:rsidR="00265ED5" w:rsidRPr="00B9450F" w:rsidRDefault="00265ED5" w:rsidP="00265ED5">
      <w:pPr>
        <w:spacing w:after="0"/>
        <w:ind w:left="720"/>
        <w:rPr>
          <w:color w:val="000000"/>
          <w:lang w:val="es-CO"/>
        </w:rPr>
      </w:pPr>
    </w:p>
    <w:p w14:paraId="24787E3E" w14:textId="5757EF45" w:rsidR="00265ED5" w:rsidRDefault="00265ED5" w:rsidP="00625206">
      <w:pPr>
        <w:numPr>
          <w:ilvl w:val="0"/>
          <w:numId w:val="35"/>
        </w:numPr>
        <w:spacing w:after="0"/>
        <w:rPr>
          <w:color w:val="000000"/>
          <w:lang w:val="es-CO"/>
        </w:rPr>
      </w:pPr>
      <w:r w:rsidRPr="00B9450F">
        <w:rPr>
          <w:b/>
          <w:bCs/>
          <w:color w:val="000000"/>
          <w:lang w:val="es-CO"/>
        </w:rPr>
        <w:t>Capacitación del personal</w:t>
      </w:r>
      <w:del w:id="4092" w:author="Monica Maria Garro Lopez" w:date="2025-03-21T14:50:00Z">
        <w:r w:rsidRPr="00B9450F" w:rsidDel="00C161D0">
          <w:rPr>
            <w:color w:val="000000"/>
            <w:lang w:val="es-CO"/>
          </w:rPr>
          <w:delText xml:space="preserve">: </w:delText>
        </w:r>
      </w:del>
      <w:ins w:id="4093" w:author="Monica Maria Garro Lopez" w:date="2025-03-21T14:50:00Z">
        <w:r w:rsidR="00C161D0">
          <w:rPr>
            <w:color w:val="000000"/>
            <w:lang w:val="es-CO"/>
          </w:rPr>
          <w:t xml:space="preserve">. </w:t>
        </w:r>
      </w:ins>
      <w:del w:id="4094" w:author="Monica Maria Garro Lopez" w:date="2025-03-21T14:50:00Z">
        <w:r w:rsidDel="00C161D0">
          <w:rPr>
            <w:color w:val="000000"/>
            <w:lang w:val="es-CO"/>
          </w:rPr>
          <w:delText>l</w:delText>
        </w:r>
      </w:del>
      <w:ins w:id="4095" w:author="Monica Maria Garro Lopez" w:date="2025-03-21T14:50:00Z">
        <w:r w:rsidR="00C161D0">
          <w:rPr>
            <w:color w:val="000000"/>
            <w:lang w:val="es-CO"/>
          </w:rPr>
          <w:t>L</w:t>
        </w:r>
      </w:ins>
      <w:r w:rsidRPr="00B9450F">
        <w:rPr>
          <w:color w:val="000000"/>
          <w:lang w:val="es-CO"/>
        </w:rPr>
        <w:t xml:space="preserve">a adopción de </w:t>
      </w:r>
      <w:r w:rsidRPr="00B9450F">
        <w:rPr>
          <w:i/>
          <w:iCs/>
          <w:color w:val="000000"/>
          <w:lang w:val="es-CO"/>
        </w:rPr>
        <w:t xml:space="preserve">Data </w:t>
      </w:r>
      <w:proofErr w:type="spellStart"/>
      <w:r w:rsidRPr="00B9450F">
        <w:rPr>
          <w:i/>
          <w:iCs/>
          <w:color w:val="000000"/>
          <w:lang w:val="es-CO"/>
        </w:rPr>
        <w:t>Lakehouses</w:t>
      </w:r>
      <w:proofErr w:type="spellEnd"/>
      <w:r w:rsidRPr="00B9450F">
        <w:rPr>
          <w:color w:val="000000"/>
          <w:lang w:val="es-CO"/>
        </w:rPr>
        <w:t xml:space="preserve"> requiere profesionales con conocimientos especializados en tecnologías avanzadas de análisis de datos, lo que implica la necesidad de formación continua para su correcta implementación y uso.</w:t>
      </w:r>
    </w:p>
    <w:p w14:paraId="48B5599F" w14:textId="4B1814BE" w:rsidR="00265ED5" w:rsidRDefault="00265ED5" w:rsidP="00265ED5">
      <w:pPr>
        <w:spacing w:after="0"/>
        <w:rPr>
          <w:color w:val="000000"/>
          <w:lang w:val="es-CO"/>
        </w:rPr>
      </w:pPr>
    </w:p>
    <w:p w14:paraId="1D35BA67" w14:textId="0F4BBC66" w:rsidR="00086165" w:rsidRPr="00086165" w:rsidRDefault="00086165" w:rsidP="00086165">
      <w:pPr>
        <w:rPr>
          <w:lang w:val="es-CO"/>
        </w:rPr>
      </w:pPr>
      <w:del w:id="4096" w:author="Monica Maria Garro Lopez" w:date="2025-03-21T14:50:00Z">
        <w:r w:rsidRPr="00086165" w:rsidDel="00C161D0">
          <w:rPr>
            <w:lang w:val="es-CO"/>
          </w:rPr>
          <w:delText xml:space="preserve">A pesar de sus ventajas, </w:delText>
        </w:r>
      </w:del>
      <w:ins w:id="4097" w:author="Monica Maria Garro Lopez" w:date="2025-03-21T14:50:00Z">
        <w:r w:rsidR="00C161D0">
          <w:rPr>
            <w:lang w:val="es-CO"/>
          </w:rPr>
          <w:t xml:space="preserve">Finalmente, </w:t>
        </w:r>
      </w:ins>
      <w:ins w:id="4098" w:author="Monica Maria Garro Lopez" w:date="2025-03-21T14:51:00Z">
        <w:r w:rsidR="00C161D0">
          <w:rPr>
            <w:lang w:val="es-CO"/>
          </w:rPr>
          <w:t xml:space="preserve">entre </w:t>
        </w:r>
      </w:ins>
      <w:ins w:id="4099" w:author="Monica Maria Garro Lopez" w:date="2025-03-21T14:50:00Z">
        <w:r w:rsidR="00C161D0">
          <w:rPr>
            <w:lang w:val="es-CO"/>
          </w:rPr>
          <w:t xml:space="preserve">los desafíos en </w:t>
        </w:r>
      </w:ins>
      <w:r w:rsidRPr="00086165">
        <w:rPr>
          <w:lang w:val="es-CO"/>
        </w:rPr>
        <w:t xml:space="preserve">la adopción de </w:t>
      </w:r>
      <w:ins w:id="4100" w:author="Monica Maria Garro Lopez" w:date="2025-03-21T14:50:00Z">
        <w:r w:rsidR="00C161D0">
          <w:rPr>
            <w:lang w:val="es-CO"/>
          </w:rPr>
          <w:t xml:space="preserve">los </w:t>
        </w:r>
      </w:ins>
      <w:r w:rsidRPr="00C161D0">
        <w:rPr>
          <w:b/>
          <w:bCs/>
          <w:i/>
          <w:iCs/>
          <w:lang w:val="es-CO"/>
          <w:rPrChange w:id="4101" w:author="Monica Maria Garro Lopez" w:date="2025-03-21T14:50:00Z">
            <w:rPr>
              <w:b/>
              <w:bCs/>
              <w:lang w:val="es-CO"/>
            </w:rPr>
          </w:rPrChange>
        </w:rPr>
        <w:t xml:space="preserve">Delta </w:t>
      </w:r>
      <w:proofErr w:type="spellStart"/>
      <w:r w:rsidRPr="00C161D0">
        <w:rPr>
          <w:b/>
          <w:bCs/>
          <w:i/>
          <w:iCs/>
          <w:lang w:val="es-CO"/>
          <w:rPrChange w:id="4102" w:author="Monica Maria Garro Lopez" w:date="2025-03-21T14:51:00Z">
            <w:rPr>
              <w:b/>
              <w:bCs/>
              <w:lang w:val="es-CO"/>
            </w:rPr>
          </w:rPrChange>
        </w:rPr>
        <w:t>Lak</w:t>
      </w:r>
      <w:ins w:id="4103" w:author="Monica Maria Garro Lopez" w:date="2025-03-21T14:51:00Z">
        <w:r w:rsidR="00C161D0" w:rsidRPr="00C161D0">
          <w:rPr>
            <w:b/>
            <w:bCs/>
            <w:i/>
            <w:iCs/>
            <w:lang w:val="es-CO"/>
            <w:rPrChange w:id="4104" w:author="Monica Maria Garro Lopez" w:date="2025-03-21T14:51:00Z">
              <w:rPr>
                <w:lang w:val="es-CO"/>
              </w:rPr>
            </w:rPrChange>
          </w:rPr>
          <w:t>es</w:t>
        </w:r>
        <w:proofErr w:type="spellEnd"/>
        <w:r w:rsidR="00C161D0">
          <w:rPr>
            <w:lang w:val="es-CO"/>
          </w:rPr>
          <w:t xml:space="preserve">, </w:t>
        </w:r>
      </w:ins>
      <w:del w:id="4105" w:author="Monica Maria Garro Lopez" w:date="2025-03-21T14:51:00Z">
        <w:r w:rsidRPr="00C161D0" w:rsidDel="00C161D0">
          <w:rPr>
            <w:b/>
            <w:bCs/>
            <w:i/>
            <w:iCs/>
            <w:lang w:val="es-CO"/>
            <w:rPrChange w:id="4106" w:author="Monica Maria Garro Lopez" w:date="2025-03-21T14:50:00Z">
              <w:rPr>
                <w:b/>
                <w:bCs/>
                <w:lang w:val="es-CO"/>
              </w:rPr>
            </w:rPrChange>
          </w:rPr>
          <w:delText>e</w:delText>
        </w:r>
        <w:r w:rsidRPr="00086165" w:rsidDel="00C161D0">
          <w:rPr>
            <w:lang w:val="es-CO"/>
          </w:rPr>
          <w:delText xml:space="preserve"> también presenta desafíos significativos, entre los que </w:delText>
        </w:r>
      </w:del>
      <w:r w:rsidRPr="00086165">
        <w:rPr>
          <w:lang w:val="es-CO"/>
        </w:rPr>
        <w:t>se destacan:</w:t>
      </w:r>
    </w:p>
    <w:p w14:paraId="313CB139" w14:textId="45CD9545" w:rsidR="00086165" w:rsidRDefault="00086165" w:rsidP="00086165">
      <w:pPr>
        <w:pStyle w:val="Prrafodelista"/>
        <w:numPr>
          <w:ilvl w:val="0"/>
          <w:numId w:val="50"/>
        </w:numPr>
        <w:rPr>
          <w:lang w:val="es-CO"/>
        </w:rPr>
      </w:pPr>
      <w:r w:rsidRPr="00086165">
        <w:rPr>
          <w:b/>
          <w:bCs/>
          <w:lang w:val="es-CO"/>
        </w:rPr>
        <w:t>Complejidad en la integración con sistemas existentes</w:t>
      </w:r>
      <w:ins w:id="4107" w:author="Monica Maria Garro Lopez" w:date="2025-03-21T14:51:00Z">
        <w:r w:rsidR="00C161D0">
          <w:rPr>
            <w:lang w:val="es-CO"/>
          </w:rPr>
          <w:t xml:space="preserve">. </w:t>
        </w:r>
      </w:ins>
      <w:del w:id="4108" w:author="Monica Maria Garro Lopez" w:date="2025-03-21T14:51:00Z">
        <w:r w:rsidRPr="00086165" w:rsidDel="00C161D0">
          <w:rPr>
            <w:b/>
            <w:bCs/>
            <w:lang w:val="es-CO"/>
          </w:rPr>
          <w:delText>:</w:delText>
        </w:r>
        <w:r w:rsidRPr="00086165" w:rsidDel="00C161D0">
          <w:rPr>
            <w:lang w:val="es-CO"/>
          </w:rPr>
          <w:delText xml:space="preserve"> </w:delText>
        </w:r>
        <w:r w:rsidDel="00C161D0">
          <w:rPr>
            <w:lang w:val="es-CO"/>
          </w:rPr>
          <w:delText>l</w:delText>
        </w:r>
      </w:del>
      <w:ins w:id="4109" w:author="Monica Maria Garro Lopez" w:date="2025-03-21T14:51:00Z">
        <w:r w:rsidR="00C161D0">
          <w:rPr>
            <w:lang w:val="es-CO"/>
          </w:rPr>
          <w:t>L</w:t>
        </w:r>
      </w:ins>
      <w:r w:rsidRPr="00086165">
        <w:rPr>
          <w:lang w:val="es-CO"/>
        </w:rPr>
        <w:t xml:space="preserve">a implementación de </w:t>
      </w:r>
      <w:r w:rsidRPr="00B2213F">
        <w:rPr>
          <w:i/>
          <w:iCs/>
          <w:lang w:val="es-CO"/>
          <w:rPrChange w:id="4110" w:author="PEREZ MARTINEZ Gema (ENGIE-España)" w:date="2025-03-04T19:31:00Z">
            <w:rPr>
              <w:b/>
              <w:bCs/>
              <w:lang w:val="es-CO"/>
            </w:rPr>
          </w:rPrChange>
        </w:rPr>
        <w:t>Delta Lake</w:t>
      </w:r>
      <w:r w:rsidRPr="00B2213F">
        <w:rPr>
          <w:lang w:val="es-CO"/>
        </w:rPr>
        <w:t xml:space="preserve"> puede</w:t>
      </w:r>
      <w:r w:rsidRPr="00086165">
        <w:rPr>
          <w:lang w:val="es-CO"/>
        </w:rPr>
        <w:t xml:space="preserve"> requerir modificaciones sustanciales en la infraestructura de datos, lo que implica evaluar cuidadosamente la compatibilidad con arquitecturas preexistentes.</w:t>
      </w:r>
    </w:p>
    <w:p w14:paraId="6A8FBF16" w14:textId="77777777" w:rsidR="00086165" w:rsidRPr="00086165" w:rsidRDefault="00086165" w:rsidP="00086165">
      <w:pPr>
        <w:pStyle w:val="Prrafodelista"/>
        <w:rPr>
          <w:lang w:val="es-CO"/>
        </w:rPr>
      </w:pPr>
    </w:p>
    <w:p w14:paraId="684F6DDE" w14:textId="4401E776" w:rsidR="00086165" w:rsidRDefault="00086165" w:rsidP="00086165">
      <w:pPr>
        <w:pStyle w:val="Prrafodelista"/>
        <w:numPr>
          <w:ilvl w:val="0"/>
          <w:numId w:val="50"/>
        </w:numPr>
        <w:rPr>
          <w:lang w:val="es-CO"/>
        </w:rPr>
      </w:pPr>
      <w:r w:rsidRPr="00086165">
        <w:rPr>
          <w:b/>
          <w:bCs/>
          <w:lang w:val="es-CO"/>
        </w:rPr>
        <w:t>Capacitación del personal</w:t>
      </w:r>
      <w:del w:id="4111" w:author="Monica Maria Garro Lopez" w:date="2025-03-21T14:51:00Z">
        <w:r w:rsidRPr="00086165" w:rsidDel="00C161D0">
          <w:rPr>
            <w:b/>
            <w:bCs/>
            <w:lang w:val="es-CO"/>
          </w:rPr>
          <w:delText>:</w:delText>
        </w:r>
        <w:r w:rsidRPr="00086165" w:rsidDel="00C161D0">
          <w:rPr>
            <w:lang w:val="es-CO"/>
          </w:rPr>
          <w:delText xml:space="preserve"> </w:delText>
        </w:r>
      </w:del>
      <w:ins w:id="4112" w:author="Monica Maria Garro Lopez" w:date="2025-03-21T14:51:00Z">
        <w:r w:rsidR="00C161D0">
          <w:rPr>
            <w:lang w:val="es-CO"/>
          </w:rPr>
          <w:t xml:space="preserve">. </w:t>
        </w:r>
      </w:ins>
      <w:del w:id="4113" w:author="Monica Maria Garro Lopez" w:date="2025-03-21T14:51:00Z">
        <w:r w:rsidDel="00C161D0">
          <w:rPr>
            <w:lang w:val="es-CO"/>
          </w:rPr>
          <w:delText>l</w:delText>
        </w:r>
      </w:del>
      <w:ins w:id="4114" w:author="Monica Maria Garro Lopez" w:date="2025-03-21T14:51:00Z">
        <w:r w:rsidR="00C161D0">
          <w:rPr>
            <w:lang w:val="es-CO"/>
          </w:rPr>
          <w:t>L</w:t>
        </w:r>
      </w:ins>
      <w:r w:rsidRPr="00086165">
        <w:rPr>
          <w:lang w:val="es-CO"/>
        </w:rPr>
        <w:t xml:space="preserve">a adopción de </w:t>
      </w:r>
      <w:r w:rsidRPr="00B2213F">
        <w:rPr>
          <w:i/>
          <w:iCs/>
          <w:lang w:val="es-CO"/>
          <w:rPrChange w:id="4115" w:author="PEREZ MARTINEZ Gema (ENGIE-España)" w:date="2025-03-04T19:30:00Z">
            <w:rPr>
              <w:b/>
              <w:bCs/>
              <w:i/>
              <w:iCs/>
              <w:lang w:val="es-CO"/>
            </w:rPr>
          </w:rPrChange>
        </w:rPr>
        <w:t>Delta Lake</w:t>
      </w:r>
      <w:r w:rsidRPr="00086165">
        <w:rPr>
          <w:lang w:val="es-CO"/>
        </w:rPr>
        <w:t xml:space="preserve"> </w:t>
      </w:r>
      <w:r>
        <w:rPr>
          <w:lang w:val="es-CO"/>
        </w:rPr>
        <w:t xml:space="preserve">también </w:t>
      </w:r>
      <w:r w:rsidRPr="00086165">
        <w:rPr>
          <w:lang w:val="es-CO"/>
        </w:rPr>
        <w:t>exige que los equipos de datos adquieran nuevas competencias en el manejo de transacciones ACID, control de versiones y optimización de rendimiento en grandes volúmenes de información.</w:t>
      </w:r>
    </w:p>
    <w:p w14:paraId="601BE92D" w14:textId="77777777" w:rsidR="00086165" w:rsidRPr="00086165" w:rsidRDefault="00086165" w:rsidP="00086165">
      <w:pPr>
        <w:pStyle w:val="Prrafodelista"/>
        <w:rPr>
          <w:lang w:val="es-CO"/>
        </w:rPr>
      </w:pPr>
    </w:p>
    <w:p w14:paraId="246C6109" w14:textId="0ACBE6E5" w:rsidR="00086165" w:rsidRPr="00086165" w:rsidRDefault="00086165" w:rsidP="00086165">
      <w:pPr>
        <w:pStyle w:val="Prrafodelista"/>
        <w:numPr>
          <w:ilvl w:val="0"/>
          <w:numId w:val="50"/>
        </w:numPr>
        <w:rPr>
          <w:lang w:val="es-CO"/>
        </w:rPr>
      </w:pPr>
      <w:r w:rsidRPr="00086165">
        <w:rPr>
          <w:b/>
          <w:bCs/>
          <w:lang w:val="es-CO"/>
        </w:rPr>
        <w:t>Gestión del almacenamiento y rendimiento</w:t>
      </w:r>
      <w:del w:id="4116" w:author="Monica Maria Garro Lopez" w:date="2025-03-21T14:51:00Z">
        <w:r w:rsidRPr="00086165" w:rsidDel="00C161D0">
          <w:rPr>
            <w:b/>
            <w:bCs/>
            <w:lang w:val="es-CO"/>
          </w:rPr>
          <w:delText>:</w:delText>
        </w:r>
      </w:del>
      <w:ins w:id="4117" w:author="Monica Maria Garro Lopez" w:date="2025-03-21T14:51:00Z">
        <w:r w:rsidR="00C161D0">
          <w:rPr>
            <w:b/>
            <w:bCs/>
            <w:lang w:val="es-CO"/>
          </w:rPr>
          <w:t>.</w:t>
        </w:r>
      </w:ins>
      <w:r w:rsidRPr="00086165">
        <w:rPr>
          <w:lang w:val="es-CO"/>
        </w:rPr>
        <w:t xml:space="preserve"> </w:t>
      </w:r>
      <w:del w:id="4118" w:author="Monica Maria Garro Lopez" w:date="2025-03-21T14:51:00Z">
        <w:r w:rsidDel="00C161D0">
          <w:rPr>
            <w:lang w:val="es-CO"/>
          </w:rPr>
          <w:delText>a</w:delText>
        </w:r>
      </w:del>
      <w:ins w:id="4119" w:author="Monica Maria Garro Lopez" w:date="2025-03-21T14:51:00Z">
        <w:r w:rsidR="00C161D0">
          <w:rPr>
            <w:lang w:val="es-CO"/>
          </w:rPr>
          <w:t>A</w:t>
        </w:r>
      </w:ins>
      <w:r w:rsidRPr="00086165">
        <w:rPr>
          <w:lang w:val="es-CO"/>
        </w:rPr>
        <w:t xml:space="preserve">unque esta </w:t>
      </w:r>
      <w:r>
        <w:rPr>
          <w:lang w:val="es-CO"/>
        </w:rPr>
        <w:t xml:space="preserve">infraestructura </w:t>
      </w:r>
      <w:r w:rsidRPr="00B2213F">
        <w:rPr>
          <w:lang w:val="es-CO"/>
          <w:rPrChange w:id="4120" w:author="PEREZ MARTINEZ Gema (ENGIE-España)" w:date="2025-03-04T19:31:00Z">
            <w:rPr>
              <w:b/>
              <w:bCs/>
              <w:lang w:val="es-CO"/>
            </w:rPr>
          </w:rPrChange>
        </w:rPr>
        <w:t>mejora</w:t>
      </w:r>
      <w:r w:rsidRPr="00B2213F">
        <w:rPr>
          <w:lang w:val="es-CO"/>
        </w:rPr>
        <w:t xml:space="preserve"> la</w:t>
      </w:r>
      <w:r w:rsidRPr="00086165">
        <w:rPr>
          <w:lang w:val="es-CO"/>
        </w:rPr>
        <w:t xml:space="preserve"> eficiencia en la gestión de datos, es necesario aplicar estrategias adecuadas para evitar el crecimiento descontrolado de archivos pequeños y garantizar un rendimiento óptimo en consultas analíticas.</w:t>
      </w:r>
    </w:p>
    <w:p w14:paraId="40957AE9" w14:textId="77777777" w:rsidR="00265ED5" w:rsidRPr="006B390D" w:rsidRDefault="00265ED5" w:rsidP="00265ED5">
      <w:pPr>
        <w:spacing w:after="0"/>
        <w:rPr>
          <w:color w:val="000000"/>
          <w:lang w:val="es-CO"/>
        </w:rPr>
      </w:pPr>
    </w:p>
    <w:p w14:paraId="616A71EF" w14:textId="5F94F35D" w:rsidR="00B4576B" w:rsidRDefault="00B4576B">
      <w:pPr>
        <w:pStyle w:val="Ttulo2"/>
        <w:numPr>
          <w:ilvl w:val="1"/>
          <w:numId w:val="2"/>
        </w:numPr>
        <w:pPrChange w:id="4121" w:author="Monica Maria Garro Lopez" w:date="2025-03-07T13:06:00Z">
          <w:pPr>
            <w:pStyle w:val="Ttulo2"/>
            <w:numPr>
              <w:numId w:val="56"/>
            </w:numPr>
          </w:pPr>
        </w:pPrChange>
      </w:pPr>
      <w:bookmarkStart w:id="4122" w:name="_Toc193466885"/>
      <w:r>
        <w:t xml:space="preserve">Factores </w:t>
      </w:r>
      <w:del w:id="4123" w:author="PEREZ MARTINEZ Gema (ENGIE-España)" w:date="2025-03-04T19:31:00Z">
        <w:r w:rsidDel="00B2213F">
          <w:delText>C</w:delText>
        </w:r>
      </w:del>
      <w:ins w:id="4124" w:author="PEREZ MARTINEZ Gema (ENGIE-España)" w:date="2025-03-04T19:31:00Z">
        <w:r w:rsidR="00B2213F">
          <w:t>c</w:t>
        </w:r>
      </w:ins>
      <w:r>
        <w:t xml:space="preserve">lave en la </w:t>
      </w:r>
      <w:ins w:id="4125" w:author="PEREZ MARTINEZ Gema (ENGIE-España)" w:date="2025-03-04T19:31:00Z">
        <w:r w:rsidR="00B2213F">
          <w:t>s</w:t>
        </w:r>
      </w:ins>
      <w:del w:id="4126" w:author="PEREZ MARTINEZ Gema (ENGIE-España)" w:date="2025-03-04T19:31:00Z">
        <w:r w:rsidDel="00B2213F">
          <w:delText>S</w:delText>
        </w:r>
      </w:del>
      <w:r>
        <w:t>elección de la Infraestructura de Almacenamiento</w:t>
      </w:r>
      <w:bookmarkEnd w:id="4122"/>
    </w:p>
    <w:p w14:paraId="06F6709C" w14:textId="5141B148" w:rsidR="00C90602" w:rsidRPr="0010646F" w:rsidRDefault="00B4576B" w:rsidP="00B4576B">
      <w:pPr>
        <w:rPr>
          <w:lang w:eastAsia="es-ES"/>
        </w:rPr>
      </w:pPr>
      <w:del w:id="4127" w:author="Monica Maria Garro Lopez" w:date="2025-03-21T14:52:00Z">
        <w:r w:rsidRPr="001735D8" w:rsidDel="008A5278">
          <w:rPr>
            <w:lang w:eastAsia="es-ES"/>
          </w:rPr>
          <w:delText xml:space="preserve">El almacenamiento de grandes volúmenes de datos se ha convertido en un componente estratégico para las organizaciones. </w:delText>
        </w:r>
      </w:del>
      <w:r w:rsidRPr="001735D8">
        <w:rPr>
          <w:lang w:eastAsia="es-ES"/>
        </w:rPr>
        <w:t xml:space="preserve">La selección </w:t>
      </w:r>
      <w:r w:rsidR="00796E07">
        <w:rPr>
          <w:lang w:eastAsia="es-ES"/>
        </w:rPr>
        <w:t>de la infraestructura</w:t>
      </w:r>
      <w:r w:rsidRPr="001735D8">
        <w:rPr>
          <w:lang w:eastAsia="es-ES"/>
        </w:rPr>
        <w:t xml:space="preserve"> depende de múltiples factores, incluyendo la estructura de los datos, los casos de uso y los requisitos de procesamiento la escalabilidad y el costo.  A continuación, </w:t>
      </w:r>
      <w:r>
        <w:rPr>
          <w:lang w:eastAsia="es-ES"/>
        </w:rPr>
        <w:t>se presenta un análisis de</w:t>
      </w:r>
      <w:r w:rsidRPr="001735D8">
        <w:rPr>
          <w:lang w:eastAsia="es-ES"/>
        </w:rPr>
        <w:t xml:space="preserve"> los factores clave en la selección de </w:t>
      </w:r>
      <w:r w:rsidRPr="001735D8">
        <w:rPr>
          <w:lang w:eastAsia="es-ES"/>
        </w:rPr>
        <w:lastRenderedPageBreak/>
        <w:t>una infraestructura de almacenamiento óptima para diferentes escenarios empresariales y tecnológicos.</w:t>
      </w:r>
    </w:p>
    <w:p w14:paraId="1A683462" w14:textId="5DA7B91D" w:rsidR="00B4576B" w:rsidDel="008A5278" w:rsidRDefault="00B4576B">
      <w:pPr>
        <w:pStyle w:val="Prrafodelista"/>
        <w:numPr>
          <w:ilvl w:val="0"/>
          <w:numId w:val="130"/>
        </w:numPr>
        <w:rPr>
          <w:del w:id="4128" w:author="Monica Maria Garro Lopez" w:date="2025-03-21T14:53:00Z"/>
          <w:lang w:eastAsia="es-ES"/>
        </w:rPr>
        <w:pPrChange w:id="4129" w:author="Monica Maria Garro Lopez" w:date="2025-03-21T14:53:00Z">
          <w:pPr>
            <w:pStyle w:val="NormalWeb"/>
            <w:numPr>
              <w:numId w:val="36"/>
            </w:numPr>
            <w:spacing w:line="276" w:lineRule="auto"/>
            <w:ind w:left="720" w:hanging="360"/>
            <w:jc w:val="both"/>
          </w:pPr>
        </w:pPrChange>
      </w:pPr>
      <w:r w:rsidRPr="008A5278">
        <w:rPr>
          <w:b/>
          <w:bCs/>
          <w:lang w:eastAsia="es-ES"/>
          <w:rPrChange w:id="4130" w:author="Monica Maria Garro Lopez" w:date="2025-03-21T14:53:00Z">
            <w:rPr>
              <w:lang w:eastAsia="es-ES"/>
            </w:rPr>
          </w:rPrChange>
        </w:rPr>
        <w:t xml:space="preserve">Estructura y </w:t>
      </w:r>
      <w:ins w:id="4131" w:author="PEREZ MARTINEZ Gema (ENGIE-España)" w:date="2025-03-04T19:31:00Z">
        <w:r w:rsidR="00B2213F" w:rsidRPr="008A5278">
          <w:rPr>
            <w:b/>
            <w:bCs/>
            <w:lang w:eastAsia="es-ES"/>
            <w:rPrChange w:id="4132" w:author="Monica Maria Garro Lopez" w:date="2025-03-21T14:53:00Z">
              <w:rPr>
                <w:lang w:eastAsia="es-ES"/>
              </w:rPr>
            </w:rPrChange>
          </w:rPr>
          <w:t>n</w:t>
        </w:r>
      </w:ins>
      <w:del w:id="4133" w:author="PEREZ MARTINEZ Gema (ENGIE-España)" w:date="2025-03-04T19:31:00Z">
        <w:r w:rsidRPr="008A5278" w:rsidDel="00B2213F">
          <w:rPr>
            <w:b/>
            <w:bCs/>
            <w:lang w:eastAsia="es-ES"/>
            <w:rPrChange w:id="4134" w:author="Monica Maria Garro Lopez" w:date="2025-03-21T14:53:00Z">
              <w:rPr>
                <w:lang w:eastAsia="es-ES"/>
              </w:rPr>
            </w:rPrChange>
          </w:rPr>
          <w:delText>N</w:delText>
        </w:r>
      </w:del>
      <w:r w:rsidRPr="008A5278">
        <w:rPr>
          <w:b/>
          <w:bCs/>
          <w:lang w:eastAsia="es-ES"/>
          <w:rPrChange w:id="4135" w:author="Monica Maria Garro Lopez" w:date="2025-03-21T14:53:00Z">
            <w:rPr>
              <w:lang w:eastAsia="es-ES"/>
            </w:rPr>
          </w:rPrChange>
        </w:rPr>
        <w:t xml:space="preserve">aturaleza de los </w:t>
      </w:r>
      <w:ins w:id="4136" w:author="Monica Maria Garro Lopez" w:date="2025-03-07T12:37:00Z">
        <w:r w:rsidR="00C90602" w:rsidRPr="008A5278">
          <w:rPr>
            <w:b/>
            <w:bCs/>
            <w:lang w:eastAsia="es-ES"/>
            <w:rPrChange w:id="4137" w:author="Monica Maria Garro Lopez" w:date="2025-03-21T14:53:00Z">
              <w:rPr>
                <w:lang w:eastAsia="es-ES"/>
              </w:rPr>
            </w:rPrChange>
          </w:rPr>
          <w:t>d</w:t>
        </w:r>
      </w:ins>
      <w:del w:id="4138" w:author="Monica Maria Garro Lopez" w:date="2025-03-07T12:37:00Z">
        <w:r w:rsidRPr="008A5278" w:rsidDel="00C90602">
          <w:rPr>
            <w:b/>
            <w:bCs/>
            <w:lang w:eastAsia="es-ES"/>
            <w:rPrChange w:id="4139" w:author="Monica Maria Garro Lopez" w:date="2025-03-21T14:53:00Z">
              <w:rPr>
                <w:lang w:eastAsia="es-ES"/>
              </w:rPr>
            </w:rPrChange>
          </w:rPr>
          <w:delText>D</w:delText>
        </w:r>
      </w:del>
      <w:r w:rsidRPr="008A5278">
        <w:rPr>
          <w:b/>
          <w:bCs/>
          <w:lang w:eastAsia="es-ES"/>
          <w:rPrChange w:id="4140" w:author="Monica Maria Garro Lopez" w:date="2025-03-21T14:53:00Z">
            <w:rPr>
              <w:lang w:eastAsia="es-ES"/>
            </w:rPr>
          </w:rPrChange>
        </w:rPr>
        <w:t>atos</w:t>
      </w:r>
      <w:ins w:id="4141" w:author="Monica Maria Garro Lopez" w:date="2025-03-21T14:53:00Z">
        <w:r w:rsidR="008A5278">
          <w:rPr>
            <w:lang w:eastAsia="es-ES"/>
          </w:rPr>
          <w:t xml:space="preserve">. </w:t>
        </w:r>
      </w:ins>
    </w:p>
    <w:p w14:paraId="74F0FB90" w14:textId="1380BB68" w:rsidR="00BF160D" w:rsidRPr="00BF160D" w:rsidDel="008A5278" w:rsidRDefault="00BF160D">
      <w:pPr>
        <w:pStyle w:val="Prrafodelista"/>
        <w:numPr>
          <w:ilvl w:val="0"/>
          <w:numId w:val="130"/>
        </w:numPr>
        <w:rPr>
          <w:del w:id="4142" w:author="Monica Maria Garro Lopez" w:date="2025-03-21T14:54:00Z"/>
          <w:lang w:eastAsia="es-ES"/>
        </w:rPr>
        <w:pPrChange w:id="4143" w:author="Monica Maria Garro Lopez" w:date="2025-03-21T14:54:00Z">
          <w:pPr>
            <w:ind w:left="708"/>
          </w:pPr>
        </w:pPrChange>
      </w:pPr>
      <w:r w:rsidRPr="00BF160D">
        <w:rPr>
          <w:lang w:eastAsia="es-ES"/>
        </w:rPr>
        <w:t xml:space="preserve">Uno de los criterios fundamentales para elegir entre los diferentes modelos de almacenamiento es la estructura de los datos. Los </w:t>
      </w:r>
      <w:r w:rsidRPr="008A5278">
        <w:rPr>
          <w:i/>
          <w:iCs/>
          <w:lang w:eastAsia="es-ES"/>
        </w:rPr>
        <w:t xml:space="preserve">Data </w:t>
      </w:r>
      <w:proofErr w:type="spellStart"/>
      <w:r w:rsidRPr="008A5278">
        <w:rPr>
          <w:i/>
          <w:iCs/>
          <w:lang w:eastAsia="es-ES"/>
        </w:rPr>
        <w:t>Lakes</w:t>
      </w:r>
      <w:proofErr w:type="spellEnd"/>
      <w:r w:rsidRPr="00BF160D">
        <w:rPr>
          <w:lang w:eastAsia="es-ES"/>
        </w:rPr>
        <w:t xml:space="preserve">, al permitir almacenar datos en su formato bruto y sin procesar, son ideales para datos no estructurados o semiestructurados. En contraste, los </w:t>
      </w:r>
      <w:r w:rsidRPr="008A5278">
        <w:rPr>
          <w:i/>
          <w:iCs/>
          <w:lang w:eastAsia="es-ES"/>
        </w:rPr>
        <w:t xml:space="preserve">Data </w:t>
      </w:r>
      <w:proofErr w:type="spellStart"/>
      <w:r w:rsidRPr="008A5278">
        <w:rPr>
          <w:i/>
          <w:iCs/>
          <w:lang w:eastAsia="es-ES"/>
        </w:rPr>
        <w:t>Warehouses</w:t>
      </w:r>
      <w:proofErr w:type="spellEnd"/>
      <w:r w:rsidRPr="00BF160D">
        <w:rPr>
          <w:lang w:eastAsia="es-ES"/>
        </w:rPr>
        <w:t xml:space="preserve"> requieren datos estructurados con un esquema predefinido.</w:t>
      </w:r>
    </w:p>
    <w:p w14:paraId="06522DC8" w14:textId="77777777" w:rsidR="008A5278" w:rsidRDefault="008A5278" w:rsidP="00F52B7D">
      <w:pPr>
        <w:pStyle w:val="Prrafodelista"/>
        <w:numPr>
          <w:ilvl w:val="0"/>
          <w:numId w:val="130"/>
        </w:numPr>
        <w:rPr>
          <w:ins w:id="4144" w:author="Monica Maria Garro Lopez" w:date="2025-03-21T14:54:00Z"/>
          <w:lang w:val="es-CO" w:eastAsia="es-ES"/>
        </w:rPr>
      </w:pPr>
    </w:p>
    <w:p w14:paraId="1057C203" w14:textId="791821B8" w:rsidR="002B1BAB" w:rsidRPr="008A5278" w:rsidDel="008A5278" w:rsidRDefault="00601ED3">
      <w:pPr>
        <w:ind w:left="708"/>
        <w:rPr>
          <w:del w:id="4145" w:author="Monica Maria Garro Lopez" w:date="2025-03-21T14:55:00Z"/>
          <w:lang w:val="es-CO" w:eastAsia="es-ES"/>
        </w:rPr>
      </w:pPr>
      <w:r w:rsidRPr="008A5278">
        <w:rPr>
          <w:lang w:val="es-CO" w:eastAsia="es-ES"/>
        </w:rPr>
        <w:t xml:space="preserve">Por otro lado, los </w:t>
      </w:r>
      <w:r w:rsidRPr="008A5278">
        <w:rPr>
          <w:i/>
          <w:iCs/>
          <w:lang w:val="es-CO" w:eastAsia="es-ES"/>
          <w:rPrChange w:id="4146" w:author="Monica Maria Garro Lopez" w:date="2025-03-21T14:54:00Z">
            <w:rPr>
              <w:lang w:val="es-CO" w:eastAsia="es-ES"/>
            </w:rPr>
          </w:rPrChange>
        </w:rPr>
        <w:t xml:space="preserve">Data </w:t>
      </w:r>
      <w:proofErr w:type="spellStart"/>
      <w:r w:rsidRPr="008A5278">
        <w:rPr>
          <w:i/>
          <w:iCs/>
          <w:lang w:val="es-CO" w:eastAsia="es-ES"/>
          <w:rPrChange w:id="4147" w:author="Monica Maria Garro Lopez" w:date="2025-03-21T14:54:00Z">
            <w:rPr>
              <w:lang w:val="es-CO" w:eastAsia="es-ES"/>
            </w:rPr>
          </w:rPrChange>
        </w:rPr>
        <w:t>Lakehouses</w:t>
      </w:r>
      <w:proofErr w:type="spellEnd"/>
      <w:r w:rsidRPr="008A5278">
        <w:rPr>
          <w:lang w:val="es-CO" w:eastAsia="es-ES"/>
        </w:rPr>
        <w:t xml:space="preserve"> combinan las ventajas de ambos, permitiendo el almacenamiento de datos en bruto y ofreciendo capacidades de análisis estructurado, lo que los convierte en una opción versátil para organizaciones que buscan agilidad en el manejo de datos. Los </w:t>
      </w:r>
      <w:r w:rsidRPr="008A5278">
        <w:rPr>
          <w:i/>
          <w:iCs/>
          <w:lang w:val="es-CO" w:eastAsia="es-ES"/>
          <w:rPrChange w:id="4148" w:author="Monica Maria Garro Lopez" w:date="2025-03-21T14:54:00Z">
            <w:rPr>
              <w:b/>
              <w:bCs/>
              <w:lang w:val="es-CO" w:eastAsia="es-ES"/>
            </w:rPr>
          </w:rPrChange>
        </w:rPr>
        <w:t xml:space="preserve">Delta </w:t>
      </w:r>
      <w:proofErr w:type="spellStart"/>
      <w:r w:rsidRPr="008A5278">
        <w:rPr>
          <w:i/>
          <w:iCs/>
          <w:lang w:val="es-CO" w:eastAsia="es-ES"/>
          <w:rPrChange w:id="4149" w:author="Monica Maria Garro Lopez" w:date="2025-03-21T14:54:00Z">
            <w:rPr>
              <w:b/>
              <w:bCs/>
              <w:lang w:val="es-CO" w:eastAsia="es-ES"/>
            </w:rPr>
          </w:rPrChange>
        </w:rPr>
        <w:t>Lakes</w:t>
      </w:r>
      <w:proofErr w:type="spellEnd"/>
      <w:r w:rsidRPr="008A5278">
        <w:rPr>
          <w:lang w:val="es-CO" w:eastAsia="es-ES"/>
        </w:rPr>
        <w:t xml:space="preserve">, por su parte, mejoran la confiabilidad y consistencia de los </w:t>
      </w:r>
      <w:r w:rsidRPr="008A5278">
        <w:rPr>
          <w:i/>
          <w:iCs/>
          <w:lang w:val="es-CO" w:eastAsia="es-ES"/>
          <w:rPrChange w:id="4150" w:author="Monica Maria Garro Lopez" w:date="2025-03-21T14:54:00Z">
            <w:rPr>
              <w:b/>
              <w:bCs/>
              <w:lang w:val="es-CO" w:eastAsia="es-ES"/>
            </w:rPr>
          </w:rPrChange>
        </w:rPr>
        <w:t xml:space="preserve">Data </w:t>
      </w:r>
      <w:proofErr w:type="spellStart"/>
      <w:r w:rsidRPr="008A5278">
        <w:rPr>
          <w:i/>
          <w:iCs/>
          <w:lang w:val="es-CO" w:eastAsia="es-ES"/>
          <w:rPrChange w:id="4151" w:author="Monica Maria Garro Lopez" w:date="2025-03-21T14:54:00Z">
            <w:rPr>
              <w:b/>
              <w:bCs/>
              <w:lang w:val="es-CO" w:eastAsia="es-ES"/>
            </w:rPr>
          </w:rPrChange>
        </w:rPr>
        <w:t>Lakes</w:t>
      </w:r>
      <w:proofErr w:type="spellEnd"/>
      <w:r w:rsidRPr="008A5278">
        <w:rPr>
          <w:lang w:val="es-CO" w:eastAsia="es-ES"/>
        </w:rPr>
        <w:t xml:space="preserve"> mediante la introducción de transacciones ACID y versiones de datos, asegurando que los datos sean confiables y rastreables sin perder la flexibilidad del almacenamiento en bruto.</w:t>
      </w:r>
    </w:p>
    <w:p w14:paraId="5E549188" w14:textId="77777777" w:rsidR="00601ED3" w:rsidRPr="00601ED3" w:rsidRDefault="00601ED3" w:rsidP="006F6BC0">
      <w:pPr>
        <w:ind w:left="708"/>
        <w:rPr>
          <w:lang w:val="es-CO" w:eastAsia="es-ES"/>
        </w:rPr>
      </w:pPr>
    </w:p>
    <w:p w14:paraId="2FA63A4A" w14:textId="63D5FD1A" w:rsidR="00B4576B" w:rsidRPr="008A5278" w:rsidDel="008A5278" w:rsidRDefault="00B4576B">
      <w:pPr>
        <w:pStyle w:val="Prrafodelista"/>
        <w:numPr>
          <w:ilvl w:val="1"/>
          <w:numId w:val="131"/>
        </w:numPr>
        <w:rPr>
          <w:del w:id="4152" w:author="Monica Maria Garro Lopez" w:date="2025-03-21T14:55:00Z"/>
          <w:i/>
          <w:iCs/>
          <w:lang w:eastAsia="es-ES"/>
          <w:rPrChange w:id="4153" w:author="Monica Maria Garro Lopez" w:date="2025-03-21T14:55:00Z">
            <w:rPr>
              <w:del w:id="4154" w:author="Monica Maria Garro Lopez" w:date="2025-03-21T14:55:00Z"/>
              <w:rFonts w:eastAsiaTheme="minorHAnsi"/>
              <w:i/>
              <w:iCs/>
              <w:lang w:eastAsia="es-ES"/>
            </w:rPr>
          </w:rPrChange>
        </w:rPr>
        <w:pPrChange w:id="4155" w:author="Monica Maria Garro Lopez" w:date="2025-03-21T14:55:00Z">
          <w:pPr>
            <w:pStyle w:val="NormalWeb"/>
            <w:numPr>
              <w:numId w:val="36"/>
            </w:numPr>
            <w:spacing w:line="276" w:lineRule="auto"/>
            <w:ind w:left="720" w:hanging="360"/>
            <w:jc w:val="both"/>
          </w:pPr>
        </w:pPrChange>
      </w:pPr>
      <w:r w:rsidRPr="008A5278">
        <w:rPr>
          <w:b/>
          <w:bCs/>
          <w:lang w:eastAsia="es-ES"/>
        </w:rPr>
        <w:t xml:space="preserve">Propósito del </w:t>
      </w:r>
      <w:r w:rsidR="00796E07" w:rsidRPr="008A5278">
        <w:rPr>
          <w:b/>
          <w:bCs/>
          <w:lang w:eastAsia="es-ES"/>
        </w:rPr>
        <w:t>a</w:t>
      </w:r>
      <w:r w:rsidRPr="008A5278">
        <w:rPr>
          <w:b/>
          <w:bCs/>
          <w:lang w:eastAsia="es-ES"/>
        </w:rPr>
        <w:t xml:space="preserve">nálisis y </w:t>
      </w:r>
      <w:r w:rsidR="00796E07" w:rsidRPr="008A5278">
        <w:rPr>
          <w:b/>
          <w:bCs/>
          <w:lang w:eastAsia="es-ES"/>
        </w:rPr>
        <w:t>c</w:t>
      </w:r>
      <w:r w:rsidRPr="008A5278">
        <w:rPr>
          <w:b/>
          <w:bCs/>
          <w:lang w:eastAsia="es-ES"/>
        </w:rPr>
        <w:t xml:space="preserve">asos de </w:t>
      </w:r>
      <w:r w:rsidR="00796E07" w:rsidRPr="008A5278">
        <w:rPr>
          <w:b/>
          <w:bCs/>
          <w:lang w:eastAsia="es-ES"/>
        </w:rPr>
        <w:t>u</w:t>
      </w:r>
      <w:r w:rsidRPr="008A5278">
        <w:rPr>
          <w:b/>
          <w:bCs/>
          <w:lang w:eastAsia="es-ES"/>
        </w:rPr>
        <w:t>so</w:t>
      </w:r>
      <w:ins w:id="4156" w:author="Monica Maria Garro Lopez" w:date="2025-03-21T14:55:00Z">
        <w:r w:rsidR="008A5278" w:rsidRPr="008A5278">
          <w:rPr>
            <w:lang w:eastAsia="es-ES"/>
            <w:rPrChange w:id="4157" w:author="Monica Maria Garro Lopez" w:date="2025-03-21T14:55:00Z">
              <w:rPr>
                <w:b/>
                <w:bCs/>
                <w:lang w:eastAsia="es-ES"/>
              </w:rPr>
            </w:rPrChange>
          </w:rPr>
          <w:t xml:space="preserve">. </w:t>
        </w:r>
      </w:ins>
    </w:p>
    <w:p w14:paraId="39D98225" w14:textId="77777777" w:rsidR="002B1BAB" w:rsidRPr="008A5278" w:rsidRDefault="002B1BAB">
      <w:pPr>
        <w:pStyle w:val="Prrafodelista"/>
        <w:numPr>
          <w:ilvl w:val="0"/>
          <w:numId w:val="131"/>
        </w:numPr>
        <w:rPr>
          <w:rFonts w:eastAsia="Times New Roman"/>
          <w:lang w:val="es-CO" w:eastAsia="es-CO"/>
        </w:rPr>
        <w:pPrChange w:id="4158" w:author="Monica Maria Garro Lopez" w:date="2025-03-21T14:55:00Z">
          <w:pPr>
            <w:pStyle w:val="Prrafodelista"/>
            <w:suppressAutoHyphens w:val="0"/>
            <w:spacing w:before="100" w:beforeAutospacing="1" w:after="100" w:afterAutospacing="1"/>
          </w:pPr>
        </w:pPrChange>
      </w:pPr>
      <w:r w:rsidRPr="008A5278">
        <w:rPr>
          <w:rFonts w:eastAsia="Times New Roman"/>
          <w:lang w:val="es-CO" w:eastAsia="es-CO"/>
        </w:rPr>
        <w:t xml:space="preserve">El tipo de análisis que se pretende realizar es un factor clave en la selección de la infraestructura de almacenamiento de datos. </w:t>
      </w:r>
      <w:r w:rsidRPr="008A5278">
        <w:rPr>
          <w:rFonts w:eastAsia="Times New Roman"/>
          <w:i/>
          <w:iCs/>
          <w:lang w:val="es-CO" w:eastAsia="es-CO"/>
          <w:rPrChange w:id="4159" w:author="Monica Maria Garro Lopez" w:date="2025-03-21T14:55:00Z">
            <w:rPr>
              <w:rFonts w:eastAsia="Times New Roman"/>
              <w:b/>
              <w:bCs/>
              <w:i/>
              <w:iCs/>
              <w:lang w:val="es-CO" w:eastAsia="es-CO"/>
            </w:rPr>
          </w:rPrChange>
        </w:rPr>
        <w:t xml:space="preserve">Los Data </w:t>
      </w:r>
      <w:proofErr w:type="spellStart"/>
      <w:r w:rsidRPr="008A5278">
        <w:rPr>
          <w:rFonts w:eastAsia="Times New Roman"/>
          <w:i/>
          <w:iCs/>
          <w:lang w:val="es-CO" w:eastAsia="es-CO"/>
          <w:rPrChange w:id="4160" w:author="Monica Maria Garro Lopez" w:date="2025-03-21T14:55:00Z">
            <w:rPr>
              <w:rFonts w:eastAsia="Times New Roman"/>
              <w:b/>
              <w:bCs/>
              <w:i/>
              <w:iCs/>
              <w:lang w:val="es-CO" w:eastAsia="es-CO"/>
            </w:rPr>
          </w:rPrChange>
        </w:rPr>
        <w:t>Lakes</w:t>
      </w:r>
      <w:proofErr w:type="spellEnd"/>
      <w:r w:rsidRPr="008A5278">
        <w:rPr>
          <w:rFonts w:eastAsia="Times New Roman"/>
          <w:lang w:val="es-CO" w:eastAsia="es-CO"/>
        </w:rPr>
        <w:t xml:space="preserve"> son especialmente adecuados para aplicaciones de </w:t>
      </w:r>
      <w:r w:rsidRPr="008A5278">
        <w:rPr>
          <w:rFonts w:eastAsia="Times New Roman"/>
          <w:i/>
          <w:iCs/>
          <w:lang w:val="es-CO" w:eastAsia="es-CO"/>
        </w:rPr>
        <w:t xml:space="preserve">machine </w:t>
      </w:r>
      <w:proofErr w:type="spellStart"/>
      <w:r w:rsidRPr="008A5278">
        <w:rPr>
          <w:rFonts w:eastAsia="Times New Roman"/>
          <w:i/>
          <w:iCs/>
          <w:lang w:val="es-CO" w:eastAsia="es-CO"/>
        </w:rPr>
        <w:t>learning</w:t>
      </w:r>
      <w:proofErr w:type="spellEnd"/>
      <w:r w:rsidRPr="008A5278">
        <w:rPr>
          <w:rFonts w:eastAsia="Times New Roman"/>
          <w:lang w:val="es-CO" w:eastAsia="es-CO"/>
        </w:rPr>
        <w:t xml:space="preserve"> y análisis exploratorio, ya que almacenan grandes volúmenes de datos en su formato original sin necesidad de transformación previa, lo que facilita la experimentación y el descubrimiento de patrones ocultos en los datos (</w:t>
      </w:r>
      <w:proofErr w:type="spellStart"/>
      <w:r w:rsidRPr="008A5278">
        <w:rPr>
          <w:rFonts w:eastAsia="Times New Roman"/>
          <w:lang w:val="es-CO" w:eastAsia="es-CO"/>
        </w:rPr>
        <w:t>Giebler</w:t>
      </w:r>
      <w:proofErr w:type="spellEnd"/>
      <w:r w:rsidRPr="008A5278">
        <w:rPr>
          <w:rFonts w:eastAsia="Times New Roman"/>
          <w:lang w:val="es-CO" w:eastAsia="es-CO"/>
        </w:rPr>
        <w:t xml:space="preserve"> et al., 2019). A diferencia de los </w:t>
      </w:r>
      <w:r w:rsidRPr="008A5278">
        <w:rPr>
          <w:rFonts w:eastAsia="Times New Roman"/>
          <w:i/>
          <w:iCs/>
          <w:lang w:val="es-CO" w:eastAsia="es-CO"/>
          <w:rPrChange w:id="4161" w:author="Monica Maria Garro Lopez" w:date="2025-03-21T14:55:00Z">
            <w:rPr>
              <w:rFonts w:eastAsia="Times New Roman"/>
              <w:b/>
              <w:bCs/>
              <w:i/>
              <w:iCs/>
              <w:lang w:val="es-CO" w:eastAsia="es-CO"/>
            </w:rPr>
          </w:rPrChange>
        </w:rPr>
        <w:t xml:space="preserve">Data </w:t>
      </w:r>
      <w:proofErr w:type="spellStart"/>
      <w:r w:rsidRPr="008A5278">
        <w:rPr>
          <w:rFonts w:eastAsia="Times New Roman"/>
          <w:i/>
          <w:iCs/>
          <w:lang w:val="es-CO" w:eastAsia="es-CO"/>
          <w:rPrChange w:id="4162" w:author="Monica Maria Garro Lopez" w:date="2025-03-21T14:55:00Z">
            <w:rPr>
              <w:rFonts w:eastAsia="Times New Roman"/>
              <w:b/>
              <w:bCs/>
              <w:i/>
              <w:iCs/>
              <w:lang w:val="es-CO" w:eastAsia="es-CO"/>
            </w:rPr>
          </w:rPrChange>
        </w:rPr>
        <w:t>Warehouses</w:t>
      </w:r>
      <w:proofErr w:type="spellEnd"/>
      <w:r w:rsidRPr="008A5278">
        <w:rPr>
          <w:rFonts w:eastAsia="Times New Roman"/>
          <w:lang w:val="es-CO" w:eastAsia="es-CO"/>
        </w:rPr>
        <w:t>, que son más eficientes para analítica de datos e inteligencia empresarial, donde la integridad, consistencia y calidad de los datos son fundamentales para la toma de decisiones basada en información confiable (</w:t>
      </w:r>
      <w:proofErr w:type="spellStart"/>
      <w:r w:rsidRPr="008A5278">
        <w:rPr>
          <w:rFonts w:eastAsia="Times New Roman"/>
          <w:lang w:val="es-CO" w:eastAsia="es-CO"/>
        </w:rPr>
        <w:t>Mckendrick</w:t>
      </w:r>
      <w:proofErr w:type="spellEnd"/>
      <w:r w:rsidRPr="008A5278">
        <w:rPr>
          <w:rFonts w:eastAsia="Times New Roman"/>
          <w:lang w:val="es-CO" w:eastAsia="es-CO"/>
        </w:rPr>
        <w:t>, 2020).</w:t>
      </w:r>
    </w:p>
    <w:p w14:paraId="686286ED" w14:textId="12C61323" w:rsidR="002B1BAB" w:rsidRPr="008A5278" w:rsidDel="008A5278" w:rsidRDefault="002B1BAB">
      <w:pPr>
        <w:ind w:left="708"/>
        <w:rPr>
          <w:del w:id="4163" w:author="Monica Maria Garro Lopez" w:date="2025-03-21T14:56:00Z"/>
          <w:lang w:val="es-CO" w:eastAsia="es-ES"/>
          <w:rPrChange w:id="4164" w:author="Monica Maria Garro Lopez" w:date="2025-03-21T14:56:00Z">
            <w:rPr>
              <w:del w:id="4165" w:author="Monica Maria Garro Lopez" w:date="2025-03-21T14:56:00Z"/>
              <w:rFonts w:eastAsia="Times New Roman"/>
              <w:lang w:val="es-CO" w:eastAsia="es-CO"/>
            </w:rPr>
          </w:rPrChange>
        </w:rPr>
        <w:pPrChange w:id="4166" w:author="Monica Maria Garro Lopez" w:date="2025-03-21T14:56:00Z">
          <w:pPr>
            <w:pStyle w:val="Prrafodelista"/>
            <w:suppressAutoHyphens w:val="0"/>
            <w:spacing w:before="100" w:beforeAutospacing="1" w:after="100" w:afterAutospacing="1"/>
          </w:pPr>
        </w:pPrChange>
      </w:pPr>
    </w:p>
    <w:p w14:paraId="6B492175" w14:textId="136206A6" w:rsidR="00944F5E" w:rsidRPr="008A5278" w:rsidRDefault="00601ED3">
      <w:pPr>
        <w:ind w:left="708"/>
        <w:rPr>
          <w:lang w:val="es-CO" w:eastAsia="es-ES"/>
          <w:rPrChange w:id="4167" w:author="Monica Maria Garro Lopez" w:date="2025-03-21T14:56:00Z">
            <w:rPr>
              <w:lang w:val="es-CO" w:eastAsia="es-CO"/>
            </w:rPr>
          </w:rPrChange>
        </w:rPr>
        <w:pPrChange w:id="4168" w:author="Monica Maria Garro Lopez" w:date="2025-03-21T14:56:00Z">
          <w:pPr>
            <w:pStyle w:val="Prrafodelista"/>
          </w:pPr>
        </w:pPrChange>
      </w:pPr>
      <w:r w:rsidRPr="008A5278">
        <w:rPr>
          <w:lang w:val="es-CO" w:eastAsia="es-ES"/>
          <w:rPrChange w:id="4169" w:author="Monica Maria Garro Lopez" w:date="2025-03-21T14:56:00Z">
            <w:rPr>
              <w:lang w:val="es-CO" w:eastAsia="es-CO"/>
            </w:rPr>
          </w:rPrChange>
        </w:rPr>
        <w:t xml:space="preserve">Los </w:t>
      </w:r>
      <w:r w:rsidRPr="008A5278">
        <w:rPr>
          <w:i/>
          <w:iCs/>
          <w:lang w:val="es-CO" w:eastAsia="es-ES"/>
          <w:rPrChange w:id="4170" w:author="Monica Maria Garro Lopez" w:date="2025-03-21T14:56:00Z">
            <w:rPr>
              <w:i/>
              <w:iCs/>
              <w:lang w:val="es-CO" w:eastAsia="es-CO"/>
            </w:rPr>
          </w:rPrChange>
        </w:rPr>
        <w:t xml:space="preserve">Data </w:t>
      </w:r>
      <w:proofErr w:type="spellStart"/>
      <w:r w:rsidRPr="008A5278">
        <w:rPr>
          <w:i/>
          <w:iCs/>
          <w:lang w:val="es-CO" w:eastAsia="es-ES"/>
          <w:rPrChange w:id="4171" w:author="Monica Maria Garro Lopez" w:date="2025-03-21T14:56:00Z">
            <w:rPr>
              <w:i/>
              <w:iCs/>
              <w:lang w:val="es-CO" w:eastAsia="es-CO"/>
            </w:rPr>
          </w:rPrChange>
        </w:rPr>
        <w:t>Lakehouses</w:t>
      </w:r>
      <w:proofErr w:type="spellEnd"/>
      <w:r w:rsidRPr="008A5278">
        <w:rPr>
          <w:lang w:val="es-CO" w:eastAsia="es-ES"/>
          <w:rPrChange w:id="4172" w:author="Monica Maria Garro Lopez" w:date="2025-03-21T14:56:00Z">
            <w:rPr>
              <w:lang w:val="es-CO" w:eastAsia="es-CO"/>
            </w:rPr>
          </w:rPrChange>
        </w:rPr>
        <w:t xml:space="preserve"> proporcionan una plataforma unificada que permite a las organizaciones realizar tanto análisis descriptivos como predictivos dentro de un mismo entorno. Por otro lado, </w:t>
      </w:r>
      <w:del w:id="4173" w:author="Monica Maria Garro Lopez" w:date="2025-03-07T13:00:00Z">
        <w:r w:rsidRPr="008A5278" w:rsidDel="00944F5E">
          <w:rPr>
            <w:i/>
            <w:iCs/>
            <w:lang w:val="es-CO" w:eastAsia="es-ES"/>
            <w:rPrChange w:id="4174" w:author="Monica Maria Garro Lopez" w:date="2025-03-21T14:56:00Z">
              <w:rPr>
                <w:lang w:val="es-CO" w:eastAsia="es-CO"/>
              </w:rPr>
            </w:rPrChange>
          </w:rPr>
          <w:delText xml:space="preserve">los </w:delText>
        </w:r>
      </w:del>
      <w:r w:rsidRPr="008A5278">
        <w:rPr>
          <w:i/>
          <w:iCs/>
          <w:lang w:val="es-CO" w:eastAsia="es-ES"/>
          <w:rPrChange w:id="4175" w:author="Monica Maria Garro Lopez" w:date="2025-03-21T14:56:00Z">
            <w:rPr>
              <w:i/>
              <w:iCs/>
              <w:lang w:val="es-CO" w:eastAsia="es-CO"/>
            </w:rPr>
          </w:rPrChange>
        </w:rPr>
        <w:t>Delta Lake</w:t>
      </w:r>
      <w:del w:id="4176" w:author="Monica Maria Garro Lopez" w:date="2025-03-07T13:01:00Z">
        <w:r w:rsidRPr="008A5278" w:rsidDel="00944F5E">
          <w:rPr>
            <w:i/>
            <w:iCs/>
            <w:lang w:val="es-CO" w:eastAsia="es-ES"/>
            <w:rPrChange w:id="4177" w:author="Monica Maria Garro Lopez" w:date="2025-03-21T14:56:00Z">
              <w:rPr>
                <w:i/>
                <w:iCs/>
                <w:lang w:val="es-CO" w:eastAsia="es-CO"/>
              </w:rPr>
            </w:rPrChange>
          </w:rPr>
          <w:delText>s</w:delText>
        </w:r>
      </w:del>
      <w:r w:rsidRPr="008A5278">
        <w:rPr>
          <w:lang w:val="es-CO" w:eastAsia="es-ES"/>
          <w:rPrChange w:id="4178" w:author="Monica Maria Garro Lopez" w:date="2025-03-21T14:56:00Z">
            <w:rPr>
              <w:lang w:val="es-CO" w:eastAsia="es-CO"/>
            </w:rPr>
          </w:rPrChange>
        </w:rPr>
        <w:t xml:space="preserve"> </w:t>
      </w:r>
      <w:del w:id="4179" w:author="Monica Maria Garro Lopez" w:date="2025-03-07T13:00:00Z">
        <w:r w:rsidRPr="008A5278" w:rsidDel="00944F5E">
          <w:rPr>
            <w:lang w:val="es-CO" w:eastAsia="es-ES"/>
            <w:rPrChange w:id="4180" w:author="Monica Maria Garro Lopez" w:date="2025-03-21T14:56:00Z">
              <w:rPr>
                <w:lang w:val="es-CO" w:eastAsia="es-CO"/>
              </w:rPr>
            </w:rPrChange>
          </w:rPr>
          <w:delText xml:space="preserve">mejoran la calidad del análisis dentro de los </w:delText>
        </w:r>
        <w:r w:rsidRPr="008A5278" w:rsidDel="00944F5E">
          <w:rPr>
            <w:lang w:val="es-CO" w:eastAsia="es-ES"/>
            <w:rPrChange w:id="4181" w:author="Monica Maria Garro Lopez" w:date="2025-03-21T14:56:00Z">
              <w:rPr>
                <w:i/>
                <w:iCs/>
                <w:lang w:val="es-CO" w:eastAsia="es-CO"/>
              </w:rPr>
            </w:rPrChange>
          </w:rPr>
          <w:delText>Data Lakes</w:delText>
        </w:r>
        <w:r w:rsidRPr="008A5278" w:rsidDel="00944F5E">
          <w:rPr>
            <w:lang w:val="es-CO" w:eastAsia="es-ES"/>
            <w:rPrChange w:id="4182" w:author="Monica Maria Garro Lopez" w:date="2025-03-21T14:56:00Z">
              <w:rPr>
                <w:lang w:val="es-CO" w:eastAsia="es-CO"/>
              </w:rPr>
            </w:rPrChange>
          </w:rPr>
          <w:delText>, garantizando versiones de datos coherentes, la capacidad de auditoría, y un mejor rendimiento en la consulta de grandes volúmenes de datos.</w:delText>
        </w:r>
      </w:del>
      <w:ins w:id="4183" w:author="Monica Maria Garro Lopez" w:date="2025-03-07T13:00:00Z">
        <w:r w:rsidR="00944F5E" w:rsidRPr="008A5278">
          <w:rPr>
            <w:lang w:val="es-CO" w:eastAsia="es-ES"/>
            <w:rPrChange w:id="4184" w:author="Monica Maria Garro Lopez" w:date="2025-03-21T14:56:00Z">
              <w:rPr/>
            </w:rPrChange>
          </w:rPr>
          <w:t xml:space="preserve">se posiciona como una solución clave en entornos que requieren </w:t>
        </w:r>
        <w:r w:rsidR="00944F5E" w:rsidRPr="008A5278">
          <w:rPr>
            <w:lang w:val="es-CO" w:eastAsia="es-ES"/>
            <w:rPrChange w:id="4185" w:author="Monica Maria Garro Lopez" w:date="2025-03-21T14:56:00Z">
              <w:rPr>
                <w:rStyle w:val="Textoennegrita"/>
              </w:rPr>
            </w:rPrChange>
          </w:rPr>
          <w:t>procesamiento avanzado</w:t>
        </w:r>
      </w:ins>
      <w:ins w:id="4186" w:author="Monica Maria Garro Lopez" w:date="2025-03-07T13:01:00Z">
        <w:r w:rsidR="00944F5E" w:rsidRPr="008A5278">
          <w:rPr>
            <w:lang w:val="es-CO" w:eastAsia="es-ES"/>
            <w:rPrChange w:id="4187" w:author="Monica Maria Garro Lopez" w:date="2025-03-21T14:56:00Z">
              <w:rPr>
                <w:rStyle w:val="Textoennegrita"/>
                <w:b w:val="0"/>
                <w:bCs w:val="0"/>
              </w:rPr>
            </w:rPrChange>
          </w:rPr>
          <w:t xml:space="preserve"> y en tiempo real</w:t>
        </w:r>
      </w:ins>
      <w:ins w:id="4188" w:author="Monica Maria Garro Lopez" w:date="2025-03-07T13:00:00Z">
        <w:r w:rsidR="00944F5E" w:rsidRPr="008A5278">
          <w:rPr>
            <w:lang w:val="es-CO" w:eastAsia="es-ES"/>
            <w:rPrChange w:id="4189" w:author="Monica Maria Garro Lopez" w:date="2025-03-21T14:56:00Z">
              <w:rPr>
                <w:rStyle w:val="Textoennegrita"/>
              </w:rPr>
            </w:rPrChange>
          </w:rPr>
          <w:t>, acceso concurrente, rapidez en las consultas y consistencia en los datos</w:t>
        </w:r>
      </w:ins>
      <w:ins w:id="4190" w:author="Monica Maria Garro Lopez" w:date="2025-03-07T13:02:00Z">
        <w:r w:rsidR="00944F5E" w:rsidRPr="008A5278">
          <w:rPr>
            <w:lang w:val="es-CO" w:eastAsia="es-ES"/>
            <w:rPrChange w:id="4191" w:author="Monica Maria Garro Lopez" w:date="2025-03-21T14:56:00Z">
              <w:rPr>
                <w:rStyle w:val="Textoennegrita"/>
                <w:b w:val="0"/>
                <w:bCs w:val="0"/>
              </w:rPr>
            </w:rPrChange>
          </w:rPr>
          <w:t xml:space="preserve"> </w:t>
        </w:r>
      </w:ins>
      <w:customXmlInsRangeStart w:id="4192" w:author="Monica Maria Garro Lopez" w:date="2025-03-07T13:02:00Z"/>
      <w:sdt>
        <w:sdtPr>
          <w:rPr>
            <w:color w:val="000000"/>
            <w:lang w:val="es-CO" w:eastAsia="es-ES"/>
          </w:rPr>
          <w:tag w:val="MENDELEY_CITATION_v3_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"/>
          <w:id w:val="382522695"/>
          <w:placeholder>
            <w:docPart w:val="DefaultPlaceholder_-1854013440"/>
          </w:placeholder>
        </w:sdtPr>
        <w:sdtEndPr/>
        <w:sdtContent>
          <w:customXmlInsRangeEnd w:id="4192"/>
          <w:ins w:id="4193" w:author="Monica Maria Garro Lopez" w:date="2025-03-21T16:07:00Z">
            <w:r w:rsidR="00415AEC" w:rsidRPr="00415AEC">
              <w:rPr>
                <w:rFonts w:eastAsia="Times New Roman"/>
                <w:color w:val="000000"/>
                <w:rPrChange w:id="4194" w:author="Monica Maria Garro Lopez" w:date="2025-03-21T16:07:00Z">
                  <w:rPr>
                    <w:rFonts w:eastAsia="Times New Roman"/>
                    <w:b/>
                    <w:bCs/>
                  </w:rPr>
                </w:rPrChange>
              </w:rPr>
              <w:t>(</w:t>
            </w:r>
            <w:r w:rsidR="00415AEC" w:rsidRPr="00415AEC">
              <w:rPr>
                <w:rFonts w:eastAsia="Times New Roman"/>
                <w:i/>
                <w:iCs/>
                <w:color w:val="000000"/>
                <w:rPrChange w:id="4195" w:author="Monica Maria Garro Lopez" w:date="2025-03-21T16:07:00Z">
                  <w:rPr>
                    <w:rFonts w:eastAsia="Times New Roman"/>
                    <w:i/>
                    <w:iCs/>
                  </w:rPr>
                </w:rPrChange>
              </w:rPr>
              <w:t xml:space="preserve">Delta Lake vs. Data Lake: Diferencias Clave | </w:t>
            </w:r>
            <w:proofErr w:type="spellStart"/>
            <w:r w:rsidR="00415AEC" w:rsidRPr="00415AEC">
              <w:rPr>
                <w:rFonts w:eastAsia="Times New Roman"/>
                <w:i/>
                <w:iCs/>
                <w:color w:val="000000"/>
                <w:rPrChange w:id="4196" w:author="Monica Maria Garro Lopez" w:date="2025-03-21T16:07:00Z">
                  <w:rPr>
                    <w:rFonts w:eastAsia="Times New Roman"/>
                    <w:i/>
                    <w:iCs/>
                  </w:rPr>
                </w:rPrChange>
              </w:rPr>
              <w:t>Airbyte</w:t>
            </w:r>
            <w:proofErr w:type="spellEnd"/>
            <w:r w:rsidR="00415AEC" w:rsidRPr="00415AEC">
              <w:rPr>
                <w:rFonts w:eastAsia="Times New Roman"/>
                <w:color w:val="000000"/>
                <w:rPrChange w:id="4197" w:author="Monica Maria Garro Lopez" w:date="2025-03-21T16:07:00Z">
                  <w:rPr>
                    <w:rFonts w:eastAsia="Times New Roman"/>
                  </w:rPr>
                </w:rPrChange>
              </w:rPr>
              <w:t xml:space="preserve">, </w:t>
            </w:r>
            <w:proofErr w:type="spellStart"/>
            <w:r w:rsidR="00415AEC" w:rsidRPr="00415AEC">
              <w:rPr>
                <w:rFonts w:eastAsia="Times New Roman"/>
                <w:color w:val="000000"/>
                <w:rPrChange w:id="4198" w:author="Monica Maria Garro Lopez" w:date="2025-03-21T16:07:00Z">
                  <w:rPr>
                    <w:rFonts w:eastAsia="Times New Roman"/>
                  </w:rPr>
                </w:rPrChange>
              </w:rPr>
              <w:t>n.d</w:t>
            </w:r>
            <w:proofErr w:type="spellEnd"/>
            <w:r w:rsidR="00415AEC" w:rsidRPr="00415AEC">
              <w:rPr>
                <w:rFonts w:eastAsia="Times New Roman"/>
                <w:color w:val="000000"/>
                <w:rPrChange w:id="4199" w:author="Monica Maria Garro Lopez" w:date="2025-03-21T16:07:00Z">
                  <w:rPr>
                    <w:rFonts w:eastAsia="Times New Roman"/>
                  </w:rPr>
                </w:rPrChange>
              </w:rPr>
              <w:t>.)</w:t>
            </w:r>
          </w:ins>
          <w:customXmlInsRangeStart w:id="4200" w:author="Monica Maria Garro Lopez" w:date="2025-03-07T13:02:00Z"/>
        </w:sdtContent>
      </w:sdt>
      <w:customXmlInsRangeEnd w:id="4200"/>
      <w:ins w:id="4201" w:author="Monica Maria Garro Lopez" w:date="2025-03-07T13:00:00Z">
        <w:r w:rsidR="00944F5E" w:rsidRPr="008A5278">
          <w:rPr>
            <w:lang w:val="es-CO" w:eastAsia="es-ES"/>
            <w:rPrChange w:id="4202" w:author="Monica Maria Garro Lopez" w:date="2025-03-21T14:56:00Z">
              <w:rPr/>
            </w:rPrChange>
          </w:rPr>
          <w:t xml:space="preserve">. </w:t>
        </w:r>
      </w:ins>
    </w:p>
    <w:p w14:paraId="19BCEEF3" w14:textId="53D8D957" w:rsidR="002B1BAB" w:rsidRPr="008712D3" w:rsidDel="008A5278" w:rsidRDefault="002B1BAB">
      <w:pPr>
        <w:pStyle w:val="Prrafodelista"/>
        <w:numPr>
          <w:ilvl w:val="0"/>
          <w:numId w:val="132"/>
        </w:numPr>
        <w:rPr>
          <w:del w:id="4203" w:author="Monica Maria Garro Lopez" w:date="2025-03-21T14:56:00Z"/>
          <w:rFonts w:eastAsia="Times New Roman"/>
          <w:b/>
          <w:bCs/>
          <w:lang w:val="es-CO" w:eastAsia="es-CO"/>
          <w:rPrChange w:id="4204" w:author="Monica Maria Garro Lopez" w:date="2025-03-21T14:57:00Z">
            <w:rPr>
              <w:del w:id="4205" w:author="Monica Maria Garro Lopez" w:date="2025-03-21T14:56:00Z"/>
              <w:lang w:val="es-CO" w:eastAsia="es-CO"/>
            </w:rPr>
          </w:rPrChange>
        </w:rPr>
        <w:pPrChange w:id="4206" w:author="Monica Maria Garro Lopez" w:date="2025-03-21T14:57:00Z">
          <w:pPr>
            <w:pStyle w:val="Prrafodelista"/>
            <w:suppressAutoHyphens w:val="0"/>
            <w:spacing w:before="100" w:beforeAutospacing="1" w:after="100" w:afterAutospacing="1"/>
          </w:pPr>
        </w:pPrChange>
      </w:pPr>
    </w:p>
    <w:p w14:paraId="5A20F15F" w14:textId="45D58742" w:rsidR="00B4576B" w:rsidRPr="008712D3" w:rsidDel="008A5278" w:rsidRDefault="00B4576B">
      <w:pPr>
        <w:pStyle w:val="Prrafodelista"/>
        <w:numPr>
          <w:ilvl w:val="0"/>
          <w:numId w:val="132"/>
        </w:numPr>
        <w:rPr>
          <w:del w:id="4207" w:author="Monica Maria Garro Lopez" w:date="2025-03-21T14:56:00Z"/>
          <w:lang w:val="es-CO" w:eastAsia="es-CO"/>
          <w:rPrChange w:id="4208" w:author="Monica Maria Garro Lopez" w:date="2025-03-21T14:57:00Z">
            <w:rPr>
              <w:del w:id="4209" w:author="Monica Maria Garro Lopez" w:date="2025-03-21T14:56:00Z"/>
              <w:rFonts w:eastAsiaTheme="minorHAnsi"/>
              <w:lang w:eastAsia="es-ES"/>
            </w:rPr>
          </w:rPrChange>
        </w:rPr>
        <w:pPrChange w:id="4210" w:author="Monica Maria Garro Lopez" w:date="2025-03-21T14:57:00Z">
          <w:pPr>
            <w:pStyle w:val="NormalWeb"/>
            <w:numPr>
              <w:numId w:val="36"/>
            </w:numPr>
            <w:spacing w:line="276" w:lineRule="auto"/>
            <w:ind w:left="720" w:hanging="360"/>
            <w:jc w:val="both"/>
          </w:pPr>
        </w:pPrChange>
      </w:pPr>
      <w:r w:rsidRPr="008712D3">
        <w:rPr>
          <w:b/>
          <w:bCs/>
          <w:lang w:val="es-CO" w:eastAsia="es-CO"/>
          <w:rPrChange w:id="4211" w:author="Monica Maria Garro Lopez" w:date="2025-03-21T14:57:00Z">
            <w:rPr>
              <w:b/>
              <w:bCs/>
              <w:lang w:eastAsia="es-ES"/>
            </w:rPr>
          </w:rPrChange>
        </w:rPr>
        <w:t xml:space="preserve">Escalabilidad y </w:t>
      </w:r>
      <w:ins w:id="4212" w:author="Monica Maria Garro Lopez" w:date="2025-03-21T14:56:00Z">
        <w:r w:rsidR="008A5278" w:rsidRPr="008712D3">
          <w:rPr>
            <w:b/>
            <w:bCs/>
            <w:lang w:val="es-CO" w:eastAsia="es-CO"/>
            <w:rPrChange w:id="4213" w:author="Monica Maria Garro Lopez" w:date="2025-03-21T14:57:00Z">
              <w:rPr>
                <w:b/>
                <w:bCs/>
                <w:lang w:eastAsia="es-ES"/>
              </w:rPr>
            </w:rPrChange>
          </w:rPr>
          <w:t>r</w:t>
        </w:r>
      </w:ins>
      <w:del w:id="4214" w:author="Monica Maria Garro Lopez" w:date="2025-03-21T14:56:00Z">
        <w:r w:rsidRPr="008712D3" w:rsidDel="008A5278">
          <w:rPr>
            <w:b/>
            <w:bCs/>
            <w:lang w:val="es-CO" w:eastAsia="es-CO"/>
            <w:rPrChange w:id="4215" w:author="Monica Maria Garro Lopez" w:date="2025-03-21T14:57:00Z">
              <w:rPr>
                <w:b/>
                <w:bCs/>
                <w:lang w:eastAsia="es-ES"/>
              </w:rPr>
            </w:rPrChange>
          </w:rPr>
          <w:delText>R</w:delText>
        </w:r>
      </w:del>
      <w:r w:rsidRPr="008712D3">
        <w:rPr>
          <w:b/>
          <w:bCs/>
          <w:lang w:val="es-CO" w:eastAsia="es-CO"/>
          <w:rPrChange w:id="4216" w:author="Monica Maria Garro Lopez" w:date="2025-03-21T14:57:00Z">
            <w:rPr>
              <w:b/>
              <w:bCs/>
              <w:lang w:eastAsia="es-ES"/>
            </w:rPr>
          </w:rPrChange>
        </w:rPr>
        <w:t>endimiento</w:t>
      </w:r>
      <w:ins w:id="4217" w:author="Monica Maria Garro Lopez" w:date="2025-03-21T14:56:00Z">
        <w:r w:rsidR="008A5278" w:rsidRPr="008712D3">
          <w:rPr>
            <w:lang w:val="es-CO" w:eastAsia="es-CO"/>
            <w:rPrChange w:id="4218" w:author="Monica Maria Garro Lopez" w:date="2025-03-21T14:57:00Z">
              <w:rPr>
                <w:b/>
                <w:bCs/>
                <w:lang w:eastAsia="es-ES"/>
              </w:rPr>
            </w:rPrChange>
          </w:rPr>
          <w:t xml:space="preserve">. </w:t>
        </w:r>
      </w:ins>
    </w:p>
    <w:p w14:paraId="4A2C07DB" w14:textId="5A1557D1" w:rsidR="002B1BAB" w:rsidRPr="008712D3" w:rsidRDefault="002B1BAB">
      <w:pPr>
        <w:pStyle w:val="Prrafodelista"/>
        <w:numPr>
          <w:ilvl w:val="0"/>
          <w:numId w:val="132"/>
        </w:numPr>
        <w:rPr>
          <w:lang w:val="es-CO" w:eastAsia="es-CO"/>
          <w:rPrChange w:id="4219" w:author="Monica Maria Garro Lopez" w:date="2025-03-21T14:57:00Z">
            <w:rPr>
              <w:lang w:eastAsia="es-CO"/>
            </w:rPr>
          </w:rPrChange>
        </w:rPr>
        <w:pPrChange w:id="4220" w:author="Monica Maria Garro Lopez" w:date="2025-03-21T14:57:00Z">
          <w:pPr>
            <w:ind w:left="708"/>
          </w:pPr>
        </w:pPrChange>
      </w:pPr>
      <w:r w:rsidRPr="008712D3">
        <w:rPr>
          <w:lang w:val="es-CO" w:eastAsia="es-CO"/>
          <w:rPrChange w:id="4221" w:author="Monica Maria Garro Lopez" w:date="2025-03-21T14:57:00Z">
            <w:rPr>
              <w:lang w:eastAsia="es-CO"/>
            </w:rPr>
          </w:rPrChange>
        </w:rPr>
        <w:t xml:space="preserve">Los </w:t>
      </w:r>
      <w:r w:rsidRPr="008712D3">
        <w:rPr>
          <w:i/>
          <w:iCs/>
          <w:lang w:val="es-CO" w:eastAsia="es-CO"/>
          <w:rPrChange w:id="4222" w:author="Monica Maria Garro Lopez" w:date="2025-03-21T14:57:00Z">
            <w:rPr>
              <w:b/>
              <w:bCs/>
              <w:i/>
              <w:iCs/>
              <w:lang w:eastAsia="es-CO"/>
            </w:rPr>
          </w:rPrChange>
        </w:rPr>
        <w:t xml:space="preserve">Data </w:t>
      </w:r>
      <w:proofErr w:type="spellStart"/>
      <w:r w:rsidRPr="008712D3">
        <w:rPr>
          <w:i/>
          <w:iCs/>
          <w:lang w:val="es-CO" w:eastAsia="es-CO"/>
          <w:rPrChange w:id="4223" w:author="Monica Maria Garro Lopez" w:date="2025-03-21T14:57:00Z">
            <w:rPr>
              <w:b/>
              <w:bCs/>
              <w:i/>
              <w:iCs/>
              <w:lang w:eastAsia="es-CO"/>
            </w:rPr>
          </w:rPrChange>
        </w:rPr>
        <w:t>Lakes</w:t>
      </w:r>
      <w:proofErr w:type="spellEnd"/>
      <w:r w:rsidRPr="008712D3">
        <w:rPr>
          <w:lang w:val="es-CO" w:eastAsia="es-CO"/>
          <w:rPrChange w:id="4224" w:author="Monica Maria Garro Lopez" w:date="2025-03-21T14:57:00Z">
            <w:rPr>
              <w:lang w:eastAsia="es-CO"/>
            </w:rPr>
          </w:rPrChange>
        </w:rPr>
        <w:t xml:space="preserve"> ofrecen escalabilidad horizontal masiva a menor costo, debido a que pueden almacenar datos sin necesidad de procesamiento previo. Sin embargo, el acceso a los datos puede ser más lento debido a la falta de estructura. En cambio, los </w:t>
      </w:r>
      <w:r w:rsidRPr="008712D3">
        <w:rPr>
          <w:i/>
          <w:iCs/>
          <w:lang w:val="es-CO" w:eastAsia="es-CO"/>
          <w:rPrChange w:id="4225" w:author="Monica Maria Garro Lopez" w:date="2025-03-21T14:57:00Z">
            <w:rPr>
              <w:b/>
              <w:bCs/>
              <w:i/>
              <w:iCs/>
              <w:lang w:eastAsia="es-CO"/>
            </w:rPr>
          </w:rPrChange>
        </w:rPr>
        <w:t xml:space="preserve">Data </w:t>
      </w:r>
      <w:proofErr w:type="spellStart"/>
      <w:r w:rsidRPr="008712D3">
        <w:rPr>
          <w:i/>
          <w:iCs/>
          <w:lang w:val="es-CO" w:eastAsia="es-CO"/>
          <w:rPrChange w:id="4226" w:author="Monica Maria Garro Lopez" w:date="2025-03-21T14:57:00Z">
            <w:rPr>
              <w:b/>
              <w:bCs/>
              <w:i/>
              <w:iCs/>
              <w:lang w:eastAsia="es-CO"/>
            </w:rPr>
          </w:rPrChange>
        </w:rPr>
        <w:t>Warehouses</w:t>
      </w:r>
      <w:proofErr w:type="spellEnd"/>
      <w:r w:rsidRPr="008712D3">
        <w:rPr>
          <w:lang w:val="es-CO" w:eastAsia="es-CO"/>
          <w:rPrChange w:id="4227" w:author="Monica Maria Garro Lopez" w:date="2025-03-21T14:57:00Z">
            <w:rPr>
              <w:lang w:eastAsia="es-CO"/>
            </w:rPr>
          </w:rPrChange>
        </w:rPr>
        <w:t xml:space="preserve"> están optimizados para consultas rápidas y eficientes, pero requieren un mayor esfuerzo de preparación y transformación de datos.</w:t>
      </w:r>
    </w:p>
    <w:p w14:paraId="3B1C154D" w14:textId="4B0B7ABE" w:rsidR="00601ED3" w:rsidDel="0090530C" w:rsidRDefault="00601ED3">
      <w:pPr>
        <w:ind w:left="708"/>
        <w:rPr>
          <w:del w:id="4228" w:author="Monica Maria Garro Lopez" w:date="2025-03-21T14:58:00Z"/>
          <w:lang w:val="es-CO" w:eastAsia="es-CO"/>
        </w:rPr>
        <w:pPrChange w:id="4229" w:author="Monica Maria Garro Lopez" w:date="2025-03-21T14:58:00Z">
          <w:pPr>
            <w:pStyle w:val="NormalWeb"/>
            <w:numPr>
              <w:numId w:val="36"/>
            </w:numPr>
            <w:spacing w:line="276" w:lineRule="auto"/>
            <w:ind w:left="720" w:hanging="360"/>
            <w:jc w:val="both"/>
          </w:pPr>
        </w:pPrChange>
      </w:pPr>
      <w:r w:rsidRPr="00601ED3">
        <w:rPr>
          <w:lang w:val="es-CO" w:eastAsia="es-CO"/>
        </w:rPr>
        <w:lastRenderedPageBreak/>
        <w:t xml:space="preserve">Los </w:t>
      </w:r>
      <w:r w:rsidRPr="008712D3">
        <w:rPr>
          <w:b/>
          <w:bCs/>
          <w:i/>
          <w:iCs/>
          <w:lang w:val="es-CO" w:eastAsia="es-CO"/>
          <w:rPrChange w:id="4230" w:author="Monica Maria Garro Lopez" w:date="2025-03-21T14:57:00Z">
            <w:rPr>
              <w:b/>
              <w:bCs/>
              <w:lang w:val="es-CO" w:eastAsia="es-CO"/>
            </w:rPr>
          </w:rPrChange>
        </w:rPr>
        <w:t xml:space="preserve">Data </w:t>
      </w:r>
      <w:proofErr w:type="spellStart"/>
      <w:r w:rsidRPr="008712D3">
        <w:rPr>
          <w:b/>
          <w:bCs/>
          <w:i/>
          <w:iCs/>
          <w:lang w:val="es-CO" w:eastAsia="es-CO"/>
          <w:rPrChange w:id="4231" w:author="Monica Maria Garro Lopez" w:date="2025-03-21T14:57:00Z">
            <w:rPr>
              <w:b/>
              <w:bCs/>
              <w:lang w:val="es-CO" w:eastAsia="es-CO"/>
            </w:rPr>
          </w:rPrChange>
        </w:rPr>
        <w:t>Lakehouses</w:t>
      </w:r>
      <w:proofErr w:type="spellEnd"/>
      <w:r w:rsidRPr="00601ED3">
        <w:rPr>
          <w:lang w:val="es-CO" w:eastAsia="es-CO"/>
        </w:rPr>
        <w:t xml:space="preserve"> buscan equilibrar estas limitaciones al ofrecer escalabilidad similar a la de los </w:t>
      </w:r>
      <w:r w:rsidRPr="00601ED3">
        <w:rPr>
          <w:i/>
          <w:iCs/>
          <w:lang w:val="es-CO" w:eastAsia="es-CO"/>
        </w:rPr>
        <w:t xml:space="preserve">Data </w:t>
      </w:r>
      <w:proofErr w:type="spellStart"/>
      <w:r w:rsidRPr="00601ED3">
        <w:rPr>
          <w:i/>
          <w:iCs/>
          <w:lang w:val="es-CO" w:eastAsia="es-CO"/>
        </w:rPr>
        <w:t>Lakes</w:t>
      </w:r>
      <w:proofErr w:type="spellEnd"/>
      <w:r w:rsidRPr="00601ED3">
        <w:rPr>
          <w:lang w:val="es-CO" w:eastAsia="es-CO"/>
        </w:rPr>
        <w:t xml:space="preserve"> con un rendimiento mejorado para consultas estructuradas. Por su parte, los </w:t>
      </w:r>
      <w:r w:rsidRPr="00601ED3">
        <w:rPr>
          <w:b/>
          <w:bCs/>
          <w:i/>
          <w:iCs/>
          <w:lang w:val="es-CO" w:eastAsia="es-CO"/>
        </w:rPr>
        <w:t xml:space="preserve">Delta </w:t>
      </w:r>
      <w:proofErr w:type="spellStart"/>
      <w:r w:rsidRPr="00601ED3">
        <w:rPr>
          <w:b/>
          <w:bCs/>
          <w:i/>
          <w:iCs/>
          <w:lang w:val="es-CO" w:eastAsia="es-CO"/>
        </w:rPr>
        <w:t>Lakes</w:t>
      </w:r>
      <w:proofErr w:type="spellEnd"/>
      <w:r w:rsidRPr="00601ED3">
        <w:rPr>
          <w:lang w:val="es-CO" w:eastAsia="es-CO"/>
        </w:rPr>
        <w:t xml:space="preserve"> optimizan la lectura y escritura de datos dentro de los </w:t>
      </w:r>
      <w:r w:rsidRPr="00601ED3">
        <w:rPr>
          <w:b/>
          <w:bCs/>
          <w:i/>
          <w:iCs/>
          <w:lang w:val="es-CO" w:eastAsia="es-CO"/>
        </w:rPr>
        <w:t xml:space="preserve">Data </w:t>
      </w:r>
      <w:proofErr w:type="spellStart"/>
      <w:r w:rsidRPr="00601ED3">
        <w:rPr>
          <w:b/>
          <w:bCs/>
          <w:i/>
          <w:iCs/>
          <w:lang w:val="es-CO" w:eastAsia="es-CO"/>
        </w:rPr>
        <w:t>Lakes</w:t>
      </w:r>
      <w:proofErr w:type="spellEnd"/>
      <w:r w:rsidRPr="00601ED3">
        <w:rPr>
          <w:lang w:val="es-CO" w:eastAsia="es-CO"/>
        </w:rPr>
        <w:t xml:space="preserve">, permitiendo almacenamiento incremental y </w:t>
      </w:r>
      <w:r w:rsidRPr="0090530C">
        <w:rPr>
          <w:rPrChange w:id="4232" w:author="Monica Maria Garro Lopez" w:date="2025-03-21T14:58:00Z">
            <w:rPr>
              <w:lang w:val="es-CO" w:eastAsia="es-CO"/>
            </w:rPr>
          </w:rPrChange>
        </w:rPr>
        <w:t>mejorando significativamente la eficiencia de procesamiento sin perder la flexibilidad del modelo Data Lake</w:t>
      </w:r>
      <w:ins w:id="4233" w:author="Monica Maria Garro Lopez" w:date="2025-03-07T12:42:00Z">
        <w:r w:rsidR="00C90602" w:rsidRPr="0090530C">
          <w:rPr>
            <w:rPrChange w:id="4234" w:author="Monica Maria Garro Lopez" w:date="2025-03-21T14:58:00Z">
              <w:rPr>
                <w:lang w:val="es-CO" w:eastAsia="es-CO"/>
              </w:rPr>
            </w:rPrChange>
          </w:rPr>
          <w:t xml:space="preserve"> </w:t>
        </w:r>
      </w:ins>
      <w:customXmlInsRangeStart w:id="4235" w:author="Monica Maria Garro Lopez" w:date="2025-03-07T12:43:00Z"/>
      <w:sdt>
        <w:sdtPr>
          <w:rPr>
            <w:color w:val="000000"/>
          </w:rPr>
          <w:tag w:val="MENDELEY_CITATION_v3_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"/>
          <w:id w:val="-810558300"/>
          <w:placeholder>
            <w:docPart w:val="DefaultPlaceholder_-1854013440"/>
          </w:placeholder>
        </w:sdtPr>
        <w:sdtEndPr/>
        <w:sdtContent>
          <w:customXmlInsRangeEnd w:id="4235"/>
          <w:ins w:id="4236" w:author="Monica Maria Garro Lopez" w:date="2025-03-21T16:07:00Z">
            <w:r w:rsidR="00415AEC" w:rsidRPr="00415AEC">
              <w:rPr>
                <w:color w:val="000000"/>
                <w:rPrChange w:id="4237" w:author="Monica Maria Garro Lopez" w:date="2025-03-21T16:07:00Z">
                  <w:rPr/>
                </w:rPrChange>
              </w:rPr>
              <w:t>(</w:t>
            </w:r>
            <w:proofErr w:type="spellStart"/>
            <w:r w:rsidR="00415AEC" w:rsidRPr="00415AEC">
              <w:rPr>
                <w:color w:val="000000"/>
                <w:rPrChange w:id="4238" w:author="Monica Maria Garro Lopez" w:date="2025-03-21T16:07:00Z">
                  <w:rPr/>
                </w:rPrChange>
              </w:rPr>
              <w:t>Avril</w:t>
            </w:r>
            <w:proofErr w:type="spellEnd"/>
            <w:r w:rsidR="00415AEC" w:rsidRPr="00415AEC">
              <w:rPr>
                <w:color w:val="000000"/>
                <w:rPrChange w:id="4239" w:author="Monica Maria Garro Lopez" w:date="2025-03-21T16:07:00Z">
                  <w:rPr/>
                </w:rPrChange>
              </w:rPr>
              <w:t>, 2024)</w:t>
            </w:r>
          </w:ins>
          <w:customXmlInsRangeStart w:id="4240" w:author="Monica Maria Garro Lopez" w:date="2025-03-07T12:43:00Z"/>
        </w:sdtContent>
      </w:sdt>
      <w:customXmlInsRangeEnd w:id="4240"/>
      <w:r w:rsidRPr="00601ED3">
        <w:rPr>
          <w:lang w:val="es-CO" w:eastAsia="es-CO"/>
        </w:rPr>
        <w:t>.</w:t>
      </w:r>
    </w:p>
    <w:p w14:paraId="348F0279" w14:textId="77777777" w:rsidR="00C90602" w:rsidRPr="00601ED3" w:rsidRDefault="00C90602">
      <w:pPr>
        <w:ind w:left="708"/>
        <w:rPr>
          <w:lang w:val="es-CO" w:eastAsia="es-CO"/>
        </w:rPr>
        <w:pPrChange w:id="4241" w:author="Monica Maria Garro Lopez" w:date="2025-03-21T14:58:00Z">
          <w:pPr>
            <w:pStyle w:val="NormalWeb"/>
            <w:spacing w:line="276" w:lineRule="auto"/>
            <w:ind w:left="720"/>
            <w:jc w:val="both"/>
          </w:pPr>
        </w:pPrChange>
      </w:pPr>
    </w:p>
    <w:p w14:paraId="49AA10C1" w14:textId="416D4F08" w:rsidR="00B4576B" w:rsidRPr="00EB68F8" w:rsidDel="0090530C" w:rsidRDefault="00B4576B">
      <w:pPr>
        <w:pStyle w:val="Prrafodelista"/>
        <w:numPr>
          <w:ilvl w:val="0"/>
          <w:numId w:val="133"/>
        </w:numPr>
        <w:ind w:left="708"/>
        <w:rPr>
          <w:del w:id="4242" w:author="Monica Maria Garro Lopez" w:date="2025-03-21T14:58:00Z"/>
          <w:lang w:eastAsia="es-ES"/>
        </w:rPr>
        <w:pPrChange w:id="4243" w:author="Monica Maria Garro Lopez" w:date="2025-03-21T14:58:00Z">
          <w:pPr>
            <w:pStyle w:val="NormalWeb"/>
            <w:numPr>
              <w:numId w:val="36"/>
            </w:numPr>
            <w:spacing w:line="276" w:lineRule="auto"/>
            <w:ind w:left="720" w:hanging="360"/>
            <w:jc w:val="both"/>
          </w:pPr>
        </w:pPrChange>
      </w:pPr>
      <w:r w:rsidRPr="0090530C">
        <w:rPr>
          <w:b/>
          <w:bCs/>
          <w:lang w:eastAsia="es-ES"/>
          <w:rPrChange w:id="4244" w:author="Monica Maria Garro Lopez" w:date="2025-03-21T14:59:00Z">
            <w:rPr>
              <w:lang w:eastAsia="es-ES"/>
            </w:rPr>
          </w:rPrChange>
        </w:rPr>
        <w:t xml:space="preserve">Costo de </w:t>
      </w:r>
      <w:r w:rsidR="00E072B1" w:rsidRPr="0090530C">
        <w:rPr>
          <w:b/>
          <w:bCs/>
          <w:lang w:eastAsia="es-ES"/>
          <w:rPrChange w:id="4245" w:author="Monica Maria Garro Lopez" w:date="2025-03-21T14:59:00Z">
            <w:rPr>
              <w:lang w:eastAsia="es-ES"/>
            </w:rPr>
          </w:rPrChange>
        </w:rPr>
        <w:t xml:space="preserve">implementación </w:t>
      </w:r>
      <w:r w:rsidRPr="0090530C">
        <w:rPr>
          <w:b/>
          <w:bCs/>
          <w:lang w:eastAsia="es-ES"/>
          <w:rPrChange w:id="4246" w:author="Monica Maria Garro Lopez" w:date="2025-03-21T14:59:00Z">
            <w:rPr>
              <w:lang w:eastAsia="es-ES"/>
            </w:rPr>
          </w:rPrChange>
        </w:rPr>
        <w:t xml:space="preserve">y </w:t>
      </w:r>
      <w:r w:rsidR="00E072B1" w:rsidRPr="0090530C">
        <w:rPr>
          <w:b/>
          <w:bCs/>
          <w:lang w:eastAsia="es-ES"/>
          <w:rPrChange w:id="4247" w:author="Monica Maria Garro Lopez" w:date="2025-03-21T14:59:00Z">
            <w:rPr>
              <w:lang w:eastAsia="es-ES"/>
            </w:rPr>
          </w:rPrChange>
        </w:rPr>
        <w:t>mantenimiento</w:t>
      </w:r>
      <w:ins w:id="4248" w:author="Monica Maria Garro Lopez" w:date="2025-03-21T14:58:00Z">
        <w:r w:rsidR="0090530C">
          <w:rPr>
            <w:lang w:eastAsia="es-ES"/>
          </w:rPr>
          <w:t xml:space="preserve">. </w:t>
        </w:r>
      </w:ins>
    </w:p>
    <w:p w14:paraId="027BD488" w14:textId="463DFB4C" w:rsidR="00B1002C" w:rsidRDefault="00B4576B">
      <w:pPr>
        <w:pStyle w:val="Prrafodelista"/>
        <w:numPr>
          <w:ilvl w:val="0"/>
          <w:numId w:val="133"/>
        </w:numPr>
        <w:ind w:left="708"/>
        <w:rPr>
          <w:ins w:id="4249" w:author="Monica Maria Garro Lopez" w:date="2025-03-07T12:48:00Z"/>
        </w:rPr>
        <w:pPrChange w:id="4250" w:author="Monica Maria Garro Lopez" w:date="2025-03-21T14:58:00Z">
          <w:pPr>
            <w:ind w:left="708"/>
          </w:pPr>
        </w:pPrChange>
      </w:pPr>
      <w:del w:id="4251" w:author="Monica Maria Garro Lopez" w:date="2025-03-21T14:58:00Z">
        <w:r w:rsidRPr="00EB68F8" w:rsidDel="0090530C">
          <w:delText xml:space="preserve">El costo </w:delText>
        </w:r>
      </w:del>
      <w:ins w:id="4252" w:author="Monica Maria Garro Lopez" w:date="2025-03-21T14:59:00Z">
        <w:r w:rsidR="0090530C">
          <w:t>Esto t</w:t>
        </w:r>
      </w:ins>
      <w:ins w:id="4253" w:author="Monica Maria Garro Lopez" w:date="2025-03-21T14:58:00Z">
        <w:r w:rsidR="0090530C">
          <w:t>ambién c</w:t>
        </w:r>
      </w:ins>
      <w:ins w:id="4254" w:author="Monica Maria Garro Lopez" w:date="2025-03-21T14:59:00Z">
        <w:r w:rsidR="0090530C">
          <w:t>onstituye u</w:t>
        </w:r>
      </w:ins>
      <w:del w:id="4255" w:author="Monica Maria Garro Lopez" w:date="2025-03-21T14:59:00Z">
        <w:r w:rsidRPr="00EB68F8" w:rsidDel="0090530C">
          <w:delText>es u</w:delText>
        </w:r>
      </w:del>
      <w:r w:rsidRPr="00EB68F8">
        <w:t xml:space="preserve">n factor determinante en la elección de la infraestructura de almacenamiento. </w:t>
      </w:r>
      <w:r w:rsidRPr="0090530C">
        <w:rPr>
          <w:b/>
          <w:bCs/>
        </w:rPr>
        <w:t>Los</w:t>
      </w:r>
      <w:r w:rsidRPr="00EB68F8">
        <w:t xml:space="preserve"> </w:t>
      </w:r>
      <w:r w:rsidRPr="0090530C">
        <w:rPr>
          <w:b/>
          <w:bCs/>
          <w:i/>
          <w:iCs/>
        </w:rPr>
        <w:t xml:space="preserve">Data </w:t>
      </w:r>
      <w:proofErr w:type="spellStart"/>
      <w:r w:rsidRPr="0090530C">
        <w:rPr>
          <w:b/>
          <w:bCs/>
          <w:i/>
          <w:iCs/>
        </w:rPr>
        <w:t>Lakes</w:t>
      </w:r>
      <w:proofErr w:type="spellEnd"/>
      <w:r w:rsidRPr="0090530C">
        <w:rPr>
          <w:b/>
          <w:bCs/>
        </w:rPr>
        <w:t xml:space="preserve"> suelen ser más económicos</w:t>
      </w:r>
      <w:r w:rsidR="003C0B52" w:rsidRPr="0090530C">
        <w:rPr>
          <w:b/>
          <w:bCs/>
        </w:rPr>
        <w:t>, rápidos y adaptables</w:t>
      </w:r>
      <w:r w:rsidRPr="00EB68F8">
        <w:t xml:space="preserve"> en términos de almacenamiento, ya que utilizan tecnologías de bajo costo</w:t>
      </w:r>
      <w:del w:id="4256" w:author="Monica Maria Garro Lopez" w:date="2025-03-21T14:59:00Z">
        <w:r w:rsidRPr="00EB68F8" w:rsidDel="0090530C">
          <w:delText xml:space="preserve"> como </w:delText>
        </w:r>
        <w:r w:rsidRPr="0090530C" w:rsidDel="0090530C">
          <w:rPr>
            <w:i/>
            <w:iCs/>
            <w:rPrChange w:id="4257" w:author="Monica Maria Garro Lopez" w:date="2025-03-21T14:58:00Z">
              <w:rPr/>
            </w:rPrChange>
          </w:rPr>
          <w:delText>Hadoop</w:delText>
        </w:r>
        <w:r w:rsidRPr="00EB68F8" w:rsidDel="0090530C">
          <w:delText xml:space="preserve"> o almacenamiento en la</w:delText>
        </w:r>
        <w:r w:rsidR="00B1002C" w:rsidRPr="00EB68F8" w:rsidDel="0090530C">
          <w:delText xml:space="preserve"> nube</w:delText>
        </w:r>
      </w:del>
      <w:r w:rsidR="00B1002C" w:rsidRPr="00EB68F8">
        <w:t xml:space="preserve">, aunque </w:t>
      </w:r>
      <w:r w:rsidR="00B1002C" w:rsidRPr="0090530C">
        <w:rPr>
          <w:shd w:val="clear" w:color="auto" w:fill="FFFFFF"/>
        </w:rPr>
        <w:t xml:space="preserve">pueden incurrir en gastos adicionales debido a la necesidad de limpieza de datos, gestión y </w:t>
      </w:r>
      <w:del w:id="4258" w:author="Monica Maria Garro Lopez" w:date="2025-03-07T09:58:00Z">
        <w:r w:rsidR="00B1002C" w:rsidRPr="0090530C" w:rsidDel="00533EDA">
          <w:rPr>
            <w:shd w:val="clear" w:color="auto" w:fill="FFFFFF"/>
          </w:rPr>
          <w:delText xml:space="preserve">costos </w:delText>
        </w:r>
      </w:del>
      <w:ins w:id="4259" w:author="Monica Maria Garro Lopez" w:date="2025-03-07T09:58:00Z">
        <w:r w:rsidR="00533EDA" w:rsidRPr="0090530C">
          <w:rPr>
            <w:shd w:val="clear" w:color="auto" w:fill="FFFFFF"/>
          </w:rPr>
          <w:t xml:space="preserve">costes </w:t>
        </w:r>
      </w:ins>
      <w:r w:rsidR="00B1002C" w:rsidRPr="0090530C">
        <w:rPr>
          <w:shd w:val="clear" w:color="auto" w:fill="FFFFFF"/>
        </w:rPr>
        <w:t>de almacenamiento a medida que la complejidad aumenta </w:t>
      </w:r>
      <w:sdt>
        <w:sdtPr>
          <w:rPr>
            <w:color w:val="000000"/>
            <w:shd w:val="clear" w:color="auto" w:fill="FFFFFF"/>
          </w:rPr>
          <w:tag w:val="MENDELEY_CITATION_v3_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"/>
          <w:id w:val="1394997877"/>
          <w:placeholder>
            <w:docPart w:val="DefaultPlaceholder_-1854013440"/>
          </w:placeholder>
        </w:sdtPr>
        <w:sdtEndPr/>
        <w:sdtContent>
          <w:ins w:id="4260" w:author="Monica Maria Garro Lopez" w:date="2025-03-21T16:07:00Z">
            <w:r w:rsidR="00415AEC" w:rsidRPr="00415AEC">
              <w:rPr>
                <w:rFonts w:eastAsia="Times New Roman"/>
                <w:color w:val="000000"/>
                <w:rPrChange w:id="4261" w:author="Monica Maria Garro Lopez" w:date="2025-03-21T16:07:00Z">
                  <w:rPr>
                    <w:rFonts w:eastAsia="Times New Roman"/>
                  </w:rPr>
                </w:rPrChange>
              </w:rPr>
              <w:t>(</w:t>
            </w:r>
            <w:proofErr w:type="spellStart"/>
            <w:r w:rsidR="00415AEC" w:rsidRPr="00415AEC">
              <w:rPr>
                <w:rFonts w:eastAsia="Times New Roman"/>
                <w:color w:val="000000"/>
                <w:rPrChange w:id="4262" w:author="Monica Maria Garro Lopez" w:date="2025-03-21T16:07:00Z">
                  <w:rPr>
                    <w:rFonts w:eastAsia="Times New Roman"/>
                  </w:rPr>
                </w:rPrChange>
              </w:rPr>
              <w:t>Harby</w:t>
            </w:r>
            <w:proofErr w:type="spellEnd"/>
            <w:r w:rsidR="00415AEC" w:rsidRPr="00415AEC">
              <w:rPr>
                <w:rFonts w:eastAsia="Times New Roman"/>
                <w:color w:val="000000"/>
                <w:rPrChange w:id="4263" w:author="Monica Maria Garro Lopez" w:date="2025-03-21T16:07:00Z">
                  <w:rPr>
                    <w:rFonts w:eastAsia="Times New Roman"/>
                  </w:rPr>
                </w:rPrChange>
              </w:rPr>
              <w:t xml:space="preserve"> &amp; </w:t>
            </w:r>
            <w:proofErr w:type="spellStart"/>
            <w:r w:rsidR="00415AEC" w:rsidRPr="00415AEC">
              <w:rPr>
                <w:rFonts w:eastAsia="Times New Roman"/>
                <w:color w:val="000000"/>
                <w:rPrChange w:id="4264" w:author="Monica Maria Garro Lopez" w:date="2025-03-21T16:07:00Z">
                  <w:rPr>
                    <w:rFonts w:eastAsia="Times New Roman"/>
                  </w:rPr>
                </w:rPrChange>
              </w:rPr>
              <w:t>Zulkernine</w:t>
            </w:r>
            <w:proofErr w:type="spellEnd"/>
            <w:r w:rsidR="00415AEC" w:rsidRPr="00415AEC">
              <w:rPr>
                <w:rFonts w:eastAsia="Times New Roman"/>
                <w:color w:val="000000"/>
                <w:rPrChange w:id="4265" w:author="Monica Maria Garro Lopez" w:date="2025-03-21T16:07:00Z">
                  <w:rPr>
                    <w:rFonts w:eastAsia="Times New Roman"/>
                  </w:rPr>
                </w:rPrChange>
              </w:rPr>
              <w:t>, 2025)</w:t>
            </w:r>
          </w:ins>
          <w:del w:id="4266" w:author="Monica Maria Garro Lopez" w:date="2025-03-07T10:47:00Z">
            <w:r w:rsidR="003A0AFC" w:rsidRPr="00415AEC" w:rsidDel="00AF12DE">
              <w:rPr>
                <w:rFonts w:eastAsia="Times New Roman"/>
                <w:color w:val="000000"/>
              </w:rPr>
              <w:delText>(Harby &amp; Zulkernine, 2025)</w:delText>
            </w:r>
          </w:del>
        </w:sdtContent>
      </w:sdt>
      <w:r w:rsidRPr="00EB68F8">
        <w:t xml:space="preserve">. Por otro lado, </w:t>
      </w:r>
      <w:r w:rsidRPr="00B2213F">
        <w:rPr>
          <w:rPrChange w:id="4267" w:author="PEREZ MARTINEZ Gema (ENGIE-España)" w:date="2025-03-04T19:34:00Z">
            <w:rPr>
              <w:b/>
              <w:bCs/>
            </w:rPr>
          </w:rPrChange>
        </w:rPr>
        <w:t>los</w:t>
      </w:r>
      <w:r w:rsidRPr="0090530C">
        <w:rPr>
          <w:b/>
          <w:bCs/>
          <w:i/>
          <w:iCs/>
        </w:rPr>
        <w:t xml:space="preserve"> Data </w:t>
      </w:r>
      <w:proofErr w:type="spellStart"/>
      <w:r w:rsidRPr="0090530C">
        <w:rPr>
          <w:b/>
          <w:bCs/>
          <w:i/>
          <w:iCs/>
        </w:rPr>
        <w:t>Warehouses</w:t>
      </w:r>
      <w:proofErr w:type="spellEnd"/>
      <w:r w:rsidRPr="0090530C">
        <w:rPr>
          <w:b/>
          <w:bCs/>
          <w:i/>
          <w:iCs/>
        </w:rPr>
        <w:t xml:space="preserve"> </w:t>
      </w:r>
      <w:r w:rsidR="00B1002C" w:rsidRPr="0090530C">
        <w:rPr>
          <w:lang w:val="es-CO" w:eastAsia="es-CO"/>
        </w:rPr>
        <w:t xml:space="preserve">suele residir en almacenamiento especializado (discos y hardware de base de datos) o servicios </w:t>
      </w:r>
      <w:proofErr w:type="spellStart"/>
      <w:r w:rsidR="00B1002C" w:rsidRPr="0090530C">
        <w:rPr>
          <w:i/>
          <w:iCs/>
          <w:lang w:val="es-CO" w:eastAsia="es-CO"/>
        </w:rPr>
        <w:t>cloud</w:t>
      </w:r>
      <w:proofErr w:type="spellEnd"/>
      <w:r w:rsidR="00B1002C" w:rsidRPr="0090530C">
        <w:rPr>
          <w:lang w:val="es-CO" w:eastAsia="es-CO"/>
        </w:rPr>
        <w:t xml:space="preserve"> de alto rendimiento, por lo que </w:t>
      </w:r>
      <w:r w:rsidR="00B1002C" w:rsidRPr="0090530C">
        <w:rPr>
          <w:b/>
          <w:bCs/>
          <w:lang w:val="es-CO" w:eastAsia="es-CO"/>
        </w:rPr>
        <w:t xml:space="preserve">el costo por volumen de datos es elevado.  </w:t>
      </w:r>
      <w:r w:rsidR="00E072B1" w:rsidRPr="0090530C">
        <w:rPr>
          <w:lang w:val="es-CO" w:eastAsia="es-CO"/>
        </w:rPr>
        <w:t>Por su parte, l</w:t>
      </w:r>
      <w:r w:rsidR="00A01AD4" w:rsidRPr="0090530C">
        <w:rPr>
          <w:lang w:val="es-CO" w:eastAsia="es-CO"/>
        </w:rPr>
        <w:t xml:space="preserve">os </w:t>
      </w:r>
      <w:r w:rsidR="00B1002C" w:rsidRPr="0090530C">
        <w:rPr>
          <w:b/>
          <w:bCs/>
          <w:i/>
          <w:iCs/>
          <w:lang w:val="es-CO" w:eastAsia="es-CO"/>
        </w:rPr>
        <w:t xml:space="preserve">Data </w:t>
      </w:r>
      <w:proofErr w:type="spellStart"/>
      <w:r w:rsidR="00B1002C" w:rsidRPr="0090530C">
        <w:rPr>
          <w:b/>
          <w:bCs/>
          <w:i/>
          <w:iCs/>
          <w:lang w:val="es-CO" w:eastAsia="es-CO"/>
        </w:rPr>
        <w:t>Lakehouse</w:t>
      </w:r>
      <w:r w:rsidR="00A01AD4" w:rsidRPr="0090530C">
        <w:rPr>
          <w:b/>
          <w:bCs/>
          <w:i/>
          <w:iCs/>
          <w:lang w:val="es-CO" w:eastAsia="es-CO"/>
        </w:rPr>
        <w:t>s</w:t>
      </w:r>
      <w:proofErr w:type="spellEnd"/>
      <w:r w:rsidR="00B1002C" w:rsidRPr="0090530C">
        <w:rPr>
          <w:b/>
          <w:bCs/>
          <w:lang w:val="es-CO" w:eastAsia="es-CO"/>
        </w:rPr>
        <w:t xml:space="preserve"> adopta</w:t>
      </w:r>
      <w:r w:rsidR="00A01AD4" w:rsidRPr="0090530C">
        <w:rPr>
          <w:b/>
          <w:bCs/>
          <w:lang w:val="es-CO" w:eastAsia="es-CO"/>
        </w:rPr>
        <w:t>n</w:t>
      </w:r>
      <w:r w:rsidR="00B1002C" w:rsidRPr="0090530C">
        <w:rPr>
          <w:lang w:val="es-CO" w:eastAsia="es-CO"/>
        </w:rPr>
        <w:t xml:space="preserve"> también </w:t>
      </w:r>
      <w:r w:rsidR="00B1002C" w:rsidRPr="0090530C">
        <w:rPr>
          <w:b/>
          <w:bCs/>
          <w:lang w:val="es-CO" w:eastAsia="es-CO"/>
        </w:rPr>
        <w:t>almacenamiento de bajo costo</w:t>
      </w:r>
      <w:r w:rsidR="00B1002C" w:rsidRPr="0090530C">
        <w:rPr>
          <w:lang w:val="es-CO" w:eastAsia="es-CO"/>
        </w:rPr>
        <w:t xml:space="preserve">, por lo que mantiene la eficiencia de </w:t>
      </w:r>
      <w:ins w:id="4268" w:author="Monica Maria Garro Lopez" w:date="2025-03-07T09:59:00Z">
        <w:r w:rsidR="00533EDA" w:rsidRPr="0090530C">
          <w:rPr>
            <w:shd w:val="clear" w:color="auto" w:fill="FFFFFF"/>
          </w:rPr>
          <w:t xml:space="preserve">costes </w:t>
        </w:r>
      </w:ins>
      <w:del w:id="4269" w:author="Monica Maria Garro Lopez" w:date="2025-03-07T09:59:00Z">
        <w:r w:rsidR="00B1002C" w:rsidRPr="0090530C" w:rsidDel="00533EDA">
          <w:rPr>
            <w:lang w:val="es-CO" w:eastAsia="es-CO"/>
          </w:rPr>
          <w:delText xml:space="preserve">costos </w:delText>
        </w:r>
      </w:del>
      <w:r w:rsidR="00B1002C" w:rsidRPr="0090530C">
        <w:rPr>
          <w:lang w:val="es-CO" w:eastAsia="es-CO"/>
        </w:rPr>
        <w:t xml:space="preserve">y escalabilidad de un </w:t>
      </w:r>
      <w:r w:rsidR="00A01AD4" w:rsidRPr="0090530C">
        <w:rPr>
          <w:i/>
          <w:iCs/>
        </w:rPr>
        <w:t>Data Lake</w:t>
      </w:r>
      <w:del w:id="4270" w:author="Monica Maria Garro Lopez" w:date="2025-03-07T12:44:00Z">
        <w:r w:rsidR="00A01AD4" w:rsidRPr="0090530C" w:rsidDel="00C90602">
          <w:rPr>
            <w:i/>
            <w:iCs/>
          </w:rPr>
          <w:delText>s</w:delText>
        </w:r>
      </w:del>
      <w:ins w:id="4271" w:author="Monica Maria Garro Lopez" w:date="2025-03-07T12:44:00Z">
        <w:r w:rsidR="00C90602" w:rsidRPr="0090530C">
          <w:rPr>
            <w:i/>
            <w:iCs/>
          </w:rPr>
          <w:t xml:space="preserve"> </w:t>
        </w:r>
      </w:ins>
      <w:sdt>
        <w:sdtPr>
          <w:rPr>
            <w:i/>
            <w:iCs/>
            <w:color w:val="000000"/>
          </w:rPr>
          <w:tag w:val="MENDELEY_CITATION_v3_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"/>
          <w:id w:val="1112560945"/>
          <w:placeholder>
            <w:docPart w:val="DefaultPlaceholder_-1854013440"/>
          </w:placeholder>
        </w:sdtPr>
        <w:sdtEndPr/>
        <w:sdtContent>
          <w:ins w:id="4272" w:author="Monica Maria Garro Lopez" w:date="2025-03-21T16:07:00Z">
            <w:r w:rsidR="00415AEC" w:rsidRPr="00415AEC">
              <w:rPr>
                <w:rFonts w:eastAsia="Times New Roman"/>
                <w:color w:val="000000"/>
                <w:rPrChange w:id="4273" w:author="Monica Maria Garro Lopez" w:date="2025-03-21T16:07:00Z">
                  <w:rPr>
                    <w:rFonts w:eastAsia="Times New Roman"/>
                  </w:rPr>
                </w:rPrChange>
              </w:rPr>
              <w:t>(</w:t>
            </w:r>
            <w:proofErr w:type="spellStart"/>
            <w:r w:rsidR="00415AEC" w:rsidRPr="00415AEC">
              <w:rPr>
                <w:rFonts w:eastAsia="Times New Roman"/>
                <w:color w:val="000000"/>
                <w:rPrChange w:id="4274" w:author="Monica Maria Garro Lopez" w:date="2025-03-21T16:07:00Z">
                  <w:rPr>
                    <w:rFonts w:eastAsia="Times New Roman"/>
                  </w:rPr>
                </w:rPrChange>
              </w:rPr>
              <w:t>Cherradi</w:t>
            </w:r>
            <w:proofErr w:type="spellEnd"/>
            <w:r w:rsidR="00415AEC" w:rsidRPr="00415AEC">
              <w:rPr>
                <w:rFonts w:eastAsia="Times New Roman"/>
                <w:color w:val="000000"/>
                <w:rPrChange w:id="4275" w:author="Monica Maria Garro Lopez" w:date="2025-03-21T16:07:00Z">
                  <w:rPr>
                    <w:rFonts w:eastAsia="Times New Roman"/>
                  </w:rPr>
                </w:rPrChange>
              </w:rPr>
              <w:t xml:space="preserve"> &amp; </w:t>
            </w:r>
            <w:proofErr w:type="spellStart"/>
            <w:r w:rsidR="00415AEC" w:rsidRPr="00415AEC">
              <w:rPr>
                <w:rFonts w:eastAsia="Times New Roman"/>
                <w:color w:val="000000"/>
                <w:rPrChange w:id="4276" w:author="Monica Maria Garro Lopez" w:date="2025-03-21T16:07:00Z">
                  <w:rPr>
                    <w:rFonts w:eastAsia="Times New Roman"/>
                  </w:rPr>
                </w:rPrChange>
              </w:rPr>
              <w:t>Haddadi</w:t>
            </w:r>
            <w:proofErr w:type="spellEnd"/>
            <w:r w:rsidR="00415AEC" w:rsidRPr="00415AEC">
              <w:rPr>
                <w:rFonts w:eastAsia="Times New Roman"/>
                <w:color w:val="000000"/>
                <w:rPrChange w:id="4277" w:author="Monica Maria Garro Lopez" w:date="2025-03-21T16:07:00Z">
                  <w:rPr>
                    <w:rFonts w:eastAsia="Times New Roman"/>
                  </w:rPr>
                </w:rPrChange>
              </w:rPr>
              <w:t>, 2024b)</w:t>
            </w:r>
          </w:ins>
          <w:del w:id="4278" w:author="Monica Maria Garro Lopez" w:date="2025-03-07T10:47:00Z">
            <w:r w:rsidR="003A0AFC" w:rsidRPr="00415AEC" w:rsidDel="00AF12DE">
              <w:rPr>
                <w:rFonts w:eastAsia="Times New Roman"/>
                <w:color w:val="000000"/>
              </w:rPr>
              <w:delText>(Cherradi &amp; Haddadi, 2024b)</w:delText>
            </w:r>
          </w:del>
        </w:sdtContent>
      </w:sdt>
      <w:r w:rsidR="00A01AD4" w:rsidRPr="005A6111">
        <w:t>.</w:t>
      </w:r>
    </w:p>
    <w:p w14:paraId="1B62BAD0" w14:textId="77777777" w:rsidR="00E24747" w:rsidRPr="00E24747" w:rsidRDefault="00E24747" w:rsidP="00E24747">
      <w:pPr>
        <w:ind w:left="708"/>
        <w:rPr>
          <w:ins w:id="4279" w:author="Monica Maria Garro Lopez" w:date="2025-03-07T12:48:00Z"/>
          <w:lang w:val="es-CO"/>
        </w:rPr>
      </w:pPr>
      <w:ins w:id="4280" w:author="Monica Maria Garro Lopez" w:date="2025-03-07T12:48:00Z">
        <w:r w:rsidRPr="00E24747">
          <w:rPr>
            <w:lang w:val="es-CO"/>
          </w:rPr>
          <w:t xml:space="preserve">En términos de </w:t>
        </w:r>
        <w:r w:rsidRPr="00E24747">
          <w:rPr>
            <w:b/>
            <w:bCs/>
            <w:lang w:val="es-CO"/>
          </w:rPr>
          <w:t>costes operativos</w:t>
        </w:r>
        <w:r w:rsidRPr="00E24747">
          <w:rPr>
            <w:lang w:val="es-CO"/>
          </w:rPr>
          <w:t xml:space="preserve">, el mantenimiento de un </w:t>
        </w:r>
        <w:r w:rsidRPr="00E24747">
          <w:rPr>
            <w:b/>
            <w:bCs/>
            <w:i/>
            <w:iCs/>
            <w:lang w:val="es-CO"/>
            <w:rPrChange w:id="4281" w:author="Monica Maria Garro Lopez" w:date="2025-03-07T12:48:00Z">
              <w:rPr>
                <w:b/>
                <w:bCs/>
                <w:lang w:val="es-CO"/>
              </w:rPr>
            </w:rPrChange>
          </w:rPr>
          <w:t>Data Warehouse</w:t>
        </w:r>
        <w:r w:rsidRPr="00E24747">
          <w:rPr>
            <w:lang w:val="es-CO"/>
          </w:rPr>
          <w:t xml:space="preserve"> implica un esfuerzo significativo en modelado y administración para garantizar su rendimiento óptimo. Por otro lado, un </w:t>
        </w:r>
        <w:r w:rsidRPr="00E24747">
          <w:rPr>
            <w:b/>
            <w:bCs/>
            <w:i/>
            <w:iCs/>
            <w:lang w:val="es-CO"/>
            <w:rPrChange w:id="4282" w:author="Monica Maria Garro Lopez" w:date="2025-03-07T12:48:00Z">
              <w:rPr>
                <w:b/>
                <w:bCs/>
                <w:lang w:val="es-CO"/>
              </w:rPr>
            </w:rPrChange>
          </w:rPr>
          <w:t>Data Lake</w:t>
        </w:r>
        <w:r w:rsidRPr="00E24747">
          <w:rPr>
            <w:lang w:val="es-CO"/>
          </w:rPr>
          <w:t xml:space="preserve"> requiere inversiones en gobernanza para evitar la degradación de los datos y el riesgo de convertirse en un </w:t>
        </w:r>
        <w:r w:rsidRPr="00E24747">
          <w:rPr>
            <w:i/>
            <w:iCs/>
            <w:lang w:val="es-CO"/>
          </w:rPr>
          <w:t xml:space="preserve">Data </w:t>
        </w:r>
        <w:proofErr w:type="spellStart"/>
        <w:r w:rsidRPr="00E24747">
          <w:rPr>
            <w:i/>
            <w:iCs/>
            <w:lang w:val="es-CO"/>
          </w:rPr>
          <w:t>Swamp</w:t>
        </w:r>
        <w:proofErr w:type="spellEnd"/>
        <w:r w:rsidRPr="00E24747">
          <w:rPr>
            <w:lang w:val="es-CO"/>
          </w:rPr>
          <w:t xml:space="preserve">. Los </w:t>
        </w:r>
        <w:r w:rsidRPr="00E24747">
          <w:rPr>
            <w:b/>
            <w:bCs/>
            <w:i/>
            <w:iCs/>
            <w:lang w:val="es-CO"/>
            <w:rPrChange w:id="4283" w:author="Monica Maria Garro Lopez" w:date="2025-03-07T12:49:00Z">
              <w:rPr>
                <w:b/>
                <w:bCs/>
                <w:lang w:val="es-CO"/>
              </w:rPr>
            </w:rPrChange>
          </w:rPr>
          <w:t xml:space="preserve">Data </w:t>
        </w:r>
        <w:proofErr w:type="spellStart"/>
        <w:r w:rsidRPr="00E24747">
          <w:rPr>
            <w:b/>
            <w:bCs/>
            <w:i/>
            <w:iCs/>
            <w:lang w:val="es-CO"/>
            <w:rPrChange w:id="4284" w:author="Monica Maria Garro Lopez" w:date="2025-03-07T12:49:00Z">
              <w:rPr>
                <w:b/>
                <w:bCs/>
                <w:lang w:val="es-CO"/>
              </w:rPr>
            </w:rPrChange>
          </w:rPr>
          <w:t>Lakehouses</w:t>
        </w:r>
        <w:proofErr w:type="spellEnd"/>
        <w:r w:rsidRPr="00E24747">
          <w:rPr>
            <w:lang w:val="es-CO"/>
          </w:rPr>
          <w:t xml:space="preserve"> buscan un equilibrio entre ambos modelos, reduciendo la complejidad operativa mediante mecanismos avanzados de gestión de datos.</w:t>
        </w:r>
      </w:ins>
    </w:p>
    <w:p w14:paraId="0241AB36" w14:textId="0243891E" w:rsidR="00944F5E" w:rsidRDefault="00E24747" w:rsidP="00944F5E">
      <w:pPr>
        <w:ind w:left="708"/>
        <w:rPr>
          <w:ins w:id="4285" w:author="Monica Maria Garro Lopez" w:date="2025-03-07T13:04:00Z"/>
          <w:lang w:val="es-CO"/>
        </w:rPr>
      </w:pPr>
      <w:ins w:id="4286" w:author="Monica Maria Garro Lopez" w:date="2025-03-07T12:48:00Z">
        <w:r w:rsidRPr="00E24747">
          <w:rPr>
            <w:lang w:val="es-CO"/>
          </w:rPr>
          <w:t xml:space="preserve">A su vez, </w:t>
        </w:r>
        <w:r w:rsidRPr="0090530C">
          <w:rPr>
            <w:b/>
            <w:bCs/>
            <w:i/>
            <w:iCs/>
            <w:lang w:val="es-CO"/>
            <w:rPrChange w:id="4287" w:author="Monica Maria Garro Lopez" w:date="2025-03-21T15:00:00Z">
              <w:rPr>
                <w:b/>
                <w:bCs/>
                <w:lang w:val="es-CO"/>
              </w:rPr>
            </w:rPrChange>
          </w:rPr>
          <w:t>Delta Lake</w:t>
        </w:r>
        <w:r w:rsidRPr="00E24747">
          <w:rPr>
            <w:lang w:val="es-CO"/>
          </w:rPr>
          <w:t xml:space="preserve"> ofrece una optimización adicional al mejorar la gobernanza y la calidad de los datos dentro de un </w:t>
        </w:r>
        <w:r w:rsidRPr="0090530C">
          <w:rPr>
            <w:i/>
            <w:iCs/>
            <w:lang w:val="es-CO"/>
            <w:rPrChange w:id="4288" w:author="Monica Maria Garro Lopez" w:date="2025-03-21T15:00:00Z">
              <w:rPr>
                <w:b/>
                <w:bCs/>
                <w:lang w:val="es-CO"/>
              </w:rPr>
            </w:rPrChange>
          </w:rPr>
          <w:t>Data Lake</w:t>
        </w:r>
        <w:r w:rsidRPr="00E24747">
          <w:rPr>
            <w:lang w:val="es-CO"/>
          </w:rPr>
          <w:t xml:space="preserve">, lo que impacta directamente en la reducción de costes operativos. Su capacidad para almacenar las rutas de los archivos </w:t>
        </w:r>
        <w:proofErr w:type="spellStart"/>
        <w:r w:rsidRPr="0090530C">
          <w:rPr>
            <w:i/>
            <w:iCs/>
            <w:lang w:val="es-CO"/>
            <w:rPrChange w:id="4289" w:author="Monica Maria Garro Lopez" w:date="2025-03-21T15:00:00Z">
              <w:rPr>
                <w:b/>
                <w:bCs/>
                <w:lang w:val="es-CO"/>
              </w:rPr>
            </w:rPrChange>
          </w:rPr>
          <w:t>Parquet</w:t>
        </w:r>
        <w:proofErr w:type="spellEnd"/>
        <w:r w:rsidRPr="00E24747">
          <w:rPr>
            <w:lang w:val="es-CO"/>
          </w:rPr>
          <w:t xml:space="preserve"> en un registro de transacciones independiente elimina la necesidad de realizar costosas operaciones de enumeración de archivos en la nube. Esto resulta particularmente beneficioso en entornos donde el volumen de archivos es elevado, ya que acelera el acceso a los datos y minimiza los tiempos de procesamiento en comparación con los archivos </w:t>
        </w:r>
        <w:proofErr w:type="spellStart"/>
        <w:r w:rsidRPr="0090530C">
          <w:rPr>
            <w:lang w:val="es-CO"/>
            <w:rPrChange w:id="4290" w:author="Monica Maria Garro Lopez" w:date="2025-03-21T15:00:00Z">
              <w:rPr>
                <w:b/>
                <w:bCs/>
                <w:lang w:val="es-CO"/>
              </w:rPr>
            </w:rPrChange>
          </w:rPr>
          <w:t>Parquet</w:t>
        </w:r>
        <w:proofErr w:type="spellEnd"/>
        <w:r w:rsidRPr="00E24747">
          <w:rPr>
            <w:lang w:val="es-CO"/>
          </w:rPr>
          <w:t xml:space="preserve"> tradicionales</w:t>
        </w:r>
      </w:ins>
      <w:ins w:id="4291" w:author="Monica Maria Garro Lopez" w:date="2025-03-07T12:49:00Z">
        <w:r>
          <w:rPr>
            <w:lang w:val="es-CO"/>
          </w:rPr>
          <w:t xml:space="preserve"> </w:t>
        </w:r>
      </w:ins>
      <w:customXmlInsRangeStart w:id="4292" w:author="Monica Maria Garro Lopez" w:date="2025-03-07T12:49:00Z"/>
      <w:sdt>
        <w:sdtPr>
          <w:rPr>
            <w:color w:val="000000"/>
            <w:lang w:val="es-CO"/>
          </w:rPr>
          <w:tag w:val="MENDELEY_CITATION_v3_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"/>
          <w:id w:val="-1642808892"/>
          <w:placeholder>
            <w:docPart w:val="DefaultPlaceholder_-1854013440"/>
          </w:placeholder>
        </w:sdtPr>
        <w:sdtEndPr/>
        <w:sdtContent>
          <w:customXmlInsRangeEnd w:id="4292"/>
          <w:ins w:id="4293" w:author="Monica Maria Garro Lopez" w:date="2025-03-21T16:07:00Z">
            <w:r w:rsidR="00415AEC" w:rsidRPr="00415AEC">
              <w:rPr>
                <w:color w:val="000000"/>
                <w:lang w:val="es-CO"/>
              </w:rPr>
              <w:t>(</w:t>
            </w:r>
            <w:proofErr w:type="spellStart"/>
            <w:r w:rsidR="00415AEC" w:rsidRPr="00415AEC">
              <w:rPr>
                <w:color w:val="000000"/>
                <w:lang w:val="es-CO"/>
              </w:rPr>
              <w:t>Avril</w:t>
            </w:r>
            <w:proofErr w:type="spellEnd"/>
            <w:r w:rsidR="00415AEC" w:rsidRPr="00415AEC">
              <w:rPr>
                <w:color w:val="000000"/>
                <w:lang w:val="es-CO"/>
              </w:rPr>
              <w:t>, 2024)</w:t>
            </w:r>
          </w:ins>
          <w:customXmlInsRangeStart w:id="4294" w:author="Monica Maria Garro Lopez" w:date="2025-03-07T12:49:00Z"/>
        </w:sdtContent>
      </w:sdt>
      <w:customXmlInsRangeEnd w:id="4294"/>
      <w:ins w:id="4295" w:author="Monica Maria Garro Lopez" w:date="2025-03-07T12:48:00Z">
        <w:r w:rsidRPr="00E24747">
          <w:rPr>
            <w:lang w:val="es-CO"/>
          </w:rPr>
          <w:t>.</w:t>
        </w:r>
      </w:ins>
    </w:p>
    <w:p w14:paraId="25D0A656" w14:textId="67FCBB48" w:rsidR="00E24747" w:rsidRPr="0090530C" w:rsidDel="00E24747" w:rsidRDefault="00E24747">
      <w:pPr>
        <w:rPr>
          <w:del w:id="4296" w:author="Monica Maria Garro Lopez" w:date="2025-03-07T12:49:00Z"/>
          <w:b/>
          <w:bCs/>
          <w:lang w:val="es-CO"/>
          <w:rPrChange w:id="4297" w:author="Monica Maria Garro Lopez" w:date="2025-03-21T15:01:00Z">
            <w:rPr>
              <w:del w:id="4298" w:author="Monica Maria Garro Lopez" w:date="2025-03-07T12:49:00Z"/>
              <w:lang w:val="es-419"/>
            </w:rPr>
          </w:rPrChange>
        </w:rPr>
        <w:pPrChange w:id="4299" w:author="Monica Maria Garro Lopez" w:date="2025-03-07T13:04:00Z">
          <w:pPr>
            <w:ind w:left="708"/>
          </w:pPr>
        </w:pPrChange>
      </w:pPr>
    </w:p>
    <w:p w14:paraId="0A3D9BC9" w14:textId="7957B0C1" w:rsidR="00E44665" w:rsidRPr="0090530C" w:rsidDel="00E24747" w:rsidRDefault="00E44665">
      <w:pPr>
        <w:rPr>
          <w:del w:id="4300" w:author="Monica Maria Garro Lopez" w:date="2025-03-07T12:49:00Z"/>
          <w:b/>
          <w:bCs/>
          <w:lang w:val="es-CO"/>
          <w:rPrChange w:id="4301" w:author="Monica Maria Garro Lopez" w:date="2025-03-21T15:01:00Z">
            <w:rPr>
              <w:del w:id="4302" w:author="Monica Maria Garro Lopez" w:date="2025-03-07T12:49:00Z"/>
              <w:lang w:val="es-CO"/>
            </w:rPr>
          </w:rPrChange>
        </w:rPr>
        <w:pPrChange w:id="4303" w:author="Monica Maria Garro Lopez" w:date="2025-03-07T13:04:00Z">
          <w:pPr>
            <w:ind w:left="708"/>
          </w:pPr>
        </w:pPrChange>
      </w:pPr>
      <w:del w:id="4304" w:author="Monica Maria Garro Lopez" w:date="2025-03-07T12:49:00Z">
        <w:r w:rsidRPr="0090530C" w:rsidDel="00E24747">
          <w:rPr>
            <w:b/>
            <w:bCs/>
            <w:lang w:val="es-CO"/>
            <w:rPrChange w:id="4305" w:author="Monica Maria Garro Lopez" w:date="2025-03-21T15:01:00Z">
              <w:rPr>
                <w:lang w:val="es-CO"/>
              </w:rPr>
            </w:rPrChange>
          </w:rPr>
          <w:delText xml:space="preserve">En cuanto a </w:delText>
        </w:r>
      </w:del>
      <w:del w:id="4306" w:author="Monica Maria Garro Lopez" w:date="2025-03-07T09:59:00Z">
        <w:r w:rsidRPr="0090530C" w:rsidDel="00533EDA">
          <w:rPr>
            <w:b/>
            <w:bCs/>
            <w:lang w:val="es-CO"/>
            <w:rPrChange w:id="4307" w:author="Monica Maria Garro Lopez" w:date="2025-03-21T15:01:00Z">
              <w:rPr>
                <w:lang w:val="es-CO"/>
              </w:rPr>
            </w:rPrChange>
          </w:rPr>
          <w:delText xml:space="preserve">costos </w:delText>
        </w:r>
      </w:del>
      <w:del w:id="4308" w:author="Monica Maria Garro Lopez" w:date="2025-03-07T12:49:00Z">
        <w:r w:rsidRPr="0090530C" w:rsidDel="00E24747">
          <w:rPr>
            <w:b/>
            <w:bCs/>
            <w:lang w:val="es-CO"/>
            <w:rPrChange w:id="4309" w:author="Monica Maria Garro Lopez" w:date="2025-03-21T15:01:00Z">
              <w:rPr>
                <w:lang w:val="es-CO"/>
              </w:rPr>
            </w:rPrChange>
          </w:rPr>
          <w:delText xml:space="preserve">operativos, mantener un </w:delText>
        </w:r>
        <w:r w:rsidRPr="0090530C" w:rsidDel="00E24747">
          <w:rPr>
            <w:b/>
            <w:bCs/>
            <w:i/>
            <w:iCs/>
            <w:lang w:val="es-CO"/>
          </w:rPr>
          <w:delText>Data Warehouse</w:delText>
        </w:r>
        <w:r w:rsidRPr="0090530C" w:rsidDel="00E24747">
          <w:rPr>
            <w:b/>
            <w:bCs/>
            <w:lang w:val="es-CO"/>
            <w:rPrChange w:id="4310" w:author="Monica Maria Garro Lopez" w:date="2025-03-21T15:01:00Z">
              <w:rPr>
                <w:lang w:val="es-CO"/>
              </w:rPr>
            </w:rPrChange>
          </w:rPr>
          <w:delText xml:space="preserve"> puede requerir más esfuerzo en modelado y administración para preservar su rendimiento, mientras que un </w:delText>
        </w:r>
        <w:r w:rsidRPr="0090530C" w:rsidDel="00E24747">
          <w:rPr>
            <w:b/>
            <w:bCs/>
            <w:i/>
            <w:iCs/>
            <w:lang w:val="es-CO"/>
          </w:rPr>
          <w:delText>Data Lake</w:delText>
        </w:r>
        <w:r w:rsidRPr="0090530C" w:rsidDel="00E24747">
          <w:rPr>
            <w:b/>
            <w:bCs/>
            <w:lang w:val="es-CO"/>
            <w:rPrChange w:id="4311" w:author="Monica Maria Garro Lopez" w:date="2025-03-21T15:01:00Z">
              <w:rPr>
                <w:lang w:val="es-CO"/>
              </w:rPr>
            </w:rPrChange>
          </w:rPr>
          <w:delText xml:space="preserve"> necesita inversiones en gobernanza para no volverse un pantano. Los </w:delText>
        </w:r>
        <w:r w:rsidRPr="0090530C" w:rsidDel="00E24747">
          <w:rPr>
            <w:b/>
            <w:bCs/>
            <w:i/>
            <w:iCs/>
            <w:lang w:val="es-CO"/>
          </w:rPr>
          <w:delText>Data Lakehouses</w:delText>
        </w:r>
        <w:r w:rsidRPr="0090530C" w:rsidDel="00E24747">
          <w:rPr>
            <w:b/>
            <w:bCs/>
            <w:lang w:val="es-CO"/>
            <w:rPrChange w:id="4312" w:author="Monica Maria Garro Lopez" w:date="2025-03-21T15:01:00Z">
              <w:rPr>
                <w:lang w:val="es-CO"/>
              </w:rPr>
            </w:rPrChange>
          </w:rPr>
          <w:delText xml:space="preserve"> buscan un equilibrio, reduciendo la complejidad operativa y proporcionando mecanismos avanzados de gestión de datos. A su vez, los </w:delText>
        </w:r>
        <w:r w:rsidRPr="0090530C" w:rsidDel="00E24747">
          <w:rPr>
            <w:b/>
            <w:bCs/>
            <w:i/>
            <w:iCs/>
            <w:lang w:val="es-CO"/>
          </w:rPr>
          <w:delText>Delta Lakes</w:delText>
        </w:r>
        <w:r w:rsidRPr="0090530C" w:rsidDel="00E24747">
          <w:rPr>
            <w:b/>
            <w:bCs/>
            <w:lang w:val="es-CO"/>
            <w:rPrChange w:id="4313" w:author="Monica Maria Garro Lopez" w:date="2025-03-21T15:01:00Z">
              <w:rPr>
                <w:lang w:val="es-CO"/>
              </w:rPr>
            </w:rPrChange>
          </w:rPr>
          <w:delText xml:space="preserve"> ayudan a optimizar </w:delText>
        </w:r>
      </w:del>
      <w:del w:id="4314" w:author="Monica Maria Garro Lopez" w:date="2025-03-07T09:59:00Z">
        <w:r w:rsidRPr="0090530C" w:rsidDel="00533EDA">
          <w:rPr>
            <w:b/>
            <w:bCs/>
            <w:lang w:val="es-CO"/>
            <w:rPrChange w:id="4315" w:author="Monica Maria Garro Lopez" w:date="2025-03-21T15:01:00Z">
              <w:rPr>
                <w:lang w:val="es-CO"/>
              </w:rPr>
            </w:rPrChange>
          </w:rPr>
          <w:delText xml:space="preserve">costos </w:delText>
        </w:r>
      </w:del>
      <w:del w:id="4316" w:author="Monica Maria Garro Lopez" w:date="2025-03-07T12:49:00Z">
        <w:r w:rsidRPr="0090530C" w:rsidDel="00E24747">
          <w:rPr>
            <w:b/>
            <w:bCs/>
            <w:lang w:val="es-CO"/>
            <w:rPrChange w:id="4317" w:author="Monica Maria Garro Lopez" w:date="2025-03-21T15:01:00Z">
              <w:rPr>
                <w:lang w:val="es-CO"/>
              </w:rPr>
            </w:rPrChange>
          </w:rPr>
          <w:delText xml:space="preserve">operativos al mejorar la gobernanza y la calidad de los datos dentro de los </w:delText>
        </w:r>
        <w:r w:rsidRPr="0090530C" w:rsidDel="00E24747">
          <w:rPr>
            <w:b/>
            <w:bCs/>
            <w:i/>
            <w:iCs/>
            <w:lang w:val="es-CO"/>
          </w:rPr>
          <w:delText>Data Lakes</w:delText>
        </w:r>
        <w:r w:rsidRPr="0090530C" w:rsidDel="00E24747">
          <w:rPr>
            <w:b/>
            <w:bCs/>
            <w:lang w:val="es-CO"/>
            <w:rPrChange w:id="4318" w:author="Monica Maria Garro Lopez" w:date="2025-03-21T15:01:00Z">
              <w:rPr>
                <w:lang w:val="es-CO"/>
              </w:rPr>
            </w:rPrChange>
          </w:rPr>
          <w:delText>.</w:delText>
        </w:r>
      </w:del>
    </w:p>
    <w:p w14:paraId="69B4422F" w14:textId="3E56ACAE" w:rsidR="00A01AD4" w:rsidRPr="0090530C" w:rsidDel="00944F5E" w:rsidRDefault="00A01AD4">
      <w:pPr>
        <w:rPr>
          <w:del w:id="4319" w:author="Monica Maria Garro Lopez" w:date="2025-03-07T13:04:00Z"/>
          <w:b/>
          <w:bCs/>
          <w:lang w:val="es-CO"/>
          <w:rPrChange w:id="4320" w:author="Monica Maria Garro Lopez" w:date="2025-03-21T15:01:00Z">
            <w:rPr>
              <w:del w:id="4321" w:author="Monica Maria Garro Lopez" w:date="2025-03-07T13:04:00Z"/>
              <w:lang w:val="es-CO"/>
            </w:rPr>
          </w:rPrChange>
        </w:rPr>
        <w:pPrChange w:id="4322" w:author="Monica Maria Garro Lopez" w:date="2025-03-07T13:04:00Z">
          <w:pPr>
            <w:pStyle w:val="NormalWeb"/>
            <w:ind w:left="708"/>
            <w:jc w:val="both"/>
          </w:pPr>
        </w:pPrChange>
      </w:pPr>
    </w:p>
    <w:p w14:paraId="0E7C096B" w14:textId="4E6094B1" w:rsidR="00B4576B" w:rsidRPr="007178C8" w:rsidDel="0090530C" w:rsidRDefault="00B4576B">
      <w:pPr>
        <w:pStyle w:val="Prrafodelista"/>
        <w:numPr>
          <w:ilvl w:val="0"/>
          <w:numId w:val="134"/>
        </w:numPr>
        <w:rPr>
          <w:del w:id="4323" w:author="Monica Maria Garro Lopez" w:date="2025-03-21T15:01:00Z"/>
          <w:lang w:eastAsia="es-ES"/>
        </w:rPr>
        <w:pPrChange w:id="4324" w:author="Monica Maria Garro Lopez" w:date="2025-03-21T15:01:00Z">
          <w:pPr>
            <w:pStyle w:val="NormalWeb"/>
            <w:numPr>
              <w:numId w:val="36"/>
            </w:numPr>
            <w:spacing w:line="276" w:lineRule="auto"/>
            <w:ind w:left="720" w:hanging="360"/>
            <w:jc w:val="both"/>
          </w:pPr>
        </w:pPrChange>
      </w:pPr>
      <w:r w:rsidRPr="007903C1">
        <w:rPr>
          <w:b/>
          <w:bCs/>
          <w:lang w:eastAsia="es-ES"/>
        </w:rPr>
        <w:t xml:space="preserve">Seguridad y </w:t>
      </w:r>
      <w:r w:rsidR="00E072B1" w:rsidRPr="0090530C">
        <w:rPr>
          <w:b/>
          <w:bCs/>
          <w:lang w:eastAsia="es-ES"/>
          <w:rPrChange w:id="4325" w:author="Monica Maria Garro Lopez" w:date="2025-03-21T15:01:00Z">
            <w:rPr>
              <w:b/>
              <w:bCs/>
              <w:lang w:eastAsia="es-ES"/>
            </w:rPr>
          </w:rPrChange>
        </w:rPr>
        <w:t>gobernanza de datos</w:t>
      </w:r>
      <w:ins w:id="4326" w:author="Monica Maria Garro Lopez" w:date="2025-03-21T15:01:00Z">
        <w:r w:rsidR="0090530C" w:rsidRPr="0090530C">
          <w:rPr>
            <w:lang w:eastAsia="es-ES"/>
            <w:rPrChange w:id="4327" w:author="Monica Maria Garro Lopez" w:date="2025-03-21T15:01:00Z">
              <w:rPr>
                <w:b/>
                <w:bCs/>
                <w:lang w:eastAsia="es-ES"/>
              </w:rPr>
            </w:rPrChange>
          </w:rPr>
          <w:t xml:space="preserve">. </w:t>
        </w:r>
      </w:ins>
    </w:p>
    <w:p w14:paraId="424505BD" w14:textId="43B0F9AB" w:rsidR="00587C50" w:rsidRDefault="00B4576B">
      <w:pPr>
        <w:pStyle w:val="Prrafodelista"/>
        <w:numPr>
          <w:ilvl w:val="0"/>
          <w:numId w:val="134"/>
        </w:numPr>
        <w:rPr>
          <w:ins w:id="4328" w:author="Monica Maria Garro Lopez" w:date="2025-03-17T17:42:00Z"/>
        </w:rPr>
        <w:pPrChange w:id="4329" w:author="Monica Maria Garro Lopez" w:date="2025-03-21T15:01:00Z">
          <w:pPr>
            <w:ind w:left="708"/>
          </w:pPr>
        </w:pPrChange>
      </w:pPr>
      <w:r w:rsidRPr="007178C8">
        <w:t xml:space="preserve">La seguridad y la gobernanza de datos son cruciales para el cumplimiento normativo y la protección de información sensible. </w:t>
      </w:r>
      <w:r w:rsidRPr="0090530C">
        <w:rPr>
          <w:rPrChange w:id="4330" w:author="Monica Maria Garro Lopez" w:date="2025-03-21T15:01:00Z">
            <w:rPr>
              <w:b/>
              <w:bCs/>
            </w:rPr>
          </w:rPrChange>
        </w:rPr>
        <w:t xml:space="preserve">Los </w:t>
      </w:r>
      <w:r w:rsidRPr="0090530C">
        <w:rPr>
          <w:i/>
          <w:iCs/>
          <w:rPrChange w:id="4331" w:author="Monica Maria Garro Lopez" w:date="2025-03-21T15:01:00Z">
            <w:rPr>
              <w:b/>
              <w:bCs/>
              <w:i/>
              <w:iCs/>
            </w:rPr>
          </w:rPrChange>
        </w:rPr>
        <w:t xml:space="preserve">Data </w:t>
      </w:r>
      <w:proofErr w:type="spellStart"/>
      <w:r w:rsidRPr="0090530C">
        <w:rPr>
          <w:i/>
          <w:iCs/>
          <w:rPrChange w:id="4332" w:author="Monica Maria Garro Lopez" w:date="2025-03-21T15:01:00Z">
            <w:rPr>
              <w:b/>
              <w:bCs/>
              <w:i/>
              <w:iCs/>
            </w:rPr>
          </w:rPrChange>
        </w:rPr>
        <w:t>Warehouses</w:t>
      </w:r>
      <w:proofErr w:type="spellEnd"/>
      <w:r w:rsidRPr="007178C8">
        <w:t xml:space="preserve"> ofrecen un </w:t>
      </w:r>
      <w:r w:rsidRPr="0090530C">
        <w:rPr>
          <w:rPrChange w:id="4333" w:author="Monica Maria Garro Lopez" w:date="2025-03-21T15:01:00Z">
            <w:rPr>
              <w:b/>
              <w:bCs/>
            </w:rPr>
          </w:rPrChange>
        </w:rPr>
        <w:t>control más estricto sobre la calidad y la integridad de los datos</w:t>
      </w:r>
      <w:r w:rsidRPr="007178C8">
        <w:t xml:space="preserve"> debido a su estructura organizada. En contraste, los </w:t>
      </w:r>
      <w:r w:rsidRPr="0090530C">
        <w:rPr>
          <w:i/>
          <w:iCs/>
        </w:rPr>
        <w:t xml:space="preserve">Data </w:t>
      </w:r>
      <w:proofErr w:type="spellStart"/>
      <w:r w:rsidRPr="0090530C">
        <w:rPr>
          <w:i/>
          <w:iCs/>
        </w:rPr>
        <w:t>Lakes</w:t>
      </w:r>
      <w:proofErr w:type="spellEnd"/>
      <w:r w:rsidRPr="007178C8">
        <w:t xml:space="preserve"> </w:t>
      </w:r>
      <w:r w:rsidRPr="0090530C">
        <w:rPr>
          <w:rPrChange w:id="4334" w:author="Monica Maria Garro Lopez" w:date="2025-03-21T15:01:00Z">
            <w:rPr>
              <w:b/>
              <w:bCs/>
            </w:rPr>
          </w:rPrChange>
        </w:rPr>
        <w:t>pueden presentar riesgos de calidad y seguridad</w:t>
      </w:r>
      <w:r w:rsidRPr="007178C8">
        <w:t xml:space="preserve"> si no se gestionan adecuadamente</w:t>
      </w:r>
      <w:r w:rsidR="001257AB" w:rsidRPr="007178C8">
        <w:t xml:space="preserve"> </w:t>
      </w:r>
      <w:sdt>
        <w:sdtPr>
          <w:rPr>
            <w:color w:val="000000"/>
          </w:rPr>
          <w:tag w:val="MENDELEY_CITATION_v3_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"/>
          <w:id w:val="563769468"/>
          <w:placeholder>
            <w:docPart w:val="DefaultPlaceholder_-1854013440"/>
          </w:placeholder>
        </w:sdtPr>
        <w:sdtEndPr/>
        <w:sdtContent>
          <w:ins w:id="4335" w:author="Monica Maria Garro Lopez" w:date="2025-03-21T16:07:00Z">
            <w:r w:rsidR="00415AEC" w:rsidRPr="00415AEC">
              <w:rPr>
                <w:color w:val="000000"/>
              </w:rPr>
              <w:t>(</w:t>
            </w:r>
            <w:proofErr w:type="spellStart"/>
            <w:r w:rsidR="00415AEC" w:rsidRPr="00415AEC">
              <w:rPr>
                <w:color w:val="000000"/>
              </w:rPr>
              <w:t>Derakhshannia</w:t>
            </w:r>
            <w:proofErr w:type="spellEnd"/>
            <w:r w:rsidR="00415AEC" w:rsidRPr="00415AEC">
              <w:rPr>
                <w:color w:val="000000"/>
              </w:rPr>
              <w:t xml:space="preserve"> et al., 2019)</w:t>
            </w:r>
          </w:ins>
          <w:del w:id="4336" w:author="Monica Maria Garro Lopez" w:date="2025-03-07T10:47:00Z">
            <w:r w:rsidR="003A0AFC" w:rsidRPr="00415AEC" w:rsidDel="00AF12DE">
              <w:rPr>
                <w:color w:val="000000"/>
              </w:rPr>
              <w:delText>(Derakhshannia et al., 2019)</w:delText>
            </w:r>
          </w:del>
        </w:sdtContent>
      </w:sdt>
      <w:r w:rsidR="001257AB" w:rsidRPr="0090530C">
        <w:rPr>
          <w:color w:val="000000"/>
        </w:rPr>
        <w:t>.</w:t>
      </w:r>
      <w:r w:rsidR="008F154E" w:rsidRPr="007178C8">
        <w:t xml:space="preserve">  </w:t>
      </w:r>
      <w:r w:rsidR="00D03A64">
        <w:t>L</w:t>
      </w:r>
      <w:r w:rsidR="008F154E" w:rsidRPr="007178C8">
        <w:t xml:space="preserve">os </w:t>
      </w:r>
      <w:r w:rsidR="008F154E" w:rsidRPr="0090530C">
        <w:rPr>
          <w:i/>
          <w:iCs/>
          <w:rPrChange w:id="4337" w:author="Monica Maria Garro Lopez" w:date="2025-03-21T15:01:00Z">
            <w:rPr>
              <w:b/>
              <w:bCs/>
              <w:i/>
              <w:iCs/>
            </w:rPr>
          </w:rPrChange>
        </w:rPr>
        <w:t xml:space="preserve">Data </w:t>
      </w:r>
      <w:proofErr w:type="spellStart"/>
      <w:r w:rsidR="008F154E" w:rsidRPr="0090530C">
        <w:rPr>
          <w:i/>
          <w:iCs/>
          <w:rPrChange w:id="4338" w:author="Monica Maria Garro Lopez" w:date="2025-03-21T15:01:00Z">
            <w:rPr>
              <w:b/>
              <w:bCs/>
              <w:i/>
              <w:iCs/>
            </w:rPr>
          </w:rPrChange>
        </w:rPr>
        <w:t>Lakehouses</w:t>
      </w:r>
      <w:proofErr w:type="spellEnd"/>
      <w:r w:rsidR="008F154E" w:rsidRPr="007178C8">
        <w:t xml:space="preserve"> implementa políticas de gobernanza robustas que garantizan un control riguroso sobre las capas donde se almacenan y procesan los datos, lo que permite una </w:t>
      </w:r>
      <w:r w:rsidR="008F154E" w:rsidRPr="007178C8">
        <w:lastRenderedPageBreak/>
        <w:t xml:space="preserve">gestión coherente y alineada con las mejores prácticas de la industria </w:t>
      </w:r>
      <w:sdt>
        <w:sdtPr>
          <w:rPr>
            <w:color w:val="000000"/>
          </w:rPr>
          <w:tag w:val="MENDELEY_CITATION_v3_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"/>
          <w:id w:val="-1756349182"/>
          <w:placeholder>
            <w:docPart w:val="DefaultPlaceholder_-1854013440"/>
          </w:placeholder>
        </w:sdtPr>
        <w:sdtEndPr/>
        <w:sdtContent>
          <w:ins w:id="4339" w:author="Monica Maria Garro Lopez" w:date="2025-03-21T16:07:00Z">
            <w:r w:rsidR="00415AEC" w:rsidRPr="00415AEC">
              <w:rPr>
                <w:rFonts w:eastAsia="Times New Roman"/>
                <w:color w:val="000000"/>
                <w:rPrChange w:id="4340" w:author="Monica Maria Garro Lopez" w:date="2025-03-21T16:07:00Z">
                  <w:rPr>
                    <w:rFonts w:eastAsia="Times New Roman"/>
                  </w:rPr>
                </w:rPrChange>
              </w:rPr>
              <w:t>(</w:t>
            </w:r>
            <w:proofErr w:type="spellStart"/>
            <w:r w:rsidR="00415AEC" w:rsidRPr="00415AEC">
              <w:rPr>
                <w:rFonts w:eastAsia="Times New Roman"/>
                <w:color w:val="000000"/>
                <w:rPrChange w:id="4341" w:author="Monica Maria Garro Lopez" w:date="2025-03-21T16:07:00Z">
                  <w:rPr>
                    <w:rFonts w:eastAsia="Times New Roman"/>
                  </w:rPr>
                </w:rPrChange>
              </w:rPr>
              <w:t>Cherradi</w:t>
            </w:r>
            <w:proofErr w:type="spellEnd"/>
            <w:r w:rsidR="00415AEC" w:rsidRPr="00415AEC">
              <w:rPr>
                <w:rFonts w:eastAsia="Times New Roman"/>
                <w:color w:val="000000"/>
                <w:rPrChange w:id="4342" w:author="Monica Maria Garro Lopez" w:date="2025-03-21T16:07:00Z">
                  <w:rPr>
                    <w:rFonts w:eastAsia="Times New Roman"/>
                  </w:rPr>
                </w:rPrChange>
              </w:rPr>
              <w:t xml:space="preserve"> &amp; </w:t>
            </w:r>
            <w:proofErr w:type="spellStart"/>
            <w:r w:rsidR="00415AEC" w:rsidRPr="00415AEC">
              <w:rPr>
                <w:rFonts w:eastAsia="Times New Roman"/>
                <w:color w:val="000000"/>
                <w:rPrChange w:id="4343" w:author="Monica Maria Garro Lopez" w:date="2025-03-21T16:07:00Z">
                  <w:rPr>
                    <w:rFonts w:eastAsia="Times New Roman"/>
                  </w:rPr>
                </w:rPrChange>
              </w:rPr>
              <w:t>Haddadi</w:t>
            </w:r>
            <w:proofErr w:type="spellEnd"/>
            <w:r w:rsidR="00415AEC" w:rsidRPr="00415AEC">
              <w:rPr>
                <w:rFonts w:eastAsia="Times New Roman"/>
                <w:color w:val="000000"/>
                <w:rPrChange w:id="4344" w:author="Monica Maria Garro Lopez" w:date="2025-03-21T16:07:00Z">
                  <w:rPr>
                    <w:rFonts w:eastAsia="Times New Roman"/>
                  </w:rPr>
                </w:rPrChange>
              </w:rPr>
              <w:t>, 2024a)</w:t>
            </w:r>
          </w:ins>
          <w:del w:id="4345" w:author="Monica Maria Garro Lopez" w:date="2025-03-07T10:47:00Z">
            <w:r w:rsidR="003A0AFC" w:rsidRPr="00415AEC" w:rsidDel="00AF12DE">
              <w:rPr>
                <w:rFonts w:eastAsia="Times New Roman"/>
                <w:color w:val="000000"/>
              </w:rPr>
              <w:delText>(Cherradi &amp; Haddadi, 2024a)</w:delText>
            </w:r>
          </w:del>
        </w:sdtContent>
      </w:sdt>
      <w:r w:rsidR="008F154E" w:rsidRPr="007178C8">
        <w:t>.</w:t>
      </w:r>
      <w:r w:rsidR="00E44665">
        <w:t xml:space="preserve">  Por otro lado, los </w:t>
      </w:r>
      <w:r w:rsidR="00E44665" w:rsidRPr="0090530C">
        <w:rPr>
          <w:rStyle w:val="Textoennegrita"/>
          <w:i/>
          <w:iCs/>
        </w:rPr>
        <w:t xml:space="preserve">Delta </w:t>
      </w:r>
      <w:proofErr w:type="spellStart"/>
      <w:r w:rsidR="00E44665" w:rsidRPr="0090530C">
        <w:rPr>
          <w:rStyle w:val="Textoennegrita"/>
          <w:i/>
          <w:iCs/>
        </w:rPr>
        <w:t>Lakes</w:t>
      </w:r>
      <w:proofErr w:type="spellEnd"/>
      <w:r w:rsidR="00E44665">
        <w:t xml:space="preserve"> proporcionan capacidades avanzadas de control de versiones, auditoría y acceso basado en permisos dentro de los </w:t>
      </w:r>
      <w:r w:rsidR="00E44665" w:rsidRPr="0090530C">
        <w:rPr>
          <w:rStyle w:val="Textoennegrita"/>
          <w:i/>
          <w:iCs/>
          <w:rPrChange w:id="4346" w:author="Monica Maria Garro Lopez" w:date="2025-03-21T15:01:00Z">
            <w:rPr>
              <w:rStyle w:val="Textoennegrita"/>
            </w:rPr>
          </w:rPrChange>
        </w:rPr>
        <w:t xml:space="preserve">Data </w:t>
      </w:r>
      <w:proofErr w:type="spellStart"/>
      <w:r w:rsidR="00E44665" w:rsidRPr="0090530C">
        <w:rPr>
          <w:rStyle w:val="Textoennegrita"/>
          <w:i/>
          <w:iCs/>
          <w:rPrChange w:id="4347" w:author="Monica Maria Garro Lopez" w:date="2025-03-21T15:01:00Z">
            <w:rPr>
              <w:rStyle w:val="Textoennegrita"/>
            </w:rPr>
          </w:rPrChange>
        </w:rPr>
        <w:t>Lakes</w:t>
      </w:r>
      <w:proofErr w:type="spellEnd"/>
      <w:r w:rsidR="00E44665">
        <w:t>, alineándose con las mejores prácticas de la industria y fortaleciendo la seguridad y gobernanza del almacenamiento de datos.</w:t>
      </w:r>
    </w:p>
    <w:p w14:paraId="09850199" w14:textId="77777777" w:rsidR="00587C50" w:rsidRDefault="00587C50">
      <w:pPr>
        <w:spacing w:after="0" w:line="240" w:lineRule="auto"/>
        <w:jc w:val="left"/>
        <w:rPr>
          <w:ins w:id="4348" w:author="Monica Maria Garro Lopez" w:date="2025-03-17T17:42:00Z"/>
        </w:rPr>
      </w:pPr>
      <w:ins w:id="4349" w:author="Monica Maria Garro Lopez" w:date="2025-03-17T17:42:00Z">
        <w:r>
          <w:br w:type="page"/>
        </w:r>
      </w:ins>
    </w:p>
    <w:p w14:paraId="30709E4C" w14:textId="48B339F6" w:rsidR="00587C50" w:rsidRDefault="00587C50" w:rsidP="00587C50">
      <w:pPr>
        <w:pStyle w:val="Ttulo1"/>
        <w:numPr>
          <w:ilvl w:val="0"/>
          <w:numId w:val="2"/>
        </w:numPr>
        <w:rPr>
          <w:ins w:id="4350" w:author="Monica Maria Garro Lopez" w:date="2025-03-17T17:43:00Z"/>
          <w:lang w:eastAsia="es-ES"/>
        </w:rPr>
      </w:pPr>
      <w:bookmarkStart w:id="4351" w:name="_Toc115337240"/>
      <w:bookmarkStart w:id="4352" w:name="_Toc193466886"/>
      <w:ins w:id="4353" w:author="Monica Maria Garro Lopez" w:date="2025-03-17T17:42:00Z">
        <w:r>
          <w:rPr>
            <w:lang w:eastAsia="es-ES"/>
          </w:rPr>
          <w:lastRenderedPageBreak/>
          <w:t>Desarrollo del proyecto y resultados</w:t>
        </w:r>
      </w:ins>
      <w:bookmarkEnd w:id="4351"/>
      <w:bookmarkEnd w:id="4352"/>
    </w:p>
    <w:p w14:paraId="65DA4F80" w14:textId="77777777" w:rsidR="00587C50" w:rsidRDefault="00587C50" w:rsidP="00587C50">
      <w:pPr>
        <w:pStyle w:val="Ttulo2"/>
        <w:numPr>
          <w:ilvl w:val="1"/>
          <w:numId w:val="77"/>
        </w:numPr>
        <w:rPr>
          <w:ins w:id="4354" w:author="Monica Maria Garro Lopez" w:date="2025-03-17T17:43:00Z"/>
        </w:rPr>
      </w:pPr>
      <w:bookmarkStart w:id="4355" w:name="_Toc115337241"/>
      <w:bookmarkStart w:id="4356" w:name="_Toc193466887"/>
      <w:ins w:id="4357" w:author="Monica Maria Garro Lopez" w:date="2025-03-17T17:43:00Z">
        <w:r>
          <w:t>Metodología</w:t>
        </w:r>
        <w:bookmarkEnd w:id="4355"/>
        <w:bookmarkEnd w:id="4356"/>
      </w:ins>
    </w:p>
    <w:p w14:paraId="393DC23E" w14:textId="77777777" w:rsidR="00DC55FA" w:rsidRPr="00DC55FA" w:rsidRDefault="00DC55FA" w:rsidP="00DC55FA">
      <w:pPr>
        <w:rPr>
          <w:ins w:id="4358" w:author="Monica Maria Garro Lopez" w:date="2025-03-17T19:04:00Z"/>
          <w:lang w:val="es-CO" w:eastAsia="es-ES"/>
        </w:rPr>
      </w:pPr>
      <w:ins w:id="4359" w:author="Monica Maria Garro Lopez" w:date="2025-03-17T19:04:00Z">
        <w:r w:rsidRPr="00DC55FA">
          <w:rPr>
            <w:lang w:val="es-CO" w:eastAsia="es-ES"/>
          </w:rPr>
          <w:t>El proyecto se ha desarrollado siguiendo una metodología estructurada, basada en la planificación y gestión de tareas para cumplir con los objetivos propuestos. A continuación, se detalla el proceso seguido:</w:t>
        </w:r>
      </w:ins>
    </w:p>
    <w:p w14:paraId="1151A449" w14:textId="77777777" w:rsidR="00DC55FA" w:rsidRPr="00DC55FA" w:rsidRDefault="00DC55FA" w:rsidP="00DC55FA">
      <w:pPr>
        <w:numPr>
          <w:ilvl w:val="0"/>
          <w:numId w:val="84"/>
        </w:numPr>
        <w:rPr>
          <w:ins w:id="4360" w:author="Monica Maria Garro Lopez" w:date="2025-03-17T19:04:00Z"/>
          <w:lang w:val="es-CO" w:eastAsia="es-ES"/>
        </w:rPr>
      </w:pPr>
      <w:ins w:id="4361" w:author="Monica Maria Garro Lopez" w:date="2025-03-17T19:04:00Z">
        <w:r w:rsidRPr="00DC55FA">
          <w:rPr>
            <w:b/>
            <w:bCs/>
            <w:lang w:val="es-CO" w:eastAsia="es-ES"/>
          </w:rPr>
          <w:t>Evaluación inicial de tareas</w:t>
        </w:r>
        <w:r w:rsidRPr="00DC55FA">
          <w:rPr>
            <w:lang w:val="es-CO" w:eastAsia="es-ES"/>
          </w:rPr>
          <w:t>: Se identificaron las tareas necesarias para completar el trabajo, desde la revisión bibliográfica hasta la implementación práctica y la redacción final.</w:t>
        </w:r>
      </w:ins>
    </w:p>
    <w:p w14:paraId="04183D3F" w14:textId="77777777" w:rsidR="00DC55FA" w:rsidRPr="00DC55FA" w:rsidRDefault="00DC55FA" w:rsidP="00DC55FA">
      <w:pPr>
        <w:numPr>
          <w:ilvl w:val="0"/>
          <w:numId w:val="84"/>
        </w:numPr>
        <w:rPr>
          <w:ins w:id="4362" w:author="Monica Maria Garro Lopez" w:date="2025-03-17T19:04:00Z"/>
          <w:lang w:val="es-CO" w:eastAsia="es-ES"/>
        </w:rPr>
      </w:pPr>
      <w:ins w:id="4363" w:author="Monica Maria Garro Lopez" w:date="2025-03-17T19:04:00Z">
        <w:r w:rsidRPr="00DC55FA">
          <w:rPr>
            <w:b/>
            <w:bCs/>
            <w:lang w:val="es-CO" w:eastAsia="es-ES"/>
          </w:rPr>
          <w:t>Planificación y cronograma</w:t>
        </w:r>
        <w:r w:rsidRPr="00DC55FA">
          <w:rPr>
            <w:lang w:val="es-CO" w:eastAsia="es-ES"/>
          </w:rPr>
          <w:t>: Se estableció un cronograma ajustado al tiempo disponible, considerando las fechas clave y la priorización de tareas.</w:t>
        </w:r>
      </w:ins>
    </w:p>
    <w:p w14:paraId="30F23A42" w14:textId="77777777" w:rsidR="00DC55FA" w:rsidRPr="00DC55FA" w:rsidRDefault="00DC55FA" w:rsidP="00DC55FA">
      <w:pPr>
        <w:numPr>
          <w:ilvl w:val="0"/>
          <w:numId w:val="84"/>
        </w:numPr>
        <w:rPr>
          <w:ins w:id="4364" w:author="Monica Maria Garro Lopez" w:date="2025-03-17T19:04:00Z"/>
          <w:lang w:val="es-CO" w:eastAsia="es-ES"/>
        </w:rPr>
      </w:pPr>
      <w:ins w:id="4365" w:author="Monica Maria Garro Lopez" w:date="2025-03-17T19:04:00Z">
        <w:r w:rsidRPr="00DC55FA">
          <w:rPr>
            <w:b/>
            <w:bCs/>
            <w:lang w:val="es-CO" w:eastAsia="es-ES"/>
          </w:rPr>
          <w:t>Seguimiento y gestión</w:t>
        </w:r>
        <w:r w:rsidRPr="00DC55FA">
          <w:rPr>
            <w:lang w:val="es-CO" w:eastAsia="es-ES"/>
          </w:rPr>
          <w:t>: Se realizó un seguimiento continuo del progreso, ajustando las tareas según fuera necesario para cumplir con los plazos.</w:t>
        </w:r>
      </w:ins>
    </w:p>
    <w:p w14:paraId="3AAD3BD4" w14:textId="24F68090" w:rsidR="00FE5DEC" w:rsidRDefault="00FE5DEC">
      <w:pPr>
        <w:pStyle w:val="NormalWeb"/>
        <w:spacing w:after="0" w:afterAutospacing="0"/>
        <w:ind w:left="720"/>
        <w:rPr>
          <w:ins w:id="4366" w:author="Monica Maria Garro Lopez" w:date="2025-03-21T16:42:00Z"/>
        </w:rPr>
        <w:pPrChange w:id="4367" w:author="Monica Maria Garro Lopez" w:date="2025-03-21T16:43:00Z">
          <w:pPr>
            <w:pStyle w:val="NormalWeb"/>
            <w:numPr>
              <w:numId w:val="84"/>
            </w:numPr>
            <w:tabs>
              <w:tab w:val="num" w:pos="720"/>
            </w:tabs>
            <w:ind w:left="720" w:hanging="360"/>
          </w:pPr>
        </w:pPrChange>
      </w:pPr>
      <w:ins w:id="4368" w:author="Monica Maria Garro Lopez" w:date="2025-03-21T16:42:00Z">
        <w:r>
          <w:rPr>
            <w:noProof/>
          </w:rPr>
          <w:drawing>
            <wp:inline distT="0" distB="0" distL="0" distR="0" wp14:anchorId="4622A8A9" wp14:editId="694C08B2">
              <wp:extent cx="5400040" cy="18294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1829435"/>
                      </a:xfrm>
                      <a:prstGeom prst="rect">
                        <a:avLst/>
                      </a:prstGeom>
                      <a:noFill/>
                      <a:ln>
                        <a:noFill/>
                      </a:ln>
                    </pic:spPr>
                  </pic:pic>
                </a:graphicData>
              </a:graphic>
            </wp:inline>
          </w:drawing>
        </w:r>
      </w:ins>
    </w:p>
    <w:p w14:paraId="05F3A2F9" w14:textId="126165AF" w:rsidR="00DC55FA" w:rsidRDefault="00E816DB">
      <w:pPr>
        <w:pStyle w:val="Descripcin"/>
        <w:rPr>
          <w:ins w:id="4369" w:author="Monica Maria Garro Lopez" w:date="2025-03-17T19:03:00Z"/>
        </w:rPr>
        <w:pPrChange w:id="4370" w:author="Monica Maria Garro Lopez" w:date="2025-03-17T19:03:00Z">
          <w:pPr>
            <w:pStyle w:val="NormalWeb"/>
          </w:pPr>
        </w:pPrChange>
      </w:pPr>
      <w:bookmarkStart w:id="4371" w:name="_Toc193466946"/>
      <w:ins w:id="4372" w:author="Monica Maria Garro Lopez" w:date="2025-03-17T19:22:00Z">
        <w:r w:rsidRPr="00E816DB">
          <w:rPr>
            <w:b/>
            <w:bCs/>
            <w:rPrChange w:id="4373" w:author="Monica Maria Garro Lopez" w:date="2025-03-17T19:22:00Z">
              <w:rPr>
                <w:i/>
                <w:iCs/>
              </w:rPr>
            </w:rPrChange>
          </w:rPr>
          <w:t>Figura</w:t>
        </w:r>
      </w:ins>
      <w:ins w:id="4374" w:author="Monica Maria Garro Lopez" w:date="2025-03-17T19:03:00Z">
        <w:r w:rsidR="00DC55FA" w:rsidRPr="00E816DB">
          <w:rPr>
            <w:b/>
            <w:bCs/>
            <w:rPrChange w:id="4375" w:author="Monica Maria Garro Lopez" w:date="2025-03-17T19:22:00Z">
              <w:rPr>
                <w:i/>
                <w:iCs/>
              </w:rPr>
            </w:rPrChange>
          </w:rPr>
          <w:t xml:space="preserve"> </w:t>
        </w:r>
        <w:r w:rsidR="00DC55FA" w:rsidRPr="00E816DB">
          <w:rPr>
            <w:b/>
            <w:bCs/>
            <w:rPrChange w:id="4376" w:author="Monica Maria Garro Lopez" w:date="2025-03-17T19:22:00Z">
              <w:rPr>
                <w:i/>
                <w:iCs/>
              </w:rPr>
            </w:rPrChange>
          </w:rPr>
          <w:fldChar w:fldCharType="begin"/>
        </w:r>
        <w:r w:rsidR="00DC55FA" w:rsidRPr="00E816DB">
          <w:rPr>
            <w:b/>
            <w:bCs/>
            <w:rPrChange w:id="4377" w:author="Monica Maria Garro Lopez" w:date="2025-03-17T19:22:00Z">
              <w:rPr>
                <w:i/>
                <w:iCs/>
              </w:rPr>
            </w:rPrChange>
          </w:rPr>
          <w:instrText xml:space="preserve"> SEQ Ilustración \* ARABIC </w:instrText>
        </w:r>
      </w:ins>
      <w:r w:rsidR="00DC55FA" w:rsidRPr="00E816DB">
        <w:rPr>
          <w:b/>
          <w:bCs/>
          <w:rPrChange w:id="4378" w:author="Monica Maria Garro Lopez" w:date="2025-03-17T19:22:00Z">
            <w:rPr>
              <w:i/>
              <w:iCs/>
            </w:rPr>
          </w:rPrChange>
        </w:rPr>
        <w:fldChar w:fldCharType="separate"/>
      </w:r>
      <w:ins w:id="4379" w:author="Monica Maria Garro Lopez" w:date="2025-03-20T20:08:00Z">
        <w:r w:rsidR="004A38FE">
          <w:rPr>
            <w:b/>
            <w:bCs/>
            <w:noProof/>
          </w:rPr>
          <w:t>9</w:t>
        </w:r>
      </w:ins>
      <w:ins w:id="4380" w:author="Monica Maria Garro Lopez" w:date="2025-03-17T19:03:00Z">
        <w:r w:rsidR="00DC55FA" w:rsidRPr="00E816DB">
          <w:rPr>
            <w:b/>
            <w:bCs/>
            <w:rPrChange w:id="4381" w:author="Monica Maria Garro Lopez" w:date="2025-03-17T19:22:00Z">
              <w:rPr>
                <w:i/>
                <w:iCs/>
              </w:rPr>
            </w:rPrChange>
          </w:rPr>
          <w:fldChar w:fldCharType="end"/>
        </w:r>
        <w:r w:rsidR="00DC55FA">
          <w:t xml:space="preserve">. </w:t>
        </w:r>
        <w:r w:rsidR="00DC55FA" w:rsidRPr="008D384C">
          <w:t>Cronograma de las tareas definidas. Elaboración propia.</w:t>
        </w:r>
        <w:bookmarkEnd w:id="4371"/>
      </w:ins>
    </w:p>
    <w:p w14:paraId="4C9320DD" w14:textId="45879818" w:rsidR="00587C50" w:rsidRDefault="00587C50" w:rsidP="00587C50">
      <w:pPr>
        <w:pStyle w:val="Ttulo2"/>
        <w:numPr>
          <w:ilvl w:val="1"/>
          <w:numId w:val="77"/>
        </w:numPr>
        <w:rPr>
          <w:ins w:id="4382" w:author="Monica Maria Garro Lopez" w:date="2025-03-17T17:43:00Z"/>
        </w:rPr>
      </w:pPr>
      <w:bookmarkStart w:id="4383" w:name="_Toc115337242"/>
      <w:bookmarkStart w:id="4384" w:name="_Toc193466888"/>
      <w:ins w:id="4385" w:author="Monica Maria Garro Lopez" w:date="2025-03-17T17:43:00Z">
        <w:r>
          <w:t>Planteamiento del problema</w:t>
        </w:r>
        <w:bookmarkEnd w:id="4383"/>
        <w:bookmarkEnd w:id="4384"/>
      </w:ins>
    </w:p>
    <w:p w14:paraId="04D16B85" w14:textId="55E41694" w:rsidR="00AB73E3" w:rsidRPr="00AB73E3" w:rsidRDefault="00AB73E3">
      <w:pPr>
        <w:rPr>
          <w:ins w:id="4386" w:author="Monica Maria Garro Lopez" w:date="2025-03-17T18:18:00Z"/>
          <w:lang w:val="es-CO" w:eastAsia="es-ES"/>
        </w:rPr>
      </w:pPr>
      <w:ins w:id="4387" w:author="Monica Maria Garro Lopez" w:date="2025-03-17T18:18:00Z">
        <w:r w:rsidRPr="00AB73E3">
          <w:rPr>
            <w:lang w:val="es-CO" w:eastAsia="es-ES"/>
          </w:rPr>
          <w:t xml:space="preserve">En </w:t>
        </w:r>
        <w:r>
          <w:rPr>
            <w:lang w:val="es-CO" w:eastAsia="es-ES"/>
          </w:rPr>
          <w:t>la actualidad</w:t>
        </w:r>
        <w:r w:rsidRPr="00AB73E3">
          <w:rPr>
            <w:lang w:val="es-CO" w:eastAsia="es-ES"/>
          </w:rPr>
          <w:t xml:space="preserve">, la gestión eficiente de grandes volúmenes de datos se ha convertido en un desafío crítico para las organizaciones. La elección de la infraestructura de almacenamiento adecuada no solo impacta en la capacidad de almacenar y procesar datos, sino también en la calidad del análisis y la toma de decisiones. En este contexto, los </w:t>
        </w:r>
        <w:r w:rsidRPr="00AB73E3">
          <w:rPr>
            <w:i/>
            <w:iCs/>
            <w:lang w:val="es-CO" w:eastAsia="es-ES"/>
            <w:rPrChange w:id="4388" w:author="Monica Maria Garro Lopez" w:date="2025-03-17T18:19:00Z">
              <w:rPr>
                <w:lang w:val="es-CO" w:eastAsia="es-ES"/>
              </w:rPr>
            </w:rPrChange>
          </w:rPr>
          <w:t xml:space="preserve">Data </w:t>
        </w:r>
        <w:proofErr w:type="spellStart"/>
        <w:r w:rsidRPr="00AB73E3">
          <w:rPr>
            <w:i/>
            <w:iCs/>
            <w:lang w:val="es-CO" w:eastAsia="es-ES"/>
            <w:rPrChange w:id="4389" w:author="Monica Maria Garro Lopez" w:date="2025-03-17T18:19:00Z">
              <w:rPr>
                <w:lang w:val="es-CO" w:eastAsia="es-ES"/>
              </w:rPr>
            </w:rPrChange>
          </w:rPr>
          <w:t>Lakes</w:t>
        </w:r>
        <w:proofErr w:type="spellEnd"/>
        <w:r w:rsidRPr="00AB73E3">
          <w:rPr>
            <w:lang w:val="es-CO" w:eastAsia="es-ES"/>
          </w:rPr>
          <w:t xml:space="preserve"> y los </w:t>
        </w:r>
        <w:r w:rsidRPr="00AB73E3">
          <w:rPr>
            <w:i/>
            <w:iCs/>
            <w:lang w:val="es-CO" w:eastAsia="es-ES"/>
            <w:rPrChange w:id="4390" w:author="Monica Maria Garro Lopez" w:date="2025-03-17T18:19:00Z">
              <w:rPr>
                <w:lang w:val="es-CO" w:eastAsia="es-ES"/>
              </w:rPr>
            </w:rPrChange>
          </w:rPr>
          <w:t xml:space="preserve">Data </w:t>
        </w:r>
        <w:proofErr w:type="spellStart"/>
        <w:r w:rsidRPr="00AB73E3">
          <w:rPr>
            <w:i/>
            <w:iCs/>
            <w:lang w:val="es-CO" w:eastAsia="es-ES"/>
            <w:rPrChange w:id="4391" w:author="Monica Maria Garro Lopez" w:date="2025-03-17T18:19:00Z">
              <w:rPr>
                <w:lang w:val="es-CO" w:eastAsia="es-ES"/>
              </w:rPr>
            </w:rPrChange>
          </w:rPr>
          <w:t>Warehouses</w:t>
        </w:r>
        <w:proofErr w:type="spellEnd"/>
        <w:r w:rsidRPr="00AB73E3">
          <w:rPr>
            <w:lang w:val="es-CO" w:eastAsia="es-ES"/>
          </w:rPr>
          <w:t xml:space="preserve"> han surgido como dos de las soluciones más prominentes, cada una con sus propias ventajas y limitaciones. Sin embargo, la implementación y configuración de estas infraestructuras requieren un entendimiento profundo de sus características técnicas y operativas, especialmente en entornos </w:t>
        </w:r>
        <w:proofErr w:type="spellStart"/>
        <w:r w:rsidRPr="00FE2B03">
          <w:rPr>
            <w:i/>
            <w:iCs/>
            <w:lang w:val="es-CO" w:eastAsia="es-ES"/>
            <w:rPrChange w:id="4392" w:author="Monica Maria Garro Lopez" w:date="2025-03-21T15:03:00Z">
              <w:rPr>
                <w:lang w:val="es-CO" w:eastAsia="es-ES"/>
              </w:rPr>
            </w:rPrChange>
          </w:rPr>
          <w:t>cloud</w:t>
        </w:r>
        <w:proofErr w:type="spellEnd"/>
        <w:r w:rsidRPr="00AB73E3">
          <w:rPr>
            <w:lang w:val="es-CO" w:eastAsia="es-ES"/>
          </w:rPr>
          <w:t>.</w:t>
        </w:r>
      </w:ins>
    </w:p>
    <w:p w14:paraId="73C97DDF" w14:textId="77777777" w:rsidR="00863D05" w:rsidRDefault="00863D05">
      <w:pPr>
        <w:rPr>
          <w:ins w:id="4393" w:author="Monica Maria Garro Lopez" w:date="2025-03-21T15:21:00Z"/>
        </w:rPr>
        <w:pPrChange w:id="4394" w:author="Monica Maria Garro Lopez" w:date="2025-03-21T15:21:00Z">
          <w:pPr>
            <w:pStyle w:val="NormalWeb"/>
          </w:pPr>
        </w:pPrChange>
      </w:pPr>
      <w:ins w:id="4395" w:author="Monica Maria Garro Lopez" w:date="2025-03-21T15:21:00Z">
        <w:r>
          <w:t xml:space="preserve">El objetivo principal de este trabajo fue implementar y comparar las arquitecturas de </w:t>
        </w:r>
        <w:r w:rsidRPr="00863D05">
          <w:rPr>
            <w:rStyle w:val="Textoennegrita"/>
            <w:i/>
            <w:iCs/>
            <w:rPrChange w:id="4396" w:author="Monica Maria Garro Lopez" w:date="2025-03-21T15:21:00Z">
              <w:rPr>
                <w:rStyle w:val="Textoennegrita"/>
              </w:rPr>
            </w:rPrChange>
          </w:rPr>
          <w:t>Data Lake</w:t>
        </w:r>
        <w:r>
          <w:t xml:space="preserve"> y </w:t>
        </w:r>
        <w:r w:rsidRPr="00863D05">
          <w:rPr>
            <w:rStyle w:val="Textoennegrita"/>
            <w:i/>
            <w:iCs/>
            <w:rPrChange w:id="4397" w:author="Monica Maria Garro Lopez" w:date="2025-03-21T15:21:00Z">
              <w:rPr>
                <w:rStyle w:val="Textoennegrita"/>
              </w:rPr>
            </w:rPrChange>
          </w:rPr>
          <w:t xml:space="preserve">Data </w:t>
        </w:r>
        <w:proofErr w:type="spellStart"/>
        <w:r w:rsidRPr="00863D05">
          <w:rPr>
            <w:rStyle w:val="Textoennegrita"/>
            <w:i/>
            <w:iCs/>
            <w:rPrChange w:id="4398" w:author="Monica Maria Garro Lopez" w:date="2025-03-21T15:21:00Z">
              <w:rPr>
                <w:rStyle w:val="Textoennegrita"/>
              </w:rPr>
            </w:rPrChange>
          </w:rPr>
          <w:t>Warehouse</w:t>
        </w:r>
        <w:proofErr w:type="spellEnd"/>
        <w:r>
          <w:t xml:space="preserve"> en entornos </w:t>
        </w:r>
        <w:proofErr w:type="spellStart"/>
        <w:r w:rsidRPr="00863D05">
          <w:rPr>
            <w:i/>
            <w:iCs/>
            <w:rPrChange w:id="4399" w:author="Monica Maria Garro Lopez" w:date="2025-03-21T15:21:00Z">
              <w:rPr/>
            </w:rPrChange>
          </w:rPr>
          <w:t>cloud</w:t>
        </w:r>
        <w:proofErr w:type="spellEnd"/>
        <w:r>
          <w:t xml:space="preserve"> (</w:t>
        </w:r>
        <w:r w:rsidRPr="00863D05">
          <w:rPr>
            <w:i/>
            <w:iCs/>
            <w:rPrChange w:id="4400" w:author="Monica Maria Garro Lopez" w:date="2025-03-21T15:21:00Z">
              <w:rPr/>
            </w:rPrChange>
          </w:rPr>
          <w:t>Amazon y Azure</w:t>
        </w:r>
        <w:r>
          <w:t xml:space="preserve">), utilizando un conjunto de datos sintéticos. Asimismo, se implementó un </w:t>
        </w:r>
        <w:r>
          <w:rPr>
            <w:rStyle w:val="Textoennegrita"/>
          </w:rPr>
          <w:t xml:space="preserve">Delta Lake en </w:t>
        </w:r>
        <w:proofErr w:type="spellStart"/>
        <w:r>
          <w:rPr>
            <w:rStyle w:val="Textoennegrita"/>
          </w:rPr>
          <w:t>Databricks</w:t>
        </w:r>
        <w:proofErr w:type="spellEnd"/>
        <w:r>
          <w:t>, con el fin de explorar su modelo transaccional y estructura de tres capas (</w:t>
        </w:r>
        <w:proofErr w:type="spellStart"/>
        <w:r w:rsidRPr="00863D05">
          <w:rPr>
            <w:i/>
            <w:iCs/>
            <w:rPrChange w:id="4401" w:author="Monica Maria Garro Lopez" w:date="2025-03-21T15:22:00Z">
              <w:rPr/>
            </w:rPrChange>
          </w:rPr>
          <w:t>bronze</w:t>
        </w:r>
        <w:proofErr w:type="spellEnd"/>
        <w:r w:rsidRPr="00863D05">
          <w:rPr>
            <w:i/>
            <w:iCs/>
            <w:rPrChange w:id="4402" w:author="Monica Maria Garro Lopez" w:date="2025-03-21T15:22:00Z">
              <w:rPr/>
            </w:rPrChange>
          </w:rPr>
          <w:t xml:space="preserve">, </w:t>
        </w:r>
        <w:proofErr w:type="spellStart"/>
        <w:r w:rsidRPr="00863D05">
          <w:rPr>
            <w:i/>
            <w:iCs/>
            <w:rPrChange w:id="4403" w:author="Monica Maria Garro Lopez" w:date="2025-03-21T15:22:00Z">
              <w:rPr/>
            </w:rPrChange>
          </w:rPr>
          <w:t>silver</w:t>
        </w:r>
        <w:proofErr w:type="spellEnd"/>
        <w:r w:rsidRPr="00863D05">
          <w:rPr>
            <w:i/>
            <w:iCs/>
            <w:rPrChange w:id="4404" w:author="Monica Maria Garro Lopez" w:date="2025-03-21T15:22:00Z">
              <w:rPr/>
            </w:rPrChange>
          </w:rPr>
          <w:t xml:space="preserve">, </w:t>
        </w:r>
        <w:proofErr w:type="spellStart"/>
        <w:r w:rsidRPr="00863D05">
          <w:rPr>
            <w:i/>
            <w:iCs/>
            <w:rPrChange w:id="4405" w:author="Monica Maria Garro Lopez" w:date="2025-03-21T15:22:00Z">
              <w:rPr/>
            </w:rPrChange>
          </w:rPr>
          <w:lastRenderedPageBreak/>
          <w:t>gold</w:t>
        </w:r>
        <w:proofErr w:type="spellEnd"/>
        <w:r>
          <w:t>). Esta comparativa permite evaluar el desempeño, escalabilidad, facilidad de uso y aplicabilidad de cada tecnología.</w:t>
        </w:r>
      </w:ins>
    </w:p>
    <w:p w14:paraId="13EEC9E0" w14:textId="77777777" w:rsidR="00863D05" w:rsidRDefault="00863D05">
      <w:pPr>
        <w:rPr>
          <w:ins w:id="4406" w:author="Monica Maria Garro Lopez" w:date="2025-03-21T15:21:00Z"/>
        </w:rPr>
        <w:pPrChange w:id="4407" w:author="Monica Maria Garro Lopez" w:date="2025-03-21T15:21:00Z">
          <w:pPr>
            <w:pStyle w:val="NormalWeb"/>
          </w:pPr>
        </w:pPrChange>
      </w:pPr>
      <w:ins w:id="4408" w:author="Monica Maria Garro Lopez" w:date="2025-03-21T15:21:00Z">
        <w:r>
          <w:t xml:space="preserve">El problema central identificado radica en la escasa claridad sobre cómo estas infraestructuras pueden </w:t>
        </w:r>
        <w:r>
          <w:rPr>
            <w:rStyle w:val="Textoennegrita"/>
          </w:rPr>
          <w:t>coexistir, complementarse o diferenciarse en entornos empresariales reales</w:t>
        </w:r>
        <w:r>
          <w:t xml:space="preserve">, especialmente en lo relativo a su configuración y aprovechamiento dentro de plataformas </w:t>
        </w:r>
        <w:proofErr w:type="spellStart"/>
        <w:r w:rsidRPr="00863D05">
          <w:rPr>
            <w:i/>
            <w:iCs/>
            <w:rPrChange w:id="4409" w:author="Monica Maria Garro Lopez" w:date="2025-03-21T15:22:00Z">
              <w:rPr/>
            </w:rPrChange>
          </w:rPr>
          <w:t>cloud</w:t>
        </w:r>
        <w:proofErr w:type="spellEnd"/>
        <w:r>
          <w:t>. Aunque estas tecnologías son ampliamente conocidas, existe una brecha entre el conocimiento teórico y su aplicación práctica.</w:t>
        </w:r>
      </w:ins>
    </w:p>
    <w:p w14:paraId="4AC36593" w14:textId="77777777" w:rsidR="00863D05" w:rsidRDefault="00863D05">
      <w:pPr>
        <w:rPr>
          <w:ins w:id="4410" w:author="Monica Maria Garro Lopez" w:date="2025-03-21T15:21:00Z"/>
        </w:rPr>
        <w:pPrChange w:id="4411" w:author="Monica Maria Garro Lopez" w:date="2025-03-21T15:21:00Z">
          <w:pPr>
            <w:pStyle w:val="NormalWeb"/>
          </w:pPr>
        </w:pPrChange>
      </w:pPr>
      <w:ins w:id="4412" w:author="Monica Maria Garro Lopez" w:date="2025-03-21T15:21:00Z">
        <w:r>
          <w:t xml:space="preserve">Mediante esta implementación guiada, se pretende proporcionar una referencia clara y aplicable para profesionales que deseen optimizar su gestión de datos en la nube, estableciendo </w:t>
        </w:r>
        <w:r>
          <w:rPr>
            <w:rStyle w:val="Textoennegrita"/>
          </w:rPr>
          <w:t>recomendaciones concretas</w:t>
        </w:r>
        <w:r>
          <w:t xml:space="preserve"> sobre cuándo y cómo utilizar cada arquitectura según las necesidades de la organización.</w:t>
        </w:r>
      </w:ins>
    </w:p>
    <w:p w14:paraId="22084509" w14:textId="77777777" w:rsidR="00DC55FA" w:rsidRPr="00863D05" w:rsidRDefault="00DC55FA">
      <w:pPr>
        <w:rPr>
          <w:ins w:id="4413" w:author="Monica Maria Garro Lopez" w:date="2025-03-17T17:43:00Z"/>
          <w:lang w:val="es-419" w:eastAsia="es-ES"/>
          <w:rPrChange w:id="4414" w:author="Monica Maria Garro Lopez" w:date="2025-03-21T15:21:00Z">
            <w:rPr>
              <w:ins w:id="4415" w:author="Monica Maria Garro Lopez" w:date="2025-03-17T17:43:00Z"/>
              <w:lang w:eastAsia="es-ES"/>
            </w:rPr>
          </w:rPrChange>
        </w:rPr>
      </w:pPr>
    </w:p>
    <w:p w14:paraId="1223E336" w14:textId="5978A1BC" w:rsidR="00587C50" w:rsidRDefault="00587C50" w:rsidP="00587C50">
      <w:pPr>
        <w:pStyle w:val="Ttulo2"/>
        <w:numPr>
          <w:ilvl w:val="1"/>
          <w:numId w:val="77"/>
        </w:numPr>
        <w:rPr>
          <w:ins w:id="4416" w:author="Monica Maria Garro Lopez" w:date="2025-03-21T16:04:00Z"/>
        </w:rPr>
      </w:pPr>
      <w:bookmarkStart w:id="4417" w:name="_Toc115337243"/>
      <w:bookmarkStart w:id="4418" w:name="_Toc193466889"/>
      <w:ins w:id="4419" w:author="Monica Maria Garro Lopez" w:date="2025-03-17T17:43:00Z">
        <w:r>
          <w:t>Desarrollo del proyecto</w:t>
        </w:r>
      </w:ins>
      <w:bookmarkEnd w:id="4417"/>
      <w:bookmarkEnd w:id="4418"/>
    </w:p>
    <w:p w14:paraId="7CEF6435" w14:textId="77777777" w:rsidR="00E37826" w:rsidRDefault="00E37826">
      <w:pPr>
        <w:rPr>
          <w:ins w:id="4420" w:author="Monica Maria Garro Lopez" w:date="2025-03-21T16:04:00Z"/>
          <w:lang w:eastAsia="es-ES"/>
        </w:rPr>
        <w:pPrChange w:id="4421" w:author="Monica Maria Garro Lopez" w:date="2025-03-21T16:04:00Z">
          <w:pPr>
            <w:pStyle w:val="Prrafodelista"/>
            <w:numPr>
              <w:numId w:val="77"/>
            </w:numPr>
            <w:tabs>
              <w:tab w:val="num" w:pos="0"/>
            </w:tabs>
            <w:ind w:left="360" w:hanging="360"/>
          </w:pPr>
        </w:pPrChange>
      </w:pPr>
      <w:ins w:id="4422" w:author="Monica Maria Garro Lopez" w:date="2025-03-21T16:04:00Z">
        <w:r>
          <w:t xml:space="preserve">A continuación, se describen las implementaciones prácticas realizadas para evaluar el comportamiento, la facilidad de uso, el rendimiento y la escalabilidad de distintas arquitecturas de almacenamiento de datos en la nube. Con base en el planteamiento del problema y los objetivos definidos, se llevaron a cabo pruebas en cinco plataformas y tecnologías: </w:t>
        </w:r>
        <w:r w:rsidRPr="00E37826">
          <w:rPr>
            <w:i/>
            <w:iCs/>
          </w:rPr>
          <w:t xml:space="preserve">Amazon </w:t>
        </w:r>
        <w:proofErr w:type="spellStart"/>
        <w:r w:rsidRPr="00E37826">
          <w:rPr>
            <w:i/>
            <w:iCs/>
          </w:rPr>
          <w:t>Redshift</w:t>
        </w:r>
        <w:proofErr w:type="spellEnd"/>
        <w:r>
          <w:t xml:space="preserve"> y </w:t>
        </w:r>
        <w:r w:rsidRPr="00E37826">
          <w:rPr>
            <w:i/>
            <w:iCs/>
          </w:rPr>
          <w:t xml:space="preserve">Azure </w:t>
        </w:r>
        <w:proofErr w:type="spellStart"/>
        <w:r w:rsidRPr="00E37826">
          <w:rPr>
            <w:i/>
            <w:iCs/>
          </w:rPr>
          <w:t>Synapse</w:t>
        </w:r>
        <w:proofErr w:type="spellEnd"/>
        <w:r w:rsidRPr="00E37826">
          <w:rPr>
            <w:i/>
            <w:iCs/>
          </w:rPr>
          <w:t xml:space="preserve"> </w:t>
        </w:r>
        <w:proofErr w:type="spellStart"/>
        <w:r w:rsidRPr="00E37826">
          <w:rPr>
            <w:i/>
            <w:iCs/>
          </w:rPr>
          <w:t>Analytics</w:t>
        </w:r>
        <w:proofErr w:type="spellEnd"/>
        <w:r>
          <w:t xml:space="preserve"> (como soluciones de </w:t>
        </w:r>
        <w:r w:rsidRPr="00E37826">
          <w:rPr>
            <w:i/>
            <w:iCs/>
          </w:rPr>
          <w:t xml:space="preserve">Data </w:t>
        </w:r>
        <w:proofErr w:type="spellStart"/>
        <w:r w:rsidRPr="00E37826">
          <w:rPr>
            <w:i/>
            <w:iCs/>
          </w:rPr>
          <w:t>Warehouse</w:t>
        </w:r>
        <w:proofErr w:type="spellEnd"/>
        <w:r w:rsidRPr="00E37826">
          <w:rPr>
            <w:i/>
            <w:iCs/>
          </w:rPr>
          <w:t>), Amazon S3 y Azure Data Lake Storage Gen2</w:t>
        </w:r>
        <w:r>
          <w:t xml:space="preserve"> (como soluciones de Data Lake), y </w:t>
        </w:r>
        <w:proofErr w:type="spellStart"/>
        <w:r>
          <w:t>Databricks</w:t>
        </w:r>
        <w:proofErr w:type="spellEnd"/>
        <w:r>
          <w:t xml:space="preserve"> con </w:t>
        </w:r>
        <w:r w:rsidRPr="00E37826">
          <w:rPr>
            <w:i/>
            <w:iCs/>
          </w:rPr>
          <w:t>Delta Lake</w:t>
        </w:r>
        <w:r>
          <w:t xml:space="preserve"> (como enfoque híbrido transaccional). Cada implementación se desarrolló utilizando datos sintéticos, aplicando modelos de carga, transformación y consulta, a fin de comparar su aplicabilidad en escenarios empresariales reales.</w:t>
        </w:r>
      </w:ins>
    </w:p>
    <w:p w14:paraId="03E17FC5" w14:textId="77777777" w:rsidR="00E37826" w:rsidRPr="007903C1" w:rsidRDefault="00E37826">
      <w:pPr>
        <w:rPr>
          <w:ins w:id="4423" w:author="Monica Maria Garro Lopez" w:date="2025-03-17T17:44:00Z"/>
        </w:rPr>
        <w:pPrChange w:id="4424" w:author="Monica Maria Garro Lopez" w:date="2025-03-21T16:04:00Z">
          <w:pPr>
            <w:pStyle w:val="Ttulo2"/>
            <w:numPr>
              <w:numId w:val="77"/>
            </w:numPr>
          </w:pPr>
        </w:pPrChange>
      </w:pPr>
    </w:p>
    <w:p w14:paraId="0F2D68D8" w14:textId="77777777" w:rsidR="00580D8C" w:rsidRPr="00130EC7" w:rsidRDefault="00580D8C" w:rsidP="00580D8C">
      <w:pPr>
        <w:pStyle w:val="Ttulo3"/>
        <w:numPr>
          <w:ilvl w:val="2"/>
          <w:numId w:val="77"/>
        </w:numPr>
        <w:rPr>
          <w:ins w:id="4425" w:author="Monica Maria Garro Lopez" w:date="2025-03-21T15:44:00Z"/>
          <w:lang w:val="en-US"/>
        </w:rPr>
      </w:pPr>
      <w:bookmarkStart w:id="4426" w:name="_Toc193466890"/>
      <w:ins w:id="4427" w:author="Monica Maria Garro Lopez" w:date="2025-03-21T15:44:00Z">
        <w:r w:rsidRPr="00130EC7">
          <w:rPr>
            <w:i/>
            <w:iCs/>
            <w:lang w:val="en-US"/>
          </w:rPr>
          <w:t>Data Lake</w:t>
        </w:r>
        <w:r w:rsidRPr="00130EC7">
          <w:rPr>
            <w:lang w:val="en-US"/>
          </w:rPr>
          <w:t xml:space="preserve"> </w:t>
        </w:r>
        <w:proofErr w:type="spellStart"/>
        <w:r w:rsidRPr="00130EC7">
          <w:rPr>
            <w:lang w:val="en-US"/>
          </w:rPr>
          <w:t>en</w:t>
        </w:r>
        <w:proofErr w:type="spellEnd"/>
        <w:r w:rsidRPr="00130EC7">
          <w:rPr>
            <w:lang w:val="en-US"/>
          </w:rPr>
          <w:t xml:space="preserve"> Amazon S3</w:t>
        </w:r>
        <w:bookmarkEnd w:id="4426"/>
      </w:ins>
    </w:p>
    <w:p w14:paraId="5C1BDAD8" w14:textId="77777777" w:rsidR="00580D8C" w:rsidRDefault="00580D8C" w:rsidP="00580D8C">
      <w:pPr>
        <w:rPr>
          <w:ins w:id="4428" w:author="Monica Maria Garro Lopez" w:date="2025-03-21T15:44:00Z"/>
        </w:rPr>
      </w:pPr>
      <w:ins w:id="4429" w:author="Monica Maria Garro Lopez" w:date="2025-03-21T15:44:00Z">
        <w:r w:rsidRPr="00130EC7">
          <w:rPr>
            <w:b/>
            <w:bCs/>
          </w:rPr>
          <w:t xml:space="preserve">Amazon S3 </w:t>
        </w:r>
        <w:r>
          <w:t>(</w:t>
        </w:r>
        <w:r w:rsidRPr="00130EC7">
          <w:rPr>
            <w:i/>
            <w:iCs/>
          </w:rPr>
          <w:t xml:space="preserve">Simple Storage </w:t>
        </w:r>
        <w:proofErr w:type="spellStart"/>
        <w:r w:rsidRPr="00130EC7">
          <w:rPr>
            <w:i/>
            <w:iCs/>
          </w:rPr>
          <w:t>Service</w:t>
        </w:r>
        <w:proofErr w:type="spellEnd"/>
        <w:r>
          <w:t xml:space="preserve">) es un </w:t>
        </w:r>
        <w:r w:rsidRPr="00130EC7">
          <w:rPr>
            <w:b/>
            <w:bCs/>
          </w:rPr>
          <w:t>servicio de almacenamiento en la nube altamente escalable que permite gestionar grandes volúmenes de datos en distintos formatos</w:t>
        </w:r>
        <w:r>
          <w:t xml:space="preserve">. Su flexibilidad y capacidad de integración con otros servicios de AWS lo hacen ideal para la implementación de </w:t>
        </w:r>
        <w:r w:rsidRPr="00130EC7">
          <w:rPr>
            <w:i/>
            <w:iCs/>
          </w:rPr>
          <w:t xml:space="preserve">Data </w:t>
        </w:r>
        <w:proofErr w:type="spellStart"/>
        <w:r w:rsidRPr="00130EC7">
          <w:rPr>
            <w:i/>
            <w:iCs/>
          </w:rPr>
          <w:t>Lakes</w:t>
        </w:r>
        <w:proofErr w:type="spellEnd"/>
        <w:r>
          <w:t>.</w:t>
        </w:r>
      </w:ins>
    </w:p>
    <w:p w14:paraId="33A76909" w14:textId="77777777" w:rsidR="00580D8C" w:rsidRDefault="00580D8C" w:rsidP="00580D8C">
      <w:pPr>
        <w:rPr>
          <w:ins w:id="4430" w:author="Monica Maria Garro Lopez" w:date="2025-03-21T15:44:00Z"/>
        </w:rPr>
      </w:pPr>
      <w:ins w:id="4431" w:author="Monica Maria Garro Lopez" w:date="2025-03-21T15:44:00Z">
        <w:r>
          <w:t xml:space="preserve">El objetivo de esta práctica es implementar un </w:t>
        </w:r>
        <w:r w:rsidRPr="00130EC7">
          <w:rPr>
            <w:i/>
            <w:iCs/>
          </w:rPr>
          <w:t>Data Lake</w:t>
        </w:r>
        <w:r>
          <w:t xml:space="preserve"> en Amazon S3 utilizando una estructura de tres capas (</w:t>
        </w:r>
        <w:proofErr w:type="spellStart"/>
        <w:r>
          <w:rPr>
            <w:rStyle w:val="nfasis"/>
          </w:rPr>
          <w:t>bronze</w:t>
        </w:r>
        <w:proofErr w:type="spellEnd"/>
        <w:r>
          <w:t xml:space="preserve">, </w:t>
        </w:r>
        <w:proofErr w:type="spellStart"/>
        <w:r>
          <w:rPr>
            <w:rStyle w:val="nfasis"/>
          </w:rPr>
          <w:t>silver</w:t>
        </w:r>
        <w:proofErr w:type="spellEnd"/>
        <w:r>
          <w:t xml:space="preserve"> y </w:t>
        </w:r>
        <w:proofErr w:type="spellStart"/>
        <w:r>
          <w:rPr>
            <w:rStyle w:val="nfasis"/>
          </w:rPr>
          <w:t>gold</w:t>
        </w:r>
        <w:proofErr w:type="spellEnd"/>
        <w:r>
          <w:t xml:space="preserve">), permitiendo la ingestión, transformación y análisis de datos. En este caso, se procesarán datos sintéticos de clientes, los cuales serán almacenados inicialmente en la capa </w:t>
        </w:r>
        <w:proofErr w:type="spellStart"/>
        <w:r>
          <w:rPr>
            <w:rStyle w:val="nfasis"/>
          </w:rPr>
          <w:t>bronze</w:t>
        </w:r>
        <w:proofErr w:type="spellEnd"/>
        <w:r>
          <w:t xml:space="preserve">, además se hará un proceso de limpieza normalización previa carga en </w:t>
        </w:r>
        <w:proofErr w:type="spellStart"/>
        <w:r>
          <w:rPr>
            <w:rStyle w:val="nfasis"/>
          </w:rPr>
          <w:t>silver</w:t>
        </w:r>
        <w:proofErr w:type="spellEnd"/>
        <w:r>
          <w:t xml:space="preserve"> mediante AWS Lambda.</w:t>
        </w:r>
      </w:ins>
    </w:p>
    <w:p w14:paraId="38754C92" w14:textId="77777777" w:rsidR="00580D8C" w:rsidRDefault="00580D8C" w:rsidP="00580D8C">
      <w:pPr>
        <w:rPr>
          <w:ins w:id="4432" w:author="Monica Maria Garro Lopez" w:date="2025-03-21T15:44:00Z"/>
        </w:rPr>
      </w:pPr>
      <w:ins w:id="4433" w:author="Monica Maria Garro Lopez" w:date="2025-03-21T15:44:00Z">
        <w:r>
          <w:lastRenderedPageBreak/>
          <w:t>A continuación, se detallan los pasos para la implementación del Data Lake en Amazon S3:</w:t>
        </w:r>
      </w:ins>
    </w:p>
    <w:p w14:paraId="07074FC4" w14:textId="77777777" w:rsidR="00580D8C" w:rsidRDefault="00580D8C" w:rsidP="00580D8C">
      <w:pPr>
        <w:pStyle w:val="Prrafodelista"/>
        <w:numPr>
          <w:ilvl w:val="0"/>
          <w:numId w:val="75"/>
        </w:numPr>
        <w:ind w:left="708"/>
        <w:rPr>
          <w:ins w:id="4434" w:author="Monica Maria Garro Lopez" w:date="2025-03-21T15:44:00Z"/>
        </w:rPr>
      </w:pPr>
      <w:ins w:id="4435" w:author="Monica Maria Garro Lopez" w:date="2025-03-21T15:44:00Z">
        <w:r w:rsidRPr="00130EC7">
          <w:rPr>
            <w:rStyle w:val="Textoennegrita"/>
          </w:rPr>
          <w:t xml:space="preserve">Creación del </w:t>
        </w:r>
        <w:proofErr w:type="spellStart"/>
        <w:r w:rsidRPr="00130EC7">
          <w:rPr>
            <w:rStyle w:val="Textoennegrita"/>
          </w:rPr>
          <w:t>Bucket</w:t>
        </w:r>
        <w:proofErr w:type="spellEnd"/>
        <w:r w:rsidRPr="00130EC7">
          <w:rPr>
            <w:rStyle w:val="Textoennegrita"/>
          </w:rPr>
          <w:t xml:space="preserve"> en Amazon S3</w:t>
        </w:r>
        <w:r>
          <w:rPr>
            <w:rStyle w:val="Textoennegrita"/>
          </w:rPr>
          <w:t xml:space="preserve">. </w:t>
        </w:r>
        <w:r>
          <w:t xml:space="preserve">Para la creación del </w:t>
        </w:r>
        <w:proofErr w:type="spellStart"/>
        <w:r w:rsidRPr="00130EC7">
          <w:rPr>
            <w:i/>
            <w:iCs/>
          </w:rPr>
          <w:t>bucket</w:t>
        </w:r>
        <w:proofErr w:type="spellEnd"/>
        <w:r>
          <w:t xml:space="preserve"> en Amazon S3, que funcionará como el </w:t>
        </w:r>
        <w:r w:rsidRPr="00130EC7">
          <w:rPr>
            <w:b/>
            <w:bCs/>
          </w:rPr>
          <w:t>repositorio principal del Data Lake</w:t>
        </w:r>
        <w:r>
          <w:t xml:space="preserve">, se debe iniciar sesión en AWS </w:t>
        </w:r>
        <w:proofErr w:type="spellStart"/>
        <w:r>
          <w:t>Console</w:t>
        </w:r>
        <w:proofErr w:type="spellEnd"/>
        <w:r>
          <w:t xml:space="preserve"> y acceder al servicio S3. Una vez dentro, se selecciona la opción "</w:t>
        </w:r>
        <w:r w:rsidRPr="00130EC7">
          <w:rPr>
            <w:b/>
            <w:bCs/>
          </w:rPr>
          <w:t xml:space="preserve">Crear </w:t>
        </w:r>
        <w:proofErr w:type="spellStart"/>
        <w:r w:rsidRPr="00130EC7">
          <w:rPr>
            <w:b/>
            <w:bCs/>
          </w:rPr>
          <w:t>bucket</w:t>
        </w:r>
        <w:proofErr w:type="spellEnd"/>
        <w:r>
          <w:t xml:space="preserve">" e ingresa un nombre único, como </w:t>
        </w:r>
        <w:r>
          <w:rPr>
            <w:rStyle w:val="nfasis"/>
          </w:rPr>
          <w:t>data-</w:t>
        </w:r>
        <w:proofErr w:type="spellStart"/>
        <w:r>
          <w:rPr>
            <w:rStyle w:val="nfasis"/>
          </w:rPr>
          <w:t>lake</w:t>
        </w:r>
        <w:proofErr w:type="spellEnd"/>
        <w:r>
          <w:rPr>
            <w:rStyle w:val="nfasis"/>
          </w:rPr>
          <w:t>-x</w:t>
        </w:r>
        <w:r>
          <w:t xml:space="preserve">. Posteriormente, se elige la región más cercana a la ubicación del usuario y se configuran las opciones de acceso y permisos de acuerdo con los requisitos de seguridad. Para optimizar costos, es recomendable desactivar la opción de versionado. Finalmente, tras revisar la configuración, se procede a la creación del </w:t>
        </w:r>
        <w:proofErr w:type="spellStart"/>
        <w:r>
          <w:t>bucket</w:t>
        </w:r>
        <w:proofErr w:type="spellEnd"/>
        <w:r>
          <w:t xml:space="preserve"> haciendo clic en la opción correspondiente.</w:t>
        </w:r>
      </w:ins>
    </w:p>
    <w:p w14:paraId="3E8BB3B2" w14:textId="77777777" w:rsidR="00580D8C" w:rsidRDefault="00580D8C" w:rsidP="00580D8C">
      <w:pPr>
        <w:spacing w:after="0"/>
        <w:ind w:left="1416"/>
        <w:rPr>
          <w:ins w:id="4436" w:author="Monica Maria Garro Lopez" w:date="2025-03-21T15:44:00Z"/>
        </w:rPr>
      </w:pPr>
      <w:ins w:id="4437" w:author="Monica Maria Garro Lopez" w:date="2025-03-21T15:44:00Z">
        <w:r w:rsidRPr="00403CFA">
          <w:rPr>
            <w:noProof/>
          </w:rPr>
          <w:drawing>
            <wp:inline distT="0" distB="0" distL="0" distR="0" wp14:anchorId="3C671060" wp14:editId="58EBF76F">
              <wp:extent cx="3990590" cy="17018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26081"/>
                      <a:stretch/>
                    </pic:blipFill>
                    <pic:spPr bwMode="auto">
                      <a:xfrm>
                        <a:off x="0" y="0"/>
                        <a:ext cx="3991652" cy="1702253"/>
                      </a:xfrm>
                      <a:prstGeom prst="rect">
                        <a:avLst/>
                      </a:prstGeom>
                      <a:ln>
                        <a:noFill/>
                      </a:ln>
                      <a:extLst>
                        <a:ext uri="{53640926-AAD7-44D8-BBD7-CCE9431645EC}">
                          <a14:shadowObscured xmlns:a14="http://schemas.microsoft.com/office/drawing/2010/main"/>
                        </a:ext>
                      </a:extLst>
                    </pic:spPr>
                  </pic:pic>
                </a:graphicData>
              </a:graphic>
            </wp:inline>
          </w:drawing>
        </w:r>
      </w:ins>
    </w:p>
    <w:p w14:paraId="107994ED" w14:textId="77777777" w:rsidR="00580D8C" w:rsidRDefault="00580D8C" w:rsidP="00580D8C">
      <w:pPr>
        <w:pStyle w:val="Descripcin"/>
        <w:ind w:left="1416"/>
        <w:rPr>
          <w:ins w:id="4438" w:author="Monica Maria Garro Lopez" w:date="2025-03-21T15:44:00Z"/>
        </w:rPr>
      </w:pPr>
      <w:bookmarkStart w:id="4439" w:name="_Toc193466947"/>
      <w:ins w:id="4440" w:author="Monica Maria Garro Lopez" w:date="2025-03-21T15:44:00Z">
        <w:r w:rsidRPr="00130EC7">
          <w:rPr>
            <w:b/>
            <w:bCs/>
          </w:rPr>
          <w:t xml:space="preserve">Figura </w:t>
        </w:r>
        <w:r w:rsidRPr="00130EC7">
          <w:rPr>
            <w:b/>
            <w:bCs/>
          </w:rPr>
          <w:fldChar w:fldCharType="begin"/>
        </w:r>
        <w:r w:rsidRPr="00130EC7">
          <w:rPr>
            <w:b/>
            <w:bCs/>
          </w:rPr>
          <w:instrText xml:space="preserve"> SEQ Ilustración \* ARABIC </w:instrText>
        </w:r>
        <w:r w:rsidRPr="00130EC7">
          <w:rPr>
            <w:b/>
            <w:bCs/>
          </w:rPr>
          <w:fldChar w:fldCharType="separate"/>
        </w:r>
        <w:r>
          <w:rPr>
            <w:b/>
            <w:bCs/>
            <w:noProof/>
          </w:rPr>
          <w:t>20</w:t>
        </w:r>
        <w:r w:rsidRPr="00130EC7">
          <w:rPr>
            <w:b/>
            <w:bCs/>
          </w:rPr>
          <w:fldChar w:fldCharType="end"/>
        </w:r>
        <w:r>
          <w:t xml:space="preserve">. Creación de </w:t>
        </w:r>
        <w:proofErr w:type="spellStart"/>
        <w:r>
          <w:t>Bucket</w:t>
        </w:r>
        <w:proofErr w:type="spellEnd"/>
        <w:r>
          <w:t xml:space="preserve"> en S3. </w:t>
        </w:r>
        <w:r w:rsidRPr="00F84185">
          <w:t xml:space="preserve"> Elaboración propia en la plataforma AWS</w:t>
        </w:r>
        <w:bookmarkEnd w:id="4439"/>
      </w:ins>
    </w:p>
    <w:p w14:paraId="2352F2BC" w14:textId="77777777" w:rsidR="00580D8C" w:rsidRDefault="00580D8C" w:rsidP="00580D8C">
      <w:pPr>
        <w:rPr>
          <w:ins w:id="4441" w:author="Monica Maria Garro Lopez" w:date="2025-03-21T15:44:00Z"/>
        </w:rPr>
      </w:pPr>
    </w:p>
    <w:p w14:paraId="4036D756" w14:textId="77777777" w:rsidR="00580D8C" w:rsidRDefault="00580D8C" w:rsidP="00580D8C">
      <w:pPr>
        <w:pStyle w:val="Prrafodelista"/>
        <w:numPr>
          <w:ilvl w:val="0"/>
          <w:numId w:val="75"/>
        </w:numPr>
        <w:rPr>
          <w:ins w:id="4442" w:author="Monica Maria Garro Lopez" w:date="2025-03-21T15:44:00Z"/>
        </w:rPr>
      </w:pPr>
      <w:ins w:id="4443" w:author="Monica Maria Garro Lopez" w:date="2025-03-21T15:44:00Z">
        <w:r w:rsidRPr="00130EC7">
          <w:rPr>
            <w:rStyle w:val="Textoennegrita"/>
          </w:rPr>
          <w:t xml:space="preserve">Definición de la </w:t>
        </w:r>
        <w:r>
          <w:rPr>
            <w:rStyle w:val="Textoennegrita"/>
          </w:rPr>
          <w:t>e</w:t>
        </w:r>
        <w:r w:rsidRPr="00130EC7">
          <w:rPr>
            <w:rStyle w:val="Textoennegrita"/>
          </w:rPr>
          <w:t>structura del Data Lake</w:t>
        </w:r>
        <w:r>
          <w:rPr>
            <w:rStyle w:val="Textoennegrita"/>
          </w:rPr>
          <w:t xml:space="preserve">. </w:t>
        </w:r>
        <w:r>
          <w:t xml:space="preserve">Es tipo de almacenamiento </w:t>
        </w:r>
        <w:proofErr w:type="gramStart"/>
        <w:r>
          <w:t>se  organiza</w:t>
        </w:r>
        <w:proofErr w:type="gramEnd"/>
        <w:r>
          <w:t xml:space="preserve"> en tres capas lógicas: </w:t>
        </w:r>
        <w:proofErr w:type="spellStart"/>
        <w:r>
          <w:t>Bronze</w:t>
        </w:r>
        <w:proofErr w:type="spellEnd"/>
        <w:r>
          <w:t xml:space="preserve"> (datos crudos), Silver (datos procesados) y Gold (datos agregados para analítica avanzada). Para su implementación en Amazon S3, se creó un </w:t>
        </w:r>
        <w:proofErr w:type="spellStart"/>
        <w:r>
          <w:t>bucket</w:t>
        </w:r>
        <w:proofErr w:type="spellEnd"/>
        <w:r>
          <w:t xml:space="preserve"> llamado "data-</w:t>
        </w:r>
        <w:proofErr w:type="spellStart"/>
        <w:r>
          <w:t>lake</w:t>
        </w:r>
        <w:proofErr w:type="spellEnd"/>
        <w:r>
          <w:t>-x" con las carpetas correspondientes a cada capa.</w:t>
        </w:r>
      </w:ins>
    </w:p>
    <w:p w14:paraId="12EFCB32" w14:textId="77777777" w:rsidR="00580D8C" w:rsidRDefault="00580D8C" w:rsidP="00580D8C">
      <w:pPr>
        <w:pStyle w:val="Prrafodelista"/>
        <w:ind w:left="1440"/>
        <w:rPr>
          <w:ins w:id="4444" w:author="Monica Maria Garro Lopez" w:date="2025-03-21T15:44:00Z"/>
        </w:rPr>
      </w:pPr>
    </w:p>
    <w:p w14:paraId="1453058C" w14:textId="77777777" w:rsidR="00580D8C" w:rsidRDefault="00580D8C" w:rsidP="00580D8C">
      <w:pPr>
        <w:pStyle w:val="Prrafodelista"/>
        <w:keepNext/>
        <w:ind w:left="1440"/>
        <w:rPr>
          <w:ins w:id="4445" w:author="Monica Maria Garro Lopez" w:date="2025-03-21T15:44:00Z"/>
        </w:rPr>
      </w:pPr>
      <w:ins w:id="4446" w:author="Monica Maria Garro Lopez" w:date="2025-03-21T15:44:00Z">
        <w:r w:rsidRPr="00403CFA">
          <w:rPr>
            <w:noProof/>
          </w:rPr>
          <w:drawing>
            <wp:inline distT="0" distB="0" distL="0" distR="0" wp14:anchorId="6F803EE1" wp14:editId="25F92A9C">
              <wp:extent cx="4526388" cy="1202438"/>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136" t="22298"/>
                      <a:stretch/>
                    </pic:blipFill>
                    <pic:spPr bwMode="auto">
                      <a:xfrm>
                        <a:off x="0" y="0"/>
                        <a:ext cx="4528684" cy="1203048"/>
                      </a:xfrm>
                      <a:prstGeom prst="rect">
                        <a:avLst/>
                      </a:prstGeom>
                      <a:ln>
                        <a:noFill/>
                      </a:ln>
                      <a:extLst>
                        <a:ext uri="{53640926-AAD7-44D8-BBD7-CCE9431645EC}">
                          <a14:shadowObscured xmlns:a14="http://schemas.microsoft.com/office/drawing/2010/main"/>
                        </a:ext>
                      </a:extLst>
                    </pic:spPr>
                  </pic:pic>
                </a:graphicData>
              </a:graphic>
            </wp:inline>
          </w:drawing>
        </w:r>
      </w:ins>
    </w:p>
    <w:p w14:paraId="5008912B" w14:textId="77777777" w:rsidR="00580D8C" w:rsidRDefault="00580D8C" w:rsidP="00580D8C">
      <w:pPr>
        <w:pStyle w:val="Descripcin"/>
        <w:ind w:left="1416"/>
        <w:rPr>
          <w:ins w:id="4447" w:author="Monica Maria Garro Lopez" w:date="2025-03-21T15:44:00Z"/>
        </w:rPr>
      </w:pPr>
      <w:bookmarkStart w:id="4448" w:name="_Toc193466948"/>
      <w:ins w:id="4449" w:author="Monica Maria Garro Lopez" w:date="2025-03-21T15:44:00Z">
        <w:r w:rsidRPr="00130EC7">
          <w:rPr>
            <w:b/>
            <w:bCs/>
          </w:rPr>
          <w:t xml:space="preserve">Figura </w:t>
        </w:r>
        <w:r w:rsidRPr="00130EC7">
          <w:rPr>
            <w:b/>
            <w:bCs/>
          </w:rPr>
          <w:fldChar w:fldCharType="begin"/>
        </w:r>
        <w:r w:rsidRPr="00130EC7">
          <w:rPr>
            <w:b/>
            <w:bCs/>
          </w:rPr>
          <w:instrText xml:space="preserve"> SEQ Ilustración \* ARABIC </w:instrText>
        </w:r>
        <w:r w:rsidRPr="00130EC7">
          <w:rPr>
            <w:b/>
            <w:bCs/>
          </w:rPr>
          <w:fldChar w:fldCharType="separate"/>
        </w:r>
        <w:r>
          <w:rPr>
            <w:b/>
            <w:bCs/>
            <w:noProof/>
          </w:rPr>
          <w:t>21</w:t>
        </w:r>
        <w:r w:rsidRPr="00130EC7">
          <w:rPr>
            <w:b/>
            <w:bCs/>
          </w:rPr>
          <w:fldChar w:fldCharType="end"/>
        </w:r>
        <w:r>
          <w:t xml:space="preserve">. Creación de capas (carpetas) dentro del </w:t>
        </w:r>
        <w:proofErr w:type="spellStart"/>
        <w:r>
          <w:t>bucket</w:t>
        </w:r>
        <w:proofErr w:type="spellEnd"/>
        <w:r>
          <w:t xml:space="preserve">. </w:t>
        </w:r>
        <w:r w:rsidRPr="00A52CBE">
          <w:t xml:space="preserve"> Elaboración propia en la plataforma AWS</w:t>
        </w:r>
        <w:bookmarkEnd w:id="4448"/>
      </w:ins>
    </w:p>
    <w:p w14:paraId="73B5F922" w14:textId="77777777" w:rsidR="00580D8C" w:rsidRDefault="00580D8C" w:rsidP="00580D8C">
      <w:pPr>
        <w:pStyle w:val="Prrafodelista"/>
        <w:ind w:left="1440"/>
        <w:rPr>
          <w:ins w:id="4450" w:author="Monica Maria Garro Lopez" w:date="2025-03-21T15:44:00Z"/>
        </w:rPr>
      </w:pPr>
    </w:p>
    <w:p w14:paraId="27237760" w14:textId="77777777" w:rsidR="00580D8C" w:rsidRDefault="00580D8C" w:rsidP="00580D8C">
      <w:pPr>
        <w:pStyle w:val="Prrafodelista"/>
        <w:numPr>
          <w:ilvl w:val="0"/>
          <w:numId w:val="75"/>
        </w:numPr>
        <w:rPr>
          <w:ins w:id="4451" w:author="Monica Maria Garro Lopez" w:date="2025-03-21T15:44:00Z"/>
        </w:rPr>
      </w:pPr>
      <w:ins w:id="4452" w:author="Monica Maria Garro Lopez" w:date="2025-03-21T15:44:00Z">
        <w:r w:rsidRPr="00233C85">
          <w:rPr>
            <w:rStyle w:val="Textoennegrita"/>
          </w:rPr>
          <w:t xml:space="preserve">Carga de </w:t>
        </w:r>
        <w:r>
          <w:rPr>
            <w:rStyle w:val="Textoennegrita"/>
          </w:rPr>
          <w:t>d</w:t>
        </w:r>
        <w:r w:rsidRPr="00233C85">
          <w:rPr>
            <w:rStyle w:val="Textoennegrita"/>
          </w:rPr>
          <w:t xml:space="preserve">atos en la </w:t>
        </w:r>
        <w:r>
          <w:rPr>
            <w:rStyle w:val="Textoennegrita"/>
          </w:rPr>
          <w:t>c</w:t>
        </w:r>
        <w:r w:rsidRPr="00233C85">
          <w:rPr>
            <w:rStyle w:val="Textoennegrita"/>
          </w:rPr>
          <w:t xml:space="preserve">apa </w:t>
        </w:r>
        <w:proofErr w:type="spellStart"/>
        <w:r w:rsidRPr="000B03AD">
          <w:rPr>
            <w:rStyle w:val="Textoennegrita"/>
          </w:rPr>
          <w:t>Bronze</w:t>
        </w:r>
        <w:proofErr w:type="spellEnd"/>
        <w:r w:rsidRPr="00130EC7">
          <w:rPr>
            <w:rStyle w:val="Textoennegrita"/>
          </w:rPr>
          <w:t xml:space="preserve">. </w:t>
        </w:r>
        <w:r w:rsidRPr="00130EC7">
          <w:rPr>
            <w:rStyle w:val="Textoennegrita"/>
            <w:b w:val="0"/>
            <w:bCs w:val="0"/>
          </w:rPr>
          <w:t xml:space="preserve">Para la carga de datos en la capa </w:t>
        </w:r>
        <w:proofErr w:type="spellStart"/>
        <w:r w:rsidRPr="00130EC7">
          <w:rPr>
            <w:rStyle w:val="Textoennegrita"/>
            <w:b w:val="0"/>
            <w:bCs w:val="0"/>
          </w:rPr>
          <w:t>Bronze</w:t>
        </w:r>
        <w:proofErr w:type="spellEnd"/>
        <w:r w:rsidRPr="00130EC7">
          <w:rPr>
            <w:rStyle w:val="Textoennegrita"/>
            <w:b w:val="0"/>
            <w:bCs w:val="0"/>
          </w:rPr>
          <w:t xml:space="preserve"> y la simulación de datos reales, se utilizará un archivo clientes.csv que contiene valores nulos y datos que requieren modificación. Para ello, se accede a AWS </w:t>
        </w:r>
        <w:r w:rsidRPr="00130EC7">
          <w:rPr>
            <w:rStyle w:val="Textoennegrita"/>
            <w:b w:val="0"/>
            <w:bCs w:val="0"/>
          </w:rPr>
          <w:lastRenderedPageBreak/>
          <w:t xml:space="preserve">S3 y se navega hasta el </w:t>
        </w:r>
        <w:proofErr w:type="spellStart"/>
        <w:r w:rsidRPr="00130EC7">
          <w:rPr>
            <w:rStyle w:val="Textoennegrita"/>
            <w:b w:val="0"/>
            <w:bCs w:val="0"/>
            <w:i/>
            <w:iCs/>
          </w:rPr>
          <w:t>bucket</w:t>
        </w:r>
        <w:proofErr w:type="spellEnd"/>
        <w:r w:rsidRPr="00130EC7">
          <w:rPr>
            <w:rStyle w:val="Textoennegrita"/>
            <w:b w:val="0"/>
            <w:bCs w:val="0"/>
            <w:i/>
            <w:iCs/>
          </w:rPr>
          <w:t xml:space="preserve"> data-</w:t>
        </w:r>
        <w:proofErr w:type="spellStart"/>
        <w:r w:rsidRPr="00130EC7">
          <w:rPr>
            <w:rStyle w:val="Textoennegrita"/>
            <w:b w:val="0"/>
            <w:bCs w:val="0"/>
            <w:i/>
            <w:iCs/>
          </w:rPr>
          <w:t>lake</w:t>
        </w:r>
        <w:proofErr w:type="spellEnd"/>
        <w:r w:rsidRPr="00130EC7">
          <w:rPr>
            <w:rStyle w:val="Textoennegrita"/>
            <w:b w:val="0"/>
            <w:bCs w:val="0"/>
            <w:i/>
            <w:iCs/>
          </w:rPr>
          <w:t>-x</w:t>
        </w:r>
        <w:r w:rsidRPr="00130EC7">
          <w:rPr>
            <w:rStyle w:val="Textoennegrita"/>
            <w:b w:val="0"/>
            <w:bCs w:val="0"/>
          </w:rPr>
          <w:t xml:space="preserve">, donde se ingresa a la carpeta </w:t>
        </w:r>
        <w:proofErr w:type="spellStart"/>
        <w:r w:rsidRPr="00130EC7">
          <w:rPr>
            <w:rStyle w:val="Textoennegrita"/>
            <w:b w:val="0"/>
            <w:bCs w:val="0"/>
          </w:rPr>
          <w:t>bronze</w:t>
        </w:r>
        <w:proofErr w:type="spellEnd"/>
        <w:r w:rsidRPr="00130EC7">
          <w:rPr>
            <w:rStyle w:val="Textoennegrita"/>
            <w:b w:val="0"/>
            <w:bCs w:val="0"/>
          </w:rPr>
          <w:t xml:space="preserve">/. Luego, se selecciona la opción "Cargar" y se suben los archivos clientes.csv, logo.png y </w:t>
        </w:r>
        <w:proofErr w:type="spellStart"/>
        <w:proofErr w:type="gramStart"/>
        <w:r w:rsidRPr="00130EC7">
          <w:rPr>
            <w:rStyle w:val="Textoennegrita"/>
            <w:b w:val="0"/>
            <w:bCs w:val="0"/>
            <w:i/>
            <w:iCs/>
          </w:rPr>
          <w:t>productos.json</w:t>
        </w:r>
        <w:proofErr w:type="spellEnd"/>
        <w:proofErr w:type="gramEnd"/>
        <w:r w:rsidRPr="00130EC7">
          <w:rPr>
            <w:rStyle w:val="Textoennegrita"/>
            <w:b w:val="0"/>
            <w:bCs w:val="0"/>
          </w:rPr>
          <w:t xml:space="preserve">, que representan datos estructurados, no estructurados y semiestructurados, respectivamente. Con este proceso, los datos quedan almacenados en la capa </w:t>
        </w:r>
        <w:proofErr w:type="spellStart"/>
        <w:r w:rsidRPr="00130EC7">
          <w:rPr>
            <w:rStyle w:val="Textoennegrita"/>
            <w:b w:val="0"/>
            <w:bCs w:val="0"/>
            <w:i/>
            <w:iCs/>
          </w:rPr>
          <w:t>Bronze</w:t>
        </w:r>
        <w:proofErr w:type="spellEnd"/>
        <w:r w:rsidRPr="00130EC7">
          <w:rPr>
            <w:rStyle w:val="Textoennegrita"/>
            <w:b w:val="0"/>
            <w:bCs w:val="0"/>
          </w:rPr>
          <w:t xml:space="preserve"> del </w:t>
        </w:r>
        <w:r w:rsidRPr="00130EC7">
          <w:rPr>
            <w:rStyle w:val="Textoennegrita"/>
            <w:b w:val="0"/>
            <w:bCs w:val="0"/>
            <w:i/>
            <w:iCs/>
          </w:rPr>
          <w:t>Data Lake</w:t>
        </w:r>
        <w:r w:rsidRPr="00130EC7">
          <w:rPr>
            <w:rStyle w:val="Textoennegrita"/>
            <w:b w:val="0"/>
            <w:bCs w:val="0"/>
          </w:rPr>
          <w:t xml:space="preserve"> para su posterior procesamiento.</w:t>
        </w:r>
      </w:ins>
    </w:p>
    <w:p w14:paraId="16A7789E" w14:textId="77777777" w:rsidR="00580D8C" w:rsidRDefault="00580D8C" w:rsidP="00580D8C">
      <w:pPr>
        <w:pStyle w:val="Prrafodelista"/>
        <w:ind w:left="1440"/>
        <w:rPr>
          <w:ins w:id="4453" w:author="Monica Maria Garro Lopez" w:date="2025-03-21T15:44:00Z"/>
        </w:rPr>
      </w:pPr>
    </w:p>
    <w:p w14:paraId="31CAF79A" w14:textId="77777777" w:rsidR="00580D8C" w:rsidRDefault="00580D8C" w:rsidP="00580D8C">
      <w:pPr>
        <w:pStyle w:val="Prrafodelista"/>
        <w:keepNext/>
        <w:ind w:left="1440"/>
        <w:rPr>
          <w:ins w:id="4454" w:author="Monica Maria Garro Lopez" w:date="2025-03-21T15:44:00Z"/>
        </w:rPr>
      </w:pPr>
      <w:ins w:id="4455" w:author="Monica Maria Garro Lopez" w:date="2025-03-21T15:44:00Z">
        <w:r w:rsidRPr="00403CFA">
          <w:rPr>
            <w:noProof/>
          </w:rPr>
          <w:drawing>
            <wp:inline distT="0" distB="0" distL="0" distR="0" wp14:anchorId="62E479A9" wp14:editId="721C442C">
              <wp:extent cx="4744528" cy="158305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2136"/>
                      <a:stretch/>
                    </pic:blipFill>
                    <pic:spPr bwMode="auto">
                      <a:xfrm>
                        <a:off x="0" y="0"/>
                        <a:ext cx="4744684" cy="1583107"/>
                      </a:xfrm>
                      <a:prstGeom prst="rect">
                        <a:avLst/>
                      </a:prstGeom>
                      <a:ln>
                        <a:noFill/>
                      </a:ln>
                      <a:extLst>
                        <a:ext uri="{53640926-AAD7-44D8-BBD7-CCE9431645EC}">
                          <a14:shadowObscured xmlns:a14="http://schemas.microsoft.com/office/drawing/2010/main"/>
                        </a:ext>
                      </a:extLst>
                    </pic:spPr>
                  </pic:pic>
                </a:graphicData>
              </a:graphic>
            </wp:inline>
          </w:drawing>
        </w:r>
      </w:ins>
    </w:p>
    <w:p w14:paraId="52899D3F" w14:textId="77777777" w:rsidR="00580D8C" w:rsidRDefault="00580D8C" w:rsidP="00580D8C">
      <w:pPr>
        <w:pStyle w:val="Descripcin"/>
        <w:ind w:left="1440"/>
        <w:rPr>
          <w:ins w:id="4456" w:author="Monica Maria Garro Lopez" w:date="2025-03-21T15:44:00Z"/>
        </w:rPr>
      </w:pPr>
      <w:bookmarkStart w:id="4457" w:name="_Toc193466949"/>
      <w:ins w:id="4458" w:author="Monica Maria Garro Lopez" w:date="2025-03-21T15:44:00Z">
        <w:r w:rsidRPr="00130EC7">
          <w:rPr>
            <w:b/>
            <w:bCs/>
          </w:rPr>
          <w:t xml:space="preserve">Figura </w:t>
        </w:r>
        <w:r w:rsidRPr="00130EC7">
          <w:rPr>
            <w:b/>
            <w:bCs/>
          </w:rPr>
          <w:fldChar w:fldCharType="begin"/>
        </w:r>
        <w:r w:rsidRPr="00130EC7">
          <w:rPr>
            <w:b/>
            <w:bCs/>
          </w:rPr>
          <w:instrText xml:space="preserve"> SEQ Ilustración \* ARABIC </w:instrText>
        </w:r>
        <w:r w:rsidRPr="00130EC7">
          <w:rPr>
            <w:b/>
            <w:bCs/>
          </w:rPr>
          <w:fldChar w:fldCharType="separate"/>
        </w:r>
        <w:r>
          <w:rPr>
            <w:b/>
            <w:bCs/>
            <w:noProof/>
          </w:rPr>
          <w:t>22</w:t>
        </w:r>
        <w:r w:rsidRPr="00130EC7">
          <w:rPr>
            <w:b/>
            <w:bCs/>
          </w:rPr>
          <w:fldChar w:fldCharType="end"/>
        </w:r>
        <w:r>
          <w:t xml:space="preserve">. Carga de datos en crudo en la capa </w:t>
        </w:r>
        <w:proofErr w:type="spellStart"/>
        <w:r>
          <w:t>bronze</w:t>
        </w:r>
        <w:proofErr w:type="spellEnd"/>
        <w:r>
          <w:t xml:space="preserve">. </w:t>
        </w:r>
        <w:r w:rsidRPr="00532210">
          <w:t>Elaboración propia en la plataforma AWS</w:t>
        </w:r>
        <w:bookmarkEnd w:id="4457"/>
      </w:ins>
    </w:p>
    <w:p w14:paraId="04624C9D" w14:textId="77777777" w:rsidR="00580D8C" w:rsidRPr="00130EC7" w:rsidRDefault="00580D8C" w:rsidP="00580D8C">
      <w:pPr>
        <w:pStyle w:val="Prrafodelista"/>
        <w:numPr>
          <w:ilvl w:val="0"/>
          <w:numId w:val="75"/>
        </w:numPr>
        <w:rPr>
          <w:ins w:id="4459" w:author="Monica Maria Garro Lopez" w:date="2025-03-21T15:44:00Z"/>
          <w:lang w:val="es-CO" w:eastAsia="es-CO"/>
        </w:rPr>
      </w:pPr>
      <w:ins w:id="4460" w:author="Monica Maria Garro Lopez" w:date="2025-03-21T15:44:00Z">
        <w:r w:rsidRPr="00857EB5">
          <w:rPr>
            <w:rStyle w:val="Textoennegrita"/>
          </w:rPr>
          <w:t xml:space="preserve">Limpieza de </w:t>
        </w:r>
        <w:r>
          <w:rPr>
            <w:rStyle w:val="Textoennegrita"/>
          </w:rPr>
          <w:t>d</w:t>
        </w:r>
        <w:r w:rsidRPr="00857EB5">
          <w:rPr>
            <w:rStyle w:val="Textoennegrita"/>
          </w:rPr>
          <w:t>atos con AWS Lambda</w:t>
        </w:r>
        <w:r w:rsidRPr="003934D7">
          <w:rPr>
            <w:rStyle w:val="Textoennegrita"/>
            <w:b w:val="0"/>
            <w:bCs w:val="0"/>
          </w:rPr>
          <w:t xml:space="preserve">. </w:t>
        </w:r>
        <w:r>
          <w:t xml:space="preserve">La función procesará automáticamente los archivos almacenados en la capa </w:t>
        </w:r>
        <w:proofErr w:type="spellStart"/>
        <w:r>
          <w:rPr>
            <w:rStyle w:val="nfasis"/>
          </w:rPr>
          <w:t>bronze</w:t>
        </w:r>
        <w:proofErr w:type="spellEnd"/>
        <w:r>
          <w:t xml:space="preserve"> para eliminar inconsistencias y mejorar la calidad de los datos.  </w:t>
        </w:r>
        <w:r w:rsidRPr="00857EB5">
          <w:rPr>
            <w:lang w:val="es-CO" w:eastAsia="es-CO"/>
          </w:rPr>
          <w:t xml:space="preserve">Para la creación de la función Lambda, primero se accede a AWS Lambda y se selecciona la opción "Crear función". A continuación, se elige la opción "Crear desde cero" y se asigna el nombre </w:t>
        </w:r>
        <w:r w:rsidRPr="003934D7">
          <w:rPr>
            <w:i/>
            <w:iCs/>
            <w:lang w:val="es-CO" w:eastAsia="es-CO"/>
          </w:rPr>
          <w:t>limpiar_clientes_s3</w:t>
        </w:r>
        <w:r w:rsidRPr="003934D7">
          <w:rPr>
            <w:lang w:val="es-CO" w:eastAsia="es-CO"/>
          </w:rPr>
          <w:t xml:space="preserve">. Como entorno de ejecución, se configura Python 3.13 y se ajustan los permisos IAM para permitir el acceso a S3, incluyendo la política </w:t>
        </w:r>
        <w:r w:rsidRPr="00AB6377">
          <w:rPr>
            <w:i/>
            <w:iCs/>
            <w:lang w:val="es-CO" w:eastAsia="es-CO"/>
          </w:rPr>
          <w:t>Amazon S3 Full Access</w:t>
        </w:r>
        <w:r w:rsidRPr="00130EC7">
          <w:rPr>
            <w:lang w:val="es-CO" w:eastAsia="es-CO"/>
          </w:rPr>
          <w:t xml:space="preserve"> desde IAM. Finalmente, tras revisar la configuración, se completa el proceso haciendo clic en "Crear función".</w:t>
        </w:r>
      </w:ins>
    </w:p>
    <w:p w14:paraId="4A21C487" w14:textId="77777777" w:rsidR="00580D8C" w:rsidRDefault="00580D8C" w:rsidP="00580D8C">
      <w:pPr>
        <w:pStyle w:val="Prrafodelista"/>
        <w:rPr>
          <w:ins w:id="4461" w:author="Monica Maria Garro Lopez" w:date="2025-03-21T15:44:00Z"/>
        </w:rPr>
      </w:pPr>
    </w:p>
    <w:p w14:paraId="0C7D504E" w14:textId="77777777" w:rsidR="00580D8C" w:rsidRDefault="00580D8C" w:rsidP="00580D8C">
      <w:pPr>
        <w:pStyle w:val="Prrafodelista"/>
        <w:rPr>
          <w:ins w:id="4462" w:author="Monica Maria Garro Lopez" w:date="2025-03-21T15:44:00Z"/>
        </w:rPr>
      </w:pPr>
      <w:ins w:id="4463" w:author="Monica Maria Garro Lopez" w:date="2025-03-21T15:44:00Z">
        <w:r w:rsidRPr="00EE6FCB">
          <w:rPr>
            <w:noProof/>
          </w:rPr>
          <w:drawing>
            <wp:inline distT="0" distB="0" distL="0" distR="0" wp14:anchorId="41704EE2" wp14:editId="0C8F1A88">
              <wp:extent cx="4898549" cy="13182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267"/>
                      <a:stretch/>
                    </pic:blipFill>
                    <pic:spPr bwMode="auto">
                      <a:xfrm>
                        <a:off x="0" y="0"/>
                        <a:ext cx="4899601" cy="1318543"/>
                      </a:xfrm>
                      <a:prstGeom prst="rect">
                        <a:avLst/>
                      </a:prstGeom>
                      <a:ln>
                        <a:noFill/>
                      </a:ln>
                      <a:extLst>
                        <a:ext uri="{53640926-AAD7-44D8-BBD7-CCE9431645EC}">
                          <a14:shadowObscured xmlns:a14="http://schemas.microsoft.com/office/drawing/2010/main"/>
                        </a:ext>
                      </a:extLst>
                    </pic:spPr>
                  </pic:pic>
                </a:graphicData>
              </a:graphic>
            </wp:inline>
          </w:drawing>
        </w:r>
      </w:ins>
    </w:p>
    <w:p w14:paraId="3E7E6AF8" w14:textId="77777777" w:rsidR="00580D8C" w:rsidRPr="00ED4286" w:rsidRDefault="00580D8C" w:rsidP="00580D8C">
      <w:pPr>
        <w:pStyle w:val="Descripcin"/>
        <w:ind w:left="2124"/>
        <w:jc w:val="left"/>
        <w:rPr>
          <w:ins w:id="4464" w:author="Monica Maria Garro Lopez" w:date="2025-03-21T15:44:00Z"/>
        </w:rPr>
      </w:pPr>
      <w:bookmarkStart w:id="4465" w:name="_Toc193466950"/>
      <w:ins w:id="4466" w:author="Monica Maria Garro Lopez" w:date="2025-03-21T15:44:00Z">
        <w:r w:rsidRPr="00130EC7">
          <w:rPr>
            <w:b/>
            <w:bCs/>
          </w:rPr>
          <w:t xml:space="preserve">Figura </w:t>
        </w:r>
        <w:r w:rsidRPr="00130EC7">
          <w:rPr>
            <w:b/>
            <w:bCs/>
          </w:rPr>
          <w:fldChar w:fldCharType="begin"/>
        </w:r>
        <w:r w:rsidRPr="00130EC7">
          <w:rPr>
            <w:b/>
            <w:bCs/>
          </w:rPr>
          <w:instrText xml:space="preserve"> SEQ Ilustración \* ARABIC </w:instrText>
        </w:r>
        <w:r w:rsidRPr="00130EC7">
          <w:rPr>
            <w:b/>
            <w:bCs/>
          </w:rPr>
          <w:fldChar w:fldCharType="separate"/>
        </w:r>
        <w:r>
          <w:rPr>
            <w:b/>
            <w:bCs/>
            <w:noProof/>
          </w:rPr>
          <w:t>23</w:t>
        </w:r>
        <w:r w:rsidRPr="00130EC7">
          <w:rPr>
            <w:b/>
            <w:bCs/>
          </w:rPr>
          <w:fldChar w:fldCharType="end"/>
        </w:r>
        <w:r>
          <w:t>. Función creada para limpieza de datos y carga en capa Silver</w:t>
        </w:r>
        <w:bookmarkEnd w:id="4465"/>
      </w:ins>
    </w:p>
    <w:p w14:paraId="12DA937F" w14:textId="77777777" w:rsidR="00580D8C" w:rsidRDefault="00580D8C" w:rsidP="00580D8C">
      <w:pPr>
        <w:pStyle w:val="Prrafodelista"/>
        <w:numPr>
          <w:ilvl w:val="0"/>
          <w:numId w:val="95"/>
        </w:numPr>
        <w:rPr>
          <w:ins w:id="4467" w:author="Monica Maria Garro Lopez" w:date="2025-03-21T15:44:00Z"/>
          <w:rStyle w:val="Textoennegrita"/>
          <w:b w:val="0"/>
          <w:bCs w:val="0"/>
        </w:rPr>
      </w:pPr>
      <w:ins w:id="4468" w:author="Monica Maria Garro Lopez" w:date="2025-03-21T15:44:00Z">
        <w:r w:rsidRPr="00130EC7">
          <w:rPr>
            <w:rStyle w:val="Textoennegrita"/>
          </w:rPr>
          <w:t xml:space="preserve">Desarrollo del </w:t>
        </w:r>
        <w:r>
          <w:rPr>
            <w:rStyle w:val="Textoennegrita"/>
          </w:rPr>
          <w:t>c</w:t>
        </w:r>
        <w:r w:rsidRPr="00130EC7">
          <w:rPr>
            <w:rStyle w:val="Textoennegrita"/>
          </w:rPr>
          <w:t>ódigo en Lambda</w:t>
        </w:r>
        <w:r w:rsidRPr="00BA29D1">
          <w:rPr>
            <w:rStyle w:val="Textoennegrita"/>
            <w:b w:val="0"/>
            <w:bCs w:val="0"/>
          </w:rPr>
          <w:t xml:space="preserve">. </w:t>
        </w:r>
        <w:r w:rsidRPr="00130EC7">
          <w:rPr>
            <w:rStyle w:val="Textoennegrita"/>
            <w:b w:val="0"/>
            <w:bCs w:val="0"/>
          </w:rPr>
          <w:t xml:space="preserve">El código de Lambda eliminará filas nulas y cambiará género F por Femenino y M por Masculino (ver anexo </w:t>
        </w:r>
        <w:r w:rsidRPr="00130EC7">
          <w:rPr>
            <w:rStyle w:val="Textoennegrita"/>
            <w:b w:val="0"/>
            <w:bCs w:val="0"/>
            <w:highlight w:val="yellow"/>
          </w:rPr>
          <w:t>X</w:t>
        </w:r>
        <w:r w:rsidRPr="00130EC7">
          <w:rPr>
            <w:rStyle w:val="Textoennegrita"/>
            <w:b w:val="0"/>
            <w:bCs w:val="0"/>
          </w:rPr>
          <w:t>).</w:t>
        </w:r>
        <w:r w:rsidRPr="00BA29D1">
          <w:rPr>
            <w:rStyle w:val="Textoennegrita"/>
            <w:b w:val="0"/>
            <w:bCs w:val="0"/>
          </w:rPr>
          <w:t xml:space="preserve"> </w:t>
        </w:r>
      </w:ins>
    </w:p>
    <w:p w14:paraId="66593C16" w14:textId="77777777" w:rsidR="00580D8C" w:rsidRPr="00130EC7" w:rsidRDefault="00580D8C" w:rsidP="00580D8C">
      <w:pPr>
        <w:pStyle w:val="Prrafodelista"/>
        <w:rPr>
          <w:ins w:id="4469" w:author="Monica Maria Garro Lopez" w:date="2025-03-21T15:44:00Z"/>
          <w:rStyle w:val="Textoennegrita"/>
          <w:b w:val="0"/>
          <w:bCs w:val="0"/>
        </w:rPr>
      </w:pPr>
    </w:p>
    <w:p w14:paraId="086306BD" w14:textId="77777777" w:rsidR="00580D8C" w:rsidRDefault="00580D8C" w:rsidP="00580D8C">
      <w:pPr>
        <w:pStyle w:val="Prrafodelista"/>
        <w:numPr>
          <w:ilvl w:val="0"/>
          <w:numId w:val="95"/>
        </w:numPr>
        <w:spacing w:after="0"/>
        <w:rPr>
          <w:ins w:id="4470" w:author="Monica Maria Garro Lopez" w:date="2025-03-21T15:44:00Z"/>
        </w:rPr>
      </w:pPr>
      <w:ins w:id="4471" w:author="Monica Maria Garro Lopez" w:date="2025-03-21T15:44:00Z">
        <w:r w:rsidRPr="00233C85">
          <w:rPr>
            <w:rStyle w:val="Textoennegrita"/>
          </w:rPr>
          <w:t xml:space="preserve">Automatización del </w:t>
        </w:r>
        <w:r>
          <w:rPr>
            <w:rStyle w:val="Textoennegrita"/>
          </w:rPr>
          <w:t>p</w:t>
        </w:r>
        <w:r w:rsidRPr="00233C85">
          <w:rPr>
            <w:rStyle w:val="Textoennegrita"/>
          </w:rPr>
          <w:t xml:space="preserve">roceso con </w:t>
        </w:r>
        <w:r>
          <w:rPr>
            <w:rStyle w:val="Textoennegrita"/>
          </w:rPr>
          <w:t>n</w:t>
        </w:r>
        <w:r w:rsidRPr="00233C85">
          <w:rPr>
            <w:rStyle w:val="Textoennegrita"/>
          </w:rPr>
          <w:t>otificaciones S3</w:t>
        </w:r>
        <w:r w:rsidRPr="00130EC7">
          <w:rPr>
            <w:rStyle w:val="Textoennegrita"/>
            <w:b w:val="0"/>
            <w:bCs w:val="0"/>
          </w:rPr>
          <w:t xml:space="preserve">. </w:t>
        </w:r>
        <w:r w:rsidRPr="00130EC7">
          <w:t xml:space="preserve">Para que la limpieza de datos sea automática, se configura un evento en S3 que dispare la función Lambda cuando se suba un archivo a </w:t>
        </w:r>
        <w:proofErr w:type="spellStart"/>
        <w:r w:rsidRPr="00130EC7">
          <w:rPr>
            <w:rStyle w:val="nfasis"/>
          </w:rPr>
          <w:t>bronze</w:t>
        </w:r>
        <w:proofErr w:type="spellEnd"/>
        <w:r w:rsidRPr="00130EC7">
          <w:rPr>
            <w:rStyle w:val="nfasis"/>
          </w:rPr>
          <w:t>/</w:t>
        </w:r>
        <w:r w:rsidRPr="00130EC7">
          <w:t>.</w:t>
        </w:r>
        <w:r w:rsidRPr="006227D1">
          <w:t xml:space="preserve"> </w:t>
        </w:r>
      </w:ins>
    </w:p>
    <w:p w14:paraId="5A0645F8" w14:textId="77777777" w:rsidR="00580D8C" w:rsidRDefault="00580D8C" w:rsidP="00580D8C">
      <w:pPr>
        <w:pStyle w:val="Prrafodelista"/>
        <w:rPr>
          <w:ins w:id="4472" w:author="Monica Maria Garro Lopez" w:date="2025-03-21T15:44:00Z"/>
        </w:rPr>
      </w:pPr>
    </w:p>
    <w:p w14:paraId="3DB7159C" w14:textId="77777777" w:rsidR="00580D8C" w:rsidRDefault="00580D8C" w:rsidP="00580D8C">
      <w:pPr>
        <w:pStyle w:val="Prrafodelista"/>
        <w:spacing w:after="0"/>
        <w:rPr>
          <w:ins w:id="4473" w:author="Monica Maria Garro Lopez" w:date="2025-03-21T15:44:00Z"/>
        </w:rPr>
      </w:pPr>
      <w:ins w:id="4474" w:author="Monica Maria Garro Lopez" w:date="2025-03-21T15:44:00Z">
        <w:r>
          <w:lastRenderedPageBreak/>
          <w:t xml:space="preserve">Para configurar la notificación de eventos en </w:t>
        </w:r>
        <w:r w:rsidRPr="00130EC7">
          <w:rPr>
            <w:b/>
            <w:bCs/>
          </w:rPr>
          <w:t>AWS S3</w:t>
        </w:r>
        <w:r>
          <w:t xml:space="preserve">, se accede al </w:t>
        </w:r>
        <w:proofErr w:type="spellStart"/>
        <w:r>
          <w:t>bucket</w:t>
        </w:r>
        <w:proofErr w:type="spellEnd"/>
        <w:r>
          <w:t xml:space="preserve"> </w:t>
        </w:r>
        <w:r>
          <w:rPr>
            <w:rStyle w:val="nfasis"/>
          </w:rPr>
          <w:t>data-</w:t>
        </w:r>
        <w:proofErr w:type="spellStart"/>
        <w:r>
          <w:rPr>
            <w:rStyle w:val="nfasis"/>
          </w:rPr>
          <w:t>lake</w:t>
        </w:r>
        <w:proofErr w:type="spellEnd"/>
        <w:r>
          <w:rPr>
            <w:rStyle w:val="nfasis"/>
          </w:rPr>
          <w:t>-x</w:t>
        </w:r>
        <w:r>
          <w:t xml:space="preserve"> y se navega a la sección de </w:t>
        </w:r>
        <w:r>
          <w:rPr>
            <w:rStyle w:val="nfasis"/>
          </w:rPr>
          <w:t>Propiedades</w:t>
        </w:r>
        <w:r>
          <w:t xml:space="preserve">. Dentro del apartado </w:t>
        </w:r>
        <w:r>
          <w:rPr>
            <w:rStyle w:val="nfasis"/>
          </w:rPr>
          <w:t>Eventos</w:t>
        </w:r>
        <w:r>
          <w:t xml:space="preserve">, se selecciona la opción "Crear notificación" y se asigna un nombre. Luego, se configura el evento </w:t>
        </w:r>
        <w:r w:rsidRPr="00130EC7">
          <w:rPr>
            <w:rStyle w:val="nfasis"/>
            <w:b/>
            <w:bCs/>
          </w:rPr>
          <w:t>PUT</w:t>
        </w:r>
        <w:r>
          <w:t xml:space="preserve"> para que la notificación se active cuando se suban archivos, definiendo el prefijo de monitoreo como </w:t>
        </w:r>
        <w:proofErr w:type="spellStart"/>
        <w:r>
          <w:rPr>
            <w:rStyle w:val="nfasis"/>
          </w:rPr>
          <w:t>bronze</w:t>
        </w:r>
        <w:proofErr w:type="spellEnd"/>
        <w:r>
          <w:rPr>
            <w:rStyle w:val="nfasis"/>
          </w:rPr>
          <w:t>/</w:t>
        </w:r>
        <w:r>
          <w:t xml:space="preserve">. A continuación, se elige </w:t>
        </w:r>
        <w:r w:rsidRPr="00130EC7">
          <w:rPr>
            <w:b/>
            <w:bCs/>
          </w:rPr>
          <w:t>AWS Lambda</w:t>
        </w:r>
        <w:r>
          <w:t xml:space="preserve"> como destino y se asigna la función </w:t>
        </w:r>
        <w:r>
          <w:rPr>
            <w:rStyle w:val="nfasis"/>
          </w:rPr>
          <w:t>limpieza-datos</w:t>
        </w:r>
        <w:r>
          <w:t>. Finalmente, se guardan los cambios para completar la configuración.</w:t>
        </w:r>
      </w:ins>
    </w:p>
    <w:p w14:paraId="33C4C555" w14:textId="77777777" w:rsidR="00580D8C" w:rsidRDefault="00580D8C" w:rsidP="00580D8C">
      <w:pPr>
        <w:pStyle w:val="Prrafodelista"/>
        <w:spacing w:after="0"/>
        <w:rPr>
          <w:ins w:id="4475" w:author="Monica Maria Garro Lopez" w:date="2025-03-21T15:44:00Z"/>
        </w:rPr>
      </w:pPr>
    </w:p>
    <w:p w14:paraId="1ED3288B" w14:textId="77777777" w:rsidR="00580D8C" w:rsidRDefault="00580D8C" w:rsidP="00580D8C">
      <w:pPr>
        <w:pStyle w:val="Prrafodelista"/>
        <w:keepNext/>
        <w:spacing w:after="0"/>
        <w:ind w:left="708"/>
        <w:jc w:val="center"/>
        <w:rPr>
          <w:ins w:id="4476" w:author="Monica Maria Garro Lopez" w:date="2025-03-21T15:44:00Z"/>
        </w:rPr>
      </w:pPr>
      <w:ins w:id="4477" w:author="Monica Maria Garro Lopez" w:date="2025-03-21T15:44:00Z">
        <w:r w:rsidRPr="008B394B">
          <w:rPr>
            <w:noProof/>
          </w:rPr>
          <w:drawing>
            <wp:inline distT="0" distB="0" distL="0" distR="0" wp14:anchorId="68F9927E" wp14:editId="4975E9BA">
              <wp:extent cx="5400040" cy="221121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211218"/>
                      </a:xfrm>
                      <a:prstGeom prst="rect">
                        <a:avLst/>
                      </a:prstGeom>
                    </pic:spPr>
                  </pic:pic>
                </a:graphicData>
              </a:graphic>
            </wp:inline>
          </w:drawing>
        </w:r>
      </w:ins>
    </w:p>
    <w:p w14:paraId="25C72E18" w14:textId="77777777" w:rsidR="00580D8C" w:rsidRDefault="00580D8C" w:rsidP="00580D8C">
      <w:pPr>
        <w:pStyle w:val="Descripcin"/>
        <w:ind w:left="720"/>
        <w:rPr>
          <w:ins w:id="4478" w:author="Monica Maria Garro Lopez" w:date="2025-03-21T15:44:00Z"/>
        </w:rPr>
      </w:pPr>
      <w:bookmarkStart w:id="4479" w:name="_Toc193466951"/>
      <w:ins w:id="4480" w:author="Monica Maria Garro Lopez" w:date="2025-03-21T15:44:00Z">
        <w:r w:rsidRPr="00130EC7">
          <w:rPr>
            <w:b/>
            <w:bCs/>
          </w:rPr>
          <w:t xml:space="preserve">Figura </w:t>
        </w:r>
        <w:r w:rsidRPr="00130EC7">
          <w:rPr>
            <w:b/>
            <w:bCs/>
          </w:rPr>
          <w:fldChar w:fldCharType="begin"/>
        </w:r>
        <w:r w:rsidRPr="00130EC7">
          <w:rPr>
            <w:b/>
            <w:bCs/>
          </w:rPr>
          <w:instrText xml:space="preserve"> SEQ Ilustración \* ARABIC </w:instrText>
        </w:r>
        <w:r w:rsidRPr="00130EC7">
          <w:rPr>
            <w:b/>
            <w:bCs/>
          </w:rPr>
          <w:fldChar w:fldCharType="separate"/>
        </w:r>
        <w:r>
          <w:rPr>
            <w:b/>
            <w:bCs/>
            <w:noProof/>
          </w:rPr>
          <w:t>24</w:t>
        </w:r>
        <w:r w:rsidRPr="00130EC7">
          <w:rPr>
            <w:b/>
            <w:bCs/>
          </w:rPr>
          <w:fldChar w:fldCharType="end"/>
        </w:r>
        <w:r w:rsidRPr="00130EC7">
          <w:rPr>
            <w:b/>
            <w:bCs/>
          </w:rPr>
          <w:t>.</w:t>
        </w:r>
        <w:r>
          <w:t xml:space="preserve"> Configuración de eventos. </w:t>
        </w:r>
        <w:r w:rsidRPr="00705BC4">
          <w:t>Elaboración propia en la plataforma AWS</w:t>
        </w:r>
        <w:r w:rsidRPr="00FB5B94">
          <w:t>.</w:t>
        </w:r>
        <w:bookmarkEnd w:id="4479"/>
      </w:ins>
    </w:p>
    <w:p w14:paraId="65402123" w14:textId="77777777" w:rsidR="00580D8C" w:rsidRDefault="00580D8C" w:rsidP="00580D8C">
      <w:pPr>
        <w:pStyle w:val="Prrafodelista"/>
        <w:numPr>
          <w:ilvl w:val="0"/>
          <w:numId w:val="94"/>
        </w:numPr>
        <w:rPr>
          <w:ins w:id="4481" w:author="Monica Maria Garro Lopez" w:date="2025-03-21T15:44:00Z"/>
          <w:rStyle w:val="Textoennegrita"/>
          <w:b w:val="0"/>
          <w:bCs w:val="0"/>
        </w:rPr>
      </w:pPr>
      <w:ins w:id="4482" w:author="Monica Maria Garro Lopez" w:date="2025-03-21T15:44:00Z">
        <w:r w:rsidRPr="00233C85">
          <w:rPr>
            <w:rStyle w:val="Textoennegrita"/>
          </w:rPr>
          <w:t xml:space="preserve">Verificación del </w:t>
        </w:r>
        <w:r>
          <w:rPr>
            <w:rStyle w:val="Textoennegrita"/>
          </w:rPr>
          <w:t>p</w:t>
        </w:r>
        <w:r w:rsidRPr="00233C85">
          <w:rPr>
            <w:rStyle w:val="Textoennegrita"/>
          </w:rPr>
          <w:t xml:space="preserve">roceso de </w:t>
        </w:r>
        <w:r>
          <w:rPr>
            <w:rStyle w:val="Textoennegrita"/>
          </w:rPr>
          <w:t>l</w:t>
        </w:r>
        <w:r w:rsidRPr="00233C85">
          <w:rPr>
            <w:rStyle w:val="Textoennegrita"/>
          </w:rPr>
          <w:t>impieza</w:t>
        </w:r>
        <w:r w:rsidRPr="00130EC7">
          <w:rPr>
            <w:rStyle w:val="Textoennegrita"/>
          </w:rPr>
          <w:t>.</w:t>
        </w:r>
        <w:r w:rsidRPr="00130EC7">
          <w:rPr>
            <w:rStyle w:val="Textoennegrita"/>
            <w:b w:val="0"/>
            <w:bCs w:val="0"/>
          </w:rPr>
          <w:t xml:space="preserve"> </w:t>
        </w:r>
        <w:r>
          <w:t xml:space="preserve">Para verificar que el proceso de limpieza funciona correctamente, se sube un archivo con datos en bruto a la carpeta </w:t>
        </w:r>
        <w:proofErr w:type="spellStart"/>
        <w:r>
          <w:rPr>
            <w:rStyle w:val="nfasis"/>
          </w:rPr>
          <w:t>bronze</w:t>
        </w:r>
        <w:proofErr w:type="spellEnd"/>
        <w:r>
          <w:rPr>
            <w:rStyle w:val="nfasis"/>
          </w:rPr>
          <w:t>/</w:t>
        </w:r>
        <w:r>
          <w:t xml:space="preserve"> y, tras unos segundos, se comprueba que el archivo procesado ha sido trasladado automáticamente a la carpeta </w:t>
        </w:r>
        <w:proofErr w:type="spellStart"/>
        <w:r>
          <w:rPr>
            <w:rStyle w:val="nfasis"/>
          </w:rPr>
          <w:t>silver</w:t>
        </w:r>
        <w:proofErr w:type="spellEnd"/>
        <w:r>
          <w:rPr>
            <w:rStyle w:val="nfasis"/>
          </w:rPr>
          <w:t>/</w:t>
        </w:r>
        <w:r>
          <w:t xml:space="preserve">. Adicionalmente, se utiliza la opción de prueba de la función Lambda para validar su ejecución. Finalmente, se revisa el contenido del archivo procesado para confirmar que no contiene filas con valores vacíos y que la columna de género ha sido normalizada, transformando "F" en </w:t>
        </w:r>
        <w:r>
          <w:rPr>
            <w:rStyle w:val="nfasis"/>
          </w:rPr>
          <w:t>Femenino</w:t>
        </w:r>
        <w:r>
          <w:t xml:space="preserve"> y "M" en </w:t>
        </w:r>
        <w:r>
          <w:rPr>
            <w:rStyle w:val="nfasis"/>
          </w:rPr>
          <w:t>Masculino</w:t>
        </w:r>
        <w:r>
          <w:t>.</w:t>
        </w:r>
      </w:ins>
    </w:p>
    <w:p w14:paraId="6844346C" w14:textId="77777777" w:rsidR="00580D8C" w:rsidRDefault="00580D8C" w:rsidP="00580D8C">
      <w:pPr>
        <w:keepNext/>
        <w:spacing w:after="0"/>
        <w:ind w:left="1416"/>
        <w:rPr>
          <w:ins w:id="4483" w:author="Monica Maria Garro Lopez" w:date="2025-03-21T15:44:00Z"/>
        </w:rPr>
      </w:pPr>
      <w:ins w:id="4484" w:author="Monica Maria Garro Lopez" w:date="2025-03-21T15:44:00Z">
        <w:r w:rsidRPr="00256357">
          <w:rPr>
            <w:noProof/>
          </w:rPr>
          <w:drawing>
            <wp:inline distT="0" distB="0" distL="0" distR="0" wp14:anchorId="4B946B5F" wp14:editId="17E7FD72">
              <wp:extent cx="4474840" cy="1207008"/>
              <wp:effectExtent l="0" t="0" r="254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138" t="7769" r="934" b="31400"/>
                      <a:stretch/>
                    </pic:blipFill>
                    <pic:spPr bwMode="auto">
                      <a:xfrm>
                        <a:off x="0" y="0"/>
                        <a:ext cx="4478129" cy="1207895"/>
                      </a:xfrm>
                      <a:prstGeom prst="rect">
                        <a:avLst/>
                      </a:prstGeom>
                      <a:ln>
                        <a:noFill/>
                      </a:ln>
                      <a:extLst>
                        <a:ext uri="{53640926-AAD7-44D8-BBD7-CCE9431645EC}">
                          <a14:shadowObscured xmlns:a14="http://schemas.microsoft.com/office/drawing/2010/main"/>
                        </a:ext>
                      </a:extLst>
                    </pic:spPr>
                  </pic:pic>
                </a:graphicData>
              </a:graphic>
            </wp:inline>
          </w:drawing>
        </w:r>
      </w:ins>
    </w:p>
    <w:p w14:paraId="1B9C04FA" w14:textId="77777777" w:rsidR="00580D8C" w:rsidRPr="00130EC7" w:rsidRDefault="00580D8C" w:rsidP="00580D8C">
      <w:pPr>
        <w:pStyle w:val="Descripcin"/>
        <w:ind w:left="1416"/>
        <w:jc w:val="both"/>
        <w:rPr>
          <w:ins w:id="4485" w:author="Monica Maria Garro Lopez" w:date="2025-03-21T15:44:00Z"/>
          <w:lang w:eastAsia="es-ES"/>
        </w:rPr>
      </w:pPr>
      <w:bookmarkStart w:id="4486" w:name="_Toc193466952"/>
      <w:ins w:id="4487" w:author="Monica Maria Garro Lopez" w:date="2025-03-21T15:44:00Z">
        <w:r w:rsidRPr="00130EC7">
          <w:rPr>
            <w:b/>
            <w:bCs/>
          </w:rPr>
          <w:t xml:space="preserve">Figura </w:t>
        </w:r>
        <w:r w:rsidRPr="00130EC7">
          <w:rPr>
            <w:b/>
            <w:bCs/>
          </w:rPr>
          <w:fldChar w:fldCharType="begin"/>
        </w:r>
        <w:r w:rsidRPr="00130EC7">
          <w:rPr>
            <w:b/>
            <w:bCs/>
          </w:rPr>
          <w:instrText xml:space="preserve"> SEQ Ilustración \* ARABIC </w:instrText>
        </w:r>
        <w:r w:rsidRPr="00130EC7">
          <w:rPr>
            <w:b/>
            <w:bCs/>
          </w:rPr>
          <w:fldChar w:fldCharType="separate"/>
        </w:r>
        <w:r>
          <w:rPr>
            <w:b/>
            <w:bCs/>
            <w:noProof/>
          </w:rPr>
          <w:t>25</w:t>
        </w:r>
        <w:r w:rsidRPr="00130EC7">
          <w:rPr>
            <w:b/>
            <w:bCs/>
          </w:rPr>
          <w:fldChar w:fldCharType="end"/>
        </w:r>
        <w:r>
          <w:t xml:space="preserve">.  Resultado de la ejecución de la función lambda. </w:t>
        </w:r>
        <w:r w:rsidRPr="003874D2">
          <w:t>Elaboración propia en la plataforma AWS</w:t>
        </w:r>
        <w:bookmarkEnd w:id="4486"/>
      </w:ins>
    </w:p>
    <w:p w14:paraId="4B77BA52" w14:textId="77777777" w:rsidR="00580D8C" w:rsidRDefault="00580D8C" w:rsidP="00580D8C">
      <w:pPr>
        <w:rPr>
          <w:ins w:id="4488" w:author="Monica Maria Garro Lopez" w:date="2025-03-21T15:44:00Z"/>
          <w:lang w:val="es-CO" w:eastAsia="es-ES"/>
        </w:rPr>
      </w:pPr>
      <w:ins w:id="4489" w:author="Monica Maria Garro Lopez" w:date="2025-03-21T15:44:00Z">
        <w:r>
          <w:rPr>
            <w:lang w:val="es-CO" w:eastAsia="es-ES"/>
          </w:rPr>
          <w:t>Para concluir, se consultan las primeras 10 filas del archivo previo y el archivo que ha sido transformado, a través de AWS CLI</w:t>
        </w:r>
      </w:ins>
    </w:p>
    <w:p w14:paraId="4B33AAEA" w14:textId="77777777" w:rsidR="00580D8C" w:rsidRDefault="00580D8C" w:rsidP="00580D8C">
      <w:pPr>
        <w:keepNext/>
        <w:spacing w:after="0"/>
        <w:jc w:val="center"/>
        <w:rPr>
          <w:ins w:id="4490" w:author="Monica Maria Garro Lopez" w:date="2025-03-21T15:44:00Z"/>
        </w:rPr>
      </w:pPr>
      <w:ins w:id="4491" w:author="Monica Maria Garro Lopez" w:date="2025-03-21T15:44:00Z">
        <w:r w:rsidRPr="00D0247A">
          <w:rPr>
            <w:noProof/>
            <w:lang w:val="es-CO" w:eastAsia="es-ES"/>
          </w:rPr>
          <w:lastRenderedPageBreak/>
          <w:drawing>
            <wp:inline distT="0" distB="0" distL="0" distR="0" wp14:anchorId="39F2C167" wp14:editId="30F24EBB">
              <wp:extent cx="5400040" cy="158051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580515"/>
                      </a:xfrm>
                      <a:prstGeom prst="rect">
                        <a:avLst/>
                      </a:prstGeom>
                    </pic:spPr>
                  </pic:pic>
                </a:graphicData>
              </a:graphic>
            </wp:inline>
          </w:drawing>
        </w:r>
      </w:ins>
    </w:p>
    <w:p w14:paraId="1830A5A8" w14:textId="77777777" w:rsidR="00580D8C" w:rsidRDefault="00580D8C" w:rsidP="00580D8C">
      <w:pPr>
        <w:pStyle w:val="Descripcin"/>
        <w:rPr>
          <w:ins w:id="4492" w:author="Monica Maria Garro Lopez" w:date="2025-03-21T15:44:00Z"/>
        </w:rPr>
      </w:pPr>
      <w:bookmarkStart w:id="4493" w:name="_Toc193466953"/>
      <w:ins w:id="4494" w:author="Monica Maria Garro Lopez" w:date="2025-03-21T15:44:00Z">
        <w:r w:rsidRPr="00130EC7">
          <w:rPr>
            <w:b/>
            <w:bCs/>
          </w:rPr>
          <w:t xml:space="preserve">Figura </w:t>
        </w:r>
        <w:r w:rsidRPr="00130EC7">
          <w:rPr>
            <w:b/>
            <w:bCs/>
          </w:rPr>
          <w:fldChar w:fldCharType="begin"/>
        </w:r>
        <w:r w:rsidRPr="00130EC7">
          <w:rPr>
            <w:b/>
            <w:bCs/>
          </w:rPr>
          <w:instrText xml:space="preserve"> SEQ Ilustración \* ARABIC </w:instrText>
        </w:r>
        <w:r w:rsidRPr="00130EC7">
          <w:rPr>
            <w:b/>
            <w:bCs/>
          </w:rPr>
          <w:fldChar w:fldCharType="separate"/>
        </w:r>
        <w:r>
          <w:rPr>
            <w:b/>
            <w:bCs/>
            <w:noProof/>
          </w:rPr>
          <w:t>26</w:t>
        </w:r>
        <w:r w:rsidRPr="00130EC7">
          <w:rPr>
            <w:b/>
            <w:bCs/>
          </w:rPr>
          <w:fldChar w:fldCharType="end"/>
        </w:r>
        <w:r>
          <w:t xml:space="preserve">. Archivo con datos en crudo.  </w:t>
        </w:r>
        <w:r w:rsidRPr="003E0E2B">
          <w:t>Elaboración propia en la plataforma AWS</w:t>
        </w:r>
        <w:bookmarkEnd w:id="4493"/>
      </w:ins>
    </w:p>
    <w:p w14:paraId="1D4FDEEC" w14:textId="77777777" w:rsidR="00580D8C" w:rsidRDefault="00580D8C" w:rsidP="00580D8C">
      <w:pPr>
        <w:keepNext/>
        <w:spacing w:after="0"/>
        <w:rPr>
          <w:ins w:id="4495" w:author="Monica Maria Garro Lopez" w:date="2025-03-21T15:44:00Z"/>
        </w:rPr>
      </w:pPr>
      <w:ins w:id="4496" w:author="Monica Maria Garro Lopez" w:date="2025-03-21T15:44:00Z">
        <w:r w:rsidRPr="00C8136B">
          <w:rPr>
            <w:noProof/>
            <w:lang w:val="es-CO" w:eastAsia="es-ES"/>
          </w:rPr>
          <w:drawing>
            <wp:inline distT="0" distB="0" distL="0" distR="0" wp14:anchorId="5AC32C41" wp14:editId="0C85AF08">
              <wp:extent cx="5400040" cy="183578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835785"/>
                      </a:xfrm>
                      <a:prstGeom prst="rect">
                        <a:avLst/>
                      </a:prstGeom>
                    </pic:spPr>
                  </pic:pic>
                </a:graphicData>
              </a:graphic>
            </wp:inline>
          </w:drawing>
        </w:r>
      </w:ins>
    </w:p>
    <w:p w14:paraId="1C27C2C0" w14:textId="77777777" w:rsidR="00580D8C" w:rsidRDefault="00580D8C" w:rsidP="00580D8C">
      <w:pPr>
        <w:pStyle w:val="Descripcin"/>
        <w:rPr>
          <w:ins w:id="4497" w:author="Monica Maria Garro Lopez" w:date="2025-03-21T15:44:00Z"/>
        </w:rPr>
      </w:pPr>
      <w:bookmarkStart w:id="4498" w:name="_Toc193466954"/>
      <w:ins w:id="4499" w:author="Monica Maria Garro Lopez" w:date="2025-03-21T15:44:00Z">
        <w:r w:rsidRPr="00130EC7">
          <w:rPr>
            <w:b/>
            <w:bCs/>
          </w:rPr>
          <w:t xml:space="preserve">Figura </w:t>
        </w:r>
        <w:r w:rsidRPr="00130EC7">
          <w:rPr>
            <w:b/>
            <w:bCs/>
          </w:rPr>
          <w:fldChar w:fldCharType="begin"/>
        </w:r>
        <w:r w:rsidRPr="00130EC7">
          <w:rPr>
            <w:b/>
            <w:bCs/>
          </w:rPr>
          <w:instrText xml:space="preserve"> SEQ Ilustración \* ARABIC </w:instrText>
        </w:r>
        <w:r w:rsidRPr="00130EC7">
          <w:rPr>
            <w:b/>
            <w:bCs/>
          </w:rPr>
          <w:fldChar w:fldCharType="separate"/>
        </w:r>
        <w:r>
          <w:rPr>
            <w:b/>
            <w:bCs/>
            <w:noProof/>
          </w:rPr>
          <w:t>27</w:t>
        </w:r>
        <w:r w:rsidRPr="00130EC7">
          <w:rPr>
            <w:b/>
            <w:bCs/>
          </w:rPr>
          <w:fldChar w:fldCharType="end"/>
        </w:r>
        <w:r>
          <w:t xml:space="preserve">. </w:t>
        </w:r>
        <w:r w:rsidRPr="00111CF9">
          <w:t>Archivo con dato</w:t>
        </w:r>
        <w:r>
          <w:t>s procesados</w:t>
        </w:r>
        <w:r w:rsidRPr="00111CF9">
          <w:t>.  Elaboración propia en la plataforma AWS</w:t>
        </w:r>
        <w:bookmarkEnd w:id="4498"/>
      </w:ins>
    </w:p>
    <w:p w14:paraId="30B86D7D" w14:textId="77777777" w:rsidR="00580D8C" w:rsidRPr="00A75F42" w:rsidRDefault="00580D8C" w:rsidP="00580D8C">
      <w:pPr>
        <w:pStyle w:val="Ttulo3"/>
        <w:numPr>
          <w:ilvl w:val="2"/>
          <w:numId w:val="77"/>
        </w:numPr>
        <w:rPr>
          <w:ins w:id="4500" w:author="Monica Maria Garro Lopez" w:date="2025-03-21T15:44:00Z"/>
          <w:i/>
          <w:iCs/>
          <w:lang w:val="en-US"/>
        </w:rPr>
      </w:pPr>
      <w:bookmarkStart w:id="4501" w:name="_Toc193466891"/>
      <w:ins w:id="4502" w:author="Monica Maria Garro Lopez" w:date="2025-03-21T15:44:00Z">
        <w:r w:rsidRPr="00A75F42">
          <w:rPr>
            <w:i/>
            <w:iCs/>
            <w:lang w:val="en-US"/>
          </w:rPr>
          <w:t xml:space="preserve">Data Lake </w:t>
        </w:r>
        <w:proofErr w:type="spellStart"/>
        <w:r w:rsidRPr="00A75F42">
          <w:rPr>
            <w:i/>
            <w:iCs/>
            <w:lang w:val="en-US"/>
          </w:rPr>
          <w:t>en</w:t>
        </w:r>
        <w:proofErr w:type="spellEnd"/>
        <w:r w:rsidRPr="00A75F42">
          <w:rPr>
            <w:i/>
            <w:iCs/>
            <w:lang w:val="en-US"/>
          </w:rPr>
          <w:t xml:space="preserve"> Azure</w:t>
        </w:r>
        <w:bookmarkEnd w:id="4501"/>
      </w:ins>
    </w:p>
    <w:p w14:paraId="2E4D202A" w14:textId="77777777" w:rsidR="00580D8C" w:rsidRDefault="00580D8C" w:rsidP="00580D8C">
      <w:pPr>
        <w:keepNext/>
        <w:spacing w:after="0"/>
        <w:rPr>
          <w:ins w:id="4503" w:author="Monica Maria Garro Lopez" w:date="2025-03-21T15:44:00Z"/>
        </w:rPr>
      </w:pPr>
      <w:ins w:id="4504" w:author="Monica Maria Garro Lopez" w:date="2025-03-21T15:44:00Z">
        <w:r>
          <w:t xml:space="preserve">En esta práctica se implementa un proceso de </w:t>
        </w:r>
        <w:r>
          <w:rPr>
            <w:rStyle w:val="Textoennegrita"/>
          </w:rPr>
          <w:t>ingesta de datos</w:t>
        </w:r>
        <w:r>
          <w:t xml:space="preserve"> en un </w:t>
        </w:r>
        <w:r>
          <w:rPr>
            <w:rStyle w:val="Textoennegrita"/>
          </w:rPr>
          <w:t>Data Lake en Azure</w:t>
        </w:r>
        <w:r>
          <w:t xml:space="preserve">, utilizando diversos servicios de </w:t>
        </w:r>
        <w:r>
          <w:rPr>
            <w:rStyle w:val="Textoennegrita"/>
          </w:rPr>
          <w:t>Microsoft Azure</w:t>
        </w:r>
        <w:r>
          <w:t xml:space="preserve"> para gestionar y transformar la información de manera eficiente. </w:t>
        </w:r>
        <w:r>
          <w:rPr>
            <w:rStyle w:val="Textoennegrita"/>
          </w:rPr>
          <w:t>Azure Blob Storage</w:t>
        </w:r>
        <w:r>
          <w:t xml:space="preserve"> actúa como el repositorio inicial donde se almacena el archivo </w:t>
        </w:r>
        <w:r>
          <w:rPr>
            <w:rStyle w:val="nfasis"/>
          </w:rPr>
          <w:t>clientes.csv</w:t>
        </w:r>
        <w:r>
          <w:t xml:space="preserve"> en el contenedor </w:t>
        </w:r>
        <w:r>
          <w:rPr>
            <w:rStyle w:val="nfasis"/>
          </w:rPr>
          <w:t>ventas</w:t>
        </w:r>
        <w:r>
          <w:t xml:space="preserve">, mientras que </w:t>
        </w:r>
        <w:r>
          <w:rPr>
            <w:rStyle w:val="Textoennegrita"/>
          </w:rPr>
          <w:t>Azure Data Lake Storage Gen2</w:t>
        </w:r>
        <w:r>
          <w:t xml:space="preserve"> se configura como destino final en la capa </w:t>
        </w:r>
        <w:proofErr w:type="spellStart"/>
        <w:r>
          <w:rPr>
            <w:rStyle w:val="nfasis"/>
          </w:rPr>
          <w:t>Bronze</w:t>
        </w:r>
        <w:proofErr w:type="spellEnd"/>
        <w:r>
          <w:t xml:space="preserve">. Para automatizar la transferencia de datos entre estos servicios, se emplea </w:t>
        </w:r>
        <w:r>
          <w:rPr>
            <w:rStyle w:val="Textoennegrita"/>
          </w:rPr>
          <w:t>Azure Data Factory</w:t>
        </w:r>
        <w:r>
          <w:t xml:space="preserve">, donde se crea un </w:t>
        </w:r>
        <w:r>
          <w:rPr>
            <w:rStyle w:val="Textoennegrita"/>
          </w:rPr>
          <w:t>Pipeline (</w:t>
        </w:r>
        <w:proofErr w:type="spellStart"/>
        <w:r>
          <w:rPr>
            <w:rStyle w:val="Textoennegrita"/>
          </w:rPr>
          <w:t>pl_clientes</w:t>
        </w:r>
        <w:proofErr w:type="spellEnd"/>
        <w:r>
          <w:rPr>
            <w:rStyle w:val="Textoennegrita"/>
          </w:rPr>
          <w:t>)</w:t>
        </w:r>
        <w:r>
          <w:t xml:space="preserve"> que orquesta la ejecución del proceso de copiado de datos (</w:t>
        </w:r>
        <w:proofErr w:type="spellStart"/>
        <w:r>
          <w:rPr>
            <w:rStyle w:val="nfasis"/>
          </w:rPr>
          <w:t>copy_clientes</w:t>
        </w:r>
        <w:proofErr w:type="spellEnd"/>
        <w:r>
          <w:t xml:space="preserve">). En este flujo, se establecen </w:t>
        </w:r>
        <w:proofErr w:type="spellStart"/>
        <w:r>
          <w:rPr>
            <w:rStyle w:val="Textoennegrita"/>
          </w:rPr>
          <w:t>Linked</w:t>
        </w:r>
        <w:proofErr w:type="spellEnd"/>
        <w:r>
          <w:rPr>
            <w:rStyle w:val="Textoennegrita"/>
          </w:rPr>
          <w:t xml:space="preserve"> </w:t>
        </w:r>
        <w:proofErr w:type="spellStart"/>
        <w:r>
          <w:rPr>
            <w:rStyle w:val="Textoennegrita"/>
          </w:rPr>
          <w:t>Services</w:t>
        </w:r>
        <w:proofErr w:type="spellEnd"/>
        <w:r>
          <w:rPr>
            <w:rStyle w:val="Textoennegrita"/>
          </w:rPr>
          <w:t xml:space="preserve"> </w:t>
        </w:r>
        <w:r w:rsidRPr="00A75F42">
          <w:rPr>
            <w:rStyle w:val="Textoennegrita"/>
            <w:b w:val="0"/>
            <w:bCs w:val="0"/>
            <w:i/>
            <w:iCs/>
          </w:rPr>
          <w:t>(</w:t>
        </w:r>
        <w:proofErr w:type="spellStart"/>
        <w:r w:rsidRPr="00A75F42">
          <w:rPr>
            <w:rStyle w:val="Textoennegrita"/>
            <w:b w:val="0"/>
            <w:bCs w:val="0"/>
            <w:i/>
            <w:iCs/>
          </w:rPr>
          <w:t>ls_bs_ventasbs</w:t>
        </w:r>
        <w:proofErr w:type="spellEnd"/>
        <w:r w:rsidRPr="00A75F42">
          <w:rPr>
            <w:rStyle w:val="Textoennegrita"/>
            <w:b w:val="0"/>
            <w:bCs w:val="0"/>
            <w:i/>
            <w:iCs/>
          </w:rPr>
          <w:t xml:space="preserve"> y </w:t>
        </w:r>
        <w:proofErr w:type="spellStart"/>
        <w:r w:rsidRPr="00A75F42">
          <w:rPr>
            <w:rStyle w:val="Textoennegrita"/>
            <w:b w:val="0"/>
            <w:bCs w:val="0"/>
            <w:i/>
            <w:iCs/>
          </w:rPr>
          <w:t>ls_dl_datalake</w:t>
        </w:r>
        <w:proofErr w:type="spellEnd"/>
        <w:r w:rsidRPr="00A75F42">
          <w:rPr>
            <w:rStyle w:val="Textoennegrita"/>
            <w:b w:val="0"/>
            <w:bCs w:val="0"/>
            <w:i/>
            <w:iCs/>
          </w:rPr>
          <w:t>)</w:t>
        </w:r>
        <w:r>
          <w:t xml:space="preserve"> para conectar los repositorios de origen y destino, junto con </w:t>
        </w:r>
        <w:proofErr w:type="spellStart"/>
        <w:r>
          <w:rPr>
            <w:rStyle w:val="Textoennegrita"/>
          </w:rPr>
          <w:t>Datasets</w:t>
        </w:r>
        <w:proofErr w:type="spellEnd"/>
        <w:r>
          <w:rPr>
            <w:rStyle w:val="Textoennegrita"/>
          </w:rPr>
          <w:t xml:space="preserve"> </w:t>
        </w:r>
        <w:r w:rsidRPr="00A75F42">
          <w:rPr>
            <w:rStyle w:val="Textoennegrita"/>
            <w:b w:val="0"/>
            <w:bCs w:val="0"/>
            <w:i/>
            <w:iCs/>
          </w:rPr>
          <w:t>(</w:t>
        </w:r>
        <w:proofErr w:type="spellStart"/>
        <w:r w:rsidRPr="00A75F42">
          <w:rPr>
            <w:rStyle w:val="Textoennegrita"/>
            <w:b w:val="0"/>
            <w:bCs w:val="0"/>
            <w:i/>
            <w:iCs/>
          </w:rPr>
          <w:t>ds_clientes_bronze_bs</w:t>
        </w:r>
        <w:proofErr w:type="spellEnd"/>
        <w:r w:rsidRPr="00A75F42">
          <w:rPr>
            <w:rStyle w:val="Textoennegrita"/>
            <w:b w:val="0"/>
            <w:bCs w:val="0"/>
            <w:i/>
            <w:iCs/>
          </w:rPr>
          <w:t xml:space="preserve"> y </w:t>
        </w:r>
        <w:proofErr w:type="spellStart"/>
        <w:r w:rsidRPr="00A75F42">
          <w:rPr>
            <w:rStyle w:val="Textoennegrita"/>
            <w:b w:val="0"/>
            <w:bCs w:val="0"/>
            <w:i/>
            <w:iCs/>
          </w:rPr>
          <w:t>ds_clientes_bronze_dl</w:t>
        </w:r>
        <w:proofErr w:type="spellEnd"/>
        <w:r w:rsidRPr="00A75F42">
          <w:rPr>
            <w:rStyle w:val="Textoennegrita"/>
            <w:b w:val="0"/>
            <w:bCs w:val="0"/>
            <w:i/>
            <w:iCs/>
          </w:rPr>
          <w:t>)</w:t>
        </w:r>
        <w:r>
          <w:t xml:space="preserve"> que definen la estructura del archivo en ambas ubicaciones. La siguiente imagen ilustra este proceso </w:t>
        </w:r>
        <w:r>
          <w:lastRenderedPageBreak/>
          <w:t xml:space="preserve">de ingesta, destacando cada componente clave involucrado en la transferencia de datos y su integración en el </w:t>
        </w:r>
        <w:r>
          <w:rPr>
            <w:rStyle w:val="Textoennegrita"/>
          </w:rPr>
          <w:t>Data Lake</w:t>
        </w:r>
        <w:r>
          <w:t>.</w:t>
        </w:r>
      </w:ins>
    </w:p>
    <w:p w14:paraId="5FD7B73C" w14:textId="77777777" w:rsidR="00580D8C" w:rsidRDefault="00580D8C" w:rsidP="00580D8C">
      <w:pPr>
        <w:keepNext/>
        <w:spacing w:after="0"/>
        <w:jc w:val="center"/>
        <w:rPr>
          <w:ins w:id="4505" w:author="Monica Maria Garro Lopez" w:date="2025-03-21T15:44:00Z"/>
        </w:rPr>
      </w:pPr>
    </w:p>
    <w:p w14:paraId="719D59AD" w14:textId="77777777" w:rsidR="00580D8C" w:rsidRDefault="00580D8C" w:rsidP="00580D8C">
      <w:pPr>
        <w:keepNext/>
        <w:spacing w:after="0"/>
        <w:jc w:val="center"/>
        <w:rPr>
          <w:ins w:id="4506" w:author="Monica Maria Garro Lopez" w:date="2025-03-21T15:44:00Z"/>
        </w:rPr>
      </w:pPr>
      <w:ins w:id="4507" w:author="Monica Maria Garro Lopez" w:date="2025-03-21T15:44:00Z">
        <w:r w:rsidRPr="008408AD">
          <w:rPr>
            <w:noProof/>
            <w:lang w:val="en-US"/>
          </w:rPr>
          <w:drawing>
            <wp:inline distT="0" distB="0" distL="0" distR="0" wp14:anchorId="29C96455" wp14:editId="2E1AD6B7">
              <wp:extent cx="5400040" cy="1618546"/>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618546"/>
                      </a:xfrm>
                      <a:prstGeom prst="rect">
                        <a:avLst/>
                      </a:prstGeom>
                    </pic:spPr>
                  </pic:pic>
                </a:graphicData>
              </a:graphic>
            </wp:inline>
          </w:drawing>
        </w:r>
      </w:ins>
    </w:p>
    <w:p w14:paraId="3C863CBB" w14:textId="77777777" w:rsidR="00580D8C" w:rsidRDefault="00580D8C" w:rsidP="00580D8C">
      <w:pPr>
        <w:pStyle w:val="Descripcin"/>
        <w:rPr>
          <w:ins w:id="4508" w:author="Monica Maria Garro Lopez" w:date="2025-03-21T15:44:00Z"/>
        </w:rPr>
      </w:pPr>
      <w:bookmarkStart w:id="4509" w:name="_Toc193466955"/>
      <w:ins w:id="4510" w:author="Monica Maria Garro Lopez" w:date="2025-03-21T15:44:00Z">
        <w:r w:rsidRPr="00A75F42">
          <w:rPr>
            <w:b/>
            <w:bCs/>
          </w:rPr>
          <w:t xml:space="preserve">Figura </w:t>
        </w:r>
        <w:r w:rsidRPr="00A75F42">
          <w:rPr>
            <w:b/>
            <w:bCs/>
          </w:rPr>
          <w:fldChar w:fldCharType="begin"/>
        </w:r>
        <w:r w:rsidRPr="00A75F42">
          <w:rPr>
            <w:b/>
            <w:bCs/>
          </w:rPr>
          <w:instrText xml:space="preserve"> SEQ Ilustración \* ARABIC </w:instrText>
        </w:r>
        <w:r w:rsidRPr="00A75F42">
          <w:rPr>
            <w:b/>
            <w:bCs/>
          </w:rPr>
          <w:fldChar w:fldCharType="separate"/>
        </w:r>
        <w:r>
          <w:rPr>
            <w:b/>
            <w:bCs/>
            <w:noProof/>
          </w:rPr>
          <w:t>33</w:t>
        </w:r>
        <w:r w:rsidRPr="00A75F42">
          <w:rPr>
            <w:b/>
            <w:bCs/>
          </w:rPr>
          <w:fldChar w:fldCharType="end"/>
        </w:r>
        <w:r>
          <w:t xml:space="preserve">. </w:t>
        </w:r>
        <w:r w:rsidRPr="005C5950">
          <w:t>Arquitectura del Data Lake en Azure</w:t>
        </w:r>
        <w:r>
          <w:t>. Elaboración propia</w:t>
        </w:r>
        <w:bookmarkEnd w:id="4509"/>
      </w:ins>
    </w:p>
    <w:p w14:paraId="04D4A795" w14:textId="77777777" w:rsidR="00580D8C" w:rsidRPr="00A75F42" w:rsidRDefault="00580D8C" w:rsidP="00580D8C">
      <w:pPr>
        <w:pStyle w:val="Prrafodelista"/>
        <w:numPr>
          <w:ilvl w:val="0"/>
          <w:numId w:val="101"/>
        </w:numPr>
        <w:suppressAutoHyphens w:val="0"/>
        <w:spacing w:after="160" w:line="259" w:lineRule="auto"/>
        <w:rPr>
          <w:ins w:id="4511" w:author="Monica Maria Garro Lopez" w:date="2025-03-21T15:44:00Z"/>
          <w:lang w:val="es-CO"/>
        </w:rPr>
      </w:pPr>
      <w:ins w:id="4512" w:author="Monica Maria Garro Lopez" w:date="2025-03-21T15:44:00Z">
        <w:r w:rsidRPr="00A21E48">
          <w:rPr>
            <w:b/>
            <w:bCs/>
          </w:rPr>
          <w:t>Configuración del Entorno</w:t>
        </w:r>
        <w:r>
          <w:rPr>
            <w:b/>
            <w:bCs/>
          </w:rPr>
          <w:t>.</w:t>
        </w:r>
        <w:r w:rsidRPr="00CB02F3">
          <w:t xml:space="preserve"> </w:t>
        </w:r>
        <w:r>
          <w:t xml:space="preserve">Se crearon los recursos necesarios en </w:t>
        </w:r>
        <w:r>
          <w:rPr>
            <w:rStyle w:val="Textoennegrita"/>
          </w:rPr>
          <w:t>Azure</w:t>
        </w:r>
        <w:r>
          <w:t xml:space="preserve"> para el almacenamiento de datos en bruto. En </w:t>
        </w:r>
        <w:r>
          <w:rPr>
            <w:rStyle w:val="Textoennegrita"/>
          </w:rPr>
          <w:t>Azure Blob Storage</w:t>
        </w:r>
        <w:r>
          <w:t xml:space="preserve">, se estableció una cuenta de almacenamiento denominada </w:t>
        </w:r>
        <w:proofErr w:type="spellStart"/>
        <w:r>
          <w:rPr>
            <w:rStyle w:val="nfasis"/>
          </w:rPr>
          <w:t>ventasbs</w:t>
        </w:r>
        <w:proofErr w:type="spellEnd"/>
        <w:r>
          <w:t xml:space="preserve">, con un contenedor llamado </w:t>
        </w:r>
        <w:r>
          <w:rPr>
            <w:rStyle w:val="nfasis"/>
          </w:rPr>
          <w:t>ventas</w:t>
        </w:r>
        <w:r>
          <w:t xml:space="preserve">, en el que se almacenó el archivo </w:t>
        </w:r>
        <w:r>
          <w:rPr>
            <w:rStyle w:val="nfasis"/>
          </w:rPr>
          <w:t>clientes.csv</w:t>
        </w:r>
        <w:r>
          <w:t xml:space="preserve">. De manera similar, en </w:t>
        </w:r>
        <w:r>
          <w:rPr>
            <w:rStyle w:val="Textoennegrita"/>
          </w:rPr>
          <w:t>Azure Data Lake Storage Gen2</w:t>
        </w:r>
        <w:r>
          <w:t xml:space="preserve">, se configuró una cuenta de almacenamiento llamada </w:t>
        </w:r>
        <w:proofErr w:type="spellStart"/>
        <w:r>
          <w:rPr>
            <w:rStyle w:val="nfasis"/>
          </w:rPr>
          <w:t>dataxlake</w:t>
        </w:r>
        <w:proofErr w:type="spellEnd"/>
        <w:r>
          <w:t xml:space="preserve">, donde se creó el contenedor </w:t>
        </w:r>
        <w:proofErr w:type="spellStart"/>
        <w:r>
          <w:rPr>
            <w:rStyle w:val="nfasis"/>
          </w:rPr>
          <w:t>bronze</w:t>
        </w:r>
        <w:proofErr w:type="spellEnd"/>
        <w:r>
          <w:t xml:space="preserve"> para recibir el archivo después de su procesamiento</w:t>
        </w:r>
      </w:ins>
    </w:p>
    <w:p w14:paraId="6D2DA3D7" w14:textId="77777777" w:rsidR="00580D8C" w:rsidRPr="00A75F42" w:rsidRDefault="00580D8C" w:rsidP="00580D8C">
      <w:pPr>
        <w:pStyle w:val="Prrafodelista"/>
        <w:suppressAutoHyphens w:val="0"/>
        <w:spacing w:after="160" w:line="259" w:lineRule="auto"/>
        <w:rPr>
          <w:ins w:id="4513" w:author="Monica Maria Garro Lopez" w:date="2025-03-21T15:44:00Z"/>
          <w:lang w:val="es-CO"/>
        </w:rPr>
      </w:pPr>
    </w:p>
    <w:p w14:paraId="0AF36F76" w14:textId="77777777" w:rsidR="00580D8C" w:rsidRDefault="00580D8C" w:rsidP="00580D8C">
      <w:pPr>
        <w:pStyle w:val="Prrafodelista"/>
        <w:numPr>
          <w:ilvl w:val="0"/>
          <w:numId w:val="101"/>
        </w:numPr>
        <w:suppressAutoHyphens w:val="0"/>
        <w:spacing w:after="160" w:line="259" w:lineRule="auto"/>
        <w:rPr>
          <w:ins w:id="4514" w:author="Monica Maria Garro Lopez" w:date="2025-03-21T15:44:00Z"/>
        </w:rPr>
      </w:pPr>
      <w:ins w:id="4515" w:author="Monica Maria Garro Lopez" w:date="2025-03-21T15:44:00Z">
        <w:r w:rsidRPr="00CB02F3">
          <w:rPr>
            <w:b/>
            <w:bCs/>
          </w:rPr>
          <w:t xml:space="preserve">Preparación de los Contenedores de Almacenamiento. </w:t>
        </w:r>
        <w:r>
          <w:t xml:space="preserve">Se crearon dos espacios para organizar los datos de manera estructurada. En primer lugar, el contenedor </w:t>
        </w:r>
        <w:r>
          <w:rPr>
            <w:rStyle w:val="nfasis"/>
          </w:rPr>
          <w:t>ventas</w:t>
        </w:r>
        <w:r>
          <w:t xml:space="preserve"> dentro de </w:t>
        </w:r>
        <w:proofErr w:type="spellStart"/>
        <w:r>
          <w:rPr>
            <w:rStyle w:val="nfasis"/>
          </w:rPr>
          <w:t>ventasbs</w:t>
        </w:r>
        <w:proofErr w:type="spellEnd"/>
        <w:r>
          <w:rPr>
            <w:rStyle w:val="nfasis"/>
          </w:rPr>
          <w:t xml:space="preserve"> </w:t>
        </w:r>
        <w:r w:rsidRPr="00A75F42">
          <w:rPr>
            <w:rStyle w:val="nfasis"/>
            <w:i w:val="0"/>
            <w:iCs w:val="0"/>
          </w:rPr>
          <w:t>(ver figura 34)</w:t>
        </w:r>
        <w:r>
          <w:t xml:space="preserve">, que sirve como punto de ingesta inicial del archivo. </w:t>
        </w:r>
      </w:ins>
    </w:p>
    <w:p w14:paraId="3807BB30" w14:textId="77777777" w:rsidR="00580D8C" w:rsidRDefault="00580D8C" w:rsidP="00580D8C">
      <w:pPr>
        <w:pStyle w:val="Prrafodelista"/>
        <w:suppressAutoHyphens w:val="0"/>
        <w:spacing w:after="160" w:line="259" w:lineRule="auto"/>
        <w:rPr>
          <w:ins w:id="4516" w:author="Monica Maria Garro Lopez" w:date="2025-03-21T15:44:00Z"/>
        </w:rPr>
      </w:pPr>
    </w:p>
    <w:p w14:paraId="1BA4F88E" w14:textId="77777777" w:rsidR="00580D8C" w:rsidRDefault="00580D8C" w:rsidP="00580D8C">
      <w:pPr>
        <w:pStyle w:val="Prrafodelista"/>
        <w:keepNext/>
        <w:spacing w:after="0"/>
        <w:ind w:left="360"/>
        <w:jc w:val="center"/>
        <w:rPr>
          <w:ins w:id="4517" w:author="Monica Maria Garro Lopez" w:date="2025-03-21T15:44:00Z"/>
        </w:rPr>
      </w:pPr>
      <w:ins w:id="4518" w:author="Monica Maria Garro Lopez" w:date="2025-03-21T15:44:00Z">
        <w:r w:rsidRPr="00497247">
          <w:rPr>
            <w:noProof/>
          </w:rPr>
          <w:drawing>
            <wp:inline distT="0" distB="0" distL="0" distR="0" wp14:anchorId="56ABE90B" wp14:editId="1C183E8A">
              <wp:extent cx="4460260" cy="679450"/>
              <wp:effectExtent l="0" t="0" r="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8035" r="22493" b="15372"/>
                      <a:stretch/>
                    </pic:blipFill>
                    <pic:spPr bwMode="auto">
                      <a:xfrm>
                        <a:off x="0" y="0"/>
                        <a:ext cx="4496601" cy="684986"/>
                      </a:xfrm>
                      <a:prstGeom prst="rect">
                        <a:avLst/>
                      </a:prstGeom>
                      <a:ln>
                        <a:noFill/>
                      </a:ln>
                      <a:extLst>
                        <a:ext uri="{53640926-AAD7-44D8-BBD7-CCE9431645EC}">
                          <a14:shadowObscured xmlns:a14="http://schemas.microsoft.com/office/drawing/2010/main"/>
                        </a:ext>
                      </a:extLst>
                    </pic:spPr>
                  </pic:pic>
                </a:graphicData>
              </a:graphic>
            </wp:inline>
          </w:drawing>
        </w:r>
      </w:ins>
    </w:p>
    <w:p w14:paraId="22E02A71" w14:textId="77777777" w:rsidR="00580D8C" w:rsidRDefault="00580D8C" w:rsidP="00580D8C">
      <w:pPr>
        <w:pStyle w:val="Descripcin"/>
        <w:ind w:left="1440"/>
        <w:rPr>
          <w:ins w:id="4519" w:author="Monica Maria Garro Lopez" w:date="2025-03-21T15:44:00Z"/>
        </w:rPr>
      </w:pPr>
      <w:bookmarkStart w:id="4520" w:name="_Toc193466956"/>
      <w:ins w:id="4521" w:author="Monica Maria Garro Lopez" w:date="2025-03-21T15:44:00Z">
        <w:r w:rsidRPr="00A75F42">
          <w:rPr>
            <w:b/>
            <w:bCs/>
          </w:rPr>
          <w:t xml:space="preserve">Figura </w:t>
        </w:r>
        <w:r w:rsidRPr="00A75F42">
          <w:rPr>
            <w:b/>
            <w:bCs/>
          </w:rPr>
          <w:fldChar w:fldCharType="begin"/>
        </w:r>
        <w:r w:rsidRPr="00A75F42">
          <w:rPr>
            <w:b/>
            <w:bCs/>
          </w:rPr>
          <w:instrText xml:space="preserve"> SEQ Ilustración \* ARABIC </w:instrText>
        </w:r>
        <w:r w:rsidRPr="00A75F42">
          <w:rPr>
            <w:b/>
            <w:bCs/>
          </w:rPr>
          <w:fldChar w:fldCharType="separate"/>
        </w:r>
        <w:r>
          <w:rPr>
            <w:b/>
            <w:bCs/>
            <w:noProof/>
          </w:rPr>
          <w:t>34</w:t>
        </w:r>
        <w:r w:rsidRPr="00A75F42">
          <w:rPr>
            <w:b/>
            <w:bCs/>
          </w:rPr>
          <w:fldChar w:fldCharType="end"/>
        </w:r>
        <w:r>
          <w:t xml:space="preserve">. </w:t>
        </w:r>
        <w:r w:rsidRPr="0059424E">
          <w:t>Creación del Contenedor ventas en Blob Storage</w:t>
        </w:r>
        <w:r>
          <w:t xml:space="preserve">. </w:t>
        </w:r>
        <w:r w:rsidRPr="00705BC4">
          <w:t xml:space="preserve">Elaboración propia en la plataforma </w:t>
        </w:r>
        <w:r>
          <w:t>Azure</w:t>
        </w:r>
        <w:bookmarkEnd w:id="4520"/>
      </w:ins>
    </w:p>
    <w:p w14:paraId="0CC8F623" w14:textId="77777777" w:rsidR="00580D8C" w:rsidRPr="00A21E48" w:rsidRDefault="00580D8C" w:rsidP="00580D8C">
      <w:pPr>
        <w:pStyle w:val="Prrafodelista"/>
        <w:ind w:left="1440"/>
        <w:rPr>
          <w:ins w:id="4522" w:author="Monica Maria Garro Lopez" w:date="2025-03-21T15:44:00Z"/>
        </w:rPr>
      </w:pPr>
    </w:p>
    <w:p w14:paraId="14976254" w14:textId="77777777" w:rsidR="00580D8C" w:rsidRDefault="00580D8C" w:rsidP="00580D8C">
      <w:pPr>
        <w:pStyle w:val="Prrafodelista"/>
        <w:suppressAutoHyphens w:val="0"/>
        <w:spacing w:after="160" w:line="259" w:lineRule="auto"/>
        <w:rPr>
          <w:ins w:id="4523" w:author="Monica Maria Garro Lopez" w:date="2025-03-21T15:44:00Z"/>
        </w:rPr>
      </w:pPr>
      <w:ins w:id="4524" w:author="Monica Maria Garro Lopez" w:date="2025-03-21T15:44:00Z">
        <w:r>
          <w:t xml:space="preserve">Posteriormente, en </w:t>
        </w:r>
        <w:r>
          <w:rPr>
            <w:rStyle w:val="Textoennegrita"/>
          </w:rPr>
          <w:t>Data Lake Storage</w:t>
        </w:r>
        <w:r>
          <w:t xml:space="preserve">, se creó el contenedor </w:t>
        </w:r>
        <w:proofErr w:type="spellStart"/>
        <w:r>
          <w:rPr>
            <w:rStyle w:val="nfasis"/>
          </w:rPr>
          <w:t>bronze</w:t>
        </w:r>
        <w:proofErr w:type="spellEnd"/>
        <w:r>
          <w:t>, donde se almacenarán los datos una vez transferidos desde Blob Storage (ver figura 35).</w:t>
        </w:r>
      </w:ins>
    </w:p>
    <w:p w14:paraId="0EA3DA2E" w14:textId="77777777" w:rsidR="00580D8C" w:rsidRDefault="00580D8C" w:rsidP="00580D8C">
      <w:pPr>
        <w:pStyle w:val="Prrafodelista"/>
        <w:ind w:left="1440"/>
        <w:rPr>
          <w:ins w:id="4525" w:author="Monica Maria Garro Lopez" w:date="2025-03-21T15:44:00Z"/>
        </w:rPr>
      </w:pPr>
    </w:p>
    <w:p w14:paraId="3EF5C9E3" w14:textId="77777777" w:rsidR="00580D8C" w:rsidRDefault="00580D8C" w:rsidP="00580D8C">
      <w:pPr>
        <w:pStyle w:val="Prrafodelista"/>
        <w:keepNext/>
        <w:spacing w:after="0"/>
        <w:jc w:val="center"/>
        <w:rPr>
          <w:ins w:id="4526" w:author="Monica Maria Garro Lopez" w:date="2025-03-21T15:44:00Z"/>
        </w:rPr>
      </w:pPr>
      <w:ins w:id="4527" w:author="Monica Maria Garro Lopez" w:date="2025-03-21T15:44:00Z">
        <w:r>
          <w:rPr>
            <w:noProof/>
          </w:rPr>
          <w:drawing>
            <wp:inline distT="0" distB="0" distL="0" distR="0" wp14:anchorId="6923EB0E" wp14:editId="21FD5766">
              <wp:extent cx="4460429" cy="663575"/>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35" cstate="print">
                        <a:extLst>
                          <a:ext uri="{28A0092B-C50C-407E-A947-70E740481C1C}">
                            <a14:useLocalDpi xmlns:a14="http://schemas.microsoft.com/office/drawing/2010/main" val="0"/>
                          </a:ext>
                        </a:extLst>
                      </a:blip>
                      <a:srcRect t="21723" r="23439"/>
                      <a:stretch/>
                    </pic:blipFill>
                    <pic:spPr bwMode="auto">
                      <a:xfrm>
                        <a:off x="0" y="0"/>
                        <a:ext cx="4483433" cy="666997"/>
                      </a:xfrm>
                      <a:prstGeom prst="rect">
                        <a:avLst/>
                      </a:prstGeom>
                      <a:ln>
                        <a:noFill/>
                      </a:ln>
                      <a:extLst>
                        <a:ext uri="{53640926-AAD7-44D8-BBD7-CCE9431645EC}">
                          <a14:shadowObscured xmlns:a14="http://schemas.microsoft.com/office/drawing/2010/main"/>
                        </a:ext>
                      </a:extLst>
                    </pic:spPr>
                  </pic:pic>
                </a:graphicData>
              </a:graphic>
            </wp:inline>
          </w:drawing>
        </w:r>
      </w:ins>
    </w:p>
    <w:p w14:paraId="764EE5A0" w14:textId="77777777" w:rsidR="00580D8C" w:rsidRPr="00A75F42" w:rsidRDefault="00580D8C" w:rsidP="00580D8C">
      <w:pPr>
        <w:pStyle w:val="Descripcin"/>
        <w:ind w:left="1440"/>
        <w:rPr>
          <w:ins w:id="4528" w:author="Monica Maria Garro Lopez" w:date="2025-03-21T15:44:00Z"/>
          <w:sz w:val="4"/>
          <w:szCs w:val="4"/>
        </w:rPr>
      </w:pPr>
      <w:bookmarkStart w:id="4529" w:name="_Toc193466957"/>
      <w:ins w:id="4530" w:author="Monica Maria Garro Lopez" w:date="2025-03-21T15:44:00Z">
        <w:r w:rsidRPr="00A75F42">
          <w:rPr>
            <w:b/>
            <w:bCs/>
          </w:rPr>
          <w:t xml:space="preserve">Figura </w:t>
        </w:r>
        <w:r w:rsidRPr="00A75F42">
          <w:rPr>
            <w:b/>
            <w:bCs/>
          </w:rPr>
          <w:fldChar w:fldCharType="begin"/>
        </w:r>
        <w:r w:rsidRPr="00A75F42">
          <w:rPr>
            <w:b/>
            <w:bCs/>
          </w:rPr>
          <w:instrText xml:space="preserve"> SEQ Ilustración \* ARABIC </w:instrText>
        </w:r>
        <w:r w:rsidRPr="00A75F42">
          <w:rPr>
            <w:b/>
            <w:bCs/>
          </w:rPr>
          <w:fldChar w:fldCharType="separate"/>
        </w:r>
        <w:r>
          <w:rPr>
            <w:b/>
            <w:bCs/>
            <w:noProof/>
          </w:rPr>
          <w:t>35</w:t>
        </w:r>
        <w:r w:rsidRPr="00A75F42">
          <w:rPr>
            <w:b/>
            <w:bCs/>
          </w:rPr>
          <w:fldChar w:fldCharType="end"/>
        </w:r>
        <w:r>
          <w:t xml:space="preserve">. </w:t>
        </w:r>
        <w:r w:rsidRPr="000D2133">
          <w:t xml:space="preserve">Creación del Contenedor </w:t>
        </w:r>
        <w:proofErr w:type="spellStart"/>
        <w:r w:rsidRPr="000D2133">
          <w:t>bronze</w:t>
        </w:r>
        <w:proofErr w:type="spellEnd"/>
        <w:r w:rsidRPr="000D2133">
          <w:t xml:space="preserve"> en Data Lake</w:t>
        </w:r>
        <w:r>
          <w:t>.</w:t>
        </w:r>
        <w:r w:rsidRPr="00806425">
          <w:rPr>
            <w:i w:val="0"/>
            <w:iCs w:val="0"/>
          </w:rPr>
          <w:t xml:space="preserve"> </w:t>
        </w:r>
        <w:r w:rsidRPr="00705BC4">
          <w:t xml:space="preserve">Elaboración propia en la plataforma </w:t>
        </w:r>
        <w:r>
          <w:t>Azure</w:t>
        </w:r>
        <w:bookmarkEnd w:id="4529"/>
      </w:ins>
    </w:p>
    <w:p w14:paraId="4BCC1500" w14:textId="77777777" w:rsidR="00580D8C" w:rsidRDefault="00580D8C" w:rsidP="00580D8C">
      <w:pPr>
        <w:pStyle w:val="Prrafodelista"/>
        <w:rPr>
          <w:ins w:id="4531" w:author="Monica Maria Garro Lopez" w:date="2025-03-21T15:44:00Z"/>
        </w:rPr>
      </w:pPr>
      <w:ins w:id="4532" w:author="Monica Maria Garro Lopez" w:date="2025-03-21T15:44:00Z">
        <w:r>
          <w:t xml:space="preserve">Para la carga de datos, el archivo </w:t>
        </w:r>
        <w:r>
          <w:rPr>
            <w:rStyle w:val="nfasis"/>
          </w:rPr>
          <w:t>clientes.csv</w:t>
        </w:r>
        <w:r>
          <w:t xml:space="preserve"> fue cargado en el contenedor </w:t>
        </w:r>
        <w:r>
          <w:rPr>
            <w:rStyle w:val="nfasis"/>
          </w:rPr>
          <w:t>ventas</w:t>
        </w:r>
        <w:r>
          <w:t xml:space="preserve"> dentro de </w:t>
        </w:r>
        <w:r>
          <w:rPr>
            <w:rStyle w:val="Textoennegrita"/>
          </w:rPr>
          <w:t>Blob Storage</w:t>
        </w:r>
        <w:r>
          <w:t xml:space="preserve">, asegurando su disponibilidad para el proceso de ingesta hacia </w:t>
        </w:r>
        <w:r>
          <w:rPr>
            <w:rStyle w:val="Textoennegrita"/>
          </w:rPr>
          <w:t>Data Lake Storage</w:t>
        </w:r>
        <w:r>
          <w:t>.</w:t>
        </w:r>
      </w:ins>
    </w:p>
    <w:p w14:paraId="2ED73248" w14:textId="77777777" w:rsidR="00580D8C" w:rsidRPr="00A75F42" w:rsidRDefault="00580D8C" w:rsidP="00580D8C">
      <w:pPr>
        <w:pStyle w:val="Prrafodelista"/>
        <w:numPr>
          <w:ilvl w:val="0"/>
          <w:numId w:val="101"/>
        </w:numPr>
        <w:suppressAutoHyphens w:val="0"/>
        <w:spacing w:after="160" w:line="259" w:lineRule="auto"/>
        <w:rPr>
          <w:ins w:id="4533" w:author="Monica Maria Garro Lopez" w:date="2025-03-21T15:44:00Z"/>
          <w:rStyle w:val="Textoennegrita"/>
          <w:b w:val="0"/>
          <w:bCs w:val="0"/>
        </w:rPr>
      </w:pPr>
      <w:ins w:id="4534" w:author="Monica Maria Garro Lopez" w:date="2025-03-21T15:44:00Z">
        <w:r>
          <w:rPr>
            <w:b/>
            <w:bCs/>
          </w:rPr>
          <w:lastRenderedPageBreak/>
          <w:t>Transferencia de datos</w:t>
        </w:r>
        <w:r w:rsidRPr="005C6DBC">
          <w:rPr>
            <w:b/>
            <w:bCs/>
          </w:rPr>
          <w:t xml:space="preserve">. </w:t>
        </w:r>
        <w:r w:rsidRPr="00A75F42">
          <w:t>S</w:t>
        </w:r>
        <w:r>
          <w:t xml:space="preserve">e realizó mediante </w:t>
        </w:r>
        <w:r>
          <w:rPr>
            <w:rStyle w:val="Textoennegrita"/>
          </w:rPr>
          <w:t>Azure Data Factory</w:t>
        </w:r>
        <w:r>
          <w:t xml:space="preserve">, un servicio que permite la integración y el movimiento eficiente de datos entre distintos entornos. Para ello, se configuraron </w:t>
        </w:r>
        <w:proofErr w:type="spellStart"/>
        <w:r>
          <w:rPr>
            <w:rStyle w:val="Textoennegrita"/>
          </w:rPr>
          <w:t>Linked</w:t>
        </w:r>
        <w:proofErr w:type="spellEnd"/>
        <w:r>
          <w:rPr>
            <w:rStyle w:val="Textoennegrita"/>
          </w:rPr>
          <w:t xml:space="preserve"> </w:t>
        </w:r>
        <w:proofErr w:type="spellStart"/>
        <w:r>
          <w:rPr>
            <w:rStyle w:val="Textoennegrita"/>
          </w:rPr>
          <w:t>Services</w:t>
        </w:r>
        <w:proofErr w:type="spellEnd"/>
        <w:r>
          <w:t xml:space="preserve">, que establecen conexiones entre los servicios de almacenamiento de </w:t>
        </w:r>
        <w:r>
          <w:rPr>
            <w:rStyle w:val="Textoennegrita"/>
          </w:rPr>
          <w:t>Azure</w:t>
        </w:r>
        <w:r>
          <w:t xml:space="preserve">, asegurando una comunicación fluida entre </w:t>
        </w:r>
        <w:r>
          <w:rPr>
            <w:rStyle w:val="Textoennegrita"/>
          </w:rPr>
          <w:t>Blob Storage</w:t>
        </w:r>
        <w:r>
          <w:t xml:space="preserve"> y </w:t>
        </w:r>
        <w:r>
          <w:rPr>
            <w:rStyle w:val="Textoennegrita"/>
          </w:rPr>
          <w:t>Data Lake Storage Gen2</w:t>
        </w:r>
      </w:ins>
    </w:p>
    <w:p w14:paraId="10B0C1B6" w14:textId="77777777" w:rsidR="00580D8C" w:rsidRPr="00A75F42" w:rsidRDefault="00580D8C" w:rsidP="00580D8C">
      <w:pPr>
        <w:pStyle w:val="Prrafodelista"/>
        <w:suppressAutoHyphens w:val="0"/>
        <w:spacing w:after="160" w:line="259" w:lineRule="auto"/>
        <w:rPr>
          <w:ins w:id="4535" w:author="Monica Maria Garro Lopez" w:date="2025-03-21T15:44:00Z"/>
          <w:rStyle w:val="Textoennegrita"/>
          <w:b w:val="0"/>
          <w:bCs w:val="0"/>
        </w:rPr>
      </w:pPr>
    </w:p>
    <w:p w14:paraId="68041684" w14:textId="77777777" w:rsidR="00580D8C" w:rsidRDefault="00580D8C" w:rsidP="00580D8C">
      <w:pPr>
        <w:pStyle w:val="Prrafodelista"/>
        <w:suppressAutoHyphens w:val="0"/>
        <w:spacing w:after="160" w:line="259" w:lineRule="auto"/>
        <w:jc w:val="center"/>
        <w:rPr>
          <w:ins w:id="4536" w:author="Monica Maria Garro Lopez" w:date="2025-03-21T15:44:00Z"/>
        </w:rPr>
      </w:pPr>
      <w:ins w:id="4537" w:author="Monica Maria Garro Lopez" w:date="2025-03-21T15:44:00Z">
        <w:r w:rsidRPr="005C6DBC">
          <w:rPr>
            <w:noProof/>
          </w:rPr>
          <w:drawing>
            <wp:inline distT="0" distB="0" distL="0" distR="0" wp14:anchorId="0F0E9955" wp14:editId="3E1D0AFA">
              <wp:extent cx="3810000" cy="970182"/>
              <wp:effectExtent l="0" t="0" r="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171" t="17890" r="23711"/>
                      <a:stretch/>
                    </pic:blipFill>
                    <pic:spPr bwMode="auto">
                      <a:xfrm>
                        <a:off x="0" y="0"/>
                        <a:ext cx="3813757" cy="971139"/>
                      </a:xfrm>
                      <a:prstGeom prst="rect">
                        <a:avLst/>
                      </a:prstGeom>
                      <a:ln>
                        <a:noFill/>
                      </a:ln>
                      <a:extLst>
                        <a:ext uri="{53640926-AAD7-44D8-BBD7-CCE9431645EC}">
                          <a14:shadowObscured xmlns:a14="http://schemas.microsoft.com/office/drawing/2010/main"/>
                        </a:ext>
                      </a:extLst>
                    </pic:spPr>
                  </pic:pic>
                </a:graphicData>
              </a:graphic>
            </wp:inline>
          </w:drawing>
        </w:r>
      </w:ins>
    </w:p>
    <w:p w14:paraId="7FE0B704" w14:textId="77777777" w:rsidR="00580D8C" w:rsidRDefault="00580D8C" w:rsidP="00580D8C">
      <w:pPr>
        <w:pStyle w:val="Descripcin"/>
        <w:ind w:left="1440"/>
        <w:rPr>
          <w:ins w:id="4538" w:author="Monica Maria Garro Lopez" w:date="2025-03-21T15:44:00Z"/>
        </w:rPr>
      </w:pPr>
      <w:bookmarkStart w:id="4539" w:name="_Toc193466958"/>
      <w:ins w:id="4540" w:author="Monica Maria Garro Lopez" w:date="2025-03-21T15:44:00Z">
        <w:r w:rsidRPr="00A75F42">
          <w:rPr>
            <w:b/>
            <w:bCs/>
          </w:rPr>
          <w:t xml:space="preserve">Figura </w:t>
        </w:r>
        <w:r w:rsidRPr="00A75F42">
          <w:rPr>
            <w:b/>
            <w:bCs/>
          </w:rPr>
          <w:fldChar w:fldCharType="begin"/>
        </w:r>
        <w:r w:rsidRPr="00A75F42">
          <w:rPr>
            <w:b/>
            <w:bCs/>
          </w:rPr>
          <w:instrText xml:space="preserve"> SEQ Ilustración \* ARABIC </w:instrText>
        </w:r>
        <w:r w:rsidRPr="00A75F42">
          <w:rPr>
            <w:b/>
            <w:bCs/>
          </w:rPr>
          <w:fldChar w:fldCharType="separate"/>
        </w:r>
        <w:r>
          <w:rPr>
            <w:b/>
            <w:bCs/>
            <w:noProof/>
          </w:rPr>
          <w:t>36</w:t>
        </w:r>
        <w:r w:rsidRPr="00A75F42">
          <w:rPr>
            <w:b/>
            <w:bCs/>
          </w:rPr>
          <w:fldChar w:fldCharType="end"/>
        </w:r>
        <w:r>
          <w:t xml:space="preserve">. </w:t>
        </w:r>
        <w:r w:rsidRPr="00414B67">
          <w:t xml:space="preserve">Configuración de </w:t>
        </w:r>
        <w:proofErr w:type="spellStart"/>
        <w:r w:rsidRPr="00414B67">
          <w:t>Linked</w:t>
        </w:r>
        <w:proofErr w:type="spellEnd"/>
        <w:r w:rsidRPr="00414B67">
          <w:t xml:space="preserve"> </w:t>
        </w:r>
        <w:proofErr w:type="spellStart"/>
        <w:r w:rsidRPr="00414B67">
          <w:t>Services</w:t>
        </w:r>
        <w:proofErr w:type="spellEnd"/>
        <w:r w:rsidRPr="00414B67">
          <w:t xml:space="preserve"> en Azure Data Factory</w:t>
        </w:r>
        <w:r>
          <w:t xml:space="preserve">. </w:t>
        </w:r>
        <w:r w:rsidRPr="00705BC4">
          <w:t xml:space="preserve">Elaboración propia en la plataforma </w:t>
        </w:r>
        <w:r>
          <w:t>Azure</w:t>
        </w:r>
        <w:bookmarkEnd w:id="4539"/>
      </w:ins>
    </w:p>
    <w:p w14:paraId="6ADA1853" w14:textId="77777777" w:rsidR="00580D8C" w:rsidRDefault="00580D8C" w:rsidP="00580D8C">
      <w:pPr>
        <w:pStyle w:val="Prrafodelista"/>
        <w:rPr>
          <w:ins w:id="4541" w:author="Monica Maria Garro Lopez" w:date="2025-03-21T15:44:00Z"/>
        </w:rPr>
      </w:pPr>
      <w:ins w:id="4542" w:author="Monica Maria Garro Lopez" w:date="2025-03-21T15:44:00Z">
        <w:r>
          <w:t xml:space="preserve">En esta fase también se definieron los </w:t>
        </w:r>
        <w:proofErr w:type="spellStart"/>
        <w:r>
          <w:rPr>
            <w:rStyle w:val="Textoennegrita"/>
          </w:rPr>
          <w:t>Datasets</w:t>
        </w:r>
        <w:proofErr w:type="spellEnd"/>
        <w:r>
          <w:t xml:space="preserve"> que especifican los formatos de datos de entrada y salida. A continuación, se diseñó un </w:t>
        </w:r>
        <w:r>
          <w:rPr>
            <w:rStyle w:val="Textoennegrita"/>
          </w:rPr>
          <w:t>Pipeline</w:t>
        </w:r>
        <w:r>
          <w:t xml:space="preserve"> que gestiona el flujo de trabajo y permite mover los datos desde </w:t>
        </w:r>
        <w:r>
          <w:rPr>
            <w:rStyle w:val="Textoennegrita"/>
          </w:rPr>
          <w:t>Blob Storage</w:t>
        </w:r>
        <w:r>
          <w:t xml:space="preserve"> hasta </w:t>
        </w:r>
        <w:r>
          <w:rPr>
            <w:rStyle w:val="Textoennegrita"/>
          </w:rPr>
          <w:t>Data Lake</w:t>
        </w:r>
        <w:r>
          <w:t>, asegurando una ingesta estructurada y eficiente.</w:t>
        </w:r>
      </w:ins>
    </w:p>
    <w:p w14:paraId="4BE41C5E" w14:textId="77777777" w:rsidR="00580D8C" w:rsidRDefault="00580D8C" w:rsidP="00580D8C">
      <w:pPr>
        <w:pStyle w:val="Prrafodelista"/>
        <w:rPr>
          <w:ins w:id="4543" w:author="Monica Maria Garro Lopez" w:date="2025-03-21T15:44:00Z"/>
          <w:b/>
          <w:bCs/>
        </w:rPr>
      </w:pPr>
    </w:p>
    <w:p w14:paraId="09211180" w14:textId="77777777" w:rsidR="00580D8C" w:rsidRDefault="00580D8C" w:rsidP="00580D8C">
      <w:pPr>
        <w:pStyle w:val="Prrafodelista"/>
        <w:keepNext/>
        <w:spacing w:after="0"/>
        <w:jc w:val="center"/>
        <w:rPr>
          <w:ins w:id="4544" w:author="Monica Maria Garro Lopez" w:date="2025-03-21T15:44:00Z"/>
        </w:rPr>
      </w:pPr>
      <w:ins w:id="4545" w:author="Monica Maria Garro Lopez" w:date="2025-03-21T15:44:00Z">
        <w:r w:rsidRPr="00CB68BB">
          <w:rPr>
            <w:noProof/>
          </w:rPr>
          <w:drawing>
            <wp:inline distT="0" distB="0" distL="0" distR="0" wp14:anchorId="7B3ADC07" wp14:editId="1C17F620">
              <wp:extent cx="4724400" cy="2701615"/>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104" t="-1174"/>
                      <a:stretch/>
                    </pic:blipFill>
                    <pic:spPr bwMode="auto">
                      <a:xfrm>
                        <a:off x="0" y="0"/>
                        <a:ext cx="4726373" cy="2702743"/>
                      </a:xfrm>
                      <a:prstGeom prst="rect">
                        <a:avLst/>
                      </a:prstGeom>
                      <a:ln>
                        <a:noFill/>
                      </a:ln>
                      <a:extLst>
                        <a:ext uri="{53640926-AAD7-44D8-BBD7-CCE9431645EC}">
                          <a14:shadowObscured xmlns:a14="http://schemas.microsoft.com/office/drawing/2010/main"/>
                        </a:ext>
                      </a:extLst>
                    </pic:spPr>
                  </pic:pic>
                </a:graphicData>
              </a:graphic>
            </wp:inline>
          </w:drawing>
        </w:r>
      </w:ins>
    </w:p>
    <w:p w14:paraId="54A91CB0" w14:textId="77777777" w:rsidR="00580D8C" w:rsidRDefault="00580D8C" w:rsidP="00580D8C">
      <w:pPr>
        <w:pStyle w:val="Descripcin"/>
        <w:ind w:left="1440"/>
        <w:rPr>
          <w:ins w:id="4546" w:author="Monica Maria Garro Lopez" w:date="2025-03-21T15:44:00Z"/>
        </w:rPr>
      </w:pPr>
      <w:bookmarkStart w:id="4547" w:name="_Toc193466959"/>
      <w:ins w:id="4548" w:author="Monica Maria Garro Lopez" w:date="2025-03-21T15:44:00Z">
        <w:r w:rsidRPr="00A75F42">
          <w:rPr>
            <w:b/>
            <w:bCs/>
          </w:rPr>
          <w:t xml:space="preserve">Figura </w:t>
        </w:r>
        <w:r w:rsidRPr="00A75F42">
          <w:rPr>
            <w:b/>
            <w:bCs/>
          </w:rPr>
          <w:fldChar w:fldCharType="begin"/>
        </w:r>
        <w:r w:rsidRPr="00A75F42">
          <w:rPr>
            <w:b/>
            <w:bCs/>
          </w:rPr>
          <w:instrText xml:space="preserve"> SEQ Ilustración \* ARABIC </w:instrText>
        </w:r>
        <w:r w:rsidRPr="00A75F42">
          <w:rPr>
            <w:b/>
            <w:bCs/>
          </w:rPr>
          <w:fldChar w:fldCharType="separate"/>
        </w:r>
        <w:r>
          <w:rPr>
            <w:b/>
            <w:bCs/>
            <w:noProof/>
          </w:rPr>
          <w:t>37</w:t>
        </w:r>
        <w:r w:rsidRPr="00A75F42">
          <w:rPr>
            <w:b/>
            <w:bCs/>
          </w:rPr>
          <w:fldChar w:fldCharType="end"/>
        </w:r>
        <w:r>
          <w:t xml:space="preserve">. </w:t>
        </w:r>
        <w:r w:rsidRPr="000F2641">
          <w:t xml:space="preserve">Creación del </w:t>
        </w:r>
        <w:proofErr w:type="spellStart"/>
        <w:r w:rsidRPr="000F2641">
          <w:t>Dataset</w:t>
        </w:r>
        <w:proofErr w:type="spellEnd"/>
        <w:r w:rsidRPr="000F2641">
          <w:t xml:space="preserve"> </w:t>
        </w:r>
        <w:proofErr w:type="spellStart"/>
        <w:r w:rsidRPr="000F2641">
          <w:t>ds_clientes_bronze_bs</w:t>
        </w:r>
        <w:proofErr w:type="spellEnd"/>
        <w:r w:rsidRPr="000F2641">
          <w:t xml:space="preserve"> en Azure Data Factory</w:t>
        </w:r>
        <w:r>
          <w:t xml:space="preserve">. </w:t>
        </w:r>
        <w:r w:rsidRPr="00705BC4">
          <w:t xml:space="preserve">Elaboración propia en la plataforma </w:t>
        </w:r>
        <w:r>
          <w:t>Azure</w:t>
        </w:r>
        <w:bookmarkEnd w:id="4547"/>
      </w:ins>
    </w:p>
    <w:p w14:paraId="76BE66D3" w14:textId="77777777" w:rsidR="00580D8C" w:rsidRDefault="00580D8C" w:rsidP="00580D8C">
      <w:pPr>
        <w:pStyle w:val="Prrafodelista"/>
        <w:keepNext/>
        <w:spacing w:after="0"/>
        <w:jc w:val="center"/>
        <w:rPr>
          <w:ins w:id="4549" w:author="Monica Maria Garro Lopez" w:date="2025-03-21T15:44:00Z"/>
        </w:rPr>
      </w:pPr>
      <w:ins w:id="4550" w:author="Monica Maria Garro Lopez" w:date="2025-03-21T15:44:00Z">
        <w:r w:rsidRPr="00CB68BB">
          <w:rPr>
            <w:noProof/>
          </w:rPr>
          <w:lastRenderedPageBreak/>
          <w:drawing>
            <wp:inline distT="0" distB="0" distL="0" distR="0" wp14:anchorId="5E49ED95" wp14:editId="552C63AA">
              <wp:extent cx="4596130" cy="25209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104" t="202"/>
                      <a:stretch/>
                    </pic:blipFill>
                    <pic:spPr bwMode="auto">
                      <a:xfrm>
                        <a:off x="0" y="0"/>
                        <a:ext cx="4596130" cy="2520950"/>
                      </a:xfrm>
                      <a:prstGeom prst="rect">
                        <a:avLst/>
                      </a:prstGeom>
                      <a:ln>
                        <a:noFill/>
                      </a:ln>
                      <a:extLst>
                        <a:ext uri="{53640926-AAD7-44D8-BBD7-CCE9431645EC}">
                          <a14:shadowObscured xmlns:a14="http://schemas.microsoft.com/office/drawing/2010/main"/>
                        </a:ext>
                      </a:extLst>
                    </pic:spPr>
                  </pic:pic>
                </a:graphicData>
              </a:graphic>
            </wp:inline>
          </w:drawing>
        </w:r>
      </w:ins>
    </w:p>
    <w:p w14:paraId="017B9329" w14:textId="77777777" w:rsidR="00580D8C" w:rsidRDefault="00580D8C" w:rsidP="00580D8C">
      <w:pPr>
        <w:pStyle w:val="Descripcin"/>
        <w:ind w:left="1440"/>
        <w:rPr>
          <w:ins w:id="4551" w:author="Monica Maria Garro Lopez" w:date="2025-03-21T15:44:00Z"/>
        </w:rPr>
      </w:pPr>
      <w:bookmarkStart w:id="4552" w:name="_Toc193466960"/>
      <w:ins w:id="4553" w:author="Monica Maria Garro Lopez" w:date="2025-03-21T15:44:00Z">
        <w:r w:rsidRPr="00A75F42">
          <w:rPr>
            <w:b/>
            <w:bCs/>
          </w:rPr>
          <w:t xml:space="preserve">Figura </w:t>
        </w:r>
        <w:r w:rsidRPr="00A75F42">
          <w:rPr>
            <w:b/>
            <w:bCs/>
          </w:rPr>
          <w:fldChar w:fldCharType="begin"/>
        </w:r>
        <w:r w:rsidRPr="00A75F42">
          <w:rPr>
            <w:b/>
            <w:bCs/>
          </w:rPr>
          <w:instrText xml:space="preserve"> SEQ Ilustración \* ARABIC </w:instrText>
        </w:r>
        <w:r w:rsidRPr="00A75F42">
          <w:rPr>
            <w:b/>
            <w:bCs/>
          </w:rPr>
          <w:fldChar w:fldCharType="separate"/>
        </w:r>
        <w:r>
          <w:rPr>
            <w:b/>
            <w:bCs/>
            <w:noProof/>
          </w:rPr>
          <w:t>38</w:t>
        </w:r>
        <w:r w:rsidRPr="00A75F42">
          <w:rPr>
            <w:b/>
            <w:bCs/>
          </w:rPr>
          <w:fldChar w:fldCharType="end"/>
        </w:r>
        <w:r>
          <w:t xml:space="preserve">. </w:t>
        </w:r>
        <w:r w:rsidRPr="00A07D29">
          <w:t xml:space="preserve">Creación del </w:t>
        </w:r>
        <w:proofErr w:type="spellStart"/>
        <w:r w:rsidRPr="00A07D29">
          <w:t>Dataset</w:t>
        </w:r>
        <w:proofErr w:type="spellEnd"/>
        <w:r w:rsidRPr="00A07D29">
          <w:t xml:space="preserve"> </w:t>
        </w:r>
        <w:proofErr w:type="spellStart"/>
        <w:r w:rsidRPr="00A07D29">
          <w:t>ds_clientes_bronze_dl</w:t>
        </w:r>
        <w:proofErr w:type="spellEnd"/>
        <w:r w:rsidRPr="00A07D29">
          <w:t xml:space="preserve"> en Azure Data Factory</w:t>
        </w:r>
        <w:r>
          <w:t xml:space="preserve">. </w:t>
        </w:r>
        <w:r w:rsidRPr="00705BC4">
          <w:t xml:space="preserve">Elaboración propia en la plataforma </w:t>
        </w:r>
        <w:r>
          <w:t>Azure</w:t>
        </w:r>
        <w:bookmarkEnd w:id="4552"/>
      </w:ins>
    </w:p>
    <w:p w14:paraId="7CC92B96" w14:textId="77777777" w:rsidR="00580D8C" w:rsidRDefault="00580D8C" w:rsidP="00580D8C">
      <w:pPr>
        <w:pStyle w:val="Prrafodelista"/>
        <w:numPr>
          <w:ilvl w:val="0"/>
          <w:numId w:val="103"/>
        </w:numPr>
        <w:rPr>
          <w:ins w:id="4554" w:author="Monica Maria Garro Lopez" w:date="2025-03-21T15:44:00Z"/>
        </w:rPr>
      </w:pPr>
      <w:ins w:id="4555" w:author="Monica Maria Garro Lopez" w:date="2025-03-21T15:44:00Z">
        <w:r w:rsidRPr="00A75F42">
          <w:rPr>
            <w:b/>
            <w:bCs/>
          </w:rPr>
          <w:t>Ejecución del Pipeline</w:t>
        </w:r>
        <w:r w:rsidRPr="00EC07AA">
          <w:rPr>
            <w:b/>
            <w:bCs/>
          </w:rPr>
          <w:t xml:space="preserve">. </w:t>
        </w:r>
        <w:r>
          <w:t xml:space="preserve">Una vez configurado el </w:t>
        </w:r>
        <w:r>
          <w:rPr>
            <w:rStyle w:val="Textoennegrita"/>
          </w:rPr>
          <w:t>Pipeline</w:t>
        </w:r>
        <w:r>
          <w:t xml:space="preserve">, se ejecutó el proceso de ingesta, trasladando el archivo </w:t>
        </w:r>
        <w:r>
          <w:rPr>
            <w:rStyle w:val="nfasis"/>
          </w:rPr>
          <w:t>clientes.csv</w:t>
        </w:r>
        <w:r>
          <w:t xml:space="preserve"> desde </w:t>
        </w:r>
        <w:r>
          <w:rPr>
            <w:rStyle w:val="Textoennegrita"/>
          </w:rPr>
          <w:t>Blob Storage</w:t>
        </w:r>
        <w:r>
          <w:t xml:space="preserve"> hasta la capa </w:t>
        </w:r>
        <w:proofErr w:type="spellStart"/>
        <w:r>
          <w:rPr>
            <w:rStyle w:val="nfasis"/>
          </w:rPr>
          <w:t>Bronze</w:t>
        </w:r>
        <w:proofErr w:type="spellEnd"/>
        <w:r>
          <w:t xml:space="preserve"> del </w:t>
        </w:r>
        <w:r>
          <w:rPr>
            <w:rStyle w:val="Textoennegrita"/>
          </w:rPr>
          <w:t>Data Lake</w:t>
        </w:r>
        <w:r>
          <w:t xml:space="preserve">. La ejecución se verificó a través del monitor de </w:t>
        </w:r>
        <w:r>
          <w:rPr>
            <w:rStyle w:val="Textoennegrita"/>
          </w:rPr>
          <w:t>Azure Data Factory</w:t>
        </w:r>
        <w:r>
          <w:t xml:space="preserve">, asegurando que el proceso se completara sin errores. </w:t>
        </w:r>
      </w:ins>
    </w:p>
    <w:p w14:paraId="4C9A1354" w14:textId="77777777" w:rsidR="00580D8C" w:rsidRDefault="00580D8C" w:rsidP="00580D8C">
      <w:pPr>
        <w:spacing w:after="0"/>
        <w:ind w:left="360"/>
        <w:jc w:val="center"/>
        <w:rPr>
          <w:ins w:id="4556" w:author="Monica Maria Garro Lopez" w:date="2025-03-21T15:44:00Z"/>
        </w:rPr>
      </w:pPr>
      <w:ins w:id="4557" w:author="Monica Maria Garro Lopez" w:date="2025-03-21T15:44:00Z">
        <w:r w:rsidRPr="0047044E">
          <w:rPr>
            <w:noProof/>
          </w:rPr>
          <w:drawing>
            <wp:inline distT="0" distB="0" distL="0" distR="0" wp14:anchorId="22F8583C" wp14:editId="2C5DC9B8">
              <wp:extent cx="4423299" cy="213423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067" t="-1449"/>
                      <a:stretch/>
                    </pic:blipFill>
                    <pic:spPr bwMode="auto">
                      <a:xfrm>
                        <a:off x="0" y="0"/>
                        <a:ext cx="4424430" cy="2134781"/>
                      </a:xfrm>
                      <a:prstGeom prst="rect">
                        <a:avLst/>
                      </a:prstGeom>
                      <a:ln>
                        <a:noFill/>
                      </a:ln>
                      <a:extLst>
                        <a:ext uri="{53640926-AAD7-44D8-BBD7-CCE9431645EC}">
                          <a14:shadowObscured xmlns:a14="http://schemas.microsoft.com/office/drawing/2010/main"/>
                        </a:ext>
                      </a:extLst>
                    </pic:spPr>
                  </pic:pic>
                </a:graphicData>
              </a:graphic>
            </wp:inline>
          </w:drawing>
        </w:r>
      </w:ins>
    </w:p>
    <w:p w14:paraId="4DE449DE" w14:textId="77777777" w:rsidR="00580D8C" w:rsidRDefault="00580D8C" w:rsidP="00580D8C">
      <w:pPr>
        <w:pStyle w:val="Descripcin"/>
        <w:ind w:left="1440"/>
        <w:rPr>
          <w:ins w:id="4558" w:author="Monica Maria Garro Lopez" w:date="2025-03-21T15:44:00Z"/>
        </w:rPr>
      </w:pPr>
      <w:bookmarkStart w:id="4559" w:name="_Toc193466961"/>
      <w:ins w:id="4560" w:author="Monica Maria Garro Lopez" w:date="2025-03-21T15:44:00Z">
        <w:r w:rsidRPr="00A75F42">
          <w:rPr>
            <w:b/>
            <w:bCs/>
          </w:rPr>
          <w:t xml:space="preserve">Figura </w:t>
        </w:r>
        <w:r w:rsidRPr="00A75F42">
          <w:rPr>
            <w:b/>
            <w:bCs/>
          </w:rPr>
          <w:fldChar w:fldCharType="begin"/>
        </w:r>
        <w:r w:rsidRPr="00A75F42">
          <w:rPr>
            <w:b/>
            <w:bCs/>
          </w:rPr>
          <w:instrText xml:space="preserve"> SEQ Ilustración \* ARABIC </w:instrText>
        </w:r>
        <w:r w:rsidRPr="00A75F42">
          <w:rPr>
            <w:b/>
            <w:bCs/>
          </w:rPr>
          <w:fldChar w:fldCharType="separate"/>
        </w:r>
        <w:r>
          <w:rPr>
            <w:b/>
            <w:bCs/>
            <w:noProof/>
          </w:rPr>
          <w:t>39</w:t>
        </w:r>
        <w:r w:rsidRPr="00A75F42">
          <w:rPr>
            <w:b/>
            <w:bCs/>
          </w:rPr>
          <w:fldChar w:fldCharType="end"/>
        </w:r>
        <w:r>
          <w:t xml:space="preserve">. </w:t>
        </w:r>
        <w:r w:rsidRPr="00811480">
          <w:t>Desarrollo del Pipeline de Ingesta de Datos (</w:t>
        </w:r>
        <w:proofErr w:type="spellStart"/>
        <w:r w:rsidRPr="00811480">
          <w:t>pl_clientes</w:t>
        </w:r>
        <w:proofErr w:type="spellEnd"/>
        <w:r w:rsidRPr="00811480">
          <w:t>)</w:t>
        </w:r>
        <w:r>
          <w:t>.</w:t>
        </w:r>
        <w:r w:rsidRPr="00806425">
          <w:rPr>
            <w:i w:val="0"/>
            <w:iCs w:val="0"/>
          </w:rPr>
          <w:t xml:space="preserve"> </w:t>
        </w:r>
        <w:r w:rsidRPr="00705BC4">
          <w:t xml:space="preserve">Elaboración propia en la plataforma </w:t>
        </w:r>
        <w:r>
          <w:t>Azure</w:t>
        </w:r>
        <w:bookmarkEnd w:id="4559"/>
      </w:ins>
    </w:p>
    <w:p w14:paraId="49F2A702" w14:textId="77777777" w:rsidR="00580D8C" w:rsidRDefault="00580D8C" w:rsidP="00580D8C">
      <w:pPr>
        <w:pStyle w:val="Prrafodelista"/>
        <w:suppressAutoHyphens w:val="0"/>
        <w:spacing w:after="160" w:line="259" w:lineRule="auto"/>
        <w:ind w:left="708"/>
        <w:rPr>
          <w:ins w:id="4561" w:author="Monica Maria Garro Lopez" w:date="2025-03-21T15:44:00Z"/>
        </w:rPr>
      </w:pPr>
      <w:ins w:id="4562" w:author="Monica Maria Garro Lopez" w:date="2025-03-21T15:44:00Z">
        <w:r>
          <w:t xml:space="preserve">Finalmente, se validó la presencia del archivo en el contenedor </w:t>
        </w:r>
        <w:proofErr w:type="spellStart"/>
        <w:r>
          <w:rPr>
            <w:rStyle w:val="nfasis"/>
          </w:rPr>
          <w:t>bronze</w:t>
        </w:r>
        <w:proofErr w:type="spellEnd"/>
        <w:r>
          <w:t xml:space="preserve"> dentro de </w:t>
        </w:r>
        <w:proofErr w:type="spellStart"/>
        <w:r>
          <w:rPr>
            <w:rStyle w:val="nfasis"/>
          </w:rPr>
          <w:t>dataxlake</w:t>
        </w:r>
        <w:proofErr w:type="spellEnd"/>
        <w:r>
          <w:t>, confirmando que la transferencia se llevó a cabo exitosamente.</w:t>
        </w:r>
      </w:ins>
    </w:p>
    <w:p w14:paraId="7CFDDE00" w14:textId="77777777" w:rsidR="00580D8C" w:rsidRDefault="00580D8C" w:rsidP="00580D8C">
      <w:pPr>
        <w:pStyle w:val="Prrafodelista"/>
        <w:suppressAutoHyphens w:val="0"/>
        <w:spacing w:after="160" w:line="259" w:lineRule="auto"/>
        <w:ind w:left="708"/>
        <w:rPr>
          <w:ins w:id="4563" w:author="Monica Maria Garro Lopez" w:date="2025-03-21T15:44:00Z"/>
        </w:rPr>
      </w:pPr>
    </w:p>
    <w:p w14:paraId="323AA3E1" w14:textId="77777777" w:rsidR="00580D8C" w:rsidRDefault="00580D8C" w:rsidP="00580D8C">
      <w:pPr>
        <w:pStyle w:val="Prrafodelista"/>
        <w:keepNext/>
        <w:suppressAutoHyphens w:val="0"/>
        <w:spacing w:after="0" w:line="259" w:lineRule="auto"/>
        <w:ind w:left="708"/>
        <w:jc w:val="center"/>
        <w:rPr>
          <w:ins w:id="4564" w:author="Monica Maria Garro Lopez" w:date="2025-03-21T15:44:00Z"/>
        </w:rPr>
      </w:pPr>
      <w:ins w:id="4565" w:author="Monica Maria Garro Lopez" w:date="2025-03-21T15:44:00Z">
        <w:r w:rsidRPr="0047044E">
          <w:rPr>
            <w:noProof/>
          </w:rPr>
          <w:lastRenderedPageBreak/>
          <w:drawing>
            <wp:inline distT="0" distB="0" distL="0" distR="0" wp14:anchorId="25105C1B" wp14:editId="7FAA3D7D">
              <wp:extent cx="4538179" cy="1330860"/>
              <wp:effectExtent l="0" t="0" r="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33328"/>
                      <a:stretch/>
                    </pic:blipFill>
                    <pic:spPr bwMode="auto">
                      <a:xfrm>
                        <a:off x="0" y="0"/>
                        <a:ext cx="4562355" cy="1337950"/>
                      </a:xfrm>
                      <a:prstGeom prst="rect">
                        <a:avLst/>
                      </a:prstGeom>
                      <a:ln>
                        <a:noFill/>
                      </a:ln>
                      <a:extLst>
                        <a:ext uri="{53640926-AAD7-44D8-BBD7-CCE9431645EC}">
                          <a14:shadowObscured xmlns:a14="http://schemas.microsoft.com/office/drawing/2010/main"/>
                        </a:ext>
                      </a:extLst>
                    </pic:spPr>
                  </pic:pic>
                </a:graphicData>
              </a:graphic>
            </wp:inline>
          </w:drawing>
        </w:r>
      </w:ins>
    </w:p>
    <w:p w14:paraId="0EADCE93" w14:textId="77777777" w:rsidR="00580D8C" w:rsidRPr="00A21E48" w:rsidRDefault="00580D8C" w:rsidP="00580D8C">
      <w:pPr>
        <w:pStyle w:val="Descripcin"/>
        <w:ind w:left="1416"/>
        <w:rPr>
          <w:ins w:id="4566" w:author="Monica Maria Garro Lopez" w:date="2025-03-21T15:44:00Z"/>
        </w:rPr>
      </w:pPr>
      <w:bookmarkStart w:id="4567" w:name="_Toc193466962"/>
      <w:ins w:id="4568" w:author="Monica Maria Garro Lopez" w:date="2025-03-21T15:44:00Z">
        <w:r w:rsidRPr="00A75F42">
          <w:rPr>
            <w:b/>
            <w:bCs/>
          </w:rPr>
          <w:t xml:space="preserve">Figura </w:t>
        </w:r>
        <w:r w:rsidRPr="00A75F42">
          <w:rPr>
            <w:b/>
            <w:bCs/>
          </w:rPr>
          <w:fldChar w:fldCharType="begin"/>
        </w:r>
        <w:r w:rsidRPr="00A75F42">
          <w:rPr>
            <w:b/>
            <w:bCs/>
          </w:rPr>
          <w:instrText xml:space="preserve"> SEQ Ilustración \* ARABIC </w:instrText>
        </w:r>
        <w:r w:rsidRPr="00A75F42">
          <w:rPr>
            <w:b/>
            <w:bCs/>
          </w:rPr>
          <w:fldChar w:fldCharType="separate"/>
        </w:r>
        <w:r>
          <w:rPr>
            <w:b/>
            <w:bCs/>
            <w:noProof/>
          </w:rPr>
          <w:t>40</w:t>
        </w:r>
        <w:r w:rsidRPr="00A75F42">
          <w:rPr>
            <w:b/>
            <w:bCs/>
          </w:rPr>
          <w:fldChar w:fldCharType="end"/>
        </w:r>
        <w:r>
          <w:t xml:space="preserve">. </w:t>
        </w:r>
        <w:r w:rsidRPr="00D070DD">
          <w:t xml:space="preserve">Verificación del traslado exitoso del archivo a la capa </w:t>
        </w:r>
        <w:proofErr w:type="spellStart"/>
        <w:r w:rsidRPr="00D070DD">
          <w:t>Bronze</w:t>
        </w:r>
        <w:bookmarkEnd w:id="4567"/>
        <w:proofErr w:type="spellEnd"/>
      </w:ins>
    </w:p>
    <w:p w14:paraId="3CDA9D18" w14:textId="77777777" w:rsidR="00580D8C" w:rsidRDefault="00580D8C" w:rsidP="00580D8C">
      <w:pPr>
        <w:rPr>
          <w:ins w:id="4569" w:author="Monica Maria Garro Lopez" w:date="2025-03-21T15:44:00Z"/>
        </w:rPr>
      </w:pPr>
    </w:p>
    <w:p w14:paraId="4266E7B0" w14:textId="77777777" w:rsidR="00580D8C" w:rsidRPr="0089512D" w:rsidRDefault="00580D8C" w:rsidP="00580D8C">
      <w:pPr>
        <w:pStyle w:val="Ttulo3"/>
        <w:numPr>
          <w:ilvl w:val="2"/>
          <w:numId w:val="77"/>
        </w:numPr>
        <w:rPr>
          <w:ins w:id="4570" w:author="Monica Maria Garro Lopez" w:date="2025-03-21T15:44:00Z"/>
          <w:lang w:val="en-US"/>
        </w:rPr>
      </w:pPr>
      <w:bookmarkStart w:id="4571" w:name="_Toc193466892"/>
      <w:ins w:id="4572" w:author="Monica Maria Garro Lopez" w:date="2025-03-21T15:44:00Z">
        <w:r w:rsidRPr="0089512D">
          <w:rPr>
            <w:i/>
            <w:iCs/>
            <w:lang w:val="en-US"/>
          </w:rPr>
          <w:t xml:space="preserve">Data </w:t>
        </w:r>
        <w:r w:rsidRPr="0089512D">
          <w:rPr>
            <w:rStyle w:val="Ttulo3Car"/>
            <w:i/>
            <w:iCs/>
            <w:lang w:val="en-US"/>
          </w:rPr>
          <w:t>Warehouse</w:t>
        </w:r>
        <w:r w:rsidRPr="0089512D">
          <w:rPr>
            <w:lang w:val="en-US"/>
          </w:rPr>
          <w:t xml:space="preserve"> </w:t>
        </w:r>
        <w:proofErr w:type="spellStart"/>
        <w:r w:rsidRPr="0089512D">
          <w:rPr>
            <w:lang w:val="en-US"/>
          </w:rPr>
          <w:t>en</w:t>
        </w:r>
        <w:proofErr w:type="spellEnd"/>
        <w:r w:rsidRPr="0089512D">
          <w:rPr>
            <w:lang w:val="en-US"/>
          </w:rPr>
          <w:t xml:space="preserve"> Amazon Redshift</w:t>
        </w:r>
        <w:bookmarkEnd w:id="4571"/>
      </w:ins>
    </w:p>
    <w:p w14:paraId="00D32AB3" w14:textId="77777777" w:rsidR="00580D8C" w:rsidRDefault="00580D8C" w:rsidP="00580D8C">
      <w:pPr>
        <w:rPr>
          <w:ins w:id="4573" w:author="Monica Maria Garro Lopez" w:date="2025-03-21T15:44:00Z"/>
          <w:lang w:val="es-CO"/>
        </w:rPr>
      </w:pPr>
      <w:ins w:id="4574" w:author="Monica Maria Garro Lopez" w:date="2025-03-21T15:44:00Z">
        <w:r w:rsidRPr="001F7FC3">
          <w:rPr>
            <w:lang w:val="es-CO"/>
          </w:rPr>
          <w:t xml:space="preserve">Amazon </w:t>
        </w:r>
        <w:proofErr w:type="spellStart"/>
        <w:r w:rsidRPr="001F7FC3">
          <w:rPr>
            <w:lang w:val="es-CO"/>
          </w:rPr>
          <w:t>Redshift</w:t>
        </w:r>
        <w:proofErr w:type="spellEnd"/>
        <w:r w:rsidRPr="001F7FC3">
          <w:rPr>
            <w:lang w:val="es-CO"/>
          </w:rPr>
          <w:t xml:space="preserve"> es un servicio de </w:t>
        </w:r>
        <w:r w:rsidRPr="001F7FC3">
          <w:rPr>
            <w:i/>
            <w:iCs/>
            <w:lang w:val="es-CO"/>
          </w:rPr>
          <w:t>Data Warehouse</w:t>
        </w:r>
        <w:r w:rsidRPr="001F7FC3">
          <w:rPr>
            <w:lang w:val="es-CO"/>
          </w:rPr>
          <w:t xml:space="preserve"> en la nube de AWS </w:t>
        </w:r>
        <w:r w:rsidRPr="0070427E">
          <w:rPr>
            <w:b/>
            <w:bCs/>
            <w:lang w:val="es-CO"/>
          </w:rPr>
          <w:t>que permite gestionar grandes volúmenes de datos de manera eficiente mediante SQL</w:t>
        </w:r>
        <w:r w:rsidRPr="001F7FC3">
          <w:rPr>
            <w:lang w:val="es-CO"/>
          </w:rPr>
          <w:t>. Su capacidad de escalabilidad y procesamiento masivo lo hace ideal para análisis de datos a gran escala.</w:t>
        </w:r>
      </w:ins>
    </w:p>
    <w:p w14:paraId="4019CDC0" w14:textId="77777777" w:rsidR="00580D8C" w:rsidRPr="00587C50" w:rsidRDefault="00580D8C" w:rsidP="00580D8C">
      <w:pPr>
        <w:rPr>
          <w:ins w:id="4575" w:author="Monica Maria Garro Lopez" w:date="2025-03-21T15:44:00Z"/>
          <w:lang w:val="es-CO"/>
        </w:rPr>
      </w:pPr>
      <w:ins w:id="4576" w:author="Monica Maria Garro Lopez" w:date="2025-03-21T15:44:00Z">
        <w:r w:rsidRPr="00587C50">
          <w:rPr>
            <w:lang w:val="es-CO"/>
          </w:rPr>
          <w:t xml:space="preserve">El objetivo de esta práctica es implementar un </w:t>
        </w:r>
        <w:r w:rsidRPr="00587C50">
          <w:rPr>
            <w:b/>
            <w:bCs/>
            <w:lang w:val="es-CO"/>
          </w:rPr>
          <w:t xml:space="preserve">Data </w:t>
        </w:r>
        <w:proofErr w:type="spellStart"/>
        <w:r w:rsidRPr="00587C50">
          <w:rPr>
            <w:b/>
            <w:bCs/>
            <w:lang w:val="es-CO"/>
          </w:rPr>
          <w:t>Warehouse</w:t>
        </w:r>
        <w:proofErr w:type="spellEnd"/>
        <w:r w:rsidRPr="00587C50">
          <w:rPr>
            <w:lang w:val="es-CO"/>
          </w:rPr>
          <w:t xml:space="preserve"> utilizando </w:t>
        </w:r>
        <w:r w:rsidRPr="00587C50">
          <w:rPr>
            <w:b/>
            <w:bCs/>
            <w:lang w:val="es-CO"/>
          </w:rPr>
          <w:t xml:space="preserve">Amazon </w:t>
        </w:r>
        <w:proofErr w:type="spellStart"/>
        <w:r w:rsidRPr="00587C50">
          <w:rPr>
            <w:b/>
            <w:bCs/>
            <w:lang w:val="es-CO"/>
          </w:rPr>
          <w:t>Redshift</w:t>
        </w:r>
        <w:proofErr w:type="spellEnd"/>
        <w:r w:rsidRPr="00587C50">
          <w:rPr>
            <w:lang w:val="es-CO"/>
          </w:rPr>
          <w:t xml:space="preserve"> para gestionar datos de ventas. Se ha optado por un modelo </w:t>
        </w:r>
        <w:r w:rsidRPr="00587C50">
          <w:rPr>
            <w:b/>
            <w:bCs/>
            <w:lang w:val="es-CO"/>
          </w:rPr>
          <w:t>estrella</w:t>
        </w:r>
        <w:r w:rsidRPr="00587C50">
          <w:rPr>
            <w:lang w:val="es-CO"/>
          </w:rPr>
          <w:t xml:space="preserve">, compuesto por una </w:t>
        </w:r>
        <w:r w:rsidRPr="00587C50">
          <w:rPr>
            <w:b/>
            <w:bCs/>
            <w:lang w:val="es-CO"/>
          </w:rPr>
          <w:t>tabla de hechos</w:t>
        </w:r>
        <w:r w:rsidRPr="00587C50">
          <w:rPr>
            <w:lang w:val="es-CO"/>
          </w:rPr>
          <w:t xml:space="preserve"> (</w:t>
        </w:r>
        <w:proofErr w:type="spellStart"/>
        <w:r w:rsidRPr="00587C50">
          <w:rPr>
            <w:lang w:val="es-CO"/>
          </w:rPr>
          <w:t>ventas_fact</w:t>
        </w:r>
        <w:proofErr w:type="spellEnd"/>
        <w:r w:rsidRPr="00587C50">
          <w:rPr>
            <w:lang w:val="es-CO"/>
          </w:rPr>
          <w:t xml:space="preserve">) y </w:t>
        </w:r>
        <w:r w:rsidRPr="00587C50">
          <w:rPr>
            <w:b/>
            <w:bCs/>
            <w:lang w:val="es-CO"/>
          </w:rPr>
          <w:t>tablas de dimensiones</w:t>
        </w:r>
        <w:r w:rsidRPr="00587C50">
          <w:rPr>
            <w:lang w:val="es-CO"/>
          </w:rPr>
          <w:t xml:space="preserve"> (clientes y producto). Este modelo facilita el análisis de grandes volúmenes de datos de manera eficiente, permitiendo consultas optimizadas para reportes de negocio.</w:t>
        </w:r>
      </w:ins>
    </w:p>
    <w:p w14:paraId="38F7057C" w14:textId="77777777" w:rsidR="00580D8C" w:rsidRPr="00587C50" w:rsidRDefault="00580D8C" w:rsidP="00580D8C">
      <w:pPr>
        <w:rPr>
          <w:ins w:id="4577" w:author="Monica Maria Garro Lopez" w:date="2025-03-21T15:44:00Z"/>
          <w:lang w:val="es-CO"/>
        </w:rPr>
      </w:pPr>
      <w:ins w:id="4578" w:author="Monica Maria Garro Lopez" w:date="2025-03-21T15:44:00Z">
        <w:r w:rsidRPr="00587C50">
          <w:rPr>
            <w:lang w:val="es-CO"/>
          </w:rPr>
          <w:t xml:space="preserve">Para la carga de datos, se utilizan archivos </w:t>
        </w:r>
        <w:r w:rsidRPr="00587C50">
          <w:rPr>
            <w:b/>
            <w:bCs/>
            <w:lang w:val="es-CO"/>
          </w:rPr>
          <w:t>CSV almacenados en Amazon S3</w:t>
        </w:r>
        <w:r w:rsidRPr="00587C50">
          <w:rPr>
            <w:lang w:val="es-CO"/>
          </w:rPr>
          <w:t xml:space="preserve">, los cuales se importan a </w:t>
        </w:r>
        <w:proofErr w:type="spellStart"/>
        <w:r w:rsidRPr="00587C50">
          <w:rPr>
            <w:lang w:val="es-CO"/>
          </w:rPr>
          <w:t>Redshift</w:t>
        </w:r>
        <w:proofErr w:type="spellEnd"/>
        <w:r w:rsidRPr="00587C50">
          <w:rPr>
            <w:lang w:val="es-CO"/>
          </w:rPr>
          <w:t xml:space="preserve"> mediante la instrucción COPY. Posteriormente, se realizan consultas SQL para analizar las ventas y generar reportes de productos más vendidos.</w:t>
        </w:r>
      </w:ins>
    </w:p>
    <w:p w14:paraId="779A36F7" w14:textId="77777777" w:rsidR="00580D8C" w:rsidRDefault="00580D8C" w:rsidP="00580D8C">
      <w:pPr>
        <w:rPr>
          <w:ins w:id="4579" w:author="Monica Maria Garro Lopez" w:date="2025-03-21T15:44:00Z"/>
          <w:lang w:val="es-CO"/>
        </w:rPr>
      </w:pPr>
      <w:ins w:id="4580" w:author="Monica Maria Garro Lopez" w:date="2025-03-21T15:44:00Z">
        <w:r>
          <w:rPr>
            <w:lang w:val="es-CO"/>
          </w:rPr>
          <w:t>A continuación, se detallan los pasos para la realización de la práctica:</w:t>
        </w:r>
      </w:ins>
    </w:p>
    <w:p w14:paraId="723BA886" w14:textId="77777777" w:rsidR="00580D8C" w:rsidRPr="001C35D5" w:rsidRDefault="00580D8C" w:rsidP="00580D8C">
      <w:pPr>
        <w:pStyle w:val="Prrafodelista"/>
        <w:numPr>
          <w:ilvl w:val="1"/>
          <w:numId w:val="75"/>
        </w:numPr>
        <w:rPr>
          <w:ins w:id="4581" w:author="Monica Maria Garro Lopez" w:date="2025-03-21T15:44:00Z"/>
          <w:lang w:val="es-CO"/>
        </w:rPr>
      </w:pPr>
      <w:ins w:id="4582" w:author="Monica Maria Garro Lopez" w:date="2025-03-21T15:44:00Z">
        <w:r w:rsidRPr="001C35D5">
          <w:rPr>
            <w:b/>
            <w:bCs/>
            <w:lang w:val="es-CO"/>
          </w:rPr>
          <w:t xml:space="preserve">Configuración del clúster en Amazon </w:t>
        </w:r>
        <w:proofErr w:type="spellStart"/>
        <w:r w:rsidRPr="001C35D5">
          <w:rPr>
            <w:b/>
            <w:bCs/>
            <w:lang w:val="es-CO"/>
          </w:rPr>
          <w:t>Redshift</w:t>
        </w:r>
        <w:proofErr w:type="spellEnd"/>
        <w:r w:rsidRPr="001C35D5">
          <w:rPr>
            <w:b/>
            <w:bCs/>
            <w:lang w:val="es-CO"/>
          </w:rPr>
          <w:t xml:space="preserve">. </w:t>
        </w:r>
        <w:r w:rsidRPr="001C35D5">
          <w:rPr>
            <w:lang w:val="es-CO"/>
          </w:rPr>
          <w:t xml:space="preserve">Acceder a la consola de </w:t>
        </w:r>
        <w:r w:rsidRPr="001C35D5">
          <w:rPr>
            <w:b/>
            <w:bCs/>
            <w:lang w:val="es-CO"/>
          </w:rPr>
          <w:t>AWS</w:t>
        </w:r>
        <w:r w:rsidRPr="001C35D5">
          <w:rPr>
            <w:lang w:val="es-CO"/>
          </w:rPr>
          <w:t xml:space="preserve"> y buscar </w:t>
        </w:r>
        <w:r w:rsidRPr="001C35D5">
          <w:rPr>
            <w:b/>
            <w:bCs/>
            <w:lang w:val="es-CO"/>
          </w:rPr>
          <w:t xml:space="preserve">Amazon </w:t>
        </w:r>
        <w:proofErr w:type="spellStart"/>
        <w:r w:rsidRPr="001C35D5">
          <w:rPr>
            <w:b/>
            <w:bCs/>
            <w:lang w:val="es-CO"/>
          </w:rPr>
          <w:t>Redshift</w:t>
        </w:r>
        <w:proofErr w:type="spellEnd"/>
        <w:r w:rsidRPr="001C35D5">
          <w:rPr>
            <w:lang w:val="es-CO"/>
          </w:rPr>
          <w:t>.</w:t>
        </w:r>
      </w:ins>
    </w:p>
    <w:p w14:paraId="75BD1430" w14:textId="77777777" w:rsidR="00580D8C" w:rsidRPr="0089512D" w:rsidRDefault="00580D8C" w:rsidP="00580D8C">
      <w:pPr>
        <w:pStyle w:val="Prrafodelista"/>
        <w:ind w:left="1440"/>
        <w:rPr>
          <w:ins w:id="4583" w:author="Monica Maria Garro Lopez" w:date="2025-03-21T15:44:00Z"/>
          <w:sz w:val="10"/>
          <w:szCs w:val="10"/>
          <w:lang w:val="es-CO"/>
        </w:rPr>
      </w:pPr>
    </w:p>
    <w:p w14:paraId="71BC6AD9" w14:textId="77777777" w:rsidR="00580D8C" w:rsidRDefault="00580D8C" w:rsidP="00580D8C">
      <w:pPr>
        <w:pStyle w:val="Prrafodelista"/>
        <w:keepNext/>
        <w:spacing w:before="240" w:after="0"/>
        <w:ind w:left="1440"/>
        <w:jc w:val="center"/>
        <w:rPr>
          <w:ins w:id="4584" w:author="Monica Maria Garro Lopez" w:date="2025-03-21T15:44:00Z"/>
        </w:rPr>
      </w:pPr>
      <w:ins w:id="4585" w:author="Monica Maria Garro Lopez" w:date="2025-03-21T15:44:00Z">
        <w:r w:rsidRPr="00EA229C">
          <w:rPr>
            <w:noProof/>
          </w:rPr>
          <w:drawing>
            <wp:inline distT="0" distB="0" distL="0" distR="0" wp14:anchorId="3EBF01FF" wp14:editId="40BC73B2">
              <wp:extent cx="4529084" cy="1228725"/>
              <wp:effectExtent l="0" t="0" r="508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113" b="23744"/>
                      <a:stretch/>
                    </pic:blipFill>
                    <pic:spPr bwMode="auto">
                      <a:xfrm>
                        <a:off x="0" y="0"/>
                        <a:ext cx="4529928" cy="1228954"/>
                      </a:xfrm>
                      <a:prstGeom prst="rect">
                        <a:avLst/>
                      </a:prstGeom>
                      <a:ln>
                        <a:noFill/>
                      </a:ln>
                      <a:extLst>
                        <a:ext uri="{53640926-AAD7-44D8-BBD7-CCE9431645EC}">
                          <a14:shadowObscured xmlns:a14="http://schemas.microsoft.com/office/drawing/2010/main"/>
                        </a:ext>
                      </a:extLst>
                    </pic:spPr>
                  </pic:pic>
                </a:graphicData>
              </a:graphic>
            </wp:inline>
          </w:drawing>
        </w:r>
      </w:ins>
    </w:p>
    <w:p w14:paraId="645BF8F2" w14:textId="77777777" w:rsidR="00580D8C" w:rsidRPr="005B0102" w:rsidRDefault="00580D8C" w:rsidP="00580D8C">
      <w:pPr>
        <w:pStyle w:val="Descripcin"/>
        <w:ind w:left="2124"/>
        <w:rPr>
          <w:ins w:id="4586" w:author="Monica Maria Garro Lopez" w:date="2025-03-21T15:44:00Z"/>
          <w:lang w:val="es-CO"/>
        </w:rPr>
      </w:pPr>
      <w:bookmarkStart w:id="4587" w:name="_Toc193466963"/>
      <w:ins w:id="4588" w:author="Monica Maria Garro Lopez" w:date="2025-03-21T15:44:00Z">
        <w:r w:rsidRPr="0089512D">
          <w:rPr>
            <w:b/>
            <w:bCs/>
          </w:rPr>
          <w:t xml:space="preserve">Figura </w:t>
        </w:r>
        <w:r w:rsidRPr="0089512D">
          <w:rPr>
            <w:b/>
            <w:bCs/>
          </w:rPr>
          <w:fldChar w:fldCharType="begin"/>
        </w:r>
        <w:r w:rsidRPr="0089512D">
          <w:rPr>
            <w:b/>
            <w:bCs/>
          </w:rPr>
          <w:instrText xml:space="preserve"> SEQ Ilustración \* ARABIC </w:instrText>
        </w:r>
        <w:r w:rsidRPr="0089512D">
          <w:rPr>
            <w:b/>
            <w:bCs/>
          </w:rPr>
          <w:fldChar w:fldCharType="separate"/>
        </w:r>
        <w:r>
          <w:rPr>
            <w:b/>
            <w:bCs/>
            <w:noProof/>
          </w:rPr>
          <w:t>10</w:t>
        </w:r>
        <w:r w:rsidRPr="0089512D">
          <w:rPr>
            <w:b/>
            <w:bCs/>
          </w:rPr>
          <w:fldChar w:fldCharType="end"/>
        </w:r>
        <w:r w:rsidRPr="00FB5B94">
          <w:t xml:space="preserve">. Página de inicio de </w:t>
        </w:r>
        <w:proofErr w:type="spellStart"/>
        <w:r w:rsidRPr="00FB5B94">
          <w:t>Redshift</w:t>
        </w:r>
        <w:proofErr w:type="spellEnd"/>
        <w:r w:rsidRPr="00FB5B94">
          <w:t xml:space="preserve"> con opción de prueba gratuita sin servidor</w:t>
        </w:r>
        <w:r w:rsidRPr="0089512D">
          <w:t>. Elaboración propia en la plataforma AWS</w:t>
        </w:r>
        <w:r w:rsidRPr="00FB5B94">
          <w:t>.</w:t>
        </w:r>
        <w:bookmarkEnd w:id="4587"/>
      </w:ins>
    </w:p>
    <w:p w14:paraId="376A4E55" w14:textId="77777777" w:rsidR="00580D8C" w:rsidRDefault="00580D8C" w:rsidP="00580D8C">
      <w:pPr>
        <w:pStyle w:val="Prrafodelista"/>
        <w:numPr>
          <w:ilvl w:val="1"/>
          <w:numId w:val="75"/>
        </w:numPr>
        <w:rPr>
          <w:ins w:id="4589" w:author="Monica Maria Garro Lopez" w:date="2025-03-21T15:44:00Z"/>
          <w:lang w:val="es-CO"/>
        </w:rPr>
      </w:pPr>
      <w:ins w:id="4590" w:author="Monica Maria Garro Lopez" w:date="2025-03-21T15:44:00Z">
        <w:r>
          <w:rPr>
            <w:lang w:val="es-CO"/>
          </w:rPr>
          <w:t xml:space="preserve">Posteriormente, </w:t>
        </w:r>
        <w:r>
          <w:t xml:space="preserve">se busca </w:t>
        </w:r>
        <w:r w:rsidRPr="0089512D">
          <w:rPr>
            <w:b/>
            <w:bCs/>
          </w:rPr>
          <w:t xml:space="preserve">Amazon </w:t>
        </w:r>
        <w:proofErr w:type="spellStart"/>
        <w:r w:rsidRPr="0089512D">
          <w:rPr>
            <w:b/>
            <w:bCs/>
          </w:rPr>
          <w:t>Redshift</w:t>
        </w:r>
        <w:proofErr w:type="spellEnd"/>
        <w:r>
          <w:t xml:space="preserve"> y se selecciona la opción "</w:t>
        </w:r>
        <w:r w:rsidRPr="0089512D">
          <w:rPr>
            <w:b/>
            <w:bCs/>
          </w:rPr>
          <w:t>Crear Clúster</w:t>
        </w:r>
        <w:r>
          <w:t>". Posteriormente, se define el nombre del clúster (practica-</w:t>
        </w:r>
        <w:proofErr w:type="spellStart"/>
        <w:r>
          <w:t>dw</w:t>
        </w:r>
        <w:proofErr w:type="spellEnd"/>
        <w:r>
          <w:t xml:space="preserve">), los parámetros de configuración y la base de datos predeterminada </w:t>
        </w:r>
        <w:proofErr w:type="spellStart"/>
        <w:r>
          <w:t>dev</w:t>
        </w:r>
        <w:proofErr w:type="spellEnd"/>
        <w:r>
          <w:t xml:space="preserve">. Una vez configuradas las credenciales IAM para el </w:t>
        </w:r>
        <w:r>
          <w:lastRenderedPageBreak/>
          <w:t>acceso seguro, se guarda la configuración y se completa la creación del clúster.</w:t>
        </w:r>
      </w:ins>
    </w:p>
    <w:p w14:paraId="044BD45F" w14:textId="77777777" w:rsidR="00580D8C" w:rsidRDefault="00580D8C" w:rsidP="00580D8C">
      <w:pPr>
        <w:pStyle w:val="Prrafodelista"/>
        <w:ind w:left="1440"/>
        <w:rPr>
          <w:ins w:id="4591" w:author="Monica Maria Garro Lopez" w:date="2025-03-21T15:44:00Z"/>
          <w:lang w:val="es-CO"/>
        </w:rPr>
      </w:pPr>
    </w:p>
    <w:p w14:paraId="6C1EEA8B" w14:textId="77777777" w:rsidR="00580D8C" w:rsidRDefault="00580D8C" w:rsidP="00580D8C">
      <w:pPr>
        <w:pStyle w:val="Prrafodelista"/>
        <w:keepNext/>
        <w:ind w:left="1440"/>
        <w:jc w:val="center"/>
        <w:rPr>
          <w:ins w:id="4592" w:author="Monica Maria Garro Lopez" w:date="2025-03-21T15:44:00Z"/>
        </w:rPr>
      </w:pPr>
      <w:ins w:id="4593" w:author="Monica Maria Garro Lopez" w:date="2025-03-21T15:44:00Z">
        <w:r w:rsidRPr="001F7FC3">
          <w:rPr>
            <w:noProof/>
            <w:lang w:val="es-CO"/>
          </w:rPr>
          <w:drawing>
            <wp:inline distT="0" distB="0" distL="0" distR="0" wp14:anchorId="18AF4843" wp14:editId="1773E897">
              <wp:extent cx="4612640" cy="1198880"/>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581"/>
                      <a:stretch/>
                    </pic:blipFill>
                    <pic:spPr bwMode="auto">
                      <a:xfrm>
                        <a:off x="0" y="0"/>
                        <a:ext cx="4612640" cy="1198880"/>
                      </a:xfrm>
                      <a:prstGeom prst="rect">
                        <a:avLst/>
                      </a:prstGeom>
                      <a:ln>
                        <a:noFill/>
                      </a:ln>
                      <a:extLst>
                        <a:ext uri="{53640926-AAD7-44D8-BBD7-CCE9431645EC}">
                          <a14:shadowObscured xmlns:a14="http://schemas.microsoft.com/office/drawing/2010/main"/>
                        </a:ext>
                      </a:extLst>
                    </pic:spPr>
                  </pic:pic>
                </a:graphicData>
              </a:graphic>
            </wp:inline>
          </w:drawing>
        </w:r>
      </w:ins>
    </w:p>
    <w:p w14:paraId="7918D2E0" w14:textId="77777777" w:rsidR="00580D8C" w:rsidRPr="00233C85" w:rsidRDefault="00580D8C" w:rsidP="00580D8C">
      <w:pPr>
        <w:pStyle w:val="Descripcin"/>
        <w:ind w:left="2832"/>
        <w:rPr>
          <w:ins w:id="4594" w:author="Monica Maria Garro Lopez" w:date="2025-03-21T15:44:00Z"/>
        </w:rPr>
      </w:pPr>
      <w:bookmarkStart w:id="4595" w:name="_Toc193466964"/>
      <w:ins w:id="4596" w:author="Monica Maria Garro Lopez" w:date="2025-03-21T15:44:00Z">
        <w:r w:rsidRPr="0089512D">
          <w:rPr>
            <w:b/>
            <w:bCs/>
          </w:rPr>
          <w:t xml:space="preserve">Figura </w:t>
        </w:r>
        <w:r w:rsidRPr="0089512D">
          <w:rPr>
            <w:b/>
            <w:bCs/>
          </w:rPr>
          <w:fldChar w:fldCharType="begin"/>
        </w:r>
        <w:r w:rsidRPr="0089512D">
          <w:rPr>
            <w:b/>
            <w:bCs/>
          </w:rPr>
          <w:instrText xml:space="preserve"> SEQ Ilustración \* ARABIC </w:instrText>
        </w:r>
        <w:r w:rsidRPr="0089512D">
          <w:rPr>
            <w:b/>
            <w:bCs/>
          </w:rPr>
          <w:fldChar w:fldCharType="separate"/>
        </w:r>
        <w:r>
          <w:rPr>
            <w:b/>
            <w:bCs/>
            <w:noProof/>
          </w:rPr>
          <w:t>11</w:t>
        </w:r>
        <w:r w:rsidRPr="0089512D">
          <w:rPr>
            <w:b/>
            <w:bCs/>
          </w:rPr>
          <w:fldChar w:fldCharType="end"/>
        </w:r>
        <w:r w:rsidRPr="00233C85">
          <w:t xml:space="preserve">. Grupo de trabajo creado con los pasos antes indicados. </w:t>
        </w:r>
        <w:r w:rsidRPr="0089512D">
          <w:t>Elaboración propia en la plataforma AWS</w:t>
        </w:r>
        <w:r w:rsidRPr="00233C85">
          <w:t>.</w:t>
        </w:r>
        <w:bookmarkEnd w:id="4595"/>
      </w:ins>
    </w:p>
    <w:p w14:paraId="485EC94B" w14:textId="77777777" w:rsidR="00580D8C" w:rsidRDefault="00580D8C" w:rsidP="00580D8C">
      <w:pPr>
        <w:pStyle w:val="Prrafodelista"/>
        <w:numPr>
          <w:ilvl w:val="0"/>
          <w:numId w:val="75"/>
        </w:numPr>
        <w:spacing w:before="240"/>
        <w:rPr>
          <w:ins w:id="4597" w:author="Monica Maria Garro Lopez" w:date="2025-03-21T15:44:00Z"/>
          <w:lang w:val="es-CO"/>
        </w:rPr>
      </w:pPr>
      <w:ins w:id="4598" w:author="Monica Maria Garro Lopez" w:date="2025-03-21T15:44:00Z">
        <w:r w:rsidRPr="0089512D">
          <w:rPr>
            <w:b/>
            <w:bCs/>
            <w:lang w:val="es-CO"/>
          </w:rPr>
          <w:t xml:space="preserve">Creación de la </w:t>
        </w:r>
        <w:r>
          <w:rPr>
            <w:b/>
            <w:bCs/>
            <w:lang w:val="es-CO"/>
          </w:rPr>
          <w:t>b</w:t>
        </w:r>
        <w:r w:rsidRPr="0089512D">
          <w:rPr>
            <w:b/>
            <w:bCs/>
            <w:lang w:val="es-CO"/>
          </w:rPr>
          <w:t xml:space="preserve">ase de </w:t>
        </w:r>
        <w:r>
          <w:rPr>
            <w:b/>
            <w:bCs/>
            <w:lang w:val="es-CO"/>
          </w:rPr>
          <w:t>d</w:t>
        </w:r>
        <w:r w:rsidRPr="0089512D">
          <w:rPr>
            <w:b/>
            <w:bCs/>
            <w:lang w:val="es-CO"/>
          </w:rPr>
          <w:t>atos</w:t>
        </w:r>
        <w:r>
          <w:rPr>
            <w:b/>
            <w:bCs/>
            <w:lang w:val="es-CO"/>
          </w:rPr>
          <w:t xml:space="preserve">. </w:t>
        </w:r>
        <w:r>
          <w:t xml:space="preserve">En el </w:t>
        </w:r>
        <w:proofErr w:type="spellStart"/>
        <w:r w:rsidRPr="0089512D">
          <w:rPr>
            <w:b/>
            <w:bCs/>
          </w:rPr>
          <w:t>Query</w:t>
        </w:r>
        <w:proofErr w:type="spellEnd"/>
        <w:r w:rsidRPr="0089512D">
          <w:rPr>
            <w:b/>
            <w:bCs/>
          </w:rPr>
          <w:t xml:space="preserve"> Editor</w:t>
        </w:r>
        <w:r>
          <w:t xml:space="preserve"> de </w:t>
        </w:r>
        <w:proofErr w:type="spellStart"/>
        <w:r w:rsidRPr="0089512D">
          <w:rPr>
            <w:b/>
            <w:bCs/>
          </w:rPr>
          <w:t>Redshift</w:t>
        </w:r>
        <w:proofErr w:type="spellEnd"/>
        <w:r>
          <w:t>, se selecciona el clúster creado, se elige la opción "</w:t>
        </w:r>
        <w:proofErr w:type="spellStart"/>
        <w:r w:rsidRPr="0089512D">
          <w:rPr>
            <w:b/>
            <w:bCs/>
          </w:rPr>
          <w:t>Create</w:t>
        </w:r>
        <w:proofErr w:type="spellEnd"/>
        <w:r w:rsidRPr="0089512D">
          <w:rPr>
            <w:b/>
            <w:bCs/>
          </w:rPr>
          <w:t xml:space="preserve"> </w:t>
        </w:r>
        <w:proofErr w:type="spellStart"/>
        <w:r w:rsidRPr="0089512D">
          <w:rPr>
            <w:b/>
            <w:bCs/>
          </w:rPr>
          <w:t>Database</w:t>
        </w:r>
        <w:proofErr w:type="spellEnd"/>
        <w:r>
          <w:t>", se especifica el nombre de la base de datos (</w:t>
        </w:r>
        <w:proofErr w:type="spellStart"/>
        <w:r>
          <w:t>ventas_db</w:t>
        </w:r>
        <w:proofErr w:type="spellEnd"/>
        <w:r>
          <w:t>) y se verifica su correcta configuración.</w:t>
        </w:r>
      </w:ins>
    </w:p>
    <w:p w14:paraId="775D2E11" w14:textId="77777777" w:rsidR="00580D8C" w:rsidRDefault="00580D8C" w:rsidP="00580D8C">
      <w:pPr>
        <w:pStyle w:val="Prrafodelista"/>
        <w:ind w:left="1440"/>
        <w:rPr>
          <w:ins w:id="4599" w:author="Monica Maria Garro Lopez" w:date="2025-03-21T15:44:00Z"/>
          <w:lang w:val="es-CO"/>
        </w:rPr>
      </w:pPr>
    </w:p>
    <w:p w14:paraId="4CBD2AA0" w14:textId="77777777" w:rsidR="00580D8C" w:rsidRDefault="00580D8C" w:rsidP="00580D8C">
      <w:pPr>
        <w:pStyle w:val="Prrafodelista"/>
        <w:keepNext/>
        <w:spacing w:after="0"/>
        <w:ind w:left="1440"/>
        <w:rPr>
          <w:ins w:id="4600" w:author="Monica Maria Garro Lopez" w:date="2025-03-21T15:44:00Z"/>
        </w:rPr>
      </w:pPr>
      <w:ins w:id="4601" w:author="Monica Maria Garro Lopez" w:date="2025-03-21T15:44:00Z">
        <w:r w:rsidRPr="00304A55">
          <w:rPr>
            <w:noProof/>
          </w:rPr>
          <w:drawing>
            <wp:inline distT="0" distB="0" distL="0" distR="0" wp14:anchorId="54AEAFD0" wp14:editId="4C9B98ED">
              <wp:extent cx="4514850" cy="1104265"/>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6367" b="27460"/>
                      <a:stretch/>
                    </pic:blipFill>
                    <pic:spPr bwMode="auto">
                      <a:xfrm>
                        <a:off x="0" y="0"/>
                        <a:ext cx="4516199" cy="1104595"/>
                      </a:xfrm>
                      <a:prstGeom prst="rect">
                        <a:avLst/>
                      </a:prstGeom>
                      <a:ln>
                        <a:noFill/>
                      </a:ln>
                      <a:extLst>
                        <a:ext uri="{53640926-AAD7-44D8-BBD7-CCE9431645EC}">
                          <a14:shadowObscured xmlns:a14="http://schemas.microsoft.com/office/drawing/2010/main"/>
                        </a:ext>
                      </a:extLst>
                    </pic:spPr>
                  </pic:pic>
                </a:graphicData>
              </a:graphic>
            </wp:inline>
          </w:drawing>
        </w:r>
      </w:ins>
    </w:p>
    <w:p w14:paraId="10191E0F" w14:textId="77777777" w:rsidR="00580D8C" w:rsidRPr="00D42E4D" w:rsidRDefault="00580D8C" w:rsidP="00580D8C">
      <w:pPr>
        <w:pStyle w:val="Descripcin"/>
        <w:ind w:left="1416"/>
        <w:rPr>
          <w:ins w:id="4602" w:author="Monica Maria Garro Lopez" w:date="2025-03-21T15:44:00Z"/>
          <w:lang w:val="es-CO"/>
        </w:rPr>
      </w:pPr>
      <w:bookmarkStart w:id="4603" w:name="_Toc193466965"/>
      <w:ins w:id="4604" w:author="Monica Maria Garro Lopez" w:date="2025-03-21T15:44:00Z">
        <w:r w:rsidRPr="0089512D">
          <w:rPr>
            <w:b/>
            <w:bCs/>
          </w:rPr>
          <w:t xml:space="preserve">Figura </w:t>
        </w:r>
        <w:r w:rsidRPr="0089512D">
          <w:rPr>
            <w:b/>
            <w:bCs/>
          </w:rPr>
          <w:fldChar w:fldCharType="begin"/>
        </w:r>
        <w:r w:rsidRPr="0089512D">
          <w:rPr>
            <w:b/>
            <w:bCs/>
          </w:rPr>
          <w:instrText xml:space="preserve"> SEQ Ilustración \* ARABIC </w:instrText>
        </w:r>
        <w:r w:rsidRPr="0089512D">
          <w:rPr>
            <w:b/>
            <w:bCs/>
          </w:rPr>
          <w:fldChar w:fldCharType="separate"/>
        </w:r>
        <w:r>
          <w:rPr>
            <w:b/>
            <w:bCs/>
            <w:noProof/>
          </w:rPr>
          <w:t>12</w:t>
        </w:r>
        <w:r w:rsidRPr="0089512D">
          <w:rPr>
            <w:b/>
            <w:bCs/>
          </w:rPr>
          <w:fldChar w:fldCharType="end"/>
        </w:r>
        <w:r>
          <w:t xml:space="preserve">. Base de datos creada con pasos anteriores. </w:t>
        </w:r>
        <w:r w:rsidRPr="00233C85">
          <w:t>Elaboración propia en la plataforma AWS</w:t>
        </w:r>
        <w:r>
          <w:t>.</w:t>
        </w:r>
        <w:bookmarkEnd w:id="4603"/>
      </w:ins>
    </w:p>
    <w:p w14:paraId="2EA2E870" w14:textId="77777777" w:rsidR="00580D8C" w:rsidRPr="00EE4A4E" w:rsidRDefault="00580D8C" w:rsidP="00580D8C">
      <w:pPr>
        <w:pStyle w:val="Prrafodelista"/>
        <w:numPr>
          <w:ilvl w:val="0"/>
          <w:numId w:val="75"/>
        </w:numPr>
        <w:ind w:left="708"/>
        <w:jc w:val="left"/>
        <w:rPr>
          <w:ins w:id="4605" w:author="Monica Maria Garro Lopez" w:date="2025-03-21T15:44:00Z"/>
          <w:lang w:val="es-CO" w:eastAsia="es-ES"/>
        </w:rPr>
      </w:pPr>
      <w:ins w:id="4606" w:author="Monica Maria Garro Lopez" w:date="2025-03-21T15:44:00Z">
        <w:r w:rsidRPr="0089512D">
          <w:rPr>
            <w:b/>
            <w:bCs/>
            <w:lang w:val="es-CO" w:eastAsia="es-ES"/>
          </w:rPr>
          <w:t xml:space="preserve">Definición de la </w:t>
        </w:r>
        <w:r w:rsidRPr="00EE4A4E">
          <w:rPr>
            <w:b/>
            <w:bCs/>
            <w:lang w:val="es-CO" w:eastAsia="es-ES"/>
          </w:rPr>
          <w:t>e</w:t>
        </w:r>
        <w:r w:rsidRPr="0089512D">
          <w:rPr>
            <w:b/>
            <w:bCs/>
            <w:lang w:val="es-CO" w:eastAsia="es-ES"/>
          </w:rPr>
          <w:t>structura del Data Warehouse</w:t>
        </w:r>
        <w:r w:rsidRPr="00EE4A4E">
          <w:rPr>
            <w:b/>
            <w:bCs/>
            <w:i/>
            <w:iCs/>
            <w:lang w:val="es-CO" w:eastAsia="es-ES"/>
          </w:rPr>
          <w:t xml:space="preserve">.  </w:t>
        </w:r>
        <w:r w:rsidRPr="00EE4A4E">
          <w:rPr>
            <w:lang w:val="es-CO" w:eastAsia="es-ES"/>
          </w:rPr>
          <w:t>El modelo de datos se estructura de la siguiente manera:</w:t>
        </w:r>
      </w:ins>
    </w:p>
    <w:p w14:paraId="3ABBD300" w14:textId="77777777" w:rsidR="00580D8C" w:rsidRDefault="00580D8C" w:rsidP="00580D8C">
      <w:pPr>
        <w:keepNext/>
        <w:spacing w:after="0"/>
        <w:ind w:left="708"/>
        <w:jc w:val="center"/>
        <w:rPr>
          <w:ins w:id="4607" w:author="Monica Maria Garro Lopez" w:date="2025-03-21T15:44:00Z"/>
        </w:rPr>
      </w:pPr>
      <w:ins w:id="4608" w:author="Monica Maria Garro Lopez" w:date="2025-03-21T15:44:00Z">
        <w:r w:rsidRPr="00EE4A4E">
          <w:rPr>
            <w:noProof/>
            <w:lang w:val="es-CO" w:eastAsia="es-ES"/>
          </w:rPr>
          <w:drawing>
            <wp:inline distT="0" distB="0" distL="0" distR="0" wp14:anchorId="08469830" wp14:editId="174925FB">
              <wp:extent cx="4650740" cy="1229405"/>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65441" cy="1233291"/>
                      </a:xfrm>
                      <a:prstGeom prst="rect">
                        <a:avLst/>
                      </a:prstGeom>
                    </pic:spPr>
                  </pic:pic>
                </a:graphicData>
              </a:graphic>
            </wp:inline>
          </w:drawing>
        </w:r>
      </w:ins>
    </w:p>
    <w:p w14:paraId="529A7753" w14:textId="77777777" w:rsidR="00580D8C" w:rsidRDefault="00580D8C" w:rsidP="00580D8C">
      <w:pPr>
        <w:pStyle w:val="Descripcin"/>
        <w:ind w:left="360"/>
        <w:rPr>
          <w:ins w:id="4609" w:author="Monica Maria Garro Lopez" w:date="2025-03-21T15:44:00Z"/>
          <w:noProof/>
        </w:rPr>
      </w:pPr>
      <w:bookmarkStart w:id="4610" w:name="_Toc193466966"/>
      <w:ins w:id="4611" w:author="Monica Maria Garro Lopez" w:date="2025-03-21T15:44:00Z">
        <w:r w:rsidRPr="0089512D">
          <w:rPr>
            <w:b/>
            <w:bCs/>
          </w:rPr>
          <w:t xml:space="preserve">Figura </w:t>
        </w:r>
        <w:r w:rsidRPr="0089512D">
          <w:rPr>
            <w:b/>
            <w:bCs/>
          </w:rPr>
          <w:fldChar w:fldCharType="begin"/>
        </w:r>
        <w:r w:rsidRPr="0089512D">
          <w:rPr>
            <w:b/>
            <w:bCs/>
          </w:rPr>
          <w:instrText xml:space="preserve"> SEQ Ilustración \* ARABIC </w:instrText>
        </w:r>
        <w:r w:rsidRPr="0089512D">
          <w:rPr>
            <w:b/>
            <w:bCs/>
          </w:rPr>
          <w:fldChar w:fldCharType="separate"/>
        </w:r>
        <w:r>
          <w:rPr>
            <w:b/>
            <w:bCs/>
            <w:noProof/>
          </w:rPr>
          <w:t>13</w:t>
        </w:r>
        <w:r w:rsidRPr="0089512D">
          <w:rPr>
            <w:b/>
            <w:bCs/>
          </w:rPr>
          <w:fldChar w:fldCharType="end"/>
        </w:r>
        <w:r>
          <w:t xml:space="preserve">. </w:t>
        </w:r>
        <w:r w:rsidRPr="00841D1A">
          <w:t xml:space="preserve">Modelo Entidad-Relación para </w:t>
        </w:r>
        <w:r>
          <w:t>el</w:t>
        </w:r>
        <w:r w:rsidRPr="00841D1A">
          <w:t xml:space="preserve"> Data </w:t>
        </w:r>
        <w:proofErr w:type="spellStart"/>
        <w:r w:rsidRPr="00841D1A">
          <w:t>Warehouse</w:t>
        </w:r>
        <w:proofErr w:type="spellEnd"/>
        <w:r>
          <w:rPr>
            <w:noProof/>
          </w:rPr>
          <w:t xml:space="preserve"> que se creó como práctica. Elaboración propia</w:t>
        </w:r>
        <w:bookmarkEnd w:id="4610"/>
      </w:ins>
    </w:p>
    <w:p w14:paraId="0AE07A35" w14:textId="77777777" w:rsidR="00580D8C" w:rsidRDefault="00580D8C" w:rsidP="00580D8C">
      <w:pPr>
        <w:pStyle w:val="Prrafodelista"/>
        <w:numPr>
          <w:ilvl w:val="0"/>
          <w:numId w:val="97"/>
        </w:numPr>
        <w:rPr>
          <w:ins w:id="4612" w:author="Monica Maria Garro Lopez" w:date="2025-03-21T15:44:00Z"/>
          <w:lang w:val="es-CO" w:eastAsia="es-ES"/>
        </w:rPr>
      </w:pPr>
      <w:ins w:id="4613" w:author="Monica Maria Garro Lopez" w:date="2025-03-21T15:44:00Z">
        <w:r w:rsidRPr="0089512D">
          <w:rPr>
            <w:b/>
            <w:bCs/>
            <w:lang w:val="es-CO" w:eastAsia="es-ES"/>
          </w:rPr>
          <w:t xml:space="preserve">Creación de </w:t>
        </w:r>
        <w:r>
          <w:rPr>
            <w:b/>
            <w:bCs/>
            <w:lang w:val="es-CO" w:eastAsia="es-ES"/>
          </w:rPr>
          <w:t>t</w:t>
        </w:r>
        <w:r w:rsidRPr="0089512D">
          <w:rPr>
            <w:b/>
            <w:bCs/>
            <w:lang w:val="es-CO" w:eastAsia="es-ES"/>
          </w:rPr>
          <w:t xml:space="preserve">ablas en </w:t>
        </w:r>
        <w:proofErr w:type="spellStart"/>
        <w:r w:rsidRPr="0089512D">
          <w:rPr>
            <w:b/>
            <w:bCs/>
            <w:lang w:val="es-CO" w:eastAsia="es-ES"/>
          </w:rPr>
          <w:t>Redshift</w:t>
        </w:r>
        <w:proofErr w:type="spellEnd"/>
        <w:r w:rsidRPr="00921CE9">
          <w:rPr>
            <w:lang w:val="es-CO" w:eastAsia="es-ES"/>
          </w:rPr>
          <w:t>.</w:t>
        </w:r>
        <w:r w:rsidRPr="00957394">
          <w:t xml:space="preserve"> </w:t>
        </w:r>
        <w:r>
          <w:t xml:space="preserve">Las tablas se crean en </w:t>
        </w:r>
        <w:proofErr w:type="spellStart"/>
        <w:r w:rsidRPr="0089512D">
          <w:rPr>
            <w:i/>
            <w:iCs/>
          </w:rPr>
          <w:t>Redshift</w:t>
        </w:r>
        <w:proofErr w:type="spellEnd"/>
        <w:r>
          <w:t xml:space="preserve"> mediante el </w:t>
        </w:r>
        <w:proofErr w:type="spellStart"/>
        <w:r w:rsidRPr="0089512D">
          <w:rPr>
            <w:i/>
            <w:iCs/>
          </w:rPr>
          <w:t>Query</w:t>
        </w:r>
        <w:proofErr w:type="spellEnd"/>
        <w:r w:rsidRPr="0089512D">
          <w:rPr>
            <w:i/>
            <w:iCs/>
          </w:rPr>
          <w:t xml:space="preserve"> Editor v2</w:t>
        </w:r>
        <w:r>
          <w:t xml:space="preserve">. Para las tablas de dimensiones (clientes, </w:t>
        </w:r>
        <w:proofErr w:type="spellStart"/>
        <w:r>
          <w:t>dim_producto</w:t>
        </w:r>
        <w:proofErr w:type="spellEnd"/>
        <w:r>
          <w:t>), se utilizó la opción gráfica "</w:t>
        </w:r>
        <w:proofErr w:type="spellStart"/>
        <w:r w:rsidRPr="0089512D">
          <w:rPr>
            <w:i/>
            <w:iCs/>
          </w:rPr>
          <w:t>Create</w:t>
        </w:r>
        <w:proofErr w:type="spellEnd"/>
        <w:r w:rsidRPr="0089512D">
          <w:rPr>
            <w:i/>
            <w:iCs/>
          </w:rPr>
          <w:t xml:space="preserve"> Table</w:t>
        </w:r>
        <w:r>
          <w:t xml:space="preserve">", especificando manualmente los nombres de las columnas y sus tipos de datos (ver figura 14). </w:t>
        </w:r>
      </w:ins>
    </w:p>
    <w:p w14:paraId="60BCE891" w14:textId="77777777" w:rsidR="00580D8C" w:rsidRDefault="00580D8C" w:rsidP="00580D8C">
      <w:pPr>
        <w:keepNext/>
        <w:spacing w:after="0"/>
        <w:ind w:left="1440"/>
        <w:rPr>
          <w:ins w:id="4614" w:author="Monica Maria Garro Lopez" w:date="2025-03-21T15:44:00Z"/>
        </w:rPr>
      </w:pPr>
      <w:ins w:id="4615" w:author="Monica Maria Garro Lopez" w:date="2025-03-21T15:44:00Z">
        <w:r w:rsidRPr="00703FB3">
          <w:rPr>
            <w:noProof/>
          </w:rPr>
          <w:lastRenderedPageBreak/>
          <w:drawing>
            <wp:inline distT="0" distB="0" distL="0" distR="0" wp14:anchorId="6C42DF07" wp14:editId="5C730F5F">
              <wp:extent cx="3805959" cy="1969719"/>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27776"/>
                      <a:stretch/>
                    </pic:blipFill>
                    <pic:spPr bwMode="auto">
                      <a:xfrm>
                        <a:off x="0" y="0"/>
                        <a:ext cx="3815436" cy="1974623"/>
                      </a:xfrm>
                      <a:prstGeom prst="rect">
                        <a:avLst/>
                      </a:prstGeom>
                      <a:ln>
                        <a:noFill/>
                      </a:ln>
                      <a:extLst>
                        <a:ext uri="{53640926-AAD7-44D8-BBD7-CCE9431645EC}">
                          <a14:shadowObscured xmlns:a14="http://schemas.microsoft.com/office/drawing/2010/main"/>
                        </a:ext>
                      </a:extLst>
                    </pic:spPr>
                  </pic:pic>
                </a:graphicData>
              </a:graphic>
            </wp:inline>
          </w:drawing>
        </w:r>
      </w:ins>
    </w:p>
    <w:p w14:paraId="4A32EE0C" w14:textId="77777777" w:rsidR="00580D8C" w:rsidRDefault="00580D8C" w:rsidP="00580D8C">
      <w:pPr>
        <w:pStyle w:val="Descripcin"/>
        <w:ind w:left="1416"/>
        <w:rPr>
          <w:ins w:id="4616" w:author="Monica Maria Garro Lopez" w:date="2025-03-21T15:44:00Z"/>
        </w:rPr>
      </w:pPr>
      <w:bookmarkStart w:id="4617" w:name="_Toc193466967"/>
      <w:ins w:id="4618" w:author="Monica Maria Garro Lopez" w:date="2025-03-21T15:44:00Z">
        <w:r w:rsidRPr="0089512D">
          <w:rPr>
            <w:b/>
            <w:bCs/>
          </w:rPr>
          <w:t xml:space="preserve">Figura </w:t>
        </w:r>
        <w:r w:rsidRPr="0089512D">
          <w:rPr>
            <w:b/>
            <w:bCs/>
          </w:rPr>
          <w:fldChar w:fldCharType="begin"/>
        </w:r>
        <w:r w:rsidRPr="0089512D">
          <w:rPr>
            <w:b/>
            <w:bCs/>
          </w:rPr>
          <w:instrText xml:space="preserve"> SEQ Ilustración \* ARABIC </w:instrText>
        </w:r>
        <w:r w:rsidRPr="0089512D">
          <w:rPr>
            <w:b/>
            <w:bCs/>
          </w:rPr>
          <w:fldChar w:fldCharType="separate"/>
        </w:r>
        <w:r>
          <w:rPr>
            <w:b/>
            <w:bCs/>
            <w:noProof/>
          </w:rPr>
          <w:t>14</w:t>
        </w:r>
        <w:r w:rsidRPr="0089512D">
          <w:rPr>
            <w:b/>
            <w:bCs/>
          </w:rPr>
          <w:fldChar w:fldCharType="end"/>
        </w:r>
        <w:r>
          <w:t xml:space="preserve">. Creación de la tabla clientes desde la opción “Crear tabla”. </w:t>
        </w:r>
        <w:r w:rsidRPr="00233C85">
          <w:t>Elaboración propia en la plataforma AWS</w:t>
        </w:r>
        <w:r>
          <w:t>.</w:t>
        </w:r>
        <w:bookmarkEnd w:id="4617"/>
      </w:ins>
    </w:p>
    <w:p w14:paraId="1EE3275D" w14:textId="77777777" w:rsidR="00580D8C" w:rsidRPr="0089512D" w:rsidRDefault="00580D8C" w:rsidP="00580D8C">
      <w:pPr>
        <w:rPr>
          <w:ins w:id="4619" w:author="Monica Maria Garro Lopez" w:date="2025-03-21T15:44:00Z"/>
        </w:rPr>
      </w:pPr>
      <w:ins w:id="4620" w:author="Monica Maria Garro Lopez" w:date="2025-03-21T15:44:00Z">
        <w:r>
          <w:t>En cambio, las tablas relacionadas con transacciones (</w:t>
        </w:r>
        <w:proofErr w:type="spellStart"/>
        <w:r>
          <w:t>ventas_fact</w:t>
        </w:r>
        <w:proofErr w:type="spellEnd"/>
        <w:r>
          <w:t xml:space="preserve">) fueron creadas mediante consultas SQL y cargadas desde S3 con la instrucción </w:t>
        </w:r>
        <w:r w:rsidRPr="0089512D">
          <w:rPr>
            <w:i/>
            <w:iCs/>
          </w:rPr>
          <w:t>COPY</w:t>
        </w:r>
        <w:r>
          <w:t xml:space="preserve"> (ver figura 15)</w:t>
        </w:r>
      </w:ins>
    </w:p>
    <w:p w14:paraId="0B69EEEF" w14:textId="77777777" w:rsidR="00580D8C" w:rsidRDefault="00580D8C" w:rsidP="00580D8C">
      <w:pPr>
        <w:keepNext/>
        <w:spacing w:after="0"/>
        <w:jc w:val="center"/>
        <w:rPr>
          <w:ins w:id="4621" w:author="Monica Maria Garro Lopez" w:date="2025-03-21T15:44:00Z"/>
        </w:rPr>
      </w:pPr>
      <w:ins w:id="4622" w:author="Monica Maria Garro Lopez" w:date="2025-03-21T15:44:00Z">
        <w:r w:rsidRPr="00077CF8">
          <w:rPr>
            <w:noProof/>
          </w:rPr>
          <w:drawing>
            <wp:inline distT="0" distB="0" distL="0" distR="0" wp14:anchorId="452184DB" wp14:editId="31F29B21">
              <wp:extent cx="3752104" cy="1739900"/>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115" r="39081" b="43233"/>
                      <a:stretch/>
                    </pic:blipFill>
                    <pic:spPr bwMode="auto">
                      <a:xfrm>
                        <a:off x="0" y="0"/>
                        <a:ext cx="3763361" cy="1745120"/>
                      </a:xfrm>
                      <a:prstGeom prst="rect">
                        <a:avLst/>
                      </a:prstGeom>
                      <a:ln>
                        <a:noFill/>
                      </a:ln>
                      <a:extLst>
                        <a:ext uri="{53640926-AAD7-44D8-BBD7-CCE9431645EC}">
                          <a14:shadowObscured xmlns:a14="http://schemas.microsoft.com/office/drawing/2010/main"/>
                        </a:ext>
                      </a:extLst>
                    </pic:spPr>
                  </pic:pic>
                </a:graphicData>
              </a:graphic>
            </wp:inline>
          </w:drawing>
        </w:r>
      </w:ins>
    </w:p>
    <w:p w14:paraId="79FFF99F" w14:textId="77777777" w:rsidR="00580D8C" w:rsidRPr="00D42E4D" w:rsidRDefault="00580D8C" w:rsidP="00580D8C">
      <w:pPr>
        <w:pStyle w:val="Descripcin"/>
        <w:rPr>
          <w:ins w:id="4623" w:author="Monica Maria Garro Lopez" w:date="2025-03-21T15:44:00Z"/>
        </w:rPr>
      </w:pPr>
      <w:bookmarkStart w:id="4624" w:name="_Toc193466968"/>
      <w:ins w:id="4625" w:author="Monica Maria Garro Lopez" w:date="2025-03-21T15:44:00Z">
        <w:r w:rsidRPr="0089512D">
          <w:rPr>
            <w:b/>
            <w:bCs/>
          </w:rPr>
          <w:t xml:space="preserve">Figura </w:t>
        </w:r>
        <w:r w:rsidRPr="0089512D">
          <w:rPr>
            <w:b/>
            <w:bCs/>
          </w:rPr>
          <w:fldChar w:fldCharType="begin"/>
        </w:r>
        <w:r w:rsidRPr="0089512D">
          <w:rPr>
            <w:b/>
            <w:bCs/>
          </w:rPr>
          <w:instrText xml:space="preserve"> SEQ Ilustración \* ARABIC </w:instrText>
        </w:r>
        <w:r w:rsidRPr="0089512D">
          <w:rPr>
            <w:b/>
            <w:bCs/>
          </w:rPr>
          <w:fldChar w:fldCharType="separate"/>
        </w:r>
        <w:r>
          <w:rPr>
            <w:b/>
            <w:bCs/>
            <w:noProof/>
          </w:rPr>
          <w:t>15</w:t>
        </w:r>
        <w:r w:rsidRPr="0089512D">
          <w:rPr>
            <w:b/>
            <w:bCs/>
          </w:rPr>
          <w:fldChar w:fldCharType="end"/>
        </w:r>
        <w:r>
          <w:t xml:space="preserve">. Creación de tabla producto y carga de datos desde S3. </w:t>
        </w:r>
        <w:r w:rsidRPr="00233C85">
          <w:t>Elaboración propia en la plataforma AWS</w:t>
        </w:r>
        <w:r>
          <w:t>.</w:t>
        </w:r>
        <w:bookmarkEnd w:id="4624"/>
      </w:ins>
    </w:p>
    <w:p w14:paraId="6C184ECE" w14:textId="77777777" w:rsidR="00580D8C" w:rsidRDefault="00580D8C" w:rsidP="00580D8C">
      <w:pPr>
        <w:keepNext/>
        <w:spacing w:after="0"/>
        <w:jc w:val="center"/>
        <w:rPr>
          <w:ins w:id="4626" w:author="Monica Maria Garro Lopez" w:date="2025-03-21T15:44:00Z"/>
        </w:rPr>
      </w:pPr>
      <w:ins w:id="4627" w:author="Monica Maria Garro Lopez" w:date="2025-03-21T15:44:00Z">
        <w:r w:rsidRPr="00077CF8">
          <w:rPr>
            <w:noProof/>
          </w:rPr>
          <w:drawing>
            <wp:inline distT="0" distB="0" distL="0" distR="0" wp14:anchorId="43360519" wp14:editId="0A6E6E32">
              <wp:extent cx="3873500" cy="2188978"/>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39706" b="28488"/>
                      <a:stretch/>
                    </pic:blipFill>
                    <pic:spPr bwMode="auto">
                      <a:xfrm>
                        <a:off x="0" y="0"/>
                        <a:ext cx="3903897" cy="2206156"/>
                      </a:xfrm>
                      <a:prstGeom prst="rect">
                        <a:avLst/>
                      </a:prstGeom>
                      <a:ln>
                        <a:noFill/>
                      </a:ln>
                      <a:extLst>
                        <a:ext uri="{53640926-AAD7-44D8-BBD7-CCE9431645EC}">
                          <a14:shadowObscured xmlns:a14="http://schemas.microsoft.com/office/drawing/2010/main"/>
                        </a:ext>
                      </a:extLst>
                    </pic:spPr>
                  </pic:pic>
                </a:graphicData>
              </a:graphic>
            </wp:inline>
          </w:drawing>
        </w:r>
      </w:ins>
    </w:p>
    <w:p w14:paraId="7B943363" w14:textId="77777777" w:rsidR="00580D8C" w:rsidRDefault="00580D8C" w:rsidP="00580D8C">
      <w:pPr>
        <w:pStyle w:val="Descripcin"/>
        <w:rPr>
          <w:ins w:id="4628" w:author="Monica Maria Garro Lopez" w:date="2025-03-21T15:44:00Z"/>
          <w:lang w:eastAsia="es-ES"/>
        </w:rPr>
      </w:pPr>
      <w:bookmarkStart w:id="4629" w:name="_Toc193466969"/>
      <w:ins w:id="4630" w:author="Monica Maria Garro Lopez" w:date="2025-03-21T15:44:00Z">
        <w:r w:rsidRPr="0089512D">
          <w:rPr>
            <w:b/>
            <w:bCs/>
          </w:rPr>
          <w:t xml:space="preserve">Figura </w:t>
        </w:r>
        <w:r w:rsidRPr="0089512D">
          <w:rPr>
            <w:b/>
            <w:bCs/>
          </w:rPr>
          <w:fldChar w:fldCharType="begin"/>
        </w:r>
        <w:r w:rsidRPr="0089512D">
          <w:rPr>
            <w:b/>
            <w:bCs/>
          </w:rPr>
          <w:instrText xml:space="preserve"> SEQ Ilustración \* ARABIC </w:instrText>
        </w:r>
        <w:r w:rsidRPr="0089512D">
          <w:rPr>
            <w:b/>
            <w:bCs/>
          </w:rPr>
          <w:fldChar w:fldCharType="separate"/>
        </w:r>
        <w:r>
          <w:rPr>
            <w:b/>
            <w:bCs/>
            <w:noProof/>
          </w:rPr>
          <w:t>16</w:t>
        </w:r>
        <w:r w:rsidRPr="0089512D">
          <w:rPr>
            <w:b/>
            <w:bCs/>
          </w:rPr>
          <w:fldChar w:fldCharType="end"/>
        </w:r>
        <w:r>
          <w:t xml:space="preserve">.  </w:t>
        </w:r>
        <w:r w:rsidRPr="00B076BC">
          <w:t xml:space="preserve">Creación de tabla </w:t>
        </w:r>
        <w:proofErr w:type="spellStart"/>
        <w:r>
          <w:t>ventas_fact</w:t>
        </w:r>
        <w:proofErr w:type="spellEnd"/>
        <w:r w:rsidRPr="00B076BC">
          <w:t xml:space="preserve"> y carga de datos desde S3</w:t>
        </w:r>
        <w:r>
          <w:t xml:space="preserve">. </w:t>
        </w:r>
        <w:r w:rsidRPr="00233C85">
          <w:t>Elaboración propia en la plataforma AWS</w:t>
        </w:r>
        <w:r>
          <w:t>.</w:t>
        </w:r>
        <w:bookmarkEnd w:id="4629"/>
      </w:ins>
    </w:p>
    <w:p w14:paraId="7F845539" w14:textId="77777777" w:rsidR="00580D8C" w:rsidRDefault="00580D8C" w:rsidP="00580D8C">
      <w:pPr>
        <w:pStyle w:val="Prrafodelista"/>
        <w:numPr>
          <w:ilvl w:val="0"/>
          <w:numId w:val="75"/>
        </w:numPr>
        <w:rPr>
          <w:ins w:id="4631" w:author="Monica Maria Garro Lopez" w:date="2025-03-21T15:44:00Z"/>
          <w:lang w:val="es-CO" w:eastAsia="es-ES"/>
        </w:rPr>
      </w:pPr>
      <w:ins w:id="4632" w:author="Monica Maria Garro Lopez" w:date="2025-03-21T15:44:00Z">
        <w:r w:rsidRPr="0089512D">
          <w:rPr>
            <w:b/>
            <w:bCs/>
            <w:lang w:val="es-CO" w:eastAsia="es-ES"/>
          </w:rPr>
          <w:t xml:space="preserve">Análisis de </w:t>
        </w:r>
        <w:r>
          <w:rPr>
            <w:b/>
            <w:bCs/>
            <w:lang w:val="es-CO" w:eastAsia="es-ES"/>
          </w:rPr>
          <w:t>d</w:t>
        </w:r>
        <w:r w:rsidRPr="0089512D">
          <w:rPr>
            <w:b/>
            <w:bCs/>
            <w:lang w:val="es-CO" w:eastAsia="es-ES"/>
          </w:rPr>
          <w:t>atos con SQL</w:t>
        </w:r>
        <w:r w:rsidRPr="001B089E">
          <w:rPr>
            <w:b/>
            <w:bCs/>
            <w:lang w:val="es-CO" w:eastAsia="es-ES"/>
          </w:rPr>
          <w:t xml:space="preserve">. </w:t>
        </w:r>
        <w:r w:rsidRPr="0089512D">
          <w:rPr>
            <w:lang w:val="es-CO" w:eastAsia="es-ES"/>
          </w:rPr>
          <w:t>U</w:t>
        </w:r>
        <w:r w:rsidRPr="001B089E">
          <w:rPr>
            <w:lang w:val="es-CO" w:eastAsia="es-ES"/>
          </w:rPr>
          <w:t xml:space="preserve">na vez cargados los datos en </w:t>
        </w:r>
        <w:proofErr w:type="spellStart"/>
        <w:r w:rsidRPr="0089512D">
          <w:rPr>
            <w:i/>
            <w:iCs/>
            <w:lang w:val="es-CO" w:eastAsia="es-ES"/>
          </w:rPr>
          <w:t>Redshift</w:t>
        </w:r>
        <w:proofErr w:type="spellEnd"/>
        <w:r w:rsidRPr="001B089E">
          <w:rPr>
            <w:lang w:val="es-CO" w:eastAsia="es-ES"/>
          </w:rPr>
          <w:t xml:space="preserve">, se pueden ejecutar consultas SQL para analizar la información. A continuación, se presentan algunos ejemplos: </w:t>
        </w:r>
      </w:ins>
    </w:p>
    <w:p w14:paraId="5E7A7A2B" w14:textId="77777777" w:rsidR="00580D8C" w:rsidRPr="0089512D" w:rsidRDefault="00580D8C" w:rsidP="00580D8C">
      <w:pPr>
        <w:pStyle w:val="Prrafodelista"/>
        <w:numPr>
          <w:ilvl w:val="1"/>
          <w:numId w:val="75"/>
        </w:numPr>
        <w:rPr>
          <w:ins w:id="4633" w:author="Monica Maria Garro Lopez" w:date="2025-03-21T15:44:00Z"/>
          <w:lang w:val="es-CO" w:eastAsia="es-ES"/>
        </w:rPr>
      </w:pPr>
      <w:ins w:id="4634" w:author="Monica Maria Garro Lopez" w:date="2025-03-21T15:44:00Z">
        <w:r w:rsidRPr="001B089E">
          <w:rPr>
            <w:b/>
            <w:bCs/>
            <w:lang w:val="es-CO" w:eastAsia="es-ES"/>
          </w:rPr>
          <w:lastRenderedPageBreak/>
          <w:t>Obtener los 5 productos más vendidos:</w:t>
        </w:r>
      </w:ins>
    </w:p>
    <w:p w14:paraId="1BADB9B6" w14:textId="77777777" w:rsidR="00580D8C" w:rsidRDefault="00580D8C" w:rsidP="00580D8C">
      <w:pPr>
        <w:pStyle w:val="Prrafodelista"/>
        <w:ind w:left="1440"/>
        <w:rPr>
          <w:ins w:id="4635" w:author="Monica Maria Garro Lopez" w:date="2025-03-21T15:44:00Z"/>
          <w:b/>
          <w:bCs/>
          <w:lang w:val="es-CO" w:eastAsia="es-ES"/>
        </w:rPr>
      </w:pPr>
    </w:p>
    <w:p w14:paraId="72BA38C8" w14:textId="77777777" w:rsidR="00580D8C" w:rsidRDefault="00580D8C" w:rsidP="00580D8C">
      <w:pPr>
        <w:pStyle w:val="Prrafodelista"/>
        <w:keepNext/>
        <w:ind w:left="1440"/>
        <w:jc w:val="center"/>
        <w:rPr>
          <w:ins w:id="4636" w:author="Monica Maria Garro Lopez" w:date="2025-03-21T15:44:00Z"/>
        </w:rPr>
      </w:pPr>
      <w:ins w:id="4637" w:author="Monica Maria Garro Lopez" w:date="2025-03-21T15:44:00Z">
        <w:r w:rsidRPr="00765E28">
          <w:rPr>
            <w:noProof/>
          </w:rPr>
          <w:drawing>
            <wp:inline distT="0" distB="0" distL="0" distR="0" wp14:anchorId="49862D09" wp14:editId="3B7A86F0">
              <wp:extent cx="4146550" cy="1572895"/>
              <wp:effectExtent l="0" t="0" r="635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3192"/>
                      <a:stretch/>
                    </pic:blipFill>
                    <pic:spPr bwMode="auto">
                      <a:xfrm>
                        <a:off x="0" y="0"/>
                        <a:ext cx="4147699" cy="1573331"/>
                      </a:xfrm>
                      <a:prstGeom prst="rect">
                        <a:avLst/>
                      </a:prstGeom>
                      <a:ln>
                        <a:noFill/>
                      </a:ln>
                      <a:extLst>
                        <a:ext uri="{53640926-AAD7-44D8-BBD7-CCE9431645EC}">
                          <a14:shadowObscured xmlns:a14="http://schemas.microsoft.com/office/drawing/2010/main"/>
                        </a:ext>
                      </a:extLst>
                    </pic:spPr>
                  </pic:pic>
                </a:graphicData>
              </a:graphic>
            </wp:inline>
          </w:drawing>
        </w:r>
      </w:ins>
    </w:p>
    <w:p w14:paraId="6D213D4D" w14:textId="77777777" w:rsidR="00580D8C" w:rsidRDefault="00580D8C" w:rsidP="00580D8C">
      <w:pPr>
        <w:pStyle w:val="Descripcin"/>
        <w:ind w:left="1416"/>
        <w:rPr>
          <w:ins w:id="4638" w:author="Monica Maria Garro Lopez" w:date="2025-03-21T15:44:00Z"/>
          <w:lang w:val="es-CO" w:eastAsia="es-ES"/>
        </w:rPr>
      </w:pPr>
      <w:bookmarkStart w:id="4639" w:name="_Toc193466970"/>
      <w:ins w:id="4640" w:author="Monica Maria Garro Lopez" w:date="2025-03-21T15:44:00Z">
        <w:r w:rsidRPr="0089512D">
          <w:rPr>
            <w:b/>
            <w:bCs/>
          </w:rPr>
          <w:t xml:space="preserve">Figura </w:t>
        </w:r>
        <w:r w:rsidRPr="0089512D">
          <w:rPr>
            <w:b/>
            <w:bCs/>
          </w:rPr>
          <w:fldChar w:fldCharType="begin"/>
        </w:r>
        <w:r w:rsidRPr="0089512D">
          <w:rPr>
            <w:b/>
            <w:bCs/>
          </w:rPr>
          <w:instrText xml:space="preserve"> SEQ Ilustración \* ARABIC </w:instrText>
        </w:r>
        <w:r w:rsidRPr="0089512D">
          <w:rPr>
            <w:b/>
            <w:bCs/>
          </w:rPr>
          <w:fldChar w:fldCharType="separate"/>
        </w:r>
        <w:r>
          <w:rPr>
            <w:b/>
            <w:bCs/>
            <w:noProof/>
          </w:rPr>
          <w:t>17</w:t>
        </w:r>
        <w:r w:rsidRPr="0089512D">
          <w:rPr>
            <w:b/>
            <w:bCs/>
          </w:rPr>
          <w:fldChar w:fldCharType="end"/>
        </w:r>
        <w:r>
          <w:t xml:space="preserve">. Consulta para calcular los productos más vendidos. </w:t>
        </w:r>
        <w:r w:rsidRPr="00233C85">
          <w:t>Elaboración propia en la plataforma AWS</w:t>
        </w:r>
        <w:r>
          <w:t>.</w:t>
        </w:r>
        <w:bookmarkEnd w:id="4639"/>
      </w:ins>
    </w:p>
    <w:p w14:paraId="2F399B80" w14:textId="77777777" w:rsidR="00580D8C" w:rsidRDefault="00580D8C" w:rsidP="00580D8C">
      <w:pPr>
        <w:pStyle w:val="Prrafodelista"/>
        <w:numPr>
          <w:ilvl w:val="1"/>
          <w:numId w:val="75"/>
        </w:numPr>
        <w:rPr>
          <w:ins w:id="4641" w:author="Monica Maria Garro Lopez" w:date="2025-03-21T15:44:00Z"/>
          <w:b/>
          <w:bCs/>
          <w:lang w:val="es-CO" w:eastAsia="es-ES"/>
        </w:rPr>
      </w:pPr>
      <w:ins w:id="4642" w:author="Monica Maria Garro Lopez" w:date="2025-03-21T15:44:00Z">
        <w:r w:rsidRPr="001B089E">
          <w:rPr>
            <w:b/>
            <w:bCs/>
            <w:lang w:val="es-CO" w:eastAsia="es-ES"/>
          </w:rPr>
          <w:t>Calcular el promedio de ventas por país:</w:t>
        </w:r>
      </w:ins>
    </w:p>
    <w:p w14:paraId="500F3FF6" w14:textId="77777777" w:rsidR="00580D8C" w:rsidRDefault="00580D8C" w:rsidP="00580D8C">
      <w:pPr>
        <w:pStyle w:val="Prrafodelista"/>
        <w:ind w:left="1440"/>
        <w:rPr>
          <w:ins w:id="4643" w:author="Monica Maria Garro Lopez" w:date="2025-03-21T15:44:00Z"/>
          <w:b/>
          <w:bCs/>
          <w:lang w:val="es-CO" w:eastAsia="es-ES"/>
        </w:rPr>
      </w:pPr>
    </w:p>
    <w:p w14:paraId="74159EA0" w14:textId="77777777" w:rsidR="00580D8C" w:rsidRDefault="00580D8C" w:rsidP="00580D8C">
      <w:pPr>
        <w:pStyle w:val="Prrafodelista"/>
        <w:keepNext/>
        <w:spacing w:after="0"/>
        <w:ind w:left="1440"/>
        <w:jc w:val="center"/>
        <w:rPr>
          <w:ins w:id="4644" w:author="Monica Maria Garro Lopez" w:date="2025-03-21T15:44:00Z"/>
        </w:rPr>
      </w:pPr>
      <w:ins w:id="4645" w:author="Monica Maria Garro Lopez" w:date="2025-03-21T15:44:00Z">
        <w:r w:rsidRPr="00765E28">
          <w:rPr>
            <w:noProof/>
          </w:rPr>
          <w:drawing>
            <wp:inline distT="0" distB="0" distL="0" distR="0" wp14:anchorId="669788C4" wp14:editId="5E66B067">
              <wp:extent cx="3079750" cy="853440"/>
              <wp:effectExtent l="0" t="0" r="635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 r="42959"/>
                      <a:stretch/>
                    </pic:blipFill>
                    <pic:spPr bwMode="auto">
                      <a:xfrm>
                        <a:off x="0" y="0"/>
                        <a:ext cx="3080219" cy="853570"/>
                      </a:xfrm>
                      <a:prstGeom prst="rect">
                        <a:avLst/>
                      </a:prstGeom>
                      <a:ln>
                        <a:noFill/>
                      </a:ln>
                      <a:extLst>
                        <a:ext uri="{53640926-AAD7-44D8-BBD7-CCE9431645EC}">
                          <a14:shadowObscured xmlns:a14="http://schemas.microsoft.com/office/drawing/2010/main"/>
                        </a:ext>
                      </a:extLst>
                    </pic:spPr>
                  </pic:pic>
                </a:graphicData>
              </a:graphic>
            </wp:inline>
          </w:drawing>
        </w:r>
      </w:ins>
    </w:p>
    <w:p w14:paraId="7C734D4B" w14:textId="77777777" w:rsidR="00580D8C" w:rsidRPr="0089512D" w:rsidRDefault="00580D8C" w:rsidP="00580D8C">
      <w:pPr>
        <w:pStyle w:val="Descripcin"/>
        <w:ind w:left="1416"/>
        <w:rPr>
          <w:ins w:id="4646" w:author="Monica Maria Garro Lopez" w:date="2025-03-21T15:44:00Z"/>
          <w:b/>
          <w:bCs/>
          <w:lang w:val="es-CO" w:eastAsia="es-ES"/>
        </w:rPr>
      </w:pPr>
      <w:bookmarkStart w:id="4647" w:name="_Toc193466971"/>
      <w:ins w:id="4648" w:author="Monica Maria Garro Lopez" w:date="2025-03-21T15:44:00Z">
        <w:r w:rsidRPr="0089512D">
          <w:rPr>
            <w:b/>
            <w:bCs/>
          </w:rPr>
          <w:t xml:space="preserve">Figura </w:t>
        </w:r>
        <w:r w:rsidRPr="0089512D">
          <w:rPr>
            <w:b/>
            <w:bCs/>
          </w:rPr>
          <w:fldChar w:fldCharType="begin"/>
        </w:r>
        <w:r w:rsidRPr="0089512D">
          <w:rPr>
            <w:b/>
            <w:bCs/>
          </w:rPr>
          <w:instrText xml:space="preserve"> SEQ Ilustración \* ARABIC </w:instrText>
        </w:r>
        <w:r w:rsidRPr="0089512D">
          <w:rPr>
            <w:b/>
            <w:bCs/>
          </w:rPr>
          <w:fldChar w:fldCharType="separate"/>
        </w:r>
        <w:r>
          <w:rPr>
            <w:b/>
            <w:bCs/>
            <w:noProof/>
          </w:rPr>
          <w:t>18</w:t>
        </w:r>
        <w:r w:rsidRPr="0089512D">
          <w:rPr>
            <w:b/>
            <w:bCs/>
          </w:rPr>
          <w:fldChar w:fldCharType="end"/>
        </w:r>
        <w:r>
          <w:t>.</w:t>
        </w:r>
        <w:r w:rsidRPr="00D663F8">
          <w:t xml:space="preserve">Consulta para calcular </w:t>
        </w:r>
        <w:r>
          <w:t xml:space="preserve">el promedio de ventas por país. </w:t>
        </w:r>
        <w:r w:rsidRPr="00233C85">
          <w:t>Elaboración propia en la plataforma AWS</w:t>
        </w:r>
        <w:r>
          <w:t>.</w:t>
        </w:r>
        <w:bookmarkEnd w:id="4647"/>
      </w:ins>
    </w:p>
    <w:p w14:paraId="6E69291C" w14:textId="77777777" w:rsidR="00580D8C" w:rsidRDefault="00580D8C" w:rsidP="00580D8C">
      <w:pPr>
        <w:rPr>
          <w:ins w:id="4649" w:author="Monica Maria Garro Lopez" w:date="2025-03-21T15:44:00Z"/>
        </w:rPr>
      </w:pPr>
      <w:ins w:id="4650" w:author="Monica Maria Garro Lopez" w:date="2025-03-21T15:44:00Z">
        <w:r>
          <w:t xml:space="preserve">Las consultas realizadas se pueden guardar en la opción de </w:t>
        </w:r>
        <w:proofErr w:type="spellStart"/>
        <w:r w:rsidRPr="0089512D">
          <w:rPr>
            <w:i/>
            <w:iCs/>
          </w:rPr>
          <w:t>Queries</w:t>
        </w:r>
        <w:proofErr w:type="spellEnd"/>
        <w:r>
          <w:t xml:space="preserve"> que tiene </w:t>
        </w:r>
        <w:proofErr w:type="spellStart"/>
        <w:r w:rsidRPr="0089512D">
          <w:rPr>
            <w:i/>
            <w:iCs/>
          </w:rPr>
          <w:t>Redshift</w:t>
        </w:r>
        <w:proofErr w:type="spellEnd"/>
        <w:r>
          <w:t xml:space="preserve"> para tal fin.</w:t>
        </w:r>
      </w:ins>
    </w:p>
    <w:p w14:paraId="535B028B" w14:textId="77777777" w:rsidR="00580D8C" w:rsidRDefault="00580D8C" w:rsidP="00580D8C">
      <w:pPr>
        <w:keepNext/>
        <w:spacing w:after="0"/>
        <w:jc w:val="center"/>
        <w:rPr>
          <w:ins w:id="4651" w:author="Monica Maria Garro Lopez" w:date="2025-03-21T15:44:00Z"/>
        </w:rPr>
      </w:pPr>
      <w:ins w:id="4652" w:author="Monica Maria Garro Lopez" w:date="2025-03-21T15:44:00Z">
        <w:r w:rsidRPr="00765E28">
          <w:rPr>
            <w:noProof/>
          </w:rPr>
          <w:drawing>
            <wp:inline distT="0" distB="0" distL="0" distR="0" wp14:anchorId="248A3A28" wp14:editId="65E5E918">
              <wp:extent cx="4249981" cy="10668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38561"/>
                      <a:stretch/>
                    </pic:blipFill>
                    <pic:spPr bwMode="auto">
                      <a:xfrm>
                        <a:off x="0" y="0"/>
                        <a:ext cx="4255683" cy="1068231"/>
                      </a:xfrm>
                      <a:prstGeom prst="rect">
                        <a:avLst/>
                      </a:prstGeom>
                      <a:ln>
                        <a:noFill/>
                      </a:ln>
                      <a:extLst>
                        <a:ext uri="{53640926-AAD7-44D8-BBD7-CCE9431645EC}">
                          <a14:shadowObscured xmlns:a14="http://schemas.microsoft.com/office/drawing/2010/main"/>
                        </a:ext>
                      </a:extLst>
                    </pic:spPr>
                  </pic:pic>
                </a:graphicData>
              </a:graphic>
            </wp:inline>
          </w:drawing>
        </w:r>
      </w:ins>
    </w:p>
    <w:p w14:paraId="657D7393" w14:textId="77777777" w:rsidR="00580D8C" w:rsidRDefault="00580D8C" w:rsidP="00580D8C">
      <w:pPr>
        <w:pStyle w:val="Descripcin"/>
        <w:rPr>
          <w:ins w:id="4653" w:author="Monica Maria Garro Lopez" w:date="2025-03-21T15:44:00Z"/>
        </w:rPr>
      </w:pPr>
      <w:bookmarkStart w:id="4654" w:name="_Toc193466972"/>
      <w:ins w:id="4655" w:author="Monica Maria Garro Lopez" w:date="2025-03-21T15:44:00Z">
        <w:r w:rsidRPr="0089512D">
          <w:rPr>
            <w:b/>
            <w:bCs/>
          </w:rPr>
          <w:t xml:space="preserve">Figura </w:t>
        </w:r>
        <w:r w:rsidRPr="0089512D">
          <w:rPr>
            <w:b/>
            <w:bCs/>
          </w:rPr>
          <w:fldChar w:fldCharType="begin"/>
        </w:r>
        <w:r w:rsidRPr="0089512D">
          <w:rPr>
            <w:b/>
            <w:bCs/>
          </w:rPr>
          <w:instrText xml:space="preserve"> SEQ Ilustración \* ARABIC </w:instrText>
        </w:r>
        <w:r w:rsidRPr="0089512D">
          <w:rPr>
            <w:b/>
            <w:bCs/>
          </w:rPr>
          <w:fldChar w:fldCharType="separate"/>
        </w:r>
        <w:r>
          <w:rPr>
            <w:b/>
            <w:bCs/>
            <w:noProof/>
          </w:rPr>
          <w:t>19</w:t>
        </w:r>
        <w:r w:rsidRPr="0089512D">
          <w:rPr>
            <w:b/>
            <w:bCs/>
          </w:rPr>
          <w:fldChar w:fldCharType="end"/>
        </w:r>
        <w:r>
          <w:t xml:space="preserve">.  Consultas guardadas en </w:t>
        </w:r>
        <w:proofErr w:type="spellStart"/>
        <w:r>
          <w:t>Redshift</w:t>
        </w:r>
        <w:proofErr w:type="spellEnd"/>
        <w:r>
          <w:t xml:space="preserve"> para uso posterior. </w:t>
        </w:r>
        <w:r w:rsidRPr="00233C85">
          <w:t>Elaboración propia en la plataforma AWS</w:t>
        </w:r>
        <w:r>
          <w:t>.</w:t>
        </w:r>
        <w:bookmarkEnd w:id="4654"/>
      </w:ins>
    </w:p>
    <w:p w14:paraId="4E1B272B" w14:textId="77777777" w:rsidR="00580D8C" w:rsidRPr="00FF4506" w:rsidRDefault="00580D8C" w:rsidP="00580D8C">
      <w:pPr>
        <w:pStyle w:val="Ttulo3"/>
        <w:numPr>
          <w:ilvl w:val="2"/>
          <w:numId w:val="77"/>
        </w:numPr>
        <w:rPr>
          <w:ins w:id="4656" w:author="Monica Maria Garro Lopez" w:date="2025-03-21T15:44:00Z"/>
          <w:i/>
          <w:iCs/>
          <w:lang w:val="en-US"/>
        </w:rPr>
      </w:pPr>
      <w:bookmarkStart w:id="4657" w:name="_Toc193466893"/>
      <w:ins w:id="4658" w:author="Monica Maria Garro Lopez" w:date="2025-03-21T15:44:00Z">
        <w:r w:rsidRPr="00705BC4">
          <w:rPr>
            <w:i/>
            <w:iCs/>
            <w:lang w:val="en-US"/>
          </w:rPr>
          <w:t xml:space="preserve">Data </w:t>
        </w:r>
        <w:r w:rsidRPr="00FF4506">
          <w:rPr>
            <w:lang w:val="en-US"/>
          </w:rPr>
          <w:t>Warehouse</w:t>
        </w:r>
        <w:r w:rsidRPr="00FF4506">
          <w:rPr>
            <w:i/>
            <w:iCs/>
            <w:lang w:val="en-US"/>
          </w:rPr>
          <w:t xml:space="preserve"> </w:t>
        </w:r>
        <w:proofErr w:type="spellStart"/>
        <w:r w:rsidRPr="00535B3F">
          <w:rPr>
            <w:lang w:val="en-US"/>
          </w:rPr>
          <w:t>en</w:t>
        </w:r>
        <w:proofErr w:type="spellEnd"/>
        <w:r w:rsidRPr="00FF4506">
          <w:rPr>
            <w:i/>
            <w:iCs/>
            <w:lang w:val="en-US"/>
          </w:rPr>
          <w:t xml:space="preserve"> Azure Synapse Analytics</w:t>
        </w:r>
        <w:bookmarkEnd w:id="4657"/>
      </w:ins>
    </w:p>
    <w:p w14:paraId="02BA6D79" w14:textId="77777777" w:rsidR="00580D8C" w:rsidRDefault="00580D8C" w:rsidP="00580D8C">
      <w:pPr>
        <w:rPr>
          <w:ins w:id="4659" w:author="Monica Maria Garro Lopez" w:date="2025-03-21T15:44:00Z"/>
        </w:rPr>
      </w:pPr>
      <w:ins w:id="4660" w:author="Monica Maria Garro Lopez" w:date="2025-03-21T15:44:00Z">
        <w:r w:rsidRPr="00FF4506">
          <w:rPr>
            <w:b/>
            <w:bCs/>
          </w:rPr>
          <w:t xml:space="preserve">Azure </w:t>
        </w:r>
        <w:proofErr w:type="spellStart"/>
        <w:r w:rsidRPr="00FF4506">
          <w:rPr>
            <w:b/>
            <w:bCs/>
          </w:rPr>
          <w:t>Synapse</w:t>
        </w:r>
        <w:proofErr w:type="spellEnd"/>
        <w:r w:rsidRPr="00FF4506">
          <w:rPr>
            <w:b/>
            <w:bCs/>
          </w:rPr>
          <w:t xml:space="preserve"> </w:t>
        </w:r>
        <w:proofErr w:type="spellStart"/>
        <w:r w:rsidRPr="00FF4506">
          <w:rPr>
            <w:b/>
            <w:bCs/>
          </w:rPr>
          <w:t>Analytics</w:t>
        </w:r>
        <w:proofErr w:type="spellEnd"/>
        <w:r>
          <w:t xml:space="preserve"> es un servicio de análisis en la nube de Microsoft que combina capacidades de almacenamiento y procesamiento de grandes volúmenes de datos con herramientas avanzadas de análisis. </w:t>
        </w:r>
      </w:ins>
    </w:p>
    <w:p w14:paraId="45066E0F" w14:textId="77777777" w:rsidR="00580D8C" w:rsidRDefault="00580D8C" w:rsidP="00580D8C">
      <w:pPr>
        <w:rPr>
          <w:ins w:id="4661" w:author="Monica Maria Garro Lopez" w:date="2025-03-21T15:44:00Z"/>
        </w:rPr>
      </w:pPr>
      <w:ins w:id="4662" w:author="Monica Maria Garro Lopez" w:date="2025-03-21T15:44:00Z">
        <w:r>
          <w:t xml:space="preserve">En esta práctica, se implementó un </w:t>
        </w:r>
        <w:r w:rsidRPr="00FF4506">
          <w:rPr>
            <w:b/>
            <w:bCs/>
          </w:rPr>
          <w:t xml:space="preserve">Data </w:t>
        </w:r>
        <w:proofErr w:type="spellStart"/>
        <w:r w:rsidRPr="00FF4506">
          <w:rPr>
            <w:b/>
            <w:bCs/>
          </w:rPr>
          <w:t>Warehouse</w:t>
        </w:r>
        <w:proofErr w:type="spellEnd"/>
        <w:r>
          <w:t xml:space="preserve"> utilizando </w:t>
        </w:r>
        <w:r>
          <w:rPr>
            <w:rStyle w:val="Textoennegrita"/>
          </w:rPr>
          <w:t xml:space="preserve">Azure </w:t>
        </w:r>
        <w:proofErr w:type="spellStart"/>
        <w:r>
          <w:rPr>
            <w:rStyle w:val="Textoennegrita"/>
          </w:rPr>
          <w:t>Synapse</w:t>
        </w:r>
        <w:proofErr w:type="spellEnd"/>
        <w:r>
          <w:rPr>
            <w:rStyle w:val="Textoennegrita"/>
          </w:rPr>
          <w:t xml:space="preserve"> </w:t>
        </w:r>
        <w:proofErr w:type="spellStart"/>
        <w:r>
          <w:rPr>
            <w:rStyle w:val="Textoennegrita"/>
          </w:rPr>
          <w:t>Analytics</w:t>
        </w:r>
        <w:proofErr w:type="spellEnd"/>
        <w:r>
          <w:t xml:space="preserve">, con </w:t>
        </w:r>
        <w:r w:rsidRPr="00FF4506">
          <w:rPr>
            <w:b/>
            <w:bCs/>
          </w:rPr>
          <w:t>Azure Data Lake Storage Gen2</w:t>
        </w:r>
        <w:r>
          <w:t xml:space="preserve"> como repositorio para la ingesta de datos. Al igual que en la práctica realizada en </w:t>
        </w:r>
        <w:proofErr w:type="spellStart"/>
        <w:r>
          <w:t>Redshift</w:t>
        </w:r>
        <w:proofErr w:type="spellEnd"/>
        <w:r>
          <w:t xml:space="preserve">, el objetivo principal es diseñar un modelo de datos basado en la arquitectura estrella, permitiendo almacenar </w:t>
        </w:r>
        <w:r>
          <w:lastRenderedPageBreak/>
          <w:t xml:space="preserve">información de ventas, clientes y productos para ejecutar consultas analíticas optimizadas. </w:t>
        </w:r>
      </w:ins>
    </w:p>
    <w:p w14:paraId="22B90AA6" w14:textId="77777777" w:rsidR="00580D8C" w:rsidRDefault="00580D8C" w:rsidP="00580D8C">
      <w:pPr>
        <w:rPr>
          <w:ins w:id="4663" w:author="Monica Maria Garro Lopez" w:date="2025-03-21T15:44:00Z"/>
        </w:rPr>
      </w:pPr>
      <w:ins w:id="4664" w:author="Monica Maria Garro Lopez" w:date="2025-03-21T15:44:00Z">
        <w:r>
          <w:t xml:space="preserve">A lo largo del proceso, se configuró un espacio de trabajo en </w:t>
        </w:r>
        <w:proofErr w:type="spellStart"/>
        <w:r>
          <w:t>Synapse</w:t>
        </w:r>
        <w:proofErr w:type="spellEnd"/>
        <w:r>
          <w:t xml:space="preserve">, se estableció un </w:t>
        </w:r>
        <w:r>
          <w:rPr>
            <w:rStyle w:val="Textoennegrita"/>
          </w:rPr>
          <w:t xml:space="preserve">SQL Pool </w:t>
        </w:r>
        <w:proofErr w:type="spellStart"/>
        <w:r>
          <w:rPr>
            <w:rStyle w:val="Textoennegrita"/>
          </w:rPr>
          <w:t>Serverless</w:t>
        </w:r>
        <w:proofErr w:type="spellEnd"/>
        <w:r>
          <w:t xml:space="preserve"> para la ejecución de consultas, y se implementó el modelo de datos con carga de información desde archivos CSV almacenados en </w:t>
        </w:r>
        <w:r>
          <w:rPr>
            <w:rStyle w:val="Textoennegrita"/>
          </w:rPr>
          <w:t>Azure Data Lake Storage Gen2</w:t>
        </w:r>
        <w:r>
          <w:t>. Finalmente, se realizaron consultas SQL para evaluar la efectividad del modelo y extraer información relevante para el análisis de datos. Las acciones realizadas para cumplir el objetivo son las siguientes:</w:t>
        </w:r>
      </w:ins>
    </w:p>
    <w:p w14:paraId="2FDA3A94" w14:textId="77777777" w:rsidR="00580D8C" w:rsidRPr="00FF4506" w:rsidRDefault="00580D8C" w:rsidP="00580D8C">
      <w:pPr>
        <w:pStyle w:val="Prrafodelista"/>
        <w:numPr>
          <w:ilvl w:val="0"/>
          <w:numId w:val="94"/>
        </w:numPr>
        <w:rPr>
          <w:ins w:id="4665" w:author="Monica Maria Garro Lopez" w:date="2025-03-21T15:44:00Z"/>
          <w:sz w:val="18"/>
          <w:szCs w:val="18"/>
        </w:rPr>
      </w:pPr>
      <w:ins w:id="4666" w:author="Monica Maria Garro Lopez" w:date="2025-03-21T15:44:00Z">
        <w:r w:rsidRPr="00FF4506">
          <w:rPr>
            <w:b/>
            <w:bCs/>
          </w:rPr>
          <w:t xml:space="preserve">Creación del </w:t>
        </w:r>
        <w:proofErr w:type="spellStart"/>
        <w:r w:rsidRPr="00FF4506">
          <w:rPr>
            <w:b/>
            <w:bCs/>
          </w:rPr>
          <w:t>Workspace</w:t>
        </w:r>
        <w:proofErr w:type="spellEnd"/>
        <w:r w:rsidRPr="00FF4506">
          <w:rPr>
            <w:b/>
            <w:bCs/>
          </w:rPr>
          <w:t xml:space="preserve"> en Azure </w:t>
        </w:r>
        <w:proofErr w:type="spellStart"/>
        <w:r w:rsidRPr="00FF4506">
          <w:rPr>
            <w:b/>
            <w:bCs/>
          </w:rPr>
          <w:t>Synapse</w:t>
        </w:r>
        <w:proofErr w:type="spellEnd"/>
        <w:r w:rsidRPr="00FF4506">
          <w:rPr>
            <w:b/>
            <w:bCs/>
          </w:rPr>
          <w:t xml:space="preserve"> </w:t>
        </w:r>
        <w:proofErr w:type="spellStart"/>
        <w:r w:rsidRPr="00FF4506">
          <w:rPr>
            <w:b/>
            <w:bCs/>
          </w:rPr>
          <w:t>Analytics</w:t>
        </w:r>
        <w:proofErr w:type="spellEnd"/>
        <w:r>
          <w:t xml:space="preserve">. Para iniciar la implementación, se creó un área de trabajo en </w:t>
        </w:r>
        <w:r>
          <w:rPr>
            <w:rStyle w:val="Textoennegrita"/>
          </w:rPr>
          <w:t xml:space="preserve">Azure </w:t>
        </w:r>
        <w:proofErr w:type="spellStart"/>
        <w:r>
          <w:rPr>
            <w:rStyle w:val="Textoennegrita"/>
          </w:rPr>
          <w:t>Synapse</w:t>
        </w:r>
        <w:proofErr w:type="spellEnd"/>
        <w:r>
          <w:rPr>
            <w:rStyle w:val="Textoennegrita"/>
          </w:rPr>
          <w:t xml:space="preserve"> </w:t>
        </w:r>
        <w:proofErr w:type="spellStart"/>
        <w:r>
          <w:rPr>
            <w:rStyle w:val="Textoennegrita"/>
          </w:rPr>
          <w:t>Analytics</w:t>
        </w:r>
        <w:proofErr w:type="spellEnd"/>
        <w:r>
          <w:t xml:space="preserve">, permitiendo así la administración y análisis eficiente de los datos. Para ello, se accedió a la barra de búsqueda en el portal de </w:t>
        </w:r>
        <w:r>
          <w:rPr>
            <w:rStyle w:val="Textoennegrita"/>
          </w:rPr>
          <w:t>Azure</w:t>
        </w:r>
        <w:r>
          <w:t xml:space="preserve">, se seleccionó la opción correspondiente a </w:t>
        </w:r>
        <w:r>
          <w:rPr>
            <w:rStyle w:val="Textoennegrita"/>
          </w:rPr>
          <w:t xml:space="preserve">Azure </w:t>
        </w:r>
        <w:proofErr w:type="spellStart"/>
        <w:r>
          <w:rPr>
            <w:rStyle w:val="Textoennegrita"/>
          </w:rPr>
          <w:t>Synapse</w:t>
        </w:r>
        <w:proofErr w:type="spellEnd"/>
        <w:r>
          <w:rPr>
            <w:rStyle w:val="Textoennegrita"/>
          </w:rPr>
          <w:t xml:space="preserve"> </w:t>
        </w:r>
        <w:proofErr w:type="spellStart"/>
        <w:r>
          <w:rPr>
            <w:rStyle w:val="Textoennegrita"/>
          </w:rPr>
          <w:t>Analytics</w:t>
        </w:r>
        <w:proofErr w:type="spellEnd"/>
        <w:r>
          <w:t xml:space="preserve"> y se procedió a la creación de un nuevo </w:t>
        </w:r>
        <w:proofErr w:type="spellStart"/>
        <w:r>
          <w:rPr>
            <w:rStyle w:val="nfasis"/>
          </w:rPr>
          <w:t>Workspace</w:t>
        </w:r>
        <w:proofErr w:type="spellEnd"/>
        <w:r>
          <w:t>, configurándolo con los nombres y parámetros especificados en la Figura 28.</w:t>
        </w:r>
      </w:ins>
    </w:p>
    <w:p w14:paraId="6206030D" w14:textId="77777777" w:rsidR="00580D8C" w:rsidRDefault="00580D8C" w:rsidP="00580D8C">
      <w:pPr>
        <w:pStyle w:val="Prrafodelista"/>
        <w:keepNext/>
        <w:spacing w:after="0"/>
        <w:ind w:left="1440"/>
        <w:jc w:val="center"/>
        <w:rPr>
          <w:ins w:id="4667" w:author="Monica Maria Garro Lopez" w:date="2025-03-21T15:44:00Z"/>
        </w:rPr>
      </w:pPr>
      <w:ins w:id="4668" w:author="Monica Maria Garro Lopez" w:date="2025-03-21T15:44:00Z">
        <w:r w:rsidRPr="003E435E">
          <w:rPr>
            <w:noProof/>
          </w:rPr>
          <w:drawing>
            <wp:inline distT="0" distB="0" distL="0" distR="0" wp14:anchorId="1F36E190" wp14:editId="177826A9">
              <wp:extent cx="2661619" cy="278765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5677" b="37687"/>
                      <a:stretch/>
                    </pic:blipFill>
                    <pic:spPr bwMode="auto">
                      <a:xfrm>
                        <a:off x="0" y="0"/>
                        <a:ext cx="2661619" cy="2787650"/>
                      </a:xfrm>
                      <a:prstGeom prst="rect">
                        <a:avLst/>
                      </a:prstGeom>
                      <a:ln>
                        <a:noFill/>
                      </a:ln>
                      <a:extLst>
                        <a:ext uri="{53640926-AAD7-44D8-BBD7-CCE9431645EC}">
                          <a14:shadowObscured xmlns:a14="http://schemas.microsoft.com/office/drawing/2010/main"/>
                        </a:ext>
                      </a:extLst>
                    </pic:spPr>
                  </pic:pic>
                </a:graphicData>
              </a:graphic>
            </wp:inline>
          </w:drawing>
        </w:r>
      </w:ins>
    </w:p>
    <w:p w14:paraId="1BAFE7E9" w14:textId="77777777" w:rsidR="00580D8C" w:rsidRDefault="00580D8C" w:rsidP="00580D8C">
      <w:pPr>
        <w:pStyle w:val="Descripcin"/>
        <w:ind w:left="1224"/>
        <w:rPr>
          <w:ins w:id="4669" w:author="Monica Maria Garro Lopez" w:date="2025-03-21T15:44:00Z"/>
        </w:rPr>
      </w:pPr>
      <w:bookmarkStart w:id="4670" w:name="_Toc193466973"/>
      <w:ins w:id="4671" w:author="Monica Maria Garro Lopez" w:date="2025-03-21T15:44:00Z">
        <w:r w:rsidRPr="00FF4506">
          <w:rPr>
            <w:b/>
            <w:bCs/>
          </w:rPr>
          <w:t xml:space="preserve">Figura </w:t>
        </w:r>
        <w:r w:rsidRPr="00FF4506">
          <w:rPr>
            <w:b/>
            <w:bCs/>
          </w:rPr>
          <w:fldChar w:fldCharType="begin"/>
        </w:r>
        <w:r w:rsidRPr="00FF4506">
          <w:rPr>
            <w:b/>
            <w:bCs/>
          </w:rPr>
          <w:instrText xml:space="preserve"> SEQ Ilustración \* ARABIC </w:instrText>
        </w:r>
        <w:r w:rsidRPr="00FF4506">
          <w:rPr>
            <w:b/>
            <w:bCs/>
          </w:rPr>
          <w:fldChar w:fldCharType="separate"/>
        </w:r>
        <w:r>
          <w:rPr>
            <w:b/>
            <w:bCs/>
            <w:noProof/>
          </w:rPr>
          <w:t>28</w:t>
        </w:r>
        <w:r w:rsidRPr="00FF4506">
          <w:rPr>
            <w:b/>
            <w:bCs/>
          </w:rPr>
          <w:fldChar w:fldCharType="end"/>
        </w:r>
        <w:r>
          <w:t xml:space="preserve">. </w:t>
        </w:r>
        <w:r w:rsidRPr="002625E3">
          <w:t xml:space="preserve">Creación del área de trabajo en Azure </w:t>
        </w:r>
        <w:proofErr w:type="spellStart"/>
        <w:r w:rsidRPr="002625E3">
          <w:t>Synapse</w:t>
        </w:r>
        <w:proofErr w:type="spellEnd"/>
        <w:r w:rsidRPr="002625E3">
          <w:t xml:space="preserve"> </w:t>
        </w:r>
        <w:proofErr w:type="spellStart"/>
        <w:r w:rsidRPr="002625E3">
          <w:t>Analytics</w:t>
        </w:r>
        <w:proofErr w:type="spellEnd"/>
        <w:r>
          <w:t>.</w:t>
        </w:r>
        <w:r w:rsidRPr="00806425">
          <w:t xml:space="preserve"> </w:t>
        </w:r>
        <w:r w:rsidRPr="00705BC4">
          <w:t>Elaboración propia en la plataforma AWS</w:t>
        </w:r>
        <w:bookmarkEnd w:id="4670"/>
      </w:ins>
    </w:p>
    <w:p w14:paraId="4660957C" w14:textId="77777777" w:rsidR="00580D8C" w:rsidRPr="00FF4506" w:rsidRDefault="00580D8C" w:rsidP="00580D8C">
      <w:pPr>
        <w:pStyle w:val="Prrafodelista"/>
        <w:numPr>
          <w:ilvl w:val="0"/>
          <w:numId w:val="94"/>
        </w:numPr>
        <w:rPr>
          <w:ins w:id="4672" w:author="Monica Maria Garro Lopez" w:date="2025-03-21T15:44:00Z"/>
        </w:rPr>
      </w:pPr>
      <w:ins w:id="4673" w:author="Monica Maria Garro Lopez" w:date="2025-03-21T15:44:00Z">
        <w:r w:rsidRPr="0002362E">
          <w:rPr>
            <w:b/>
            <w:bCs/>
            <w:lang w:val="es-CO"/>
          </w:rPr>
          <w:t xml:space="preserve">Configuración del SQL Pool en </w:t>
        </w:r>
        <w:proofErr w:type="spellStart"/>
        <w:r w:rsidRPr="0002362E">
          <w:rPr>
            <w:b/>
            <w:bCs/>
            <w:lang w:val="es-CO"/>
          </w:rPr>
          <w:t>Synapse</w:t>
        </w:r>
        <w:proofErr w:type="spellEnd"/>
        <w:r w:rsidRPr="0002362E">
          <w:rPr>
            <w:b/>
            <w:bCs/>
            <w:lang w:val="es-CO"/>
          </w:rPr>
          <w:t xml:space="preserve">. </w:t>
        </w:r>
        <w:r>
          <w:rPr>
            <w:lang w:val="es-CO"/>
          </w:rPr>
          <w:t>S</w:t>
        </w:r>
        <w:r w:rsidRPr="008D3F7D">
          <w:rPr>
            <w:lang w:val="es-CO"/>
          </w:rPr>
          <w:t xml:space="preserve">e </w:t>
        </w:r>
        <w:r>
          <w:rPr>
            <w:lang w:val="es-CO"/>
          </w:rPr>
          <w:t>hizo uso de</w:t>
        </w:r>
        <w:r w:rsidRPr="008D3F7D">
          <w:rPr>
            <w:lang w:val="es-CO"/>
          </w:rPr>
          <w:t xml:space="preserve"> </w:t>
        </w:r>
        <w:proofErr w:type="spellStart"/>
        <w:r w:rsidRPr="00FF4506">
          <w:rPr>
            <w:b/>
            <w:bCs/>
            <w:lang w:val="es-CO"/>
          </w:rPr>
          <w:t>Synapse</w:t>
        </w:r>
        <w:proofErr w:type="spellEnd"/>
        <w:r w:rsidRPr="00FF4506">
          <w:rPr>
            <w:b/>
            <w:bCs/>
            <w:lang w:val="es-CO"/>
          </w:rPr>
          <w:t xml:space="preserve"> Studio</w:t>
        </w:r>
        <w:r w:rsidRPr="008D3F7D">
          <w:rPr>
            <w:lang w:val="es-CO"/>
          </w:rPr>
          <w:t xml:space="preserve"> con el propósito de ejecutar consultas y administrar bases de datos de manera eficiente. Para ello, se accedió a la pestaña Data, donde se creó un SQL Pool </w:t>
        </w:r>
        <w:proofErr w:type="spellStart"/>
        <w:r w:rsidRPr="008D3F7D">
          <w:rPr>
            <w:lang w:val="es-CO"/>
          </w:rPr>
          <w:t>Serverless</w:t>
        </w:r>
        <w:proofErr w:type="spellEnd"/>
        <w:r w:rsidRPr="008D3F7D">
          <w:rPr>
            <w:lang w:val="es-CO"/>
          </w:rPr>
          <w:t xml:space="preserve"> denominado </w:t>
        </w:r>
        <w:proofErr w:type="spellStart"/>
        <w:r w:rsidRPr="008D3F7D">
          <w:rPr>
            <w:lang w:val="es-CO"/>
          </w:rPr>
          <w:t>dw_practica</w:t>
        </w:r>
        <w:proofErr w:type="spellEnd"/>
        <w:r w:rsidRPr="008D3F7D">
          <w:rPr>
            <w:lang w:val="es-CO"/>
          </w:rPr>
          <w:t>. Finalmente, se estableció la conexión entre el SQL Pool y Azure Data Lake Storage Gen2, permitiendo la integración de los datos almacenados para su posterior procesamiento y análisis.</w:t>
        </w:r>
      </w:ins>
    </w:p>
    <w:p w14:paraId="02538699" w14:textId="77777777" w:rsidR="00580D8C" w:rsidRPr="00FF4506" w:rsidRDefault="00580D8C" w:rsidP="00580D8C">
      <w:pPr>
        <w:pStyle w:val="Prrafodelista"/>
        <w:rPr>
          <w:ins w:id="4674" w:author="Monica Maria Garro Lopez" w:date="2025-03-21T15:44:00Z"/>
        </w:rPr>
      </w:pPr>
    </w:p>
    <w:p w14:paraId="595F592C" w14:textId="77777777" w:rsidR="00580D8C" w:rsidRDefault="00580D8C" w:rsidP="00580D8C">
      <w:pPr>
        <w:pStyle w:val="Prrafodelista"/>
        <w:jc w:val="center"/>
        <w:rPr>
          <w:ins w:id="4675" w:author="Monica Maria Garro Lopez" w:date="2025-03-21T15:44:00Z"/>
        </w:rPr>
      </w:pPr>
      <w:ins w:id="4676" w:author="Monica Maria Garro Lopez" w:date="2025-03-21T15:44:00Z">
        <w:r w:rsidRPr="007179B5">
          <w:rPr>
            <w:noProof/>
          </w:rPr>
          <w:lastRenderedPageBreak/>
          <w:drawing>
            <wp:inline distT="0" distB="0" distL="0" distR="0" wp14:anchorId="776FD099" wp14:editId="17A2680F">
              <wp:extent cx="4324350" cy="94742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322" r="19888"/>
                      <a:stretch/>
                    </pic:blipFill>
                    <pic:spPr bwMode="auto">
                      <a:xfrm>
                        <a:off x="0" y="0"/>
                        <a:ext cx="4326043" cy="947791"/>
                      </a:xfrm>
                      <a:prstGeom prst="rect">
                        <a:avLst/>
                      </a:prstGeom>
                      <a:ln>
                        <a:noFill/>
                      </a:ln>
                      <a:extLst>
                        <a:ext uri="{53640926-AAD7-44D8-BBD7-CCE9431645EC}">
                          <a14:shadowObscured xmlns:a14="http://schemas.microsoft.com/office/drawing/2010/main"/>
                        </a:ext>
                      </a:extLst>
                    </pic:spPr>
                  </pic:pic>
                </a:graphicData>
              </a:graphic>
            </wp:inline>
          </w:drawing>
        </w:r>
      </w:ins>
    </w:p>
    <w:p w14:paraId="39ECD2AA" w14:textId="77777777" w:rsidR="00580D8C" w:rsidRPr="00FF4506" w:rsidRDefault="00580D8C" w:rsidP="00580D8C">
      <w:pPr>
        <w:pStyle w:val="Descripcin"/>
        <w:spacing w:after="0"/>
        <w:ind w:left="1080"/>
        <w:rPr>
          <w:ins w:id="4677" w:author="Monica Maria Garro Lopez" w:date="2025-03-21T15:44:00Z"/>
          <w:lang w:val="es-CO"/>
        </w:rPr>
      </w:pPr>
      <w:bookmarkStart w:id="4678" w:name="_Toc193466974"/>
      <w:ins w:id="4679" w:author="Monica Maria Garro Lopez" w:date="2025-03-21T15:44:00Z">
        <w:r w:rsidRPr="00FF4506">
          <w:rPr>
            <w:b/>
            <w:bCs/>
          </w:rPr>
          <w:t xml:space="preserve">Figura </w:t>
        </w:r>
        <w:r w:rsidRPr="00FF4506">
          <w:rPr>
            <w:b/>
            <w:bCs/>
          </w:rPr>
          <w:fldChar w:fldCharType="begin"/>
        </w:r>
        <w:r w:rsidRPr="00FF4506">
          <w:rPr>
            <w:b/>
            <w:bCs/>
          </w:rPr>
          <w:instrText xml:space="preserve"> SEQ Ilustración \* ARABIC </w:instrText>
        </w:r>
        <w:r w:rsidRPr="00FF4506">
          <w:rPr>
            <w:b/>
            <w:bCs/>
          </w:rPr>
          <w:fldChar w:fldCharType="separate"/>
        </w:r>
        <w:r>
          <w:rPr>
            <w:b/>
            <w:bCs/>
            <w:noProof/>
          </w:rPr>
          <w:t>29</w:t>
        </w:r>
        <w:r w:rsidRPr="00FF4506">
          <w:rPr>
            <w:b/>
            <w:bCs/>
          </w:rPr>
          <w:fldChar w:fldCharType="end"/>
        </w:r>
        <w:r>
          <w:t xml:space="preserve">. </w:t>
        </w:r>
        <w:r w:rsidRPr="00266846">
          <w:t xml:space="preserve">Configuración del SQL Pool en Azure </w:t>
        </w:r>
        <w:proofErr w:type="spellStart"/>
        <w:r w:rsidRPr="00266846">
          <w:t>Synapse</w:t>
        </w:r>
        <w:proofErr w:type="spellEnd"/>
        <w:r>
          <w:t>.</w:t>
        </w:r>
        <w:r w:rsidRPr="00806425">
          <w:t xml:space="preserve"> </w:t>
        </w:r>
        <w:r w:rsidRPr="00705BC4">
          <w:t>Elaboración propia en la plataforma AWS</w:t>
        </w:r>
        <w:bookmarkEnd w:id="4678"/>
      </w:ins>
    </w:p>
    <w:p w14:paraId="4D5AA0E5" w14:textId="77777777" w:rsidR="00580D8C" w:rsidRDefault="00580D8C" w:rsidP="00580D8C">
      <w:pPr>
        <w:rPr>
          <w:ins w:id="4680" w:author="Monica Maria Garro Lopez" w:date="2025-03-21T15:44:00Z"/>
        </w:rPr>
      </w:pPr>
    </w:p>
    <w:p w14:paraId="28DB4291" w14:textId="77777777" w:rsidR="00580D8C" w:rsidRDefault="00580D8C" w:rsidP="00580D8C">
      <w:pPr>
        <w:pStyle w:val="Prrafodelista"/>
        <w:numPr>
          <w:ilvl w:val="0"/>
          <w:numId w:val="94"/>
        </w:numPr>
        <w:rPr>
          <w:ins w:id="4681" w:author="Monica Maria Garro Lopez" w:date="2025-03-21T15:44:00Z"/>
        </w:rPr>
      </w:pPr>
      <w:ins w:id="4682" w:author="Monica Maria Garro Lopez" w:date="2025-03-21T15:44:00Z">
        <w:r w:rsidRPr="00FF4506">
          <w:rPr>
            <w:b/>
            <w:bCs/>
          </w:rPr>
          <w:t xml:space="preserve">Creación del </w:t>
        </w:r>
        <w:r w:rsidRPr="00D627F6">
          <w:rPr>
            <w:b/>
            <w:bCs/>
          </w:rPr>
          <w:t xml:space="preserve">modelo de datos </w:t>
        </w:r>
        <w:r w:rsidRPr="00FF4506">
          <w:rPr>
            <w:b/>
            <w:bCs/>
          </w:rPr>
          <w:t>(Modelo Estrella)</w:t>
        </w:r>
        <w:r w:rsidRPr="00D627F6">
          <w:rPr>
            <w:b/>
            <w:bCs/>
          </w:rPr>
          <w:t xml:space="preserve">. </w:t>
        </w:r>
        <w:r>
          <w:t xml:space="preserve">Se diseñó el </w:t>
        </w:r>
        <w:r>
          <w:rPr>
            <w:rStyle w:val="Textoennegrita"/>
          </w:rPr>
          <w:t>modelo estrella</w:t>
        </w:r>
        <w:r>
          <w:t>, compuesto por una tabla de hechos y dos tablas de dimensiones.</w:t>
        </w:r>
      </w:ins>
    </w:p>
    <w:p w14:paraId="7E957230" w14:textId="77777777" w:rsidR="00580D8C" w:rsidRDefault="00580D8C" w:rsidP="00580D8C">
      <w:pPr>
        <w:keepNext/>
        <w:spacing w:after="0"/>
        <w:ind w:left="360"/>
        <w:jc w:val="center"/>
        <w:rPr>
          <w:ins w:id="4683" w:author="Monica Maria Garro Lopez" w:date="2025-03-21T15:44:00Z"/>
        </w:rPr>
      </w:pPr>
      <w:ins w:id="4684" w:author="Monica Maria Garro Lopez" w:date="2025-03-21T15:44:00Z">
        <w:r>
          <w:rPr>
            <w:noProof/>
          </w:rPr>
          <w:drawing>
            <wp:inline distT="0" distB="0" distL="0" distR="0" wp14:anchorId="4C7EBF45" wp14:editId="357CA045">
              <wp:extent cx="4453890" cy="1808480"/>
              <wp:effectExtent l="0" t="0" r="381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638" t="-423"/>
                      <a:stretch/>
                    </pic:blipFill>
                    <pic:spPr bwMode="auto">
                      <a:xfrm>
                        <a:off x="0" y="0"/>
                        <a:ext cx="4453890" cy="1808480"/>
                      </a:xfrm>
                      <a:prstGeom prst="rect">
                        <a:avLst/>
                      </a:prstGeom>
                      <a:ln>
                        <a:noFill/>
                      </a:ln>
                      <a:extLst>
                        <a:ext uri="{53640926-AAD7-44D8-BBD7-CCE9431645EC}">
                          <a14:shadowObscured xmlns:a14="http://schemas.microsoft.com/office/drawing/2010/main"/>
                        </a:ext>
                      </a:extLst>
                    </pic:spPr>
                  </pic:pic>
                </a:graphicData>
              </a:graphic>
            </wp:inline>
          </w:drawing>
        </w:r>
      </w:ins>
    </w:p>
    <w:p w14:paraId="464AA083" w14:textId="77777777" w:rsidR="00580D8C" w:rsidRDefault="00580D8C" w:rsidP="00580D8C">
      <w:pPr>
        <w:pStyle w:val="Descripcin"/>
        <w:ind w:left="360"/>
        <w:rPr>
          <w:ins w:id="4685" w:author="Monica Maria Garro Lopez" w:date="2025-03-21T15:44:00Z"/>
        </w:rPr>
      </w:pPr>
      <w:bookmarkStart w:id="4686" w:name="_Toc193466975"/>
      <w:ins w:id="4687" w:author="Monica Maria Garro Lopez" w:date="2025-03-21T15:44:00Z">
        <w:r w:rsidRPr="00FF4506">
          <w:rPr>
            <w:b/>
            <w:bCs/>
          </w:rPr>
          <w:t>Figura</w:t>
        </w:r>
        <w:r>
          <w:t xml:space="preserve"> </w:t>
        </w:r>
        <w:r>
          <w:fldChar w:fldCharType="begin"/>
        </w:r>
        <w:r>
          <w:instrText xml:space="preserve"> SEQ Ilustración \* ARABIC </w:instrText>
        </w:r>
        <w:r>
          <w:fldChar w:fldCharType="separate"/>
        </w:r>
        <w:r>
          <w:rPr>
            <w:noProof/>
          </w:rPr>
          <w:t>30</w:t>
        </w:r>
        <w:r>
          <w:fldChar w:fldCharType="end"/>
        </w:r>
        <w:r>
          <w:t xml:space="preserve">. Creación de tabla de hechos y dimensiones. </w:t>
        </w:r>
        <w:r w:rsidRPr="00705BC4">
          <w:t>Elaboración propia en la plataforma AWS</w:t>
        </w:r>
        <w:bookmarkEnd w:id="4686"/>
      </w:ins>
    </w:p>
    <w:p w14:paraId="37FC8BD8" w14:textId="77777777" w:rsidR="00580D8C" w:rsidRDefault="00580D8C" w:rsidP="00580D8C">
      <w:pPr>
        <w:pStyle w:val="Prrafodelista"/>
        <w:numPr>
          <w:ilvl w:val="0"/>
          <w:numId w:val="94"/>
        </w:numPr>
        <w:rPr>
          <w:ins w:id="4688" w:author="Monica Maria Garro Lopez" w:date="2025-03-21T15:44:00Z"/>
          <w:lang w:val="es-CO"/>
        </w:rPr>
      </w:pPr>
      <w:ins w:id="4689" w:author="Monica Maria Garro Lopez" w:date="2025-03-21T15:44:00Z">
        <w:r w:rsidRPr="00D627F6">
          <w:rPr>
            <w:b/>
            <w:bCs/>
            <w:lang w:val="es-CO"/>
          </w:rPr>
          <w:t xml:space="preserve">Carga de datos en el Data Warehouse. </w:t>
        </w:r>
        <w:r w:rsidRPr="00D627F6">
          <w:rPr>
            <w:lang w:val="es-CO"/>
          </w:rPr>
          <w:t xml:space="preserve">Para poblar las tablas, se utilizaron archivos </w:t>
        </w:r>
        <w:proofErr w:type="spellStart"/>
        <w:r w:rsidRPr="00FF4506">
          <w:rPr>
            <w:i/>
            <w:iCs/>
            <w:lang w:val="es-CO"/>
          </w:rPr>
          <w:t>csv</w:t>
        </w:r>
        <w:proofErr w:type="spellEnd"/>
        <w:r w:rsidRPr="00D627F6">
          <w:rPr>
            <w:lang w:val="es-CO"/>
          </w:rPr>
          <w:t xml:space="preserve"> almacenados en </w:t>
        </w:r>
        <w:r w:rsidRPr="00D627F6">
          <w:rPr>
            <w:b/>
            <w:bCs/>
            <w:lang w:val="es-CO"/>
          </w:rPr>
          <w:t>Azure Data Lake Storage Gen2</w:t>
        </w:r>
        <w:r w:rsidRPr="00D627F6">
          <w:rPr>
            <w:lang w:val="es-CO"/>
          </w:rPr>
          <w:t xml:space="preserve"> y el comando </w:t>
        </w:r>
        <w:r w:rsidRPr="00FF4506">
          <w:rPr>
            <w:i/>
            <w:iCs/>
            <w:lang w:val="es-CO"/>
          </w:rPr>
          <w:t>COPY INTO</w:t>
        </w:r>
        <w:r w:rsidRPr="00D627F6">
          <w:rPr>
            <w:lang w:val="es-CO"/>
          </w:rPr>
          <w:t>.</w:t>
        </w:r>
      </w:ins>
    </w:p>
    <w:p w14:paraId="6E8DB788" w14:textId="77777777" w:rsidR="00580D8C" w:rsidRDefault="00580D8C" w:rsidP="00580D8C">
      <w:pPr>
        <w:keepNext/>
        <w:spacing w:after="0"/>
        <w:jc w:val="center"/>
        <w:rPr>
          <w:ins w:id="4690" w:author="Monica Maria Garro Lopez" w:date="2025-03-21T15:44:00Z"/>
        </w:rPr>
      </w:pPr>
      <w:ins w:id="4691" w:author="Monica Maria Garro Lopez" w:date="2025-03-21T15:44:00Z">
        <w:r w:rsidRPr="007E7DEE">
          <w:rPr>
            <w:noProof/>
          </w:rPr>
          <w:drawing>
            <wp:inline distT="0" distB="0" distL="0" distR="0" wp14:anchorId="091D479E" wp14:editId="435135FD">
              <wp:extent cx="3118808" cy="1860550"/>
              <wp:effectExtent l="0" t="0" r="5715"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61" r="38488" b="43168"/>
                      <a:stretch/>
                    </pic:blipFill>
                    <pic:spPr bwMode="auto">
                      <a:xfrm>
                        <a:off x="0" y="0"/>
                        <a:ext cx="3142365" cy="1874603"/>
                      </a:xfrm>
                      <a:prstGeom prst="rect">
                        <a:avLst/>
                      </a:prstGeom>
                      <a:ln>
                        <a:noFill/>
                      </a:ln>
                      <a:extLst>
                        <a:ext uri="{53640926-AAD7-44D8-BBD7-CCE9431645EC}">
                          <a14:shadowObscured xmlns:a14="http://schemas.microsoft.com/office/drawing/2010/main"/>
                        </a:ext>
                      </a:extLst>
                    </pic:spPr>
                  </pic:pic>
                </a:graphicData>
              </a:graphic>
            </wp:inline>
          </w:drawing>
        </w:r>
      </w:ins>
    </w:p>
    <w:p w14:paraId="4DC6C2FC" w14:textId="77777777" w:rsidR="00580D8C" w:rsidRPr="00857EB5" w:rsidRDefault="00580D8C" w:rsidP="00580D8C">
      <w:pPr>
        <w:pStyle w:val="Descripcin"/>
        <w:rPr>
          <w:ins w:id="4692" w:author="Monica Maria Garro Lopez" w:date="2025-03-21T15:44:00Z"/>
          <w:lang w:val="es-CO"/>
        </w:rPr>
      </w:pPr>
      <w:bookmarkStart w:id="4693" w:name="_Toc193466976"/>
      <w:ins w:id="4694" w:author="Monica Maria Garro Lopez" w:date="2025-03-21T15:44:00Z">
        <w:r w:rsidRPr="00FF4506">
          <w:rPr>
            <w:b/>
            <w:bCs/>
          </w:rPr>
          <w:t xml:space="preserve">Figura </w:t>
        </w:r>
        <w:r w:rsidRPr="00FF4506">
          <w:rPr>
            <w:b/>
            <w:bCs/>
          </w:rPr>
          <w:fldChar w:fldCharType="begin"/>
        </w:r>
        <w:r w:rsidRPr="00FF4506">
          <w:rPr>
            <w:b/>
            <w:bCs/>
          </w:rPr>
          <w:instrText xml:space="preserve"> SEQ Ilustración \* ARABIC </w:instrText>
        </w:r>
        <w:r w:rsidRPr="00FF4506">
          <w:rPr>
            <w:b/>
            <w:bCs/>
          </w:rPr>
          <w:fldChar w:fldCharType="separate"/>
        </w:r>
        <w:r>
          <w:rPr>
            <w:b/>
            <w:bCs/>
            <w:noProof/>
          </w:rPr>
          <w:t>31</w:t>
        </w:r>
        <w:r w:rsidRPr="00FF4506">
          <w:rPr>
            <w:b/>
            <w:bCs/>
          </w:rPr>
          <w:fldChar w:fldCharType="end"/>
        </w:r>
        <w:r>
          <w:t xml:space="preserve">. </w:t>
        </w:r>
        <w:r w:rsidRPr="00495103">
          <w:t>Carga de datos</w:t>
        </w:r>
        <w:r>
          <w:t xml:space="preserve"> desde </w:t>
        </w:r>
        <w:proofErr w:type="spellStart"/>
        <w:r>
          <w:t>csv</w:t>
        </w:r>
        <w:proofErr w:type="spellEnd"/>
        <w:r>
          <w:t xml:space="preserve">. </w:t>
        </w:r>
        <w:r w:rsidRPr="00705BC4">
          <w:t>Elaboración propia en la plataforma AWS</w:t>
        </w:r>
        <w:bookmarkEnd w:id="4693"/>
      </w:ins>
    </w:p>
    <w:p w14:paraId="5D330AA6" w14:textId="77777777" w:rsidR="00580D8C" w:rsidRPr="00FF4506" w:rsidRDefault="00580D8C" w:rsidP="00580D8C">
      <w:pPr>
        <w:pStyle w:val="Prrafodelista"/>
        <w:numPr>
          <w:ilvl w:val="0"/>
          <w:numId w:val="94"/>
        </w:numPr>
        <w:rPr>
          <w:ins w:id="4695" w:author="Monica Maria Garro Lopez" w:date="2025-03-21T15:44:00Z"/>
          <w:b/>
          <w:bCs/>
          <w:lang w:val="es-CO"/>
        </w:rPr>
      </w:pPr>
      <w:ins w:id="4696" w:author="Monica Maria Garro Lopez" w:date="2025-03-21T15:44:00Z">
        <w:r w:rsidRPr="00FF4506">
          <w:rPr>
            <w:b/>
            <w:bCs/>
          </w:rPr>
          <w:t xml:space="preserve">Consultas SQL para </w:t>
        </w:r>
        <w:r w:rsidRPr="00AC68B2">
          <w:rPr>
            <w:b/>
            <w:bCs/>
          </w:rPr>
          <w:t>análisis de datos</w:t>
        </w:r>
        <w:r>
          <w:rPr>
            <w:b/>
            <w:bCs/>
          </w:rPr>
          <w:t xml:space="preserve">.  </w:t>
        </w:r>
        <w:r>
          <w:t>Como prueba final se ejecuta consulta que permite identificar cantidad de clientes por país.</w:t>
        </w:r>
      </w:ins>
    </w:p>
    <w:p w14:paraId="0A2C58A0" w14:textId="77777777" w:rsidR="00580D8C" w:rsidRPr="00FF4506" w:rsidRDefault="00580D8C" w:rsidP="00580D8C">
      <w:pPr>
        <w:pStyle w:val="Prrafodelista"/>
        <w:rPr>
          <w:ins w:id="4697" w:author="Monica Maria Garro Lopez" w:date="2025-03-21T15:44:00Z"/>
          <w:b/>
          <w:bCs/>
          <w:lang w:val="es-CO"/>
        </w:rPr>
      </w:pPr>
    </w:p>
    <w:p w14:paraId="6250AF31" w14:textId="77777777" w:rsidR="00580D8C" w:rsidRDefault="00580D8C" w:rsidP="00580D8C">
      <w:pPr>
        <w:pStyle w:val="Prrafodelista"/>
        <w:keepNext/>
        <w:jc w:val="center"/>
        <w:rPr>
          <w:ins w:id="4698" w:author="Monica Maria Garro Lopez" w:date="2025-03-21T15:44:00Z"/>
        </w:rPr>
      </w:pPr>
      <w:ins w:id="4699" w:author="Monica Maria Garro Lopez" w:date="2025-03-21T15:44:00Z">
        <w:r w:rsidRPr="00AC68B2">
          <w:rPr>
            <w:b/>
            <w:bCs/>
            <w:noProof/>
            <w:lang w:val="es-CO"/>
          </w:rPr>
          <w:lastRenderedPageBreak/>
          <w:drawing>
            <wp:inline distT="0" distB="0" distL="0" distR="0" wp14:anchorId="1D911097" wp14:editId="613636FD">
              <wp:extent cx="4591050" cy="212330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96312" cy="2125741"/>
                      </a:xfrm>
                      <a:prstGeom prst="rect">
                        <a:avLst/>
                      </a:prstGeom>
                    </pic:spPr>
                  </pic:pic>
                </a:graphicData>
              </a:graphic>
            </wp:inline>
          </w:drawing>
        </w:r>
      </w:ins>
    </w:p>
    <w:p w14:paraId="4C5DC610" w14:textId="77777777" w:rsidR="00580D8C" w:rsidRPr="00FF4506" w:rsidRDefault="00580D8C" w:rsidP="00580D8C">
      <w:pPr>
        <w:pStyle w:val="Descripcin"/>
        <w:ind w:left="720"/>
        <w:rPr>
          <w:ins w:id="4700" w:author="Monica Maria Garro Lopez" w:date="2025-03-21T15:44:00Z"/>
          <w:b/>
          <w:bCs/>
          <w:lang w:val="es-CO"/>
        </w:rPr>
      </w:pPr>
      <w:bookmarkStart w:id="4701" w:name="_Toc193466977"/>
      <w:ins w:id="4702" w:author="Monica Maria Garro Lopez" w:date="2025-03-21T15:44:00Z">
        <w:r w:rsidRPr="00FF4506">
          <w:rPr>
            <w:b/>
            <w:bCs/>
          </w:rPr>
          <w:t xml:space="preserve">Figura </w:t>
        </w:r>
        <w:r w:rsidRPr="00FF4506">
          <w:rPr>
            <w:b/>
            <w:bCs/>
          </w:rPr>
          <w:fldChar w:fldCharType="begin"/>
        </w:r>
        <w:r w:rsidRPr="00FF4506">
          <w:rPr>
            <w:b/>
            <w:bCs/>
          </w:rPr>
          <w:instrText xml:space="preserve"> SEQ Ilustración \* ARABIC </w:instrText>
        </w:r>
        <w:r w:rsidRPr="00FF4506">
          <w:rPr>
            <w:b/>
            <w:bCs/>
          </w:rPr>
          <w:fldChar w:fldCharType="separate"/>
        </w:r>
        <w:r>
          <w:rPr>
            <w:b/>
            <w:bCs/>
            <w:noProof/>
          </w:rPr>
          <w:t>32</w:t>
        </w:r>
        <w:r w:rsidRPr="00FF4506">
          <w:rPr>
            <w:b/>
            <w:bCs/>
          </w:rPr>
          <w:fldChar w:fldCharType="end"/>
        </w:r>
        <w:r>
          <w:t>. Consulta para análisis de datos</w:t>
        </w:r>
        <w:bookmarkEnd w:id="4701"/>
      </w:ins>
    </w:p>
    <w:p w14:paraId="448436CB" w14:textId="77777777" w:rsidR="00580D8C" w:rsidRPr="00FF4506" w:rsidRDefault="00580D8C" w:rsidP="00580D8C">
      <w:pPr>
        <w:rPr>
          <w:ins w:id="4703" w:author="Monica Maria Garro Lopez" w:date="2025-03-21T15:44:00Z"/>
          <w:b/>
          <w:bCs/>
          <w:i/>
          <w:iCs/>
          <w:lang w:val="es-CO"/>
        </w:rPr>
      </w:pPr>
    </w:p>
    <w:p w14:paraId="0B4033C9" w14:textId="77777777" w:rsidR="00857EB5" w:rsidRPr="00857EB5" w:rsidRDefault="00857EB5">
      <w:pPr>
        <w:pStyle w:val="Ttulo3"/>
        <w:numPr>
          <w:ilvl w:val="2"/>
          <w:numId w:val="77"/>
        </w:numPr>
        <w:rPr>
          <w:ins w:id="4704" w:author="Monica Maria Garro Lopez" w:date="2025-03-20T18:35:00Z"/>
          <w:i/>
          <w:iCs/>
          <w:lang w:val="en-US"/>
          <w:rPrChange w:id="4705" w:author="Monica Maria Garro Lopez" w:date="2025-03-20T18:36:00Z">
            <w:rPr>
              <w:ins w:id="4706" w:author="Monica Maria Garro Lopez" w:date="2025-03-20T18:35:00Z"/>
              <w:b/>
              <w:bCs/>
              <w:lang w:val="es-CO"/>
            </w:rPr>
          </w:rPrChange>
        </w:rPr>
        <w:pPrChange w:id="4707" w:author="Monica Maria Garro Lopez" w:date="2025-03-20T18:36:00Z">
          <w:pPr>
            <w:keepNext/>
            <w:numPr>
              <w:numId w:val="107"/>
            </w:numPr>
            <w:tabs>
              <w:tab w:val="num" w:pos="720"/>
            </w:tabs>
            <w:ind w:left="720" w:hanging="360"/>
          </w:pPr>
        </w:pPrChange>
      </w:pPr>
      <w:bookmarkStart w:id="4708" w:name="_Toc193466894"/>
      <w:ins w:id="4709" w:author="Monica Maria Garro Lopez" w:date="2025-03-20T18:35:00Z">
        <w:r w:rsidRPr="00857EB5">
          <w:rPr>
            <w:i/>
            <w:iCs/>
            <w:lang w:val="en-US"/>
            <w:rPrChange w:id="4710" w:author="Monica Maria Garro Lopez" w:date="2025-03-20T18:36:00Z">
              <w:rPr>
                <w:b/>
                <w:bCs/>
                <w:lang w:val="es-CO"/>
              </w:rPr>
            </w:rPrChange>
          </w:rPr>
          <w:t xml:space="preserve">Delta Lake </w:t>
        </w:r>
        <w:proofErr w:type="spellStart"/>
        <w:r w:rsidRPr="00857EB5">
          <w:rPr>
            <w:i/>
            <w:iCs/>
            <w:lang w:val="en-US"/>
            <w:rPrChange w:id="4711" w:author="Monica Maria Garro Lopez" w:date="2025-03-20T18:36:00Z">
              <w:rPr>
                <w:b/>
                <w:bCs/>
                <w:lang w:val="es-CO"/>
              </w:rPr>
            </w:rPrChange>
          </w:rPr>
          <w:t>en</w:t>
        </w:r>
        <w:proofErr w:type="spellEnd"/>
        <w:r w:rsidRPr="00857EB5">
          <w:rPr>
            <w:i/>
            <w:iCs/>
            <w:lang w:val="en-US"/>
            <w:rPrChange w:id="4712" w:author="Monica Maria Garro Lopez" w:date="2025-03-20T18:36:00Z">
              <w:rPr>
                <w:b/>
                <w:bCs/>
                <w:lang w:val="es-CO"/>
              </w:rPr>
            </w:rPrChange>
          </w:rPr>
          <w:t xml:space="preserve"> Databricks</w:t>
        </w:r>
        <w:bookmarkEnd w:id="4708"/>
      </w:ins>
    </w:p>
    <w:p w14:paraId="68BBD772" w14:textId="53B9F22B" w:rsidR="00857EB5" w:rsidRDefault="00857EB5" w:rsidP="00857EB5">
      <w:pPr>
        <w:rPr>
          <w:ins w:id="4713" w:author="Monica Maria Garro Lopez" w:date="2025-03-20T18:46:00Z"/>
          <w:lang w:val="es-CO"/>
        </w:rPr>
      </w:pPr>
      <w:ins w:id="4714" w:author="Monica Maria Garro Lopez" w:date="2025-03-20T18:38:00Z">
        <w:r w:rsidRPr="00857EB5">
          <w:rPr>
            <w:lang w:val="es-CO"/>
          </w:rPr>
          <w:t xml:space="preserve">En esta práctica se implementa una arquitectura de datos utilizando </w:t>
        </w:r>
        <w:r w:rsidRPr="00857EB5">
          <w:rPr>
            <w:b/>
            <w:bCs/>
            <w:lang w:val="es-CO"/>
          </w:rPr>
          <w:t xml:space="preserve">Delta Lake sobre la plataforma </w:t>
        </w:r>
        <w:proofErr w:type="spellStart"/>
        <w:r w:rsidRPr="00857EB5">
          <w:rPr>
            <w:b/>
            <w:bCs/>
            <w:lang w:val="es-CO"/>
          </w:rPr>
          <w:t>Databricks</w:t>
        </w:r>
        <w:proofErr w:type="spellEnd"/>
        <w:r w:rsidRPr="00857EB5">
          <w:rPr>
            <w:lang w:val="es-CO"/>
          </w:rPr>
          <w:t>, con el objetivo de demostrar cómo se gestiona el ciclo de vida de los datos a través de tres capas estructuradas</w:t>
        </w:r>
      </w:ins>
      <w:ins w:id="4715" w:author="Monica Maria Garro Lopez" w:date="2025-03-20T19:19:00Z">
        <w:r w:rsidR="00DD2678">
          <w:rPr>
            <w:lang w:val="es-CO"/>
          </w:rPr>
          <w:t xml:space="preserve"> en una estructura </w:t>
        </w:r>
        <w:proofErr w:type="spellStart"/>
        <w:r w:rsidR="00DD2678" w:rsidRPr="00DD2678">
          <w:rPr>
            <w:i/>
            <w:iCs/>
            <w:lang w:val="es-CO"/>
            <w:rPrChange w:id="4716" w:author="Monica Maria Garro Lopez" w:date="2025-03-20T19:19:00Z">
              <w:rPr>
                <w:lang w:val="es-CO"/>
              </w:rPr>
            </w:rPrChange>
          </w:rPr>
          <w:t>Medallion</w:t>
        </w:r>
      </w:ins>
      <w:proofErr w:type="spellEnd"/>
      <w:ins w:id="4717" w:author="Monica Maria Garro Lopez" w:date="2025-03-20T18:38:00Z">
        <w:r w:rsidRPr="00857EB5">
          <w:rPr>
            <w:lang w:val="es-CO"/>
          </w:rPr>
          <w:t xml:space="preserve">: </w:t>
        </w:r>
        <w:proofErr w:type="spellStart"/>
        <w:r w:rsidRPr="00857EB5">
          <w:rPr>
            <w:b/>
            <w:bCs/>
            <w:lang w:val="es-CO"/>
          </w:rPr>
          <w:t>Bronze</w:t>
        </w:r>
      </w:ins>
      <w:proofErr w:type="spellEnd"/>
      <w:ins w:id="4718" w:author="Monica Maria Garro Lopez" w:date="2025-03-20T18:43:00Z">
        <w:r>
          <w:rPr>
            <w:b/>
            <w:bCs/>
            <w:lang w:val="es-CO"/>
          </w:rPr>
          <w:t xml:space="preserve"> </w:t>
        </w:r>
        <w:r w:rsidRPr="00857EB5">
          <w:rPr>
            <w:lang w:val="es-CO"/>
            <w:rPrChange w:id="4719" w:author="Monica Maria Garro Lopez" w:date="2025-03-20T18:43:00Z">
              <w:rPr>
                <w:b/>
                <w:bCs/>
                <w:lang w:val="es-CO"/>
              </w:rPr>
            </w:rPrChange>
          </w:rPr>
          <w:t>(procesamiento de datos en bruto)</w:t>
        </w:r>
      </w:ins>
      <w:ins w:id="4720" w:author="Monica Maria Garro Lopez" w:date="2025-03-20T18:38:00Z">
        <w:r w:rsidRPr="00857EB5">
          <w:rPr>
            <w:lang w:val="es-CO"/>
          </w:rPr>
          <w:t xml:space="preserve">, </w:t>
        </w:r>
        <w:r w:rsidRPr="00857EB5">
          <w:rPr>
            <w:b/>
            <w:bCs/>
            <w:lang w:val="es-CO"/>
          </w:rPr>
          <w:t>Silver</w:t>
        </w:r>
        <w:r w:rsidRPr="00857EB5">
          <w:rPr>
            <w:lang w:val="es-CO"/>
          </w:rPr>
          <w:t xml:space="preserve"> </w:t>
        </w:r>
      </w:ins>
      <w:ins w:id="4721" w:author="Monica Maria Garro Lopez" w:date="2025-03-20T18:44:00Z">
        <w:r>
          <w:rPr>
            <w:lang w:val="es-CO"/>
          </w:rPr>
          <w:t xml:space="preserve">(transformaciones y limpiezas) </w:t>
        </w:r>
      </w:ins>
      <w:ins w:id="4722" w:author="Monica Maria Garro Lopez" w:date="2025-03-20T18:38:00Z">
        <w:r w:rsidRPr="00857EB5">
          <w:rPr>
            <w:lang w:val="es-CO"/>
          </w:rPr>
          <w:t xml:space="preserve">y </w:t>
        </w:r>
        <w:r w:rsidRPr="00857EB5">
          <w:rPr>
            <w:b/>
            <w:bCs/>
            <w:lang w:val="es-CO"/>
          </w:rPr>
          <w:t>Gold</w:t>
        </w:r>
      </w:ins>
      <w:ins w:id="4723" w:author="Monica Maria Garro Lopez" w:date="2025-03-20T18:44:00Z">
        <w:r>
          <w:rPr>
            <w:b/>
            <w:bCs/>
            <w:lang w:val="es-CO"/>
          </w:rPr>
          <w:t xml:space="preserve"> </w:t>
        </w:r>
        <w:r w:rsidRPr="00857EB5">
          <w:rPr>
            <w:lang w:val="es-CO"/>
            <w:rPrChange w:id="4724" w:author="Monica Maria Garro Lopez" w:date="2025-03-20T18:44:00Z">
              <w:rPr>
                <w:b/>
                <w:bCs/>
                <w:lang w:val="es-CO"/>
              </w:rPr>
            </w:rPrChange>
          </w:rPr>
          <w:t>(información disponible para ser consumida por el negocio)</w:t>
        </w:r>
      </w:ins>
      <w:ins w:id="4725" w:author="Monica Maria Garro Lopez" w:date="2025-03-20T18:38:00Z">
        <w:r w:rsidRPr="00857EB5">
          <w:rPr>
            <w:lang w:val="es-CO"/>
          </w:rPr>
          <w:t>. Se utilizará un archivo de clientes (clientes.csv) como fuente inicial de datos</w:t>
        </w:r>
      </w:ins>
      <w:ins w:id="4726" w:author="Monica Maria Garro Lopez" w:date="2025-03-20T18:35:00Z">
        <w:r w:rsidRPr="00857EB5">
          <w:rPr>
            <w:lang w:val="es-CO"/>
          </w:rPr>
          <w:t>.</w:t>
        </w:r>
      </w:ins>
    </w:p>
    <w:p w14:paraId="552E4FBF" w14:textId="77777777" w:rsidR="009A2249" w:rsidRDefault="009A2249">
      <w:pPr>
        <w:keepNext/>
        <w:spacing w:after="0"/>
        <w:jc w:val="center"/>
        <w:rPr>
          <w:ins w:id="4727" w:author="Monica Maria Garro Lopez" w:date="2025-03-20T18:51:00Z"/>
        </w:rPr>
        <w:pPrChange w:id="4728" w:author="Monica Maria Garro Lopez" w:date="2025-03-20T19:04:00Z">
          <w:pPr>
            <w:jc w:val="center"/>
          </w:pPr>
        </w:pPrChange>
      </w:pPr>
      <w:ins w:id="4729" w:author="Monica Maria Garro Lopez" w:date="2025-03-20T18:46:00Z">
        <w:r>
          <w:rPr>
            <w:noProof/>
          </w:rPr>
          <w:drawing>
            <wp:inline distT="0" distB="0" distL="0" distR="0" wp14:anchorId="72203185" wp14:editId="72A91A78">
              <wp:extent cx="3441940" cy="1286275"/>
              <wp:effectExtent l="0" t="0" r="6350" b="9525"/>
              <wp:docPr id="34" name="Imagen 34" descr="Qué es la arquitectura Medallion en un contexto Data Lake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Qué es la arquitectura Medallion en un contexto Data Lakehous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49847" cy="1289230"/>
                      </a:xfrm>
                      <a:prstGeom prst="rect">
                        <a:avLst/>
                      </a:prstGeom>
                      <a:noFill/>
                      <a:ln>
                        <a:noFill/>
                      </a:ln>
                    </pic:spPr>
                  </pic:pic>
                </a:graphicData>
              </a:graphic>
            </wp:inline>
          </w:drawing>
        </w:r>
      </w:ins>
    </w:p>
    <w:p w14:paraId="59BDFC56" w14:textId="2AFCBD64" w:rsidR="009A2249" w:rsidRDefault="009A2249">
      <w:pPr>
        <w:pStyle w:val="Descripcin"/>
        <w:rPr>
          <w:ins w:id="4730" w:author="Monica Maria Garro Lopez" w:date="2025-03-20T18:39:00Z"/>
          <w:lang w:val="es-CO"/>
        </w:rPr>
        <w:pPrChange w:id="4731" w:author="Monica Maria Garro Lopez" w:date="2025-03-20T18:51:00Z">
          <w:pPr/>
        </w:pPrChange>
      </w:pPr>
      <w:bookmarkStart w:id="4732" w:name="_Toc193466978"/>
      <w:ins w:id="4733" w:author="Monica Maria Garro Lopez" w:date="2025-03-20T18:51:00Z">
        <w:r w:rsidRPr="009A2249">
          <w:rPr>
            <w:b/>
            <w:bCs/>
            <w:rPrChange w:id="4734" w:author="Monica Maria Garro Lopez" w:date="2025-03-20T18:51:00Z">
              <w:rPr>
                <w:i/>
                <w:iCs/>
              </w:rPr>
            </w:rPrChange>
          </w:rPr>
          <w:t xml:space="preserve">Figura </w:t>
        </w:r>
        <w:r w:rsidRPr="009A2249">
          <w:rPr>
            <w:b/>
            <w:bCs/>
            <w:rPrChange w:id="4735" w:author="Monica Maria Garro Lopez" w:date="2025-03-20T18:51:00Z">
              <w:rPr>
                <w:i/>
                <w:iCs/>
              </w:rPr>
            </w:rPrChange>
          </w:rPr>
          <w:fldChar w:fldCharType="begin"/>
        </w:r>
        <w:r w:rsidRPr="009A2249">
          <w:rPr>
            <w:b/>
            <w:bCs/>
            <w:rPrChange w:id="4736" w:author="Monica Maria Garro Lopez" w:date="2025-03-20T18:51:00Z">
              <w:rPr>
                <w:i/>
                <w:iCs/>
              </w:rPr>
            </w:rPrChange>
          </w:rPr>
          <w:instrText xml:space="preserve"> SEQ Ilustración \* ARABIC </w:instrText>
        </w:r>
      </w:ins>
      <w:r w:rsidRPr="009A2249">
        <w:rPr>
          <w:b/>
          <w:bCs/>
          <w:rPrChange w:id="4737" w:author="Monica Maria Garro Lopez" w:date="2025-03-20T18:51:00Z">
            <w:rPr>
              <w:i/>
              <w:iCs/>
            </w:rPr>
          </w:rPrChange>
        </w:rPr>
        <w:fldChar w:fldCharType="separate"/>
      </w:r>
      <w:ins w:id="4738" w:author="Monica Maria Garro Lopez" w:date="2025-03-20T20:08:00Z">
        <w:r w:rsidR="004A38FE">
          <w:rPr>
            <w:b/>
            <w:bCs/>
            <w:noProof/>
          </w:rPr>
          <w:t>41</w:t>
        </w:r>
      </w:ins>
      <w:ins w:id="4739" w:author="Monica Maria Garro Lopez" w:date="2025-03-20T18:51:00Z">
        <w:r w:rsidRPr="009A2249">
          <w:rPr>
            <w:b/>
            <w:bCs/>
            <w:rPrChange w:id="4740" w:author="Monica Maria Garro Lopez" w:date="2025-03-20T18:51:00Z">
              <w:rPr>
                <w:i/>
                <w:iCs/>
              </w:rPr>
            </w:rPrChange>
          </w:rPr>
          <w:fldChar w:fldCharType="end"/>
        </w:r>
        <w:r>
          <w:t xml:space="preserve">. Arquitectura </w:t>
        </w:r>
        <w:proofErr w:type="spellStart"/>
        <w:r>
          <w:t>Medallion</w:t>
        </w:r>
        <w:proofErr w:type="spellEnd"/>
        <w:r>
          <w:t>.</w:t>
        </w:r>
      </w:ins>
      <w:customXmlInsRangeStart w:id="4741" w:author="Monica Maria Garro Lopez" w:date="2025-03-20T19:04:00Z"/>
      <w:sdt>
        <w:sdtPr>
          <w:rPr>
            <w:color w:val="000000"/>
          </w:rPr>
          <w:tag w:val="MENDELEY_CITATION_v3_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"/>
          <w:id w:val="-1944676354"/>
          <w:placeholder>
            <w:docPart w:val="DefaultPlaceholder_-1854013440"/>
          </w:placeholder>
        </w:sdtPr>
        <w:sdtEndPr/>
        <w:sdtContent>
          <w:customXmlInsRangeEnd w:id="4741"/>
          <w:ins w:id="4742" w:author="Monica Maria Garro Lopez" w:date="2025-03-21T16:07:00Z">
            <w:r w:rsidR="00415AEC" w:rsidRPr="007903C1">
              <w:rPr>
                <w:color w:val="000000"/>
              </w:rPr>
              <w:t xml:space="preserve">(Núria, </w:t>
            </w:r>
            <w:proofErr w:type="spellStart"/>
            <w:r w:rsidR="00415AEC" w:rsidRPr="007903C1">
              <w:rPr>
                <w:color w:val="000000"/>
              </w:rPr>
              <w:t>n.d</w:t>
            </w:r>
            <w:proofErr w:type="spellEnd"/>
            <w:r w:rsidR="00415AEC" w:rsidRPr="007903C1">
              <w:rPr>
                <w:color w:val="000000"/>
              </w:rPr>
              <w:t>.-b)</w:t>
            </w:r>
          </w:ins>
          <w:customXmlInsRangeStart w:id="4743" w:author="Monica Maria Garro Lopez" w:date="2025-03-20T19:04:00Z"/>
        </w:sdtContent>
      </w:sdt>
      <w:customXmlInsRangeEnd w:id="4743"/>
      <w:bookmarkEnd w:id="4732"/>
    </w:p>
    <w:p w14:paraId="44C6D938" w14:textId="3D09C632" w:rsidR="00857EB5" w:rsidRDefault="00857EB5" w:rsidP="00857EB5">
      <w:pPr>
        <w:rPr>
          <w:ins w:id="4744" w:author="Monica Maria Garro Lopez" w:date="2025-03-20T18:39:00Z"/>
          <w:lang w:val="es-CO"/>
        </w:rPr>
      </w:pPr>
      <w:ins w:id="4745" w:author="Monica Maria Garro Lopez" w:date="2025-03-20T18:35:00Z">
        <w:r w:rsidRPr="00857EB5">
          <w:rPr>
            <w:lang w:val="es-CO"/>
          </w:rPr>
          <w:t xml:space="preserve">El primer paso </w:t>
        </w:r>
      </w:ins>
      <w:ins w:id="4746" w:author="Monica Maria Garro Lopez" w:date="2025-03-20T18:45:00Z">
        <w:r>
          <w:rPr>
            <w:lang w:val="es-CO"/>
          </w:rPr>
          <w:t xml:space="preserve">del proceso </w:t>
        </w:r>
      </w:ins>
      <w:ins w:id="4747" w:author="Monica Maria Garro Lopez" w:date="2025-03-20T18:35:00Z">
        <w:r w:rsidRPr="00857EB5">
          <w:rPr>
            <w:lang w:val="es-CO"/>
          </w:rPr>
          <w:t xml:space="preserve">consiste en crear un clúster en </w:t>
        </w:r>
        <w:proofErr w:type="spellStart"/>
        <w:r w:rsidRPr="00857EB5">
          <w:rPr>
            <w:i/>
            <w:iCs/>
            <w:lang w:val="es-CO"/>
            <w:rPrChange w:id="4748" w:author="Monica Maria Garro Lopez" w:date="2025-03-20T18:39:00Z">
              <w:rPr>
                <w:lang w:val="es-CO"/>
              </w:rPr>
            </w:rPrChange>
          </w:rPr>
          <w:t>Databricks</w:t>
        </w:r>
        <w:proofErr w:type="spellEnd"/>
        <w:r w:rsidRPr="00857EB5">
          <w:rPr>
            <w:lang w:val="es-CO"/>
          </w:rPr>
          <w:t xml:space="preserve">, configurado para ejecutar tareas con bajo consumo de recursos, utilizando un solo nodo con una versión estable de </w:t>
        </w:r>
        <w:proofErr w:type="spellStart"/>
        <w:r w:rsidRPr="00857EB5">
          <w:rPr>
            <w:lang w:val="es-CO"/>
          </w:rPr>
          <w:t>runtime</w:t>
        </w:r>
      </w:ins>
      <w:proofErr w:type="spellEnd"/>
      <w:ins w:id="4749" w:author="Monica Maria Garro Lopez" w:date="2025-03-20T18:39:00Z">
        <w:r>
          <w:rPr>
            <w:lang w:val="es-CO"/>
          </w:rPr>
          <w:t xml:space="preserve"> como se evidencia en la </w:t>
        </w:r>
      </w:ins>
      <w:ins w:id="4750" w:author="Monica Maria Garro Lopez" w:date="2025-03-20T18:40:00Z">
        <w:r>
          <w:rPr>
            <w:lang w:val="es-CO"/>
          </w:rPr>
          <w:t xml:space="preserve">figura </w:t>
        </w:r>
      </w:ins>
      <w:ins w:id="4751" w:author="Monica Maria Garro Lopez" w:date="2025-03-20T18:42:00Z">
        <w:r>
          <w:rPr>
            <w:lang w:val="es-CO"/>
          </w:rPr>
          <w:t>41</w:t>
        </w:r>
      </w:ins>
      <w:ins w:id="4752" w:author="Monica Maria Garro Lopez" w:date="2025-03-20T18:39:00Z">
        <w:r>
          <w:rPr>
            <w:lang w:val="es-CO"/>
          </w:rPr>
          <w:t>.</w:t>
        </w:r>
      </w:ins>
    </w:p>
    <w:p w14:paraId="52FDE645" w14:textId="77777777" w:rsidR="00857EB5" w:rsidRDefault="00857EB5">
      <w:pPr>
        <w:keepNext/>
        <w:spacing w:after="0"/>
        <w:jc w:val="center"/>
        <w:rPr>
          <w:ins w:id="4753" w:author="Monica Maria Garro Lopez" w:date="2025-03-20T18:40:00Z"/>
        </w:rPr>
        <w:pPrChange w:id="4754" w:author="Monica Maria Garro Lopez" w:date="2025-03-20T18:42:00Z">
          <w:pPr/>
        </w:pPrChange>
      </w:pPr>
      <w:ins w:id="4755" w:author="Monica Maria Garro Lopez" w:date="2025-03-20T18:39:00Z">
        <w:r w:rsidRPr="00732F13">
          <w:rPr>
            <w:noProof/>
          </w:rPr>
          <w:lastRenderedPageBreak/>
          <w:drawing>
            <wp:inline distT="0" distB="0" distL="0" distR="0" wp14:anchorId="7DDAC694" wp14:editId="20905163">
              <wp:extent cx="4209690" cy="2066925"/>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22039"/>
                      <a:stretch/>
                    </pic:blipFill>
                    <pic:spPr bwMode="auto">
                      <a:xfrm>
                        <a:off x="0" y="0"/>
                        <a:ext cx="4209886" cy="2067021"/>
                      </a:xfrm>
                      <a:prstGeom prst="rect">
                        <a:avLst/>
                      </a:prstGeom>
                      <a:ln>
                        <a:noFill/>
                      </a:ln>
                      <a:extLst>
                        <a:ext uri="{53640926-AAD7-44D8-BBD7-CCE9431645EC}">
                          <a14:shadowObscured xmlns:a14="http://schemas.microsoft.com/office/drawing/2010/main"/>
                        </a:ext>
                      </a:extLst>
                    </pic:spPr>
                  </pic:pic>
                </a:graphicData>
              </a:graphic>
            </wp:inline>
          </w:drawing>
        </w:r>
      </w:ins>
    </w:p>
    <w:p w14:paraId="566BDC26" w14:textId="41A2061C" w:rsidR="00857EB5" w:rsidRDefault="00857EB5">
      <w:pPr>
        <w:pStyle w:val="Descripcin"/>
        <w:rPr>
          <w:ins w:id="4756" w:author="Monica Maria Garro Lopez" w:date="2025-03-20T18:42:00Z"/>
        </w:rPr>
        <w:pPrChange w:id="4757" w:author="Monica Maria Garro Lopez" w:date="2025-03-20T19:16:00Z">
          <w:pPr>
            <w:pStyle w:val="Descripcin"/>
            <w:ind w:left="1440"/>
          </w:pPr>
        </w:pPrChange>
      </w:pPr>
      <w:bookmarkStart w:id="4758" w:name="_Toc193466979"/>
      <w:ins w:id="4759" w:author="Monica Maria Garro Lopez" w:date="2025-03-20T18:40:00Z">
        <w:r w:rsidRPr="00857EB5">
          <w:rPr>
            <w:b/>
            <w:bCs/>
            <w:rPrChange w:id="4760" w:author="Monica Maria Garro Lopez" w:date="2025-03-20T18:40:00Z">
              <w:rPr/>
            </w:rPrChange>
          </w:rPr>
          <w:t xml:space="preserve">Figura </w:t>
        </w:r>
        <w:r w:rsidRPr="00857EB5">
          <w:rPr>
            <w:b/>
            <w:bCs/>
            <w:rPrChange w:id="4761" w:author="Monica Maria Garro Lopez" w:date="2025-03-20T18:40:00Z">
              <w:rPr/>
            </w:rPrChange>
          </w:rPr>
          <w:fldChar w:fldCharType="begin"/>
        </w:r>
        <w:r w:rsidRPr="00857EB5">
          <w:rPr>
            <w:b/>
            <w:bCs/>
            <w:rPrChange w:id="4762" w:author="Monica Maria Garro Lopez" w:date="2025-03-20T18:40:00Z">
              <w:rPr/>
            </w:rPrChange>
          </w:rPr>
          <w:instrText xml:space="preserve"> SEQ Ilustración \* ARABIC </w:instrText>
        </w:r>
      </w:ins>
      <w:r w:rsidRPr="00857EB5">
        <w:rPr>
          <w:b/>
          <w:bCs/>
          <w:rPrChange w:id="4763" w:author="Monica Maria Garro Lopez" w:date="2025-03-20T18:40:00Z">
            <w:rPr/>
          </w:rPrChange>
        </w:rPr>
        <w:fldChar w:fldCharType="separate"/>
      </w:r>
      <w:ins w:id="4764" w:author="Monica Maria Garro Lopez" w:date="2025-03-20T20:08:00Z">
        <w:r w:rsidR="004A38FE">
          <w:rPr>
            <w:b/>
            <w:bCs/>
            <w:noProof/>
          </w:rPr>
          <w:t>42</w:t>
        </w:r>
      </w:ins>
      <w:ins w:id="4765" w:author="Monica Maria Garro Lopez" w:date="2025-03-20T18:40:00Z">
        <w:r w:rsidRPr="00857EB5">
          <w:rPr>
            <w:b/>
            <w:bCs/>
            <w:rPrChange w:id="4766" w:author="Monica Maria Garro Lopez" w:date="2025-03-20T18:40:00Z">
              <w:rPr/>
            </w:rPrChange>
          </w:rPr>
          <w:fldChar w:fldCharType="end"/>
        </w:r>
        <w:r>
          <w:t>. Creación de Clúster</w:t>
        </w:r>
      </w:ins>
      <w:ins w:id="4767" w:author="Monica Maria Garro Lopez" w:date="2025-03-20T18:42:00Z">
        <w:r>
          <w:t xml:space="preserve">.  </w:t>
        </w:r>
        <w:r w:rsidRPr="00705BC4">
          <w:t xml:space="preserve">Elaboración propia en la plataforma </w:t>
        </w:r>
      </w:ins>
      <w:proofErr w:type="spellStart"/>
      <w:ins w:id="4768" w:author="Monica Maria Garro Lopez" w:date="2025-03-20T19:16:00Z">
        <w:r w:rsidR="00DD2678">
          <w:t>Databricks</w:t>
        </w:r>
      </w:ins>
      <w:bookmarkEnd w:id="4758"/>
      <w:proofErr w:type="spellEnd"/>
    </w:p>
    <w:p w14:paraId="4B806456" w14:textId="0320551D" w:rsidR="00857EB5" w:rsidRDefault="00857EB5" w:rsidP="00857EB5">
      <w:pPr>
        <w:rPr>
          <w:ins w:id="4769" w:author="Monica Maria Garro Lopez" w:date="2025-03-20T19:15:00Z"/>
          <w:lang w:val="es-CO"/>
        </w:rPr>
      </w:pPr>
      <w:ins w:id="4770" w:author="Monica Maria Garro Lopez" w:date="2025-03-20T18:40:00Z">
        <w:r>
          <w:t>Ademá</w:t>
        </w:r>
      </w:ins>
      <w:ins w:id="4771" w:author="Monica Maria Garro Lopez" w:date="2025-03-20T18:41:00Z">
        <w:r>
          <w:t xml:space="preserve">s, se realiza la </w:t>
        </w:r>
        <w:r w:rsidRPr="00857EB5">
          <w:rPr>
            <w:b/>
            <w:bCs/>
            <w:rPrChange w:id="4772" w:author="Monica Maria Garro Lopez" w:date="2025-03-20T18:41:00Z">
              <w:rPr/>
            </w:rPrChange>
          </w:rPr>
          <w:t>c</w:t>
        </w:r>
      </w:ins>
      <w:proofErr w:type="spellStart"/>
      <w:ins w:id="4773" w:author="Monica Maria Garro Lopez" w:date="2025-03-20T18:35:00Z">
        <w:r w:rsidRPr="00857EB5">
          <w:rPr>
            <w:b/>
            <w:bCs/>
            <w:lang w:val="es-CO"/>
          </w:rPr>
          <w:t>reación</w:t>
        </w:r>
        <w:proofErr w:type="spellEnd"/>
        <w:r w:rsidRPr="00857EB5">
          <w:rPr>
            <w:b/>
            <w:bCs/>
            <w:lang w:val="es-CO"/>
          </w:rPr>
          <w:t xml:space="preserve"> del </w:t>
        </w:r>
        <w:proofErr w:type="spellStart"/>
        <w:r w:rsidRPr="00857EB5">
          <w:rPr>
            <w:b/>
            <w:bCs/>
            <w:lang w:val="es-CO"/>
          </w:rPr>
          <w:t>Workspace</w:t>
        </w:r>
      </w:ins>
      <w:proofErr w:type="spellEnd"/>
      <w:ins w:id="4774" w:author="Monica Maria Garro Lopez" w:date="2025-03-20T18:41:00Z">
        <w:r>
          <w:rPr>
            <w:b/>
            <w:bCs/>
            <w:lang w:val="es-CO"/>
          </w:rPr>
          <w:t xml:space="preserve">, </w:t>
        </w:r>
        <w:r w:rsidRPr="00857EB5">
          <w:rPr>
            <w:lang w:val="es-CO"/>
            <w:rPrChange w:id="4775" w:author="Monica Maria Garro Lopez" w:date="2025-03-20T18:41:00Z">
              <w:rPr>
                <w:b/>
                <w:bCs/>
                <w:lang w:val="es-CO"/>
              </w:rPr>
            </w:rPrChange>
          </w:rPr>
          <w:t>teniendo en cuenta que,</w:t>
        </w:r>
        <w:r>
          <w:rPr>
            <w:b/>
            <w:bCs/>
            <w:lang w:val="es-CO"/>
          </w:rPr>
          <w:t xml:space="preserve"> </w:t>
        </w:r>
      </w:ins>
      <w:proofErr w:type="spellStart"/>
      <w:ins w:id="4776" w:author="Monica Maria Garro Lopez" w:date="2025-03-20T18:35:00Z">
        <w:r w:rsidRPr="00857EB5">
          <w:rPr>
            <w:i/>
            <w:iCs/>
            <w:lang w:val="es-CO"/>
            <w:rPrChange w:id="4777" w:author="Monica Maria Garro Lopez" w:date="2025-03-20T18:41:00Z">
              <w:rPr>
                <w:lang w:val="es-CO"/>
              </w:rPr>
            </w:rPrChange>
          </w:rPr>
          <w:t>Databricks</w:t>
        </w:r>
        <w:proofErr w:type="spellEnd"/>
        <w:r w:rsidRPr="00857EB5">
          <w:rPr>
            <w:lang w:val="es-CO"/>
          </w:rPr>
          <w:t xml:space="preserve"> organiza el almacenamiento mediante el sistema de archivos </w:t>
        </w:r>
        <w:r w:rsidRPr="00857EB5">
          <w:rPr>
            <w:b/>
            <w:bCs/>
            <w:lang w:val="es-CO"/>
          </w:rPr>
          <w:t>DBFS (</w:t>
        </w:r>
        <w:proofErr w:type="spellStart"/>
        <w:r w:rsidRPr="00857EB5">
          <w:rPr>
            <w:b/>
            <w:bCs/>
            <w:lang w:val="es-CO"/>
          </w:rPr>
          <w:t>Databricks</w:t>
        </w:r>
        <w:proofErr w:type="spellEnd"/>
        <w:r w:rsidRPr="00857EB5">
          <w:rPr>
            <w:b/>
            <w:bCs/>
            <w:lang w:val="es-CO"/>
          </w:rPr>
          <w:t xml:space="preserve"> File </w:t>
        </w:r>
        <w:proofErr w:type="spellStart"/>
        <w:r w:rsidRPr="00857EB5">
          <w:rPr>
            <w:b/>
            <w:bCs/>
            <w:lang w:val="es-CO"/>
          </w:rPr>
          <w:t>System</w:t>
        </w:r>
        <w:proofErr w:type="spellEnd"/>
        <w:r w:rsidRPr="00857EB5">
          <w:rPr>
            <w:b/>
            <w:bCs/>
            <w:lang w:val="es-CO"/>
          </w:rPr>
          <w:t>)</w:t>
        </w:r>
        <w:r w:rsidRPr="00857EB5">
          <w:rPr>
            <w:lang w:val="es-CO"/>
          </w:rPr>
          <w:t>, que permite gestionar archivos y directorios dentro de la plataforma.</w:t>
        </w:r>
      </w:ins>
    </w:p>
    <w:p w14:paraId="16FEA750" w14:textId="77777777" w:rsidR="00DD2678" w:rsidRDefault="00DD2678">
      <w:pPr>
        <w:keepNext/>
        <w:spacing w:after="0"/>
        <w:jc w:val="center"/>
        <w:rPr>
          <w:ins w:id="4778" w:author="Monica Maria Garro Lopez" w:date="2025-03-20T19:16:00Z"/>
        </w:rPr>
        <w:pPrChange w:id="4779" w:author="Monica Maria Garro Lopez" w:date="2025-03-20T19:17:00Z">
          <w:pPr/>
        </w:pPrChange>
      </w:pPr>
      <w:ins w:id="4780" w:author="Monica Maria Garro Lopez" w:date="2025-03-20T19:16:00Z">
        <w:r w:rsidRPr="00075964">
          <w:rPr>
            <w:noProof/>
          </w:rPr>
          <w:drawing>
            <wp:inline distT="0" distB="0" distL="0" distR="0" wp14:anchorId="50737065" wp14:editId="10D99642">
              <wp:extent cx="4810480" cy="1129701"/>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8556" r="24898" b="25534"/>
                      <a:stretch/>
                    </pic:blipFill>
                    <pic:spPr bwMode="auto">
                      <a:xfrm>
                        <a:off x="0" y="0"/>
                        <a:ext cx="4829947" cy="1134273"/>
                      </a:xfrm>
                      <a:prstGeom prst="rect">
                        <a:avLst/>
                      </a:prstGeom>
                      <a:ln>
                        <a:noFill/>
                      </a:ln>
                      <a:extLst>
                        <a:ext uri="{53640926-AAD7-44D8-BBD7-CCE9431645EC}">
                          <a14:shadowObscured xmlns:a14="http://schemas.microsoft.com/office/drawing/2010/main"/>
                        </a:ext>
                      </a:extLst>
                    </pic:spPr>
                  </pic:pic>
                </a:graphicData>
              </a:graphic>
            </wp:inline>
          </w:drawing>
        </w:r>
      </w:ins>
    </w:p>
    <w:p w14:paraId="1FCB4BC7" w14:textId="2E940484" w:rsidR="00DD2678" w:rsidRDefault="00DD2678">
      <w:pPr>
        <w:pStyle w:val="Descripcin"/>
        <w:rPr>
          <w:ins w:id="4781" w:author="Monica Maria Garro Lopez" w:date="2025-03-20T18:41:00Z"/>
          <w:lang w:val="es-CO"/>
        </w:rPr>
        <w:pPrChange w:id="4782" w:author="Monica Maria Garro Lopez" w:date="2025-03-20T19:17:00Z">
          <w:pPr/>
        </w:pPrChange>
      </w:pPr>
      <w:bookmarkStart w:id="4783" w:name="_Toc193466980"/>
      <w:ins w:id="4784" w:author="Monica Maria Garro Lopez" w:date="2025-03-20T19:17:00Z">
        <w:r w:rsidRPr="00DD2678">
          <w:rPr>
            <w:b/>
            <w:bCs/>
            <w:rPrChange w:id="4785" w:author="Monica Maria Garro Lopez" w:date="2025-03-20T19:17:00Z">
              <w:rPr>
                <w:i/>
                <w:iCs/>
              </w:rPr>
            </w:rPrChange>
          </w:rPr>
          <w:t>Figura</w:t>
        </w:r>
      </w:ins>
      <w:ins w:id="4786" w:author="Monica Maria Garro Lopez" w:date="2025-03-20T19:16:00Z">
        <w:r w:rsidRPr="00DD2678">
          <w:rPr>
            <w:b/>
            <w:bCs/>
            <w:rPrChange w:id="4787" w:author="Monica Maria Garro Lopez" w:date="2025-03-20T19:17:00Z">
              <w:rPr>
                <w:i/>
                <w:iCs/>
              </w:rPr>
            </w:rPrChange>
          </w:rPr>
          <w:t xml:space="preserve"> </w:t>
        </w:r>
        <w:r w:rsidRPr="00DD2678">
          <w:rPr>
            <w:b/>
            <w:bCs/>
            <w:rPrChange w:id="4788" w:author="Monica Maria Garro Lopez" w:date="2025-03-20T19:17:00Z">
              <w:rPr>
                <w:i/>
                <w:iCs/>
              </w:rPr>
            </w:rPrChange>
          </w:rPr>
          <w:fldChar w:fldCharType="begin"/>
        </w:r>
        <w:r w:rsidRPr="00DD2678">
          <w:rPr>
            <w:b/>
            <w:bCs/>
            <w:rPrChange w:id="4789" w:author="Monica Maria Garro Lopez" w:date="2025-03-20T19:17:00Z">
              <w:rPr>
                <w:i/>
                <w:iCs/>
              </w:rPr>
            </w:rPrChange>
          </w:rPr>
          <w:instrText xml:space="preserve"> SEQ Ilustración \* ARABIC </w:instrText>
        </w:r>
      </w:ins>
      <w:r w:rsidRPr="00DD2678">
        <w:rPr>
          <w:b/>
          <w:bCs/>
          <w:rPrChange w:id="4790" w:author="Monica Maria Garro Lopez" w:date="2025-03-20T19:17:00Z">
            <w:rPr>
              <w:i/>
              <w:iCs/>
            </w:rPr>
          </w:rPrChange>
        </w:rPr>
        <w:fldChar w:fldCharType="separate"/>
      </w:r>
      <w:ins w:id="4791" w:author="Monica Maria Garro Lopez" w:date="2025-03-20T20:08:00Z">
        <w:r w:rsidR="004A38FE">
          <w:rPr>
            <w:b/>
            <w:bCs/>
            <w:noProof/>
          </w:rPr>
          <w:t>43</w:t>
        </w:r>
      </w:ins>
      <w:ins w:id="4792" w:author="Monica Maria Garro Lopez" w:date="2025-03-20T19:16:00Z">
        <w:r w:rsidRPr="00DD2678">
          <w:rPr>
            <w:b/>
            <w:bCs/>
            <w:rPrChange w:id="4793" w:author="Monica Maria Garro Lopez" w:date="2025-03-20T19:17:00Z">
              <w:rPr>
                <w:i/>
                <w:iCs/>
              </w:rPr>
            </w:rPrChange>
          </w:rPr>
          <w:fldChar w:fldCharType="end"/>
        </w:r>
        <w:r>
          <w:t>. C</w:t>
        </w:r>
        <w:r w:rsidRPr="00065886">
          <w:t xml:space="preserve">reación del </w:t>
        </w:r>
        <w:proofErr w:type="spellStart"/>
        <w:r w:rsidRPr="00065886">
          <w:t>Workspace</w:t>
        </w:r>
      </w:ins>
      <w:proofErr w:type="spellEnd"/>
      <w:ins w:id="4794" w:author="Monica Maria Garro Lopez" w:date="2025-03-20T19:17:00Z">
        <w:r>
          <w:t xml:space="preserve">. </w:t>
        </w:r>
        <w:r w:rsidRPr="00705BC4">
          <w:t xml:space="preserve">Elaboración propia en la plataforma </w:t>
        </w:r>
        <w:proofErr w:type="spellStart"/>
        <w:r>
          <w:t>Databricks</w:t>
        </w:r>
      </w:ins>
      <w:bookmarkEnd w:id="4783"/>
      <w:proofErr w:type="spellEnd"/>
    </w:p>
    <w:p w14:paraId="27DC3AB3" w14:textId="479C856A" w:rsidR="00857EB5" w:rsidRDefault="008E4204" w:rsidP="00857EB5">
      <w:pPr>
        <w:rPr>
          <w:ins w:id="4795" w:author="Monica Maria Garro Lopez" w:date="2025-03-20T19:21:00Z"/>
          <w:lang w:val="es-CO"/>
        </w:rPr>
      </w:pPr>
      <w:ins w:id="4796" w:author="Monica Maria Garro Lopez" w:date="2025-03-20T19:20:00Z">
        <w:r>
          <w:rPr>
            <w:lang w:val="es-CO"/>
          </w:rPr>
          <w:t>Para la implementación de la arquitectura se reali</w:t>
        </w:r>
      </w:ins>
      <w:ins w:id="4797" w:author="Monica Maria Garro Lopez" w:date="2025-03-20T19:21:00Z">
        <w:r>
          <w:rPr>
            <w:lang w:val="es-CO"/>
          </w:rPr>
          <w:t xml:space="preserve">za el siguiente procedimiento: </w:t>
        </w:r>
      </w:ins>
    </w:p>
    <w:p w14:paraId="5AB720FA" w14:textId="53C09122" w:rsidR="008E4204" w:rsidRDefault="008E4204">
      <w:pPr>
        <w:pStyle w:val="Prrafodelista"/>
        <w:numPr>
          <w:ilvl w:val="0"/>
          <w:numId w:val="103"/>
        </w:numPr>
        <w:rPr>
          <w:ins w:id="4798" w:author="Monica Maria Garro Lopez" w:date="2025-03-20T19:24:00Z"/>
        </w:rPr>
        <w:pPrChange w:id="4799" w:author="Monica Maria Garro Lopez" w:date="2025-03-20T19:33:00Z">
          <w:pPr/>
        </w:pPrChange>
      </w:pPr>
      <w:ins w:id="4800" w:author="Monica Maria Garro Lopez" w:date="2025-03-20T19:21:00Z">
        <w:r w:rsidRPr="004A74A5">
          <w:rPr>
            <w:b/>
            <w:bCs/>
            <w:rPrChange w:id="4801" w:author="Monica Maria Garro Lopez" w:date="2025-03-20T19:33:00Z">
              <w:rPr/>
            </w:rPrChange>
          </w:rPr>
          <w:t>Creación del Notebook</w:t>
        </w:r>
        <w:r>
          <w:t xml:space="preserve">. Se crea un notebook llamado </w:t>
        </w:r>
        <w:r>
          <w:rPr>
            <w:rStyle w:val="Textoennegrita"/>
          </w:rPr>
          <w:t>"</w:t>
        </w:r>
      </w:ins>
      <w:ins w:id="4802" w:author="Monica Maria Garro Lopez" w:date="2025-03-20T19:23:00Z">
        <w:r>
          <w:rPr>
            <w:rStyle w:val="Textoennegrita"/>
          </w:rPr>
          <w:t xml:space="preserve">Práctica </w:t>
        </w:r>
      </w:ins>
      <w:ins w:id="4803" w:author="Monica Maria Garro Lopez" w:date="2025-03-20T19:21:00Z">
        <w:r>
          <w:rPr>
            <w:rStyle w:val="Textoennegrita"/>
          </w:rPr>
          <w:t>Delta Lake"</w:t>
        </w:r>
        <w:r>
          <w:t xml:space="preserve"> para alojar el código</w:t>
        </w:r>
      </w:ins>
      <w:ins w:id="4804" w:author="Monica Maria Garro Lopez" w:date="2025-03-20T19:22:00Z">
        <w:r>
          <w:t xml:space="preserve"> de la práctica</w:t>
        </w:r>
      </w:ins>
      <w:ins w:id="4805" w:author="Monica Maria Garro Lopez" w:date="2025-03-20T19:23:00Z">
        <w:r>
          <w:t xml:space="preserve">, se define la ruta principal del </w:t>
        </w:r>
      </w:ins>
      <w:ins w:id="4806" w:author="Monica Maria Garro Lopez" w:date="2025-03-20T19:25:00Z">
        <w:r>
          <w:t>Delta</w:t>
        </w:r>
      </w:ins>
      <w:ins w:id="4807" w:author="Monica Maria Garro Lopez" w:date="2025-03-20T19:23:00Z">
        <w:r>
          <w:t xml:space="preserve"> Lake en DBFS y posteriormente se crean subdirectorios para cada capa</w:t>
        </w:r>
      </w:ins>
      <w:ins w:id="4808" w:author="Monica Maria Garro Lopez" w:date="2025-03-20T19:27:00Z">
        <w:r>
          <w:t xml:space="preserve"> como se muestra en la figura 45.</w:t>
        </w:r>
      </w:ins>
    </w:p>
    <w:p w14:paraId="3B56D05B" w14:textId="77777777" w:rsidR="008E4204" w:rsidRDefault="008E4204">
      <w:pPr>
        <w:keepNext/>
        <w:spacing w:after="0"/>
        <w:ind w:left="360"/>
        <w:jc w:val="center"/>
        <w:rPr>
          <w:ins w:id="4809" w:author="Monica Maria Garro Lopez" w:date="2025-03-20T19:25:00Z"/>
        </w:rPr>
        <w:pPrChange w:id="4810" w:author="Monica Maria Garro Lopez" w:date="2025-03-20T19:33:00Z">
          <w:pPr/>
        </w:pPrChange>
      </w:pPr>
      <w:ins w:id="4811" w:author="Monica Maria Garro Lopez" w:date="2025-03-20T19:25:00Z">
        <w:r w:rsidRPr="004561DA">
          <w:rPr>
            <w:noProof/>
          </w:rPr>
          <w:drawing>
            <wp:inline distT="0" distB="0" distL="0" distR="0" wp14:anchorId="0D3A6A21" wp14:editId="5D46F162">
              <wp:extent cx="4281805" cy="1095379"/>
              <wp:effectExtent l="0" t="0" r="444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4767" r="27771"/>
                      <a:stretch/>
                    </pic:blipFill>
                    <pic:spPr bwMode="auto">
                      <a:xfrm>
                        <a:off x="0" y="0"/>
                        <a:ext cx="4292546" cy="1098127"/>
                      </a:xfrm>
                      <a:prstGeom prst="rect">
                        <a:avLst/>
                      </a:prstGeom>
                      <a:ln>
                        <a:noFill/>
                      </a:ln>
                      <a:extLst>
                        <a:ext uri="{53640926-AAD7-44D8-BBD7-CCE9431645EC}">
                          <a14:shadowObscured xmlns:a14="http://schemas.microsoft.com/office/drawing/2010/main"/>
                        </a:ext>
                      </a:extLst>
                    </pic:spPr>
                  </pic:pic>
                </a:graphicData>
              </a:graphic>
            </wp:inline>
          </w:drawing>
        </w:r>
      </w:ins>
    </w:p>
    <w:p w14:paraId="10275685" w14:textId="349E7EAF" w:rsidR="008E4204" w:rsidRDefault="008E4204">
      <w:pPr>
        <w:pStyle w:val="Descripcin"/>
        <w:spacing w:after="0"/>
        <w:rPr>
          <w:ins w:id="4812" w:author="Monica Maria Garro Lopez" w:date="2025-03-20T19:24:00Z"/>
        </w:rPr>
        <w:pPrChange w:id="4813" w:author="Monica Maria Garro Lopez" w:date="2025-03-20T19:26:00Z">
          <w:pPr/>
        </w:pPrChange>
      </w:pPr>
      <w:bookmarkStart w:id="4814" w:name="_Toc193466981"/>
      <w:ins w:id="4815" w:author="Monica Maria Garro Lopez" w:date="2025-03-20T19:26:00Z">
        <w:r w:rsidRPr="008E4204">
          <w:rPr>
            <w:b/>
            <w:bCs/>
            <w:rPrChange w:id="4816" w:author="Monica Maria Garro Lopez" w:date="2025-03-20T19:26:00Z">
              <w:rPr>
                <w:i/>
                <w:iCs/>
              </w:rPr>
            </w:rPrChange>
          </w:rPr>
          <w:t>Figura</w:t>
        </w:r>
      </w:ins>
      <w:ins w:id="4817" w:author="Monica Maria Garro Lopez" w:date="2025-03-20T19:25:00Z">
        <w:r w:rsidRPr="008E4204">
          <w:rPr>
            <w:b/>
            <w:bCs/>
            <w:rPrChange w:id="4818" w:author="Monica Maria Garro Lopez" w:date="2025-03-20T19:26:00Z">
              <w:rPr>
                <w:i/>
                <w:iCs/>
              </w:rPr>
            </w:rPrChange>
          </w:rPr>
          <w:t xml:space="preserve"> </w:t>
        </w:r>
        <w:r w:rsidRPr="008E4204">
          <w:rPr>
            <w:b/>
            <w:bCs/>
            <w:rPrChange w:id="4819" w:author="Monica Maria Garro Lopez" w:date="2025-03-20T19:26:00Z">
              <w:rPr>
                <w:i/>
                <w:iCs/>
              </w:rPr>
            </w:rPrChange>
          </w:rPr>
          <w:fldChar w:fldCharType="begin"/>
        </w:r>
        <w:r w:rsidRPr="008E4204">
          <w:rPr>
            <w:b/>
            <w:bCs/>
            <w:rPrChange w:id="4820" w:author="Monica Maria Garro Lopez" w:date="2025-03-20T19:26:00Z">
              <w:rPr>
                <w:i/>
                <w:iCs/>
              </w:rPr>
            </w:rPrChange>
          </w:rPr>
          <w:instrText xml:space="preserve"> SEQ Ilustración \* ARABIC </w:instrText>
        </w:r>
      </w:ins>
      <w:r w:rsidRPr="008E4204">
        <w:rPr>
          <w:b/>
          <w:bCs/>
          <w:rPrChange w:id="4821" w:author="Monica Maria Garro Lopez" w:date="2025-03-20T19:26:00Z">
            <w:rPr>
              <w:i/>
              <w:iCs/>
            </w:rPr>
          </w:rPrChange>
        </w:rPr>
        <w:fldChar w:fldCharType="separate"/>
      </w:r>
      <w:ins w:id="4822" w:author="Monica Maria Garro Lopez" w:date="2025-03-20T20:08:00Z">
        <w:r w:rsidR="004A38FE">
          <w:rPr>
            <w:b/>
            <w:bCs/>
            <w:noProof/>
          </w:rPr>
          <w:t>44</w:t>
        </w:r>
      </w:ins>
      <w:ins w:id="4823" w:author="Monica Maria Garro Lopez" w:date="2025-03-20T19:25:00Z">
        <w:r w:rsidRPr="008E4204">
          <w:rPr>
            <w:b/>
            <w:bCs/>
            <w:rPrChange w:id="4824" w:author="Monica Maria Garro Lopez" w:date="2025-03-20T19:26:00Z">
              <w:rPr>
                <w:i/>
                <w:iCs/>
              </w:rPr>
            </w:rPrChange>
          </w:rPr>
          <w:fldChar w:fldCharType="end"/>
        </w:r>
        <w:r>
          <w:t>. Directorio principal.</w:t>
        </w:r>
        <w:r w:rsidRPr="008E4204">
          <w:t xml:space="preserve"> </w:t>
        </w:r>
        <w:r w:rsidRPr="00705BC4">
          <w:t xml:space="preserve">Elaboración propia en la plataforma </w:t>
        </w:r>
        <w:proofErr w:type="spellStart"/>
        <w:r>
          <w:t>Databricks</w:t>
        </w:r>
      </w:ins>
      <w:bookmarkEnd w:id="4814"/>
      <w:proofErr w:type="spellEnd"/>
    </w:p>
    <w:p w14:paraId="32B67020" w14:textId="77777777" w:rsidR="008E4204" w:rsidRDefault="008E4204" w:rsidP="00857EB5">
      <w:pPr>
        <w:rPr>
          <w:ins w:id="4825" w:author="Monica Maria Garro Lopez" w:date="2025-03-20T19:23:00Z"/>
        </w:rPr>
      </w:pPr>
    </w:p>
    <w:p w14:paraId="67B6E30D" w14:textId="761F1F87" w:rsidR="008E4204" w:rsidRDefault="008E4204" w:rsidP="00857EB5">
      <w:pPr>
        <w:rPr>
          <w:ins w:id="4826" w:author="Monica Maria Garro Lopez" w:date="2025-03-20T19:21:00Z"/>
          <w:lang w:val="es-CO"/>
        </w:rPr>
      </w:pPr>
    </w:p>
    <w:p w14:paraId="02930470" w14:textId="77777777" w:rsidR="008E4204" w:rsidRDefault="008E4204">
      <w:pPr>
        <w:keepNext/>
        <w:spacing w:after="0"/>
        <w:jc w:val="center"/>
        <w:rPr>
          <w:ins w:id="4827" w:author="Monica Maria Garro Lopez" w:date="2025-03-20T19:30:00Z"/>
        </w:rPr>
        <w:pPrChange w:id="4828" w:author="Monica Maria Garro Lopez" w:date="2025-03-20T19:30:00Z">
          <w:pPr>
            <w:jc w:val="center"/>
          </w:pPr>
        </w:pPrChange>
      </w:pPr>
      <w:ins w:id="4829" w:author="Monica Maria Garro Lopez" w:date="2025-03-20T19:27:00Z">
        <w:r w:rsidRPr="004561DA">
          <w:rPr>
            <w:noProof/>
          </w:rPr>
          <w:lastRenderedPageBreak/>
          <w:drawing>
            <wp:inline distT="0" distB="0" distL="0" distR="0" wp14:anchorId="36CC8C16" wp14:editId="64EF4125">
              <wp:extent cx="3717985" cy="2068938"/>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7628" r="40892"/>
                      <a:stretch/>
                    </pic:blipFill>
                    <pic:spPr bwMode="auto">
                      <a:xfrm>
                        <a:off x="0" y="0"/>
                        <a:ext cx="3724755" cy="2072705"/>
                      </a:xfrm>
                      <a:prstGeom prst="rect">
                        <a:avLst/>
                      </a:prstGeom>
                      <a:ln>
                        <a:noFill/>
                      </a:ln>
                      <a:extLst>
                        <a:ext uri="{53640926-AAD7-44D8-BBD7-CCE9431645EC}">
                          <a14:shadowObscured xmlns:a14="http://schemas.microsoft.com/office/drawing/2010/main"/>
                        </a:ext>
                      </a:extLst>
                    </pic:spPr>
                  </pic:pic>
                </a:graphicData>
              </a:graphic>
            </wp:inline>
          </w:drawing>
        </w:r>
      </w:ins>
    </w:p>
    <w:p w14:paraId="302E7837" w14:textId="58D0BA7C" w:rsidR="008E4204" w:rsidRDefault="008E4204" w:rsidP="008E4204">
      <w:pPr>
        <w:pStyle w:val="Descripcin"/>
        <w:rPr>
          <w:ins w:id="4830" w:author="Monica Maria Garro Lopez" w:date="2025-03-20T19:31:00Z"/>
        </w:rPr>
      </w:pPr>
      <w:bookmarkStart w:id="4831" w:name="_Toc193466982"/>
      <w:ins w:id="4832" w:author="Monica Maria Garro Lopez" w:date="2025-03-20T19:30:00Z">
        <w:r w:rsidRPr="008E4204">
          <w:rPr>
            <w:b/>
            <w:bCs/>
            <w:rPrChange w:id="4833" w:author="Monica Maria Garro Lopez" w:date="2025-03-20T19:30:00Z">
              <w:rPr/>
            </w:rPrChange>
          </w:rPr>
          <w:t xml:space="preserve">Figura </w:t>
        </w:r>
        <w:r w:rsidRPr="008E4204">
          <w:rPr>
            <w:b/>
            <w:bCs/>
            <w:rPrChange w:id="4834" w:author="Monica Maria Garro Lopez" w:date="2025-03-20T19:30:00Z">
              <w:rPr/>
            </w:rPrChange>
          </w:rPr>
          <w:fldChar w:fldCharType="begin"/>
        </w:r>
        <w:r w:rsidRPr="008E4204">
          <w:rPr>
            <w:b/>
            <w:bCs/>
            <w:rPrChange w:id="4835" w:author="Monica Maria Garro Lopez" w:date="2025-03-20T19:30:00Z">
              <w:rPr/>
            </w:rPrChange>
          </w:rPr>
          <w:instrText xml:space="preserve"> SEQ Ilustración \* ARABIC </w:instrText>
        </w:r>
      </w:ins>
      <w:r w:rsidRPr="008E4204">
        <w:rPr>
          <w:b/>
          <w:bCs/>
          <w:rPrChange w:id="4836" w:author="Monica Maria Garro Lopez" w:date="2025-03-20T19:30:00Z">
            <w:rPr/>
          </w:rPrChange>
        </w:rPr>
        <w:fldChar w:fldCharType="separate"/>
      </w:r>
      <w:ins w:id="4837" w:author="Monica Maria Garro Lopez" w:date="2025-03-20T20:08:00Z">
        <w:r w:rsidR="004A38FE">
          <w:rPr>
            <w:b/>
            <w:bCs/>
            <w:noProof/>
          </w:rPr>
          <w:t>45</w:t>
        </w:r>
      </w:ins>
      <w:ins w:id="4838" w:author="Monica Maria Garro Lopez" w:date="2025-03-20T19:30:00Z">
        <w:r w:rsidRPr="008E4204">
          <w:rPr>
            <w:b/>
            <w:bCs/>
            <w:rPrChange w:id="4839" w:author="Monica Maria Garro Lopez" w:date="2025-03-20T19:30:00Z">
              <w:rPr/>
            </w:rPrChange>
          </w:rPr>
          <w:fldChar w:fldCharType="end"/>
        </w:r>
        <w:r>
          <w:t xml:space="preserve">.  Subdirectorio de Capa </w:t>
        </w:r>
        <w:proofErr w:type="spellStart"/>
        <w:r>
          <w:t>Bronze</w:t>
        </w:r>
        <w:proofErr w:type="spellEnd"/>
        <w:r>
          <w:t>.</w:t>
        </w:r>
        <w:r w:rsidRPr="008E4204">
          <w:t xml:space="preserve"> </w:t>
        </w:r>
        <w:r w:rsidRPr="00705BC4">
          <w:t xml:space="preserve">Elaboración propia en la plataforma </w:t>
        </w:r>
        <w:proofErr w:type="spellStart"/>
        <w:r>
          <w:t>Databricks</w:t>
        </w:r>
        <w:bookmarkEnd w:id="4831"/>
        <w:proofErr w:type="spellEnd"/>
        <w:r>
          <w:t xml:space="preserve"> </w:t>
        </w:r>
      </w:ins>
    </w:p>
    <w:p w14:paraId="09726C02" w14:textId="042259DC" w:rsidR="004A74A5" w:rsidRDefault="00056BC1" w:rsidP="004A74A5">
      <w:pPr>
        <w:pStyle w:val="Prrafodelista"/>
        <w:numPr>
          <w:ilvl w:val="0"/>
          <w:numId w:val="107"/>
        </w:numPr>
        <w:rPr>
          <w:ins w:id="4840" w:author="Monica Maria Garro Lopez" w:date="2025-03-20T19:36:00Z"/>
        </w:rPr>
      </w:pPr>
      <w:ins w:id="4841" w:author="Monica Maria Garro Lopez" w:date="2025-03-20T19:41:00Z">
        <w:r>
          <w:rPr>
            <w:b/>
            <w:bCs/>
          </w:rPr>
          <w:t xml:space="preserve">Capa bronce - </w:t>
        </w:r>
      </w:ins>
      <w:ins w:id="4842" w:author="Monica Maria Garro Lopez" w:date="2025-03-20T19:33:00Z">
        <w:r w:rsidR="004A74A5" w:rsidRPr="004A74A5">
          <w:rPr>
            <w:b/>
            <w:bCs/>
            <w:rPrChange w:id="4843" w:author="Monica Maria Garro Lopez" w:date="2025-03-20T19:34:00Z">
              <w:rPr/>
            </w:rPrChange>
          </w:rPr>
          <w:t xml:space="preserve">Ingesta de </w:t>
        </w:r>
      </w:ins>
      <w:ins w:id="4844" w:author="Monica Maria Garro Lopez" w:date="2025-03-20T19:36:00Z">
        <w:r w:rsidR="004A74A5">
          <w:rPr>
            <w:b/>
            <w:bCs/>
          </w:rPr>
          <w:t>d</w:t>
        </w:r>
      </w:ins>
      <w:ins w:id="4845" w:author="Monica Maria Garro Lopez" w:date="2025-03-20T19:33:00Z">
        <w:r w:rsidR="004A74A5" w:rsidRPr="004A74A5">
          <w:rPr>
            <w:b/>
            <w:bCs/>
            <w:rPrChange w:id="4846" w:author="Monica Maria Garro Lopez" w:date="2025-03-20T19:34:00Z">
              <w:rPr/>
            </w:rPrChange>
          </w:rPr>
          <w:t xml:space="preserve">atos </w:t>
        </w:r>
      </w:ins>
      <w:ins w:id="4847" w:author="Monica Maria Garro Lopez" w:date="2025-03-20T19:36:00Z">
        <w:r w:rsidR="004A74A5">
          <w:rPr>
            <w:b/>
            <w:bCs/>
          </w:rPr>
          <w:t>c</w:t>
        </w:r>
      </w:ins>
      <w:ins w:id="4848" w:author="Monica Maria Garro Lopez" w:date="2025-03-20T19:33:00Z">
        <w:r w:rsidR="004A74A5" w:rsidRPr="004A74A5">
          <w:rPr>
            <w:b/>
            <w:bCs/>
            <w:rPrChange w:id="4849" w:author="Monica Maria Garro Lopez" w:date="2025-03-20T19:34:00Z">
              <w:rPr/>
            </w:rPrChange>
          </w:rPr>
          <w:t>rudos</w:t>
        </w:r>
        <w:r w:rsidR="004A74A5">
          <w:t xml:space="preserve">.  </w:t>
        </w:r>
      </w:ins>
      <w:ins w:id="4850" w:author="Monica Maria Garro Lopez" w:date="2025-03-20T19:34:00Z">
        <w:r w:rsidR="004A74A5" w:rsidRPr="004A74A5">
          <w:t xml:space="preserve">Se carga el archivo clientes.csv a la ruta </w:t>
        </w:r>
        <w:proofErr w:type="spellStart"/>
        <w:r w:rsidR="004A74A5" w:rsidRPr="004A74A5">
          <w:rPr>
            <w:i/>
            <w:iCs/>
            <w:rPrChange w:id="4851" w:author="Monica Maria Garro Lopez" w:date="2025-03-20T19:34:00Z">
              <w:rPr/>
            </w:rPrChange>
          </w:rPr>
          <w:t>dbfs</w:t>
        </w:r>
        <w:proofErr w:type="spellEnd"/>
        <w:r w:rsidR="004A74A5" w:rsidRPr="004A74A5">
          <w:rPr>
            <w:i/>
            <w:iCs/>
            <w:rPrChange w:id="4852" w:author="Monica Maria Garro Lopez" w:date="2025-03-20T19:34:00Z">
              <w:rPr/>
            </w:rPrChange>
          </w:rPr>
          <w:t>:/</w:t>
        </w:r>
        <w:proofErr w:type="spellStart"/>
        <w:r w:rsidR="004A74A5" w:rsidRPr="004A74A5">
          <w:rPr>
            <w:i/>
            <w:iCs/>
            <w:rPrChange w:id="4853" w:author="Monica Maria Garro Lopez" w:date="2025-03-20T19:34:00Z">
              <w:rPr/>
            </w:rPrChange>
          </w:rPr>
          <w:t>FileStore</w:t>
        </w:r>
        <w:proofErr w:type="spellEnd"/>
        <w:r w:rsidR="004A74A5" w:rsidRPr="004A74A5">
          <w:rPr>
            <w:i/>
            <w:iCs/>
            <w:rPrChange w:id="4854" w:author="Monica Maria Garro Lopez" w:date="2025-03-20T19:34:00Z">
              <w:rPr/>
            </w:rPrChange>
          </w:rPr>
          <w:t>/</w:t>
        </w:r>
        <w:proofErr w:type="spellStart"/>
        <w:r w:rsidR="004A74A5" w:rsidRPr="004A74A5">
          <w:rPr>
            <w:i/>
            <w:iCs/>
            <w:rPrChange w:id="4855" w:author="Monica Maria Garro Lopez" w:date="2025-03-20T19:34:00Z">
              <w:rPr/>
            </w:rPrChange>
          </w:rPr>
          <w:t>Delta_Lake</w:t>
        </w:r>
        <w:proofErr w:type="spellEnd"/>
        <w:r w:rsidR="004A74A5" w:rsidRPr="004A74A5">
          <w:rPr>
            <w:i/>
            <w:iCs/>
            <w:rPrChange w:id="4856" w:author="Monica Maria Garro Lopez" w:date="2025-03-20T19:34:00Z">
              <w:rPr/>
            </w:rPrChange>
          </w:rPr>
          <w:t>/</w:t>
        </w:r>
        <w:proofErr w:type="spellStart"/>
        <w:r w:rsidR="004A74A5" w:rsidRPr="004A74A5">
          <w:rPr>
            <w:i/>
            <w:iCs/>
            <w:rPrChange w:id="4857" w:author="Monica Maria Garro Lopez" w:date="2025-03-20T19:34:00Z">
              <w:rPr/>
            </w:rPrChange>
          </w:rPr>
          <w:t>deltalake</w:t>
        </w:r>
        <w:proofErr w:type="spellEnd"/>
        <w:r w:rsidR="004A74A5" w:rsidRPr="004A74A5">
          <w:rPr>
            <w:i/>
            <w:iCs/>
            <w:rPrChange w:id="4858" w:author="Monica Maria Garro Lopez" w:date="2025-03-20T19:34:00Z">
              <w:rPr/>
            </w:rPrChange>
          </w:rPr>
          <w:t>/</w:t>
        </w:r>
        <w:proofErr w:type="spellStart"/>
        <w:r w:rsidR="004A74A5" w:rsidRPr="004A74A5">
          <w:rPr>
            <w:i/>
            <w:iCs/>
            <w:rPrChange w:id="4859" w:author="Monica Maria Garro Lopez" w:date="2025-03-20T19:34:00Z">
              <w:rPr/>
            </w:rPrChange>
          </w:rPr>
          <w:t>bronze</w:t>
        </w:r>
        <w:proofErr w:type="spellEnd"/>
        <w:r w:rsidR="004A74A5" w:rsidRPr="004A74A5">
          <w:rPr>
            <w:i/>
            <w:iCs/>
            <w:rPrChange w:id="4860" w:author="Monica Maria Garro Lopez" w:date="2025-03-20T19:34:00Z">
              <w:rPr/>
            </w:rPrChange>
          </w:rPr>
          <w:t>/</w:t>
        </w:r>
        <w:proofErr w:type="spellStart"/>
        <w:r w:rsidR="004A74A5" w:rsidRPr="004A74A5">
          <w:rPr>
            <w:i/>
            <w:iCs/>
            <w:rPrChange w:id="4861" w:author="Monica Maria Garro Lopez" w:date="2025-03-20T19:34:00Z">
              <w:rPr/>
            </w:rPrChange>
          </w:rPr>
          <w:t>raw_data</w:t>
        </w:r>
        <w:proofErr w:type="spellEnd"/>
        <w:r w:rsidR="004A74A5" w:rsidRPr="004A74A5">
          <w:rPr>
            <w:i/>
            <w:iCs/>
            <w:rPrChange w:id="4862" w:author="Monica Maria Garro Lopez" w:date="2025-03-20T19:34:00Z">
              <w:rPr/>
            </w:rPrChange>
          </w:rPr>
          <w:t>/.</w:t>
        </w:r>
      </w:ins>
      <w:ins w:id="4863" w:author="Monica Maria Garro Lopez" w:date="2025-03-20T19:35:00Z">
        <w:r w:rsidR="004A74A5">
          <w:rPr>
            <w:i/>
            <w:iCs/>
          </w:rPr>
          <w:t xml:space="preserve">  </w:t>
        </w:r>
        <w:proofErr w:type="gramStart"/>
        <w:r w:rsidR="004A74A5">
          <w:t>Además</w:t>
        </w:r>
        <w:proofErr w:type="gramEnd"/>
        <w:r w:rsidR="004A74A5">
          <w:t xml:space="preserve"> se valida que los datos registren cargados correcta</w:t>
        </w:r>
      </w:ins>
      <w:ins w:id="4864" w:author="Monica Maria Garro Lopez" w:date="2025-03-20T19:36:00Z">
        <w:r w:rsidR="004A74A5">
          <w:t>mente</w:t>
        </w:r>
      </w:ins>
    </w:p>
    <w:p w14:paraId="307B8194" w14:textId="0D26D912" w:rsidR="004A74A5" w:rsidRDefault="004A74A5" w:rsidP="004A74A5">
      <w:pPr>
        <w:pStyle w:val="Prrafodelista"/>
        <w:rPr>
          <w:ins w:id="4865" w:author="Monica Maria Garro Lopez" w:date="2025-03-20T19:36:00Z"/>
          <w:b/>
          <w:bCs/>
        </w:rPr>
      </w:pPr>
    </w:p>
    <w:p w14:paraId="63A39A85" w14:textId="1C3898B4" w:rsidR="004A74A5" w:rsidRDefault="004A74A5">
      <w:pPr>
        <w:pStyle w:val="Prrafodelista"/>
        <w:keepNext/>
        <w:spacing w:after="0"/>
        <w:jc w:val="center"/>
        <w:rPr>
          <w:ins w:id="4866" w:author="Monica Maria Garro Lopez" w:date="2025-03-20T19:37:00Z"/>
        </w:rPr>
        <w:pPrChange w:id="4867" w:author="Monica Maria Garro Lopez" w:date="2025-03-20T19:37:00Z">
          <w:pPr>
            <w:pStyle w:val="Prrafodelista"/>
            <w:jc w:val="center"/>
          </w:pPr>
        </w:pPrChange>
      </w:pPr>
      <w:ins w:id="4868" w:author="Monica Maria Garro Lopez" w:date="2025-03-20T19:40:00Z">
        <w:r w:rsidRPr="004A74A5">
          <w:rPr>
            <w:noProof/>
          </w:rPr>
          <w:drawing>
            <wp:inline distT="0" distB="0" distL="0" distR="0" wp14:anchorId="4246E7B7" wp14:editId="0F13AC8F">
              <wp:extent cx="3195726" cy="4722125"/>
              <wp:effectExtent l="0" t="0" r="508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14099" cy="4749274"/>
                      </a:xfrm>
                      <a:prstGeom prst="rect">
                        <a:avLst/>
                      </a:prstGeom>
                    </pic:spPr>
                  </pic:pic>
                </a:graphicData>
              </a:graphic>
            </wp:inline>
          </w:drawing>
        </w:r>
      </w:ins>
    </w:p>
    <w:p w14:paraId="266233E6" w14:textId="50E6691A" w:rsidR="004A74A5" w:rsidRPr="004A74A5" w:rsidRDefault="004A74A5">
      <w:pPr>
        <w:pStyle w:val="Descripcin"/>
        <w:rPr>
          <w:ins w:id="4869" w:author="Monica Maria Garro Lopez" w:date="2025-03-20T18:35:00Z"/>
          <w:rPrChange w:id="4870" w:author="Monica Maria Garro Lopez" w:date="2025-03-20T19:31:00Z">
            <w:rPr>
              <w:ins w:id="4871" w:author="Monica Maria Garro Lopez" w:date="2025-03-20T18:35:00Z"/>
              <w:lang w:val="es-CO"/>
            </w:rPr>
          </w:rPrChange>
        </w:rPr>
        <w:pPrChange w:id="4872" w:author="Monica Maria Garro Lopez" w:date="2025-03-20T19:37:00Z">
          <w:pPr>
            <w:keepNext/>
          </w:pPr>
        </w:pPrChange>
      </w:pPr>
      <w:bookmarkStart w:id="4873" w:name="_Toc193466983"/>
      <w:ins w:id="4874" w:author="Monica Maria Garro Lopez" w:date="2025-03-20T19:37:00Z">
        <w:r w:rsidRPr="004A74A5">
          <w:rPr>
            <w:b/>
            <w:bCs/>
            <w:rPrChange w:id="4875" w:author="Monica Maria Garro Lopez" w:date="2025-03-20T19:37:00Z">
              <w:rPr>
                <w:i/>
                <w:iCs/>
              </w:rPr>
            </w:rPrChange>
          </w:rPr>
          <w:t xml:space="preserve">Figura </w:t>
        </w:r>
        <w:r w:rsidRPr="004A74A5">
          <w:rPr>
            <w:b/>
            <w:bCs/>
            <w:rPrChange w:id="4876" w:author="Monica Maria Garro Lopez" w:date="2025-03-20T19:37:00Z">
              <w:rPr>
                <w:i/>
                <w:iCs/>
              </w:rPr>
            </w:rPrChange>
          </w:rPr>
          <w:fldChar w:fldCharType="begin"/>
        </w:r>
        <w:r w:rsidRPr="004A74A5">
          <w:rPr>
            <w:b/>
            <w:bCs/>
            <w:rPrChange w:id="4877" w:author="Monica Maria Garro Lopez" w:date="2025-03-20T19:37:00Z">
              <w:rPr>
                <w:i/>
                <w:iCs/>
              </w:rPr>
            </w:rPrChange>
          </w:rPr>
          <w:instrText xml:space="preserve"> SEQ Ilustración \* ARABIC </w:instrText>
        </w:r>
      </w:ins>
      <w:r w:rsidRPr="004A74A5">
        <w:rPr>
          <w:b/>
          <w:bCs/>
          <w:rPrChange w:id="4878" w:author="Monica Maria Garro Lopez" w:date="2025-03-20T19:37:00Z">
            <w:rPr>
              <w:i/>
              <w:iCs/>
            </w:rPr>
          </w:rPrChange>
        </w:rPr>
        <w:fldChar w:fldCharType="separate"/>
      </w:r>
      <w:ins w:id="4879" w:author="Monica Maria Garro Lopez" w:date="2025-03-20T20:08:00Z">
        <w:r w:rsidR="004A38FE">
          <w:rPr>
            <w:b/>
            <w:bCs/>
            <w:noProof/>
          </w:rPr>
          <w:t>46</w:t>
        </w:r>
      </w:ins>
      <w:ins w:id="4880" w:author="Monica Maria Garro Lopez" w:date="2025-03-20T19:37:00Z">
        <w:r w:rsidRPr="004A74A5">
          <w:rPr>
            <w:b/>
            <w:bCs/>
            <w:rPrChange w:id="4881" w:author="Monica Maria Garro Lopez" w:date="2025-03-20T19:37:00Z">
              <w:rPr>
                <w:i/>
                <w:iCs/>
              </w:rPr>
            </w:rPrChange>
          </w:rPr>
          <w:fldChar w:fldCharType="end"/>
        </w:r>
        <w:r>
          <w:t xml:space="preserve">. </w:t>
        </w:r>
        <w:r w:rsidRPr="00B71630">
          <w:t>Ingesta de datos crudos</w:t>
        </w:r>
        <w:r>
          <w:t>.</w:t>
        </w:r>
        <w:r w:rsidRPr="004A74A5">
          <w:t xml:space="preserve"> </w:t>
        </w:r>
        <w:r w:rsidRPr="00705BC4">
          <w:t xml:space="preserve">Elaboración propia en la plataforma </w:t>
        </w:r>
        <w:proofErr w:type="spellStart"/>
        <w:r>
          <w:t>Databricks</w:t>
        </w:r>
      </w:ins>
      <w:bookmarkEnd w:id="4873"/>
      <w:proofErr w:type="spellEnd"/>
    </w:p>
    <w:p w14:paraId="2D496046" w14:textId="0C5BC068" w:rsidR="00C3567F" w:rsidRPr="003E4199" w:rsidRDefault="00C3567F">
      <w:pPr>
        <w:pStyle w:val="Prrafodelista"/>
        <w:numPr>
          <w:ilvl w:val="0"/>
          <w:numId w:val="107"/>
        </w:numPr>
        <w:rPr>
          <w:ins w:id="4882" w:author="Monica Maria Garro Lopez" w:date="2025-03-20T20:00:00Z"/>
          <w:lang w:val="es-CO"/>
          <w:rPrChange w:id="4883" w:author="Monica Maria Garro Lopez" w:date="2025-03-21T16:05:00Z">
            <w:rPr>
              <w:ins w:id="4884" w:author="Monica Maria Garro Lopez" w:date="2025-03-20T20:00:00Z"/>
            </w:rPr>
          </w:rPrChange>
        </w:rPr>
      </w:pPr>
      <w:ins w:id="4885" w:author="Monica Maria Garro Lopez" w:date="2025-03-20T19:59:00Z">
        <w:r w:rsidRPr="003E4199">
          <w:rPr>
            <w:b/>
            <w:bCs/>
            <w:rPrChange w:id="4886" w:author="Monica Maria Garro Lopez" w:date="2025-03-21T16:05:00Z">
              <w:rPr/>
            </w:rPrChange>
          </w:rPr>
          <w:lastRenderedPageBreak/>
          <w:t>Capa Silver</w:t>
        </w:r>
        <w:r>
          <w:t>: Transformación de datos que consis</w:t>
        </w:r>
      </w:ins>
      <w:ins w:id="4887" w:author="Monica Maria Garro Lopez" w:date="2025-03-20T20:00:00Z">
        <w:r>
          <w:t>t</w:t>
        </w:r>
      </w:ins>
      <w:ins w:id="4888" w:author="Monica Maria Garro Lopez" w:date="2025-03-20T19:59:00Z">
        <w:r>
          <w:t>e en</w:t>
        </w:r>
      </w:ins>
      <w:ins w:id="4889" w:author="Monica Maria Garro Lopez" w:date="2025-03-20T20:00:00Z">
        <w:r>
          <w:t xml:space="preserve"> eliminar</w:t>
        </w:r>
      </w:ins>
      <w:ins w:id="4890" w:author="Monica Maria Garro Lopez" w:date="2025-03-20T19:59:00Z">
        <w:r>
          <w:t xml:space="preserve"> registros con datos incompletos</w:t>
        </w:r>
      </w:ins>
      <w:ins w:id="4891" w:author="Monica Maria Garro Lopez" w:date="2025-03-20T20:00:00Z">
        <w:r>
          <w:t xml:space="preserve"> y </w:t>
        </w:r>
        <w:r w:rsidRPr="00C3567F">
          <w:t>transforma</w:t>
        </w:r>
        <w:r>
          <w:t>r</w:t>
        </w:r>
        <w:r w:rsidRPr="00C3567F">
          <w:t xml:space="preserve"> el campo género: "F" </w:t>
        </w:r>
        <w:r>
          <w:t>por</w:t>
        </w:r>
        <w:r w:rsidRPr="00C3567F">
          <w:t xml:space="preserve"> "Femenino", "M" </w:t>
        </w:r>
        <w:r>
          <w:t>por</w:t>
        </w:r>
        <w:r w:rsidRPr="00C3567F">
          <w:t xml:space="preserve"> "Masculino".</w:t>
        </w:r>
      </w:ins>
    </w:p>
    <w:p w14:paraId="77576C42" w14:textId="77777777" w:rsidR="00C3567F" w:rsidRDefault="00C3567F">
      <w:pPr>
        <w:keepNext/>
        <w:spacing w:after="0"/>
        <w:ind w:left="360"/>
        <w:jc w:val="center"/>
        <w:rPr>
          <w:ins w:id="4892" w:author="Monica Maria Garro Lopez" w:date="2025-03-20T20:01:00Z"/>
        </w:rPr>
        <w:pPrChange w:id="4893" w:author="Monica Maria Garro Lopez" w:date="2025-03-20T20:02:00Z">
          <w:pPr>
            <w:pStyle w:val="Prrafodelista"/>
            <w:numPr>
              <w:numId w:val="107"/>
            </w:numPr>
            <w:tabs>
              <w:tab w:val="num" w:pos="720"/>
            </w:tabs>
            <w:ind w:hanging="360"/>
            <w:jc w:val="center"/>
          </w:pPr>
        </w:pPrChange>
      </w:pPr>
      <w:ins w:id="4894" w:author="Monica Maria Garro Lopez" w:date="2025-03-20T20:00:00Z">
        <w:r w:rsidRPr="00C3567F">
          <w:rPr>
            <w:noProof/>
            <w:lang w:val="es-CO"/>
          </w:rPr>
          <w:drawing>
            <wp:inline distT="0" distB="0" distL="0" distR="0" wp14:anchorId="54EE51E5" wp14:editId="1F1309FD">
              <wp:extent cx="3173206" cy="4680000"/>
              <wp:effectExtent l="0" t="0" r="8255"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73206" cy="4680000"/>
                      </a:xfrm>
                      <a:prstGeom prst="rect">
                        <a:avLst/>
                      </a:prstGeom>
                    </pic:spPr>
                  </pic:pic>
                </a:graphicData>
              </a:graphic>
            </wp:inline>
          </w:drawing>
        </w:r>
      </w:ins>
    </w:p>
    <w:p w14:paraId="5C8E2C40" w14:textId="2A42C46B" w:rsidR="00C3567F" w:rsidRDefault="00C3567F" w:rsidP="00C3567F">
      <w:pPr>
        <w:pStyle w:val="Descripcin"/>
        <w:rPr>
          <w:ins w:id="4895" w:author="Monica Maria Garro Lopez" w:date="2025-03-20T20:03:00Z"/>
        </w:rPr>
      </w:pPr>
      <w:bookmarkStart w:id="4896" w:name="_Toc193466984"/>
      <w:ins w:id="4897" w:author="Monica Maria Garro Lopez" w:date="2025-03-20T20:01:00Z">
        <w:r w:rsidRPr="00C3567F">
          <w:rPr>
            <w:b/>
            <w:bCs/>
            <w:rPrChange w:id="4898" w:author="Monica Maria Garro Lopez" w:date="2025-03-20T20:01:00Z">
              <w:rPr/>
            </w:rPrChange>
          </w:rPr>
          <w:t xml:space="preserve">Figura </w:t>
        </w:r>
        <w:r w:rsidRPr="00C3567F">
          <w:rPr>
            <w:b/>
            <w:bCs/>
            <w:rPrChange w:id="4899" w:author="Monica Maria Garro Lopez" w:date="2025-03-20T20:01:00Z">
              <w:rPr/>
            </w:rPrChange>
          </w:rPr>
          <w:fldChar w:fldCharType="begin"/>
        </w:r>
        <w:r w:rsidRPr="00C3567F">
          <w:rPr>
            <w:b/>
            <w:bCs/>
            <w:rPrChange w:id="4900" w:author="Monica Maria Garro Lopez" w:date="2025-03-20T20:01:00Z">
              <w:rPr/>
            </w:rPrChange>
          </w:rPr>
          <w:instrText xml:space="preserve"> SEQ Ilustración \* ARABIC </w:instrText>
        </w:r>
      </w:ins>
      <w:r w:rsidRPr="00C3567F">
        <w:rPr>
          <w:b/>
          <w:bCs/>
          <w:rPrChange w:id="4901" w:author="Monica Maria Garro Lopez" w:date="2025-03-20T20:01:00Z">
            <w:rPr/>
          </w:rPrChange>
        </w:rPr>
        <w:fldChar w:fldCharType="separate"/>
      </w:r>
      <w:ins w:id="4902" w:author="Monica Maria Garro Lopez" w:date="2025-03-20T20:08:00Z">
        <w:r w:rsidR="004A38FE">
          <w:rPr>
            <w:b/>
            <w:bCs/>
            <w:noProof/>
          </w:rPr>
          <w:t>47</w:t>
        </w:r>
      </w:ins>
      <w:ins w:id="4903" w:author="Monica Maria Garro Lopez" w:date="2025-03-20T20:01:00Z">
        <w:r w:rsidRPr="00C3567F">
          <w:rPr>
            <w:b/>
            <w:bCs/>
            <w:rPrChange w:id="4904" w:author="Monica Maria Garro Lopez" w:date="2025-03-20T20:01:00Z">
              <w:rPr/>
            </w:rPrChange>
          </w:rPr>
          <w:fldChar w:fldCharType="end"/>
        </w:r>
        <w:r>
          <w:t xml:space="preserve">. Transformación de </w:t>
        </w:r>
      </w:ins>
      <w:ins w:id="4905" w:author="Monica Maria Garro Lopez" w:date="2025-03-20T20:02:00Z">
        <w:r>
          <w:t>d</w:t>
        </w:r>
      </w:ins>
      <w:ins w:id="4906" w:author="Monica Maria Garro Lopez" w:date="2025-03-20T20:01:00Z">
        <w:r>
          <w:t>atos</w:t>
        </w:r>
      </w:ins>
      <w:ins w:id="4907" w:author="Monica Maria Garro Lopez" w:date="2025-03-20T20:02:00Z">
        <w:r>
          <w:t xml:space="preserve"> </w:t>
        </w:r>
      </w:ins>
      <w:ins w:id="4908" w:author="Monica Maria Garro Lopez" w:date="2025-03-20T20:03:00Z">
        <w:r>
          <w:t>y almacenamiento</w:t>
        </w:r>
      </w:ins>
      <w:ins w:id="4909" w:author="Monica Maria Garro Lopez" w:date="2025-03-20T20:02:00Z">
        <w:r>
          <w:t xml:space="preserve"> en capa Silver</w:t>
        </w:r>
      </w:ins>
      <w:ins w:id="4910" w:author="Monica Maria Garro Lopez" w:date="2025-03-20T20:01:00Z">
        <w:r>
          <w:t>.</w:t>
        </w:r>
        <w:r w:rsidRPr="00C3567F">
          <w:t xml:space="preserve"> </w:t>
        </w:r>
        <w:r w:rsidRPr="00705BC4">
          <w:t xml:space="preserve">Elaboración propia en la plataforma </w:t>
        </w:r>
        <w:proofErr w:type="spellStart"/>
        <w:r>
          <w:t>Databricks</w:t>
        </w:r>
      </w:ins>
      <w:bookmarkEnd w:id="4896"/>
      <w:proofErr w:type="spellEnd"/>
    </w:p>
    <w:p w14:paraId="112C3EE0" w14:textId="392FE436" w:rsidR="00C3567F" w:rsidRDefault="00C3567F" w:rsidP="00C3567F">
      <w:pPr>
        <w:pStyle w:val="Prrafodelista"/>
        <w:numPr>
          <w:ilvl w:val="0"/>
          <w:numId w:val="107"/>
        </w:numPr>
        <w:rPr>
          <w:ins w:id="4911" w:author="Monica Maria Garro Lopez" w:date="2025-03-20T20:07:00Z"/>
        </w:rPr>
      </w:pPr>
      <w:ins w:id="4912" w:author="Monica Maria Garro Lopez" w:date="2025-03-20T20:03:00Z">
        <w:r w:rsidRPr="00C3567F">
          <w:rPr>
            <w:b/>
            <w:bCs/>
            <w:rPrChange w:id="4913" w:author="Monica Maria Garro Lopez" w:date="2025-03-20T20:03:00Z">
              <w:rPr/>
            </w:rPrChange>
          </w:rPr>
          <w:t>Capa Gold</w:t>
        </w:r>
        <w:r>
          <w:t xml:space="preserve">: </w:t>
        </w:r>
        <w:r w:rsidRPr="00C3567F">
          <w:t>En esta capa se generan datos transformados listos para análisis. Por ejemplo</w:t>
        </w:r>
      </w:ins>
      <w:ins w:id="4914" w:author="Monica Maria Garro Lopez" w:date="2025-03-20T20:04:00Z">
        <w:r>
          <w:t>: Cálculo del promedio de edad por país y Conteo de clientes por género los cuales se almacenan en esta última capa</w:t>
        </w:r>
      </w:ins>
      <w:ins w:id="4915" w:author="Monica Maria Garro Lopez" w:date="2025-03-20T20:05:00Z">
        <w:r>
          <w:t>.</w:t>
        </w:r>
      </w:ins>
    </w:p>
    <w:p w14:paraId="7D52AC0D" w14:textId="77777777" w:rsidR="004A38FE" w:rsidRDefault="004A38FE">
      <w:pPr>
        <w:pStyle w:val="Prrafodelista"/>
        <w:rPr>
          <w:ins w:id="4916" w:author="Monica Maria Garro Lopez" w:date="2025-03-20T20:05:00Z"/>
        </w:rPr>
        <w:pPrChange w:id="4917" w:author="Monica Maria Garro Lopez" w:date="2025-03-20T20:07:00Z">
          <w:pPr>
            <w:pStyle w:val="Prrafodelista"/>
            <w:numPr>
              <w:numId w:val="107"/>
            </w:numPr>
            <w:tabs>
              <w:tab w:val="num" w:pos="720"/>
            </w:tabs>
            <w:ind w:hanging="360"/>
          </w:pPr>
        </w:pPrChange>
      </w:pPr>
    </w:p>
    <w:p w14:paraId="18AC26D0" w14:textId="77777777" w:rsidR="004A38FE" w:rsidRDefault="004A38FE">
      <w:pPr>
        <w:pStyle w:val="Prrafodelista"/>
        <w:keepNext/>
        <w:jc w:val="center"/>
        <w:rPr>
          <w:ins w:id="4918" w:author="Monica Maria Garro Lopez" w:date="2025-03-20T20:08:00Z"/>
        </w:rPr>
        <w:pPrChange w:id="4919" w:author="Monica Maria Garro Lopez" w:date="2025-03-20T20:08:00Z">
          <w:pPr>
            <w:pStyle w:val="Prrafodelista"/>
            <w:jc w:val="center"/>
          </w:pPr>
        </w:pPrChange>
      </w:pPr>
      <w:ins w:id="4920" w:author="Monica Maria Garro Lopez" w:date="2025-03-20T20:07:00Z">
        <w:r w:rsidRPr="008D3599">
          <w:rPr>
            <w:noProof/>
          </w:rPr>
          <w:drawing>
            <wp:inline distT="0" distB="0" distL="0" distR="0" wp14:anchorId="796F7ACA" wp14:editId="178370D9">
              <wp:extent cx="3282011" cy="91637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0201" b="40877"/>
                      <a:stretch/>
                    </pic:blipFill>
                    <pic:spPr bwMode="auto">
                      <a:xfrm>
                        <a:off x="0" y="0"/>
                        <a:ext cx="3293901" cy="919691"/>
                      </a:xfrm>
                      <a:prstGeom prst="rect">
                        <a:avLst/>
                      </a:prstGeom>
                      <a:ln>
                        <a:noFill/>
                      </a:ln>
                      <a:extLst>
                        <a:ext uri="{53640926-AAD7-44D8-BBD7-CCE9431645EC}">
                          <a14:shadowObscured xmlns:a14="http://schemas.microsoft.com/office/drawing/2010/main"/>
                        </a:ext>
                      </a:extLst>
                    </pic:spPr>
                  </pic:pic>
                </a:graphicData>
              </a:graphic>
            </wp:inline>
          </w:drawing>
        </w:r>
      </w:ins>
    </w:p>
    <w:p w14:paraId="7686EDC9" w14:textId="5CE74191" w:rsidR="004A38FE" w:rsidRDefault="004A38FE" w:rsidP="004A38FE">
      <w:pPr>
        <w:pStyle w:val="Descripcin"/>
        <w:rPr>
          <w:ins w:id="4921" w:author="Monica Maria Garro Lopez" w:date="2025-03-20T20:08:00Z"/>
        </w:rPr>
      </w:pPr>
      <w:bookmarkStart w:id="4922" w:name="_Toc193466985"/>
      <w:ins w:id="4923" w:author="Monica Maria Garro Lopez" w:date="2025-03-20T20:08:00Z">
        <w:r w:rsidRPr="004A38FE">
          <w:rPr>
            <w:b/>
            <w:bCs/>
            <w:rPrChange w:id="4924" w:author="Monica Maria Garro Lopez" w:date="2025-03-20T20:08:00Z">
              <w:rPr/>
            </w:rPrChange>
          </w:rPr>
          <w:t xml:space="preserve">Figura </w:t>
        </w:r>
        <w:r w:rsidRPr="004A38FE">
          <w:rPr>
            <w:b/>
            <w:bCs/>
            <w:rPrChange w:id="4925" w:author="Monica Maria Garro Lopez" w:date="2025-03-20T20:08:00Z">
              <w:rPr/>
            </w:rPrChange>
          </w:rPr>
          <w:fldChar w:fldCharType="begin"/>
        </w:r>
        <w:r w:rsidRPr="004A38FE">
          <w:rPr>
            <w:b/>
            <w:bCs/>
            <w:rPrChange w:id="4926" w:author="Monica Maria Garro Lopez" w:date="2025-03-20T20:08:00Z">
              <w:rPr/>
            </w:rPrChange>
          </w:rPr>
          <w:instrText xml:space="preserve"> SEQ Ilustración \* ARABIC </w:instrText>
        </w:r>
      </w:ins>
      <w:r w:rsidRPr="004A38FE">
        <w:rPr>
          <w:b/>
          <w:bCs/>
          <w:rPrChange w:id="4927" w:author="Monica Maria Garro Lopez" w:date="2025-03-20T20:08:00Z">
            <w:rPr/>
          </w:rPrChange>
        </w:rPr>
        <w:fldChar w:fldCharType="separate"/>
      </w:r>
      <w:ins w:id="4928" w:author="Monica Maria Garro Lopez" w:date="2025-03-20T20:08:00Z">
        <w:r w:rsidRPr="004A38FE">
          <w:rPr>
            <w:b/>
            <w:bCs/>
            <w:noProof/>
            <w:rPrChange w:id="4929" w:author="Monica Maria Garro Lopez" w:date="2025-03-20T20:08:00Z">
              <w:rPr>
                <w:noProof/>
              </w:rPr>
            </w:rPrChange>
          </w:rPr>
          <w:t>48</w:t>
        </w:r>
        <w:r w:rsidRPr="004A38FE">
          <w:rPr>
            <w:b/>
            <w:bCs/>
            <w:rPrChange w:id="4930" w:author="Monica Maria Garro Lopez" w:date="2025-03-20T20:08:00Z">
              <w:rPr/>
            </w:rPrChange>
          </w:rPr>
          <w:fldChar w:fldCharType="end"/>
        </w:r>
        <w:r>
          <w:t>. Validación de resultados en Capa Gold.</w:t>
        </w:r>
        <w:r w:rsidRPr="00C3567F">
          <w:t xml:space="preserve"> </w:t>
        </w:r>
        <w:r w:rsidRPr="00705BC4">
          <w:t xml:space="preserve">Elaboración propia en la plataforma </w:t>
        </w:r>
        <w:proofErr w:type="spellStart"/>
        <w:r>
          <w:t>Databricks</w:t>
        </w:r>
        <w:bookmarkEnd w:id="4922"/>
        <w:proofErr w:type="spellEnd"/>
      </w:ins>
    </w:p>
    <w:p w14:paraId="23CDB871" w14:textId="77777777" w:rsidR="00C3567F" w:rsidRDefault="00C3567F">
      <w:pPr>
        <w:pStyle w:val="Prrafodelista"/>
        <w:keepNext/>
        <w:jc w:val="center"/>
        <w:rPr>
          <w:ins w:id="4931" w:author="Monica Maria Garro Lopez" w:date="2025-03-20T20:06:00Z"/>
        </w:rPr>
        <w:pPrChange w:id="4932" w:author="Monica Maria Garro Lopez" w:date="2025-03-20T20:06:00Z">
          <w:pPr>
            <w:pStyle w:val="Prrafodelista"/>
            <w:jc w:val="center"/>
          </w:pPr>
        </w:pPrChange>
      </w:pPr>
      <w:ins w:id="4933" w:author="Monica Maria Garro Lopez" w:date="2025-03-20T20:05:00Z">
        <w:r w:rsidRPr="00C3567F">
          <w:rPr>
            <w:noProof/>
          </w:rPr>
          <w:lastRenderedPageBreak/>
          <w:drawing>
            <wp:inline distT="0" distB="0" distL="0" distR="0" wp14:anchorId="02E3D1B6" wp14:editId="48D3066F">
              <wp:extent cx="2419832" cy="217251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31364" cy="2182869"/>
                      </a:xfrm>
                      <a:prstGeom prst="rect">
                        <a:avLst/>
                      </a:prstGeom>
                    </pic:spPr>
                  </pic:pic>
                </a:graphicData>
              </a:graphic>
            </wp:inline>
          </w:drawing>
        </w:r>
      </w:ins>
    </w:p>
    <w:p w14:paraId="50815AD6" w14:textId="63752FAF" w:rsidR="00C3567F" w:rsidRPr="00C3567F" w:rsidRDefault="00C3567F">
      <w:pPr>
        <w:pStyle w:val="Descripcin"/>
        <w:rPr>
          <w:ins w:id="4934" w:author="Monica Maria Garro Lopez" w:date="2025-03-17T17:44:00Z"/>
          <w:lang w:val="es-CO"/>
          <w:rPrChange w:id="4935" w:author="Monica Maria Garro Lopez" w:date="2025-03-20T19:59:00Z">
            <w:rPr>
              <w:ins w:id="4936" w:author="Monica Maria Garro Lopez" w:date="2025-03-17T17:44:00Z"/>
              <w:lang w:eastAsia="es-ES"/>
            </w:rPr>
          </w:rPrChange>
        </w:rPr>
        <w:pPrChange w:id="4937" w:author="Monica Maria Garro Lopez" w:date="2025-03-21T15:23:00Z">
          <w:pPr/>
        </w:pPrChange>
      </w:pPr>
      <w:bookmarkStart w:id="4938" w:name="_Toc193466986"/>
      <w:ins w:id="4939" w:author="Monica Maria Garro Lopez" w:date="2025-03-20T20:06:00Z">
        <w:r w:rsidRPr="00C3567F">
          <w:rPr>
            <w:b/>
            <w:bCs/>
            <w:rPrChange w:id="4940" w:author="Monica Maria Garro Lopez" w:date="2025-03-20T20:06:00Z">
              <w:rPr/>
            </w:rPrChange>
          </w:rPr>
          <w:t xml:space="preserve">Figura </w:t>
        </w:r>
        <w:r w:rsidRPr="00C3567F">
          <w:rPr>
            <w:b/>
            <w:bCs/>
            <w:rPrChange w:id="4941" w:author="Monica Maria Garro Lopez" w:date="2025-03-20T20:06:00Z">
              <w:rPr/>
            </w:rPrChange>
          </w:rPr>
          <w:fldChar w:fldCharType="begin"/>
        </w:r>
        <w:r w:rsidRPr="00C3567F">
          <w:rPr>
            <w:b/>
            <w:bCs/>
            <w:rPrChange w:id="4942" w:author="Monica Maria Garro Lopez" w:date="2025-03-20T20:06:00Z">
              <w:rPr/>
            </w:rPrChange>
          </w:rPr>
          <w:instrText xml:space="preserve"> SEQ Ilustración \* ARABIC </w:instrText>
        </w:r>
      </w:ins>
      <w:r w:rsidRPr="00C3567F">
        <w:rPr>
          <w:b/>
          <w:bCs/>
          <w:rPrChange w:id="4943" w:author="Monica Maria Garro Lopez" w:date="2025-03-20T20:06:00Z">
            <w:rPr/>
          </w:rPrChange>
        </w:rPr>
        <w:fldChar w:fldCharType="separate"/>
      </w:r>
      <w:ins w:id="4944" w:author="Monica Maria Garro Lopez" w:date="2025-03-20T20:08:00Z">
        <w:r w:rsidR="004A38FE">
          <w:rPr>
            <w:b/>
            <w:bCs/>
            <w:noProof/>
          </w:rPr>
          <w:t>49</w:t>
        </w:r>
      </w:ins>
      <w:ins w:id="4945" w:author="Monica Maria Garro Lopez" w:date="2025-03-20T20:06:00Z">
        <w:r w:rsidRPr="00C3567F">
          <w:rPr>
            <w:b/>
            <w:bCs/>
            <w:rPrChange w:id="4946" w:author="Monica Maria Garro Lopez" w:date="2025-03-20T20:06:00Z">
              <w:rPr/>
            </w:rPrChange>
          </w:rPr>
          <w:fldChar w:fldCharType="end"/>
        </w:r>
        <w:r>
          <w:t xml:space="preserve">. </w:t>
        </w:r>
        <w:r w:rsidRPr="00A9497E">
          <w:t>Transformaciones en la Capa Gold</w:t>
        </w:r>
        <w:r>
          <w:t xml:space="preserve">. </w:t>
        </w:r>
        <w:r w:rsidRPr="00705BC4">
          <w:t xml:space="preserve">Elaboración propia en la plataforma </w:t>
        </w:r>
        <w:proofErr w:type="spellStart"/>
        <w:r>
          <w:t>Databricks</w:t>
        </w:r>
      </w:ins>
      <w:bookmarkEnd w:id="4938"/>
      <w:proofErr w:type="spellEnd"/>
    </w:p>
    <w:p w14:paraId="0EA35E0D" w14:textId="77777777" w:rsidR="00587C50" w:rsidRDefault="00587C50" w:rsidP="00535B3F">
      <w:pPr>
        <w:pStyle w:val="Ttulo2"/>
        <w:numPr>
          <w:ilvl w:val="1"/>
          <w:numId w:val="104"/>
        </w:numPr>
        <w:rPr>
          <w:ins w:id="4947" w:author="Monica Maria Garro Lopez" w:date="2025-03-17T17:44:00Z"/>
        </w:rPr>
      </w:pPr>
      <w:bookmarkStart w:id="4948" w:name="_Toc115337244"/>
      <w:bookmarkStart w:id="4949" w:name="_Toc193466895"/>
      <w:ins w:id="4950" w:author="Monica Maria Garro Lopez" w:date="2025-03-17T17:44:00Z">
        <w:r>
          <w:t>Resultados</w:t>
        </w:r>
        <w:bookmarkEnd w:id="4948"/>
        <w:bookmarkEnd w:id="4949"/>
      </w:ins>
    </w:p>
    <w:p w14:paraId="7FA3513E" w14:textId="77777777" w:rsidR="00863D05" w:rsidRPr="00863D05" w:rsidRDefault="00863D05">
      <w:pPr>
        <w:rPr>
          <w:ins w:id="4951" w:author="Monica Maria Garro Lopez" w:date="2025-03-21T15:23:00Z"/>
          <w:lang w:val="es-CO" w:eastAsia="es-CO"/>
        </w:rPr>
        <w:pPrChange w:id="4952" w:author="Monica Maria Garro Lopez" w:date="2025-03-21T15:23:00Z">
          <w:pPr>
            <w:suppressAutoHyphens w:val="0"/>
            <w:spacing w:before="100" w:beforeAutospacing="1" w:after="100" w:afterAutospacing="1" w:line="240" w:lineRule="auto"/>
            <w:jc w:val="left"/>
          </w:pPr>
        </w:pPrChange>
      </w:pPr>
      <w:ins w:id="4953" w:author="Monica Maria Garro Lopez" w:date="2025-03-21T15:23:00Z">
        <w:r w:rsidRPr="00863D05">
          <w:rPr>
            <w:lang w:val="es-CO" w:eastAsia="es-CO"/>
          </w:rPr>
          <w:t>Los resultados obtenidos a partir de las implementaciones permiten identificar diferencias significativas entre las arquitecturas evaluadas:</w:t>
        </w:r>
      </w:ins>
    </w:p>
    <w:p w14:paraId="39C3B0E8" w14:textId="14DD3F06" w:rsidR="00863D05" w:rsidRDefault="00863D05" w:rsidP="00E076BB">
      <w:pPr>
        <w:pStyle w:val="Prrafodelista"/>
        <w:numPr>
          <w:ilvl w:val="0"/>
          <w:numId w:val="103"/>
        </w:numPr>
        <w:rPr>
          <w:ins w:id="4954" w:author="Monica Maria Garro Lopez" w:date="2025-03-21T15:24:00Z"/>
          <w:lang w:val="es-CO" w:eastAsia="es-CO"/>
        </w:rPr>
      </w:pPr>
      <w:ins w:id="4955" w:author="Monica Maria Garro Lopez" w:date="2025-03-21T15:23:00Z">
        <w:r w:rsidRPr="00863D05">
          <w:rPr>
            <w:b/>
            <w:bCs/>
            <w:i/>
            <w:iCs/>
            <w:lang w:val="es-CO" w:eastAsia="es-CO"/>
            <w:rPrChange w:id="4956" w:author="Monica Maria Garro Lopez" w:date="2025-03-21T15:24:00Z">
              <w:rPr>
                <w:b/>
                <w:bCs/>
                <w:lang w:val="es-CO" w:eastAsia="es-CO"/>
              </w:rPr>
            </w:rPrChange>
          </w:rPr>
          <w:t xml:space="preserve">Amazon </w:t>
        </w:r>
        <w:proofErr w:type="spellStart"/>
        <w:r w:rsidRPr="00863D05">
          <w:rPr>
            <w:b/>
            <w:bCs/>
            <w:i/>
            <w:iCs/>
            <w:lang w:val="es-CO" w:eastAsia="es-CO"/>
            <w:rPrChange w:id="4957" w:author="Monica Maria Garro Lopez" w:date="2025-03-21T15:24:00Z">
              <w:rPr>
                <w:b/>
                <w:bCs/>
                <w:lang w:val="es-CO" w:eastAsia="es-CO"/>
              </w:rPr>
            </w:rPrChange>
          </w:rPr>
          <w:t>Redshift</w:t>
        </w:r>
        <w:proofErr w:type="spellEnd"/>
        <w:r w:rsidRPr="00863D05">
          <w:rPr>
            <w:b/>
            <w:bCs/>
            <w:i/>
            <w:iCs/>
            <w:lang w:val="es-CO" w:eastAsia="es-CO"/>
            <w:rPrChange w:id="4958" w:author="Monica Maria Garro Lopez" w:date="2025-03-21T15:24:00Z">
              <w:rPr>
                <w:b/>
                <w:bCs/>
                <w:lang w:val="es-CO" w:eastAsia="es-CO"/>
              </w:rPr>
            </w:rPrChange>
          </w:rPr>
          <w:t xml:space="preserve"> (Data </w:t>
        </w:r>
        <w:proofErr w:type="spellStart"/>
        <w:r w:rsidRPr="00863D05">
          <w:rPr>
            <w:b/>
            <w:bCs/>
            <w:i/>
            <w:iCs/>
            <w:lang w:val="es-CO" w:eastAsia="es-CO"/>
            <w:rPrChange w:id="4959" w:author="Monica Maria Garro Lopez" w:date="2025-03-21T15:24:00Z">
              <w:rPr>
                <w:b/>
                <w:bCs/>
                <w:lang w:val="es-CO" w:eastAsia="es-CO"/>
              </w:rPr>
            </w:rPrChange>
          </w:rPr>
          <w:t>Warehouse</w:t>
        </w:r>
        <w:proofErr w:type="spellEnd"/>
        <w:r w:rsidRPr="00863D05">
          <w:rPr>
            <w:b/>
            <w:bCs/>
            <w:lang w:val="es-CO" w:eastAsia="es-CO"/>
          </w:rPr>
          <w:t>)</w:t>
        </w:r>
        <w:r w:rsidRPr="00863D05">
          <w:rPr>
            <w:lang w:val="es-CO" w:eastAsia="es-CO"/>
          </w:rPr>
          <w:t xml:space="preserve"> destacó por su alto rendimiento en consultas SQL estructuradas y su integración eficiente con </w:t>
        </w:r>
        <w:r w:rsidRPr="00863D05">
          <w:rPr>
            <w:i/>
            <w:iCs/>
            <w:lang w:val="es-CO" w:eastAsia="es-CO"/>
            <w:rPrChange w:id="4960" w:author="Monica Maria Garro Lopez" w:date="2025-03-21T15:24:00Z">
              <w:rPr>
                <w:lang w:val="es-CO" w:eastAsia="es-CO"/>
              </w:rPr>
            </w:rPrChange>
          </w:rPr>
          <w:t>S3</w:t>
        </w:r>
        <w:r w:rsidRPr="00863D05">
          <w:rPr>
            <w:lang w:val="es-CO" w:eastAsia="es-CO"/>
          </w:rPr>
          <w:t xml:space="preserve"> mediante </w:t>
        </w:r>
        <w:r w:rsidRPr="00863D05">
          <w:rPr>
            <w:i/>
            <w:iCs/>
            <w:lang w:val="es-CO" w:eastAsia="es-CO"/>
            <w:rPrChange w:id="4961" w:author="Monica Maria Garro Lopez" w:date="2025-03-21T15:24:00Z">
              <w:rPr>
                <w:lang w:val="es-CO" w:eastAsia="es-CO"/>
              </w:rPr>
            </w:rPrChange>
          </w:rPr>
          <w:t>COPY</w:t>
        </w:r>
        <w:r w:rsidRPr="00863D05">
          <w:rPr>
            <w:lang w:val="es-CO" w:eastAsia="es-CO"/>
          </w:rPr>
          <w:t xml:space="preserve">. </w:t>
        </w:r>
      </w:ins>
    </w:p>
    <w:p w14:paraId="06C781E7" w14:textId="77777777" w:rsidR="00863D05" w:rsidRPr="00863D05" w:rsidRDefault="00863D05">
      <w:pPr>
        <w:pStyle w:val="Prrafodelista"/>
        <w:rPr>
          <w:ins w:id="4962" w:author="Monica Maria Garro Lopez" w:date="2025-03-21T15:23:00Z"/>
          <w:lang w:val="es-CO" w:eastAsia="es-CO"/>
        </w:rPr>
        <w:pPrChange w:id="4963" w:author="Monica Maria Garro Lopez" w:date="2025-03-21T15:24:00Z">
          <w:pPr>
            <w:numPr>
              <w:numId w:val="135"/>
            </w:numPr>
            <w:tabs>
              <w:tab w:val="num" w:pos="720"/>
            </w:tabs>
            <w:suppressAutoHyphens w:val="0"/>
            <w:spacing w:before="100" w:beforeAutospacing="1" w:after="100" w:afterAutospacing="1" w:line="240" w:lineRule="auto"/>
            <w:ind w:left="720" w:hanging="360"/>
            <w:jc w:val="left"/>
          </w:pPr>
        </w:pPrChange>
      </w:pPr>
    </w:p>
    <w:p w14:paraId="7B9E1CCB" w14:textId="522B8BEA" w:rsidR="00863D05" w:rsidRDefault="00863D05" w:rsidP="00863D05">
      <w:pPr>
        <w:pStyle w:val="Prrafodelista"/>
        <w:numPr>
          <w:ilvl w:val="0"/>
          <w:numId w:val="103"/>
        </w:numPr>
        <w:rPr>
          <w:ins w:id="4964" w:author="Monica Maria Garro Lopez" w:date="2025-03-21T15:23:00Z"/>
          <w:lang w:val="es-CO" w:eastAsia="es-CO"/>
        </w:rPr>
      </w:pPr>
      <w:ins w:id="4965" w:author="Monica Maria Garro Lopez" w:date="2025-03-21T15:23:00Z">
        <w:r w:rsidRPr="00863D05">
          <w:rPr>
            <w:b/>
            <w:bCs/>
            <w:i/>
            <w:iCs/>
            <w:lang w:val="es-CO" w:eastAsia="es-CO"/>
            <w:rPrChange w:id="4966" w:author="Monica Maria Garro Lopez" w:date="2025-03-21T15:24:00Z">
              <w:rPr>
                <w:b/>
                <w:bCs/>
                <w:lang w:val="es-CO" w:eastAsia="es-CO"/>
              </w:rPr>
            </w:rPrChange>
          </w:rPr>
          <w:t>Amazon S3 (Data Lake)</w:t>
        </w:r>
        <w:r w:rsidRPr="00863D05">
          <w:rPr>
            <w:lang w:val="es-CO" w:eastAsia="es-CO"/>
          </w:rPr>
          <w:t xml:space="preserve"> mostró gran flexibilidad para almacenar datos estructurados, no estructurados y semiestructurados. La implementación de capas permitió separar datos en bruto de datos limpiados, mejorando la calidad y gobernanza de la información.</w:t>
        </w:r>
      </w:ins>
    </w:p>
    <w:p w14:paraId="0E9E10C1" w14:textId="77777777" w:rsidR="00863D05" w:rsidRPr="00863D05" w:rsidRDefault="00863D05">
      <w:pPr>
        <w:pStyle w:val="Prrafodelista"/>
        <w:rPr>
          <w:ins w:id="4967" w:author="Monica Maria Garro Lopez" w:date="2025-03-21T15:23:00Z"/>
          <w:lang w:val="es-CO" w:eastAsia="es-CO"/>
        </w:rPr>
        <w:pPrChange w:id="4968" w:author="Monica Maria Garro Lopez" w:date="2025-03-21T15:23:00Z">
          <w:pPr>
            <w:pStyle w:val="Prrafodelista"/>
            <w:numPr>
              <w:numId w:val="103"/>
            </w:numPr>
            <w:ind w:hanging="360"/>
          </w:pPr>
        </w:pPrChange>
      </w:pPr>
    </w:p>
    <w:p w14:paraId="7BC3A2A9" w14:textId="63031784" w:rsidR="00863D05" w:rsidRDefault="00863D05" w:rsidP="00863D05">
      <w:pPr>
        <w:pStyle w:val="Prrafodelista"/>
        <w:numPr>
          <w:ilvl w:val="0"/>
          <w:numId w:val="103"/>
        </w:numPr>
        <w:rPr>
          <w:ins w:id="4969" w:author="Monica Maria Garro Lopez" w:date="2025-03-21T15:24:00Z"/>
          <w:lang w:val="es-CO" w:eastAsia="es-CO"/>
        </w:rPr>
      </w:pPr>
      <w:ins w:id="4970" w:author="Monica Maria Garro Lopez" w:date="2025-03-21T15:23:00Z">
        <w:r w:rsidRPr="00863D05">
          <w:rPr>
            <w:b/>
            <w:bCs/>
            <w:i/>
            <w:iCs/>
            <w:lang w:val="es-CO" w:eastAsia="es-CO"/>
            <w:rPrChange w:id="4971" w:author="Monica Maria Garro Lopez" w:date="2025-03-21T15:25:00Z">
              <w:rPr>
                <w:b/>
                <w:bCs/>
                <w:lang w:val="es-CO" w:eastAsia="es-CO"/>
              </w:rPr>
            </w:rPrChange>
          </w:rPr>
          <w:t xml:space="preserve">Azure </w:t>
        </w:r>
        <w:proofErr w:type="spellStart"/>
        <w:r w:rsidRPr="00863D05">
          <w:rPr>
            <w:b/>
            <w:bCs/>
            <w:i/>
            <w:iCs/>
            <w:lang w:val="es-CO" w:eastAsia="es-CO"/>
            <w:rPrChange w:id="4972" w:author="Monica Maria Garro Lopez" w:date="2025-03-21T15:25:00Z">
              <w:rPr>
                <w:b/>
                <w:bCs/>
                <w:lang w:val="es-CO" w:eastAsia="es-CO"/>
              </w:rPr>
            </w:rPrChange>
          </w:rPr>
          <w:t>Synapse</w:t>
        </w:r>
        <w:proofErr w:type="spellEnd"/>
        <w:r w:rsidRPr="00863D05">
          <w:rPr>
            <w:b/>
            <w:bCs/>
            <w:i/>
            <w:iCs/>
            <w:lang w:val="es-CO" w:eastAsia="es-CO"/>
            <w:rPrChange w:id="4973" w:author="Monica Maria Garro Lopez" w:date="2025-03-21T15:25:00Z">
              <w:rPr>
                <w:b/>
                <w:bCs/>
                <w:lang w:val="es-CO" w:eastAsia="es-CO"/>
              </w:rPr>
            </w:rPrChange>
          </w:rPr>
          <w:t xml:space="preserve"> </w:t>
        </w:r>
        <w:proofErr w:type="spellStart"/>
        <w:r w:rsidRPr="00863D05">
          <w:rPr>
            <w:b/>
            <w:bCs/>
            <w:i/>
            <w:iCs/>
            <w:lang w:val="es-CO" w:eastAsia="es-CO"/>
            <w:rPrChange w:id="4974" w:author="Monica Maria Garro Lopez" w:date="2025-03-21T15:25:00Z">
              <w:rPr>
                <w:b/>
                <w:bCs/>
                <w:lang w:val="es-CO" w:eastAsia="es-CO"/>
              </w:rPr>
            </w:rPrChange>
          </w:rPr>
          <w:t>Analytics</w:t>
        </w:r>
        <w:proofErr w:type="spellEnd"/>
        <w:r w:rsidRPr="00863D05">
          <w:rPr>
            <w:b/>
            <w:bCs/>
            <w:i/>
            <w:iCs/>
            <w:lang w:val="es-CO" w:eastAsia="es-CO"/>
            <w:rPrChange w:id="4975" w:author="Monica Maria Garro Lopez" w:date="2025-03-21T15:25:00Z">
              <w:rPr>
                <w:b/>
                <w:bCs/>
                <w:lang w:val="es-CO" w:eastAsia="es-CO"/>
              </w:rPr>
            </w:rPrChange>
          </w:rPr>
          <w:t xml:space="preserve"> (Data </w:t>
        </w:r>
        <w:proofErr w:type="spellStart"/>
        <w:r w:rsidRPr="00863D05">
          <w:rPr>
            <w:b/>
            <w:bCs/>
            <w:i/>
            <w:iCs/>
            <w:lang w:val="es-CO" w:eastAsia="es-CO"/>
            <w:rPrChange w:id="4976" w:author="Monica Maria Garro Lopez" w:date="2025-03-21T15:25:00Z">
              <w:rPr>
                <w:b/>
                <w:bCs/>
                <w:lang w:val="es-CO" w:eastAsia="es-CO"/>
              </w:rPr>
            </w:rPrChange>
          </w:rPr>
          <w:t>Warehouse</w:t>
        </w:r>
        <w:proofErr w:type="spellEnd"/>
        <w:r w:rsidRPr="00863D05">
          <w:rPr>
            <w:b/>
            <w:bCs/>
            <w:lang w:val="es-CO" w:eastAsia="es-CO"/>
          </w:rPr>
          <w:t>)</w:t>
        </w:r>
        <w:r w:rsidRPr="00863D05">
          <w:rPr>
            <w:lang w:val="es-CO" w:eastAsia="es-CO"/>
          </w:rPr>
          <w:t xml:space="preserve"> proporcionó una experiencia de desarrollo similar a </w:t>
        </w:r>
        <w:proofErr w:type="spellStart"/>
        <w:r w:rsidRPr="00863D05">
          <w:rPr>
            <w:i/>
            <w:iCs/>
            <w:lang w:val="es-CO" w:eastAsia="es-CO"/>
            <w:rPrChange w:id="4977" w:author="Monica Maria Garro Lopez" w:date="2025-03-21T15:25:00Z">
              <w:rPr>
                <w:lang w:val="es-CO" w:eastAsia="es-CO"/>
              </w:rPr>
            </w:rPrChange>
          </w:rPr>
          <w:t>Redshift</w:t>
        </w:r>
        <w:proofErr w:type="spellEnd"/>
        <w:r w:rsidRPr="00863D05">
          <w:rPr>
            <w:lang w:val="es-CO" w:eastAsia="es-CO"/>
          </w:rPr>
          <w:t xml:space="preserve">, con ventajas en la integración nativa con </w:t>
        </w:r>
        <w:r w:rsidRPr="00863D05">
          <w:rPr>
            <w:i/>
            <w:iCs/>
            <w:lang w:val="es-CO" w:eastAsia="es-CO"/>
            <w:rPrChange w:id="4978" w:author="Monica Maria Garro Lopez" w:date="2025-03-21T15:25:00Z">
              <w:rPr>
                <w:lang w:val="es-CO" w:eastAsia="es-CO"/>
              </w:rPr>
            </w:rPrChange>
          </w:rPr>
          <w:t>Azure Data Lake Storage</w:t>
        </w:r>
        <w:r w:rsidRPr="00863D05">
          <w:rPr>
            <w:lang w:val="es-CO" w:eastAsia="es-CO"/>
          </w:rPr>
          <w:t xml:space="preserve"> y capacidades analíticas para entornos </w:t>
        </w:r>
        <w:r w:rsidRPr="00863D05">
          <w:rPr>
            <w:i/>
            <w:iCs/>
            <w:lang w:val="es-CO" w:eastAsia="es-CO"/>
            <w:rPrChange w:id="4979" w:author="Monica Maria Garro Lopez" w:date="2025-03-21T15:25:00Z">
              <w:rPr>
                <w:lang w:val="es-CO" w:eastAsia="es-CO"/>
              </w:rPr>
            </w:rPrChange>
          </w:rPr>
          <w:t>Microsoft</w:t>
        </w:r>
        <w:r w:rsidRPr="00863D05">
          <w:rPr>
            <w:lang w:val="es-CO" w:eastAsia="es-CO"/>
          </w:rPr>
          <w:t>.</w:t>
        </w:r>
      </w:ins>
    </w:p>
    <w:p w14:paraId="00A397C3" w14:textId="77777777" w:rsidR="00863D05" w:rsidRPr="00863D05" w:rsidRDefault="00863D05">
      <w:pPr>
        <w:pStyle w:val="Prrafodelista"/>
        <w:rPr>
          <w:ins w:id="4980" w:author="Monica Maria Garro Lopez" w:date="2025-03-21T15:24:00Z"/>
          <w:lang w:val="es-CO" w:eastAsia="es-CO"/>
        </w:rPr>
        <w:pPrChange w:id="4981" w:author="Monica Maria Garro Lopez" w:date="2025-03-21T15:24:00Z">
          <w:pPr>
            <w:pStyle w:val="Prrafodelista"/>
            <w:numPr>
              <w:numId w:val="103"/>
            </w:numPr>
            <w:ind w:hanging="360"/>
          </w:pPr>
        </w:pPrChange>
      </w:pPr>
    </w:p>
    <w:p w14:paraId="1B44249C" w14:textId="1DCB8CE4" w:rsidR="00863D05" w:rsidRDefault="00863D05" w:rsidP="00863D05">
      <w:pPr>
        <w:pStyle w:val="Prrafodelista"/>
        <w:numPr>
          <w:ilvl w:val="0"/>
          <w:numId w:val="103"/>
        </w:numPr>
        <w:rPr>
          <w:ins w:id="4982" w:author="Monica Maria Garro Lopez" w:date="2025-03-21T15:24:00Z"/>
          <w:lang w:val="es-CO" w:eastAsia="es-CO"/>
        </w:rPr>
      </w:pPr>
      <w:ins w:id="4983" w:author="Monica Maria Garro Lopez" w:date="2025-03-21T15:23:00Z">
        <w:r w:rsidRPr="00863D05">
          <w:rPr>
            <w:b/>
            <w:bCs/>
            <w:i/>
            <w:iCs/>
            <w:lang w:val="es-CO" w:eastAsia="es-CO"/>
            <w:rPrChange w:id="4984" w:author="Monica Maria Garro Lopez" w:date="2025-03-21T15:25:00Z">
              <w:rPr>
                <w:b/>
                <w:bCs/>
                <w:lang w:val="es-CO" w:eastAsia="es-CO"/>
              </w:rPr>
            </w:rPrChange>
          </w:rPr>
          <w:t>Azure Data Lake + Data Factory</w:t>
        </w:r>
        <w:r w:rsidRPr="00863D05">
          <w:rPr>
            <w:lang w:val="es-CO" w:eastAsia="es-CO"/>
          </w:rPr>
          <w:t xml:space="preserve"> destacó por la automatización del flujo de datos entre sistemas y su compatibilidad con arquitecturas escalables. La gestión del </w:t>
        </w:r>
        <w:r w:rsidRPr="00863D05">
          <w:rPr>
            <w:i/>
            <w:iCs/>
            <w:lang w:val="es-CO" w:eastAsia="es-CO"/>
            <w:rPrChange w:id="4985" w:author="Monica Maria Garro Lopez" w:date="2025-03-21T15:25:00Z">
              <w:rPr>
                <w:lang w:val="es-CO" w:eastAsia="es-CO"/>
              </w:rPr>
            </w:rPrChange>
          </w:rPr>
          <w:t>pipeline</w:t>
        </w:r>
        <w:r w:rsidRPr="00863D05">
          <w:rPr>
            <w:lang w:val="es-CO" w:eastAsia="es-CO"/>
          </w:rPr>
          <w:t xml:space="preserve"> y los </w:t>
        </w:r>
        <w:proofErr w:type="spellStart"/>
        <w:r w:rsidRPr="00863D05">
          <w:rPr>
            <w:i/>
            <w:iCs/>
            <w:lang w:val="es-CO" w:eastAsia="es-CO"/>
            <w:rPrChange w:id="4986" w:author="Monica Maria Garro Lopez" w:date="2025-03-21T15:25:00Z">
              <w:rPr>
                <w:lang w:val="es-CO" w:eastAsia="es-CO"/>
              </w:rPr>
            </w:rPrChange>
          </w:rPr>
          <w:t>linked</w:t>
        </w:r>
        <w:proofErr w:type="spellEnd"/>
        <w:r w:rsidRPr="00863D05">
          <w:rPr>
            <w:i/>
            <w:iCs/>
            <w:lang w:val="es-CO" w:eastAsia="es-CO"/>
            <w:rPrChange w:id="4987" w:author="Monica Maria Garro Lopez" w:date="2025-03-21T15:25:00Z">
              <w:rPr>
                <w:lang w:val="es-CO" w:eastAsia="es-CO"/>
              </w:rPr>
            </w:rPrChange>
          </w:rPr>
          <w:t xml:space="preserve"> </w:t>
        </w:r>
        <w:proofErr w:type="spellStart"/>
        <w:r w:rsidRPr="00863D05">
          <w:rPr>
            <w:i/>
            <w:iCs/>
            <w:lang w:val="es-CO" w:eastAsia="es-CO"/>
            <w:rPrChange w:id="4988" w:author="Monica Maria Garro Lopez" w:date="2025-03-21T15:25:00Z">
              <w:rPr>
                <w:lang w:val="es-CO" w:eastAsia="es-CO"/>
              </w:rPr>
            </w:rPrChange>
          </w:rPr>
          <w:t>services</w:t>
        </w:r>
        <w:proofErr w:type="spellEnd"/>
        <w:r w:rsidRPr="00863D05">
          <w:rPr>
            <w:lang w:val="es-CO" w:eastAsia="es-CO"/>
          </w:rPr>
          <w:t xml:space="preserve"> facilitó la ingesta ordenada de datos.</w:t>
        </w:r>
      </w:ins>
    </w:p>
    <w:p w14:paraId="103FE880" w14:textId="77777777" w:rsidR="00863D05" w:rsidRPr="00863D05" w:rsidRDefault="00863D05">
      <w:pPr>
        <w:pStyle w:val="Prrafodelista"/>
        <w:rPr>
          <w:ins w:id="4989" w:author="Monica Maria Garro Lopez" w:date="2025-03-21T15:24:00Z"/>
          <w:lang w:val="es-CO" w:eastAsia="es-CO"/>
        </w:rPr>
        <w:pPrChange w:id="4990" w:author="Monica Maria Garro Lopez" w:date="2025-03-21T15:24:00Z">
          <w:pPr>
            <w:pStyle w:val="Prrafodelista"/>
            <w:numPr>
              <w:numId w:val="103"/>
            </w:numPr>
            <w:ind w:hanging="360"/>
          </w:pPr>
        </w:pPrChange>
      </w:pPr>
    </w:p>
    <w:p w14:paraId="203D27DA" w14:textId="77777777" w:rsidR="00863D05" w:rsidRPr="00863D05" w:rsidRDefault="00863D05">
      <w:pPr>
        <w:pStyle w:val="Prrafodelista"/>
        <w:numPr>
          <w:ilvl w:val="0"/>
          <w:numId w:val="103"/>
        </w:numPr>
        <w:rPr>
          <w:ins w:id="4991" w:author="Monica Maria Garro Lopez" w:date="2025-03-21T15:23:00Z"/>
          <w:lang w:val="es-CO" w:eastAsia="es-CO"/>
        </w:rPr>
        <w:pPrChange w:id="4992" w:author="Monica Maria Garro Lopez" w:date="2025-03-21T15:23:00Z">
          <w:pPr>
            <w:numPr>
              <w:numId w:val="135"/>
            </w:numPr>
            <w:tabs>
              <w:tab w:val="num" w:pos="720"/>
            </w:tabs>
            <w:suppressAutoHyphens w:val="0"/>
            <w:spacing w:before="100" w:beforeAutospacing="1" w:after="100" w:afterAutospacing="1" w:line="240" w:lineRule="auto"/>
            <w:ind w:left="720" w:hanging="360"/>
            <w:jc w:val="left"/>
          </w:pPr>
        </w:pPrChange>
      </w:pPr>
      <w:proofErr w:type="spellStart"/>
      <w:ins w:id="4993" w:author="Monica Maria Garro Lopez" w:date="2025-03-21T15:23:00Z">
        <w:r w:rsidRPr="00863D05">
          <w:rPr>
            <w:b/>
            <w:bCs/>
            <w:i/>
            <w:iCs/>
            <w:lang w:val="es-CO" w:eastAsia="es-CO"/>
            <w:rPrChange w:id="4994" w:author="Monica Maria Garro Lopez" w:date="2025-03-21T15:25:00Z">
              <w:rPr>
                <w:b/>
                <w:bCs/>
                <w:lang w:val="es-CO" w:eastAsia="es-CO"/>
              </w:rPr>
            </w:rPrChange>
          </w:rPr>
          <w:t>Databricks</w:t>
        </w:r>
        <w:proofErr w:type="spellEnd"/>
        <w:r w:rsidRPr="00863D05">
          <w:rPr>
            <w:b/>
            <w:bCs/>
            <w:i/>
            <w:iCs/>
            <w:lang w:val="es-CO" w:eastAsia="es-CO"/>
            <w:rPrChange w:id="4995" w:author="Monica Maria Garro Lopez" w:date="2025-03-21T15:25:00Z">
              <w:rPr>
                <w:b/>
                <w:bCs/>
                <w:lang w:val="es-CO" w:eastAsia="es-CO"/>
              </w:rPr>
            </w:rPrChange>
          </w:rPr>
          <w:t xml:space="preserve"> + Delta Lake</w:t>
        </w:r>
        <w:r w:rsidRPr="00863D05">
          <w:rPr>
            <w:lang w:val="es-CO" w:eastAsia="es-CO"/>
          </w:rPr>
          <w:t xml:space="preserve"> sobresalió por su modelo transaccional y su estructura </w:t>
        </w:r>
        <w:proofErr w:type="spellStart"/>
        <w:r w:rsidRPr="00863D05">
          <w:rPr>
            <w:i/>
            <w:iCs/>
            <w:lang w:val="es-CO" w:eastAsia="es-CO"/>
            <w:rPrChange w:id="4996" w:author="Monica Maria Garro Lopez" w:date="2025-03-21T15:25:00Z">
              <w:rPr>
                <w:lang w:val="es-CO" w:eastAsia="es-CO"/>
              </w:rPr>
            </w:rPrChange>
          </w:rPr>
          <w:t>medallion</w:t>
        </w:r>
        <w:proofErr w:type="spellEnd"/>
        <w:r w:rsidRPr="00863D05">
          <w:rPr>
            <w:lang w:val="es-CO" w:eastAsia="es-CO"/>
          </w:rPr>
          <w:t xml:space="preserve">, que aporta robustez en la trazabilidad de datos y facilidad para aplicar transformaciones avanzadas. Las consultas sobre la capa </w:t>
        </w:r>
        <w:proofErr w:type="spellStart"/>
        <w:r w:rsidRPr="00863D05">
          <w:rPr>
            <w:lang w:val="es-CO" w:eastAsia="es-CO"/>
          </w:rPr>
          <w:t>gold</w:t>
        </w:r>
        <w:proofErr w:type="spellEnd"/>
        <w:r w:rsidRPr="00863D05">
          <w:rPr>
            <w:lang w:val="es-CO" w:eastAsia="es-CO"/>
          </w:rPr>
          <w:t xml:space="preserve"> fueron eficientes y orientadas al consumo del negocio.</w:t>
        </w:r>
      </w:ins>
    </w:p>
    <w:p w14:paraId="5EBED0E9" w14:textId="2FA28EC2" w:rsidR="00E44665" w:rsidDel="00006707" w:rsidRDefault="00863D05">
      <w:pPr>
        <w:rPr>
          <w:del w:id="4997" w:author="Monica Maria Garro Lopez" w:date="2025-03-07T13:05:00Z"/>
          <w:rFonts w:ascii="Times New Roman" w:hAnsi="Times New Roman" w:cs="Times New Roman"/>
          <w:sz w:val="24"/>
        </w:rPr>
        <w:pPrChange w:id="4998" w:author="Monica Maria Garro Lopez" w:date="2025-03-21T15:26:00Z">
          <w:pPr>
            <w:ind w:left="708"/>
          </w:pPr>
        </w:pPrChange>
      </w:pPr>
      <w:ins w:id="4999" w:author="Monica Maria Garro Lopez" w:date="2025-03-21T15:23:00Z">
        <w:r w:rsidRPr="00863D05">
          <w:rPr>
            <w:lang w:val="es-CO" w:eastAsia="es-CO"/>
          </w:rPr>
          <w:t xml:space="preserve">En conjunto, los resultados evidencian que </w:t>
        </w:r>
        <w:r w:rsidRPr="00863D05">
          <w:rPr>
            <w:b/>
            <w:bCs/>
            <w:lang w:val="es-CO" w:eastAsia="es-CO"/>
          </w:rPr>
          <w:t>no existe una solución única ideal</w:t>
        </w:r>
        <w:r w:rsidRPr="00863D05">
          <w:rPr>
            <w:lang w:val="es-CO" w:eastAsia="es-CO"/>
          </w:rPr>
          <w:t xml:space="preserve">, sino que la elección de arquitectura depende del </w:t>
        </w:r>
        <w:r w:rsidRPr="00863D05">
          <w:rPr>
            <w:b/>
            <w:bCs/>
            <w:lang w:val="es-CO" w:eastAsia="es-CO"/>
          </w:rPr>
          <w:t>caso de uso específico</w:t>
        </w:r>
        <w:r w:rsidRPr="00863D05">
          <w:rPr>
            <w:lang w:val="es-CO" w:eastAsia="es-CO"/>
          </w:rPr>
          <w:t xml:space="preserve">, los </w:t>
        </w:r>
        <w:r w:rsidRPr="00863D05">
          <w:rPr>
            <w:b/>
            <w:bCs/>
            <w:lang w:val="es-CO" w:eastAsia="es-CO"/>
          </w:rPr>
          <w:t>requisitos de gobernanza</w:t>
        </w:r>
        <w:r w:rsidRPr="00863D05">
          <w:rPr>
            <w:lang w:val="es-CO" w:eastAsia="es-CO"/>
          </w:rPr>
          <w:t xml:space="preserve">, la </w:t>
        </w:r>
        <w:r w:rsidRPr="00863D05">
          <w:rPr>
            <w:b/>
            <w:bCs/>
            <w:lang w:val="es-CO" w:eastAsia="es-CO"/>
          </w:rPr>
          <w:t>necesidad de integración</w:t>
        </w:r>
        <w:r w:rsidRPr="00863D05">
          <w:rPr>
            <w:lang w:val="es-CO" w:eastAsia="es-CO"/>
          </w:rPr>
          <w:t xml:space="preserve"> y el </w:t>
        </w:r>
        <w:r w:rsidRPr="00863D05">
          <w:rPr>
            <w:b/>
            <w:bCs/>
            <w:lang w:val="es-CO" w:eastAsia="es-CO"/>
          </w:rPr>
          <w:t>presupuesto de la organización</w:t>
        </w:r>
        <w:r w:rsidRPr="00863D05">
          <w:rPr>
            <w:lang w:val="es-CO" w:eastAsia="es-CO"/>
          </w:rPr>
          <w:t xml:space="preserve">. Este trabajo permite establecer una base comparativa para futuras decisiones tecnológicas en proyectos de </w:t>
        </w:r>
        <w:r w:rsidRPr="00863D05">
          <w:rPr>
            <w:i/>
            <w:iCs/>
            <w:lang w:val="es-CO" w:eastAsia="es-CO"/>
            <w:rPrChange w:id="5000" w:author="Monica Maria Garro Lopez" w:date="2025-03-21T15:26:00Z">
              <w:rPr>
                <w:lang w:val="es-CO" w:eastAsia="es-CO"/>
              </w:rPr>
            </w:rPrChange>
          </w:rPr>
          <w:t xml:space="preserve">Big Data </w:t>
        </w:r>
        <w:r w:rsidRPr="00863D05">
          <w:rPr>
            <w:lang w:val="es-CO" w:eastAsia="es-CO"/>
          </w:rPr>
          <w:t>en la nube.</w:t>
        </w:r>
      </w:ins>
    </w:p>
    <w:p w14:paraId="2438F80D" w14:textId="0A4B7701" w:rsidR="00B4576B" w:rsidRPr="007178C8" w:rsidDel="00863D05" w:rsidRDefault="00B4576B">
      <w:pPr>
        <w:ind w:left="708"/>
        <w:rPr>
          <w:del w:id="5001" w:author="Monica Maria Garro Lopez" w:date="2025-03-21T15:26:00Z"/>
        </w:rPr>
        <w:pPrChange w:id="5002" w:author="Monica Maria Garro Lopez" w:date="2025-03-07T13:05:00Z">
          <w:pPr>
            <w:pStyle w:val="NormalWeb"/>
            <w:spacing w:line="276" w:lineRule="auto"/>
            <w:ind w:left="708"/>
            <w:jc w:val="both"/>
          </w:pPr>
        </w:pPrChange>
      </w:pPr>
    </w:p>
    <w:p w14:paraId="3890DB7F" w14:textId="5DE62DDD" w:rsidR="00B4576B" w:rsidRPr="0010646F" w:rsidDel="00863D05" w:rsidRDefault="00B4576B" w:rsidP="00B4576B">
      <w:pPr>
        <w:spacing w:after="0"/>
        <w:rPr>
          <w:del w:id="5003" w:author="Monica Maria Garro Lopez" w:date="2025-03-21T15:26:00Z"/>
          <w:color w:val="000000"/>
          <w:lang w:val="es-419"/>
        </w:rPr>
      </w:pPr>
    </w:p>
    <w:p w14:paraId="284169A2" w14:textId="627A5D43" w:rsidR="00B4576B" w:rsidRPr="0010646F" w:rsidDel="00863D05" w:rsidRDefault="00B4576B" w:rsidP="00B4576B">
      <w:pPr>
        <w:spacing w:after="0"/>
        <w:rPr>
          <w:del w:id="5004" w:author="Monica Maria Garro Lopez" w:date="2025-03-21T15:26:00Z"/>
          <w:color w:val="000000"/>
          <w:lang w:val="es-CO"/>
        </w:rPr>
      </w:pPr>
    </w:p>
    <w:p w14:paraId="4C84F346" w14:textId="6A5620A4" w:rsidR="008955EB" w:rsidRPr="00EB68F8" w:rsidDel="00415AEC" w:rsidRDefault="008955EB" w:rsidP="00EB68F8">
      <w:pPr>
        <w:spacing w:after="0"/>
        <w:rPr>
          <w:del w:id="5005" w:author="Monica Maria Garro Lopez" w:date="2025-03-21T16:06:00Z"/>
          <w:color w:val="000000"/>
          <w:lang w:val="es-CO"/>
        </w:rPr>
      </w:pPr>
    </w:p>
    <w:p w14:paraId="3A0228DE" w14:textId="77777777" w:rsidR="00006707" w:rsidRDefault="00006707">
      <w:pPr>
        <w:spacing w:after="0" w:line="240" w:lineRule="auto"/>
        <w:jc w:val="left"/>
        <w:rPr>
          <w:ins w:id="5006" w:author="Monica Maria Garro Lopez" w:date="2025-03-07T13:05:00Z"/>
          <w:rFonts w:eastAsiaTheme="majorEastAsia"/>
          <w:color w:val="000000" w:themeColor="text1"/>
          <w:sz w:val="44"/>
          <w:szCs w:val="36"/>
          <w:highlight w:val="lightGray"/>
          <w:lang w:eastAsia="es-ES"/>
        </w:rPr>
      </w:pPr>
      <w:ins w:id="5007" w:author="Monica Maria Garro Lopez" w:date="2025-03-07T13:05:00Z">
        <w:r>
          <w:rPr>
            <w:highlight w:val="lightGray"/>
            <w:lang w:eastAsia="es-ES"/>
          </w:rPr>
          <w:br w:type="page"/>
        </w:r>
      </w:ins>
    </w:p>
    <w:p w14:paraId="4B96123C" w14:textId="04482A05" w:rsidR="00906358" w:rsidRDefault="00A973DB">
      <w:pPr>
        <w:pStyle w:val="Ttulo1"/>
        <w:numPr>
          <w:ilvl w:val="0"/>
          <w:numId w:val="2"/>
        </w:numPr>
        <w:rPr>
          <w:lang w:eastAsia="es-ES"/>
        </w:rPr>
        <w:pPrChange w:id="5008" w:author="Monica Maria Garro Lopez" w:date="2025-03-07T13:06:00Z">
          <w:pPr>
            <w:pStyle w:val="Ttulo1"/>
            <w:numPr>
              <w:numId w:val="56"/>
            </w:numPr>
          </w:pPr>
        </w:pPrChange>
      </w:pPr>
      <w:bookmarkStart w:id="5009" w:name="_Toc193466896"/>
      <w:r>
        <w:rPr>
          <w:lang w:eastAsia="es-ES"/>
        </w:rPr>
        <w:lastRenderedPageBreak/>
        <w:t xml:space="preserve">Conclusión </w:t>
      </w:r>
      <w:r w:rsidR="00DB45C6">
        <w:rPr>
          <w:lang w:eastAsia="es-ES"/>
        </w:rPr>
        <w:t xml:space="preserve">recomendaciones </w:t>
      </w:r>
      <w:r>
        <w:rPr>
          <w:lang w:eastAsia="es-ES"/>
        </w:rPr>
        <w:t>y trabajos futuros</w:t>
      </w:r>
      <w:bookmarkEnd w:id="5009"/>
    </w:p>
    <w:p w14:paraId="4C38F806" w14:textId="0B58B559" w:rsidR="00AA28C8" w:rsidDel="00863D05" w:rsidRDefault="00AA28C8">
      <w:pPr>
        <w:rPr>
          <w:del w:id="5010" w:author="Monica Maria Garro Lopez" w:date="2025-03-21T15:26:00Z"/>
        </w:rPr>
      </w:pPr>
      <w:bookmarkStart w:id="5011" w:name="_Toc193465164"/>
      <w:bookmarkStart w:id="5012" w:name="_Toc193466358"/>
      <w:bookmarkStart w:id="5013" w:name="_Toc193466590"/>
      <w:bookmarkStart w:id="5014" w:name="_Toc193466897"/>
      <w:bookmarkEnd w:id="5011"/>
      <w:bookmarkEnd w:id="5012"/>
      <w:bookmarkEnd w:id="5013"/>
      <w:bookmarkEnd w:id="5014"/>
    </w:p>
    <w:p w14:paraId="55598D44" w14:textId="65D42728" w:rsidR="00DB45C6" w:rsidRPr="00DB45C6" w:rsidRDefault="00DB45C6">
      <w:pPr>
        <w:pStyle w:val="Ttulo2"/>
        <w:numPr>
          <w:ilvl w:val="1"/>
          <w:numId w:val="2"/>
        </w:numPr>
        <w:rPr>
          <w:lang w:val="es-419"/>
        </w:rPr>
        <w:pPrChange w:id="5015" w:author="Monica Maria Garro Lopez" w:date="2025-03-07T13:06:00Z">
          <w:pPr>
            <w:pStyle w:val="Ttulo2"/>
            <w:numPr>
              <w:numId w:val="56"/>
            </w:numPr>
          </w:pPr>
        </w:pPrChange>
      </w:pPr>
      <w:bookmarkStart w:id="5016" w:name="_Toc193466898"/>
      <w:r w:rsidRPr="00DB45C6">
        <w:rPr>
          <w:lang w:val="es-419"/>
        </w:rPr>
        <w:t>Conclusiones</w:t>
      </w:r>
      <w:bookmarkEnd w:id="5016"/>
    </w:p>
    <w:p w14:paraId="1BF4D11A" w14:textId="3BF93E4B" w:rsidR="00250914" w:rsidRDefault="00250914">
      <w:pPr>
        <w:rPr>
          <w:ins w:id="5017" w:author="Monica Maria Garro Lopez" w:date="2025-03-21T15:32:00Z"/>
          <w:lang w:val="es-CO" w:eastAsia="es-CO"/>
        </w:rPr>
      </w:pPr>
      <w:ins w:id="5018" w:author="Monica Maria Garro Lopez" w:date="2025-03-21T15:32:00Z">
        <w:r>
          <w:t xml:space="preserve">La evolución del almacenamiento y gestión de datos masivos ha dado lugar a distintas arquitecturas, cada una con características particulares que responden a diferentes necesidades organizacionales. A través de este trabajo se ha realizado una revisión conceptual exhaustiva de los modelos más relevantes complementada con su implementación práctica en entornos </w:t>
        </w:r>
        <w:proofErr w:type="spellStart"/>
        <w:r w:rsidRPr="00A77AE7">
          <w:rPr>
            <w:i/>
            <w:iCs/>
            <w:rPrChange w:id="5019" w:author="Monica Maria Garro Lopez" w:date="2025-03-21T15:33:00Z">
              <w:rPr/>
            </w:rPrChange>
          </w:rPr>
          <w:t>cloud</w:t>
        </w:r>
        <w:proofErr w:type="spellEnd"/>
        <w:r>
          <w:t xml:space="preserve"> como </w:t>
        </w:r>
        <w:r w:rsidRPr="00A77AE7">
          <w:rPr>
            <w:i/>
            <w:iCs/>
            <w:rPrChange w:id="5020" w:author="Monica Maria Garro Lopez" w:date="2025-03-21T15:33:00Z">
              <w:rPr/>
            </w:rPrChange>
          </w:rPr>
          <w:t xml:space="preserve">Amazon Web </w:t>
        </w:r>
        <w:proofErr w:type="spellStart"/>
        <w:r w:rsidRPr="00A77AE7">
          <w:rPr>
            <w:i/>
            <w:iCs/>
            <w:rPrChange w:id="5021" w:author="Monica Maria Garro Lopez" w:date="2025-03-21T15:33:00Z">
              <w:rPr/>
            </w:rPrChange>
          </w:rPr>
          <w:t>Services</w:t>
        </w:r>
        <w:proofErr w:type="spellEnd"/>
        <w:r>
          <w:t xml:space="preserve"> (AWS), </w:t>
        </w:r>
        <w:r w:rsidRPr="00A77AE7">
          <w:rPr>
            <w:i/>
            <w:iCs/>
            <w:rPrChange w:id="5022" w:author="Monica Maria Garro Lopez" w:date="2025-03-21T15:33:00Z">
              <w:rPr/>
            </w:rPrChange>
          </w:rPr>
          <w:t>Microsoft Azure</w:t>
        </w:r>
        <w:r>
          <w:t xml:space="preserve"> y </w:t>
        </w:r>
        <w:proofErr w:type="spellStart"/>
        <w:r w:rsidRPr="00A77AE7">
          <w:rPr>
            <w:i/>
            <w:iCs/>
            <w:rPrChange w:id="5023" w:author="Monica Maria Garro Lopez" w:date="2025-03-21T15:33:00Z">
              <w:rPr/>
            </w:rPrChange>
          </w:rPr>
          <w:t>Databricks</w:t>
        </w:r>
        <w:proofErr w:type="spellEnd"/>
        <w:r>
          <w:t>.</w:t>
        </w:r>
      </w:ins>
    </w:p>
    <w:p w14:paraId="74D60FCD" w14:textId="5304EBE9" w:rsidR="00A77AE7" w:rsidRDefault="00A77AE7" w:rsidP="00A77AE7">
      <w:pPr>
        <w:pStyle w:val="Prrafodelista"/>
        <w:numPr>
          <w:ilvl w:val="0"/>
          <w:numId w:val="136"/>
        </w:numPr>
        <w:rPr>
          <w:ins w:id="5024" w:author="Monica Maria Garro Lopez" w:date="2025-03-21T15:37:00Z"/>
        </w:rPr>
      </w:pPr>
      <w:ins w:id="5025" w:author="Monica Maria Garro Lopez" w:date="2025-03-21T15:34:00Z">
        <w:r>
          <w:rPr>
            <w:rStyle w:val="Textoennegrita"/>
          </w:rPr>
          <w:t xml:space="preserve">Infraestructuras tradicionales y su evolución. </w:t>
        </w:r>
        <w:r>
          <w:t xml:space="preserve">La implementación del modelo estrella en </w:t>
        </w:r>
        <w:r w:rsidRPr="00A77AE7">
          <w:rPr>
            <w:i/>
            <w:iCs/>
            <w:rPrChange w:id="5026" w:author="Monica Maria Garro Lopez" w:date="2025-03-21T15:42:00Z">
              <w:rPr/>
            </w:rPrChange>
          </w:rPr>
          <w:t xml:space="preserve">Amazon </w:t>
        </w:r>
        <w:proofErr w:type="spellStart"/>
        <w:r w:rsidRPr="00A77AE7">
          <w:rPr>
            <w:i/>
            <w:iCs/>
            <w:rPrChange w:id="5027" w:author="Monica Maria Garro Lopez" w:date="2025-03-21T15:42:00Z">
              <w:rPr/>
            </w:rPrChange>
          </w:rPr>
          <w:t>Redshift</w:t>
        </w:r>
        <w:proofErr w:type="spellEnd"/>
        <w:r>
          <w:t xml:space="preserve"> y </w:t>
        </w:r>
        <w:r w:rsidRPr="00A77AE7">
          <w:rPr>
            <w:i/>
            <w:iCs/>
            <w:rPrChange w:id="5028" w:author="Monica Maria Garro Lopez" w:date="2025-03-21T15:42:00Z">
              <w:rPr/>
            </w:rPrChange>
          </w:rPr>
          <w:t xml:space="preserve">Azure </w:t>
        </w:r>
        <w:proofErr w:type="spellStart"/>
        <w:r w:rsidRPr="00A77AE7">
          <w:rPr>
            <w:i/>
            <w:iCs/>
            <w:rPrChange w:id="5029" w:author="Monica Maria Garro Lopez" w:date="2025-03-21T15:42:00Z">
              <w:rPr/>
            </w:rPrChange>
          </w:rPr>
          <w:t>Synapse</w:t>
        </w:r>
        <w:proofErr w:type="spellEnd"/>
        <w:r>
          <w:t xml:space="preserve"> permitió constatar el alto rendimiento de los </w:t>
        </w:r>
        <w:r w:rsidRPr="00A77AE7">
          <w:rPr>
            <w:i/>
            <w:iCs/>
            <w:rPrChange w:id="5030" w:author="Monica Maria Garro Lopez" w:date="2025-03-21T15:42:00Z">
              <w:rPr/>
            </w:rPrChange>
          </w:rPr>
          <w:t xml:space="preserve">Data </w:t>
        </w:r>
        <w:proofErr w:type="spellStart"/>
        <w:r w:rsidRPr="00A77AE7">
          <w:rPr>
            <w:i/>
            <w:iCs/>
            <w:rPrChange w:id="5031" w:author="Monica Maria Garro Lopez" w:date="2025-03-21T15:42:00Z">
              <w:rPr/>
            </w:rPrChange>
          </w:rPr>
          <w:t>Warehouses</w:t>
        </w:r>
        <w:proofErr w:type="spellEnd"/>
        <w:r>
          <w:t xml:space="preserve"> en consultas analíticas estructuradas y su valor en entornos con requisitos de informes normativos.</w:t>
        </w:r>
      </w:ins>
    </w:p>
    <w:p w14:paraId="7EDB2DAC" w14:textId="77777777" w:rsidR="00A77AE7" w:rsidRDefault="00A77AE7">
      <w:pPr>
        <w:pStyle w:val="Prrafodelista"/>
        <w:rPr>
          <w:ins w:id="5032" w:author="Monica Maria Garro Lopez" w:date="2025-03-21T15:34:00Z"/>
        </w:rPr>
        <w:pPrChange w:id="5033" w:author="Monica Maria Garro Lopez" w:date="2025-03-21T15:37:00Z">
          <w:pPr>
            <w:pStyle w:val="NormalWeb"/>
          </w:pPr>
        </w:pPrChange>
      </w:pPr>
    </w:p>
    <w:p w14:paraId="6C74E97D" w14:textId="39740C22" w:rsidR="00A77AE7" w:rsidRDefault="00A77AE7" w:rsidP="00A77AE7">
      <w:pPr>
        <w:pStyle w:val="Prrafodelista"/>
        <w:numPr>
          <w:ilvl w:val="0"/>
          <w:numId w:val="136"/>
        </w:numPr>
        <w:rPr>
          <w:ins w:id="5034" w:author="Monica Maria Garro Lopez" w:date="2025-03-21T15:37:00Z"/>
        </w:rPr>
      </w:pPr>
      <w:ins w:id="5035" w:author="Monica Maria Garro Lopez" w:date="2025-03-21T15:34:00Z">
        <w:r>
          <w:rPr>
            <w:rStyle w:val="Textoennegrita"/>
          </w:rPr>
          <w:t xml:space="preserve">El auge de los </w:t>
        </w:r>
        <w:r w:rsidRPr="00A77AE7">
          <w:rPr>
            <w:rStyle w:val="Textoennegrita"/>
            <w:i/>
            <w:iCs/>
            <w:rPrChange w:id="5036" w:author="Monica Maria Garro Lopez" w:date="2025-03-21T15:42:00Z">
              <w:rPr>
                <w:rStyle w:val="Textoennegrita"/>
              </w:rPr>
            </w:rPrChange>
          </w:rPr>
          <w:t xml:space="preserve">Data </w:t>
        </w:r>
        <w:proofErr w:type="spellStart"/>
        <w:r w:rsidRPr="00A77AE7">
          <w:rPr>
            <w:rStyle w:val="Textoennegrita"/>
            <w:i/>
            <w:iCs/>
            <w:rPrChange w:id="5037" w:author="Monica Maria Garro Lopez" w:date="2025-03-21T15:42:00Z">
              <w:rPr>
                <w:rStyle w:val="Textoennegrita"/>
              </w:rPr>
            </w:rPrChange>
          </w:rPr>
          <w:t>Lakes</w:t>
        </w:r>
        <w:proofErr w:type="spellEnd"/>
        <w:r>
          <w:rPr>
            <w:rStyle w:val="Textoennegrita"/>
          </w:rPr>
          <w:t xml:space="preserve"> y el riesgo de los </w:t>
        </w:r>
        <w:r w:rsidRPr="00A77AE7">
          <w:rPr>
            <w:rStyle w:val="Textoennegrita"/>
            <w:i/>
            <w:iCs/>
            <w:rPrChange w:id="5038" w:author="Monica Maria Garro Lopez" w:date="2025-03-21T15:42:00Z">
              <w:rPr>
                <w:rStyle w:val="Textoennegrita"/>
              </w:rPr>
            </w:rPrChange>
          </w:rPr>
          <w:t xml:space="preserve">Data </w:t>
        </w:r>
        <w:proofErr w:type="spellStart"/>
        <w:r w:rsidRPr="00A77AE7">
          <w:rPr>
            <w:rStyle w:val="Textoennegrita"/>
            <w:i/>
            <w:iCs/>
            <w:rPrChange w:id="5039" w:author="Monica Maria Garro Lopez" w:date="2025-03-21T15:42:00Z">
              <w:rPr>
                <w:rStyle w:val="Textoennegrita"/>
              </w:rPr>
            </w:rPrChange>
          </w:rPr>
          <w:t>Swamps</w:t>
        </w:r>
        <w:proofErr w:type="spellEnd"/>
        <w:r>
          <w:t xml:space="preserve">. La práctica en </w:t>
        </w:r>
        <w:r w:rsidRPr="00A77AE7">
          <w:rPr>
            <w:i/>
            <w:iCs/>
            <w:rPrChange w:id="5040" w:author="Monica Maria Garro Lopez" w:date="2025-03-21T15:42:00Z">
              <w:rPr/>
            </w:rPrChange>
          </w:rPr>
          <w:t>Amazon S3</w:t>
        </w:r>
        <w:r>
          <w:t xml:space="preserve"> y </w:t>
        </w:r>
        <w:r w:rsidRPr="00A77AE7">
          <w:rPr>
            <w:i/>
            <w:iCs/>
            <w:rPrChange w:id="5041" w:author="Monica Maria Garro Lopez" w:date="2025-03-21T15:42:00Z">
              <w:rPr/>
            </w:rPrChange>
          </w:rPr>
          <w:t>Azure Data Lake Storage</w:t>
        </w:r>
        <w:r>
          <w:t xml:space="preserve"> evidenció la flexibilidad de los </w:t>
        </w:r>
        <w:r w:rsidRPr="00A77AE7">
          <w:rPr>
            <w:i/>
            <w:iCs/>
            <w:rPrChange w:id="5042" w:author="Monica Maria Garro Lopez" w:date="2025-03-21T15:42:00Z">
              <w:rPr/>
            </w:rPrChange>
          </w:rPr>
          <w:t xml:space="preserve">Data </w:t>
        </w:r>
        <w:proofErr w:type="spellStart"/>
        <w:r w:rsidRPr="00A77AE7">
          <w:rPr>
            <w:i/>
            <w:iCs/>
            <w:rPrChange w:id="5043" w:author="Monica Maria Garro Lopez" w:date="2025-03-21T15:42:00Z">
              <w:rPr/>
            </w:rPrChange>
          </w:rPr>
          <w:t>Lakes</w:t>
        </w:r>
        <w:proofErr w:type="spellEnd"/>
        <w:r>
          <w:t xml:space="preserve"> para almacenar datos en bruto de distintos formatos. Sin embargo, se observó que sin una capa de transformación (como la plata y oro) y sin gobernanza adecuada, la calidad y trazabilidad de los datos se ve comprometida.</w:t>
        </w:r>
      </w:ins>
    </w:p>
    <w:p w14:paraId="53F22857" w14:textId="77777777" w:rsidR="00A77AE7" w:rsidRDefault="00A77AE7">
      <w:pPr>
        <w:pStyle w:val="Prrafodelista"/>
        <w:rPr>
          <w:ins w:id="5044" w:author="Monica Maria Garro Lopez" w:date="2025-03-21T15:37:00Z"/>
        </w:rPr>
        <w:pPrChange w:id="5045" w:author="Monica Maria Garro Lopez" w:date="2025-03-21T15:37:00Z">
          <w:pPr>
            <w:pStyle w:val="Prrafodelista"/>
            <w:numPr>
              <w:numId w:val="136"/>
            </w:numPr>
            <w:ind w:hanging="360"/>
          </w:pPr>
        </w:pPrChange>
      </w:pPr>
    </w:p>
    <w:p w14:paraId="7A8AD55D" w14:textId="1E6842CD" w:rsidR="00A77AE7" w:rsidRDefault="00A77AE7" w:rsidP="00A77AE7">
      <w:pPr>
        <w:pStyle w:val="Prrafodelista"/>
        <w:numPr>
          <w:ilvl w:val="0"/>
          <w:numId w:val="136"/>
        </w:numPr>
        <w:rPr>
          <w:ins w:id="5046" w:author="Monica Maria Garro Lopez" w:date="2025-03-21T15:37:00Z"/>
        </w:rPr>
      </w:pPr>
      <w:ins w:id="5047" w:author="Monica Maria Garro Lopez" w:date="2025-03-21T15:34:00Z">
        <w:r>
          <w:rPr>
            <w:rStyle w:val="Textoennegrita"/>
          </w:rPr>
          <w:t>Delta Lake como solución para la gobernanza y calidad de datos</w:t>
        </w:r>
        <w:r>
          <w:t xml:space="preserve">. La arquitectura </w:t>
        </w:r>
        <w:proofErr w:type="spellStart"/>
        <w:r w:rsidRPr="00A77AE7">
          <w:rPr>
            <w:i/>
            <w:iCs/>
            <w:rPrChange w:id="5048" w:author="Monica Maria Garro Lopez" w:date="2025-03-21T15:37:00Z">
              <w:rPr/>
            </w:rPrChange>
          </w:rPr>
          <w:t>Medallion</w:t>
        </w:r>
        <w:proofErr w:type="spellEnd"/>
        <w:r>
          <w:t xml:space="preserve"> implementada en </w:t>
        </w:r>
        <w:proofErr w:type="spellStart"/>
        <w:r w:rsidRPr="00A77AE7">
          <w:rPr>
            <w:i/>
            <w:iCs/>
            <w:rPrChange w:id="5049" w:author="Monica Maria Garro Lopez" w:date="2025-03-21T15:37:00Z">
              <w:rPr/>
            </w:rPrChange>
          </w:rPr>
          <w:t>Databricks</w:t>
        </w:r>
        <w:proofErr w:type="spellEnd"/>
        <w:r>
          <w:t xml:space="preserve"> con </w:t>
        </w:r>
        <w:r w:rsidRPr="00A77AE7">
          <w:rPr>
            <w:i/>
            <w:iCs/>
            <w:rPrChange w:id="5050" w:author="Monica Maria Garro Lopez" w:date="2025-03-21T15:37:00Z">
              <w:rPr/>
            </w:rPrChange>
          </w:rPr>
          <w:t>Delta Lake</w:t>
        </w:r>
      </w:ins>
      <w:ins w:id="5051" w:author="Monica Maria Garro Lopez" w:date="2025-03-21T15:36:00Z">
        <w:r>
          <w:t xml:space="preserve"> </w:t>
        </w:r>
      </w:ins>
      <w:ins w:id="5052" w:author="Monica Maria Garro Lopez" w:date="2025-03-21T15:35:00Z">
        <w:r>
          <w:t xml:space="preserve">también </w:t>
        </w:r>
      </w:ins>
      <w:ins w:id="5053" w:author="Monica Maria Garro Lopez" w:date="2025-03-21T15:34:00Z">
        <w:r>
          <w:t>demostró cómo la estructuración en capas (</w:t>
        </w:r>
        <w:proofErr w:type="spellStart"/>
        <w:r w:rsidRPr="00A77AE7">
          <w:rPr>
            <w:i/>
            <w:iCs/>
            <w:rPrChange w:id="5054" w:author="Monica Maria Garro Lopez" w:date="2025-03-21T15:37:00Z">
              <w:rPr/>
            </w:rPrChange>
          </w:rPr>
          <w:t>bronze</w:t>
        </w:r>
        <w:proofErr w:type="spellEnd"/>
        <w:r w:rsidRPr="00A77AE7">
          <w:rPr>
            <w:i/>
            <w:iCs/>
            <w:rPrChange w:id="5055" w:author="Monica Maria Garro Lopez" w:date="2025-03-21T15:37:00Z">
              <w:rPr/>
            </w:rPrChange>
          </w:rPr>
          <w:t xml:space="preserve">, </w:t>
        </w:r>
        <w:proofErr w:type="spellStart"/>
        <w:r w:rsidRPr="00A77AE7">
          <w:rPr>
            <w:i/>
            <w:iCs/>
            <w:rPrChange w:id="5056" w:author="Monica Maria Garro Lopez" w:date="2025-03-21T15:37:00Z">
              <w:rPr/>
            </w:rPrChange>
          </w:rPr>
          <w:t>silver</w:t>
        </w:r>
        <w:proofErr w:type="spellEnd"/>
        <w:r w:rsidRPr="00A77AE7">
          <w:rPr>
            <w:i/>
            <w:iCs/>
            <w:rPrChange w:id="5057" w:author="Monica Maria Garro Lopez" w:date="2025-03-21T15:37:00Z">
              <w:rPr/>
            </w:rPrChange>
          </w:rPr>
          <w:t xml:space="preserve">, </w:t>
        </w:r>
        <w:proofErr w:type="spellStart"/>
        <w:r w:rsidRPr="00A77AE7">
          <w:rPr>
            <w:i/>
            <w:iCs/>
            <w:rPrChange w:id="5058" w:author="Monica Maria Garro Lopez" w:date="2025-03-21T15:37:00Z">
              <w:rPr/>
            </w:rPrChange>
          </w:rPr>
          <w:t>gold</w:t>
        </w:r>
        <w:proofErr w:type="spellEnd"/>
        <w:r>
          <w:t xml:space="preserve">) mejora la trazabilidad, calidad y el análisis de los datos, mitigando los riesgos asociados a los Data </w:t>
        </w:r>
        <w:proofErr w:type="spellStart"/>
        <w:r>
          <w:t>Lakes</w:t>
        </w:r>
        <w:proofErr w:type="spellEnd"/>
        <w:r>
          <w:t xml:space="preserve"> tradicionales.</w:t>
        </w:r>
      </w:ins>
    </w:p>
    <w:p w14:paraId="067C9E44" w14:textId="77777777" w:rsidR="00A77AE7" w:rsidRDefault="00A77AE7">
      <w:pPr>
        <w:pStyle w:val="Prrafodelista"/>
        <w:rPr>
          <w:ins w:id="5059" w:author="Monica Maria Garro Lopez" w:date="2025-03-21T15:37:00Z"/>
        </w:rPr>
        <w:pPrChange w:id="5060" w:author="Monica Maria Garro Lopez" w:date="2025-03-21T15:37:00Z">
          <w:pPr>
            <w:pStyle w:val="Prrafodelista"/>
            <w:numPr>
              <w:numId w:val="136"/>
            </w:numPr>
            <w:ind w:hanging="360"/>
          </w:pPr>
        </w:pPrChange>
      </w:pPr>
    </w:p>
    <w:p w14:paraId="11901013" w14:textId="44F8B0C8" w:rsidR="00A77AE7" w:rsidRDefault="00A77AE7" w:rsidP="00A77AE7">
      <w:pPr>
        <w:pStyle w:val="Prrafodelista"/>
        <w:numPr>
          <w:ilvl w:val="0"/>
          <w:numId w:val="136"/>
        </w:numPr>
        <w:rPr>
          <w:ins w:id="5061" w:author="Monica Maria Garro Lopez" w:date="2025-03-21T15:37:00Z"/>
        </w:rPr>
      </w:pPr>
      <w:ins w:id="5062" w:author="Monica Maria Garro Lopez" w:date="2025-03-21T15:34:00Z">
        <w:r>
          <w:rPr>
            <w:rStyle w:val="Textoennegrita"/>
          </w:rPr>
          <w:t>Casos de uso y aplicabilidad en distintas industrias</w:t>
        </w:r>
      </w:ins>
      <w:ins w:id="5063" w:author="Monica Maria Garro Lopez" w:date="2025-03-21T15:35:00Z">
        <w:r>
          <w:rPr>
            <w:rStyle w:val="Textoennegrita"/>
          </w:rPr>
          <w:t xml:space="preserve">. </w:t>
        </w:r>
      </w:ins>
      <w:ins w:id="5064" w:author="Monica Maria Garro Lopez" w:date="2025-03-21T15:34:00Z">
        <w:r>
          <w:t xml:space="preserve">A través del análisis comparativo, se identificaron fortalezas específicas: </w:t>
        </w:r>
        <w:r w:rsidRPr="00A77AE7">
          <w:rPr>
            <w:i/>
            <w:iCs/>
            <w:rPrChange w:id="5065" w:author="Monica Maria Garro Lopez" w:date="2025-03-21T15:37:00Z">
              <w:rPr/>
            </w:rPrChange>
          </w:rPr>
          <w:t xml:space="preserve">Data </w:t>
        </w:r>
        <w:proofErr w:type="spellStart"/>
        <w:r w:rsidRPr="00A77AE7">
          <w:rPr>
            <w:i/>
            <w:iCs/>
            <w:rPrChange w:id="5066" w:author="Monica Maria Garro Lopez" w:date="2025-03-21T15:37:00Z">
              <w:rPr/>
            </w:rPrChange>
          </w:rPr>
          <w:t>Warehouses</w:t>
        </w:r>
        <w:proofErr w:type="spellEnd"/>
        <w:r>
          <w:t xml:space="preserve"> para reportes y cumplimiento normativo; </w:t>
        </w:r>
        <w:r w:rsidRPr="00A77AE7">
          <w:rPr>
            <w:i/>
            <w:iCs/>
            <w:rPrChange w:id="5067" w:author="Monica Maria Garro Lopez" w:date="2025-03-21T15:37:00Z">
              <w:rPr/>
            </w:rPrChange>
          </w:rPr>
          <w:t xml:space="preserve">Data </w:t>
        </w:r>
        <w:proofErr w:type="spellStart"/>
        <w:r w:rsidRPr="00A77AE7">
          <w:rPr>
            <w:i/>
            <w:iCs/>
            <w:rPrChange w:id="5068" w:author="Monica Maria Garro Lopez" w:date="2025-03-21T15:37:00Z">
              <w:rPr/>
            </w:rPrChange>
          </w:rPr>
          <w:t>Lakes</w:t>
        </w:r>
        <w:proofErr w:type="spellEnd"/>
        <w:r>
          <w:t xml:space="preserve"> para analítica exploratoria y almacenamiento escalable; y </w:t>
        </w:r>
        <w:r w:rsidRPr="00A77AE7">
          <w:rPr>
            <w:i/>
            <w:iCs/>
            <w:rPrChange w:id="5069" w:author="Monica Maria Garro Lopez" w:date="2025-03-21T15:37:00Z">
              <w:rPr/>
            </w:rPrChange>
          </w:rPr>
          <w:t>Delta Lake</w:t>
        </w:r>
        <w:r>
          <w:t xml:space="preserve"> para entornos mixtos donde se requiere trazabilidad, eficiencia y análisis avanzado.</w:t>
        </w:r>
      </w:ins>
    </w:p>
    <w:p w14:paraId="67E3BE99" w14:textId="77777777" w:rsidR="00A77AE7" w:rsidRDefault="00A77AE7">
      <w:pPr>
        <w:pStyle w:val="Prrafodelista"/>
        <w:rPr>
          <w:ins w:id="5070" w:author="Monica Maria Garro Lopez" w:date="2025-03-21T15:37:00Z"/>
        </w:rPr>
        <w:pPrChange w:id="5071" w:author="Monica Maria Garro Lopez" w:date="2025-03-21T15:37:00Z">
          <w:pPr>
            <w:pStyle w:val="Prrafodelista"/>
            <w:numPr>
              <w:numId w:val="136"/>
            </w:numPr>
            <w:ind w:hanging="360"/>
          </w:pPr>
        </w:pPrChange>
      </w:pPr>
    </w:p>
    <w:p w14:paraId="1DC9DC77" w14:textId="6696CB68" w:rsidR="00F30CFC" w:rsidRPr="00A77AE7" w:rsidRDefault="00A77AE7">
      <w:pPr>
        <w:pStyle w:val="Prrafodelista"/>
        <w:numPr>
          <w:ilvl w:val="0"/>
          <w:numId w:val="136"/>
        </w:numPr>
        <w:rPr>
          <w:ins w:id="5072" w:author="Monica Maria Garro Lopez" w:date="2025-03-07T13:24:00Z"/>
          <w:b/>
          <w:bCs/>
          <w:lang w:val="es-419" w:eastAsia="es-CO"/>
          <w:rPrChange w:id="5073" w:author="Monica Maria Garro Lopez" w:date="2025-03-21T15:37:00Z">
            <w:rPr>
              <w:ins w:id="5074" w:author="Monica Maria Garro Lopez" w:date="2025-03-07T13:24:00Z"/>
              <w:lang w:val="es-CO" w:eastAsia="es-CO"/>
            </w:rPr>
          </w:rPrChange>
        </w:rPr>
        <w:pPrChange w:id="5075" w:author="Monica Maria Garro Lopez" w:date="2025-03-21T15:37:00Z">
          <w:pPr>
            <w:numPr>
              <w:numId w:val="63"/>
            </w:numPr>
            <w:tabs>
              <w:tab w:val="num" w:pos="720"/>
            </w:tabs>
            <w:suppressAutoHyphens w:val="0"/>
            <w:spacing w:before="100" w:beforeAutospacing="1" w:after="100" w:afterAutospacing="1" w:line="240" w:lineRule="auto"/>
            <w:ind w:left="720" w:hanging="360"/>
            <w:jc w:val="left"/>
          </w:pPr>
        </w:pPrChange>
      </w:pPr>
      <w:ins w:id="5076" w:author="Monica Maria Garro Lopez" w:date="2025-03-21T15:34:00Z">
        <w:r>
          <w:rPr>
            <w:rStyle w:val="Textoennegrita"/>
          </w:rPr>
          <w:t xml:space="preserve">Data </w:t>
        </w:r>
        <w:proofErr w:type="spellStart"/>
        <w:r w:rsidRPr="00A77AE7">
          <w:rPr>
            <w:rStyle w:val="Textoennegrita"/>
            <w:i/>
            <w:iCs/>
            <w:rPrChange w:id="5077" w:author="Monica Maria Garro Lopez" w:date="2025-03-21T15:37:00Z">
              <w:rPr>
                <w:rStyle w:val="Textoennegrita"/>
              </w:rPr>
            </w:rPrChange>
          </w:rPr>
          <w:t>Lakehouses</w:t>
        </w:r>
        <w:proofErr w:type="spellEnd"/>
        <w:r>
          <w:rPr>
            <w:rStyle w:val="Textoennegrita"/>
          </w:rPr>
          <w:t xml:space="preserve"> como solución híbrida emergente</w:t>
        </w:r>
      </w:ins>
      <w:ins w:id="5078" w:author="Monica Maria Garro Lopez" w:date="2025-03-21T15:35:00Z">
        <w:r>
          <w:rPr>
            <w:rStyle w:val="Textoennegrita"/>
          </w:rPr>
          <w:t xml:space="preserve">. </w:t>
        </w:r>
      </w:ins>
      <w:ins w:id="5079" w:author="Monica Maria Garro Lopez" w:date="2025-03-21T15:36:00Z">
        <w:r>
          <w:t xml:space="preserve">La combinación de las ventajas de los </w:t>
        </w:r>
        <w:r w:rsidRPr="00A77AE7">
          <w:rPr>
            <w:i/>
            <w:iCs/>
            <w:rPrChange w:id="5080" w:author="Monica Maria Garro Lopez" w:date="2025-03-21T15:37:00Z">
              <w:rPr/>
            </w:rPrChange>
          </w:rPr>
          <w:t xml:space="preserve">Data </w:t>
        </w:r>
        <w:proofErr w:type="spellStart"/>
        <w:r w:rsidRPr="00A77AE7">
          <w:rPr>
            <w:i/>
            <w:iCs/>
            <w:rPrChange w:id="5081" w:author="Monica Maria Garro Lopez" w:date="2025-03-21T15:37:00Z">
              <w:rPr/>
            </w:rPrChange>
          </w:rPr>
          <w:t>Lakes</w:t>
        </w:r>
        <w:proofErr w:type="spellEnd"/>
        <w:r>
          <w:t xml:space="preserve"> y los </w:t>
        </w:r>
        <w:r w:rsidRPr="00A77AE7">
          <w:rPr>
            <w:i/>
            <w:iCs/>
            <w:rPrChange w:id="5082" w:author="Monica Maria Garro Lopez" w:date="2025-03-21T15:37:00Z">
              <w:rPr/>
            </w:rPrChange>
          </w:rPr>
          <w:t xml:space="preserve">Data </w:t>
        </w:r>
        <w:proofErr w:type="spellStart"/>
        <w:r w:rsidRPr="00A77AE7">
          <w:rPr>
            <w:i/>
            <w:iCs/>
            <w:rPrChange w:id="5083" w:author="Monica Maria Garro Lopez" w:date="2025-03-21T15:37:00Z">
              <w:rPr/>
            </w:rPrChange>
          </w:rPr>
          <w:t>Warehouses</w:t>
        </w:r>
        <w:proofErr w:type="spellEnd"/>
        <w:r>
          <w:t xml:space="preserve"> ha dado lugar a los </w:t>
        </w:r>
        <w:r w:rsidRPr="00A77AE7">
          <w:rPr>
            <w:i/>
            <w:iCs/>
            <w:rPrChange w:id="5084" w:author="Monica Maria Garro Lopez" w:date="2025-03-21T15:37:00Z">
              <w:rPr/>
            </w:rPrChange>
          </w:rPr>
          <w:t xml:space="preserve">Data </w:t>
        </w:r>
        <w:proofErr w:type="spellStart"/>
        <w:r w:rsidRPr="00A77AE7">
          <w:rPr>
            <w:i/>
            <w:iCs/>
            <w:rPrChange w:id="5085" w:author="Monica Maria Garro Lopez" w:date="2025-03-21T15:37:00Z">
              <w:rPr/>
            </w:rPrChange>
          </w:rPr>
          <w:t>Lakehouses</w:t>
        </w:r>
        <w:proofErr w:type="spellEnd"/>
        <w:r>
          <w:t>, que permiten un almacenamiento escalable sin sacrificar la gobernanza y calidad de los datos. Su adopción está en crecimiento, especialmente en empresas que buscan una solución integral para la gestión de datos masivos.</w:t>
        </w:r>
      </w:ins>
    </w:p>
    <w:p w14:paraId="678D39E0" w14:textId="7623B65A" w:rsidR="00DB45C6" w:rsidRPr="00DB45C6" w:rsidDel="007C4318" w:rsidRDefault="00DB45C6" w:rsidP="00DB45C6">
      <w:pPr>
        <w:ind w:left="360"/>
        <w:rPr>
          <w:del w:id="5086" w:author="Monica Maria Garro Lopez" w:date="2025-03-07T13:24:00Z"/>
          <w:lang w:val="es-419"/>
        </w:rPr>
      </w:pPr>
      <w:del w:id="5087" w:author="Monica Maria Garro Lopez" w:date="2025-03-07T13:24:00Z">
        <w:r w:rsidRPr="00DB45C6" w:rsidDel="007C4318">
          <w:rPr>
            <w:lang w:val="es-419"/>
          </w:rPr>
          <w:lastRenderedPageBreak/>
          <w:delText xml:space="preserve">La gestión eficiente de datos masivos es un pilar fundamental en la toma de decisiones estratégicas dentro de las organizaciones modernas. A lo largo de este estudio, se han analizado las diferencias, ventajas y aplicaciones de </w:delText>
        </w:r>
        <w:r w:rsidDel="007C4318">
          <w:rPr>
            <w:lang w:val="es-419"/>
          </w:rPr>
          <w:delText>los diferentes modelos de almacenamiento</w:delText>
        </w:r>
        <w:r w:rsidRPr="00DB45C6" w:rsidDel="007C4318">
          <w:rPr>
            <w:lang w:val="es-419"/>
          </w:rPr>
          <w:delText>, destacando su papel en la infraestructura tecnológica actual.</w:delText>
        </w:r>
        <w:bookmarkStart w:id="5088" w:name="_Toc192518916"/>
        <w:bookmarkStart w:id="5089" w:name="_Toc192519523"/>
        <w:bookmarkStart w:id="5090" w:name="_Toc193131310"/>
        <w:bookmarkStart w:id="5091" w:name="_Toc193375320"/>
        <w:bookmarkStart w:id="5092" w:name="_Toc193375395"/>
        <w:bookmarkStart w:id="5093" w:name="_Toc193393822"/>
        <w:bookmarkStart w:id="5094" w:name="_Toc193431883"/>
        <w:bookmarkStart w:id="5095" w:name="_Toc193462978"/>
        <w:bookmarkStart w:id="5096" w:name="_Toc193465166"/>
        <w:bookmarkStart w:id="5097" w:name="_Toc193466360"/>
        <w:bookmarkStart w:id="5098" w:name="_Toc193466592"/>
        <w:bookmarkStart w:id="5099" w:name="_Toc193466899"/>
        <w:bookmarkEnd w:id="5088"/>
        <w:bookmarkEnd w:id="5089"/>
        <w:bookmarkEnd w:id="5090"/>
        <w:bookmarkEnd w:id="5091"/>
        <w:bookmarkEnd w:id="5092"/>
        <w:bookmarkEnd w:id="5093"/>
        <w:bookmarkEnd w:id="5094"/>
        <w:bookmarkEnd w:id="5095"/>
        <w:bookmarkEnd w:id="5096"/>
        <w:bookmarkEnd w:id="5097"/>
        <w:bookmarkEnd w:id="5098"/>
        <w:bookmarkEnd w:id="5099"/>
      </w:del>
    </w:p>
    <w:p w14:paraId="2FF22DDA" w14:textId="0CC28144" w:rsidR="00DB45C6" w:rsidRPr="00DB45C6" w:rsidDel="007C4318" w:rsidRDefault="00DB45C6" w:rsidP="00DB45C6">
      <w:pPr>
        <w:ind w:left="360"/>
        <w:rPr>
          <w:del w:id="5100" w:author="Monica Maria Garro Lopez" w:date="2025-03-07T13:24:00Z"/>
          <w:lang w:val="es-419"/>
        </w:rPr>
      </w:pPr>
      <w:del w:id="5101" w:author="Monica Maria Garro Lopez" w:date="2025-03-07T13:24:00Z">
        <w:r w:rsidRPr="00DB45C6" w:rsidDel="007C4318">
          <w:rPr>
            <w:lang w:val="es-419"/>
          </w:rPr>
          <w:delText xml:space="preserve">Los </w:delText>
        </w:r>
        <w:r w:rsidRPr="00DB45C6" w:rsidDel="007C4318">
          <w:rPr>
            <w:b/>
            <w:bCs/>
            <w:i/>
            <w:iCs/>
            <w:lang w:val="es-419"/>
          </w:rPr>
          <w:delText>Data Warehouses</w:delText>
        </w:r>
        <w:r w:rsidRPr="00DB45C6" w:rsidDel="007C4318">
          <w:rPr>
            <w:lang w:val="es-419"/>
          </w:rPr>
          <w:delText xml:space="preserve"> se consolidan como una solución robusta y optimizada para el almacenamiento de datos estructurados, asegurando integridad, rendimiento y confiabilidad en entornos donde la información debe estar altamente organizada para su explotación analítica. Su arquitectura está diseñada para facilitar consultas complejas, generación de reportes y análisis históricos, lo que los hace fundamentales para aplicaciones de inteligencia de negocios y cumplimiento normativo.</w:delText>
        </w:r>
        <w:bookmarkStart w:id="5102" w:name="_Toc192518917"/>
        <w:bookmarkStart w:id="5103" w:name="_Toc192519524"/>
        <w:bookmarkStart w:id="5104" w:name="_Toc193131311"/>
        <w:bookmarkStart w:id="5105" w:name="_Toc193375321"/>
        <w:bookmarkStart w:id="5106" w:name="_Toc193375396"/>
        <w:bookmarkStart w:id="5107" w:name="_Toc193393823"/>
        <w:bookmarkStart w:id="5108" w:name="_Toc193431884"/>
        <w:bookmarkStart w:id="5109" w:name="_Toc193462979"/>
        <w:bookmarkStart w:id="5110" w:name="_Toc193465167"/>
        <w:bookmarkStart w:id="5111" w:name="_Toc193466361"/>
        <w:bookmarkStart w:id="5112" w:name="_Toc193466593"/>
        <w:bookmarkStart w:id="5113" w:name="_Toc193466900"/>
        <w:bookmarkEnd w:id="5102"/>
        <w:bookmarkEnd w:id="5103"/>
        <w:bookmarkEnd w:id="5104"/>
        <w:bookmarkEnd w:id="5105"/>
        <w:bookmarkEnd w:id="5106"/>
        <w:bookmarkEnd w:id="5107"/>
        <w:bookmarkEnd w:id="5108"/>
        <w:bookmarkEnd w:id="5109"/>
        <w:bookmarkEnd w:id="5110"/>
        <w:bookmarkEnd w:id="5111"/>
        <w:bookmarkEnd w:id="5112"/>
        <w:bookmarkEnd w:id="5113"/>
      </w:del>
    </w:p>
    <w:p w14:paraId="78D5D81D" w14:textId="54BC5CBE" w:rsidR="00DB45C6" w:rsidRPr="00DB45C6" w:rsidDel="007C4318" w:rsidRDefault="00DB45C6" w:rsidP="00DB45C6">
      <w:pPr>
        <w:ind w:left="360"/>
        <w:rPr>
          <w:del w:id="5114" w:author="Monica Maria Garro Lopez" w:date="2025-03-07T13:24:00Z"/>
          <w:lang w:val="es-419"/>
        </w:rPr>
      </w:pPr>
      <w:del w:id="5115" w:author="Monica Maria Garro Lopez" w:date="2025-03-07T13:24:00Z">
        <w:r w:rsidRPr="00DB45C6" w:rsidDel="007C4318">
          <w:rPr>
            <w:lang w:val="es-419"/>
          </w:rPr>
          <w:delText xml:space="preserve">Por otro lado, los </w:delText>
        </w:r>
        <w:r w:rsidRPr="00DB45C6" w:rsidDel="007C4318">
          <w:rPr>
            <w:b/>
            <w:bCs/>
            <w:i/>
            <w:iCs/>
            <w:lang w:val="es-419"/>
          </w:rPr>
          <w:delText>Data Lakes</w:delText>
        </w:r>
        <w:r w:rsidRPr="00DB45C6" w:rsidDel="007C4318">
          <w:rPr>
            <w:lang w:val="es-419"/>
          </w:rPr>
          <w:delText xml:space="preserve"> han emergido como una alternativa flexible y escalable, diseñada para manejar volúmenes masivos de datos en diversos formatos, incluyendo información estructurada, semiestructurada y no estructurada. Su utilidad radica en su capacidad para almacenar datos en su forma original, permitiendo su transformación y análisis bajo demanda. Esto los convierte en una solución ideal para aplicaciones de </w:delText>
        </w:r>
        <w:r w:rsidRPr="00DB45C6" w:rsidDel="007C4318">
          <w:rPr>
            <w:b/>
            <w:bCs/>
            <w:lang w:val="es-419"/>
          </w:rPr>
          <w:delText>Big Data, aprendizaje automático y análisis en tiempo real</w:delText>
        </w:r>
        <w:r w:rsidRPr="00DB45C6" w:rsidDel="007C4318">
          <w:rPr>
            <w:lang w:val="es-419"/>
          </w:rPr>
          <w:delText xml:space="preserve">. Sin embargo, su implementación requiere estrategias adecuadas de gobernanza y gestión para evitar que los datos se vuelvan inservibles, lo que se conoce como </w:delText>
        </w:r>
        <w:r w:rsidRPr="00DB45C6" w:rsidDel="007C4318">
          <w:rPr>
            <w:b/>
            <w:bCs/>
            <w:i/>
            <w:iCs/>
            <w:lang w:val="es-419"/>
          </w:rPr>
          <w:delText>Data Swamp</w:delText>
        </w:r>
        <w:r w:rsidDel="007C4318">
          <w:rPr>
            <w:lang w:val="es-419"/>
          </w:rPr>
          <w:delText>.</w:delText>
        </w:r>
        <w:bookmarkStart w:id="5116" w:name="_Toc192518918"/>
        <w:bookmarkStart w:id="5117" w:name="_Toc192519525"/>
        <w:bookmarkStart w:id="5118" w:name="_Toc193131312"/>
        <w:bookmarkStart w:id="5119" w:name="_Toc193375322"/>
        <w:bookmarkStart w:id="5120" w:name="_Toc193375397"/>
        <w:bookmarkStart w:id="5121" w:name="_Toc193393824"/>
        <w:bookmarkStart w:id="5122" w:name="_Toc193431885"/>
        <w:bookmarkStart w:id="5123" w:name="_Toc193462980"/>
        <w:bookmarkStart w:id="5124" w:name="_Toc193465168"/>
        <w:bookmarkStart w:id="5125" w:name="_Toc193466362"/>
        <w:bookmarkStart w:id="5126" w:name="_Toc193466594"/>
        <w:bookmarkStart w:id="5127" w:name="_Toc193466901"/>
        <w:bookmarkEnd w:id="5116"/>
        <w:bookmarkEnd w:id="5117"/>
        <w:bookmarkEnd w:id="5118"/>
        <w:bookmarkEnd w:id="5119"/>
        <w:bookmarkEnd w:id="5120"/>
        <w:bookmarkEnd w:id="5121"/>
        <w:bookmarkEnd w:id="5122"/>
        <w:bookmarkEnd w:id="5123"/>
        <w:bookmarkEnd w:id="5124"/>
        <w:bookmarkEnd w:id="5125"/>
        <w:bookmarkEnd w:id="5126"/>
        <w:bookmarkEnd w:id="5127"/>
      </w:del>
    </w:p>
    <w:p w14:paraId="3ED0BB29" w14:textId="46C71B43" w:rsidR="00DB45C6" w:rsidRPr="00DB45C6" w:rsidDel="007C4318" w:rsidRDefault="00DB45C6" w:rsidP="00DB45C6">
      <w:pPr>
        <w:ind w:left="360"/>
        <w:rPr>
          <w:del w:id="5128" w:author="Monica Maria Garro Lopez" w:date="2025-03-07T13:24:00Z"/>
          <w:lang w:val="es-419"/>
        </w:rPr>
      </w:pPr>
      <w:del w:id="5129" w:author="Monica Maria Garro Lopez" w:date="2025-03-07T13:24:00Z">
        <w:r w:rsidRPr="00DB45C6" w:rsidDel="007C4318">
          <w:rPr>
            <w:lang w:val="es-419"/>
          </w:rPr>
          <w:delText xml:space="preserve">La comparativa entre ambos enfoques evidencia que </w:delText>
        </w:r>
        <w:r w:rsidRPr="00DB45C6" w:rsidDel="007C4318">
          <w:rPr>
            <w:b/>
            <w:bCs/>
            <w:lang w:val="es-419"/>
          </w:rPr>
          <w:delText>no existe una solución única y universal</w:delText>
        </w:r>
        <w:r w:rsidRPr="00DB45C6" w:rsidDel="007C4318">
          <w:rPr>
            <w:lang w:val="es-419"/>
          </w:rPr>
          <w:delText xml:space="preserve">, sino que la elección entre un </w:delText>
        </w:r>
        <w:r w:rsidRPr="00DB45C6" w:rsidDel="007C4318">
          <w:rPr>
            <w:i/>
            <w:iCs/>
            <w:lang w:val="es-419"/>
          </w:rPr>
          <w:delText>Data Warehouse</w:delText>
        </w:r>
        <w:r w:rsidRPr="00DB45C6" w:rsidDel="007C4318">
          <w:rPr>
            <w:lang w:val="es-419"/>
          </w:rPr>
          <w:delText xml:space="preserve">, un </w:delText>
        </w:r>
        <w:r w:rsidRPr="00DB45C6" w:rsidDel="007C4318">
          <w:rPr>
            <w:i/>
            <w:iCs/>
            <w:lang w:val="es-419"/>
          </w:rPr>
          <w:delText>Data Lake</w:delText>
        </w:r>
        <w:r w:rsidRPr="00DB45C6" w:rsidDel="007C4318">
          <w:rPr>
            <w:lang w:val="es-419"/>
          </w:rPr>
          <w:delText xml:space="preserve"> o una combinación de ambos dependerá de factores clave como:</w:delText>
        </w:r>
        <w:bookmarkStart w:id="5130" w:name="_Toc192518919"/>
        <w:bookmarkStart w:id="5131" w:name="_Toc192519526"/>
        <w:bookmarkStart w:id="5132" w:name="_Toc193131313"/>
        <w:bookmarkStart w:id="5133" w:name="_Toc193375323"/>
        <w:bookmarkStart w:id="5134" w:name="_Toc193375398"/>
        <w:bookmarkStart w:id="5135" w:name="_Toc193393825"/>
        <w:bookmarkStart w:id="5136" w:name="_Toc193431886"/>
        <w:bookmarkStart w:id="5137" w:name="_Toc193462981"/>
        <w:bookmarkStart w:id="5138" w:name="_Toc193465169"/>
        <w:bookmarkStart w:id="5139" w:name="_Toc193466363"/>
        <w:bookmarkStart w:id="5140" w:name="_Toc193466595"/>
        <w:bookmarkStart w:id="5141" w:name="_Toc193466902"/>
        <w:bookmarkEnd w:id="5130"/>
        <w:bookmarkEnd w:id="5131"/>
        <w:bookmarkEnd w:id="5132"/>
        <w:bookmarkEnd w:id="5133"/>
        <w:bookmarkEnd w:id="5134"/>
        <w:bookmarkEnd w:id="5135"/>
        <w:bookmarkEnd w:id="5136"/>
        <w:bookmarkEnd w:id="5137"/>
        <w:bookmarkEnd w:id="5138"/>
        <w:bookmarkEnd w:id="5139"/>
        <w:bookmarkEnd w:id="5140"/>
        <w:bookmarkEnd w:id="5141"/>
      </w:del>
    </w:p>
    <w:p w14:paraId="68A8D9A7" w14:textId="0CCDB0EA" w:rsidR="00DB45C6" w:rsidRPr="00DB45C6" w:rsidDel="007C4318" w:rsidRDefault="00DB45C6" w:rsidP="00625206">
      <w:pPr>
        <w:pStyle w:val="Prrafodelista"/>
        <w:numPr>
          <w:ilvl w:val="0"/>
          <w:numId w:val="39"/>
        </w:numPr>
        <w:rPr>
          <w:del w:id="5142" w:author="Monica Maria Garro Lopez" w:date="2025-03-07T13:24:00Z"/>
          <w:lang w:val="es-419"/>
        </w:rPr>
      </w:pPr>
      <w:del w:id="5143" w:author="Monica Maria Garro Lopez" w:date="2025-03-07T13:24:00Z">
        <w:r w:rsidRPr="00DB45C6" w:rsidDel="007C4318">
          <w:rPr>
            <w:lang w:val="es-419"/>
          </w:rPr>
          <w:delText>La naturaleza de los datos y su estructura.</w:delText>
        </w:r>
        <w:bookmarkStart w:id="5144" w:name="_Toc192518920"/>
        <w:bookmarkStart w:id="5145" w:name="_Toc192519527"/>
        <w:bookmarkStart w:id="5146" w:name="_Toc193131314"/>
        <w:bookmarkStart w:id="5147" w:name="_Toc193375324"/>
        <w:bookmarkStart w:id="5148" w:name="_Toc193375399"/>
        <w:bookmarkStart w:id="5149" w:name="_Toc193393826"/>
        <w:bookmarkStart w:id="5150" w:name="_Toc193431887"/>
        <w:bookmarkStart w:id="5151" w:name="_Toc193462982"/>
        <w:bookmarkStart w:id="5152" w:name="_Toc193465170"/>
        <w:bookmarkStart w:id="5153" w:name="_Toc193466364"/>
        <w:bookmarkStart w:id="5154" w:name="_Toc193466596"/>
        <w:bookmarkStart w:id="5155" w:name="_Toc193466903"/>
        <w:bookmarkEnd w:id="5144"/>
        <w:bookmarkEnd w:id="5145"/>
        <w:bookmarkEnd w:id="5146"/>
        <w:bookmarkEnd w:id="5147"/>
        <w:bookmarkEnd w:id="5148"/>
        <w:bookmarkEnd w:id="5149"/>
        <w:bookmarkEnd w:id="5150"/>
        <w:bookmarkEnd w:id="5151"/>
        <w:bookmarkEnd w:id="5152"/>
        <w:bookmarkEnd w:id="5153"/>
        <w:bookmarkEnd w:id="5154"/>
        <w:bookmarkEnd w:id="5155"/>
      </w:del>
    </w:p>
    <w:p w14:paraId="30B2B9A1" w14:textId="4C345CE1" w:rsidR="00DB45C6" w:rsidRPr="00DB45C6" w:rsidDel="007C4318" w:rsidRDefault="00DB45C6" w:rsidP="00625206">
      <w:pPr>
        <w:pStyle w:val="Prrafodelista"/>
        <w:numPr>
          <w:ilvl w:val="0"/>
          <w:numId w:val="39"/>
        </w:numPr>
        <w:rPr>
          <w:del w:id="5156" w:author="Monica Maria Garro Lopez" w:date="2025-03-07T13:24:00Z"/>
          <w:lang w:val="es-419"/>
        </w:rPr>
      </w:pPr>
      <w:del w:id="5157" w:author="Monica Maria Garro Lopez" w:date="2025-03-07T13:24:00Z">
        <w:r w:rsidRPr="00DB45C6" w:rsidDel="007C4318">
          <w:rPr>
            <w:lang w:val="es-419"/>
          </w:rPr>
          <w:delText>Los requerimientos analíticos y operacionales.</w:delText>
        </w:r>
        <w:bookmarkStart w:id="5158" w:name="_Toc192518921"/>
        <w:bookmarkStart w:id="5159" w:name="_Toc192519528"/>
        <w:bookmarkStart w:id="5160" w:name="_Toc193131315"/>
        <w:bookmarkStart w:id="5161" w:name="_Toc193375325"/>
        <w:bookmarkStart w:id="5162" w:name="_Toc193375400"/>
        <w:bookmarkStart w:id="5163" w:name="_Toc193393827"/>
        <w:bookmarkStart w:id="5164" w:name="_Toc193431888"/>
        <w:bookmarkStart w:id="5165" w:name="_Toc193462983"/>
        <w:bookmarkStart w:id="5166" w:name="_Toc193465171"/>
        <w:bookmarkStart w:id="5167" w:name="_Toc193466365"/>
        <w:bookmarkStart w:id="5168" w:name="_Toc193466597"/>
        <w:bookmarkStart w:id="5169" w:name="_Toc193466904"/>
        <w:bookmarkEnd w:id="5158"/>
        <w:bookmarkEnd w:id="5159"/>
        <w:bookmarkEnd w:id="5160"/>
        <w:bookmarkEnd w:id="5161"/>
        <w:bookmarkEnd w:id="5162"/>
        <w:bookmarkEnd w:id="5163"/>
        <w:bookmarkEnd w:id="5164"/>
        <w:bookmarkEnd w:id="5165"/>
        <w:bookmarkEnd w:id="5166"/>
        <w:bookmarkEnd w:id="5167"/>
        <w:bookmarkEnd w:id="5168"/>
        <w:bookmarkEnd w:id="5169"/>
      </w:del>
    </w:p>
    <w:p w14:paraId="538826C9" w14:textId="087327B9" w:rsidR="00DB45C6" w:rsidRPr="00DB45C6" w:rsidDel="007C4318" w:rsidRDefault="00DB45C6" w:rsidP="00625206">
      <w:pPr>
        <w:pStyle w:val="Prrafodelista"/>
        <w:numPr>
          <w:ilvl w:val="0"/>
          <w:numId w:val="39"/>
        </w:numPr>
        <w:rPr>
          <w:del w:id="5170" w:author="Monica Maria Garro Lopez" w:date="2025-03-07T13:24:00Z"/>
          <w:lang w:val="es-419"/>
        </w:rPr>
      </w:pPr>
      <w:del w:id="5171" w:author="Monica Maria Garro Lopez" w:date="2025-03-07T13:24:00Z">
        <w:r w:rsidRPr="00DB45C6" w:rsidDel="007C4318">
          <w:rPr>
            <w:lang w:val="es-419"/>
          </w:rPr>
          <w:delText>La necesidad de escalabilidad y flexibilidad.</w:delText>
        </w:r>
        <w:bookmarkStart w:id="5172" w:name="_Toc192518922"/>
        <w:bookmarkStart w:id="5173" w:name="_Toc192519529"/>
        <w:bookmarkStart w:id="5174" w:name="_Toc193131316"/>
        <w:bookmarkStart w:id="5175" w:name="_Toc193375326"/>
        <w:bookmarkStart w:id="5176" w:name="_Toc193375401"/>
        <w:bookmarkStart w:id="5177" w:name="_Toc193393828"/>
        <w:bookmarkStart w:id="5178" w:name="_Toc193431889"/>
        <w:bookmarkStart w:id="5179" w:name="_Toc193462984"/>
        <w:bookmarkStart w:id="5180" w:name="_Toc193465172"/>
        <w:bookmarkStart w:id="5181" w:name="_Toc193466366"/>
        <w:bookmarkStart w:id="5182" w:name="_Toc193466598"/>
        <w:bookmarkStart w:id="5183" w:name="_Toc193466905"/>
        <w:bookmarkEnd w:id="5172"/>
        <w:bookmarkEnd w:id="5173"/>
        <w:bookmarkEnd w:id="5174"/>
        <w:bookmarkEnd w:id="5175"/>
        <w:bookmarkEnd w:id="5176"/>
        <w:bookmarkEnd w:id="5177"/>
        <w:bookmarkEnd w:id="5178"/>
        <w:bookmarkEnd w:id="5179"/>
        <w:bookmarkEnd w:id="5180"/>
        <w:bookmarkEnd w:id="5181"/>
        <w:bookmarkEnd w:id="5182"/>
        <w:bookmarkEnd w:id="5183"/>
      </w:del>
    </w:p>
    <w:p w14:paraId="2944C9EF" w14:textId="36FC12CB" w:rsidR="00DB45C6" w:rsidRPr="00DB45C6" w:rsidDel="007C4318" w:rsidRDefault="00DB45C6" w:rsidP="00625206">
      <w:pPr>
        <w:pStyle w:val="Prrafodelista"/>
        <w:numPr>
          <w:ilvl w:val="0"/>
          <w:numId w:val="39"/>
        </w:numPr>
        <w:rPr>
          <w:del w:id="5184" w:author="Monica Maria Garro Lopez" w:date="2025-03-07T13:24:00Z"/>
          <w:lang w:val="es-419"/>
        </w:rPr>
      </w:pPr>
      <w:del w:id="5185" w:author="Monica Maria Garro Lopez" w:date="2025-03-07T13:24:00Z">
        <w:r w:rsidRPr="00DB45C6" w:rsidDel="007C4318">
          <w:rPr>
            <w:lang w:val="es-419"/>
          </w:rPr>
          <w:delText>Las restricciones de gobernanza y cumplimiento normativo.</w:delText>
        </w:r>
        <w:bookmarkStart w:id="5186" w:name="_Toc192518923"/>
        <w:bookmarkStart w:id="5187" w:name="_Toc192519530"/>
        <w:bookmarkStart w:id="5188" w:name="_Toc193131317"/>
        <w:bookmarkStart w:id="5189" w:name="_Toc193375327"/>
        <w:bookmarkStart w:id="5190" w:name="_Toc193375402"/>
        <w:bookmarkStart w:id="5191" w:name="_Toc193393829"/>
        <w:bookmarkStart w:id="5192" w:name="_Toc193431890"/>
        <w:bookmarkStart w:id="5193" w:name="_Toc193462985"/>
        <w:bookmarkStart w:id="5194" w:name="_Toc193465173"/>
        <w:bookmarkStart w:id="5195" w:name="_Toc193466367"/>
        <w:bookmarkStart w:id="5196" w:name="_Toc193466599"/>
        <w:bookmarkStart w:id="5197" w:name="_Toc193466906"/>
        <w:bookmarkEnd w:id="5186"/>
        <w:bookmarkEnd w:id="5187"/>
        <w:bookmarkEnd w:id="5188"/>
        <w:bookmarkEnd w:id="5189"/>
        <w:bookmarkEnd w:id="5190"/>
        <w:bookmarkEnd w:id="5191"/>
        <w:bookmarkEnd w:id="5192"/>
        <w:bookmarkEnd w:id="5193"/>
        <w:bookmarkEnd w:id="5194"/>
        <w:bookmarkEnd w:id="5195"/>
        <w:bookmarkEnd w:id="5196"/>
        <w:bookmarkEnd w:id="5197"/>
      </w:del>
    </w:p>
    <w:p w14:paraId="4F03924A" w14:textId="13E469CB" w:rsidR="00DB45C6" w:rsidRPr="00DB45C6" w:rsidDel="007C4318" w:rsidRDefault="00DB45C6" w:rsidP="00DB45C6">
      <w:pPr>
        <w:ind w:left="360"/>
        <w:rPr>
          <w:del w:id="5198" w:author="Monica Maria Garro Lopez" w:date="2025-03-07T13:24:00Z"/>
          <w:lang w:val="es-419"/>
        </w:rPr>
      </w:pPr>
      <w:del w:id="5199" w:author="Monica Maria Garro Lopez" w:date="2025-03-07T13:24:00Z">
        <w:r w:rsidRPr="00DB45C6" w:rsidDel="007C4318">
          <w:rPr>
            <w:lang w:val="es-419"/>
          </w:rPr>
          <w:delText xml:space="preserve">En este contexto, los </w:delText>
        </w:r>
        <w:r w:rsidRPr="00DB45C6" w:rsidDel="007C4318">
          <w:rPr>
            <w:b/>
            <w:bCs/>
            <w:i/>
            <w:iCs/>
            <w:lang w:val="es-419"/>
          </w:rPr>
          <w:delText>Data Lakehouses</w:delText>
        </w:r>
        <w:r w:rsidRPr="00DB45C6" w:rsidDel="007C4318">
          <w:rPr>
            <w:lang w:val="es-419"/>
          </w:rPr>
          <w:delText xml:space="preserve"> han surgido como una evolución tecnológica que busca combinar la flexibilidad de los </w:delText>
        </w:r>
        <w:r w:rsidRPr="00DB45C6" w:rsidDel="007C4318">
          <w:rPr>
            <w:i/>
            <w:iCs/>
            <w:lang w:val="es-419"/>
          </w:rPr>
          <w:delText>Data Lakes</w:delText>
        </w:r>
        <w:r w:rsidRPr="00DB45C6" w:rsidDel="007C4318">
          <w:rPr>
            <w:lang w:val="es-419"/>
          </w:rPr>
          <w:delText xml:space="preserve"> con la gobernanza y eficiencia de los </w:delText>
        </w:r>
        <w:r w:rsidRPr="00DB45C6" w:rsidDel="007C4318">
          <w:rPr>
            <w:i/>
            <w:iCs/>
            <w:lang w:val="es-419"/>
          </w:rPr>
          <w:delText>Data Warehouses</w:delText>
        </w:r>
        <w:r w:rsidRPr="00DB45C6" w:rsidDel="007C4318">
          <w:rPr>
            <w:lang w:val="es-419"/>
          </w:rPr>
          <w:delText xml:space="preserve">, ofreciendo una solución híbrida para organizaciones que requieren un enfoque unificado para sus </w:delText>
        </w:r>
        <w:r w:rsidDel="007C4318">
          <w:rPr>
            <w:lang w:val="es-419"/>
          </w:rPr>
          <w:delText>datos.</w:delText>
        </w:r>
        <w:bookmarkStart w:id="5200" w:name="_Toc192518924"/>
        <w:bookmarkStart w:id="5201" w:name="_Toc192519531"/>
        <w:bookmarkStart w:id="5202" w:name="_Toc193131318"/>
        <w:bookmarkStart w:id="5203" w:name="_Toc193375328"/>
        <w:bookmarkStart w:id="5204" w:name="_Toc193375403"/>
        <w:bookmarkStart w:id="5205" w:name="_Toc193393830"/>
        <w:bookmarkStart w:id="5206" w:name="_Toc193431891"/>
        <w:bookmarkStart w:id="5207" w:name="_Toc193462986"/>
        <w:bookmarkStart w:id="5208" w:name="_Toc193465174"/>
        <w:bookmarkStart w:id="5209" w:name="_Toc193466368"/>
        <w:bookmarkStart w:id="5210" w:name="_Toc193466600"/>
        <w:bookmarkStart w:id="5211" w:name="_Toc193466907"/>
        <w:bookmarkEnd w:id="5200"/>
        <w:bookmarkEnd w:id="5201"/>
        <w:bookmarkEnd w:id="5202"/>
        <w:bookmarkEnd w:id="5203"/>
        <w:bookmarkEnd w:id="5204"/>
        <w:bookmarkEnd w:id="5205"/>
        <w:bookmarkEnd w:id="5206"/>
        <w:bookmarkEnd w:id="5207"/>
        <w:bookmarkEnd w:id="5208"/>
        <w:bookmarkEnd w:id="5209"/>
        <w:bookmarkEnd w:id="5210"/>
        <w:bookmarkEnd w:id="5211"/>
      </w:del>
    </w:p>
    <w:p w14:paraId="57101120" w14:textId="77777777" w:rsidR="00DB45C6" w:rsidRPr="00DB45C6" w:rsidRDefault="00DB45C6">
      <w:pPr>
        <w:pStyle w:val="Ttulo2"/>
        <w:numPr>
          <w:ilvl w:val="1"/>
          <w:numId w:val="2"/>
        </w:numPr>
        <w:rPr>
          <w:lang w:val="es-419"/>
        </w:rPr>
        <w:pPrChange w:id="5212" w:author="Monica Maria Garro Lopez" w:date="2025-03-07T13:06:00Z">
          <w:pPr>
            <w:pStyle w:val="Ttulo2"/>
            <w:numPr>
              <w:numId w:val="56"/>
            </w:numPr>
          </w:pPr>
        </w:pPrChange>
      </w:pPr>
      <w:bookmarkStart w:id="5213" w:name="_Toc193466908"/>
      <w:r w:rsidRPr="00DB45C6">
        <w:rPr>
          <w:lang w:val="es-419"/>
        </w:rPr>
        <w:t>Recomendaciones</w:t>
      </w:r>
      <w:bookmarkEnd w:id="5213"/>
    </w:p>
    <w:p w14:paraId="7B58C21E" w14:textId="2AB063D1" w:rsidR="00580D8C" w:rsidRPr="00580D8C" w:rsidRDefault="00DB45C6">
      <w:pPr>
        <w:rPr>
          <w:ins w:id="5214" w:author="Monica Maria Garro Lopez" w:date="2025-03-21T15:50:00Z"/>
          <w:rFonts w:eastAsia="Times New Roman"/>
          <w:lang w:val="es-CO" w:eastAsia="es-CO"/>
          <w:rPrChange w:id="5215" w:author="Monica Maria Garro Lopez" w:date="2025-03-21T15:50:00Z">
            <w:rPr>
              <w:ins w:id="5216" w:author="Monica Maria Garro Lopez" w:date="2025-03-21T15:50:00Z"/>
              <w:rFonts w:ascii="Times New Roman" w:eastAsia="Times New Roman" w:hAnsi="Times New Roman" w:cs="Times New Roman"/>
              <w:sz w:val="24"/>
              <w:szCs w:val="24"/>
              <w:lang w:val="es-CO" w:eastAsia="es-CO"/>
            </w:rPr>
          </w:rPrChange>
        </w:rPr>
        <w:pPrChange w:id="5217" w:author="Monica Maria Garro Lopez" w:date="2025-03-21T15:50:00Z">
          <w:pPr>
            <w:suppressAutoHyphens w:val="0"/>
            <w:spacing w:before="100" w:beforeAutospacing="1" w:after="100" w:afterAutospacing="1" w:line="240" w:lineRule="auto"/>
            <w:jc w:val="left"/>
          </w:pPr>
        </w:pPrChange>
      </w:pPr>
      <w:del w:id="5218" w:author="Monica Maria Garro Lopez" w:date="2025-03-21T15:50:00Z">
        <w:r w:rsidRPr="00580D8C" w:rsidDel="00580D8C">
          <w:rPr>
            <w:lang w:val="es-419"/>
          </w:rPr>
          <w:delText>Con base en los hallazgos del estudio, se presentan las siguientes directrices para la implementación de estas tecnologías en entornos empresariales:</w:delText>
        </w:r>
      </w:del>
      <w:ins w:id="5219" w:author="Monica Maria Garro Lopez" w:date="2025-03-21T15:50:00Z">
        <w:r w:rsidR="00580D8C" w:rsidRPr="00580D8C">
          <w:rPr>
            <w:rFonts w:eastAsia="Times New Roman"/>
            <w:lang w:val="es-CO" w:eastAsia="es-CO"/>
            <w:rPrChange w:id="5220" w:author="Monica Maria Garro Lopez" w:date="2025-03-21T15:50:00Z">
              <w:rPr>
                <w:rFonts w:ascii="Times New Roman" w:eastAsia="Times New Roman" w:hAnsi="Times New Roman" w:cs="Times New Roman"/>
                <w:sz w:val="24"/>
                <w:szCs w:val="24"/>
                <w:lang w:val="es-CO" w:eastAsia="es-CO"/>
              </w:rPr>
            </w:rPrChange>
          </w:rPr>
          <w:t>A partir de la experiencia práctica y los hallazgos obtenidos durante el desarrollo de este proyecto, se presentan las siguientes recomendaciones para una implementación efectiva de arquitecturas de almacenamiento de datos en entornos empresariales:</w:t>
        </w:r>
      </w:ins>
    </w:p>
    <w:p w14:paraId="171BE120" w14:textId="040735EE" w:rsidR="00580D8C" w:rsidRDefault="00580D8C" w:rsidP="00580D8C">
      <w:pPr>
        <w:pStyle w:val="Prrafodelista"/>
        <w:numPr>
          <w:ilvl w:val="0"/>
          <w:numId w:val="144"/>
        </w:numPr>
        <w:rPr>
          <w:ins w:id="5221" w:author="Monica Maria Garro Lopez" w:date="2025-03-21T15:50:00Z"/>
          <w:rFonts w:eastAsia="Times New Roman"/>
          <w:lang w:val="es-CO" w:eastAsia="es-CO"/>
        </w:rPr>
      </w:pPr>
      <w:ins w:id="5222" w:author="Monica Maria Garro Lopez" w:date="2025-03-21T15:50:00Z">
        <w:r w:rsidRPr="00580D8C">
          <w:rPr>
            <w:rFonts w:eastAsia="Times New Roman"/>
            <w:b/>
            <w:bCs/>
            <w:lang w:val="es-CO" w:eastAsia="es-CO"/>
            <w:rPrChange w:id="5223" w:author="Monica Maria Garro Lopez" w:date="2025-03-21T15:50:00Z">
              <w:rPr>
                <w:rFonts w:ascii="Times New Roman" w:eastAsia="Times New Roman" w:hAnsi="Times New Roman" w:cs="Times New Roman"/>
                <w:b/>
                <w:bCs/>
                <w:sz w:val="24"/>
                <w:szCs w:val="24"/>
                <w:lang w:val="es-CO" w:eastAsia="es-CO"/>
              </w:rPr>
            </w:rPrChange>
          </w:rPr>
          <w:t>Realizar implementaciones piloto</w:t>
        </w:r>
        <w:r w:rsidRPr="00580D8C">
          <w:rPr>
            <w:rFonts w:eastAsia="Times New Roman"/>
            <w:lang w:val="es-CO" w:eastAsia="es-CO"/>
            <w:rPrChange w:id="5224" w:author="Monica Maria Garro Lopez" w:date="2025-03-21T15:50:00Z">
              <w:rPr>
                <w:rFonts w:ascii="Times New Roman" w:eastAsia="Times New Roman" w:hAnsi="Times New Roman" w:cs="Times New Roman"/>
                <w:sz w:val="24"/>
                <w:szCs w:val="24"/>
                <w:lang w:val="es-CO" w:eastAsia="es-CO"/>
              </w:rPr>
            </w:rPrChange>
          </w:rPr>
          <w:t>: Antes de adoptar una arquitectura de forma definitiva, se recomienda ejecutar pruebas en entornos controlados en la nube para validar aspectos como rendimiento, escalabilidad y facilidad de uso con datos propios.</w:t>
        </w:r>
      </w:ins>
    </w:p>
    <w:p w14:paraId="23ACAFDF" w14:textId="77777777" w:rsidR="00580D8C" w:rsidRPr="00580D8C" w:rsidRDefault="00580D8C">
      <w:pPr>
        <w:pStyle w:val="Prrafodelista"/>
        <w:rPr>
          <w:ins w:id="5225" w:author="Monica Maria Garro Lopez" w:date="2025-03-21T15:50:00Z"/>
          <w:rFonts w:eastAsia="Times New Roman"/>
          <w:lang w:val="es-CO" w:eastAsia="es-CO"/>
          <w:rPrChange w:id="5226" w:author="Monica Maria Garro Lopez" w:date="2025-03-21T15:50:00Z">
            <w:rPr>
              <w:ins w:id="5227" w:author="Monica Maria Garro Lopez" w:date="2025-03-21T15:50:00Z"/>
              <w:rFonts w:ascii="Times New Roman" w:eastAsia="Times New Roman" w:hAnsi="Times New Roman" w:cs="Times New Roman"/>
              <w:sz w:val="24"/>
              <w:szCs w:val="24"/>
              <w:lang w:val="es-CO" w:eastAsia="es-CO"/>
            </w:rPr>
          </w:rPrChange>
        </w:rPr>
        <w:pPrChange w:id="5228" w:author="Monica Maria Garro Lopez" w:date="2025-03-21T15:50:00Z">
          <w:pPr>
            <w:numPr>
              <w:numId w:val="143"/>
            </w:numPr>
            <w:tabs>
              <w:tab w:val="num" w:pos="720"/>
            </w:tabs>
            <w:suppressAutoHyphens w:val="0"/>
            <w:spacing w:before="100" w:beforeAutospacing="1" w:after="100" w:afterAutospacing="1" w:line="240" w:lineRule="auto"/>
            <w:ind w:left="720" w:hanging="360"/>
            <w:jc w:val="left"/>
          </w:pPr>
        </w:pPrChange>
      </w:pPr>
    </w:p>
    <w:p w14:paraId="23985594" w14:textId="3820F34F" w:rsidR="00580D8C" w:rsidRDefault="00580D8C" w:rsidP="00580D8C">
      <w:pPr>
        <w:pStyle w:val="Prrafodelista"/>
        <w:numPr>
          <w:ilvl w:val="0"/>
          <w:numId w:val="144"/>
        </w:numPr>
        <w:rPr>
          <w:ins w:id="5229" w:author="Monica Maria Garro Lopez" w:date="2025-03-21T15:50:00Z"/>
          <w:rFonts w:eastAsia="Times New Roman"/>
          <w:lang w:val="es-CO" w:eastAsia="es-CO"/>
        </w:rPr>
      </w:pPr>
      <w:ins w:id="5230" w:author="Monica Maria Garro Lopez" w:date="2025-03-21T15:50:00Z">
        <w:r w:rsidRPr="00580D8C">
          <w:rPr>
            <w:rFonts w:eastAsia="Times New Roman"/>
            <w:b/>
            <w:bCs/>
            <w:lang w:val="es-CO" w:eastAsia="es-CO"/>
            <w:rPrChange w:id="5231" w:author="Monica Maria Garro Lopez" w:date="2025-03-21T15:50:00Z">
              <w:rPr>
                <w:rFonts w:ascii="Times New Roman" w:eastAsia="Times New Roman" w:hAnsi="Times New Roman" w:cs="Times New Roman"/>
                <w:b/>
                <w:bCs/>
                <w:sz w:val="24"/>
                <w:szCs w:val="24"/>
                <w:lang w:val="es-CO" w:eastAsia="es-CO"/>
              </w:rPr>
            </w:rPrChange>
          </w:rPr>
          <w:t xml:space="preserve">Aplicar una estructura en capas en los </w:t>
        </w:r>
        <w:r w:rsidRPr="00580D8C">
          <w:rPr>
            <w:rFonts w:eastAsia="Times New Roman"/>
            <w:b/>
            <w:bCs/>
            <w:i/>
            <w:iCs/>
            <w:lang w:val="es-CO" w:eastAsia="es-CO"/>
            <w:rPrChange w:id="5232" w:author="Monica Maria Garro Lopez" w:date="2025-03-21T15:51:00Z">
              <w:rPr>
                <w:rFonts w:ascii="Times New Roman" w:eastAsia="Times New Roman" w:hAnsi="Times New Roman" w:cs="Times New Roman"/>
                <w:b/>
                <w:bCs/>
                <w:sz w:val="24"/>
                <w:szCs w:val="24"/>
                <w:lang w:val="es-CO" w:eastAsia="es-CO"/>
              </w:rPr>
            </w:rPrChange>
          </w:rPr>
          <w:t xml:space="preserve">Data </w:t>
        </w:r>
        <w:proofErr w:type="spellStart"/>
        <w:r w:rsidRPr="00580D8C">
          <w:rPr>
            <w:rFonts w:eastAsia="Times New Roman"/>
            <w:b/>
            <w:bCs/>
            <w:i/>
            <w:iCs/>
            <w:lang w:val="es-CO" w:eastAsia="es-CO"/>
            <w:rPrChange w:id="5233" w:author="Monica Maria Garro Lopez" w:date="2025-03-21T15:51:00Z">
              <w:rPr>
                <w:rFonts w:ascii="Times New Roman" w:eastAsia="Times New Roman" w:hAnsi="Times New Roman" w:cs="Times New Roman"/>
                <w:b/>
                <w:bCs/>
                <w:sz w:val="24"/>
                <w:szCs w:val="24"/>
                <w:lang w:val="es-CO" w:eastAsia="es-CO"/>
              </w:rPr>
            </w:rPrChange>
          </w:rPr>
          <w:t>Lakes</w:t>
        </w:r>
        <w:proofErr w:type="spellEnd"/>
        <w:r w:rsidRPr="00580D8C">
          <w:rPr>
            <w:rFonts w:eastAsia="Times New Roman"/>
            <w:b/>
            <w:bCs/>
            <w:i/>
            <w:iCs/>
            <w:lang w:val="es-CO" w:eastAsia="es-CO"/>
            <w:rPrChange w:id="5234" w:author="Monica Maria Garro Lopez" w:date="2025-03-21T15:51:00Z">
              <w:rPr>
                <w:rFonts w:ascii="Times New Roman" w:eastAsia="Times New Roman" w:hAnsi="Times New Roman" w:cs="Times New Roman"/>
                <w:b/>
                <w:bCs/>
                <w:sz w:val="24"/>
                <w:szCs w:val="24"/>
                <w:lang w:val="es-CO" w:eastAsia="es-CO"/>
              </w:rPr>
            </w:rPrChange>
          </w:rPr>
          <w:t xml:space="preserve"> (</w:t>
        </w:r>
        <w:proofErr w:type="spellStart"/>
        <w:r w:rsidRPr="00580D8C">
          <w:rPr>
            <w:rFonts w:eastAsia="Times New Roman"/>
            <w:b/>
            <w:bCs/>
            <w:i/>
            <w:iCs/>
            <w:lang w:val="es-CO" w:eastAsia="es-CO"/>
            <w:rPrChange w:id="5235" w:author="Monica Maria Garro Lopez" w:date="2025-03-21T15:51:00Z">
              <w:rPr>
                <w:rFonts w:ascii="Times New Roman" w:eastAsia="Times New Roman" w:hAnsi="Times New Roman" w:cs="Times New Roman"/>
                <w:b/>
                <w:bCs/>
                <w:sz w:val="24"/>
                <w:szCs w:val="24"/>
                <w:lang w:val="es-CO" w:eastAsia="es-CO"/>
              </w:rPr>
            </w:rPrChange>
          </w:rPr>
          <w:t>bronze</w:t>
        </w:r>
        <w:proofErr w:type="spellEnd"/>
        <w:r w:rsidRPr="00580D8C">
          <w:rPr>
            <w:rFonts w:eastAsia="Times New Roman"/>
            <w:b/>
            <w:bCs/>
            <w:i/>
            <w:iCs/>
            <w:lang w:val="es-CO" w:eastAsia="es-CO"/>
            <w:rPrChange w:id="5236" w:author="Monica Maria Garro Lopez" w:date="2025-03-21T15:51:00Z">
              <w:rPr>
                <w:rFonts w:ascii="Times New Roman" w:eastAsia="Times New Roman" w:hAnsi="Times New Roman" w:cs="Times New Roman"/>
                <w:b/>
                <w:bCs/>
                <w:sz w:val="24"/>
                <w:szCs w:val="24"/>
                <w:lang w:val="es-CO" w:eastAsia="es-CO"/>
              </w:rPr>
            </w:rPrChange>
          </w:rPr>
          <w:t xml:space="preserve">, </w:t>
        </w:r>
        <w:proofErr w:type="spellStart"/>
        <w:r w:rsidRPr="00580D8C">
          <w:rPr>
            <w:rFonts w:eastAsia="Times New Roman"/>
            <w:b/>
            <w:bCs/>
            <w:i/>
            <w:iCs/>
            <w:lang w:val="es-CO" w:eastAsia="es-CO"/>
            <w:rPrChange w:id="5237" w:author="Monica Maria Garro Lopez" w:date="2025-03-21T15:51:00Z">
              <w:rPr>
                <w:rFonts w:ascii="Times New Roman" w:eastAsia="Times New Roman" w:hAnsi="Times New Roman" w:cs="Times New Roman"/>
                <w:b/>
                <w:bCs/>
                <w:sz w:val="24"/>
                <w:szCs w:val="24"/>
                <w:lang w:val="es-CO" w:eastAsia="es-CO"/>
              </w:rPr>
            </w:rPrChange>
          </w:rPr>
          <w:t>silver</w:t>
        </w:r>
        <w:proofErr w:type="spellEnd"/>
        <w:r w:rsidRPr="00580D8C">
          <w:rPr>
            <w:rFonts w:eastAsia="Times New Roman"/>
            <w:b/>
            <w:bCs/>
            <w:i/>
            <w:iCs/>
            <w:lang w:val="es-CO" w:eastAsia="es-CO"/>
            <w:rPrChange w:id="5238" w:author="Monica Maria Garro Lopez" w:date="2025-03-21T15:51:00Z">
              <w:rPr>
                <w:rFonts w:ascii="Times New Roman" w:eastAsia="Times New Roman" w:hAnsi="Times New Roman" w:cs="Times New Roman"/>
                <w:b/>
                <w:bCs/>
                <w:sz w:val="24"/>
                <w:szCs w:val="24"/>
                <w:lang w:val="es-CO" w:eastAsia="es-CO"/>
              </w:rPr>
            </w:rPrChange>
          </w:rPr>
          <w:t xml:space="preserve">, </w:t>
        </w:r>
        <w:proofErr w:type="spellStart"/>
        <w:r w:rsidRPr="00580D8C">
          <w:rPr>
            <w:rFonts w:eastAsia="Times New Roman"/>
            <w:b/>
            <w:bCs/>
            <w:i/>
            <w:iCs/>
            <w:lang w:val="es-CO" w:eastAsia="es-CO"/>
            <w:rPrChange w:id="5239" w:author="Monica Maria Garro Lopez" w:date="2025-03-21T15:51:00Z">
              <w:rPr>
                <w:rFonts w:ascii="Times New Roman" w:eastAsia="Times New Roman" w:hAnsi="Times New Roman" w:cs="Times New Roman"/>
                <w:b/>
                <w:bCs/>
                <w:sz w:val="24"/>
                <w:szCs w:val="24"/>
                <w:lang w:val="es-CO" w:eastAsia="es-CO"/>
              </w:rPr>
            </w:rPrChange>
          </w:rPr>
          <w:t>gold</w:t>
        </w:r>
        <w:proofErr w:type="spellEnd"/>
        <w:r w:rsidRPr="00580D8C">
          <w:rPr>
            <w:rFonts w:eastAsia="Times New Roman"/>
            <w:b/>
            <w:bCs/>
            <w:lang w:val="es-CO" w:eastAsia="es-CO"/>
            <w:rPrChange w:id="5240" w:author="Monica Maria Garro Lopez" w:date="2025-03-21T15:50:00Z">
              <w:rPr>
                <w:rFonts w:ascii="Times New Roman" w:eastAsia="Times New Roman" w:hAnsi="Times New Roman" w:cs="Times New Roman"/>
                <w:b/>
                <w:bCs/>
                <w:sz w:val="24"/>
                <w:szCs w:val="24"/>
                <w:lang w:val="es-CO" w:eastAsia="es-CO"/>
              </w:rPr>
            </w:rPrChange>
          </w:rPr>
          <w:t>)</w:t>
        </w:r>
        <w:r w:rsidRPr="00580D8C">
          <w:rPr>
            <w:rFonts w:eastAsia="Times New Roman"/>
            <w:lang w:val="es-CO" w:eastAsia="es-CO"/>
            <w:rPrChange w:id="5241" w:author="Monica Maria Garro Lopez" w:date="2025-03-21T15:50:00Z">
              <w:rPr>
                <w:rFonts w:ascii="Times New Roman" w:eastAsia="Times New Roman" w:hAnsi="Times New Roman" w:cs="Times New Roman"/>
                <w:sz w:val="24"/>
                <w:szCs w:val="24"/>
                <w:lang w:val="es-CO" w:eastAsia="es-CO"/>
              </w:rPr>
            </w:rPrChange>
          </w:rPr>
          <w:t>: Esta organización, evidenciada en las prácticas, permite mejorar la calidad, trazabilidad y gobernanza de los datos a lo largo de su ciclo de vida.</w:t>
        </w:r>
      </w:ins>
    </w:p>
    <w:p w14:paraId="0DE6A41E" w14:textId="77777777" w:rsidR="00580D8C" w:rsidRPr="00580D8C" w:rsidRDefault="00580D8C">
      <w:pPr>
        <w:pStyle w:val="Prrafodelista"/>
        <w:rPr>
          <w:ins w:id="5242" w:author="Monica Maria Garro Lopez" w:date="2025-03-21T15:50:00Z"/>
          <w:rFonts w:eastAsia="Times New Roman"/>
          <w:lang w:val="es-CO" w:eastAsia="es-CO"/>
          <w:rPrChange w:id="5243" w:author="Monica Maria Garro Lopez" w:date="2025-03-21T15:50:00Z">
            <w:rPr>
              <w:ins w:id="5244" w:author="Monica Maria Garro Lopez" w:date="2025-03-21T15:50:00Z"/>
              <w:lang w:val="es-CO" w:eastAsia="es-CO"/>
            </w:rPr>
          </w:rPrChange>
        </w:rPr>
        <w:pPrChange w:id="5245" w:author="Monica Maria Garro Lopez" w:date="2025-03-21T15:50:00Z">
          <w:pPr>
            <w:pStyle w:val="Prrafodelista"/>
            <w:numPr>
              <w:numId w:val="144"/>
            </w:numPr>
            <w:ind w:hanging="360"/>
          </w:pPr>
        </w:pPrChange>
      </w:pPr>
    </w:p>
    <w:p w14:paraId="2617D726" w14:textId="6322DEA9" w:rsidR="00580D8C" w:rsidRDefault="00580D8C" w:rsidP="00580D8C">
      <w:pPr>
        <w:pStyle w:val="Prrafodelista"/>
        <w:numPr>
          <w:ilvl w:val="0"/>
          <w:numId w:val="144"/>
        </w:numPr>
        <w:rPr>
          <w:ins w:id="5246" w:author="Monica Maria Garro Lopez" w:date="2025-03-21T15:51:00Z"/>
          <w:rFonts w:eastAsia="Times New Roman"/>
          <w:lang w:val="es-CO" w:eastAsia="es-CO"/>
        </w:rPr>
      </w:pPr>
      <w:ins w:id="5247" w:author="Monica Maria Garro Lopez" w:date="2025-03-21T15:50:00Z">
        <w:r w:rsidRPr="00580D8C">
          <w:rPr>
            <w:rFonts w:eastAsia="Times New Roman"/>
            <w:b/>
            <w:bCs/>
            <w:lang w:val="es-CO" w:eastAsia="es-CO"/>
            <w:rPrChange w:id="5248" w:author="Monica Maria Garro Lopez" w:date="2025-03-21T15:50:00Z">
              <w:rPr>
                <w:rFonts w:ascii="Times New Roman" w:eastAsia="Times New Roman" w:hAnsi="Times New Roman" w:cs="Times New Roman"/>
                <w:b/>
                <w:bCs/>
                <w:sz w:val="24"/>
                <w:szCs w:val="24"/>
                <w:lang w:val="es-CO" w:eastAsia="es-CO"/>
              </w:rPr>
            </w:rPrChange>
          </w:rPr>
          <w:t xml:space="preserve">Utilizar plataformas integradas como </w:t>
        </w:r>
        <w:proofErr w:type="spellStart"/>
        <w:r w:rsidRPr="00580D8C">
          <w:rPr>
            <w:rFonts w:eastAsia="Times New Roman"/>
            <w:b/>
            <w:bCs/>
            <w:lang w:val="es-CO" w:eastAsia="es-CO"/>
            <w:rPrChange w:id="5249" w:author="Monica Maria Garro Lopez" w:date="2025-03-21T15:50:00Z">
              <w:rPr>
                <w:rFonts w:ascii="Times New Roman" w:eastAsia="Times New Roman" w:hAnsi="Times New Roman" w:cs="Times New Roman"/>
                <w:b/>
                <w:bCs/>
                <w:sz w:val="24"/>
                <w:szCs w:val="24"/>
                <w:lang w:val="es-CO" w:eastAsia="es-CO"/>
              </w:rPr>
            </w:rPrChange>
          </w:rPr>
          <w:t>Databricks</w:t>
        </w:r>
        <w:proofErr w:type="spellEnd"/>
        <w:r w:rsidRPr="00580D8C">
          <w:rPr>
            <w:rFonts w:eastAsia="Times New Roman"/>
            <w:lang w:val="es-CO" w:eastAsia="es-CO"/>
            <w:rPrChange w:id="5250" w:author="Monica Maria Garro Lopez" w:date="2025-03-21T15:50:00Z">
              <w:rPr>
                <w:rFonts w:ascii="Times New Roman" w:eastAsia="Times New Roman" w:hAnsi="Times New Roman" w:cs="Times New Roman"/>
                <w:sz w:val="24"/>
                <w:szCs w:val="24"/>
                <w:lang w:val="es-CO" w:eastAsia="es-CO"/>
              </w:rPr>
            </w:rPrChange>
          </w:rPr>
          <w:t>: Herramientas que combinan almacenamiento, procesamiento y analítica en un solo entorno facilitan el trabajo colaborativo, reducen la complejidad técnica y mejoran la trazabilidad.</w:t>
        </w:r>
      </w:ins>
    </w:p>
    <w:p w14:paraId="5BAE7686" w14:textId="77777777" w:rsidR="00580D8C" w:rsidRPr="00580D8C" w:rsidRDefault="00580D8C">
      <w:pPr>
        <w:pStyle w:val="Prrafodelista"/>
        <w:rPr>
          <w:ins w:id="5251" w:author="Monica Maria Garro Lopez" w:date="2025-03-21T15:51:00Z"/>
          <w:rFonts w:eastAsia="Times New Roman"/>
          <w:lang w:val="es-CO" w:eastAsia="es-CO"/>
          <w:rPrChange w:id="5252" w:author="Monica Maria Garro Lopez" w:date="2025-03-21T15:51:00Z">
            <w:rPr>
              <w:ins w:id="5253" w:author="Monica Maria Garro Lopez" w:date="2025-03-21T15:51:00Z"/>
              <w:lang w:val="es-CO" w:eastAsia="es-CO"/>
            </w:rPr>
          </w:rPrChange>
        </w:rPr>
        <w:pPrChange w:id="5254" w:author="Monica Maria Garro Lopez" w:date="2025-03-21T15:51:00Z">
          <w:pPr>
            <w:pStyle w:val="Prrafodelista"/>
            <w:numPr>
              <w:numId w:val="144"/>
            </w:numPr>
            <w:ind w:hanging="360"/>
          </w:pPr>
        </w:pPrChange>
      </w:pPr>
    </w:p>
    <w:p w14:paraId="7BA5921C" w14:textId="7464DD55" w:rsidR="00580D8C" w:rsidRDefault="00580D8C" w:rsidP="00580D8C">
      <w:pPr>
        <w:pStyle w:val="Prrafodelista"/>
        <w:numPr>
          <w:ilvl w:val="0"/>
          <w:numId w:val="144"/>
        </w:numPr>
        <w:rPr>
          <w:ins w:id="5255" w:author="Monica Maria Garro Lopez" w:date="2025-03-21T15:51:00Z"/>
          <w:rFonts w:eastAsia="Times New Roman"/>
          <w:lang w:val="es-CO" w:eastAsia="es-CO"/>
        </w:rPr>
      </w:pPr>
      <w:ins w:id="5256" w:author="Monica Maria Garro Lopez" w:date="2025-03-21T15:50:00Z">
        <w:r w:rsidRPr="00580D8C">
          <w:rPr>
            <w:rFonts w:eastAsia="Times New Roman"/>
            <w:b/>
            <w:bCs/>
            <w:lang w:val="es-CO" w:eastAsia="es-CO"/>
            <w:rPrChange w:id="5257" w:author="Monica Maria Garro Lopez" w:date="2025-03-21T15:50:00Z">
              <w:rPr>
                <w:rFonts w:ascii="Times New Roman" w:eastAsia="Times New Roman" w:hAnsi="Times New Roman" w:cs="Times New Roman"/>
                <w:b/>
                <w:bCs/>
                <w:sz w:val="24"/>
                <w:szCs w:val="24"/>
                <w:lang w:val="es-CO" w:eastAsia="es-CO"/>
              </w:rPr>
            </w:rPrChange>
          </w:rPr>
          <w:t>Evaluar las necesidades específicas del negocio</w:t>
        </w:r>
        <w:r w:rsidRPr="00580D8C">
          <w:rPr>
            <w:rFonts w:eastAsia="Times New Roman"/>
            <w:lang w:val="es-CO" w:eastAsia="es-CO"/>
            <w:rPrChange w:id="5258" w:author="Monica Maria Garro Lopez" w:date="2025-03-21T15:50:00Z">
              <w:rPr>
                <w:rFonts w:ascii="Times New Roman" w:eastAsia="Times New Roman" w:hAnsi="Times New Roman" w:cs="Times New Roman"/>
                <w:sz w:val="24"/>
                <w:szCs w:val="24"/>
                <w:lang w:val="es-CO" w:eastAsia="es-CO"/>
              </w:rPr>
            </w:rPrChange>
          </w:rPr>
          <w:t xml:space="preserve"> antes de seleccionar una solución de almacenamiento, considerando factores como tipos de datos, volumen, necesidades analíticas y cumplimiento normativo.</w:t>
        </w:r>
      </w:ins>
    </w:p>
    <w:p w14:paraId="004B628E" w14:textId="77777777" w:rsidR="00580D8C" w:rsidRPr="00580D8C" w:rsidRDefault="00580D8C">
      <w:pPr>
        <w:pStyle w:val="Prrafodelista"/>
        <w:rPr>
          <w:ins w:id="5259" w:author="Monica Maria Garro Lopez" w:date="2025-03-21T15:51:00Z"/>
          <w:rFonts w:eastAsia="Times New Roman"/>
          <w:lang w:val="es-CO" w:eastAsia="es-CO"/>
          <w:rPrChange w:id="5260" w:author="Monica Maria Garro Lopez" w:date="2025-03-21T15:51:00Z">
            <w:rPr>
              <w:ins w:id="5261" w:author="Monica Maria Garro Lopez" w:date="2025-03-21T15:51:00Z"/>
              <w:lang w:val="es-CO" w:eastAsia="es-CO"/>
            </w:rPr>
          </w:rPrChange>
        </w:rPr>
        <w:pPrChange w:id="5262" w:author="Monica Maria Garro Lopez" w:date="2025-03-21T15:51:00Z">
          <w:pPr>
            <w:pStyle w:val="Prrafodelista"/>
            <w:numPr>
              <w:numId w:val="144"/>
            </w:numPr>
            <w:ind w:hanging="360"/>
          </w:pPr>
        </w:pPrChange>
      </w:pPr>
    </w:p>
    <w:p w14:paraId="19E33D0D" w14:textId="056EB38B" w:rsidR="00580D8C" w:rsidRDefault="00580D8C" w:rsidP="00580D8C">
      <w:pPr>
        <w:pStyle w:val="Prrafodelista"/>
        <w:numPr>
          <w:ilvl w:val="0"/>
          <w:numId w:val="144"/>
        </w:numPr>
        <w:rPr>
          <w:ins w:id="5263" w:author="Monica Maria Garro Lopez" w:date="2025-03-21T15:51:00Z"/>
          <w:rFonts w:eastAsia="Times New Roman"/>
          <w:lang w:val="es-CO" w:eastAsia="es-CO"/>
        </w:rPr>
      </w:pPr>
      <w:ins w:id="5264" w:author="Monica Maria Garro Lopez" w:date="2025-03-21T15:50:00Z">
        <w:r w:rsidRPr="00580D8C">
          <w:rPr>
            <w:rFonts w:eastAsia="Times New Roman"/>
            <w:b/>
            <w:bCs/>
            <w:lang w:val="es-CO" w:eastAsia="es-CO"/>
            <w:rPrChange w:id="5265" w:author="Monica Maria Garro Lopez" w:date="2025-03-21T15:50:00Z">
              <w:rPr>
                <w:rFonts w:ascii="Times New Roman" w:eastAsia="Times New Roman" w:hAnsi="Times New Roman" w:cs="Times New Roman"/>
                <w:b/>
                <w:bCs/>
                <w:sz w:val="24"/>
                <w:szCs w:val="24"/>
                <w:lang w:val="es-CO" w:eastAsia="es-CO"/>
              </w:rPr>
            </w:rPrChange>
          </w:rPr>
          <w:t>Diseñar una estrategia de integración clara</w:t>
        </w:r>
        <w:r w:rsidRPr="00580D8C">
          <w:rPr>
            <w:rFonts w:eastAsia="Times New Roman"/>
            <w:lang w:val="es-CO" w:eastAsia="es-CO"/>
            <w:rPrChange w:id="5266" w:author="Monica Maria Garro Lopez" w:date="2025-03-21T15:50:00Z">
              <w:rPr>
                <w:rFonts w:ascii="Times New Roman" w:eastAsia="Times New Roman" w:hAnsi="Times New Roman" w:cs="Times New Roman"/>
                <w:sz w:val="24"/>
                <w:szCs w:val="24"/>
                <w:lang w:val="es-CO" w:eastAsia="es-CO"/>
              </w:rPr>
            </w:rPrChange>
          </w:rPr>
          <w:t xml:space="preserve"> con otras plataformas de la organización, especialmente en escenarios </w:t>
        </w:r>
        <w:proofErr w:type="spellStart"/>
        <w:r w:rsidRPr="00580D8C">
          <w:rPr>
            <w:rFonts w:eastAsia="Times New Roman"/>
            <w:i/>
            <w:iCs/>
            <w:lang w:val="es-CO" w:eastAsia="es-CO"/>
            <w:rPrChange w:id="5267" w:author="Monica Maria Garro Lopez" w:date="2025-03-21T15:51:00Z">
              <w:rPr>
                <w:rFonts w:ascii="Times New Roman" w:eastAsia="Times New Roman" w:hAnsi="Times New Roman" w:cs="Times New Roman"/>
                <w:sz w:val="24"/>
                <w:szCs w:val="24"/>
                <w:lang w:val="es-CO" w:eastAsia="es-CO"/>
              </w:rPr>
            </w:rPrChange>
          </w:rPr>
          <w:t>multicloud</w:t>
        </w:r>
        <w:proofErr w:type="spellEnd"/>
        <w:r w:rsidRPr="00580D8C">
          <w:rPr>
            <w:rFonts w:eastAsia="Times New Roman"/>
            <w:lang w:val="es-CO" w:eastAsia="es-CO"/>
            <w:rPrChange w:id="5268" w:author="Monica Maria Garro Lopez" w:date="2025-03-21T15:50:00Z">
              <w:rPr>
                <w:rFonts w:ascii="Times New Roman" w:eastAsia="Times New Roman" w:hAnsi="Times New Roman" w:cs="Times New Roman"/>
                <w:sz w:val="24"/>
                <w:szCs w:val="24"/>
                <w:lang w:val="es-CO" w:eastAsia="es-CO"/>
              </w:rPr>
            </w:rPrChange>
          </w:rPr>
          <w:t xml:space="preserve"> o híbridos.</w:t>
        </w:r>
      </w:ins>
    </w:p>
    <w:p w14:paraId="7E501789" w14:textId="77777777" w:rsidR="00580D8C" w:rsidRPr="00580D8C" w:rsidRDefault="00580D8C">
      <w:pPr>
        <w:pStyle w:val="Prrafodelista"/>
        <w:rPr>
          <w:ins w:id="5269" w:author="Monica Maria Garro Lopez" w:date="2025-03-21T15:51:00Z"/>
          <w:rFonts w:eastAsia="Times New Roman"/>
          <w:lang w:val="es-CO" w:eastAsia="es-CO"/>
          <w:rPrChange w:id="5270" w:author="Monica Maria Garro Lopez" w:date="2025-03-21T15:51:00Z">
            <w:rPr>
              <w:ins w:id="5271" w:author="Monica Maria Garro Lopez" w:date="2025-03-21T15:51:00Z"/>
              <w:lang w:val="es-CO" w:eastAsia="es-CO"/>
            </w:rPr>
          </w:rPrChange>
        </w:rPr>
        <w:pPrChange w:id="5272" w:author="Monica Maria Garro Lopez" w:date="2025-03-21T15:51:00Z">
          <w:pPr>
            <w:pStyle w:val="Prrafodelista"/>
            <w:numPr>
              <w:numId w:val="144"/>
            </w:numPr>
            <w:ind w:hanging="360"/>
          </w:pPr>
        </w:pPrChange>
      </w:pPr>
    </w:p>
    <w:p w14:paraId="3DA9DF62" w14:textId="77777777" w:rsidR="00580D8C" w:rsidRPr="00580D8C" w:rsidRDefault="00580D8C">
      <w:pPr>
        <w:pStyle w:val="Prrafodelista"/>
        <w:numPr>
          <w:ilvl w:val="0"/>
          <w:numId w:val="144"/>
        </w:numPr>
        <w:rPr>
          <w:ins w:id="5273" w:author="Monica Maria Garro Lopez" w:date="2025-03-21T15:50:00Z"/>
          <w:rFonts w:eastAsia="Times New Roman"/>
          <w:lang w:val="es-CO" w:eastAsia="es-CO"/>
          <w:rPrChange w:id="5274" w:author="Monica Maria Garro Lopez" w:date="2025-03-21T15:50:00Z">
            <w:rPr>
              <w:ins w:id="5275" w:author="Monica Maria Garro Lopez" w:date="2025-03-21T15:50:00Z"/>
              <w:rFonts w:ascii="Times New Roman" w:eastAsia="Times New Roman" w:hAnsi="Times New Roman" w:cs="Times New Roman"/>
              <w:sz w:val="24"/>
              <w:szCs w:val="24"/>
              <w:lang w:val="es-CO" w:eastAsia="es-CO"/>
            </w:rPr>
          </w:rPrChange>
        </w:rPr>
        <w:pPrChange w:id="5276" w:author="Monica Maria Garro Lopez" w:date="2025-03-21T15:50:00Z">
          <w:pPr>
            <w:numPr>
              <w:numId w:val="143"/>
            </w:numPr>
            <w:tabs>
              <w:tab w:val="num" w:pos="720"/>
            </w:tabs>
            <w:suppressAutoHyphens w:val="0"/>
            <w:spacing w:before="100" w:beforeAutospacing="1" w:after="100" w:afterAutospacing="1" w:line="240" w:lineRule="auto"/>
            <w:ind w:left="720" w:hanging="360"/>
            <w:jc w:val="left"/>
          </w:pPr>
        </w:pPrChange>
      </w:pPr>
      <w:ins w:id="5277" w:author="Monica Maria Garro Lopez" w:date="2025-03-21T15:50:00Z">
        <w:r w:rsidRPr="00580D8C">
          <w:rPr>
            <w:rFonts w:eastAsia="Times New Roman"/>
            <w:b/>
            <w:bCs/>
            <w:lang w:val="es-CO" w:eastAsia="es-CO"/>
            <w:rPrChange w:id="5278" w:author="Monica Maria Garro Lopez" w:date="2025-03-21T15:50:00Z">
              <w:rPr>
                <w:rFonts w:ascii="Times New Roman" w:eastAsia="Times New Roman" w:hAnsi="Times New Roman" w:cs="Times New Roman"/>
                <w:b/>
                <w:bCs/>
                <w:sz w:val="24"/>
                <w:szCs w:val="24"/>
                <w:lang w:val="es-CO" w:eastAsia="es-CO"/>
              </w:rPr>
            </w:rPrChange>
          </w:rPr>
          <w:t>Capacitar al equipo de datos</w:t>
        </w:r>
        <w:r w:rsidRPr="00580D8C">
          <w:rPr>
            <w:rFonts w:eastAsia="Times New Roman"/>
            <w:lang w:val="es-CO" w:eastAsia="es-CO"/>
            <w:rPrChange w:id="5279" w:author="Monica Maria Garro Lopez" w:date="2025-03-21T15:50:00Z">
              <w:rPr>
                <w:rFonts w:ascii="Times New Roman" w:eastAsia="Times New Roman" w:hAnsi="Times New Roman" w:cs="Times New Roman"/>
                <w:sz w:val="24"/>
                <w:szCs w:val="24"/>
                <w:lang w:val="es-CO" w:eastAsia="es-CO"/>
              </w:rPr>
            </w:rPrChange>
          </w:rPr>
          <w:t xml:space="preserve"> en las herramientas de gestión, transformación y análisis de datos adoptadas, para maximizar el valor de la infraestructura tecnológica implementada.</w:t>
        </w:r>
      </w:ins>
    </w:p>
    <w:p w14:paraId="700F2C98" w14:textId="77320995" w:rsidR="00580D8C" w:rsidRPr="00A77AE7" w:rsidDel="00580D8C" w:rsidRDefault="00580D8C">
      <w:pPr>
        <w:pStyle w:val="Prrafodelista"/>
        <w:rPr>
          <w:del w:id="5280" w:author="Monica Maria Garro Lopez" w:date="2025-03-21T15:47:00Z"/>
          <w:lang w:val="es-CO"/>
          <w:rPrChange w:id="5281" w:author="Monica Maria Garro Lopez" w:date="2025-03-21T15:39:00Z">
            <w:rPr>
              <w:del w:id="5282" w:author="Monica Maria Garro Lopez" w:date="2025-03-21T15:47:00Z"/>
              <w:lang w:val="es-419"/>
            </w:rPr>
          </w:rPrChange>
        </w:rPr>
        <w:pPrChange w:id="5283" w:author="Monica Maria Garro Lopez" w:date="2025-03-21T15:39:00Z">
          <w:pPr>
            <w:ind w:left="360"/>
          </w:pPr>
        </w:pPrChange>
      </w:pPr>
    </w:p>
    <w:p w14:paraId="3BD5C8F0" w14:textId="43B11D4C" w:rsidR="00F30CFC" w:rsidRPr="00D263CC" w:rsidDel="00580D8C" w:rsidRDefault="00F30CFC">
      <w:pPr>
        <w:pStyle w:val="Prrafodelista"/>
        <w:numPr>
          <w:ilvl w:val="0"/>
          <w:numId w:val="140"/>
        </w:numPr>
        <w:rPr>
          <w:del w:id="5284" w:author="Monica Maria Garro Lopez" w:date="2025-03-21T15:47:00Z"/>
          <w:moveTo w:id="5285" w:author="Monica Maria Garro Lopez" w:date="2025-03-07T14:26:00Z"/>
          <w:b/>
          <w:bCs/>
          <w:lang w:val="es-419"/>
        </w:rPr>
        <w:pPrChange w:id="5286" w:author="Monica Maria Garro Lopez" w:date="2025-03-21T15:41:00Z">
          <w:pPr>
            <w:pStyle w:val="Prrafodelista"/>
            <w:numPr>
              <w:numId w:val="41"/>
            </w:numPr>
            <w:ind w:hanging="360"/>
          </w:pPr>
        </w:pPrChange>
      </w:pPr>
      <w:moveToRangeStart w:id="5287" w:author="Monica Maria Garro Lopez" w:date="2025-03-07T14:26:00Z" w:name="move192249978"/>
      <w:moveTo w:id="5288" w:author="Monica Maria Garro Lopez" w:date="2025-03-07T14:26:00Z">
        <w:del w:id="5289" w:author="Monica Maria Garro Lopez" w:date="2025-03-21T15:47:00Z">
          <w:r w:rsidRPr="00D263CC" w:rsidDel="00580D8C">
            <w:rPr>
              <w:b/>
              <w:bCs/>
              <w:lang w:val="es-419"/>
            </w:rPr>
            <w:delText xml:space="preserve">Mejores prácticas para evitar un </w:delText>
          </w:r>
          <w:r w:rsidRPr="00A77AE7" w:rsidDel="00580D8C">
            <w:rPr>
              <w:b/>
              <w:bCs/>
              <w:lang w:val="es-419"/>
              <w:rPrChange w:id="5290" w:author="Monica Maria Garro Lopez" w:date="2025-03-21T15:41:00Z">
                <w:rPr>
                  <w:b/>
                  <w:bCs/>
                  <w:i/>
                  <w:iCs/>
                  <w:lang w:val="es-419"/>
                </w:rPr>
              </w:rPrChange>
            </w:rPr>
            <w:delText>Data Swamp</w:delText>
          </w:r>
          <w:r w:rsidRPr="00A77AE7" w:rsidDel="00580D8C">
            <w:rPr>
              <w:b/>
              <w:bCs/>
              <w:lang w:val="es-419"/>
              <w:rPrChange w:id="5291" w:author="Monica Maria Garro Lopez" w:date="2025-03-21T15:41:00Z">
                <w:rPr>
                  <w:lang w:val="es-419"/>
                </w:rPr>
              </w:rPrChange>
            </w:rPr>
            <w:delText>:</w:delText>
          </w:r>
        </w:del>
      </w:moveTo>
    </w:p>
    <w:p w14:paraId="138A6B78" w14:textId="7CBDBA15" w:rsidR="00F30CFC" w:rsidRPr="00D263CC" w:rsidDel="00580D8C" w:rsidRDefault="00F30CFC" w:rsidP="00F30CFC">
      <w:pPr>
        <w:pStyle w:val="Prrafodelista"/>
        <w:rPr>
          <w:del w:id="5292" w:author="Monica Maria Garro Lopez" w:date="2025-03-21T15:47:00Z"/>
          <w:moveTo w:id="5293" w:author="Monica Maria Garro Lopez" w:date="2025-03-07T14:26:00Z"/>
          <w:b/>
          <w:bCs/>
          <w:lang w:val="es-419"/>
        </w:rPr>
      </w:pPr>
    </w:p>
    <w:p w14:paraId="742F91E6" w14:textId="4A973197" w:rsidR="00A77AE7" w:rsidRPr="00D263CC" w:rsidDel="00580D8C" w:rsidRDefault="00F30CFC">
      <w:pPr>
        <w:pStyle w:val="Prrafodelista"/>
        <w:ind w:left="1080"/>
        <w:rPr>
          <w:del w:id="5294" w:author="Monica Maria Garro Lopez" w:date="2025-03-21T15:47:00Z"/>
          <w:moveTo w:id="5295" w:author="Monica Maria Garro Lopez" w:date="2025-03-07T14:26:00Z"/>
          <w:lang w:val="es-419"/>
        </w:rPr>
        <w:pPrChange w:id="5296" w:author="Monica Maria Garro Lopez" w:date="2025-03-21T15:41:00Z">
          <w:pPr>
            <w:pStyle w:val="Prrafodelista"/>
            <w:numPr>
              <w:numId w:val="43"/>
            </w:numPr>
            <w:ind w:left="1080" w:hanging="360"/>
          </w:pPr>
        </w:pPrChange>
      </w:pPr>
      <w:moveTo w:id="5297" w:author="Monica Maria Garro Lopez" w:date="2025-03-07T14:26:00Z">
        <w:del w:id="5298" w:author="Monica Maria Garro Lopez" w:date="2025-03-21T15:47:00Z">
          <w:r w:rsidRPr="00D263CC" w:rsidDel="00580D8C">
            <w:rPr>
              <w:lang w:val="es-419"/>
            </w:rPr>
            <w:delText>Implementar estrategias de gobernanza de datos: estandarizar metadatos, establecer políticas de acceso y asegurar calidad en la ingesta de información.</w:delText>
          </w:r>
        </w:del>
      </w:moveTo>
    </w:p>
    <w:p w14:paraId="7EADA0D9" w14:textId="506387CC" w:rsidR="00F30CFC" w:rsidRPr="00D263CC" w:rsidDel="00580D8C" w:rsidRDefault="00F30CFC">
      <w:pPr>
        <w:pStyle w:val="Prrafodelista"/>
        <w:spacing w:after="0"/>
        <w:ind w:left="1080"/>
        <w:rPr>
          <w:del w:id="5299" w:author="Monica Maria Garro Lopez" w:date="2025-03-21T15:47:00Z"/>
          <w:moveTo w:id="5300" w:author="Monica Maria Garro Lopez" w:date="2025-03-07T14:26:00Z"/>
          <w:lang w:val="es-419"/>
        </w:rPr>
        <w:pPrChange w:id="5301" w:author="Monica Maria Garro Lopez" w:date="2025-03-07T14:26:00Z">
          <w:pPr>
            <w:pStyle w:val="Prrafodelista"/>
            <w:numPr>
              <w:numId w:val="43"/>
            </w:numPr>
            <w:spacing w:after="0"/>
            <w:ind w:left="1080" w:hanging="360"/>
          </w:pPr>
        </w:pPrChange>
      </w:pPr>
      <w:moveTo w:id="5302" w:author="Monica Maria Garro Lopez" w:date="2025-03-07T14:26:00Z">
        <w:del w:id="5303" w:author="Monica Maria Garro Lopez" w:date="2025-03-21T15:47:00Z">
          <w:r w:rsidRPr="00D263CC" w:rsidDel="00580D8C">
            <w:rPr>
              <w:lang w:val="es-419"/>
            </w:rPr>
            <w:delText>Utilizar herramientas de catalogación y linaje de datos para facilitar su identificación y recuperación.</w:delText>
          </w:r>
        </w:del>
      </w:moveTo>
    </w:p>
    <w:moveToRangeEnd w:id="5287"/>
    <w:p w14:paraId="76BFAA6F" w14:textId="6AF98B98" w:rsidR="00DB45C6" w:rsidRPr="00D263CC" w:rsidDel="00580D8C" w:rsidRDefault="00D263CC">
      <w:pPr>
        <w:pStyle w:val="Prrafodelista"/>
        <w:numPr>
          <w:ilvl w:val="0"/>
          <w:numId w:val="140"/>
        </w:numPr>
        <w:rPr>
          <w:del w:id="5304" w:author="Monica Maria Garro Lopez" w:date="2025-03-21T15:43:00Z"/>
          <w:b/>
          <w:bCs/>
          <w:lang w:val="es-419"/>
        </w:rPr>
        <w:pPrChange w:id="5305" w:author="Monica Maria Garro Lopez" w:date="2025-03-21T15:43:00Z">
          <w:pPr>
            <w:pStyle w:val="Prrafodelista"/>
            <w:numPr>
              <w:numId w:val="41"/>
            </w:numPr>
            <w:ind w:hanging="360"/>
          </w:pPr>
        </w:pPrChange>
      </w:pPr>
      <w:del w:id="5306" w:author="Monica Maria Garro Lopez" w:date="2025-03-21T15:43:00Z">
        <w:r w:rsidDel="00580D8C">
          <w:rPr>
            <w:b/>
            <w:bCs/>
            <w:lang w:val="es-419"/>
          </w:rPr>
          <w:delText>¿</w:delText>
        </w:r>
        <w:r w:rsidR="00DB45C6" w:rsidRPr="00D263CC" w:rsidDel="00580D8C">
          <w:rPr>
            <w:b/>
            <w:bCs/>
            <w:lang w:val="es-419"/>
          </w:rPr>
          <w:delText xml:space="preserve">Cuándo utilizar un </w:delText>
        </w:r>
        <w:commentRangeStart w:id="5307"/>
        <w:r w:rsidR="00DB45C6" w:rsidRPr="00580D8C" w:rsidDel="00580D8C">
          <w:rPr>
            <w:b/>
            <w:bCs/>
            <w:lang w:val="es-419"/>
            <w:rPrChange w:id="5308" w:author="Monica Maria Garro Lopez" w:date="2025-03-21T15:43:00Z">
              <w:rPr>
                <w:b/>
                <w:bCs/>
                <w:i/>
                <w:iCs/>
                <w:lang w:val="es-419"/>
              </w:rPr>
            </w:rPrChange>
          </w:rPr>
          <w:delText>Data Warehouse</w:delText>
        </w:r>
        <w:r w:rsidDel="00580D8C">
          <w:rPr>
            <w:b/>
            <w:bCs/>
            <w:lang w:val="es-419"/>
          </w:rPr>
          <w:delText>?</w:delText>
        </w:r>
        <w:r w:rsidR="00DB45C6" w:rsidRPr="00D263CC" w:rsidDel="00580D8C">
          <w:rPr>
            <w:b/>
            <w:bCs/>
            <w:lang w:val="es-419"/>
          </w:rPr>
          <w:delText>:</w:delText>
        </w:r>
        <w:commentRangeEnd w:id="5307"/>
        <w:r w:rsidR="00B2213F" w:rsidRPr="00580D8C" w:rsidDel="00580D8C">
          <w:rPr>
            <w:b/>
            <w:bCs/>
            <w:lang w:val="es-419"/>
            <w:rPrChange w:id="5309" w:author="Monica Maria Garro Lopez" w:date="2025-03-21T15:43:00Z">
              <w:rPr>
                <w:rStyle w:val="Refdecomentario"/>
              </w:rPr>
            </w:rPrChange>
          </w:rPr>
          <w:commentReference w:id="5307"/>
        </w:r>
      </w:del>
    </w:p>
    <w:p w14:paraId="059298C3" w14:textId="026D4154" w:rsidR="00D263CC" w:rsidRPr="00D263CC" w:rsidDel="00580D8C" w:rsidRDefault="00D263CC" w:rsidP="00D263CC">
      <w:pPr>
        <w:pStyle w:val="Prrafodelista"/>
        <w:ind w:left="1440"/>
        <w:rPr>
          <w:del w:id="5310" w:author="Monica Maria Garro Lopez" w:date="2025-03-21T15:43:00Z"/>
          <w:lang w:val="es-419"/>
        </w:rPr>
      </w:pPr>
    </w:p>
    <w:p w14:paraId="7CEBB2C3" w14:textId="6A592ED0" w:rsidR="00580D8C" w:rsidRPr="00D263CC" w:rsidDel="00580D8C" w:rsidRDefault="00DB45C6" w:rsidP="00625206">
      <w:pPr>
        <w:pStyle w:val="Prrafodelista"/>
        <w:numPr>
          <w:ilvl w:val="0"/>
          <w:numId w:val="40"/>
        </w:numPr>
        <w:rPr>
          <w:del w:id="5311" w:author="Monica Maria Garro Lopez" w:date="2025-03-21T15:43:00Z"/>
          <w:lang w:val="es-419"/>
        </w:rPr>
      </w:pPr>
      <w:del w:id="5312" w:author="Monica Maria Garro Lopez" w:date="2025-03-21T15:43:00Z">
        <w:r w:rsidRPr="00D263CC" w:rsidDel="00580D8C">
          <w:rPr>
            <w:lang w:val="es-419"/>
          </w:rPr>
          <w:delText>Cuando la empresa necesita informes estructurados y reportes regulares.</w:delText>
        </w:r>
      </w:del>
    </w:p>
    <w:p w14:paraId="1585D856" w14:textId="45751FAC" w:rsidR="00580D8C" w:rsidRPr="00580D8C" w:rsidDel="00580D8C" w:rsidRDefault="00DB45C6">
      <w:pPr>
        <w:pStyle w:val="Prrafodelista"/>
        <w:ind w:left="1080"/>
        <w:rPr>
          <w:del w:id="5313" w:author="Monica Maria Garro Lopez" w:date="2025-03-21T15:43:00Z"/>
          <w:lang w:val="es-419"/>
        </w:rPr>
        <w:pPrChange w:id="5314" w:author="Monica Maria Garro Lopez" w:date="2025-03-21T15:43:00Z">
          <w:pPr>
            <w:pStyle w:val="Prrafodelista"/>
            <w:numPr>
              <w:numId w:val="40"/>
            </w:numPr>
            <w:ind w:left="1080" w:hanging="360"/>
          </w:pPr>
        </w:pPrChange>
      </w:pPr>
      <w:del w:id="5315" w:author="Monica Maria Garro Lopez" w:date="2025-03-21T15:43:00Z">
        <w:r w:rsidRPr="00580D8C" w:rsidDel="00580D8C">
          <w:rPr>
            <w:lang w:val="es-419"/>
          </w:rPr>
          <w:delText>Para análisis históricos y toma de decisiones basadas en datos preprocesados.</w:delText>
        </w:r>
      </w:del>
    </w:p>
    <w:p w14:paraId="21D5B185" w14:textId="64B3E752" w:rsidR="00580D8C" w:rsidRPr="00580D8C" w:rsidDel="00580D8C" w:rsidRDefault="00DB45C6">
      <w:pPr>
        <w:rPr>
          <w:del w:id="5316" w:author="Monica Maria Garro Lopez" w:date="2025-03-21T15:43:00Z"/>
          <w:lang w:val="es-419"/>
        </w:rPr>
        <w:pPrChange w:id="5317" w:author="Monica Maria Garro Lopez" w:date="2025-03-21T15:43:00Z">
          <w:pPr>
            <w:pStyle w:val="Prrafodelista"/>
            <w:numPr>
              <w:numId w:val="40"/>
            </w:numPr>
            <w:ind w:left="1080" w:hanging="360"/>
          </w:pPr>
        </w:pPrChange>
      </w:pPr>
      <w:del w:id="5318" w:author="Monica Maria Garro Lopez" w:date="2025-03-21T15:43:00Z">
        <w:r w:rsidRPr="00D263CC" w:rsidDel="00580D8C">
          <w:rPr>
            <w:lang w:val="es-419"/>
          </w:rPr>
          <w:delText>Si el negocio requiere cumplimiento normativo y calidad de datos asegurada.</w:delText>
        </w:r>
      </w:del>
    </w:p>
    <w:p w14:paraId="05B8AC8A" w14:textId="79E985A6" w:rsidR="00DB45C6" w:rsidDel="00580D8C" w:rsidRDefault="00DB45C6" w:rsidP="00625206">
      <w:pPr>
        <w:pStyle w:val="Prrafodelista"/>
        <w:numPr>
          <w:ilvl w:val="0"/>
          <w:numId w:val="40"/>
        </w:numPr>
        <w:rPr>
          <w:del w:id="5319" w:author="Monica Maria Garro Lopez" w:date="2025-03-21T15:43:00Z"/>
          <w:lang w:val="es-419"/>
        </w:rPr>
      </w:pPr>
      <w:del w:id="5320" w:author="Monica Maria Garro Lopez" w:date="2025-03-21T15:43:00Z">
        <w:r w:rsidRPr="00D263CC" w:rsidDel="00580D8C">
          <w:rPr>
            <w:lang w:val="es-419"/>
          </w:rPr>
          <w:delText>Cuando las consultas deben ejecutarse con alto rendimiento y baja latencia.</w:delText>
        </w:r>
      </w:del>
    </w:p>
    <w:p w14:paraId="040990C0" w14:textId="151CEC0C" w:rsidR="00D263CC" w:rsidRPr="00D263CC" w:rsidDel="00580D8C" w:rsidRDefault="00D263CC" w:rsidP="00D263CC">
      <w:pPr>
        <w:pStyle w:val="Prrafodelista"/>
        <w:ind w:left="1080"/>
        <w:rPr>
          <w:del w:id="5321" w:author="Monica Maria Garro Lopez" w:date="2025-03-21T15:47:00Z"/>
          <w:lang w:val="es-419"/>
        </w:rPr>
      </w:pPr>
    </w:p>
    <w:p w14:paraId="18BFDD89" w14:textId="2E594A95" w:rsidR="00DB45C6" w:rsidDel="00006707" w:rsidRDefault="00D263CC" w:rsidP="00625206">
      <w:pPr>
        <w:pStyle w:val="Prrafodelista"/>
        <w:numPr>
          <w:ilvl w:val="0"/>
          <w:numId w:val="41"/>
        </w:numPr>
        <w:rPr>
          <w:del w:id="5322" w:author="Monica Maria Garro Lopez" w:date="2025-03-07T13:07:00Z"/>
          <w:b/>
          <w:bCs/>
          <w:lang w:val="es-419"/>
        </w:rPr>
      </w:pPr>
      <w:del w:id="5323" w:author="Monica Maria Garro Lopez" w:date="2025-03-07T13:07:00Z">
        <w:r w:rsidDel="00006707">
          <w:rPr>
            <w:b/>
            <w:bCs/>
            <w:lang w:val="es-419"/>
          </w:rPr>
          <w:delText>¿</w:delText>
        </w:r>
        <w:r w:rsidR="00DB45C6" w:rsidRPr="00DB45C6" w:rsidDel="00006707">
          <w:rPr>
            <w:b/>
            <w:bCs/>
            <w:lang w:val="es-419"/>
          </w:rPr>
          <w:delText xml:space="preserve">Cuándo implementar un </w:delText>
        </w:r>
        <w:r w:rsidR="00DB45C6" w:rsidRPr="00DB45C6" w:rsidDel="00006707">
          <w:rPr>
            <w:b/>
            <w:bCs/>
            <w:i/>
            <w:iCs/>
            <w:lang w:val="es-419"/>
          </w:rPr>
          <w:delText>Data Lake</w:delText>
        </w:r>
        <w:r w:rsidDel="00006707">
          <w:rPr>
            <w:b/>
            <w:bCs/>
            <w:lang w:val="es-419"/>
          </w:rPr>
          <w:delText>?</w:delText>
        </w:r>
        <w:r w:rsidR="00DB45C6" w:rsidRPr="00DB45C6" w:rsidDel="00006707">
          <w:rPr>
            <w:b/>
            <w:bCs/>
            <w:lang w:val="es-419"/>
          </w:rPr>
          <w:delText>:</w:delText>
        </w:r>
      </w:del>
    </w:p>
    <w:p w14:paraId="41214772" w14:textId="328EFB37" w:rsidR="00D263CC" w:rsidRPr="00DB45C6" w:rsidDel="00006707" w:rsidRDefault="00D263CC" w:rsidP="00D263CC">
      <w:pPr>
        <w:pStyle w:val="Prrafodelista"/>
        <w:rPr>
          <w:del w:id="5324" w:author="Monica Maria Garro Lopez" w:date="2025-03-07T13:07:00Z"/>
          <w:b/>
          <w:bCs/>
          <w:lang w:val="es-419"/>
        </w:rPr>
      </w:pPr>
    </w:p>
    <w:p w14:paraId="13A29B7A" w14:textId="16C99AE2" w:rsidR="00DB45C6" w:rsidRPr="00D263CC" w:rsidDel="00006707" w:rsidRDefault="00DB45C6" w:rsidP="00625206">
      <w:pPr>
        <w:pStyle w:val="Prrafodelista"/>
        <w:numPr>
          <w:ilvl w:val="0"/>
          <w:numId w:val="42"/>
        </w:numPr>
        <w:rPr>
          <w:del w:id="5325" w:author="Monica Maria Garro Lopez" w:date="2025-03-07T13:07:00Z"/>
          <w:lang w:val="es-419"/>
        </w:rPr>
      </w:pPr>
      <w:del w:id="5326" w:author="Monica Maria Garro Lopez" w:date="2025-03-07T13:07:00Z">
        <w:r w:rsidRPr="00D263CC" w:rsidDel="00006707">
          <w:rPr>
            <w:lang w:val="es-419"/>
          </w:rPr>
          <w:delText>Si la organización trabaja con grandes volúmenes de datos en formatos heterogéneos (estructurados y no estructurados).</w:delText>
        </w:r>
      </w:del>
    </w:p>
    <w:p w14:paraId="60334E77" w14:textId="37717884" w:rsidR="00DB45C6" w:rsidRPr="00D263CC" w:rsidDel="00006707" w:rsidRDefault="00DB45C6" w:rsidP="00625206">
      <w:pPr>
        <w:pStyle w:val="Prrafodelista"/>
        <w:numPr>
          <w:ilvl w:val="0"/>
          <w:numId w:val="42"/>
        </w:numPr>
        <w:rPr>
          <w:del w:id="5327" w:author="Monica Maria Garro Lopez" w:date="2025-03-07T13:07:00Z"/>
          <w:lang w:val="es-419"/>
        </w:rPr>
      </w:pPr>
      <w:del w:id="5328" w:author="Monica Maria Garro Lopez" w:date="2025-03-07T13:07:00Z">
        <w:r w:rsidRPr="00D263CC" w:rsidDel="00006707">
          <w:rPr>
            <w:lang w:val="es-419"/>
          </w:rPr>
          <w:delText>Para aplicaciones de aprendizaje automático, análisis en tiempo real y descubrimiento de patrones complejos.</w:delText>
        </w:r>
      </w:del>
    </w:p>
    <w:p w14:paraId="2B561F72" w14:textId="21A3E90D" w:rsidR="00DB45C6" w:rsidRPr="00D263CC" w:rsidDel="00006707" w:rsidRDefault="00DB45C6" w:rsidP="00625206">
      <w:pPr>
        <w:pStyle w:val="Prrafodelista"/>
        <w:numPr>
          <w:ilvl w:val="0"/>
          <w:numId w:val="42"/>
        </w:numPr>
        <w:rPr>
          <w:del w:id="5329" w:author="Monica Maria Garro Lopez" w:date="2025-03-07T13:07:00Z"/>
          <w:lang w:val="es-419"/>
        </w:rPr>
      </w:pPr>
      <w:del w:id="5330" w:author="Monica Maria Garro Lopez" w:date="2025-03-07T13:07:00Z">
        <w:r w:rsidRPr="00D263CC" w:rsidDel="00006707">
          <w:rPr>
            <w:lang w:val="es-419"/>
          </w:rPr>
          <w:delText>Cuando la flexibilidad y la exploración de datos en crudo son más importantes que la inmediatez en el acceso a datos estructurados.</w:delText>
        </w:r>
      </w:del>
    </w:p>
    <w:p w14:paraId="220127B1" w14:textId="11F05A85" w:rsidR="00DB45C6" w:rsidDel="00006707" w:rsidRDefault="00DB45C6" w:rsidP="00625206">
      <w:pPr>
        <w:pStyle w:val="Prrafodelista"/>
        <w:numPr>
          <w:ilvl w:val="0"/>
          <w:numId w:val="42"/>
        </w:numPr>
        <w:rPr>
          <w:del w:id="5331" w:author="Monica Maria Garro Lopez" w:date="2025-03-07T13:07:00Z"/>
          <w:lang w:val="es-419"/>
        </w:rPr>
      </w:pPr>
      <w:del w:id="5332" w:author="Monica Maria Garro Lopez" w:date="2025-03-07T13:07:00Z">
        <w:r w:rsidRPr="00D263CC" w:rsidDel="00006707">
          <w:rPr>
            <w:lang w:val="es-419"/>
          </w:rPr>
          <w:delText xml:space="preserve">Si se prevé la necesidad de escalar el almacenamiento de datos sin incurrir en </w:delText>
        </w:r>
      </w:del>
      <w:del w:id="5333" w:author="Monica Maria Garro Lopez" w:date="2025-03-07T09:59:00Z">
        <w:r w:rsidRPr="00D263CC" w:rsidDel="00533EDA">
          <w:rPr>
            <w:lang w:val="es-419"/>
          </w:rPr>
          <w:delText xml:space="preserve">costos </w:delText>
        </w:r>
      </w:del>
      <w:del w:id="5334" w:author="Monica Maria Garro Lopez" w:date="2025-03-07T13:07:00Z">
        <w:r w:rsidRPr="00D263CC" w:rsidDel="00006707">
          <w:rPr>
            <w:lang w:val="es-419"/>
          </w:rPr>
          <w:delText>elevados de preprocesamiento.</w:delText>
        </w:r>
      </w:del>
    </w:p>
    <w:p w14:paraId="43E7ED5B" w14:textId="435C55DA" w:rsidR="00D263CC" w:rsidRPr="00D263CC" w:rsidDel="00F30CFC" w:rsidRDefault="00D263CC" w:rsidP="00D263CC">
      <w:pPr>
        <w:pStyle w:val="Prrafodelista"/>
        <w:ind w:left="1080"/>
        <w:rPr>
          <w:del w:id="5335" w:author="Monica Maria Garro Lopez" w:date="2025-03-07T14:28:00Z"/>
          <w:lang w:val="es-419"/>
        </w:rPr>
      </w:pPr>
    </w:p>
    <w:p w14:paraId="215C6B86" w14:textId="365D331D" w:rsidR="00DB45C6" w:rsidRPr="00D263CC" w:rsidDel="00580D8C" w:rsidRDefault="00DB45C6" w:rsidP="00625206">
      <w:pPr>
        <w:pStyle w:val="Prrafodelista"/>
        <w:numPr>
          <w:ilvl w:val="0"/>
          <w:numId w:val="41"/>
        </w:numPr>
        <w:rPr>
          <w:del w:id="5336" w:author="Monica Maria Garro Lopez" w:date="2025-03-21T15:47:00Z"/>
          <w:moveFrom w:id="5337" w:author="Monica Maria Garro Lopez" w:date="2025-03-07T14:26:00Z"/>
          <w:b/>
          <w:bCs/>
          <w:lang w:val="es-419"/>
        </w:rPr>
      </w:pPr>
      <w:moveFromRangeStart w:id="5338" w:author="Monica Maria Garro Lopez" w:date="2025-03-07T14:26:00Z" w:name="move192249978"/>
      <w:moveFrom w:id="5339" w:author="Monica Maria Garro Lopez" w:date="2025-03-07T14:26:00Z">
        <w:del w:id="5340" w:author="Monica Maria Garro Lopez" w:date="2025-03-21T15:47:00Z">
          <w:r w:rsidRPr="00D263CC" w:rsidDel="00580D8C">
            <w:rPr>
              <w:b/>
              <w:bCs/>
              <w:lang w:val="es-419"/>
            </w:rPr>
            <w:delText xml:space="preserve">Mejores prácticas para evitar un </w:delText>
          </w:r>
          <w:r w:rsidRPr="00D263CC" w:rsidDel="00580D8C">
            <w:rPr>
              <w:b/>
              <w:bCs/>
              <w:i/>
              <w:iCs/>
              <w:lang w:val="es-419"/>
            </w:rPr>
            <w:delText>Data Swamp</w:delText>
          </w:r>
          <w:r w:rsidRPr="00D263CC" w:rsidDel="00580D8C">
            <w:rPr>
              <w:lang w:val="es-419"/>
            </w:rPr>
            <w:delText>:</w:delText>
          </w:r>
        </w:del>
      </w:moveFrom>
    </w:p>
    <w:p w14:paraId="44995EAD" w14:textId="307EA79E" w:rsidR="00D263CC" w:rsidRPr="00D263CC" w:rsidDel="00580D8C" w:rsidRDefault="00D263CC" w:rsidP="00D263CC">
      <w:pPr>
        <w:pStyle w:val="Prrafodelista"/>
        <w:rPr>
          <w:del w:id="5341" w:author="Monica Maria Garro Lopez" w:date="2025-03-21T15:47:00Z"/>
          <w:moveFrom w:id="5342" w:author="Monica Maria Garro Lopez" w:date="2025-03-07T14:26:00Z"/>
          <w:b/>
          <w:bCs/>
          <w:lang w:val="es-419"/>
        </w:rPr>
      </w:pPr>
    </w:p>
    <w:p w14:paraId="7195AC53" w14:textId="0F9FF12A" w:rsidR="00DB45C6" w:rsidRPr="00D263CC" w:rsidDel="00580D8C" w:rsidRDefault="00DB45C6" w:rsidP="00625206">
      <w:pPr>
        <w:pStyle w:val="Prrafodelista"/>
        <w:numPr>
          <w:ilvl w:val="0"/>
          <w:numId w:val="43"/>
        </w:numPr>
        <w:rPr>
          <w:del w:id="5343" w:author="Monica Maria Garro Lopez" w:date="2025-03-21T15:47:00Z"/>
          <w:moveFrom w:id="5344" w:author="Monica Maria Garro Lopez" w:date="2025-03-07T14:26:00Z"/>
          <w:lang w:val="es-419"/>
        </w:rPr>
      </w:pPr>
      <w:moveFrom w:id="5345" w:author="Monica Maria Garro Lopez" w:date="2025-03-07T14:26:00Z">
        <w:del w:id="5346" w:author="Monica Maria Garro Lopez" w:date="2025-03-21T15:47:00Z">
          <w:r w:rsidRPr="00D263CC" w:rsidDel="00580D8C">
            <w:rPr>
              <w:lang w:val="es-419"/>
            </w:rPr>
            <w:delText>Implementar estrategias de gobernanza de datos: estandarizar metadatos, establecer políticas de acceso y asegurar calidad en la ingesta de información.</w:delText>
          </w:r>
        </w:del>
      </w:moveFrom>
    </w:p>
    <w:p w14:paraId="1600D248" w14:textId="2B64220E" w:rsidR="00DB45C6" w:rsidRPr="00D263CC" w:rsidDel="00580D8C" w:rsidRDefault="00DB45C6" w:rsidP="00625206">
      <w:pPr>
        <w:pStyle w:val="Prrafodelista"/>
        <w:numPr>
          <w:ilvl w:val="0"/>
          <w:numId w:val="43"/>
        </w:numPr>
        <w:spacing w:after="0"/>
        <w:rPr>
          <w:del w:id="5347" w:author="Monica Maria Garro Lopez" w:date="2025-03-21T15:47:00Z"/>
          <w:moveFrom w:id="5348" w:author="Monica Maria Garro Lopez" w:date="2025-03-07T14:26:00Z"/>
          <w:lang w:val="es-419"/>
        </w:rPr>
      </w:pPr>
      <w:moveFrom w:id="5349" w:author="Monica Maria Garro Lopez" w:date="2025-03-07T14:26:00Z">
        <w:del w:id="5350" w:author="Monica Maria Garro Lopez" w:date="2025-03-21T15:47:00Z">
          <w:r w:rsidRPr="00D263CC" w:rsidDel="00580D8C">
            <w:rPr>
              <w:lang w:val="es-419"/>
            </w:rPr>
            <w:delText>Utilizar herramientas de catalogación y linaje de datos para facilitar su identificación y recuperación.</w:delText>
          </w:r>
        </w:del>
      </w:moveFrom>
    </w:p>
    <w:moveFromRangeEnd w:id="5338"/>
    <w:p w14:paraId="701648C4" w14:textId="49FFDC15" w:rsidR="00D263CC" w:rsidDel="00580D8C" w:rsidRDefault="00D263CC" w:rsidP="00DB45C6">
      <w:pPr>
        <w:ind w:left="360"/>
        <w:rPr>
          <w:del w:id="5351" w:author="Monica Maria Garro Lopez" w:date="2025-03-21T15:47:00Z"/>
          <w:b/>
          <w:bCs/>
          <w:lang w:val="es-419"/>
        </w:rPr>
      </w:pPr>
    </w:p>
    <w:p w14:paraId="023D3D3F" w14:textId="360B8ED2" w:rsidR="00DB45C6" w:rsidDel="00580D8C" w:rsidRDefault="00D263CC" w:rsidP="00625206">
      <w:pPr>
        <w:pStyle w:val="Prrafodelista"/>
        <w:numPr>
          <w:ilvl w:val="0"/>
          <w:numId w:val="41"/>
        </w:numPr>
        <w:rPr>
          <w:del w:id="5352" w:author="Monica Maria Garro Lopez" w:date="2025-03-21T15:47:00Z"/>
          <w:b/>
          <w:bCs/>
          <w:lang w:val="es-419"/>
        </w:rPr>
      </w:pPr>
      <w:del w:id="5353" w:author="Monica Maria Garro Lopez" w:date="2025-03-21T15:47:00Z">
        <w:r w:rsidDel="00580D8C">
          <w:rPr>
            <w:b/>
            <w:bCs/>
            <w:lang w:val="es-419"/>
          </w:rPr>
          <w:delText>¿</w:delText>
        </w:r>
        <w:r w:rsidR="00DB45C6" w:rsidRPr="00DB45C6" w:rsidDel="00580D8C">
          <w:rPr>
            <w:b/>
            <w:bCs/>
            <w:lang w:val="es-419"/>
          </w:rPr>
          <w:delText>Cuándo optar por una solución híbrida (</w:delText>
        </w:r>
        <w:r w:rsidR="00DB45C6" w:rsidRPr="00DB45C6" w:rsidDel="00580D8C">
          <w:rPr>
            <w:b/>
            <w:bCs/>
            <w:i/>
            <w:iCs/>
            <w:lang w:val="es-419"/>
          </w:rPr>
          <w:delText>Data Lakehouse</w:delText>
        </w:r>
        <w:r w:rsidR="00DB45C6" w:rsidRPr="00DB45C6" w:rsidDel="00580D8C">
          <w:rPr>
            <w:b/>
            <w:bCs/>
            <w:lang w:val="es-419"/>
          </w:rPr>
          <w:delText>)</w:delText>
        </w:r>
        <w:r w:rsidDel="00580D8C">
          <w:rPr>
            <w:b/>
            <w:bCs/>
            <w:lang w:val="es-419"/>
          </w:rPr>
          <w:delText>?</w:delText>
        </w:r>
        <w:r w:rsidR="00DB45C6" w:rsidRPr="00DB45C6" w:rsidDel="00580D8C">
          <w:rPr>
            <w:b/>
            <w:bCs/>
            <w:lang w:val="es-419"/>
          </w:rPr>
          <w:delText>:</w:delText>
        </w:r>
      </w:del>
    </w:p>
    <w:p w14:paraId="2DAEB80B" w14:textId="7472CD73" w:rsidR="00D263CC" w:rsidRPr="00DB45C6" w:rsidDel="00580D8C" w:rsidRDefault="00D263CC" w:rsidP="00D263CC">
      <w:pPr>
        <w:pStyle w:val="Prrafodelista"/>
        <w:rPr>
          <w:del w:id="5354" w:author="Monica Maria Garro Lopez" w:date="2025-03-21T15:47:00Z"/>
          <w:b/>
          <w:bCs/>
          <w:lang w:val="es-419"/>
        </w:rPr>
      </w:pPr>
    </w:p>
    <w:p w14:paraId="026354B6" w14:textId="1520EADC" w:rsidR="00DB45C6" w:rsidRPr="00D263CC" w:rsidDel="00580D8C" w:rsidRDefault="00DB45C6" w:rsidP="00625206">
      <w:pPr>
        <w:pStyle w:val="Prrafodelista"/>
        <w:numPr>
          <w:ilvl w:val="0"/>
          <w:numId w:val="44"/>
        </w:numPr>
        <w:rPr>
          <w:del w:id="5355" w:author="Monica Maria Garro Lopez" w:date="2025-03-21T15:47:00Z"/>
          <w:lang w:val="es-419"/>
        </w:rPr>
      </w:pPr>
      <w:del w:id="5356" w:author="Monica Maria Garro Lopez" w:date="2025-03-21T15:47:00Z">
        <w:r w:rsidRPr="00D263CC" w:rsidDel="00580D8C">
          <w:rPr>
            <w:lang w:val="es-419"/>
          </w:rPr>
          <w:delText>Si la empresa necesita un equilibrio entre gobernanza y flexibilidad, evitando la duplicación de datos en múltiples sistemas.</w:delText>
        </w:r>
      </w:del>
    </w:p>
    <w:p w14:paraId="37B56DC9" w14:textId="7C4D1728" w:rsidR="00DB45C6" w:rsidRPr="00D263CC" w:rsidDel="00580D8C" w:rsidRDefault="00DB45C6" w:rsidP="00625206">
      <w:pPr>
        <w:pStyle w:val="Prrafodelista"/>
        <w:numPr>
          <w:ilvl w:val="0"/>
          <w:numId w:val="44"/>
        </w:numPr>
        <w:rPr>
          <w:del w:id="5357" w:author="Monica Maria Garro Lopez" w:date="2025-03-21T15:47:00Z"/>
          <w:lang w:val="es-419"/>
        </w:rPr>
      </w:pPr>
      <w:del w:id="5358" w:author="Monica Maria Garro Lopez" w:date="2025-03-21T15:47:00Z">
        <w:r w:rsidRPr="00D263CC" w:rsidDel="00580D8C">
          <w:rPr>
            <w:lang w:val="es-419"/>
          </w:rPr>
          <w:delText>Cuando se requiere un único entorno para gestionar tanto datos operativos como datos analíticos.</w:delText>
        </w:r>
      </w:del>
    </w:p>
    <w:p w14:paraId="056E699A" w14:textId="524400B4" w:rsidR="00F30CFC" w:rsidRPr="00F30CFC" w:rsidDel="00F30CFC" w:rsidRDefault="00DB45C6">
      <w:pPr>
        <w:rPr>
          <w:del w:id="5359" w:author="Monica Maria Garro Lopez" w:date="2025-03-07T14:28:00Z"/>
          <w:rPrChange w:id="5360" w:author="Monica Maria Garro Lopez" w:date="2025-03-07T14:27:00Z">
            <w:rPr>
              <w:del w:id="5361" w:author="Monica Maria Garro Lopez" w:date="2025-03-07T14:28:00Z"/>
              <w:lang w:val="es-419"/>
            </w:rPr>
          </w:rPrChange>
        </w:rPr>
        <w:pPrChange w:id="5362" w:author="Monica Maria Garro Lopez" w:date="2025-03-07T14:27:00Z">
          <w:pPr>
            <w:pStyle w:val="Prrafodelista"/>
            <w:numPr>
              <w:numId w:val="44"/>
            </w:numPr>
            <w:ind w:left="1068" w:hanging="360"/>
          </w:pPr>
        </w:pPrChange>
      </w:pPr>
      <w:del w:id="5363" w:author="Monica Maria Garro Lopez" w:date="2025-03-21T15:47:00Z">
        <w:r w:rsidRPr="00F30CFC" w:rsidDel="00580D8C">
          <w:rPr>
            <w:lang w:val="es-419"/>
          </w:rPr>
          <w:delText xml:space="preserve">Para optimizar los </w:delText>
        </w:r>
      </w:del>
      <w:del w:id="5364" w:author="Monica Maria Garro Lopez" w:date="2025-03-07T09:59:00Z">
        <w:r w:rsidRPr="00F30CFC" w:rsidDel="00533EDA">
          <w:rPr>
            <w:lang w:val="es-419"/>
          </w:rPr>
          <w:delText xml:space="preserve">costos </w:delText>
        </w:r>
      </w:del>
      <w:del w:id="5365" w:author="Monica Maria Garro Lopez" w:date="2025-03-21T15:47:00Z">
        <w:r w:rsidRPr="00F30CFC" w:rsidDel="00580D8C">
          <w:rPr>
            <w:lang w:val="es-419"/>
          </w:rPr>
          <w:delText>de almacenamiento y procesamiento mediante tecnologías que permitan trabajar con datos en crudo y datos procesados en un mismo ecosistema.</w:delText>
        </w:r>
      </w:del>
    </w:p>
    <w:p w14:paraId="2D669BCF" w14:textId="00F72A1B" w:rsidR="00613E00" w:rsidDel="00F30CFC" w:rsidRDefault="00613E00" w:rsidP="00613E00">
      <w:pPr>
        <w:pStyle w:val="Prrafodelista"/>
        <w:ind w:left="1068"/>
        <w:rPr>
          <w:del w:id="5366" w:author="Monica Maria Garro Lopez" w:date="2025-03-07T14:28:00Z"/>
          <w:lang w:val="es-419"/>
        </w:rPr>
      </w:pPr>
    </w:p>
    <w:p w14:paraId="5F9023AA" w14:textId="15DBCE83" w:rsidR="00D263CC" w:rsidRPr="00D263CC" w:rsidDel="00580D8C" w:rsidRDefault="00D263CC" w:rsidP="00D263CC">
      <w:pPr>
        <w:pStyle w:val="Prrafodelista"/>
        <w:ind w:left="1068"/>
        <w:rPr>
          <w:del w:id="5367" w:author="Monica Maria Garro Lopez" w:date="2025-03-21T15:47:00Z"/>
          <w:lang w:val="es-419"/>
        </w:rPr>
      </w:pPr>
    </w:p>
    <w:p w14:paraId="5CDE6494" w14:textId="6710E616" w:rsidR="00DB45C6" w:rsidDel="00580D8C" w:rsidRDefault="00DB45C6" w:rsidP="00625206">
      <w:pPr>
        <w:pStyle w:val="Prrafodelista"/>
        <w:numPr>
          <w:ilvl w:val="0"/>
          <w:numId w:val="41"/>
        </w:numPr>
        <w:rPr>
          <w:del w:id="5368" w:author="Monica Maria Garro Lopez" w:date="2025-03-21T15:47:00Z"/>
          <w:b/>
          <w:bCs/>
          <w:lang w:val="es-419"/>
        </w:rPr>
      </w:pPr>
      <w:del w:id="5369" w:author="Monica Maria Garro Lopez" w:date="2025-03-21T15:47:00Z">
        <w:r w:rsidRPr="00DB45C6" w:rsidDel="00580D8C">
          <w:rPr>
            <w:b/>
            <w:bCs/>
            <w:lang w:val="es-419"/>
          </w:rPr>
          <w:delText>Consideraciones finales sobre la adopción de estas tecnologías:</w:delText>
        </w:r>
      </w:del>
    </w:p>
    <w:p w14:paraId="0312381F" w14:textId="46F22F38" w:rsidR="00613E00" w:rsidRPr="00DB45C6" w:rsidDel="00580D8C" w:rsidRDefault="00613E00" w:rsidP="00613E00">
      <w:pPr>
        <w:pStyle w:val="Prrafodelista"/>
        <w:rPr>
          <w:del w:id="5370" w:author="Monica Maria Garro Lopez" w:date="2025-03-21T15:50:00Z"/>
          <w:b/>
          <w:bCs/>
          <w:lang w:val="es-419"/>
        </w:rPr>
      </w:pPr>
    </w:p>
    <w:p w14:paraId="5AC560A0" w14:textId="2ACAEA65" w:rsidR="00DB45C6" w:rsidRPr="00D263CC" w:rsidDel="00580D8C" w:rsidRDefault="00DB45C6" w:rsidP="00625206">
      <w:pPr>
        <w:pStyle w:val="Prrafodelista"/>
        <w:numPr>
          <w:ilvl w:val="0"/>
          <w:numId w:val="45"/>
        </w:numPr>
        <w:rPr>
          <w:del w:id="5371" w:author="Monica Maria Garro Lopez" w:date="2025-03-21T15:50:00Z"/>
          <w:lang w:val="es-419"/>
        </w:rPr>
      </w:pPr>
      <w:del w:id="5372" w:author="Monica Maria Garro Lopez" w:date="2025-03-21T15:50:00Z">
        <w:r w:rsidRPr="00D263CC" w:rsidDel="00580D8C">
          <w:rPr>
            <w:lang w:val="es-419"/>
          </w:rPr>
          <w:delText>Evaluar las necesidades específicas del negocio antes de elegir una solución de almacenamiento de datos.</w:delText>
        </w:r>
      </w:del>
    </w:p>
    <w:p w14:paraId="6118B250" w14:textId="7CCE650F" w:rsidR="00DB45C6" w:rsidRPr="00D263CC" w:rsidDel="00580D8C" w:rsidRDefault="00DB45C6" w:rsidP="00625206">
      <w:pPr>
        <w:pStyle w:val="Prrafodelista"/>
        <w:numPr>
          <w:ilvl w:val="0"/>
          <w:numId w:val="45"/>
        </w:numPr>
        <w:rPr>
          <w:del w:id="5373" w:author="Monica Maria Garro Lopez" w:date="2025-03-21T15:50:00Z"/>
          <w:lang w:val="es-419"/>
        </w:rPr>
      </w:pPr>
      <w:del w:id="5374" w:author="Monica Maria Garro Lopez" w:date="2025-03-21T15:50:00Z">
        <w:r w:rsidRPr="00D263CC" w:rsidDel="00580D8C">
          <w:rPr>
            <w:lang w:val="es-419"/>
          </w:rPr>
          <w:delText xml:space="preserve">Definir una estrategia clara de integración con otras plataformas empresariales, especialmente en entornos </w:delText>
        </w:r>
        <w:r w:rsidRPr="00F30CFC" w:rsidDel="00580D8C">
          <w:rPr>
            <w:i/>
            <w:iCs/>
            <w:lang w:val="es-419"/>
            <w:rPrChange w:id="5375" w:author="Monica Maria Garro Lopez" w:date="2025-03-07T14:28:00Z">
              <w:rPr>
                <w:lang w:val="es-419"/>
              </w:rPr>
            </w:rPrChange>
          </w:rPr>
          <w:delText>multicloud</w:delText>
        </w:r>
        <w:r w:rsidRPr="00D263CC" w:rsidDel="00580D8C">
          <w:rPr>
            <w:lang w:val="es-419"/>
          </w:rPr>
          <w:delText>.</w:delText>
        </w:r>
      </w:del>
    </w:p>
    <w:p w14:paraId="0B7D9F40" w14:textId="6D8DFE11" w:rsidR="00DB45C6" w:rsidDel="00580D8C" w:rsidRDefault="00DB45C6" w:rsidP="00625206">
      <w:pPr>
        <w:pStyle w:val="Prrafodelista"/>
        <w:numPr>
          <w:ilvl w:val="0"/>
          <w:numId w:val="45"/>
        </w:numPr>
        <w:rPr>
          <w:del w:id="5376" w:author="Monica Maria Garro Lopez" w:date="2025-03-21T15:50:00Z"/>
          <w:lang w:val="es-419"/>
        </w:rPr>
      </w:pPr>
      <w:del w:id="5377" w:author="Monica Maria Garro Lopez" w:date="2025-03-21T15:50:00Z">
        <w:r w:rsidRPr="00D263CC" w:rsidDel="00580D8C">
          <w:rPr>
            <w:lang w:val="es-419"/>
          </w:rPr>
          <w:delText>Asegurar la formación del equipo de datos en herramientas de gestión, procesamiento y análisis para maximizar el valor obtenido de estas infraestructuras.</w:delText>
        </w:r>
      </w:del>
    </w:p>
    <w:p w14:paraId="2D2C93DC" w14:textId="77777777" w:rsidR="00D263CC" w:rsidRPr="00D263CC" w:rsidRDefault="00D263CC" w:rsidP="00D263CC">
      <w:pPr>
        <w:pStyle w:val="Prrafodelista"/>
        <w:ind w:left="1068"/>
        <w:rPr>
          <w:lang w:val="es-419"/>
        </w:rPr>
      </w:pPr>
    </w:p>
    <w:p w14:paraId="2FC992DD" w14:textId="77777777" w:rsidR="00AA28C8" w:rsidRPr="00AA28C8" w:rsidRDefault="00AA28C8">
      <w:pPr>
        <w:pStyle w:val="Ttulo2"/>
        <w:numPr>
          <w:ilvl w:val="1"/>
          <w:numId w:val="2"/>
        </w:numPr>
        <w:rPr>
          <w:lang w:val="es-419"/>
        </w:rPr>
        <w:pPrChange w:id="5378" w:author="Monica Maria Garro Lopez" w:date="2025-03-07T13:06:00Z">
          <w:pPr>
            <w:pStyle w:val="Ttulo2"/>
            <w:numPr>
              <w:numId w:val="56"/>
            </w:numPr>
          </w:pPr>
        </w:pPrChange>
      </w:pPr>
      <w:bookmarkStart w:id="5379" w:name="_Toc193466909"/>
      <w:r w:rsidRPr="00AA28C8">
        <w:rPr>
          <w:lang w:val="es-419"/>
        </w:rPr>
        <w:t>Trabajos Futuros</w:t>
      </w:r>
      <w:bookmarkEnd w:id="5379"/>
    </w:p>
    <w:p w14:paraId="529B6E89" w14:textId="77777777" w:rsidR="00B82E15" w:rsidRPr="00B82E15" w:rsidRDefault="00B82E15">
      <w:pPr>
        <w:rPr>
          <w:ins w:id="5380" w:author="Monica Maria Garro Lopez" w:date="2025-03-21T15:53:00Z"/>
          <w:lang w:val="es-CO" w:eastAsia="es-CO"/>
        </w:rPr>
        <w:pPrChange w:id="5381" w:author="Monica Maria Garro Lopez" w:date="2025-03-21T15:54:00Z">
          <w:pPr>
            <w:suppressAutoHyphens w:val="0"/>
            <w:spacing w:before="100" w:beforeAutospacing="1" w:after="100" w:afterAutospacing="1" w:line="240" w:lineRule="auto"/>
            <w:jc w:val="left"/>
          </w:pPr>
        </w:pPrChange>
      </w:pPr>
      <w:ins w:id="5382" w:author="Monica Maria Garro Lopez" w:date="2025-03-21T15:53:00Z">
        <w:r w:rsidRPr="00B82E15">
          <w:rPr>
            <w:lang w:val="es-CO" w:eastAsia="es-CO"/>
          </w:rPr>
          <w:t xml:space="preserve">A pesar del avance significativo en la adopción e implementación de arquitecturas de almacenamiento como </w:t>
        </w:r>
        <w:r w:rsidRPr="00B82E15">
          <w:rPr>
            <w:b/>
            <w:bCs/>
            <w:i/>
            <w:iCs/>
            <w:lang w:val="es-CO" w:eastAsia="es-CO"/>
            <w:rPrChange w:id="5383" w:author="Monica Maria Garro Lopez" w:date="2025-03-21T15:54:00Z">
              <w:rPr>
                <w:b/>
                <w:bCs/>
                <w:lang w:val="es-CO" w:eastAsia="es-CO"/>
              </w:rPr>
            </w:rPrChange>
          </w:rPr>
          <w:t xml:space="preserve">Data </w:t>
        </w:r>
        <w:proofErr w:type="spellStart"/>
        <w:r w:rsidRPr="00B82E15">
          <w:rPr>
            <w:b/>
            <w:bCs/>
            <w:i/>
            <w:iCs/>
            <w:lang w:val="es-CO" w:eastAsia="es-CO"/>
            <w:rPrChange w:id="5384" w:author="Monica Maria Garro Lopez" w:date="2025-03-21T15:54:00Z">
              <w:rPr>
                <w:b/>
                <w:bCs/>
                <w:lang w:val="es-CO" w:eastAsia="es-CO"/>
              </w:rPr>
            </w:rPrChange>
          </w:rPr>
          <w:t>Warehouses</w:t>
        </w:r>
        <w:proofErr w:type="spellEnd"/>
        <w:r w:rsidRPr="00B82E15">
          <w:rPr>
            <w:b/>
            <w:bCs/>
            <w:i/>
            <w:iCs/>
            <w:lang w:val="es-CO" w:eastAsia="es-CO"/>
            <w:rPrChange w:id="5385" w:author="Monica Maria Garro Lopez" w:date="2025-03-21T15:54:00Z">
              <w:rPr>
                <w:b/>
                <w:bCs/>
                <w:lang w:val="es-CO" w:eastAsia="es-CO"/>
              </w:rPr>
            </w:rPrChange>
          </w:rPr>
          <w:t xml:space="preserve">, Data </w:t>
        </w:r>
        <w:proofErr w:type="spellStart"/>
        <w:r w:rsidRPr="00B82E15">
          <w:rPr>
            <w:b/>
            <w:bCs/>
            <w:i/>
            <w:iCs/>
            <w:lang w:val="es-CO" w:eastAsia="es-CO"/>
            <w:rPrChange w:id="5386" w:author="Monica Maria Garro Lopez" w:date="2025-03-21T15:54:00Z">
              <w:rPr>
                <w:b/>
                <w:bCs/>
                <w:lang w:val="es-CO" w:eastAsia="es-CO"/>
              </w:rPr>
            </w:rPrChange>
          </w:rPr>
          <w:t>Lakes</w:t>
        </w:r>
        <w:proofErr w:type="spellEnd"/>
        <w:r w:rsidRPr="00B82E15">
          <w:rPr>
            <w:b/>
            <w:bCs/>
            <w:i/>
            <w:iCs/>
            <w:lang w:val="es-CO" w:eastAsia="es-CO"/>
            <w:rPrChange w:id="5387" w:author="Monica Maria Garro Lopez" w:date="2025-03-21T15:54:00Z">
              <w:rPr>
                <w:b/>
                <w:bCs/>
                <w:lang w:val="es-CO" w:eastAsia="es-CO"/>
              </w:rPr>
            </w:rPrChange>
          </w:rPr>
          <w:t xml:space="preserve">, Delta </w:t>
        </w:r>
        <w:proofErr w:type="spellStart"/>
        <w:r w:rsidRPr="00B82E15">
          <w:rPr>
            <w:b/>
            <w:bCs/>
            <w:i/>
            <w:iCs/>
            <w:lang w:val="es-CO" w:eastAsia="es-CO"/>
            <w:rPrChange w:id="5388" w:author="Monica Maria Garro Lopez" w:date="2025-03-21T15:54:00Z">
              <w:rPr>
                <w:b/>
                <w:bCs/>
                <w:lang w:val="es-CO" w:eastAsia="es-CO"/>
              </w:rPr>
            </w:rPrChange>
          </w:rPr>
          <w:t>Lakes</w:t>
        </w:r>
        <w:proofErr w:type="spellEnd"/>
        <w:r w:rsidRPr="00B82E15">
          <w:rPr>
            <w:b/>
            <w:bCs/>
            <w:i/>
            <w:iCs/>
            <w:lang w:val="es-CO" w:eastAsia="es-CO"/>
            <w:rPrChange w:id="5389" w:author="Monica Maria Garro Lopez" w:date="2025-03-21T15:54:00Z">
              <w:rPr>
                <w:b/>
                <w:bCs/>
                <w:lang w:val="es-CO" w:eastAsia="es-CO"/>
              </w:rPr>
            </w:rPrChange>
          </w:rPr>
          <w:t xml:space="preserve"> </w:t>
        </w:r>
        <w:r w:rsidRPr="00B82E15">
          <w:rPr>
            <w:b/>
            <w:bCs/>
            <w:lang w:val="es-CO" w:eastAsia="es-CO"/>
          </w:rPr>
          <w:t xml:space="preserve">y </w:t>
        </w:r>
        <w:r w:rsidRPr="00B82E15">
          <w:rPr>
            <w:b/>
            <w:bCs/>
            <w:i/>
            <w:iCs/>
            <w:lang w:val="es-CO" w:eastAsia="es-CO"/>
            <w:rPrChange w:id="5390" w:author="Monica Maria Garro Lopez" w:date="2025-03-21T15:54:00Z">
              <w:rPr>
                <w:b/>
                <w:bCs/>
                <w:lang w:val="es-CO" w:eastAsia="es-CO"/>
              </w:rPr>
            </w:rPrChange>
          </w:rPr>
          <w:t xml:space="preserve">Data </w:t>
        </w:r>
        <w:proofErr w:type="spellStart"/>
        <w:r w:rsidRPr="00B82E15">
          <w:rPr>
            <w:b/>
            <w:bCs/>
            <w:i/>
            <w:iCs/>
            <w:lang w:val="es-CO" w:eastAsia="es-CO"/>
            <w:rPrChange w:id="5391" w:author="Monica Maria Garro Lopez" w:date="2025-03-21T15:54:00Z">
              <w:rPr>
                <w:b/>
                <w:bCs/>
                <w:lang w:val="es-CO" w:eastAsia="es-CO"/>
              </w:rPr>
            </w:rPrChange>
          </w:rPr>
          <w:t>Lakehouses</w:t>
        </w:r>
        <w:proofErr w:type="spellEnd"/>
        <w:r w:rsidRPr="00B82E15">
          <w:rPr>
            <w:lang w:val="es-CO" w:eastAsia="es-CO"/>
          </w:rPr>
          <w:t>, aún persisten diversos retos técnicos y conceptuales que abren nuevas líneas de investigación. A partir de los hallazgos obtenidos en este trabajo y su aplicación práctica, se proponen las siguientes áreas de desarrollo futuro:</w:t>
        </w:r>
      </w:ins>
    </w:p>
    <w:p w14:paraId="2FEC6B77" w14:textId="77777777" w:rsidR="00B82E15" w:rsidRPr="00B82E15" w:rsidRDefault="00B82E15">
      <w:pPr>
        <w:pStyle w:val="Prrafodelista"/>
        <w:numPr>
          <w:ilvl w:val="0"/>
          <w:numId w:val="146"/>
        </w:numPr>
        <w:rPr>
          <w:ins w:id="5392" w:author="Monica Maria Garro Lopez" w:date="2025-03-21T15:53:00Z"/>
          <w:lang w:val="es-CO" w:eastAsia="es-CO"/>
        </w:rPr>
        <w:pPrChange w:id="5393" w:author="Monica Maria Garro Lopez" w:date="2025-03-21T15:54:00Z">
          <w:pPr>
            <w:numPr>
              <w:numId w:val="145"/>
            </w:numPr>
            <w:tabs>
              <w:tab w:val="num" w:pos="720"/>
            </w:tabs>
            <w:suppressAutoHyphens w:val="0"/>
            <w:spacing w:before="100" w:beforeAutospacing="1" w:after="100" w:afterAutospacing="1" w:line="240" w:lineRule="auto"/>
            <w:ind w:left="720" w:hanging="360"/>
            <w:jc w:val="left"/>
          </w:pPr>
        </w:pPrChange>
      </w:pPr>
      <w:ins w:id="5394" w:author="Monica Maria Garro Lopez" w:date="2025-03-21T15:53:00Z">
        <w:r w:rsidRPr="00B82E15">
          <w:rPr>
            <w:b/>
            <w:bCs/>
            <w:lang w:val="es-CO" w:eastAsia="es-CO"/>
          </w:rPr>
          <w:t xml:space="preserve">Gobernanza y calidad de datos en entornos de </w:t>
        </w:r>
        <w:r w:rsidRPr="00B82E15">
          <w:rPr>
            <w:b/>
            <w:bCs/>
            <w:i/>
            <w:iCs/>
            <w:lang w:val="es-CO" w:eastAsia="es-CO"/>
            <w:rPrChange w:id="5395" w:author="Monica Maria Garro Lopez" w:date="2025-03-21T15:54:00Z">
              <w:rPr>
                <w:b/>
                <w:bCs/>
                <w:lang w:val="es-CO" w:eastAsia="es-CO"/>
              </w:rPr>
            </w:rPrChange>
          </w:rPr>
          <w:t>Data Lake</w:t>
        </w:r>
        <w:r w:rsidRPr="00B82E15">
          <w:rPr>
            <w:lang w:val="es-CO" w:eastAsia="es-CO"/>
          </w:rPr>
          <w:t xml:space="preserve">: Es necesario profundizar en estrategias automatizadas de gestión de metadatos, catalogación, linaje y control de acceso para evitar la degeneración de los Data </w:t>
        </w:r>
        <w:proofErr w:type="spellStart"/>
        <w:r w:rsidRPr="00B82E15">
          <w:rPr>
            <w:lang w:val="es-CO" w:eastAsia="es-CO"/>
          </w:rPr>
          <w:t>Lakes</w:t>
        </w:r>
        <w:proofErr w:type="spellEnd"/>
        <w:r w:rsidRPr="00B82E15">
          <w:rPr>
            <w:lang w:val="es-CO" w:eastAsia="es-CO"/>
          </w:rPr>
          <w:t xml:space="preserve"> en </w:t>
        </w:r>
        <w:r w:rsidRPr="00B82E15">
          <w:rPr>
            <w:i/>
            <w:iCs/>
            <w:lang w:val="es-CO" w:eastAsia="es-CO"/>
          </w:rPr>
          <w:t xml:space="preserve">Data </w:t>
        </w:r>
        <w:proofErr w:type="spellStart"/>
        <w:r w:rsidRPr="00B82E15">
          <w:rPr>
            <w:i/>
            <w:iCs/>
            <w:lang w:val="es-CO" w:eastAsia="es-CO"/>
          </w:rPr>
          <w:t>Swamps</w:t>
        </w:r>
        <w:proofErr w:type="spellEnd"/>
        <w:r w:rsidRPr="00B82E15">
          <w:rPr>
            <w:lang w:val="es-CO" w:eastAsia="es-CO"/>
          </w:rPr>
          <w:t xml:space="preserve"> y maximizar su valor analítico.</w:t>
        </w:r>
      </w:ins>
    </w:p>
    <w:p w14:paraId="1BE38B13" w14:textId="2D1FD347" w:rsidR="00B82E15" w:rsidRDefault="00B82E15" w:rsidP="00B82E15">
      <w:pPr>
        <w:pStyle w:val="Prrafodelista"/>
        <w:numPr>
          <w:ilvl w:val="0"/>
          <w:numId w:val="146"/>
        </w:numPr>
        <w:rPr>
          <w:ins w:id="5396" w:author="Monica Maria Garro Lopez" w:date="2025-03-21T15:54:00Z"/>
          <w:lang w:val="es-CO" w:eastAsia="es-CO"/>
        </w:rPr>
      </w:pPr>
      <w:ins w:id="5397" w:author="Monica Maria Garro Lopez" w:date="2025-03-21T15:53:00Z">
        <w:r w:rsidRPr="00B82E15">
          <w:rPr>
            <w:b/>
            <w:bCs/>
            <w:lang w:val="es-CO" w:eastAsia="es-CO"/>
          </w:rPr>
          <w:lastRenderedPageBreak/>
          <w:t>Optimización del rendimiento en arquitecturas híbridas (</w:t>
        </w:r>
        <w:r w:rsidRPr="00B82E15">
          <w:rPr>
            <w:b/>
            <w:bCs/>
            <w:i/>
            <w:iCs/>
            <w:lang w:val="es-CO" w:eastAsia="es-CO"/>
            <w:rPrChange w:id="5398" w:author="Monica Maria Garro Lopez" w:date="2025-03-21T15:54:00Z">
              <w:rPr>
                <w:b/>
                <w:bCs/>
                <w:lang w:val="es-CO" w:eastAsia="es-CO"/>
              </w:rPr>
            </w:rPrChange>
          </w:rPr>
          <w:t xml:space="preserve">Data </w:t>
        </w:r>
        <w:proofErr w:type="spellStart"/>
        <w:r w:rsidRPr="00B82E15">
          <w:rPr>
            <w:b/>
            <w:bCs/>
            <w:i/>
            <w:iCs/>
            <w:lang w:val="es-CO" w:eastAsia="es-CO"/>
            <w:rPrChange w:id="5399" w:author="Monica Maria Garro Lopez" w:date="2025-03-21T15:54:00Z">
              <w:rPr>
                <w:b/>
                <w:bCs/>
                <w:lang w:val="es-CO" w:eastAsia="es-CO"/>
              </w:rPr>
            </w:rPrChange>
          </w:rPr>
          <w:t>Lakehouse</w:t>
        </w:r>
        <w:proofErr w:type="spellEnd"/>
        <w:r w:rsidRPr="00B82E15">
          <w:rPr>
            <w:b/>
            <w:bCs/>
            <w:lang w:val="es-CO" w:eastAsia="es-CO"/>
          </w:rPr>
          <w:t>)</w:t>
        </w:r>
        <w:r w:rsidRPr="00B82E15">
          <w:rPr>
            <w:lang w:val="es-CO" w:eastAsia="es-CO"/>
          </w:rPr>
          <w:t xml:space="preserve">: El creciente interés por combinar lo mejor de los </w:t>
        </w:r>
        <w:r w:rsidRPr="00B82E15">
          <w:rPr>
            <w:i/>
            <w:iCs/>
            <w:lang w:val="es-CO" w:eastAsia="es-CO"/>
            <w:rPrChange w:id="5400" w:author="Monica Maria Garro Lopez" w:date="2025-03-21T15:54:00Z">
              <w:rPr>
                <w:lang w:val="es-CO" w:eastAsia="es-CO"/>
              </w:rPr>
            </w:rPrChange>
          </w:rPr>
          <w:t xml:space="preserve">Data </w:t>
        </w:r>
        <w:proofErr w:type="spellStart"/>
        <w:r w:rsidRPr="00B82E15">
          <w:rPr>
            <w:i/>
            <w:iCs/>
            <w:lang w:val="es-CO" w:eastAsia="es-CO"/>
            <w:rPrChange w:id="5401" w:author="Monica Maria Garro Lopez" w:date="2025-03-21T15:54:00Z">
              <w:rPr>
                <w:lang w:val="es-CO" w:eastAsia="es-CO"/>
              </w:rPr>
            </w:rPrChange>
          </w:rPr>
          <w:t>Lakes</w:t>
        </w:r>
        <w:proofErr w:type="spellEnd"/>
        <w:r w:rsidRPr="00B82E15">
          <w:rPr>
            <w:lang w:val="es-CO" w:eastAsia="es-CO"/>
          </w:rPr>
          <w:t xml:space="preserve"> y los </w:t>
        </w:r>
        <w:r w:rsidRPr="00B82E15">
          <w:rPr>
            <w:i/>
            <w:iCs/>
            <w:lang w:val="es-CO" w:eastAsia="es-CO"/>
            <w:rPrChange w:id="5402" w:author="Monica Maria Garro Lopez" w:date="2025-03-21T15:54:00Z">
              <w:rPr>
                <w:lang w:val="es-CO" w:eastAsia="es-CO"/>
              </w:rPr>
            </w:rPrChange>
          </w:rPr>
          <w:t xml:space="preserve">Data </w:t>
        </w:r>
        <w:proofErr w:type="spellStart"/>
        <w:r w:rsidRPr="00B82E15">
          <w:rPr>
            <w:i/>
            <w:iCs/>
            <w:lang w:val="es-CO" w:eastAsia="es-CO"/>
            <w:rPrChange w:id="5403" w:author="Monica Maria Garro Lopez" w:date="2025-03-21T15:54:00Z">
              <w:rPr>
                <w:lang w:val="es-CO" w:eastAsia="es-CO"/>
              </w:rPr>
            </w:rPrChange>
          </w:rPr>
          <w:t>Warehouses</w:t>
        </w:r>
        <w:proofErr w:type="spellEnd"/>
        <w:r w:rsidRPr="00B82E15">
          <w:rPr>
            <w:lang w:val="es-CO" w:eastAsia="es-CO"/>
          </w:rPr>
          <w:t xml:space="preserve"> plantea desafíos en la integración, consistencia y rendimiento de sistemas híbridos. Se requieren investigaciones sobre estructuras eficientes y modelos de orquestación de datos en entornos </w:t>
        </w:r>
        <w:proofErr w:type="spellStart"/>
        <w:r w:rsidRPr="00B82E15">
          <w:rPr>
            <w:i/>
            <w:iCs/>
            <w:lang w:val="es-CO" w:eastAsia="es-CO"/>
            <w:rPrChange w:id="5404" w:author="Monica Maria Garro Lopez" w:date="2025-03-21T15:54:00Z">
              <w:rPr>
                <w:lang w:val="es-CO" w:eastAsia="es-CO"/>
              </w:rPr>
            </w:rPrChange>
          </w:rPr>
          <w:t>cloud</w:t>
        </w:r>
        <w:proofErr w:type="spellEnd"/>
        <w:r w:rsidRPr="00B82E15">
          <w:rPr>
            <w:lang w:val="es-CO" w:eastAsia="es-CO"/>
          </w:rPr>
          <w:t xml:space="preserve"> y </w:t>
        </w:r>
        <w:proofErr w:type="spellStart"/>
        <w:r w:rsidRPr="00B82E15">
          <w:rPr>
            <w:i/>
            <w:iCs/>
            <w:lang w:val="es-CO" w:eastAsia="es-CO"/>
            <w:rPrChange w:id="5405" w:author="Monica Maria Garro Lopez" w:date="2025-03-21T15:54:00Z">
              <w:rPr>
                <w:lang w:val="es-CO" w:eastAsia="es-CO"/>
              </w:rPr>
            </w:rPrChange>
          </w:rPr>
          <w:t>multicloud</w:t>
        </w:r>
        <w:proofErr w:type="spellEnd"/>
        <w:r w:rsidRPr="00B82E15">
          <w:rPr>
            <w:lang w:val="es-CO" w:eastAsia="es-CO"/>
          </w:rPr>
          <w:t>.</w:t>
        </w:r>
      </w:ins>
    </w:p>
    <w:p w14:paraId="38F91738" w14:textId="77777777" w:rsidR="00B82E15" w:rsidRPr="00B82E15" w:rsidRDefault="00B82E15">
      <w:pPr>
        <w:pStyle w:val="Prrafodelista"/>
        <w:rPr>
          <w:ins w:id="5406" w:author="Monica Maria Garro Lopez" w:date="2025-03-21T15:53:00Z"/>
          <w:lang w:val="es-CO" w:eastAsia="es-CO"/>
        </w:rPr>
        <w:pPrChange w:id="5407" w:author="Monica Maria Garro Lopez" w:date="2025-03-21T15:54:00Z">
          <w:pPr>
            <w:numPr>
              <w:numId w:val="145"/>
            </w:numPr>
            <w:tabs>
              <w:tab w:val="num" w:pos="720"/>
            </w:tabs>
            <w:suppressAutoHyphens w:val="0"/>
            <w:spacing w:before="100" w:beforeAutospacing="1" w:after="100" w:afterAutospacing="1" w:line="240" w:lineRule="auto"/>
            <w:ind w:left="720" w:hanging="360"/>
            <w:jc w:val="left"/>
          </w:pPr>
        </w:pPrChange>
      </w:pPr>
    </w:p>
    <w:p w14:paraId="035B1F63" w14:textId="46FCA3AC" w:rsidR="00B82E15" w:rsidRDefault="00B82E15" w:rsidP="00B82E15">
      <w:pPr>
        <w:pStyle w:val="Prrafodelista"/>
        <w:numPr>
          <w:ilvl w:val="0"/>
          <w:numId w:val="146"/>
        </w:numPr>
        <w:rPr>
          <w:ins w:id="5408" w:author="Monica Maria Garro Lopez" w:date="2025-03-21T15:54:00Z"/>
          <w:lang w:val="es-CO" w:eastAsia="es-CO"/>
        </w:rPr>
      </w:pPr>
      <w:ins w:id="5409" w:author="Monica Maria Garro Lopez" w:date="2025-03-21T15:53:00Z">
        <w:r w:rsidRPr="00B82E15">
          <w:rPr>
            <w:b/>
            <w:bCs/>
            <w:lang w:val="es-CO" w:eastAsia="es-CO"/>
          </w:rPr>
          <w:t>Automatización inteligente de procesos ETL/ELT</w:t>
        </w:r>
        <w:r w:rsidRPr="00B82E15">
          <w:rPr>
            <w:lang w:val="es-CO" w:eastAsia="es-CO"/>
          </w:rPr>
          <w:t xml:space="preserve">: La incorporación de técnicas de inteligencia artificial y aprendizaje automático para automatizar tareas de ingestión, transformación, limpieza y validación puede mejorar notablemente la eficiencia operativa en proyectos de </w:t>
        </w:r>
        <w:r w:rsidRPr="00B82E15">
          <w:rPr>
            <w:i/>
            <w:iCs/>
            <w:lang w:val="es-CO" w:eastAsia="es-CO"/>
            <w:rPrChange w:id="5410" w:author="Monica Maria Garro Lopez" w:date="2025-03-21T15:54:00Z">
              <w:rPr>
                <w:lang w:val="es-CO" w:eastAsia="es-CO"/>
              </w:rPr>
            </w:rPrChange>
          </w:rPr>
          <w:t>Big Data</w:t>
        </w:r>
        <w:r w:rsidRPr="00B82E15">
          <w:rPr>
            <w:lang w:val="es-CO" w:eastAsia="es-CO"/>
          </w:rPr>
          <w:t xml:space="preserve">, especialmente en entornos como </w:t>
        </w:r>
        <w:proofErr w:type="spellStart"/>
        <w:r w:rsidRPr="00B82E15">
          <w:rPr>
            <w:i/>
            <w:iCs/>
            <w:lang w:val="es-CO" w:eastAsia="es-CO"/>
            <w:rPrChange w:id="5411" w:author="Monica Maria Garro Lopez" w:date="2025-03-21T15:54:00Z">
              <w:rPr>
                <w:lang w:val="es-CO" w:eastAsia="es-CO"/>
              </w:rPr>
            </w:rPrChange>
          </w:rPr>
          <w:t>Databricks</w:t>
        </w:r>
        <w:proofErr w:type="spellEnd"/>
        <w:r w:rsidRPr="00B82E15">
          <w:rPr>
            <w:lang w:val="es-CO" w:eastAsia="es-CO"/>
          </w:rPr>
          <w:t xml:space="preserve">, </w:t>
        </w:r>
        <w:r w:rsidRPr="00B82E15">
          <w:rPr>
            <w:i/>
            <w:iCs/>
            <w:lang w:val="es-CO" w:eastAsia="es-CO"/>
            <w:rPrChange w:id="5412" w:author="Monica Maria Garro Lopez" w:date="2025-03-21T15:54:00Z">
              <w:rPr>
                <w:lang w:val="es-CO" w:eastAsia="es-CO"/>
              </w:rPr>
            </w:rPrChange>
          </w:rPr>
          <w:t>Azure Data Factory</w:t>
        </w:r>
        <w:r w:rsidRPr="00B82E15">
          <w:rPr>
            <w:lang w:val="es-CO" w:eastAsia="es-CO"/>
          </w:rPr>
          <w:t xml:space="preserve"> o </w:t>
        </w:r>
        <w:r w:rsidRPr="00B82E15">
          <w:rPr>
            <w:i/>
            <w:iCs/>
            <w:lang w:val="es-CO" w:eastAsia="es-CO"/>
            <w:rPrChange w:id="5413" w:author="Monica Maria Garro Lopez" w:date="2025-03-21T15:54:00Z">
              <w:rPr>
                <w:lang w:val="es-CO" w:eastAsia="es-CO"/>
              </w:rPr>
            </w:rPrChange>
          </w:rPr>
          <w:t xml:space="preserve">AWS </w:t>
        </w:r>
        <w:proofErr w:type="spellStart"/>
        <w:r w:rsidRPr="00B82E15">
          <w:rPr>
            <w:i/>
            <w:iCs/>
            <w:lang w:val="es-CO" w:eastAsia="es-CO"/>
            <w:rPrChange w:id="5414" w:author="Monica Maria Garro Lopez" w:date="2025-03-21T15:54:00Z">
              <w:rPr>
                <w:lang w:val="es-CO" w:eastAsia="es-CO"/>
              </w:rPr>
            </w:rPrChange>
          </w:rPr>
          <w:t>Glue</w:t>
        </w:r>
        <w:proofErr w:type="spellEnd"/>
        <w:r w:rsidRPr="00B82E15">
          <w:rPr>
            <w:lang w:val="es-CO" w:eastAsia="es-CO"/>
          </w:rPr>
          <w:t>.</w:t>
        </w:r>
      </w:ins>
    </w:p>
    <w:p w14:paraId="12D36E79" w14:textId="77777777" w:rsidR="00B82E15" w:rsidRPr="00B82E15" w:rsidRDefault="00B82E15">
      <w:pPr>
        <w:pStyle w:val="Prrafodelista"/>
        <w:rPr>
          <w:ins w:id="5415" w:author="Monica Maria Garro Lopez" w:date="2025-03-21T15:54:00Z"/>
          <w:lang w:val="es-CO" w:eastAsia="es-CO"/>
        </w:rPr>
        <w:pPrChange w:id="5416" w:author="Monica Maria Garro Lopez" w:date="2025-03-21T15:54:00Z">
          <w:pPr>
            <w:pStyle w:val="Prrafodelista"/>
            <w:numPr>
              <w:numId w:val="146"/>
            </w:numPr>
            <w:ind w:hanging="360"/>
          </w:pPr>
        </w:pPrChange>
      </w:pPr>
    </w:p>
    <w:p w14:paraId="59CFD761" w14:textId="55D84276" w:rsidR="00B82E15" w:rsidRDefault="00B82E15" w:rsidP="00B82E15">
      <w:pPr>
        <w:pStyle w:val="Prrafodelista"/>
        <w:numPr>
          <w:ilvl w:val="0"/>
          <w:numId w:val="146"/>
        </w:numPr>
        <w:rPr>
          <w:ins w:id="5417" w:author="Monica Maria Garro Lopez" w:date="2025-03-21T15:54:00Z"/>
          <w:lang w:val="es-CO" w:eastAsia="es-CO"/>
        </w:rPr>
      </w:pPr>
      <w:ins w:id="5418" w:author="Monica Maria Garro Lopez" w:date="2025-03-21T15:53:00Z">
        <w:r w:rsidRPr="00B82E15">
          <w:rPr>
            <w:b/>
            <w:bCs/>
            <w:lang w:val="es-CO" w:eastAsia="es-CO"/>
          </w:rPr>
          <w:t>Seguridad y cumplimiento normativo en arquitecturas distribuidas</w:t>
        </w:r>
        <w:r w:rsidRPr="00B82E15">
          <w:rPr>
            <w:lang w:val="es-CO" w:eastAsia="es-CO"/>
          </w:rPr>
          <w:t xml:space="preserve">: A medida que las organizaciones migran hacia arquitecturas </w:t>
        </w:r>
        <w:proofErr w:type="spellStart"/>
        <w:r w:rsidRPr="00B82E15">
          <w:rPr>
            <w:i/>
            <w:iCs/>
            <w:lang w:val="es-CO" w:eastAsia="es-CO"/>
            <w:rPrChange w:id="5419" w:author="Monica Maria Garro Lopez" w:date="2025-03-21T15:54:00Z">
              <w:rPr>
                <w:lang w:val="es-CO" w:eastAsia="es-CO"/>
              </w:rPr>
            </w:rPrChange>
          </w:rPr>
          <w:t>multicloud</w:t>
        </w:r>
        <w:proofErr w:type="spellEnd"/>
        <w:r w:rsidRPr="00B82E15">
          <w:rPr>
            <w:lang w:val="es-CO" w:eastAsia="es-CO"/>
          </w:rPr>
          <w:t xml:space="preserve"> o híbridas, se vuelve esencial desarrollar nuevos esquemas de cifrado, autenticación federada y auditoría de datos sensibles, que permitan cumplir normativas como GDPR, HIPAA o ISO 27001 sin comprometer el rendimiento del sistema.</w:t>
        </w:r>
      </w:ins>
    </w:p>
    <w:p w14:paraId="49E417B6" w14:textId="77777777" w:rsidR="00B82E15" w:rsidRPr="00B82E15" w:rsidRDefault="00B82E15">
      <w:pPr>
        <w:pStyle w:val="Prrafodelista"/>
        <w:rPr>
          <w:ins w:id="5420" w:author="Monica Maria Garro Lopez" w:date="2025-03-21T15:54:00Z"/>
          <w:lang w:val="es-CO" w:eastAsia="es-CO"/>
        </w:rPr>
        <w:pPrChange w:id="5421" w:author="Monica Maria Garro Lopez" w:date="2025-03-21T15:54:00Z">
          <w:pPr>
            <w:pStyle w:val="Prrafodelista"/>
            <w:numPr>
              <w:numId w:val="146"/>
            </w:numPr>
            <w:ind w:hanging="360"/>
          </w:pPr>
        </w:pPrChange>
      </w:pPr>
    </w:p>
    <w:p w14:paraId="158689D8" w14:textId="64BAD1AB" w:rsidR="00B82E15" w:rsidRDefault="00B82E15" w:rsidP="00B82E15">
      <w:pPr>
        <w:pStyle w:val="Prrafodelista"/>
        <w:numPr>
          <w:ilvl w:val="0"/>
          <w:numId w:val="146"/>
        </w:numPr>
        <w:rPr>
          <w:ins w:id="5422" w:author="Monica Maria Garro Lopez" w:date="2025-03-21T15:55:00Z"/>
          <w:lang w:val="es-CO" w:eastAsia="es-CO"/>
        </w:rPr>
      </w:pPr>
      <w:ins w:id="5423" w:author="Monica Maria Garro Lopez" w:date="2025-03-21T15:53:00Z">
        <w:r w:rsidRPr="00B82E15">
          <w:rPr>
            <w:b/>
            <w:bCs/>
            <w:lang w:val="es-CO" w:eastAsia="es-CO"/>
          </w:rPr>
          <w:t>Exploración del impacto de la computación cuántica en la gestión de datos masivos</w:t>
        </w:r>
        <w:r w:rsidRPr="00B82E15">
          <w:rPr>
            <w:lang w:val="es-CO" w:eastAsia="es-CO"/>
          </w:rPr>
          <w:t>: Si bien aún en etapa temprana, se proyecta que la computación cuántica transformará la velocidad de procesamiento de grandes volúmenes de datos. Investigar cómo podrían integrarse estos avances con las infraestructuras actuales de almacenamiento representa un campo emergente de gran potencial.</w:t>
        </w:r>
      </w:ins>
    </w:p>
    <w:p w14:paraId="22A0A012" w14:textId="77777777" w:rsidR="00B82E15" w:rsidRPr="00B82E15" w:rsidRDefault="00B82E15">
      <w:pPr>
        <w:pStyle w:val="Prrafodelista"/>
        <w:rPr>
          <w:ins w:id="5424" w:author="Monica Maria Garro Lopez" w:date="2025-03-21T15:55:00Z"/>
          <w:lang w:val="es-CO" w:eastAsia="es-CO"/>
        </w:rPr>
        <w:pPrChange w:id="5425" w:author="Monica Maria Garro Lopez" w:date="2025-03-21T15:55:00Z">
          <w:pPr>
            <w:pStyle w:val="Prrafodelista"/>
            <w:numPr>
              <w:numId w:val="146"/>
            </w:numPr>
            <w:ind w:hanging="360"/>
          </w:pPr>
        </w:pPrChange>
      </w:pPr>
    </w:p>
    <w:p w14:paraId="6562E2A2" w14:textId="554EC923" w:rsidR="00415AEC" w:rsidRDefault="00B82E15" w:rsidP="00B82E15">
      <w:pPr>
        <w:pStyle w:val="Prrafodelista"/>
        <w:numPr>
          <w:ilvl w:val="0"/>
          <w:numId w:val="146"/>
        </w:numPr>
        <w:rPr>
          <w:ins w:id="5426" w:author="Monica Maria Garro Lopez" w:date="2025-03-21T16:06:00Z"/>
          <w:lang w:val="es-CO" w:eastAsia="es-CO"/>
        </w:rPr>
      </w:pPr>
      <w:ins w:id="5427" w:author="Monica Maria Garro Lopez" w:date="2025-03-21T15:53:00Z">
        <w:r w:rsidRPr="00B82E15">
          <w:rPr>
            <w:b/>
            <w:bCs/>
            <w:lang w:val="es-CO" w:eastAsia="es-CO"/>
          </w:rPr>
          <w:t xml:space="preserve">Comparativas de rendimiento y coste entre plataformas </w:t>
        </w:r>
        <w:proofErr w:type="spellStart"/>
        <w:r w:rsidRPr="00B82E15">
          <w:rPr>
            <w:b/>
            <w:bCs/>
            <w:i/>
            <w:iCs/>
            <w:lang w:val="es-CO" w:eastAsia="es-CO"/>
            <w:rPrChange w:id="5428" w:author="Monica Maria Garro Lopez" w:date="2025-03-21T15:55:00Z">
              <w:rPr>
                <w:b/>
                <w:bCs/>
                <w:lang w:val="es-CO" w:eastAsia="es-CO"/>
              </w:rPr>
            </w:rPrChange>
          </w:rPr>
          <w:t>cloud</w:t>
        </w:r>
        <w:proofErr w:type="spellEnd"/>
        <w:r w:rsidRPr="00B82E15">
          <w:rPr>
            <w:lang w:val="es-CO" w:eastAsia="es-CO"/>
          </w:rPr>
          <w:t xml:space="preserve">: Futuras investigaciones podrían analizar en detalle las diferencias de rendimiento, coste-beneficio y facilidad de mantenimiento entre tecnologías como </w:t>
        </w:r>
        <w:r w:rsidRPr="00B82E15">
          <w:rPr>
            <w:i/>
            <w:iCs/>
            <w:lang w:val="es-CO" w:eastAsia="es-CO"/>
            <w:rPrChange w:id="5429" w:author="Monica Maria Garro Lopez" w:date="2025-03-21T15:56:00Z">
              <w:rPr>
                <w:lang w:val="es-CO" w:eastAsia="es-CO"/>
              </w:rPr>
            </w:rPrChange>
          </w:rPr>
          <w:t xml:space="preserve">Amazon </w:t>
        </w:r>
        <w:proofErr w:type="spellStart"/>
        <w:r w:rsidRPr="00B82E15">
          <w:rPr>
            <w:i/>
            <w:iCs/>
            <w:lang w:val="es-CO" w:eastAsia="es-CO"/>
            <w:rPrChange w:id="5430" w:author="Monica Maria Garro Lopez" w:date="2025-03-21T15:56:00Z">
              <w:rPr>
                <w:lang w:val="es-CO" w:eastAsia="es-CO"/>
              </w:rPr>
            </w:rPrChange>
          </w:rPr>
          <w:t>Redshift</w:t>
        </w:r>
        <w:proofErr w:type="spellEnd"/>
        <w:r w:rsidRPr="00B82E15">
          <w:rPr>
            <w:lang w:val="es-CO" w:eastAsia="es-CO"/>
          </w:rPr>
          <w:t xml:space="preserve">, </w:t>
        </w:r>
        <w:r w:rsidRPr="00B82E15">
          <w:rPr>
            <w:i/>
            <w:iCs/>
            <w:lang w:val="es-CO" w:eastAsia="es-CO"/>
            <w:rPrChange w:id="5431" w:author="Monica Maria Garro Lopez" w:date="2025-03-21T15:56:00Z">
              <w:rPr>
                <w:lang w:val="es-CO" w:eastAsia="es-CO"/>
              </w:rPr>
            </w:rPrChange>
          </w:rPr>
          <w:t xml:space="preserve">Azure </w:t>
        </w:r>
        <w:proofErr w:type="spellStart"/>
        <w:r w:rsidRPr="00B82E15">
          <w:rPr>
            <w:i/>
            <w:iCs/>
            <w:lang w:val="es-CO" w:eastAsia="es-CO"/>
            <w:rPrChange w:id="5432" w:author="Monica Maria Garro Lopez" w:date="2025-03-21T15:56:00Z">
              <w:rPr>
                <w:lang w:val="es-CO" w:eastAsia="es-CO"/>
              </w:rPr>
            </w:rPrChange>
          </w:rPr>
          <w:t>Synapse</w:t>
        </w:r>
        <w:proofErr w:type="spellEnd"/>
        <w:r w:rsidRPr="00B82E15">
          <w:rPr>
            <w:lang w:val="es-CO" w:eastAsia="es-CO"/>
          </w:rPr>
          <w:t xml:space="preserve"> y </w:t>
        </w:r>
        <w:proofErr w:type="spellStart"/>
        <w:r w:rsidRPr="00B82E15">
          <w:rPr>
            <w:i/>
            <w:iCs/>
            <w:lang w:val="es-CO" w:eastAsia="es-CO"/>
            <w:rPrChange w:id="5433" w:author="Monica Maria Garro Lopez" w:date="2025-03-21T15:56:00Z">
              <w:rPr>
                <w:lang w:val="es-CO" w:eastAsia="es-CO"/>
              </w:rPr>
            </w:rPrChange>
          </w:rPr>
          <w:t>Databricks</w:t>
        </w:r>
        <w:proofErr w:type="spellEnd"/>
        <w:r w:rsidRPr="00B82E15">
          <w:rPr>
            <w:lang w:val="es-CO" w:eastAsia="es-CO"/>
          </w:rPr>
          <w:t>, considerando distintos volúmenes de datos y casos de uso.</w:t>
        </w:r>
      </w:ins>
    </w:p>
    <w:p w14:paraId="4A871D8E" w14:textId="77777777" w:rsidR="00415AEC" w:rsidRDefault="00415AEC">
      <w:pPr>
        <w:spacing w:after="0" w:line="240" w:lineRule="auto"/>
        <w:jc w:val="left"/>
        <w:rPr>
          <w:ins w:id="5434" w:author="Monica Maria Garro Lopez" w:date="2025-03-21T16:06:00Z"/>
          <w:lang w:val="es-CO" w:eastAsia="es-CO"/>
        </w:rPr>
      </w:pPr>
      <w:ins w:id="5435" w:author="Monica Maria Garro Lopez" w:date="2025-03-21T16:06:00Z">
        <w:r>
          <w:rPr>
            <w:lang w:val="es-CO" w:eastAsia="es-CO"/>
          </w:rPr>
          <w:br w:type="page"/>
        </w:r>
      </w:ins>
    </w:p>
    <w:p w14:paraId="6313F89B" w14:textId="04A9FF13" w:rsidR="00AA28C8" w:rsidRPr="00415AEC" w:rsidDel="00B82E15" w:rsidRDefault="00AA28C8">
      <w:pPr>
        <w:ind w:left="360"/>
        <w:rPr>
          <w:del w:id="5436" w:author="Monica Maria Garro Lopez" w:date="2025-03-21T15:53:00Z"/>
          <w:lang w:val="es-419"/>
        </w:rPr>
        <w:pPrChange w:id="5437" w:author="Monica Maria Garro Lopez" w:date="2025-03-21T16:06:00Z">
          <w:pPr/>
        </w:pPrChange>
      </w:pPr>
      <w:del w:id="5438" w:author="Monica Maria Garro Lopez" w:date="2025-03-21T15:53:00Z">
        <w:r w:rsidRPr="00415AEC" w:rsidDel="00B82E15">
          <w:rPr>
            <w:lang w:val="es-419"/>
          </w:rPr>
          <w:lastRenderedPageBreak/>
          <w:delText xml:space="preserve">A pesar del amplio desarrollo y adopción de </w:delText>
        </w:r>
        <w:r w:rsidR="00613E00" w:rsidRPr="00415AEC" w:rsidDel="00B82E15">
          <w:rPr>
            <w:lang w:val="es-419"/>
          </w:rPr>
          <w:delText>estas infraestructuras</w:delText>
        </w:r>
        <w:r w:rsidRPr="00415AEC" w:rsidDel="00B82E15">
          <w:rPr>
            <w:lang w:val="es-419"/>
          </w:rPr>
          <w:delText xml:space="preserve"> en la industria, aún existen desafíos y oportunidades de mejora en la gestión de datos masivos. Algunas líneas de investigación y desarrollo futuras incluyen:</w:delText>
        </w:r>
        <w:bookmarkStart w:id="5439" w:name="_Toc193466371"/>
        <w:bookmarkStart w:id="5440" w:name="_Toc193466603"/>
        <w:bookmarkStart w:id="5441" w:name="_Toc193466910"/>
        <w:bookmarkEnd w:id="5439"/>
        <w:bookmarkEnd w:id="5440"/>
        <w:bookmarkEnd w:id="5441"/>
      </w:del>
    </w:p>
    <w:p w14:paraId="68CB4174" w14:textId="7E24E97C" w:rsidR="00613E00" w:rsidDel="00B82E15" w:rsidRDefault="00AA28C8">
      <w:pPr>
        <w:ind w:left="360"/>
        <w:rPr>
          <w:del w:id="5442" w:author="Monica Maria Garro Lopez" w:date="2025-03-21T15:53:00Z"/>
          <w:lang w:val="es-419"/>
        </w:rPr>
        <w:pPrChange w:id="5443" w:author="Monica Maria Garro Lopez" w:date="2025-03-21T16:06:00Z">
          <w:pPr>
            <w:pStyle w:val="Prrafodelista"/>
            <w:numPr>
              <w:numId w:val="46"/>
            </w:numPr>
            <w:ind w:hanging="360"/>
          </w:pPr>
        </w:pPrChange>
      </w:pPr>
      <w:del w:id="5444" w:author="Monica Maria Garro Lopez" w:date="2025-03-21T15:53:00Z">
        <w:r w:rsidRPr="00613E00" w:rsidDel="00B82E15">
          <w:rPr>
            <w:b/>
            <w:bCs/>
            <w:lang w:val="es-419"/>
          </w:rPr>
          <w:delText xml:space="preserve">Gobernanza y calidad de datos en </w:delText>
        </w:r>
        <w:r w:rsidRPr="00F30CFC" w:rsidDel="00B82E15">
          <w:rPr>
            <w:b/>
            <w:bCs/>
            <w:i/>
            <w:iCs/>
            <w:lang w:val="es-419"/>
            <w:rPrChange w:id="5445" w:author="Monica Maria Garro Lopez" w:date="2025-03-07T14:29:00Z">
              <w:rPr>
                <w:b/>
                <w:bCs/>
                <w:lang w:val="es-419"/>
              </w:rPr>
            </w:rPrChange>
          </w:rPr>
          <w:delText>Data Lakes</w:delText>
        </w:r>
      </w:del>
      <w:del w:id="5446" w:author="Monica Maria Garro Lopez" w:date="2025-03-07T14:29:00Z">
        <w:r w:rsidRPr="00613E00" w:rsidDel="00F30CFC">
          <w:rPr>
            <w:lang w:val="es-419"/>
          </w:rPr>
          <w:delText xml:space="preserve">: </w:delText>
        </w:r>
      </w:del>
      <w:ins w:id="5447" w:author="PEREZ MARTINEZ Gema (ENGIE-España)" w:date="2025-03-04T19:35:00Z">
        <w:del w:id="5448" w:author="Monica Maria Garro Lopez" w:date="2025-03-07T14:29:00Z">
          <w:r w:rsidR="00B2213F" w:rsidDel="00F30CFC">
            <w:rPr>
              <w:lang w:val="es-419"/>
            </w:rPr>
            <w:delText>s</w:delText>
          </w:r>
        </w:del>
      </w:ins>
      <w:del w:id="5449" w:author="Monica Maria Garro Lopez" w:date="2025-03-21T15:53:00Z">
        <w:r w:rsidRPr="00613E00" w:rsidDel="00B82E15">
          <w:rPr>
            <w:lang w:val="es-419"/>
          </w:rPr>
          <w:delText xml:space="preserve">Se requiere una mayor investigación en estrategias avanzadas de </w:delText>
        </w:r>
        <w:r w:rsidRPr="00F30CFC" w:rsidDel="00B82E15">
          <w:rPr>
            <w:i/>
            <w:iCs/>
            <w:lang w:val="es-419"/>
            <w:rPrChange w:id="5450" w:author="Monica Maria Garro Lopez" w:date="2025-03-07T14:29:00Z">
              <w:rPr>
                <w:lang w:val="es-419"/>
              </w:rPr>
            </w:rPrChange>
          </w:rPr>
          <w:delText>metadata</w:delText>
        </w:r>
        <w:r w:rsidRPr="00613E00" w:rsidDel="00B82E15">
          <w:rPr>
            <w:lang w:val="es-419"/>
          </w:rPr>
          <w:delText xml:space="preserve">, catalogación automática y control de acceso para prevenir la conversión de los </w:delText>
        </w:r>
        <w:r w:rsidRPr="00F30CFC" w:rsidDel="00B82E15">
          <w:rPr>
            <w:i/>
            <w:iCs/>
            <w:lang w:val="es-419"/>
            <w:rPrChange w:id="5451" w:author="Monica Maria Garro Lopez" w:date="2025-03-07T14:29:00Z">
              <w:rPr>
                <w:lang w:val="es-419"/>
              </w:rPr>
            </w:rPrChange>
          </w:rPr>
          <w:delText>Data Lakes</w:delText>
        </w:r>
        <w:r w:rsidRPr="00613E00" w:rsidDel="00B82E15">
          <w:rPr>
            <w:lang w:val="es-419"/>
          </w:rPr>
          <w:delText xml:space="preserve"> en </w:delText>
        </w:r>
        <w:r w:rsidR="00613E00" w:rsidRPr="00613E00" w:rsidDel="00B82E15">
          <w:rPr>
            <w:i/>
            <w:iCs/>
            <w:lang w:val="es-419"/>
          </w:rPr>
          <w:delText>Data Swamps</w:delText>
        </w:r>
        <w:r w:rsidR="00613E00" w:rsidRPr="00613E00" w:rsidDel="00B82E15">
          <w:rPr>
            <w:lang w:val="es-419"/>
          </w:rPr>
          <w:delText xml:space="preserve"> </w:delText>
        </w:r>
        <w:r w:rsidRPr="00613E00" w:rsidDel="00B82E15">
          <w:rPr>
            <w:lang w:val="es-419"/>
          </w:rPr>
          <w:delText>y garantizar su valor analítico</w:delText>
        </w:r>
        <w:r w:rsidR="00613E00" w:rsidRPr="00613E00" w:rsidDel="00B82E15">
          <w:rPr>
            <w:lang w:val="es-419"/>
          </w:rPr>
          <w:delText>.</w:delText>
        </w:r>
        <w:bookmarkStart w:id="5452" w:name="_Toc193466372"/>
        <w:bookmarkStart w:id="5453" w:name="_Toc193466604"/>
        <w:bookmarkStart w:id="5454" w:name="_Toc193466911"/>
        <w:bookmarkEnd w:id="5452"/>
        <w:bookmarkEnd w:id="5453"/>
        <w:bookmarkEnd w:id="5454"/>
      </w:del>
    </w:p>
    <w:p w14:paraId="429B2B72" w14:textId="691E3A8C" w:rsidR="00613E00" w:rsidRPr="00613E00" w:rsidDel="00B82E15" w:rsidRDefault="00613E00">
      <w:pPr>
        <w:ind w:left="360"/>
        <w:rPr>
          <w:del w:id="5455" w:author="Monica Maria Garro Lopez" w:date="2025-03-21T15:53:00Z"/>
          <w:lang w:val="es-419"/>
        </w:rPr>
        <w:pPrChange w:id="5456" w:author="Monica Maria Garro Lopez" w:date="2025-03-21T16:06:00Z">
          <w:pPr>
            <w:pStyle w:val="Prrafodelista"/>
          </w:pPr>
        </w:pPrChange>
      </w:pPr>
      <w:bookmarkStart w:id="5457" w:name="_Toc193466373"/>
      <w:bookmarkStart w:id="5458" w:name="_Toc193466605"/>
      <w:bookmarkStart w:id="5459" w:name="_Toc193466912"/>
      <w:bookmarkEnd w:id="5457"/>
      <w:bookmarkEnd w:id="5458"/>
      <w:bookmarkEnd w:id="5459"/>
    </w:p>
    <w:p w14:paraId="4E89FBD0" w14:textId="37F6AADD" w:rsidR="00613E00" w:rsidDel="00B82E15" w:rsidRDefault="00AA28C8">
      <w:pPr>
        <w:ind w:left="360"/>
        <w:rPr>
          <w:del w:id="5460" w:author="Monica Maria Garro Lopez" w:date="2025-03-21T15:53:00Z"/>
          <w:lang w:val="es-419"/>
        </w:rPr>
        <w:pPrChange w:id="5461" w:author="Monica Maria Garro Lopez" w:date="2025-03-21T16:06:00Z">
          <w:pPr>
            <w:pStyle w:val="Prrafodelista"/>
            <w:numPr>
              <w:numId w:val="46"/>
            </w:numPr>
            <w:ind w:hanging="360"/>
          </w:pPr>
        </w:pPrChange>
      </w:pPr>
      <w:del w:id="5462" w:author="Monica Maria Garro Lopez" w:date="2025-03-21T15:53:00Z">
        <w:r w:rsidRPr="00613E00" w:rsidDel="00B82E15">
          <w:rPr>
            <w:b/>
            <w:bCs/>
            <w:lang w:val="es-419"/>
          </w:rPr>
          <w:delText>Optimización del rendimiento en arquitecturas híbridas</w:delText>
        </w:r>
      </w:del>
      <w:del w:id="5463" w:author="Monica Maria Garro Lopez" w:date="2025-03-07T14:29:00Z">
        <w:r w:rsidRPr="00613E00" w:rsidDel="00F30CFC">
          <w:rPr>
            <w:lang w:val="es-419"/>
          </w:rPr>
          <w:delText xml:space="preserve">: </w:delText>
        </w:r>
      </w:del>
      <w:ins w:id="5464" w:author="PEREZ MARTINEZ Gema (ENGIE-España)" w:date="2025-03-04T19:35:00Z">
        <w:del w:id="5465" w:author="Monica Maria Garro Lopez" w:date="2025-03-07T14:29:00Z">
          <w:r w:rsidR="00B2213F" w:rsidDel="00F30CFC">
            <w:rPr>
              <w:lang w:val="es-419"/>
            </w:rPr>
            <w:delText>e</w:delText>
          </w:r>
        </w:del>
      </w:ins>
      <w:del w:id="5466" w:author="Monica Maria Garro Lopez" w:date="2025-03-21T15:53:00Z">
        <w:r w:rsidRPr="00613E00" w:rsidDel="00B82E15">
          <w:rPr>
            <w:lang w:val="es-419"/>
          </w:rPr>
          <w:delText xml:space="preserve">El auge de los </w:delText>
        </w:r>
        <w:r w:rsidRPr="00613E00" w:rsidDel="00B82E15">
          <w:rPr>
            <w:i/>
            <w:iCs/>
            <w:lang w:val="es-419"/>
          </w:rPr>
          <w:delText>Data Lakehouses</w:delText>
        </w:r>
        <w:r w:rsidRPr="00613E00" w:rsidDel="00B82E15">
          <w:rPr>
            <w:lang w:val="es-419"/>
          </w:rPr>
          <w:delText xml:space="preserve"> presenta nuevos retos en la integración eficiente de almacenamiento estructurado y no estructurado. </w:delText>
        </w:r>
        <w:bookmarkStart w:id="5467" w:name="_Toc193466374"/>
        <w:bookmarkStart w:id="5468" w:name="_Toc193466606"/>
        <w:bookmarkStart w:id="5469" w:name="_Toc193466913"/>
        <w:bookmarkEnd w:id="5467"/>
        <w:bookmarkEnd w:id="5468"/>
        <w:bookmarkEnd w:id="5469"/>
      </w:del>
    </w:p>
    <w:p w14:paraId="0B3A7134" w14:textId="0D05BD80" w:rsidR="00613E00" w:rsidRPr="00613E00" w:rsidDel="00B82E15" w:rsidRDefault="00613E00">
      <w:pPr>
        <w:ind w:left="360"/>
        <w:rPr>
          <w:del w:id="5470" w:author="Monica Maria Garro Lopez" w:date="2025-03-21T15:53:00Z"/>
          <w:lang w:val="es-419"/>
        </w:rPr>
        <w:pPrChange w:id="5471" w:author="Monica Maria Garro Lopez" w:date="2025-03-21T16:06:00Z">
          <w:pPr>
            <w:pStyle w:val="Prrafodelista"/>
          </w:pPr>
        </w:pPrChange>
      </w:pPr>
      <w:bookmarkStart w:id="5472" w:name="_Toc193466375"/>
      <w:bookmarkStart w:id="5473" w:name="_Toc193466607"/>
      <w:bookmarkStart w:id="5474" w:name="_Toc193466914"/>
      <w:bookmarkEnd w:id="5472"/>
      <w:bookmarkEnd w:id="5473"/>
      <w:bookmarkEnd w:id="5474"/>
    </w:p>
    <w:p w14:paraId="024573E8" w14:textId="1199B7B9" w:rsidR="00613E00" w:rsidDel="00B82E15" w:rsidRDefault="00AA28C8">
      <w:pPr>
        <w:ind w:left="360"/>
        <w:rPr>
          <w:del w:id="5475" w:author="Monica Maria Garro Lopez" w:date="2025-03-21T15:53:00Z"/>
          <w:lang w:val="es-419"/>
        </w:rPr>
        <w:pPrChange w:id="5476" w:author="Monica Maria Garro Lopez" w:date="2025-03-21T16:06:00Z">
          <w:pPr>
            <w:pStyle w:val="Prrafodelista"/>
            <w:numPr>
              <w:numId w:val="46"/>
            </w:numPr>
            <w:ind w:hanging="360"/>
          </w:pPr>
        </w:pPrChange>
      </w:pPr>
      <w:del w:id="5477" w:author="Monica Maria Garro Lopez" w:date="2025-03-21T15:53:00Z">
        <w:r w:rsidRPr="00613E00" w:rsidDel="00B82E15">
          <w:rPr>
            <w:b/>
            <w:bCs/>
            <w:lang w:val="es-419"/>
          </w:rPr>
          <w:delText>Automatización de procesos ETL y ELT</w:delText>
        </w:r>
      </w:del>
      <w:del w:id="5478" w:author="Monica Maria Garro Lopez" w:date="2025-03-07T14:29:00Z">
        <w:r w:rsidRPr="00613E00" w:rsidDel="00F30CFC">
          <w:rPr>
            <w:lang w:val="es-419"/>
          </w:rPr>
          <w:delText xml:space="preserve">: </w:delText>
        </w:r>
      </w:del>
      <w:ins w:id="5479" w:author="PEREZ MARTINEZ Gema (ENGIE-España)" w:date="2025-03-04T19:35:00Z">
        <w:del w:id="5480" w:author="Monica Maria Garro Lopez" w:date="2025-03-07T14:29:00Z">
          <w:r w:rsidR="00B2213F" w:rsidDel="00F30CFC">
            <w:rPr>
              <w:lang w:val="es-419"/>
            </w:rPr>
            <w:delText>l</w:delText>
          </w:r>
        </w:del>
      </w:ins>
      <w:del w:id="5481" w:author="Monica Maria Garro Lopez" w:date="2025-03-21T15:53:00Z">
        <w:r w:rsidRPr="00613E00" w:rsidDel="00B82E15">
          <w:rPr>
            <w:lang w:val="es-419"/>
          </w:rPr>
          <w:delText>La incorporación de técnicas de inteligencia artificial y aprendizaje automático en la automatización de la ingesta, limpieza y transformación de datos podría mejorar la eficiencia operativa y reducir los tiempos de procesamiento en entornos de Big Data</w:delText>
        </w:r>
        <w:r w:rsidR="00613E00" w:rsidDel="00B82E15">
          <w:rPr>
            <w:lang w:val="es-419"/>
          </w:rPr>
          <w:delText>.</w:delText>
        </w:r>
        <w:bookmarkStart w:id="5482" w:name="_Toc193466376"/>
        <w:bookmarkStart w:id="5483" w:name="_Toc193466608"/>
        <w:bookmarkStart w:id="5484" w:name="_Toc193466915"/>
        <w:bookmarkEnd w:id="5482"/>
        <w:bookmarkEnd w:id="5483"/>
        <w:bookmarkEnd w:id="5484"/>
      </w:del>
    </w:p>
    <w:p w14:paraId="4AF239FC" w14:textId="5129F744" w:rsidR="00613E00" w:rsidRPr="00613E00" w:rsidDel="00B82E15" w:rsidRDefault="00613E00">
      <w:pPr>
        <w:ind w:left="360"/>
        <w:rPr>
          <w:del w:id="5485" w:author="Monica Maria Garro Lopez" w:date="2025-03-21T15:53:00Z"/>
          <w:lang w:val="es-419"/>
        </w:rPr>
        <w:pPrChange w:id="5486" w:author="Monica Maria Garro Lopez" w:date="2025-03-21T16:06:00Z">
          <w:pPr>
            <w:pStyle w:val="Prrafodelista"/>
          </w:pPr>
        </w:pPrChange>
      </w:pPr>
      <w:bookmarkStart w:id="5487" w:name="_Toc193466377"/>
      <w:bookmarkStart w:id="5488" w:name="_Toc193466609"/>
      <w:bookmarkStart w:id="5489" w:name="_Toc193466916"/>
      <w:bookmarkEnd w:id="5487"/>
      <w:bookmarkEnd w:id="5488"/>
      <w:bookmarkEnd w:id="5489"/>
    </w:p>
    <w:p w14:paraId="09EB27C8" w14:textId="15B7AD11" w:rsidR="00613E00" w:rsidDel="00B82E15" w:rsidRDefault="00AA28C8">
      <w:pPr>
        <w:ind w:left="360"/>
        <w:rPr>
          <w:del w:id="5490" w:author="Monica Maria Garro Lopez" w:date="2025-03-21T15:53:00Z"/>
          <w:lang w:val="es-419"/>
        </w:rPr>
        <w:pPrChange w:id="5491" w:author="Monica Maria Garro Lopez" w:date="2025-03-21T16:06:00Z">
          <w:pPr>
            <w:pStyle w:val="Prrafodelista"/>
            <w:numPr>
              <w:numId w:val="46"/>
            </w:numPr>
            <w:ind w:hanging="360"/>
          </w:pPr>
        </w:pPrChange>
      </w:pPr>
      <w:del w:id="5492" w:author="Monica Maria Garro Lopez" w:date="2025-03-21T15:53:00Z">
        <w:r w:rsidRPr="00613E00" w:rsidDel="00B82E15">
          <w:rPr>
            <w:b/>
            <w:bCs/>
            <w:lang w:val="es-419"/>
          </w:rPr>
          <w:delText>Seguridad y cumplimiento normativo en entornos distribuidos</w:delText>
        </w:r>
      </w:del>
      <w:del w:id="5493" w:author="Monica Maria Garro Lopez" w:date="2025-03-07T14:29:00Z">
        <w:r w:rsidRPr="00613E00" w:rsidDel="00F30CFC">
          <w:rPr>
            <w:lang w:val="es-419"/>
          </w:rPr>
          <w:delText xml:space="preserve">: </w:delText>
        </w:r>
      </w:del>
      <w:del w:id="5494" w:author="Monica Maria Garro Lopez" w:date="2025-03-21T15:53:00Z">
        <w:r w:rsidRPr="00613E00" w:rsidDel="00B82E15">
          <w:rPr>
            <w:lang w:val="es-419"/>
          </w:rPr>
          <w:delText>C</w:delText>
        </w:r>
      </w:del>
      <w:ins w:id="5495" w:author="PEREZ MARTINEZ Gema (ENGIE-España)" w:date="2025-03-04T19:35:00Z">
        <w:del w:id="5496" w:author="Monica Maria Garro Lopez" w:date="2025-03-07T14:29:00Z">
          <w:r w:rsidR="00B2213F" w:rsidDel="00F30CFC">
            <w:rPr>
              <w:lang w:val="es-419"/>
            </w:rPr>
            <w:delText>c</w:delText>
          </w:r>
        </w:del>
      </w:ins>
      <w:del w:id="5497" w:author="Monica Maria Garro Lopez" w:date="2025-03-21T15:53:00Z">
        <w:r w:rsidRPr="00613E00" w:rsidDel="00B82E15">
          <w:rPr>
            <w:lang w:val="es-419"/>
          </w:rPr>
          <w:delText xml:space="preserve">on la creciente adopción de arquitecturas </w:delText>
        </w:r>
        <w:r w:rsidRPr="00613E00" w:rsidDel="00B82E15">
          <w:rPr>
            <w:i/>
            <w:iCs/>
            <w:lang w:val="es-419"/>
          </w:rPr>
          <w:delText>multicloud</w:delText>
        </w:r>
        <w:r w:rsidRPr="00613E00" w:rsidDel="00B82E15">
          <w:rPr>
            <w:lang w:val="es-419"/>
          </w:rPr>
          <w:delText>, es esencial investigar nuevas estrategias de seguridad, encriptación y control de acceso para garantizar la protección de datos sensibles en infraestructuras descentralizadas</w:delText>
        </w:r>
        <w:r w:rsidR="00613E00" w:rsidDel="00B82E15">
          <w:rPr>
            <w:lang w:val="es-419"/>
          </w:rPr>
          <w:delText>.</w:delText>
        </w:r>
        <w:bookmarkStart w:id="5498" w:name="_Toc193466378"/>
        <w:bookmarkStart w:id="5499" w:name="_Toc193466610"/>
        <w:bookmarkStart w:id="5500" w:name="_Toc193466917"/>
        <w:bookmarkEnd w:id="5498"/>
        <w:bookmarkEnd w:id="5499"/>
        <w:bookmarkEnd w:id="5500"/>
      </w:del>
    </w:p>
    <w:p w14:paraId="5FA9C2B2" w14:textId="42771B33" w:rsidR="00613E00" w:rsidRPr="00613E00" w:rsidDel="00B82E15" w:rsidRDefault="00613E00">
      <w:pPr>
        <w:ind w:left="360"/>
        <w:rPr>
          <w:del w:id="5501" w:author="Monica Maria Garro Lopez" w:date="2025-03-21T15:53:00Z"/>
          <w:lang w:val="es-419"/>
        </w:rPr>
        <w:pPrChange w:id="5502" w:author="Monica Maria Garro Lopez" w:date="2025-03-21T16:06:00Z">
          <w:pPr>
            <w:pStyle w:val="Prrafodelista"/>
          </w:pPr>
        </w:pPrChange>
      </w:pPr>
      <w:bookmarkStart w:id="5503" w:name="_Toc193466379"/>
      <w:bookmarkStart w:id="5504" w:name="_Toc193466611"/>
      <w:bookmarkStart w:id="5505" w:name="_Toc193466918"/>
      <w:bookmarkEnd w:id="5503"/>
      <w:bookmarkEnd w:id="5504"/>
      <w:bookmarkEnd w:id="5505"/>
    </w:p>
    <w:p w14:paraId="78FF7EB2" w14:textId="405C109D" w:rsidR="00F30CFC" w:rsidRPr="00F30CFC" w:rsidDel="00415AEC" w:rsidRDefault="00AA28C8">
      <w:pPr>
        <w:ind w:left="360"/>
        <w:rPr>
          <w:ins w:id="5506" w:author="PEREZ MARTINEZ Gema (ENGIE-España)" w:date="2025-03-04T19:11:00Z"/>
          <w:del w:id="5507" w:author="Monica Maria Garro Lopez" w:date="2025-03-21T16:06:00Z"/>
          <w:lang w:val="es-419"/>
        </w:rPr>
        <w:pPrChange w:id="5508" w:author="Monica Maria Garro Lopez" w:date="2025-03-21T16:06:00Z">
          <w:pPr>
            <w:pStyle w:val="Prrafodelista"/>
            <w:numPr>
              <w:numId w:val="46"/>
            </w:numPr>
            <w:ind w:hanging="360"/>
          </w:pPr>
        </w:pPrChange>
      </w:pPr>
      <w:del w:id="5509" w:author="Monica Maria Garro Lopez" w:date="2025-03-21T15:53:00Z">
        <w:r w:rsidRPr="00613E00" w:rsidDel="00B82E15">
          <w:rPr>
            <w:b/>
            <w:bCs/>
            <w:lang w:val="es-419"/>
          </w:rPr>
          <w:delText>Impacto de la computación cuántica en el procesamiento de datos</w:delText>
        </w:r>
        <w:r w:rsidRPr="00613E00" w:rsidDel="00B82E15">
          <w:rPr>
            <w:lang w:val="es-419"/>
          </w:rPr>
          <w:delText xml:space="preserve">: </w:delText>
        </w:r>
      </w:del>
      <w:ins w:id="5510" w:author="PEREZ MARTINEZ Gema (ENGIE-España)" w:date="2025-03-04T19:34:00Z">
        <w:del w:id="5511" w:author="Monica Maria Garro Lopez" w:date="2025-03-21T15:53:00Z">
          <w:r w:rsidR="00B2213F" w:rsidDel="00B82E15">
            <w:rPr>
              <w:lang w:val="es-419"/>
            </w:rPr>
            <w:delText>a</w:delText>
          </w:r>
        </w:del>
      </w:ins>
      <w:del w:id="5512" w:author="Monica Maria Garro Lopez" w:date="2025-03-21T15:53:00Z">
        <w:r w:rsidRPr="00613E00" w:rsidDel="00B82E15">
          <w:rPr>
            <w:lang w:val="es-419"/>
          </w:rPr>
          <w:delText xml:space="preserve">A medida que la computación cuántica avanza, se espera que tenga un impacto significativo en la velocidad y eficiencia de procesamiento de grandes volúmenes de datos. Explorar cómo esta tecnología puede integrarse con </w:delText>
        </w:r>
      </w:del>
      <w:del w:id="5513" w:author="Monica Maria Garro Lopez" w:date="2025-03-07T14:29:00Z">
        <w:r w:rsidRPr="00613E00" w:rsidDel="00F30CFC">
          <w:rPr>
            <w:i/>
            <w:iCs/>
            <w:lang w:val="es-419"/>
          </w:rPr>
          <w:delText>Data Warehouses</w:delText>
        </w:r>
        <w:r w:rsidR="00613E00" w:rsidDel="00F30CFC">
          <w:rPr>
            <w:i/>
            <w:iCs/>
            <w:lang w:val="es-419"/>
          </w:rPr>
          <w:delText xml:space="preserve">, </w:delText>
        </w:r>
        <w:r w:rsidRPr="00613E00" w:rsidDel="00F30CFC">
          <w:rPr>
            <w:i/>
            <w:iCs/>
            <w:lang w:val="es-419"/>
          </w:rPr>
          <w:delText>Data Lakes</w:delText>
        </w:r>
        <w:r w:rsidR="00613E00" w:rsidDel="00F30CFC">
          <w:rPr>
            <w:i/>
            <w:iCs/>
            <w:lang w:val="es-419"/>
          </w:rPr>
          <w:delText xml:space="preserve"> y Data lakehouses</w:delText>
        </w:r>
      </w:del>
      <w:del w:id="5514" w:author="Monica Maria Garro Lopez" w:date="2025-03-21T15:53:00Z">
        <w:r w:rsidRPr="00613E00" w:rsidDel="00B82E15">
          <w:rPr>
            <w:lang w:val="es-419"/>
          </w:rPr>
          <w:delText xml:space="preserve"> será un área de investigación crucial en los próximos años.</w:delText>
        </w:r>
      </w:del>
      <w:bookmarkStart w:id="5515" w:name="_Toc193466380"/>
      <w:bookmarkStart w:id="5516" w:name="_Toc193466612"/>
      <w:bookmarkStart w:id="5517" w:name="_Toc193466919"/>
      <w:bookmarkEnd w:id="5515"/>
      <w:bookmarkEnd w:id="5516"/>
      <w:bookmarkEnd w:id="5517"/>
    </w:p>
    <w:p w14:paraId="7D85A10A" w14:textId="26F64016" w:rsidR="00156CBF" w:rsidRPr="00156CBF" w:rsidDel="00415AEC" w:rsidRDefault="00156CBF">
      <w:pPr>
        <w:ind w:left="360"/>
        <w:rPr>
          <w:ins w:id="5518" w:author="PEREZ MARTINEZ Gema (ENGIE-España)" w:date="2025-03-04T19:11:00Z"/>
          <w:del w:id="5519" w:author="Monica Maria Garro Lopez" w:date="2025-03-21T16:06:00Z"/>
          <w:lang w:val="es-419"/>
        </w:rPr>
        <w:pPrChange w:id="5520" w:author="Monica Maria Garro Lopez" w:date="2025-03-21T16:06:00Z">
          <w:pPr>
            <w:pStyle w:val="Prrafodelista"/>
            <w:numPr>
              <w:numId w:val="46"/>
            </w:numPr>
            <w:ind w:hanging="360"/>
          </w:pPr>
        </w:pPrChange>
      </w:pPr>
      <w:bookmarkStart w:id="5521" w:name="_Toc193466381"/>
      <w:bookmarkStart w:id="5522" w:name="_Toc193466613"/>
      <w:bookmarkStart w:id="5523" w:name="_Toc193466920"/>
      <w:bookmarkEnd w:id="5521"/>
      <w:bookmarkEnd w:id="5522"/>
      <w:bookmarkEnd w:id="5523"/>
    </w:p>
    <w:p w14:paraId="7AD94DAB" w14:textId="16FFC10A" w:rsidR="00156CBF" w:rsidDel="009A544A" w:rsidRDefault="00156CBF" w:rsidP="00156CBF">
      <w:pPr>
        <w:rPr>
          <w:ins w:id="5524" w:author="PEREZ MARTINEZ Gema (ENGIE-España)" w:date="2025-03-04T19:11:00Z"/>
          <w:del w:id="5525" w:author="Monica Maria Garro Lopez" w:date="2025-03-07T13:09:00Z"/>
          <w:lang w:val="es-419"/>
        </w:rPr>
      </w:pPr>
      <w:bookmarkStart w:id="5526" w:name="_Toc192518927"/>
      <w:bookmarkStart w:id="5527" w:name="_Toc192519534"/>
      <w:bookmarkStart w:id="5528" w:name="_Toc193131321"/>
      <w:bookmarkStart w:id="5529" w:name="_Toc193375331"/>
      <w:bookmarkStart w:id="5530" w:name="_Toc193375406"/>
      <w:bookmarkStart w:id="5531" w:name="_Toc193393833"/>
      <w:bookmarkStart w:id="5532" w:name="_Toc193431894"/>
      <w:bookmarkStart w:id="5533" w:name="_Toc193462989"/>
      <w:bookmarkStart w:id="5534" w:name="_Toc193465177"/>
      <w:bookmarkStart w:id="5535" w:name="_Toc193466382"/>
      <w:bookmarkStart w:id="5536" w:name="_Toc193466614"/>
      <w:bookmarkStart w:id="5537" w:name="_Toc193466921"/>
      <w:bookmarkEnd w:id="5526"/>
      <w:bookmarkEnd w:id="5527"/>
      <w:bookmarkEnd w:id="5528"/>
      <w:bookmarkEnd w:id="5529"/>
      <w:bookmarkEnd w:id="5530"/>
      <w:bookmarkEnd w:id="5531"/>
      <w:bookmarkEnd w:id="5532"/>
      <w:bookmarkEnd w:id="5533"/>
      <w:bookmarkEnd w:id="5534"/>
      <w:bookmarkEnd w:id="5535"/>
      <w:bookmarkEnd w:id="5536"/>
      <w:bookmarkEnd w:id="5537"/>
    </w:p>
    <w:p w14:paraId="7F5FC30C" w14:textId="6C9D5F77" w:rsidR="00156CBF" w:rsidDel="009A544A" w:rsidRDefault="00156CBF" w:rsidP="00156CBF">
      <w:pPr>
        <w:rPr>
          <w:ins w:id="5538" w:author="PEREZ MARTINEZ Gema (ENGIE-España)" w:date="2025-03-04T19:11:00Z"/>
          <w:del w:id="5539" w:author="Monica Maria Garro Lopez" w:date="2025-03-07T13:09:00Z"/>
          <w:lang w:val="es-419"/>
        </w:rPr>
      </w:pPr>
      <w:bookmarkStart w:id="5540" w:name="_Toc192518928"/>
      <w:bookmarkStart w:id="5541" w:name="_Toc192519535"/>
      <w:bookmarkStart w:id="5542" w:name="_Toc193131322"/>
      <w:bookmarkStart w:id="5543" w:name="_Toc193375332"/>
      <w:bookmarkStart w:id="5544" w:name="_Toc193375407"/>
      <w:bookmarkStart w:id="5545" w:name="_Toc193393834"/>
      <w:bookmarkStart w:id="5546" w:name="_Toc193431895"/>
      <w:bookmarkStart w:id="5547" w:name="_Toc193462990"/>
      <w:bookmarkStart w:id="5548" w:name="_Toc193465178"/>
      <w:bookmarkStart w:id="5549" w:name="_Toc193466383"/>
      <w:bookmarkStart w:id="5550" w:name="_Toc193466615"/>
      <w:bookmarkStart w:id="5551" w:name="_Toc193466922"/>
      <w:bookmarkEnd w:id="5540"/>
      <w:bookmarkEnd w:id="5541"/>
      <w:bookmarkEnd w:id="5542"/>
      <w:bookmarkEnd w:id="5543"/>
      <w:bookmarkEnd w:id="5544"/>
      <w:bookmarkEnd w:id="5545"/>
      <w:bookmarkEnd w:id="5546"/>
      <w:bookmarkEnd w:id="5547"/>
      <w:bookmarkEnd w:id="5548"/>
      <w:bookmarkEnd w:id="5549"/>
      <w:bookmarkEnd w:id="5550"/>
      <w:bookmarkEnd w:id="5551"/>
    </w:p>
    <w:p w14:paraId="2B782D52" w14:textId="6C645954" w:rsidR="00156CBF" w:rsidDel="009A544A" w:rsidRDefault="00156CBF" w:rsidP="00156CBF">
      <w:pPr>
        <w:rPr>
          <w:ins w:id="5552" w:author="PEREZ MARTINEZ Gema (ENGIE-España)" w:date="2025-03-04T19:11:00Z"/>
          <w:del w:id="5553" w:author="Monica Maria Garro Lopez" w:date="2025-03-07T13:09:00Z"/>
          <w:lang w:val="es-419"/>
        </w:rPr>
      </w:pPr>
      <w:bookmarkStart w:id="5554" w:name="_Toc192518929"/>
      <w:bookmarkStart w:id="5555" w:name="_Toc192519536"/>
      <w:bookmarkStart w:id="5556" w:name="_Toc193131323"/>
      <w:bookmarkStart w:id="5557" w:name="_Toc193375333"/>
      <w:bookmarkStart w:id="5558" w:name="_Toc193375408"/>
      <w:bookmarkStart w:id="5559" w:name="_Toc193393835"/>
      <w:bookmarkStart w:id="5560" w:name="_Toc193431896"/>
      <w:bookmarkStart w:id="5561" w:name="_Toc193462991"/>
      <w:bookmarkStart w:id="5562" w:name="_Toc193465179"/>
      <w:bookmarkStart w:id="5563" w:name="_Toc193466384"/>
      <w:bookmarkStart w:id="5564" w:name="_Toc193466616"/>
      <w:bookmarkStart w:id="5565" w:name="_Toc193466923"/>
      <w:bookmarkEnd w:id="5554"/>
      <w:bookmarkEnd w:id="5555"/>
      <w:bookmarkEnd w:id="5556"/>
      <w:bookmarkEnd w:id="5557"/>
      <w:bookmarkEnd w:id="5558"/>
      <w:bookmarkEnd w:id="5559"/>
      <w:bookmarkEnd w:id="5560"/>
      <w:bookmarkEnd w:id="5561"/>
      <w:bookmarkEnd w:id="5562"/>
      <w:bookmarkEnd w:id="5563"/>
      <w:bookmarkEnd w:id="5564"/>
      <w:bookmarkEnd w:id="5565"/>
    </w:p>
    <w:p w14:paraId="019B216B" w14:textId="60C3EA84" w:rsidR="00156CBF" w:rsidDel="009A544A" w:rsidRDefault="00156CBF" w:rsidP="00156CBF">
      <w:pPr>
        <w:rPr>
          <w:ins w:id="5566" w:author="PEREZ MARTINEZ Gema (ENGIE-España)" w:date="2025-03-04T19:11:00Z"/>
          <w:del w:id="5567" w:author="Monica Maria Garro Lopez" w:date="2025-03-07T13:09:00Z"/>
          <w:lang w:val="es-419"/>
        </w:rPr>
      </w:pPr>
      <w:bookmarkStart w:id="5568" w:name="_Toc192518930"/>
      <w:bookmarkStart w:id="5569" w:name="_Toc192519537"/>
      <w:bookmarkStart w:id="5570" w:name="_Toc193131324"/>
      <w:bookmarkStart w:id="5571" w:name="_Toc193375334"/>
      <w:bookmarkStart w:id="5572" w:name="_Toc193375409"/>
      <w:bookmarkStart w:id="5573" w:name="_Toc193393836"/>
      <w:bookmarkStart w:id="5574" w:name="_Toc193431897"/>
      <w:bookmarkStart w:id="5575" w:name="_Toc193462992"/>
      <w:bookmarkStart w:id="5576" w:name="_Toc193465180"/>
      <w:bookmarkStart w:id="5577" w:name="_Toc193466385"/>
      <w:bookmarkStart w:id="5578" w:name="_Toc193466617"/>
      <w:bookmarkStart w:id="5579" w:name="_Toc193466924"/>
      <w:bookmarkEnd w:id="5568"/>
      <w:bookmarkEnd w:id="5569"/>
      <w:bookmarkEnd w:id="5570"/>
      <w:bookmarkEnd w:id="5571"/>
      <w:bookmarkEnd w:id="5572"/>
      <w:bookmarkEnd w:id="5573"/>
      <w:bookmarkEnd w:id="5574"/>
      <w:bookmarkEnd w:id="5575"/>
      <w:bookmarkEnd w:id="5576"/>
      <w:bookmarkEnd w:id="5577"/>
      <w:bookmarkEnd w:id="5578"/>
      <w:bookmarkEnd w:id="5579"/>
    </w:p>
    <w:p w14:paraId="17263F6D" w14:textId="5708C5A9" w:rsidR="00156CBF" w:rsidDel="009A544A" w:rsidRDefault="00156CBF" w:rsidP="00156CBF">
      <w:pPr>
        <w:rPr>
          <w:ins w:id="5580" w:author="PEREZ MARTINEZ Gema (ENGIE-España)" w:date="2025-03-04T19:11:00Z"/>
          <w:del w:id="5581" w:author="Monica Maria Garro Lopez" w:date="2025-03-07T13:09:00Z"/>
          <w:lang w:val="es-419"/>
        </w:rPr>
      </w:pPr>
      <w:bookmarkStart w:id="5582" w:name="_Toc192518931"/>
      <w:bookmarkStart w:id="5583" w:name="_Toc192519538"/>
      <w:bookmarkStart w:id="5584" w:name="_Toc193131325"/>
      <w:bookmarkStart w:id="5585" w:name="_Toc193375335"/>
      <w:bookmarkStart w:id="5586" w:name="_Toc193375410"/>
      <w:bookmarkStart w:id="5587" w:name="_Toc193393837"/>
      <w:bookmarkStart w:id="5588" w:name="_Toc193431898"/>
      <w:bookmarkStart w:id="5589" w:name="_Toc193462993"/>
      <w:bookmarkStart w:id="5590" w:name="_Toc193465181"/>
      <w:bookmarkStart w:id="5591" w:name="_Toc193466386"/>
      <w:bookmarkStart w:id="5592" w:name="_Toc193466618"/>
      <w:bookmarkStart w:id="5593" w:name="_Toc193466925"/>
      <w:bookmarkEnd w:id="5582"/>
      <w:bookmarkEnd w:id="5583"/>
      <w:bookmarkEnd w:id="5584"/>
      <w:bookmarkEnd w:id="5585"/>
      <w:bookmarkEnd w:id="5586"/>
      <w:bookmarkEnd w:id="5587"/>
      <w:bookmarkEnd w:id="5588"/>
      <w:bookmarkEnd w:id="5589"/>
      <w:bookmarkEnd w:id="5590"/>
      <w:bookmarkEnd w:id="5591"/>
      <w:bookmarkEnd w:id="5592"/>
      <w:bookmarkEnd w:id="5593"/>
    </w:p>
    <w:p w14:paraId="6BF66B63" w14:textId="0693B9F7" w:rsidR="00156CBF" w:rsidDel="009A544A" w:rsidRDefault="00156CBF" w:rsidP="00156CBF">
      <w:pPr>
        <w:rPr>
          <w:ins w:id="5594" w:author="PEREZ MARTINEZ Gema (ENGIE-España)" w:date="2025-03-04T19:11:00Z"/>
          <w:del w:id="5595" w:author="Monica Maria Garro Lopez" w:date="2025-03-07T13:09:00Z"/>
          <w:lang w:val="es-419"/>
        </w:rPr>
      </w:pPr>
      <w:bookmarkStart w:id="5596" w:name="_Toc192518932"/>
      <w:bookmarkStart w:id="5597" w:name="_Toc192519539"/>
      <w:bookmarkStart w:id="5598" w:name="_Toc193131326"/>
      <w:bookmarkStart w:id="5599" w:name="_Toc193375336"/>
      <w:bookmarkStart w:id="5600" w:name="_Toc193375411"/>
      <w:bookmarkStart w:id="5601" w:name="_Toc193393838"/>
      <w:bookmarkStart w:id="5602" w:name="_Toc193431899"/>
      <w:bookmarkStart w:id="5603" w:name="_Toc193462994"/>
      <w:bookmarkStart w:id="5604" w:name="_Toc193465182"/>
      <w:bookmarkStart w:id="5605" w:name="_Toc193466387"/>
      <w:bookmarkStart w:id="5606" w:name="_Toc193466619"/>
      <w:bookmarkStart w:id="5607" w:name="_Toc193466926"/>
      <w:bookmarkEnd w:id="5596"/>
      <w:bookmarkEnd w:id="5597"/>
      <w:bookmarkEnd w:id="5598"/>
      <w:bookmarkEnd w:id="5599"/>
      <w:bookmarkEnd w:id="5600"/>
      <w:bookmarkEnd w:id="5601"/>
      <w:bookmarkEnd w:id="5602"/>
      <w:bookmarkEnd w:id="5603"/>
      <w:bookmarkEnd w:id="5604"/>
      <w:bookmarkEnd w:id="5605"/>
      <w:bookmarkEnd w:id="5606"/>
      <w:bookmarkEnd w:id="5607"/>
    </w:p>
    <w:p w14:paraId="5E67D7DC" w14:textId="6C51FCD7" w:rsidR="00156CBF" w:rsidDel="009A544A" w:rsidRDefault="00156CBF" w:rsidP="00156CBF">
      <w:pPr>
        <w:rPr>
          <w:ins w:id="5608" w:author="PEREZ MARTINEZ Gema (ENGIE-España)" w:date="2025-03-04T19:11:00Z"/>
          <w:del w:id="5609" w:author="Monica Maria Garro Lopez" w:date="2025-03-07T13:09:00Z"/>
          <w:lang w:val="es-419"/>
        </w:rPr>
      </w:pPr>
      <w:bookmarkStart w:id="5610" w:name="_Toc192518933"/>
      <w:bookmarkStart w:id="5611" w:name="_Toc192519540"/>
      <w:bookmarkStart w:id="5612" w:name="_Toc193131327"/>
      <w:bookmarkStart w:id="5613" w:name="_Toc193375337"/>
      <w:bookmarkStart w:id="5614" w:name="_Toc193375412"/>
      <w:bookmarkStart w:id="5615" w:name="_Toc193393839"/>
      <w:bookmarkStart w:id="5616" w:name="_Toc193431900"/>
      <w:bookmarkStart w:id="5617" w:name="_Toc193462995"/>
      <w:bookmarkStart w:id="5618" w:name="_Toc193465183"/>
      <w:bookmarkStart w:id="5619" w:name="_Toc193466388"/>
      <w:bookmarkStart w:id="5620" w:name="_Toc193466620"/>
      <w:bookmarkStart w:id="5621" w:name="_Toc193466927"/>
      <w:bookmarkEnd w:id="5610"/>
      <w:bookmarkEnd w:id="5611"/>
      <w:bookmarkEnd w:id="5612"/>
      <w:bookmarkEnd w:id="5613"/>
      <w:bookmarkEnd w:id="5614"/>
      <w:bookmarkEnd w:id="5615"/>
      <w:bookmarkEnd w:id="5616"/>
      <w:bookmarkEnd w:id="5617"/>
      <w:bookmarkEnd w:id="5618"/>
      <w:bookmarkEnd w:id="5619"/>
      <w:bookmarkEnd w:id="5620"/>
      <w:bookmarkEnd w:id="5621"/>
    </w:p>
    <w:p w14:paraId="77237B65" w14:textId="205DA238" w:rsidR="00156CBF" w:rsidDel="009A544A" w:rsidRDefault="00156CBF" w:rsidP="00156CBF">
      <w:pPr>
        <w:rPr>
          <w:ins w:id="5622" w:author="PEREZ MARTINEZ Gema (ENGIE-España)" w:date="2025-03-04T19:11:00Z"/>
          <w:del w:id="5623" w:author="Monica Maria Garro Lopez" w:date="2025-03-07T13:09:00Z"/>
          <w:lang w:val="es-419"/>
        </w:rPr>
      </w:pPr>
      <w:bookmarkStart w:id="5624" w:name="_Toc192518934"/>
      <w:bookmarkStart w:id="5625" w:name="_Toc192519541"/>
      <w:bookmarkStart w:id="5626" w:name="_Toc193131328"/>
      <w:bookmarkStart w:id="5627" w:name="_Toc193375338"/>
      <w:bookmarkStart w:id="5628" w:name="_Toc193375413"/>
      <w:bookmarkStart w:id="5629" w:name="_Toc193393840"/>
      <w:bookmarkStart w:id="5630" w:name="_Toc193431901"/>
      <w:bookmarkStart w:id="5631" w:name="_Toc193462996"/>
      <w:bookmarkStart w:id="5632" w:name="_Toc193465184"/>
      <w:bookmarkStart w:id="5633" w:name="_Toc193466389"/>
      <w:bookmarkStart w:id="5634" w:name="_Toc193466621"/>
      <w:bookmarkStart w:id="5635" w:name="_Toc193466928"/>
      <w:bookmarkEnd w:id="5624"/>
      <w:bookmarkEnd w:id="5625"/>
      <w:bookmarkEnd w:id="5626"/>
      <w:bookmarkEnd w:id="5627"/>
      <w:bookmarkEnd w:id="5628"/>
      <w:bookmarkEnd w:id="5629"/>
      <w:bookmarkEnd w:id="5630"/>
      <w:bookmarkEnd w:id="5631"/>
      <w:bookmarkEnd w:id="5632"/>
      <w:bookmarkEnd w:id="5633"/>
      <w:bookmarkEnd w:id="5634"/>
      <w:bookmarkEnd w:id="5635"/>
    </w:p>
    <w:p w14:paraId="64DCB3B3" w14:textId="4324F737" w:rsidR="00156CBF" w:rsidDel="009A544A" w:rsidRDefault="00156CBF" w:rsidP="00156CBF">
      <w:pPr>
        <w:rPr>
          <w:ins w:id="5636" w:author="PEREZ MARTINEZ Gema (ENGIE-España)" w:date="2025-03-04T19:11:00Z"/>
          <w:del w:id="5637" w:author="Monica Maria Garro Lopez" w:date="2025-03-07T13:09:00Z"/>
          <w:lang w:val="es-419"/>
        </w:rPr>
      </w:pPr>
      <w:bookmarkStart w:id="5638" w:name="_Toc192518935"/>
      <w:bookmarkStart w:id="5639" w:name="_Toc192519542"/>
      <w:bookmarkStart w:id="5640" w:name="_Toc193131329"/>
      <w:bookmarkStart w:id="5641" w:name="_Toc193375339"/>
      <w:bookmarkStart w:id="5642" w:name="_Toc193375414"/>
      <w:bookmarkStart w:id="5643" w:name="_Toc193393841"/>
      <w:bookmarkStart w:id="5644" w:name="_Toc193431902"/>
      <w:bookmarkStart w:id="5645" w:name="_Toc193462997"/>
      <w:bookmarkStart w:id="5646" w:name="_Toc193465185"/>
      <w:bookmarkStart w:id="5647" w:name="_Toc193466390"/>
      <w:bookmarkStart w:id="5648" w:name="_Toc193466622"/>
      <w:bookmarkStart w:id="5649" w:name="_Toc193466929"/>
      <w:bookmarkEnd w:id="5638"/>
      <w:bookmarkEnd w:id="5639"/>
      <w:bookmarkEnd w:id="5640"/>
      <w:bookmarkEnd w:id="5641"/>
      <w:bookmarkEnd w:id="5642"/>
      <w:bookmarkEnd w:id="5643"/>
      <w:bookmarkEnd w:id="5644"/>
      <w:bookmarkEnd w:id="5645"/>
      <w:bookmarkEnd w:id="5646"/>
      <w:bookmarkEnd w:id="5647"/>
      <w:bookmarkEnd w:id="5648"/>
      <w:bookmarkEnd w:id="5649"/>
    </w:p>
    <w:p w14:paraId="16CCFBAD" w14:textId="7C2CCDA5" w:rsidR="00156CBF" w:rsidDel="009A544A" w:rsidRDefault="00156CBF" w:rsidP="00156CBF">
      <w:pPr>
        <w:rPr>
          <w:ins w:id="5650" w:author="PEREZ MARTINEZ Gema (ENGIE-España)" w:date="2025-03-04T19:11:00Z"/>
          <w:del w:id="5651" w:author="Monica Maria Garro Lopez" w:date="2025-03-07T13:09:00Z"/>
          <w:lang w:val="es-419"/>
        </w:rPr>
      </w:pPr>
      <w:bookmarkStart w:id="5652" w:name="_Toc192518936"/>
      <w:bookmarkStart w:id="5653" w:name="_Toc192519543"/>
      <w:bookmarkStart w:id="5654" w:name="_Toc193131330"/>
      <w:bookmarkStart w:id="5655" w:name="_Toc193375340"/>
      <w:bookmarkStart w:id="5656" w:name="_Toc193375415"/>
      <w:bookmarkStart w:id="5657" w:name="_Toc193393842"/>
      <w:bookmarkStart w:id="5658" w:name="_Toc193431903"/>
      <w:bookmarkStart w:id="5659" w:name="_Toc193462998"/>
      <w:bookmarkStart w:id="5660" w:name="_Toc193465186"/>
      <w:bookmarkStart w:id="5661" w:name="_Toc193466391"/>
      <w:bookmarkStart w:id="5662" w:name="_Toc193466623"/>
      <w:bookmarkStart w:id="5663" w:name="_Toc193466930"/>
      <w:bookmarkEnd w:id="5652"/>
      <w:bookmarkEnd w:id="5653"/>
      <w:bookmarkEnd w:id="5654"/>
      <w:bookmarkEnd w:id="5655"/>
      <w:bookmarkEnd w:id="5656"/>
      <w:bookmarkEnd w:id="5657"/>
      <w:bookmarkEnd w:id="5658"/>
      <w:bookmarkEnd w:id="5659"/>
      <w:bookmarkEnd w:id="5660"/>
      <w:bookmarkEnd w:id="5661"/>
      <w:bookmarkEnd w:id="5662"/>
      <w:bookmarkEnd w:id="5663"/>
    </w:p>
    <w:p w14:paraId="45527FB3" w14:textId="5DDA3CE2" w:rsidR="00156CBF" w:rsidDel="009A544A" w:rsidRDefault="00156CBF" w:rsidP="00156CBF">
      <w:pPr>
        <w:rPr>
          <w:ins w:id="5664" w:author="PEREZ MARTINEZ Gema (ENGIE-España)" w:date="2025-03-04T19:11:00Z"/>
          <w:del w:id="5665" w:author="Monica Maria Garro Lopez" w:date="2025-03-07T13:09:00Z"/>
          <w:lang w:val="es-419"/>
        </w:rPr>
      </w:pPr>
      <w:bookmarkStart w:id="5666" w:name="_Toc192518937"/>
      <w:bookmarkStart w:id="5667" w:name="_Toc192519544"/>
      <w:bookmarkStart w:id="5668" w:name="_Toc193131331"/>
      <w:bookmarkStart w:id="5669" w:name="_Toc193375341"/>
      <w:bookmarkStart w:id="5670" w:name="_Toc193375416"/>
      <w:bookmarkStart w:id="5671" w:name="_Toc193393843"/>
      <w:bookmarkStart w:id="5672" w:name="_Toc193431904"/>
      <w:bookmarkStart w:id="5673" w:name="_Toc193462999"/>
      <w:bookmarkStart w:id="5674" w:name="_Toc193465187"/>
      <w:bookmarkStart w:id="5675" w:name="_Toc193466392"/>
      <w:bookmarkStart w:id="5676" w:name="_Toc193466624"/>
      <w:bookmarkStart w:id="5677" w:name="_Toc193466931"/>
      <w:bookmarkEnd w:id="5666"/>
      <w:bookmarkEnd w:id="5667"/>
      <w:bookmarkEnd w:id="5668"/>
      <w:bookmarkEnd w:id="5669"/>
      <w:bookmarkEnd w:id="5670"/>
      <w:bookmarkEnd w:id="5671"/>
      <w:bookmarkEnd w:id="5672"/>
      <w:bookmarkEnd w:id="5673"/>
      <w:bookmarkEnd w:id="5674"/>
      <w:bookmarkEnd w:id="5675"/>
      <w:bookmarkEnd w:id="5676"/>
      <w:bookmarkEnd w:id="5677"/>
    </w:p>
    <w:p w14:paraId="3A3F328D" w14:textId="185E9361" w:rsidR="00156CBF" w:rsidDel="009A544A" w:rsidRDefault="00156CBF" w:rsidP="00156CBF">
      <w:pPr>
        <w:rPr>
          <w:ins w:id="5678" w:author="PEREZ MARTINEZ Gema (ENGIE-España)" w:date="2025-03-04T19:11:00Z"/>
          <w:del w:id="5679" w:author="Monica Maria Garro Lopez" w:date="2025-03-07T13:09:00Z"/>
          <w:lang w:val="es-419"/>
        </w:rPr>
      </w:pPr>
      <w:bookmarkStart w:id="5680" w:name="_Toc192518938"/>
      <w:bookmarkStart w:id="5681" w:name="_Toc192519545"/>
      <w:bookmarkStart w:id="5682" w:name="_Toc193131332"/>
      <w:bookmarkStart w:id="5683" w:name="_Toc193375342"/>
      <w:bookmarkStart w:id="5684" w:name="_Toc193375417"/>
      <w:bookmarkStart w:id="5685" w:name="_Toc193393844"/>
      <w:bookmarkStart w:id="5686" w:name="_Toc193431905"/>
      <w:bookmarkStart w:id="5687" w:name="_Toc193463000"/>
      <w:bookmarkStart w:id="5688" w:name="_Toc193465188"/>
      <w:bookmarkStart w:id="5689" w:name="_Toc193466393"/>
      <w:bookmarkStart w:id="5690" w:name="_Toc193466625"/>
      <w:bookmarkStart w:id="5691" w:name="_Toc193466932"/>
      <w:bookmarkEnd w:id="5680"/>
      <w:bookmarkEnd w:id="5681"/>
      <w:bookmarkEnd w:id="5682"/>
      <w:bookmarkEnd w:id="5683"/>
      <w:bookmarkEnd w:id="5684"/>
      <w:bookmarkEnd w:id="5685"/>
      <w:bookmarkEnd w:id="5686"/>
      <w:bookmarkEnd w:id="5687"/>
      <w:bookmarkEnd w:id="5688"/>
      <w:bookmarkEnd w:id="5689"/>
      <w:bookmarkEnd w:id="5690"/>
      <w:bookmarkEnd w:id="5691"/>
    </w:p>
    <w:p w14:paraId="48A82CBD" w14:textId="7F48AB94" w:rsidR="00156CBF" w:rsidDel="009A544A" w:rsidRDefault="00156CBF" w:rsidP="00156CBF">
      <w:pPr>
        <w:rPr>
          <w:ins w:id="5692" w:author="PEREZ MARTINEZ Gema (ENGIE-España)" w:date="2025-03-04T19:11:00Z"/>
          <w:del w:id="5693" w:author="Monica Maria Garro Lopez" w:date="2025-03-07T13:09:00Z"/>
          <w:lang w:val="es-419"/>
        </w:rPr>
      </w:pPr>
      <w:bookmarkStart w:id="5694" w:name="_Toc192518939"/>
      <w:bookmarkStart w:id="5695" w:name="_Toc192519546"/>
      <w:bookmarkStart w:id="5696" w:name="_Toc193131333"/>
      <w:bookmarkStart w:id="5697" w:name="_Toc193375343"/>
      <w:bookmarkStart w:id="5698" w:name="_Toc193375418"/>
      <w:bookmarkStart w:id="5699" w:name="_Toc193393845"/>
      <w:bookmarkStart w:id="5700" w:name="_Toc193431906"/>
      <w:bookmarkStart w:id="5701" w:name="_Toc193463001"/>
      <w:bookmarkStart w:id="5702" w:name="_Toc193465189"/>
      <w:bookmarkStart w:id="5703" w:name="_Toc193466394"/>
      <w:bookmarkStart w:id="5704" w:name="_Toc193466626"/>
      <w:bookmarkStart w:id="5705" w:name="_Toc193466933"/>
      <w:bookmarkEnd w:id="5694"/>
      <w:bookmarkEnd w:id="5695"/>
      <w:bookmarkEnd w:id="5696"/>
      <w:bookmarkEnd w:id="5697"/>
      <w:bookmarkEnd w:id="5698"/>
      <w:bookmarkEnd w:id="5699"/>
      <w:bookmarkEnd w:id="5700"/>
      <w:bookmarkEnd w:id="5701"/>
      <w:bookmarkEnd w:id="5702"/>
      <w:bookmarkEnd w:id="5703"/>
      <w:bookmarkEnd w:id="5704"/>
      <w:bookmarkEnd w:id="5705"/>
    </w:p>
    <w:p w14:paraId="272DAB4A" w14:textId="21EB4793" w:rsidR="00156CBF" w:rsidDel="009A544A" w:rsidRDefault="00156CBF" w:rsidP="00156CBF">
      <w:pPr>
        <w:rPr>
          <w:ins w:id="5706" w:author="PEREZ MARTINEZ Gema (ENGIE-España)" w:date="2025-03-04T19:11:00Z"/>
          <w:del w:id="5707" w:author="Monica Maria Garro Lopez" w:date="2025-03-07T13:09:00Z"/>
          <w:lang w:val="es-419"/>
        </w:rPr>
      </w:pPr>
      <w:bookmarkStart w:id="5708" w:name="_Toc192518940"/>
      <w:bookmarkStart w:id="5709" w:name="_Toc192519547"/>
      <w:bookmarkStart w:id="5710" w:name="_Toc193131334"/>
      <w:bookmarkStart w:id="5711" w:name="_Toc193375344"/>
      <w:bookmarkStart w:id="5712" w:name="_Toc193375419"/>
      <w:bookmarkStart w:id="5713" w:name="_Toc193393846"/>
      <w:bookmarkStart w:id="5714" w:name="_Toc193431907"/>
      <w:bookmarkStart w:id="5715" w:name="_Toc193463002"/>
      <w:bookmarkStart w:id="5716" w:name="_Toc193465190"/>
      <w:bookmarkStart w:id="5717" w:name="_Toc193466395"/>
      <w:bookmarkStart w:id="5718" w:name="_Toc193466627"/>
      <w:bookmarkStart w:id="5719" w:name="_Toc193466934"/>
      <w:bookmarkEnd w:id="5708"/>
      <w:bookmarkEnd w:id="5709"/>
      <w:bookmarkEnd w:id="5710"/>
      <w:bookmarkEnd w:id="5711"/>
      <w:bookmarkEnd w:id="5712"/>
      <w:bookmarkEnd w:id="5713"/>
      <w:bookmarkEnd w:id="5714"/>
      <w:bookmarkEnd w:id="5715"/>
      <w:bookmarkEnd w:id="5716"/>
      <w:bookmarkEnd w:id="5717"/>
      <w:bookmarkEnd w:id="5718"/>
      <w:bookmarkEnd w:id="5719"/>
    </w:p>
    <w:p w14:paraId="6104F567" w14:textId="5A25A127" w:rsidR="00156CBF" w:rsidDel="009A544A" w:rsidRDefault="00156CBF" w:rsidP="00156CBF">
      <w:pPr>
        <w:rPr>
          <w:ins w:id="5720" w:author="PEREZ MARTINEZ Gema (ENGIE-España)" w:date="2025-03-04T19:11:00Z"/>
          <w:del w:id="5721" w:author="Monica Maria Garro Lopez" w:date="2025-03-07T13:09:00Z"/>
          <w:lang w:val="es-419"/>
        </w:rPr>
      </w:pPr>
      <w:bookmarkStart w:id="5722" w:name="_Toc192518941"/>
      <w:bookmarkStart w:id="5723" w:name="_Toc192519548"/>
      <w:bookmarkStart w:id="5724" w:name="_Toc193131335"/>
      <w:bookmarkStart w:id="5725" w:name="_Toc193375345"/>
      <w:bookmarkStart w:id="5726" w:name="_Toc193375420"/>
      <w:bookmarkStart w:id="5727" w:name="_Toc193393847"/>
      <w:bookmarkStart w:id="5728" w:name="_Toc193431908"/>
      <w:bookmarkStart w:id="5729" w:name="_Toc193463003"/>
      <w:bookmarkStart w:id="5730" w:name="_Toc193465191"/>
      <w:bookmarkStart w:id="5731" w:name="_Toc193466396"/>
      <w:bookmarkStart w:id="5732" w:name="_Toc193466628"/>
      <w:bookmarkStart w:id="5733" w:name="_Toc193466935"/>
      <w:bookmarkEnd w:id="5722"/>
      <w:bookmarkEnd w:id="5723"/>
      <w:bookmarkEnd w:id="5724"/>
      <w:bookmarkEnd w:id="5725"/>
      <w:bookmarkEnd w:id="5726"/>
      <w:bookmarkEnd w:id="5727"/>
      <w:bookmarkEnd w:id="5728"/>
      <w:bookmarkEnd w:id="5729"/>
      <w:bookmarkEnd w:id="5730"/>
      <w:bookmarkEnd w:id="5731"/>
      <w:bookmarkEnd w:id="5732"/>
      <w:bookmarkEnd w:id="5733"/>
    </w:p>
    <w:p w14:paraId="04EF99E2" w14:textId="70A42B55" w:rsidR="00156CBF" w:rsidRPr="00156CBF" w:rsidDel="009A544A" w:rsidRDefault="00156CBF">
      <w:pPr>
        <w:rPr>
          <w:del w:id="5734" w:author="Monica Maria Garro Lopez" w:date="2025-03-07T13:09:00Z"/>
          <w:lang w:val="es-419"/>
        </w:rPr>
        <w:pPrChange w:id="5735" w:author="PEREZ MARTINEZ Gema (ENGIE-España)" w:date="2025-03-04T19:11:00Z">
          <w:pPr>
            <w:pStyle w:val="Prrafodelista"/>
            <w:numPr>
              <w:numId w:val="46"/>
            </w:numPr>
            <w:ind w:hanging="360"/>
          </w:pPr>
        </w:pPrChange>
      </w:pPr>
      <w:bookmarkStart w:id="5736" w:name="_Toc192518942"/>
      <w:bookmarkStart w:id="5737" w:name="_Toc192519549"/>
      <w:bookmarkStart w:id="5738" w:name="_Toc193131336"/>
      <w:bookmarkStart w:id="5739" w:name="_Toc193375346"/>
      <w:bookmarkStart w:id="5740" w:name="_Toc193375421"/>
      <w:bookmarkStart w:id="5741" w:name="_Toc193393848"/>
      <w:bookmarkStart w:id="5742" w:name="_Toc193431909"/>
      <w:bookmarkStart w:id="5743" w:name="_Toc193463004"/>
      <w:bookmarkStart w:id="5744" w:name="_Toc193465192"/>
      <w:bookmarkStart w:id="5745" w:name="_Toc193466397"/>
      <w:bookmarkStart w:id="5746" w:name="_Toc193466629"/>
      <w:bookmarkStart w:id="5747" w:name="_Toc193466936"/>
      <w:bookmarkEnd w:id="5736"/>
      <w:bookmarkEnd w:id="5737"/>
      <w:bookmarkEnd w:id="5738"/>
      <w:bookmarkEnd w:id="5739"/>
      <w:bookmarkEnd w:id="5740"/>
      <w:bookmarkEnd w:id="5741"/>
      <w:bookmarkEnd w:id="5742"/>
      <w:bookmarkEnd w:id="5743"/>
      <w:bookmarkEnd w:id="5744"/>
      <w:bookmarkEnd w:id="5745"/>
      <w:bookmarkEnd w:id="5746"/>
      <w:bookmarkEnd w:id="5747"/>
    </w:p>
    <w:p w14:paraId="5771311B" w14:textId="18F98320" w:rsidR="00AC3310" w:rsidRDefault="00A973DB">
      <w:pPr>
        <w:pStyle w:val="Ttulo1"/>
        <w:numPr>
          <w:ilvl w:val="0"/>
          <w:numId w:val="2"/>
        </w:numPr>
        <w:rPr>
          <w:lang w:eastAsia="es-ES"/>
        </w:rPr>
        <w:pPrChange w:id="5748" w:author="Monica Maria Garro Lopez" w:date="2025-03-07T13:06:00Z">
          <w:pPr>
            <w:pStyle w:val="Ttulo1"/>
            <w:numPr>
              <w:numId w:val="56"/>
            </w:numPr>
          </w:pPr>
        </w:pPrChange>
      </w:pPr>
      <w:bookmarkStart w:id="5749" w:name="_Toc10030878"/>
      <w:bookmarkStart w:id="5750" w:name="_Toc193466937"/>
      <w:bookmarkEnd w:id="5749"/>
      <w:r>
        <w:rPr>
          <w:lang w:eastAsia="es-ES"/>
        </w:rPr>
        <w:t>Referencias</w:t>
      </w:r>
      <w:bookmarkEnd w:id="5750"/>
    </w:p>
    <w:customXmlDelRangeStart w:id="5751" w:author="Monica Maria Garro Lopez" w:date="2025-03-07T14:30:00Z"/>
    <w:sdt>
      <w:sdtPr>
        <w:rPr>
          <w:color w:val="000000"/>
          <w:lang w:val="es-CO"/>
        </w:rPr>
        <w:tag w:val="MENDELEY_BIBLIOGRAPHY"/>
        <w:id w:val="1227650947"/>
        <w:placeholder>
          <w:docPart w:val="DefaultPlaceholder_-1854013440"/>
        </w:placeholder>
      </w:sdtPr>
      <w:sdtEndPr/>
      <w:sdtContent>
        <w:customXmlDelRangeEnd w:id="5751"/>
        <w:p w14:paraId="3AF16385" w14:textId="77777777" w:rsidR="00415AEC" w:rsidRPr="00415AEC" w:rsidRDefault="00415AEC">
          <w:pPr>
            <w:autoSpaceDE w:val="0"/>
            <w:autoSpaceDN w:val="0"/>
            <w:ind w:hanging="480"/>
            <w:divId w:val="1022979893"/>
            <w:rPr>
              <w:ins w:id="5752" w:author="Monica Maria Garro Lopez" w:date="2025-03-21T16:07:00Z"/>
              <w:rFonts w:eastAsia="Times New Roman"/>
              <w:sz w:val="24"/>
              <w:szCs w:val="24"/>
              <w:lang w:val="en-US"/>
              <w:rPrChange w:id="5753" w:author="Monica Maria Garro Lopez" w:date="2025-03-21T16:07:00Z">
                <w:rPr>
                  <w:ins w:id="5754" w:author="Monica Maria Garro Lopez" w:date="2025-03-21T16:07:00Z"/>
                  <w:rFonts w:eastAsia="Times New Roman"/>
                  <w:sz w:val="24"/>
                  <w:szCs w:val="24"/>
                </w:rPr>
              </w:rPrChange>
            </w:rPr>
          </w:pPr>
          <w:ins w:id="5755" w:author="Monica Maria Garro Lopez" w:date="2025-03-21T16:07:00Z">
            <w:r w:rsidRPr="00415AEC">
              <w:rPr>
                <w:rFonts w:eastAsia="Times New Roman"/>
                <w:lang w:val="en-US"/>
                <w:rPrChange w:id="5756" w:author="Monica Maria Garro Lopez" w:date="2025-03-21T16:07:00Z">
                  <w:rPr>
                    <w:rFonts w:eastAsia="Times New Roman"/>
                  </w:rPr>
                </w:rPrChange>
              </w:rPr>
              <w:t xml:space="preserve">Alaa Khalaf Hamoud, A., Salah Hashim, A., &amp; </w:t>
            </w:r>
            <w:proofErr w:type="spellStart"/>
            <w:r w:rsidRPr="00415AEC">
              <w:rPr>
                <w:rFonts w:eastAsia="Times New Roman"/>
                <w:lang w:val="en-US"/>
                <w:rPrChange w:id="5757" w:author="Monica Maria Garro Lopez" w:date="2025-03-21T16:07:00Z">
                  <w:rPr>
                    <w:rFonts w:eastAsia="Times New Roman"/>
                  </w:rPr>
                </w:rPrChange>
              </w:rPr>
              <w:t>Akeel</w:t>
            </w:r>
            <w:proofErr w:type="spellEnd"/>
            <w:r w:rsidRPr="00415AEC">
              <w:rPr>
                <w:rFonts w:eastAsia="Times New Roman"/>
                <w:lang w:val="en-US"/>
                <w:rPrChange w:id="5758" w:author="Monica Maria Garro Lopez" w:date="2025-03-21T16:07:00Z">
                  <w:rPr>
                    <w:rFonts w:eastAsia="Times New Roman"/>
                  </w:rPr>
                </w:rPrChange>
              </w:rPr>
              <w:t xml:space="preserve"> Awadh, W. (2018). CLINICAL DATA WAREHOUSE: A REVIEW. </w:t>
            </w:r>
            <w:r w:rsidRPr="00415AEC">
              <w:rPr>
                <w:rFonts w:eastAsia="Times New Roman"/>
                <w:i/>
                <w:iCs/>
                <w:lang w:val="en-US"/>
                <w:rPrChange w:id="5759" w:author="Monica Maria Garro Lopez" w:date="2025-03-21T16:07:00Z">
                  <w:rPr>
                    <w:rFonts w:eastAsia="Times New Roman"/>
                    <w:i/>
                    <w:iCs/>
                  </w:rPr>
                </w:rPrChange>
              </w:rPr>
              <w:t>Iraqi Journal for Computers and Informatics</w:t>
            </w:r>
            <w:r w:rsidRPr="00415AEC">
              <w:rPr>
                <w:rFonts w:eastAsia="Times New Roman"/>
                <w:lang w:val="en-US"/>
                <w:rPrChange w:id="5760" w:author="Monica Maria Garro Lopez" w:date="2025-03-21T16:07:00Z">
                  <w:rPr>
                    <w:rFonts w:eastAsia="Times New Roman"/>
                  </w:rPr>
                </w:rPrChange>
              </w:rPr>
              <w:t>. https://doi.org/10.25195/2017/4424</w:t>
            </w:r>
          </w:ins>
        </w:p>
        <w:p w14:paraId="5983C646" w14:textId="77777777" w:rsidR="00415AEC" w:rsidRPr="00415AEC" w:rsidRDefault="00415AEC">
          <w:pPr>
            <w:autoSpaceDE w:val="0"/>
            <w:autoSpaceDN w:val="0"/>
            <w:ind w:hanging="480"/>
            <w:divId w:val="2044089521"/>
            <w:rPr>
              <w:ins w:id="5761" w:author="Monica Maria Garro Lopez" w:date="2025-03-21T16:07:00Z"/>
              <w:rFonts w:eastAsia="Times New Roman"/>
              <w:lang w:val="en-US"/>
              <w:rPrChange w:id="5762" w:author="Monica Maria Garro Lopez" w:date="2025-03-21T16:07:00Z">
                <w:rPr>
                  <w:ins w:id="5763" w:author="Monica Maria Garro Lopez" w:date="2025-03-21T16:07:00Z"/>
                  <w:rFonts w:eastAsia="Times New Roman"/>
                </w:rPr>
              </w:rPrChange>
            </w:rPr>
          </w:pPr>
          <w:proofErr w:type="spellStart"/>
          <w:ins w:id="5764" w:author="Monica Maria Garro Lopez" w:date="2025-03-21T16:07:00Z">
            <w:r w:rsidRPr="00415AEC">
              <w:rPr>
                <w:rFonts w:eastAsia="Times New Roman"/>
                <w:lang w:val="en-US"/>
                <w:rPrChange w:id="5765" w:author="Monica Maria Garro Lopez" w:date="2025-03-21T16:07:00Z">
                  <w:rPr>
                    <w:rFonts w:eastAsia="Times New Roman"/>
                  </w:rPr>
                </w:rPrChange>
              </w:rPr>
              <w:t>Armbrust</w:t>
            </w:r>
            <w:proofErr w:type="spellEnd"/>
            <w:r w:rsidRPr="00415AEC">
              <w:rPr>
                <w:rFonts w:eastAsia="Times New Roman"/>
                <w:lang w:val="en-US"/>
                <w:rPrChange w:id="5766" w:author="Monica Maria Garro Lopez" w:date="2025-03-21T16:07:00Z">
                  <w:rPr>
                    <w:rFonts w:eastAsia="Times New Roman"/>
                  </w:rPr>
                </w:rPrChange>
              </w:rPr>
              <w:t xml:space="preserve">, M., Das, T., Sun, L., Yavuz, B., Zhu, S., Murthy, M., Torres, J., van </w:t>
            </w:r>
            <w:proofErr w:type="spellStart"/>
            <w:r w:rsidRPr="00415AEC">
              <w:rPr>
                <w:rFonts w:eastAsia="Times New Roman"/>
                <w:lang w:val="en-US"/>
                <w:rPrChange w:id="5767" w:author="Monica Maria Garro Lopez" w:date="2025-03-21T16:07:00Z">
                  <w:rPr>
                    <w:rFonts w:eastAsia="Times New Roman"/>
                  </w:rPr>
                </w:rPrChange>
              </w:rPr>
              <w:t>Hovell</w:t>
            </w:r>
            <w:proofErr w:type="spellEnd"/>
            <w:r w:rsidRPr="00415AEC">
              <w:rPr>
                <w:rFonts w:eastAsia="Times New Roman"/>
                <w:lang w:val="en-US"/>
                <w:rPrChange w:id="5768" w:author="Monica Maria Garro Lopez" w:date="2025-03-21T16:07:00Z">
                  <w:rPr>
                    <w:rFonts w:eastAsia="Times New Roman"/>
                  </w:rPr>
                </w:rPrChange>
              </w:rPr>
              <w:t xml:space="preserve">, H., Ionescu, A., </w:t>
            </w:r>
            <w:proofErr w:type="spellStart"/>
            <w:r w:rsidRPr="00415AEC">
              <w:rPr>
                <w:rFonts w:eastAsia="Times New Roman"/>
                <w:lang w:val="en-US"/>
                <w:rPrChange w:id="5769" w:author="Monica Maria Garro Lopez" w:date="2025-03-21T16:07:00Z">
                  <w:rPr>
                    <w:rFonts w:eastAsia="Times New Roman"/>
                  </w:rPr>
                </w:rPrChange>
              </w:rPr>
              <w:t>Łuszczak</w:t>
            </w:r>
            <w:proofErr w:type="spellEnd"/>
            <w:r w:rsidRPr="00415AEC">
              <w:rPr>
                <w:rFonts w:eastAsia="Times New Roman"/>
                <w:lang w:val="en-US"/>
                <w:rPrChange w:id="5770" w:author="Monica Maria Garro Lopez" w:date="2025-03-21T16:07:00Z">
                  <w:rPr>
                    <w:rFonts w:eastAsia="Times New Roman"/>
                  </w:rPr>
                </w:rPrChange>
              </w:rPr>
              <w:t xml:space="preserve">, A., </w:t>
            </w:r>
            <w:proofErr w:type="spellStart"/>
            <w:r w:rsidRPr="00415AEC">
              <w:rPr>
                <w:rFonts w:eastAsia="Times New Roman"/>
                <w:lang w:val="en-US"/>
                <w:rPrChange w:id="5771" w:author="Monica Maria Garro Lopez" w:date="2025-03-21T16:07:00Z">
                  <w:rPr>
                    <w:rFonts w:eastAsia="Times New Roman"/>
                  </w:rPr>
                </w:rPrChange>
              </w:rPr>
              <w:t>Szafrá</w:t>
            </w:r>
            <w:proofErr w:type="spellEnd"/>
            <w:r w:rsidRPr="00415AEC">
              <w:rPr>
                <w:rFonts w:eastAsia="Times New Roman"/>
                <w:lang w:val="en-US"/>
                <w:rPrChange w:id="5772" w:author="Monica Maria Garro Lopez" w:date="2025-03-21T16:07:00Z">
                  <w:rPr>
                    <w:rFonts w:eastAsia="Times New Roman"/>
                  </w:rPr>
                </w:rPrChange>
              </w:rPr>
              <w:t xml:space="preserve"> </w:t>
            </w:r>
            <w:proofErr w:type="spellStart"/>
            <w:r w:rsidRPr="00415AEC">
              <w:rPr>
                <w:rFonts w:eastAsia="Times New Roman"/>
                <w:lang w:val="en-US"/>
                <w:rPrChange w:id="5773" w:author="Monica Maria Garro Lopez" w:date="2025-03-21T16:07:00Z">
                  <w:rPr>
                    <w:rFonts w:eastAsia="Times New Roman"/>
                  </w:rPr>
                </w:rPrChange>
              </w:rPr>
              <w:t>nski</w:t>
            </w:r>
            <w:proofErr w:type="spellEnd"/>
            <w:r w:rsidRPr="00415AEC">
              <w:rPr>
                <w:rFonts w:eastAsia="Times New Roman"/>
                <w:lang w:val="en-US"/>
                <w:rPrChange w:id="5774" w:author="Monica Maria Garro Lopez" w:date="2025-03-21T16:07:00Z">
                  <w:rPr>
                    <w:rFonts w:eastAsia="Times New Roman"/>
                  </w:rPr>
                </w:rPrChange>
              </w:rPr>
              <w:t xml:space="preserve">, M., Li, X., </w:t>
            </w:r>
            <w:proofErr w:type="spellStart"/>
            <w:r w:rsidRPr="00415AEC">
              <w:rPr>
                <w:rFonts w:eastAsia="Times New Roman"/>
                <w:lang w:val="en-US"/>
                <w:rPrChange w:id="5775" w:author="Monica Maria Garro Lopez" w:date="2025-03-21T16:07:00Z">
                  <w:rPr>
                    <w:rFonts w:eastAsia="Times New Roman"/>
                  </w:rPr>
                </w:rPrChange>
              </w:rPr>
              <w:t>Ueshin</w:t>
            </w:r>
            <w:proofErr w:type="spellEnd"/>
            <w:r w:rsidRPr="00415AEC">
              <w:rPr>
                <w:rFonts w:eastAsia="Times New Roman"/>
                <w:lang w:val="en-US"/>
                <w:rPrChange w:id="5776" w:author="Monica Maria Garro Lopez" w:date="2025-03-21T16:07:00Z">
                  <w:rPr>
                    <w:rFonts w:eastAsia="Times New Roman"/>
                  </w:rPr>
                </w:rPrChange>
              </w:rPr>
              <w:t xml:space="preserve">, T., Mokhtar, M., </w:t>
            </w:r>
            <w:proofErr w:type="spellStart"/>
            <w:r w:rsidRPr="00415AEC">
              <w:rPr>
                <w:rFonts w:eastAsia="Times New Roman"/>
                <w:lang w:val="en-US"/>
                <w:rPrChange w:id="5777" w:author="Monica Maria Garro Lopez" w:date="2025-03-21T16:07:00Z">
                  <w:rPr>
                    <w:rFonts w:eastAsia="Times New Roman"/>
                  </w:rPr>
                </w:rPrChange>
              </w:rPr>
              <w:t>Boncz</w:t>
            </w:r>
            <w:proofErr w:type="spellEnd"/>
            <w:r w:rsidRPr="00415AEC">
              <w:rPr>
                <w:rFonts w:eastAsia="Times New Roman"/>
                <w:lang w:val="en-US"/>
                <w:rPrChange w:id="5778" w:author="Monica Maria Garro Lopez" w:date="2025-03-21T16:07:00Z">
                  <w:rPr>
                    <w:rFonts w:eastAsia="Times New Roman"/>
                  </w:rPr>
                </w:rPrChange>
              </w:rPr>
              <w:t xml:space="preserve">, P., </w:t>
            </w:r>
            <w:proofErr w:type="spellStart"/>
            <w:r w:rsidRPr="00415AEC">
              <w:rPr>
                <w:rFonts w:eastAsia="Times New Roman"/>
                <w:lang w:val="en-US"/>
                <w:rPrChange w:id="5779" w:author="Monica Maria Garro Lopez" w:date="2025-03-21T16:07:00Z">
                  <w:rPr>
                    <w:rFonts w:eastAsia="Times New Roman"/>
                  </w:rPr>
                </w:rPrChange>
              </w:rPr>
              <w:t>Ghodsi</w:t>
            </w:r>
            <w:proofErr w:type="spellEnd"/>
            <w:r w:rsidRPr="00415AEC">
              <w:rPr>
                <w:rFonts w:eastAsia="Times New Roman"/>
                <w:lang w:val="en-US"/>
                <w:rPrChange w:id="5780" w:author="Monica Maria Garro Lopez" w:date="2025-03-21T16:07:00Z">
                  <w:rPr>
                    <w:rFonts w:eastAsia="Times New Roman"/>
                  </w:rPr>
                </w:rPrChange>
              </w:rPr>
              <w:t xml:space="preserve">, A., </w:t>
            </w:r>
            <w:proofErr w:type="spellStart"/>
            <w:r w:rsidRPr="00415AEC">
              <w:rPr>
                <w:rFonts w:eastAsia="Times New Roman"/>
                <w:lang w:val="en-US"/>
                <w:rPrChange w:id="5781" w:author="Monica Maria Garro Lopez" w:date="2025-03-21T16:07:00Z">
                  <w:rPr>
                    <w:rFonts w:eastAsia="Times New Roman"/>
                  </w:rPr>
                </w:rPrChange>
              </w:rPr>
              <w:t>Paranjpye</w:t>
            </w:r>
            <w:proofErr w:type="spellEnd"/>
            <w:r w:rsidRPr="00415AEC">
              <w:rPr>
                <w:rFonts w:eastAsia="Times New Roman"/>
                <w:lang w:val="en-US"/>
                <w:rPrChange w:id="5782" w:author="Monica Maria Garro Lopez" w:date="2025-03-21T16:07:00Z">
                  <w:rPr>
                    <w:rFonts w:eastAsia="Times New Roman"/>
                  </w:rPr>
                </w:rPrChange>
              </w:rPr>
              <w:t xml:space="preserve">, S., </w:t>
            </w:r>
            <w:proofErr w:type="spellStart"/>
            <w:r w:rsidRPr="00415AEC">
              <w:rPr>
                <w:rFonts w:eastAsia="Times New Roman"/>
                <w:lang w:val="en-US"/>
                <w:rPrChange w:id="5783" w:author="Monica Maria Garro Lopez" w:date="2025-03-21T16:07:00Z">
                  <w:rPr>
                    <w:rFonts w:eastAsia="Times New Roman"/>
                  </w:rPr>
                </w:rPrChange>
              </w:rPr>
              <w:t>Senster</w:t>
            </w:r>
            <w:proofErr w:type="spellEnd"/>
            <w:r w:rsidRPr="00415AEC">
              <w:rPr>
                <w:rFonts w:eastAsia="Times New Roman"/>
                <w:lang w:val="en-US"/>
                <w:rPrChange w:id="5784" w:author="Monica Maria Garro Lopez" w:date="2025-03-21T16:07:00Z">
                  <w:rPr>
                    <w:rFonts w:eastAsia="Times New Roman"/>
                  </w:rPr>
                </w:rPrChange>
              </w:rPr>
              <w:t xml:space="preserve">, P., Xin, R., … Berkeley, U. (n.d.). </w:t>
            </w:r>
            <w:r w:rsidRPr="00415AEC">
              <w:rPr>
                <w:rFonts w:eastAsia="Times New Roman"/>
                <w:i/>
                <w:iCs/>
                <w:lang w:val="en-US"/>
                <w:rPrChange w:id="5785" w:author="Monica Maria Garro Lopez" w:date="2025-03-21T16:07:00Z">
                  <w:rPr>
                    <w:rFonts w:eastAsia="Times New Roman"/>
                    <w:i/>
                    <w:iCs/>
                  </w:rPr>
                </w:rPrChange>
              </w:rPr>
              <w:t>Delta Lake: High-Performance ACID Table Storage over Cloud Object Stores</w:t>
            </w:r>
            <w:r w:rsidRPr="00415AEC">
              <w:rPr>
                <w:rFonts w:eastAsia="Times New Roman"/>
                <w:lang w:val="en-US"/>
                <w:rPrChange w:id="5786" w:author="Monica Maria Garro Lopez" w:date="2025-03-21T16:07:00Z">
                  <w:rPr>
                    <w:rFonts w:eastAsia="Times New Roman"/>
                  </w:rPr>
                </w:rPrChange>
              </w:rPr>
              <w:t>. https://doi.org/10.14778/3415478.3415560</w:t>
            </w:r>
          </w:ins>
        </w:p>
        <w:p w14:paraId="2F5A46EB" w14:textId="77777777" w:rsidR="00415AEC" w:rsidRDefault="00415AEC">
          <w:pPr>
            <w:autoSpaceDE w:val="0"/>
            <w:autoSpaceDN w:val="0"/>
            <w:ind w:hanging="480"/>
            <w:divId w:val="860241135"/>
            <w:rPr>
              <w:ins w:id="5787" w:author="Monica Maria Garro Lopez" w:date="2025-03-21T16:07:00Z"/>
              <w:rFonts w:eastAsia="Times New Roman"/>
            </w:rPr>
          </w:pPr>
          <w:proofErr w:type="spellStart"/>
          <w:ins w:id="5788" w:author="Monica Maria Garro Lopez" w:date="2025-03-21T16:07:00Z">
            <w:r>
              <w:rPr>
                <w:rFonts w:eastAsia="Times New Roman"/>
              </w:rPr>
              <w:t>Avril</w:t>
            </w:r>
            <w:proofErr w:type="spellEnd"/>
            <w:r>
              <w:rPr>
                <w:rFonts w:eastAsia="Times New Roman"/>
              </w:rPr>
              <w:t xml:space="preserve">, A. (2024, May 15). </w:t>
            </w:r>
            <w:r>
              <w:rPr>
                <w:rFonts w:eastAsia="Times New Roman"/>
                <w:i/>
                <w:iCs/>
              </w:rPr>
              <w:t>Delta Lake vs Data Lake: ¿cuál es la diferencia? | Delta Lake</w:t>
            </w:r>
            <w:r>
              <w:rPr>
                <w:rFonts w:eastAsia="Times New Roman"/>
              </w:rPr>
              <w:t>. https://delta.io/blog/delta-lake-vs-data-lake/</w:t>
            </w:r>
          </w:ins>
        </w:p>
        <w:p w14:paraId="355F76E5" w14:textId="77777777" w:rsidR="00415AEC" w:rsidRPr="00415AEC" w:rsidRDefault="00415AEC">
          <w:pPr>
            <w:autoSpaceDE w:val="0"/>
            <w:autoSpaceDN w:val="0"/>
            <w:ind w:hanging="480"/>
            <w:divId w:val="834758572"/>
            <w:rPr>
              <w:ins w:id="5789" w:author="Monica Maria Garro Lopez" w:date="2025-03-21T16:07:00Z"/>
              <w:rFonts w:eastAsia="Times New Roman"/>
              <w:lang w:val="en-US"/>
              <w:rPrChange w:id="5790" w:author="Monica Maria Garro Lopez" w:date="2025-03-21T16:07:00Z">
                <w:rPr>
                  <w:ins w:id="5791" w:author="Monica Maria Garro Lopez" w:date="2025-03-21T16:07:00Z"/>
                  <w:rFonts w:eastAsia="Times New Roman"/>
                </w:rPr>
              </w:rPrChange>
            </w:rPr>
          </w:pPr>
          <w:proofErr w:type="spellStart"/>
          <w:ins w:id="5792" w:author="Monica Maria Garro Lopez" w:date="2025-03-21T16:07:00Z">
            <w:r w:rsidRPr="00415AEC">
              <w:rPr>
                <w:rFonts w:eastAsia="Times New Roman"/>
                <w:lang w:val="en-US"/>
                <w:rPrChange w:id="5793" w:author="Monica Maria Garro Lopez" w:date="2025-03-21T16:07:00Z">
                  <w:rPr>
                    <w:rFonts w:eastAsia="Times New Roman"/>
                  </w:rPr>
                </w:rPrChange>
              </w:rPr>
              <w:t>Aytas</w:t>
            </w:r>
            <w:proofErr w:type="spellEnd"/>
            <w:r w:rsidRPr="00415AEC">
              <w:rPr>
                <w:rFonts w:eastAsia="Times New Roman"/>
                <w:lang w:val="en-US"/>
                <w:rPrChange w:id="5794" w:author="Monica Maria Garro Lopez" w:date="2025-03-21T16:07:00Z">
                  <w:rPr>
                    <w:rFonts w:eastAsia="Times New Roman"/>
                  </w:rPr>
                </w:rPrChange>
              </w:rPr>
              <w:t xml:space="preserve">, Y. (2021). </w:t>
            </w:r>
            <w:r w:rsidRPr="00415AEC">
              <w:rPr>
                <w:rFonts w:eastAsia="Times New Roman"/>
                <w:i/>
                <w:iCs/>
                <w:lang w:val="en-US"/>
                <w:rPrChange w:id="5795" w:author="Monica Maria Garro Lopez" w:date="2025-03-21T16:07:00Z">
                  <w:rPr>
                    <w:rFonts w:eastAsia="Times New Roman"/>
                    <w:i/>
                    <w:iCs/>
                  </w:rPr>
                </w:rPrChange>
              </w:rPr>
              <w:t xml:space="preserve">Designing Big Data </w:t>
            </w:r>
            <w:proofErr w:type="gramStart"/>
            <w:r w:rsidRPr="00415AEC">
              <w:rPr>
                <w:rFonts w:eastAsia="Times New Roman"/>
                <w:i/>
                <w:iCs/>
                <w:lang w:val="en-US"/>
                <w:rPrChange w:id="5796" w:author="Monica Maria Garro Lopez" w:date="2025-03-21T16:07:00Z">
                  <w:rPr>
                    <w:rFonts w:eastAsia="Times New Roman"/>
                    <w:i/>
                    <w:iCs/>
                  </w:rPr>
                </w:rPrChange>
              </w:rPr>
              <w:t>Platforms :</w:t>
            </w:r>
            <w:proofErr w:type="gramEnd"/>
            <w:r w:rsidRPr="00415AEC">
              <w:rPr>
                <w:rFonts w:eastAsia="Times New Roman"/>
                <w:i/>
                <w:iCs/>
                <w:lang w:val="en-US"/>
                <w:rPrChange w:id="5797" w:author="Monica Maria Garro Lopez" w:date="2025-03-21T16:07:00Z">
                  <w:rPr>
                    <w:rFonts w:eastAsia="Times New Roman"/>
                    <w:i/>
                    <w:iCs/>
                  </w:rPr>
                </w:rPrChange>
              </w:rPr>
              <w:t xml:space="preserve"> How to Use, Deploy, and Maintain Big Data Systems</w:t>
            </w:r>
            <w:r w:rsidRPr="00415AEC">
              <w:rPr>
                <w:rFonts w:eastAsia="Times New Roman"/>
                <w:lang w:val="en-US"/>
                <w:rPrChange w:id="5798" w:author="Monica Maria Garro Lopez" w:date="2025-03-21T16:07:00Z">
                  <w:rPr>
                    <w:rFonts w:eastAsia="Times New Roman"/>
                  </w:rPr>
                </w:rPrChange>
              </w:rPr>
              <w:t>. John Wiley &amp; Sons, Incorporated. https://ebookcentral.proquest.com/lib/universidadviu/detail.action?docID=6659001#</w:t>
            </w:r>
          </w:ins>
        </w:p>
        <w:p w14:paraId="2A60FAA5" w14:textId="77777777" w:rsidR="00415AEC" w:rsidRPr="00415AEC" w:rsidRDefault="00415AEC">
          <w:pPr>
            <w:autoSpaceDE w:val="0"/>
            <w:autoSpaceDN w:val="0"/>
            <w:ind w:hanging="480"/>
            <w:divId w:val="1361127055"/>
            <w:rPr>
              <w:ins w:id="5799" w:author="Monica Maria Garro Lopez" w:date="2025-03-21T16:07:00Z"/>
              <w:rFonts w:eastAsia="Times New Roman"/>
              <w:lang w:val="en-US"/>
              <w:rPrChange w:id="5800" w:author="Monica Maria Garro Lopez" w:date="2025-03-21T16:07:00Z">
                <w:rPr>
                  <w:ins w:id="5801" w:author="Monica Maria Garro Lopez" w:date="2025-03-21T16:07:00Z"/>
                  <w:rFonts w:eastAsia="Times New Roman"/>
                </w:rPr>
              </w:rPrChange>
            </w:rPr>
          </w:pPr>
          <w:proofErr w:type="spellStart"/>
          <w:ins w:id="5802" w:author="Monica Maria Garro Lopez" w:date="2025-03-21T16:07:00Z">
            <w:r>
              <w:rPr>
                <w:rFonts w:eastAsia="Times New Roman"/>
              </w:rPr>
              <w:t>Cherradi</w:t>
            </w:r>
            <w:proofErr w:type="spellEnd"/>
            <w:r>
              <w:rPr>
                <w:rFonts w:eastAsia="Times New Roman"/>
              </w:rPr>
              <w:t xml:space="preserve">, M., &amp; </w:t>
            </w:r>
            <w:proofErr w:type="spellStart"/>
            <w:r>
              <w:rPr>
                <w:rFonts w:eastAsia="Times New Roman"/>
              </w:rPr>
              <w:t>Haddadi</w:t>
            </w:r>
            <w:proofErr w:type="spellEnd"/>
            <w:r>
              <w:rPr>
                <w:rFonts w:eastAsia="Times New Roman"/>
              </w:rPr>
              <w:t xml:space="preserve">, A. El. </w:t>
            </w:r>
            <w:r w:rsidRPr="00415AEC">
              <w:rPr>
                <w:rFonts w:eastAsia="Times New Roman"/>
                <w:lang w:val="en-US"/>
                <w:rPrChange w:id="5803" w:author="Monica Maria Garro Lopez" w:date="2025-03-21T16:07:00Z">
                  <w:rPr>
                    <w:rFonts w:eastAsia="Times New Roman"/>
                  </w:rPr>
                </w:rPrChange>
              </w:rPr>
              <w:t xml:space="preserve">(2024a). Data Lakehouse: Next Generation Information System. </w:t>
            </w:r>
            <w:r w:rsidRPr="00415AEC">
              <w:rPr>
                <w:rFonts w:eastAsia="Times New Roman"/>
                <w:i/>
                <w:iCs/>
                <w:lang w:val="en-US"/>
                <w:rPrChange w:id="5804" w:author="Monica Maria Garro Lopez" w:date="2025-03-21T16:07:00Z">
                  <w:rPr>
                    <w:rFonts w:eastAsia="Times New Roman"/>
                    <w:i/>
                    <w:iCs/>
                  </w:rPr>
                </w:rPrChange>
              </w:rPr>
              <w:t>Seminars in Medical Writing and Education</w:t>
            </w:r>
            <w:r w:rsidRPr="00415AEC">
              <w:rPr>
                <w:rFonts w:eastAsia="Times New Roman"/>
                <w:lang w:val="en-US"/>
                <w:rPrChange w:id="5805" w:author="Monica Maria Garro Lopez" w:date="2025-03-21T16:07:00Z">
                  <w:rPr>
                    <w:rFonts w:eastAsia="Times New Roman"/>
                  </w:rPr>
                </w:rPrChange>
              </w:rPr>
              <w:t xml:space="preserve">, </w:t>
            </w:r>
            <w:r w:rsidRPr="00415AEC">
              <w:rPr>
                <w:rFonts w:eastAsia="Times New Roman"/>
                <w:i/>
                <w:iCs/>
                <w:lang w:val="en-US"/>
                <w:rPrChange w:id="5806" w:author="Monica Maria Garro Lopez" w:date="2025-03-21T16:07:00Z">
                  <w:rPr>
                    <w:rFonts w:eastAsia="Times New Roman"/>
                    <w:i/>
                    <w:iCs/>
                  </w:rPr>
                </w:rPrChange>
              </w:rPr>
              <w:t>3</w:t>
            </w:r>
            <w:r w:rsidRPr="00415AEC">
              <w:rPr>
                <w:rFonts w:eastAsia="Times New Roman"/>
                <w:lang w:val="en-US"/>
                <w:rPrChange w:id="5807" w:author="Monica Maria Garro Lopez" w:date="2025-03-21T16:07:00Z">
                  <w:rPr>
                    <w:rFonts w:eastAsia="Times New Roman"/>
                  </w:rPr>
                </w:rPrChange>
              </w:rPr>
              <w:t>, 67–67. https://doi.org/10.56294/MW202467</w:t>
            </w:r>
          </w:ins>
        </w:p>
        <w:p w14:paraId="657C6268" w14:textId="77777777" w:rsidR="00415AEC" w:rsidRPr="00415AEC" w:rsidRDefault="00415AEC">
          <w:pPr>
            <w:autoSpaceDE w:val="0"/>
            <w:autoSpaceDN w:val="0"/>
            <w:ind w:hanging="480"/>
            <w:divId w:val="1034498727"/>
            <w:rPr>
              <w:ins w:id="5808" w:author="Monica Maria Garro Lopez" w:date="2025-03-21T16:07:00Z"/>
              <w:rFonts w:eastAsia="Times New Roman"/>
              <w:lang w:val="en-US"/>
              <w:rPrChange w:id="5809" w:author="Monica Maria Garro Lopez" w:date="2025-03-21T16:07:00Z">
                <w:rPr>
                  <w:ins w:id="5810" w:author="Monica Maria Garro Lopez" w:date="2025-03-21T16:07:00Z"/>
                  <w:rFonts w:eastAsia="Times New Roman"/>
                </w:rPr>
              </w:rPrChange>
            </w:rPr>
          </w:pPr>
          <w:proofErr w:type="spellStart"/>
          <w:ins w:id="5811" w:author="Monica Maria Garro Lopez" w:date="2025-03-21T16:07:00Z">
            <w:r w:rsidRPr="00415AEC">
              <w:rPr>
                <w:rFonts w:eastAsia="Times New Roman"/>
                <w:lang w:val="en-US"/>
                <w:rPrChange w:id="5812" w:author="Monica Maria Garro Lopez" w:date="2025-03-21T16:07:00Z">
                  <w:rPr>
                    <w:rFonts w:eastAsia="Times New Roman"/>
                  </w:rPr>
                </w:rPrChange>
              </w:rPr>
              <w:t>Cherradi</w:t>
            </w:r>
            <w:proofErr w:type="spellEnd"/>
            <w:r w:rsidRPr="00415AEC">
              <w:rPr>
                <w:rFonts w:eastAsia="Times New Roman"/>
                <w:lang w:val="en-US"/>
                <w:rPrChange w:id="5813" w:author="Monica Maria Garro Lopez" w:date="2025-03-21T16:07:00Z">
                  <w:rPr>
                    <w:rFonts w:eastAsia="Times New Roman"/>
                  </w:rPr>
                </w:rPrChange>
              </w:rPr>
              <w:t xml:space="preserve">, M., &amp; Haddadi, A. El. (2024b). View of Data Lakehouse: Next Generation Information System. </w:t>
            </w:r>
            <w:r w:rsidRPr="00415AEC">
              <w:rPr>
                <w:rFonts w:eastAsia="Times New Roman"/>
                <w:i/>
                <w:iCs/>
                <w:lang w:val="en-US"/>
                <w:rPrChange w:id="5814" w:author="Monica Maria Garro Lopez" w:date="2025-03-21T16:07:00Z">
                  <w:rPr>
                    <w:rFonts w:eastAsia="Times New Roman"/>
                    <w:i/>
                    <w:iCs/>
                  </w:rPr>
                </w:rPrChange>
              </w:rPr>
              <w:t>Seminars in Medical Writing and Education</w:t>
            </w:r>
            <w:r w:rsidRPr="00415AEC">
              <w:rPr>
                <w:rFonts w:eastAsia="Times New Roman"/>
                <w:lang w:val="en-US"/>
                <w:rPrChange w:id="5815" w:author="Monica Maria Garro Lopez" w:date="2025-03-21T16:07:00Z">
                  <w:rPr>
                    <w:rFonts w:eastAsia="Times New Roman"/>
                  </w:rPr>
                </w:rPrChange>
              </w:rPr>
              <w:t>, 67–67. https://mw.ageditor.ar/index.php/mw/article/view/48/55</w:t>
            </w:r>
          </w:ins>
        </w:p>
        <w:p w14:paraId="6FD82125" w14:textId="77777777" w:rsidR="00415AEC" w:rsidRPr="00415AEC" w:rsidRDefault="00415AEC">
          <w:pPr>
            <w:autoSpaceDE w:val="0"/>
            <w:autoSpaceDN w:val="0"/>
            <w:ind w:hanging="480"/>
            <w:divId w:val="1379941140"/>
            <w:rPr>
              <w:ins w:id="5816" w:author="Monica Maria Garro Lopez" w:date="2025-03-21T16:07:00Z"/>
              <w:rFonts w:eastAsia="Times New Roman"/>
              <w:lang w:val="en-US"/>
              <w:rPrChange w:id="5817" w:author="Monica Maria Garro Lopez" w:date="2025-03-21T16:07:00Z">
                <w:rPr>
                  <w:ins w:id="5818" w:author="Monica Maria Garro Lopez" w:date="2025-03-21T16:07:00Z"/>
                  <w:rFonts w:eastAsia="Times New Roman"/>
                </w:rPr>
              </w:rPrChange>
            </w:rPr>
          </w:pPr>
          <w:ins w:id="5819" w:author="Monica Maria Garro Lopez" w:date="2025-03-21T16:07:00Z">
            <w:r>
              <w:rPr>
                <w:rFonts w:eastAsia="Times New Roman"/>
                <w:i/>
                <w:iCs/>
              </w:rPr>
              <w:t xml:space="preserve">Delta Lake vs. Data Lake: diferencias clave | </w:t>
            </w:r>
            <w:proofErr w:type="spellStart"/>
            <w:r>
              <w:rPr>
                <w:rFonts w:eastAsia="Times New Roman"/>
                <w:i/>
                <w:iCs/>
              </w:rPr>
              <w:t>Airbyte</w:t>
            </w:r>
            <w:proofErr w:type="spellEnd"/>
            <w:r>
              <w:rPr>
                <w:rFonts w:eastAsia="Times New Roman"/>
              </w:rPr>
              <w:t xml:space="preserve">. </w:t>
            </w:r>
            <w:r w:rsidRPr="00415AEC">
              <w:rPr>
                <w:rFonts w:eastAsia="Times New Roman"/>
                <w:lang w:val="en-US"/>
                <w:rPrChange w:id="5820" w:author="Monica Maria Garro Lopez" w:date="2025-03-21T16:07:00Z">
                  <w:rPr>
                    <w:rFonts w:eastAsia="Times New Roman"/>
                  </w:rPr>
                </w:rPrChange>
              </w:rPr>
              <w:t>(n.d.). Retrieved March 6, 2025, from https://airbyte.com/data-engineering-resources/delta-lake-vs-data-lake</w:t>
            </w:r>
          </w:ins>
        </w:p>
        <w:p w14:paraId="517C81D3" w14:textId="77777777" w:rsidR="00415AEC" w:rsidRPr="00415AEC" w:rsidRDefault="00415AEC">
          <w:pPr>
            <w:autoSpaceDE w:val="0"/>
            <w:autoSpaceDN w:val="0"/>
            <w:ind w:hanging="480"/>
            <w:divId w:val="107554723"/>
            <w:rPr>
              <w:ins w:id="5821" w:author="Monica Maria Garro Lopez" w:date="2025-03-21T16:07:00Z"/>
              <w:rFonts w:eastAsia="Times New Roman"/>
              <w:lang w:val="en-US"/>
              <w:rPrChange w:id="5822" w:author="Monica Maria Garro Lopez" w:date="2025-03-21T16:07:00Z">
                <w:rPr>
                  <w:ins w:id="5823" w:author="Monica Maria Garro Lopez" w:date="2025-03-21T16:07:00Z"/>
                  <w:rFonts w:eastAsia="Times New Roman"/>
                </w:rPr>
              </w:rPrChange>
            </w:rPr>
          </w:pPr>
          <w:proofErr w:type="spellStart"/>
          <w:ins w:id="5824" w:author="Monica Maria Garro Lopez" w:date="2025-03-21T16:07:00Z">
            <w:r w:rsidRPr="00415AEC">
              <w:rPr>
                <w:rFonts w:eastAsia="Times New Roman"/>
                <w:lang w:val="en-US"/>
                <w:rPrChange w:id="5825" w:author="Monica Maria Garro Lopez" w:date="2025-03-21T16:07:00Z">
                  <w:rPr>
                    <w:rFonts w:eastAsia="Times New Roman"/>
                  </w:rPr>
                </w:rPrChange>
              </w:rPr>
              <w:t>Derakhshannia</w:t>
            </w:r>
            <w:proofErr w:type="spellEnd"/>
            <w:r w:rsidRPr="00415AEC">
              <w:rPr>
                <w:rFonts w:eastAsia="Times New Roman"/>
                <w:lang w:val="en-US"/>
                <w:rPrChange w:id="5826" w:author="Monica Maria Garro Lopez" w:date="2025-03-21T16:07:00Z">
                  <w:rPr>
                    <w:rFonts w:eastAsia="Times New Roman"/>
                  </w:rPr>
                </w:rPrChange>
              </w:rPr>
              <w:t xml:space="preserve">, M., </w:t>
            </w:r>
            <w:proofErr w:type="spellStart"/>
            <w:r w:rsidRPr="00415AEC">
              <w:rPr>
                <w:rFonts w:eastAsia="Times New Roman"/>
                <w:lang w:val="en-US"/>
                <w:rPrChange w:id="5827" w:author="Monica Maria Garro Lopez" w:date="2025-03-21T16:07:00Z">
                  <w:rPr>
                    <w:rFonts w:eastAsia="Times New Roman"/>
                  </w:rPr>
                </w:rPrChange>
              </w:rPr>
              <w:t>Gervet</w:t>
            </w:r>
            <w:proofErr w:type="spellEnd"/>
            <w:r w:rsidRPr="00415AEC">
              <w:rPr>
                <w:rFonts w:eastAsia="Times New Roman"/>
                <w:lang w:val="en-US"/>
                <w:rPrChange w:id="5828" w:author="Monica Maria Garro Lopez" w:date="2025-03-21T16:07:00Z">
                  <w:rPr>
                    <w:rFonts w:eastAsia="Times New Roman"/>
                  </w:rPr>
                </w:rPrChange>
              </w:rPr>
              <w:t xml:space="preserve">, C., Hajj-Hassan, H., Laurent, A., &amp; Martin, A. (2019). Life and Death of Data in Data Lakes: Preserving Data Usability and Responsible Governance. </w:t>
            </w:r>
            <w:r w:rsidRPr="00415AEC">
              <w:rPr>
                <w:rFonts w:eastAsia="Times New Roman"/>
                <w:i/>
                <w:iCs/>
                <w:lang w:val="en-US"/>
                <w:rPrChange w:id="5829" w:author="Monica Maria Garro Lopez" w:date="2025-03-21T16:07:00Z">
                  <w:rPr>
                    <w:rFonts w:eastAsia="Times New Roman"/>
                    <w:i/>
                    <w:iCs/>
                  </w:rPr>
                </w:rPrChange>
              </w:rPr>
              <w:t>Lecture Notes in Computer Science (Including Subseries Lecture Notes in Artificial Intelligence and Lecture Notes in Bioinformatics)</w:t>
            </w:r>
            <w:r w:rsidRPr="00415AEC">
              <w:rPr>
                <w:rFonts w:eastAsia="Times New Roman"/>
                <w:lang w:val="en-US"/>
                <w:rPrChange w:id="5830" w:author="Monica Maria Garro Lopez" w:date="2025-03-21T16:07:00Z">
                  <w:rPr>
                    <w:rFonts w:eastAsia="Times New Roman"/>
                  </w:rPr>
                </w:rPrChange>
              </w:rPr>
              <w:t xml:space="preserve">, </w:t>
            </w:r>
            <w:r w:rsidRPr="00415AEC">
              <w:rPr>
                <w:rFonts w:eastAsia="Times New Roman"/>
                <w:i/>
                <w:iCs/>
                <w:lang w:val="en-US"/>
                <w:rPrChange w:id="5831" w:author="Monica Maria Garro Lopez" w:date="2025-03-21T16:07:00Z">
                  <w:rPr>
                    <w:rFonts w:eastAsia="Times New Roman"/>
                    <w:i/>
                    <w:iCs/>
                  </w:rPr>
                </w:rPrChange>
              </w:rPr>
              <w:t>11938 LNCS</w:t>
            </w:r>
            <w:r w:rsidRPr="00415AEC">
              <w:rPr>
                <w:rFonts w:eastAsia="Times New Roman"/>
                <w:lang w:val="en-US"/>
                <w:rPrChange w:id="5832" w:author="Monica Maria Garro Lopez" w:date="2025-03-21T16:07:00Z">
                  <w:rPr>
                    <w:rFonts w:eastAsia="Times New Roman"/>
                  </w:rPr>
                </w:rPrChange>
              </w:rPr>
              <w:t>, 302–309. https://doi.org/10.1007/978-3-030-34770-3_24</w:t>
            </w:r>
          </w:ins>
        </w:p>
        <w:p w14:paraId="308D5F62" w14:textId="77777777" w:rsidR="00415AEC" w:rsidRDefault="00415AEC">
          <w:pPr>
            <w:autoSpaceDE w:val="0"/>
            <w:autoSpaceDN w:val="0"/>
            <w:ind w:hanging="480"/>
            <w:divId w:val="830369514"/>
            <w:rPr>
              <w:ins w:id="5833" w:author="Monica Maria Garro Lopez" w:date="2025-03-21T16:07:00Z"/>
              <w:rFonts w:eastAsia="Times New Roman"/>
            </w:rPr>
          </w:pPr>
          <w:ins w:id="5834" w:author="Monica Maria Garro Lopez" w:date="2025-03-21T16:07:00Z">
            <w:r>
              <w:rPr>
                <w:rFonts w:eastAsia="Times New Roman"/>
              </w:rPr>
              <w:t xml:space="preserve">Díaz, J. C., &amp; </w:t>
            </w:r>
            <w:proofErr w:type="spellStart"/>
            <w:r>
              <w:rPr>
                <w:rFonts w:eastAsia="Times New Roman"/>
              </w:rPr>
              <w:t>Caralt</w:t>
            </w:r>
            <w:proofErr w:type="spellEnd"/>
            <w:r>
              <w:rPr>
                <w:rFonts w:eastAsia="Times New Roman"/>
              </w:rPr>
              <w:t xml:space="preserve">, J. C. (2015). </w:t>
            </w:r>
            <w:r>
              <w:rPr>
                <w:rFonts w:eastAsia="Times New Roman"/>
                <w:i/>
                <w:iCs/>
              </w:rPr>
              <w:t xml:space="preserve">¿Cómo crear un data </w:t>
            </w:r>
            <w:proofErr w:type="spellStart"/>
            <w:r>
              <w:rPr>
                <w:rFonts w:eastAsia="Times New Roman"/>
                <w:i/>
                <w:iCs/>
              </w:rPr>
              <w:t>warehouse</w:t>
            </w:r>
            <w:proofErr w:type="spellEnd"/>
            <w:r>
              <w:rPr>
                <w:rFonts w:eastAsia="Times New Roman"/>
                <w:i/>
                <w:iCs/>
              </w:rPr>
              <w:t>?</w:t>
            </w:r>
            <w:r>
              <w:rPr>
                <w:rFonts w:eastAsia="Times New Roman"/>
              </w:rPr>
              <w:t xml:space="preserve"> 106. elibro.bibliotecabuap.elogim.com/es/lc/bibliotecasbuap/titulos/114035</w:t>
            </w:r>
          </w:ins>
        </w:p>
        <w:p w14:paraId="3A910360" w14:textId="77777777" w:rsidR="00415AEC" w:rsidRPr="00DB24E2" w:rsidRDefault="00415AEC">
          <w:pPr>
            <w:autoSpaceDE w:val="0"/>
            <w:autoSpaceDN w:val="0"/>
            <w:ind w:hanging="480"/>
            <w:divId w:val="601062777"/>
            <w:rPr>
              <w:ins w:id="5835" w:author="Monica Maria Garro Lopez" w:date="2025-03-21T16:07:00Z"/>
              <w:rFonts w:eastAsia="Times New Roman"/>
              <w:lang w:val="en-US"/>
              <w:rPrChange w:id="5836" w:author="Monica Maria Garro Lopez" w:date="2025-03-21T16:07:00Z">
                <w:rPr>
                  <w:ins w:id="5837" w:author="Monica Maria Garro Lopez" w:date="2025-03-21T16:07:00Z"/>
                  <w:rFonts w:eastAsia="Times New Roman"/>
                </w:rPr>
              </w:rPrChange>
            </w:rPr>
          </w:pPr>
          <w:proofErr w:type="spellStart"/>
          <w:ins w:id="5838" w:author="Monica Maria Garro Lopez" w:date="2025-03-21T16:07:00Z">
            <w:r>
              <w:rPr>
                <w:rFonts w:eastAsia="Times New Roman"/>
              </w:rPr>
              <w:t>Divya</w:t>
            </w:r>
            <w:proofErr w:type="spellEnd"/>
            <w:r>
              <w:rPr>
                <w:rFonts w:eastAsia="Times New Roman"/>
              </w:rPr>
              <w:t xml:space="preserve"> Meena, M. S., </w:t>
            </w:r>
            <w:proofErr w:type="spellStart"/>
            <w:r>
              <w:rPr>
                <w:rFonts w:eastAsia="Times New Roman"/>
              </w:rPr>
              <w:t>Vidhya</w:t>
            </w:r>
            <w:proofErr w:type="spellEnd"/>
            <w:r>
              <w:rPr>
                <w:rFonts w:eastAsia="Times New Roman"/>
              </w:rPr>
              <w:t>, M. S., &amp; Be-</w:t>
            </w:r>
            <w:proofErr w:type="spellStart"/>
            <w:r>
              <w:rPr>
                <w:rFonts w:eastAsia="Times New Roman"/>
              </w:rPr>
              <w:t>Cse</w:t>
            </w:r>
            <w:proofErr w:type="spellEnd"/>
            <w:r>
              <w:rPr>
                <w:rFonts w:eastAsia="Times New Roman"/>
              </w:rPr>
              <w:t>, M. (</w:t>
            </w:r>
            <w:proofErr w:type="spellStart"/>
            <w:r>
              <w:rPr>
                <w:rFonts w:eastAsia="Times New Roman"/>
              </w:rPr>
              <w:t>n.d</w:t>
            </w:r>
            <w:proofErr w:type="spellEnd"/>
            <w:r>
              <w:rPr>
                <w:rFonts w:eastAsia="Times New Roman"/>
              </w:rPr>
              <w:t xml:space="preserve">.). </w:t>
            </w:r>
            <w:r w:rsidRPr="00DB24E2">
              <w:rPr>
                <w:rFonts w:eastAsia="Times New Roman"/>
                <w:lang w:val="en-US"/>
                <w:rPrChange w:id="5839" w:author="Monica Maria Garro Lopez" w:date="2025-03-21T16:07:00Z">
                  <w:rPr>
                    <w:rFonts w:eastAsia="Times New Roman"/>
                  </w:rPr>
                </w:rPrChange>
              </w:rPr>
              <w:t xml:space="preserve">DATA LAKES-A NEW DATA REPOSITORY FOR BIG DATA ANALYTICS WORKLOADS. </w:t>
            </w:r>
            <w:r w:rsidRPr="00DB24E2">
              <w:rPr>
                <w:rFonts w:eastAsia="Times New Roman"/>
                <w:i/>
                <w:iCs/>
                <w:lang w:val="en-US"/>
                <w:rPrChange w:id="5840" w:author="Monica Maria Garro Lopez" w:date="2025-03-21T16:07:00Z">
                  <w:rPr>
                    <w:rFonts w:eastAsia="Times New Roman"/>
                    <w:i/>
                    <w:iCs/>
                  </w:rPr>
                </w:rPrChange>
              </w:rPr>
              <w:t>International Journal of Advanced Research in Computer Science</w:t>
            </w:r>
            <w:r w:rsidRPr="00DB24E2">
              <w:rPr>
                <w:rFonts w:eastAsia="Times New Roman"/>
                <w:lang w:val="en-US"/>
                <w:rPrChange w:id="5841" w:author="Monica Maria Garro Lopez" w:date="2025-03-21T16:07:00Z">
                  <w:rPr>
                    <w:rFonts w:eastAsia="Times New Roman"/>
                  </w:rPr>
                </w:rPrChange>
              </w:rPr>
              <w:t xml:space="preserve">, </w:t>
            </w:r>
            <w:r w:rsidRPr="00DB24E2">
              <w:rPr>
                <w:rFonts w:eastAsia="Times New Roman"/>
                <w:i/>
                <w:iCs/>
                <w:lang w:val="en-US"/>
                <w:rPrChange w:id="5842" w:author="Monica Maria Garro Lopez" w:date="2025-03-21T16:07:00Z">
                  <w:rPr>
                    <w:rFonts w:eastAsia="Times New Roman"/>
                    <w:i/>
                    <w:iCs/>
                  </w:rPr>
                </w:rPrChange>
              </w:rPr>
              <w:t>7</w:t>
            </w:r>
            <w:r w:rsidRPr="00DB24E2">
              <w:rPr>
                <w:rFonts w:eastAsia="Times New Roman"/>
                <w:lang w:val="en-US"/>
                <w:rPrChange w:id="5843" w:author="Monica Maria Garro Lopez" w:date="2025-03-21T16:07:00Z">
                  <w:rPr>
                    <w:rFonts w:eastAsia="Times New Roman"/>
                  </w:rPr>
                </w:rPrChange>
              </w:rPr>
              <w:t xml:space="preserve">(5). </w:t>
            </w:r>
            <w:r w:rsidRPr="00DB24E2">
              <w:rPr>
                <w:rFonts w:eastAsia="Times New Roman"/>
                <w:lang w:val="en-US"/>
                <w:rPrChange w:id="5844" w:author="Monica Maria Garro Lopez" w:date="2025-03-21T16:07:00Z">
                  <w:rPr>
                    <w:rFonts w:eastAsia="Times New Roman"/>
                  </w:rPr>
                </w:rPrChange>
              </w:rPr>
              <w:lastRenderedPageBreak/>
              <w:t>Retrieved January 31, 2025, from http://www.clir.org/pubs/reports/pub160/pub160.pdf</w:t>
            </w:r>
          </w:ins>
        </w:p>
        <w:p w14:paraId="683B4C5E" w14:textId="77777777" w:rsidR="00415AEC" w:rsidRPr="00DB24E2" w:rsidRDefault="00415AEC">
          <w:pPr>
            <w:autoSpaceDE w:val="0"/>
            <w:autoSpaceDN w:val="0"/>
            <w:ind w:hanging="480"/>
            <w:divId w:val="726954232"/>
            <w:rPr>
              <w:ins w:id="5845" w:author="Monica Maria Garro Lopez" w:date="2025-03-21T16:07:00Z"/>
              <w:rFonts w:eastAsia="Times New Roman"/>
              <w:lang w:val="en-US"/>
              <w:rPrChange w:id="5846" w:author="Monica Maria Garro Lopez" w:date="2025-03-21T16:07:00Z">
                <w:rPr>
                  <w:ins w:id="5847" w:author="Monica Maria Garro Lopez" w:date="2025-03-21T16:07:00Z"/>
                  <w:rFonts w:eastAsia="Times New Roman"/>
                </w:rPr>
              </w:rPrChange>
            </w:rPr>
          </w:pPr>
          <w:proofErr w:type="spellStart"/>
          <w:ins w:id="5848" w:author="Monica Maria Garro Lopez" w:date="2025-03-21T16:07:00Z">
            <w:r w:rsidRPr="00DB24E2">
              <w:rPr>
                <w:rFonts w:eastAsia="Times New Roman"/>
                <w:lang w:val="en-US"/>
                <w:rPrChange w:id="5849" w:author="Monica Maria Garro Lopez" w:date="2025-03-21T16:07:00Z">
                  <w:rPr>
                    <w:rFonts w:eastAsia="Times New Roman"/>
                  </w:rPr>
                </w:rPrChange>
              </w:rPr>
              <w:t>Divya</w:t>
            </w:r>
            <w:proofErr w:type="spellEnd"/>
            <w:r w:rsidRPr="00DB24E2">
              <w:rPr>
                <w:rFonts w:eastAsia="Times New Roman"/>
                <w:lang w:val="en-US"/>
                <w:rPrChange w:id="5850" w:author="Monica Maria Garro Lopez" w:date="2025-03-21T16:07:00Z">
                  <w:rPr>
                    <w:rFonts w:eastAsia="Times New Roman"/>
                  </w:rPr>
                </w:rPrChange>
              </w:rPr>
              <w:t xml:space="preserve"> Meena, M. S., Vidhya, M. S., &amp; Be-</w:t>
            </w:r>
            <w:proofErr w:type="spellStart"/>
            <w:r w:rsidRPr="00DB24E2">
              <w:rPr>
                <w:rFonts w:eastAsia="Times New Roman"/>
                <w:lang w:val="en-US"/>
                <w:rPrChange w:id="5851" w:author="Monica Maria Garro Lopez" w:date="2025-03-21T16:07:00Z">
                  <w:rPr>
                    <w:rFonts w:eastAsia="Times New Roman"/>
                  </w:rPr>
                </w:rPrChange>
              </w:rPr>
              <w:t>Cse</w:t>
            </w:r>
            <w:proofErr w:type="spellEnd"/>
            <w:r w:rsidRPr="00DB24E2">
              <w:rPr>
                <w:rFonts w:eastAsia="Times New Roman"/>
                <w:lang w:val="en-US"/>
                <w:rPrChange w:id="5852" w:author="Monica Maria Garro Lopez" w:date="2025-03-21T16:07:00Z">
                  <w:rPr>
                    <w:rFonts w:eastAsia="Times New Roman"/>
                  </w:rPr>
                </w:rPrChange>
              </w:rPr>
              <w:t xml:space="preserve">, M. (2016). DATA LAKES-A NEW DATA REPOSITORY FOR BIG DATA ANALYTICS WORKLOADS. </w:t>
            </w:r>
            <w:r w:rsidRPr="00DB24E2">
              <w:rPr>
                <w:rFonts w:eastAsia="Times New Roman"/>
                <w:i/>
                <w:iCs/>
                <w:lang w:val="en-US"/>
                <w:rPrChange w:id="5853" w:author="Monica Maria Garro Lopez" w:date="2025-03-21T16:07:00Z">
                  <w:rPr>
                    <w:rFonts w:eastAsia="Times New Roman"/>
                    <w:i/>
                    <w:iCs/>
                  </w:rPr>
                </w:rPrChange>
              </w:rPr>
              <w:t>International Journal of Advanced Research in Computer Science</w:t>
            </w:r>
            <w:r w:rsidRPr="00DB24E2">
              <w:rPr>
                <w:rFonts w:eastAsia="Times New Roman"/>
                <w:lang w:val="en-US"/>
                <w:rPrChange w:id="5854" w:author="Monica Maria Garro Lopez" w:date="2025-03-21T16:07:00Z">
                  <w:rPr>
                    <w:rFonts w:eastAsia="Times New Roman"/>
                  </w:rPr>
                </w:rPrChange>
              </w:rPr>
              <w:t xml:space="preserve">, </w:t>
            </w:r>
            <w:r w:rsidRPr="00DB24E2">
              <w:rPr>
                <w:rFonts w:eastAsia="Times New Roman"/>
                <w:i/>
                <w:iCs/>
                <w:lang w:val="en-US"/>
                <w:rPrChange w:id="5855" w:author="Monica Maria Garro Lopez" w:date="2025-03-21T16:07:00Z">
                  <w:rPr>
                    <w:rFonts w:eastAsia="Times New Roman"/>
                    <w:i/>
                    <w:iCs/>
                  </w:rPr>
                </w:rPrChange>
              </w:rPr>
              <w:t>7</w:t>
            </w:r>
            <w:r w:rsidRPr="00DB24E2">
              <w:rPr>
                <w:rFonts w:eastAsia="Times New Roman"/>
                <w:lang w:val="en-US"/>
                <w:rPrChange w:id="5856" w:author="Monica Maria Garro Lopez" w:date="2025-03-21T16:07:00Z">
                  <w:rPr>
                    <w:rFonts w:eastAsia="Times New Roman"/>
                  </w:rPr>
                </w:rPrChange>
              </w:rPr>
              <w:t>(5). http://www.clir.org/pubs/reports/pub160/pub160.pdf</w:t>
            </w:r>
          </w:ins>
        </w:p>
        <w:p w14:paraId="45EDB1D4" w14:textId="77777777" w:rsidR="00415AEC" w:rsidRPr="00DB24E2" w:rsidRDefault="00415AEC">
          <w:pPr>
            <w:autoSpaceDE w:val="0"/>
            <w:autoSpaceDN w:val="0"/>
            <w:ind w:hanging="480"/>
            <w:divId w:val="284045716"/>
            <w:rPr>
              <w:ins w:id="5857" w:author="Monica Maria Garro Lopez" w:date="2025-03-21T16:07:00Z"/>
              <w:rFonts w:eastAsia="Times New Roman"/>
              <w:lang w:val="en-US"/>
              <w:rPrChange w:id="5858" w:author="Monica Maria Garro Lopez" w:date="2025-03-21T16:07:00Z">
                <w:rPr>
                  <w:ins w:id="5859" w:author="Monica Maria Garro Lopez" w:date="2025-03-21T16:07:00Z"/>
                  <w:rFonts w:eastAsia="Times New Roman"/>
                </w:rPr>
              </w:rPrChange>
            </w:rPr>
          </w:pPr>
          <w:ins w:id="5860" w:author="Monica Maria Garro Lopez" w:date="2025-03-21T16:07:00Z">
            <w:r w:rsidRPr="00DB24E2">
              <w:rPr>
                <w:rFonts w:eastAsia="Times New Roman"/>
                <w:lang w:val="en-US"/>
                <w:rPrChange w:id="5861" w:author="Monica Maria Garro Lopez" w:date="2025-03-21T16:07:00Z">
                  <w:rPr>
                    <w:rFonts w:eastAsia="Times New Roman"/>
                  </w:rPr>
                </w:rPrChange>
              </w:rPr>
              <w:t xml:space="preserve">Dubey, A. (2020). </w:t>
            </w:r>
            <w:r w:rsidRPr="00DB24E2">
              <w:rPr>
                <w:rFonts w:eastAsia="Times New Roman"/>
                <w:i/>
                <w:iCs/>
                <w:lang w:val="en-US"/>
                <w:rPrChange w:id="5862" w:author="Monica Maria Garro Lopez" w:date="2025-03-21T16:07:00Z">
                  <w:rPr>
                    <w:rFonts w:eastAsia="Times New Roman"/>
                    <w:i/>
                    <w:iCs/>
                  </w:rPr>
                </w:rPrChange>
              </w:rPr>
              <w:t>Data Lakes vs. Data Warehouses – common arguments - ProQuest</w:t>
            </w:r>
            <w:r w:rsidRPr="00DB24E2">
              <w:rPr>
                <w:rFonts w:eastAsia="Times New Roman"/>
                <w:lang w:val="en-US"/>
                <w:rPrChange w:id="5863" w:author="Monica Maria Garro Lopez" w:date="2025-03-21T16:07:00Z">
                  <w:rPr>
                    <w:rFonts w:eastAsia="Times New Roman"/>
                  </w:rPr>
                </w:rPrChange>
              </w:rPr>
              <w:t>. https://www.proquest.com/docview/2434752874/fulltext/51925C872D9F43EBPQ/1?accountid=198016&amp;sourcetype=Trade%20Journals</w:t>
            </w:r>
          </w:ins>
        </w:p>
        <w:p w14:paraId="4ACBD946" w14:textId="77777777" w:rsidR="00415AEC" w:rsidRPr="00DB24E2" w:rsidRDefault="00415AEC">
          <w:pPr>
            <w:autoSpaceDE w:val="0"/>
            <w:autoSpaceDN w:val="0"/>
            <w:ind w:hanging="480"/>
            <w:divId w:val="25640105"/>
            <w:rPr>
              <w:ins w:id="5864" w:author="Monica Maria Garro Lopez" w:date="2025-03-21T16:07:00Z"/>
              <w:rFonts w:eastAsia="Times New Roman"/>
              <w:lang w:val="en-US"/>
              <w:rPrChange w:id="5865" w:author="Monica Maria Garro Lopez" w:date="2025-03-21T16:07:00Z">
                <w:rPr>
                  <w:ins w:id="5866" w:author="Monica Maria Garro Lopez" w:date="2025-03-21T16:07:00Z"/>
                  <w:rFonts w:eastAsia="Times New Roman"/>
                </w:rPr>
              </w:rPrChange>
            </w:rPr>
          </w:pPr>
          <w:proofErr w:type="spellStart"/>
          <w:ins w:id="5867" w:author="Monica Maria Garro Lopez" w:date="2025-03-21T16:07:00Z">
            <w:r w:rsidRPr="00DB24E2">
              <w:rPr>
                <w:rFonts w:eastAsia="Times New Roman"/>
                <w:lang w:val="en-US"/>
                <w:rPrChange w:id="5868" w:author="Monica Maria Garro Lopez" w:date="2025-03-21T16:07:00Z">
                  <w:rPr>
                    <w:rFonts w:eastAsia="Times New Roman"/>
                  </w:rPr>
                </w:rPrChange>
              </w:rPr>
              <w:t>Eshghi</w:t>
            </w:r>
            <w:proofErr w:type="spellEnd"/>
            <w:r w:rsidRPr="00DB24E2">
              <w:rPr>
                <w:rFonts w:eastAsia="Times New Roman"/>
                <w:lang w:val="en-US"/>
                <w:rPrChange w:id="5869" w:author="Monica Maria Garro Lopez" w:date="2025-03-21T16:07:00Z">
                  <w:rPr>
                    <w:rFonts w:eastAsia="Times New Roman"/>
                  </w:rPr>
                </w:rPrChange>
              </w:rPr>
              <w:t xml:space="preserve">, K. (2022, July 21). </w:t>
            </w:r>
            <w:r w:rsidRPr="00DB24E2">
              <w:rPr>
                <w:rFonts w:eastAsia="Times New Roman"/>
                <w:i/>
                <w:iCs/>
                <w:lang w:val="en-US"/>
                <w:rPrChange w:id="5870" w:author="Monica Maria Garro Lopez" w:date="2025-03-21T16:07:00Z">
                  <w:rPr>
                    <w:rFonts w:eastAsia="Times New Roman"/>
                    <w:i/>
                    <w:iCs/>
                  </w:rPr>
                </w:rPrChange>
              </w:rPr>
              <w:t xml:space="preserve">How Financial Services Can Enable Modern Data Platforms </w:t>
            </w:r>
            <w:proofErr w:type="gramStart"/>
            <w:r w:rsidRPr="00DB24E2">
              <w:rPr>
                <w:rFonts w:eastAsia="Times New Roman"/>
                <w:i/>
                <w:iCs/>
                <w:lang w:val="en-US"/>
                <w:rPrChange w:id="5871" w:author="Monica Maria Garro Lopez" w:date="2025-03-21T16:07:00Z">
                  <w:rPr>
                    <w:rFonts w:eastAsia="Times New Roman"/>
                    <w:i/>
                    <w:iCs/>
                  </w:rPr>
                </w:rPrChange>
              </w:rPr>
              <w:t>For</w:t>
            </w:r>
            <w:proofErr w:type="gramEnd"/>
            <w:r w:rsidRPr="00DB24E2">
              <w:rPr>
                <w:rFonts w:eastAsia="Times New Roman"/>
                <w:i/>
                <w:iCs/>
                <w:lang w:val="en-US"/>
                <w:rPrChange w:id="5872" w:author="Monica Maria Garro Lopez" w:date="2025-03-21T16:07:00Z">
                  <w:rPr>
                    <w:rFonts w:eastAsia="Times New Roman"/>
                    <w:i/>
                    <w:iCs/>
                  </w:rPr>
                </w:rPrChange>
              </w:rPr>
              <w:t xml:space="preserve"> Digital Transformation</w:t>
            </w:r>
            <w:r w:rsidRPr="00DB24E2">
              <w:rPr>
                <w:rFonts w:eastAsia="Times New Roman"/>
                <w:lang w:val="en-US"/>
                <w:rPrChange w:id="5873" w:author="Monica Maria Garro Lopez" w:date="2025-03-21T16:07:00Z">
                  <w:rPr>
                    <w:rFonts w:eastAsia="Times New Roman"/>
                  </w:rPr>
                </w:rPrChange>
              </w:rPr>
              <w:t>. Forbes Technology Council. https://www.forbes.com/councils/forbestechcouncil/2022/07/21/how-financial-services-can-enable-modern-data-platforms-for-digital-transformation/</w:t>
            </w:r>
          </w:ins>
        </w:p>
        <w:p w14:paraId="095B224F" w14:textId="77777777" w:rsidR="00415AEC" w:rsidRDefault="00415AEC">
          <w:pPr>
            <w:autoSpaceDE w:val="0"/>
            <w:autoSpaceDN w:val="0"/>
            <w:ind w:hanging="480"/>
            <w:divId w:val="740566060"/>
            <w:rPr>
              <w:ins w:id="5874" w:author="Monica Maria Garro Lopez" w:date="2025-03-21T16:07:00Z"/>
              <w:rFonts w:eastAsia="Times New Roman"/>
            </w:rPr>
          </w:pPr>
          <w:ins w:id="5875" w:author="Monica Maria Garro Lopez" w:date="2025-03-21T16:07:00Z">
            <w:r>
              <w:rPr>
                <w:rFonts w:eastAsia="Times New Roman"/>
              </w:rPr>
              <w:t xml:space="preserve">Fis, E. (2024). </w:t>
            </w:r>
            <w:r>
              <w:rPr>
                <w:rFonts w:eastAsia="Times New Roman"/>
                <w:i/>
                <w:iCs/>
              </w:rPr>
              <w:t xml:space="preserve">Guía comparativa de los </w:t>
            </w:r>
            <w:proofErr w:type="gramStart"/>
            <w:r>
              <w:rPr>
                <w:rFonts w:eastAsia="Times New Roman"/>
                <w:i/>
                <w:iCs/>
              </w:rPr>
              <w:t>mejores data</w:t>
            </w:r>
            <w:proofErr w:type="gramEnd"/>
            <w:r>
              <w:rPr>
                <w:rFonts w:eastAsia="Times New Roman"/>
                <w:i/>
                <w:iCs/>
              </w:rPr>
              <w:t xml:space="preserve"> </w:t>
            </w:r>
            <w:proofErr w:type="spellStart"/>
            <w:r>
              <w:rPr>
                <w:rFonts w:eastAsia="Times New Roman"/>
                <w:i/>
                <w:iCs/>
              </w:rPr>
              <w:t>lakes</w:t>
            </w:r>
            <w:proofErr w:type="spellEnd"/>
            <w:r>
              <w:rPr>
                <w:rFonts w:eastAsia="Times New Roman"/>
                <w:i/>
                <w:iCs/>
              </w:rPr>
              <w:t xml:space="preserve"> en la nube 2024 - Data IQ</w:t>
            </w:r>
            <w:r>
              <w:rPr>
                <w:rFonts w:eastAsia="Times New Roman"/>
              </w:rPr>
              <w:t>. https://dataiq.com.ar/blog/guia-mejores-data-lakes-2024/</w:t>
            </w:r>
          </w:ins>
        </w:p>
        <w:p w14:paraId="083FD5F1" w14:textId="77777777" w:rsidR="00415AEC" w:rsidRPr="00DB24E2" w:rsidRDefault="00415AEC">
          <w:pPr>
            <w:autoSpaceDE w:val="0"/>
            <w:autoSpaceDN w:val="0"/>
            <w:ind w:hanging="480"/>
            <w:divId w:val="1079716020"/>
            <w:rPr>
              <w:ins w:id="5876" w:author="Monica Maria Garro Lopez" w:date="2025-03-21T16:07:00Z"/>
              <w:rFonts w:eastAsia="Times New Roman"/>
              <w:lang w:val="en-US"/>
              <w:rPrChange w:id="5877" w:author="Monica Maria Garro Lopez" w:date="2025-03-21T16:07:00Z">
                <w:rPr>
                  <w:ins w:id="5878" w:author="Monica Maria Garro Lopez" w:date="2025-03-21T16:07:00Z"/>
                  <w:rFonts w:eastAsia="Times New Roman"/>
                </w:rPr>
              </w:rPrChange>
            </w:rPr>
          </w:pPr>
          <w:ins w:id="5879" w:author="Monica Maria Garro Lopez" w:date="2025-03-21T16:07:00Z">
            <w:r w:rsidRPr="00DB24E2">
              <w:rPr>
                <w:rFonts w:eastAsia="Times New Roman"/>
                <w:lang w:val="en-US"/>
                <w:rPrChange w:id="5880" w:author="Monica Maria Garro Lopez" w:date="2025-03-21T16:07:00Z">
                  <w:rPr>
                    <w:rFonts w:eastAsia="Times New Roman"/>
                  </w:rPr>
                </w:rPrChange>
              </w:rPr>
              <w:t xml:space="preserve">Gupta, P. (2023). Beyond Banking: The Trailblazing Impact of Data Lakes on Financial Landscape Sivakumar </w:t>
            </w:r>
            <w:proofErr w:type="spellStart"/>
            <w:r w:rsidRPr="00DB24E2">
              <w:rPr>
                <w:rFonts w:eastAsia="Times New Roman"/>
                <w:lang w:val="en-US"/>
                <w:rPrChange w:id="5881" w:author="Monica Maria Garro Lopez" w:date="2025-03-21T16:07:00Z">
                  <w:rPr>
                    <w:rFonts w:eastAsia="Times New Roman"/>
                  </w:rPr>
                </w:rPrChange>
              </w:rPr>
              <w:t>Ponnusamy</w:t>
            </w:r>
            <w:proofErr w:type="spellEnd"/>
            <w:r w:rsidRPr="00DB24E2">
              <w:rPr>
                <w:rFonts w:eastAsia="Times New Roman"/>
                <w:lang w:val="en-US"/>
                <w:rPrChange w:id="5882" w:author="Monica Maria Garro Lopez" w:date="2025-03-21T16:07:00Z">
                  <w:rPr>
                    <w:rFonts w:eastAsia="Times New Roman"/>
                  </w:rPr>
                </w:rPrChange>
              </w:rPr>
              <w:t xml:space="preserve">. </w:t>
            </w:r>
            <w:r w:rsidRPr="00DB24E2">
              <w:rPr>
                <w:rFonts w:eastAsia="Times New Roman"/>
                <w:i/>
                <w:iCs/>
                <w:lang w:val="en-US"/>
                <w:rPrChange w:id="5883" w:author="Monica Maria Garro Lopez" w:date="2025-03-21T16:07:00Z">
                  <w:rPr>
                    <w:rFonts w:eastAsia="Times New Roman"/>
                    <w:i/>
                    <w:iCs/>
                  </w:rPr>
                </w:rPrChange>
              </w:rPr>
              <w:t>International Journal of Computer Applications</w:t>
            </w:r>
            <w:r w:rsidRPr="00DB24E2">
              <w:rPr>
                <w:rFonts w:eastAsia="Times New Roman"/>
                <w:lang w:val="en-US"/>
                <w:rPrChange w:id="5884" w:author="Monica Maria Garro Lopez" w:date="2025-03-21T16:07:00Z">
                  <w:rPr>
                    <w:rFonts w:eastAsia="Times New Roman"/>
                  </w:rPr>
                </w:rPrChange>
              </w:rPr>
              <w:t xml:space="preserve">, </w:t>
            </w:r>
            <w:r w:rsidRPr="00DB24E2">
              <w:rPr>
                <w:rFonts w:eastAsia="Times New Roman"/>
                <w:i/>
                <w:iCs/>
                <w:lang w:val="en-US"/>
                <w:rPrChange w:id="5885" w:author="Monica Maria Garro Lopez" w:date="2025-03-21T16:07:00Z">
                  <w:rPr>
                    <w:rFonts w:eastAsia="Times New Roman"/>
                    <w:i/>
                    <w:iCs/>
                  </w:rPr>
                </w:rPrChange>
              </w:rPr>
              <w:t>185</w:t>
            </w:r>
            <w:r w:rsidRPr="00DB24E2">
              <w:rPr>
                <w:rFonts w:eastAsia="Times New Roman"/>
                <w:lang w:val="en-US"/>
                <w:rPrChange w:id="5886" w:author="Monica Maria Garro Lopez" w:date="2025-03-21T16:07:00Z">
                  <w:rPr>
                    <w:rFonts w:eastAsia="Times New Roman"/>
                  </w:rPr>
                </w:rPrChange>
              </w:rPr>
              <w:t>(47), 975–8887.</w:t>
            </w:r>
          </w:ins>
        </w:p>
        <w:p w14:paraId="13FF3C98" w14:textId="77777777" w:rsidR="00415AEC" w:rsidRPr="00DB24E2" w:rsidRDefault="00415AEC">
          <w:pPr>
            <w:autoSpaceDE w:val="0"/>
            <w:autoSpaceDN w:val="0"/>
            <w:ind w:hanging="480"/>
            <w:divId w:val="250941933"/>
            <w:rPr>
              <w:ins w:id="5887" w:author="Monica Maria Garro Lopez" w:date="2025-03-21T16:07:00Z"/>
              <w:rFonts w:eastAsia="Times New Roman"/>
              <w:lang w:val="en-US"/>
              <w:rPrChange w:id="5888" w:author="Monica Maria Garro Lopez" w:date="2025-03-21T16:07:00Z">
                <w:rPr>
                  <w:ins w:id="5889" w:author="Monica Maria Garro Lopez" w:date="2025-03-21T16:07:00Z"/>
                  <w:rFonts w:eastAsia="Times New Roman"/>
                </w:rPr>
              </w:rPrChange>
            </w:rPr>
          </w:pPr>
          <w:proofErr w:type="spellStart"/>
          <w:ins w:id="5890" w:author="Monica Maria Garro Lopez" w:date="2025-03-21T16:07:00Z">
            <w:r w:rsidRPr="00DB24E2">
              <w:rPr>
                <w:rFonts w:eastAsia="Times New Roman"/>
                <w:lang w:val="en-US"/>
                <w:rPrChange w:id="5891" w:author="Monica Maria Garro Lopez" w:date="2025-03-21T16:07:00Z">
                  <w:rPr>
                    <w:rFonts w:eastAsia="Times New Roman"/>
                  </w:rPr>
                </w:rPrChange>
              </w:rPr>
              <w:t>Harby</w:t>
            </w:r>
            <w:proofErr w:type="spellEnd"/>
            <w:r w:rsidRPr="00DB24E2">
              <w:rPr>
                <w:rFonts w:eastAsia="Times New Roman"/>
                <w:lang w:val="en-US"/>
                <w:rPrChange w:id="5892" w:author="Monica Maria Garro Lopez" w:date="2025-03-21T16:07:00Z">
                  <w:rPr>
                    <w:rFonts w:eastAsia="Times New Roman"/>
                  </w:rPr>
                </w:rPrChange>
              </w:rPr>
              <w:t xml:space="preserve">, A. A., &amp; </w:t>
            </w:r>
            <w:proofErr w:type="spellStart"/>
            <w:r w:rsidRPr="00DB24E2">
              <w:rPr>
                <w:rFonts w:eastAsia="Times New Roman"/>
                <w:lang w:val="en-US"/>
                <w:rPrChange w:id="5893" w:author="Monica Maria Garro Lopez" w:date="2025-03-21T16:07:00Z">
                  <w:rPr>
                    <w:rFonts w:eastAsia="Times New Roman"/>
                  </w:rPr>
                </w:rPrChange>
              </w:rPr>
              <w:t>Zulkernine</w:t>
            </w:r>
            <w:proofErr w:type="spellEnd"/>
            <w:r w:rsidRPr="00DB24E2">
              <w:rPr>
                <w:rFonts w:eastAsia="Times New Roman"/>
                <w:lang w:val="en-US"/>
                <w:rPrChange w:id="5894" w:author="Monica Maria Garro Lopez" w:date="2025-03-21T16:07:00Z">
                  <w:rPr>
                    <w:rFonts w:eastAsia="Times New Roman"/>
                  </w:rPr>
                </w:rPrChange>
              </w:rPr>
              <w:t xml:space="preserve">, F. (2025). Data Lakehouse: A survey and experimental study. </w:t>
            </w:r>
            <w:r w:rsidRPr="00DB24E2">
              <w:rPr>
                <w:rFonts w:eastAsia="Times New Roman"/>
                <w:i/>
                <w:iCs/>
                <w:lang w:val="en-US"/>
                <w:rPrChange w:id="5895" w:author="Monica Maria Garro Lopez" w:date="2025-03-21T16:07:00Z">
                  <w:rPr>
                    <w:rFonts w:eastAsia="Times New Roman"/>
                    <w:i/>
                    <w:iCs/>
                  </w:rPr>
                </w:rPrChange>
              </w:rPr>
              <w:t>Information Systems</w:t>
            </w:r>
            <w:r w:rsidRPr="00DB24E2">
              <w:rPr>
                <w:rFonts w:eastAsia="Times New Roman"/>
                <w:lang w:val="en-US"/>
                <w:rPrChange w:id="5896" w:author="Monica Maria Garro Lopez" w:date="2025-03-21T16:07:00Z">
                  <w:rPr>
                    <w:rFonts w:eastAsia="Times New Roman"/>
                  </w:rPr>
                </w:rPrChange>
              </w:rPr>
              <w:t xml:space="preserve">, </w:t>
            </w:r>
            <w:r w:rsidRPr="00DB24E2">
              <w:rPr>
                <w:rFonts w:eastAsia="Times New Roman"/>
                <w:i/>
                <w:iCs/>
                <w:lang w:val="en-US"/>
                <w:rPrChange w:id="5897" w:author="Monica Maria Garro Lopez" w:date="2025-03-21T16:07:00Z">
                  <w:rPr>
                    <w:rFonts w:eastAsia="Times New Roman"/>
                    <w:i/>
                    <w:iCs/>
                  </w:rPr>
                </w:rPrChange>
              </w:rPr>
              <w:t>127</w:t>
            </w:r>
            <w:r w:rsidRPr="00DB24E2">
              <w:rPr>
                <w:rFonts w:eastAsia="Times New Roman"/>
                <w:lang w:val="en-US"/>
                <w:rPrChange w:id="5898" w:author="Monica Maria Garro Lopez" w:date="2025-03-21T16:07:00Z">
                  <w:rPr>
                    <w:rFonts w:eastAsia="Times New Roman"/>
                  </w:rPr>
                </w:rPrChange>
              </w:rPr>
              <w:t>, 102460. https://doi.org/10.1016/J.IS.2024.102460</w:t>
            </w:r>
          </w:ins>
        </w:p>
        <w:p w14:paraId="41C455FB" w14:textId="77777777" w:rsidR="00415AEC" w:rsidRPr="00DB24E2" w:rsidRDefault="00415AEC">
          <w:pPr>
            <w:autoSpaceDE w:val="0"/>
            <w:autoSpaceDN w:val="0"/>
            <w:ind w:hanging="480"/>
            <w:divId w:val="1351450599"/>
            <w:rPr>
              <w:ins w:id="5899" w:author="Monica Maria Garro Lopez" w:date="2025-03-21T16:07:00Z"/>
              <w:rFonts w:eastAsia="Times New Roman"/>
              <w:lang w:val="en-US"/>
              <w:rPrChange w:id="5900" w:author="Monica Maria Garro Lopez" w:date="2025-03-21T16:07:00Z">
                <w:rPr>
                  <w:ins w:id="5901" w:author="Monica Maria Garro Lopez" w:date="2025-03-21T16:07:00Z"/>
                  <w:rFonts w:eastAsia="Times New Roman"/>
                </w:rPr>
              </w:rPrChange>
            </w:rPr>
          </w:pPr>
          <w:ins w:id="5902" w:author="Monica Maria Garro Lopez" w:date="2025-03-21T16:07:00Z">
            <w:r w:rsidRPr="00DB24E2">
              <w:rPr>
                <w:rFonts w:eastAsia="Times New Roman"/>
                <w:lang w:val="en-US"/>
                <w:rPrChange w:id="5903" w:author="Monica Maria Garro Lopez" w:date="2025-03-21T16:07:00Z">
                  <w:rPr>
                    <w:rFonts w:eastAsia="Times New Roman"/>
                  </w:rPr>
                </w:rPrChange>
              </w:rPr>
              <w:t xml:space="preserve">Johnson, O., Brown, W., &amp; Wilson, G. (2024). </w:t>
            </w:r>
            <w:r w:rsidRPr="00DB24E2">
              <w:rPr>
                <w:rFonts w:eastAsia="Times New Roman"/>
                <w:i/>
                <w:iCs/>
                <w:lang w:val="en-US"/>
                <w:rPrChange w:id="5904" w:author="Monica Maria Garro Lopez" w:date="2025-03-21T16:07:00Z">
                  <w:rPr>
                    <w:rFonts w:eastAsia="Times New Roman"/>
                    <w:i/>
                    <w:iCs/>
                  </w:rPr>
                </w:rPrChange>
              </w:rPr>
              <w:t>Examining the Impact of Technology Adoption on Marketing Strategies in Retail</w:t>
            </w:r>
            <w:r w:rsidRPr="00DB24E2">
              <w:rPr>
                <w:rFonts w:eastAsia="Times New Roman"/>
                <w:lang w:val="en-US"/>
                <w:rPrChange w:id="5905" w:author="Monica Maria Garro Lopez" w:date="2025-03-21T16:07:00Z">
                  <w:rPr>
                    <w:rFonts w:eastAsia="Times New Roman"/>
                  </w:rPr>
                </w:rPrChange>
              </w:rPr>
              <w:t>. https://doi.org/10.20944/PREPRINTS202407.1215.V1</w:t>
            </w:r>
          </w:ins>
        </w:p>
        <w:p w14:paraId="242351F5" w14:textId="77777777" w:rsidR="00415AEC" w:rsidRPr="00DB24E2" w:rsidRDefault="00415AEC">
          <w:pPr>
            <w:autoSpaceDE w:val="0"/>
            <w:autoSpaceDN w:val="0"/>
            <w:ind w:hanging="480"/>
            <w:divId w:val="1602957261"/>
            <w:rPr>
              <w:ins w:id="5906" w:author="Monica Maria Garro Lopez" w:date="2025-03-21T16:07:00Z"/>
              <w:rFonts w:eastAsia="Times New Roman"/>
              <w:lang w:val="en-US"/>
              <w:rPrChange w:id="5907" w:author="Monica Maria Garro Lopez" w:date="2025-03-21T16:07:00Z">
                <w:rPr>
                  <w:ins w:id="5908" w:author="Monica Maria Garro Lopez" w:date="2025-03-21T16:07:00Z"/>
                  <w:rFonts w:eastAsia="Times New Roman"/>
                </w:rPr>
              </w:rPrChange>
            </w:rPr>
          </w:pPr>
          <w:ins w:id="5909" w:author="Monica Maria Garro Lopez" w:date="2025-03-21T16:07:00Z">
            <w:r w:rsidRPr="00DB24E2">
              <w:rPr>
                <w:rFonts w:eastAsia="Times New Roman"/>
                <w:i/>
                <w:iCs/>
                <w:lang w:val="en-US"/>
                <w:rPrChange w:id="5910" w:author="Monica Maria Garro Lopez" w:date="2025-03-21T16:07:00Z">
                  <w:rPr>
                    <w:rFonts w:eastAsia="Times New Roman"/>
                    <w:i/>
                    <w:iCs/>
                  </w:rPr>
                </w:rPrChange>
              </w:rPr>
              <w:t>Lakehouse for Retail Overview | Databricks</w:t>
            </w:r>
            <w:r w:rsidRPr="00DB24E2">
              <w:rPr>
                <w:rFonts w:eastAsia="Times New Roman"/>
                <w:lang w:val="en-US"/>
                <w:rPrChange w:id="5911" w:author="Monica Maria Garro Lopez" w:date="2025-03-21T16:07:00Z">
                  <w:rPr>
                    <w:rFonts w:eastAsia="Times New Roman"/>
                  </w:rPr>
                </w:rPrChange>
              </w:rPr>
              <w:t>. (n.d.). Retrieved February 26, 2025, from https://www.databricks.com/glossary/lakehouse-for-retail</w:t>
            </w:r>
          </w:ins>
        </w:p>
        <w:p w14:paraId="7A0BDA53" w14:textId="77777777" w:rsidR="00415AEC" w:rsidRPr="00415AEC" w:rsidRDefault="00415AEC">
          <w:pPr>
            <w:autoSpaceDE w:val="0"/>
            <w:autoSpaceDN w:val="0"/>
            <w:ind w:hanging="480"/>
            <w:divId w:val="1926986758"/>
            <w:rPr>
              <w:ins w:id="5912" w:author="Monica Maria Garro Lopez" w:date="2025-03-21T16:07:00Z"/>
              <w:rFonts w:eastAsia="Times New Roman"/>
              <w:lang w:val="en-US"/>
              <w:rPrChange w:id="5913" w:author="Monica Maria Garro Lopez" w:date="2025-03-21T16:07:00Z">
                <w:rPr>
                  <w:ins w:id="5914" w:author="Monica Maria Garro Lopez" w:date="2025-03-21T16:07:00Z"/>
                  <w:rFonts w:eastAsia="Times New Roman"/>
                </w:rPr>
              </w:rPrChange>
            </w:rPr>
          </w:pPr>
          <w:proofErr w:type="spellStart"/>
          <w:ins w:id="5915" w:author="Monica Maria Garro Lopez" w:date="2025-03-21T16:07:00Z">
            <w:r w:rsidRPr="00415AEC">
              <w:rPr>
                <w:rFonts w:eastAsia="Times New Roman"/>
                <w:lang w:val="en-US"/>
                <w:rPrChange w:id="5916" w:author="Monica Maria Garro Lopez" w:date="2025-03-21T16:07:00Z">
                  <w:rPr>
                    <w:rFonts w:eastAsia="Times New Roman"/>
                  </w:rPr>
                </w:rPrChange>
              </w:rPr>
              <w:t>Mckendrick</w:t>
            </w:r>
            <w:proofErr w:type="spellEnd"/>
            <w:r w:rsidRPr="00415AEC">
              <w:rPr>
                <w:rFonts w:eastAsia="Times New Roman"/>
                <w:lang w:val="en-US"/>
                <w:rPrChange w:id="5917" w:author="Monica Maria Garro Lopez" w:date="2025-03-21T16:07:00Z">
                  <w:rPr>
                    <w:rFonts w:eastAsia="Times New Roman"/>
                  </w:rPr>
                </w:rPrChange>
              </w:rPr>
              <w:t xml:space="preserve">, J. (2020). </w:t>
            </w:r>
            <w:r w:rsidRPr="00415AEC">
              <w:rPr>
                <w:rFonts w:eastAsia="Times New Roman"/>
                <w:i/>
                <w:iCs/>
                <w:lang w:val="en-US"/>
                <w:rPrChange w:id="5918" w:author="Monica Maria Garro Lopez" w:date="2025-03-21T16:07:00Z">
                  <w:rPr>
                    <w:rFonts w:eastAsia="Times New Roman"/>
                    <w:i/>
                    <w:iCs/>
                  </w:rPr>
                </w:rPrChange>
              </w:rPr>
              <w:t>The future of Analytics: Leveraging Data Lakes and Data Warehouses - ProQuest</w:t>
            </w:r>
            <w:r w:rsidRPr="00415AEC">
              <w:rPr>
                <w:rFonts w:eastAsia="Times New Roman"/>
                <w:lang w:val="en-US"/>
                <w:rPrChange w:id="5919" w:author="Monica Maria Garro Lopez" w:date="2025-03-21T16:07:00Z">
                  <w:rPr>
                    <w:rFonts w:eastAsia="Times New Roman"/>
                  </w:rPr>
                </w:rPrChange>
              </w:rPr>
              <w:t>. https://www.proquest.com/docview/2463167769?parentSessionId=TQrCDMeO9scTALIhjECVytfoXaEQbHRqvcI2sRnCITA%3D&amp;pq-origsite=summon&amp;accountid=198016&amp;sourcetype=Trade%20Journals</w:t>
            </w:r>
          </w:ins>
        </w:p>
        <w:p w14:paraId="33C39671" w14:textId="77777777" w:rsidR="00415AEC" w:rsidRDefault="00415AEC">
          <w:pPr>
            <w:autoSpaceDE w:val="0"/>
            <w:autoSpaceDN w:val="0"/>
            <w:ind w:hanging="480"/>
            <w:divId w:val="760832211"/>
            <w:rPr>
              <w:ins w:id="5920" w:author="Monica Maria Garro Lopez" w:date="2025-03-21T16:07:00Z"/>
              <w:rFonts w:eastAsia="Times New Roman"/>
            </w:rPr>
          </w:pPr>
          <w:proofErr w:type="spellStart"/>
          <w:ins w:id="5921" w:author="Monica Maria Garro Lopez" w:date="2025-03-21T16:07:00Z">
            <w:r>
              <w:rPr>
                <w:rFonts w:eastAsia="Times New Roman"/>
              </w:rPr>
              <w:t>Millalen</w:t>
            </w:r>
            <w:proofErr w:type="spellEnd"/>
            <w:r>
              <w:rPr>
                <w:rFonts w:eastAsia="Times New Roman"/>
              </w:rPr>
              <w:t xml:space="preserve">, A. (2022, August 22). </w:t>
            </w:r>
            <w:r>
              <w:rPr>
                <w:rFonts w:eastAsia="Times New Roman"/>
                <w:i/>
                <w:iCs/>
              </w:rPr>
              <w:t xml:space="preserve">AWS vs Azure vs Google vs </w:t>
            </w:r>
            <w:proofErr w:type="spellStart"/>
            <w:r>
              <w:rPr>
                <w:rFonts w:eastAsia="Times New Roman"/>
                <w:i/>
                <w:iCs/>
              </w:rPr>
              <w:t>Snowflake</w:t>
            </w:r>
            <w:proofErr w:type="spellEnd"/>
            <w:r>
              <w:rPr>
                <w:rFonts w:eastAsia="Times New Roman"/>
                <w:i/>
                <w:iCs/>
              </w:rPr>
              <w:t xml:space="preserve">, cual es el mejor Data </w:t>
            </w:r>
            <w:proofErr w:type="spellStart"/>
            <w:r>
              <w:rPr>
                <w:rFonts w:eastAsia="Times New Roman"/>
                <w:i/>
                <w:iCs/>
              </w:rPr>
              <w:t>Warehouse</w:t>
            </w:r>
            <w:proofErr w:type="spellEnd"/>
            <w:r>
              <w:rPr>
                <w:rFonts w:eastAsia="Times New Roman"/>
                <w:i/>
                <w:iCs/>
              </w:rPr>
              <w:t xml:space="preserve"> en la nube | El Blog de Ale</w:t>
            </w:r>
            <w:r>
              <w:rPr>
                <w:rFonts w:eastAsia="Times New Roman"/>
              </w:rPr>
              <w:t>. https://alejandromillalen.com/aws-vs-azure-vs-google-vs-snowflake-cual-es-el-mejor-data-warehouse-en-la-nube/</w:t>
            </w:r>
          </w:ins>
        </w:p>
        <w:p w14:paraId="716F434A" w14:textId="77777777" w:rsidR="00415AEC" w:rsidRPr="00415AEC" w:rsidRDefault="00415AEC">
          <w:pPr>
            <w:autoSpaceDE w:val="0"/>
            <w:autoSpaceDN w:val="0"/>
            <w:ind w:hanging="480"/>
            <w:divId w:val="411898826"/>
            <w:rPr>
              <w:ins w:id="5922" w:author="Monica Maria Garro Lopez" w:date="2025-03-21T16:07:00Z"/>
              <w:rFonts w:eastAsia="Times New Roman"/>
              <w:lang w:val="en-US"/>
              <w:rPrChange w:id="5923" w:author="Monica Maria Garro Lopez" w:date="2025-03-21T16:07:00Z">
                <w:rPr>
                  <w:ins w:id="5924" w:author="Monica Maria Garro Lopez" w:date="2025-03-21T16:07:00Z"/>
                  <w:rFonts w:eastAsia="Times New Roman"/>
                </w:rPr>
              </w:rPrChange>
            </w:rPr>
          </w:pPr>
          <w:ins w:id="5925" w:author="Monica Maria Garro Lopez" w:date="2025-03-21T16:07:00Z">
            <w:r w:rsidRPr="00415AEC">
              <w:rPr>
                <w:rFonts w:eastAsia="Times New Roman"/>
                <w:lang w:val="en-US"/>
                <w:rPrChange w:id="5926" w:author="Monica Maria Garro Lopez" w:date="2025-03-21T16:07:00Z">
                  <w:rPr>
                    <w:rFonts w:eastAsia="Times New Roman"/>
                  </w:rPr>
                </w:rPrChange>
              </w:rPr>
              <w:lastRenderedPageBreak/>
              <w:t xml:space="preserve">Nambiar, A., &amp; Mundra, D. (2022). An Overview of Data Warehouse and Data Lake in Modern Enterprise Data Management. </w:t>
            </w:r>
            <w:r w:rsidRPr="00415AEC">
              <w:rPr>
                <w:rFonts w:eastAsia="Times New Roman"/>
                <w:i/>
                <w:iCs/>
                <w:lang w:val="en-US"/>
                <w:rPrChange w:id="5927" w:author="Monica Maria Garro Lopez" w:date="2025-03-21T16:07:00Z">
                  <w:rPr>
                    <w:rFonts w:eastAsia="Times New Roman"/>
                    <w:i/>
                    <w:iCs/>
                  </w:rPr>
                </w:rPrChange>
              </w:rPr>
              <w:t>Big Data and Cognitive Computing</w:t>
            </w:r>
            <w:r w:rsidRPr="00415AEC">
              <w:rPr>
                <w:rFonts w:eastAsia="Times New Roman"/>
                <w:lang w:val="en-US"/>
                <w:rPrChange w:id="5928" w:author="Monica Maria Garro Lopez" w:date="2025-03-21T16:07:00Z">
                  <w:rPr>
                    <w:rFonts w:eastAsia="Times New Roman"/>
                  </w:rPr>
                </w:rPrChange>
              </w:rPr>
              <w:t xml:space="preserve">, </w:t>
            </w:r>
            <w:r w:rsidRPr="00415AEC">
              <w:rPr>
                <w:rFonts w:eastAsia="Times New Roman"/>
                <w:i/>
                <w:iCs/>
                <w:lang w:val="en-US"/>
                <w:rPrChange w:id="5929" w:author="Monica Maria Garro Lopez" w:date="2025-03-21T16:07:00Z">
                  <w:rPr>
                    <w:rFonts w:eastAsia="Times New Roman"/>
                    <w:i/>
                    <w:iCs/>
                  </w:rPr>
                </w:rPrChange>
              </w:rPr>
              <w:t>6</w:t>
            </w:r>
            <w:r w:rsidRPr="00415AEC">
              <w:rPr>
                <w:rFonts w:eastAsia="Times New Roman"/>
                <w:lang w:val="en-US"/>
                <w:rPrChange w:id="5930" w:author="Monica Maria Garro Lopez" w:date="2025-03-21T16:07:00Z">
                  <w:rPr>
                    <w:rFonts w:eastAsia="Times New Roman"/>
                  </w:rPr>
                </w:rPrChange>
              </w:rPr>
              <w:t>(4). https://doi.org/10.3390/BDCC6040132</w:t>
            </w:r>
          </w:ins>
        </w:p>
        <w:p w14:paraId="547570B5" w14:textId="77777777" w:rsidR="00415AEC" w:rsidRPr="00415AEC" w:rsidRDefault="00415AEC">
          <w:pPr>
            <w:autoSpaceDE w:val="0"/>
            <w:autoSpaceDN w:val="0"/>
            <w:ind w:hanging="480"/>
            <w:divId w:val="1191068082"/>
            <w:rPr>
              <w:ins w:id="5931" w:author="Monica Maria Garro Lopez" w:date="2025-03-21T16:07:00Z"/>
              <w:rFonts w:eastAsia="Times New Roman"/>
              <w:lang w:val="en-US"/>
              <w:rPrChange w:id="5932" w:author="Monica Maria Garro Lopez" w:date="2025-03-21T16:07:00Z">
                <w:rPr>
                  <w:ins w:id="5933" w:author="Monica Maria Garro Lopez" w:date="2025-03-21T16:07:00Z"/>
                  <w:rFonts w:eastAsia="Times New Roman"/>
                </w:rPr>
              </w:rPrChange>
            </w:rPr>
          </w:pPr>
          <w:proofErr w:type="spellStart"/>
          <w:ins w:id="5934" w:author="Monica Maria Garro Lopez" w:date="2025-03-21T16:07:00Z">
            <w:r w:rsidRPr="00415AEC">
              <w:rPr>
                <w:rFonts w:eastAsia="Times New Roman"/>
                <w:lang w:val="en-US"/>
                <w:rPrChange w:id="5935" w:author="Monica Maria Garro Lopez" w:date="2025-03-21T16:07:00Z">
                  <w:rPr>
                    <w:rFonts w:eastAsia="Times New Roman"/>
                  </w:rPr>
                </w:rPrChange>
              </w:rPr>
              <w:t>Núria</w:t>
            </w:r>
            <w:proofErr w:type="spellEnd"/>
            <w:r w:rsidRPr="00415AEC">
              <w:rPr>
                <w:rFonts w:eastAsia="Times New Roman"/>
                <w:lang w:val="en-US"/>
                <w:rPrChange w:id="5936" w:author="Monica Maria Garro Lopez" w:date="2025-03-21T16:07:00Z">
                  <w:rPr>
                    <w:rFonts w:eastAsia="Times New Roman"/>
                  </w:rPr>
                </w:rPrChange>
              </w:rPr>
              <w:t xml:space="preserve">, E. (n.d.-a). </w:t>
            </w:r>
            <w:r>
              <w:rPr>
                <w:rFonts w:eastAsia="Times New Roman"/>
                <w:i/>
                <w:iCs/>
              </w:rPr>
              <w:t>¿ETL o ELT? Diferencias y casos de uso</w:t>
            </w:r>
            <w:r>
              <w:rPr>
                <w:rFonts w:eastAsia="Times New Roman"/>
              </w:rPr>
              <w:t xml:space="preserve">. </w:t>
            </w:r>
            <w:r w:rsidRPr="00415AEC">
              <w:rPr>
                <w:rFonts w:eastAsia="Times New Roman"/>
                <w:lang w:val="en-US"/>
                <w:rPrChange w:id="5937" w:author="Monica Maria Garro Lopez" w:date="2025-03-21T16:07:00Z">
                  <w:rPr>
                    <w:rFonts w:eastAsia="Times New Roman"/>
                  </w:rPr>
                </w:rPrChange>
              </w:rPr>
              <w:t>Retrieved February 1, 2025, from https://blog.bismart.com/etl-o-elt-diferencias-y-casos-de-uso</w:t>
            </w:r>
          </w:ins>
        </w:p>
        <w:p w14:paraId="3871AF4A" w14:textId="77777777" w:rsidR="00415AEC" w:rsidRPr="00415AEC" w:rsidRDefault="00415AEC">
          <w:pPr>
            <w:autoSpaceDE w:val="0"/>
            <w:autoSpaceDN w:val="0"/>
            <w:ind w:hanging="480"/>
            <w:divId w:val="1824158628"/>
            <w:rPr>
              <w:ins w:id="5938" w:author="Monica Maria Garro Lopez" w:date="2025-03-21T16:07:00Z"/>
              <w:rFonts w:eastAsia="Times New Roman"/>
              <w:lang w:val="en-US"/>
              <w:rPrChange w:id="5939" w:author="Monica Maria Garro Lopez" w:date="2025-03-21T16:07:00Z">
                <w:rPr>
                  <w:ins w:id="5940" w:author="Monica Maria Garro Lopez" w:date="2025-03-21T16:07:00Z"/>
                  <w:rFonts w:eastAsia="Times New Roman"/>
                </w:rPr>
              </w:rPrChange>
            </w:rPr>
          </w:pPr>
          <w:ins w:id="5941" w:author="Monica Maria Garro Lopez" w:date="2025-03-21T16:07:00Z">
            <w:r>
              <w:rPr>
                <w:rFonts w:eastAsia="Times New Roman"/>
              </w:rPr>
              <w:t>Núria, E. (</w:t>
            </w:r>
            <w:proofErr w:type="spellStart"/>
            <w:r>
              <w:rPr>
                <w:rFonts w:eastAsia="Times New Roman"/>
              </w:rPr>
              <w:t>n.d</w:t>
            </w:r>
            <w:proofErr w:type="spellEnd"/>
            <w:r>
              <w:rPr>
                <w:rFonts w:eastAsia="Times New Roman"/>
              </w:rPr>
              <w:t xml:space="preserve">.-b). </w:t>
            </w:r>
            <w:r>
              <w:rPr>
                <w:rFonts w:eastAsia="Times New Roman"/>
                <w:i/>
                <w:iCs/>
              </w:rPr>
              <w:t xml:space="preserve">¿Qué es la arquitectura </w:t>
            </w:r>
            <w:proofErr w:type="spellStart"/>
            <w:r>
              <w:rPr>
                <w:rFonts w:eastAsia="Times New Roman"/>
                <w:i/>
                <w:iCs/>
              </w:rPr>
              <w:t>Medallion</w:t>
            </w:r>
            <w:proofErr w:type="spellEnd"/>
            <w:r>
              <w:rPr>
                <w:rFonts w:eastAsia="Times New Roman"/>
                <w:i/>
                <w:iCs/>
              </w:rPr>
              <w:t xml:space="preserve"> en un contexto Data </w:t>
            </w:r>
            <w:proofErr w:type="spellStart"/>
            <w:r>
              <w:rPr>
                <w:rFonts w:eastAsia="Times New Roman"/>
                <w:i/>
                <w:iCs/>
              </w:rPr>
              <w:t>Lakehouse</w:t>
            </w:r>
            <w:proofErr w:type="spellEnd"/>
            <w:r>
              <w:rPr>
                <w:rFonts w:eastAsia="Times New Roman"/>
                <w:i/>
                <w:iCs/>
              </w:rPr>
              <w:t>?</w:t>
            </w:r>
            <w:r>
              <w:rPr>
                <w:rFonts w:eastAsia="Times New Roman"/>
              </w:rPr>
              <w:t xml:space="preserve"> </w:t>
            </w:r>
            <w:r w:rsidRPr="00415AEC">
              <w:rPr>
                <w:rFonts w:eastAsia="Times New Roman"/>
                <w:lang w:val="en-US"/>
                <w:rPrChange w:id="5942" w:author="Monica Maria Garro Lopez" w:date="2025-03-21T16:07:00Z">
                  <w:rPr>
                    <w:rFonts w:eastAsia="Times New Roman"/>
                  </w:rPr>
                </w:rPrChange>
              </w:rPr>
              <w:t>Retrieved March 19, 2025, from https://blog.bismart.com/arquitectura-medallion-data-lakehouse</w:t>
            </w:r>
          </w:ins>
        </w:p>
        <w:p w14:paraId="7C5E740F" w14:textId="77777777" w:rsidR="00415AEC" w:rsidRPr="00415AEC" w:rsidRDefault="00415AEC">
          <w:pPr>
            <w:autoSpaceDE w:val="0"/>
            <w:autoSpaceDN w:val="0"/>
            <w:ind w:hanging="480"/>
            <w:divId w:val="1958097043"/>
            <w:rPr>
              <w:ins w:id="5943" w:author="Monica Maria Garro Lopez" w:date="2025-03-21T16:07:00Z"/>
              <w:rFonts w:eastAsia="Times New Roman"/>
              <w:lang w:val="en-US"/>
              <w:rPrChange w:id="5944" w:author="Monica Maria Garro Lopez" w:date="2025-03-21T16:07:00Z">
                <w:rPr>
                  <w:ins w:id="5945" w:author="Monica Maria Garro Lopez" w:date="2025-03-21T16:07:00Z"/>
                  <w:rFonts w:eastAsia="Times New Roman"/>
                </w:rPr>
              </w:rPrChange>
            </w:rPr>
          </w:pPr>
          <w:proofErr w:type="spellStart"/>
          <w:ins w:id="5946" w:author="Monica Maria Garro Lopez" w:date="2025-03-21T16:07:00Z">
            <w:r w:rsidRPr="00415AEC">
              <w:rPr>
                <w:rFonts w:eastAsia="Times New Roman"/>
                <w:lang w:val="en-US"/>
                <w:rPrChange w:id="5947" w:author="Monica Maria Garro Lopez" w:date="2025-03-21T16:07:00Z">
                  <w:rPr>
                    <w:rFonts w:eastAsia="Times New Roman"/>
                  </w:rPr>
                </w:rPrChange>
              </w:rPr>
              <w:t>Olavsrud</w:t>
            </w:r>
            <w:proofErr w:type="spellEnd"/>
            <w:r w:rsidRPr="00415AEC">
              <w:rPr>
                <w:rFonts w:eastAsia="Times New Roman"/>
                <w:lang w:val="en-US"/>
                <w:rPrChange w:id="5948" w:author="Monica Maria Garro Lopez" w:date="2025-03-21T16:07:00Z">
                  <w:rPr>
                    <w:rFonts w:eastAsia="Times New Roman"/>
                  </w:rPr>
                </w:rPrChange>
              </w:rPr>
              <w:t xml:space="preserve">, T. (2017). </w:t>
            </w:r>
            <w:r w:rsidRPr="00415AEC">
              <w:rPr>
                <w:rFonts w:eastAsia="Times New Roman"/>
                <w:i/>
                <w:iCs/>
                <w:lang w:val="en-US"/>
                <w:rPrChange w:id="5949" w:author="Monica Maria Garro Lopez" w:date="2025-03-21T16:07:00Z">
                  <w:rPr>
                    <w:rFonts w:eastAsia="Times New Roman"/>
                    <w:i/>
                    <w:iCs/>
                  </w:rPr>
                </w:rPrChange>
              </w:rPr>
              <w:t>3 keys to keep your data lake from becoming a data swamp - ProQuest</w:t>
            </w:r>
            <w:r w:rsidRPr="00415AEC">
              <w:rPr>
                <w:rFonts w:eastAsia="Times New Roman"/>
                <w:lang w:val="en-US"/>
                <w:rPrChange w:id="5950" w:author="Monica Maria Garro Lopez" w:date="2025-03-21T16:07:00Z">
                  <w:rPr>
                    <w:rFonts w:eastAsia="Times New Roman"/>
                  </w:rPr>
                </w:rPrChange>
              </w:rPr>
              <w:t>. https://www.proquest.com/docview/1933320250?parentSessionId=QCe%2FARhihFDauFqaihPMug7vtjq3fJ3QEyG647oYNiA%3D&amp;pq-origsite=summon&amp;accountid=198016&amp;sourcetype=Trade%20Journals</w:t>
            </w:r>
          </w:ins>
        </w:p>
        <w:p w14:paraId="4E975CE8" w14:textId="77777777" w:rsidR="00415AEC" w:rsidRPr="00415AEC" w:rsidRDefault="00415AEC">
          <w:pPr>
            <w:autoSpaceDE w:val="0"/>
            <w:autoSpaceDN w:val="0"/>
            <w:ind w:hanging="480"/>
            <w:divId w:val="321931612"/>
            <w:rPr>
              <w:ins w:id="5951" w:author="Monica Maria Garro Lopez" w:date="2025-03-21T16:07:00Z"/>
              <w:rFonts w:eastAsia="Times New Roman"/>
              <w:lang w:val="en-US"/>
              <w:rPrChange w:id="5952" w:author="Monica Maria Garro Lopez" w:date="2025-03-21T16:07:00Z">
                <w:rPr>
                  <w:ins w:id="5953" w:author="Monica Maria Garro Lopez" w:date="2025-03-21T16:07:00Z"/>
                  <w:rFonts w:eastAsia="Times New Roman"/>
                </w:rPr>
              </w:rPrChange>
            </w:rPr>
          </w:pPr>
          <w:ins w:id="5954" w:author="Monica Maria Garro Lopez" w:date="2025-03-21T16:07:00Z">
            <w:r w:rsidRPr="00415AEC">
              <w:rPr>
                <w:rFonts w:eastAsia="Times New Roman"/>
                <w:lang w:val="en-US"/>
                <w:rPrChange w:id="5955" w:author="Monica Maria Garro Lopez" w:date="2025-03-21T16:07:00Z">
                  <w:rPr>
                    <w:rFonts w:eastAsia="Times New Roman"/>
                  </w:rPr>
                </w:rPrChange>
              </w:rPr>
              <w:t xml:space="preserve">Ortega </w:t>
            </w:r>
            <w:proofErr w:type="spellStart"/>
            <w:r w:rsidRPr="00415AEC">
              <w:rPr>
                <w:rFonts w:eastAsia="Times New Roman"/>
                <w:lang w:val="en-US"/>
                <w:rPrChange w:id="5956" w:author="Monica Maria Garro Lopez" w:date="2025-03-21T16:07:00Z">
                  <w:rPr>
                    <w:rFonts w:eastAsia="Times New Roman"/>
                  </w:rPr>
                </w:rPrChange>
              </w:rPr>
              <w:t>Candel</w:t>
            </w:r>
            <w:proofErr w:type="spellEnd"/>
            <w:r w:rsidRPr="00415AEC">
              <w:rPr>
                <w:rFonts w:eastAsia="Times New Roman"/>
                <w:lang w:val="en-US"/>
                <w:rPrChange w:id="5957" w:author="Monica Maria Garro Lopez" w:date="2025-03-21T16:07:00Z">
                  <w:rPr>
                    <w:rFonts w:eastAsia="Times New Roman"/>
                  </w:rPr>
                </w:rPrChange>
              </w:rPr>
              <w:t xml:space="preserve">, J. Manuel. (2023). </w:t>
            </w:r>
            <w:r w:rsidRPr="00415AEC">
              <w:rPr>
                <w:rFonts w:eastAsia="Times New Roman"/>
                <w:i/>
                <w:iCs/>
                <w:lang w:val="en-US"/>
                <w:rPrChange w:id="5958" w:author="Monica Maria Garro Lopez" w:date="2025-03-21T16:07:00Z">
                  <w:rPr>
                    <w:rFonts w:eastAsia="Times New Roman"/>
                    <w:i/>
                    <w:iCs/>
                  </w:rPr>
                </w:rPrChange>
              </w:rPr>
              <w:t xml:space="preserve">Big data, machine learning y data science </w:t>
            </w:r>
            <w:proofErr w:type="spellStart"/>
            <w:r w:rsidRPr="00415AEC">
              <w:rPr>
                <w:rFonts w:eastAsia="Times New Roman"/>
                <w:i/>
                <w:iCs/>
                <w:lang w:val="en-US"/>
                <w:rPrChange w:id="5959" w:author="Monica Maria Garro Lopez" w:date="2025-03-21T16:07:00Z">
                  <w:rPr>
                    <w:rFonts w:eastAsia="Times New Roman"/>
                    <w:i/>
                    <w:iCs/>
                  </w:rPr>
                </w:rPrChange>
              </w:rPr>
              <w:t>en</w:t>
            </w:r>
            <w:proofErr w:type="spellEnd"/>
            <w:r w:rsidRPr="00415AEC">
              <w:rPr>
                <w:rFonts w:eastAsia="Times New Roman"/>
                <w:i/>
                <w:iCs/>
                <w:lang w:val="en-US"/>
                <w:rPrChange w:id="5960" w:author="Monica Maria Garro Lopez" w:date="2025-03-21T16:07:00Z">
                  <w:rPr>
                    <w:rFonts w:eastAsia="Times New Roman"/>
                    <w:i/>
                    <w:iCs/>
                  </w:rPr>
                </w:rPrChange>
              </w:rPr>
              <w:t xml:space="preserve"> Python</w:t>
            </w:r>
            <w:r w:rsidRPr="00415AEC">
              <w:rPr>
                <w:rFonts w:eastAsia="Times New Roman"/>
                <w:lang w:val="en-US"/>
                <w:rPrChange w:id="5961" w:author="Monica Maria Garro Lopez" w:date="2025-03-21T16:07:00Z">
                  <w:rPr>
                    <w:rFonts w:eastAsia="Times New Roman"/>
                  </w:rPr>
                </w:rPrChange>
              </w:rPr>
              <w:t>. RA-MA Editorial.</w:t>
            </w:r>
          </w:ins>
        </w:p>
        <w:p w14:paraId="1FD41B0E" w14:textId="77777777" w:rsidR="00415AEC" w:rsidRPr="00415AEC" w:rsidRDefault="00415AEC">
          <w:pPr>
            <w:autoSpaceDE w:val="0"/>
            <w:autoSpaceDN w:val="0"/>
            <w:ind w:hanging="480"/>
            <w:divId w:val="1699816034"/>
            <w:rPr>
              <w:ins w:id="5962" w:author="Monica Maria Garro Lopez" w:date="2025-03-21T16:07:00Z"/>
              <w:rFonts w:eastAsia="Times New Roman"/>
              <w:lang w:val="en-US"/>
              <w:rPrChange w:id="5963" w:author="Monica Maria Garro Lopez" w:date="2025-03-21T16:07:00Z">
                <w:rPr>
                  <w:ins w:id="5964" w:author="Monica Maria Garro Lopez" w:date="2025-03-21T16:07:00Z"/>
                  <w:rFonts w:eastAsia="Times New Roman"/>
                </w:rPr>
              </w:rPrChange>
            </w:rPr>
          </w:pPr>
          <w:proofErr w:type="spellStart"/>
          <w:ins w:id="5965" w:author="Monica Maria Garro Lopez" w:date="2025-03-21T16:07:00Z">
            <w:r w:rsidRPr="00415AEC">
              <w:rPr>
                <w:rFonts w:eastAsia="Times New Roman"/>
                <w:lang w:val="en-US"/>
                <w:rPrChange w:id="5966" w:author="Monica Maria Garro Lopez" w:date="2025-03-21T16:07:00Z">
                  <w:rPr>
                    <w:rFonts w:eastAsia="Times New Roman"/>
                  </w:rPr>
                </w:rPrChange>
              </w:rPr>
              <w:t>Pagidi</w:t>
            </w:r>
            <w:proofErr w:type="spellEnd"/>
            <w:r w:rsidRPr="00415AEC">
              <w:rPr>
                <w:rFonts w:eastAsia="Times New Roman"/>
                <w:lang w:val="en-US"/>
                <w:rPrChange w:id="5967" w:author="Monica Maria Garro Lopez" w:date="2025-03-21T16:07:00Z">
                  <w:rPr>
                    <w:rFonts w:eastAsia="Times New Roman"/>
                  </w:rPr>
                </w:rPrChange>
              </w:rPr>
              <w:t xml:space="preserve">, R. K., </w:t>
            </w:r>
            <w:proofErr w:type="spellStart"/>
            <w:r w:rsidRPr="00415AEC">
              <w:rPr>
                <w:rFonts w:eastAsia="Times New Roman"/>
                <w:lang w:val="en-US"/>
                <w:rPrChange w:id="5968" w:author="Monica Maria Garro Lopez" w:date="2025-03-21T16:07:00Z">
                  <w:rPr>
                    <w:rFonts w:eastAsia="Times New Roman"/>
                  </w:rPr>
                </w:rPrChange>
              </w:rPr>
              <w:t>Kolli</w:t>
            </w:r>
            <w:proofErr w:type="spellEnd"/>
            <w:r w:rsidRPr="00415AEC">
              <w:rPr>
                <w:rFonts w:eastAsia="Times New Roman"/>
                <w:lang w:val="en-US"/>
                <w:rPrChange w:id="5969" w:author="Monica Maria Garro Lopez" w:date="2025-03-21T16:07:00Z">
                  <w:rPr>
                    <w:rFonts w:eastAsia="Times New Roman"/>
                  </w:rPr>
                </w:rPrChange>
              </w:rPr>
              <w:t xml:space="preserve">, R. K., </w:t>
            </w:r>
            <w:proofErr w:type="spellStart"/>
            <w:r w:rsidRPr="00415AEC">
              <w:rPr>
                <w:rFonts w:eastAsia="Times New Roman"/>
                <w:lang w:val="en-US"/>
                <w:rPrChange w:id="5970" w:author="Monica Maria Garro Lopez" w:date="2025-03-21T16:07:00Z">
                  <w:rPr>
                    <w:rFonts w:eastAsia="Times New Roman"/>
                  </w:rPr>
                </w:rPrChange>
              </w:rPr>
              <w:t>Mokkapati</w:t>
            </w:r>
            <w:proofErr w:type="spellEnd"/>
            <w:r w:rsidRPr="00415AEC">
              <w:rPr>
                <w:rFonts w:eastAsia="Times New Roman"/>
                <w:lang w:val="en-US"/>
                <w:rPrChange w:id="5971" w:author="Monica Maria Garro Lopez" w:date="2025-03-21T16:07:00Z">
                  <w:rPr>
                    <w:rFonts w:eastAsia="Times New Roman"/>
                  </w:rPr>
                </w:rPrChange>
              </w:rPr>
              <w:t>, C., Goel, O., Khan, Dr. S., &amp; Jain, Prof. (</w:t>
            </w:r>
            <w:proofErr w:type="gramStart"/>
            <w:r w:rsidRPr="00415AEC">
              <w:rPr>
                <w:rFonts w:eastAsia="Times New Roman"/>
                <w:lang w:val="en-US"/>
                <w:rPrChange w:id="5972" w:author="Monica Maria Garro Lopez" w:date="2025-03-21T16:07:00Z">
                  <w:rPr>
                    <w:rFonts w:eastAsia="Times New Roman"/>
                  </w:rPr>
                </w:rPrChange>
              </w:rPr>
              <w:t>Dr. )</w:t>
            </w:r>
            <w:proofErr w:type="gramEnd"/>
            <w:r w:rsidRPr="00415AEC">
              <w:rPr>
                <w:rFonts w:eastAsia="Times New Roman"/>
                <w:lang w:val="en-US"/>
                <w:rPrChange w:id="5973" w:author="Monica Maria Garro Lopez" w:date="2025-03-21T16:07:00Z">
                  <w:rPr>
                    <w:rFonts w:eastAsia="Times New Roman"/>
                  </w:rPr>
                </w:rPrChange>
              </w:rPr>
              <w:t xml:space="preserve"> A. (2022). Enhancing ETL Performance Using Delta Lake in Data Analytics Solutions. </w:t>
            </w:r>
            <w:r w:rsidRPr="00415AEC">
              <w:rPr>
                <w:rFonts w:eastAsia="Times New Roman"/>
                <w:i/>
                <w:iCs/>
                <w:lang w:val="en-US"/>
                <w:rPrChange w:id="5974" w:author="Monica Maria Garro Lopez" w:date="2025-03-21T16:07:00Z">
                  <w:rPr>
                    <w:rFonts w:eastAsia="Times New Roman"/>
                    <w:i/>
                    <w:iCs/>
                  </w:rPr>
                </w:rPrChange>
              </w:rPr>
              <w:t>Universal Research Reports</w:t>
            </w:r>
            <w:r w:rsidRPr="00415AEC">
              <w:rPr>
                <w:rFonts w:eastAsia="Times New Roman"/>
                <w:lang w:val="en-US"/>
                <w:rPrChange w:id="5975" w:author="Monica Maria Garro Lopez" w:date="2025-03-21T16:07:00Z">
                  <w:rPr>
                    <w:rFonts w:eastAsia="Times New Roman"/>
                  </w:rPr>
                </w:rPrChange>
              </w:rPr>
              <w:t xml:space="preserve">, </w:t>
            </w:r>
            <w:r w:rsidRPr="00415AEC">
              <w:rPr>
                <w:rFonts w:eastAsia="Times New Roman"/>
                <w:i/>
                <w:iCs/>
                <w:lang w:val="en-US"/>
                <w:rPrChange w:id="5976" w:author="Monica Maria Garro Lopez" w:date="2025-03-21T16:07:00Z">
                  <w:rPr>
                    <w:rFonts w:eastAsia="Times New Roman"/>
                    <w:i/>
                    <w:iCs/>
                  </w:rPr>
                </w:rPrChange>
              </w:rPr>
              <w:t>9</w:t>
            </w:r>
            <w:r w:rsidRPr="00415AEC">
              <w:rPr>
                <w:rFonts w:eastAsia="Times New Roman"/>
                <w:lang w:val="en-US"/>
                <w:rPrChange w:id="5977" w:author="Monica Maria Garro Lopez" w:date="2025-03-21T16:07:00Z">
                  <w:rPr>
                    <w:rFonts w:eastAsia="Times New Roman"/>
                  </w:rPr>
                </w:rPrChange>
              </w:rPr>
              <w:t>(4), 473–495. https://doi.org/10.36676/URR.V9.I4.1381</w:t>
            </w:r>
          </w:ins>
        </w:p>
        <w:p w14:paraId="271EBBB5" w14:textId="77777777" w:rsidR="00415AEC" w:rsidRPr="00415AEC" w:rsidRDefault="00415AEC">
          <w:pPr>
            <w:autoSpaceDE w:val="0"/>
            <w:autoSpaceDN w:val="0"/>
            <w:ind w:hanging="480"/>
            <w:divId w:val="152573880"/>
            <w:rPr>
              <w:ins w:id="5978" w:author="Monica Maria Garro Lopez" w:date="2025-03-21T16:07:00Z"/>
              <w:rFonts w:eastAsia="Times New Roman"/>
              <w:lang w:val="en-US"/>
              <w:rPrChange w:id="5979" w:author="Monica Maria Garro Lopez" w:date="2025-03-21T16:07:00Z">
                <w:rPr>
                  <w:ins w:id="5980" w:author="Monica Maria Garro Lopez" w:date="2025-03-21T16:07:00Z"/>
                  <w:rFonts w:eastAsia="Times New Roman"/>
                </w:rPr>
              </w:rPrChange>
            </w:rPr>
          </w:pPr>
          <w:proofErr w:type="spellStart"/>
          <w:ins w:id="5981" w:author="Monica Maria Garro Lopez" w:date="2025-03-21T16:07:00Z">
            <w:r w:rsidRPr="00415AEC">
              <w:rPr>
                <w:rFonts w:eastAsia="Times New Roman"/>
                <w:lang w:val="en-US"/>
                <w:rPrChange w:id="5982" w:author="Monica Maria Garro Lopez" w:date="2025-03-21T16:07:00Z">
                  <w:rPr>
                    <w:rFonts w:eastAsia="Times New Roman"/>
                  </w:rPr>
                </w:rPrChange>
              </w:rPr>
              <w:t>Pappil</w:t>
            </w:r>
            <w:proofErr w:type="spellEnd"/>
            <w:r w:rsidRPr="00415AEC">
              <w:rPr>
                <w:rFonts w:eastAsia="Times New Roman"/>
                <w:lang w:val="en-US"/>
                <w:rPrChange w:id="5983" w:author="Monica Maria Garro Lopez" w:date="2025-03-21T16:07:00Z">
                  <w:rPr>
                    <w:rFonts w:eastAsia="Times New Roman"/>
                  </w:rPr>
                </w:rPrChange>
              </w:rPr>
              <w:t xml:space="preserve"> </w:t>
            </w:r>
            <w:proofErr w:type="spellStart"/>
            <w:r w:rsidRPr="00415AEC">
              <w:rPr>
                <w:rFonts w:eastAsia="Times New Roman"/>
                <w:lang w:val="en-US"/>
                <w:rPrChange w:id="5984" w:author="Monica Maria Garro Lopez" w:date="2025-03-21T16:07:00Z">
                  <w:rPr>
                    <w:rFonts w:eastAsia="Times New Roman"/>
                  </w:rPr>
                </w:rPrChange>
              </w:rPr>
              <w:t>Kothandapani</w:t>
            </w:r>
            <w:proofErr w:type="spellEnd"/>
            <w:r w:rsidRPr="00415AEC">
              <w:rPr>
                <w:rFonts w:eastAsia="Times New Roman"/>
                <w:lang w:val="en-US"/>
                <w:rPrChange w:id="5985" w:author="Monica Maria Garro Lopez" w:date="2025-03-21T16:07:00Z">
                  <w:rPr>
                    <w:rFonts w:eastAsia="Times New Roman"/>
                  </w:rPr>
                </w:rPrChange>
              </w:rPr>
              <w:t xml:space="preserve">, H. (2023, June 29). </w:t>
            </w:r>
            <w:r w:rsidRPr="00415AEC">
              <w:rPr>
                <w:rFonts w:eastAsia="Times New Roman"/>
                <w:i/>
                <w:iCs/>
                <w:lang w:val="en-US"/>
                <w:rPrChange w:id="5986" w:author="Monica Maria Garro Lopez" w:date="2025-03-21T16:07:00Z">
                  <w:rPr>
                    <w:rFonts w:eastAsia="Times New Roman"/>
                    <w:i/>
                    <w:iCs/>
                  </w:rPr>
                </w:rPrChange>
              </w:rPr>
              <w:t>(PDF) EMERGING TRENDS AND TECHNOLOGICAL ADVANCEMENTS IN DATA LAKES FOR THE FINANCIAL SECTOR: AN IN-DEPTH ANALYSIS OF DATA PROCESSING, ANALYTICS, AND INFRASTRUCTURE INNOVATIONS</w:t>
            </w:r>
            <w:r w:rsidRPr="00415AEC">
              <w:rPr>
                <w:rFonts w:eastAsia="Times New Roman"/>
                <w:lang w:val="en-US"/>
                <w:rPrChange w:id="5987" w:author="Monica Maria Garro Lopez" w:date="2025-03-21T16:07:00Z">
                  <w:rPr>
                    <w:rFonts w:eastAsia="Times New Roman"/>
                  </w:rPr>
                </w:rPrChange>
              </w:rPr>
              <w:t>. https://www.researchgate.net/publication/386275841_EMERGING_TRENDS_AND_TECHNOLOGICAL_ADVANCEMENTS_IN_DATA_LAKES_FOR_THE_FINANCIAL_SECTOR_AN_IN-DEPTH_ANALYSIS_OF_DATA_PROCESSING_ANALYTICS_AND_INFRASTRUCTURE_INNOVATIONS</w:t>
            </w:r>
          </w:ins>
        </w:p>
        <w:p w14:paraId="6113DD80" w14:textId="77777777" w:rsidR="00415AEC" w:rsidRPr="00415AEC" w:rsidRDefault="00415AEC">
          <w:pPr>
            <w:autoSpaceDE w:val="0"/>
            <w:autoSpaceDN w:val="0"/>
            <w:ind w:hanging="480"/>
            <w:divId w:val="1889566575"/>
            <w:rPr>
              <w:ins w:id="5988" w:author="Monica Maria Garro Lopez" w:date="2025-03-21T16:07:00Z"/>
              <w:rFonts w:eastAsia="Times New Roman"/>
              <w:lang w:val="en-US"/>
              <w:rPrChange w:id="5989" w:author="Monica Maria Garro Lopez" w:date="2025-03-21T16:07:00Z">
                <w:rPr>
                  <w:ins w:id="5990" w:author="Monica Maria Garro Lopez" w:date="2025-03-21T16:07:00Z"/>
                  <w:rFonts w:eastAsia="Times New Roman"/>
                </w:rPr>
              </w:rPrChange>
            </w:rPr>
          </w:pPr>
          <w:ins w:id="5991" w:author="Monica Maria Garro Lopez" w:date="2025-03-21T16:07:00Z">
            <w:r>
              <w:rPr>
                <w:rFonts w:eastAsia="Times New Roman"/>
                <w:i/>
                <w:iCs/>
              </w:rPr>
              <w:t xml:space="preserve">¿Qué es un almacén de datos? </w:t>
            </w:r>
            <w:r w:rsidRPr="00415AEC">
              <w:rPr>
                <w:rFonts w:eastAsia="Times New Roman"/>
                <w:i/>
                <w:iCs/>
                <w:lang w:val="en-US"/>
                <w:rPrChange w:id="5992" w:author="Monica Maria Garro Lopez" w:date="2025-03-21T16:07:00Z">
                  <w:rPr>
                    <w:rFonts w:eastAsia="Times New Roman"/>
                    <w:i/>
                    <w:iCs/>
                  </w:rPr>
                </w:rPrChange>
              </w:rPr>
              <w:t>| IBM</w:t>
            </w:r>
            <w:r w:rsidRPr="00415AEC">
              <w:rPr>
                <w:rFonts w:eastAsia="Times New Roman"/>
                <w:lang w:val="en-US"/>
                <w:rPrChange w:id="5993" w:author="Monica Maria Garro Lopez" w:date="2025-03-21T16:07:00Z">
                  <w:rPr>
                    <w:rFonts w:eastAsia="Times New Roman"/>
                  </w:rPr>
                </w:rPrChange>
              </w:rPr>
              <w:t>. (n.d.). Retrieved February 1, 2025, from https://www.ibm.com/es-es/topics/data-warehouse</w:t>
            </w:r>
          </w:ins>
        </w:p>
        <w:p w14:paraId="52257408" w14:textId="77777777" w:rsidR="00415AEC" w:rsidRDefault="00415AEC">
          <w:pPr>
            <w:autoSpaceDE w:val="0"/>
            <w:autoSpaceDN w:val="0"/>
            <w:ind w:hanging="480"/>
            <w:divId w:val="2003391413"/>
            <w:rPr>
              <w:ins w:id="5994" w:author="Monica Maria Garro Lopez" w:date="2025-03-21T16:07:00Z"/>
              <w:rFonts w:eastAsia="Times New Roman"/>
            </w:rPr>
          </w:pPr>
          <w:ins w:id="5995" w:author="Monica Maria Garro Lopez" w:date="2025-03-21T16:07:00Z">
            <w:r>
              <w:rPr>
                <w:rFonts w:eastAsia="Times New Roman"/>
              </w:rPr>
              <w:t>Romero-</w:t>
            </w:r>
            <w:proofErr w:type="spellStart"/>
            <w:r>
              <w:rPr>
                <w:rFonts w:eastAsia="Times New Roman"/>
              </w:rPr>
              <w:t>Chuquital</w:t>
            </w:r>
            <w:proofErr w:type="spellEnd"/>
            <w:r>
              <w:rPr>
                <w:rFonts w:eastAsia="Times New Roman"/>
              </w:rPr>
              <w:t xml:space="preserve">, A., &amp; </w:t>
            </w:r>
            <w:proofErr w:type="spellStart"/>
            <w:r>
              <w:rPr>
                <w:rFonts w:eastAsia="Times New Roman"/>
              </w:rPr>
              <w:t>Melendres</w:t>
            </w:r>
            <w:proofErr w:type="spellEnd"/>
            <w:r>
              <w:rPr>
                <w:rFonts w:eastAsia="Times New Roman"/>
              </w:rPr>
              <w:t xml:space="preserve">-Velasco, J. J. (2023). Uso de data </w:t>
            </w:r>
            <w:proofErr w:type="spellStart"/>
            <w:r>
              <w:rPr>
                <w:rFonts w:eastAsia="Times New Roman"/>
              </w:rPr>
              <w:t>Warehouse</w:t>
            </w:r>
            <w:proofErr w:type="spellEnd"/>
            <w:r>
              <w:rPr>
                <w:rFonts w:eastAsia="Times New Roman"/>
              </w:rPr>
              <w:t xml:space="preserve"> para la toma de decisiones empresariales: una revisión literaria. </w:t>
            </w:r>
            <w:r>
              <w:rPr>
                <w:rFonts w:eastAsia="Times New Roman"/>
                <w:i/>
                <w:iCs/>
              </w:rPr>
              <w:t>Revista Científica de Sistemas e Informática</w:t>
            </w:r>
            <w:r>
              <w:rPr>
                <w:rFonts w:eastAsia="Times New Roman"/>
              </w:rPr>
              <w:t xml:space="preserve">, </w:t>
            </w:r>
            <w:r>
              <w:rPr>
                <w:rFonts w:eastAsia="Times New Roman"/>
                <w:i/>
                <w:iCs/>
              </w:rPr>
              <w:t>3</w:t>
            </w:r>
            <w:r>
              <w:rPr>
                <w:rFonts w:eastAsia="Times New Roman"/>
              </w:rPr>
              <w:t>(2), e543. https://doi.org/10.51252/RCSI.V3I2.543</w:t>
            </w:r>
          </w:ins>
        </w:p>
        <w:p w14:paraId="01E12C67" w14:textId="77777777" w:rsidR="00415AEC" w:rsidRPr="00415AEC" w:rsidRDefault="00415AEC">
          <w:pPr>
            <w:autoSpaceDE w:val="0"/>
            <w:autoSpaceDN w:val="0"/>
            <w:ind w:hanging="480"/>
            <w:divId w:val="1622416030"/>
            <w:rPr>
              <w:ins w:id="5996" w:author="Monica Maria Garro Lopez" w:date="2025-03-21T16:07:00Z"/>
              <w:rFonts w:eastAsia="Times New Roman"/>
              <w:lang w:val="en-US"/>
              <w:rPrChange w:id="5997" w:author="Monica Maria Garro Lopez" w:date="2025-03-21T16:07:00Z">
                <w:rPr>
                  <w:ins w:id="5998" w:author="Monica Maria Garro Lopez" w:date="2025-03-21T16:07:00Z"/>
                  <w:rFonts w:eastAsia="Times New Roman"/>
                </w:rPr>
              </w:rPrChange>
            </w:rPr>
          </w:pPr>
          <w:ins w:id="5999" w:author="Monica Maria Garro Lopez" w:date="2025-03-21T16:07:00Z">
            <w:r w:rsidRPr="00415AEC">
              <w:rPr>
                <w:rFonts w:eastAsia="Times New Roman"/>
                <w:lang w:val="en-US"/>
                <w:rPrChange w:id="6000" w:author="Monica Maria Garro Lopez" w:date="2025-03-21T16:07:00Z">
                  <w:rPr>
                    <w:rFonts w:eastAsia="Times New Roman"/>
                  </w:rPr>
                </w:rPrChange>
              </w:rPr>
              <w:t xml:space="preserve">Schneider, J., </w:t>
            </w:r>
            <w:proofErr w:type="spellStart"/>
            <w:r w:rsidRPr="00415AEC">
              <w:rPr>
                <w:rFonts w:eastAsia="Times New Roman"/>
                <w:lang w:val="en-US"/>
                <w:rPrChange w:id="6001" w:author="Monica Maria Garro Lopez" w:date="2025-03-21T16:07:00Z">
                  <w:rPr>
                    <w:rFonts w:eastAsia="Times New Roman"/>
                  </w:rPr>
                </w:rPrChange>
              </w:rPr>
              <w:t>Gröger</w:t>
            </w:r>
            <w:proofErr w:type="spellEnd"/>
            <w:r w:rsidRPr="00415AEC">
              <w:rPr>
                <w:rFonts w:eastAsia="Times New Roman"/>
                <w:lang w:val="en-US"/>
                <w:rPrChange w:id="6002" w:author="Monica Maria Garro Lopez" w:date="2025-03-21T16:07:00Z">
                  <w:rPr>
                    <w:rFonts w:eastAsia="Times New Roman"/>
                  </w:rPr>
                </w:rPrChange>
              </w:rPr>
              <w:t xml:space="preserve">, C., </w:t>
            </w:r>
            <w:proofErr w:type="spellStart"/>
            <w:r w:rsidRPr="00415AEC">
              <w:rPr>
                <w:rFonts w:eastAsia="Times New Roman"/>
                <w:lang w:val="en-US"/>
                <w:rPrChange w:id="6003" w:author="Monica Maria Garro Lopez" w:date="2025-03-21T16:07:00Z">
                  <w:rPr>
                    <w:rFonts w:eastAsia="Times New Roman"/>
                  </w:rPr>
                </w:rPrChange>
              </w:rPr>
              <w:t>Lutsch</w:t>
            </w:r>
            <w:proofErr w:type="spellEnd"/>
            <w:r w:rsidRPr="00415AEC">
              <w:rPr>
                <w:rFonts w:eastAsia="Times New Roman"/>
                <w:lang w:val="en-US"/>
                <w:rPrChange w:id="6004" w:author="Monica Maria Garro Lopez" w:date="2025-03-21T16:07:00Z">
                  <w:rPr>
                    <w:rFonts w:eastAsia="Times New Roman"/>
                  </w:rPr>
                </w:rPrChange>
              </w:rPr>
              <w:t xml:space="preserve">, A., Schwarz, H., &amp; </w:t>
            </w:r>
            <w:proofErr w:type="spellStart"/>
            <w:r w:rsidRPr="00415AEC">
              <w:rPr>
                <w:rFonts w:eastAsia="Times New Roman"/>
                <w:lang w:val="en-US"/>
                <w:rPrChange w:id="6005" w:author="Monica Maria Garro Lopez" w:date="2025-03-21T16:07:00Z">
                  <w:rPr>
                    <w:rFonts w:eastAsia="Times New Roman"/>
                  </w:rPr>
                </w:rPrChange>
              </w:rPr>
              <w:t>Mitschang</w:t>
            </w:r>
            <w:proofErr w:type="spellEnd"/>
            <w:r w:rsidRPr="00415AEC">
              <w:rPr>
                <w:rFonts w:eastAsia="Times New Roman"/>
                <w:lang w:val="en-US"/>
                <w:rPrChange w:id="6006" w:author="Monica Maria Garro Lopez" w:date="2025-03-21T16:07:00Z">
                  <w:rPr>
                    <w:rFonts w:eastAsia="Times New Roman"/>
                  </w:rPr>
                </w:rPrChange>
              </w:rPr>
              <w:t xml:space="preserve">, B. (2024). The Lakehouse: State of the Art on Concepts and Technologies. </w:t>
            </w:r>
            <w:r w:rsidRPr="00415AEC">
              <w:rPr>
                <w:rFonts w:eastAsia="Times New Roman"/>
                <w:i/>
                <w:iCs/>
                <w:lang w:val="en-US"/>
                <w:rPrChange w:id="6007" w:author="Monica Maria Garro Lopez" w:date="2025-03-21T16:07:00Z">
                  <w:rPr>
                    <w:rFonts w:eastAsia="Times New Roman"/>
                    <w:i/>
                    <w:iCs/>
                  </w:rPr>
                </w:rPrChange>
              </w:rPr>
              <w:t>SN Computer Science</w:t>
            </w:r>
            <w:r w:rsidRPr="00415AEC">
              <w:rPr>
                <w:rFonts w:eastAsia="Times New Roman"/>
                <w:lang w:val="en-US"/>
                <w:rPrChange w:id="6008" w:author="Monica Maria Garro Lopez" w:date="2025-03-21T16:07:00Z">
                  <w:rPr>
                    <w:rFonts w:eastAsia="Times New Roman"/>
                  </w:rPr>
                </w:rPrChange>
              </w:rPr>
              <w:t xml:space="preserve">, </w:t>
            </w:r>
            <w:r w:rsidRPr="00415AEC">
              <w:rPr>
                <w:rFonts w:eastAsia="Times New Roman"/>
                <w:i/>
                <w:iCs/>
                <w:lang w:val="en-US"/>
                <w:rPrChange w:id="6009" w:author="Monica Maria Garro Lopez" w:date="2025-03-21T16:07:00Z">
                  <w:rPr>
                    <w:rFonts w:eastAsia="Times New Roman"/>
                    <w:i/>
                    <w:iCs/>
                  </w:rPr>
                </w:rPrChange>
              </w:rPr>
              <w:t>5</w:t>
            </w:r>
            <w:r w:rsidRPr="00415AEC">
              <w:rPr>
                <w:rFonts w:eastAsia="Times New Roman"/>
                <w:lang w:val="en-US"/>
                <w:rPrChange w:id="6010" w:author="Monica Maria Garro Lopez" w:date="2025-03-21T16:07:00Z">
                  <w:rPr>
                    <w:rFonts w:eastAsia="Times New Roman"/>
                  </w:rPr>
                </w:rPrChange>
              </w:rPr>
              <w:t>(5), 1–39. https://doi.org/10.1007/S42979-024-02737-0/TABLES/8</w:t>
            </w:r>
          </w:ins>
        </w:p>
        <w:p w14:paraId="3671288F" w14:textId="77777777" w:rsidR="00415AEC" w:rsidRPr="00415AEC" w:rsidRDefault="00415AEC">
          <w:pPr>
            <w:autoSpaceDE w:val="0"/>
            <w:autoSpaceDN w:val="0"/>
            <w:ind w:hanging="480"/>
            <w:divId w:val="1061639765"/>
            <w:rPr>
              <w:ins w:id="6011" w:author="Monica Maria Garro Lopez" w:date="2025-03-21T16:07:00Z"/>
              <w:rFonts w:eastAsia="Times New Roman"/>
              <w:lang w:val="en-US"/>
              <w:rPrChange w:id="6012" w:author="Monica Maria Garro Lopez" w:date="2025-03-21T16:07:00Z">
                <w:rPr>
                  <w:ins w:id="6013" w:author="Monica Maria Garro Lopez" w:date="2025-03-21T16:07:00Z"/>
                  <w:rFonts w:eastAsia="Times New Roman"/>
                </w:rPr>
              </w:rPrChange>
            </w:rPr>
          </w:pPr>
          <w:proofErr w:type="spellStart"/>
          <w:ins w:id="6014" w:author="Monica Maria Garro Lopez" w:date="2025-03-21T16:07:00Z">
            <w:r w:rsidRPr="00415AEC">
              <w:rPr>
                <w:rFonts w:eastAsia="Times New Roman"/>
                <w:lang w:val="en-US"/>
                <w:rPrChange w:id="6015" w:author="Monica Maria Garro Lopez" w:date="2025-03-21T16:07:00Z">
                  <w:rPr>
                    <w:rFonts w:eastAsia="Times New Roman"/>
                  </w:rPr>
                </w:rPrChange>
              </w:rPr>
              <w:lastRenderedPageBreak/>
              <w:t>Seethala</w:t>
            </w:r>
            <w:proofErr w:type="spellEnd"/>
            <w:r w:rsidRPr="00415AEC">
              <w:rPr>
                <w:rFonts w:eastAsia="Times New Roman"/>
                <w:lang w:val="en-US"/>
                <w:rPrChange w:id="6016" w:author="Monica Maria Garro Lopez" w:date="2025-03-21T16:07:00Z">
                  <w:rPr>
                    <w:rFonts w:eastAsia="Times New Roman"/>
                  </w:rPr>
                </w:rPrChange>
              </w:rPr>
              <w:t xml:space="preserve">, S. C. (2020). The Role of AI in Revolutionizing Finance Data Warehouses for Predictive Financial Modeling. </w:t>
            </w:r>
            <w:r w:rsidRPr="00415AEC">
              <w:rPr>
                <w:rFonts w:eastAsia="Times New Roman"/>
                <w:i/>
                <w:iCs/>
                <w:lang w:val="en-US"/>
                <w:rPrChange w:id="6017" w:author="Monica Maria Garro Lopez" w:date="2025-03-21T16:07:00Z">
                  <w:rPr>
                    <w:rFonts w:eastAsia="Times New Roman"/>
                    <w:i/>
                    <w:iCs/>
                  </w:rPr>
                </w:rPrChange>
              </w:rPr>
              <w:t>SSRN Electronic Journal</w:t>
            </w:r>
            <w:r w:rsidRPr="00415AEC">
              <w:rPr>
                <w:rFonts w:eastAsia="Times New Roman"/>
                <w:lang w:val="en-US"/>
                <w:rPrChange w:id="6018" w:author="Monica Maria Garro Lopez" w:date="2025-03-21T16:07:00Z">
                  <w:rPr>
                    <w:rFonts w:eastAsia="Times New Roman"/>
                  </w:rPr>
                </w:rPrChange>
              </w:rPr>
              <w:t>. https://doi.org/10.2139/SSRN.5113359</w:t>
            </w:r>
          </w:ins>
        </w:p>
        <w:p w14:paraId="2E2DD82F" w14:textId="77777777" w:rsidR="00415AEC" w:rsidRPr="00415AEC" w:rsidRDefault="00415AEC">
          <w:pPr>
            <w:autoSpaceDE w:val="0"/>
            <w:autoSpaceDN w:val="0"/>
            <w:ind w:hanging="480"/>
            <w:divId w:val="478039791"/>
            <w:rPr>
              <w:ins w:id="6019" w:author="Monica Maria Garro Lopez" w:date="2025-03-21T16:07:00Z"/>
              <w:rFonts w:eastAsia="Times New Roman"/>
              <w:lang w:val="en-US"/>
              <w:rPrChange w:id="6020" w:author="Monica Maria Garro Lopez" w:date="2025-03-21T16:07:00Z">
                <w:rPr>
                  <w:ins w:id="6021" w:author="Monica Maria Garro Lopez" w:date="2025-03-21T16:07:00Z"/>
                  <w:rFonts w:eastAsia="Times New Roman"/>
                </w:rPr>
              </w:rPrChange>
            </w:rPr>
          </w:pPr>
          <w:proofErr w:type="spellStart"/>
          <w:ins w:id="6022" w:author="Monica Maria Garro Lopez" w:date="2025-03-21T16:07:00Z">
            <w:r w:rsidRPr="00415AEC">
              <w:rPr>
                <w:rFonts w:eastAsia="Times New Roman"/>
                <w:lang w:val="en-US"/>
                <w:rPrChange w:id="6023" w:author="Monica Maria Garro Lopez" w:date="2025-03-21T16:07:00Z">
                  <w:rPr>
                    <w:rFonts w:eastAsia="Times New Roman"/>
                  </w:rPr>
                </w:rPrChange>
              </w:rPr>
              <w:t>Seethala</w:t>
            </w:r>
            <w:proofErr w:type="spellEnd"/>
            <w:r w:rsidRPr="00415AEC">
              <w:rPr>
                <w:rFonts w:eastAsia="Times New Roman"/>
                <w:lang w:val="en-US"/>
                <w:rPrChange w:id="6024" w:author="Monica Maria Garro Lopez" w:date="2025-03-21T16:07:00Z">
                  <w:rPr>
                    <w:rFonts w:eastAsia="Times New Roman"/>
                  </w:rPr>
                </w:rPrChange>
              </w:rPr>
              <w:t xml:space="preserve">, S. C. (2025). The Role of AI in Revolutionizing Finance Data Warehouses for Predictive Financial </w:t>
            </w:r>
            <w:proofErr w:type="spellStart"/>
            <w:r w:rsidRPr="00415AEC">
              <w:rPr>
                <w:rFonts w:eastAsia="Times New Roman"/>
                <w:lang w:val="en-US"/>
                <w:rPrChange w:id="6025" w:author="Monica Maria Garro Lopez" w:date="2025-03-21T16:07:00Z">
                  <w:rPr>
                    <w:rFonts w:eastAsia="Times New Roman"/>
                  </w:rPr>
                </w:rPrChange>
              </w:rPr>
              <w:t>Modeling&amp;</w:t>
            </w:r>
            <w:proofErr w:type="gramStart"/>
            <w:r w:rsidRPr="00415AEC">
              <w:rPr>
                <w:rFonts w:eastAsia="Times New Roman"/>
                <w:lang w:val="en-US"/>
                <w:rPrChange w:id="6026" w:author="Monica Maria Garro Lopez" w:date="2025-03-21T16:07:00Z">
                  <w:rPr>
                    <w:rFonts w:eastAsia="Times New Roman"/>
                  </w:rPr>
                </w:rPrChange>
              </w:rPr>
              <w:t>amp;nbsp</w:t>
            </w:r>
            <w:proofErr w:type="spellEnd"/>
            <w:proofErr w:type="gramEnd"/>
            <w:r w:rsidRPr="00415AEC">
              <w:rPr>
                <w:rFonts w:eastAsia="Times New Roman"/>
                <w:lang w:val="en-US"/>
                <w:rPrChange w:id="6027" w:author="Monica Maria Garro Lopez" w:date="2025-03-21T16:07:00Z">
                  <w:rPr>
                    <w:rFonts w:eastAsia="Times New Roman"/>
                  </w:rPr>
                </w:rPrChange>
              </w:rPr>
              <w:t xml:space="preserve">; </w:t>
            </w:r>
            <w:r w:rsidRPr="00415AEC">
              <w:rPr>
                <w:rFonts w:eastAsia="Times New Roman"/>
                <w:i/>
                <w:iCs/>
                <w:lang w:val="en-US"/>
                <w:rPrChange w:id="6028" w:author="Monica Maria Garro Lopez" w:date="2025-03-21T16:07:00Z">
                  <w:rPr>
                    <w:rFonts w:eastAsia="Times New Roman"/>
                    <w:i/>
                    <w:iCs/>
                  </w:rPr>
                </w:rPrChange>
              </w:rPr>
              <w:t>SSRN Electronic Journal</w:t>
            </w:r>
            <w:r w:rsidRPr="00415AEC">
              <w:rPr>
                <w:rFonts w:eastAsia="Times New Roman"/>
                <w:lang w:val="en-US"/>
                <w:rPrChange w:id="6029" w:author="Monica Maria Garro Lopez" w:date="2025-03-21T16:07:00Z">
                  <w:rPr>
                    <w:rFonts w:eastAsia="Times New Roman"/>
                  </w:rPr>
                </w:rPrChange>
              </w:rPr>
              <w:t>. https://doi.org/10.2139/SSRN.5113359</w:t>
            </w:r>
          </w:ins>
        </w:p>
        <w:p w14:paraId="2FCB5293" w14:textId="77777777" w:rsidR="00415AEC" w:rsidRPr="00415AEC" w:rsidRDefault="00415AEC">
          <w:pPr>
            <w:autoSpaceDE w:val="0"/>
            <w:autoSpaceDN w:val="0"/>
            <w:ind w:hanging="480"/>
            <w:divId w:val="1250697140"/>
            <w:rPr>
              <w:ins w:id="6030" w:author="Monica Maria Garro Lopez" w:date="2025-03-21T16:07:00Z"/>
              <w:rFonts w:eastAsia="Times New Roman"/>
              <w:lang w:val="en-US"/>
              <w:rPrChange w:id="6031" w:author="Monica Maria Garro Lopez" w:date="2025-03-21T16:07:00Z">
                <w:rPr>
                  <w:ins w:id="6032" w:author="Monica Maria Garro Lopez" w:date="2025-03-21T16:07:00Z"/>
                  <w:rFonts w:eastAsia="Times New Roman"/>
                </w:rPr>
              </w:rPrChange>
            </w:rPr>
          </w:pPr>
          <w:proofErr w:type="spellStart"/>
          <w:ins w:id="6033" w:author="Monica Maria Garro Lopez" w:date="2025-03-21T16:07:00Z">
            <w:r w:rsidRPr="00415AEC">
              <w:rPr>
                <w:rFonts w:eastAsia="Times New Roman"/>
                <w:lang w:val="en-US"/>
                <w:rPrChange w:id="6034" w:author="Monica Maria Garro Lopez" w:date="2025-03-21T16:07:00Z">
                  <w:rPr>
                    <w:rFonts w:eastAsia="Times New Roman"/>
                  </w:rPr>
                </w:rPrChange>
              </w:rPr>
              <w:t>Tomcy</w:t>
            </w:r>
            <w:proofErr w:type="spellEnd"/>
            <w:r w:rsidRPr="00415AEC">
              <w:rPr>
                <w:rFonts w:eastAsia="Times New Roman"/>
                <w:lang w:val="en-US"/>
                <w:rPrChange w:id="6035" w:author="Monica Maria Garro Lopez" w:date="2025-03-21T16:07:00Z">
                  <w:rPr>
                    <w:rFonts w:eastAsia="Times New Roman"/>
                  </w:rPr>
                </w:rPrChange>
              </w:rPr>
              <w:t xml:space="preserve">, J., &amp; Pankaj, M. (2017). </w:t>
            </w:r>
            <w:r w:rsidRPr="00415AEC">
              <w:rPr>
                <w:rFonts w:eastAsia="Times New Roman"/>
                <w:i/>
                <w:iCs/>
                <w:lang w:val="en-US"/>
                <w:rPrChange w:id="6036" w:author="Monica Maria Garro Lopez" w:date="2025-03-21T16:07:00Z">
                  <w:rPr>
                    <w:rFonts w:eastAsia="Times New Roman"/>
                    <w:i/>
                    <w:iCs/>
                  </w:rPr>
                </w:rPrChange>
              </w:rPr>
              <w:t>Data Lake for Enterprises</w:t>
            </w:r>
            <w:r w:rsidRPr="00415AEC">
              <w:rPr>
                <w:rFonts w:eastAsia="Times New Roman"/>
                <w:lang w:val="en-US"/>
                <w:rPrChange w:id="6037" w:author="Monica Maria Garro Lopez" w:date="2025-03-21T16:07:00Z">
                  <w:rPr>
                    <w:rFonts w:eastAsia="Times New Roman"/>
                  </w:rPr>
                </w:rPrChange>
              </w:rPr>
              <w:t xml:space="preserve">. </w:t>
            </w:r>
            <w:proofErr w:type="spellStart"/>
            <w:r w:rsidRPr="00415AEC">
              <w:rPr>
                <w:rFonts w:eastAsia="Times New Roman"/>
                <w:lang w:val="en-US"/>
                <w:rPrChange w:id="6038" w:author="Monica Maria Garro Lopez" w:date="2025-03-21T16:07:00Z">
                  <w:rPr>
                    <w:rFonts w:eastAsia="Times New Roman"/>
                  </w:rPr>
                </w:rPrChange>
              </w:rPr>
              <w:t>Packt</w:t>
            </w:r>
            <w:proofErr w:type="spellEnd"/>
            <w:r w:rsidRPr="00415AEC">
              <w:rPr>
                <w:rFonts w:eastAsia="Times New Roman"/>
                <w:lang w:val="en-US"/>
                <w:rPrChange w:id="6039" w:author="Monica Maria Garro Lopez" w:date="2025-03-21T16:07:00Z">
                  <w:rPr>
                    <w:rFonts w:eastAsia="Times New Roman"/>
                  </w:rPr>
                </w:rPrChange>
              </w:rPr>
              <w:t xml:space="preserve"> Publishing Ltd.</w:t>
            </w:r>
          </w:ins>
        </w:p>
        <w:p w14:paraId="262BA087" w14:textId="77777777" w:rsidR="00415AEC" w:rsidRDefault="00415AEC">
          <w:pPr>
            <w:autoSpaceDE w:val="0"/>
            <w:autoSpaceDN w:val="0"/>
            <w:ind w:hanging="480"/>
            <w:divId w:val="1378747314"/>
            <w:rPr>
              <w:ins w:id="6040" w:author="Monica Maria Garro Lopez" w:date="2025-03-21T16:07:00Z"/>
              <w:rFonts w:eastAsia="Times New Roman"/>
            </w:rPr>
          </w:pPr>
          <w:proofErr w:type="spellStart"/>
          <w:ins w:id="6041" w:author="Monica Maria Garro Lopez" w:date="2025-03-21T16:07:00Z">
            <w:r w:rsidRPr="00415AEC">
              <w:rPr>
                <w:rFonts w:eastAsia="Times New Roman"/>
                <w:lang w:val="en-US"/>
                <w:rPrChange w:id="6042" w:author="Monica Maria Garro Lopez" w:date="2025-03-21T16:07:00Z">
                  <w:rPr>
                    <w:rFonts w:eastAsia="Times New Roman"/>
                  </w:rPr>
                </w:rPrChange>
              </w:rPr>
              <w:t>Torreglosa</w:t>
            </w:r>
            <w:proofErr w:type="spellEnd"/>
            <w:r w:rsidRPr="00415AEC">
              <w:rPr>
                <w:rFonts w:eastAsia="Times New Roman"/>
                <w:lang w:val="en-US"/>
                <w:rPrChange w:id="6043" w:author="Monica Maria Garro Lopez" w:date="2025-03-21T16:07:00Z">
                  <w:rPr>
                    <w:rFonts w:eastAsia="Times New Roman"/>
                  </w:rPr>
                </w:rPrChange>
              </w:rPr>
              <w:t xml:space="preserve">, M. (2023, January 31). </w:t>
            </w:r>
            <w:r>
              <w:rPr>
                <w:rFonts w:eastAsia="Times New Roman"/>
                <w:i/>
                <w:iCs/>
              </w:rPr>
              <w:t xml:space="preserve">Data </w:t>
            </w:r>
            <w:proofErr w:type="spellStart"/>
            <w:r>
              <w:rPr>
                <w:rFonts w:eastAsia="Times New Roman"/>
                <w:i/>
                <w:iCs/>
              </w:rPr>
              <w:t>Swamp</w:t>
            </w:r>
            <w:proofErr w:type="spellEnd"/>
            <w:r>
              <w:rPr>
                <w:rFonts w:eastAsia="Times New Roman"/>
                <w:i/>
                <w:iCs/>
              </w:rPr>
              <w:t>: ¿Qué es y cómo evitarlo? - Marcos Torregrosa</w:t>
            </w:r>
            <w:r>
              <w:rPr>
                <w:rFonts w:eastAsia="Times New Roman"/>
              </w:rPr>
              <w:t>. https://n4gash.com/data-swamp-que-es-y-como-evitarlo/</w:t>
            </w:r>
          </w:ins>
        </w:p>
        <w:p w14:paraId="72BA2DB0" w14:textId="77777777" w:rsidR="00415AEC" w:rsidRDefault="00415AEC">
          <w:pPr>
            <w:autoSpaceDE w:val="0"/>
            <w:autoSpaceDN w:val="0"/>
            <w:ind w:hanging="480"/>
            <w:divId w:val="1217089802"/>
            <w:rPr>
              <w:ins w:id="6044" w:author="Monica Maria Garro Lopez" w:date="2025-03-21T16:07:00Z"/>
              <w:rFonts w:eastAsia="Times New Roman"/>
            </w:rPr>
          </w:pPr>
          <w:ins w:id="6045" w:author="Monica Maria Garro Lopez" w:date="2025-03-21T16:07:00Z">
            <w:r w:rsidRPr="00415AEC">
              <w:rPr>
                <w:rFonts w:eastAsia="Times New Roman"/>
                <w:lang w:val="en-US"/>
                <w:rPrChange w:id="6046" w:author="Monica Maria Garro Lopez" w:date="2025-03-21T16:07:00Z">
                  <w:rPr>
                    <w:rFonts w:eastAsia="Times New Roman"/>
                  </w:rPr>
                </w:rPrChange>
              </w:rPr>
              <w:t xml:space="preserve">Vanga, R. R. (2024). </w:t>
            </w:r>
            <w:r w:rsidRPr="00415AEC">
              <w:rPr>
                <w:rFonts w:eastAsia="Times New Roman"/>
                <w:i/>
                <w:iCs/>
                <w:lang w:val="en-US"/>
                <w:rPrChange w:id="6047" w:author="Monica Maria Garro Lopez" w:date="2025-03-21T16:07:00Z">
                  <w:rPr>
                    <w:rFonts w:eastAsia="Times New Roman"/>
                    <w:i/>
                    <w:iCs/>
                  </w:rPr>
                </w:rPrChange>
              </w:rPr>
              <w:t>ETL vs ELT: Evolving Approaches to Data Integration</w:t>
            </w:r>
            <w:r w:rsidRPr="00415AEC">
              <w:rPr>
                <w:rFonts w:eastAsia="Times New Roman"/>
                <w:lang w:val="en-US"/>
                <w:rPrChange w:id="6048" w:author="Monica Maria Garro Lopez" w:date="2025-03-21T16:07:00Z">
                  <w:rPr>
                    <w:rFonts w:eastAsia="Times New Roman"/>
                  </w:rPr>
                </w:rPrChange>
              </w:rPr>
              <w:t xml:space="preserve">. </w:t>
            </w:r>
            <w:r>
              <w:rPr>
                <w:rFonts w:eastAsia="Times New Roman"/>
                <w:i/>
                <w:iCs/>
              </w:rPr>
              <w:t>6</w:t>
            </w:r>
            <w:r>
              <w:rPr>
                <w:rFonts w:eastAsia="Times New Roman"/>
              </w:rPr>
              <w:t>(5). https://www.ijfmr.com/papers/2024/5/29481.pdf</w:t>
            </w:r>
          </w:ins>
        </w:p>
        <w:p w14:paraId="733D70F5" w14:textId="6B77A030" w:rsidR="003A0AFC" w:rsidDel="00415AEC" w:rsidRDefault="00415AEC" w:rsidP="00415AEC">
          <w:pPr>
            <w:autoSpaceDE w:val="0"/>
            <w:autoSpaceDN w:val="0"/>
            <w:ind w:left="480" w:hanging="480"/>
            <w:divId w:val="1152991780"/>
            <w:rPr>
              <w:del w:id="6049" w:author="Monica Maria Garro Lopez" w:date="2025-03-07T10:47:00Z"/>
              <w:color w:val="000000"/>
              <w:lang w:val="es-CO"/>
            </w:rPr>
          </w:pPr>
          <w:ins w:id="6050" w:author="Monica Maria Garro Lopez" w:date="2025-03-21T16:07:00Z">
            <w:r>
              <w:rPr>
                <w:rFonts w:eastAsia="Times New Roman"/>
              </w:rPr>
              <w:t> </w:t>
            </w:r>
          </w:ins>
          <w:del w:id="6051" w:author="Monica Maria Garro Lopez" w:date="2025-03-07T10:47:00Z">
            <w:r w:rsidR="003A0AFC" w:rsidRPr="009A2249" w:rsidDel="00AF12DE">
              <w:rPr>
                <w:rFonts w:eastAsia="Times New Roman"/>
                <w:lang w:val="en-US"/>
                <w:rPrChange w:id="6052" w:author="Monica Maria Garro Lopez" w:date="2025-03-20T18:52:00Z">
                  <w:rPr>
                    <w:rFonts w:eastAsia="Times New Roman"/>
                  </w:rPr>
                </w:rPrChange>
              </w:rPr>
              <w:delText xml:space="preserve">Armbrust, M., Das, T., Sun, L., Yavuz, B., Zhu, S., Murthy, M., Torres, J., van Hovell, H., Ionescu, A., Łuszczak, A., Szafrá nski, M., Li, X., Ueshin, T., Mokhtar, M., Boncz, P., Ghodsi, A., Paranjpye, S., Senster, P., Xin, R., … </w:delText>
            </w:r>
            <w:r w:rsidR="003A0AFC" w:rsidRPr="003A0AFC" w:rsidDel="00AF12DE">
              <w:rPr>
                <w:rFonts w:eastAsia="Times New Roman"/>
                <w:lang w:val="en-US"/>
              </w:rPr>
              <w:delText xml:space="preserve">Berkeley, U. (n.d.). </w:delText>
            </w:r>
            <w:r w:rsidR="003A0AFC" w:rsidRPr="003A0AFC" w:rsidDel="00AF12DE">
              <w:rPr>
                <w:rFonts w:eastAsia="Times New Roman"/>
                <w:i/>
                <w:iCs/>
                <w:lang w:val="en-US"/>
              </w:rPr>
              <w:delText>Delta Lake: High-Performance ACID Table Storage over Cloud Object Stores</w:delText>
            </w:r>
            <w:r w:rsidR="003A0AFC" w:rsidRPr="003A0AFC" w:rsidDel="00AF12DE">
              <w:rPr>
                <w:rFonts w:eastAsia="Times New Roman"/>
                <w:lang w:val="en-US"/>
              </w:rPr>
              <w:delText>. https://doi.org/10.14778/3415478.3415560</w:delText>
            </w:r>
          </w:del>
        </w:p>
        <w:p w14:paraId="1723688F" w14:textId="27654CA5" w:rsidR="003A0AFC" w:rsidRPr="003A0AFC" w:rsidDel="00AF12DE" w:rsidRDefault="003A0AFC">
          <w:pPr>
            <w:autoSpaceDE w:val="0"/>
            <w:autoSpaceDN w:val="0"/>
            <w:ind w:left="480" w:hanging="480"/>
            <w:divId w:val="1152991780"/>
            <w:rPr>
              <w:del w:id="6053" w:author="Monica Maria Garro Lopez" w:date="2025-03-07T10:47:00Z"/>
              <w:rFonts w:eastAsia="Times New Roman"/>
              <w:lang w:val="en-US"/>
            </w:rPr>
            <w:pPrChange w:id="6054" w:author="Monica Maria Garro Lopez" w:date="2025-03-21T16:06:00Z">
              <w:pPr>
                <w:autoSpaceDE w:val="0"/>
                <w:autoSpaceDN w:val="0"/>
                <w:ind w:hanging="480"/>
                <w:divId w:val="1152991780"/>
              </w:pPr>
            </w:pPrChange>
          </w:pPr>
          <w:del w:id="6055" w:author="Monica Maria Garro Lopez" w:date="2025-03-07T10:47:00Z">
            <w:r w:rsidRPr="003A0AFC" w:rsidDel="00AF12DE">
              <w:rPr>
                <w:rFonts w:eastAsia="Times New Roman"/>
                <w:lang w:val="en-US"/>
              </w:rPr>
              <w:delText xml:space="preserve">Aytas, Y. (2021). </w:delText>
            </w:r>
            <w:r w:rsidRPr="003A0AFC" w:rsidDel="00AF12DE">
              <w:rPr>
                <w:rFonts w:eastAsia="Times New Roman"/>
                <w:i/>
                <w:iCs/>
                <w:lang w:val="en-US"/>
              </w:rPr>
              <w:delText>Designing Big Data Platforms : How to Use, Deploy, and Maintain Big Data Systems</w:delText>
            </w:r>
            <w:r w:rsidRPr="003A0AFC" w:rsidDel="00AF12DE">
              <w:rPr>
                <w:rFonts w:eastAsia="Times New Roman"/>
                <w:lang w:val="en-US"/>
              </w:rPr>
              <w:delText xml:space="preserve">. John Wiley &amp; Sons, Incorporated. </w:delText>
            </w:r>
            <w:commentRangeStart w:id="6056"/>
            <w:r w:rsidRPr="003A0AFC" w:rsidDel="00AF12DE">
              <w:rPr>
                <w:rFonts w:eastAsia="Times New Roman"/>
                <w:lang w:val="en-US"/>
              </w:rPr>
              <w:delText>https://ebookcentral.proquest.com/lib/universidadviu/detail.action?docID=6659001#</w:delText>
            </w:r>
            <w:commentRangeEnd w:id="6056"/>
            <w:r w:rsidR="008817B3" w:rsidDel="00AF12DE">
              <w:rPr>
                <w:rStyle w:val="Refdecomentario"/>
              </w:rPr>
              <w:commentReference w:id="6056"/>
            </w:r>
          </w:del>
        </w:p>
        <w:p w14:paraId="446EEBAC" w14:textId="54AD77D5" w:rsidR="003A0AFC" w:rsidRPr="003A0AFC" w:rsidDel="00AF12DE" w:rsidRDefault="003A0AFC">
          <w:pPr>
            <w:autoSpaceDE w:val="0"/>
            <w:autoSpaceDN w:val="0"/>
            <w:ind w:left="480" w:hanging="480"/>
            <w:divId w:val="1152991780"/>
            <w:rPr>
              <w:del w:id="6057" w:author="Monica Maria Garro Lopez" w:date="2025-03-07T10:47:00Z"/>
              <w:rFonts w:eastAsia="Times New Roman"/>
              <w:lang w:val="en-US"/>
            </w:rPr>
            <w:pPrChange w:id="6058" w:author="Monica Maria Garro Lopez" w:date="2025-03-21T16:06:00Z">
              <w:pPr>
                <w:autoSpaceDE w:val="0"/>
                <w:autoSpaceDN w:val="0"/>
                <w:ind w:hanging="480"/>
                <w:divId w:val="1152991780"/>
              </w:pPr>
            </w:pPrChange>
          </w:pPr>
          <w:del w:id="6059" w:author="Monica Maria Garro Lopez" w:date="2025-03-07T10:47:00Z">
            <w:r w:rsidRPr="009A2249" w:rsidDel="00AF12DE">
              <w:rPr>
                <w:rFonts w:eastAsia="Times New Roman"/>
                <w:lang w:val="en-US"/>
                <w:rPrChange w:id="6060" w:author="Monica Maria Garro Lopez" w:date="2025-03-20T18:52:00Z">
                  <w:rPr>
                    <w:rFonts w:eastAsia="Times New Roman"/>
                  </w:rPr>
                </w:rPrChange>
              </w:rPr>
              <w:delText xml:space="preserve">Cherradi, M., &amp; Haddadi, A. El. </w:delText>
            </w:r>
            <w:r w:rsidRPr="003A0AFC" w:rsidDel="00AF12DE">
              <w:rPr>
                <w:rFonts w:eastAsia="Times New Roman"/>
                <w:lang w:val="en-US"/>
              </w:rPr>
              <w:delText xml:space="preserve">(2024a). Data Lakehouse: Next Generation Information System. </w:delText>
            </w:r>
            <w:r w:rsidRPr="003A0AFC" w:rsidDel="00AF12DE">
              <w:rPr>
                <w:rFonts w:eastAsia="Times New Roman"/>
                <w:i/>
                <w:iCs/>
                <w:lang w:val="en-US"/>
              </w:rPr>
              <w:delText>Seminars in Medical Writing and Education</w:delText>
            </w:r>
            <w:r w:rsidRPr="003A0AFC" w:rsidDel="00AF12DE">
              <w:rPr>
                <w:rFonts w:eastAsia="Times New Roman"/>
                <w:lang w:val="en-US"/>
              </w:rPr>
              <w:delText xml:space="preserve">, </w:delText>
            </w:r>
            <w:r w:rsidRPr="003A0AFC" w:rsidDel="00AF12DE">
              <w:rPr>
                <w:rFonts w:eastAsia="Times New Roman"/>
                <w:i/>
                <w:iCs/>
                <w:lang w:val="en-US"/>
              </w:rPr>
              <w:delText>3</w:delText>
            </w:r>
            <w:r w:rsidRPr="003A0AFC" w:rsidDel="00AF12DE">
              <w:rPr>
                <w:rFonts w:eastAsia="Times New Roman"/>
                <w:lang w:val="en-US"/>
              </w:rPr>
              <w:delText>, 67–67. https://doi.org/10.56294/MW202467</w:delText>
            </w:r>
          </w:del>
        </w:p>
        <w:p w14:paraId="6E540863" w14:textId="1A6C8B83" w:rsidR="003A0AFC" w:rsidRPr="003A0AFC" w:rsidDel="00AF12DE" w:rsidRDefault="003A0AFC">
          <w:pPr>
            <w:autoSpaceDE w:val="0"/>
            <w:autoSpaceDN w:val="0"/>
            <w:ind w:left="480" w:hanging="480"/>
            <w:divId w:val="1152991780"/>
            <w:rPr>
              <w:del w:id="6061" w:author="Monica Maria Garro Lopez" w:date="2025-03-07T10:47:00Z"/>
              <w:rFonts w:eastAsia="Times New Roman"/>
              <w:lang w:val="en-US"/>
            </w:rPr>
            <w:pPrChange w:id="6062" w:author="Monica Maria Garro Lopez" w:date="2025-03-21T16:06:00Z">
              <w:pPr>
                <w:autoSpaceDE w:val="0"/>
                <w:autoSpaceDN w:val="0"/>
                <w:ind w:hanging="480"/>
                <w:divId w:val="1152991780"/>
              </w:pPr>
            </w:pPrChange>
          </w:pPr>
          <w:del w:id="6063" w:author="Monica Maria Garro Lopez" w:date="2025-03-07T10:47:00Z">
            <w:r w:rsidRPr="003A0AFC" w:rsidDel="00AF12DE">
              <w:rPr>
                <w:rFonts w:eastAsia="Times New Roman"/>
                <w:lang w:val="en-US"/>
              </w:rPr>
              <w:delText xml:space="preserve">Cherradi, M., &amp; Haddadi, A. El. (2024b). View of Data Lakehouse: Next Generation Information System. </w:delText>
            </w:r>
            <w:r w:rsidRPr="003A0AFC" w:rsidDel="00AF12DE">
              <w:rPr>
                <w:rFonts w:eastAsia="Times New Roman"/>
                <w:i/>
                <w:iCs/>
                <w:lang w:val="en-US"/>
              </w:rPr>
              <w:delText>Seminars in Medical Writing and Education</w:delText>
            </w:r>
            <w:r w:rsidRPr="003A0AFC" w:rsidDel="00AF12DE">
              <w:rPr>
                <w:rFonts w:eastAsia="Times New Roman"/>
                <w:lang w:val="en-US"/>
              </w:rPr>
              <w:delText>, 67–67. https://mw.ageditor.ar/index.php/mw/article/view/48/55</w:delText>
            </w:r>
          </w:del>
        </w:p>
        <w:p w14:paraId="28D2B52D" w14:textId="49128932" w:rsidR="003A0AFC" w:rsidRPr="003A0AFC" w:rsidDel="00AF12DE" w:rsidRDefault="003A0AFC">
          <w:pPr>
            <w:autoSpaceDE w:val="0"/>
            <w:autoSpaceDN w:val="0"/>
            <w:ind w:left="480" w:hanging="480"/>
            <w:divId w:val="1152991780"/>
            <w:rPr>
              <w:del w:id="6064" w:author="Monica Maria Garro Lopez" w:date="2025-03-07T10:47:00Z"/>
              <w:rFonts w:eastAsia="Times New Roman"/>
              <w:lang w:val="en-US"/>
            </w:rPr>
            <w:pPrChange w:id="6065" w:author="Monica Maria Garro Lopez" w:date="2025-03-21T16:06:00Z">
              <w:pPr>
                <w:autoSpaceDE w:val="0"/>
                <w:autoSpaceDN w:val="0"/>
                <w:ind w:hanging="480"/>
                <w:divId w:val="1152991780"/>
              </w:pPr>
            </w:pPrChange>
          </w:pPr>
          <w:del w:id="6066" w:author="Monica Maria Garro Lopez" w:date="2025-03-07T10:47:00Z">
            <w:r w:rsidRPr="003A0AFC" w:rsidDel="00AF12DE">
              <w:rPr>
                <w:rFonts w:eastAsia="Times New Roman"/>
                <w:lang w:val="en-US"/>
              </w:rPr>
              <w:delText xml:space="preserve">Derakhshannia, M., Gervet, C., Hajj-Hassan, H., Laurent, A., &amp; Martin, A. (2019). Life and Death of Data in Data Lakes: Preserving Data Usability and Responsible Governance. </w:delText>
            </w:r>
            <w:r w:rsidRPr="003A0AFC" w:rsidDel="00AF12DE">
              <w:rPr>
                <w:rFonts w:eastAsia="Times New Roman"/>
                <w:i/>
                <w:iCs/>
                <w:lang w:val="en-US"/>
              </w:rPr>
              <w:delText>Lecture Notes in Computer Science (Including Subseries Lecture Notes in Artificial Intelligence and Lecture Notes in Bioinformatics)</w:delText>
            </w:r>
            <w:r w:rsidRPr="003A0AFC" w:rsidDel="00AF12DE">
              <w:rPr>
                <w:rFonts w:eastAsia="Times New Roman"/>
                <w:lang w:val="en-US"/>
              </w:rPr>
              <w:delText xml:space="preserve">, </w:delText>
            </w:r>
            <w:r w:rsidRPr="003A0AFC" w:rsidDel="00AF12DE">
              <w:rPr>
                <w:rFonts w:eastAsia="Times New Roman"/>
                <w:i/>
                <w:iCs/>
                <w:lang w:val="en-US"/>
              </w:rPr>
              <w:delText>11938 LNCS</w:delText>
            </w:r>
            <w:r w:rsidRPr="003A0AFC" w:rsidDel="00AF12DE">
              <w:rPr>
                <w:rFonts w:eastAsia="Times New Roman"/>
                <w:lang w:val="en-US"/>
              </w:rPr>
              <w:delText>, 302–309. https://doi.org/10.1007/978-3-030-34770-3_24</w:delText>
            </w:r>
          </w:del>
        </w:p>
        <w:p w14:paraId="367D58E3" w14:textId="0B4E1496" w:rsidR="003A0AFC" w:rsidRPr="009A2249" w:rsidDel="00AF12DE" w:rsidRDefault="003A0AFC">
          <w:pPr>
            <w:autoSpaceDE w:val="0"/>
            <w:autoSpaceDN w:val="0"/>
            <w:ind w:left="480" w:hanging="480"/>
            <w:divId w:val="1152991780"/>
            <w:rPr>
              <w:del w:id="6067" w:author="Monica Maria Garro Lopez" w:date="2025-03-07T10:47:00Z"/>
              <w:rFonts w:eastAsia="Times New Roman"/>
              <w:lang w:val="en-US"/>
              <w:rPrChange w:id="6068" w:author="Monica Maria Garro Lopez" w:date="2025-03-20T18:52:00Z">
                <w:rPr>
                  <w:del w:id="6069" w:author="Monica Maria Garro Lopez" w:date="2025-03-07T10:47:00Z"/>
                  <w:rFonts w:eastAsia="Times New Roman"/>
                </w:rPr>
              </w:rPrChange>
            </w:rPr>
            <w:pPrChange w:id="6070" w:author="Monica Maria Garro Lopez" w:date="2025-03-21T16:06:00Z">
              <w:pPr>
                <w:autoSpaceDE w:val="0"/>
                <w:autoSpaceDN w:val="0"/>
                <w:ind w:hanging="480"/>
                <w:divId w:val="1152991780"/>
              </w:pPr>
            </w:pPrChange>
          </w:pPr>
          <w:del w:id="6071" w:author="Monica Maria Garro Lopez" w:date="2025-03-07T10:47:00Z">
            <w:r w:rsidRPr="009A2249" w:rsidDel="00AF12DE">
              <w:rPr>
                <w:rFonts w:eastAsia="Times New Roman"/>
                <w:lang w:val="en-US"/>
                <w:rPrChange w:id="6072" w:author="Monica Maria Garro Lopez" w:date="2025-03-20T18:52:00Z">
                  <w:rPr>
                    <w:rFonts w:eastAsia="Times New Roman"/>
                  </w:rPr>
                </w:rPrChange>
              </w:rPr>
              <w:delText xml:space="preserve">Díaz, J. C., &amp; Caralt, J. C. (2015). </w:delText>
            </w:r>
            <w:r w:rsidRPr="009A2249" w:rsidDel="00AF12DE">
              <w:rPr>
                <w:rFonts w:eastAsia="Times New Roman"/>
                <w:i/>
                <w:iCs/>
                <w:lang w:val="en-US"/>
                <w:rPrChange w:id="6073" w:author="Monica Maria Garro Lopez" w:date="2025-03-20T18:52:00Z">
                  <w:rPr>
                    <w:rFonts w:eastAsia="Times New Roman"/>
                    <w:i/>
                    <w:iCs/>
                  </w:rPr>
                </w:rPrChange>
              </w:rPr>
              <w:delText>¿Cómo crear un data warehouse?</w:delText>
            </w:r>
            <w:r w:rsidRPr="009A2249" w:rsidDel="00AF12DE">
              <w:rPr>
                <w:rFonts w:eastAsia="Times New Roman"/>
                <w:lang w:val="en-US"/>
                <w:rPrChange w:id="6074" w:author="Monica Maria Garro Lopez" w:date="2025-03-20T18:52:00Z">
                  <w:rPr>
                    <w:rFonts w:eastAsia="Times New Roman"/>
                  </w:rPr>
                </w:rPrChange>
              </w:rPr>
              <w:delText xml:space="preserve"> 106. elibro.bibliotecabuap.elogim.com/es/lc/bibliotecasbuap/titulos/114035</w:delText>
            </w:r>
          </w:del>
        </w:p>
        <w:p w14:paraId="01C7D8A1" w14:textId="1A46575F" w:rsidR="003A0AFC" w:rsidRPr="003A0AFC" w:rsidDel="00AF12DE" w:rsidRDefault="003A0AFC">
          <w:pPr>
            <w:autoSpaceDE w:val="0"/>
            <w:autoSpaceDN w:val="0"/>
            <w:ind w:left="480" w:hanging="480"/>
            <w:divId w:val="1152991780"/>
            <w:rPr>
              <w:del w:id="6075" w:author="Monica Maria Garro Lopez" w:date="2025-03-07T10:47:00Z"/>
              <w:rFonts w:eastAsia="Times New Roman"/>
              <w:lang w:val="en-US"/>
            </w:rPr>
            <w:pPrChange w:id="6076" w:author="Monica Maria Garro Lopez" w:date="2025-03-21T16:06:00Z">
              <w:pPr>
                <w:autoSpaceDE w:val="0"/>
                <w:autoSpaceDN w:val="0"/>
                <w:ind w:hanging="480"/>
                <w:divId w:val="1152991780"/>
              </w:pPr>
            </w:pPrChange>
          </w:pPr>
          <w:del w:id="6077" w:author="Monica Maria Garro Lopez" w:date="2025-03-07T10:47:00Z">
            <w:r w:rsidRPr="009A2249" w:rsidDel="00AF12DE">
              <w:rPr>
                <w:rFonts w:eastAsia="Times New Roman"/>
                <w:lang w:val="en-US"/>
                <w:rPrChange w:id="6078" w:author="Monica Maria Garro Lopez" w:date="2025-03-20T18:52:00Z">
                  <w:rPr>
                    <w:rFonts w:eastAsia="Times New Roman"/>
                  </w:rPr>
                </w:rPrChange>
              </w:rPr>
              <w:delText xml:space="preserve">Divya Meena, M. S., Vidhya, M. S., &amp; Be-Cse, M. (n.d.). </w:delText>
            </w:r>
            <w:r w:rsidRPr="003A0AFC" w:rsidDel="00AF12DE">
              <w:rPr>
                <w:rFonts w:eastAsia="Times New Roman"/>
                <w:lang w:val="en-US"/>
              </w:rPr>
              <w:delText xml:space="preserve">DATA LAKES-A NEW DATA REPOSITORY FOR BIG DATA ANALYTICS WORKLOADS. </w:delText>
            </w:r>
            <w:r w:rsidRPr="003A0AFC" w:rsidDel="00AF12DE">
              <w:rPr>
                <w:rFonts w:eastAsia="Times New Roman"/>
                <w:i/>
                <w:iCs/>
                <w:lang w:val="en-US"/>
              </w:rPr>
              <w:delText>International Journal of Advanced Research in Computer Science</w:delText>
            </w:r>
            <w:r w:rsidRPr="003A0AFC" w:rsidDel="00AF12DE">
              <w:rPr>
                <w:rFonts w:eastAsia="Times New Roman"/>
                <w:lang w:val="en-US"/>
              </w:rPr>
              <w:delText xml:space="preserve">, </w:delText>
            </w:r>
            <w:r w:rsidRPr="003A0AFC" w:rsidDel="00AF12DE">
              <w:rPr>
                <w:rFonts w:eastAsia="Times New Roman"/>
                <w:i/>
                <w:iCs/>
                <w:lang w:val="en-US"/>
              </w:rPr>
              <w:delText>7</w:delText>
            </w:r>
            <w:r w:rsidRPr="003A0AFC" w:rsidDel="00AF12DE">
              <w:rPr>
                <w:rFonts w:eastAsia="Times New Roman"/>
                <w:lang w:val="en-US"/>
              </w:rPr>
              <w:delText>(5). Retrieved January 31, 2025, from http://www.clir.org/pubs/reports/pub160/pub160.pdf</w:delText>
            </w:r>
          </w:del>
        </w:p>
        <w:p w14:paraId="6ACE5BFF" w14:textId="54BFF36E" w:rsidR="003A0AFC" w:rsidRPr="003A0AFC" w:rsidDel="00AF12DE" w:rsidRDefault="003A0AFC">
          <w:pPr>
            <w:autoSpaceDE w:val="0"/>
            <w:autoSpaceDN w:val="0"/>
            <w:ind w:left="480" w:hanging="480"/>
            <w:divId w:val="1152991780"/>
            <w:rPr>
              <w:del w:id="6079" w:author="Monica Maria Garro Lopez" w:date="2025-03-07T10:47:00Z"/>
              <w:rFonts w:eastAsia="Times New Roman"/>
              <w:lang w:val="en-US"/>
            </w:rPr>
            <w:pPrChange w:id="6080" w:author="Monica Maria Garro Lopez" w:date="2025-03-21T16:06:00Z">
              <w:pPr>
                <w:autoSpaceDE w:val="0"/>
                <w:autoSpaceDN w:val="0"/>
                <w:ind w:hanging="480"/>
                <w:divId w:val="1152991780"/>
              </w:pPr>
            </w:pPrChange>
          </w:pPr>
          <w:del w:id="6081" w:author="Monica Maria Garro Lopez" w:date="2025-03-07T10:47:00Z">
            <w:r w:rsidRPr="003A0AFC" w:rsidDel="00AF12DE">
              <w:rPr>
                <w:rFonts w:eastAsia="Times New Roman"/>
                <w:lang w:val="en-US"/>
              </w:rPr>
              <w:delText xml:space="preserve">Divya Meena, M. S., Vidhya, M. S., &amp; Be-Cse, M. (2016). DATA LAKES-A NEW DATA REPOSITORY FOR BIG DATA ANALYTICS WORKLOADS. </w:delText>
            </w:r>
            <w:r w:rsidRPr="003A0AFC" w:rsidDel="00AF12DE">
              <w:rPr>
                <w:rFonts w:eastAsia="Times New Roman"/>
                <w:i/>
                <w:iCs/>
                <w:lang w:val="en-US"/>
              </w:rPr>
              <w:delText>International Journal of Advanced Research in Computer Science</w:delText>
            </w:r>
            <w:r w:rsidRPr="003A0AFC" w:rsidDel="00AF12DE">
              <w:rPr>
                <w:rFonts w:eastAsia="Times New Roman"/>
                <w:lang w:val="en-US"/>
              </w:rPr>
              <w:delText xml:space="preserve">, </w:delText>
            </w:r>
            <w:r w:rsidRPr="003A0AFC" w:rsidDel="00AF12DE">
              <w:rPr>
                <w:rFonts w:eastAsia="Times New Roman"/>
                <w:i/>
                <w:iCs/>
                <w:lang w:val="en-US"/>
              </w:rPr>
              <w:delText>7</w:delText>
            </w:r>
            <w:r w:rsidRPr="003A0AFC" w:rsidDel="00AF12DE">
              <w:rPr>
                <w:rFonts w:eastAsia="Times New Roman"/>
                <w:lang w:val="en-US"/>
              </w:rPr>
              <w:delText>(5). http://www.clir.org/pubs/reports/pub160/pub160.pdf</w:delText>
            </w:r>
          </w:del>
        </w:p>
        <w:p w14:paraId="09AC38BC" w14:textId="064A64DB" w:rsidR="003A0AFC" w:rsidRPr="003A0AFC" w:rsidDel="00AF12DE" w:rsidRDefault="003A0AFC">
          <w:pPr>
            <w:autoSpaceDE w:val="0"/>
            <w:autoSpaceDN w:val="0"/>
            <w:ind w:left="480" w:hanging="480"/>
            <w:divId w:val="1152991780"/>
            <w:rPr>
              <w:del w:id="6082" w:author="Monica Maria Garro Lopez" w:date="2025-03-07T10:47:00Z"/>
              <w:rFonts w:eastAsia="Times New Roman"/>
              <w:lang w:val="en-US"/>
            </w:rPr>
            <w:pPrChange w:id="6083" w:author="Monica Maria Garro Lopez" w:date="2025-03-21T16:06:00Z">
              <w:pPr>
                <w:autoSpaceDE w:val="0"/>
                <w:autoSpaceDN w:val="0"/>
                <w:ind w:hanging="480"/>
                <w:divId w:val="1152991780"/>
              </w:pPr>
            </w:pPrChange>
          </w:pPr>
          <w:del w:id="6084" w:author="Monica Maria Garro Lopez" w:date="2025-03-07T10:47:00Z">
            <w:r w:rsidRPr="003A0AFC" w:rsidDel="00AF12DE">
              <w:rPr>
                <w:rFonts w:eastAsia="Times New Roman"/>
                <w:lang w:val="en-US"/>
              </w:rPr>
              <w:delText xml:space="preserve">Dubey, A. (2020). </w:delText>
            </w:r>
            <w:r w:rsidRPr="003A0AFC" w:rsidDel="00AF12DE">
              <w:rPr>
                <w:rFonts w:eastAsia="Times New Roman"/>
                <w:i/>
                <w:iCs/>
                <w:lang w:val="en-US"/>
              </w:rPr>
              <w:delText>Data Lakes vs. Data Warehouses – common arguments - ProQuest</w:delText>
            </w:r>
            <w:r w:rsidRPr="003A0AFC" w:rsidDel="00AF12DE">
              <w:rPr>
                <w:rFonts w:eastAsia="Times New Roman"/>
                <w:lang w:val="en-US"/>
              </w:rPr>
              <w:delText>. https://www.proquest.com/docview/2434752874/fulltext/51925C872D9F43EBPQ/1?accountid=198016&amp;sourcetype=Trade%20Journals</w:delText>
            </w:r>
          </w:del>
        </w:p>
        <w:p w14:paraId="2F09287D" w14:textId="3D91F59E" w:rsidR="003A0AFC" w:rsidRPr="003A0AFC" w:rsidDel="00AF12DE" w:rsidRDefault="003A0AFC">
          <w:pPr>
            <w:autoSpaceDE w:val="0"/>
            <w:autoSpaceDN w:val="0"/>
            <w:ind w:left="480" w:hanging="480"/>
            <w:divId w:val="1152991780"/>
            <w:rPr>
              <w:del w:id="6085" w:author="Monica Maria Garro Lopez" w:date="2025-03-07T10:47:00Z"/>
              <w:rFonts w:eastAsia="Times New Roman"/>
              <w:lang w:val="en-US"/>
            </w:rPr>
            <w:pPrChange w:id="6086" w:author="Monica Maria Garro Lopez" w:date="2025-03-21T16:06:00Z">
              <w:pPr>
                <w:autoSpaceDE w:val="0"/>
                <w:autoSpaceDN w:val="0"/>
                <w:ind w:hanging="480"/>
                <w:divId w:val="1152991780"/>
              </w:pPr>
            </w:pPrChange>
          </w:pPr>
          <w:del w:id="6087" w:author="Monica Maria Garro Lopez" w:date="2025-03-07T10:47:00Z">
            <w:r w:rsidRPr="003A0AFC" w:rsidDel="00AF12DE">
              <w:rPr>
                <w:rFonts w:eastAsia="Times New Roman"/>
                <w:lang w:val="en-US"/>
              </w:rPr>
              <w:delText xml:space="preserve">Eshghi, K. (2022, July 21). </w:delText>
            </w:r>
            <w:r w:rsidRPr="003A0AFC" w:rsidDel="00AF12DE">
              <w:rPr>
                <w:rFonts w:eastAsia="Times New Roman"/>
                <w:i/>
                <w:iCs/>
                <w:lang w:val="en-US"/>
              </w:rPr>
              <w:delText>How Financial Services Can Enable Modern Data Platforms For Digital Transformation</w:delText>
            </w:r>
            <w:r w:rsidRPr="003A0AFC" w:rsidDel="00AF12DE">
              <w:rPr>
                <w:rFonts w:eastAsia="Times New Roman"/>
                <w:lang w:val="en-US"/>
              </w:rPr>
              <w:delText>. Forbes Technology Council. https://www.forbes.com/councils/forbestechcouncil/2022/07/21/how-financial-services-can-enable-modern-data-platforms-for-digital-transformation/</w:delText>
            </w:r>
          </w:del>
        </w:p>
        <w:p w14:paraId="0D6312FD" w14:textId="71DBD742" w:rsidR="003A0AFC" w:rsidRPr="009A2249" w:rsidDel="00AF12DE" w:rsidRDefault="003A0AFC">
          <w:pPr>
            <w:autoSpaceDE w:val="0"/>
            <w:autoSpaceDN w:val="0"/>
            <w:ind w:left="480" w:hanging="480"/>
            <w:divId w:val="1152991780"/>
            <w:rPr>
              <w:del w:id="6088" w:author="Monica Maria Garro Lopez" w:date="2025-03-07T10:47:00Z"/>
              <w:rFonts w:eastAsia="Times New Roman"/>
              <w:lang w:val="en-US"/>
              <w:rPrChange w:id="6089" w:author="Monica Maria Garro Lopez" w:date="2025-03-20T18:52:00Z">
                <w:rPr>
                  <w:del w:id="6090" w:author="Monica Maria Garro Lopez" w:date="2025-03-07T10:47:00Z"/>
                  <w:rFonts w:eastAsia="Times New Roman"/>
                </w:rPr>
              </w:rPrChange>
            </w:rPr>
            <w:pPrChange w:id="6091" w:author="Monica Maria Garro Lopez" w:date="2025-03-21T16:06:00Z">
              <w:pPr>
                <w:autoSpaceDE w:val="0"/>
                <w:autoSpaceDN w:val="0"/>
                <w:ind w:hanging="480"/>
                <w:divId w:val="1152991780"/>
              </w:pPr>
            </w:pPrChange>
          </w:pPr>
          <w:del w:id="6092" w:author="Monica Maria Garro Lopez" w:date="2025-03-07T10:47:00Z">
            <w:r w:rsidRPr="009A2249" w:rsidDel="00AF12DE">
              <w:rPr>
                <w:rFonts w:eastAsia="Times New Roman"/>
                <w:lang w:val="en-US"/>
                <w:rPrChange w:id="6093" w:author="Monica Maria Garro Lopez" w:date="2025-03-20T18:52:00Z">
                  <w:rPr>
                    <w:rFonts w:eastAsia="Times New Roman"/>
                  </w:rPr>
                </w:rPrChange>
              </w:rPr>
              <w:delText xml:space="preserve">Fis, E. (2024). </w:delText>
            </w:r>
            <w:r w:rsidRPr="009A2249" w:rsidDel="00AF12DE">
              <w:rPr>
                <w:rFonts w:eastAsia="Times New Roman"/>
                <w:i/>
                <w:iCs/>
                <w:lang w:val="en-US"/>
                <w:rPrChange w:id="6094" w:author="Monica Maria Garro Lopez" w:date="2025-03-20T18:52:00Z">
                  <w:rPr>
                    <w:rFonts w:eastAsia="Times New Roman"/>
                    <w:i/>
                    <w:iCs/>
                  </w:rPr>
                </w:rPrChange>
              </w:rPr>
              <w:delText>Guía comparativa de los mejores data lakes en la nube 2024 - Data IQ</w:delText>
            </w:r>
            <w:r w:rsidRPr="009A2249" w:rsidDel="00AF12DE">
              <w:rPr>
                <w:rFonts w:eastAsia="Times New Roman"/>
                <w:lang w:val="en-US"/>
                <w:rPrChange w:id="6095" w:author="Monica Maria Garro Lopez" w:date="2025-03-20T18:52:00Z">
                  <w:rPr>
                    <w:rFonts w:eastAsia="Times New Roman"/>
                  </w:rPr>
                </w:rPrChange>
              </w:rPr>
              <w:delText>. https://dataiq.com.ar/blog/guia-mejores-data-lakes-2024/</w:delText>
            </w:r>
          </w:del>
        </w:p>
        <w:p w14:paraId="2CDC23A4" w14:textId="6A382C8B" w:rsidR="003A0AFC" w:rsidRPr="003A0AFC" w:rsidDel="00AF12DE" w:rsidRDefault="003A0AFC">
          <w:pPr>
            <w:autoSpaceDE w:val="0"/>
            <w:autoSpaceDN w:val="0"/>
            <w:ind w:left="480" w:hanging="480"/>
            <w:divId w:val="1152991780"/>
            <w:rPr>
              <w:del w:id="6096" w:author="Monica Maria Garro Lopez" w:date="2025-03-07T10:47:00Z"/>
              <w:rFonts w:eastAsia="Times New Roman"/>
              <w:lang w:val="en-US"/>
            </w:rPr>
            <w:pPrChange w:id="6097" w:author="Monica Maria Garro Lopez" w:date="2025-03-21T16:06:00Z">
              <w:pPr>
                <w:autoSpaceDE w:val="0"/>
                <w:autoSpaceDN w:val="0"/>
                <w:ind w:hanging="480"/>
                <w:divId w:val="1152991780"/>
              </w:pPr>
            </w:pPrChange>
          </w:pPr>
          <w:del w:id="6098" w:author="Monica Maria Garro Lopez" w:date="2025-03-07T10:47:00Z">
            <w:r w:rsidRPr="003A0AFC" w:rsidDel="00AF12DE">
              <w:rPr>
                <w:rFonts w:eastAsia="Times New Roman"/>
                <w:lang w:val="en-US"/>
              </w:rPr>
              <w:delText xml:space="preserve">Gupta, P. (2023). Beyond Banking: The Trailblazing Impact of Data Lakes on Financial Landscape Sivakumar Ponnusamy. </w:delText>
            </w:r>
            <w:r w:rsidRPr="003A0AFC" w:rsidDel="00AF12DE">
              <w:rPr>
                <w:rFonts w:eastAsia="Times New Roman"/>
                <w:i/>
                <w:iCs/>
                <w:lang w:val="en-US"/>
              </w:rPr>
              <w:delText>International Journal of Computer Applications</w:delText>
            </w:r>
            <w:r w:rsidRPr="003A0AFC" w:rsidDel="00AF12DE">
              <w:rPr>
                <w:rFonts w:eastAsia="Times New Roman"/>
                <w:lang w:val="en-US"/>
              </w:rPr>
              <w:delText xml:space="preserve">, </w:delText>
            </w:r>
            <w:r w:rsidRPr="003A0AFC" w:rsidDel="00AF12DE">
              <w:rPr>
                <w:rFonts w:eastAsia="Times New Roman"/>
                <w:i/>
                <w:iCs/>
                <w:lang w:val="en-US"/>
              </w:rPr>
              <w:delText>185</w:delText>
            </w:r>
            <w:r w:rsidRPr="003A0AFC" w:rsidDel="00AF12DE">
              <w:rPr>
                <w:rFonts w:eastAsia="Times New Roman"/>
                <w:lang w:val="en-US"/>
              </w:rPr>
              <w:delText>(47), 975–8887.</w:delText>
            </w:r>
          </w:del>
        </w:p>
        <w:p w14:paraId="1450191B" w14:textId="2557EB8D" w:rsidR="003A0AFC" w:rsidRPr="003A0AFC" w:rsidDel="00AF12DE" w:rsidRDefault="003A0AFC">
          <w:pPr>
            <w:autoSpaceDE w:val="0"/>
            <w:autoSpaceDN w:val="0"/>
            <w:ind w:left="480" w:hanging="480"/>
            <w:divId w:val="1152991780"/>
            <w:rPr>
              <w:del w:id="6099" w:author="Monica Maria Garro Lopez" w:date="2025-03-07T10:47:00Z"/>
              <w:rFonts w:eastAsia="Times New Roman"/>
              <w:lang w:val="en-US"/>
            </w:rPr>
            <w:pPrChange w:id="6100" w:author="Monica Maria Garro Lopez" w:date="2025-03-21T16:06:00Z">
              <w:pPr>
                <w:autoSpaceDE w:val="0"/>
                <w:autoSpaceDN w:val="0"/>
                <w:ind w:hanging="480"/>
                <w:divId w:val="1152991780"/>
              </w:pPr>
            </w:pPrChange>
          </w:pPr>
          <w:del w:id="6101" w:author="Monica Maria Garro Lopez" w:date="2025-03-07T10:47:00Z">
            <w:r w:rsidRPr="003A0AFC" w:rsidDel="00AF12DE">
              <w:rPr>
                <w:rFonts w:eastAsia="Times New Roman"/>
                <w:lang w:val="en-US"/>
              </w:rPr>
              <w:delText xml:space="preserve">Harby, A. A., &amp; Zulkernine, F. (2025). Data Lakehouse: A survey and experimental study. </w:delText>
            </w:r>
            <w:r w:rsidRPr="003A0AFC" w:rsidDel="00AF12DE">
              <w:rPr>
                <w:rFonts w:eastAsia="Times New Roman"/>
                <w:i/>
                <w:iCs/>
                <w:lang w:val="en-US"/>
              </w:rPr>
              <w:delText>Information Systems</w:delText>
            </w:r>
            <w:r w:rsidRPr="003A0AFC" w:rsidDel="00AF12DE">
              <w:rPr>
                <w:rFonts w:eastAsia="Times New Roman"/>
                <w:lang w:val="en-US"/>
              </w:rPr>
              <w:delText xml:space="preserve">, </w:delText>
            </w:r>
            <w:r w:rsidRPr="003A0AFC" w:rsidDel="00AF12DE">
              <w:rPr>
                <w:rFonts w:eastAsia="Times New Roman"/>
                <w:i/>
                <w:iCs/>
                <w:lang w:val="en-US"/>
              </w:rPr>
              <w:delText>127</w:delText>
            </w:r>
            <w:r w:rsidRPr="003A0AFC" w:rsidDel="00AF12DE">
              <w:rPr>
                <w:rFonts w:eastAsia="Times New Roman"/>
                <w:lang w:val="en-US"/>
              </w:rPr>
              <w:delText xml:space="preserve">, 102460. </w:delText>
            </w:r>
            <w:commentRangeStart w:id="6102"/>
            <w:r w:rsidRPr="003A0AFC" w:rsidDel="00AF12DE">
              <w:rPr>
                <w:rFonts w:eastAsia="Times New Roman"/>
                <w:lang w:val="en-US"/>
              </w:rPr>
              <w:delText>https://doi.org/10.1016/J.IS.2024.102460</w:delText>
            </w:r>
            <w:commentRangeEnd w:id="6102"/>
            <w:r w:rsidR="008817B3" w:rsidDel="00AF12DE">
              <w:rPr>
                <w:rStyle w:val="Refdecomentario"/>
              </w:rPr>
              <w:commentReference w:id="6102"/>
            </w:r>
          </w:del>
        </w:p>
        <w:p w14:paraId="5FDFE212" w14:textId="3243EC12" w:rsidR="003A0AFC" w:rsidRPr="003A0AFC" w:rsidDel="00AF12DE" w:rsidRDefault="003A0AFC">
          <w:pPr>
            <w:autoSpaceDE w:val="0"/>
            <w:autoSpaceDN w:val="0"/>
            <w:ind w:left="480" w:hanging="480"/>
            <w:divId w:val="1152991780"/>
            <w:rPr>
              <w:del w:id="6103" w:author="Monica Maria Garro Lopez" w:date="2025-03-07T10:47:00Z"/>
              <w:rFonts w:eastAsia="Times New Roman"/>
              <w:lang w:val="en-US"/>
            </w:rPr>
            <w:pPrChange w:id="6104" w:author="Monica Maria Garro Lopez" w:date="2025-03-21T16:06:00Z">
              <w:pPr>
                <w:autoSpaceDE w:val="0"/>
                <w:autoSpaceDN w:val="0"/>
                <w:ind w:hanging="480"/>
                <w:divId w:val="1152991780"/>
              </w:pPr>
            </w:pPrChange>
          </w:pPr>
          <w:del w:id="6105" w:author="Monica Maria Garro Lopez" w:date="2025-03-07T10:47:00Z">
            <w:r w:rsidRPr="003A0AFC" w:rsidDel="00AF12DE">
              <w:rPr>
                <w:rFonts w:eastAsia="Times New Roman"/>
                <w:lang w:val="en-US"/>
              </w:rPr>
              <w:delText xml:space="preserve">Johnson, O., Brown, W., &amp; Wilson, G. (2024). </w:delText>
            </w:r>
            <w:r w:rsidRPr="003A0AFC" w:rsidDel="00AF12DE">
              <w:rPr>
                <w:rFonts w:eastAsia="Times New Roman"/>
                <w:i/>
                <w:iCs/>
                <w:lang w:val="en-US"/>
              </w:rPr>
              <w:delText>Examining the Impact of Technology Adoption on Marketing Strategies in Retail</w:delText>
            </w:r>
            <w:r w:rsidRPr="003A0AFC" w:rsidDel="00AF12DE">
              <w:rPr>
                <w:rFonts w:eastAsia="Times New Roman"/>
                <w:lang w:val="en-US"/>
              </w:rPr>
              <w:delText>. https://doi.org/10.20944/PREPRINTS202407.1215.V1</w:delText>
            </w:r>
          </w:del>
        </w:p>
        <w:p w14:paraId="2AF0AE66" w14:textId="3868CF4D" w:rsidR="003A0AFC" w:rsidRPr="003A0AFC" w:rsidDel="00AF12DE" w:rsidRDefault="003A0AFC">
          <w:pPr>
            <w:autoSpaceDE w:val="0"/>
            <w:autoSpaceDN w:val="0"/>
            <w:ind w:left="480" w:hanging="480"/>
            <w:divId w:val="1152991780"/>
            <w:rPr>
              <w:del w:id="6106" w:author="Monica Maria Garro Lopez" w:date="2025-03-07T10:47:00Z"/>
              <w:rFonts w:eastAsia="Times New Roman"/>
              <w:lang w:val="en-US"/>
            </w:rPr>
            <w:pPrChange w:id="6107" w:author="Monica Maria Garro Lopez" w:date="2025-03-21T16:06:00Z">
              <w:pPr>
                <w:autoSpaceDE w:val="0"/>
                <w:autoSpaceDN w:val="0"/>
                <w:ind w:hanging="480"/>
                <w:divId w:val="1152991780"/>
              </w:pPr>
            </w:pPrChange>
          </w:pPr>
          <w:del w:id="6108" w:author="Monica Maria Garro Lopez" w:date="2025-03-07T10:47:00Z">
            <w:r w:rsidRPr="003A0AFC" w:rsidDel="00AF12DE">
              <w:rPr>
                <w:rFonts w:eastAsia="Times New Roman"/>
                <w:i/>
                <w:iCs/>
                <w:lang w:val="en-US"/>
              </w:rPr>
              <w:delText>Lakehouse for Retail Overview | Databricks</w:delText>
            </w:r>
            <w:r w:rsidRPr="003A0AFC" w:rsidDel="00AF12DE">
              <w:rPr>
                <w:rFonts w:eastAsia="Times New Roman"/>
                <w:lang w:val="en-US"/>
              </w:rPr>
              <w:delText>. (n.d.). Retrieved February 26, 2025, from https://www.databricks.com/glossary/lakehouse-for-retail</w:delText>
            </w:r>
          </w:del>
        </w:p>
        <w:p w14:paraId="6E5F3B12" w14:textId="22630F78" w:rsidR="003A0AFC" w:rsidRPr="003A0AFC" w:rsidDel="00AF12DE" w:rsidRDefault="003A0AFC">
          <w:pPr>
            <w:autoSpaceDE w:val="0"/>
            <w:autoSpaceDN w:val="0"/>
            <w:ind w:left="480" w:hanging="480"/>
            <w:divId w:val="1152991780"/>
            <w:rPr>
              <w:del w:id="6109" w:author="Monica Maria Garro Lopez" w:date="2025-03-07T10:47:00Z"/>
              <w:rFonts w:eastAsia="Times New Roman"/>
              <w:lang w:val="en-US"/>
            </w:rPr>
            <w:pPrChange w:id="6110" w:author="Monica Maria Garro Lopez" w:date="2025-03-21T16:06:00Z">
              <w:pPr>
                <w:autoSpaceDE w:val="0"/>
                <w:autoSpaceDN w:val="0"/>
                <w:ind w:hanging="480"/>
                <w:divId w:val="1152991780"/>
              </w:pPr>
            </w:pPrChange>
          </w:pPr>
          <w:del w:id="6111" w:author="Monica Maria Garro Lopez" w:date="2025-03-07T10:47:00Z">
            <w:r w:rsidRPr="003A0AFC" w:rsidDel="00AF12DE">
              <w:rPr>
                <w:rFonts w:eastAsia="Times New Roman"/>
                <w:lang w:val="en-US"/>
              </w:rPr>
              <w:delText xml:space="preserve">Mckendrick, J. (2020). </w:delText>
            </w:r>
            <w:r w:rsidRPr="003A0AFC" w:rsidDel="00AF12DE">
              <w:rPr>
                <w:rFonts w:eastAsia="Times New Roman"/>
                <w:i/>
                <w:iCs/>
                <w:lang w:val="en-US"/>
              </w:rPr>
              <w:delText>The future of Analytics: Leveraging Data Lakes and Data Warehouses - ProQuest</w:delText>
            </w:r>
            <w:r w:rsidRPr="003A0AFC" w:rsidDel="00AF12DE">
              <w:rPr>
                <w:rFonts w:eastAsia="Times New Roman"/>
                <w:lang w:val="en-US"/>
              </w:rPr>
              <w:delText>. https://www.proquest.com/docview/2463167769?parentSessionId=TQrCDMeO9scTALIhjECVytfoXaEQbHRqvcI2sRnCITA%3D&amp;pq-origsite=summon&amp;accountid=198016&amp;sourcetype=Trade%20Journals</w:delText>
            </w:r>
          </w:del>
        </w:p>
        <w:p w14:paraId="566A0E55" w14:textId="429C5409" w:rsidR="003A0AFC" w:rsidRPr="009A2249" w:rsidDel="00AF12DE" w:rsidRDefault="003A0AFC">
          <w:pPr>
            <w:autoSpaceDE w:val="0"/>
            <w:autoSpaceDN w:val="0"/>
            <w:ind w:left="480" w:hanging="480"/>
            <w:divId w:val="1152991780"/>
            <w:rPr>
              <w:del w:id="6112" w:author="Monica Maria Garro Lopez" w:date="2025-03-07T10:47:00Z"/>
              <w:rFonts w:eastAsia="Times New Roman"/>
              <w:lang w:val="en-US"/>
              <w:rPrChange w:id="6113" w:author="Monica Maria Garro Lopez" w:date="2025-03-20T18:52:00Z">
                <w:rPr>
                  <w:del w:id="6114" w:author="Monica Maria Garro Lopez" w:date="2025-03-07T10:47:00Z"/>
                  <w:rFonts w:eastAsia="Times New Roman"/>
                </w:rPr>
              </w:rPrChange>
            </w:rPr>
            <w:pPrChange w:id="6115" w:author="Monica Maria Garro Lopez" w:date="2025-03-21T16:06:00Z">
              <w:pPr>
                <w:autoSpaceDE w:val="0"/>
                <w:autoSpaceDN w:val="0"/>
                <w:ind w:hanging="480"/>
                <w:divId w:val="1152991780"/>
              </w:pPr>
            </w:pPrChange>
          </w:pPr>
          <w:del w:id="6116" w:author="Monica Maria Garro Lopez" w:date="2025-03-07T10:47:00Z">
            <w:r w:rsidRPr="009A2249" w:rsidDel="00AF12DE">
              <w:rPr>
                <w:rFonts w:eastAsia="Times New Roman"/>
                <w:lang w:val="en-US"/>
                <w:rPrChange w:id="6117" w:author="Monica Maria Garro Lopez" w:date="2025-03-20T18:52:00Z">
                  <w:rPr>
                    <w:rFonts w:eastAsia="Times New Roman"/>
                  </w:rPr>
                </w:rPrChange>
              </w:rPr>
              <w:delText xml:space="preserve">Millalen, A. (2022, August 22). </w:delText>
            </w:r>
            <w:r w:rsidRPr="009A2249" w:rsidDel="00AF12DE">
              <w:rPr>
                <w:rFonts w:eastAsia="Times New Roman"/>
                <w:i/>
                <w:iCs/>
                <w:lang w:val="en-US"/>
                <w:rPrChange w:id="6118" w:author="Monica Maria Garro Lopez" w:date="2025-03-20T18:52:00Z">
                  <w:rPr>
                    <w:rFonts w:eastAsia="Times New Roman"/>
                    <w:i/>
                    <w:iCs/>
                  </w:rPr>
                </w:rPrChange>
              </w:rPr>
              <w:delText>AWS vs Azure vs Google vs Snowflake, cual es el mejor Data Warehouse en la nube | El Blog de Ale</w:delText>
            </w:r>
            <w:r w:rsidRPr="009A2249" w:rsidDel="00AF12DE">
              <w:rPr>
                <w:rFonts w:eastAsia="Times New Roman"/>
                <w:lang w:val="en-US"/>
                <w:rPrChange w:id="6119" w:author="Monica Maria Garro Lopez" w:date="2025-03-20T18:52:00Z">
                  <w:rPr>
                    <w:rFonts w:eastAsia="Times New Roman"/>
                  </w:rPr>
                </w:rPrChange>
              </w:rPr>
              <w:delText>. https://alejandromillalen.com/aws-vs-azure-vs-google-vs-snowflake-cual-es-el-mejor-data-warehouse-en-la-nube/</w:delText>
            </w:r>
          </w:del>
        </w:p>
        <w:p w14:paraId="3DB4C931" w14:textId="7E309B0E" w:rsidR="003A0AFC" w:rsidRPr="003A0AFC" w:rsidDel="00AF12DE" w:rsidRDefault="003A0AFC">
          <w:pPr>
            <w:autoSpaceDE w:val="0"/>
            <w:autoSpaceDN w:val="0"/>
            <w:ind w:left="480" w:hanging="480"/>
            <w:divId w:val="1152991780"/>
            <w:rPr>
              <w:del w:id="6120" w:author="Monica Maria Garro Lopez" w:date="2025-03-07T10:47:00Z"/>
              <w:rFonts w:eastAsia="Times New Roman"/>
              <w:lang w:val="en-US"/>
            </w:rPr>
            <w:pPrChange w:id="6121" w:author="Monica Maria Garro Lopez" w:date="2025-03-21T16:06:00Z">
              <w:pPr>
                <w:autoSpaceDE w:val="0"/>
                <w:autoSpaceDN w:val="0"/>
                <w:ind w:hanging="480"/>
                <w:divId w:val="1152991780"/>
              </w:pPr>
            </w:pPrChange>
          </w:pPr>
          <w:del w:id="6122" w:author="Monica Maria Garro Lopez" w:date="2025-03-07T10:47:00Z">
            <w:r w:rsidRPr="003A0AFC" w:rsidDel="00AF12DE">
              <w:rPr>
                <w:rFonts w:eastAsia="Times New Roman"/>
                <w:lang w:val="en-US"/>
              </w:rPr>
              <w:delText xml:space="preserve">Nambiar, A., &amp; Mundra, D. (2022). An Overview of Data Warehouse and Data Lake in Modern Enterprise Data Management. </w:delText>
            </w:r>
            <w:r w:rsidRPr="003A0AFC" w:rsidDel="00AF12DE">
              <w:rPr>
                <w:rFonts w:eastAsia="Times New Roman"/>
                <w:i/>
                <w:iCs/>
                <w:lang w:val="en-US"/>
              </w:rPr>
              <w:delText>Big Data and Cognitive Computing</w:delText>
            </w:r>
            <w:r w:rsidRPr="003A0AFC" w:rsidDel="00AF12DE">
              <w:rPr>
                <w:rFonts w:eastAsia="Times New Roman"/>
                <w:lang w:val="en-US"/>
              </w:rPr>
              <w:delText xml:space="preserve">, </w:delText>
            </w:r>
            <w:r w:rsidRPr="003A0AFC" w:rsidDel="00AF12DE">
              <w:rPr>
                <w:rFonts w:eastAsia="Times New Roman"/>
                <w:i/>
                <w:iCs/>
                <w:lang w:val="en-US"/>
              </w:rPr>
              <w:delText>6</w:delText>
            </w:r>
            <w:r w:rsidRPr="003A0AFC" w:rsidDel="00AF12DE">
              <w:rPr>
                <w:rFonts w:eastAsia="Times New Roman"/>
                <w:lang w:val="en-US"/>
              </w:rPr>
              <w:delText>(4). https://doi.org/10.3390/BDCC6040132</w:delText>
            </w:r>
          </w:del>
        </w:p>
        <w:p w14:paraId="5B972F5F" w14:textId="32EF5D30" w:rsidR="003A0AFC" w:rsidRPr="003A0AFC" w:rsidDel="00AF12DE" w:rsidRDefault="003A0AFC">
          <w:pPr>
            <w:autoSpaceDE w:val="0"/>
            <w:autoSpaceDN w:val="0"/>
            <w:ind w:left="480" w:hanging="480"/>
            <w:divId w:val="1152991780"/>
            <w:rPr>
              <w:del w:id="6123" w:author="Monica Maria Garro Lopez" w:date="2025-03-07T10:47:00Z"/>
              <w:rFonts w:eastAsia="Times New Roman"/>
              <w:lang w:val="en-US"/>
            </w:rPr>
            <w:pPrChange w:id="6124" w:author="Monica Maria Garro Lopez" w:date="2025-03-21T16:06:00Z">
              <w:pPr>
                <w:autoSpaceDE w:val="0"/>
                <w:autoSpaceDN w:val="0"/>
                <w:ind w:hanging="480"/>
                <w:divId w:val="1152991780"/>
              </w:pPr>
            </w:pPrChange>
          </w:pPr>
          <w:del w:id="6125" w:author="Monica Maria Garro Lopez" w:date="2025-03-07T10:47:00Z">
            <w:r w:rsidRPr="003A0AFC" w:rsidDel="00AF12DE">
              <w:rPr>
                <w:rFonts w:eastAsia="Times New Roman"/>
                <w:lang w:val="en-US"/>
              </w:rPr>
              <w:delText xml:space="preserve">Núria, E. (n.d.). </w:delText>
            </w:r>
            <w:r w:rsidRPr="009A2249" w:rsidDel="00AF12DE">
              <w:rPr>
                <w:rFonts w:eastAsia="Times New Roman"/>
                <w:i/>
                <w:iCs/>
                <w:lang w:val="en-US"/>
                <w:rPrChange w:id="6126" w:author="Monica Maria Garro Lopez" w:date="2025-03-20T18:52:00Z">
                  <w:rPr>
                    <w:rFonts w:eastAsia="Times New Roman"/>
                    <w:i/>
                    <w:iCs/>
                  </w:rPr>
                </w:rPrChange>
              </w:rPr>
              <w:delText>¿ETL o ELT? Diferencias y casos de uso</w:delText>
            </w:r>
            <w:r w:rsidRPr="009A2249" w:rsidDel="00AF12DE">
              <w:rPr>
                <w:rFonts w:eastAsia="Times New Roman"/>
                <w:lang w:val="en-US"/>
                <w:rPrChange w:id="6127" w:author="Monica Maria Garro Lopez" w:date="2025-03-20T18:52:00Z">
                  <w:rPr>
                    <w:rFonts w:eastAsia="Times New Roman"/>
                  </w:rPr>
                </w:rPrChange>
              </w:rPr>
              <w:delText xml:space="preserve">. </w:delText>
            </w:r>
            <w:r w:rsidRPr="003A0AFC" w:rsidDel="00AF12DE">
              <w:rPr>
                <w:rFonts w:eastAsia="Times New Roman"/>
                <w:lang w:val="en-US"/>
              </w:rPr>
              <w:delText>Retrieved February 1, 2025, from https://blog.bismart.com/etl-o-elt-diferencias-y-casos-de-uso</w:delText>
            </w:r>
          </w:del>
        </w:p>
        <w:p w14:paraId="52012FCB" w14:textId="5BF7B404" w:rsidR="003A0AFC" w:rsidRPr="003A0AFC" w:rsidDel="00AF12DE" w:rsidRDefault="003A0AFC">
          <w:pPr>
            <w:autoSpaceDE w:val="0"/>
            <w:autoSpaceDN w:val="0"/>
            <w:ind w:left="480" w:hanging="480"/>
            <w:divId w:val="1152991780"/>
            <w:rPr>
              <w:del w:id="6128" w:author="Monica Maria Garro Lopez" w:date="2025-03-07T10:47:00Z"/>
              <w:rFonts w:eastAsia="Times New Roman"/>
              <w:lang w:val="en-US"/>
            </w:rPr>
            <w:pPrChange w:id="6129" w:author="Monica Maria Garro Lopez" w:date="2025-03-21T16:06:00Z">
              <w:pPr>
                <w:autoSpaceDE w:val="0"/>
                <w:autoSpaceDN w:val="0"/>
                <w:ind w:hanging="480"/>
                <w:divId w:val="1152991780"/>
              </w:pPr>
            </w:pPrChange>
          </w:pPr>
          <w:del w:id="6130" w:author="Monica Maria Garro Lopez" w:date="2025-03-07T10:47:00Z">
            <w:r w:rsidRPr="003A0AFC" w:rsidDel="00AF12DE">
              <w:rPr>
                <w:rFonts w:eastAsia="Times New Roman"/>
                <w:lang w:val="en-US"/>
              </w:rPr>
              <w:delText xml:space="preserve">Olavsrud, T. (2017). </w:delText>
            </w:r>
            <w:r w:rsidRPr="003A0AFC" w:rsidDel="00AF12DE">
              <w:rPr>
                <w:rFonts w:eastAsia="Times New Roman"/>
                <w:i/>
                <w:iCs/>
                <w:lang w:val="en-US"/>
              </w:rPr>
              <w:delText>3 keys to keep your data lake from becoming a data swamp - ProQuest</w:delText>
            </w:r>
            <w:r w:rsidRPr="003A0AFC" w:rsidDel="00AF12DE">
              <w:rPr>
                <w:rFonts w:eastAsia="Times New Roman"/>
                <w:lang w:val="en-US"/>
              </w:rPr>
              <w:delText>. https://www.proquest.com/docview/1933320250?parentSessionId=QCe%2FARhihFDauFqaihPMug7vtjq3fJ3QEyG647oYNiA%3D&amp;pq-origsite=summon&amp;accountid=198016&amp;sourcetype=Trade%20Journals</w:delText>
            </w:r>
          </w:del>
        </w:p>
        <w:p w14:paraId="12936840" w14:textId="68E46BBB" w:rsidR="003A0AFC" w:rsidRPr="003A0AFC" w:rsidDel="00AF12DE" w:rsidRDefault="003A0AFC">
          <w:pPr>
            <w:autoSpaceDE w:val="0"/>
            <w:autoSpaceDN w:val="0"/>
            <w:ind w:left="480" w:hanging="480"/>
            <w:divId w:val="1152991780"/>
            <w:rPr>
              <w:del w:id="6131" w:author="Monica Maria Garro Lopez" w:date="2025-03-07T10:47:00Z"/>
              <w:rFonts w:eastAsia="Times New Roman"/>
              <w:lang w:val="en-US"/>
            </w:rPr>
            <w:pPrChange w:id="6132" w:author="Monica Maria Garro Lopez" w:date="2025-03-21T16:06:00Z">
              <w:pPr>
                <w:autoSpaceDE w:val="0"/>
                <w:autoSpaceDN w:val="0"/>
                <w:ind w:hanging="480"/>
                <w:divId w:val="1152991780"/>
              </w:pPr>
            </w:pPrChange>
          </w:pPr>
          <w:del w:id="6133" w:author="Monica Maria Garro Lopez" w:date="2025-03-07T10:47:00Z">
            <w:r w:rsidRPr="003A0AFC" w:rsidDel="00AF12DE">
              <w:rPr>
                <w:rFonts w:eastAsia="Times New Roman"/>
                <w:lang w:val="en-US"/>
              </w:rPr>
              <w:delText xml:space="preserve">Ortega Candel, J. Manuel. (2023). </w:delText>
            </w:r>
            <w:r w:rsidRPr="003A0AFC" w:rsidDel="00AF12DE">
              <w:rPr>
                <w:rFonts w:eastAsia="Times New Roman"/>
                <w:i/>
                <w:iCs/>
                <w:lang w:val="en-US"/>
              </w:rPr>
              <w:delText>Big data, machine learning y data science en Python</w:delText>
            </w:r>
            <w:r w:rsidRPr="003A0AFC" w:rsidDel="00AF12DE">
              <w:rPr>
                <w:rFonts w:eastAsia="Times New Roman"/>
                <w:lang w:val="en-US"/>
              </w:rPr>
              <w:delText>. RA-MA Editorial.</w:delText>
            </w:r>
          </w:del>
        </w:p>
        <w:p w14:paraId="3C130923" w14:textId="571F1747" w:rsidR="003A0AFC" w:rsidRPr="003A0AFC" w:rsidDel="00AF12DE" w:rsidRDefault="003A0AFC">
          <w:pPr>
            <w:autoSpaceDE w:val="0"/>
            <w:autoSpaceDN w:val="0"/>
            <w:ind w:left="480" w:hanging="480"/>
            <w:divId w:val="1152991780"/>
            <w:rPr>
              <w:del w:id="6134" w:author="Monica Maria Garro Lopez" w:date="2025-03-07T10:47:00Z"/>
              <w:rFonts w:eastAsia="Times New Roman"/>
              <w:lang w:val="en-US"/>
            </w:rPr>
            <w:pPrChange w:id="6135" w:author="Monica Maria Garro Lopez" w:date="2025-03-21T16:06:00Z">
              <w:pPr>
                <w:autoSpaceDE w:val="0"/>
                <w:autoSpaceDN w:val="0"/>
                <w:ind w:hanging="480"/>
                <w:divId w:val="1152991780"/>
              </w:pPr>
            </w:pPrChange>
          </w:pPr>
          <w:del w:id="6136" w:author="Monica Maria Garro Lopez" w:date="2025-03-07T10:47:00Z">
            <w:r w:rsidRPr="003A0AFC" w:rsidDel="00AF12DE">
              <w:rPr>
                <w:rFonts w:eastAsia="Times New Roman"/>
                <w:lang w:val="en-US"/>
              </w:rPr>
              <w:delText xml:space="preserve">Pagidi, R. K., Kolli, R. K., Mokkapati, C., Goel, O., Khan, Dr. S., &amp; Jain, Prof. (Dr. ) A. (2022). Enhancing ETL Performance Using Delta Lake in Data Analytics Solutions. </w:delText>
            </w:r>
            <w:r w:rsidRPr="003A0AFC" w:rsidDel="00AF12DE">
              <w:rPr>
                <w:rFonts w:eastAsia="Times New Roman"/>
                <w:i/>
                <w:iCs/>
                <w:lang w:val="en-US"/>
              </w:rPr>
              <w:delText>Universal Research Reports</w:delText>
            </w:r>
            <w:r w:rsidRPr="003A0AFC" w:rsidDel="00AF12DE">
              <w:rPr>
                <w:rFonts w:eastAsia="Times New Roman"/>
                <w:lang w:val="en-US"/>
              </w:rPr>
              <w:delText xml:space="preserve">, </w:delText>
            </w:r>
            <w:r w:rsidRPr="003A0AFC" w:rsidDel="00AF12DE">
              <w:rPr>
                <w:rFonts w:eastAsia="Times New Roman"/>
                <w:i/>
                <w:iCs/>
                <w:lang w:val="en-US"/>
              </w:rPr>
              <w:delText>9</w:delText>
            </w:r>
            <w:r w:rsidRPr="003A0AFC" w:rsidDel="00AF12DE">
              <w:rPr>
                <w:rFonts w:eastAsia="Times New Roman"/>
                <w:lang w:val="en-US"/>
              </w:rPr>
              <w:delText>(4), 473–495. https://doi.org/10.36676/URR.V9.I4.1381</w:delText>
            </w:r>
          </w:del>
        </w:p>
        <w:p w14:paraId="41524BCC" w14:textId="43D5E449" w:rsidR="003A0AFC" w:rsidRPr="003A0AFC" w:rsidDel="00AF12DE" w:rsidRDefault="003A0AFC">
          <w:pPr>
            <w:autoSpaceDE w:val="0"/>
            <w:autoSpaceDN w:val="0"/>
            <w:ind w:left="480" w:hanging="480"/>
            <w:divId w:val="1152991780"/>
            <w:rPr>
              <w:del w:id="6137" w:author="Monica Maria Garro Lopez" w:date="2025-03-07T10:47:00Z"/>
              <w:rFonts w:eastAsia="Times New Roman"/>
              <w:lang w:val="en-US"/>
            </w:rPr>
            <w:pPrChange w:id="6138" w:author="Monica Maria Garro Lopez" w:date="2025-03-21T16:06:00Z">
              <w:pPr>
                <w:autoSpaceDE w:val="0"/>
                <w:autoSpaceDN w:val="0"/>
                <w:ind w:hanging="480"/>
                <w:divId w:val="1152991780"/>
              </w:pPr>
            </w:pPrChange>
          </w:pPr>
          <w:del w:id="6139" w:author="Monica Maria Garro Lopez" w:date="2025-03-07T10:47:00Z">
            <w:r w:rsidRPr="003A0AFC" w:rsidDel="00AF12DE">
              <w:rPr>
                <w:rFonts w:eastAsia="Times New Roman"/>
                <w:lang w:val="en-US"/>
              </w:rPr>
              <w:delText xml:space="preserve">Pappil Kothandapani, H. (2023, June 29). </w:delText>
            </w:r>
            <w:r w:rsidRPr="003A0AFC" w:rsidDel="00AF12DE">
              <w:rPr>
                <w:rFonts w:eastAsia="Times New Roman"/>
                <w:i/>
                <w:iCs/>
                <w:lang w:val="en-US"/>
              </w:rPr>
              <w:delText>(PDF) EMERGING TRENDS AND TECHNOLOGICAL ADVANCEMENTS IN DATA LAKES FOR THE FINANCIAL SECTOR: AN IN-DEPTH ANALYSIS OF DATA PROCESSING, ANALYTICS, AND INFRASTRUCTURE INNOVATIONS</w:delText>
            </w:r>
            <w:r w:rsidRPr="003A0AFC" w:rsidDel="00AF12DE">
              <w:rPr>
                <w:rFonts w:eastAsia="Times New Roman"/>
                <w:lang w:val="en-US"/>
              </w:rPr>
              <w:delText>. https://www.researchgate.net/publication/386275841_EMERGING_TRENDS_AND_TECHNOLOGICAL_ADVANCEMENTS_IN_DATA_LAKES_FOR_THE_FINANCIAL_SECTOR_AN_IN-DEPTH_ANALYSIS_OF_DATA_PROCESSING_ANALYTICS_AND_INFRASTRUCTURE_INNOVATIONS</w:delText>
            </w:r>
          </w:del>
        </w:p>
        <w:p w14:paraId="0D32A0E9" w14:textId="6772E01E" w:rsidR="003A0AFC" w:rsidRPr="003A0AFC" w:rsidDel="00AF12DE" w:rsidRDefault="003A0AFC">
          <w:pPr>
            <w:autoSpaceDE w:val="0"/>
            <w:autoSpaceDN w:val="0"/>
            <w:ind w:left="480" w:hanging="480"/>
            <w:divId w:val="1152991780"/>
            <w:rPr>
              <w:del w:id="6140" w:author="Monica Maria Garro Lopez" w:date="2025-03-07T10:47:00Z"/>
              <w:rFonts w:eastAsia="Times New Roman"/>
              <w:lang w:val="en-US"/>
            </w:rPr>
            <w:pPrChange w:id="6141" w:author="Monica Maria Garro Lopez" w:date="2025-03-21T16:06:00Z">
              <w:pPr>
                <w:autoSpaceDE w:val="0"/>
                <w:autoSpaceDN w:val="0"/>
                <w:ind w:hanging="480"/>
                <w:divId w:val="1152991780"/>
              </w:pPr>
            </w:pPrChange>
          </w:pPr>
          <w:del w:id="6142" w:author="Monica Maria Garro Lopez" w:date="2025-03-07T10:47:00Z">
            <w:r w:rsidRPr="009A2249" w:rsidDel="00AF12DE">
              <w:rPr>
                <w:rFonts w:eastAsia="Times New Roman"/>
                <w:i/>
                <w:iCs/>
                <w:lang w:val="en-US"/>
                <w:rPrChange w:id="6143" w:author="Monica Maria Garro Lopez" w:date="2025-03-20T18:52:00Z">
                  <w:rPr>
                    <w:rFonts w:eastAsia="Times New Roman"/>
                    <w:i/>
                    <w:iCs/>
                  </w:rPr>
                </w:rPrChange>
              </w:rPr>
              <w:delText xml:space="preserve">¿Qué es un almacén de datos? </w:delText>
            </w:r>
            <w:r w:rsidRPr="003A0AFC" w:rsidDel="00AF12DE">
              <w:rPr>
                <w:rFonts w:eastAsia="Times New Roman"/>
                <w:i/>
                <w:iCs/>
                <w:lang w:val="en-US"/>
              </w:rPr>
              <w:delText>| IBM</w:delText>
            </w:r>
            <w:r w:rsidRPr="003A0AFC" w:rsidDel="00AF12DE">
              <w:rPr>
                <w:rFonts w:eastAsia="Times New Roman"/>
                <w:lang w:val="en-US"/>
              </w:rPr>
              <w:delText xml:space="preserve">. (n.d.). Retrieved February 1, 2025, from </w:delText>
            </w:r>
            <w:r w:rsidRPr="003624F4" w:rsidDel="00AF12DE">
              <w:rPr>
                <w:lang w:val="en-US"/>
                <w:rPrChange w:id="6144" w:author="Monica Maria Garro Lopez" w:date="2025-03-07T05:25:00Z">
                  <w:rPr>
                    <w:rFonts w:eastAsia="Times New Roman"/>
                    <w:lang w:val="en-US"/>
                  </w:rPr>
                </w:rPrChange>
              </w:rPr>
              <w:delText>https://www.ibm.com/es-es/topics/data-warehouse</w:delText>
            </w:r>
          </w:del>
        </w:p>
        <w:p w14:paraId="6A53CF47" w14:textId="050EB718" w:rsidR="003A0AFC" w:rsidRPr="009A2249" w:rsidDel="00AF12DE" w:rsidRDefault="003A0AFC">
          <w:pPr>
            <w:autoSpaceDE w:val="0"/>
            <w:autoSpaceDN w:val="0"/>
            <w:ind w:left="480" w:hanging="480"/>
            <w:divId w:val="1152991780"/>
            <w:rPr>
              <w:del w:id="6145" w:author="Monica Maria Garro Lopez" w:date="2025-03-07T10:47:00Z"/>
              <w:rFonts w:eastAsia="Times New Roman"/>
              <w:lang w:val="en-US"/>
              <w:rPrChange w:id="6146" w:author="Monica Maria Garro Lopez" w:date="2025-03-20T18:52:00Z">
                <w:rPr>
                  <w:del w:id="6147" w:author="Monica Maria Garro Lopez" w:date="2025-03-07T10:47:00Z"/>
                  <w:rFonts w:eastAsia="Times New Roman"/>
                </w:rPr>
              </w:rPrChange>
            </w:rPr>
            <w:pPrChange w:id="6148" w:author="Monica Maria Garro Lopez" w:date="2025-03-21T16:06:00Z">
              <w:pPr>
                <w:autoSpaceDE w:val="0"/>
                <w:autoSpaceDN w:val="0"/>
                <w:ind w:hanging="480"/>
                <w:divId w:val="1152991780"/>
              </w:pPr>
            </w:pPrChange>
          </w:pPr>
          <w:del w:id="6149" w:author="Monica Maria Garro Lopez" w:date="2025-03-07T10:47:00Z">
            <w:r w:rsidRPr="009A2249" w:rsidDel="00AF12DE">
              <w:rPr>
                <w:rFonts w:eastAsia="Times New Roman"/>
                <w:lang w:val="en-US"/>
                <w:rPrChange w:id="6150" w:author="Monica Maria Garro Lopez" w:date="2025-03-20T18:52:00Z">
                  <w:rPr>
                    <w:rFonts w:eastAsia="Times New Roman"/>
                  </w:rPr>
                </w:rPrChange>
              </w:rPr>
              <w:delText xml:space="preserve">Romero-Chuquital, A., &amp; Melendres-Velasco, J. J. (2023). Uso de data Warehouse para la toma de decisiones empresariales: una revisión literaria. </w:delText>
            </w:r>
            <w:r w:rsidRPr="009A2249" w:rsidDel="00AF12DE">
              <w:rPr>
                <w:rFonts w:eastAsia="Times New Roman"/>
                <w:i/>
                <w:iCs/>
                <w:lang w:val="en-US"/>
                <w:rPrChange w:id="6151" w:author="Monica Maria Garro Lopez" w:date="2025-03-20T18:52:00Z">
                  <w:rPr>
                    <w:rFonts w:eastAsia="Times New Roman"/>
                    <w:i/>
                    <w:iCs/>
                  </w:rPr>
                </w:rPrChange>
              </w:rPr>
              <w:delText>Revista Científica de Sistemas e Informática</w:delText>
            </w:r>
            <w:r w:rsidRPr="009A2249" w:rsidDel="00AF12DE">
              <w:rPr>
                <w:rFonts w:eastAsia="Times New Roman"/>
                <w:lang w:val="en-US"/>
                <w:rPrChange w:id="6152" w:author="Monica Maria Garro Lopez" w:date="2025-03-20T18:52:00Z">
                  <w:rPr>
                    <w:rFonts w:eastAsia="Times New Roman"/>
                  </w:rPr>
                </w:rPrChange>
              </w:rPr>
              <w:delText xml:space="preserve">, </w:delText>
            </w:r>
            <w:r w:rsidRPr="009A2249" w:rsidDel="00AF12DE">
              <w:rPr>
                <w:rFonts w:eastAsia="Times New Roman"/>
                <w:i/>
                <w:iCs/>
                <w:lang w:val="en-US"/>
                <w:rPrChange w:id="6153" w:author="Monica Maria Garro Lopez" w:date="2025-03-20T18:52:00Z">
                  <w:rPr>
                    <w:rFonts w:eastAsia="Times New Roman"/>
                    <w:i/>
                    <w:iCs/>
                  </w:rPr>
                </w:rPrChange>
              </w:rPr>
              <w:delText>3</w:delText>
            </w:r>
            <w:r w:rsidRPr="009A2249" w:rsidDel="00AF12DE">
              <w:rPr>
                <w:rFonts w:eastAsia="Times New Roman"/>
                <w:lang w:val="en-US"/>
                <w:rPrChange w:id="6154" w:author="Monica Maria Garro Lopez" w:date="2025-03-20T18:52:00Z">
                  <w:rPr>
                    <w:rFonts w:eastAsia="Times New Roman"/>
                  </w:rPr>
                </w:rPrChange>
              </w:rPr>
              <w:delText>(2), e543. https://doi.org/10.51252/RCSI.V3I2.543</w:delText>
            </w:r>
          </w:del>
        </w:p>
        <w:p w14:paraId="2C43BF52" w14:textId="3B68F1E8" w:rsidR="003A0AFC" w:rsidRPr="003A0AFC" w:rsidDel="00AF12DE" w:rsidRDefault="003A0AFC">
          <w:pPr>
            <w:autoSpaceDE w:val="0"/>
            <w:autoSpaceDN w:val="0"/>
            <w:ind w:left="480" w:hanging="480"/>
            <w:divId w:val="1152991780"/>
            <w:rPr>
              <w:del w:id="6155" w:author="Monica Maria Garro Lopez" w:date="2025-03-07T10:47:00Z"/>
              <w:rFonts w:eastAsia="Times New Roman"/>
              <w:lang w:val="en-US"/>
            </w:rPr>
            <w:pPrChange w:id="6156" w:author="Monica Maria Garro Lopez" w:date="2025-03-21T16:06:00Z">
              <w:pPr>
                <w:autoSpaceDE w:val="0"/>
                <w:autoSpaceDN w:val="0"/>
                <w:ind w:hanging="480"/>
                <w:divId w:val="1152991780"/>
              </w:pPr>
            </w:pPrChange>
          </w:pPr>
          <w:del w:id="6157" w:author="Monica Maria Garro Lopez" w:date="2025-03-07T10:47:00Z">
            <w:r w:rsidRPr="003A0AFC" w:rsidDel="00AF12DE">
              <w:rPr>
                <w:rFonts w:eastAsia="Times New Roman"/>
                <w:lang w:val="en-US"/>
              </w:rPr>
              <w:delText xml:space="preserve">Schneider, J., Gröger, C., Lutsch, A., Schwarz, H., &amp; Mitschang, B. (2024). The Lakehouse: State of the Art on Concepts and Technologies. </w:delText>
            </w:r>
            <w:r w:rsidRPr="003A0AFC" w:rsidDel="00AF12DE">
              <w:rPr>
                <w:rFonts w:eastAsia="Times New Roman"/>
                <w:i/>
                <w:iCs/>
                <w:lang w:val="en-US"/>
              </w:rPr>
              <w:delText>SN Computer Science</w:delText>
            </w:r>
            <w:r w:rsidRPr="003A0AFC" w:rsidDel="00AF12DE">
              <w:rPr>
                <w:rFonts w:eastAsia="Times New Roman"/>
                <w:lang w:val="en-US"/>
              </w:rPr>
              <w:delText xml:space="preserve">, </w:delText>
            </w:r>
            <w:r w:rsidRPr="003A0AFC" w:rsidDel="00AF12DE">
              <w:rPr>
                <w:rFonts w:eastAsia="Times New Roman"/>
                <w:i/>
                <w:iCs/>
                <w:lang w:val="en-US"/>
              </w:rPr>
              <w:delText>5</w:delText>
            </w:r>
            <w:r w:rsidRPr="003A0AFC" w:rsidDel="00AF12DE">
              <w:rPr>
                <w:rFonts w:eastAsia="Times New Roman"/>
                <w:lang w:val="en-US"/>
              </w:rPr>
              <w:delText>(5), 1–39. https://doi.org/10.1007/S42979-024-02737-0/TABLES/8</w:delText>
            </w:r>
          </w:del>
        </w:p>
        <w:p w14:paraId="3E0F6F2D" w14:textId="7FD71D2E" w:rsidR="003A0AFC" w:rsidRPr="003A0AFC" w:rsidDel="00AF12DE" w:rsidRDefault="003A0AFC">
          <w:pPr>
            <w:autoSpaceDE w:val="0"/>
            <w:autoSpaceDN w:val="0"/>
            <w:ind w:left="480" w:hanging="480"/>
            <w:divId w:val="1152991780"/>
            <w:rPr>
              <w:del w:id="6158" w:author="Monica Maria Garro Lopez" w:date="2025-03-07T10:47:00Z"/>
              <w:rFonts w:eastAsia="Times New Roman"/>
              <w:lang w:val="en-US"/>
            </w:rPr>
            <w:pPrChange w:id="6159" w:author="Monica Maria Garro Lopez" w:date="2025-03-21T16:06:00Z">
              <w:pPr>
                <w:autoSpaceDE w:val="0"/>
                <w:autoSpaceDN w:val="0"/>
                <w:ind w:hanging="480"/>
                <w:divId w:val="1152991780"/>
              </w:pPr>
            </w:pPrChange>
          </w:pPr>
          <w:del w:id="6160" w:author="Monica Maria Garro Lopez" w:date="2025-03-07T10:47:00Z">
            <w:r w:rsidRPr="003A0AFC" w:rsidDel="00AF12DE">
              <w:rPr>
                <w:rFonts w:eastAsia="Times New Roman"/>
                <w:lang w:val="en-US"/>
              </w:rPr>
              <w:delText xml:space="preserve">Seethala, S. C. (2020). The Role of AI in Revolutionizing Finance Data Warehouses for Predictive Financial Modeling. </w:delText>
            </w:r>
            <w:r w:rsidRPr="003A0AFC" w:rsidDel="00AF12DE">
              <w:rPr>
                <w:rFonts w:eastAsia="Times New Roman"/>
                <w:i/>
                <w:iCs/>
                <w:lang w:val="en-US"/>
              </w:rPr>
              <w:delText>SSRN Electronic Journal</w:delText>
            </w:r>
            <w:r w:rsidRPr="003A0AFC" w:rsidDel="00AF12DE">
              <w:rPr>
                <w:rFonts w:eastAsia="Times New Roman"/>
                <w:lang w:val="en-US"/>
              </w:rPr>
              <w:delText>. https://doi.org/10.2139/SSRN.5113359</w:delText>
            </w:r>
          </w:del>
        </w:p>
        <w:p w14:paraId="7128E8A3" w14:textId="1C0E04A1" w:rsidR="003A0AFC" w:rsidRPr="003A0AFC" w:rsidDel="00AF12DE" w:rsidRDefault="003A0AFC">
          <w:pPr>
            <w:autoSpaceDE w:val="0"/>
            <w:autoSpaceDN w:val="0"/>
            <w:ind w:left="480" w:hanging="480"/>
            <w:divId w:val="1152991780"/>
            <w:rPr>
              <w:del w:id="6161" w:author="Monica Maria Garro Lopez" w:date="2025-03-07T10:47:00Z"/>
              <w:rFonts w:eastAsia="Times New Roman"/>
              <w:lang w:val="en-US"/>
            </w:rPr>
            <w:pPrChange w:id="6162" w:author="Monica Maria Garro Lopez" w:date="2025-03-21T16:06:00Z">
              <w:pPr>
                <w:autoSpaceDE w:val="0"/>
                <w:autoSpaceDN w:val="0"/>
                <w:ind w:hanging="480"/>
                <w:divId w:val="1152991780"/>
              </w:pPr>
            </w:pPrChange>
          </w:pPr>
          <w:del w:id="6163" w:author="Monica Maria Garro Lopez" w:date="2025-03-07T10:47:00Z">
            <w:r w:rsidRPr="003A0AFC" w:rsidDel="00AF12DE">
              <w:rPr>
                <w:rFonts w:eastAsia="Times New Roman"/>
                <w:lang w:val="en-US"/>
              </w:rPr>
              <w:delText xml:space="preserve">Tomcy, J., &amp; Pankaj, M. (2017). </w:delText>
            </w:r>
            <w:r w:rsidRPr="003A0AFC" w:rsidDel="00AF12DE">
              <w:rPr>
                <w:rFonts w:eastAsia="Times New Roman"/>
                <w:i/>
                <w:iCs/>
                <w:lang w:val="en-US"/>
              </w:rPr>
              <w:delText>Data Lake for Enterprises</w:delText>
            </w:r>
            <w:r w:rsidRPr="003A0AFC" w:rsidDel="00AF12DE">
              <w:rPr>
                <w:rFonts w:eastAsia="Times New Roman"/>
                <w:lang w:val="en-US"/>
              </w:rPr>
              <w:delText>. Packt Publishing Ltd.</w:delText>
            </w:r>
          </w:del>
        </w:p>
        <w:p w14:paraId="4971A682" w14:textId="1C8803E8" w:rsidR="003A0AFC" w:rsidRPr="009A2249" w:rsidDel="00AF12DE" w:rsidRDefault="003A0AFC">
          <w:pPr>
            <w:autoSpaceDE w:val="0"/>
            <w:autoSpaceDN w:val="0"/>
            <w:ind w:left="480" w:hanging="480"/>
            <w:divId w:val="1152991780"/>
            <w:rPr>
              <w:del w:id="6164" w:author="Monica Maria Garro Lopez" w:date="2025-03-07T10:47:00Z"/>
              <w:rFonts w:eastAsia="Times New Roman"/>
              <w:lang w:val="en-US"/>
              <w:rPrChange w:id="6165" w:author="Monica Maria Garro Lopez" w:date="2025-03-20T18:52:00Z">
                <w:rPr>
                  <w:del w:id="6166" w:author="Monica Maria Garro Lopez" w:date="2025-03-07T10:47:00Z"/>
                  <w:rFonts w:eastAsia="Times New Roman"/>
                </w:rPr>
              </w:rPrChange>
            </w:rPr>
            <w:pPrChange w:id="6167" w:author="Monica Maria Garro Lopez" w:date="2025-03-21T16:06:00Z">
              <w:pPr>
                <w:autoSpaceDE w:val="0"/>
                <w:autoSpaceDN w:val="0"/>
                <w:ind w:hanging="480"/>
                <w:divId w:val="1152991780"/>
              </w:pPr>
            </w:pPrChange>
          </w:pPr>
          <w:del w:id="6168" w:author="Monica Maria Garro Lopez" w:date="2025-03-07T10:47:00Z">
            <w:r w:rsidRPr="009A2249" w:rsidDel="00AF12DE">
              <w:rPr>
                <w:rFonts w:eastAsia="Times New Roman"/>
                <w:lang w:val="en-US"/>
                <w:rPrChange w:id="6169" w:author="Monica Maria Garro Lopez" w:date="2025-03-20T18:52:00Z">
                  <w:rPr>
                    <w:rFonts w:eastAsia="Times New Roman"/>
                  </w:rPr>
                </w:rPrChange>
              </w:rPr>
              <w:delText xml:space="preserve">Torreglosa, M. (2023, January 31). </w:delText>
            </w:r>
            <w:r w:rsidRPr="009A2249" w:rsidDel="00AF12DE">
              <w:rPr>
                <w:rFonts w:eastAsia="Times New Roman"/>
                <w:i/>
                <w:iCs/>
                <w:lang w:val="en-US"/>
                <w:rPrChange w:id="6170" w:author="Monica Maria Garro Lopez" w:date="2025-03-20T18:52:00Z">
                  <w:rPr>
                    <w:rFonts w:eastAsia="Times New Roman"/>
                    <w:i/>
                    <w:iCs/>
                  </w:rPr>
                </w:rPrChange>
              </w:rPr>
              <w:delText>Data Swamp: ¿Qué es y cómo evitarlo? - Marcos Torregrosa</w:delText>
            </w:r>
            <w:r w:rsidRPr="009A2249" w:rsidDel="00AF12DE">
              <w:rPr>
                <w:rFonts w:eastAsia="Times New Roman"/>
                <w:lang w:val="en-US"/>
                <w:rPrChange w:id="6171" w:author="Monica Maria Garro Lopez" w:date="2025-03-20T18:52:00Z">
                  <w:rPr>
                    <w:rFonts w:eastAsia="Times New Roman"/>
                  </w:rPr>
                </w:rPrChange>
              </w:rPr>
              <w:delText>. https://n4gash.com/data-swamp-que-es-y-como-evitarlo/</w:delText>
            </w:r>
          </w:del>
        </w:p>
        <w:p w14:paraId="280D9548" w14:textId="772B09EB" w:rsidR="003A0AFC" w:rsidRPr="009A2249" w:rsidDel="00AF12DE" w:rsidRDefault="003A0AFC">
          <w:pPr>
            <w:autoSpaceDE w:val="0"/>
            <w:autoSpaceDN w:val="0"/>
            <w:ind w:left="480" w:hanging="480"/>
            <w:divId w:val="1152991780"/>
            <w:rPr>
              <w:del w:id="6172" w:author="Monica Maria Garro Lopez" w:date="2025-03-07T10:47:00Z"/>
              <w:rFonts w:eastAsia="Times New Roman"/>
              <w:lang w:val="en-US"/>
              <w:rPrChange w:id="6173" w:author="Monica Maria Garro Lopez" w:date="2025-03-20T18:52:00Z">
                <w:rPr>
                  <w:del w:id="6174" w:author="Monica Maria Garro Lopez" w:date="2025-03-07T10:47:00Z"/>
                  <w:rFonts w:eastAsia="Times New Roman"/>
                </w:rPr>
              </w:rPrChange>
            </w:rPr>
            <w:pPrChange w:id="6175" w:author="Monica Maria Garro Lopez" w:date="2025-03-21T16:06:00Z">
              <w:pPr>
                <w:autoSpaceDE w:val="0"/>
                <w:autoSpaceDN w:val="0"/>
                <w:ind w:hanging="480"/>
                <w:divId w:val="1152991780"/>
              </w:pPr>
            </w:pPrChange>
          </w:pPr>
          <w:del w:id="6176" w:author="Monica Maria Garro Lopez" w:date="2025-03-07T10:47:00Z">
            <w:r w:rsidRPr="003A0AFC" w:rsidDel="00AF12DE">
              <w:rPr>
                <w:rFonts w:eastAsia="Times New Roman"/>
                <w:lang w:val="en-US"/>
              </w:rPr>
              <w:delText xml:space="preserve">Vanga, R. R. (2024). </w:delText>
            </w:r>
            <w:r w:rsidRPr="003A0AFC" w:rsidDel="00AF12DE">
              <w:rPr>
                <w:rFonts w:eastAsia="Times New Roman"/>
                <w:i/>
                <w:iCs/>
                <w:lang w:val="en-US"/>
              </w:rPr>
              <w:delText>ETL vs ELT: Evolving Approaches to Data Integration</w:delText>
            </w:r>
            <w:r w:rsidRPr="003A0AFC" w:rsidDel="00AF12DE">
              <w:rPr>
                <w:rFonts w:eastAsia="Times New Roman"/>
                <w:lang w:val="en-US"/>
              </w:rPr>
              <w:delText xml:space="preserve">. </w:delText>
            </w:r>
            <w:r w:rsidRPr="009A2249" w:rsidDel="00AF12DE">
              <w:rPr>
                <w:rFonts w:eastAsia="Times New Roman"/>
                <w:i/>
                <w:iCs/>
                <w:lang w:val="en-US"/>
                <w:rPrChange w:id="6177" w:author="Monica Maria Garro Lopez" w:date="2025-03-20T18:52:00Z">
                  <w:rPr>
                    <w:rFonts w:eastAsia="Times New Roman"/>
                    <w:i/>
                    <w:iCs/>
                  </w:rPr>
                </w:rPrChange>
              </w:rPr>
              <w:delText>6</w:delText>
            </w:r>
            <w:r w:rsidRPr="009A2249" w:rsidDel="00AF12DE">
              <w:rPr>
                <w:rFonts w:eastAsia="Times New Roman"/>
                <w:lang w:val="en-US"/>
                <w:rPrChange w:id="6178" w:author="Monica Maria Garro Lopez" w:date="2025-03-20T18:52:00Z">
                  <w:rPr>
                    <w:rFonts w:eastAsia="Times New Roman"/>
                  </w:rPr>
                </w:rPrChange>
              </w:rPr>
              <w:delText>(5). https://www.ijfmr.com/papers/2024/5/29481.pdf</w:delText>
            </w:r>
          </w:del>
        </w:p>
        <w:p w14:paraId="2966F4B8" w14:textId="564AA8A3" w:rsidR="00AC3310" w:rsidRPr="009A2249" w:rsidDel="00415AEC" w:rsidRDefault="003A0AFC">
          <w:pPr>
            <w:autoSpaceDE w:val="0"/>
            <w:autoSpaceDN w:val="0"/>
            <w:ind w:left="480" w:hanging="480"/>
            <w:divId w:val="1152991780"/>
            <w:rPr>
              <w:del w:id="6179" w:author="Monica Maria Garro Lopez" w:date="2025-03-21T16:06:00Z"/>
              <w:lang w:val="en-US"/>
              <w:rPrChange w:id="6180" w:author="Monica Maria Garro Lopez" w:date="2025-03-20T18:52:00Z">
                <w:rPr>
                  <w:del w:id="6181" w:author="Monica Maria Garro Lopez" w:date="2025-03-21T16:06:00Z"/>
                  <w:lang w:val="es-CO"/>
                </w:rPr>
              </w:rPrChange>
            </w:rPr>
            <w:pPrChange w:id="6182" w:author="Monica Maria Garro Lopez" w:date="2025-03-21T16:06:00Z">
              <w:pPr>
                <w:divId w:val="1152991780"/>
              </w:pPr>
            </w:pPrChange>
          </w:pPr>
          <w:del w:id="6183" w:author="Monica Maria Garro Lopez" w:date="2025-03-07T10:47:00Z">
            <w:r w:rsidRPr="009A2249" w:rsidDel="00AF12DE">
              <w:rPr>
                <w:rFonts w:eastAsia="Times New Roman"/>
                <w:lang w:val="en-US"/>
                <w:rPrChange w:id="6184" w:author="Monica Maria Garro Lopez" w:date="2025-03-20T18:52:00Z">
                  <w:rPr>
                    <w:rFonts w:eastAsia="Times New Roman"/>
                  </w:rPr>
                </w:rPrChange>
              </w:rPr>
              <w:delText> </w:delText>
            </w:r>
          </w:del>
        </w:p>
        <w:customXmlDelRangeStart w:id="6185" w:author="Monica Maria Garro Lopez" w:date="2025-03-07T14:30:00Z"/>
      </w:sdtContent>
    </w:sdt>
    <w:customXmlDelRangeEnd w:id="6185"/>
    <w:p w14:paraId="2DD94812" w14:textId="03E8778B" w:rsidR="00FE69E1" w:rsidDel="001F7FC3" w:rsidRDefault="00FE69E1">
      <w:pPr>
        <w:autoSpaceDE w:val="0"/>
        <w:autoSpaceDN w:val="0"/>
        <w:ind w:left="480" w:hanging="480"/>
        <w:divId w:val="1152991780"/>
        <w:rPr>
          <w:del w:id="6186" w:author="Monica Maria Garro Lopez" w:date="2025-03-10T17:12:00Z"/>
          <w:color w:val="000000"/>
          <w:lang w:val="es-CO"/>
        </w:rPr>
        <w:pPrChange w:id="6187" w:author="Monica Maria Garro Lopez" w:date="2025-03-21T16:06:00Z">
          <w:pPr>
            <w:divId w:val="1152991780"/>
          </w:pPr>
        </w:pPrChange>
      </w:pPr>
    </w:p>
    <w:p w14:paraId="0E16319C" w14:textId="77777777" w:rsidR="00142FF6" w:rsidDel="00B444D9" w:rsidRDefault="00142FF6">
      <w:pPr>
        <w:autoSpaceDE w:val="0"/>
        <w:autoSpaceDN w:val="0"/>
        <w:ind w:left="480" w:hanging="480"/>
        <w:divId w:val="1152991780"/>
        <w:rPr>
          <w:del w:id="6188" w:author="Monica Maria Garro Lopez" w:date="2025-03-10T17:12:00Z"/>
        </w:rPr>
        <w:pPrChange w:id="6189" w:author="Monica Maria Garro Lopez" w:date="2025-03-21T16:06:00Z">
          <w:pPr>
            <w:divId w:val="1152991780"/>
          </w:pPr>
        </w:pPrChange>
      </w:pPr>
      <w:bookmarkStart w:id="6190" w:name="_Hlk193116489"/>
    </w:p>
    <w:p w14:paraId="4C33BD00" w14:textId="7B3580BA" w:rsidR="00D8697E" w:rsidRPr="00D8697E" w:rsidDel="00B444D9" w:rsidRDefault="00D8697E">
      <w:pPr>
        <w:autoSpaceDE w:val="0"/>
        <w:autoSpaceDN w:val="0"/>
        <w:ind w:left="480" w:hanging="480"/>
        <w:divId w:val="1152991780"/>
        <w:rPr>
          <w:del w:id="6191" w:author="Monica Maria Garro Lopez" w:date="2025-03-10T17:12:00Z"/>
        </w:rPr>
        <w:pPrChange w:id="6192" w:author="Monica Maria Garro Lopez" w:date="2025-03-21T16:06:00Z">
          <w:pPr>
            <w:divId w:val="1152991780"/>
          </w:pPr>
        </w:pPrChange>
      </w:pPr>
      <w:del w:id="6193" w:author="Monica Maria Garro Lopez" w:date="2025-03-10T17:12:00Z">
        <w:r w:rsidDel="00B444D9">
          <w:delText>.</w:delText>
        </w:r>
      </w:del>
    </w:p>
    <w:p w14:paraId="2D82C1FA" w14:textId="4E984672" w:rsidR="0069514A" w:rsidRPr="00D8697E" w:rsidDel="00B444D9" w:rsidRDefault="0069514A">
      <w:pPr>
        <w:autoSpaceDE w:val="0"/>
        <w:autoSpaceDN w:val="0"/>
        <w:ind w:left="480" w:hanging="480"/>
        <w:divId w:val="1152991780"/>
        <w:rPr>
          <w:del w:id="6194" w:author="Monica Maria Garro Lopez" w:date="2025-03-10T17:12:00Z"/>
          <w:lang w:val="es-419"/>
        </w:rPr>
        <w:pPrChange w:id="6195" w:author="Monica Maria Garro Lopez" w:date="2025-03-21T16:06:00Z">
          <w:pPr>
            <w:divId w:val="1152991780"/>
          </w:pPr>
        </w:pPrChange>
      </w:pPr>
    </w:p>
    <w:p w14:paraId="13C7DC41" w14:textId="42D36C64" w:rsidR="009F2921" w:rsidDel="00B444D9" w:rsidRDefault="009F2921">
      <w:pPr>
        <w:autoSpaceDE w:val="0"/>
        <w:autoSpaceDN w:val="0"/>
        <w:ind w:left="480" w:hanging="480"/>
        <w:divId w:val="1152991780"/>
        <w:rPr>
          <w:del w:id="6196" w:author="Monica Maria Garro Lopez" w:date="2025-03-10T17:12:00Z"/>
        </w:rPr>
        <w:pPrChange w:id="6197" w:author="Monica Maria Garro Lopez" w:date="2025-03-21T16:06:00Z">
          <w:pPr>
            <w:divId w:val="1152991780"/>
          </w:pPr>
        </w:pPrChange>
      </w:pPr>
    </w:p>
    <w:p w14:paraId="25FA1776" w14:textId="43F1FE29" w:rsidR="00770D4B" w:rsidRPr="0069514A" w:rsidDel="00B444D9" w:rsidRDefault="00770D4B">
      <w:pPr>
        <w:autoSpaceDE w:val="0"/>
        <w:autoSpaceDN w:val="0"/>
        <w:ind w:left="480" w:hanging="480"/>
        <w:divId w:val="1152991780"/>
        <w:rPr>
          <w:del w:id="6198" w:author="Monica Maria Garro Lopez" w:date="2025-03-10T17:12:00Z"/>
          <w:lang w:val="es-419" w:eastAsia="es-ES"/>
        </w:rPr>
        <w:pPrChange w:id="6199" w:author="Monica Maria Garro Lopez" w:date="2025-03-21T16:06:00Z">
          <w:pPr>
            <w:divId w:val="1152991780"/>
          </w:pPr>
        </w:pPrChange>
      </w:pPr>
    </w:p>
    <w:p w14:paraId="17D26A71" w14:textId="35B04FD3" w:rsidR="00770D4B" w:rsidRPr="0069514A" w:rsidDel="00B444D9" w:rsidRDefault="00770D4B">
      <w:pPr>
        <w:autoSpaceDE w:val="0"/>
        <w:autoSpaceDN w:val="0"/>
        <w:ind w:left="480" w:hanging="480"/>
        <w:divId w:val="1152991780"/>
        <w:rPr>
          <w:del w:id="6200" w:author="Monica Maria Garro Lopez" w:date="2025-03-10T17:12:00Z"/>
          <w:lang w:val="es-419" w:eastAsia="es-ES"/>
        </w:rPr>
        <w:pPrChange w:id="6201" w:author="Monica Maria Garro Lopez" w:date="2025-03-21T16:06:00Z">
          <w:pPr>
            <w:divId w:val="1152991780"/>
          </w:pPr>
        </w:pPrChange>
      </w:pPr>
    </w:p>
    <w:p w14:paraId="7EC9B0CE" w14:textId="47F31ED4" w:rsidR="00770D4B" w:rsidRPr="0069514A" w:rsidDel="00B444D9" w:rsidRDefault="00770D4B">
      <w:pPr>
        <w:autoSpaceDE w:val="0"/>
        <w:autoSpaceDN w:val="0"/>
        <w:ind w:left="480" w:hanging="480"/>
        <w:divId w:val="1152991780"/>
        <w:rPr>
          <w:del w:id="6202" w:author="Monica Maria Garro Lopez" w:date="2025-03-10T17:12:00Z"/>
          <w:lang w:val="es-419" w:eastAsia="es-ES"/>
        </w:rPr>
        <w:pPrChange w:id="6203" w:author="Monica Maria Garro Lopez" w:date="2025-03-21T16:06:00Z">
          <w:pPr>
            <w:divId w:val="1152991780"/>
          </w:pPr>
        </w:pPrChange>
      </w:pPr>
    </w:p>
    <w:p w14:paraId="3F1BD320" w14:textId="54F2884D" w:rsidR="00770D4B" w:rsidRPr="0069514A" w:rsidDel="00B444D9" w:rsidRDefault="00770D4B">
      <w:pPr>
        <w:autoSpaceDE w:val="0"/>
        <w:autoSpaceDN w:val="0"/>
        <w:ind w:left="480" w:hanging="480"/>
        <w:divId w:val="1152991780"/>
        <w:rPr>
          <w:del w:id="6204" w:author="Monica Maria Garro Lopez" w:date="2025-03-10T17:12:00Z"/>
          <w:lang w:val="es-419" w:eastAsia="es-ES"/>
        </w:rPr>
        <w:pPrChange w:id="6205" w:author="Monica Maria Garro Lopez" w:date="2025-03-21T16:06:00Z">
          <w:pPr>
            <w:divId w:val="1152991780"/>
          </w:pPr>
        </w:pPrChange>
      </w:pPr>
    </w:p>
    <w:p w14:paraId="1049C993" w14:textId="4B6092CB" w:rsidR="00D8697E" w:rsidDel="00B444D9" w:rsidRDefault="00D8697E">
      <w:pPr>
        <w:autoSpaceDE w:val="0"/>
        <w:autoSpaceDN w:val="0"/>
        <w:ind w:left="480" w:hanging="480"/>
        <w:divId w:val="1152991780"/>
        <w:rPr>
          <w:del w:id="6206" w:author="Monica Maria Garro Lopez" w:date="2025-03-10T17:12:00Z"/>
          <w:rFonts w:eastAsiaTheme="majorEastAsia"/>
          <w:color w:val="000000" w:themeColor="text1"/>
          <w:sz w:val="44"/>
          <w:szCs w:val="36"/>
          <w:lang w:val="es-419" w:eastAsia="es-ES"/>
        </w:rPr>
        <w:pPrChange w:id="6207" w:author="Monica Maria Garro Lopez" w:date="2025-03-21T16:06:00Z">
          <w:pPr>
            <w:divId w:val="1152991780"/>
          </w:pPr>
        </w:pPrChange>
      </w:pPr>
      <w:del w:id="6208" w:author="Monica Maria Garro Lopez" w:date="2025-03-10T17:12:00Z">
        <w:r w:rsidDel="00B444D9">
          <w:rPr>
            <w:lang w:val="es-419" w:eastAsia="es-ES"/>
          </w:rPr>
          <w:br w:type="page"/>
        </w:r>
      </w:del>
    </w:p>
    <w:p w14:paraId="21E55C32" w14:textId="76207690" w:rsidR="00906358" w:rsidRPr="00EB68F8" w:rsidDel="00FA36BF" w:rsidRDefault="00EA137B">
      <w:pPr>
        <w:autoSpaceDE w:val="0"/>
        <w:autoSpaceDN w:val="0"/>
        <w:ind w:left="480" w:hanging="480"/>
        <w:divId w:val="1152991780"/>
        <w:rPr>
          <w:del w:id="6209" w:author="Monica Maria Garro Lopez" w:date="2025-03-10T17:11:00Z"/>
          <w:lang w:val="es-CO" w:eastAsia="es-ES"/>
        </w:rPr>
        <w:pPrChange w:id="6210" w:author="Monica Maria Garro Lopez" w:date="2025-03-21T16:06:00Z">
          <w:pPr>
            <w:pStyle w:val="Ttulo1"/>
            <w:numPr>
              <w:numId w:val="0"/>
            </w:numPr>
            <w:tabs>
              <w:tab w:val="clear" w:pos="0"/>
            </w:tabs>
            <w:spacing w:before="0" w:after="200"/>
            <w:ind w:left="0" w:firstLine="0"/>
            <w:divId w:val="1152991780"/>
          </w:pPr>
        </w:pPrChange>
      </w:pPr>
      <w:del w:id="6211" w:author="Monica Maria Garro Lopez" w:date="2025-03-10T17:11:00Z">
        <w:r w:rsidRPr="00EB68F8" w:rsidDel="00FA36BF">
          <w:rPr>
            <w:lang w:val="es-CO" w:eastAsia="es-ES"/>
          </w:rPr>
          <w:delText>Apéndice I</w:delText>
        </w:r>
      </w:del>
    </w:p>
    <w:p w14:paraId="5CF9FE27" w14:textId="56717B5B" w:rsidR="00EA137B" w:rsidRPr="00EB68F8" w:rsidDel="00FA36BF" w:rsidRDefault="00EA137B">
      <w:pPr>
        <w:autoSpaceDE w:val="0"/>
        <w:autoSpaceDN w:val="0"/>
        <w:ind w:left="480" w:hanging="480"/>
        <w:divId w:val="1152991780"/>
        <w:rPr>
          <w:del w:id="6212" w:author="Monica Maria Garro Lopez" w:date="2025-03-10T17:11:00Z"/>
          <w:lang w:val="es-CO" w:eastAsia="es-ES"/>
        </w:rPr>
        <w:pPrChange w:id="6213" w:author="Monica Maria Garro Lopez" w:date="2025-03-21T16:06:00Z">
          <w:pPr>
            <w:divId w:val="1152991780"/>
          </w:pPr>
        </w:pPrChange>
      </w:pPr>
    </w:p>
    <w:p w14:paraId="4EF1BE45" w14:textId="16C0715B" w:rsidR="00EA137B" w:rsidRPr="00EA137B" w:rsidDel="00FA36BF" w:rsidRDefault="0072474B">
      <w:pPr>
        <w:autoSpaceDE w:val="0"/>
        <w:autoSpaceDN w:val="0"/>
        <w:ind w:left="480" w:hanging="480"/>
        <w:divId w:val="1152991780"/>
        <w:rPr>
          <w:del w:id="6214" w:author="Monica Maria Garro Lopez" w:date="2025-03-10T17:11:00Z"/>
          <w:lang w:eastAsia="es-ES"/>
        </w:rPr>
        <w:pPrChange w:id="6215" w:author="Monica Maria Garro Lopez" w:date="2025-03-21T16:06:00Z">
          <w:pPr>
            <w:divId w:val="1152991780"/>
          </w:pPr>
        </w:pPrChange>
      </w:pPr>
      <w:del w:id="6216" w:author="Monica Maria Garro Lopez" w:date="2025-03-10T17:11:00Z">
        <w:r w:rsidDel="00FA36BF">
          <w:rPr>
            <w:lang w:eastAsia="es-ES"/>
          </w:rPr>
          <w:delText>E</w:delText>
        </w:r>
        <w:r w:rsidRPr="0072474B" w:rsidDel="00FA36BF">
          <w:rPr>
            <w:lang w:eastAsia="es-ES"/>
          </w:rPr>
          <w:delText>l apéndice es un adjunto a</w:delText>
        </w:r>
        <w:r w:rsidDel="00FA36BF">
          <w:rPr>
            <w:lang w:eastAsia="es-ES"/>
          </w:rPr>
          <w:delText xml:space="preserve">l documento académico </w:delText>
        </w:r>
        <w:r w:rsidRPr="0072474B" w:rsidDel="00FA36BF">
          <w:rPr>
            <w:u w:val="single"/>
            <w:lang w:eastAsia="es-ES"/>
          </w:rPr>
          <w:delText>de autoría propia</w:delText>
        </w:r>
        <w:r w:rsidRPr="0072474B" w:rsidDel="00FA36BF">
          <w:rPr>
            <w:lang w:eastAsia="es-ES"/>
          </w:rPr>
          <w:delText xml:space="preserve">. </w:delText>
        </w:r>
        <w:r w:rsidR="00A54EBE" w:rsidDel="00FA36BF">
          <w:rPr>
            <w:lang w:eastAsia="es-ES"/>
          </w:rPr>
          <w:delText xml:space="preserve">No es un documento independiente, pues no se entendería si no es en relación con el resto del trabajo. </w:delText>
        </w:r>
        <w:r w:rsidRPr="0072474B" w:rsidDel="00FA36BF">
          <w:rPr>
            <w:lang w:eastAsia="es-ES"/>
          </w:rPr>
          <w:delText>Contiene información que</w:delText>
        </w:r>
        <w:r w:rsidDel="00FA36BF">
          <w:rPr>
            <w:lang w:eastAsia="es-ES"/>
          </w:rPr>
          <w:delText xml:space="preserve"> complementa o aclara la tesis y que se considera que</w:delText>
        </w:r>
        <w:r w:rsidRPr="0072474B" w:rsidDel="00FA36BF">
          <w:rPr>
            <w:lang w:eastAsia="es-ES"/>
          </w:rPr>
          <w:delText xml:space="preserve"> es demasiado larga o detallada para incluirse en el texto principal. Dicha información podría incluir gráficos o tablas, listas de datos sin procesar, </w:delText>
        </w:r>
        <w:r w:rsidDel="00FA36BF">
          <w:rPr>
            <w:lang w:eastAsia="es-ES"/>
          </w:rPr>
          <w:delText>etc</w:delText>
        </w:r>
        <w:r w:rsidRPr="0072474B" w:rsidDel="00FA36BF">
          <w:rPr>
            <w:lang w:eastAsia="es-ES"/>
          </w:rPr>
          <w:delText>.</w:delText>
        </w:r>
      </w:del>
    </w:p>
    <w:p w14:paraId="770EB251" w14:textId="6FC96B19" w:rsidR="00906358" w:rsidDel="00FA36BF" w:rsidRDefault="00906358">
      <w:pPr>
        <w:autoSpaceDE w:val="0"/>
        <w:autoSpaceDN w:val="0"/>
        <w:ind w:left="480" w:hanging="480"/>
        <w:divId w:val="1152991780"/>
        <w:rPr>
          <w:del w:id="6217" w:author="Monica Maria Garro Lopez" w:date="2025-03-10T17:11:00Z"/>
          <w:rFonts w:eastAsiaTheme="majorEastAsia"/>
          <w:color w:val="000000" w:themeColor="text1"/>
          <w:sz w:val="44"/>
          <w:szCs w:val="36"/>
          <w:lang w:eastAsia="es-ES"/>
        </w:rPr>
        <w:pPrChange w:id="6218" w:author="Monica Maria Garro Lopez" w:date="2025-03-21T16:06:00Z">
          <w:pPr>
            <w:ind w:left="360"/>
            <w:divId w:val="1152991780"/>
          </w:pPr>
        </w:pPrChange>
      </w:pPr>
    </w:p>
    <w:p w14:paraId="09DBCA8F" w14:textId="3B6E9F79" w:rsidR="00906358" w:rsidDel="00FA36BF" w:rsidRDefault="00A973DB">
      <w:pPr>
        <w:autoSpaceDE w:val="0"/>
        <w:autoSpaceDN w:val="0"/>
        <w:ind w:left="480" w:hanging="480"/>
        <w:divId w:val="1152991780"/>
        <w:rPr>
          <w:del w:id="6219" w:author="Monica Maria Garro Lopez" w:date="2025-03-10T17:11:00Z"/>
          <w:rFonts w:eastAsiaTheme="majorEastAsia"/>
          <w:color w:val="000000" w:themeColor="text1"/>
          <w:sz w:val="44"/>
          <w:szCs w:val="36"/>
          <w:lang w:eastAsia="es-ES"/>
        </w:rPr>
        <w:pPrChange w:id="6220" w:author="Monica Maria Garro Lopez" w:date="2025-03-21T16:06:00Z">
          <w:pPr>
            <w:ind w:left="360"/>
            <w:divId w:val="1152991780"/>
          </w:pPr>
        </w:pPrChange>
      </w:pPr>
      <w:del w:id="6221" w:author="Monica Maria Garro Lopez" w:date="2025-03-10T17:11:00Z">
        <w:r w:rsidDel="00FA36BF">
          <w:br w:type="page"/>
        </w:r>
      </w:del>
    </w:p>
    <w:p w14:paraId="4FF6909D" w14:textId="710A5F51" w:rsidR="00906358" w:rsidDel="00FA36BF" w:rsidRDefault="00A973DB">
      <w:pPr>
        <w:autoSpaceDE w:val="0"/>
        <w:autoSpaceDN w:val="0"/>
        <w:ind w:left="480" w:hanging="480"/>
        <w:divId w:val="1152991780"/>
        <w:rPr>
          <w:del w:id="6222" w:author="Monica Maria Garro Lopez" w:date="2025-03-10T17:11:00Z"/>
          <w:lang w:eastAsia="es-ES"/>
        </w:rPr>
        <w:pPrChange w:id="6223" w:author="Monica Maria Garro Lopez" w:date="2025-03-21T16:06:00Z">
          <w:pPr>
            <w:pStyle w:val="Ttulo1"/>
            <w:numPr>
              <w:numId w:val="0"/>
            </w:numPr>
            <w:tabs>
              <w:tab w:val="clear" w:pos="0"/>
            </w:tabs>
            <w:spacing w:before="0" w:after="200"/>
            <w:ind w:left="0" w:firstLine="0"/>
            <w:divId w:val="1152991780"/>
          </w:pPr>
        </w:pPrChange>
      </w:pPr>
      <w:del w:id="6224" w:author="Monica Maria Garro Lopez" w:date="2025-03-10T17:11:00Z">
        <w:r w:rsidDel="00FA36BF">
          <w:rPr>
            <w:lang w:eastAsia="es-ES"/>
          </w:rPr>
          <w:delText>Anexos I</w:delText>
        </w:r>
      </w:del>
    </w:p>
    <w:p w14:paraId="64C0F67A" w14:textId="35F79F83" w:rsidR="0072474B" w:rsidDel="00FA36BF" w:rsidRDefault="0072474B">
      <w:pPr>
        <w:autoSpaceDE w:val="0"/>
        <w:autoSpaceDN w:val="0"/>
        <w:ind w:left="480" w:hanging="480"/>
        <w:divId w:val="1152991780"/>
        <w:rPr>
          <w:del w:id="6225" w:author="Monica Maria Garro Lopez" w:date="2025-03-10T17:11:00Z"/>
          <w:lang w:eastAsia="es-ES"/>
        </w:rPr>
        <w:pPrChange w:id="6226" w:author="Monica Maria Garro Lopez" w:date="2025-03-21T16:06:00Z">
          <w:pPr>
            <w:divId w:val="1152991780"/>
          </w:pPr>
        </w:pPrChange>
      </w:pPr>
    </w:p>
    <w:p w14:paraId="32DA908C" w14:textId="7F9D0AA7" w:rsidR="0072474B" w:rsidDel="00FA36BF" w:rsidRDefault="001E36DB">
      <w:pPr>
        <w:autoSpaceDE w:val="0"/>
        <w:autoSpaceDN w:val="0"/>
        <w:ind w:left="480" w:hanging="480"/>
        <w:divId w:val="1152991780"/>
        <w:rPr>
          <w:del w:id="6227" w:author="Monica Maria Garro Lopez" w:date="2025-03-10T17:11:00Z"/>
          <w:lang w:eastAsia="es-ES"/>
        </w:rPr>
        <w:pPrChange w:id="6228" w:author="Monica Maria Garro Lopez" w:date="2025-03-21T16:06:00Z">
          <w:pPr>
            <w:divId w:val="1152991780"/>
          </w:pPr>
        </w:pPrChange>
      </w:pPr>
      <w:del w:id="6229" w:author="Monica Maria Garro Lopez" w:date="2025-03-10T17:11:00Z">
        <w:r w:rsidDel="00FA36BF">
          <w:rPr>
            <w:lang w:eastAsia="es-ES"/>
          </w:rPr>
          <w:delText xml:space="preserve">Los anexos también contienen información adicional que se considera relevante para justificar las conclusiones del trabajo, pero, por lo general, </w:delText>
        </w:r>
        <w:r w:rsidRPr="00A54EBE" w:rsidDel="00FA36BF">
          <w:rPr>
            <w:u w:val="single"/>
            <w:lang w:eastAsia="es-ES"/>
          </w:rPr>
          <w:delText>el autor de contenido del anexo es distinto al autor del trabajo</w:delText>
        </w:r>
        <w:r w:rsidDel="00FA36BF">
          <w:rPr>
            <w:lang w:eastAsia="es-ES"/>
          </w:rPr>
          <w:delText xml:space="preserve">. </w:delText>
        </w:r>
        <w:r w:rsidR="00A54EBE" w:rsidDel="00FA36BF">
          <w:rPr>
            <w:lang w:eastAsia="es-ES"/>
          </w:rPr>
          <w:delText xml:space="preserve">Suele ser un documento independiente del trabajo. </w:delText>
        </w:r>
        <w:r w:rsidDel="00FA36BF">
          <w:rPr>
            <w:lang w:eastAsia="es-ES"/>
          </w:rPr>
          <w:delText>Pueden ser tablas de datos, imágenes, etc. Es necesario incluir las referencias de los documentos de donde procedan.</w:delText>
        </w:r>
      </w:del>
    </w:p>
    <w:p w14:paraId="7AD007C8" w14:textId="46AEA6B3" w:rsidR="00210CAD" w:rsidDel="00FA36BF" w:rsidRDefault="00210CAD">
      <w:pPr>
        <w:autoSpaceDE w:val="0"/>
        <w:autoSpaceDN w:val="0"/>
        <w:ind w:left="480" w:hanging="480"/>
        <w:divId w:val="1152991780"/>
        <w:rPr>
          <w:del w:id="6230" w:author="Monica Maria Garro Lopez" w:date="2025-03-10T17:11:00Z"/>
          <w:lang w:eastAsia="es-ES"/>
        </w:rPr>
        <w:pPrChange w:id="6231" w:author="Monica Maria Garro Lopez" w:date="2025-03-21T16:06:00Z">
          <w:pPr>
            <w:divId w:val="1152991780"/>
          </w:pPr>
        </w:pPrChange>
      </w:pPr>
    </w:p>
    <w:p w14:paraId="161D4078" w14:textId="230D7A94" w:rsidR="00210CAD" w:rsidDel="009A544A" w:rsidRDefault="00210CAD">
      <w:pPr>
        <w:autoSpaceDE w:val="0"/>
        <w:autoSpaceDN w:val="0"/>
        <w:ind w:left="480" w:hanging="480"/>
        <w:divId w:val="1152991780"/>
        <w:rPr>
          <w:del w:id="6232" w:author="Monica Maria Garro Lopez" w:date="2025-03-07T13:15:00Z"/>
          <w:lang w:eastAsia="es-ES"/>
        </w:rPr>
        <w:pPrChange w:id="6233" w:author="Monica Maria Garro Lopez" w:date="2025-03-21T16:06:00Z">
          <w:pPr>
            <w:divId w:val="1152991780"/>
          </w:pPr>
        </w:pPrChange>
      </w:pPr>
    </w:p>
    <w:p w14:paraId="026550C1" w14:textId="0BF9F564" w:rsidR="00210CAD" w:rsidRPr="00876267" w:rsidDel="008D58F8" w:rsidRDefault="00210CAD">
      <w:pPr>
        <w:autoSpaceDE w:val="0"/>
        <w:autoSpaceDN w:val="0"/>
        <w:ind w:left="480" w:hanging="480"/>
        <w:divId w:val="1152991780"/>
        <w:rPr>
          <w:del w:id="6234" w:author="Monica Maria Garro Lopez" w:date="2025-03-07T05:55:00Z"/>
        </w:rPr>
        <w:pPrChange w:id="6235" w:author="Monica Maria Garro Lopez" w:date="2025-03-21T16:06:00Z">
          <w:pPr>
            <w:divId w:val="1152991780"/>
          </w:pPr>
        </w:pPrChange>
      </w:pPr>
      <w:del w:id="6236" w:author="Monica Maria Garro Lopez" w:date="2025-03-07T05:55:00Z">
        <w:r w:rsidRPr="009A544A" w:rsidDel="008D58F8">
          <w:delText>A continuación, analizaremos la aplicabilidad de estas infraestructuras de almacenamien</w:delText>
        </w:r>
        <w:r w:rsidRPr="00876267" w:rsidDel="008D58F8">
          <w:delText>to en varios sectores.</w:delText>
        </w:r>
      </w:del>
    </w:p>
    <w:p w14:paraId="03D7BA75" w14:textId="0F47B202" w:rsidR="00210CAD" w:rsidRPr="00876267" w:rsidDel="008D58F8" w:rsidRDefault="00210CAD">
      <w:pPr>
        <w:autoSpaceDE w:val="0"/>
        <w:autoSpaceDN w:val="0"/>
        <w:ind w:left="480" w:hanging="480"/>
        <w:divId w:val="1152991780"/>
        <w:rPr>
          <w:del w:id="6237" w:author="Monica Maria Garro Lopez" w:date="2025-03-07T05:55:00Z"/>
        </w:rPr>
        <w:pPrChange w:id="6238" w:author="Monica Maria Garro Lopez" w:date="2025-03-21T16:06:00Z">
          <w:pPr>
            <w:divId w:val="1152991780"/>
          </w:pPr>
        </w:pPrChange>
      </w:pPr>
    </w:p>
    <w:p w14:paraId="0618D2C8" w14:textId="505C0F13" w:rsidR="00210CAD" w:rsidRPr="00876267" w:rsidDel="008D58F8" w:rsidRDefault="00210CAD">
      <w:pPr>
        <w:autoSpaceDE w:val="0"/>
        <w:autoSpaceDN w:val="0"/>
        <w:ind w:left="480" w:hanging="480"/>
        <w:divId w:val="1152991780"/>
        <w:rPr>
          <w:del w:id="6239" w:author="Monica Maria Garro Lopez" w:date="2025-03-07T05:55:00Z"/>
          <w:color w:val="000000"/>
          <w:lang w:val="es-CO"/>
        </w:rPr>
        <w:pPrChange w:id="6240" w:author="Monica Maria Garro Lopez" w:date="2025-03-21T16:06:00Z">
          <w:pPr>
            <w:spacing w:before="240" w:after="240"/>
            <w:divId w:val="1152991780"/>
          </w:pPr>
        </w:pPrChange>
      </w:pPr>
      <w:del w:id="6241" w:author="Monica Maria Garro Lopez" w:date="2025-03-07T05:55:00Z">
        <w:r w:rsidRPr="00876267" w:rsidDel="008D58F8">
          <w:rPr>
            <w:color w:val="000000"/>
            <w:lang w:val="es-CO"/>
          </w:rPr>
          <w:delText xml:space="preserve">En relación con los </w:delText>
        </w:r>
        <w:r w:rsidRPr="00876267" w:rsidDel="008D58F8">
          <w:rPr>
            <w:b/>
            <w:bCs/>
            <w:color w:val="000000"/>
            <w:lang w:val="es-CO"/>
          </w:rPr>
          <w:delText>Casos de uso y adopción en la industria</w:delText>
        </w:r>
        <w:r w:rsidRPr="00876267" w:rsidDel="008D58F8">
          <w:rPr>
            <w:color w:val="000000"/>
            <w:lang w:val="es-CO"/>
          </w:rPr>
          <w:delText xml:space="preserve">, los </w:delText>
        </w:r>
        <w:r w:rsidRPr="00876267" w:rsidDel="008D58F8">
          <w:rPr>
            <w:i/>
            <w:iCs/>
            <w:color w:val="000000"/>
            <w:lang w:val="es-CO"/>
          </w:rPr>
          <w:delText>Data Lakehouses</w:delText>
        </w:r>
        <w:r w:rsidRPr="00876267" w:rsidDel="008D58F8">
          <w:rPr>
            <w:color w:val="000000"/>
            <w:lang w:val="es-CO"/>
          </w:rPr>
          <w:delText xml:space="preserve"> han sido adoptados en múltiples sectores con casos de uso diferenciados:</w:delText>
        </w:r>
      </w:del>
    </w:p>
    <w:p w14:paraId="015AF694" w14:textId="5D63E993" w:rsidR="00210CAD" w:rsidRPr="00876267" w:rsidDel="008D58F8" w:rsidRDefault="00210CAD">
      <w:pPr>
        <w:autoSpaceDE w:val="0"/>
        <w:autoSpaceDN w:val="0"/>
        <w:ind w:left="480" w:hanging="480"/>
        <w:divId w:val="1152991780"/>
        <w:rPr>
          <w:del w:id="6242" w:author="Monica Maria Garro Lopez" w:date="2025-03-07T05:55:00Z"/>
          <w:color w:val="000000"/>
          <w:lang w:val="es-CO"/>
        </w:rPr>
        <w:pPrChange w:id="6243" w:author="Monica Maria Garro Lopez" w:date="2025-03-21T16:06:00Z">
          <w:pPr>
            <w:numPr>
              <w:numId w:val="16"/>
            </w:numPr>
            <w:tabs>
              <w:tab w:val="num" w:pos="720"/>
            </w:tabs>
            <w:spacing w:before="240" w:after="240"/>
            <w:ind w:left="720" w:hanging="360"/>
            <w:divId w:val="1152991780"/>
          </w:pPr>
        </w:pPrChange>
      </w:pPr>
      <w:del w:id="6244" w:author="Monica Maria Garro Lopez" w:date="2025-03-07T05:55:00Z">
        <w:r w:rsidRPr="00876267" w:rsidDel="008D58F8">
          <w:rPr>
            <w:b/>
            <w:bCs/>
            <w:color w:val="000000"/>
            <w:lang w:val="es-CO"/>
          </w:rPr>
          <w:delText>Finanzas:</w:delText>
        </w:r>
        <w:r w:rsidRPr="00876267" w:rsidDel="008D58F8">
          <w:rPr>
            <w:color w:val="000000"/>
            <w:lang w:val="es-CO"/>
          </w:rPr>
          <w:delText xml:space="preserve"> análisis de riesgo en tiempo real y detección de fraudes.</w:delText>
        </w:r>
      </w:del>
    </w:p>
    <w:p w14:paraId="19B22B44" w14:textId="287DC05D" w:rsidR="00210CAD" w:rsidRPr="00876267" w:rsidDel="008D58F8" w:rsidRDefault="00210CAD">
      <w:pPr>
        <w:autoSpaceDE w:val="0"/>
        <w:autoSpaceDN w:val="0"/>
        <w:ind w:left="480" w:hanging="480"/>
        <w:divId w:val="1152991780"/>
        <w:rPr>
          <w:del w:id="6245" w:author="Monica Maria Garro Lopez" w:date="2025-03-07T05:55:00Z"/>
          <w:color w:val="000000"/>
          <w:lang w:val="es-CO"/>
        </w:rPr>
        <w:pPrChange w:id="6246" w:author="Monica Maria Garro Lopez" w:date="2025-03-21T16:06:00Z">
          <w:pPr>
            <w:numPr>
              <w:numId w:val="16"/>
            </w:numPr>
            <w:tabs>
              <w:tab w:val="num" w:pos="720"/>
            </w:tabs>
            <w:spacing w:before="240" w:after="240"/>
            <w:ind w:left="720" w:hanging="360"/>
            <w:divId w:val="1152991780"/>
          </w:pPr>
        </w:pPrChange>
      </w:pPr>
      <w:del w:id="6247" w:author="Monica Maria Garro Lopez" w:date="2025-03-07T05:55:00Z">
        <w:r w:rsidRPr="00876267" w:rsidDel="008D58F8">
          <w:rPr>
            <w:b/>
            <w:bCs/>
            <w:color w:val="000000"/>
            <w:lang w:val="es-CO"/>
          </w:rPr>
          <w:delText>Salud:</w:delText>
        </w:r>
        <w:r w:rsidRPr="00876267" w:rsidDel="008D58F8">
          <w:rPr>
            <w:color w:val="000000"/>
            <w:lang w:val="es-CO"/>
          </w:rPr>
          <w:delText xml:space="preserve"> integración de datos clínicos estructurados con información genética o de sensores médicos.</w:delText>
        </w:r>
      </w:del>
    </w:p>
    <w:p w14:paraId="633295AD" w14:textId="7F73CFF5" w:rsidR="00210CAD" w:rsidRPr="00876267" w:rsidDel="008D58F8" w:rsidRDefault="00210CAD">
      <w:pPr>
        <w:autoSpaceDE w:val="0"/>
        <w:autoSpaceDN w:val="0"/>
        <w:ind w:left="480" w:hanging="480"/>
        <w:divId w:val="1152991780"/>
        <w:rPr>
          <w:del w:id="6248" w:author="Monica Maria Garro Lopez" w:date="2025-03-07T05:55:00Z"/>
          <w:color w:val="000000"/>
          <w:lang w:val="es-CO"/>
        </w:rPr>
        <w:pPrChange w:id="6249" w:author="Monica Maria Garro Lopez" w:date="2025-03-21T16:06:00Z">
          <w:pPr>
            <w:numPr>
              <w:numId w:val="16"/>
            </w:numPr>
            <w:tabs>
              <w:tab w:val="num" w:pos="720"/>
            </w:tabs>
            <w:spacing w:before="240" w:after="240"/>
            <w:ind w:left="720" w:hanging="360"/>
            <w:divId w:val="1152991780"/>
          </w:pPr>
        </w:pPrChange>
      </w:pPr>
      <w:del w:id="6250" w:author="Monica Maria Garro Lopez" w:date="2025-03-07T05:55:00Z">
        <w:r w:rsidRPr="00876267" w:rsidDel="008D58F8">
          <w:rPr>
            <w:b/>
            <w:bCs/>
            <w:color w:val="000000"/>
            <w:lang w:val="es-CO"/>
          </w:rPr>
          <w:delText>Retail y comercio electrónico:</w:delText>
        </w:r>
        <w:r w:rsidRPr="00876267" w:rsidDel="008D58F8">
          <w:rPr>
            <w:color w:val="000000"/>
            <w:lang w:val="es-CO"/>
          </w:rPr>
          <w:delText xml:space="preserve"> personalización de recomendaciones basadas en </w:delText>
        </w:r>
        <w:r w:rsidRPr="00876267" w:rsidDel="008D58F8">
          <w:rPr>
            <w:i/>
            <w:iCs/>
            <w:color w:val="000000"/>
            <w:lang w:val="es-CO"/>
          </w:rPr>
          <w:delText>Big Data</w:delText>
        </w:r>
        <w:r w:rsidRPr="00876267" w:rsidDel="008D58F8">
          <w:rPr>
            <w:color w:val="000000"/>
            <w:lang w:val="es-CO"/>
          </w:rPr>
          <w:delText xml:space="preserve"> y análisis de comportamiento del consumidor.</w:delText>
        </w:r>
      </w:del>
    </w:p>
    <w:p w14:paraId="26A4FCF3" w14:textId="4F2CADDA" w:rsidR="00210CAD" w:rsidRPr="00876267" w:rsidDel="008D58F8" w:rsidRDefault="00210CAD">
      <w:pPr>
        <w:autoSpaceDE w:val="0"/>
        <w:autoSpaceDN w:val="0"/>
        <w:ind w:left="480" w:hanging="480"/>
        <w:divId w:val="1152991780"/>
        <w:rPr>
          <w:del w:id="6251" w:author="Monica Maria Garro Lopez" w:date="2025-03-07T05:55:00Z"/>
          <w:color w:val="000000"/>
          <w:lang w:val="es-CO"/>
        </w:rPr>
        <w:pPrChange w:id="6252" w:author="Monica Maria Garro Lopez" w:date="2025-03-21T16:06:00Z">
          <w:pPr>
            <w:numPr>
              <w:numId w:val="16"/>
            </w:numPr>
            <w:tabs>
              <w:tab w:val="num" w:pos="720"/>
            </w:tabs>
            <w:spacing w:before="240" w:after="240"/>
            <w:ind w:left="720" w:hanging="360"/>
            <w:divId w:val="1152991780"/>
          </w:pPr>
        </w:pPrChange>
      </w:pPr>
      <w:del w:id="6253" w:author="Monica Maria Garro Lopez" w:date="2025-03-07T05:55:00Z">
        <w:r w:rsidRPr="00876267" w:rsidDel="008D58F8">
          <w:rPr>
            <w:b/>
            <w:bCs/>
            <w:color w:val="000000"/>
            <w:lang w:val="es-CO"/>
          </w:rPr>
          <w:delText>Manufactura y logística:</w:delText>
        </w:r>
        <w:r w:rsidRPr="00876267" w:rsidDel="008D58F8">
          <w:rPr>
            <w:color w:val="000000"/>
            <w:lang w:val="es-CO"/>
          </w:rPr>
          <w:delText xml:space="preserve"> mantenimiento predictivo de maquinaria mediante el análisis de datos </w:delText>
        </w:r>
        <w:r w:rsidRPr="00876267" w:rsidDel="008D58F8">
          <w:rPr>
            <w:i/>
            <w:iCs/>
            <w:color w:val="000000"/>
            <w:lang w:val="es-CO"/>
          </w:rPr>
          <w:delText>IoT</w:delText>
        </w:r>
        <w:r w:rsidRPr="00876267" w:rsidDel="008D58F8">
          <w:rPr>
            <w:color w:val="000000"/>
            <w:lang w:val="es-CO"/>
          </w:rPr>
          <w:delText>.</w:delText>
        </w:r>
      </w:del>
    </w:p>
    <w:bookmarkEnd w:id="6190"/>
    <w:p w14:paraId="54989161" w14:textId="41C3C347" w:rsidR="009A544A" w:rsidRPr="009A544A" w:rsidRDefault="009A544A">
      <w:pPr>
        <w:autoSpaceDE w:val="0"/>
        <w:autoSpaceDN w:val="0"/>
        <w:ind w:left="480" w:hanging="480"/>
        <w:divId w:val="1152991780"/>
        <w:rPr>
          <w:lang w:val="es-CO"/>
        </w:rPr>
        <w:pPrChange w:id="6254" w:author="Monica Maria Garro Lopez" w:date="2025-03-21T16:06:00Z">
          <w:pPr>
            <w:pStyle w:val="Textocomentario"/>
            <w:spacing w:line="276" w:lineRule="auto"/>
            <w:divId w:val="1152991780"/>
          </w:pPr>
        </w:pPrChange>
      </w:pPr>
    </w:p>
    <w:sectPr w:rsidR="009A544A" w:rsidRPr="009A544A">
      <w:headerReference w:type="even" r:id="rId65"/>
      <w:headerReference w:type="default" r:id="rId66"/>
      <w:footerReference w:type="even" r:id="rId67"/>
      <w:footerReference w:type="default" r:id="rId68"/>
      <w:pgSz w:w="11906" w:h="16838"/>
      <w:pgMar w:top="2492" w:right="1701" w:bottom="1244" w:left="1701" w:header="708" w:footer="708" w:gutter="0"/>
      <w:cols w:space="720"/>
      <w:formProt w:val="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49" w:author="PEREZ MARTINEZ Gema (ENGIE-España)" w:date="2025-02-10T19:12:00Z" w:initials="GP">
    <w:p w14:paraId="674C86D0" w14:textId="77777777" w:rsidR="007A66D5" w:rsidRDefault="007A66D5" w:rsidP="007A66D5">
      <w:pPr>
        <w:pStyle w:val="Textocomentario"/>
        <w:jc w:val="left"/>
      </w:pPr>
      <w:r>
        <w:rPr>
          <w:rStyle w:val="Refdecomentario"/>
        </w:rPr>
        <w:annotationRef/>
      </w:r>
      <w:r>
        <w:t>Explicar las siglas, quizás puedes poner en adelante ETL. ELT...</w:t>
      </w:r>
    </w:p>
  </w:comment>
  <w:comment w:id="783" w:author="PEREZ MARTINEZ Gema (ENGIE-España)" w:date="2025-02-10T19:18:00Z" w:initials="GP">
    <w:p w14:paraId="030BFD5A" w14:textId="77777777" w:rsidR="007A66D5" w:rsidRDefault="007A66D5" w:rsidP="007A66D5">
      <w:pPr>
        <w:pStyle w:val="Textocomentario"/>
        <w:jc w:val="left"/>
      </w:pPr>
      <w:r>
        <w:rPr>
          <w:rStyle w:val="Refdecomentario"/>
        </w:rPr>
        <w:annotationRef/>
      </w:r>
      <w:r>
        <w:t>Los párrafos anteriores están muy bien explicados, pero añadiría como has hecho en esto en qué consiste el proyecto, es decir, se ha detectado esta necesidad, por eso se va a analizar esto y se concluye con estas recomendaciones...</w:t>
      </w:r>
    </w:p>
  </w:comment>
  <w:comment w:id="889" w:author="PEREZ MARTINEZ Gema (ENGIE-España)" w:date="2025-02-10T19:34:00Z" w:initials="GP">
    <w:p w14:paraId="43F3BAAC" w14:textId="77777777" w:rsidR="003F641A" w:rsidRDefault="003F641A" w:rsidP="003F641A">
      <w:pPr>
        <w:pStyle w:val="Textocomentario"/>
        <w:jc w:val="left"/>
      </w:pPr>
      <w:r>
        <w:rPr>
          <w:rStyle w:val="Refdecomentario"/>
        </w:rPr>
        <w:annotationRef/>
      </w:r>
      <w:r>
        <w:t xml:space="preserve">Creo que este es el objetivo general del proyecto. La frase previa la pondría de intro para los objetivos específicos. Ej. Para poder alcanzar el objetivo general, es necesario llevar a cabo una serie de objetivos específicos que en términos generales permitirán analizar y comparar los </w:t>
      </w:r>
      <w:r>
        <w:rPr>
          <w:lang w:val="es-CO"/>
        </w:rPr>
        <w:t xml:space="preserve">modelos de </w:t>
      </w:r>
      <w:r>
        <w:rPr>
          <w:b/>
          <w:bCs/>
          <w:lang w:val="es-CO"/>
        </w:rPr>
        <w:t>Data Lakes</w:t>
      </w:r>
      <w:r>
        <w:rPr>
          <w:lang w:val="es-CO"/>
        </w:rPr>
        <w:t xml:space="preserve"> y </w:t>
      </w:r>
      <w:r>
        <w:rPr>
          <w:b/>
          <w:bCs/>
          <w:lang w:val="es-CO"/>
        </w:rPr>
        <w:t>Data Warehouses</w:t>
      </w:r>
      <w:r>
        <w:rPr>
          <w:lang w:val="es-CO"/>
        </w:rPr>
        <w:t>, evaluando su aplicabilidad en la gestión de datos masivos y su impacto en distintos sectores</w:t>
      </w:r>
    </w:p>
  </w:comment>
  <w:comment w:id="1521" w:author="PEREZ MARTINEZ Gema (ENGIE-España)" w:date="2025-02-10T19:43:00Z" w:initials="GP">
    <w:p w14:paraId="3F7554D2" w14:textId="77777777" w:rsidR="009E49A0" w:rsidRDefault="009E49A0" w:rsidP="009E49A0">
      <w:pPr>
        <w:pStyle w:val="Textocomentario"/>
        <w:jc w:val="left"/>
      </w:pPr>
      <w:r>
        <w:rPr>
          <w:rStyle w:val="Refdecomentario"/>
        </w:rPr>
        <w:annotationRef/>
      </w:r>
      <w:r>
        <w:t>Crearía un Subapartado dentro de los Data Warehouse para hablar de los Data Marts, al final vas a hablar bastante de ellos y la info queda un poco perdida dentro del texto del Data Warehouse</w:t>
      </w:r>
    </w:p>
  </w:comment>
  <w:comment w:id="1560" w:author="PEREZ MARTINEZ Gema (ENGIE-España)" w:date="2025-02-10T19:46:00Z" w:initials="GP">
    <w:p w14:paraId="0B0AAC3D" w14:textId="77777777" w:rsidR="009E49A0" w:rsidRDefault="009E49A0" w:rsidP="009E49A0">
      <w:pPr>
        <w:pStyle w:val="Textocomentario"/>
        <w:jc w:val="left"/>
      </w:pPr>
      <w:r>
        <w:rPr>
          <w:rStyle w:val="Refdecomentario"/>
        </w:rPr>
        <w:annotationRef/>
      </w:r>
      <w:r>
        <w:t>Seria genial, que pusieras la foto sin las rallitas rojas, en las palabras en inglés, puedes solucionarlo en la parte de Revisar &gt; Idioma</w:t>
      </w:r>
    </w:p>
  </w:comment>
  <w:comment w:id="1569" w:author="PEREZ MARTINEZ Gema (ENGIE-España)" w:date="2025-02-10T19:48:00Z" w:initials="GP">
    <w:p w14:paraId="77D276E7" w14:textId="77777777" w:rsidR="00993577" w:rsidRDefault="00993577" w:rsidP="00993577">
      <w:pPr>
        <w:pStyle w:val="Textocomentario"/>
        <w:jc w:val="left"/>
      </w:pPr>
      <w:r>
        <w:rPr>
          <w:rStyle w:val="Refdecomentario"/>
        </w:rPr>
        <w:annotationRef/>
      </w:r>
      <w:r>
        <w:t>Lo mismo que en la anterior, además añadiría en las fuentes el nombre de cada una, para que se entienda mejor qué son</w:t>
      </w:r>
    </w:p>
  </w:comment>
  <w:comment w:id="2772" w:author="PEREZ MARTINEZ Gema (ENGIE-España)" w:date="2025-03-04T19:15:00Z" w:initials="GP">
    <w:p w14:paraId="27CDE734" w14:textId="5748A7A3" w:rsidR="00156CBF" w:rsidRDefault="00156CBF" w:rsidP="00156CBF">
      <w:pPr>
        <w:pStyle w:val="Textocomentario"/>
        <w:jc w:val="left"/>
      </w:pPr>
      <w:r>
        <w:rPr>
          <w:rStyle w:val="Refdecomentario"/>
        </w:rPr>
        <w:annotationRef/>
      </w:r>
      <w:r>
        <w:t xml:space="preserve">Revísalo a lo largo del trabajo es Costes no </w:t>
      </w:r>
      <w:r w:rsidR="00D42E4D">
        <w:t>“</w:t>
      </w:r>
      <w:r>
        <w:t>Costos</w:t>
      </w:r>
      <w:r w:rsidR="00D42E4D">
        <w:t>”</w:t>
      </w:r>
      <w:r>
        <w:t>, ten cuidado porque este es un fallo de CHAT GPT, no sé si lo has sacado de ahí, pero no debéis hacer uso excesivo de estas herramientas, si no que os sirva como complemento a información que busquéis</w:t>
      </w:r>
    </w:p>
  </w:comment>
  <w:comment w:id="3517" w:author="PEREZ MARTINEZ Gema (ENGIE-España)" w:date="2025-03-04T19:24:00Z" w:initials="GP">
    <w:p w14:paraId="2D1541C5" w14:textId="77777777" w:rsidR="00A04507" w:rsidRDefault="00A04507" w:rsidP="00A04507">
      <w:pPr>
        <w:pStyle w:val="Textocomentario"/>
        <w:jc w:val="left"/>
      </w:pPr>
      <w:r>
        <w:rPr>
          <w:rStyle w:val="Refdecomentario"/>
        </w:rPr>
        <w:annotationRef/>
      </w:r>
      <w:r>
        <w:t>En este ejemplo y los que mencionas después pon la cita de dónde los has sacado</w:t>
      </w:r>
    </w:p>
  </w:comment>
  <w:comment w:id="3641" w:author="PEREZ MARTINEZ Gema (ENGIE-España)" w:date="2025-03-04T19:26:00Z" w:initials="GP">
    <w:p w14:paraId="4B3227AD" w14:textId="77777777" w:rsidR="00C113C8" w:rsidRDefault="00C113C8" w:rsidP="00C113C8">
      <w:pPr>
        <w:pStyle w:val="Textocomentario"/>
        <w:jc w:val="left"/>
      </w:pPr>
      <w:r>
        <w:rPr>
          <w:rStyle w:val="Refdecomentario"/>
        </w:rPr>
        <w:annotationRef/>
      </w:r>
      <w:r>
        <w:t>¿?</w:t>
      </w:r>
    </w:p>
  </w:comment>
  <w:comment w:id="4068" w:author="PEREZ MARTINEZ Gema (ENGIE-España)" w:date="2025-03-04T19:30:00Z" w:initials="GP">
    <w:p w14:paraId="5EA995C5" w14:textId="77777777" w:rsidR="00B2213F" w:rsidRDefault="00B2213F" w:rsidP="00B2213F">
      <w:pPr>
        <w:pStyle w:val="Textocomentario"/>
        <w:jc w:val="left"/>
      </w:pPr>
      <w:r>
        <w:rPr>
          <w:rStyle w:val="Refdecomentario"/>
        </w:rPr>
        <w:annotationRef/>
      </w:r>
      <w:r>
        <w:t>Incluye la cita de donde extraes la info</w:t>
      </w:r>
    </w:p>
  </w:comment>
  <w:comment w:id="5307" w:author="PEREZ MARTINEZ Gema (ENGIE-España)" w:date="2025-03-04T19:35:00Z" w:initials="GP">
    <w:p w14:paraId="43B608DD" w14:textId="77777777" w:rsidR="00B2213F" w:rsidRDefault="00B2213F" w:rsidP="00B2213F">
      <w:pPr>
        <w:pStyle w:val="Textocomentario"/>
        <w:jc w:val="left"/>
      </w:pPr>
      <w:r>
        <w:rPr>
          <w:rStyle w:val="Refdecomentario"/>
        </w:rPr>
        <w:annotationRef/>
      </w:r>
      <w:r>
        <w:t>Empieza por el Data Lake para llevar siempre el mismo orden cuando los mencionas, haz lo mismo con el resto</w:t>
      </w:r>
    </w:p>
  </w:comment>
  <w:comment w:id="6056" w:author="PEREZ MARTINEZ Gema (ENGIE-España)" w:date="2025-03-04T19:45:00Z" w:initials="GP">
    <w:p w14:paraId="307A0C05" w14:textId="77777777" w:rsidR="008817B3" w:rsidRDefault="008817B3" w:rsidP="008817B3">
      <w:pPr>
        <w:pStyle w:val="Textocomentario"/>
        <w:jc w:val="left"/>
      </w:pPr>
      <w:r>
        <w:rPr>
          <w:rStyle w:val="Refdecomentario"/>
        </w:rPr>
        <w:annotationRef/>
      </w:r>
      <w:r>
        <w:t>El enlace no funciona, para comprobar la referencia, es un punto que el tribunal tiene muy en cuenta y más desde el uso de la IA en los TFMs, es algo que suelen revisar.</w:t>
      </w:r>
    </w:p>
  </w:comment>
  <w:comment w:id="6102" w:author="PEREZ MARTINEZ Gema (ENGIE-España)" w:date="2025-03-04T19:44:00Z" w:initials="GP">
    <w:p w14:paraId="111DB3BA" w14:textId="3BC32BD4" w:rsidR="008817B3" w:rsidRDefault="008817B3" w:rsidP="008817B3">
      <w:pPr>
        <w:pStyle w:val="Textocomentario"/>
        <w:jc w:val="left"/>
      </w:pPr>
      <w:r>
        <w:rPr>
          <w:rStyle w:val="Refdecomentario"/>
        </w:rPr>
        <w:annotationRef/>
      </w:r>
      <w:r>
        <w:t>El enlace no funciona, para comprobar la referencia, es un punto que el tribunal tiene muy en cuenta y más desde el uso de la IA en los TFMs, es algo que suelen revisar.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4C86D0" w15:done="0"/>
  <w15:commentEx w15:paraId="030BFD5A" w15:done="1"/>
  <w15:commentEx w15:paraId="43F3BAAC" w15:done="1"/>
  <w15:commentEx w15:paraId="3F7554D2" w15:done="0"/>
  <w15:commentEx w15:paraId="0B0AAC3D" w15:done="1"/>
  <w15:commentEx w15:paraId="77D276E7" w15:done="1"/>
  <w15:commentEx w15:paraId="27CDE734" w15:done="1"/>
  <w15:commentEx w15:paraId="2D1541C5" w15:done="1"/>
  <w15:commentEx w15:paraId="4B3227AD" w15:done="0"/>
  <w15:commentEx w15:paraId="5EA995C5" w15:done="0"/>
  <w15:commentEx w15:paraId="43B608DD" w15:done="0"/>
  <w15:commentEx w15:paraId="307A0C05" w15:done="0"/>
  <w15:commentEx w15:paraId="111DB3B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81206" w16cex:dateUtc="2025-02-10T18:12:00Z"/>
  <w16cex:commentExtensible w16cex:durableId="430758F7" w16cex:dateUtc="2025-02-10T18:18:00Z"/>
  <w16cex:commentExtensible w16cex:durableId="435616AD" w16cex:dateUtc="2025-02-10T18:34:00Z"/>
  <w16cex:commentExtensible w16cex:durableId="5D68A94B" w16cex:dateUtc="2025-02-10T18:43:00Z"/>
  <w16cex:commentExtensible w16cex:durableId="0FD08E62" w16cex:dateUtc="2025-02-10T18:46:00Z"/>
  <w16cex:commentExtensible w16cex:durableId="23D3A8BF" w16cex:dateUtc="2025-02-10T18:48:00Z"/>
  <w16cex:commentExtensible w16cex:durableId="2489D482" w16cex:dateUtc="2025-03-04T18:15:00Z"/>
  <w16cex:commentExtensible w16cex:durableId="54F9CE54" w16cex:dateUtc="2025-03-04T18:24:00Z"/>
  <w16cex:commentExtensible w16cex:durableId="559E5F7E" w16cex:dateUtc="2025-03-04T18:26:00Z"/>
  <w16cex:commentExtensible w16cex:durableId="3B2B409C" w16cex:dateUtc="2025-03-04T18:30:00Z"/>
  <w16cex:commentExtensible w16cex:durableId="080AC317" w16cex:dateUtc="2025-03-04T18:35:00Z"/>
  <w16cex:commentExtensible w16cex:durableId="08E330DE" w16cex:dateUtc="2025-03-04T18:45:00Z"/>
  <w16cex:commentExtensible w16cex:durableId="5B9BDB95" w16cex:dateUtc="2025-03-04T18: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4C86D0" w16cid:durableId="26081206"/>
  <w16cid:commentId w16cid:paraId="030BFD5A" w16cid:durableId="430758F7"/>
  <w16cid:commentId w16cid:paraId="43F3BAAC" w16cid:durableId="435616AD"/>
  <w16cid:commentId w16cid:paraId="3F7554D2" w16cid:durableId="5D68A94B"/>
  <w16cid:commentId w16cid:paraId="0B0AAC3D" w16cid:durableId="0FD08E62"/>
  <w16cid:commentId w16cid:paraId="77D276E7" w16cid:durableId="23D3A8BF"/>
  <w16cid:commentId w16cid:paraId="27CDE734" w16cid:durableId="2489D482"/>
  <w16cid:commentId w16cid:paraId="2D1541C5" w16cid:durableId="54F9CE54"/>
  <w16cid:commentId w16cid:paraId="4B3227AD" w16cid:durableId="559E5F7E"/>
  <w16cid:commentId w16cid:paraId="5EA995C5" w16cid:durableId="3B2B409C"/>
  <w16cid:commentId w16cid:paraId="43B608DD" w16cid:durableId="080AC317"/>
  <w16cid:commentId w16cid:paraId="307A0C05" w16cid:durableId="08E330DE"/>
  <w16cid:commentId w16cid:paraId="111DB3BA" w16cid:durableId="5B9BDB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FDDF5" w14:textId="77777777" w:rsidR="00C70B56" w:rsidRDefault="00C70B56">
      <w:pPr>
        <w:spacing w:after="0" w:line="240" w:lineRule="auto"/>
      </w:pPr>
      <w:r>
        <w:separator/>
      </w:r>
    </w:p>
  </w:endnote>
  <w:endnote w:type="continuationSeparator" w:id="0">
    <w:p w14:paraId="0A79A1F3" w14:textId="77777777" w:rsidR="00C70B56" w:rsidRDefault="00C70B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hit Devanagari">
    <w:altName w:val="Cambria"/>
    <w:panose1 w:val="00000000000000000000"/>
    <w:charset w:val="00"/>
    <w:family w:val="roman"/>
    <w:notTrueType/>
    <w:pitch w:val="default"/>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460AB" w14:textId="13C60660" w:rsidR="00906358" w:rsidRDefault="005620D4">
    <w:pPr>
      <w:pStyle w:val="Piedepgina"/>
    </w:pPr>
    <w:r>
      <w:rPr>
        <w:noProof/>
      </w:rPr>
      <mc:AlternateContent>
        <mc:Choice Requires="wps">
          <w:drawing>
            <wp:anchor distT="0" distB="0" distL="0" distR="0" simplePos="0" relativeHeight="20" behindDoc="1" locked="0" layoutInCell="1" allowOverlap="1" wp14:anchorId="619BBB6F" wp14:editId="5DEE231D">
              <wp:simplePos x="0" y="0"/>
              <wp:positionH relativeFrom="page">
                <wp:posOffset>5956935</wp:posOffset>
              </wp:positionH>
              <wp:positionV relativeFrom="paragraph">
                <wp:posOffset>292735</wp:posOffset>
              </wp:positionV>
              <wp:extent cx="689610" cy="295275"/>
              <wp:effectExtent l="0" t="0" r="0" b="0"/>
              <wp:wrapNone/>
              <wp:docPr id="1314568057"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9610" cy="295275"/>
                      </a:xfrm>
                      <a:prstGeom prst="rect">
                        <a:avLst/>
                      </a:prstGeom>
                      <a:noFill/>
                      <a:ln w="6480">
                        <a:noFill/>
                      </a:ln>
                    </wps:spPr>
                    <wps:style>
                      <a:lnRef idx="0">
                        <a:scrgbClr r="0" g="0" b="0"/>
                      </a:lnRef>
                      <a:fillRef idx="0">
                        <a:scrgbClr r="0" g="0" b="0"/>
                      </a:fillRef>
                      <a:effectRef idx="0">
                        <a:scrgbClr r="0" g="0" b="0"/>
                      </a:effectRef>
                      <a:fontRef idx="minor"/>
                    </wps:style>
                    <wps:txbx>
                      <w:txbxContent>
                        <w:sdt>
                          <w:sdtPr>
                            <w:id w:val="1323943781"/>
                            <w:docPartObj>
                              <w:docPartGallery w:val="Page Numbers (Bottom of Page)"/>
                              <w:docPartUnique/>
                            </w:docPartObj>
                          </w:sdtPr>
                          <w:sdtEndPr/>
                          <w:sdtContent>
                            <w:p w14:paraId="6963DEDD" w14:textId="77777777" w:rsidR="00906358" w:rsidRDefault="00A973DB">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PAGE</w:instrText>
                              </w:r>
                              <w:r>
                                <w:rPr>
                                  <w:color w:val="333333"/>
                                  <w:sz w:val="18"/>
                                  <w:highlight w:val="white"/>
                                </w:rPr>
                                <w:fldChar w:fldCharType="separate"/>
                              </w:r>
                              <w:r>
                                <w:rPr>
                                  <w:color w:val="333333"/>
                                  <w:sz w:val="18"/>
                                  <w:highlight w:val="white"/>
                                </w:rPr>
                                <w:t>14</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NUMPAGES</w:instrText>
                              </w:r>
                              <w:r>
                                <w:rPr>
                                  <w:color w:val="333333"/>
                                  <w:sz w:val="18"/>
                                  <w:highlight w:val="white"/>
                                </w:rPr>
                                <w:fldChar w:fldCharType="separate"/>
                              </w:r>
                              <w:r>
                                <w:rPr>
                                  <w:color w:val="333333"/>
                                  <w:sz w:val="18"/>
                                  <w:highlight w:val="white"/>
                                </w:rPr>
                                <w:t>14</w:t>
                              </w:r>
                              <w:r>
                                <w:rPr>
                                  <w:color w:val="333333"/>
                                  <w:sz w:val="18"/>
                                  <w:highlight w:val="white"/>
                                </w:rPr>
                                <w:fldChar w:fldCharType="end"/>
                              </w:r>
                            </w:p>
                          </w:sdtContent>
                        </w:sdt>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619BBB6F" id="Rectángulo 3" o:spid="_x0000_s1026" style="position:absolute;left:0;text-align:left;margin-left:469.05pt;margin-top:23.05pt;width:54.3pt;height:23.25pt;z-index:-5033164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" filled="f" stroked="f" strokeweight=".18mm">
              <v:textbox>
                <w:txbxContent>
                  <w:sdt>
                    <w:sdtPr>
                      <w:id w:val="1323943781"/>
                      <w:docPartObj>
                        <w:docPartGallery w:val="Page Numbers (Bottom of Page)"/>
                        <w:docPartUnique/>
                      </w:docPartObj>
                    </w:sdtPr>
                    <w:sdtEndPr/>
                    <w:sdtContent>
                      <w:p w14:paraId="6963DEDD" w14:textId="77777777" w:rsidR="00906358" w:rsidRDefault="00A973DB">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PAGE</w:instrText>
                        </w:r>
                        <w:r>
                          <w:rPr>
                            <w:color w:val="333333"/>
                            <w:sz w:val="18"/>
                            <w:highlight w:val="white"/>
                          </w:rPr>
                          <w:fldChar w:fldCharType="separate"/>
                        </w:r>
                        <w:r>
                          <w:rPr>
                            <w:color w:val="333333"/>
                            <w:sz w:val="18"/>
                            <w:highlight w:val="white"/>
                          </w:rPr>
                          <w:t>14</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NUMPAGES</w:instrText>
                        </w:r>
                        <w:r>
                          <w:rPr>
                            <w:color w:val="333333"/>
                            <w:sz w:val="18"/>
                            <w:highlight w:val="white"/>
                          </w:rPr>
                          <w:fldChar w:fldCharType="separate"/>
                        </w:r>
                        <w:r>
                          <w:rPr>
                            <w:color w:val="333333"/>
                            <w:sz w:val="18"/>
                            <w:highlight w:val="white"/>
                          </w:rPr>
                          <w:t>14</w:t>
                        </w:r>
                        <w:r>
                          <w:rPr>
                            <w:color w:val="333333"/>
                            <w:sz w:val="18"/>
                            <w:highlight w:val="white"/>
                          </w:rPr>
                          <w:fldChar w:fldCharType="end"/>
                        </w:r>
                      </w:p>
                    </w:sdtContent>
                  </w:sdt>
                </w:txbxContent>
              </v:textbox>
              <w10:wrap anchorx="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F16C6" w14:textId="4D06E6FE" w:rsidR="00906358" w:rsidRDefault="005620D4">
    <w:pPr>
      <w:pStyle w:val="Piedepgina"/>
    </w:pPr>
    <w:r>
      <w:rPr>
        <w:noProof/>
      </w:rPr>
      <mc:AlternateContent>
        <mc:Choice Requires="wps">
          <w:drawing>
            <wp:anchor distT="0" distB="0" distL="0" distR="0" simplePos="0" relativeHeight="13" behindDoc="1" locked="0" layoutInCell="1" allowOverlap="1" wp14:anchorId="2F9B8378" wp14:editId="1831E410">
              <wp:simplePos x="0" y="0"/>
              <wp:positionH relativeFrom="page">
                <wp:posOffset>5956935</wp:posOffset>
              </wp:positionH>
              <wp:positionV relativeFrom="paragraph">
                <wp:posOffset>292735</wp:posOffset>
              </wp:positionV>
              <wp:extent cx="689610" cy="295275"/>
              <wp:effectExtent l="0" t="0" r="0" b="0"/>
              <wp:wrapNone/>
              <wp:docPr id="164181474"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9610" cy="295275"/>
                      </a:xfrm>
                      <a:prstGeom prst="rect">
                        <a:avLst/>
                      </a:prstGeom>
                      <a:noFill/>
                      <a:ln w="6480">
                        <a:noFill/>
                      </a:ln>
                    </wps:spPr>
                    <wps:style>
                      <a:lnRef idx="0">
                        <a:scrgbClr r="0" g="0" b="0"/>
                      </a:lnRef>
                      <a:fillRef idx="0">
                        <a:scrgbClr r="0" g="0" b="0"/>
                      </a:fillRef>
                      <a:effectRef idx="0">
                        <a:scrgbClr r="0" g="0" b="0"/>
                      </a:effectRef>
                      <a:fontRef idx="minor"/>
                    </wps:style>
                    <wps:txbx>
                      <w:txbxContent>
                        <w:sdt>
                          <w:sdtPr>
                            <w:id w:val="467964983"/>
                            <w:docPartObj>
                              <w:docPartGallery w:val="Page Numbers (Bottom of Page)"/>
                              <w:docPartUnique/>
                            </w:docPartObj>
                          </w:sdtPr>
                          <w:sdtEndPr/>
                          <w:sdtContent>
                            <w:p w14:paraId="6D5C3B55" w14:textId="77777777" w:rsidR="00906358" w:rsidRDefault="00A973DB">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PAGE</w:instrText>
                              </w:r>
                              <w:r>
                                <w:rPr>
                                  <w:color w:val="333333"/>
                                  <w:sz w:val="18"/>
                                  <w:highlight w:val="white"/>
                                </w:rPr>
                                <w:fldChar w:fldCharType="separate"/>
                              </w:r>
                              <w:r>
                                <w:rPr>
                                  <w:color w:val="333333"/>
                                  <w:sz w:val="18"/>
                                  <w:highlight w:val="white"/>
                                </w:rPr>
                                <w:t>13</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NUMPAGES</w:instrText>
                              </w:r>
                              <w:r>
                                <w:rPr>
                                  <w:color w:val="333333"/>
                                  <w:sz w:val="18"/>
                                  <w:highlight w:val="white"/>
                                </w:rPr>
                                <w:fldChar w:fldCharType="separate"/>
                              </w:r>
                              <w:r>
                                <w:rPr>
                                  <w:color w:val="333333"/>
                                  <w:sz w:val="18"/>
                                  <w:highlight w:val="white"/>
                                </w:rPr>
                                <w:t>14</w:t>
                              </w:r>
                              <w:r>
                                <w:rPr>
                                  <w:color w:val="333333"/>
                                  <w:sz w:val="18"/>
                                  <w:highlight w:val="white"/>
                                </w:rPr>
                                <w:fldChar w:fldCharType="end"/>
                              </w:r>
                            </w:p>
                          </w:sdtContent>
                        </w:sdt>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2F9B8378" id="Rectángulo 1" o:spid="_x0000_s1027" style="position:absolute;left:0;text-align:left;margin-left:469.05pt;margin-top:23.05pt;width:54.3pt;height:23.25pt;z-index:-503316467;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" filled="f" stroked="f" strokeweight=".18mm">
              <v:textbox>
                <w:txbxContent>
                  <w:sdt>
                    <w:sdtPr>
                      <w:id w:val="467964983"/>
                      <w:docPartObj>
                        <w:docPartGallery w:val="Page Numbers (Bottom of Page)"/>
                        <w:docPartUnique/>
                      </w:docPartObj>
                    </w:sdtPr>
                    <w:sdtEndPr/>
                    <w:sdtContent>
                      <w:p w14:paraId="6D5C3B55" w14:textId="77777777" w:rsidR="00906358" w:rsidRDefault="00A973DB">
                        <w:pPr>
                          <w:pStyle w:val="Contenidodelmarco"/>
                          <w:spacing w:after="0"/>
                          <w:contextualSpacing/>
                          <w:rPr>
                            <w:color w:val="333333"/>
                            <w:highlight w:val="white"/>
                          </w:rPr>
                        </w:pPr>
                        <w:r>
                          <w:rPr>
                            <w:color w:val="333333"/>
                            <w:sz w:val="18"/>
                            <w:highlight w:val="white"/>
                          </w:rPr>
                          <w:fldChar w:fldCharType="begin"/>
                        </w:r>
                        <w:r>
                          <w:rPr>
                            <w:color w:val="333333"/>
                            <w:sz w:val="18"/>
                            <w:highlight w:val="white"/>
                          </w:rPr>
                          <w:instrText>PAGE</w:instrText>
                        </w:r>
                        <w:r>
                          <w:rPr>
                            <w:color w:val="333333"/>
                            <w:sz w:val="18"/>
                            <w:highlight w:val="white"/>
                          </w:rPr>
                          <w:fldChar w:fldCharType="separate"/>
                        </w:r>
                        <w:r>
                          <w:rPr>
                            <w:color w:val="333333"/>
                            <w:sz w:val="18"/>
                            <w:highlight w:val="white"/>
                          </w:rPr>
                          <w:t>13</w:t>
                        </w:r>
                        <w:r>
                          <w:rPr>
                            <w:color w:val="333333"/>
                            <w:sz w:val="18"/>
                            <w:highlight w:val="white"/>
                          </w:rPr>
                          <w:fldChar w:fldCharType="end"/>
                        </w:r>
                        <w:r>
                          <w:rPr>
                            <w:color w:val="333333"/>
                            <w:sz w:val="18"/>
                            <w:highlight w:val="white"/>
                          </w:rPr>
                          <w:t xml:space="preserve"> de </w:t>
                        </w:r>
                        <w:r>
                          <w:rPr>
                            <w:color w:val="333333"/>
                            <w:sz w:val="18"/>
                            <w:highlight w:val="white"/>
                          </w:rPr>
                          <w:fldChar w:fldCharType="begin"/>
                        </w:r>
                        <w:r>
                          <w:rPr>
                            <w:color w:val="333333"/>
                            <w:sz w:val="18"/>
                            <w:highlight w:val="white"/>
                          </w:rPr>
                          <w:instrText>NUMPAGES</w:instrText>
                        </w:r>
                        <w:r>
                          <w:rPr>
                            <w:color w:val="333333"/>
                            <w:sz w:val="18"/>
                            <w:highlight w:val="white"/>
                          </w:rPr>
                          <w:fldChar w:fldCharType="separate"/>
                        </w:r>
                        <w:r>
                          <w:rPr>
                            <w:color w:val="333333"/>
                            <w:sz w:val="18"/>
                            <w:highlight w:val="white"/>
                          </w:rPr>
                          <w:t>14</w:t>
                        </w:r>
                        <w:r>
                          <w:rPr>
                            <w:color w:val="333333"/>
                            <w:sz w:val="18"/>
                            <w:highlight w:val="white"/>
                          </w:rPr>
                          <w:fldChar w:fldCharType="end"/>
                        </w:r>
                      </w:p>
                    </w:sdtContent>
                  </w:sdt>
                </w:txbxContent>
              </v:textbox>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01EAD5" w14:textId="77777777" w:rsidR="00C70B56" w:rsidRDefault="00C70B56">
      <w:pPr>
        <w:spacing w:after="0" w:line="240" w:lineRule="auto"/>
      </w:pPr>
      <w:r>
        <w:separator/>
      </w:r>
    </w:p>
  </w:footnote>
  <w:footnote w:type="continuationSeparator" w:id="0">
    <w:p w14:paraId="2B6FFF5A" w14:textId="77777777" w:rsidR="00C70B56" w:rsidRDefault="00C70B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9DFCF" w14:textId="77777777" w:rsidR="00906358" w:rsidRDefault="00A973DB">
    <w:pPr>
      <w:pStyle w:val="Cabeceraizquierda"/>
    </w:pPr>
    <w:r>
      <w:rPr>
        <w:noProof/>
      </w:rPr>
      <w:drawing>
        <wp:anchor distT="0" distB="0" distL="0" distR="0" simplePos="0" relativeHeight="29" behindDoc="1" locked="0" layoutInCell="1" allowOverlap="1" wp14:anchorId="56432DAE" wp14:editId="6A3C5F00">
          <wp:simplePos x="0" y="0"/>
          <wp:positionH relativeFrom="column">
            <wp:posOffset>-720090</wp:posOffset>
          </wp:positionH>
          <wp:positionV relativeFrom="paragraph">
            <wp:posOffset>-71120</wp:posOffset>
          </wp:positionV>
          <wp:extent cx="1644650" cy="822325"/>
          <wp:effectExtent l="0" t="0" r="0" b="0"/>
          <wp:wrapNone/>
          <wp:docPr id="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A4D30" w14:textId="77777777" w:rsidR="00906358" w:rsidRDefault="00A973DB">
    <w:pPr>
      <w:pStyle w:val="Encabezado"/>
    </w:pPr>
    <w:r>
      <w:rPr>
        <w:noProof/>
      </w:rPr>
      <w:drawing>
        <wp:anchor distT="0" distB="0" distL="0" distR="0" simplePos="0" relativeHeight="7" behindDoc="1" locked="0" layoutInCell="1" allowOverlap="1" wp14:anchorId="29156755" wp14:editId="3529E3AC">
          <wp:simplePos x="0" y="0"/>
          <wp:positionH relativeFrom="column">
            <wp:posOffset>-713105</wp:posOffset>
          </wp:positionH>
          <wp:positionV relativeFrom="paragraph">
            <wp:posOffset>-71120</wp:posOffset>
          </wp:positionV>
          <wp:extent cx="1644650" cy="822325"/>
          <wp:effectExtent l="0" t="0" r="0" b="0"/>
          <wp:wrapNone/>
          <wp:docPr id="5"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1"/>
                  <pic:cNvPicPr>
                    <a:picLocks noChangeAspect="1" noChangeArrowheads="1"/>
                  </pic:cNvPicPr>
                </pic:nvPicPr>
                <pic:blipFill>
                  <a:blip r:embed="rId1"/>
                  <a:stretch>
                    <a:fillRect/>
                  </a:stretch>
                </pic:blipFill>
                <pic:spPr bwMode="auto">
                  <a:xfrm>
                    <a:off x="0" y="0"/>
                    <a:ext cx="1644650" cy="82232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5A53"/>
    <w:multiLevelType w:val="multilevel"/>
    <w:tmpl w:val="FB76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F27E3"/>
    <w:multiLevelType w:val="hybridMultilevel"/>
    <w:tmpl w:val="D61ED8EE"/>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2" w15:restartNumberingAfterBreak="0">
    <w:nsid w:val="021E6FA6"/>
    <w:multiLevelType w:val="multilevel"/>
    <w:tmpl w:val="F194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B20E0A"/>
    <w:multiLevelType w:val="hybridMultilevel"/>
    <w:tmpl w:val="ADE23A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3E75C70"/>
    <w:multiLevelType w:val="multilevel"/>
    <w:tmpl w:val="F5E88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1457BA"/>
    <w:multiLevelType w:val="hybridMultilevel"/>
    <w:tmpl w:val="5FF25CF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64374F9"/>
    <w:multiLevelType w:val="hybridMultilevel"/>
    <w:tmpl w:val="800E1F98"/>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7" w15:restartNumberingAfterBreak="0">
    <w:nsid w:val="067E4362"/>
    <w:multiLevelType w:val="multilevel"/>
    <w:tmpl w:val="97787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6B498B"/>
    <w:multiLevelType w:val="hybridMultilevel"/>
    <w:tmpl w:val="3AAEA64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086D7537"/>
    <w:multiLevelType w:val="hybridMultilevel"/>
    <w:tmpl w:val="590A62A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08BF2A0B"/>
    <w:multiLevelType w:val="multilevel"/>
    <w:tmpl w:val="65BA0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EE39E6"/>
    <w:multiLevelType w:val="hybridMultilevel"/>
    <w:tmpl w:val="E216EAA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09FB0E04"/>
    <w:multiLevelType w:val="multilevel"/>
    <w:tmpl w:val="A1EC7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A5B02A0"/>
    <w:multiLevelType w:val="multilevel"/>
    <w:tmpl w:val="C0A2A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B158B7"/>
    <w:multiLevelType w:val="multilevel"/>
    <w:tmpl w:val="54F6E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236F78"/>
    <w:multiLevelType w:val="multilevel"/>
    <w:tmpl w:val="2EA02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B295A88"/>
    <w:multiLevelType w:val="multilevel"/>
    <w:tmpl w:val="C77C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381285"/>
    <w:multiLevelType w:val="hybridMultilevel"/>
    <w:tmpl w:val="3B6E3990"/>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8" w15:restartNumberingAfterBreak="0">
    <w:nsid w:val="0B446C63"/>
    <w:multiLevelType w:val="multilevel"/>
    <w:tmpl w:val="B914A634"/>
    <w:lvl w:ilvl="0">
      <w:start w:val="1"/>
      <w:numFmt w:val="decimal"/>
      <w:pStyle w:val="Ttulo1"/>
      <w:lvlText w:val="%1."/>
      <w:lvlJc w:val="left"/>
      <w:pPr>
        <w:tabs>
          <w:tab w:val="num" w:pos="0"/>
        </w:tabs>
        <w:ind w:left="360" w:hanging="360"/>
      </w:pPr>
    </w:lvl>
    <w:lvl w:ilvl="1">
      <w:start w:val="1"/>
      <w:numFmt w:val="decimal"/>
      <w:pStyle w:val="Ttulo2"/>
      <w:lvlText w:val="%1.%2."/>
      <w:lvlJc w:val="left"/>
      <w:pPr>
        <w:tabs>
          <w:tab w:val="num" w:pos="0"/>
        </w:tabs>
        <w:ind w:left="792" w:hanging="432"/>
      </w:pPr>
    </w:lvl>
    <w:lvl w:ilvl="2">
      <w:start w:val="1"/>
      <w:numFmt w:val="decimal"/>
      <w:pStyle w:val="Ttulo3"/>
      <w:lvlText w:val="%1.%2.%3."/>
      <w:lvlJc w:val="left"/>
      <w:pPr>
        <w:tabs>
          <w:tab w:val="num" w:pos="0"/>
        </w:tabs>
        <w:ind w:left="1224" w:hanging="504"/>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9" w15:restartNumberingAfterBreak="0">
    <w:nsid w:val="0B6F508C"/>
    <w:multiLevelType w:val="hybridMultilevel"/>
    <w:tmpl w:val="A9D4A9A0"/>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0B8D4132"/>
    <w:multiLevelType w:val="multilevel"/>
    <w:tmpl w:val="3E7A372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E241BDB"/>
    <w:multiLevelType w:val="multilevel"/>
    <w:tmpl w:val="F000D84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i/>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340C5F"/>
    <w:multiLevelType w:val="hybridMultilevel"/>
    <w:tmpl w:val="4366FCC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0FC07609"/>
    <w:multiLevelType w:val="multilevel"/>
    <w:tmpl w:val="0C2A2CD6"/>
    <w:lvl w:ilvl="0">
      <w:start w:val="3"/>
      <w:numFmt w:val="decimal"/>
      <w:lvlText w:val="%1."/>
      <w:lvlJc w:val="left"/>
      <w:pPr>
        <w:ind w:left="552" w:hanging="55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4" w15:restartNumberingAfterBreak="0">
    <w:nsid w:val="106B1A3E"/>
    <w:multiLevelType w:val="hybridMultilevel"/>
    <w:tmpl w:val="D108BC8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12765AD1"/>
    <w:multiLevelType w:val="multilevel"/>
    <w:tmpl w:val="6446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0A72CE"/>
    <w:multiLevelType w:val="hybridMultilevel"/>
    <w:tmpl w:val="1D96495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15301816"/>
    <w:multiLevelType w:val="multilevel"/>
    <w:tmpl w:val="8926F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57A2D6C"/>
    <w:multiLevelType w:val="multilevel"/>
    <w:tmpl w:val="77B0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3901AC"/>
    <w:multiLevelType w:val="hybridMultilevel"/>
    <w:tmpl w:val="AC4EE1C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1BEE2158"/>
    <w:multiLevelType w:val="hybridMultilevel"/>
    <w:tmpl w:val="BF6C471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1DFE547D"/>
    <w:multiLevelType w:val="hybridMultilevel"/>
    <w:tmpl w:val="922AD67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1E74094D"/>
    <w:multiLevelType w:val="multilevel"/>
    <w:tmpl w:val="ED50D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E752637"/>
    <w:multiLevelType w:val="multilevel"/>
    <w:tmpl w:val="6C3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461988"/>
    <w:multiLevelType w:val="hybridMultilevel"/>
    <w:tmpl w:val="4642A81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5" w15:restartNumberingAfterBreak="0">
    <w:nsid w:val="225D0988"/>
    <w:multiLevelType w:val="multilevel"/>
    <w:tmpl w:val="C394B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1763CA"/>
    <w:multiLevelType w:val="multilevel"/>
    <w:tmpl w:val="0A68A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47C54D7"/>
    <w:multiLevelType w:val="multilevel"/>
    <w:tmpl w:val="236EB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F46C07"/>
    <w:multiLevelType w:val="multilevel"/>
    <w:tmpl w:val="16A66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57358E0"/>
    <w:multiLevelType w:val="multilevel"/>
    <w:tmpl w:val="C060B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5916206"/>
    <w:multiLevelType w:val="multilevel"/>
    <w:tmpl w:val="88188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ACF7246"/>
    <w:multiLevelType w:val="hybridMultilevel"/>
    <w:tmpl w:val="946ED43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2" w15:restartNumberingAfterBreak="0">
    <w:nsid w:val="2D374A90"/>
    <w:multiLevelType w:val="multilevel"/>
    <w:tmpl w:val="5FA484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2E565739"/>
    <w:multiLevelType w:val="multilevel"/>
    <w:tmpl w:val="DC041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703FDB"/>
    <w:multiLevelType w:val="multilevel"/>
    <w:tmpl w:val="E87EE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E897A8A"/>
    <w:multiLevelType w:val="multilevel"/>
    <w:tmpl w:val="B2D4E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CE2508"/>
    <w:multiLevelType w:val="hybridMultilevel"/>
    <w:tmpl w:val="DC66E6A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7" w15:restartNumberingAfterBreak="0">
    <w:nsid w:val="2FF51453"/>
    <w:multiLevelType w:val="multilevel"/>
    <w:tmpl w:val="D10EA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13908E1"/>
    <w:multiLevelType w:val="hybridMultilevel"/>
    <w:tmpl w:val="A3241A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323F5FF7"/>
    <w:multiLevelType w:val="multilevel"/>
    <w:tmpl w:val="6446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245406F"/>
    <w:multiLevelType w:val="multilevel"/>
    <w:tmpl w:val="23C22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3895262"/>
    <w:multiLevelType w:val="hybridMultilevel"/>
    <w:tmpl w:val="7D5824E2"/>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2" w15:restartNumberingAfterBreak="0">
    <w:nsid w:val="369A76E3"/>
    <w:multiLevelType w:val="multilevel"/>
    <w:tmpl w:val="90E2D112"/>
    <w:lvl w:ilvl="0">
      <w:start w:val="1"/>
      <w:numFmt w:val="bullet"/>
      <w:lvlText w:val="o"/>
      <w:lvlJc w:val="left"/>
      <w:pPr>
        <w:ind w:left="1440" w:hanging="360"/>
      </w:pPr>
      <w:rPr>
        <w:rFonts w:ascii="Courier New" w:hAnsi="Courier New" w:cs="Courier New"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36C553BD"/>
    <w:multiLevelType w:val="hybridMultilevel"/>
    <w:tmpl w:val="7FDA561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4" w15:restartNumberingAfterBreak="0">
    <w:nsid w:val="36D242AD"/>
    <w:multiLevelType w:val="multilevel"/>
    <w:tmpl w:val="575025C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5" w15:restartNumberingAfterBreak="0">
    <w:nsid w:val="3A7E37D9"/>
    <w:multiLevelType w:val="multilevel"/>
    <w:tmpl w:val="6C3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1C4F85"/>
    <w:multiLevelType w:val="hybridMultilevel"/>
    <w:tmpl w:val="ADDC4A38"/>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7" w15:restartNumberingAfterBreak="0">
    <w:nsid w:val="3B237D24"/>
    <w:multiLevelType w:val="hybridMultilevel"/>
    <w:tmpl w:val="202E0E6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8" w15:restartNumberingAfterBreak="0">
    <w:nsid w:val="3CB36D09"/>
    <w:multiLevelType w:val="multilevel"/>
    <w:tmpl w:val="9118E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CFD0589"/>
    <w:multiLevelType w:val="hybridMultilevel"/>
    <w:tmpl w:val="2F10DB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0" w15:restartNumberingAfterBreak="0">
    <w:nsid w:val="3D552B70"/>
    <w:multiLevelType w:val="multilevel"/>
    <w:tmpl w:val="6446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F755A0"/>
    <w:multiLevelType w:val="multilevel"/>
    <w:tmpl w:val="48765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02E56DB"/>
    <w:multiLevelType w:val="hybridMultilevel"/>
    <w:tmpl w:val="BBDEDA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3" w15:restartNumberingAfterBreak="0">
    <w:nsid w:val="41466B67"/>
    <w:multiLevelType w:val="hybridMultilevel"/>
    <w:tmpl w:val="AA34383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4" w15:restartNumberingAfterBreak="0">
    <w:nsid w:val="429F1D7E"/>
    <w:multiLevelType w:val="multilevel"/>
    <w:tmpl w:val="6C3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31F3725"/>
    <w:multiLevelType w:val="multilevel"/>
    <w:tmpl w:val="6AA0E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3C05DCC"/>
    <w:multiLevelType w:val="hybridMultilevel"/>
    <w:tmpl w:val="5CE41F54"/>
    <w:lvl w:ilvl="0" w:tplc="240A0003">
      <w:start w:val="1"/>
      <w:numFmt w:val="bullet"/>
      <w:lvlText w:val="o"/>
      <w:lvlJc w:val="left"/>
      <w:pPr>
        <w:ind w:left="2160" w:hanging="360"/>
      </w:pPr>
      <w:rPr>
        <w:rFonts w:ascii="Courier New" w:hAnsi="Courier New" w:cs="Courier New"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67" w15:restartNumberingAfterBreak="0">
    <w:nsid w:val="43F12C48"/>
    <w:multiLevelType w:val="multilevel"/>
    <w:tmpl w:val="0910093E"/>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i w:val="0"/>
        <w:iCs w:val="0"/>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68" w15:restartNumberingAfterBreak="0">
    <w:nsid w:val="472C2F83"/>
    <w:multiLevelType w:val="multilevel"/>
    <w:tmpl w:val="BD8E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8313D81"/>
    <w:multiLevelType w:val="hybridMultilevel"/>
    <w:tmpl w:val="6FB0428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0" w15:restartNumberingAfterBreak="0">
    <w:nsid w:val="48390617"/>
    <w:multiLevelType w:val="hybridMultilevel"/>
    <w:tmpl w:val="BC36F2A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1" w15:restartNumberingAfterBreak="0">
    <w:nsid w:val="48A40CCA"/>
    <w:multiLevelType w:val="multilevel"/>
    <w:tmpl w:val="9258C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9452701"/>
    <w:multiLevelType w:val="multilevel"/>
    <w:tmpl w:val="03B21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9477481"/>
    <w:multiLevelType w:val="multilevel"/>
    <w:tmpl w:val="A97EB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A974EC9"/>
    <w:multiLevelType w:val="hybridMultilevel"/>
    <w:tmpl w:val="C57E070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5" w15:restartNumberingAfterBreak="0">
    <w:nsid w:val="4A99219E"/>
    <w:multiLevelType w:val="hybridMultilevel"/>
    <w:tmpl w:val="D35C196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6" w15:restartNumberingAfterBreak="0">
    <w:nsid w:val="4C260021"/>
    <w:multiLevelType w:val="multilevel"/>
    <w:tmpl w:val="42DAF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D2F449F"/>
    <w:multiLevelType w:val="multilevel"/>
    <w:tmpl w:val="91F28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E5F6B40"/>
    <w:multiLevelType w:val="multilevel"/>
    <w:tmpl w:val="7A7EA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EA55FC9"/>
    <w:multiLevelType w:val="multilevel"/>
    <w:tmpl w:val="0910093E"/>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i w:val="0"/>
        <w:iCs w:val="0"/>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80" w15:restartNumberingAfterBreak="0">
    <w:nsid w:val="4EB361A6"/>
    <w:multiLevelType w:val="multilevel"/>
    <w:tmpl w:val="C7909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01455FF"/>
    <w:multiLevelType w:val="multilevel"/>
    <w:tmpl w:val="0910093E"/>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i w:val="0"/>
        <w:iCs w:val="0"/>
      </w:r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82" w15:restartNumberingAfterBreak="0">
    <w:nsid w:val="51BA0FB1"/>
    <w:multiLevelType w:val="hybridMultilevel"/>
    <w:tmpl w:val="4EA216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3" w15:restartNumberingAfterBreak="0">
    <w:nsid w:val="51DF121C"/>
    <w:multiLevelType w:val="hybridMultilevel"/>
    <w:tmpl w:val="072459D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4" w15:restartNumberingAfterBreak="0">
    <w:nsid w:val="524734CA"/>
    <w:multiLevelType w:val="multilevel"/>
    <w:tmpl w:val="119CE800"/>
    <w:lvl w:ilvl="0">
      <w:start w:val="1"/>
      <w:numFmt w:val="bullet"/>
      <w:lvlText w:val=""/>
      <w:lvlJc w:val="left"/>
      <w:pPr>
        <w:ind w:left="1068" w:hanging="360"/>
      </w:pPr>
      <w:rPr>
        <w:rFonts w:ascii="Symbol" w:hAnsi="Symbol" w:hint="default"/>
      </w:rPr>
    </w:lvl>
    <w:lvl w:ilvl="1">
      <w:start w:val="1"/>
      <w:numFmt w:val="decimal"/>
      <w:lvlText w:val="%2."/>
      <w:lvlJc w:val="left"/>
      <w:pPr>
        <w:ind w:left="1788" w:hanging="360"/>
      </w:pPr>
    </w:lvl>
    <w:lvl w:ilvl="2">
      <w:start w:val="1"/>
      <w:numFmt w:val="decimal"/>
      <w:lvlText w:val="%3."/>
      <w:lvlJc w:val="left"/>
      <w:pPr>
        <w:ind w:left="2508" w:hanging="360"/>
      </w:pPr>
    </w:lvl>
    <w:lvl w:ilvl="3">
      <w:start w:val="1"/>
      <w:numFmt w:val="decimal"/>
      <w:lvlText w:val="%4."/>
      <w:lvlJc w:val="left"/>
      <w:pPr>
        <w:ind w:left="3228" w:hanging="360"/>
      </w:pPr>
    </w:lvl>
    <w:lvl w:ilvl="4">
      <w:start w:val="1"/>
      <w:numFmt w:val="decimal"/>
      <w:lvlText w:val="%5."/>
      <w:lvlJc w:val="left"/>
      <w:pPr>
        <w:ind w:left="3948" w:hanging="360"/>
      </w:pPr>
    </w:lvl>
    <w:lvl w:ilvl="5">
      <w:start w:val="1"/>
      <w:numFmt w:val="decimal"/>
      <w:lvlText w:val="%6."/>
      <w:lvlJc w:val="left"/>
      <w:pPr>
        <w:ind w:left="4668" w:hanging="360"/>
      </w:pPr>
    </w:lvl>
    <w:lvl w:ilvl="6">
      <w:start w:val="1"/>
      <w:numFmt w:val="decimal"/>
      <w:lvlText w:val="%7."/>
      <w:lvlJc w:val="left"/>
      <w:pPr>
        <w:ind w:left="5388" w:hanging="360"/>
      </w:pPr>
    </w:lvl>
    <w:lvl w:ilvl="7">
      <w:start w:val="1"/>
      <w:numFmt w:val="decimal"/>
      <w:lvlText w:val="%8."/>
      <w:lvlJc w:val="left"/>
      <w:pPr>
        <w:ind w:left="6108" w:hanging="360"/>
      </w:pPr>
    </w:lvl>
    <w:lvl w:ilvl="8">
      <w:start w:val="1"/>
      <w:numFmt w:val="decimal"/>
      <w:lvlText w:val="%9."/>
      <w:lvlJc w:val="left"/>
      <w:pPr>
        <w:ind w:left="6828" w:hanging="360"/>
      </w:pPr>
    </w:lvl>
  </w:abstractNum>
  <w:abstractNum w:abstractNumId="85" w15:restartNumberingAfterBreak="0">
    <w:nsid w:val="525D0126"/>
    <w:multiLevelType w:val="multilevel"/>
    <w:tmpl w:val="587E6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34F4FE1"/>
    <w:multiLevelType w:val="hybridMultilevel"/>
    <w:tmpl w:val="82149D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7" w15:restartNumberingAfterBreak="0">
    <w:nsid w:val="588A7BF2"/>
    <w:multiLevelType w:val="hybridMultilevel"/>
    <w:tmpl w:val="908E2170"/>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8" w15:restartNumberingAfterBreak="0">
    <w:nsid w:val="5B581828"/>
    <w:multiLevelType w:val="hybridMultilevel"/>
    <w:tmpl w:val="C37E43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9" w15:restartNumberingAfterBreak="0">
    <w:nsid w:val="5B8A7E08"/>
    <w:multiLevelType w:val="multilevel"/>
    <w:tmpl w:val="9A30A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B9E122A"/>
    <w:multiLevelType w:val="multilevel"/>
    <w:tmpl w:val="FD148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BFA5CFA"/>
    <w:multiLevelType w:val="multilevel"/>
    <w:tmpl w:val="7E8C5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C3245C6"/>
    <w:multiLevelType w:val="hybridMultilevel"/>
    <w:tmpl w:val="EB7473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3" w15:restartNumberingAfterBreak="0">
    <w:nsid w:val="5C585BBA"/>
    <w:multiLevelType w:val="hybridMultilevel"/>
    <w:tmpl w:val="4BB84E16"/>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4" w15:restartNumberingAfterBreak="0">
    <w:nsid w:val="5CE058DA"/>
    <w:multiLevelType w:val="multilevel"/>
    <w:tmpl w:val="EC0872B6"/>
    <w:lvl w:ilvl="0">
      <w:start w:val="1"/>
      <w:numFmt w:val="bullet"/>
      <w:pStyle w:val="Vietaprincipal"/>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5" w15:restartNumberingAfterBreak="0">
    <w:nsid w:val="5D915AF9"/>
    <w:multiLevelType w:val="multilevel"/>
    <w:tmpl w:val="5FA484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 w15:restartNumberingAfterBreak="0">
    <w:nsid w:val="5E6A497A"/>
    <w:multiLevelType w:val="multilevel"/>
    <w:tmpl w:val="3B34C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F743744"/>
    <w:multiLevelType w:val="hybridMultilevel"/>
    <w:tmpl w:val="DA54812A"/>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98" w15:restartNumberingAfterBreak="0">
    <w:nsid w:val="601126A5"/>
    <w:multiLevelType w:val="multilevel"/>
    <w:tmpl w:val="6446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07F28E4"/>
    <w:multiLevelType w:val="hybridMultilevel"/>
    <w:tmpl w:val="CF6C0CD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0" w15:restartNumberingAfterBreak="0">
    <w:nsid w:val="60D0453B"/>
    <w:multiLevelType w:val="multilevel"/>
    <w:tmpl w:val="59B28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11F23B3"/>
    <w:multiLevelType w:val="multilevel"/>
    <w:tmpl w:val="9A6E1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3CF359C"/>
    <w:multiLevelType w:val="hybridMultilevel"/>
    <w:tmpl w:val="D54E89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3" w15:restartNumberingAfterBreak="0">
    <w:nsid w:val="65CF0FF0"/>
    <w:multiLevelType w:val="hybridMultilevel"/>
    <w:tmpl w:val="FD98467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4" w15:restartNumberingAfterBreak="0">
    <w:nsid w:val="67632015"/>
    <w:multiLevelType w:val="multilevel"/>
    <w:tmpl w:val="D82EF3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7A72E6F"/>
    <w:multiLevelType w:val="multilevel"/>
    <w:tmpl w:val="1F56A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A6872BC"/>
    <w:multiLevelType w:val="multilevel"/>
    <w:tmpl w:val="CDDC2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AB97676"/>
    <w:multiLevelType w:val="hybridMultilevel"/>
    <w:tmpl w:val="5442BFB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08" w15:restartNumberingAfterBreak="0">
    <w:nsid w:val="6B1C6590"/>
    <w:multiLevelType w:val="multilevel"/>
    <w:tmpl w:val="21E0EE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B5906C7"/>
    <w:multiLevelType w:val="multilevel"/>
    <w:tmpl w:val="51105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C12316B"/>
    <w:multiLevelType w:val="hybridMultilevel"/>
    <w:tmpl w:val="42A4D982"/>
    <w:lvl w:ilvl="0" w:tplc="E43E9FF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1" w15:restartNumberingAfterBreak="0">
    <w:nsid w:val="6C4C7C92"/>
    <w:multiLevelType w:val="hybridMultilevel"/>
    <w:tmpl w:val="A394F7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2" w15:restartNumberingAfterBreak="0">
    <w:nsid w:val="6C9B3F7F"/>
    <w:multiLevelType w:val="multilevel"/>
    <w:tmpl w:val="63EE0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D070551"/>
    <w:multiLevelType w:val="multilevel"/>
    <w:tmpl w:val="5FA484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6DC2737F"/>
    <w:multiLevelType w:val="multilevel"/>
    <w:tmpl w:val="57141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DD95FC2"/>
    <w:multiLevelType w:val="multilevel"/>
    <w:tmpl w:val="DDF45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F3A6665"/>
    <w:multiLevelType w:val="hybridMultilevel"/>
    <w:tmpl w:val="1A603D76"/>
    <w:lvl w:ilvl="0" w:tplc="240A0003">
      <w:start w:val="1"/>
      <w:numFmt w:val="bullet"/>
      <w:lvlText w:val="o"/>
      <w:lvlJc w:val="left"/>
      <w:pPr>
        <w:ind w:left="1440" w:hanging="360"/>
      </w:pPr>
      <w:rPr>
        <w:rFonts w:ascii="Courier New" w:hAnsi="Courier New" w:cs="Courier New" w:hint="default"/>
      </w:rPr>
    </w:lvl>
    <w:lvl w:ilvl="1" w:tplc="240A0003">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17" w15:restartNumberingAfterBreak="0">
    <w:nsid w:val="70745BA8"/>
    <w:multiLevelType w:val="multilevel"/>
    <w:tmpl w:val="E6C2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1813EE2"/>
    <w:multiLevelType w:val="multilevel"/>
    <w:tmpl w:val="3DA68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1896D83"/>
    <w:multiLevelType w:val="hybridMultilevel"/>
    <w:tmpl w:val="06928B5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0" w15:restartNumberingAfterBreak="0">
    <w:nsid w:val="723F203B"/>
    <w:multiLevelType w:val="multilevel"/>
    <w:tmpl w:val="39B43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27259A1"/>
    <w:multiLevelType w:val="multilevel"/>
    <w:tmpl w:val="6C3CC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2A27430"/>
    <w:multiLevelType w:val="multilevel"/>
    <w:tmpl w:val="F000D84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i/>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30D171A"/>
    <w:multiLevelType w:val="multilevel"/>
    <w:tmpl w:val="D5D01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3636611"/>
    <w:multiLevelType w:val="multilevel"/>
    <w:tmpl w:val="BF0A9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3C21D3F"/>
    <w:multiLevelType w:val="multilevel"/>
    <w:tmpl w:val="3E7A372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42D2F91"/>
    <w:multiLevelType w:val="hybridMultilevel"/>
    <w:tmpl w:val="2F7C11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7" w15:restartNumberingAfterBreak="0">
    <w:nsid w:val="74831AF7"/>
    <w:multiLevelType w:val="multilevel"/>
    <w:tmpl w:val="6F30F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4D618EF"/>
    <w:multiLevelType w:val="multilevel"/>
    <w:tmpl w:val="72DE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60B491F"/>
    <w:multiLevelType w:val="multilevel"/>
    <w:tmpl w:val="3B34C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63942DF"/>
    <w:multiLevelType w:val="multilevel"/>
    <w:tmpl w:val="2B7C7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6670C9D"/>
    <w:multiLevelType w:val="multilevel"/>
    <w:tmpl w:val="48229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6EB59BE"/>
    <w:multiLevelType w:val="hybridMultilevel"/>
    <w:tmpl w:val="2F7AD9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3" w15:restartNumberingAfterBreak="0">
    <w:nsid w:val="77FB30AF"/>
    <w:multiLevelType w:val="hybridMultilevel"/>
    <w:tmpl w:val="AA9497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4" w15:restartNumberingAfterBreak="0">
    <w:nsid w:val="781D343E"/>
    <w:multiLevelType w:val="multilevel"/>
    <w:tmpl w:val="D80AA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BF94364"/>
    <w:multiLevelType w:val="multilevel"/>
    <w:tmpl w:val="3C283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EDA4EF2"/>
    <w:multiLevelType w:val="hybridMultilevel"/>
    <w:tmpl w:val="DDB4CF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8"/>
  </w:num>
  <w:num w:numId="2">
    <w:abstractNumId w:val="81"/>
  </w:num>
  <w:num w:numId="3">
    <w:abstractNumId w:val="24"/>
  </w:num>
  <w:num w:numId="4">
    <w:abstractNumId w:val="113"/>
  </w:num>
  <w:num w:numId="5">
    <w:abstractNumId w:val="51"/>
  </w:num>
  <w:num w:numId="6">
    <w:abstractNumId w:val="12"/>
  </w:num>
  <w:num w:numId="7">
    <w:abstractNumId w:val="52"/>
  </w:num>
  <w:num w:numId="8">
    <w:abstractNumId w:val="36"/>
  </w:num>
  <w:num w:numId="9">
    <w:abstractNumId w:val="102"/>
  </w:num>
  <w:num w:numId="10">
    <w:abstractNumId w:val="9"/>
  </w:num>
  <w:num w:numId="11">
    <w:abstractNumId w:val="70"/>
  </w:num>
  <w:num w:numId="12">
    <w:abstractNumId w:val="121"/>
  </w:num>
  <w:num w:numId="13">
    <w:abstractNumId w:val="35"/>
  </w:num>
  <w:num w:numId="14">
    <w:abstractNumId w:val="45"/>
  </w:num>
  <w:num w:numId="15">
    <w:abstractNumId w:val="60"/>
  </w:num>
  <w:num w:numId="16">
    <w:abstractNumId w:val="109"/>
  </w:num>
  <w:num w:numId="17">
    <w:abstractNumId w:val="54"/>
  </w:num>
  <w:num w:numId="18">
    <w:abstractNumId w:val="104"/>
  </w:num>
  <w:num w:numId="19">
    <w:abstractNumId w:val="20"/>
  </w:num>
  <w:num w:numId="20">
    <w:abstractNumId w:val="47"/>
  </w:num>
  <w:num w:numId="21">
    <w:abstractNumId w:val="127"/>
  </w:num>
  <w:num w:numId="22">
    <w:abstractNumId w:val="21"/>
  </w:num>
  <w:num w:numId="23">
    <w:abstractNumId w:val="112"/>
  </w:num>
  <w:num w:numId="24">
    <w:abstractNumId w:val="96"/>
  </w:num>
  <w:num w:numId="25">
    <w:abstractNumId w:val="61"/>
  </w:num>
  <w:num w:numId="26">
    <w:abstractNumId w:val="14"/>
  </w:num>
  <w:num w:numId="27">
    <w:abstractNumId w:val="129"/>
  </w:num>
  <w:num w:numId="28">
    <w:abstractNumId w:val="68"/>
  </w:num>
  <w:num w:numId="29">
    <w:abstractNumId w:val="80"/>
  </w:num>
  <w:num w:numId="30">
    <w:abstractNumId w:val="72"/>
  </w:num>
  <w:num w:numId="31">
    <w:abstractNumId w:val="135"/>
  </w:num>
  <w:num w:numId="32">
    <w:abstractNumId w:val="105"/>
  </w:num>
  <w:num w:numId="33">
    <w:abstractNumId w:val="89"/>
  </w:num>
  <w:num w:numId="34">
    <w:abstractNumId w:val="76"/>
  </w:num>
  <w:num w:numId="35">
    <w:abstractNumId w:val="43"/>
  </w:num>
  <w:num w:numId="36">
    <w:abstractNumId w:val="126"/>
  </w:num>
  <w:num w:numId="37">
    <w:abstractNumId w:val="124"/>
  </w:num>
  <w:num w:numId="38">
    <w:abstractNumId w:val="17"/>
  </w:num>
  <w:num w:numId="39">
    <w:abstractNumId w:val="107"/>
  </w:num>
  <w:num w:numId="40">
    <w:abstractNumId w:val="56"/>
  </w:num>
  <w:num w:numId="41">
    <w:abstractNumId w:val="42"/>
  </w:num>
  <w:num w:numId="42">
    <w:abstractNumId w:val="46"/>
  </w:num>
  <w:num w:numId="43">
    <w:abstractNumId w:val="6"/>
  </w:num>
  <w:num w:numId="44">
    <w:abstractNumId w:val="1"/>
  </w:num>
  <w:num w:numId="45">
    <w:abstractNumId w:val="84"/>
  </w:num>
  <w:num w:numId="46">
    <w:abstractNumId w:val="34"/>
  </w:num>
  <w:num w:numId="47">
    <w:abstractNumId w:val="115"/>
  </w:num>
  <w:num w:numId="48">
    <w:abstractNumId w:val="3"/>
  </w:num>
  <w:num w:numId="49">
    <w:abstractNumId w:val="73"/>
  </w:num>
  <w:num w:numId="50">
    <w:abstractNumId w:val="86"/>
  </w:num>
  <w:num w:numId="51">
    <w:abstractNumId w:val="16"/>
  </w:num>
  <w:num w:numId="52">
    <w:abstractNumId w:val="71"/>
  </w:num>
  <w:num w:numId="53">
    <w:abstractNumId w:val="50"/>
  </w:num>
  <w:num w:numId="54">
    <w:abstractNumId w:val="8"/>
  </w:num>
  <w:num w:numId="55">
    <w:abstractNumId w:val="26"/>
  </w:num>
  <w:num w:numId="56">
    <w:abstractNumId w:val="79"/>
  </w:num>
  <w:num w:numId="57">
    <w:abstractNumId w:val="23"/>
  </w:num>
  <w:num w:numId="58">
    <w:abstractNumId w:val="66"/>
  </w:num>
  <w:num w:numId="59">
    <w:abstractNumId w:val="5"/>
  </w:num>
  <w:num w:numId="60">
    <w:abstractNumId w:val="29"/>
  </w:num>
  <w:num w:numId="61">
    <w:abstractNumId w:val="136"/>
  </w:num>
  <w:num w:numId="62">
    <w:abstractNumId w:val="64"/>
  </w:num>
  <w:num w:numId="63">
    <w:abstractNumId w:val="55"/>
  </w:num>
  <w:num w:numId="64">
    <w:abstractNumId w:val="103"/>
  </w:num>
  <w:num w:numId="65">
    <w:abstractNumId w:val="33"/>
  </w:num>
  <w:num w:numId="66">
    <w:abstractNumId w:val="10"/>
  </w:num>
  <w:num w:numId="67">
    <w:abstractNumId w:val="13"/>
  </w:num>
  <w:num w:numId="68">
    <w:abstractNumId w:val="44"/>
  </w:num>
  <w:num w:numId="69">
    <w:abstractNumId w:val="130"/>
  </w:num>
  <w:num w:numId="70">
    <w:abstractNumId w:val="85"/>
  </w:num>
  <w:num w:numId="71">
    <w:abstractNumId w:val="38"/>
  </w:num>
  <w:num w:numId="72">
    <w:abstractNumId w:val="118"/>
  </w:num>
  <w:num w:numId="73">
    <w:abstractNumId w:val="100"/>
  </w:num>
  <w:num w:numId="74">
    <w:abstractNumId w:val="7"/>
  </w:num>
  <w:num w:numId="75">
    <w:abstractNumId w:val="53"/>
  </w:num>
  <w:num w:numId="76">
    <w:abstractNumId w:val="81"/>
  </w:num>
  <w:num w:numId="77">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58"/>
  </w:num>
  <w:num w:numId="79">
    <w:abstractNumId w:val="78"/>
  </w:num>
  <w:num w:numId="80">
    <w:abstractNumId w:val="28"/>
  </w:num>
  <w:num w:numId="81">
    <w:abstractNumId w:val="131"/>
  </w:num>
  <w:num w:numId="82">
    <w:abstractNumId w:val="93"/>
  </w:num>
  <w:num w:numId="83">
    <w:abstractNumId w:val="92"/>
  </w:num>
  <w:num w:numId="84">
    <w:abstractNumId w:val="123"/>
  </w:num>
  <w:num w:numId="85">
    <w:abstractNumId w:val="32"/>
  </w:num>
  <w:num w:numId="86">
    <w:abstractNumId w:val="120"/>
  </w:num>
  <w:num w:numId="87">
    <w:abstractNumId w:val="90"/>
  </w:num>
  <w:num w:numId="88">
    <w:abstractNumId w:val="106"/>
  </w:num>
  <w:num w:numId="89">
    <w:abstractNumId w:val="39"/>
  </w:num>
  <w:num w:numId="90">
    <w:abstractNumId w:val="40"/>
  </w:num>
  <w:num w:numId="91">
    <w:abstractNumId w:val="108"/>
  </w:num>
  <w:num w:numId="92">
    <w:abstractNumId w:val="18"/>
  </w:num>
  <w:num w:numId="93">
    <w:abstractNumId w:val="11"/>
  </w:num>
  <w:num w:numId="94">
    <w:abstractNumId w:val="31"/>
  </w:num>
  <w:num w:numId="95">
    <w:abstractNumId w:val="74"/>
  </w:num>
  <w:num w:numId="96">
    <w:abstractNumId w:val="19"/>
  </w:num>
  <w:num w:numId="97">
    <w:abstractNumId w:val="88"/>
  </w:num>
  <w:num w:numId="98">
    <w:abstractNumId w:val="116"/>
  </w:num>
  <w:num w:numId="99">
    <w:abstractNumId w:val="15"/>
  </w:num>
  <w:num w:numId="100">
    <w:abstractNumId w:val="77"/>
  </w:num>
  <w:num w:numId="101">
    <w:abstractNumId w:val="83"/>
  </w:num>
  <w:num w:numId="102">
    <w:abstractNumId w:val="18"/>
  </w:num>
  <w:num w:numId="103">
    <w:abstractNumId w:val="22"/>
  </w:num>
  <w:num w:numId="104">
    <w:abstractNumId w:val="67"/>
  </w:num>
  <w:num w:numId="105">
    <w:abstractNumId w:val="18"/>
  </w:num>
  <w:num w:numId="106">
    <w:abstractNumId w:val="18"/>
  </w:num>
  <w:num w:numId="107">
    <w:abstractNumId w:val="134"/>
  </w:num>
  <w:num w:numId="108">
    <w:abstractNumId w:val="18"/>
  </w:num>
  <w:num w:numId="109">
    <w:abstractNumId w:val="125"/>
  </w:num>
  <w:num w:numId="110">
    <w:abstractNumId w:val="48"/>
  </w:num>
  <w:num w:numId="111">
    <w:abstractNumId w:val="110"/>
  </w:num>
  <w:num w:numId="112">
    <w:abstractNumId w:val="94"/>
  </w:num>
  <w:num w:numId="113">
    <w:abstractNumId w:val="94"/>
  </w:num>
  <w:num w:numId="114">
    <w:abstractNumId w:val="94"/>
  </w:num>
  <w:num w:numId="115">
    <w:abstractNumId w:val="0"/>
  </w:num>
  <w:num w:numId="116">
    <w:abstractNumId w:val="65"/>
  </w:num>
  <w:num w:numId="117">
    <w:abstractNumId w:val="63"/>
  </w:num>
  <w:num w:numId="118">
    <w:abstractNumId w:val="75"/>
  </w:num>
  <w:num w:numId="119">
    <w:abstractNumId w:val="25"/>
  </w:num>
  <w:num w:numId="120">
    <w:abstractNumId w:val="49"/>
  </w:num>
  <w:num w:numId="121">
    <w:abstractNumId w:val="98"/>
  </w:num>
  <w:num w:numId="122">
    <w:abstractNumId w:val="30"/>
  </w:num>
  <w:num w:numId="123">
    <w:abstractNumId w:val="122"/>
  </w:num>
  <w:num w:numId="124">
    <w:abstractNumId w:val="99"/>
  </w:num>
  <w:num w:numId="125">
    <w:abstractNumId w:val="27"/>
  </w:num>
  <w:num w:numId="126">
    <w:abstractNumId w:val="59"/>
  </w:num>
  <w:num w:numId="127">
    <w:abstractNumId w:val="114"/>
  </w:num>
  <w:num w:numId="128">
    <w:abstractNumId w:val="82"/>
  </w:num>
  <w:num w:numId="129">
    <w:abstractNumId w:val="91"/>
  </w:num>
  <w:num w:numId="130">
    <w:abstractNumId w:val="119"/>
  </w:num>
  <w:num w:numId="131">
    <w:abstractNumId w:val="87"/>
  </w:num>
  <w:num w:numId="132">
    <w:abstractNumId w:val="57"/>
  </w:num>
  <w:num w:numId="133">
    <w:abstractNumId w:val="132"/>
  </w:num>
  <w:num w:numId="134">
    <w:abstractNumId w:val="69"/>
  </w:num>
  <w:num w:numId="135">
    <w:abstractNumId w:val="101"/>
  </w:num>
  <w:num w:numId="136">
    <w:abstractNumId w:val="133"/>
  </w:num>
  <w:num w:numId="137">
    <w:abstractNumId w:val="117"/>
  </w:num>
  <w:num w:numId="138">
    <w:abstractNumId w:val="128"/>
  </w:num>
  <w:num w:numId="139">
    <w:abstractNumId w:val="4"/>
  </w:num>
  <w:num w:numId="140">
    <w:abstractNumId w:val="95"/>
  </w:num>
  <w:num w:numId="141">
    <w:abstractNumId w:val="41"/>
  </w:num>
  <w:num w:numId="142">
    <w:abstractNumId w:val="97"/>
  </w:num>
  <w:num w:numId="143">
    <w:abstractNumId w:val="2"/>
  </w:num>
  <w:num w:numId="144">
    <w:abstractNumId w:val="62"/>
  </w:num>
  <w:num w:numId="145">
    <w:abstractNumId w:val="37"/>
  </w:num>
  <w:num w:numId="146">
    <w:abstractNumId w:val="111"/>
  </w:num>
  <w:numIdMacAtCleanup w:val="1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nica Maria Garro Lopez">
    <w15:presenceInfo w15:providerId="None" w15:userId="Monica Maria Garro Lopez"/>
  </w15:person>
  <w15:person w15:author="PEREZ MARTINEZ Gema (ENGIE-España)">
    <w15:presenceInfo w15:providerId="AD" w15:userId="S::LG6432@engie.com::e5eaba8e-a401-45da-bc5b-3c70c8f79f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trackRevisions/>
  <w:defaultTabStop w:val="708"/>
  <w:autoHyphenation/>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358"/>
    <w:rsid w:val="00006707"/>
    <w:rsid w:val="00015906"/>
    <w:rsid w:val="00022C85"/>
    <w:rsid w:val="0002362E"/>
    <w:rsid w:val="000259BC"/>
    <w:rsid w:val="00025C93"/>
    <w:rsid w:val="0002654B"/>
    <w:rsid w:val="0002682B"/>
    <w:rsid w:val="00037FB5"/>
    <w:rsid w:val="00040440"/>
    <w:rsid w:val="00042709"/>
    <w:rsid w:val="00056BC1"/>
    <w:rsid w:val="00057615"/>
    <w:rsid w:val="000608DC"/>
    <w:rsid w:val="0006215C"/>
    <w:rsid w:val="0007143E"/>
    <w:rsid w:val="00086165"/>
    <w:rsid w:val="000923C9"/>
    <w:rsid w:val="000A1044"/>
    <w:rsid w:val="000A4530"/>
    <w:rsid w:val="000B03AD"/>
    <w:rsid w:val="000B5326"/>
    <w:rsid w:val="000C26CC"/>
    <w:rsid w:val="000C5D99"/>
    <w:rsid w:val="000D0980"/>
    <w:rsid w:val="000D5CE3"/>
    <w:rsid w:val="000E1352"/>
    <w:rsid w:val="000E35A7"/>
    <w:rsid w:val="00105029"/>
    <w:rsid w:val="00114A95"/>
    <w:rsid w:val="00115F66"/>
    <w:rsid w:val="00116B87"/>
    <w:rsid w:val="001257AB"/>
    <w:rsid w:val="00126B1C"/>
    <w:rsid w:val="00136E8E"/>
    <w:rsid w:val="00142FF6"/>
    <w:rsid w:val="00145AEA"/>
    <w:rsid w:val="00155FD5"/>
    <w:rsid w:val="00156B62"/>
    <w:rsid w:val="00156CBF"/>
    <w:rsid w:val="00160157"/>
    <w:rsid w:val="00163ACE"/>
    <w:rsid w:val="00167081"/>
    <w:rsid w:val="00171D3E"/>
    <w:rsid w:val="00176E0E"/>
    <w:rsid w:val="00177C9F"/>
    <w:rsid w:val="0018015E"/>
    <w:rsid w:val="00187FD6"/>
    <w:rsid w:val="00197491"/>
    <w:rsid w:val="0019770C"/>
    <w:rsid w:val="001A13A1"/>
    <w:rsid w:val="001B089E"/>
    <w:rsid w:val="001B2114"/>
    <w:rsid w:val="001B3C55"/>
    <w:rsid w:val="001B6F89"/>
    <w:rsid w:val="001C35D5"/>
    <w:rsid w:val="001E36DB"/>
    <w:rsid w:val="001F7FC3"/>
    <w:rsid w:val="00210CAD"/>
    <w:rsid w:val="00214036"/>
    <w:rsid w:val="002157E2"/>
    <w:rsid w:val="00217A2E"/>
    <w:rsid w:val="00232CC1"/>
    <w:rsid w:val="00233C85"/>
    <w:rsid w:val="00234178"/>
    <w:rsid w:val="0024167F"/>
    <w:rsid w:val="00241A9D"/>
    <w:rsid w:val="00243B73"/>
    <w:rsid w:val="00245AEA"/>
    <w:rsid w:val="00250914"/>
    <w:rsid w:val="00260753"/>
    <w:rsid w:val="00265ED5"/>
    <w:rsid w:val="00266F3E"/>
    <w:rsid w:val="002830B2"/>
    <w:rsid w:val="00284410"/>
    <w:rsid w:val="00291002"/>
    <w:rsid w:val="0029302A"/>
    <w:rsid w:val="002A1130"/>
    <w:rsid w:val="002A6114"/>
    <w:rsid w:val="002B1BAB"/>
    <w:rsid w:val="002B2133"/>
    <w:rsid w:val="002C2D75"/>
    <w:rsid w:val="002D014E"/>
    <w:rsid w:val="002D0FE5"/>
    <w:rsid w:val="002D2661"/>
    <w:rsid w:val="002D5C99"/>
    <w:rsid w:val="002E0BE5"/>
    <w:rsid w:val="002E3918"/>
    <w:rsid w:val="002E49AC"/>
    <w:rsid w:val="00307187"/>
    <w:rsid w:val="00307C20"/>
    <w:rsid w:val="00321189"/>
    <w:rsid w:val="003232D9"/>
    <w:rsid w:val="0032599D"/>
    <w:rsid w:val="00327CCA"/>
    <w:rsid w:val="00332E27"/>
    <w:rsid w:val="00336FB0"/>
    <w:rsid w:val="003466EB"/>
    <w:rsid w:val="0034681A"/>
    <w:rsid w:val="00352EAB"/>
    <w:rsid w:val="003624F4"/>
    <w:rsid w:val="00362A6B"/>
    <w:rsid w:val="00377929"/>
    <w:rsid w:val="00381847"/>
    <w:rsid w:val="003906CB"/>
    <w:rsid w:val="00391E30"/>
    <w:rsid w:val="003934D7"/>
    <w:rsid w:val="00397648"/>
    <w:rsid w:val="003A0AFC"/>
    <w:rsid w:val="003A14EA"/>
    <w:rsid w:val="003A2A2D"/>
    <w:rsid w:val="003A7129"/>
    <w:rsid w:val="003B0BB1"/>
    <w:rsid w:val="003B5600"/>
    <w:rsid w:val="003B5988"/>
    <w:rsid w:val="003B651D"/>
    <w:rsid w:val="003C0B52"/>
    <w:rsid w:val="003D0A42"/>
    <w:rsid w:val="003D1328"/>
    <w:rsid w:val="003E3857"/>
    <w:rsid w:val="003E4199"/>
    <w:rsid w:val="003E7FF1"/>
    <w:rsid w:val="003F0FBE"/>
    <w:rsid w:val="003F4573"/>
    <w:rsid w:val="003F641A"/>
    <w:rsid w:val="00412181"/>
    <w:rsid w:val="00414412"/>
    <w:rsid w:val="004155D0"/>
    <w:rsid w:val="00415AEC"/>
    <w:rsid w:val="00416E9A"/>
    <w:rsid w:val="00422E31"/>
    <w:rsid w:val="00422E43"/>
    <w:rsid w:val="004234A0"/>
    <w:rsid w:val="00440B3A"/>
    <w:rsid w:val="00442E9F"/>
    <w:rsid w:val="00446DC0"/>
    <w:rsid w:val="00453A16"/>
    <w:rsid w:val="0046169C"/>
    <w:rsid w:val="00474AD7"/>
    <w:rsid w:val="00480827"/>
    <w:rsid w:val="0048471E"/>
    <w:rsid w:val="00487135"/>
    <w:rsid w:val="00495494"/>
    <w:rsid w:val="004A38FE"/>
    <w:rsid w:val="004A6FEC"/>
    <w:rsid w:val="004A74A5"/>
    <w:rsid w:val="004B4EFA"/>
    <w:rsid w:val="004C0364"/>
    <w:rsid w:val="004C1DE0"/>
    <w:rsid w:val="004C3E5B"/>
    <w:rsid w:val="004C769E"/>
    <w:rsid w:val="004E02D0"/>
    <w:rsid w:val="004E05D6"/>
    <w:rsid w:val="004E1DF5"/>
    <w:rsid w:val="004E2CF1"/>
    <w:rsid w:val="004E2FC0"/>
    <w:rsid w:val="004E6B2F"/>
    <w:rsid w:val="004F0199"/>
    <w:rsid w:val="004F2CA8"/>
    <w:rsid w:val="004F49FA"/>
    <w:rsid w:val="004F6360"/>
    <w:rsid w:val="00510000"/>
    <w:rsid w:val="005141C1"/>
    <w:rsid w:val="00517D6B"/>
    <w:rsid w:val="00533EDA"/>
    <w:rsid w:val="0053484E"/>
    <w:rsid w:val="00535B3F"/>
    <w:rsid w:val="005369DF"/>
    <w:rsid w:val="0054441C"/>
    <w:rsid w:val="00545E67"/>
    <w:rsid w:val="00546BE3"/>
    <w:rsid w:val="0055024C"/>
    <w:rsid w:val="00552BA1"/>
    <w:rsid w:val="00555B5D"/>
    <w:rsid w:val="00560230"/>
    <w:rsid w:val="00560D08"/>
    <w:rsid w:val="005620D4"/>
    <w:rsid w:val="0056588E"/>
    <w:rsid w:val="0056783D"/>
    <w:rsid w:val="00574239"/>
    <w:rsid w:val="00574F0B"/>
    <w:rsid w:val="0058050D"/>
    <w:rsid w:val="005807E9"/>
    <w:rsid w:val="00580BA2"/>
    <w:rsid w:val="00580D8C"/>
    <w:rsid w:val="00581529"/>
    <w:rsid w:val="00582B36"/>
    <w:rsid w:val="00585C6A"/>
    <w:rsid w:val="00587C50"/>
    <w:rsid w:val="00593605"/>
    <w:rsid w:val="0059420E"/>
    <w:rsid w:val="00594986"/>
    <w:rsid w:val="005962CB"/>
    <w:rsid w:val="005A0ACC"/>
    <w:rsid w:val="005A433B"/>
    <w:rsid w:val="005A6111"/>
    <w:rsid w:val="005A6755"/>
    <w:rsid w:val="005B0102"/>
    <w:rsid w:val="005B27C3"/>
    <w:rsid w:val="005C10EB"/>
    <w:rsid w:val="005C332E"/>
    <w:rsid w:val="005C37BF"/>
    <w:rsid w:val="005C6116"/>
    <w:rsid w:val="005D5116"/>
    <w:rsid w:val="005D5D46"/>
    <w:rsid w:val="005E2ED7"/>
    <w:rsid w:val="005E67B0"/>
    <w:rsid w:val="005F2FAF"/>
    <w:rsid w:val="005F7893"/>
    <w:rsid w:val="00601ED3"/>
    <w:rsid w:val="00603408"/>
    <w:rsid w:val="00604B03"/>
    <w:rsid w:val="00606A08"/>
    <w:rsid w:val="00613E00"/>
    <w:rsid w:val="006161AB"/>
    <w:rsid w:val="00617B53"/>
    <w:rsid w:val="00620CE6"/>
    <w:rsid w:val="006227D1"/>
    <w:rsid w:val="0062292A"/>
    <w:rsid w:val="0062317E"/>
    <w:rsid w:val="00625206"/>
    <w:rsid w:val="006265FB"/>
    <w:rsid w:val="0063247B"/>
    <w:rsid w:val="00640FCF"/>
    <w:rsid w:val="0064141D"/>
    <w:rsid w:val="0064148F"/>
    <w:rsid w:val="00645001"/>
    <w:rsid w:val="00645A59"/>
    <w:rsid w:val="006477F7"/>
    <w:rsid w:val="00647BE5"/>
    <w:rsid w:val="00652271"/>
    <w:rsid w:val="00685B3A"/>
    <w:rsid w:val="00686CAB"/>
    <w:rsid w:val="006903B3"/>
    <w:rsid w:val="00691967"/>
    <w:rsid w:val="00693295"/>
    <w:rsid w:val="0069514A"/>
    <w:rsid w:val="006B390D"/>
    <w:rsid w:val="006B413F"/>
    <w:rsid w:val="006C083C"/>
    <w:rsid w:val="006C1D57"/>
    <w:rsid w:val="006C7898"/>
    <w:rsid w:val="006C7B93"/>
    <w:rsid w:val="006D3B54"/>
    <w:rsid w:val="006D5073"/>
    <w:rsid w:val="006D5877"/>
    <w:rsid w:val="006D67D7"/>
    <w:rsid w:val="006E111E"/>
    <w:rsid w:val="006F6BC0"/>
    <w:rsid w:val="00704965"/>
    <w:rsid w:val="00704F74"/>
    <w:rsid w:val="00705D20"/>
    <w:rsid w:val="00707F8B"/>
    <w:rsid w:val="007178C8"/>
    <w:rsid w:val="00717F3B"/>
    <w:rsid w:val="00720819"/>
    <w:rsid w:val="0072179D"/>
    <w:rsid w:val="00721DDC"/>
    <w:rsid w:val="00721E34"/>
    <w:rsid w:val="00722E23"/>
    <w:rsid w:val="0072474B"/>
    <w:rsid w:val="007254AF"/>
    <w:rsid w:val="00727A9C"/>
    <w:rsid w:val="00731472"/>
    <w:rsid w:val="00731769"/>
    <w:rsid w:val="0073319E"/>
    <w:rsid w:val="00743BD1"/>
    <w:rsid w:val="0074629A"/>
    <w:rsid w:val="00751DDC"/>
    <w:rsid w:val="00754685"/>
    <w:rsid w:val="0076344E"/>
    <w:rsid w:val="00766A0A"/>
    <w:rsid w:val="00770D4B"/>
    <w:rsid w:val="007716E4"/>
    <w:rsid w:val="00780ABC"/>
    <w:rsid w:val="007853FF"/>
    <w:rsid w:val="007868BE"/>
    <w:rsid w:val="00786E3C"/>
    <w:rsid w:val="00787409"/>
    <w:rsid w:val="007903C1"/>
    <w:rsid w:val="00793C52"/>
    <w:rsid w:val="007942AC"/>
    <w:rsid w:val="00796E07"/>
    <w:rsid w:val="007A0411"/>
    <w:rsid w:val="007A3100"/>
    <w:rsid w:val="007A66D5"/>
    <w:rsid w:val="007B5358"/>
    <w:rsid w:val="007C14B0"/>
    <w:rsid w:val="007C4318"/>
    <w:rsid w:val="007C7C42"/>
    <w:rsid w:val="007D2C5D"/>
    <w:rsid w:val="007D52DB"/>
    <w:rsid w:val="007E4BFB"/>
    <w:rsid w:val="007E6A88"/>
    <w:rsid w:val="007E77EF"/>
    <w:rsid w:val="007F07F7"/>
    <w:rsid w:val="007F2883"/>
    <w:rsid w:val="007F6031"/>
    <w:rsid w:val="00800D70"/>
    <w:rsid w:val="008044CC"/>
    <w:rsid w:val="00806425"/>
    <w:rsid w:val="00811EA9"/>
    <w:rsid w:val="00813833"/>
    <w:rsid w:val="00817D79"/>
    <w:rsid w:val="00841E61"/>
    <w:rsid w:val="00845CC8"/>
    <w:rsid w:val="008462B5"/>
    <w:rsid w:val="00847129"/>
    <w:rsid w:val="00847439"/>
    <w:rsid w:val="00857EB5"/>
    <w:rsid w:val="00860BE2"/>
    <w:rsid w:val="00863D05"/>
    <w:rsid w:val="00867C1E"/>
    <w:rsid w:val="00870C3B"/>
    <w:rsid w:val="008712D3"/>
    <w:rsid w:val="00873898"/>
    <w:rsid w:val="0087541F"/>
    <w:rsid w:val="00876267"/>
    <w:rsid w:val="008817B3"/>
    <w:rsid w:val="008876B1"/>
    <w:rsid w:val="008955EB"/>
    <w:rsid w:val="00896250"/>
    <w:rsid w:val="008A3BCE"/>
    <w:rsid w:val="008A5278"/>
    <w:rsid w:val="008B02FA"/>
    <w:rsid w:val="008B1480"/>
    <w:rsid w:val="008B1736"/>
    <w:rsid w:val="008C1519"/>
    <w:rsid w:val="008C3005"/>
    <w:rsid w:val="008C7248"/>
    <w:rsid w:val="008D3F7D"/>
    <w:rsid w:val="008D58F8"/>
    <w:rsid w:val="008E4204"/>
    <w:rsid w:val="008F0862"/>
    <w:rsid w:val="008F154E"/>
    <w:rsid w:val="008F1BE3"/>
    <w:rsid w:val="0090530C"/>
    <w:rsid w:val="00906358"/>
    <w:rsid w:val="009064DF"/>
    <w:rsid w:val="00906997"/>
    <w:rsid w:val="00907D9C"/>
    <w:rsid w:val="00910DDE"/>
    <w:rsid w:val="00916A17"/>
    <w:rsid w:val="00921CE9"/>
    <w:rsid w:val="00926FB3"/>
    <w:rsid w:val="00927A1C"/>
    <w:rsid w:val="00932EF2"/>
    <w:rsid w:val="00940304"/>
    <w:rsid w:val="00944F5E"/>
    <w:rsid w:val="00957394"/>
    <w:rsid w:val="00971E13"/>
    <w:rsid w:val="00973C71"/>
    <w:rsid w:val="00987678"/>
    <w:rsid w:val="00990AC6"/>
    <w:rsid w:val="00993577"/>
    <w:rsid w:val="00993830"/>
    <w:rsid w:val="009A0155"/>
    <w:rsid w:val="009A0D71"/>
    <w:rsid w:val="009A2249"/>
    <w:rsid w:val="009A544A"/>
    <w:rsid w:val="009C1CCF"/>
    <w:rsid w:val="009C499A"/>
    <w:rsid w:val="009C61A0"/>
    <w:rsid w:val="009D74D4"/>
    <w:rsid w:val="009E49A0"/>
    <w:rsid w:val="009E4E8A"/>
    <w:rsid w:val="009F2276"/>
    <w:rsid w:val="009F2921"/>
    <w:rsid w:val="009F2D71"/>
    <w:rsid w:val="009F319E"/>
    <w:rsid w:val="009F4978"/>
    <w:rsid w:val="009F7283"/>
    <w:rsid w:val="00A01555"/>
    <w:rsid w:val="00A01AD4"/>
    <w:rsid w:val="00A02E2E"/>
    <w:rsid w:val="00A04507"/>
    <w:rsid w:val="00A065FB"/>
    <w:rsid w:val="00A07969"/>
    <w:rsid w:val="00A163E6"/>
    <w:rsid w:val="00A24768"/>
    <w:rsid w:val="00A2777B"/>
    <w:rsid w:val="00A336BD"/>
    <w:rsid w:val="00A34355"/>
    <w:rsid w:val="00A350C9"/>
    <w:rsid w:val="00A40DB2"/>
    <w:rsid w:val="00A54054"/>
    <w:rsid w:val="00A54C30"/>
    <w:rsid w:val="00A54EBE"/>
    <w:rsid w:val="00A64A88"/>
    <w:rsid w:val="00A73390"/>
    <w:rsid w:val="00A75296"/>
    <w:rsid w:val="00A77AE7"/>
    <w:rsid w:val="00A81527"/>
    <w:rsid w:val="00A83EDE"/>
    <w:rsid w:val="00A8404A"/>
    <w:rsid w:val="00A8497B"/>
    <w:rsid w:val="00A869E4"/>
    <w:rsid w:val="00A973DB"/>
    <w:rsid w:val="00AA28C8"/>
    <w:rsid w:val="00AA7539"/>
    <w:rsid w:val="00AB3829"/>
    <w:rsid w:val="00AB6377"/>
    <w:rsid w:val="00AB73E3"/>
    <w:rsid w:val="00AC295C"/>
    <w:rsid w:val="00AC3310"/>
    <w:rsid w:val="00AC68B2"/>
    <w:rsid w:val="00AC7274"/>
    <w:rsid w:val="00AD10A5"/>
    <w:rsid w:val="00AD4165"/>
    <w:rsid w:val="00AD582F"/>
    <w:rsid w:val="00AE31B4"/>
    <w:rsid w:val="00AE3E67"/>
    <w:rsid w:val="00AE6F88"/>
    <w:rsid w:val="00AF01D0"/>
    <w:rsid w:val="00AF12DE"/>
    <w:rsid w:val="00AF1A77"/>
    <w:rsid w:val="00AF1E59"/>
    <w:rsid w:val="00AF3460"/>
    <w:rsid w:val="00AF57D4"/>
    <w:rsid w:val="00B01FDA"/>
    <w:rsid w:val="00B04624"/>
    <w:rsid w:val="00B062A6"/>
    <w:rsid w:val="00B1002C"/>
    <w:rsid w:val="00B114F4"/>
    <w:rsid w:val="00B178D5"/>
    <w:rsid w:val="00B20A94"/>
    <w:rsid w:val="00B2213F"/>
    <w:rsid w:val="00B226DD"/>
    <w:rsid w:val="00B246F5"/>
    <w:rsid w:val="00B274AC"/>
    <w:rsid w:val="00B3253F"/>
    <w:rsid w:val="00B34E3F"/>
    <w:rsid w:val="00B3635A"/>
    <w:rsid w:val="00B42892"/>
    <w:rsid w:val="00B444D9"/>
    <w:rsid w:val="00B4576B"/>
    <w:rsid w:val="00B5303A"/>
    <w:rsid w:val="00B56F00"/>
    <w:rsid w:val="00B57D40"/>
    <w:rsid w:val="00B6053A"/>
    <w:rsid w:val="00B71DD7"/>
    <w:rsid w:val="00B77756"/>
    <w:rsid w:val="00B80333"/>
    <w:rsid w:val="00B818E9"/>
    <w:rsid w:val="00B81E69"/>
    <w:rsid w:val="00B82E15"/>
    <w:rsid w:val="00B8527C"/>
    <w:rsid w:val="00B9450F"/>
    <w:rsid w:val="00BA13AE"/>
    <w:rsid w:val="00BA29D1"/>
    <w:rsid w:val="00BB01E6"/>
    <w:rsid w:val="00BB0F2B"/>
    <w:rsid w:val="00BB4224"/>
    <w:rsid w:val="00BC4767"/>
    <w:rsid w:val="00BC4AA6"/>
    <w:rsid w:val="00BC5A2E"/>
    <w:rsid w:val="00BD04DB"/>
    <w:rsid w:val="00BD177A"/>
    <w:rsid w:val="00BD3E05"/>
    <w:rsid w:val="00BD4087"/>
    <w:rsid w:val="00BD453F"/>
    <w:rsid w:val="00BE0306"/>
    <w:rsid w:val="00BF160D"/>
    <w:rsid w:val="00BF347E"/>
    <w:rsid w:val="00BF414E"/>
    <w:rsid w:val="00BF77CE"/>
    <w:rsid w:val="00C03DC2"/>
    <w:rsid w:val="00C113C8"/>
    <w:rsid w:val="00C11B2B"/>
    <w:rsid w:val="00C161D0"/>
    <w:rsid w:val="00C17389"/>
    <w:rsid w:val="00C3567F"/>
    <w:rsid w:val="00C41F6A"/>
    <w:rsid w:val="00C54358"/>
    <w:rsid w:val="00C571DE"/>
    <w:rsid w:val="00C70B56"/>
    <w:rsid w:val="00C75AB8"/>
    <w:rsid w:val="00C76724"/>
    <w:rsid w:val="00C8136B"/>
    <w:rsid w:val="00C90602"/>
    <w:rsid w:val="00C91E11"/>
    <w:rsid w:val="00C946C8"/>
    <w:rsid w:val="00C974E8"/>
    <w:rsid w:val="00CA0C8D"/>
    <w:rsid w:val="00CA3FB1"/>
    <w:rsid w:val="00CA4D32"/>
    <w:rsid w:val="00CB02F3"/>
    <w:rsid w:val="00CB53A3"/>
    <w:rsid w:val="00CC1A65"/>
    <w:rsid w:val="00CC52C1"/>
    <w:rsid w:val="00CC754A"/>
    <w:rsid w:val="00CD2821"/>
    <w:rsid w:val="00CD2B84"/>
    <w:rsid w:val="00CE2D1B"/>
    <w:rsid w:val="00CE3088"/>
    <w:rsid w:val="00CE4144"/>
    <w:rsid w:val="00CE7758"/>
    <w:rsid w:val="00CE7DC7"/>
    <w:rsid w:val="00CF01BE"/>
    <w:rsid w:val="00CF08CB"/>
    <w:rsid w:val="00CF4B7E"/>
    <w:rsid w:val="00CF5EA7"/>
    <w:rsid w:val="00CF7D69"/>
    <w:rsid w:val="00D0247A"/>
    <w:rsid w:val="00D03A64"/>
    <w:rsid w:val="00D115C2"/>
    <w:rsid w:val="00D12D2D"/>
    <w:rsid w:val="00D137D8"/>
    <w:rsid w:val="00D14AE4"/>
    <w:rsid w:val="00D15B51"/>
    <w:rsid w:val="00D213B8"/>
    <w:rsid w:val="00D263CC"/>
    <w:rsid w:val="00D320F4"/>
    <w:rsid w:val="00D33E71"/>
    <w:rsid w:val="00D37BBD"/>
    <w:rsid w:val="00D41138"/>
    <w:rsid w:val="00D42A24"/>
    <w:rsid w:val="00D42E4D"/>
    <w:rsid w:val="00D44EA3"/>
    <w:rsid w:val="00D508B5"/>
    <w:rsid w:val="00D53E8B"/>
    <w:rsid w:val="00D550EF"/>
    <w:rsid w:val="00D55FC8"/>
    <w:rsid w:val="00D627F6"/>
    <w:rsid w:val="00D62AA3"/>
    <w:rsid w:val="00D801A1"/>
    <w:rsid w:val="00D80852"/>
    <w:rsid w:val="00D85187"/>
    <w:rsid w:val="00D851A9"/>
    <w:rsid w:val="00D85BE7"/>
    <w:rsid w:val="00D8697E"/>
    <w:rsid w:val="00D92E5C"/>
    <w:rsid w:val="00D942D1"/>
    <w:rsid w:val="00DA3FE3"/>
    <w:rsid w:val="00DA56A4"/>
    <w:rsid w:val="00DA6D0C"/>
    <w:rsid w:val="00DB24E2"/>
    <w:rsid w:val="00DB44E2"/>
    <w:rsid w:val="00DB45C6"/>
    <w:rsid w:val="00DC0D0F"/>
    <w:rsid w:val="00DC107C"/>
    <w:rsid w:val="00DC55FA"/>
    <w:rsid w:val="00DD046A"/>
    <w:rsid w:val="00DD2678"/>
    <w:rsid w:val="00DE6002"/>
    <w:rsid w:val="00DE63FC"/>
    <w:rsid w:val="00DF7839"/>
    <w:rsid w:val="00E00546"/>
    <w:rsid w:val="00E03F28"/>
    <w:rsid w:val="00E04857"/>
    <w:rsid w:val="00E072B1"/>
    <w:rsid w:val="00E10FF0"/>
    <w:rsid w:val="00E14DF8"/>
    <w:rsid w:val="00E16608"/>
    <w:rsid w:val="00E17429"/>
    <w:rsid w:val="00E202EE"/>
    <w:rsid w:val="00E24747"/>
    <w:rsid w:val="00E26F5B"/>
    <w:rsid w:val="00E31A0A"/>
    <w:rsid w:val="00E37007"/>
    <w:rsid w:val="00E37826"/>
    <w:rsid w:val="00E44665"/>
    <w:rsid w:val="00E4796C"/>
    <w:rsid w:val="00E50291"/>
    <w:rsid w:val="00E51DE7"/>
    <w:rsid w:val="00E538BF"/>
    <w:rsid w:val="00E54E2B"/>
    <w:rsid w:val="00E73BD4"/>
    <w:rsid w:val="00E816DB"/>
    <w:rsid w:val="00E834B3"/>
    <w:rsid w:val="00E87916"/>
    <w:rsid w:val="00E87B7E"/>
    <w:rsid w:val="00E920DB"/>
    <w:rsid w:val="00E96CD5"/>
    <w:rsid w:val="00EA137B"/>
    <w:rsid w:val="00EA4578"/>
    <w:rsid w:val="00EA5B8A"/>
    <w:rsid w:val="00EA5C2B"/>
    <w:rsid w:val="00EA7270"/>
    <w:rsid w:val="00EB148A"/>
    <w:rsid w:val="00EB68F8"/>
    <w:rsid w:val="00EC07AA"/>
    <w:rsid w:val="00EC486E"/>
    <w:rsid w:val="00ED4286"/>
    <w:rsid w:val="00EE1D9B"/>
    <w:rsid w:val="00EE4A4E"/>
    <w:rsid w:val="00EE53D7"/>
    <w:rsid w:val="00EF1CD3"/>
    <w:rsid w:val="00EF3666"/>
    <w:rsid w:val="00EF6457"/>
    <w:rsid w:val="00F02223"/>
    <w:rsid w:val="00F02516"/>
    <w:rsid w:val="00F11AD1"/>
    <w:rsid w:val="00F17DF6"/>
    <w:rsid w:val="00F228B7"/>
    <w:rsid w:val="00F30CFC"/>
    <w:rsid w:val="00F40CCD"/>
    <w:rsid w:val="00F51487"/>
    <w:rsid w:val="00F5570E"/>
    <w:rsid w:val="00F67657"/>
    <w:rsid w:val="00F76B2D"/>
    <w:rsid w:val="00F80887"/>
    <w:rsid w:val="00F86217"/>
    <w:rsid w:val="00F8702B"/>
    <w:rsid w:val="00F92723"/>
    <w:rsid w:val="00FA0162"/>
    <w:rsid w:val="00FA019C"/>
    <w:rsid w:val="00FA36BF"/>
    <w:rsid w:val="00FA7708"/>
    <w:rsid w:val="00FB5361"/>
    <w:rsid w:val="00FB5B94"/>
    <w:rsid w:val="00FC3323"/>
    <w:rsid w:val="00FC50E7"/>
    <w:rsid w:val="00FD16CA"/>
    <w:rsid w:val="00FD265C"/>
    <w:rsid w:val="00FD3F09"/>
    <w:rsid w:val="00FE13B2"/>
    <w:rsid w:val="00FE17A4"/>
    <w:rsid w:val="00FE2B03"/>
    <w:rsid w:val="00FE5DEC"/>
    <w:rsid w:val="00FE69E1"/>
    <w:rsid w:val="00FE76A6"/>
    <w:rsid w:val="00FF42C7"/>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FE6E81"/>
  <w15:docId w15:val="{71FE55FD-8EC8-4732-B9DE-EBD06FBC8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0887"/>
    <w:pPr>
      <w:spacing w:after="200" w:line="276" w:lineRule="auto"/>
      <w:jc w:val="both"/>
    </w:pPr>
    <w:rPr>
      <w:rFonts w:ascii="Arial" w:hAnsi="Arial" w:cs="Arial"/>
      <w:sz w:val="22"/>
    </w:rPr>
  </w:style>
  <w:style w:type="paragraph" w:styleId="Ttulo1">
    <w:name w:val="heading 1"/>
    <w:basedOn w:val="Normal"/>
    <w:next w:val="Normal"/>
    <w:link w:val="Ttulo1Car"/>
    <w:uiPriority w:val="9"/>
    <w:qFormat/>
    <w:rsid w:val="003D305D"/>
    <w:pPr>
      <w:keepNext/>
      <w:keepLines/>
      <w:numPr>
        <w:numId w:val="1"/>
      </w:numPr>
      <w:spacing w:before="240" w:after="240"/>
      <w:outlineLvl w:val="0"/>
    </w:pPr>
    <w:rPr>
      <w:rFonts w:eastAsiaTheme="majorEastAsia"/>
      <w:color w:val="000000" w:themeColor="text1"/>
      <w:sz w:val="44"/>
      <w:szCs w:val="36"/>
    </w:rPr>
  </w:style>
  <w:style w:type="paragraph" w:styleId="Ttulo2">
    <w:name w:val="heading 2"/>
    <w:basedOn w:val="Ttulo1"/>
    <w:next w:val="Normal"/>
    <w:link w:val="Ttulo2Car"/>
    <w:uiPriority w:val="9"/>
    <w:unhideWhenUsed/>
    <w:qFormat/>
    <w:rsid w:val="00C34DDE"/>
    <w:pPr>
      <w:numPr>
        <w:ilvl w:val="1"/>
      </w:numPr>
      <w:outlineLvl w:val="1"/>
    </w:pPr>
    <w:rPr>
      <w:sz w:val="32"/>
      <w:szCs w:val="32"/>
      <w:lang w:eastAsia="es-ES"/>
    </w:rPr>
  </w:style>
  <w:style w:type="paragraph" w:styleId="Ttulo3">
    <w:name w:val="heading 3"/>
    <w:basedOn w:val="Ttulo2"/>
    <w:next w:val="Normal"/>
    <w:link w:val="Ttulo3Car"/>
    <w:uiPriority w:val="9"/>
    <w:unhideWhenUsed/>
    <w:qFormat/>
    <w:rsid w:val="000C0251"/>
    <w:pPr>
      <w:numPr>
        <w:ilvl w:val="2"/>
      </w:numPr>
      <w:outlineLvl w:val="2"/>
    </w:pPr>
  </w:style>
  <w:style w:type="paragraph" w:styleId="Ttulo4">
    <w:name w:val="heading 4"/>
    <w:basedOn w:val="Normal"/>
    <w:next w:val="Normal"/>
    <w:link w:val="Ttulo4Car"/>
    <w:uiPriority w:val="9"/>
    <w:unhideWhenUsed/>
    <w:qFormat/>
    <w:rsid w:val="00D85BE7"/>
    <w:pPr>
      <w:keepNext/>
      <w:keepLines/>
      <w:spacing w:before="40" w:after="0"/>
      <w:outlineLvl w:val="3"/>
    </w:pPr>
    <w:rPr>
      <w:b/>
      <w:bCs/>
    </w:rPr>
  </w:style>
  <w:style w:type="paragraph" w:styleId="Ttulo5">
    <w:name w:val="heading 5"/>
    <w:basedOn w:val="Normal"/>
    <w:next w:val="Normal"/>
    <w:link w:val="Ttulo5Car"/>
    <w:uiPriority w:val="9"/>
    <w:semiHidden/>
    <w:unhideWhenUsed/>
    <w:qFormat/>
    <w:rsid w:val="008955EB"/>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5E56A0"/>
  </w:style>
  <w:style w:type="character" w:customStyle="1" w:styleId="PiedepginaCar">
    <w:name w:val="Pie de página Car"/>
    <w:basedOn w:val="Fuentedeprrafopredeter"/>
    <w:link w:val="Piedepgina"/>
    <w:uiPriority w:val="99"/>
    <w:qFormat/>
    <w:rsid w:val="005E56A0"/>
  </w:style>
  <w:style w:type="character" w:customStyle="1" w:styleId="TextodegloboCar">
    <w:name w:val="Texto de globo Car"/>
    <w:basedOn w:val="Fuentedeprrafopredeter"/>
    <w:link w:val="Textodeglobo"/>
    <w:uiPriority w:val="99"/>
    <w:semiHidden/>
    <w:qFormat/>
    <w:rsid w:val="005E56A0"/>
    <w:rPr>
      <w:rFonts w:ascii="Tahoma" w:hAnsi="Tahoma" w:cs="Tahoma"/>
      <w:sz w:val="16"/>
      <w:szCs w:val="16"/>
    </w:rPr>
  </w:style>
  <w:style w:type="character" w:customStyle="1" w:styleId="Ttulo1Car">
    <w:name w:val="Título 1 Car"/>
    <w:basedOn w:val="Fuentedeprrafopredeter"/>
    <w:link w:val="Ttulo1"/>
    <w:uiPriority w:val="9"/>
    <w:qFormat/>
    <w:rsid w:val="003D305D"/>
    <w:rPr>
      <w:rFonts w:ascii="Arial" w:eastAsiaTheme="majorEastAsia" w:hAnsi="Arial" w:cs="Arial"/>
      <w:color w:val="000000" w:themeColor="text1"/>
      <w:sz w:val="44"/>
      <w:szCs w:val="36"/>
    </w:rPr>
  </w:style>
  <w:style w:type="character" w:customStyle="1" w:styleId="TtuloCar">
    <w:name w:val="Título Car"/>
    <w:basedOn w:val="Fuentedeprrafopredeter"/>
    <w:link w:val="Ttulo"/>
    <w:uiPriority w:val="10"/>
    <w:qFormat/>
    <w:rsid w:val="0066332F"/>
    <w:rPr>
      <w:rFonts w:asciiTheme="majorHAnsi" w:eastAsiaTheme="majorEastAsia" w:hAnsiTheme="majorHAnsi" w:cstheme="majorBidi"/>
      <w:spacing w:val="-10"/>
      <w:sz w:val="56"/>
      <w:szCs w:val="56"/>
    </w:rPr>
  </w:style>
  <w:style w:type="character" w:customStyle="1" w:styleId="Ttulo2Car">
    <w:name w:val="Título 2 Car"/>
    <w:basedOn w:val="Fuentedeprrafopredeter"/>
    <w:link w:val="Ttulo2"/>
    <w:uiPriority w:val="9"/>
    <w:qFormat/>
    <w:rsid w:val="00C34DDE"/>
    <w:rPr>
      <w:rFonts w:ascii="Arial" w:eastAsiaTheme="majorEastAsia" w:hAnsi="Arial" w:cs="Arial"/>
      <w:color w:val="000000" w:themeColor="text1"/>
      <w:sz w:val="32"/>
      <w:szCs w:val="32"/>
      <w:lang w:eastAsia="es-ES"/>
    </w:rPr>
  </w:style>
  <w:style w:type="character" w:customStyle="1" w:styleId="Ttulo3Car">
    <w:name w:val="Título 3 Car"/>
    <w:basedOn w:val="Fuentedeprrafopredeter"/>
    <w:link w:val="Ttulo3"/>
    <w:uiPriority w:val="9"/>
    <w:qFormat/>
    <w:rsid w:val="000C0251"/>
    <w:rPr>
      <w:rFonts w:ascii="Arial" w:eastAsiaTheme="majorEastAsia" w:hAnsi="Arial" w:cs="Arial"/>
      <w:color w:val="000000" w:themeColor="text1"/>
      <w:sz w:val="32"/>
      <w:szCs w:val="32"/>
      <w:lang w:eastAsia="es-ES"/>
    </w:rPr>
  </w:style>
  <w:style w:type="character" w:customStyle="1" w:styleId="EnlacedeInternet">
    <w:name w:val="Enlace de Internet"/>
    <w:uiPriority w:val="99"/>
    <w:unhideWhenUsed/>
    <w:qFormat/>
    <w:rsid w:val="00AC09EB"/>
    <w:rPr>
      <w:color w:val="000080"/>
      <w:u w:val="single"/>
    </w:rPr>
  </w:style>
  <w:style w:type="character" w:customStyle="1" w:styleId="MapadeldocumentoCar">
    <w:name w:val="Mapa del documento Car"/>
    <w:basedOn w:val="Fuentedeprrafopredeter"/>
    <w:link w:val="Mapadeldocumento"/>
    <w:uiPriority w:val="99"/>
    <w:qFormat/>
    <w:rsid w:val="00F438E0"/>
    <w:rPr>
      <w:rFonts w:ascii="Tahoma" w:eastAsiaTheme="minorEastAsia" w:hAnsi="Tahoma" w:cs="Tahoma"/>
      <w:sz w:val="16"/>
      <w:szCs w:val="16"/>
      <w:lang w:eastAsia="es-ES"/>
    </w:rPr>
  </w:style>
  <w:style w:type="character" w:customStyle="1" w:styleId="Enlacedelndice">
    <w:name w:val="Enlace del índice"/>
    <w:qFormat/>
  </w:style>
  <w:style w:type="paragraph" w:styleId="Ttulo">
    <w:name w:val="Title"/>
    <w:basedOn w:val="Normal"/>
    <w:next w:val="Textoindependiente"/>
    <w:link w:val="TtuloCar"/>
    <w:uiPriority w:val="10"/>
    <w:qFormat/>
    <w:rsid w:val="0066332F"/>
    <w:pPr>
      <w:spacing w:after="0" w:line="240" w:lineRule="auto"/>
      <w:contextualSpacing/>
    </w:pPr>
    <w:rPr>
      <w:rFonts w:asciiTheme="majorHAnsi" w:eastAsiaTheme="majorEastAsia" w:hAnsiTheme="majorHAnsi" w:cstheme="majorBidi"/>
      <w:spacing w:val="-10"/>
      <w:sz w:val="56"/>
      <w:szCs w:val="56"/>
    </w:rPr>
  </w:style>
  <w:style w:type="paragraph" w:styleId="Textoindependiente">
    <w:name w:val="Body Text"/>
    <w:basedOn w:val="Normal"/>
    <w:pPr>
      <w:spacing w:after="140" w:line="288" w:lineRule="auto"/>
    </w:pPr>
  </w:style>
  <w:style w:type="paragraph" w:styleId="Lista">
    <w:name w:val="List"/>
    <w:basedOn w:val="Textoindependiente"/>
    <w:rPr>
      <w:rFonts w:cs="Lohit Devanagari"/>
    </w:rPr>
  </w:style>
  <w:style w:type="paragraph" w:styleId="Descripcin">
    <w:name w:val="caption"/>
    <w:basedOn w:val="Normal"/>
    <w:next w:val="Normal"/>
    <w:uiPriority w:val="35"/>
    <w:unhideWhenUsed/>
    <w:qFormat/>
    <w:rsid w:val="00B82A95"/>
    <w:pPr>
      <w:spacing w:line="240" w:lineRule="auto"/>
      <w:jc w:val="center"/>
    </w:pPr>
    <w:rPr>
      <w:i/>
      <w:iCs/>
      <w:color w:val="000000" w:themeColor="text1"/>
      <w:sz w:val="18"/>
      <w:szCs w:val="18"/>
    </w:rPr>
  </w:style>
  <w:style w:type="paragraph" w:customStyle="1" w:styleId="ndice">
    <w:name w:val="Índice"/>
    <w:basedOn w:val="Normal"/>
    <w:qFormat/>
    <w:pPr>
      <w:suppressLineNumbers/>
    </w:pPr>
    <w:rPr>
      <w:rFonts w:cs="Lohit Devanagari"/>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5E56A0"/>
    <w:pPr>
      <w:tabs>
        <w:tab w:val="center" w:pos="4252"/>
        <w:tab w:val="right" w:pos="8504"/>
      </w:tabs>
      <w:spacing w:after="0" w:line="240" w:lineRule="auto"/>
    </w:pPr>
  </w:style>
  <w:style w:type="paragraph" w:styleId="Piedepgina">
    <w:name w:val="footer"/>
    <w:basedOn w:val="Normal"/>
    <w:link w:val="PiedepginaCar"/>
    <w:uiPriority w:val="99"/>
    <w:unhideWhenUsed/>
    <w:rsid w:val="005E56A0"/>
    <w:pPr>
      <w:tabs>
        <w:tab w:val="center" w:pos="4252"/>
        <w:tab w:val="right" w:pos="8504"/>
      </w:tabs>
      <w:spacing w:after="0" w:line="240" w:lineRule="auto"/>
    </w:pPr>
  </w:style>
  <w:style w:type="paragraph" w:styleId="Textodeglobo">
    <w:name w:val="Balloon Text"/>
    <w:basedOn w:val="Normal"/>
    <w:link w:val="TextodegloboCar"/>
    <w:uiPriority w:val="99"/>
    <w:semiHidden/>
    <w:unhideWhenUsed/>
    <w:qFormat/>
    <w:rsid w:val="005E56A0"/>
    <w:pPr>
      <w:spacing w:after="0" w:line="240" w:lineRule="auto"/>
    </w:pPr>
    <w:rPr>
      <w:rFonts w:ascii="Tahoma" w:hAnsi="Tahoma" w:cs="Tahoma"/>
      <w:sz w:val="16"/>
      <w:szCs w:val="16"/>
    </w:rPr>
  </w:style>
  <w:style w:type="paragraph" w:styleId="TtuloTDC">
    <w:name w:val="TOC Heading"/>
    <w:basedOn w:val="Ttulo1"/>
    <w:next w:val="Normal"/>
    <w:uiPriority w:val="39"/>
    <w:unhideWhenUsed/>
    <w:qFormat/>
    <w:rsid w:val="00AC09EB"/>
    <w:pPr>
      <w:numPr>
        <w:numId w:val="0"/>
      </w:numPr>
      <w:spacing w:after="0" w:line="259" w:lineRule="auto"/>
      <w:jc w:val="left"/>
    </w:pPr>
    <w:rPr>
      <w:rFonts w:asciiTheme="majorHAnsi" w:hAnsiTheme="majorHAnsi" w:cstheme="majorBidi"/>
      <w:color w:val="365F91" w:themeColor="accent1" w:themeShade="BF"/>
      <w:sz w:val="32"/>
      <w:szCs w:val="32"/>
      <w:lang w:eastAsia="es-ES"/>
    </w:rPr>
  </w:style>
  <w:style w:type="paragraph" w:styleId="TDC1">
    <w:name w:val="toc 1"/>
    <w:basedOn w:val="Normal"/>
    <w:next w:val="Normal"/>
    <w:autoRedefine/>
    <w:uiPriority w:val="39"/>
    <w:unhideWhenUsed/>
    <w:rsid w:val="00AC09EB"/>
    <w:pPr>
      <w:spacing w:after="100"/>
    </w:pPr>
  </w:style>
  <w:style w:type="paragraph" w:styleId="TDC2">
    <w:name w:val="toc 2"/>
    <w:basedOn w:val="Normal"/>
    <w:next w:val="Normal"/>
    <w:autoRedefine/>
    <w:uiPriority w:val="39"/>
    <w:unhideWhenUsed/>
    <w:rsid w:val="00AC09EB"/>
    <w:pPr>
      <w:spacing w:after="100"/>
      <w:ind w:left="220"/>
    </w:pPr>
  </w:style>
  <w:style w:type="paragraph" w:styleId="TDC3">
    <w:name w:val="toc 3"/>
    <w:basedOn w:val="Normal"/>
    <w:next w:val="Normal"/>
    <w:autoRedefine/>
    <w:uiPriority w:val="39"/>
    <w:unhideWhenUsed/>
    <w:rsid w:val="00AC09EB"/>
    <w:pPr>
      <w:spacing w:after="100"/>
      <w:ind w:left="440"/>
    </w:pPr>
  </w:style>
  <w:style w:type="paragraph" w:styleId="Prrafodelista">
    <w:name w:val="List Paragraph"/>
    <w:basedOn w:val="Normal"/>
    <w:link w:val="PrrafodelistaCar"/>
    <w:uiPriority w:val="34"/>
    <w:qFormat/>
    <w:rsid w:val="0020312E"/>
    <w:pPr>
      <w:ind w:left="720"/>
      <w:contextualSpacing/>
    </w:pPr>
  </w:style>
  <w:style w:type="paragraph" w:styleId="Tabladeilustraciones">
    <w:name w:val="table of figures"/>
    <w:basedOn w:val="Normal"/>
    <w:next w:val="Normal"/>
    <w:uiPriority w:val="99"/>
    <w:unhideWhenUsed/>
    <w:qFormat/>
    <w:rsid w:val="002B75E8"/>
    <w:pPr>
      <w:spacing w:after="0"/>
    </w:pPr>
  </w:style>
  <w:style w:type="paragraph" w:styleId="Mapadeldocumento">
    <w:name w:val="Document Map"/>
    <w:basedOn w:val="Normal"/>
    <w:link w:val="MapadeldocumentoCar"/>
    <w:uiPriority w:val="99"/>
    <w:unhideWhenUsed/>
    <w:qFormat/>
    <w:rsid w:val="00F438E0"/>
    <w:pPr>
      <w:spacing w:after="0" w:line="240" w:lineRule="auto"/>
      <w:jc w:val="left"/>
    </w:pPr>
    <w:rPr>
      <w:rFonts w:ascii="Tahoma" w:eastAsiaTheme="minorEastAsia" w:hAnsi="Tahoma" w:cs="Tahoma"/>
      <w:sz w:val="16"/>
      <w:szCs w:val="16"/>
      <w:lang w:eastAsia="es-ES"/>
    </w:rPr>
  </w:style>
  <w:style w:type="paragraph" w:customStyle="1" w:styleId="FrameContents">
    <w:name w:val="Frame Contents"/>
    <w:basedOn w:val="Normal"/>
    <w:qFormat/>
  </w:style>
  <w:style w:type="paragraph" w:customStyle="1" w:styleId="Contenidodelmarco">
    <w:name w:val="Contenido del marco"/>
    <w:basedOn w:val="Normal"/>
    <w:qFormat/>
  </w:style>
  <w:style w:type="paragraph" w:customStyle="1" w:styleId="Cabeceraizquierda">
    <w:name w:val="Cabecera izquierda"/>
    <w:basedOn w:val="Encabezado"/>
    <w:qFormat/>
    <w:pPr>
      <w:suppressLineNumbers/>
    </w:pPr>
  </w:style>
  <w:style w:type="paragraph" w:styleId="Ttulodendice">
    <w:name w:val="index heading"/>
    <w:basedOn w:val="Ttulo"/>
    <w:pPr>
      <w:suppressLineNumbers/>
    </w:pPr>
    <w:rPr>
      <w:b/>
      <w:bCs/>
      <w:sz w:val="32"/>
      <w:szCs w:val="32"/>
    </w:rPr>
  </w:style>
  <w:style w:type="paragraph" w:styleId="Encabezadodelista">
    <w:name w:val="toa heading"/>
    <w:basedOn w:val="Ttulodendice"/>
    <w:qFormat/>
  </w:style>
  <w:style w:type="table" w:styleId="Tablaconcuadrcula">
    <w:name w:val="Table Grid"/>
    <w:basedOn w:val="Tablanormal"/>
    <w:uiPriority w:val="59"/>
    <w:rsid w:val="00E143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51487"/>
    <w:pPr>
      <w:suppressAutoHyphens w:val="0"/>
      <w:spacing w:before="100" w:beforeAutospacing="1" w:after="100" w:afterAutospacing="1" w:line="240" w:lineRule="auto"/>
      <w:jc w:val="left"/>
    </w:pPr>
    <w:rPr>
      <w:rFonts w:ascii="Times New Roman" w:eastAsia="Times New Roman" w:hAnsi="Times New Roman" w:cs="Times New Roman"/>
      <w:sz w:val="24"/>
      <w:szCs w:val="24"/>
      <w:lang w:val="es-419" w:eastAsia="es-419"/>
    </w:rPr>
  </w:style>
  <w:style w:type="character" w:styleId="Hipervnculo">
    <w:name w:val="Hyperlink"/>
    <w:basedOn w:val="Fuentedeprrafopredeter"/>
    <w:uiPriority w:val="99"/>
    <w:unhideWhenUsed/>
    <w:rsid w:val="00770D4B"/>
    <w:rPr>
      <w:color w:val="0000FF" w:themeColor="hyperlink"/>
      <w:u w:val="single"/>
    </w:rPr>
  </w:style>
  <w:style w:type="character" w:styleId="Mencinsinresolver">
    <w:name w:val="Unresolved Mention"/>
    <w:basedOn w:val="Fuentedeprrafopredeter"/>
    <w:uiPriority w:val="99"/>
    <w:semiHidden/>
    <w:unhideWhenUsed/>
    <w:rsid w:val="00770D4B"/>
    <w:rPr>
      <w:color w:val="605E5C"/>
      <w:shd w:val="clear" w:color="auto" w:fill="E1DFDD"/>
    </w:rPr>
  </w:style>
  <w:style w:type="character" w:styleId="nfasis">
    <w:name w:val="Emphasis"/>
    <w:basedOn w:val="Fuentedeprrafopredeter"/>
    <w:uiPriority w:val="20"/>
    <w:qFormat/>
    <w:rsid w:val="00F76B2D"/>
    <w:rPr>
      <w:i/>
      <w:iCs/>
    </w:rPr>
  </w:style>
  <w:style w:type="character" w:customStyle="1" w:styleId="Ttulo4Car">
    <w:name w:val="Título 4 Car"/>
    <w:basedOn w:val="Fuentedeprrafopredeter"/>
    <w:link w:val="Ttulo4"/>
    <w:uiPriority w:val="9"/>
    <w:rsid w:val="00D85BE7"/>
    <w:rPr>
      <w:rFonts w:ascii="Arial" w:hAnsi="Arial" w:cs="Arial"/>
      <w:b/>
      <w:bCs/>
      <w:sz w:val="22"/>
    </w:rPr>
  </w:style>
  <w:style w:type="character" w:styleId="Hipervnculovisitado">
    <w:name w:val="FollowedHyperlink"/>
    <w:basedOn w:val="Fuentedeprrafopredeter"/>
    <w:uiPriority w:val="99"/>
    <w:semiHidden/>
    <w:unhideWhenUsed/>
    <w:rsid w:val="00E16608"/>
    <w:rPr>
      <w:color w:val="800080" w:themeColor="followedHyperlink"/>
      <w:u w:val="single"/>
    </w:rPr>
  </w:style>
  <w:style w:type="character" w:styleId="Textoennegrita">
    <w:name w:val="Strong"/>
    <w:basedOn w:val="Fuentedeprrafopredeter"/>
    <w:uiPriority w:val="22"/>
    <w:qFormat/>
    <w:rsid w:val="00793C52"/>
    <w:rPr>
      <w:b/>
      <w:bCs/>
    </w:rPr>
  </w:style>
  <w:style w:type="table" w:styleId="Tablanormal3">
    <w:name w:val="Plain Table 3"/>
    <w:basedOn w:val="Tablanormal"/>
    <w:uiPriority w:val="43"/>
    <w:rsid w:val="00793C5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Refdecomentario">
    <w:name w:val="annotation reference"/>
    <w:basedOn w:val="Fuentedeprrafopredeter"/>
    <w:uiPriority w:val="99"/>
    <w:semiHidden/>
    <w:unhideWhenUsed/>
    <w:rsid w:val="0059420E"/>
    <w:rPr>
      <w:sz w:val="16"/>
      <w:szCs w:val="16"/>
    </w:rPr>
  </w:style>
  <w:style w:type="paragraph" w:styleId="Textocomentario">
    <w:name w:val="annotation text"/>
    <w:basedOn w:val="Normal"/>
    <w:link w:val="TextocomentarioCar"/>
    <w:uiPriority w:val="99"/>
    <w:unhideWhenUsed/>
    <w:rsid w:val="0059420E"/>
    <w:pPr>
      <w:spacing w:line="240" w:lineRule="auto"/>
    </w:pPr>
    <w:rPr>
      <w:sz w:val="20"/>
      <w:szCs w:val="20"/>
    </w:rPr>
  </w:style>
  <w:style w:type="character" w:customStyle="1" w:styleId="TextocomentarioCar">
    <w:name w:val="Texto comentario Car"/>
    <w:basedOn w:val="Fuentedeprrafopredeter"/>
    <w:link w:val="Textocomentario"/>
    <w:uiPriority w:val="99"/>
    <w:rsid w:val="0059420E"/>
    <w:rPr>
      <w:rFonts w:ascii="Arial" w:hAnsi="Arial" w:cs="Arial"/>
      <w:szCs w:val="20"/>
    </w:rPr>
  </w:style>
  <w:style w:type="paragraph" w:styleId="Asuntodelcomentario">
    <w:name w:val="annotation subject"/>
    <w:basedOn w:val="Textocomentario"/>
    <w:next w:val="Textocomentario"/>
    <w:link w:val="AsuntodelcomentarioCar"/>
    <w:uiPriority w:val="99"/>
    <w:semiHidden/>
    <w:unhideWhenUsed/>
    <w:rsid w:val="0059420E"/>
    <w:rPr>
      <w:b/>
      <w:bCs/>
    </w:rPr>
  </w:style>
  <w:style w:type="character" w:customStyle="1" w:styleId="AsuntodelcomentarioCar">
    <w:name w:val="Asunto del comentario Car"/>
    <w:basedOn w:val="TextocomentarioCar"/>
    <w:link w:val="Asuntodelcomentario"/>
    <w:uiPriority w:val="99"/>
    <w:semiHidden/>
    <w:rsid w:val="0059420E"/>
    <w:rPr>
      <w:rFonts w:ascii="Arial" w:hAnsi="Arial" w:cs="Arial"/>
      <w:b/>
      <w:bCs/>
      <w:szCs w:val="20"/>
    </w:rPr>
  </w:style>
  <w:style w:type="paragraph" w:styleId="Revisin">
    <w:name w:val="Revision"/>
    <w:hidden/>
    <w:uiPriority w:val="99"/>
    <w:semiHidden/>
    <w:rsid w:val="0059420E"/>
    <w:pPr>
      <w:suppressAutoHyphens w:val="0"/>
    </w:pPr>
    <w:rPr>
      <w:rFonts w:ascii="Arial" w:hAnsi="Arial" w:cs="Arial"/>
      <w:sz w:val="22"/>
    </w:rPr>
  </w:style>
  <w:style w:type="character" w:styleId="Textodelmarcadordeposicin">
    <w:name w:val="Placeholder Text"/>
    <w:basedOn w:val="Fuentedeprrafopredeter"/>
    <w:uiPriority w:val="99"/>
    <w:semiHidden/>
    <w:rsid w:val="003906CB"/>
    <w:rPr>
      <w:color w:val="808080"/>
    </w:rPr>
  </w:style>
  <w:style w:type="table" w:styleId="Tablaconcuadrculaclara">
    <w:name w:val="Grid Table Light"/>
    <w:basedOn w:val="Tablanormal"/>
    <w:uiPriority w:val="40"/>
    <w:rsid w:val="00C974E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pspdfkit-6fq5ysqkmc2gc1fek9b659qfh8">
    <w:name w:val="pspdfkit-6fq5ysqkmc2gc1fek9b659qfh8"/>
    <w:basedOn w:val="Fuentedeprrafopredeter"/>
    <w:rsid w:val="00B77756"/>
  </w:style>
  <w:style w:type="character" w:customStyle="1" w:styleId="Ttulo5Car">
    <w:name w:val="Título 5 Car"/>
    <w:basedOn w:val="Fuentedeprrafopredeter"/>
    <w:link w:val="Ttulo5"/>
    <w:uiPriority w:val="9"/>
    <w:semiHidden/>
    <w:rsid w:val="008955EB"/>
    <w:rPr>
      <w:rFonts w:asciiTheme="majorHAnsi" w:eastAsiaTheme="majorEastAsia" w:hAnsiTheme="majorHAnsi" w:cstheme="majorBidi"/>
      <w:color w:val="365F91" w:themeColor="accent1" w:themeShade="BF"/>
      <w:sz w:val="22"/>
    </w:rPr>
  </w:style>
  <w:style w:type="character" w:customStyle="1" w:styleId="truncate">
    <w:name w:val="truncate"/>
    <w:basedOn w:val="Fuentedeprrafopredeter"/>
    <w:rsid w:val="00B1002C"/>
  </w:style>
  <w:style w:type="table" w:customStyle="1" w:styleId="EstiloTablaAPA">
    <w:name w:val="EstiloTablaAPA"/>
    <w:basedOn w:val="Tablanormal"/>
    <w:uiPriority w:val="99"/>
    <w:rsid w:val="00574239"/>
    <w:pPr>
      <w:suppressAutoHyphens w:val="0"/>
      <w:spacing w:line="360" w:lineRule="auto"/>
    </w:pPr>
    <w:rPr>
      <w:rFonts w:ascii="Arial" w:hAnsi="Arial"/>
    </w:rPr>
    <w:tblPr>
      <w:tblBorders>
        <w:top w:val="single" w:sz="4" w:space="0" w:color="auto"/>
        <w:bottom w:val="single" w:sz="4" w:space="0" w:color="auto"/>
      </w:tblBorders>
    </w:tblPr>
    <w:tcPr>
      <w:vAlign w:val="center"/>
    </w:tcPr>
    <w:tblStylePr w:type="firstRow">
      <w:tblPr/>
      <w:tcPr>
        <w:tcBorders>
          <w:bottom w:val="nil"/>
        </w:tcBorders>
      </w:tcPr>
    </w:tblStylePr>
  </w:style>
  <w:style w:type="character" w:styleId="CdigoHTML">
    <w:name w:val="HTML Code"/>
    <w:basedOn w:val="Fuentedeprrafopredeter"/>
    <w:uiPriority w:val="99"/>
    <w:semiHidden/>
    <w:unhideWhenUsed/>
    <w:rsid w:val="00D42E4D"/>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D42E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jc w:val="left"/>
    </w:pPr>
    <w:rPr>
      <w:rFonts w:ascii="Courier New" w:eastAsia="Times New Roman" w:hAnsi="Courier New" w:cs="Courier New"/>
      <w:sz w:val="20"/>
      <w:szCs w:val="20"/>
      <w:lang w:val="es-CO" w:eastAsia="es-CO"/>
    </w:rPr>
  </w:style>
  <w:style w:type="character" w:customStyle="1" w:styleId="HTMLconformatoprevioCar">
    <w:name w:val="HTML con formato previo Car"/>
    <w:basedOn w:val="Fuentedeprrafopredeter"/>
    <w:link w:val="HTMLconformatoprevio"/>
    <w:uiPriority w:val="99"/>
    <w:semiHidden/>
    <w:rsid w:val="00D42E4D"/>
    <w:rPr>
      <w:rFonts w:ascii="Courier New" w:eastAsia="Times New Roman" w:hAnsi="Courier New" w:cs="Courier New"/>
      <w:szCs w:val="20"/>
      <w:lang w:val="es-CO" w:eastAsia="es-CO"/>
    </w:rPr>
  </w:style>
  <w:style w:type="character" w:customStyle="1" w:styleId="hljs-keyword">
    <w:name w:val="hljs-keyword"/>
    <w:basedOn w:val="Fuentedeprrafopredeter"/>
    <w:rsid w:val="00D42E4D"/>
  </w:style>
  <w:style w:type="character" w:customStyle="1" w:styleId="hljs-comment">
    <w:name w:val="hljs-comment"/>
    <w:basedOn w:val="Fuentedeprrafopredeter"/>
    <w:rsid w:val="00D42E4D"/>
  </w:style>
  <w:style w:type="character" w:customStyle="1" w:styleId="hljs-string">
    <w:name w:val="hljs-string"/>
    <w:basedOn w:val="Fuentedeprrafopredeter"/>
    <w:rsid w:val="00D42E4D"/>
  </w:style>
  <w:style w:type="character" w:customStyle="1" w:styleId="hljs-title">
    <w:name w:val="hljs-title"/>
    <w:basedOn w:val="Fuentedeprrafopredeter"/>
    <w:rsid w:val="00D42E4D"/>
  </w:style>
  <w:style w:type="character" w:customStyle="1" w:styleId="hljs-params">
    <w:name w:val="hljs-params"/>
    <w:basedOn w:val="Fuentedeprrafopredeter"/>
    <w:rsid w:val="00D42E4D"/>
  </w:style>
  <w:style w:type="character" w:customStyle="1" w:styleId="hljs-builtin">
    <w:name w:val="hljs-built_in"/>
    <w:basedOn w:val="Fuentedeprrafopredeter"/>
    <w:rsid w:val="00D42E4D"/>
  </w:style>
  <w:style w:type="character" w:customStyle="1" w:styleId="hljs-number">
    <w:name w:val="hljs-number"/>
    <w:basedOn w:val="Fuentedeprrafopredeter"/>
    <w:rsid w:val="00D42E4D"/>
  </w:style>
  <w:style w:type="character" w:customStyle="1" w:styleId="hljs-subst">
    <w:name w:val="hljs-subst"/>
    <w:basedOn w:val="Fuentedeprrafopredeter"/>
    <w:rsid w:val="00D42E4D"/>
  </w:style>
  <w:style w:type="paragraph" w:customStyle="1" w:styleId="Vietaprincipal">
    <w:name w:val="Viñeta principal"/>
    <w:basedOn w:val="Prrafodelista"/>
    <w:link w:val="VietaprincipalCar"/>
    <w:rsid w:val="00042709"/>
    <w:pPr>
      <w:numPr>
        <w:numId w:val="112"/>
      </w:numPr>
    </w:pPr>
    <w:rPr>
      <w:b/>
      <w:bCs/>
    </w:rPr>
  </w:style>
  <w:style w:type="character" w:customStyle="1" w:styleId="PrrafodelistaCar">
    <w:name w:val="Párrafo de lista Car"/>
    <w:basedOn w:val="Fuentedeprrafopredeter"/>
    <w:link w:val="Prrafodelista"/>
    <w:uiPriority w:val="34"/>
    <w:rsid w:val="00042709"/>
    <w:rPr>
      <w:rFonts w:ascii="Arial" w:hAnsi="Arial" w:cs="Arial"/>
      <w:sz w:val="22"/>
    </w:rPr>
  </w:style>
  <w:style w:type="character" w:customStyle="1" w:styleId="VietaprincipalCar">
    <w:name w:val="Viñeta principal Car"/>
    <w:basedOn w:val="PrrafodelistaCar"/>
    <w:link w:val="Vietaprincipal"/>
    <w:rsid w:val="00042709"/>
    <w:rPr>
      <w:rFonts w:ascii="Arial" w:hAnsi="Arial" w:cs="Arial"/>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221">
      <w:bodyDiv w:val="1"/>
      <w:marLeft w:val="0"/>
      <w:marRight w:val="0"/>
      <w:marTop w:val="0"/>
      <w:marBottom w:val="0"/>
      <w:divBdr>
        <w:top w:val="none" w:sz="0" w:space="0" w:color="auto"/>
        <w:left w:val="none" w:sz="0" w:space="0" w:color="auto"/>
        <w:bottom w:val="none" w:sz="0" w:space="0" w:color="auto"/>
        <w:right w:val="none" w:sz="0" w:space="0" w:color="auto"/>
      </w:divBdr>
    </w:div>
    <w:div w:id="937368">
      <w:bodyDiv w:val="1"/>
      <w:marLeft w:val="0"/>
      <w:marRight w:val="0"/>
      <w:marTop w:val="0"/>
      <w:marBottom w:val="0"/>
      <w:divBdr>
        <w:top w:val="none" w:sz="0" w:space="0" w:color="auto"/>
        <w:left w:val="none" w:sz="0" w:space="0" w:color="auto"/>
        <w:bottom w:val="none" w:sz="0" w:space="0" w:color="auto"/>
        <w:right w:val="none" w:sz="0" w:space="0" w:color="auto"/>
      </w:divBdr>
    </w:div>
    <w:div w:id="2125648">
      <w:bodyDiv w:val="1"/>
      <w:marLeft w:val="0"/>
      <w:marRight w:val="0"/>
      <w:marTop w:val="0"/>
      <w:marBottom w:val="0"/>
      <w:divBdr>
        <w:top w:val="none" w:sz="0" w:space="0" w:color="auto"/>
        <w:left w:val="none" w:sz="0" w:space="0" w:color="auto"/>
        <w:bottom w:val="none" w:sz="0" w:space="0" w:color="auto"/>
        <w:right w:val="none" w:sz="0" w:space="0" w:color="auto"/>
      </w:divBdr>
    </w:div>
    <w:div w:id="2635848">
      <w:bodyDiv w:val="1"/>
      <w:marLeft w:val="0"/>
      <w:marRight w:val="0"/>
      <w:marTop w:val="0"/>
      <w:marBottom w:val="0"/>
      <w:divBdr>
        <w:top w:val="none" w:sz="0" w:space="0" w:color="auto"/>
        <w:left w:val="none" w:sz="0" w:space="0" w:color="auto"/>
        <w:bottom w:val="none" w:sz="0" w:space="0" w:color="auto"/>
        <w:right w:val="none" w:sz="0" w:space="0" w:color="auto"/>
      </w:divBdr>
    </w:div>
    <w:div w:id="3095001">
      <w:bodyDiv w:val="1"/>
      <w:marLeft w:val="0"/>
      <w:marRight w:val="0"/>
      <w:marTop w:val="0"/>
      <w:marBottom w:val="0"/>
      <w:divBdr>
        <w:top w:val="none" w:sz="0" w:space="0" w:color="auto"/>
        <w:left w:val="none" w:sz="0" w:space="0" w:color="auto"/>
        <w:bottom w:val="none" w:sz="0" w:space="0" w:color="auto"/>
        <w:right w:val="none" w:sz="0" w:space="0" w:color="auto"/>
      </w:divBdr>
    </w:div>
    <w:div w:id="3213610">
      <w:bodyDiv w:val="1"/>
      <w:marLeft w:val="0"/>
      <w:marRight w:val="0"/>
      <w:marTop w:val="0"/>
      <w:marBottom w:val="0"/>
      <w:divBdr>
        <w:top w:val="none" w:sz="0" w:space="0" w:color="auto"/>
        <w:left w:val="none" w:sz="0" w:space="0" w:color="auto"/>
        <w:bottom w:val="none" w:sz="0" w:space="0" w:color="auto"/>
        <w:right w:val="none" w:sz="0" w:space="0" w:color="auto"/>
      </w:divBdr>
    </w:div>
    <w:div w:id="3634915">
      <w:bodyDiv w:val="1"/>
      <w:marLeft w:val="0"/>
      <w:marRight w:val="0"/>
      <w:marTop w:val="0"/>
      <w:marBottom w:val="0"/>
      <w:divBdr>
        <w:top w:val="none" w:sz="0" w:space="0" w:color="auto"/>
        <w:left w:val="none" w:sz="0" w:space="0" w:color="auto"/>
        <w:bottom w:val="none" w:sz="0" w:space="0" w:color="auto"/>
        <w:right w:val="none" w:sz="0" w:space="0" w:color="auto"/>
      </w:divBdr>
    </w:div>
    <w:div w:id="4596374">
      <w:bodyDiv w:val="1"/>
      <w:marLeft w:val="0"/>
      <w:marRight w:val="0"/>
      <w:marTop w:val="0"/>
      <w:marBottom w:val="0"/>
      <w:divBdr>
        <w:top w:val="none" w:sz="0" w:space="0" w:color="auto"/>
        <w:left w:val="none" w:sz="0" w:space="0" w:color="auto"/>
        <w:bottom w:val="none" w:sz="0" w:space="0" w:color="auto"/>
        <w:right w:val="none" w:sz="0" w:space="0" w:color="auto"/>
      </w:divBdr>
    </w:div>
    <w:div w:id="4597016">
      <w:bodyDiv w:val="1"/>
      <w:marLeft w:val="0"/>
      <w:marRight w:val="0"/>
      <w:marTop w:val="0"/>
      <w:marBottom w:val="0"/>
      <w:divBdr>
        <w:top w:val="none" w:sz="0" w:space="0" w:color="auto"/>
        <w:left w:val="none" w:sz="0" w:space="0" w:color="auto"/>
        <w:bottom w:val="none" w:sz="0" w:space="0" w:color="auto"/>
        <w:right w:val="none" w:sz="0" w:space="0" w:color="auto"/>
      </w:divBdr>
    </w:div>
    <w:div w:id="4947561">
      <w:bodyDiv w:val="1"/>
      <w:marLeft w:val="0"/>
      <w:marRight w:val="0"/>
      <w:marTop w:val="0"/>
      <w:marBottom w:val="0"/>
      <w:divBdr>
        <w:top w:val="none" w:sz="0" w:space="0" w:color="auto"/>
        <w:left w:val="none" w:sz="0" w:space="0" w:color="auto"/>
        <w:bottom w:val="none" w:sz="0" w:space="0" w:color="auto"/>
        <w:right w:val="none" w:sz="0" w:space="0" w:color="auto"/>
      </w:divBdr>
    </w:div>
    <w:div w:id="5056085">
      <w:bodyDiv w:val="1"/>
      <w:marLeft w:val="0"/>
      <w:marRight w:val="0"/>
      <w:marTop w:val="0"/>
      <w:marBottom w:val="0"/>
      <w:divBdr>
        <w:top w:val="none" w:sz="0" w:space="0" w:color="auto"/>
        <w:left w:val="none" w:sz="0" w:space="0" w:color="auto"/>
        <w:bottom w:val="none" w:sz="0" w:space="0" w:color="auto"/>
        <w:right w:val="none" w:sz="0" w:space="0" w:color="auto"/>
      </w:divBdr>
    </w:div>
    <w:div w:id="6104526">
      <w:bodyDiv w:val="1"/>
      <w:marLeft w:val="0"/>
      <w:marRight w:val="0"/>
      <w:marTop w:val="0"/>
      <w:marBottom w:val="0"/>
      <w:divBdr>
        <w:top w:val="none" w:sz="0" w:space="0" w:color="auto"/>
        <w:left w:val="none" w:sz="0" w:space="0" w:color="auto"/>
        <w:bottom w:val="none" w:sz="0" w:space="0" w:color="auto"/>
        <w:right w:val="none" w:sz="0" w:space="0" w:color="auto"/>
      </w:divBdr>
    </w:div>
    <w:div w:id="6489052">
      <w:bodyDiv w:val="1"/>
      <w:marLeft w:val="0"/>
      <w:marRight w:val="0"/>
      <w:marTop w:val="0"/>
      <w:marBottom w:val="0"/>
      <w:divBdr>
        <w:top w:val="none" w:sz="0" w:space="0" w:color="auto"/>
        <w:left w:val="none" w:sz="0" w:space="0" w:color="auto"/>
        <w:bottom w:val="none" w:sz="0" w:space="0" w:color="auto"/>
        <w:right w:val="none" w:sz="0" w:space="0" w:color="auto"/>
      </w:divBdr>
    </w:div>
    <w:div w:id="7681666">
      <w:bodyDiv w:val="1"/>
      <w:marLeft w:val="0"/>
      <w:marRight w:val="0"/>
      <w:marTop w:val="0"/>
      <w:marBottom w:val="0"/>
      <w:divBdr>
        <w:top w:val="none" w:sz="0" w:space="0" w:color="auto"/>
        <w:left w:val="none" w:sz="0" w:space="0" w:color="auto"/>
        <w:bottom w:val="none" w:sz="0" w:space="0" w:color="auto"/>
        <w:right w:val="none" w:sz="0" w:space="0" w:color="auto"/>
      </w:divBdr>
    </w:div>
    <w:div w:id="8021895">
      <w:bodyDiv w:val="1"/>
      <w:marLeft w:val="0"/>
      <w:marRight w:val="0"/>
      <w:marTop w:val="0"/>
      <w:marBottom w:val="0"/>
      <w:divBdr>
        <w:top w:val="none" w:sz="0" w:space="0" w:color="auto"/>
        <w:left w:val="none" w:sz="0" w:space="0" w:color="auto"/>
        <w:bottom w:val="none" w:sz="0" w:space="0" w:color="auto"/>
        <w:right w:val="none" w:sz="0" w:space="0" w:color="auto"/>
      </w:divBdr>
    </w:div>
    <w:div w:id="9184747">
      <w:bodyDiv w:val="1"/>
      <w:marLeft w:val="0"/>
      <w:marRight w:val="0"/>
      <w:marTop w:val="0"/>
      <w:marBottom w:val="0"/>
      <w:divBdr>
        <w:top w:val="none" w:sz="0" w:space="0" w:color="auto"/>
        <w:left w:val="none" w:sz="0" w:space="0" w:color="auto"/>
        <w:bottom w:val="none" w:sz="0" w:space="0" w:color="auto"/>
        <w:right w:val="none" w:sz="0" w:space="0" w:color="auto"/>
      </w:divBdr>
    </w:div>
    <w:div w:id="9338071">
      <w:bodyDiv w:val="1"/>
      <w:marLeft w:val="0"/>
      <w:marRight w:val="0"/>
      <w:marTop w:val="0"/>
      <w:marBottom w:val="0"/>
      <w:divBdr>
        <w:top w:val="none" w:sz="0" w:space="0" w:color="auto"/>
        <w:left w:val="none" w:sz="0" w:space="0" w:color="auto"/>
        <w:bottom w:val="none" w:sz="0" w:space="0" w:color="auto"/>
        <w:right w:val="none" w:sz="0" w:space="0" w:color="auto"/>
      </w:divBdr>
    </w:div>
    <w:div w:id="9573419">
      <w:bodyDiv w:val="1"/>
      <w:marLeft w:val="0"/>
      <w:marRight w:val="0"/>
      <w:marTop w:val="0"/>
      <w:marBottom w:val="0"/>
      <w:divBdr>
        <w:top w:val="none" w:sz="0" w:space="0" w:color="auto"/>
        <w:left w:val="none" w:sz="0" w:space="0" w:color="auto"/>
        <w:bottom w:val="none" w:sz="0" w:space="0" w:color="auto"/>
        <w:right w:val="none" w:sz="0" w:space="0" w:color="auto"/>
      </w:divBdr>
    </w:div>
    <w:div w:id="9992717">
      <w:bodyDiv w:val="1"/>
      <w:marLeft w:val="0"/>
      <w:marRight w:val="0"/>
      <w:marTop w:val="0"/>
      <w:marBottom w:val="0"/>
      <w:divBdr>
        <w:top w:val="none" w:sz="0" w:space="0" w:color="auto"/>
        <w:left w:val="none" w:sz="0" w:space="0" w:color="auto"/>
        <w:bottom w:val="none" w:sz="0" w:space="0" w:color="auto"/>
        <w:right w:val="none" w:sz="0" w:space="0" w:color="auto"/>
      </w:divBdr>
    </w:div>
    <w:div w:id="10374318">
      <w:bodyDiv w:val="1"/>
      <w:marLeft w:val="0"/>
      <w:marRight w:val="0"/>
      <w:marTop w:val="0"/>
      <w:marBottom w:val="0"/>
      <w:divBdr>
        <w:top w:val="none" w:sz="0" w:space="0" w:color="auto"/>
        <w:left w:val="none" w:sz="0" w:space="0" w:color="auto"/>
        <w:bottom w:val="none" w:sz="0" w:space="0" w:color="auto"/>
        <w:right w:val="none" w:sz="0" w:space="0" w:color="auto"/>
      </w:divBdr>
    </w:div>
    <w:div w:id="10420227">
      <w:bodyDiv w:val="1"/>
      <w:marLeft w:val="0"/>
      <w:marRight w:val="0"/>
      <w:marTop w:val="0"/>
      <w:marBottom w:val="0"/>
      <w:divBdr>
        <w:top w:val="none" w:sz="0" w:space="0" w:color="auto"/>
        <w:left w:val="none" w:sz="0" w:space="0" w:color="auto"/>
        <w:bottom w:val="none" w:sz="0" w:space="0" w:color="auto"/>
        <w:right w:val="none" w:sz="0" w:space="0" w:color="auto"/>
      </w:divBdr>
    </w:div>
    <w:div w:id="10954980">
      <w:bodyDiv w:val="1"/>
      <w:marLeft w:val="0"/>
      <w:marRight w:val="0"/>
      <w:marTop w:val="0"/>
      <w:marBottom w:val="0"/>
      <w:divBdr>
        <w:top w:val="none" w:sz="0" w:space="0" w:color="auto"/>
        <w:left w:val="none" w:sz="0" w:space="0" w:color="auto"/>
        <w:bottom w:val="none" w:sz="0" w:space="0" w:color="auto"/>
        <w:right w:val="none" w:sz="0" w:space="0" w:color="auto"/>
      </w:divBdr>
    </w:div>
    <w:div w:id="12004880">
      <w:bodyDiv w:val="1"/>
      <w:marLeft w:val="0"/>
      <w:marRight w:val="0"/>
      <w:marTop w:val="0"/>
      <w:marBottom w:val="0"/>
      <w:divBdr>
        <w:top w:val="none" w:sz="0" w:space="0" w:color="auto"/>
        <w:left w:val="none" w:sz="0" w:space="0" w:color="auto"/>
        <w:bottom w:val="none" w:sz="0" w:space="0" w:color="auto"/>
        <w:right w:val="none" w:sz="0" w:space="0" w:color="auto"/>
      </w:divBdr>
    </w:div>
    <w:div w:id="12343938">
      <w:bodyDiv w:val="1"/>
      <w:marLeft w:val="0"/>
      <w:marRight w:val="0"/>
      <w:marTop w:val="0"/>
      <w:marBottom w:val="0"/>
      <w:divBdr>
        <w:top w:val="none" w:sz="0" w:space="0" w:color="auto"/>
        <w:left w:val="none" w:sz="0" w:space="0" w:color="auto"/>
        <w:bottom w:val="none" w:sz="0" w:space="0" w:color="auto"/>
        <w:right w:val="none" w:sz="0" w:space="0" w:color="auto"/>
      </w:divBdr>
    </w:div>
    <w:div w:id="12804397">
      <w:bodyDiv w:val="1"/>
      <w:marLeft w:val="0"/>
      <w:marRight w:val="0"/>
      <w:marTop w:val="0"/>
      <w:marBottom w:val="0"/>
      <w:divBdr>
        <w:top w:val="none" w:sz="0" w:space="0" w:color="auto"/>
        <w:left w:val="none" w:sz="0" w:space="0" w:color="auto"/>
        <w:bottom w:val="none" w:sz="0" w:space="0" w:color="auto"/>
        <w:right w:val="none" w:sz="0" w:space="0" w:color="auto"/>
      </w:divBdr>
    </w:div>
    <w:div w:id="12810852">
      <w:bodyDiv w:val="1"/>
      <w:marLeft w:val="0"/>
      <w:marRight w:val="0"/>
      <w:marTop w:val="0"/>
      <w:marBottom w:val="0"/>
      <w:divBdr>
        <w:top w:val="none" w:sz="0" w:space="0" w:color="auto"/>
        <w:left w:val="none" w:sz="0" w:space="0" w:color="auto"/>
        <w:bottom w:val="none" w:sz="0" w:space="0" w:color="auto"/>
        <w:right w:val="none" w:sz="0" w:space="0" w:color="auto"/>
      </w:divBdr>
      <w:divsChild>
        <w:div w:id="302463071">
          <w:marLeft w:val="480"/>
          <w:marRight w:val="0"/>
          <w:marTop w:val="0"/>
          <w:marBottom w:val="0"/>
          <w:divBdr>
            <w:top w:val="none" w:sz="0" w:space="0" w:color="auto"/>
            <w:left w:val="none" w:sz="0" w:space="0" w:color="auto"/>
            <w:bottom w:val="none" w:sz="0" w:space="0" w:color="auto"/>
            <w:right w:val="none" w:sz="0" w:space="0" w:color="auto"/>
          </w:divBdr>
        </w:div>
        <w:div w:id="491482641">
          <w:marLeft w:val="480"/>
          <w:marRight w:val="0"/>
          <w:marTop w:val="0"/>
          <w:marBottom w:val="0"/>
          <w:divBdr>
            <w:top w:val="none" w:sz="0" w:space="0" w:color="auto"/>
            <w:left w:val="none" w:sz="0" w:space="0" w:color="auto"/>
            <w:bottom w:val="none" w:sz="0" w:space="0" w:color="auto"/>
            <w:right w:val="none" w:sz="0" w:space="0" w:color="auto"/>
          </w:divBdr>
        </w:div>
        <w:div w:id="904409730">
          <w:marLeft w:val="480"/>
          <w:marRight w:val="0"/>
          <w:marTop w:val="0"/>
          <w:marBottom w:val="0"/>
          <w:divBdr>
            <w:top w:val="none" w:sz="0" w:space="0" w:color="auto"/>
            <w:left w:val="none" w:sz="0" w:space="0" w:color="auto"/>
            <w:bottom w:val="none" w:sz="0" w:space="0" w:color="auto"/>
            <w:right w:val="none" w:sz="0" w:space="0" w:color="auto"/>
          </w:divBdr>
        </w:div>
        <w:div w:id="970090710">
          <w:marLeft w:val="480"/>
          <w:marRight w:val="0"/>
          <w:marTop w:val="0"/>
          <w:marBottom w:val="0"/>
          <w:divBdr>
            <w:top w:val="none" w:sz="0" w:space="0" w:color="auto"/>
            <w:left w:val="none" w:sz="0" w:space="0" w:color="auto"/>
            <w:bottom w:val="none" w:sz="0" w:space="0" w:color="auto"/>
            <w:right w:val="none" w:sz="0" w:space="0" w:color="auto"/>
          </w:divBdr>
        </w:div>
        <w:div w:id="1860386482">
          <w:marLeft w:val="480"/>
          <w:marRight w:val="0"/>
          <w:marTop w:val="0"/>
          <w:marBottom w:val="0"/>
          <w:divBdr>
            <w:top w:val="none" w:sz="0" w:space="0" w:color="auto"/>
            <w:left w:val="none" w:sz="0" w:space="0" w:color="auto"/>
            <w:bottom w:val="none" w:sz="0" w:space="0" w:color="auto"/>
            <w:right w:val="none" w:sz="0" w:space="0" w:color="auto"/>
          </w:divBdr>
        </w:div>
        <w:div w:id="1200896033">
          <w:marLeft w:val="480"/>
          <w:marRight w:val="0"/>
          <w:marTop w:val="0"/>
          <w:marBottom w:val="0"/>
          <w:divBdr>
            <w:top w:val="none" w:sz="0" w:space="0" w:color="auto"/>
            <w:left w:val="none" w:sz="0" w:space="0" w:color="auto"/>
            <w:bottom w:val="none" w:sz="0" w:space="0" w:color="auto"/>
            <w:right w:val="none" w:sz="0" w:space="0" w:color="auto"/>
          </w:divBdr>
        </w:div>
        <w:div w:id="1384792549">
          <w:marLeft w:val="480"/>
          <w:marRight w:val="0"/>
          <w:marTop w:val="0"/>
          <w:marBottom w:val="0"/>
          <w:divBdr>
            <w:top w:val="none" w:sz="0" w:space="0" w:color="auto"/>
            <w:left w:val="none" w:sz="0" w:space="0" w:color="auto"/>
            <w:bottom w:val="none" w:sz="0" w:space="0" w:color="auto"/>
            <w:right w:val="none" w:sz="0" w:space="0" w:color="auto"/>
          </w:divBdr>
        </w:div>
        <w:div w:id="2029060426">
          <w:marLeft w:val="480"/>
          <w:marRight w:val="0"/>
          <w:marTop w:val="0"/>
          <w:marBottom w:val="0"/>
          <w:divBdr>
            <w:top w:val="none" w:sz="0" w:space="0" w:color="auto"/>
            <w:left w:val="none" w:sz="0" w:space="0" w:color="auto"/>
            <w:bottom w:val="none" w:sz="0" w:space="0" w:color="auto"/>
            <w:right w:val="none" w:sz="0" w:space="0" w:color="auto"/>
          </w:divBdr>
        </w:div>
        <w:div w:id="2076706699">
          <w:marLeft w:val="480"/>
          <w:marRight w:val="0"/>
          <w:marTop w:val="0"/>
          <w:marBottom w:val="0"/>
          <w:divBdr>
            <w:top w:val="none" w:sz="0" w:space="0" w:color="auto"/>
            <w:left w:val="none" w:sz="0" w:space="0" w:color="auto"/>
            <w:bottom w:val="none" w:sz="0" w:space="0" w:color="auto"/>
            <w:right w:val="none" w:sz="0" w:space="0" w:color="auto"/>
          </w:divBdr>
        </w:div>
        <w:div w:id="1458066155">
          <w:marLeft w:val="480"/>
          <w:marRight w:val="0"/>
          <w:marTop w:val="0"/>
          <w:marBottom w:val="0"/>
          <w:divBdr>
            <w:top w:val="none" w:sz="0" w:space="0" w:color="auto"/>
            <w:left w:val="none" w:sz="0" w:space="0" w:color="auto"/>
            <w:bottom w:val="none" w:sz="0" w:space="0" w:color="auto"/>
            <w:right w:val="none" w:sz="0" w:space="0" w:color="auto"/>
          </w:divBdr>
        </w:div>
        <w:div w:id="272984979">
          <w:marLeft w:val="480"/>
          <w:marRight w:val="0"/>
          <w:marTop w:val="0"/>
          <w:marBottom w:val="0"/>
          <w:divBdr>
            <w:top w:val="none" w:sz="0" w:space="0" w:color="auto"/>
            <w:left w:val="none" w:sz="0" w:space="0" w:color="auto"/>
            <w:bottom w:val="none" w:sz="0" w:space="0" w:color="auto"/>
            <w:right w:val="none" w:sz="0" w:space="0" w:color="auto"/>
          </w:divBdr>
        </w:div>
        <w:div w:id="390616079">
          <w:marLeft w:val="480"/>
          <w:marRight w:val="0"/>
          <w:marTop w:val="0"/>
          <w:marBottom w:val="0"/>
          <w:divBdr>
            <w:top w:val="none" w:sz="0" w:space="0" w:color="auto"/>
            <w:left w:val="none" w:sz="0" w:space="0" w:color="auto"/>
            <w:bottom w:val="none" w:sz="0" w:space="0" w:color="auto"/>
            <w:right w:val="none" w:sz="0" w:space="0" w:color="auto"/>
          </w:divBdr>
        </w:div>
        <w:div w:id="1494175765">
          <w:marLeft w:val="480"/>
          <w:marRight w:val="0"/>
          <w:marTop w:val="0"/>
          <w:marBottom w:val="0"/>
          <w:divBdr>
            <w:top w:val="none" w:sz="0" w:space="0" w:color="auto"/>
            <w:left w:val="none" w:sz="0" w:space="0" w:color="auto"/>
            <w:bottom w:val="none" w:sz="0" w:space="0" w:color="auto"/>
            <w:right w:val="none" w:sz="0" w:space="0" w:color="auto"/>
          </w:divBdr>
        </w:div>
        <w:div w:id="1728991776">
          <w:marLeft w:val="480"/>
          <w:marRight w:val="0"/>
          <w:marTop w:val="0"/>
          <w:marBottom w:val="0"/>
          <w:divBdr>
            <w:top w:val="none" w:sz="0" w:space="0" w:color="auto"/>
            <w:left w:val="none" w:sz="0" w:space="0" w:color="auto"/>
            <w:bottom w:val="none" w:sz="0" w:space="0" w:color="auto"/>
            <w:right w:val="none" w:sz="0" w:space="0" w:color="auto"/>
          </w:divBdr>
        </w:div>
        <w:div w:id="618876769">
          <w:marLeft w:val="480"/>
          <w:marRight w:val="0"/>
          <w:marTop w:val="0"/>
          <w:marBottom w:val="0"/>
          <w:divBdr>
            <w:top w:val="none" w:sz="0" w:space="0" w:color="auto"/>
            <w:left w:val="none" w:sz="0" w:space="0" w:color="auto"/>
            <w:bottom w:val="none" w:sz="0" w:space="0" w:color="auto"/>
            <w:right w:val="none" w:sz="0" w:space="0" w:color="auto"/>
          </w:divBdr>
        </w:div>
        <w:div w:id="1489008239">
          <w:marLeft w:val="480"/>
          <w:marRight w:val="0"/>
          <w:marTop w:val="0"/>
          <w:marBottom w:val="0"/>
          <w:divBdr>
            <w:top w:val="none" w:sz="0" w:space="0" w:color="auto"/>
            <w:left w:val="none" w:sz="0" w:space="0" w:color="auto"/>
            <w:bottom w:val="none" w:sz="0" w:space="0" w:color="auto"/>
            <w:right w:val="none" w:sz="0" w:space="0" w:color="auto"/>
          </w:divBdr>
        </w:div>
        <w:div w:id="544485313">
          <w:marLeft w:val="480"/>
          <w:marRight w:val="0"/>
          <w:marTop w:val="0"/>
          <w:marBottom w:val="0"/>
          <w:divBdr>
            <w:top w:val="none" w:sz="0" w:space="0" w:color="auto"/>
            <w:left w:val="none" w:sz="0" w:space="0" w:color="auto"/>
            <w:bottom w:val="none" w:sz="0" w:space="0" w:color="auto"/>
            <w:right w:val="none" w:sz="0" w:space="0" w:color="auto"/>
          </w:divBdr>
        </w:div>
        <w:div w:id="509369711">
          <w:marLeft w:val="480"/>
          <w:marRight w:val="0"/>
          <w:marTop w:val="0"/>
          <w:marBottom w:val="0"/>
          <w:divBdr>
            <w:top w:val="none" w:sz="0" w:space="0" w:color="auto"/>
            <w:left w:val="none" w:sz="0" w:space="0" w:color="auto"/>
            <w:bottom w:val="none" w:sz="0" w:space="0" w:color="auto"/>
            <w:right w:val="none" w:sz="0" w:space="0" w:color="auto"/>
          </w:divBdr>
        </w:div>
        <w:div w:id="535394299">
          <w:marLeft w:val="480"/>
          <w:marRight w:val="0"/>
          <w:marTop w:val="0"/>
          <w:marBottom w:val="0"/>
          <w:divBdr>
            <w:top w:val="none" w:sz="0" w:space="0" w:color="auto"/>
            <w:left w:val="none" w:sz="0" w:space="0" w:color="auto"/>
            <w:bottom w:val="none" w:sz="0" w:space="0" w:color="auto"/>
            <w:right w:val="none" w:sz="0" w:space="0" w:color="auto"/>
          </w:divBdr>
        </w:div>
        <w:div w:id="1951938432">
          <w:marLeft w:val="480"/>
          <w:marRight w:val="0"/>
          <w:marTop w:val="0"/>
          <w:marBottom w:val="0"/>
          <w:divBdr>
            <w:top w:val="none" w:sz="0" w:space="0" w:color="auto"/>
            <w:left w:val="none" w:sz="0" w:space="0" w:color="auto"/>
            <w:bottom w:val="none" w:sz="0" w:space="0" w:color="auto"/>
            <w:right w:val="none" w:sz="0" w:space="0" w:color="auto"/>
          </w:divBdr>
        </w:div>
        <w:div w:id="1339772927">
          <w:marLeft w:val="480"/>
          <w:marRight w:val="0"/>
          <w:marTop w:val="0"/>
          <w:marBottom w:val="0"/>
          <w:divBdr>
            <w:top w:val="none" w:sz="0" w:space="0" w:color="auto"/>
            <w:left w:val="none" w:sz="0" w:space="0" w:color="auto"/>
            <w:bottom w:val="none" w:sz="0" w:space="0" w:color="auto"/>
            <w:right w:val="none" w:sz="0" w:space="0" w:color="auto"/>
          </w:divBdr>
        </w:div>
        <w:div w:id="17784255">
          <w:marLeft w:val="480"/>
          <w:marRight w:val="0"/>
          <w:marTop w:val="0"/>
          <w:marBottom w:val="0"/>
          <w:divBdr>
            <w:top w:val="none" w:sz="0" w:space="0" w:color="auto"/>
            <w:left w:val="none" w:sz="0" w:space="0" w:color="auto"/>
            <w:bottom w:val="none" w:sz="0" w:space="0" w:color="auto"/>
            <w:right w:val="none" w:sz="0" w:space="0" w:color="auto"/>
          </w:divBdr>
        </w:div>
        <w:div w:id="438523192">
          <w:marLeft w:val="480"/>
          <w:marRight w:val="0"/>
          <w:marTop w:val="0"/>
          <w:marBottom w:val="0"/>
          <w:divBdr>
            <w:top w:val="none" w:sz="0" w:space="0" w:color="auto"/>
            <w:left w:val="none" w:sz="0" w:space="0" w:color="auto"/>
            <w:bottom w:val="none" w:sz="0" w:space="0" w:color="auto"/>
            <w:right w:val="none" w:sz="0" w:space="0" w:color="auto"/>
          </w:divBdr>
        </w:div>
        <w:div w:id="1921909209">
          <w:marLeft w:val="480"/>
          <w:marRight w:val="0"/>
          <w:marTop w:val="0"/>
          <w:marBottom w:val="0"/>
          <w:divBdr>
            <w:top w:val="none" w:sz="0" w:space="0" w:color="auto"/>
            <w:left w:val="none" w:sz="0" w:space="0" w:color="auto"/>
            <w:bottom w:val="none" w:sz="0" w:space="0" w:color="auto"/>
            <w:right w:val="none" w:sz="0" w:space="0" w:color="auto"/>
          </w:divBdr>
        </w:div>
        <w:div w:id="1574965810">
          <w:marLeft w:val="480"/>
          <w:marRight w:val="0"/>
          <w:marTop w:val="0"/>
          <w:marBottom w:val="0"/>
          <w:divBdr>
            <w:top w:val="none" w:sz="0" w:space="0" w:color="auto"/>
            <w:left w:val="none" w:sz="0" w:space="0" w:color="auto"/>
            <w:bottom w:val="none" w:sz="0" w:space="0" w:color="auto"/>
            <w:right w:val="none" w:sz="0" w:space="0" w:color="auto"/>
          </w:divBdr>
        </w:div>
        <w:div w:id="603196535">
          <w:marLeft w:val="480"/>
          <w:marRight w:val="0"/>
          <w:marTop w:val="0"/>
          <w:marBottom w:val="0"/>
          <w:divBdr>
            <w:top w:val="none" w:sz="0" w:space="0" w:color="auto"/>
            <w:left w:val="none" w:sz="0" w:space="0" w:color="auto"/>
            <w:bottom w:val="none" w:sz="0" w:space="0" w:color="auto"/>
            <w:right w:val="none" w:sz="0" w:space="0" w:color="auto"/>
          </w:divBdr>
        </w:div>
        <w:div w:id="1051535366">
          <w:marLeft w:val="480"/>
          <w:marRight w:val="0"/>
          <w:marTop w:val="0"/>
          <w:marBottom w:val="0"/>
          <w:divBdr>
            <w:top w:val="none" w:sz="0" w:space="0" w:color="auto"/>
            <w:left w:val="none" w:sz="0" w:space="0" w:color="auto"/>
            <w:bottom w:val="none" w:sz="0" w:space="0" w:color="auto"/>
            <w:right w:val="none" w:sz="0" w:space="0" w:color="auto"/>
          </w:divBdr>
        </w:div>
        <w:div w:id="125391112">
          <w:marLeft w:val="480"/>
          <w:marRight w:val="0"/>
          <w:marTop w:val="0"/>
          <w:marBottom w:val="0"/>
          <w:divBdr>
            <w:top w:val="none" w:sz="0" w:space="0" w:color="auto"/>
            <w:left w:val="none" w:sz="0" w:space="0" w:color="auto"/>
            <w:bottom w:val="none" w:sz="0" w:space="0" w:color="auto"/>
            <w:right w:val="none" w:sz="0" w:space="0" w:color="auto"/>
          </w:divBdr>
        </w:div>
        <w:div w:id="1329987883">
          <w:marLeft w:val="480"/>
          <w:marRight w:val="0"/>
          <w:marTop w:val="0"/>
          <w:marBottom w:val="0"/>
          <w:divBdr>
            <w:top w:val="none" w:sz="0" w:space="0" w:color="auto"/>
            <w:left w:val="none" w:sz="0" w:space="0" w:color="auto"/>
            <w:bottom w:val="none" w:sz="0" w:space="0" w:color="auto"/>
            <w:right w:val="none" w:sz="0" w:space="0" w:color="auto"/>
          </w:divBdr>
        </w:div>
        <w:div w:id="1560944926">
          <w:marLeft w:val="480"/>
          <w:marRight w:val="0"/>
          <w:marTop w:val="0"/>
          <w:marBottom w:val="0"/>
          <w:divBdr>
            <w:top w:val="none" w:sz="0" w:space="0" w:color="auto"/>
            <w:left w:val="none" w:sz="0" w:space="0" w:color="auto"/>
            <w:bottom w:val="none" w:sz="0" w:space="0" w:color="auto"/>
            <w:right w:val="none" w:sz="0" w:space="0" w:color="auto"/>
          </w:divBdr>
        </w:div>
        <w:div w:id="283849654">
          <w:marLeft w:val="480"/>
          <w:marRight w:val="0"/>
          <w:marTop w:val="0"/>
          <w:marBottom w:val="0"/>
          <w:divBdr>
            <w:top w:val="none" w:sz="0" w:space="0" w:color="auto"/>
            <w:left w:val="none" w:sz="0" w:space="0" w:color="auto"/>
            <w:bottom w:val="none" w:sz="0" w:space="0" w:color="auto"/>
            <w:right w:val="none" w:sz="0" w:space="0" w:color="auto"/>
          </w:divBdr>
        </w:div>
        <w:div w:id="1439838235">
          <w:marLeft w:val="480"/>
          <w:marRight w:val="0"/>
          <w:marTop w:val="0"/>
          <w:marBottom w:val="0"/>
          <w:divBdr>
            <w:top w:val="none" w:sz="0" w:space="0" w:color="auto"/>
            <w:left w:val="none" w:sz="0" w:space="0" w:color="auto"/>
            <w:bottom w:val="none" w:sz="0" w:space="0" w:color="auto"/>
            <w:right w:val="none" w:sz="0" w:space="0" w:color="auto"/>
          </w:divBdr>
        </w:div>
      </w:divsChild>
    </w:div>
    <w:div w:id="13770621">
      <w:bodyDiv w:val="1"/>
      <w:marLeft w:val="0"/>
      <w:marRight w:val="0"/>
      <w:marTop w:val="0"/>
      <w:marBottom w:val="0"/>
      <w:divBdr>
        <w:top w:val="none" w:sz="0" w:space="0" w:color="auto"/>
        <w:left w:val="none" w:sz="0" w:space="0" w:color="auto"/>
        <w:bottom w:val="none" w:sz="0" w:space="0" w:color="auto"/>
        <w:right w:val="none" w:sz="0" w:space="0" w:color="auto"/>
      </w:divBdr>
    </w:div>
    <w:div w:id="15426157">
      <w:bodyDiv w:val="1"/>
      <w:marLeft w:val="0"/>
      <w:marRight w:val="0"/>
      <w:marTop w:val="0"/>
      <w:marBottom w:val="0"/>
      <w:divBdr>
        <w:top w:val="none" w:sz="0" w:space="0" w:color="auto"/>
        <w:left w:val="none" w:sz="0" w:space="0" w:color="auto"/>
        <w:bottom w:val="none" w:sz="0" w:space="0" w:color="auto"/>
        <w:right w:val="none" w:sz="0" w:space="0" w:color="auto"/>
      </w:divBdr>
    </w:div>
    <w:div w:id="15815916">
      <w:bodyDiv w:val="1"/>
      <w:marLeft w:val="0"/>
      <w:marRight w:val="0"/>
      <w:marTop w:val="0"/>
      <w:marBottom w:val="0"/>
      <w:divBdr>
        <w:top w:val="none" w:sz="0" w:space="0" w:color="auto"/>
        <w:left w:val="none" w:sz="0" w:space="0" w:color="auto"/>
        <w:bottom w:val="none" w:sz="0" w:space="0" w:color="auto"/>
        <w:right w:val="none" w:sz="0" w:space="0" w:color="auto"/>
      </w:divBdr>
    </w:div>
    <w:div w:id="15932100">
      <w:bodyDiv w:val="1"/>
      <w:marLeft w:val="0"/>
      <w:marRight w:val="0"/>
      <w:marTop w:val="0"/>
      <w:marBottom w:val="0"/>
      <w:divBdr>
        <w:top w:val="none" w:sz="0" w:space="0" w:color="auto"/>
        <w:left w:val="none" w:sz="0" w:space="0" w:color="auto"/>
        <w:bottom w:val="none" w:sz="0" w:space="0" w:color="auto"/>
        <w:right w:val="none" w:sz="0" w:space="0" w:color="auto"/>
      </w:divBdr>
    </w:div>
    <w:div w:id="16657441">
      <w:bodyDiv w:val="1"/>
      <w:marLeft w:val="0"/>
      <w:marRight w:val="0"/>
      <w:marTop w:val="0"/>
      <w:marBottom w:val="0"/>
      <w:divBdr>
        <w:top w:val="none" w:sz="0" w:space="0" w:color="auto"/>
        <w:left w:val="none" w:sz="0" w:space="0" w:color="auto"/>
        <w:bottom w:val="none" w:sz="0" w:space="0" w:color="auto"/>
        <w:right w:val="none" w:sz="0" w:space="0" w:color="auto"/>
      </w:divBdr>
    </w:div>
    <w:div w:id="17127859">
      <w:bodyDiv w:val="1"/>
      <w:marLeft w:val="0"/>
      <w:marRight w:val="0"/>
      <w:marTop w:val="0"/>
      <w:marBottom w:val="0"/>
      <w:divBdr>
        <w:top w:val="none" w:sz="0" w:space="0" w:color="auto"/>
        <w:left w:val="none" w:sz="0" w:space="0" w:color="auto"/>
        <w:bottom w:val="none" w:sz="0" w:space="0" w:color="auto"/>
        <w:right w:val="none" w:sz="0" w:space="0" w:color="auto"/>
      </w:divBdr>
    </w:div>
    <w:div w:id="17391570">
      <w:bodyDiv w:val="1"/>
      <w:marLeft w:val="0"/>
      <w:marRight w:val="0"/>
      <w:marTop w:val="0"/>
      <w:marBottom w:val="0"/>
      <w:divBdr>
        <w:top w:val="none" w:sz="0" w:space="0" w:color="auto"/>
        <w:left w:val="none" w:sz="0" w:space="0" w:color="auto"/>
        <w:bottom w:val="none" w:sz="0" w:space="0" w:color="auto"/>
        <w:right w:val="none" w:sz="0" w:space="0" w:color="auto"/>
      </w:divBdr>
    </w:div>
    <w:div w:id="17439605">
      <w:bodyDiv w:val="1"/>
      <w:marLeft w:val="0"/>
      <w:marRight w:val="0"/>
      <w:marTop w:val="0"/>
      <w:marBottom w:val="0"/>
      <w:divBdr>
        <w:top w:val="none" w:sz="0" w:space="0" w:color="auto"/>
        <w:left w:val="none" w:sz="0" w:space="0" w:color="auto"/>
        <w:bottom w:val="none" w:sz="0" w:space="0" w:color="auto"/>
        <w:right w:val="none" w:sz="0" w:space="0" w:color="auto"/>
      </w:divBdr>
    </w:div>
    <w:div w:id="17513226">
      <w:bodyDiv w:val="1"/>
      <w:marLeft w:val="0"/>
      <w:marRight w:val="0"/>
      <w:marTop w:val="0"/>
      <w:marBottom w:val="0"/>
      <w:divBdr>
        <w:top w:val="none" w:sz="0" w:space="0" w:color="auto"/>
        <w:left w:val="none" w:sz="0" w:space="0" w:color="auto"/>
        <w:bottom w:val="none" w:sz="0" w:space="0" w:color="auto"/>
        <w:right w:val="none" w:sz="0" w:space="0" w:color="auto"/>
      </w:divBdr>
    </w:div>
    <w:div w:id="17590499">
      <w:bodyDiv w:val="1"/>
      <w:marLeft w:val="0"/>
      <w:marRight w:val="0"/>
      <w:marTop w:val="0"/>
      <w:marBottom w:val="0"/>
      <w:divBdr>
        <w:top w:val="none" w:sz="0" w:space="0" w:color="auto"/>
        <w:left w:val="none" w:sz="0" w:space="0" w:color="auto"/>
        <w:bottom w:val="none" w:sz="0" w:space="0" w:color="auto"/>
        <w:right w:val="none" w:sz="0" w:space="0" w:color="auto"/>
      </w:divBdr>
    </w:div>
    <w:div w:id="17781403">
      <w:bodyDiv w:val="1"/>
      <w:marLeft w:val="0"/>
      <w:marRight w:val="0"/>
      <w:marTop w:val="0"/>
      <w:marBottom w:val="0"/>
      <w:divBdr>
        <w:top w:val="none" w:sz="0" w:space="0" w:color="auto"/>
        <w:left w:val="none" w:sz="0" w:space="0" w:color="auto"/>
        <w:bottom w:val="none" w:sz="0" w:space="0" w:color="auto"/>
        <w:right w:val="none" w:sz="0" w:space="0" w:color="auto"/>
      </w:divBdr>
    </w:div>
    <w:div w:id="18435882">
      <w:bodyDiv w:val="1"/>
      <w:marLeft w:val="0"/>
      <w:marRight w:val="0"/>
      <w:marTop w:val="0"/>
      <w:marBottom w:val="0"/>
      <w:divBdr>
        <w:top w:val="none" w:sz="0" w:space="0" w:color="auto"/>
        <w:left w:val="none" w:sz="0" w:space="0" w:color="auto"/>
        <w:bottom w:val="none" w:sz="0" w:space="0" w:color="auto"/>
        <w:right w:val="none" w:sz="0" w:space="0" w:color="auto"/>
      </w:divBdr>
    </w:div>
    <w:div w:id="18550610">
      <w:bodyDiv w:val="1"/>
      <w:marLeft w:val="0"/>
      <w:marRight w:val="0"/>
      <w:marTop w:val="0"/>
      <w:marBottom w:val="0"/>
      <w:divBdr>
        <w:top w:val="none" w:sz="0" w:space="0" w:color="auto"/>
        <w:left w:val="none" w:sz="0" w:space="0" w:color="auto"/>
        <w:bottom w:val="none" w:sz="0" w:space="0" w:color="auto"/>
        <w:right w:val="none" w:sz="0" w:space="0" w:color="auto"/>
      </w:divBdr>
    </w:div>
    <w:div w:id="18551446">
      <w:bodyDiv w:val="1"/>
      <w:marLeft w:val="0"/>
      <w:marRight w:val="0"/>
      <w:marTop w:val="0"/>
      <w:marBottom w:val="0"/>
      <w:divBdr>
        <w:top w:val="none" w:sz="0" w:space="0" w:color="auto"/>
        <w:left w:val="none" w:sz="0" w:space="0" w:color="auto"/>
        <w:bottom w:val="none" w:sz="0" w:space="0" w:color="auto"/>
        <w:right w:val="none" w:sz="0" w:space="0" w:color="auto"/>
      </w:divBdr>
    </w:div>
    <w:div w:id="18967232">
      <w:bodyDiv w:val="1"/>
      <w:marLeft w:val="0"/>
      <w:marRight w:val="0"/>
      <w:marTop w:val="0"/>
      <w:marBottom w:val="0"/>
      <w:divBdr>
        <w:top w:val="none" w:sz="0" w:space="0" w:color="auto"/>
        <w:left w:val="none" w:sz="0" w:space="0" w:color="auto"/>
        <w:bottom w:val="none" w:sz="0" w:space="0" w:color="auto"/>
        <w:right w:val="none" w:sz="0" w:space="0" w:color="auto"/>
      </w:divBdr>
    </w:div>
    <w:div w:id="19207346">
      <w:bodyDiv w:val="1"/>
      <w:marLeft w:val="0"/>
      <w:marRight w:val="0"/>
      <w:marTop w:val="0"/>
      <w:marBottom w:val="0"/>
      <w:divBdr>
        <w:top w:val="none" w:sz="0" w:space="0" w:color="auto"/>
        <w:left w:val="none" w:sz="0" w:space="0" w:color="auto"/>
        <w:bottom w:val="none" w:sz="0" w:space="0" w:color="auto"/>
        <w:right w:val="none" w:sz="0" w:space="0" w:color="auto"/>
      </w:divBdr>
    </w:div>
    <w:div w:id="19668617">
      <w:bodyDiv w:val="1"/>
      <w:marLeft w:val="0"/>
      <w:marRight w:val="0"/>
      <w:marTop w:val="0"/>
      <w:marBottom w:val="0"/>
      <w:divBdr>
        <w:top w:val="none" w:sz="0" w:space="0" w:color="auto"/>
        <w:left w:val="none" w:sz="0" w:space="0" w:color="auto"/>
        <w:bottom w:val="none" w:sz="0" w:space="0" w:color="auto"/>
        <w:right w:val="none" w:sz="0" w:space="0" w:color="auto"/>
      </w:divBdr>
    </w:div>
    <w:div w:id="19943122">
      <w:bodyDiv w:val="1"/>
      <w:marLeft w:val="0"/>
      <w:marRight w:val="0"/>
      <w:marTop w:val="0"/>
      <w:marBottom w:val="0"/>
      <w:divBdr>
        <w:top w:val="none" w:sz="0" w:space="0" w:color="auto"/>
        <w:left w:val="none" w:sz="0" w:space="0" w:color="auto"/>
        <w:bottom w:val="none" w:sz="0" w:space="0" w:color="auto"/>
        <w:right w:val="none" w:sz="0" w:space="0" w:color="auto"/>
      </w:divBdr>
    </w:div>
    <w:div w:id="20127577">
      <w:bodyDiv w:val="1"/>
      <w:marLeft w:val="0"/>
      <w:marRight w:val="0"/>
      <w:marTop w:val="0"/>
      <w:marBottom w:val="0"/>
      <w:divBdr>
        <w:top w:val="none" w:sz="0" w:space="0" w:color="auto"/>
        <w:left w:val="none" w:sz="0" w:space="0" w:color="auto"/>
        <w:bottom w:val="none" w:sz="0" w:space="0" w:color="auto"/>
        <w:right w:val="none" w:sz="0" w:space="0" w:color="auto"/>
      </w:divBdr>
    </w:div>
    <w:div w:id="20906328">
      <w:bodyDiv w:val="1"/>
      <w:marLeft w:val="0"/>
      <w:marRight w:val="0"/>
      <w:marTop w:val="0"/>
      <w:marBottom w:val="0"/>
      <w:divBdr>
        <w:top w:val="none" w:sz="0" w:space="0" w:color="auto"/>
        <w:left w:val="none" w:sz="0" w:space="0" w:color="auto"/>
        <w:bottom w:val="none" w:sz="0" w:space="0" w:color="auto"/>
        <w:right w:val="none" w:sz="0" w:space="0" w:color="auto"/>
      </w:divBdr>
    </w:div>
    <w:div w:id="21978519">
      <w:bodyDiv w:val="1"/>
      <w:marLeft w:val="0"/>
      <w:marRight w:val="0"/>
      <w:marTop w:val="0"/>
      <w:marBottom w:val="0"/>
      <w:divBdr>
        <w:top w:val="none" w:sz="0" w:space="0" w:color="auto"/>
        <w:left w:val="none" w:sz="0" w:space="0" w:color="auto"/>
        <w:bottom w:val="none" w:sz="0" w:space="0" w:color="auto"/>
        <w:right w:val="none" w:sz="0" w:space="0" w:color="auto"/>
      </w:divBdr>
    </w:div>
    <w:div w:id="22752224">
      <w:bodyDiv w:val="1"/>
      <w:marLeft w:val="0"/>
      <w:marRight w:val="0"/>
      <w:marTop w:val="0"/>
      <w:marBottom w:val="0"/>
      <w:divBdr>
        <w:top w:val="none" w:sz="0" w:space="0" w:color="auto"/>
        <w:left w:val="none" w:sz="0" w:space="0" w:color="auto"/>
        <w:bottom w:val="none" w:sz="0" w:space="0" w:color="auto"/>
        <w:right w:val="none" w:sz="0" w:space="0" w:color="auto"/>
      </w:divBdr>
    </w:div>
    <w:div w:id="23134721">
      <w:bodyDiv w:val="1"/>
      <w:marLeft w:val="0"/>
      <w:marRight w:val="0"/>
      <w:marTop w:val="0"/>
      <w:marBottom w:val="0"/>
      <w:divBdr>
        <w:top w:val="none" w:sz="0" w:space="0" w:color="auto"/>
        <w:left w:val="none" w:sz="0" w:space="0" w:color="auto"/>
        <w:bottom w:val="none" w:sz="0" w:space="0" w:color="auto"/>
        <w:right w:val="none" w:sz="0" w:space="0" w:color="auto"/>
      </w:divBdr>
    </w:div>
    <w:div w:id="23987332">
      <w:bodyDiv w:val="1"/>
      <w:marLeft w:val="0"/>
      <w:marRight w:val="0"/>
      <w:marTop w:val="0"/>
      <w:marBottom w:val="0"/>
      <w:divBdr>
        <w:top w:val="none" w:sz="0" w:space="0" w:color="auto"/>
        <w:left w:val="none" w:sz="0" w:space="0" w:color="auto"/>
        <w:bottom w:val="none" w:sz="0" w:space="0" w:color="auto"/>
        <w:right w:val="none" w:sz="0" w:space="0" w:color="auto"/>
      </w:divBdr>
    </w:div>
    <w:div w:id="24335162">
      <w:bodyDiv w:val="1"/>
      <w:marLeft w:val="0"/>
      <w:marRight w:val="0"/>
      <w:marTop w:val="0"/>
      <w:marBottom w:val="0"/>
      <w:divBdr>
        <w:top w:val="none" w:sz="0" w:space="0" w:color="auto"/>
        <w:left w:val="none" w:sz="0" w:space="0" w:color="auto"/>
        <w:bottom w:val="none" w:sz="0" w:space="0" w:color="auto"/>
        <w:right w:val="none" w:sz="0" w:space="0" w:color="auto"/>
      </w:divBdr>
    </w:div>
    <w:div w:id="24714495">
      <w:bodyDiv w:val="1"/>
      <w:marLeft w:val="0"/>
      <w:marRight w:val="0"/>
      <w:marTop w:val="0"/>
      <w:marBottom w:val="0"/>
      <w:divBdr>
        <w:top w:val="none" w:sz="0" w:space="0" w:color="auto"/>
        <w:left w:val="none" w:sz="0" w:space="0" w:color="auto"/>
        <w:bottom w:val="none" w:sz="0" w:space="0" w:color="auto"/>
        <w:right w:val="none" w:sz="0" w:space="0" w:color="auto"/>
      </w:divBdr>
    </w:div>
    <w:div w:id="25375810">
      <w:bodyDiv w:val="1"/>
      <w:marLeft w:val="0"/>
      <w:marRight w:val="0"/>
      <w:marTop w:val="0"/>
      <w:marBottom w:val="0"/>
      <w:divBdr>
        <w:top w:val="none" w:sz="0" w:space="0" w:color="auto"/>
        <w:left w:val="none" w:sz="0" w:space="0" w:color="auto"/>
        <w:bottom w:val="none" w:sz="0" w:space="0" w:color="auto"/>
        <w:right w:val="none" w:sz="0" w:space="0" w:color="auto"/>
      </w:divBdr>
    </w:div>
    <w:div w:id="25524443">
      <w:bodyDiv w:val="1"/>
      <w:marLeft w:val="0"/>
      <w:marRight w:val="0"/>
      <w:marTop w:val="0"/>
      <w:marBottom w:val="0"/>
      <w:divBdr>
        <w:top w:val="none" w:sz="0" w:space="0" w:color="auto"/>
        <w:left w:val="none" w:sz="0" w:space="0" w:color="auto"/>
        <w:bottom w:val="none" w:sz="0" w:space="0" w:color="auto"/>
        <w:right w:val="none" w:sz="0" w:space="0" w:color="auto"/>
      </w:divBdr>
    </w:div>
    <w:div w:id="26369801">
      <w:bodyDiv w:val="1"/>
      <w:marLeft w:val="0"/>
      <w:marRight w:val="0"/>
      <w:marTop w:val="0"/>
      <w:marBottom w:val="0"/>
      <w:divBdr>
        <w:top w:val="none" w:sz="0" w:space="0" w:color="auto"/>
        <w:left w:val="none" w:sz="0" w:space="0" w:color="auto"/>
        <w:bottom w:val="none" w:sz="0" w:space="0" w:color="auto"/>
        <w:right w:val="none" w:sz="0" w:space="0" w:color="auto"/>
      </w:divBdr>
    </w:div>
    <w:div w:id="27417148">
      <w:bodyDiv w:val="1"/>
      <w:marLeft w:val="0"/>
      <w:marRight w:val="0"/>
      <w:marTop w:val="0"/>
      <w:marBottom w:val="0"/>
      <w:divBdr>
        <w:top w:val="none" w:sz="0" w:space="0" w:color="auto"/>
        <w:left w:val="none" w:sz="0" w:space="0" w:color="auto"/>
        <w:bottom w:val="none" w:sz="0" w:space="0" w:color="auto"/>
        <w:right w:val="none" w:sz="0" w:space="0" w:color="auto"/>
      </w:divBdr>
    </w:div>
    <w:div w:id="27417198">
      <w:bodyDiv w:val="1"/>
      <w:marLeft w:val="0"/>
      <w:marRight w:val="0"/>
      <w:marTop w:val="0"/>
      <w:marBottom w:val="0"/>
      <w:divBdr>
        <w:top w:val="none" w:sz="0" w:space="0" w:color="auto"/>
        <w:left w:val="none" w:sz="0" w:space="0" w:color="auto"/>
        <w:bottom w:val="none" w:sz="0" w:space="0" w:color="auto"/>
        <w:right w:val="none" w:sz="0" w:space="0" w:color="auto"/>
      </w:divBdr>
    </w:div>
    <w:div w:id="27529610">
      <w:bodyDiv w:val="1"/>
      <w:marLeft w:val="0"/>
      <w:marRight w:val="0"/>
      <w:marTop w:val="0"/>
      <w:marBottom w:val="0"/>
      <w:divBdr>
        <w:top w:val="none" w:sz="0" w:space="0" w:color="auto"/>
        <w:left w:val="none" w:sz="0" w:space="0" w:color="auto"/>
        <w:bottom w:val="none" w:sz="0" w:space="0" w:color="auto"/>
        <w:right w:val="none" w:sz="0" w:space="0" w:color="auto"/>
      </w:divBdr>
    </w:div>
    <w:div w:id="27535534">
      <w:bodyDiv w:val="1"/>
      <w:marLeft w:val="0"/>
      <w:marRight w:val="0"/>
      <w:marTop w:val="0"/>
      <w:marBottom w:val="0"/>
      <w:divBdr>
        <w:top w:val="none" w:sz="0" w:space="0" w:color="auto"/>
        <w:left w:val="none" w:sz="0" w:space="0" w:color="auto"/>
        <w:bottom w:val="none" w:sz="0" w:space="0" w:color="auto"/>
        <w:right w:val="none" w:sz="0" w:space="0" w:color="auto"/>
      </w:divBdr>
    </w:div>
    <w:div w:id="27876805">
      <w:bodyDiv w:val="1"/>
      <w:marLeft w:val="0"/>
      <w:marRight w:val="0"/>
      <w:marTop w:val="0"/>
      <w:marBottom w:val="0"/>
      <w:divBdr>
        <w:top w:val="none" w:sz="0" w:space="0" w:color="auto"/>
        <w:left w:val="none" w:sz="0" w:space="0" w:color="auto"/>
        <w:bottom w:val="none" w:sz="0" w:space="0" w:color="auto"/>
        <w:right w:val="none" w:sz="0" w:space="0" w:color="auto"/>
      </w:divBdr>
    </w:div>
    <w:div w:id="28385174">
      <w:bodyDiv w:val="1"/>
      <w:marLeft w:val="0"/>
      <w:marRight w:val="0"/>
      <w:marTop w:val="0"/>
      <w:marBottom w:val="0"/>
      <w:divBdr>
        <w:top w:val="none" w:sz="0" w:space="0" w:color="auto"/>
        <w:left w:val="none" w:sz="0" w:space="0" w:color="auto"/>
        <w:bottom w:val="none" w:sz="0" w:space="0" w:color="auto"/>
        <w:right w:val="none" w:sz="0" w:space="0" w:color="auto"/>
      </w:divBdr>
    </w:div>
    <w:div w:id="29503581">
      <w:bodyDiv w:val="1"/>
      <w:marLeft w:val="0"/>
      <w:marRight w:val="0"/>
      <w:marTop w:val="0"/>
      <w:marBottom w:val="0"/>
      <w:divBdr>
        <w:top w:val="none" w:sz="0" w:space="0" w:color="auto"/>
        <w:left w:val="none" w:sz="0" w:space="0" w:color="auto"/>
        <w:bottom w:val="none" w:sz="0" w:space="0" w:color="auto"/>
        <w:right w:val="none" w:sz="0" w:space="0" w:color="auto"/>
      </w:divBdr>
    </w:div>
    <w:div w:id="29771046">
      <w:bodyDiv w:val="1"/>
      <w:marLeft w:val="0"/>
      <w:marRight w:val="0"/>
      <w:marTop w:val="0"/>
      <w:marBottom w:val="0"/>
      <w:divBdr>
        <w:top w:val="none" w:sz="0" w:space="0" w:color="auto"/>
        <w:left w:val="none" w:sz="0" w:space="0" w:color="auto"/>
        <w:bottom w:val="none" w:sz="0" w:space="0" w:color="auto"/>
        <w:right w:val="none" w:sz="0" w:space="0" w:color="auto"/>
      </w:divBdr>
    </w:div>
    <w:div w:id="30154242">
      <w:bodyDiv w:val="1"/>
      <w:marLeft w:val="0"/>
      <w:marRight w:val="0"/>
      <w:marTop w:val="0"/>
      <w:marBottom w:val="0"/>
      <w:divBdr>
        <w:top w:val="none" w:sz="0" w:space="0" w:color="auto"/>
        <w:left w:val="none" w:sz="0" w:space="0" w:color="auto"/>
        <w:bottom w:val="none" w:sz="0" w:space="0" w:color="auto"/>
        <w:right w:val="none" w:sz="0" w:space="0" w:color="auto"/>
      </w:divBdr>
    </w:div>
    <w:div w:id="30614066">
      <w:bodyDiv w:val="1"/>
      <w:marLeft w:val="0"/>
      <w:marRight w:val="0"/>
      <w:marTop w:val="0"/>
      <w:marBottom w:val="0"/>
      <w:divBdr>
        <w:top w:val="none" w:sz="0" w:space="0" w:color="auto"/>
        <w:left w:val="none" w:sz="0" w:space="0" w:color="auto"/>
        <w:bottom w:val="none" w:sz="0" w:space="0" w:color="auto"/>
        <w:right w:val="none" w:sz="0" w:space="0" w:color="auto"/>
      </w:divBdr>
    </w:div>
    <w:div w:id="30881791">
      <w:bodyDiv w:val="1"/>
      <w:marLeft w:val="0"/>
      <w:marRight w:val="0"/>
      <w:marTop w:val="0"/>
      <w:marBottom w:val="0"/>
      <w:divBdr>
        <w:top w:val="none" w:sz="0" w:space="0" w:color="auto"/>
        <w:left w:val="none" w:sz="0" w:space="0" w:color="auto"/>
        <w:bottom w:val="none" w:sz="0" w:space="0" w:color="auto"/>
        <w:right w:val="none" w:sz="0" w:space="0" w:color="auto"/>
      </w:divBdr>
    </w:div>
    <w:div w:id="31001769">
      <w:bodyDiv w:val="1"/>
      <w:marLeft w:val="0"/>
      <w:marRight w:val="0"/>
      <w:marTop w:val="0"/>
      <w:marBottom w:val="0"/>
      <w:divBdr>
        <w:top w:val="none" w:sz="0" w:space="0" w:color="auto"/>
        <w:left w:val="none" w:sz="0" w:space="0" w:color="auto"/>
        <w:bottom w:val="none" w:sz="0" w:space="0" w:color="auto"/>
        <w:right w:val="none" w:sz="0" w:space="0" w:color="auto"/>
      </w:divBdr>
    </w:div>
    <w:div w:id="31393188">
      <w:bodyDiv w:val="1"/>
      <w:marLeft w:val="0"/>
      <w:marRight w:val="0"/>
      <w:marTop w:val="0"/>
      <w:marBottom w:val="0"/>
      <w:divBdr>
        <w:top w:val="none" w:sz="0" w:space="0" w:color="auto"/>
        <w:left w:val="none" w:sz="0" w:space="0" w:color="auto"/>
        <w:bottom w:val="none" w:sz="0" w:space="0" w:color="auto"/>
        <w:right w:val="none" w:sz="0" w:space="0" w:color="auto"/>
      </w:divBdr>
    </w:div>
    <w:div w:id="32269061">
      <w:bodyDiv w:val="1"/>
      <w:marLeft w:val="0"/>
      <w:marRight w:val="0"/>
      <w:marTop w:val="0"/>
      <w:marBottom w:val="0"/>
      <w:divBdr>
        <w:top w:val="none" w:sz="0" w:space="0" w:color="auto"/>
        <w:left w:val="none" w:sz="0" w:space="0" w:color="auto"/>
        <w:bottom w:val="none" w:sz="0" w:space="0" w:color="auto"/>
        <w:right w:val="none" w:sz="0" w:space="0" w:color="auto"/>
      </w:divBdr>
    </w:div>
    <w:div w:id="33116505">
      <w:bodyDiv w:val="1"/>
      <w:marLeft w:val="0"/>
      <w:marRight w:val="0"/>
      <w:marTop w:val="0"/>
      <w:marBottom w:val="0"/>
      <w:divBdr>
        <w:top w:val="none" w:sz="0" w:space="0" w:color="auto"/>
        <w:left w:val="none" w:sz="0" w:space="0" w:color="auto"/>
        <w:bottom w:val="none" w:sz="0" w:space="0" w:color="auto"/>
        <w:right w:val="none" w:sz="0" w:space="0" w:color="auto"/>
      </w:divBdr>
      <w:divsChild>
        <w:div w:id="73284688">
          <w:marLeft w:val="480"/>
          <w:marRight w:val="0"/>
          <w:marTop w:val="0"/>
          <w:marBottom w:val="0"/>
          <w:divBdr>
            <w:top w:val="none" w:sz="0" w:space="0" w:color="auto"/>
            <w:left w:val="none" w:sz="0" w:space="0" w:color="auto"/>
            <w:bottom w:val="none" w:sz="0" w:space="0" w:color="auto"/>
            <w:right w:val="none" w:sz="0" w:space="0" w:color="auto"/>
          </w:divBdr>
        </w:div>
        <w:div w:id="1347903814">
          <w:marLeft w:val="480"/>
          <w:marRight w:val="0"/>
          <w:marTop w:val="0"/>
          <w:marBottom w:val="0"/>
          <w:divBdr>
            <w:top w:val="none" w:sz="0" w:space="0" w:color="auto"/>
            <w:left w:val="none" w:sz="0" w:space="0" w:color="auto"/>
            <w:bottom w:val="none" w:sz="0" w:space="0" w:color="auto"/>
            <w:right w:val="none" w:sz="0" w:space="0" w:color="auto"/>
          </w:divBdr>
        </w:div>
        <w:div w:id="1494448433">
          <w:marLeft w:val="480"/>
          <w:marRight w:val="0"/>
          <w:marTop w:val="0"/>
          <w:marBottom w:val="0"/>
          <w:divBdr>
            <w:top w:val="none" w:sz="0" w:space="0" w:color="auto"/>
            <w:left w:val="none" w:sz="0" w:space="0" w:color="auto"/>
            <w:bottom w:val="none" w:sz="0" w:space="0" w:color="auto"/>
            <w:right w:val="none" w:sz="0" w:space="0" w:color="auto"/>
          </w:divBdr>
        </w:div>
        <w:div w:id="94792764">
          <w:marLeft w:val="480"/>
          <w:marRight w:val="0"/>
          <w:marTop w:val="0"/>
          <w:marBottom w:val="0"/>
          <w:divBdr>
            <w:top w:val="none" w:sz="0" w:space="0" w:color="auto"/>
            <w:left w:val="none" w:sz="0" w:space="0" w:color="auto"/>
            <w:bottom w:val="none" w:sz="0" w:space="0" w:color="auto"/>
            <w:right w:val="none" w:sz="0" w:space="0" w:color="auto"/>
          </w:divBdr>
        </w:div>
        <w:div w:id="1607955382">
          <w:marLeft w:val="480"/>
          <w:marRight w:val="0"/>
          <w:marTop w:val="0"/>
          <w:marBottom w:val="0"/>
          <w:divBdr>
            <w:top w:val="none" w:sz="0" w:space="0" w:color="auto"/>
            <w:left w:val="none" w:sz="0" w:space="0" w:color="auto"/>
            <w:bottom w:val="none" w:sz="0" w:space="0" w:color="auto"/>
            <w:right w:val="none" w:sz="0" w:space="0" w:color="auto"/>
          </w:divBdr>
        </w:div>
        <w:div w:id="968587807">
          <w:marLeft w:val="480"/>
          <w:marRight w:val="0"/>
          <w:marTop w:val="0"/>
          <w:marBottom w:val="0"/>
          <w:divBdr>
            <w:top w:val="none" w:sz="0" w:space="0" w:color="auto"/>
            <w:left w:val="none" w:sz="0" w:space="0" w:color="auto"/>
            <w:bottom w:val="none" w:sz="0" w:space="0" w:color="auto"/>
            <w:right w:val="none" w:sz="0" w:space="0" w:color="auto"/>
          </w:divBdr>
        </w:div>
        <w:div w:id="653221971">
          <w:marLeft w:val="480"/>
          <w:marRight w:val="0"/>
          <w:marTop w:val="0"/>
          <w:marBottom w:val="0"/>
          <w:divBdr>
            <w:top w:val="none" w:sz="0" w:space="0" w:color="auto"/>
            <w:left w:val="none" w:sz="0" w:space="0" w:color="auto"/>
            <w:bottom w:val="none" w:sz="0" w:space="0" w:color="auto"/>
            <w:right w:val="none" w:sz="0" w:space="0" w:color="auto"/>
          </w:divBdr>
        </w:div>
        <w:div w:id="2106924484">
          <w:marLeft w:val="480"/>
          <w:marRight w:val="0"/>
          <w:marTop w:val="0"/>
          <w:marBottom w:val="0"/>
          <w:divBdr>
            <w:top w:val="none" w:sz="0" w:space="0" w:color="auto"/>
            <w:left w:val="none" w:sz="0" w:space="0" w:color="auto"/>
            <w:bottom w:val="none" w:sz="0" w:space="0" w:color="auto"/>
            <w:right w:val="none" w:sz="0" w:space="0" w:color="auto"/>
          </w:divBdr>
        </w:div>
        <w:div w:id="1751005724">
          <w:marLeft w:val="480"/>
          <w:marRight w:val="0"/>
          <w:marTop w:val="0"/>
          <w:marBottom w:val="0"/>
          <w:divBdr>
            <w:top w:val="none" w:sz="0" w:space="0" w:color="auto"/>
            <w:left w:val="none" w:sz="0" w:space="0" w:color="auto"/>
            <w:bottom w:val="none" w:sz="0" w:space="0" w:color="auto"/>
            <w:right w:val="none" w:sz="0" w:space="0" w:color="auto"/>
          </w:divBdr>
        </w:div>
        <w:div w:id="1577058673">
          <w:marLeft w:val="480"/>
          <w:marRight w:val="0"/>
          <w:marTop w:val="0"/>
          <w:marBottom w:val="0"/>
          <w:divBdr>
            <w:top w:val="none" w:sz="0" w:space="0" w:color="auto"/>
            <w:left w:val="none" w:sz="0" w:space="0" w:color="auto"/>
            <w:bottom w:val="none" w:sz="0" w:space="0" w:color="auto"/>
            <w:right w:val="none" w:sz="0" w:space="0" w:color="auto"/>
          </w:divBdr>
        </w:div>
        <w:div w:id="1699115097">
          <w:marLeft w:val="480"/>
          <w:marRight w:val="0"/>
          <w:marTop w:val="0"/>
          <w:marBottom w:val="0"/>
          <w:divBdr>
            <w:top w:val="none" w:sz="0" w:space="0" w:color="auto"/>
            <w:left w:val="none" w:sz="0" w:space="0" w:color="auto"/>
            <w:bottom w:val="none" w:sz="0" w:space="0" w:color="auto"/>
            <w:right w:val="none" w:sz="0" w:space="0" w:color="auto"/>
          </w:divBdr>
        </w:div>
        <w:div w:id="804585680">
          <w:marLeft w:val="480"/>
          <w:marRight w:val="0"/>
          <w:marTop w:val="0"/>
          <w:marBottom w:val="0"/>
          <w:divBdr>
            <w:top w:val="none" w:sz="0" w:space="0" w:color="auto"/>
            <w:left w:val="none" w:sz="0" w:space="0" w:color="auto"/>
            <w:bottom w:val="none" w:sz="0" w:space="0" w:color="auto"/>
            <w:right w:val="none" w:sz="0" w:space="0" w:color="auto"/>
          </w:divBdr>
        </w:div>
        <w:div w:id="573664420">
          <w:marLeft w:val="480"/>
          <w:marRight w:val="0"/>
          <w:marTop w:val="0"/>
          <w:marBottom w:val="0"/>
          <w:divBdr>
            <w:top w:val="none" w:sz="0" w:space="0" w:color="auto"/>
            <w:left w:val="none" w:sz="0" w:space="0" w:color="auto"/>
            <w:bottom w:val="none" w:sz="0" w:space="0" w:color="auto"/>
            <w:right w:val="none" w:sz="0" w:space="0" w:color="auto"/>
          </w:divBdr>
        </w:div>
        <w:div w:id="2102875943">
          <w:marLeft w:val="480"/>
          <w:marRight w:val="0"/>
          <w:marTop w:val="0"/>
          <w:marBottom w:val="0"/>
          <w:divBdr>
            <w:top w:val="none" w:sz="0" w:space="0" w:color="auto"/>
            <w:left w:val="none" w:sz="0" w:space="0" w:color="auto"/>
            <w:bottom w:val="none" w:sz="0" w:space="0" w:color="auto"/>
            <w:right w:val="none" w:sz="0" w:space="0" w:color="auto"/>
          </w:divBdr>
        </w:div>
        <w:div w:id="223297519">
          <w:marLeft w:val="480"/>
          <w:marRight w:val="0"/>
          <w:marTop w:val="0"/>
          <w:marBottom w:val="0"/>
          <w:divBdr>
            <w:top w:val="none" w:sz="0" w:space="0" w:color="auto"/>
            <w:left w:val="none" w:sz="0" w:space="0" w:color="auto"/>
            <w:bottom w:val="none" w:sz="0" w:space="0" w:color="auto"/>
            <w:right w:val="none" w:sz="0" w:space="0" w:color="auto"/>
          </w:divBdr>
        </w:div>
        <w:div w:id="1205294846">
          <w:marLeft w:val="480"/>
          <w:marRight w:val="0"/>
          <w:marTop w:val="0"/>
          <w:marBottom w:val="0"/>
          <w:divBdr>
            <w:top w:val="none" w:sz="0" w:space="0" w:color="auto"/>
            <w:left w:val="none" w:sz="0" w:space="0" w:color="auto"/>
            <w:bottom w:val="none" w:sz="0" w:space="0" w:color="auto"/>
            <w:right w:val="none" w:sz="0" w:space="0" w:color="auto"/>
          </w:divBdr>
        </w:div>
        <w:div w:id="1975059256">
          <w:marLeft w:val="480"/>
          <w:marRight w:val="0"/>
          <w:marTop w:val="0"/>
          <w:marBottom w:val="0"/>
          <w:divBdr>
            <w:top w:val="none" w:sz="0" w:space="0" w:color="auto"/>
            <w:left w:val="none" w:sz="0" w:space="0" w:color="auto"/>
            <w:bottom w:val="none" w:sz="0" w:space="0" w:color="auto"/>
            <w:right w:val="none" w:sz="0" w:space="0" w:color="auto"/>
          </w:divBdr>
        </w:div>
        <w:div w:id="205794526">
          <w:marLeft w:val="480"/>
          <w:marRight w:val="0"/>
          <w:marTop w:val="0"/>
          <w:marBottom w:val="0"/>
          <w:divBdr>
            <w:top w:val="none" w:sz="0" w:space="0" w:color="auto"/>
            <w:left w:val="none" w:sz="0" w:space="0" w:color="auto"/>
            <w:bottom w:val="none" w:sz="0" w:space="0" w:color="auto"/>
            <w:right w:val="none" w:sz="0" w:space="0" w:color="auto"/>
          </w:divBdr>
        </w:div>
        <w:div w:id="1466775904">
          <w:marLeft w:val="480"/>
          <w:marRight w:val="0"/>
          <w:marTop w:val="0"/>
          <w:marBottom w:val="0"/>
          <w:divBdr>
            <w:top w:val="none" w:sz="0" w:space="0" w:color="auto"/>
            <w:left w:val="none" w:sz="0" w:space="0" w:color="auto"/>
            <w:bottom w:val="none" w:sz="0" w:space="0" w:color="auto"/>
            <w:right w:val="none" w:sz="0" w:space="0" w:color="auto"/>
          </w:divBdr>
        </w:div>
        <w:div w:id="732196675">
          <w:marLeft w:val="480"/>
          <w:marRight w:val="0"/>
          <w:marTop w:val="0"/>
          <w:marBottom w:val="0"/>
          <w:divBdr>
            <w:top w:val="none" w:sz="0" w:space="0" w:color="auto"/>
            <w:left w:val="none" w:sz="0" w:space="0" w:color="auto"/>
            <w:bottom w:val="none" w:sz="0" w:space="0" w:color="auto"/>
            <w:right w:val="none" w:sz="0" w:space="0" w:color="auto"/>
          </w:divBdr>
        </w:div>
        <w:div w:id="1991404908">
          <w:marLeft w:val="480"/>
          <w:marRight w:val="0"/>
          <w:marTop w:val="0"/>
          <w:marBottom w:val="0"/>
          <w:divBdr>
            <w:top w:val="none" w:sz="0" w:space="0" w:color="auto"/>
            <w:left w:val="none" w:sz="0" w:space="0" w:color="auto"/>
            <w:bottom w:val="none" w:sz="0" w:space="0" w:color="auto"/>
            <w:right w:val="none" w:sz="0" w:space="0" w:color="auto"/>
          </w:divBdr>
        </w:div>
        <w:div w:id="1726366051">
          <w:marLeft w:val="480"/>
          <w:marRight w:val="0"/>
          <w:marTop w:val="0"/>
          <w:marBottom w:val="0"/>
          <w:divBdr>
            <w:top w:val="none" w:sz="0" w:space="0" w:color="auto"/>
            <w:left w:val="none" w:sz="0" w:space="0" w:color="auto"/>
            <w:bottom w:val="none" w:sz="0" w:space="0" w:color="auto"/>
            <w:right w:val="none" w:sz="0" w:space="0" w:color="auto"/>
          </w:divBdr>
        </w:div>
        <w:div w:id="2120443769">
          <w:marLeft w:val="480"/>
          <w:marRight w:val="0"/>
          <w:marTop w:val="0"/>
          <w:marBottom w:val="0"/>
          <w:divBdr>
            <w:top w:val="none" w:sz="0" w:space="0" w:color="auto"/>
            <w:left w:val="none" w:sz="0" w:space="0" w:color="auto"/>
            <w:bottom w:val="none" w:sz="0" w:space="0" w:color="auto"/>
            <w:right w:val="none" w:sz="0" w:space="0" w:color="auto"/>
          </w:divBdr>
        </w:div>
        <w:div w:id="841772462">
          <w:marLeft w:val="480"/>
          <w:marRight w:val="0"/>
          <w:marTop w:val="0"/>
          <w:marBottom w:val="0"/>
          <w:divBdr>
            <w:top w:val="none" w:sz="0" w:space="0" w:color="auto"/>
            <w:left w:val="none" w:sz="0" w:space="0" w:color="auto"/>
            <w:bottom w:val="none" w:sz="0" w:space="0" w:color="auto"/>
            <w:right w:val="none" w:sz="0" w:space="0" w:color="auto"/>
          </w:divBdr>
        </w:div>
        <w:div w:id="1565026544">
          <w:marLeft w:val="480"/>
          <w:marRight w:val="0"/>
          <w:marTop w:val="0"/>
          <w:marBottom w:val="0"/>
          <w:divBdr>
            <w:top w:val="none" w:sz="0" w:space="0" w:color="auto"/>
            <w:left w:val="none" w:sz="0" w:space="0" w:color="auto"/>
            <w:bottom w:val="none" w:sz="0" w:space="0" w:color="auto"/>
            <w:right w:val="none" w:sz="0" w:space="0" w:color="auto"/>
          </w:divBdr>
        </w:div>
        <w:div w:id="1536578319">
          <w:marLeft w:val="480"/>
          <w:marRight w:val="0"/>
          <w:marTop w:val="0"/>
          <w:marBottom w:val="0"/>
          <w:divBdr>
            <w:top w:val="none" w:sz="0" w:space="0" w:color="auto"/>
            <w:left w:val="none" w:sz="0" w:space="0" w:color="auto"/>
            <w:bottom w:val="none" w:sz="0" w:space="0" w:color="auto"/>
            <w:right w:val="none" w:sz="0" w:space="0" w:color="auto"/>
          </w:divBdr>
        </w:div>
        <w:div w:id="1964538013">
          <w:marLeft w:val="480"/>
          <w:marRight w:val="0"/>
          <w:marTop w:val="0"/>
          <w:marBottom w:val="0"/>
          <w:divBdr>
            <w:top w:val="none" w:sz="0" w:space="0" w:color="auto"/>
            <w:left w:val="none" w:sz="0" w:space="0" w:color="auto"/>
            <w:bottom w:val="none" w:sz="0" w:space="0" w:color="auto"/>
            <w:right w:val="none" w:sz="0" w:space="0" w:color="auto"/>
          </w:divBdr>
        </w:div>
        <w:div w:id="1422794115">
          <w:marLeft w:val="480"/>
          <w:marRight w:val="0"/>
          <w:marTop w:val="0"/>
          <w:marBottom w:val="0"/>
          <w:divBdr>
            <w:top w:val="none" w:sz="0" w:space="0" w:color="auto"/>
            <w:left w:val="none" w:sz="0" w:space="0" w:color="auto"/>
            <w:bottom w:val="none" w:sz="0" w:space="0" w:color="auto"/>
            <w:right w:val="none" w:sz="0" w:space="0" w:color="auto"/>
          </w:divBdr>
        </w:div>
        <w:div w:id="770929229">
          <w:marLeft w:val="480"/>
          <w:marRight w:val="0"/>
          <w:marTop w:val="0"/>
          <w:marBottom w:val="0"/>
          <w:divBdr>
            <w:top w:val="none" w:sz="0" w:space="0" w:color="auto"/>
            <w:left w:val="none" w:sz="0" w:space="0" w:color="auto"/>
            <w:bottom w:val="none" w:sz="0" w:space="0" w:color="auto"/>
            <w:right w:val="none" w:sz="0" w:space="0" w:color="auto"/>
          </w:divBdr>
        </w:div>
        <w:div w:id="252594084">
          <w:marLeft w:val="480"/>
          <w:marRight w:val="0"/>
          <w:marTop w:val="0"/>
          <w:marBottom w:val="0"/>
          <w:divBdr>
            <w:top w:val="none" w:sz="0" w:space="0" w:color="auto"/>
            <w:left w:val="none" w:sz="0" w:space="0" w:color="auto"/>
            <w:bottom w:val="none" w:sz="0" w:space="0" w:color="auto"/>
            <w:right w:val="none" w:sz="0" w:space="0" w:color="auto"/>
          </w:divBdr>
        </w:div>
      </w:divsChild>
    </w:div>
    <w:div w:id="34013790">
      <w:bodyDiv w:val="1"/>
      <w:marLeft w:val="0"/>
      <w:marRight w:val="0"/>
      <w:marTop w:val="0"/>
      <w:marBottom w:val="0"/>
      <w:divBdr>
        <w:top w:val="none" w:sz="0" w:space="0" w:color="auto"/>
        <w:left w:val="none" w:sz="0" w:space="0" w:color="auto"/>
        <w:bottom w:val="none" w:sz="0" w:space="0" w:color="auto"/>
        <w:right w:val="none" w:sz="0" w:space="0" w:color="auto"/>
      </w:divBdr>
    </w:div>
    <w:div w:id="34161945">
      <w:bodyDiv w:val="1"/>
      <w:marLeft w:val="0"/>
      <w:marRight w:val="0"/>
      <w:marTop w:val="0"/>
      <w:marBottom w:val="0"/>
      <w:divBdr>
        <w:top w:val="none" w:sz="0" w:space="0" w:color="auto"/>
        <w:left w:val="none" w:sz="0" w:space="0" w:color="auto"/>
        <w:bottom w:val="none" w:sz="0" w:space="0" w:color="auto"/>
        <w:right w:val="none" w:sz="0" w:space="0" w:color="auto"/>
      </w:divBdr>
    </w:div>
    <w:div w:id="35128121">
      <w:bodyDiv w:val="1"/>
      <w:marLeft w:val="0"/>
      <w:marRight w:val="0"/>
      <w:marTop w:val="0"/>
      <w:marBottom w:val="0"/>
      <w:divBdr>
        <w:top w:val="none" w:sz="0" w:space="0" w:color="auto"/>
        <w:left w:val="none" w:sz="0" w:space="0" w:color="auto"/>
        <w:bottom w:val="none" w:sz="0" w:space="0" w:color="auto"/>
        <w:right w:val="none" w:sz="0" w:space="0" w:color="auto"/>
      </w:divBdr>
    </w:div>
    <w:div w:id="35396408">
      <w:bodyDiv w:val="1"/>
      <w:marLeft w:val="0"/>
      <w:marRight w:val="0"/>
      <w:marTop w:val="0"/>
      <w:marBottom w:val="0"/>
      <w:divBdr>
        <w:top w:val="none" w:sz="0" w:space="0" w:color="auto"/>
        <w:left w:val="none" w:sz="0" w:space="0" w:color="auto"/>
        <w:bottom w:val="none" w:sz="0" w:space="0" w:color="auto"/>
        <w:right w:val="none" w:sz="0" w:space="0" w:color="auto"/>
      </w:divBdr>
    </w:div>
    <w:div w:id="35815418">
      <w:bodyDiv w:val="1"/>
      <w:marLeft w:val="0"/>
      <w:marRight w:val="0"/>
      <w:marTop w:val="0"/>
      <w:marBottom w:val="0"/>
      <w:divBdr>
        <w:top w:val="none" w:sz="0" w:space="0" w:color="auto"/>
        <w:left w:val="none" w:sz="0" w:space="0" w:color="auto"/>
        <w:bottom w:val="none" w:sz="0" w:space="0" w:color="auto"/>
        <w:right w:val="none" w:sz="0" w:space="0" w:color="auto"/>
      </w:divBdr>
    </w:div>
    <w:div w:id="36130534">
      <w:bodyDiv w:val="1"/>
      <w:marLeft w:val="0"/>
      <w:marRight w:val="0"/>
      <w:marTop w:val="0"/>
      <w:marBottom w:val="0"/>
      <w:divBdr>
        <w:top w:val="none" w:sz="0" w:space="0" w:color="auto"/>
        <w:left w:val="none" w:sz="0" w:space="0" w:color="auto"/>
        <w:bottom w:val="none" w:sz="0" w:space="0" w:color="auto"/>
        <w:right w:val="none" w:sz="0" w:space="0" w:color="auto"/>
      </w:divBdr>
    </w:div>
    <w:div w:id="37827099">
      <w:bodyDiv w:val="1"/>
      <w:marLeft w:val="0"/>
      <w:marRight w:val="0"/>
      <w:marTop w:val="0"/>
      <w:marBottom w:val="0"/>
      <w:divBdr>
        <w:top w:val="none" w:sz="0" w:space="0" w:color="auto"/>
        <w:left w:val="none" w:sz="0" w:space="0" w:color="auto"/>
        <w:bottom w:val="none" w:sz="0" w:space="0" w:color="auto"/>
        <w:right w:val="none" w:sz="0" w:space="0" w:color="auto"/>
      </w:divBdr>
    </w:div>
    <w:div w:id="38164065">
      <w:bodyDiv w:val="1"/>
      <w:marLeft w:val="0"/>
      <w:marRight w:val="0"/>
      <w:marTop w:val="0"/>
      <w:marBottom w:val="0"/>
      <w:divBdr>
        <w:top w:val="none" w:sz="0" w:space="0" w:color="auto"/>
        <w:left w:val="none" w:sz="0" w:space="0" w:color="auto"/>
        <w:bottom w:val="none" w:sz="0" w:space="0" w:color="auto"/>
        <w:right w:val="none" w:sz="0" w:space="0" w:color="auto"/>
      </w:divBdr>
    </w:div>
    <w:div w:id="38432486">
      <w:bodyDiv w:val="1"/>
      <w:marLeft w:val="0"/>
      <w:marRight w:val="0"/>
      <w:marTop w:val="0"/>
      <w:marBottom w:val="0"/>
      <w:divBdr>
        <w:top w:val="none" w:sz="0" w:space="0" w:color="auto"/>
        <w:left w:val="none" w:sz="0" w:space="0" w:color="auto"/>
        <w:bottom w:val="none" w:sz="0" w:space="0" w:color="auto"/>
        <w:right w:val="none" w:sz="0" w:space="0" w:color="auto"/>
      </w:divBdr>
    </w:div>
    <w:div w:id="38554553">
      <w:bodyDiv w:val="1"/>
      <w:marLeft w:val="0"/>
      <w:marRight w:val="0"/>
      <w:marTop w:val="0"/>
      <w:marBottom w:val="0"/>
      <w:divBdr>
        <w:top w:val="none" w:sz="0" w:space="0" w:color="auto"/>
        <w:left w:val="none" w:sz="0" w:space="0" w:color="auto"/>
        <w:bottom w:val="none" w:sz="0" w:space="0" w:color="auto"/>
        <w:right w:val="none" w:sz="0" w:space="0" w:color="auto"/>
      </w:divBdr>
    </w:div>
    <w:div w:id="38752474">
      <w:bodyDiv w:val="1"/>
      <w:marLeft w:val="0"/>
      <w:marRight w:val="0"/>
      <w:marTop w:val="0"/>
      <w:marBottom w:val="0"/>
      <w:divBdr>
        <w:top w:val="none" w:sz="0" w:space="0" w:color="auto"/>
        <w:left w:val="none" w:sz="0" w:space="0" w:color="auto"/>
        <w:bottom w:val="none" w:sz="0" w:space="0" w:color="auto"/>
        <w:right w:val="none" w:sz="0" w:space="0" w:color="auto"/>
      </w:divBdr>
    </w:div>
    <w:div w:id="39549334">
      <w:bodyDiv w:val="1"/>
      <w:marLeft w:val="0"/>
      <w:marRight w:val="0"/>
      <w:marTop w:val="0"/>
      <w:marBottom w:val="0"/>
      <w:divBdr>
        <w:top w:val="none" w:sz="0" w:space="0" w:color="auto"/>
        <w:left w:val="none" w:sz="0" w:space="0" w:color="auto"/>
        <w:bottom w:val="none" w:sz="0" w:space="0" w:color="auto"/>
        <w:right w:val="none" w:sz="0" w:space="0" w:color="auto"/>
      </w:divBdr>
    </w:div>
    <w:div w:id="39743868">
      <w:bodyDiv w:val="1"/>
      <w:marLeft w:val="0"/>
      <w:marRight w:val="0"/>
      <w:marTop w:val="0"/>
      <w:marBottom w:val="0"/>
      <w:divBdr>
        <w:top w:val="none" w:sz="0" w:space="0" w:color="auto"/>
        <w:left w:val="none" w:sz="0" w:space="0" w:color="auto"/>
        <w:bottom w:val="none" w:sz="0" w:space="0" w:color="auto"/>
        <w:right w:val="none" w:sz="0" w:space="0" w:color="auto"/>
      </w:divBdr>
    </w:div>
    <w:div w:id="39786596">
      <w:bodyDiv w:val="1"/>
      <w:marLeft w:val="0"/>
      <w:marRight w:val="0"/>
      <w:marTop w:val="0"/>
      <w:marBottom w:val="0"/>
      <w:divBdr>
        <w:top w:val="none" w:sz="0" w:space="0" w:color="auto"/>
        <w:left w:val="none" w:sz="0" w:space="0" w:color="auto"/>
        <w:bottom w:val="none" w:sz="0" w:space="0" w:color="auto"/>
        <w:right w:val="none" w:sz="0" w:space="0" w:color="auto"/>
      </w:divBdr>
    </w:div>
    <w:div w:id="39867852">
      <w:bodyDiv w:val="1"/>
      <w:marLeft w:val="0"/>
      <w:marRight w:val="0"/>
      <w:marTop w:val="0"/>
      <w:marBottom w:val="0"/>
      <w:divBdr>
        <w:top w:val="none" w:sz="0" w:space="0" w:color="auto"/>
        <w:left w:val="none" w:sz="0" w:space="0" w:color="auto"/>
        <w:bottom w:val="none" w:sz="0" w:space="0" w:color="auto"/>
        <w:right w:val="none" w:sz="0" w:space="0" w:color="auto"/>
      </w:divBdr>
    </w:div>
    <w:div w:id="40061685">
      <w:bodyDiv w:val="1"/>
      <w:marLeft w:val="0"/>
      <w:marRight w:val="0"/>
      <w:marTop w:val="0"/>
      <w:marBottom w:val="0"/>
      <w:divBdr>
        <w:top w:val="none" w:sz="0" w:space="0" w:color="auto"/>
        <w:left w:val="none" w:sz="0" w:space="0" w:color="auto"/>
        <w:bottom w:val="none" w:sz="0" w:space="0" w:color="auto"/>
        <w:right w:val="none" w:sz="0" w:space="0" w:color="auto"/>
      </w:divBdr>
    </w:div>
    <w:div w:id="40443095">
      <w:bodyDiv w:val="1"/>
      <w:marLeft w:val="0"/>
      <w:marRight w:val="0"/>
      <w:marTop w:val="0"/>
      <w:marBottom w:val="0"/>
      <w:divBdr>
        <w:top w:val="none" w:sz="0" w:space="0" w:color="auto"/>
        <w:left w:val="none" w:sz="0" w:space="0" w:color="auto"/>
        <w:bottom w:val="none" w:sz="0" w:space="0" w:color="auto"/>
        <w:right w:val="none" w:sz="0" w:space="0" w:color="auto"/>
      </w:divBdr>
    </w:div>
    <w:div w:id="40710339">
      <w:bodyDiv w:val="1"/>
      <w:marLeft w:val="0"/>
      <w:marRight w:val="0"/>
      <w:marTop w:val="0"/>
      <w:marBottom w:val="0"/>
      <w:divBdr>
        <w:top w:val="none" w:sz="0" w:space="0" w:color="auto"/>
        <w:left w:val="none" w:sz="0" w:space="0" w:color="auto"/>
        <w:bottom w:val="none" w:sz="0" w:space="0" w:color="auto"/>
        <w:right w:val="none" w:sz="0" w:space="0" w:color="auto"/>
      </w:divBdr>
    </w:div>
    <w:div w:id="41057218">
      <w:bodyDiv w:val="1"/>
      <w:marLeft w:val="0"/>
      <w:marRight w:val="0"/>
      <w:marTop w:val="0"/>
      <w:marBottom w:val="0"/>
      <w:divBdr>
        <w:top w:val="none" w:sz="0" w:space="0" w:color="auto"/>
        <w:left w:val="none" w:sz="0" w:space="0" w:color="auto"/>
        <w:bottom w:val="none" w:sz="0" w:space="0" w:color="auto"/>
        <w:right w:val="none" w:sz="0" w:space="0" w:color="auto"/>
      </w:divBdr>
    </w:div>
    <w:div w:id="41176377">
      <w:bodyDiv w:val="1"/>
      <w:marLeft w:val="0"/>
      <w:marRight w:val="0"/>
      <w:marTop w:val="0"/>
      <w:marBottom w:val="0"/>
      <w:divBdr>
        <w:top w:val="none" w:sz="0" w:space="0" w:color="auto"/>
        <w:left w:val="none" w:sz="0" w:space="0" w:color="auto"/>
        <w:bottom w:val="none" w:sz="0" w:space="0" w:color="auto"/>
        <w:right w:val="none" w:sz="0" w:space="0" w:color="auto"/>
      </w:divBdr>
    </w:div>
    <w:div w:id="41638466">
      <w:bodyDiv w:val="1"/>
      <w:marLeft w:val="0"/>
      <w:marRight w:val="0"/>
      <w:marTop w:val="0"/>
      <w:marBottom w:val="0"/>
      <w:divBdr>
        <w:top w:val="none" w:sz="0" w:space="0" w:color="auto"/>
        <w:left w:val="none" w:sz="0" w:space="0" w:color="auto"/>
        <w:bottom w:val="none" w:sz="0" w:space="0" w:color="auto"/>
        <w:right w:val="none" w:sz="0" w:space="0" w:color="auto"/>
      </w:divBdr>
    </w:div>
    <w:div w:id="42364698">
      <w:bodyDiv w:val="1"/>
      <w:marLeft w:val="0"/>
      <w:marRight w:val="0"/>
      <w:marTop w:val="0"/>
      <w:marBottom w:val="0"/>
      <w:divBdr>
        <w:top w:val="none" w:sz="0" w:space="0" w:color="auto"/>
        <w:left w:val="none" w:sz="0" w:space="0" w:color="auto"/>
        <w:bottom w:val="none" w:sz="0" w:space="0" w:color="auto"/>
        <w:right w:val="none" w:sz="0" w:space="0" w:color="auto"/>
      </w:divBdr>
    </w:div>
    <w:div w:id="42406761">
      <w:bodyDiv w:val="1"/>
      <w:marLeft w:val="0"/>
      <w:marRight w:val="0"/>
      <w:marTop w:val="0"/>
      <w:marBottom w:val="0"/>
      <w:divBdr>
        <w:top w:val="none" w:sz="0" w:space="0" w:color="auto"/>
        <w:left w:val="none" w:sz="0" w:space="0" w:color="auto"/>
        <w:bottom w:val="none" w:sz="0" w:space="0" w:color="auto"/>
        <w:right w:val="none" w:sz="0" w:space="0" w:color="auto"/>
      </w:divBdr>
    </w:div>
    <w:div w:id="42564064">
      <w:bodyDiv w:val="1"/>
      <w:marLeft w:val="0"/>
      <w:marRight w:val="0"/>
      <w:marTop w:val="0"/>
      <w:marBottom w:val="0"/>
      <w:divBdr>
        <w:top w:val="none" w:sz="0" w:space="0" w:color="auto"/>
        <w:left w:val="none" w:sz="0" w:space="0" w:color="auto"/>
        <w:bottom w:val="none" w:sz="0" w:space="0" w:color="auto"/>
        <w:right w:val="none" w:sz="0" w:space="0" w:color="auto"/>
      </w:divBdr>
    </w:div>
    <w:div w:id="43604775">
      <w:bodyDiv w:val="1"/>
      <w:marLeft w:val="0"/>
      <w:marRight w:val="0"/>
      <w:marTop w:val="0"/>
      <w:marBottom w:val="0"/>
      <w:divBdr>
        <w:top w:val="none" w:sz="0" w:space="0" w:color="auto"/>
        <w:left w:val="none" w:sz="0" w:space="0" w:color="auto"/>
        <w:bottom w:val="none" w:sz="0" w:space="0" w:color="auto"/>
        <w:right w:val="none" w:sz="0" w:space="0" w:color="auto"/>
      </w:divBdr>
    </w:div>
    <w:div w:id="44646401">
      <w:bodyDiv w:val="1"/>
      <w:marLeft w:val="0"/>
      <w:marRight w:val="0"/>
      <w:marTop w:val="0"/>
      <w:marBottom w:val="0"/>
      <w:divBdr>
        <w:top w:val="none" w:sz="0" w:space="0" w:color="auto"/>
        <w:left w:val="none" w:sz="0" w:space="0" w:color="auto"/>
        <w:bottom w:val="none" w:sz="0" w:space="0" w:color="auto"/>
        <w:right w:val="none" w:sz="0" w:space="0" w:color="auto"/>
      </w:divBdr>
    </w:div>
    <w:div w:id="45686945">
      <w:bodyDiv w:val="1"/>
      <w:marLeft w:val="0"/>
      <w:marRight w:val="0"/>
      <w:marTop w:val="0"/>
      <w:marBottom w:val="0"/>
      <w:divBdr>
        <w:top w:val="none" w:sz="0" w:space="0" w:color="auto"/>
        <w:left w:val="none" w:sz="0" w:space="0" w:color="auto"/>
        <w:bottom w:val="none" w:sz="0" w:space="0" w:color="auto"/>
        <w:right w:val="none" w:sz="0" w:space="0" w:color="auto"/>
      </w:divBdr>
    </w:div>
    <w:div w:id="46613660">
      <w:bodyDiv w:val="1"/>
      <w:marLeft w:val="0"/>
      <w:marRight w:val="0"/>
      <w:marTop w:val="0"/>
      <w:marBottom w:val="0"/>
      <w:divBdr>
        <w:top w:val="none" w:sz="0" w:space="0" w:color="auto"/>
        <w:left w:val="none" w:sz="0" w:space="0" w:color="auto"/>
        <w:bottom w:val="none" w:sz="0" w:space="0" w:color="auto"/>
        <w:right w:val="none" w:sz="0" w:space="0" w:color="auto"/>
      </w:divBdr>
    </w:div>
    <w:div w:id="46951045">
      <w:bodyDiv w:val="1"/>
      <w:marLeft w:val="0"/>
      <w:marRight w:val="0"/>
      <w:marTop w:val="0"/>
      <w:marBottom w:val="0"/>
      <w:divBdr>
        <w:top w:val="none" w:sz="0" w:space="0" w:color="auto"/>
        <w:left w:val="none" w:sz="0" w:space="0" w:color="auto"/>
        <w:bottom w:val="none" w:sz="0" w:space="0" w:color="auto"/>
        <w:right w:val="none" w:sz="0" w:space="0" w:color="auto"/>
      </w:divBdr>
    </w:div>
    <w:div w:id="47386092">
      <w:bodyDiv w:val="1"/>
      <w:marLeft w:val="0"/>
      <w:marRight w:val="0"/>
      <w:marTop w:val="0"/>
      <w:marBottom w:val="0"/>
      <w:divBdr>
        <w:top w:val="none" w:sz="0" w:space="0" w:color="auto"/>
        <w:left w:val="none" w:sz="0" w:space="0" w:color="auto"/>
        <w:bottom w:val="none" w:sz="0" w:space="0" w:color="auto"/>
        <w:right w:val="none" w:sz="0" w:space="0" w:color="auto"/>
      </w:divBdr>
    </w:div>
    <w:div w:id="47386850">
      <w:bodyDiv w:val="1"/>
      <w:marLeft w:val="0"/>
      <w:marRight w:val="0"/>
      <w:marTop w:val="0"/>
      <w:marBottom w:val="0"/>
      <w:divBdr>
        <w:top w:val="none" w:sz="0" w:space="0" w:color="auto"/>
        <w:left w:val="none" w:sz="0" w:space="0" w:color="auto"/>
        <w:bottom w:val="none" w:sz="0" w:space="0" w:color="auto"/>
        <w:right w:val="none" w:sz="0" w:space="0" w:color="auto"/>
      </w:divBdr>
    </w:div>
    <w:div w:id="47537248">
      <w:bodyDiv w:val="1"/>
      <w:marLeft w:val="0"/>
      <w:marRight w:val="0"/>
      <w:marTop w:val="0"/>
      <w:marBottom w:val="0"/>
      <w:divBdr>
        <w:top w:val="none" w:sz="0" w:space="0" w:color="auto"/>
        <w:left w:val="none" w:sz="0" w:space="0" w:color="auto"/>
        <w:bottom w:val="none" w:sz="0" w:space="0" w:color="auto"/>
        <w:right w:val="none" w:sz="0" w:space="0" w:color="auto"/>
      </w:divBdr>
    </w:div>
    <w:div w:id="47845048">
      <w:bodyDiv w:val="1"/>
      <w:marLeft w:val="0"/>
      <w:marRight w:val="0"/>
      <w:marTop w:val="0"/>
      <w:marBottom w:val="0"/>
      <w:divBdr>
        <w:top w:val="none" w:sz="0" w:space="0" w:color="auto"/>
        <w:left w:val="none" w:sz="0" w:space="0" w:color="auto"/>
        <w:bottom w:val="none" w:sz="0" w:space="0" w:color="auto"/>
        <w:right w:val="none" w:sz="0" w:space="0" w:color="auto"/>
      </w:divBdr>
    </w:div>
    <w:div w:id="48577168">
      <w:bodyDiv w:val="1"/>
      <w:marLeft w:val="0"/>
      <w:marRight w:val="0"/>
      <w:marTop w:val="0"/>
      <w:marBottom w:val="0"/>
      <w:divBdr>
        <w:top w:val="none" w:sz="0" w:space="0" w:color="auto"/>
        <w:left w:val="none" w:sz="0" w:space="0" w:color="auto"/>
        <w:bottom w:val="none" w:sz="0" w:space="0" w:color="auto"/>
        <w:right w:val="none" w:sz="0" w:space="0" w:color="auto"/>
      </w:divBdr>
    </w:div>
    <w:div w:id="48920667">
      <w:bodyDiv w:val="1"/>
      <w:marLeft w:val="0"/>
      <w:marRight w:val="0"/>
      <w:marTop w:val="0"/>
      <w:marBottom w:val="0"/>
      <w:divBdr>
        <w:top w:val="none" w:sz="0" w:space="0" w:color="auto"/>
        <w:left w:val="none" w:sz="0" w:space="0" w:color="auto"/>
        <w:bottom w:val="none" w:sz="0" w:space="0" w:color="auto"/>
        <w:right w:val="none" w:sz="0" w:space="0" w:color="auto"/>
      </w:divBdr>
    </w:div>
    <w:div w:id="49689643">
      <w:bodyDiv w:val="1"/>
      <w:marLeft w:val="0"/>
      <w:marRight w:val="0"/>
      <w:marTop w:val="0"/>
      <w:marBottom w:val="0"/>
      <w:divBdr>
        <w:top w:val="none" w:sz="0" w:space="0" w:color="auto"/>
        <w:left w:val="none" w:sz="0" w:space="0" w:color="auto"/>
        <w:bottom w:val="none" w:sz="0" w:space="0" w:color="auto"/>
        <w:right w:val="none" w:sz="0" w:space="0" w:color="auto"/>
      </w:divBdr>
    </w:div>
    <w:div w:id="49959590">
      <w:bodyDiv w:val="1"/>
      <w:marLeft w:val="0"/>
      <w:marRight w:val="0"/>
      <w:marTop w:val="0"/>
      <w:marBottom w:val="0"/>
      <w:divBdr>
        <w:top w:val="none" w:sz="0" w:space="0" w:color="auto"/>
        <w:left w:val="none" w:sz="0" w:space="0" w:color="auto"/>
        <w:bottom w:val="none" w:sz="0" w:space="0" w:color="auto"/>
        <w:right w:val="none" w:sz="0" w:space="0" w:color="auto"/>
      </w:divBdr>
    </w:div>
    <w:div w:id="50230948">
      <w:bodyDiv w:val="1"/>
      <w:marLeft w:val="0"/>
      <w:marRight w:val="0"/>
      <w:marTop w:val="0"/>
      <w:marBottom w:val="0"/>
      <w:divBdr>
        <w:top w:val="none" w:sz="0" w:space="0" w:color="auto"/>
        <w:left w:val="none" w:sz="0" w:space="0" w:color="auto"/>
        <w:bottom w:val="none" w:sz="0" w:space="0" w:color="auto"/>
        <w:right w:val="none" w:sz="0" w:space="0" w:color="auto"/>
      </w:divBdr>
    </w:div>
    <w:div w:id="50233050">
      <w:bodyDiv w:val="1"/>
      <w:marLeft w:val="0"/>
      <w:marRight w:val="0"/>
      <w:marTop w:val="0"/>
      <w:marBottom w:val="0"/>
      <w:divBdr>
        <w:top w:val="none" w:sz="0" w:space="0" w:color="auto"/>
        <w:left w:val="none" w:sz="0" w:space="0" w:color="auto"/>
        <w:bottom w:val="none" w:sz="0" w:space="0" w:color="auto"/>
        <w:right w:val="none" w:sz="0" w:space="0" w:color="auto"/>
      </w:divBdr>
    </w:div>
    <w:div w:id="50812717">
      <w:bodyDiv w:val="1"/>
      <w:marLeft w:val="0"/>
      <w:marRight w:val="0"/>
      <w:marTop w:val="0"/>
      <w:marBottom w:val="0"/>
      <w:divBdr>
        <w:top w:val="none" w:sz="0" w:space="0" w:color="auto"/>
        <w:left w:val="none" w:sz="0" w:space="0" w:color="auto"/>
        <w:bottom w:val="none" w:sz="0" w:space="0" w:color="auto"/>
        <w:right w:val="none" w:sz="0" w:space="0" w:color="auto"/>
      </w:divBdr>
    </w:div>
    <w:div w:id="51317896">
      <w:bodyDiv w:val="1"/>
      <w:marLeft w:val="0"/>
      <w:marRight w:val="0"/>
      <w:marTop w:val="0"/>
      <w:marBottom w:val="0"/>
      <w:divBdr>
        <w:top w:val="none" w:sz="0" w:space="0" w:color="auto"/>
        <w:left w:val="none" w:sz="0" w:space="0" w:color="auto"/>
        <w:bottom w:val="none" w:sz="0" w:space="0" w:color="auto"/>
        <w:right w:val="none" w:sz="0" w:space="0" w:color="auto"/>
      </w:divBdr>
    </w:div>
    <w:div w:id="52318632">
      <w:bodyDiv w:val="1"/>
      <w:marLeft w:val="0"/>
      <w:marRight w:val="0"/>
      <w:marTop w:val="0"/>
      <w:marBottom w:val="0"/>
      <w:divBdr>
        <w:top w:val="none" w:sz="0" w:space="0" w:color="auto"/>
        <w:left w:val="none" w:sz="0" w:space="0" w:color="auto"/>
        <w:bottom w:val="none" w:sz="0" w:space="0" w:color="auto"/>
        <w:right w:val="none" w:sz="0" w:space="0" w:color="auto"/>
      </w:divBdr>
    </w:div>
    <w:div w:id="52697855">
      <w:bodyDiv w:val="1"/>
      <w:marLeft w:val="0"/>
      <w:marRight w:val="0"/>
      <w:marTop w:val="0"/>
      <w:marBottom w:val="0"/>
      <w:divBdr>
        <w:top w:val="none" w:sz="0" w:space="0" w:color="auto"/>
        <w:left w:val="none" w:sz="0" w:space="0" w:color="auto"/>
        <w:bottom w:val="none" w:sz="0" w:space="0" w:color="auto"/>
        <w:right w:val="none" w:sz="0" w:space="0" w:color="auto"/>
      </w:divBdr>
    </w:div>
    <w:div w:id="52779869">
      <w:bodyDiv w:val="1"/>
      <w:marLeft w:val="0"/>
      <w:marRight w:val="0"/>
      <w:marTop w:val="0"/>
      <w:marBottom w:val="0"/>
      <w:divBdr>
        <w:top w:val="none" w:sz="0" w:space="0" w:color="auto"/>
        <w:left w:val="none" w:sz="0" w:space="0" w:color="auto"/>
        <w:bottom w:val="none" w:sz="0" w:space="0" w:color="auto"/>
        <w:right w:val="none" w:sz="0" w:space="0" w:color="auto"/>
      </w:divBdr>
    </w:div>
    <w:div w:id="52894372">
      <w:bodyDiv w:val="1"/>
      <w:marLeft w:val="0"/>
      <w:marRight w:val="0"/>
      <w:marTop w:val="0"/>
      <w:marBottom w:val="0"/>
      <w:divBdr>
        <w:top w:val="none" w:sz="0" w:space="0" w:color="auto"/>
        <w:left w:val="none" w:sz="0" w:space="0" w:color="auto"/>
        <w:bottom w:val="none" w:sz="0" w:space="0" w:color="auto"/>
        <w:right w:val="none" w:sz="0" w:space="0" w:color="auto"/>
      </w:divBdr>
    </w:div>
    <w:div w:id="54744325">
      <w:bodyDiv w:val="1"/>
      <w:marLeft w:val="0"/>
      <w:marRight w:val="0"/>
      <w:marTop w:val="0"/>
      <w:marBottom w:val="0"/>
      <w:divBdr>
        <w:top w:val="none" w:sz="0" w:space="0" w:color="auto"/>
        <w:left w:val="none" w:sz="0" w:space="0" w:color="auto"/>
        <w:bottom w:val="none" w:sz="0" w:space="0" w:color="auto"/>
        <w:right w:val="none" w:sz="0" w:space="0" w:color="auto"/>
      </w:divBdr>
    </w:div>
    <w:div w:id="55251866">
      <w:bodyDiv w:val="1"/>
      <w:marLeft w:val="0"/>
      <w:marRight w:val="0"/>
      <w:marTop w:val="0"/>
      <w:marBottom w:val="0"/>
      <w:divBdr>
        <w:top w:val="none" w:sz="0" w:space="0" w:color="auto"/>
        <w:left w:val="none" w:sz="0" w:space="0" w:color="auto"/>
        <w:bottom w:val="none" w:sz="0" w:space="0" w:color="auto"/>
        <w:right w:val="none" w:sz="0" w:space="0" w:color="auto"/>
      </w:divBdr>
    </w:div>
    <w:div w:id="56364276">
      <w:bodyDiv w:val="1"/>
      <w:marLeft w:val="0"/>
      <w:marRight w:val="0"/>
      <w:marTop w:val="0"/>
      <w:marBottom w:val="0"/>
      <w:divBdr>
        <w:top w:val="none" w:sz="0" w:space="0" w:color="auto"/>
        <w:left w:val="none" w:sz="0" w:space="0" w:color="auto"/>
        <w:bottom w:val="none" w:sz="0" w:space="0" w:color="auto"/>
        <w:right w:val="none" w:sz="0" w:space="0" w:color="auto"/>
      </w:divBdr>
    </w:div>
    <w:div w:id="58789809">
      <w:bodyDiv w:val="1"/>
      <w:marLeft w:val="0"/>
      <w:marRight w:val="0"/>
      <w:marTop w:val="0"/>
      <w:marBottom w:val="0"/>
      <w:divBdr>
        <w:top w:val="none" w:sz="0" w:space="0" w:color="auto"/>
        <w:left w:val="none" w:sz="0" w:space="0" w:color="auto"/>
        <w:bottom w:val="none" w:sz="0" w:space="0" w:color="auto"/>
        <w:right w:val="none" w:sz="0" w:space="0" w:color="auto"/>
      </w:divBdr>
    </w:div>
    <w:div w:id="59597040">
      <w:bodyDiv w:val="1"/>
      <w:marLeft w:val="0"/>
      <w:marRight w:val="0"/>
      <w:marTop w:val="0"/>
      <w:marBottom w:val="0"/>
      <w:divBdr>
        <w:top w:val="none" w:sz="0" w:space="0" w:color="auto"/>
        <w:left w:val="none" w:sz="0" w:space="0" w:color="auto"/>
        <w:bottom w:val="none" w:sz="0" w:space="0" w:color="auto"/>
        <w:right w:val="none" w:sz="0" w:space="0" w:color="auto"/>
      </w:divBdr>
    </w:div>
    <w:div w:id="60371309">
      <w:bodyDiv w:val="1"/>
      <w:marLeft w:val="0"/>
      <w:marRight w:val="0"/>
      <w:marTop w:val="0"/>
      <w:marBottom w:val="0"/>
      <w:divBdr>
        <w:top w:val="none" w:sz="0" w:space="0" w:color="auto"/>
        <w:left w:val="none" w:sz="0" w:space="0" w:color="auto"/>
        <w:bottom w:val="none" w:sz="0" w:space="0" w:color="auto"/>
        <w:right w:val="none" w:sz="0" w:space="0" w:color="auto"/>
      </w:divBdr>
      <w:divsChild>
        <w:div w:id="1941989196">
          <w:marLeft w:val="480"/>
          <w:marRight w:val="0"/>
          <w:marTop w:val="0"/>
          <w:marBottom w:val="0"/>
          <w:divBdr>
            <w:top w:val="none" w:sz="0" w:space="0" w:color="auto"/>
            <w:left w:val="none" w:sz="0" w:space="0" w:color="auto"/>
            <w:bottom w:val="none" w:sz="0" w:space="0" w:color="auto"/>
            <w:right w:val="none" w:sz="0" w:space="0" w:color="auto"/>
          </w:divBdr>
        </w:div>
        <w:div w:id="1721395944">
          <w:marLeft w:val="480"/>
          <w:marRight w:val="0"/>
          <w:marTop w:val="0"/>
          <w:marBottom w:val="0"/>
          <w:divBdr>
            <w:top w:val="none" w:sz="0" w:space="0" w:color="auto"/>
            <w:left w:val="none" w:sz="0" w:space="0" w:color="auto"/>
            <w:bottom w:val="none" w:sz="0" w:space="0" w:color="auto"/>
            <w:right w:val="none" w:sz="0" w:space="0" w:color="auto"/>
          </w:divBdr>
        </w:div>
        <w:div w:id="1633948217">
          <w:marLeft w:val="480"/>
          <w:marRight w:val="0"/>
          <w:marTop w:val="0"/>
          <w:marBottom w:val="0"/>
          <w:divBdr>
            <w:top w:val="none" w:sz="0" w:space="0" w:color="auto"/>
            <w:left w:val="none" w:sz="0" w:space="0" w:color="auto"/>
            <w:bottom w:val="none" w:sz="0" w:space="0" w:color="auto"/>
            <w:right w:val="none" w:sz="0" w:space="0" w:color="auto"/>
          </w:divBdr>
        </w:div>
        <w:div w:id="602298990">
          <w:marLeft w:val="480"/>
          <w:marRight w:val="0"/>
          <w:marTop w:val="0"/>
          <w:marBottom w:val="0"/>
          <w:divBdr>
            <w:top w:val="none" w:sz="0" w:space="0" w:color="auto"/>
            <w:left w:val="none" w:sz="0" w:space="0" w:color="auto"/>
            <w:bottom w:val="none" w:sz="0" w:space="0" w:color="auto"/>
            <w:right w:val="none" w:sz="0" w:space="0" w:color="auto"/>
          </w:divBdr>
        </w:div>
        <w:div w:id="1130127881">
          <w:marLeft w:val="480"/>
          <w:marRight w:val="0"/>
          <w:marTop w:val="0"/>
          <w:marBottom w:val="0"/>
          <w:divBdr>
            <w:top w:val="none" w:sz="0" w:space="0" w:color="auto"/>
            <w:left w:val="none" w:sz="0" w:space="0" w:color="auto"/>
            <w:bottom w:val="none" w:sz="0" w:space="0" w:color="auto"/>
            <w:right w:val="none" w:sz="0" w:space="0" w:color="auto"/>
          </w:divBdr>
        </w:div>
        <w:div w:id="251933500">
          <w:marLeft w:val="480"/>
          <w:marRight w:val="0"/>
          <w:marTop w:val="0"/>
          <w:marBottom w:val="0"/>
          <w:divBdr>
            <w:top w:val="none" w:sz="0" w:space="0" w:color="auto"/>
            <w:left w:val="none" w:sz="0" w:space="0" w:color="auto"/>
            <w:bottom w:val="none" w:sz="0" w:space="0" w:color="auto"/>
            <w:right w:val="none" w:sz="0" w:space="0" w:color="auto"/>
          </w:divBdr>
        </w:div>
        <w:div w:id="684208305">
          <w:marLeft w:val="480"/>
          <w:marRight w:val="0"/>
          <w:marTop w:val="0"/>
          <w:marBottom w:val="0"/>
          <w:divBdr>
            <w:top w:val="none" w:sz="0" w:space="0" w:color="auto"/>
            <w:left w:val="none" w:sz="0" w:space="0" w:color="auto"/>
            <w:bottom w:val="none" w:sz="0" w:space="0" w:color="auto"/>
            <w:right w:val="none" w:sz="0" w:space="0" w:color="auto"/>
          </w:divBdr>
        </w:div>
        <w:div w:id="2079746978">
          <w:marLeft w:val="480"/>
          <w:marRight w:val="0"/>
          <w:marTop w:val="0"/>
          <w:marBottom w:val="0"/>
          <w:divBdr>
            <w:top w:val="none" w:sz="0" w:space="0" w:color="auto"/>
            <w:left w:val="none" w:sz="0" w:space="0" w:color="auto"/>
            <w:bottom w:val="none" w:sz="0" w:space="0" w:color="auto"/>
            <w:right w:val="none" w:sz="0" w:space="0" w:color="auto"/>
          </w:divBdr>
        </w:div>
        <w:div w:id="1069033549">
          <w:marLeft w:val="480"/>
          <w:marRight w:val="0"/>
          <w:marTop w:val="0"/>
          <w:marBottom w:val="0"/>
          <w:divBdr>
            <w:top w:val="none" w:sz="0" w:space="0" w:color="auto"/>
            <w:left w:val="none" w:sz="0" w:space="0" w:color="auto"/>
            <w:bottom w:val="none" w:sz="0" w:space="0" w:color="auto"/>
            <w:right w:val="none" w:sz="0" w:space="0" w:color="auto"/>
          </w:divBdr>
        </w:div>
        <w:div w:id="778984398">
          <w:marLeft w:val="480"/>
          <w:marRight w:val="0"/>
          <w:marTop w:val="0"/>
          <w:marBottom w:val="0"/>
          <w:divBdr>
            <w:top w:val="none" w:sz="0" w:space="0" w:color="auto"/>
            <w:left w:val="none" w:sz="0" w:space="0" w:color="auto"/>
            <w:bottom w:val="none" w:sz="0" w:space="0" w:color="auto"/>
            <w:right w:val="none" w:sz="0" w:space="0" w:color="auto"/>
          </w:divBdr>
        </w:div>
        <w:div w:id="286816685">
          <w:marLeft w:val="480"/>
          <w:marRight w:val="0"/>
          <w:marTop w:val="0"/>
          <w:marBottom w:val="0"/>
          <w:divBdr>
            <w:top w:val="none" w:sz="0" w:space="0" w:color="auto"/>
            <w:left w:val="none" w:sz="0" w:space="0" w:color="auto"/>
            <w:bottom w:val="none" w:sz="0" w:space="0" w:color="auto"/>
            <w:right w:val="none" w:sz="0" w:space="0" w:color="auto"/>
          </w:divBdr>
        </w:div>
        <w:div w:id="302656756">
          <w:marLeft w:val="480"/>
          <w:marRight w:val="0"/>
          <w:marTop w:val="0"/>
          <w:marBottom w:val="0"/>
          <w:divBdr>
            <w:top w:val="none" w:sz="0" w:space="0" w:color="auto"/>
            <w:left w:val="none" w:sz="0" w:space="0" w:color="auto"/>
            <w:bottom w:val="none" w:sz="0" w:space="0" w:color="auto"/>
            <w:right w:val="none" w:sz="0" w:space="0" w:color="auto"/>
          </w:divBdr>
        </w:div>
        <w:div w:id="845904865">
          <w:marLeft w:val="480"/>
          <w:marRight w:val="0"/>
          <w:marTop w:val="0"/>
          <w:marBottom w:val="0"/>
          <w:divBdr>
            <w:top w:val="none" w:sz="0" w:space="0" w:color="auto"/>
            <w:left w:val="none" w:sz="0" w:space="0" w:color="auto"/>
            <w:bottom w:val="none" w:sz="0" w:space="0" w:color="auto"/>
            <w:right w:val="none" w:sz="0" w:space="0" w:color="auto"/>
          </w:divBdr>
        </w:div>
        <w:div w:id="407775826">
          <w:marLeft w:val="480"/>
          <w:marRight w:val="0"/>
          <w:marTop w:val="0"/>
          <w:marBottom w:val="0"/>
          <w:divBdr>
            <w:top w:val="none" w:sz="0" w:space="0" w:color="auto"/>
            <w:left w:val="none" w:sz="0" w:space="0" w:color="auto"/>
            <w:bottom w:val="none" w:sz="0" w:space="0" w:color="auto"/>
            <w:right w:val="none" w:sz="0" w:space="0" w:color="auto"/>
          </w:divBdr>
        </w:div>
        <w:div w:id="393701971">
          <w:marLeft w:val="480"/>
          <w:marRight w:val="0"/>
          <w:marTop w:val="0"/>
          <w:marBottom w:val="0"/>
          <w:divBdr>
            <w:top w:val="none" w:sz="0" w:space="0" w:color="auto"/>
            <w:left w:val="none" w:sz="0" w:space="0" w:color="auto"/>
            <w:bottom w:val="none" w:sz="0" w:space="0" w:color="auto"/>
            <w:right w:val="none" w:sz="0" w:space="0" w:color="auto"/>
          </w:divBdr>
        </w:div>
        <w:div w:id="130637036">
          <w:marLeft w:val="480"/>
          <w:marRight w:val="0"/>
          <w:marTop w:val="0"/>
          <w:marBottom w:val="0"/>
          <w:divBdr>
            <w:top w:val="none" w:sz="0" w:space="0" w:color="auto"/>
            <w:left w:val="none" w:sz="0" w:space="0" w:color="auto"/>
            <w:bottom w:val="none" w:sz="0" w:space="0" w:color="auto"/>
            <w:right w:val="none" w:sz="0" w:space="0" w:color="auto"/>
          </w:divBdr>
        </w:div>
        <w:div w:id="1929146558">
          <w:marLeft w:val="480"/>
          <w:marRight w:val="0"/>
          <w:marTop w:val="0"/>
          <w:marBottom w:val="0"/>
          <w:divBdr>
            <w:top w:val="none" w:sz="0" w:space="0" w:color="auto"/>
            <w:left w:val="none" w:sz="0" w:space="0" w:color="auto"/>
            <w:bottom w:val="none" w:sz="0" w:space="0" w:color="auto"/>
            <w:right w:val="none" w:sz="0" w:space="0" w:color="auto"/>
          </w:divBdr>
        </w:div>
        <w:div w:id="1424380454">
          <w:marLeft w:val="480"/>
          <w:marRight w:val="0"/>
          <w:marTop w:val="0"/>
          <w:marBottom w:val="0"/>
          <w:divBdr>
            <w:top w:val="none" w:sz="0" w:space="0" w:color="auto"/>
            <w:left w:val="none" w:sz="0" w:space="0" w:color="auto"/>
            <w:bottom w:val="none" w:sz="0" w:space="0" w:color="auto"/>
            <w:right w:val="none" w:sz="0" w:space="0" w:color="auto"/>
          </w:divBdr>
        </w:div>
        <w:div w:id="590966373">
          <w:marLeft w:val="480"/>
          <w:marRight w:val="0"/>
          <w:marTop w:val="0"/>
          <w:marBottom w:val="0"/>
          <w:divBdr>
            <w:top w:val="none" w:sz="0" w:space="0" w:color="auto"/>
            <w:left w:val="none" w:sz="0" w:space="0" w:color="auto"/>
            <w:bottom w:val="none" w:sz="0" w:space="0" w:color="auto"/>
            <w:right w:val="none" w:sz="0" w:space="0" w:color="auto"/>
          </w:divBdr>
        </w:div>
        <w:div w:id="1314140099">
          <w:marLeft w:val="480"/>
          <w:marRight w:val="0"/>
          <w:marTop w:val="0"/>
          <w:marBottom w:val="0"/>
          <w:divBdr>
            <w:top w:val="none" w:sz="0" w:space="0" w:color="auto"/>
            <w:left w:val="none" w:sz="0" w:space="0" w:color="auto"/>
            <w:bottom w:val="none" w:sz="0" w:space="0" w:color="auto"/>
            <w:right w:val="none" w:sz="0" w:space="0" w:color="auto"/>
          </w:divBdr>
        </w:div>
        <w:div w:id="1601258741">
          <w:marLeft w:val="480"/>
          <w:marRight w:val="0"/>
          <w:marTop w:val="0"/>
          <w:marBottom w:val="0"/>
          <w:divBdr>
            <w:top w:val="none" w:sz="0" w:space="0" w:color="auto"/>
            <w:left w:val="none" w:sz="0" w:space="0" w:color="auto"/>
            <w:bottom w:val="none" w:sz="0" w:space="0" w:color="auto"/>
            <w:right w:val="none" w:sz="0" w:space="0" w:color="auto"/>
          </w:divBdr>
        </w:div>
        <w:div w:id="228930791">
          <w:marLeft w:val="480"/>
          <w:marRight w:val="0"/>
          <w:marTop w:val="0"/>
          <w:marBottom w:val="0"/>
          <w:divBdr>
            <w:top w:val="none" w:sz="0" w:space="0" w:color="auto"/>
            <w:left w:val="none" w:sz="0" w:space="0" w:color="auto"/>
            <w:bottom w:val="none" w:sz="0" w:space="0" w:color="auto"/>
            <w:right w:val="none" w:sz="0" w:space="0" w:color="auto"/>
          </w:divBdr>
        </w:div>
        <w:div w:id="246817264">
          <w:marLeft w:val="480"/>
          <w:marRight w:val="0"/>
          <w:marTop w:val="0"/>
          <w:marBottom w:val="0"/>
          <w:divBdr>
            <w:top w:val="none" w:sz="0" w:space="0" w:color="auto"/>
            <w:left w:val="none" w:sz="0" w:space="0" w:color="auto"/>
            <w:bottom w:val="none" w:sz="0" w:space="0" w:color="auto"/>
            <w:right w:val="none" w:sz="0" w:space="0" w:color="auto"/>
          </w:divBdr>
        </w:div>
      </w:divsChild>
    </w:div>
    <w:div w:id="60831145">
      <w:bodyDiv w:val="1"/>
      <w:marLeft w:val="0"/>
      <w:marRight w:val="0"/>
      <w:marTop w:val="0"/>
      <w:marBottom w:val="0"/>
      <w:divBdr>
        <w:top w:val="none" w:sz="0" w:space="0" w:color="auto"/>
        <w:left w:val="none" w:sz="0" w:space="0" w:color="auto"/>
        <w:bottom w:val="none" w:sz="0" w:space="0" w:color="auto"/>
        <w:right w:val="none" w:sz="0" w:space="0" w:color="auto"/>
      </w:divBdr>
    </w:div>
    <w:div w:id="60836104">
      <w:bodyDiv w:val="1"/>
      <w:marLeft w:val="0"/>
      <w:marRight w:val="0"/>
      <w:marTop w:val="0"/>
      <w:marBottom w:val="0"/>
      <w:divBdr>
        <w:top w:val="none" w:sz="0" w:space="0" w:color="auto"/>
        <w:left w:val="none" w:sz="0" w:space="0" w:color="auto"/>
        <w:bottom w:val="none" w:sz="0" w:space="0" w:color="auto"/>
        <w:right w:val="none" w:sz="0" w:space="0" w:color="auto"/>
      </w:divBdr>
    </w:div>
    <w:div w:id="61027784">
      <w:bodyDiv w:val="1"/>
      <w:marLeft w:val="0"/>
      <w:marRight w:val="0"/>
      <w:marTop w:val="0"/>
      <w:marBottom w:val="0"/>
      <w:divBdr>
        <w:top w:val="none" w:sz="0" w:space="0" w:color="auto"/>
        <w:left w:val="none" w:sz="0" w:space="0" w:color="auto"/>
        <w:bottom w:val="none" w:sz="0" w:space="0" w:color="auto"/>
        <w:right w:val="none" w:sz="0" w:space="0" w:color="auto"/>
      </w:divBdr>
    </w:div>
    <w:div w:id="62066111">
      <w:bodyDiv w:val="1"/>
      <w:marLeft w:val="0"/>
      <w:marRight w:val="0"/>
      <w:marTop w:val="0"/>
      <w:marBottom w:val="0"/>
      <w:divBdr>
        <w:top w:val="none" w:sz="0" w:space="0" w:color="auto"/>
        <w:left w:val="none" w:sz="0" w:space="0" w:color="auto"/>
        <w:bottom w:val="none" w:sz="0" w:space="0" w:color="auto"/>
        <w:right w:val="none" w:sz="0" w:space="0" w:color="auto"/>
      </w:divBdr>
    </w:div>
    <w:div w:id="63072536">
      <w:bodyDiv w:val="1"/>
      <w:marLeft w:val="0"/>
      <w:marRight w:val="0"/>
      <w:marTop w:val="0"/>
      <w:marBottom w:val="0"/>
      <w:divBdr>
        <w:top w:val="none" w:sz="0" w:space="0" w:color="auto"/>
        <w:left w:val="none" w:sz="0" w:space="0" w:color="auto"/>
        <w:bottom w:val="none" w:sz="0" w:space="0" w:color="auto"/>
        <w:right w:val="none" w:sz="0" w:space="0" w:color="auto"/>
      </w:divBdr>
    </w:div>
    <w:div w:id="63111891">
      <w:bodyDiv w:val="1"/>
      <w:marLeft w:val="0"/>
      <w:marRight w:val="0"/>
      <w:marTop w:val="0"/>
      <w:marBottom w:val="0"/>
      <w:divBdr>
        <w:top w:val="none" w:sz="0" w:space="0" w:color="auto"/>
        <w:left w:val="none" w:sz="0" w:space="0" w:color="auto"/>
        <w:bottom w:val="none" w:sz="0" w:space="0" w:color="auto"/>
        <w:right w:val="none" w:sz="0" w:space="0" w:color="auto"/>
      </w:divBdr>
    </w:div>
    <w:div w:id="64567787">
      <w:bodyDiv w:val="1"/>
      <w:marLeft w:val="0"/>
      <w:marRight w:val="0"/>
      <w:marTop w:val="0"/>
      <w:marBottom w:val="0"/>
      <w:divBdr>
        <w:top w:val="none" w:sz="0" w:space="0" w:color="auto"/>
        <w:left w:val="none" w:sz="0" w:space="0" w:color="auto"/>
        <w:bottom w:val="none" w:sz="0" w:space="0" w:color="auto"/>
        <w:right w:val="none" w:sz="0" w:space="0" w:color="auto"/>
      </w:divBdr>
    </w:div>
    <w:div w:id="65302933">
      <w:bodyDiv w:val="1"/>
      <w:marLeft w:val="0"/>
      <w:marRight w:val="0"/>
      <w:marTop w:val="0"/>
      <w:marBottom w:val="0"/>
      <w:divBdr>
        <w:top w:val="none" w:sz="0" w:space="0" w:color="auto"/>
        <w:left w:val="none" w:sz="0" w:space="0" w:color="auto"/>
        <w:bottom w:val="none" w:sz="0" w:space="0" w:color="auto"/>
        <w:right w:val="none" w:sz="0" w:space="0" w:color="auto"/>
      </w:divBdr>
    </w:div>
    <w:div w:id="66849238">
      <w:bodyDiv w:val="1"/>
      <w:marLeft w:val="0"/>
      <w:marRight w:val="0"/>
      <w:marTop w:val="0"/>
      <w:marBottom w:val="0"/>
      <w:divBdr>
        <w:top w:val="none" w:sz="0" w:space="0" w:color="auto"/>
        <w:left w:val="none" w:sz="0" w:space="0" w:color="auto"/>
        <w:bottom w:val="none" w:sz="0" w:space="0" w:color="auto"/>
        <w:right w:val="none" w:sz="0" w:space="0" w:color="auto"/>
      </w:divBdr>
    </w:div>
    <w:div w:id="67003642">
      <w:bodyDiv w:val="1"/>
      <w:marLeft w:val="0"/>
      <w:marRight w:val="0"/>
      <w:marTop w:val="0"/>
      <w:marBottom w:val="0"/>
      <w:divBdr>
        <w:top w:val="none" w:sz="0" w:space="0" w:color="auto"/>
        <w:left w:val="none" w:sz="0" w:space="0" w:color="auto"/>
        <w:bottom w:val="none" w:sz="0" w:space="0" w:color="auto"/>
        <w:right w:val="none" w:sz="0" w:space="0" w:color="auto"/>
      </w:divBdr>
    </w:div>
    <w:div w:id="68498939">
      <w:bodyDiv w:val="1"/>
      <w:marLeft w:val="0"/>
      <w:marRight w:val="0"/>
      <w:marTop w:val="0"/>
      <w:marBottom w:val="0"/>
      <w:divBdr>
        <w:top w:val="none" w:sz="0" w:space="0" w:color="auto"/>
        <w:left w:val="none" w:sz="0" w:space="0" w:color="auto"/>
        <w:bottom w:val="none" w:sz="0" w:space="0" w:color="auto"/>
        <w:right w:val="none" w:sz="0" w:space="0" w:color="auto"/>
      </w:divBdr>
    </w:div>
    <w:div w:id="71052322">
      <w:bodyDiv w:val="1"/>
      <w:marLeft w:val="0"/>
      <w:marRight w:val="0"/>
      <w:marTop w:val="0"/>
      <w:marBottom w:val="0"/>
      <w:divBdr>
        <w:top w:val="none" w:sz="0" w:space="0" w:color="auto"/>
        <w:left w:val="none" w:sz="0" w:space="0" w:color="auto"/>
        <w:bottom w:val="none" w:sz="0" w:space="0" w:color="auto"/>
        <w:right w:val="none" w:sz="0" w:space="0" w:color="auto"/>
      </w:divBdr>
    </w:div>
    <w:div w:id="71438560">
      <w:bodyDiv w:val="1"/>
      <w:marLeft w:val="0"/>
      <w:marRight w:val="0"/>
      <w:marTop w:val="0"/>
      <w:marBottom w:val="0"/>
      <w:divBdr>
        <w:top w:val="none" w:sz="0" w:space="0" w:color="auto"/>
        <w:left w:val="none" w:sz="0" w:space="0" w:color="auto"/>
        <w:bottom w:val="none" w:sz="0" w:space="0" w:color="auto"/>
        <w:right w:val="none" w:sz="0" w:space="0" w:color="auto"/>
      </w:divBdr>
    </w:div>
    <w:div w:id="71509134">
      <w:bodyDiv w:val="1"/>
      <w:marLeft w:val="0"/>
      <w:marRight w:val="0"/>
      <w:marTop w:val="0"/>
      <w:marBottom w:val="0"/>
      <w:divBdr>
        <w:top w:val="none" w:sz="0" w:space="0" w:color="auto"/>
        <w:left w:val="none" w:sz="0" w:space="0" w:color="auto"/>
        <w:bottom w:val="none" w:sz="0" w:space="0" w:color="auto"/>
        <w:right w:val="none" w:sz="0" w:space="0" w:color="auto"/>
      </w:divBdr>
    </w:div>
    <w:div w:id="71859659">
      <w:bodyDiv w:val="1"/>
      <w:marLeft w:val="0"/>
      <w:marRight w:val="0"/>
      <w:marTop w:val="0"/>
      <w:marBottom w:val="0"/>
      <w:divBdr>
        <w:top w:val="none" w:sz="0" w:space="0" w:color="auto"/>
        <w:left w:val="none" w:sz="0" w:space="0" w:color="auto"/>
        <w:bottom w:val="none" w:sz="0" w:space="0" w:color="auto"/>
        <w:right w:val="none" w:sz="0" w:space="0" w:color="auto"/>
      </w:divBdr>
    </w:div>
    <w:div w:id="72164631">
      <w:bodyDiv w:val="1"/>
      <w:marLeft w:val="0"/>
      <w:marRight w:val="0"/>
      <w:marTop w:val="0"/>
      <w:marBottom w:val="0"/>
      <w:divBdr>
        <w:top w:val="none" w:sz="0" w:space="0" w:color="auto"/>
        <w:left w:val="none" w:sz="0" w:space="0" w:color="auto"/>
        <w:bottom w:val="none" w:sz="0" w:space="0" w:color="auto"/>
        <w:right w:val="none" w:sz="0" w:space="0" w:color="auto"/>
      </w:divBdr>
    </w:div>
    <w:div w:id="72360837">
      <w:bodyDiv w:val="1"/>
      <w:marLeft w:val="0"/>
      <w:marRight w:val="0"/>
      <w:marTop w:val="0"/>
      <w:marBottom w:val="0"/>
      <w:divBdr>
        <w:top w:val="none" w:sz="0" w:space="0" w:color="auto"/>
        <w:left w:val="none" w:sz="0" w:space="0" w:color="auto"/>
        <w:bottom w:val="none" w:sz="0" w:space="0" w:color="auto"/>
        <w:right w:val="none" w:sz="0" w:space="0" w:color="auto"/>
      </w:divBdr>
    </w:div>
    <w:div w:id="72974200">
      <w:bodyDiv w:val="1"/>
      <w:marLeft w:val="0"/>
      <w:marRight w:val="0"/>
      <w:marTop w:val="0"/>
      <w:marBottom w:val="0"/>
      <w:divBdr>
        <w:top w:val="none" w:sz="0" w:space="0" w:color="auto"/>
        <w:left w:val="none" w:sz="0" w:space="0" w:color="auto"/>
        <w:bottom w:val="none" w:sz="0" w:space="0" w:color="auto"/>
        <w:right w:val="none" w:sz="0" w:space="0" w:color="auto"/>
      </w:divBdr>
    </w:div>
    <w:div w:id="73362938">
      <w:bodyDiv w:val="1"/>
      <w:marLeft w:val="0"/>
      <w:marRight w:val="0"/>
      <w:marTop w:val="0"/>
      <w:marBottom w:val="0"/>
      <w:divBdr>
        <w:top w:val="none" w:sz="0" w:space="0" w:color="auto"/>
        <w:left w:val="none" w:sz="0" w:space="0" w:color="auto"/>
        <w:bottom w:val="none" w:sz="0" w:space="0" w:color="auto"/>
        <w:right w:val="none" w:sz="0" w:space="0" w:color="auto"/>
      </w:divBdr>
    </w:div>
    <w:div w:id="74011597">
      <w:bodyDiv w:val="1"/>
      <w:marLeft w:val="0"/>
      <w:marRight w:val="0"/>
      <w:marTop w:val="0"/>
      <w:marBottom w:val="0"/>
      <w:divBdr>
        <w:top w:val="none" w:sz="0" w:space="0" w:color="auto"/>
        <w:left w:val="none" w:sz="0" w:space="0" w:color="auto"/>
        <w:bottom w:val="none" w:sz="0" w:space="0" w:color="auto"/>
        <w:right w:val="none" w:sz="0" w:space="0" w:color="auto"/>
      </w:divBdr>
      <w:divsChild>
        <w:div w:id="387187208">
          <w:marLeft w:val="480"/>
          <w:marRight w:val="0"/>
          <w:marTop w:val="0"/>
          <w:marBottom w:val="0"/>
          <w:divBdr>
            <w:top w:val="none" w:sz="0" w:space="0" w:color="auto"/>
            <w:left w:val="none" w:sz="0" w:space="0" w:color="auto"/>
            <w:bottom w:val="none" w:sz="0" w:space="0" w:color="auto"/>
            <w:right w:val="none" w:sz="0" w:space="0" w:color="auto"/>
          </w:divBdr>
        </w:div>
        <w:div w:id="2065517531">
          <w:marLeft w:val="480"/>
          <w:marRight w:val="0"/>
          <w:marTop w:val="0"/>
          <w:marBottom w:val="0"/>
          <w:divBdr>
            <w:top w:val="none" w:sz="0" w:space="0" w:color="auto"/>
            <w:left w:val="none" w:sz="0" w:space="0" w:color="auto"/>
            <w:bottom w:val="none" w:sz="0" w:space="0" w:color="auto"/>
            <w:right w:val="none" w:sz="0" w:space="0" w:color="auto"/>
          </w:divBdr>
        </w:div>
        <w:div w:id="1023626097">
          <w:marLeft w:val="480"/>
          <w:marRight w:val="0"/>
          <w:marTop w:val="0"/>
          <w:marBottom w:val="0"/>
          <w:divBdr>
            <w:top w:val="none" w:sz="0" w:space="0" w:color="auto"/>
            <w:left w:val="none" w:sz="0" w:space="0" w:color="auto"/>
            <w:bottom w:val="none" w:sz="0" w:space="0" w:color="auto"/>
            <w:right w:val="none" w:sz="0" w:space="0" w:color="auto"/>
          </w:divBdr>
        </w:div>
        <w:div w:id="1477575088">
          <w:marLeft w:val="480"/>
          <w:marRight w:val="0"/>
          <w:marTop w:val="0"/>
          <w:marBottom w:val="0"/>
          <w:divBdr>
            <w:top w:val="none" w:sz="0" w:space="0" w:color="auto"/>
            <w:left w:val="none" w:sz="0" w:space="0" w:color="auto"/>
            <w:bottom w:val="none" w:sz="0" w:space="0" w:color="auto"/>
            <w:right w:val="none" w:sz="0" w:space="0" w:color="auto"/>
          </w:divBdr>
        </w:div>
        <w:div w:id="1247690701">
          <w:marLeft w:val="480"/>
          <w:marRight w:val="0"/>
          <w:marTop w:val="0"/>
          <w:marBottom w:val="0"/>
          <w:divBdr>
            <w:top w:val="none" w:sz="0" w:space="0" w:color="auto"/>
            <w:left w:val="none" w:sz="0" w:space="0" w:color="auto"/>
            <w:bottom w:val="none" w:sz="0" w:space="0" w:color="auto"/>
            <w:right w:val="none" w:sz="0" w:space="0" w:color="auto"/>
          </w:divBdr>
        </w:div>
        <w:div w:id="690690194">
          <w:marLeft w:val="480"/>
          <w:marRight w:val="0"/>
          <w:marTop w:val="0"/>
          <w:marBottom w:val="0"/>
          <w:divBdr>
            <w:top w:val="none" w:sz="0" w:space="0" w:color="auto"/>
            <w:left w:val="none" w:sz="0" w:space="0" w:color="auto"/>
            <w:bottom w:val="none" w:sz="0" w:space="0" w:color="auto"/>
            <w:right w:val="none" w:sz="0" w:space="0" w:color="auto"/>
          </w:divBdr>
        </w:div>
        <w:div w:id="819662429">
          <w:marLeft w:val="480"/>
          <w:marRight w:val="0"/>
          <w:marTop w:val="0"/>
          <w:marBottom w:val="0"/>
          <w:divBdr>
            <w:top w:val="none" w:sz="0" w:space="0" w:color="auto"/>
            <w:left w:val="none" w:sz="0" w:space="0" w:color="auto"/>
            <w:bottom w:val="none" w:sz="0" w:space="0" w:color="auto"/>
            <w:right w:val="none" w:sz="0" w:space="0" w:color="auto"/>
          </w:divBdr>
        </w:div>
        <w:div w:id="2134252934">
          <w:marLeft w:val="480"/>
          <w:marRight w:val="0"/>
          <w:marTop w:val="0"/>
          <w:marBottom w:val="0"/>
          <w:divBdr>
            <w:top w:val="none" w:sz="0" w:space="0" w:color="auto"/>
            <w:left w:val="none" w:sz="0" w:space="0" w:color="auto"/>
            <w:bottom w:val="none" w:sz="0" w:space="0" w:color="auto"/>
            <w:right w:val="none" w:sz="0" w:space="0" w:color="auto"/>
          </w:divBdr>
        </w:div>
        <w:div w:id="1030690070">
          <w:marLeft w:val="480"/>
          <w:marRight w:val="0"/>
          <w:marTop w:val="0"/>
          <w:marBottom w:val="0"/>
          <w:divBdr>
            <w:top w:val="none" w:sz="0" w:space="0" w:color="auto"/>
            <w:left w:val="none" w:sz="0" w:space="0" w:color="auto"/>
            <w:bottom w:val="none" w:sz="0" w:space="0" w:color="auto"/>
            <w:right w:val="none" w:sz="0" w:space="0" w:color="auto"/>
          </w:divBdr>
        </w:div>
        <w:div w:id="1904565089">
          <w:marLeft w:val="480"/>
          <w:marRight w:val="0"/>
          <w:marTop w:val="0"/>
          <w:marBottom w:val="0"/>
          <w:divBdr>
            <w:top w:val="none" w:sz="0" w:space="0" w:color="auto"/>
            <w:left w:val="none" w:sz="0" w:space="0" w:color="auto"/>
            <w:bottom w:val="none" w:sz="0" w:space="0" w:color="auto"/>
            <w:right w:val="none" w:sz="0" w:space="0" w:color="auto"/>
          </w:divBdr>
        </w:div>
        <w:div w:id="1083724147">
          <w:marLeft w:val="480"/>
          <w:marRight w:val="0"/>
          <w:marTop w:val="0"/>
          <w:marBottom w:val="0"/>
          <w:divBdr>
            <w:top w:val="none" w:sz="0" w:space="0" w:color="auto"/>
            <w:left w:val="none" w:sz="0" w:space="0" w:color="auto"/>
            <w:bottom w:val="none" w:sz="0" w:space="0" w:color="auto"/>
            <w:right w:val="none" w:sz="0" w:space="0" w:color="auto"/>
          </w:divBdr>
        </w:div>
        <w:div w:id="1298947960">
          <w:marLeft w:val="480"/>
          <w:marRight w:val="0"/>
          <w:marTop w:val="0"/>
          <w:marBottom w:val="0"/>
          <w:divBdr>
            <w:top w:val="none" w:sz="0" w:space="0" w:color="auto"/>
            <w:left w:val="none" w:sz="0" w:space="0" w:color="auto"/>
            <w:bottom w:val="none" w:sz="0" w:space="0" w:color="auto"/>
            <w:right w:val="none" w:sz="0" w:space="0" w:color="auto"/>
          </w:divBdr>
        </w:div>
        <w:div w:id="784420774">
          <w:marLeft w:val="480"/>
          <w:marRight w:val="0"/>
          <w:marTop w:val="0"/>
          <w:marBottom w:val="0"/>
          <w:divBdr>
            <w:top w:val="none" w:sz="0" w:space="0" w:color="auto"/>
            <w:left w:val="none" w:sz="0" w:space="0" w:color="auto"/>
            <w:bottom w:val="none" w:sz="0" w:space="0" w:color="auto"/>
            <w:right w:val="none" w:sz="0" w:space="0" w:color="auto"/>
          </w:divBdr>
        </w:div>
        <w:div w:id="1101102437">
          <w:marLeft w:val="480"/>
          <w:marRight w:val="0"/>
          <w:marTop w:val="0"/>
          <w:marBottom w:val="0"/>
          <w:divBdr>
            <w:top w:val="none" w:sz="0" w:space="0" w:color="auto"/>
            <w:left w:val="none" w:sz="0" w:space="0" w:color="auto"/>
            <w:bottom w:val="none" w:sz="0" w:space="0" w:color="auto"/>
            <w:right w:val="none" w:sz="0" w:space="0" w:color="auto"/>
          </w:divBdr>
        </w:div>
        <w:div w:id="1064258303">
          <w:marLeft w:val="480"/>
          <w:marRight w:val="0"/>
          <w:marTop w:val="0"/>
          <w:marBottom w:val="0"/>
          <w:divBdr>
            <w:top w:val="none" w:sz="0" w:space="0" w:color="auto"/>
            <w:left w:val="none" w:sz="0" w:space="0" w:color="auto"/>
            <w:bottom w:val="none" w:sz="0" w:space="0" w:color="auto"/>
            <w:right w:val="none" w:sz="0" w:space="0" w:color="auto"/>
          </w:divBdr>
        </w:div>
        <w:div w:id="982466602">
          <w:marLeft w:val="480"/>
          <w:marRight w:val="0"/>
          <w:marTop w:val="0"/>
          <w:marBottom w:val="0"/>
          <w:divBdr>
            <w:top w:val="none" w:sz="0" w:space="0" w:color="auto"/>
            <w:left w:val="none" w:sz="0" w:space="0" w:color="auto"/>
            <w:bottom w:val="none" w:sz="0" w:space="0" w:color="auto"/>
            <w:right w:val="none" w:sz="0" w:space="0" w:color="auto"/>
          </w:divBdr>
        </w:div>
        <w:div w:id="346685593">
          <w:marLeft w:val="480"/>
          <w:marRight w:val="0"/>
          <w:marTop w:val="0"/>
          <w:marBottom w:val="0"/>
          <w:divBdr>
            <w:top w:val="none" w:sz="0" w:space="0" w:color="auto"/>
            <w:left w:val="none" w:sz="0" w:space="0" w:color="auto"/>
            <w:bottom w:val="none" w:sz="0" w:space="0" w:color="auto"/>
            <w:right w:val="none" w:sz="0" w:space="0" w:color="auto"/>
          </w:divBdr>
        </w:div>
        <w:div w:id="1982490869">
          <w:marLeft w:val="480"/>
          <w:marRight w:val="0"/>
          <w:marTop w:val="0"/>
          <w:marBottom w:val="0"/>
          <w:divBdr>
            <w:top w:val="none" w:sz="0" w:space="0" w:color="auto"/>
            <w:left w:val="none" w:sz="0" w:space="0" w:color="auto"/>
            <w:bottom w:val="none" w:sz="0" w:space="0" w:color="auto"/>
            <w:right w:val="none" w:sz="0" w:space="0" w:color="auto"/>
          </w:divBdr>
        </w:div>
        <w:div w:id="819924182">
          <w:marLeft w:val="480"/>
          <w:marRight w:val="0"/>
          <w:marTop w:val="0"/>
          <w:marBottom w:val="0"/>
          <w:divBdr>
            <w:top w:val="none" w:sz="0" w:space="0" w:color="auto"/>
            <w:left w:val="none" w:sz="0" w:space="0" w:color="auto"/>
            <w:bottom w:val="none" w:sz="0" w:space="0" w:color="auto"/>
            <w:right w:val="none" w:sz="0" w:space="0" w:color="auto"/>
          </w:divBdr>
        </w:div>
        <w:div w:id="2005156588">
          <w:marLeft w:val="480"/>
          <w:marRight w:val="0"/>
          <w:marTop w:val="0"/>
          <w:marBottom w:val="0"/>
          <w:divBdr>
            <w:top w:val="none" w:sz="0" w:space="0" w:color="auto"/>
            <w:left w:val="none" w:sz="0" w:space="0" w:color="auto"/>
            <w:bottom w:val="none" w:sz="0" w:space="0" w:color="auto"/>
            <w:right w:val="none" w:sz="0" w:space="0" w:color="auto"/>
          </w:divBdr>
        </w:div>
        <w:div w:id="2105376198">
          <w:marLeft w:val="480"/>
          <w:marRight w:val="0"/>
          <w:marTop w:val="0"/>
          <w:marBottom w:val="0"/>
          <w:divBdr>
            <w:top w:val="none" w:sz="0" w:space="0" w:color="auto"/>
            <w:left w:val="none" w:sz="0" w:space="0" w:color="auto"/>
            <w:bottom w:val="none" w:sz="0" w:space="0" w:color="auto"/>
            <w:right w:val="none" w:sz="0" w:space="0" w:color="auto"/>
          </w:divBdr>
        </w:div>
        <w:div w:id="1179585566">
          <w:marLeft w:val="480"/>
          <w:marRight w:val="0"/>
          <w:marTop w:val="0"/>
          <w:marBottom w:val="0"/>
          <w:divBdr>
            <w:top w:val="none" w:sz="0" w:space="0" w:color="auto"/>
            <w:left w:val="none" w:sz="0" w:space="0" w:color="auto"/>
            <w:bottom w:val="none" w:sz="0" w:space="0" w:color="auto"/>
            <w:right w:val="none" w:sz="0" w:space="0" w:color="auto"/>
          </w:divBdr>
        </w:div>
        <w:div w:id="1546286471">
          <w:marLeft w:val="480"/>
          <w:marRight w:val="0"/>
          <w:marTop w:val="0"/>
          <w:marBottom w:val="0"/>
          <w:divBdr>
            <w:top w:val="none" w:sz="0" w:space="0" w:color="auto"/>
            <w:left w:val="none" w:sz="0" w:space="0" w:color="auto"/>
            <w:bottom w:val="none" w:sz="0" w:space="0" w:color="auto"/>
            <w:right w:val="none" w:sz="0" w:space="0" w:color="auto"/>
          </w:divBdr>
        </w:div>
        <w:div w:id="1427994181">
          <w:marLeft w:val="480"/>
          <w:marRight w:val="0"/>
          <w:marTop w:val="0"/>
          <w:marBottom w:val="0"/>
          <w:divBdr>
            <w:top w:val="none" w:sz="0" w:space="0" w:color="auto"/>
            <w:left w:val="none" w:sz="0" w:space="0" w:color="auto"/>
            <w:bottom w:val="none" w:sz="0" w:space="0" w:color="auto"/>
            <w:right w:val="none" w:sz="0" w:space="0" w:color="auto"/>
          </w:divBdr>
        </w:div>
        <w:div w:id="1699349904">
          <w:marLeft w:val="480"/>
          <w:marRight w:val="0"/>
          <w:marTop w:val="0"/>
          <w:marBottom w:val="0"/>
          <w:divBdr>
            <w:top w:val="none" w:sz="0" w:space="0" w:color="auto"/>
            <w:left w:val="none" w:sz="0" w:space="0" w:color="auto"/>
            <w:bottom w:val="none" w:sz="0" w:space="0" w:color="auto"/>
            <w:right w:val="none" w:sz="0" w:space="0" w:color="auto"/>
          </w:divBdr>
        </w:div>
        <w:div w:id="1693989772">
          <w:marLeft w:val="480"/>
          <w:marRight w:val="0"/>
          <w:marTop w:val="0"/>
          <w:marBottom w:val="0"/>
          <w:divBdr>
            <w:top w:val="none" w:sz="0" w:space="0" w:color="auto"/>
            <w:left w:val="none" w:sz="0" w:space="0" w:color="auto"/>
            <w:bottom w:val="none" w:sz="0" w:space="0" w:color="auto"/>
            <w:right w:val="none" w:sz="0" w:space="0" w:color="auto"/>
          </w:divBdr>
        </w:div>
        <w:div w:id="143664407">
          <w:marLeft w:val="480"/>
          <w:marRight w:val="0"/>
          <w:marTop w:val="0"/>
          <w:marBottom w:val="0"/>
          <w:divBdr>
            <w:top w:val="none" w:sz="0" w:space="0" w:color="auto"/>
            <w:left w:val="none" w:sz="0" w:space="0" w:color="auto"/>
            <w:bottom w:val="none" w:sz="0" w:space="0" w:color="auto"/>
            <w:right w:val="none" w:sz="0" w:space="0" w:color="auto"/>
          </w:divBdr>
        </w:div>
        <w:div w:id="1840541515">
          <w:marLeft w:val="480"/>
          <w:marRight w:val="0"/>
          <w:marTop w:val="0"/>
          <w:marBottom w:val="0"/>
          <w:divBdr>
            <w:top w:val="none" w:sz="0" w:space="0" w:color="auto"/>
            <w:left w:val="none" w:sz="0" w:space="0" w:color="auto"/>
            <w:bottom w:val="none" w:sz="0" w:space="0" w:color="auto"/>
            <w:right w:val="none" w:sz="0" w:space="0" w:color="auto"/>
          </w:divBdr>
        </w:div>
        <w:div w:id="810752562">
          <w:marLeft w:val="480"/>
          <w:marRight w:val="0"/>
          <w:marTop w:val="0"/>
          <w:marBottom w:val="0"/>
          <w:divBdr>
            <w:top w:val="none" w:sz="0" w:space="0" w:color="auto"/>
            <w:left w:val="none" w:sz="0" w:space="0" w:color="auto"/>
            <w:bottom w:val="none" w:sz="0" w:space="0" w:color="auto"/>
            <w:right w:val="none" w:sz="0" w:space="0" w:color="auto"/>
          </w:divBdr>
        </w:div>
        <w:div w:id="2086414697">
          <w:marLeft w:val="480"/>
          <w:marRight w:val="0"/>
          <w:marTop w:val="0"/>
          <w:marBottom w:val="0"/>
          <w:divBdr>
            <w:top w:val="none" w:sz="0" w:space="0" w:color="auto"/>
            <w:left w:val="none" w:sz="0" w:space="0" w:color="auto"/>
            <w:bottom w:val="none" w:sz="0" w:space="0" w:color="auto"/>
            <w:right w:val="none" w:sz="0" w:space="0" w:color="auto"/>
          </w:divBdr>
        </w:div>
        <w:div w:id="936788660">
          <w:marLeft w:val="480"/>
          <w:marRight w:val="0"/>
          <w:marTop w:val="0"/>
          <w:marBottom w:val="0"/>
          <w:divBdr>
            <w:top w:val="none" w:sz="0" w:space="0" w:color="auto"/>
            <w:left w:val="none" w:sz="0" w:space="0" w:color="auto"/>
            <w:bottom w:val="none" w:sz="0" w:space="0" w:color="auto"/>
            <w:right w:val="none" w:sz="0" w:space="0" w:color="auto"/>
          </w:divBdr>
        </w:div>
        <w:div w:id="314988330">
          <w:marLeft w:val="480"/>
          <w:marRight w:val="0"/>
          <w:marTop w:val="0"/>
          <w:marBottom w:val="0"/>
          <w:divBdr>
            <w:top w:val="none" w:sz="0" w:space="0" w:color="auto"/>
            <w:left w:val="none" w:sz="0" w:space="0" w:color="auto"/>
            <w:bottom w:val="none" w:sz="0" w:space="0" w:color="auto"/>
            <w:right w:val="none" w:sz="0" w:space="0" w:color="auto"/>
          </w:divBdr>
        </w:div>
        <w:div w:id="315302422">
          <w:marLeft w:val="480"/>
          <w:marRight w:val="0"/>
          <w:marTop w:val="0"/>
          <w:marBottom w:val="0"/>
          <w:divBdr>
            <w:top w:val="none" w:sz="0" w:space="0" w:color="auto"/>
            <w:left w:val="none" w:sz="0" w:space="0" w:color="auto"/>
            <w:bottom w:val="none" w:sz="0" w:space="0" w:color="auto"/>
            <w:right w:val="none" w:sz="0" w:space="0" w:color="auto"/>
          </w:divBdr>
        </w:div>
        <w:div w:id="627862088">
          <w:marLeft w:val="480"/>
          <w:marRight w:val="0"/>
          <w:marTop w:val="0"/>
          <w:marBottom w:val="0"/>
          <w:divBdr>
            <w:top w:val="none" w:sz="0" w:space="0" w:color="auto"/>
            <w:left w:val="none" w:sz="0" w:space="0" w:color="auto"/>
            <w:bottom w:val="none" w:sz="0" w:space="0" w:color="auto"/>
            <w:right w:val="none" w:sz="0" w:space="0" w:color="auto"/>
          </w:divBdr>
        </w:div>
      </w:divsChild>
    </w:div>
    <w:div w:id="74055827">
      <w:bodyDiv w:val="1"/>
      <w:marLeft w:val="0"/>
      <w:marRight w:val="0"/>
      <w:marTop w:val="0"/>
      <w:marBottom w:val="0"/>
      <w:divBdr>
        <w:top w:val="none" w:sz="0" w:space="0" w:color="auto"/>
        <w:left w:val="none" w:sz="0" w:space="0" w:color="auto"/>
        <w:bottom w:val="none" w:sz="0" w:space="0" w:color="auto"/>
        <w:right w:val="none" w:sz="0" w:space="0" w:color="auto"/>
      </w:divBdr>
    </w:div>
    <w:div w:id="74132114">
      <w:bodyDiv w:val="1"/>
      <w:marLeft w:val="0"/>
      <w:marRight w:val="0"/>
      <w:marTop w:val="0"/>
      <w:marBottom w:val="0"/>
      <w:divBdr>
        <w:top w:val="none" w:sz="0" w:space="0" w:color="auto"/>
        <w:left w:val="none" w:sz="0" w:space="0" w:color="auto"/>
        <w:bottom w:val="none" w:sz="0" w:space="0" w:color="auto"/>
        <w:right w:val="none" w:sz="0" w:space="0" w:color="auto"/>
      </w:divBdr>
    </w:div>
    <w:div w:id="74136669">
      <w:bodyDiv w:val="1"/>
      <w:marLeft w:val="0"/>
      <w:marRight w:val="0"/>
      <w:marTop w:val="0"/>
      <w:marBottom w:val="0"/>
      <w:divBdr>
        <w:top w:val="none" w:sz="0" w:space="0" w:color="auto"/>
        <w:left w:val="none" w:sz="0" w:space="0" w:color="auto"/>
        <w:bottom w:val="none" w:sz="0" w:space="0" w:color="auto"/>
        <w:right w:val="none" w:sz="0" w:space="0" w:color="auto"/>
      </w:divBdr>
    </w:div>
    <w:div w:id="74279773">
      <w:bodyDiv w:val="1"/>
      <w:marLeft w:val="0"/>
      <w:marRight w:val="0"/>
      <w:marTop w:val="0"/>
      <w:marBottom w:val="0"/>
      <w:divBdr>
        <w:top w:val="none" w:sz="0" w:space="0" w:color="auto"/>
        <w:left w:val="none" w:sz="0" w:space="0" w:color="auto"/>
        <w:bottom w:val="none" w:sz="0" w:space="0" w:color="auto"/>
        <w:right w:val="none" w:sz="0" w:space="0" w:color="auto"/>
      </w:divBdr>
    </w:div>
    <w:div w:id="74516812">
      <w:bodyDiv w:val="1"/>
      <w:marLeft w:val="0"/>
      <w:marRight w:val="0"/>
      <w:marTop w:val="0"/>
      <w:marBottom w:val="0"/>
      <w:divBdr>
        <w:top w:val="none" w:sz="0" w:space="0" w:color="auto"/>
        <w:left w:val="none" w:sz="0" w:space="0" w:color="auto"/>
        <w:bottom w:val="none" w:sz="0" w:space="0" w:color="auto"/>
        <w:right w:val="none" w:sz="0" w:space="0" w:color="auto"/>
      </w:divBdr>
    </w:div>
    <w:div w:id="74711446">
      <w:bodyDiv w:val="1"/>
      <w:marLeft w:val="0"/>
      <w:marRight w:val="0"/>
      <w:marTop w:val="0"/>
      <w:marBottom w:val="0"/>
      <w:divBdr>
        <w:top w:val="none" w:sz="0" w:space="0" w:color="auto"/>
        <w:left w:val="none" w:sz="0" w:space="0" w:color="auto"/>
        <w:bottom w:val="none" w:sz="0" w:space="0" w:color="auto"/>
        <w:right w:val="none" w:sz="0" w:space="0" w:color="auto"/>
      </w:divBdr>
    </w:div>
    <w:div w:id="75178780">
      <w:bodyDiv w:val="1"/>
      <w:marLeft w:val="0"/>
      <w:marRight w:val="0"/>
      <w:marTop w:val="0"/>
      <w:marBottom w:val="0"/>
      <w:divBdr>
        <w:top w:val="none" w:sz="0" w:space="0" w:color="auto"/>
        <w:left w:val="none" w:sz="0" w:space="0" w:color="auto"/>
        <w:bottom w:val="none" w:sz="0" w:space="0" w:color="auto"/>
        <w:right w:val="none" w:sz="0" w:space="0" w:color="auto"/>
      </w:divBdr>
    </w:div>
    <w:div w:id="75444244">
      <w:bodyDiv w:val="1"/>
      <w:marLeft w:val="0"/>
      <w:marRight w:val="0"/>
      <w:marTop w:val="0"/>
      <w:marBottom w:val="0"/>
      <w:divBdr>
        <w:top w:val="none" w:sz="0" w:space="0" w:color="auto"/>
        <w:left w:val="none" w:sz="0" w:space="0" w:color="auto"/>
        <w:bottom w:val="none" w:sz="0" w:space="0" w:color="auto"/>
        <w:right w:val="none" w:sz="0" w:space="0" w:color="auto"/>
      </w:divBdr>
    </w:div>
    <w:div w:id="76095709">
      <w:bodyDiv w:val="1"/>
      <w:marLeft w:val="0"/>
      <w:marRight w:val="0"/>
      <w:marTop w:val="0"/>
      <w:marBottom w:val="0"/>
      <w:divBdr>
        <w:top w:val="none" w:sz="0" w:space="0" w:color="auto"/>
        <w:left w:val="none" w:sz="0" w:space="0" w:color="auto"/>
        <w:bottom w:val="none" w:sz="0" w:space="0" w:color="auto"/>
        <w:right w:val="none" w:sz="0" w:space="0" w:color="auto"/>
      </w:divBdr>
    </w:div>
    <w:div w:id="76482964">
      <w:bodyDiv w:val="1"/>
      <w:marLeft w:val="0"/>
      <w:marRight w:val="0"/>
      <w:marTop w:val="0"/>
      <w:marBottom w:val="0"/>
      <w:divBdr>
        <w:top w:val="none" w:sz="0" w:space="0" w:color="auto"/>
        <w:left w:val="none" w:sz="0" w:space="0" w:color="auto"/>
        <w:bottom w:val="none" w:sz="0" w:space="0" w:color="auto"/>
        <w:right w:val="none" w:sz="0" w:space="0" w:color="auto"/>
      </w:divBdr>
    </w:div>
    <w:div w:id="76556933">
      <w:bodyDiv w:val="1"/>
      <w:marLeft w:val="0"/>
      <w:marRight w:val="0"/>
      <w:marTop w:val="0"/>
      <w:marBottom w:val="0"/>
      <w:divBdr>
        <w:top w:val="none" w:sz="0" w:space="0" w:color="auto"/>
        <w:left w:val="none" w:sz="0" w:space="0" w:color="auto"/>
        <w:bottom w:val="none" w:sz="0" w:space="0" w:color="auto"/>
        <w:right w:val="none" w:sz="0" w:space="0" w:color="auto"/>
      </w:divBdr>
    </w:div>
    <w:div w:id="76758197">
      <w:bodyDiv w:val="1"/>
      <w:marLeft w:val="0"/>
      <w:marRight w:val="0"/>
      <w:marTop w:val="0"/>
      <w:marBottom w:val="0"/>
      <w:divBdr>
        <w:top w:val="none" w:sz="0" w:space="0" w:color="auto"/>
        <w:left w:val="none" w:sz="0" w:space="0" w:color="auto"/>
        <w:bottom w:val="none" w:sz="0" w:space="0" w:color="auto"/>
        <w:right w:val="none" w:sz="0" w:space="0" w:color="auto"/>
      </w:divBdr>
    </w:div>
    <w:div w:id="77095214">
      <w:bodyDiv w:val="1"/>
      <w:marLeft w:val="0"/>
      <w:marRight w:val="0"/>
      <w:marTop w:val="0"/>
      <w:marBottom w:val="0"/>
      <w:divBdr>
        <w:top w:val="none" w:sz="0" w:space="0" w:color="auto"/>
        <w:left w:val="none" w:sz="0" w:space="0" w:color="auto"/>
        <w:bottom w:val="none" w:sz="0" w:space="0" w:color="auto"/>
        <w:right w:val="none" w:sz="0" w:space="0" w:color="auto"/>
      </w:divBdr>
    </w:div>
    <w:div w:id="78253300">
      <w:bodyDiv w:val="1"/>
      <w:marLeft w:val="0"/>
      <w:marRight w:val="0"/>
      <w:marTop w:val="0"/>
      <w:marBottom w:val="0"/>
      <w:divBdr>
        <w:top w:val="none" w:sz="0" w:space="0" w:color="auto"/>
        <w:left w:val="none" w:sz="0" w:space="0" w:color="auto"/>
        <w:bottom w:val="none" w:sz="0" w:space="0" w:color="auto"/>
        <w:right w:val="none" w:sz="0" w:space="0" w:color="auto"/>
      </w:divBdr>
    </w:div>
    <w:div w:id="78260688">
      <w:bodyDiv w:val="1"/>
      <w:marLeft w:val="0"/>
      <w:marRight w:val="0"/>
      <w:marTop w:val="0"/>
      <w:marBottom w:val="0"/>
      <w:divBdr>
        <w:top w:val="none" w:sz="0" w:space="0" w:color="auto"/>
        <w:left w:val="none" w:sz="0" w:space="0" w:color="auto"/>
        <w:bottom w:val="none" w:sz="0" w:space="0" w:color="auto"/>
        <w:right w:val="none" w:sz="0" w:space="0" w:color="auto"/>
      </w:divBdr>
    </w:div>
    <w:div w:id="78261194">
      <w:bodyDiv w:val="1"/>
      <w:marLeft w:val="0"/>
      <w:marRight w:val="0"/>
      <w:marTop w:val="0"/>
      <w:marBottom w:val="0"/>
      <w:divBdr>
        <w:top w:val="none" w:sz="0" w:space="0" w:color="auto"/>
        <w:left w:val="none" w:sz="0" w:space="0" w:color="auto"/>
        <w:bottom w:val="none" w:sz="0" w:space="0" w:color="auto"/>
        <w:right w:val="none" w:sz="0" w:space="0" w:color="auto"/>
      </w:divBdr>
    </w:div>
    <w:div w:id="78407490">
      <w:bodyDiv w:val="1"/>
      <w:marLeft w:val="0"/>
      <w:marRight w:val="0"/>
      <w:marTop w:val="0"/>
      <w:marBottom w:val="0"/>
      <w:divBdr>
        <w:top w:val="none" w:sz="0" w:space="0" w:color="auto"/>
        <w:left w:val="none" w:sz="0" w:space="0" w:color="auto"/>
        <w:bottom w:val="none" w:sz="0" w:space="0" w:color="auto"/>
        <w:right w:val="none" w:sz="0" w:space="0" w:color="auto"/>
      </w:divBdr>
    </w:div>
    <w:div w:id="79060522">
      <w:bodyDiv w:val="1"/>
      <w:marLeft w:val="0"/>
      <w:marRight w:val="0"/>
      <w:marTop w:val="0"/>
      <w:marBottom w:val="0"/>
      <w:divBdr>
        <w:top w:val="none" w:sz="0" w:space="0" w:color="auto"/>
        <w:left w:val="none" w:sz="0" w:space="0" w:color="auto"/>
        <w:bottom w:val="none" w:sz="0" w:space="0" w:color="auto"/>
        <w:right w:val="none" w:sz="0" w:space="0" w:color="auto"/>
      </w:divBdr>
    </w:div>
    <w:div w:id="79067059">
      <w:bodyDiv w:val="1"/>
      <w:marLeft w:val="0"/>
      <w:marRight w:val="0"/>
      <w:marTop w:val="0"/>
      <w:marBottom w:val="0"/>
      <w:divBdr>
        <w:top w:val="none" w:sz="0" w:space="0" w:color="auto"/>
        <w:left w:val="none" w:sz="0" w:space="0" w:color="auto"/>
        <w:bottom w:val="none" w:sz="0" w:space="0" w:color="auto"/>
        <w:right w:val="none" w:sz="0" w:space="0" w:color="auto"/>
      </w:divBdr>
    </w:div>
    <w:div w:id="79521170">
      <w:bodyDiv w:val="1"/>
      <w:marLeft w:val="0"/>
      <w:marRight w:val="0"/>
      <w:marTop w:val="0"/>
      <w:marBottom w:val="0"/>
      <w:divBdr>
        <w:top w:val="none" w:sz="0" w:space="0" w:color="auto"/>
        <w:left w:val="none" w:sz="0" w:space="0" w:color="auto"/>
        <w:bottom w:val="none" w:sz="0" w:space="0" w:color="auto"/>
        <w:right w:val="none" w:sz="0" w:space="0" w:color="auto"/>
      </w:divBdr>
    </w:div>
    <w:div w:id="80378140">
      <w:bodyDiv w:val="1"/>
      <w:marLeft w:val="0"/>
      <w:marRight w:val="0"/>
      <w:marTop w:val="0"/>
      <w:marBottom w:val="0"/>
      <w:divBdr>
        <w:top w:val="none" w:sz="0" w:space="0" w:color="auto"/>
        <w:left w:val="none" w:sz="0" w:space="0" w:color="auto"/>
        <w:bottom w:val="none" w:sz="0" w:space="0" w:color="auto"/>
        <w:right w:val="none" w:sz="0" w:space="0" w:color="auto"/>
      </w:divBdr>
    </w:div>
    <w:div w:id="80881841">
      <w:bodyDiv w:val="1"/>
      <w:marLeft w:val="0"/>
      <w:marRight w:val="0"/>
      <w:marTop w:val="0"/>
      <w:marBottom w:val="0"/>
      <w:divBdr>
        <w:top w:val="none" w:sz="0" w:space="0" w:color="auto"/>
        <w:left w:val="none" w:sz="0" w:space="0" w:color="auto"/>
        <w:bottom w:val="none" w:sz="0" w:space="0" w:color="auto"/>
        <w:right w:val="none" w:sz="0" w:space="0" w:color="auto"/>
      </w:divBdr>
    </w:div>
    <w:div w:id="81267838">
      <w:bodyDiv w:val="1"/>
      <w:marLeft w:val="0"/>
      <w:marRight w:val="0"/>
      <w:marTop w:val="0"/>
      <w:marBottom w:val="0"/>
      <w:divBdr>
        <w:top w:val="none" w:sz="0" w:space="0" w:color="auto"/>
        <w:left w:val="none" w:sz="0" w:space="0" w:color="auto"/>
        <w:bottom w:val="none" w:sz="0" w:space="0" w:color="auto"/>
        <w:right w:val="none" w:sz="0" w:space="0" w:color="auto"/>
      </w:divBdr>
    </w:div>
    <w:div w:id="81490717">
      <w:bodyDiv w:val="1"/>
      <w:marLeft w:val="0"/>
      <w:marRight w:val="0"/>
      <w:marTop w:val="0"/>
      <w:marBottom w:val="0"/>
      <w:divBdr>
        <w:top w:val="none" w:sz="0" w:space="0" w:color="auto"/>
        <w:left w:val="none" w:sz="0" w:space="0" w:color="auto"/>
        <w:bottom w:val="none" w:sz="0" w:space="0" w:color="auto"/>
        <w:right w:val="none" w:sz="0" w:space="0" w:color="auto"/>
      </w:divBdr>
    </w:div>
    <w:div w:id="81799729">
      <w:bodyDiv w:val="1"/>
      <w:marLeft w:val="0"/>
      <w:marRight w:val="0"/>
      <w:marTop w:val="0"/>
      <w:marBottom w:val="0"/>
      <w:divBdr>
        <w:top w:val="none" w:sz="0" w:space="0" w:color="auto"/>
        <w:left w:val="none" w:sz="0" w:space="0" w:color="auto"/>
        <w:bottom w:val="none" w:sz="0" w:space="0" w:color="auto"/>
        <w:right w:val="none" w:sz="0" w:space="0" w:color="auto"/>
      </w:divBdr>
    </w:div>
    <w:div w:id="82190751">
      <w:bodyDiv w:val="1"/>
      <w:marLeft w:val="0"/>
      <w:marRight w:val="0"/>
      <w:marTop w:val="0"/>
      <w:marBottom w:val="0"/>
      <w:divBdr>
        <w:top w:val="none" w:sz="0" w:space="0" w:color="auto"/>
        <w:left w:val="none" w:sz="0" w:space="0" w:color="auto"/>
        <w:bottom w:val="none" w:sz="0" w:space="0" w:color="auto"/>
        <w:right w:val="none" w:sz="0" w:space="0" w:color="auto"/>
      </w:divBdr>
    </w:div>
    <w:div w:id="82343123">
      <w:bodyDiv w:val="1"/>
      <w:marLeft w:val="0"/>
      <w:marRight w:val="0"/>
      <w:marTop w:val="0"/>
      <w:marBottom w:val="0"/>
      <w:divBdr>
        <w:top w:val="none" w:sz="0" w:space="0" w:color="auto"/>
        <w:left w:val="none" w:sz="0" w:space="0" w:color="auto"/>
        <w:bottom w:val="none" w:sz="0" w:space="0" w:color="auto"/>
        <w:right w:val="none" w:sz="0" w:space="0" w:color="auto"/>
      </w:divBdr>
    </w:div>
    <w:div w:id="84426450">
      <w:bodyDiv w:val="1"/>
      <w:marLeft w:val="0"/>
      <w:marRight w:val="0"/>
      <w:marTop w:val="0"/>
      <w:marBottom w:val="0"/>
      <w:divBdr>
        <w:top w:val="none" w:sz="0" w:space="0" w:color="auto"/>
        <w:left w:val="none" w:sz="0" w:space="0" w:color="auto"/>
        <w:bottom w:val="none" w:sz="0" w:space="0" w:color="auto"/>
        <w:right w:val="none" w:sz="0" w:space="0" w:color="auto"/>
      </w:divBdr>
    </w:div>
    <w:div w:id="84499025">
      <w:bodyDiv w:val="1"/>
      <w:marLeft w:val="0"/>
      <w:marRight w:val="0"/>
      <w:marTop w:val="0"/>
      <w:marBottom w:val="0"/>
      <w:divBdr>
        <w:top w:val="none" w:sz="0" w:space="0" w:color="auto"/>
        <w:left w:val="none" w:sz="0" w:space="0" w:color="auto"/>
        <w:bottom w:val="none" w:sz="0" w:space="0" w:color="auto"/>
        <w:right w:val="none" w:sz="0" w:space="0" w:color="auto"/>
      </w:divBdr>
    </w:div>
    <w:div w:id="85031515">
      <w:bodyDiv w:val="1"/>
      <w:marLeft w:val="0"/>
      <w:marRight w:val="0"/>
      <w:marTop w:val="0"/>
      <w:marBottom w:val="0"/>
      <w:divBdr>
        <w:top w:val="none" w:sz="0" w:space="0" w:color="auto"/>
        <w:left w:val="none" w:sz="0" w:space="0" w:color="auto"/>
        <w:bottom w:val="none" w:sz="0" w:space="0" w:color="auto"/>
        <w:right w:val="none" w:sz="0" w:space="0" w:color="auto"/>
      </w:divBdr>
    </w:div>
    <w:div w:id="85460615">
      <w:bodyDiv w:val="1"/>
      <w:marLeft w:val="0"/>
      <w:marRight w:val="0"/>
      <w:marTop w:val="0"/>
      <w:marBottom w:val="0"/>
      <w:divBdr>
        <w:top w:val="none" w:sz="0" w:space="0" w:color="auto"/>
        <w:left w:val="none" w:sz="0" w:space="0" w:color="auto"/>
        <w:bottom w:val="none" w:sz="0" w:space="0" w:color="auto"/>
        <w:right w:val="none" w:sz="0" w:space="0" w:color="auto"/>
      </w:divBdr>
    </w:div>
    <w:div w:id="86317102">
      <w:bodyDiv w:val="1"/>
      <w:marLeft w:val="0"/>
      <w:marRight w:val="0"/>
      <w:marTop w:val="0"/>
      <w:marBottom w:val="0"/>
      <w:divBdr>
        <w:top w:val="none" w:sz="0" w:space="0" w:color="auto"/>
        <w:left w:val="none" w:sz="0" w:space="0" w:color="auto"/>
        <w:bottom w:val="none" w:sz="0" w:space="0" w:color="auto"/>
        <w:right w:val="none" w:sz="0" w:space="0" w:color="auto"/>
      </w:divBdr>
      <w:divsChild>
        <w:div w:id="774595184">
          <w:marLeft w:val="480"/>
          <w:marRight w:val="0"/>
          <w:marTop w:val="0"/>
          <w:marBottom w:val="0"/>
          <w:divBdr>
            <w:top w:val="none" w:sz="0" w:space="0" w:color="auto"/>
            <w:left w:val="none" w:sz="0" w:space="0" w:color="auto"/>
            <w:bottom w:val="none" w:sz="0" w:space="0" w:color="auto"/>
            <w:right w:val="none" w:sz="0" w:space="0" w:color="auto"/>
          </w:divBdr>
        </w:div>
        <w:div w:id="251160169">
          <w:marLeft w:val="480"/>
          <w:marRight w:val="0"/>
          <w:marTop w:val="0"/>
          <w:marBottom w:val="0"/>
          <w:divBdr>
            <w:top w:val="none" w:sz="0" w:space="0" w:color="auto"/>
            <w:left w:val="none" w:sz="0" w:space="0" w:color="auto"/>
            <w:bottom w:val="none" w:sz="0" w:space="0" w:color="auto"/>
            <w:right w:val="none" w:sz="0" w:space="0" w:color="auto"/>
          </w:divBdr>
        </w:div>
        <w:div w:id="2093894187">
          <w:marLeft w:val="480"/>
          <w:marRight w:val="0"/>
          <w:marTop w:val="0"/>
          <w:marBottom w:val="0"/>
          <w:divBdr>
            <w:top w:val="none" w:sz="0" w:space="0" w:color="auto"/>
            <w:left w:val="none" w:sz="0" w:space="0" w:color="auto"/>
            <w:bottom w:val="none" w:sz="0" w:space="0" w:color="auto"/>
            <w:right w:val="none" w:sz="0" w:space="0" w:color="auto"/>
          </w:divBdr>
        </w:div>
        <w:div w:id="2017687606">
          <w:marLeft w:val="480"/>
          <w:marRight w:val="0"/>
          <w:marTop w:val="0"/>
          <w:marBottom w:val="0"/>
          <w:divBdr>
            <w:top w:val="none" w:sz="0" w:space="0" w:color="auto"/>
            <w:left w:val="none" w:sz="0" w:space="0" w:color="auto"/>
            <w:bottom w:val="none" w:sz="0" w:space="0" w:color="auto"/>
            <w:right w:val="none" w:sz="0" w:space="0" w:color="auto"/>
          </w:divBdr>
        </w:div>
        <w:div w:id="1830553799">
          <w:marLeft w:val="480"/>
          <w:marRight w:val="0"/>
          <w:marTop w:val="0"/>
          <w:marBottom w:val="0"/>
          <w:divBdr>
            <w:top w:val="none" w:sz="0" w:space="0" w:color="auto"/>
            <w:left w:val="none" w:sz="0" w:space="0" w:color="auto"/>
            <w:bottom w:val="none" w:sz="0" w:space="0" w:color="auto"/>
            <w:right w:val="none" w:sz="0" w:space="0" w:color="auto"/>
          </w:divBdr>
        </w:div>
        <w:div w:id="1404642003">
          <w:marLeft w:val="480"/>
          <w:marRight w:val="0"/>
          <w:marTop w:val="0"/>
          <w:marBottom w:val="0"/>
          <w:divBdr>
            <w:top w:val="none" w:sz="0" w:space="0" w:color="auto"/>
            <w:left w:val="none" w:sz="0" w:space="0" w:color="auto"/>
            <w:bottom w:val="none" w:sz="0" w:space="0" w:color="auto"/>
            <w:right w:val="none" w:sz="0" w:space="0" w:color="auto"/>
          </w:divBdr>
        </w:div>
        <w:div w:id="408307332">
          <w:marLeft w:val="480"/>
          <w:marRight w:val="0"/>
          <w:marTop w:val="0"/>
          <w:marBottom w:val="0"/>
          <w:divBdr>
            <w:top w:val="none" w:sz="0" w:space="0" w:color="auto"/>
            <w:left w:val="none" w:sz="0" w:space="0" w:color="auto"/>
            <w:bottom w:val="none" w:sz="0" w:space="0" w:color="auto"/>
            <w:right w:val="none" w:sz="0" w:space="0" w:color="auto"/>
          </w:divBdr>
        </w:div>
        <w:div w:id="1103258144">
          <w:marLeft w:val="480"/>
          <w:marRight w:val="0"/>
          <w:marTop w:val="0"/>
          <w:marBottom w:val="0"/>
          <w:divBdr>
            <w:top w:val="none" w:sz="0" w:space="0" w:color="auto"/>
            <w:left w:val="none" w:sz="0" w:space="0" w:color="auto"/>
            <w:bottom w:val="none" w:sz="0" w:space="0" w:color="auto"/>
            <w:right w:val="none" w:sz="0" w:space="0" w:color="auto"/>
          </w:divBdr>
        </w:div>
        <w:div w:id="404423462">
          <w:marLeft w:val="480"/>
          <w:marRight w:val="0"/>
          <w:marTop w:val="0"/>
          <w:marBottom w:val="0"/>
          <w:divBdr>
            <w:top w:val="none" w:sz="0" w:space="0" w:color="auto"/>
            <w:left w:val="none" w:sz="0" w:space="0" w:color="auto"/>
            <w:bottom w:val="none" w:sz="0" w:space="0" w:color="auto"/>
            <w:right w:val="none" w:sz="0" w:space="0" w:color="auto"/>
          </w:divBdr>
        </w:div>
        <w:div w:id="1488789228">
          <w:marLeft w:val="480"/>
          <w:marRight w:val="0"/>
          <w:marTop w:val="0"/>
          <w:marBottom w:val="0"/>
          <w:divBdr>
            <w:top w:val="none" w:sz="0" w:space="0" w:color="auto"/>
            <w:left w:val="none" w:sz="0" w:space="0" w:color="auto"/>
            <w:bottom w:val="none" w:sz="0" w:space="0" w:color="auto"/>
            <w:right w:val="none" w:sz="0" w:space="0" w:color="auto"/>
          </w:divBdr>
        </w:div>
        <w:div w:id="1732802370">
          <w:marLeft w:val="480"/>
          <w:marRight w:val="0"/>
          <w:marTop w:val="0"/>
          <w:marBottom w:val="0"/>
          <w:divBdr>
            <w:top w:val="none" w:sz="0" w:space="0" w:color="auto"/>
            <w:left w:val="none" w:sz="0" w:space="0" w:color="auto"/>
            <w:bottom w:val="none" w:sz="0" w:space="0" w:color="auto"/>
            <w:right w:val="none" w:sz="0" w:space="0" w:color="auto"/>
          </w:divBdr>
        </w:div>
        <w:div w:id="1096483271">
          <w:marLeft w:val="480"/>
          <w:marRight w:val="0"/>
          <w:marTop w:val="0"/>
          <w:marBottom w:val="0"/>
          <w:divBdr>
            <w:top w:val="none" w:sz="0" w:space="0" w:color="auto"/>
            <w:left w:val="none" w:sz="0" w:space="0" w:color="auto"/>
            <w:bottom w:val="none" w:sz="0" w:space="0" w:color="auto"/>
            <w:right w:val="none" w:sz="0" w:space="0" w:color="auto"/>
          </w:divBdr>
        </w:div>
        <w:div w:id="624042855">
          <w:marLeft w:val="480"/>
          <w:marRight w:val="0"/>
          <w:marTop w:val="0"/>
          <w:marBottom w:val="0"/>
          <w:divBdr>
            <w:top w:val="none" w:sz="0" w:space="0" w:color="auto"/>
            <w:left w:val="none" w:sz="0" w:space="0" w:color="auto"/>
            <w:bottom w:val="none" w:sz="0" w:space="0" w:color="auto"/>
            <w:right w:val="none" w:sz="0" w:space="0" w:color="auto"/>
          </w:divBdr>
        </w:div>
        <w:div w:id="660886026">
          <w:marLeft w:val="480"/>
          <w:marRight w:val="0"/>
          <w:marTop w:val="0"/>
          <w:marBottom w:val="0"/>
          <w:divBdr>
            <w:top w:val="none" w:sz="0" w:space="0" w:color="auto"/>
            <w:left w:val="none" w:sz="0" w:space="0" w:color="auto"/>
            <w:bottom w:val="none" w:sz="0" w:space="0" w:color="auto"/>
            <w:right w:val="none" w:sz="0" w:space="0" w:color="auto"/>
          </w:divBdr>
        </w:div>
        <w:div w:id="1465853249">
          <w:marLeft w:val="480"/>
          <w:marRight w:val="0"/>
          <w:marTop w:val="0"/>
          <w:marBottom w:val="0"/>
          <w:divBdr>
            <w:top w:val="none" w:sz="0" w:space="0" w:color="auto"/>
            <w:left w:val="none" w:sz="0" w:space="0" w:color="auto"/>
            <w:bottom w:val="none" w:sz="0" w:space="0" w:color="auto"/>
            <w:right w:val="none" w:sz="0" w:space="0" w:color="auto"/>
          </w:divBdr>
        </w:div>
        <w:div w:id="1412314269">
          <w:marLeft w:val="480"/>
          <w:marRight w:val="0"/>
          <w:marTop w:val="0"/>
          <w:marBottom w:val="0"/>
          <w:divBdr>
            <w:top w:val="none" w:sz="0" w:space="0" w:color="auto"/>
            <w:left w:val="none" w:sz="0" w:space="0" w:color="auto"/>
            <w:bottom w:val="none" w:sz="0" w:space="0" w:color="auto"/>
            <w:right w:val="none" w:sz="0" w:space="0" w:color="auto"/>
          </w:divBdr>
        </w:div>
        <w:div w:id="1950696898">
          <w:marLeft w:val="480"/>
          <w:marRight w:val="0"/>
          <w:marTop w:val="0"/>
          <w:marBottom w:val="0"/>
          <w:divBdr>
            <w:top w:val="none" w:sz="0" w:space="0" w:color="auto"/>
            <w:left w:val="none" w:sz="0" w:space="0" w:color="auto"/>
            <w:bottom w:val="none" w:sz="0" w:space="0" w:color="auto"/>
            <w:right w:val="none" w:sz="0" w:space="0" w:color="auto"/>
          </w:divBdr>
        </w:div>
        <w:div w:id="1038747143">
          <w:marLeft w:val="480"/>
          <w:marRight w:val="0"/>
          <w:marTop w:val="0"/>
          <w:marBottom w:val="0"/>
          <w:divBdr>
            <w:top w:val="none" w:sz="0" w:space="0" w:color="auto"/>
            <w:left w:val="none" w:sz="0" w:space="0" w:color="auto"/>
            <w:bottom w:val="none" w:sz="0" w:space="0" w:color="auto"/>
            <w:right w:val="none" w:sz="0" w:space="0" w:color="auto"/>
          </w:divBdr>
        </w:div>
        <w:div w:id="1044063991">
          <w:marLeft w:val="480"/>
          <w:marRight w:val="0"/>
          <w:marTop w:val="0"/>
          <w:marBottom w:val="0"/>
          <w:divBdr>
            <w:top w:val="none" w:sz="0" w:space="0" w:color="auto"/>
            <w:left w:val="none" w:sz="0" w:space="0" w:color="auto"/>
            <w:bottom w:val="none" w:sz="0" w:space="0" w:color="auto"/>
            <w:right w:val="none" w:sz="0" w:space="0" w:color="auto"/>
          </w:divBdr>
        </w:div>
        <w:div w:id="1470826697">
          <w:marLeft w:val="480"/>
          <w:marRight w:val="0"/>
          <w:marTop w:val="0"/>
          <w:marBottom w:val="0"/>
          <w:divBdr>
            <w:top w:val="none" w:sz="0" w:space="0" w:color="auto"/>
            <w:left w:val="none" w:sz="0" w:space="0" w:color="auto"/>
            <w:bottom w:val="none" w:sz="0" w:space="0" w:color="auto"/>
            <w:right w:val="none" w:sz="0" w:space="0" w:color="auto"/>
          </w:divBdr>
        </w:div>
        <w:div w:id="468934535">
          <w:marLeft w:val="480"/>
          <w:marRight w:val="0"/>
          <w:marTop w:val="0"/>
          <w:marBottom w:val="0"/>
          <w:divBdr>
            <w:top w:val="none" w:sz="0" w:space="0" w:color="auto"/>
            <w:left w:val="none" w:sz="0" w:space="0" w:color="auto"/>
            <w:bottom w:val="none" w:sz="0" w:space="0" w:color="auto"/>
            <w:right w:val="none" w:sz="0" w:space="0" w:color="auto"/>
          </w:divBdr>
        </w:div>
        <w:div w:id="1490632944">
          <w:marLeft w:val="480"/>
          <w:marRight w:val="0"/>
          <w:marTop w:val="0"/>
          <w:marBottom w:val="0"/>
          <w:divBdr>
            <w:top w:val="none" w:sz="0" w:space="0" w:color="auto"/>
            <w:left w:val="none" w:sz="0" w:space="0" w:color="auto"/>
            <w:bottom w:val="none" w:sz="0" w:space="0" w:color="auto"/>
            <w:right w:val="none" w:sz="0" w:space="0" w:color="auto"/>
          </w:divBdr>
        </w:div>
        <w:div w:id="1703703383">
          <w:marLeft w:val="480"/>
          <w:marRight w:val="0"/>
          <w:marTop w:val="0"/>
          <w:marBottom w:val="0"/>
          <w:divBdr>
            <w:top w:val="none" w:sz="0" w:space="0" w:color="auto"/>
            <w:left w:val="none" w:sz="0" w:space="0" w:color="auto"/>
            <w:bottom w:val="none" w:sz="0" w:space="0" w:color="auto"/>
            <w:right w:val="none" w:sz="0" w:space="0" w:color="auto"/>
          </w:divBdr>
        </w:div>
        <w:div w:id="153642462">
          <w:marLeft w:val="480"/>
          <w:marRight w:val="0"/>
          <w:marTop w:val="0"/>
          <w:marBottom w:val="0"/>
          <w:divBdr>
            <w:top w:val="none" w:sz="0" w:space="0" w:color="auto"/>
            <w:left w:val="none" w:sz="0" w:space="0" w:color="auto"/>
            <w:bottom w:val="none" w:sz="0" w:space="0" w:color="auto"/>
            <w:right w:val="none" w:sz="0" w:space="0" w:color="auto"/>
          </w:divBdr>
        </w:div>
        <w:div w:id="324434168">
          <w:marLeft w:val="480"/>
          <w:marRight w:val="0"/>
          <w:marTop w:val="0"/>
          <w:marBottom w:val="0"/>
          <w:divBdr>
            <w:top w:val="none" w:sz="0" w:space="0" w:color="auto"/>
            <w:left w:val="none" w:sz="0" w:space="0" w:color="auto"/>
            <w:bottom w:val="none" w:sz="0" w:space="0" w:color="auto"/>
            <w:right w:val="none" w:sz="0" w:space="0" w:color="auto"/>
          </w:divBdr>
        </w:div>
        <w:div w:id="1759474764">
          <w:marLeft w:val="480"/>
          <w:marRight w:val="0"/>
          <w:marTop w:val="0"/>
          <w:marBottom w:val="0"/>
          <w:divBdr>
            <w:top w:val="none" w:sz="0" w:space="0" w:color="auto"/>
            <w:left w:val="none" w:sz="0" w:space="0" w:color="auto"/>
            <w:bottom w:val="none" w:sz="0" w:space="0" w:color="auto"/>
            <w:right w:val="none" w:sz="0" w:space="0" w:color="auto"/>
          </w:divBdr>
        </w:div>
        <w:div w:id="1115439771">
          <w:marLeft w:val="480"/>
          <w:marRight w:val="0"/>
          <w:marTop w:val="0"/>
          <w:marBottom w:val="0"/>
          <w:divBdr>
            <w:top w:val="none" w:sz="0" w:space="0" w:color="auto"/>
            <w:left w:val="none" w:sz="0" w:space="0" w:color="auto"/>
            <w:bottom w:val="none" w:sz="0" w:space="0" w:color="auto"/>
            <w:right w:val="none" w:sz="0" w:space="0" w:color="auto"/>
          </w:divBdr>
        </w:div>
        <w:div w:id="1300527804">
          <w:marLeft w:val="480"/>
          <w:marRight w:val="0"/>
          <w:marTop w:val="0"/>
          <w:marBottom w:val="0"/>
          <w:divBdr>
            <w:top w:val="none" w:sz="0" w:space="0" w:color="auto"/>
            <w:left w:val="none" w:sz="0" w:space="0" w:color="auto"/>
            <w:bottom w:val="none" w:sz="0" w:space="0" w:color="auto"/>
            <w:right w:val="none" w:sz="0" w:space="0" w:color="auto"/>
          </w:divBdr>
        </w:div>
        <w:div w:id="763113841">
          <w:marLeft w:val="480"/>
          <w:marRight w:val="0"/>
          <w:marTop w:val="0"/>
          <w:marBottom w:val="0"/>
          <w:divBdr>
            <w:top w:val="none" w:sz="0" w:space="0" w:color="auto"/>
            <w:left w:val="none" w:sz="0" w:space="0" w:color="auto"/>
            <w:bottom w:val="none" w:sz="0" w:space="0" w:color="auto"/>
            <w:right w:val="none" w:sz="0" w:space="0" w:color="auto"/>
          </w:divBdr>
        </w:div>
        <w:div w:id="1246954632">
          <w:marLeft w:val="480"/>
          <w:marRight w:val="0"/>
          <w:marTop w:val="0"/>
          <w:marBottom w:val="0"/>
          <w:divBdr>
            <w:top w:val="none" w:sz="0" w:space="0" w:color="auto"/>
            <w:left w:val="none" w:sz="0" w:space="0" w:color="auto"/>
            <w:bottom w:val="none" w:sz="0" w:space="0" w:color="auto"/>
            <w:right w:val="none" w:sz="0" w:space="0" w:color="auto"/>
          </w:divBdr>
        </w:div>
        <w:div w:id="1512795528">
          <w:marLeft w:val="480"/>
          <w:marRight w:val="0"/>
          <w:marTop w:val="0"/>
          <w:marBottom w:val="0"/>
          <w:divBdr>
            <w:top w:val="none" w:sz="0" w:space="0" w:color="auto"/>
            <w:left w:val="none" w:sz="0" w:space="0" w:color="auto"/>
            <w:bottom w:val="none" w:sz="0" w:space="0" w:color="auto"/>
            <w:right w:val="none" w:sz="0" w:space="0" w:color="auto"/>
          </w:divBdr>
        </w:div>
        <w:div w:id="301351279">
          <w:marLeft w:val="480"/>
          <w:marRight w:val="0"/>
          <w:marTop w:val="0"/>
          <w:marBottom w:val="0"/>
          <w:divBdr>
            <w:top w:val="none" w:sz="0" w:space="0" w:color="auto"/>
            <w:left w:val="none" w:sz="0" w:space="0" w:color="auto"/>
            <w:bottom w:val="none" w:sz="0" w:space="0" w:color="auto"/>
            <w:right w:val="none" w:sz="0" w:space="0" w:color="auto"/>
          </w:divBdr>
        </w:div>
        <w:div w:id="1351369062">
          <w:marLeft w:val="480"/>
          <w:marRight w:val="0"/>
          <w:marTop w:val="0"/>
          <w:marBottom w:val="0"/>
          <w:divBdr>
            <w:top w:val="none" w:sz="0" w:space="0" w:color="auto"/>
            <w:left w:val="none" w:sz="0" w:space="0" w:color="auto"/>
            <w:bottom w:val="none" w:sz="0" w:space="0" w:color="auto"/>
            <w:right w:val="none" w:sz="0" w:space="0" w:color="auto"/>
          </w:divBdr>
        </w:div>
      </w:divsChild>
    </w:div>
    <w:div w:id="87046661">
      <w:bodyDiv w:val="1"/>
      <w:marLeft w:val="0"/>
      <w:marRight w:val="0"/>
      <w:marTop w:val="0"/>
      <w:marBottom w:val="0"/>
      <w:divBdr>
        <w:top w:val="none" w:sz="0" w:space="0" w:color="auto"/>
        <w:left w:val="none" w:sz="0" w:space="0" w:color="auto"/>
        <w:bottom w:val="none" w:sz="0" w:space="0" w:color="auto"/>
        <w:right w:val="none" w:sz="0" w:space="0" w:color="auto"/>
      </w:divBdr>
      <w:divsChild>
        <w:div w:id="1741177507">
          <w:marLeft w:val="480"/>
          <w:marRight w:val="0"/>
          <w:marTop w:val="0"/>
          <w:marBottom w:val="0"/>
          <w:divBdr>
            <w:top w:val="none" w:sz="0" w:space="0" w:color="auto"/>
            <w:left w:val="none" w:sz="0" w:space="0" w:color="auto"/>
            <w:bottom w:val="none" w:sz="0" w:space="0" w:color="auto"/>
            <w:right w:val="none" w:sz="0" w:space="0" w:color="auto"/>
          </w:divBdr>
        </w:div>
        <w:div w:id="2017880618">
          <w:marLeft w:val="480"/>
          <w:marRight w:val="0"/>
          <w:marTop w:val="0"/>
          <w:marBottom w:val="0"/>
          <w:divBdr>
            <w:top w:val="none" w:sz="0" w:space="0" w:color="auto"/>
            <w:left w:val="none" w:sz="0" w:space="0" w:color="auto"/>
            <w:bottom w:val="none" w:sz="0" w:space="0" w:color="auto"/>
            <w:right w:val="none" w:sz="0" w:space="0" w:color="auto"/>
          </w:divBdr>
        </w:div>
        <w:div w:id="1903522034">
          <w:marLeft w:val="480"/>
          <w:marRight w:val="0"/>
          <w:marTop w:val="0"/>
          <w:marBottom w:val="0"/>
          <w:divBdr>
            <w:top w:val="none" w:sz="0" w:space="0" w:color="auto"/>
            <w:left w:val="none" w:sz="0" w:space="0" w:color="auto"/>
            <w:bottom w:val="none" w:sz="0" w:space="0" w:color="auto"/>
            <w:right w:val="none" w:sz="0" w:space="0" w:color="auto"/>
          </w:divBdr>
        </w:div>
        <w:div w:id="370032647">
          <w:marLeft w:val="480"/>
          <w:marRight w:val="0"/>
          <w:marTop w:val="0"/>
          <w:marBottom w:val="0"/>
          <w:divBdr>
            <w:top w:val="none" w:sz="0" w:space="0" w:color="auto"/>
            <w:left w:val="none" w:sz="0" w:space="0" w:color="auto"/>
            <w:bottom w:val="none" w:sz="0" w:space="0" w:color="auto"/>
            <w:right w:val="none" w:sz="0" w:space="0" w:color="auto"/>
          </w:divBdr>
        </w:div>
        <w:div w:id="1613589386">
          <w:marLeft w:val="480"/>
          <w:marRight w:val="0"/>
          <w:marTop w:val="0"/>
          <w:marBottom w:val="0"/>
          <w:divBdr>
            <w:top w:val="none" w:sz="0" w:space="0" w:color="auto"/>
            <w:left w:val="none" w:sz="0" w:space="0" w:color="auto"/>
            <w:bottom w:val="none" w:sz="0" w:space="0" w:color="auto"/>
            <w:right w:val="none" w:sz="0" w:space="0" w:color="auto"/>
          </w:divBdr>
        </w:div>
        <w:div w:id="1090546846">
          <w:marLeft w:val="480"/>
          <w:marRight w:val="0"/>
          <w:marTop w:val="0"/>
          <w:marBottom w:val="0"/>
          <w:divBdr>
            <w:top w:val="none" w:sz="0" w:space="0" w:color="auto"/>
            <w:left w:val="none" w:sz="0" w:space="0" w:color="auto"/>
            <w:bottom w:val="none" w:sz="0" w:space="0" w:color="auto"/>
            <w:right w:val="none" w:sz="0" w:space="0" w:color="auto"/>
          </w:divBdr>
        </w:div>
        <w:div w:id="315691943">
          <w:marLeft w:val="480"/>
          <w:marRight w:val="0"/>
          <w:marTop w:val="0"/>
          <w:marBottom w:val="0"/>
          <w:divBdr>
            <w:top w:val="none" w:sz="0" w:space="0" w:color="auto"/>
            <w:left w:val="none" w:sz="0" w:space="0" w:color="auto"/>
            <w:bottom w:val="none" w:sz="0" w:space="0" w:color="auto"/>
            <w:right w:val="none" w:sz="0" w:space="0" w:color="auto"/>
          </w:divBdr>
        </w:div>
        <w:div w:id="1803037501">
          <w:marLeft w:val="480"/>
          <w:marRight w:val="0"/>
          <w:marTop w:val="0"/>
          <w:marBottom w:val="0"/>
          <w:divBdr>
            <w:top w:val="none" w:sz="0" w:space="0" w:color="auto"/>
            <w:left w:val="none" w:sz="0" w:space="0" w:color="auto"/>
            <w:bottom w:val="none" w:sz="0" w:space="0" w:color="auto"/>
            <w:right w:val="none" w:sz="0" w:space="0" w:color="auto"/>
          </w:divBdr>
        </w:div>
        <w:div w:id="1631746114">
          <w:marLeft w:val="480"/>
          <w:marRight w:val="0"/>
          <w:marTop w:val="0"/>
          <w:marBottom w:val="0"/>
          <w:divBdr>
            <w:top w:val="none" w:sz="0" w:space="0" w:color="auto"/>
            <w:left w:val="none" w:sz="0" w:space="0" w:color="auto"/>
            <w:bottom w:val="none" w:sz="0" w:space="0" w:color="auto"/>
            <w:right w:val="none" w:sz="0" w:space="0" w:color="auto"/>
          </w:divBdr>
        </w:div>
        <w:div w:id="950475379">
          <w:marLeft w:val="480"/>
          <w:marRight w:val="0"/>
          <w:marTop w:val="0"/>
          <w:marBottom w:val="0"/>
          <w:divBdr>
            <w:top w:val="none" w:sz="0" w:space="0" w:color="auto"/>
            <w:left w:val="none" w:sz="0" w:space="0" w:color="auto"/>
            <w:bottom w:val="none" w:sz="0" w:space="0" w:color="auto"/>
            <w:right w:val="none" w:sz="0" w:space="0" w:color="auto"/>
          </w:divBdr>
        </w:div>
        <w:div w:id="1075669225">
          <w:marLeft w:val="480"/>
          <w:marRight w:val="0"/>
          <w:marTop w:val="0"/>
          <w:marBottom w:val="0"/>
          <w:divBdr>
            <w:top w:val="none" w:sz="0" w:space="0" w:color="auto"/>
            <w:left w:val="none" w:sz="0" w:space="0" w:color="auto"/>
            <w:bottom w:val="none" w:sz="0" w:space="0" w:color="auto"/>
            <w:right w:val="none" w:sz="0" w:space="0" w:color="auto"/>
          </w:divBdr>
        </w:div>
        <w:div w:id="1325550184">
          <w:marLeft w:val="480"/>
          <w:marRight w:val="0"/>
          <w:marTop w:val="0"/>
          <w:marBottom w:val="0"/>
          <w:divBdr>
            <w:top w:val="none" w:sz="0" w:space="0" w:color="auto"/>
            <w:left w:val="none" w:sz="0" w:space="0" w:color="auto"/>
            <w:bottom w:val="none" w:sz="0" w:space="0" w:color="auto"/>
            <w:right w:val="none" w:sz="0" w:space="0" w:color="auto"/>
          </w:divBdr>
        </w:div>
        <w:div w:id="580141868">
          <w:marLeft w:val="480"/>
          <w:marRight w:val="0"/>
          <w:marTop w:val="0"/>
          <w:marBottom w:val="0"/>
          <w:divBdr>
            <w:top w:val="none" w:sz="0" w:space="0" w:color="auto"/>
            <w:left w:val="none" w:sz="0" w:space="0" w:color="auto"/>
            <w:bottom w:val="none" w:sz="0" w:space="0" w:color="auto"/>
            <w:right w:val="none" w:sz="0" w:space="0" w:color="auto"/>
          </w:divBdr>
        </w:div>
        <w:div w:id="358238570">
          <w:marLeft w:val="480"/>
          <w:marRight w:val="0"/>
          <w:marTop w:val="0"/>
          <w:marBottom w:val="0"/>
          <w:divBdr>
            <w:top w:val="none" w:sz="0" w:space="0" w:color="auto"/>
            <w:left w:val="none" w:sz="0" w:space="0" w:color="auto"/>
            <w:bottom w:val="none" w:sz="0" w:space="0" w:color="auto"/>
            <w:right w:val="none" w:sz="0" w:space="0" w:color="auto"/>
          </w:divBdr>
        </w:div>
        <w:div w:id="61948302">
          <w:marLeft w:val="480"/>
          <w:marRight w:val="0"/>
          <w:marTop w:val="0"/>
          <w:marBottom w:val="0"/>
          <w:divBdr>
            <w:top w:val="none" w:sz="0" w:space="0" w:color="auto"/>
            <w:left w:val="none" w:sz="0" w:space="0" w:color="auto"/>
            <w:bottom w:val="none" w:sz="0" w:space="0" w:color="auto"/>
            <w:right w:val="none" w:sz="0" w:space="0" w:color="auto"/>
          </w:divBdr>
        </w:div>
        <w:div w:id="2003048191">
          <w:marLeft w:val="480"/>
          <w:marRight w:val="0"/>
          <w:marTop w:val="0"/>
          <w:marBottom w:val="0"/>
          <w:divBdr>
            <w:top w:val="none" w:sz="0" w:space="0" w:color="auto"/>
            <w:left w:val="none" w:sz="0" w:space="0" w:color="auto"/>
            <w:bottom w:val="none" w:sz="0" w:space="0" w:color="auto"/>
            <w:right w:val="none" w:sz="0" w:space="0" w:color="auto"/>
          </w:divBdr>
        </w:div>
        <w:div w:id="1322001048">
          <w:marLeft w:val="480"/>
          <w:marRight w:val="0"/>
          <w:marTop w:val="0"/>
          <w:marBottom w:val="0"/>
          <w:divBdr>
            <w:top w:val="none" w:sz="0" w:space="0" w:color="auto"/>
            <w:left w:val="none" w:sz="0" w:space="0" w:color="auto"/>
            <w:bottom w:val="none" w:sz="0" w:space="0" w:color="auto"/>
            <w:right w:val="none" w:sz="0" w:space="0" w:color="auto"/>
          </w:divBdr>
        </w:div>
        <w:div w:id="1156265708">
          <w:marLeft w:val="480"/>
          <w:marRight w:val="0"/>
          <w:marTop w:val="0"/>
          <w:marBottom w:val="0"/>
          <w:divBdr>
            <w:top w:val="none" w:sz="0" w:space="0" w:color="auto"/>
            <w:left w:val="none" w:sz="0" w:space="0" w:color="auto"/>
            <w:bottom w:val="none" w:sz="0" w:space="0" w:color="auto"/>
            <w:right w:val="none" w:sz="0" w:space="0" w:color="auto"/>
          </w:divBdr>
        </w:div>
        <w:div w:id="592786423">
          <w:marLeft w:val="480"/>
          <w:marRight w:val="0"/>
          <w:marTop w:val="0"/>
          <w:marBottom w:val="0"/>
          <w:divBdr>
            <w:top w:val="none" w:sz="0" w:space="0" w:color="auto"/>
            <w:left w:val="none" w:sz="0" w:space="0" w:color="auto"/>
            <w:bottom w:val="none" w:sz="0" w:space="0" w:color="auto"/>
            <w:right w:val="none" w:sz="0" w:space="0" w:color="auto"/>
          </w:divBdr>
        </w:div>
        <w:div w:id="665789856">
          <w:marLeft w:val="480"/>
          <w:marRight w:val="0"/>
          <w:marTop w:val="0"/>
          <w:marBottom w:val="0"/>
          <w:divBdr>
            <w:top w:val="none" w:sz="0" w:space="0" w:color="auto"/>
            <w:left w:val="none" w:sz="0" w:space="0" w:color="auto"/>
            <w:bottom w:val="none" w:sz="0" w:space="0" w:color="auto"/>
            <w:right w:val="none" w:sz="0" w:space="0" w:color="auto"/>
          </w:divBdr>
        </w:div>
        <w:div w:id="163784215">
          <w:marLeft w:val="480"/>
          <w:marRight w:val="0"/>
          <w:marTop w:val="0"/>
          <w:marBottom w:val="0"/>
          <w:divBdr>
            <w:top w:val="none" w:sz="0" w:space="0" w:color="auto"/>
            <w:left w:val="none" w:sz="0" w:space="0" w:color="auto"/>
            <w:bottom w:val="none" w:sz="0" w:space="0" w:color="auto"/>
            <w:right w:val="none" w:sz="0" w:space="0" w:color="auto"/>
          </w:divBdr>
        </w:div>
        <w:div w:id="1569075824">
          <w:marLeft w:val="480"/>
          <w:marRight w:val="0"/>
          <w:marTop w:val="0"/>
          <w:marBottom w:val="0"/>
          <w:divBdr>
            <w:top w:val="none" w:sz="0" w:space="0" w:color="auto"/>
            <w:left w:val="none" w:sz="0" w:space="0" w:color="auto"/>
            <w:bottom w:val="none" w:sz="0" w:space="0" w:color="auto"/>
            <w:right w:val="none" w:sz="0" w:space="0" w:color="auto"/>
          </w:divBdr>
        </w:div>
      </w:divsChild>
    </w:div>
    <w:div w:id="87310600">
      <w:bodyDiv w:val="1"/>
      <w:marLeft w:val="0"/>
      <w:marRight w:val="0"/>
      <w:marTop w:val="0"/>
      <w:marBottom w:val="0"/>
      <w:divBdr>
        <w:top w:val="none" w:sz="0" w:space="0" w:color="auto"/>
        <w:left w:val="none" w:sz="0" w:space="0" w:color="auto"/>
        <w:bottom w:val="none" w:sz="0" w:space="0" w:color="auto"/>
        <w:right w:val="none" w:sz="0" w:space="0" w:color="auto"/>
      </w:divBdr>
    </w:div>
    <w:div w:id="87428706">
      <w:bodyDiv w:val="1"/>
      <w:marLeft w:val="0"/>
      <w:marRight w:val="0"/>
      <w:marTop w:val="0"/>
      <w:marBottom w:val="0"/>
      <w:divBdr>
        <w:top w:val="none" w:sz="0" w:space="0" w:color="auto"/>
        <w:left w:val="none" w:sz="0" w:space="0" w:color="auto"/>
        <w:bottom w:val="none" w:sz="0" w:space="0" w:color="auto"/>
        <w:right w:val="none" w:sz="0" w:space="0" w:color="auto"/>
      </w:divBdr>
    </w:div>
    <w:div w:id="87624703">
      <w:bodyDiv w:val="1"/>
      <w:marLeft w:val="0"/>
      <w:marRight w:val="0"/>
      <w:marTop w:val="0"/>
      <w:marBottom w:val="0"/>
      <w:divBdr>
        <w:top w:val="none" w:sz="0" w:space="0" w:color="auto"/>
        <w:left w:val="none" w:sz="0" w:space="0" w:color="auto"/>
        <w:bottom w:val="none" w:sz="0" w:space="0" w:color="auto"/>
        <w:right w:val="none" w:sz="0" w:space="0" w:color="auto"/>
      </w:divBdr>
    </w:div>
    <w:div w:id="88164014">
      <w:bodyDiv w:val="1"/>
      <w:marLeft w:val="0"/>
      <w:marRight w:val="0"/>
      <w:marTop w:val="0"/>
      <w:marBottom w:val="0"/>
      <w:divBdr>
        <w:top w:val="none" w:sz="0" w:space="0" w:color="auto"/>
        <w:left w:val="none" w:sz="0" w:space="0" w:color="auto"/>
        <w:bottom w:val="none" w:sz="0" w:space="0" w:color="auto"/>
        <w:right w:val="none" w:sz="0" w:space="0" w:color="auto"/>
      </w:divBdr>
    </w:div>
    <w:div w:id="88307762">
      <w:bodyDiv w:val="1"/>
      <w:marLeft w:val="0"/>
      <w:marRight w:val="0"/>
      <w:marTop w:val="0"/>
      <w:marBottom w:val="0"/>
      <w:divBdr>
        <w:top w:val="none" w:sz="0" w:space="0" w:color="auto"/>
        <w:left w:val="none" w:sz="0" w:space="0" w:color="auto"/>
        <w:bottom w:val="none" w:sz="0" w:space="0" w:color="auto"/>
        <w:right w:val="none" w:sz="0" w:space="0" w:color="auto"/>
      </w:divBdr>
    </w:div>
    <w:div w:id="88816267">
      <w:bodyDiv w:val="1"/>
      <w:marLeft w:val="0"/>
      <w:marRight w:val="0"/>
      <w:marTop w:val="0"/>
      <w:marBottom w:val="0"/>
      <w:divBdr>
        <w:top w:val="none" w:sz="0" w:space="0" w:color="auto"/>
        <w:left w:val="none" w:sz="0" w:space="0" w:color="auto"/>
        <w:bottom w:val="none" w:sz="0" w:space="0" w:color="auto"/>
        <w:right w:val="none" w:sz="0" w:space="0" w:color="auto"/>
      </w:divBdr>
    </w:div>
    <w:div w:id="89204863">
      <w:bodyDiv w:val="1"/>
      <w:marLeft w:val="0"/>
      <w:marRight w:val="0"/>
      <w:marTop w:val="0"/>
      <w:marBottom w:val="0"/>
      <w:divBdr>
        <w:top w:val="none" w:sz="0" w:space="0" w:color="auto"/>
        <w:left w:val="none" w:sz="0" w:space="0" w:color="auto"/>
        <w:bottom w:val="none" w:sz="0" w:space="0" w:color="auto"/>
        <w:right w:val="none" w:sz="0" w:space="0" w:color="auto"/>
      </w:divBdr>
    </w:div>
    <w:div w:id="89591392">
      <w:bodyDiv w:val="1"/>
      <w:marLeft w:val="0"/>
      <w:marRight w:val="0"/>
      <w:marTop w:val="0"/>
      <w:marBottom w:val="0"/>
      <w:divBdr>
        <w:top w:val="none" w:sz="0" w:space="0" w:color="auto"/>
        <w:left w:val="none" w:sz="0" w:space="0" w:color="auto"/>
        <w:bottom w:val="none" w:sz="0" w:space="0" w:color="auto"/>
        <w:right w:val="none" w:sz="0" w:space="0" w:color="auto"/>
      </w:divBdr>
    </w:div>
    <w:div w:id="90976173">
      <w:bodyDiv w:val="1"/>
      <w:marLeft w:val="0"/>
      <w:marRight w:val="0"/>
      <w:marTop w:val="0"/>
      <w:marBottom w:val="0"/>
      <w:divBdr>
        <w:top w:val="none" w:sz="0" w:space="0" w:color="auto"/>
        <w:left w:val="none" w:sz="0" w:space="0" w:color="auto"/>
        <w:bottom w:val="none" w:sz="0" w:space="0" w:color="auto"/>
        <w:right w:val="none" w:sz="0" w:space="0" w:color="auto"/>
      </w:divBdr>
    </w:div>
    <w:div w:id="91518071">
      <w:bodyDiv w:val="1"/>
      <w:marLeft w:val="0"/>
      <w:marRight w:val="0"/>
      <w:marTop w:val="0"/>
      <w:marBottom w:val="0"/>
      <w:divBdr>
        <w:top w:val="none" w:sz="0" w:space="0" w:color="auto"/>
        <w:left w:val="none" w:sz="0" w:space="0" w:color="auto"/>
        <w:bottom w:val="none" w:sz="0" w:space="0" w:color="auto"/>
        <w:right w:val="none" w:sz="0" w:space="0" w:color="auto"/>
      </w:divBdr>
    </w:div>
    <w:div w:id="91752176">
      <w:bodyDiv w:val="1"/>
      <w:marLeft w:val="0"/>
      <w:marRight w:val="0"/>
      <w:marTop w:val="0"/>
      <w:marBottom w:val="0"/>
      <w:divBdr>
        <w:top w:val="none" w:sz="0" w:space="0" w:color="auto"/>
        <w:left w:val="none" w:sz="0" w:space="0" w:color="auto"/>
        <w:bottom w:val="none" w:sz="0" w:space="0" w:color="auto"/>
        <w:right w:val="none" w:sz="0" w:space="0" w:color="auto"/>
      </w:divBdr>
    </w:div>
    <w:div w:id="91777978">
      <w:bodyDiv w:val="1"/>
      <w:marLeft w:val="0"/>
      <w:marRight w:val="0"/>
      <w:marTop w:val="0"/>
      <w:marBottom w:val="0"/>
      <w:divBdr>
        <w:top w:val="none" w:sz="0" w:space="0" w:color="auto"/>
        <w:left w:val="none" w:sz="0" w:space="0" w:color="auto"/>
        <w:bottom w:val="none" w:sz="0" w:space="0" w:color="auto"/>
        <w:right w:val="none" w:sz="0" w:space="0" w:color="auto"/>
      </w:divBdr>
    </w:div>
    <w:div w:id="91975688">
      <w:bodyDiv w:val="1"/>
      <w:marLeft w:val="0"/>
      <w:marRight w:val="0"/>
      <w:marTop w:val="0"/>
      <w:marBottom w:val="0"/>
      <w:divBdr>
        <w:top w:val="none" w:sz="0" w:space="0" w:color="auto"/>
        <w:left w:val="none" w:sz="0" w:space="0" w:color="auto"/>
        <w:bottom w:val="none" w:sz="0" w:space="0" w:color="auto"/>
        <w:right w:val="none" w:sz="0" w:space="0" w:color="auto"/>
      </w:divBdr>
    </w:div>
    <w:div w:id="92023047">
      <w:bodyDiv w:val="1"/>
      <w:marLeft w:val="0"/>
      <w:marRight w:val="0"/>
      <w:marTop w:val="0"/>
      <w:marBottom w:val="0"/>
      <w:divBdr>
        <w:top w:val="none" w:sz="0" w:space="0" w:color="auto"/>
        <w:left w:val="none" w:sz="0" w:space="0" w:color="auto"/>
        <w:bottom w:val="none" w:sz="0" w:space="0" w:color="auto"/>
        <w:right w:val="none" w:sz="0" w:space="0" w:color="auto"/>
      </w:divBdr>
    </w:div>
    <w:div w:id="92362603">
      <w:bodyDiv w:val="1"/>
      <w:marLeft w:val="0"/>
      <w:marRight w:val="0"/>
      <w:marTop w:val="0"/>
      <w:marBottom w:val="0"/>
      <w:divBdr>
        <w:top w:val="none" w:sz="0" w:space="0" w:color="auto"/>
        <w:left w:val="none" w:sz="0" w:space="0" w:color="auto"/>
        <w:bottom w:val="none" w:sz="0" w:space="0" w:color="auto"/>
        <w:right w:val="none" w:sz="0" w:space="0" w:color="auto"/>
      </w:divBdr>
    </w:div>
    <w:div w:id="93483097">
      <w:bodyDiv w:val="1"/>
      <w:marLeft w:val="0"/>
      <w:marRight w:val="0"/>
      <w:marTop w:val="0"/>
      <w:marBottom w:val="0"/>
      <w:divBdr>
        <w:top w:val="none" w:sz="0" w:space="0" w:color="auto"/>
        <w:left w:val="none" w:sz="0" w:space="0" w:color="auto"/>
        <w:bottom w:val="none" w:sz="0" w:space="0" w:color="auto"/>
        <w:right w:val="none" w:sz="0" w:space="0" w:color="auto"/>
      </w:divBdr>
    </w:div>
    <w:div w:id="93676956">
      <w:bodyDiv w:val="1"/>
      <w:marLeft w:val="0"/>
      <w:marRight w:val="0"/>
      <w:marTop w:val="0"/>
      <w:marBottom w:val="0"/>
      <w:divBdr>
        <w:top w:val="none" w:sz="0" w:space="0" w:color="auto"/>
        <w:left w:val="none" w:sz="0" w:space="0" w:color="auto"/>
        <w:bottom w:val="none" w:sz="0" w:space="0" w:color="auto"/>
        <w:right w:val="none" w:sz="0" w:space="0" w:color="auto"/>
      </w:divBdr>
    </w:div>
    <w:div w:id="93718442">
      <w:bodyDiv w:val="1"/>
      <w:marLeft w:val="0"/>
      <w:marRight w:val="0"/>
      <w:marTop w:val="0"/>
      <w:marBottom w:val="0"/>
      <w:divBdr>
        <w:top w:val="none" w:sz="0" w:space="0" w:color="auto"/>
        <w:left w:val="none" w:sz="0" w:space="0" w:color="auto"/>
        <w:bottom w:val="none" w:sz="0" w:space="0" w:color="auto"/>
        <w:right w:val="none" w:sz="0" w:space="0" w:color="auto"/>
      </w:divBdr>
    </w:div>
    <w:div w:id="94254286">
      <w:bodyDiv w:val="1"/>
      <w:marLeft w:val="0"/>
      <w:marRight w:val="0"/>
      <w:marTop w:val="0"/>
      <w:marBottom w:val="0"/>
      <w:divBdr>
        <w:top w:val="none" w:sz="0" w:space="0" w:color="auto"/>
        <w:left w:val="none" w:sz="0" w:space="0" w:color="auto"/>
        <w:bottom w:val="none" w:sz="0" w:space="0" w:color="auto"/>
        <w:right w:val="none" w:sz="0" w:space="0" w:color="auto"/>
      </w:divBdr>
    </w:div>
    <w:div w:id="94325698">
      <w:bodyDiv w:val="1"/>
      <w:marLeft w:val="0"/>
      <w:marRight w:val="0"/>
      <w:marTop w:val="0"/>
      <w:marBottom w:val="0"/>
      <w:divBdr>
        <w:top w:val="none" w:sz="0" w:space="0" w:color="auto"/>
        <w:left w:val="none" w:sz="0" w:space="0" w:color="auto"/>
        <w:bottom w:val="none" w:sz="0" w:space="0" w:color="auto"/>
        <w:right w:val="none" w:sz="0" w:space="0" w:color="auto"/>
      </w:divBdr>
    </w:div>
    <w:div w:id="94445426">
      <w:bodyDiv w:val="1"/>
      <w:marLeft w:val="0"/>
      <w:marRight w:val="0"/>
      <w:marTop w:val="0"/>
      <w:marBottom w:val="0"/>
      <w:divBdr>
        <w:top w:val="none" w:sz="0" w:space="0" w:color="auto"/>
        <w:left w:val="none" w:sz="0" w:space="0" w:color="auto"/>
        <w:bottom w:val="none" w:sz="0" w:space="0" w:color="auto"/>
        <w:right w:val="none" w:sz="0" w:space="0" w:color="auto"/>
      </w:divBdr>
      <w:divsChild>
        <w:div w:id="273828173">
          <w:marLeft w:val="480"/>
          <w:marRight w:val="0"/>
          <w:marTop w:val="0"/>
          <w:marBottom w:val="0"/>
          <w:divBdr>
            <w:top w:val="none" w:sz="0" w:space="0" w:color="auto"/>
            <w:left w:val="none" w:sz="0" w:space="0" w:color="auto"/>
            <w:bottom w:val="none" w:sz="0" w:space="0" w:color="auto"/>
            <w:right w:val="none" w:sz="0" w:space="0" w:color="auto"/>
          </w:divBdr>
        </w:div>
        <w:div w:id="437875972">
          <w:marLeft w:val="480"/>
          <w:marRight w:val="0"/>
          <w:marTop w:val="0"/>
          <w:marBottom w:val="0"/>
          <w:divBdr>
            <w:top w:val="none" w:sz="0" w:space="0" w:color="auto"/>
            <w:left w:val="none" w:sz="0" w:space="0" w:color="auto"/>
            <w:bottom w:val="none" w:sz="0" w:space="0" w:color="auto"/>
            <w:right w:val="none" w:sz="0" w:space="0" w:color="auto"/>
          </w:divBdr>
        </w:div>
        <w:div w:id="1400443869">
          <w:marLeft w:val="480"/>
          <w:marRight w:val="0"/>
          <w:marTop w:val="0"/>
          <w:marBottom w:val="0"/>
          <w:divBdr>
            <w:top w:val="none" w:sz="0" w:space="0" w:color="auto"/>
            <w:left w:val="none" w:sz="0" w:space="0" w:color="auto"/>
            <w:bottom w:val="none" w:sz="0" w:space="0" w:color="auto"/>
            <w:right w:val="none" w:sz="0" w:space="0" w:color="auto"/>
          </w:divBdr>
        </w:div>
        <w:div w:id="219943446">
          <w:marLeft w:val="480"/>
          <w:marRight w:val="0"/>
          <w:marTop w:val="0"/>
          <w:marBottom w:val="0"/>
          <w:divBdr>
            <w:top w:val="none" w:sz="0" w:space="0" w:color="auto"/>
            <w:left w:val="none" w:sz="0" w:space="0" w:color="auto"/>
            <w:bottom w:val="none" w:sz="0" w:space="0" w:color="auto"/>
            <w:right w:val="none" w:sz="0" w:space="0" w:color="auto"/>
          </w:divBdr>
        </w:div>
        <w:div w:id="1930654096">
          <w:marLeft w:val="480"/>
          <w:marRight w:val="0"/>
          <w:marTop w:val="0"/>
          <w:marBottom w:val="0"/>
          <w:divBdr>
            <w:top w:val="none" w:sz="0" w:space="0" w:color="auto"/>
            <w:left w:val="none" w:sz="0" w:space="0" w:color="auto"/>
            <w:bottom w:val="none" w:sz="0" w:space="0" w:color="auto"/>
            <w:right w:val="none" w:sz="0" w:space="0" w:color="auto"/>
          </w:divBdr>
        </w:div>
        <w:div w:id="1021317720">
          <w:marLeft w:val="480"/>
          <w:marRight w:val="0"/>
          <w:marTop w:val="0"/>
          <w:marBottom w:val="0"/>
          <w:divBdr>
            <w:top w:val="none" w:sz="0" w:space="0" w:color="auto"/>
            <w:left w:val="none" w:sz="0" w:space="0" w:color="auto"/>
            <w:bottom w:val="none" w:sz="0" w:space="0" w:color="auto"/>
            <w:right w:val="none" w:sz="0" w:space="0" w:color="auto"/>
          </w:divBdr>
        </w:div>
        <w:div w:id="1002707449">
          <w:marLeft w:val="480"/>
          <w:marRight w:val="0"/>
          <w:marTop w:val="0"/>
          <w:marBottom w:val="0"/>
          <w:divBdr>
            <w:top w:val="none" w:sz="0" w:space="0" w:color="auto"/>
            <w:left w:val="none" w:sz="0" w:space="0" w:color="auto"/>
            <w:bottom w:val="none" w:sz="0" w:space="0" w:color="auto"/>
            <w:right w:val="none" w:sz="0" w:space="0" w:color="auto"/>
          </w:divBdr>
        </w:div>
        <w:div w:id="76555758">
          <w:marLeft w:val="480"/>
          <w:marRight w:val="0"/>
          <w:marTop w:val="0"/>
          <w:marBottom w:val="0"/>
          <w:divBdr>
            <w:top w:val="none" w:sz="0" w:space="0" w:color="auto"/>
            <w:left w:val="none" w:sz="0" w:space="0" w:color="auto"/>
            <w:bottom w:val="none" w:sz="0" w:space="0" w:color="auto"/>
            <w:right w:val="none" w:sz="0" w:space="0" w:color="auto"/>
          </w:divBdr>
        </w:div>
        <w:div w:id="778915051">
          <w:marLeft w:val="480"/>
          <w:marRight w:val="0"/>
          <w:marTop w:val="0"/>
          <w:marBottom w:val="0"/>
          <w:divBdr>
            <w:top w:val="none" w:sz="0" w:space="0" w:color="auto"/>
            <w:left w:val="none" w:sz="0" w:space="0" w:color="auto"/>
            <w:bottom w:val="none" w:sz="0" w:space="0" w:color="auto"/>
            <w:right w:val="none" w:sz="0" w:space="0" w:color="auto"/>
          </w:divBdr>
        </w:div>
        <w:div w:id="2062553901">
          <w:marLeft w:val="480"/>
          <w:marRight w:val="0"/>
          <w:marTop w:val="0"/>
          <w:marBottom w:val="0"/>
          <w:divBdr>
            <w:top w:val="none" w:sz="0" w:space="0" w:color="auto"/>
            <w:left w:val="none" w:sz="0" w:space="0" w:color="auto"/>
            <w:bottom w:val="none" w:sz="0" w:space="0" w:color="auto"/>
            <w:right w:val="none" w:sz="0" w:space="0" w:color="auto"/>
          </w:divBdr>
        </w:div>
        <w:div w:id="943418831">
          <w:marLeft w:val="480"/>
          <w:marRight w:val="0"/>
          <w:marTop w:val="0"/>
          <w:marBottom w:val="0"/>
          <w:divBdr>
            <w:top w:val="none" w:sz="0" w:space="0" w:color="auto"/>
            <w:left w:val="none" w:sz="0" w:space="0" w:color="auto"/>
            <w:bottom w:val="none" w:sz="0" w:space="0" w:color="auto"/>
            <w:right w:val="none" w:sz="0" w:space="0" w:color="auto"/>
          </w:divBdr>
        </w:div>
        <w:div w:id="1011835191">
          <w:marLeft w:val="480"/>
          <w:marRight w:val="0"/>
          <w:marTop w:val="0"/>
          <w:marBottom w:val="0"/>
          <w:divBdr>
            <w:top w:val="none" w:sz="0" w:space="0" w:color="auto"/>
            <w:left w:val="none" w:sz="0" w:space="0" w:color="auto"/>
            <w:bottom w:val="none" w:sz="0" w:space="0" w:color="auto"/>
            <w:right w:val="none" w:sz="0" w:space="0" w:color="auto"/>
          </w:divBdr>
        </w:div>
        <w:div w:id="571163091">
          <w:marLeft w:val="480"/>
          <w:marRight w:val="0"/>
          <w:marTop w:val="0"/>
          <w:marBottom w:val="0"/>
          <w:divBdr>
            <w:top w:val="none" w:sz="0" w:space="0" w:color="auto"/>
            <w:left w:val="none" w:sz="0" w:space="0" w:color="auto"/>
            <w:bottom w:val="none" w:sz="0" w:space="0" w:color="auto"/>
            <w:right w:val="none" w:sz="0" w:space="0" w:color="auto"/>
          </w:divBdr>
        </w:div>
        <w:div w:id="1652559556">
          <w:marLeft w:val="480"/>
          <w:marRight w:val="0"/>
          <w:marTop w:val="0"/>
          <w:marBottom w:val="0"/>
          <w:divBdr>
            <w:top w:val="none" w:sz="0" w:space="0" w:color="auto"/>
            <w:left w:val="none" w:sz="0" w:space="0" w:color="auto"/>
            <w:bottom w:val="none" w:sz="0" w:space="0" w:color="auto"/>
            <w:right w:val="none" w:sz="0" w:space="0" w:color="auto"/>
          </w:divBdr>
        </w:div>
        <w:div w:id="136076604">
          <w:marLeft w:val="480"/>
          <w:marRight w:val="0"/>
          <w:marTop w:val="0"/>
          <w:marBottom w:val="0"/>
          <w:divBdr>
            <w:top w:val="none" w:sz="0" w:space="0" w:color="auto"/>
            <w:left w:val="none" w:sz="0" w:space="0" w:color="auto"/>
            <w:bottom w:val="none" w:sz="0" w:space="0" w:color="auto"/>
            <w:right w:val="none" w:sz="0" w:space="0" w:color="auto"/>
          </w:divBdr>
        </w:div>
        <w:div w:id="1569456852">
          <w:marLeft w:val="480"/>
          <w:marRight w:val="0"/>
          <w:marTop w:val="0"/>
          <w:marBottom w:val="0"/>
          <w:divBdr>
            <w:top w:val="none" w:sz="0" w:space="0" w:color="auto"/>
            <w:left w:val="none" w:sz="0" w:space="0" w:color="auto"/>
            <w:bottom w:val="none" w:sz="0" w:space="0" w:color="auto"/>
            <w:right w:val="none" w:sz="0" w:space="0" w:color="auto"/>
          </w:divBdr>
        </w:div>
        <w:div w:id="78717125">
          <w:marLeft w:val="480"/>
          <w:marRight w:val="0"/>
          <w:marTop w:val="0"/>
          <w:marBottom w:val="0"/>
          <w:divBdr>
            <w:top w:val="none" w:sz="0" w:space="0" w:color="auto"/>
            <w:left w:val="none" w:sz="0" w:space="0" w:color="auto"/>
            <w:bottom w:val="none" w:sz="0" w:space="0" w:color="auto"/>
            <w:right w:val="none" w:sz="0" w:space="0" w:color="auto"/>
          </w:divBdr>
        </w:div>
        <w:div w:id="839857496">
          <w:marLeft w:val="480"/>
          <w:marRight w:val="0"/>
          <w:marTop w:val="0"/>
          <w:marBottom w:val="0"/>
          <w:divBdr>
            <w:top w:val="none" w:sz="0" w:space="0" w:color="auto"/>
            <w:left w:val="none" w:sz="0" w:space="0" w:color="auto"/>
            <w:bottom w:val="none" w:sz="0" w:space="0" w:color="auto"/>
            <w:right w:val="none" w:sz="0" w:space="0" w:color="auto"/>
          </w:divBdr>
        </w:div>
        <w:div w:id="259915796">
          <w:marLeft w:val="480"/>
          <w:marRight w:val="0"/>
          <w:marTop w:val="0"/>
          <w:marBottom w:val="0"/>
          <w:divBdr>
            <w:top w:val="none" w:sz="0" w:space="0" w:color="auto"/>
            <w:left w:val="none" w:sz="0" w:space="0" w:color="auto"/>
            <w:bottom w:val="none" w:sz="0" w:space="0" w:color="auto"/>
            <w:right w:val="none" w:sz="0" w:space="0" w:color="auto"/>
          </w:divBdr>
        </w:div>
        <w:div w:id="222254121">
          <w:marLeft w:val="480"/>
          <w:marRight w:val="0"/>
          <w:marTop w:val="0"/>
          <w:marBottom w:val="0"/>
          <w:divBdr>
            <w:top w:val="none" w:sz="0" w:space="0" w:color="auto"/>
            <w:left w:val="none" w:sz="0" w:space="0" w:color="auto"/>
            <w:bottom w:val="none" w:sz="0" w:space="0" w:color="auto"/>
            <w:right w:val="none" w:sz="0" w:space="0" w:color="auto"/>
          </w:divBdr>
        </w:div>
        <w:div w:id="1491167935">
          <w:marLeft w:val="480"/>
          <w:marRight w:val="0"/>
          <w:marTop w:val="0"/>
          <w:marBottom w:val="0"/>
          <w:divBdr>
            <w:top w:val="none" w:sz="0" w:space="0" w:color="auto"/>
            <w:left w:val="none" w:sz="0" w:space="0" w:color="auto"/>
            <w:bottom w:val="none" w:sz="0" w:space="0" w:color="auto"/>
            <w:right w:val="none" w:sz="0" w:space="0" w:color="auto"/>
          </w:divBdr>
        </w:div>
        <w:div w:id="1157114002">
          <w:marLeft w:val="480"/>
          <w:marRight w:val="0"/>
          <w:marTop w:val="0"/>
          <w:marBottom w:val="0"/>
          <w:divBdr>
            <w:top w:val="none" w:sz="0" w:space="0" w:color="auto"/>
            <w:left w:val="none" w:sz="0" w:space="0" w:color="auto"/>
            <w:bottom w:val="none" w:sz="0" w:space="0" w:color="auto"/>
            <w:right w:val="none" w:sz="0" w:space="0" w:color="auto"/>
          </w:divBdr>
        </w:div>
        <w:div w:id="1833373609">
          <w:marLeft w:val="480"/>
          <w:marRight w:val="0"/>
          <w:marTop w:val="0"/>
          <w:marBottom w:val="0"/>
          <w:divBdr>
            <w:top w:val="none" w:sz="0" w:space="0" w:color="auto"/>
            <w:left w:val="none" w:sz="0" w:space="0" w:color="auto"/>
            <w:bottom w:val="none" w:sz="0" w:space="0" w:color="auto"/>
            <w:right w:val="none" w:sz="0" w:space="0" w:color="auto"/>
          </w:divBdr>
        </w:div>
        <w:div w:id="1097022310">
          <w:marLeft w:val="480"/>
          <w:marRight w:val="0"/>
          <w:marTop w:val="0"/>
          <w:marBottom w:val="0"/>
          <w:divBdr>
            <w:top w:val="none" w:sz="0" w:space="0" w:color="auto"/>
            <w:left w:val="none" w:sz="0" w:space="0" w:color="auto"/>
            <w:bottom w:val="none" w:sz="0" w:space="0" w:color="auto"/>
            <w:right w:val="none" w:sz="0" w:space="0" w:color="auto"/>
          </w:divBdr>
        </w:div>
        <w:div w:id="1274941068">
          <w:marLeft w:val="480"/>
          <w:marRight w:val="0"/>
          <w:marTop w:val="0"/>
          <w:marBottom w:val="0"/>
          <w:divBdr>
            <w:top w:val="none" w:sz="0" w:space="0" w:color="auto"/>
            <w:left w:val="none" w:sz="0" w:space="0" w:color="auto"/>
            <w:bottom w:val="none" w:sz="0" w:space="0" w:color="auto"/>
            <w:right w:val="none" w:sz="0" w:space="0" w:color="auto"/>
          </w:divBdr>
        </w:div>
        <w:div w:id="589050720">
          <w:marLeft w:val="480"/>
          <w:marRight w:val="0"/>
          <w:marTop w:val="0"/>
          <w:marBottom w:val="0"/>
          <w:divBdr>
            <w:top w:val="none" w:sz="0" w:space="0" w:color="auto"/>
            <w:left w:val="none" w:sz="0" w:space="0" w:color="auto"/>
            <w:bottom w:val="none" w:sz="0" w:space="0" w:color="auto"/>
            <w:right w:val="none" w:sz="0" w:space="0" w:color="auto"/>
          </w:divBdr>
        </w:div>
        <w:div w:id="2010525253">
          <w:marLeft w:val="480"/>
          <w:marRight w:val="0"/>
          <w:marTop w:val="0"/>
          <w:marBottom w:val="0"/>
          <w:divBdr>
            <w:top w:val="none" w:sz="0" w:space="0" w:color="auto"/>
            <w:left w:val="none" w:sz="0" w:space="0" w:color="auto"/>
            <w:bottom w:val="none" w:sz="0" w:space="0" w:color="auto"/>
            <w:right w:val="none" w:sz="0" w:space="0" w:color="auto"/>
          </w:divBdr>
        </w:div>
        <w:div w:id="352808095">
          <w:marLeft w:val="480"/>
          <w:marRight w:val="0"/>
          <w:marTop w:val="0"/>
          <w:marBottom w:val="0"/>
          <w:divBdr>
            <w:top w:val="none" w:sz="0" w:space="0" w:color="auto"/>
            <w:left w:val="none" w:sz="0" w:space="0" w:color="auto"/>
            <w:bottom w:val="none" w:sz="0" w:space="0" w:color="auto"/>
            <w:right w:val="none" w:sz="0" w:space="0" w:color="auto"/>
          </w:divBdr>
        </w:div>
        <w:div w:id="673916910">
          <w:marLeft w:val="480"/>
          <w:marRight w:val="0"/>
          <w:marTop w:val="0"/>
          <w:marBottom w:val="0"/>
          <w:divBdr>
            <w:top w:val="none" w:sz="0" w:space="0" w:color="auto"/>
            <w:left w:val="none" w:sz="0" w:space="0" w:color="auto"/>
            <w:bottom w:val="none" w:sz="0" w:space="0" w:color="auto"/>
            <w:right w:val="none" w:sz="0" w:space="0" w:color="auto"/>
          </w:divBdr>
        </w:div>
        <w:div w:id="1884712968">
          <w:marLeft w:val="480"/>
          <w:marRight w:val="0"/>
          <w:marTop w:val="0"/>
          <w:marBottom w:val="0"/>
          <w:divBdr>
            <w:top w:val="none" w:sz="0" w:space="0" w:color="auto"/>
            <w:left w:val="none" w:sz="0" w:space="0" w:color="auto"/>
            <w:bottom w:val="none" w:sz="0" w:space="0" w:color="auto"/>
            <w:right w:val="none" w:sz="0" w:space="0" w:color="auto"/>
          </w:divBdr>
        </w:div>
      </w:divsChild>
    </w:div>
    <w:div w:id="94519636">
      <w:bodyDiv w:val="1"/>
      <w:marLeft w:val="0"/>
      <w:marRight w:val="0"/>
      <w:marTop w:val="0"/>
      <w:marBottom w:val="0"/>
      <w:divBdr>
        <w:top w:val="none" w:sz="0" w:space="0" w:color="auto"/>
        <w:left w:val="none" w:sz="0" w:space="0" w:color="auto"/>
        <w:bottom w:val="none" w:sz="0" w:space="0" w:color="auto"/>
        <w:right w:val="none" w:sz="0" w:space="0" w:color="auto"/>
      </w:divBdr>
    </w:div>
    <w:div w:id="94594783">
      <w:bodyDiv w:val="1"/>
      <w:marLeft w:val="0"/>
      <w:marRight w:val="0"/>
      <w:marTop w:val="0"/>
      <w:marBottom w:val="0"/>
      <w:divBdr>
        <w:top w:val="none" w:sz="0" w:space="0" w:color="auto"/>
        <w:left w:val="none" w:sz="0" w:space="0" w:color="auto"/>
        <w:bottom w:val="none" w:sz="0" w:space="0" w:color="auto"/>
        <w:right w:val="none" w:sz="0" w:space="0" w:color="auto"/>
      </w:divBdr>
    </w:div>
    <w:div w:id="94718480">
      <w:bodyDiv w:val="1"/>
      <w:marLeft w:val="0"/>
      <w:marRight w:val="0"/>
      <w:marTop w:val="0"/>
      <w:marBottom w:val="0"/>
      <w:divBdr>
        <w:top w:val="none" w:sz="0" w:space="0" w:color="auto"/>
        <w:left w:val="none" w:sz="0" w:space="0" w:color="auto"/>
        <w:bottom w:val="none" w:sz="0" w:space="0" w:color="auto"/>
        <w:right w:val="none" w:sz="0" w:space="0" w:color="auto"/>
      </w:divBdr>
      <w:divsChild>
        <w:div w:id="1123619187">
          <w:marLeft w:val="480"/>
          <w:marRight w:val="0"/>
          <w:marTop w:val="0"/>
          <w:marBottom w:val="0"/>
          <w:divBdr>
            <w:top w:val="none" w:sz="0" w:space="0" w:color="auto"/>
            <w:left w:val="none" w:sz="0" w:space="0" w:color="auto"/>
            <w:bottom w:val="none" w:sz="0" w:space="0" w:color="auto"/>
            <w:right w:val="none" w:sz="0" w:space="0" w:color="auto"/>
          </w:divBdr>
        </w:div>
        <w:div w:id="1718894213">
          <w:marLeft w:val="480"/>
          <w:marRight w:val="0"/>
          <w:marTop w:val="0"/>
          <w:marBottom w:val="0"/>
          <w:divBdr>
            <w:top w:val="none" w:sz="0" w:space="0" w:color="auto"/>
            <w:left w:val="none" w:sz="0" w:space="0" w:color="auto"/>
            <w:bottom w:val="none" w:sz="0" w:space="0" w:color="auto"/>
            <w:right w:val="none" w:sz="0" w:space="0" w:color="auto"/>
          </w:divBdr>
        </w:div>
        <w:div w:id="282467620">
          <w:marLeft w:val="480"/>
          <w:marRight w:val="0"/>
          <w:marTop w:val="0"/>
          <w:marBottom w:val="0"/>
          <w:divBdr>
            <w:top w:val="none" w:sz="0" w:space="0" w:color="auto"/>
            <w:left w:val="none" w:sz="0" w:space="0" w:color="auto"/>
            <w:bottom w:val="none" w:sz="0" w:space="0" w:color="auto"/>
            <w:right w:val="none" w:sz="0" w:space="0" w:color="auto"/>
          </w:divBdr>
        </w:div>
        <w:div w:id="271060530">
          <w:marLeft w:val="480"/>
          <w:marRight w:val="0"/>
          <w:marTop w:val="0"/>
          <w:marBottom w:val="0"/>
          <w:divBdr>
            <w:top w:val="none" w:sz="0" w:space="0" w:color="auto"/>
            <w:left w:val="none" w:sz="0" w:space="0" w:color="auto"/>
            <w:bottom w:val="none" w:sz="0" w:space="0" w:color="auto"/>
            <w:right w:val="none" w:sz="0" w:space="0" w:color="auto"/>
          </w:divBdr>
        </w:div>
        <w:div w:id="566918545">
          <w:marLeft w:val="480"/>
          <w:marRight w:val="0"/>
          <w:marTop w:val="0"/>
          <w:marBottom w:val="0"/>
          <w:divBdr>
            <w:top w:val="none" w:sz="0" w:space="0" w:color="auto"/>
            <w:left w:val="none" w:sz="0" w:space="0" w:color="auto"/>
            <w:bottom w:val="none" w:sz="0" w:space="0" w:color="auto"/>
            <w:right w:val="none" w:sz="0" w:space="0" w:color="auto"/>
          </w:divBdr>
        </w:div>
        <w:div w:id="1639916182">
          <w:marLeft w:val="480"/>
          <w:marRight w:val="0"/>
          <w:marTop w:val="0"/>
          <w:marBottom w:val="0"/>
          <w:divBdr>
            <w:top w:val="none" w:sz="0" w:space="0" w:color="auto"/>
            <w:left w:val="none" w:sz="0" w:space="0" w:color="auto"/>
            <w:bottom w:val="none" w:sz="0" w:space="0" w:color="auto"/>
            <w:right w:val="none" w:sz="0" w:space="0" w:color="auto"/>
          </w:divBdr>
        </w:div>
        <w:div w:id="1468429541">
          <w:marLeft w:val="480"/>
          <w:marRight w:val="0"/>
          <w:marTop w:val="0"/>
          <w:marBottom w:val="0"/>
          <w:divBdr>
            <w:top w:val="none" w:sz="0" w:space="0" w:color="auto"/>
            <w:left w:val="none" w:sz="0" w:space="0" w:color="auto"/>
            <w:bottom w:val="none" w:sz="0" w:space="0" w:color="auto"/>
            <w:right w:val="none" w:sz="0" w:space="0" w:color="auto"/>
          </w:divBdr>
        </w:div>
        <w:div w:id="424419234">
          <w:marLeft w:val="480"/>
          <w:marRight w:val="0"/>
          <w:marTop w:val="0"/>
          <w:marBottom w:val="0"/>
          <w:divBdr>
            <w:top w:val="none" w:sz="0" w:space="0" w:color="auto"/>
            <w:left w:val="none" w:sz="0" w:space="0" w:color="auto"/>
            <w:bottom w:val="none" w:sz="0" w:space="0" w:color="auto"/>
            <w:right w:val="none" w:sz="0" w:space="0" w:color="auto"/>
          </w:divBdr>
        </w:div>
        <w:div w:id="196087787">
          <w:marLeft w:val="480"/>
          <w:marRight w:val="0"/>
          <w:marTop w:val="0"/>
          <w:marBottom w:val="0"/>
          <w:divBdr>
            <w:top w:val="none" w:sz="0" w:space="0" w:color="auto"/>
            <w:left w:val="none" w:sz="0" w:space="0" w:color="auto"/>
            <w:bottom w:val="none" w:sz="0" w:space="0" w:color="auto"/>
            <w:right w:val="none" w:sz="0" w:space="0" w:color="auto"/>
          </w:divBdr>
        </w:div>
        <w:div w:id="875705068">
          <w:marLeft w:val="480"/>
          <w:marRight w:val="0"/>
          <w:marTop w:val="0"/>
          <w:marBottom w:val="0"/>
          <w:divBdr>
            <w:top w:val="none" w:sz="0" w:space="0" w:color="auto"/>
            <w:left w:val="none" w:sz="0" w:space="0" w:color="auto"/>
            <w:bottom w:val="none" w:sz="0" w:space="0" w:color="auto"/>
            <w:right w:val="none" w:sz="0" w:space="0" w:color="auto"/>
          </w:divBdr>
        </w:div>
        <w:div w:id="719286255">
          <w:marLeft w:val="480"/>
          <w:marRight w:val="0"/>
          <w:marTop w:val="0"/>
          <w:marBottom w:val="0"/>
          <w:divBdr>
            <w:top w:val="none" w:sz="0" w:space="0" w:color="auto"/>
            <w:left w:val="none" w:sz="0" w:space="0" w:color="auto"/>
            <w:bottom w:val="none" w:sz="0" w:space="0" w:color="auto"/>
            <w:right w:val="none" w:sz="0" w:space="0" w:color="auto"/>
          </w:divBdr>
        </w:div>
        <w:div w:id="1140851886">
          <w:marLeft w:val="480"/>
          <w:marRight w:val="0"/>
          <w:marTop w:val="0"/>
          <w:marBottom w:val="0"/>
          <w:divBdr>
            <w:top w:val="none" w:sz="0" w:space="0" w:color="auto"/>
            <w:left w:val="none" w:sz="0" w:space="0" w:color="auto"/>
            <w:bottom w:val="none" w:sz="0" w:space="0" w:color="auto"/>
            <w:right w:val="none" w:sz="0" w:space="0" w:color="auto"/>
          </w:divBdr>
        </w:div>
        <w:div w:id="297607450">
          <w:marLeft w:val="480"/>
          <w:marRight w:val="0"/>
          <w:marTop w:val="0"/>
          <w:marBottom w:val="0"/>
          <w:divBdr>
            <w:top w:val="none" w:sz="0" w:space="0" w:color="auto"/>
            <w:left w:val="none" w:sz="0" w:space="0" w:color="auto"/>
            <w:bottom w:val="none" w:sz="0" w:space="0" w:color="auto"/>
            <w:right w:val="none" w:sz="0" w:space="0" w:color="auto"/>
          </w:divBdr>
        </w:div>
        <w:div w:id="2047832352">
          <w:marLeft w:val="480"/>
          <w:marRight w:val="0"/>
          <w:marTop w:val="0"/>
          <w:marBottom w:val="0"/>
          <w:divBdr>
            <w:top w:val="none" w:sz="0" w:space="0" w:color="auto"/>
            <w:left w:val="none" w:sz="0" w:space="0" w:color="auto"/>
            <w:bottom w:val="none" w:sz="0" w:space="0" w:color="auto"/>
            <w:right w:val="none" w:sz="0" w:space="0" w:color="auto"/>
          </w:divBdr>
        </w:div>
        <w:div w:id="292755084">
          <w:marLeft w:val="480"/>
          <w:marRight w:val="0"/>
          <w:marTop w:val="0"/>
          <w:marBottom w:val="0"/>
          <w:divBdr>
            <w:top w:val="none" w:sz="0" w:space="0" w:color="auto"/>
            <w:left w:val="none" w:sz="0" w:space="0" w:color="auto"/>
            <w:bottom w:val="none" w:sz="0" w:space="0" w:color="auto"/>
            <w:right w:val="none" w:sz="0" w:space="0" w:color="auto"/>
          </w:divBdr>
        </w:div>
        <w:div w:id="1988973168">
          <w:marLeft w:val="480"/>
          <w:marRight w:val="0"/>
          <w:marTop w:val="0"/>
          <w:marBottom w:val="0"/>
          <w:divBdr>
            <w:top w:val="none" w:sz="0" w:space="0" w:color="auto"/>
            <w:left w:val="none" w:sz="0" w:space="0" w:color="auto"/>
            <w:bottom w:val="none" w:sz="0" w:space="0" w:color="auto"/>
            <w:right w:val="none" w:sz="0" w:space="0" w:color="auto"/>
          </w:divBdr>
        </w:div>
        <w:div w:id="633369308">
          <w:marLeft w:val="480"/>
          <w:marRight w:val="0"/>
          <w:marTop w:val="0"/>
          <w:marBottom w:val="0"/>
          <w:divBdr>
            <w:top w:val="none" w:sz="0" w:space="0" w:color="auto"/>
            <w:left w:val="none" w:sz="0" w:space="0" w:color="auto"/>
            <w:bottom w:val="none" w:sz="0" w:space="0" w:color="auto"/>
            <w:right w:val="none" w:sz="0" w:space="0" w:color="auto"/>
          </w:divBdr>
        </w:div>
        <w:div w:id="294070297">
          <w:marLeft w:val="480"/>
          <w:marRight w:val="0"/>
          <w:marTop w:val="0"/>
          <w:marBottom w:val="0"/>
          <w:divBdr>
            <w:top w:val="none" w:sz="0" w:space="0" w:color="auto"/>
            <w:left w:val="none" w:sz="0" w:space="0" w:color="auto"/>
            <w:bottom w:val="none" w:sz="0" w:space="0" w:color="auto"/>
            <w:right w:val="none" w:sz="0" w:space="0" w:color="auto"/>
          </w:divBdr>
        </w:div>
        <w:div w:id="1814256425">
          <w:marLeft w:val="480"/>
          <w:marRight w:val="0"/>
          <w:marTop w:val="0"/>
          <w:marBottom w:val="0"/>
          <w:divBdr>
            <w:top w:val="none" w:sz="0" w:space="0" w:color="auto"/>
            <w:left w:val="none" w:sz="0" w:space="0" w:color="auto"/>
            <w:bottom w:val="none" w:sz="0" w:space="0" w:color="auto"/>
            <w:right w:val="none" w:sz="0" w:space="0" w:color="auto"/>
          </w:divBdr>
        </w:div>
        <w:div w:id="1222598928">
          <w:marLeft w:val="480"/>
          <w:marRight w:val="0"/>
          <w:marTop w:val="0"/>
          <w:marBottom w:val="0"/>
          <w:divBdr>
            <w:top w:val="none" w:sz="0" w:space="0" w:color="auto"/>
            <w:left w:val="none" w:sz="0" w:space="0" w:color="auto"/>
            <w:bottom w:val="none" w:sz="0" w:space="0" w:color="auto"/>
            <w:right w:val="none" w:sz="0" w:space="0" w:color="auto"/>
          </w:divBdr>
        </w:div>
        <w:div w:id="1353875411">
          <w:marLeft w:val="480"/>
          <w:marRight w:val="0"/>
          <w:marTop w:val="0"/>
          <w:marBottom w:val="0"/>
          <w:divBdr>
            <w:top w:val="none" w:sz="0" w:space="0" w:color="auto"/>
            <w:left w:val="none" w:sz="0" w:space="0" w:color="auto"/>
            <w:bottom w:val="none" w:sz="0" w:space="0" w:color="auto"/>
            <w:right w:val="none" w:sz="0" w:space="0" w:color="auto"/>
          </w:divBdr>
        </w:div>
        <w:div w:id="2060320818">
          <w:marLeft w:val="480"/>
          <w:marRight w:val="0"/>
          <w:marTop w:val="0"/>
          <w:marBottom w:val="0"/>
          <w:divBdr>
            <w:top w:val="none" w:sz="0" w:space="0" w:color="auto"/>
            <w:left w:val="none" w:sz="0" w:space="0" w:color="auto"/>
            <w:bottom w:val="none" w:sz="0" w:space="0" w:color="auto"/>
            <w:right w:val="none" w:sz="0" w:space="0" w:color="auto"/>
          </w:divBdr>
        </w:div>
      </w:divsChild>
    </w:div>
    <w:div w:id="94836078">
      <w:bodyDiv w:val="1"/>
      <w:marLeft w:val="0"/>
      <w:marRight w:val="0"/>
      <w:marTop w:val="0"/>
      <w:marBottom w:val="0"/>
      <w:divBdr>
        <w:top w:val="none" w:sz="0" w:space="0" w:color="auto"/>
        <w:left w:val="none" w:sz="0" w:space="0" w:color="auto"/>
        <w:bottom w:val="none" w:sz="0" w:space="0" w:color="auto"/>
        <w:right w:val="none" w:sz="0" w:space="0" w:color="auto"/>
      </w:divBdr>
      <w:divsChild>
        <w:div w:id="611783870">
          <w:marLeft w:val="480"/>
          <w:marRight w:val="0"/>
          <w:marTop w:val="0"/>
          <w:marBottom w:val="0"/>
          <w:divBdr>
            <w:top w:val="none" w:sz="0" w:space="0" w:color="auto"/>
            <w:left w:val="none" w:sz="0" w:space="0" w:color="auto"/>
            <w:bottom w:val="none" w:sz="0" w:space="0" w:color="auto"/>
            <w:right w:val="none" w:sz="0" w:space="0" w:color="auto"/>
          </w:divBdr>
        </w:div>
        <w:div w:id="1062751865">
          <w:marLeft w:val="480"/>
          <w:marRight w:val="0"/>
          <w:marTop w:val="0"/>
          <w:marBottom w:val="0"/>
          <w:divBdr>
            <w:top w:val="none" w:sz="0" w:space="0" w:color="auto"/>
            <w:left w:val="none" w:sz="0" w:space="0" w:color="auto"/>
            <w:bottom w:val="none" w:sz="0" w:space="0" w:color="auto"/>
            <w:right w:val="none" w:sz="0" w:space="0" w:color="auto"/>
          </w:divBdr>
        </w:div>
        <w:div w:id="675494487">
          <w:marLeft w:val="480"/>
          <w:marRight w:val="0"/>
          <w:marTop w:val="0"/>
          <w:marBottom w:val="0"/>
          <w:divBdr>
            <w:top w:val="none" w:sz="0" w:space="0" w:color="auto"/>
            <w:left w:val="none" w:sz="0" w:space="0" w:color="auto"/>
            <w:bottom w:val="none" w:sz="0" w:space="0" w:color="auto"/>
            <w:right w:val="none" w:sz="0" w:space="0" w:color="auto"/>
          </w:divBdr>
        </w:div>
        <w:div w:id="765544477">
          <w:marLeft w:val="480"/>
          <w:marRight w:val="0"/>
          <w:marTop w:val="0"/>
          <w:marBottom w:val="0"/>
          <w:divBdr>
            <w:top w:val="none" w:sz="0" w:space="0" w:color="auto"/>
            <w:left w:val="none" w:sz="0" w:space="0" w:color="auto"/>
            <w:bottom w:val="none" w:sz="0" w:space="0" w:color="auto"/>
            <w:right w:val="none" w:sz="0" w:space="0" w:color="auto"/>
          </w:divBdr>
        </w:div>
        <w:div w:id="265041484">
          <w:marLeft w:val="480"/>
          <w:marRight w:val="0"/>
          <w:marTop w:val="0"/>
          <w:marBottom w:val="0"/>
          <w:divBdr>
            <w:top w:val="none" w:sz="0" w:space="0" w:color="auto"/>
            <w:left w:val="none" w:sz="0" w:space="0" w:color="auto"/>
            <w:bottom w:val="none" w:sz="0" w:space="0" w:color="auto"/>
            <w:right w:val="none" w:sz="0" w:space="0" w:color="auto"/>
          </w:divBdr>
        </w:div>
        <w:div w:id="510264053">
          <w:marLeft w:val="480"/>
          <w:marRight w:val="0"/>
          <w:marTop w:val="0"/>
          <w:marBottom w:val="0"/>
          <w:divBdr>
            <w:top w:val="none" w:sz="0" w:space="0" w:color="auto"/>
            <w:left w:val="none" w:sz="0" w:space="0" w:color="auto"/>
            <w:bottom w:val="none" w:sz="0" w:space="0" w:color="auto"/>
            <w:right w:val="none" w:sz="0" w:space="0" w:color="auto"/>
          </w:divBdr>
        </w:div>
        <w:div w:id="1933511101">
          <w:marLeft w:val="480"/>
          <w:marRight w:val="0"/>
          <w:marTop w:val="0"/>
          <w:marBottom w:val="0"/>
          <w:divBdr>
            <w:top w:val="none" w:sz="0" w:space="0" w:color="auto"/>
            <w:left w:val="none" w:sz="0" w:space="0" w:color="auto"/>
            <w:bottom w:val="none" w:sz="0" w:space="0" w:color="auto"/>
            <w:right w:val="none" w:sz="0" w:space="0" w:color="auto"/>
          </w:divBdr>
        </w:div>
        <w:div w:id="734013240">
          <w:marLeft w:val="480"/>
          <w:marRight w:val="0"/>
          <w:marTop w:val="0"/>
          <w:marBottom w:val="0"/>
          <w:divBdr>
            <w:top w:val="none" w:sz="0" w:space="0" w:color="auto"/>
            <w:left w:val="none" w:sz="0" w:space="0" w:color="auto"/>
            <w:bottom w:val="none" w:sz="0" w:space="0" w:color="auto"/>
            <w:right w:val="none" w:sz="0" w:space="0" w:color="auto"/>
          </w:divBdr>
        </w:div>
        <w:div w:id="590969633">
          <w:marLeft w:val="480"/>
          <w:marRight w:val="0"/>
          <w:marTop w:val="0"/>
          <w:marBottom w:val="0"/>
          <w:divBdr>
            <w:top w:val="none" w:sz="0" w:space="0" w:color="auto"/>
            <w:left w:val="none" w:sz="0" w:space="0" w:color="auto"/>
            <w:bottom w:val="none" w:sz="0" w:space="0" w:color="auto"/>
            <w:right w:val="none" w:sz="0" w:space="0" w:color="auto"/>
          </w:divBdr>
        </w:div>
        <w:div w:id="1119109439">
          <w:marLeft w:val="480"/>
          <w:marRight w:val="0"/>
          <w:marTop w:val="0"/>
          <w:marBottom w:val="0"/>
          <w:divBdr>
            <w:top w:val="none" w:sz="0" w:space="0" w:color="auto"/>
            <w:left w:val="none" w:sz="0" w:space="0" w:color="auto"/>
            <w:bottom w:val="none" w:sz="0" w:space="0" w:color="auto"/>
            <w:right w:val="none" w:sz="0" w:space="0" w:color="auto"/>
          </w:divBdr>
        </w:div>
        <w:div w:id="383986711">
          <w:marLeft w:val="480"/>
          <w:marRight w:val="0"/>
          <w:marTop w:val="0"/>
          <w:marBottom w:val="0"/>
          <w:divBdr>
            <w:top w:val="none" w:sz="0" w:space="0" w:color="auto"/>
            <w:left w:val="none" w:sz="0" w:space="0" w:color="auto"/>
            <w:bottom w:val="none" w:sz="0" w:space="0" w:color="auto"/>
            <w:right w:val="none" w:sz="0" w:space="0" w:color="auto"/>
          </w:divBdr>
        </w:div>
        <w:div w:id="2084180562">
          <w:marLeft w:val="480"/>
          <w:marRight w:val="0"/>
          <w:marTop w:val="0"/>
          <w:marBottom w:val="0"/>
          <w:divBdr>
            <w:top w:val="none" w:sz="0" w:space="0" w:color="auto"/>
            <w:left w:val="none" w:sz="0" w:space="0" w:color="auto"/>
            <w:bottom w:val="none" w:sz="0" w:space="0" w:color="auto"/>
            <w:right w:val="none" w:sz="0" w:space="0" w:color="auto"/>
          </w:divBdr>
        </w:div>
        <w:div w:id="1941644035">
          <w:marLeft w:val="480"/>
          <w:marRight w:val="0"/>
          <w:marTop w:val="0"/>
          <w:marBottom w:val="0"/>
          <w:divBdr>
            <w:top w:val="none" w:sz="0" w:space="0" w:color="auto"/>
            <w:left w:val="none" w:sz="0" w:space="0" w:color="auto"/>
            <w:bottom w:val="none" w:sz="0" w:space="0" w:color="auto"/>
            <w:right w:val="none" w:sz="0" w:space="0" w:color="auto"/>
          </w:divBdr>
        </w:div>
        <w:div w:id="1327905344">
          <w:marLeft w:val="480"/>
          <w:marRight w:val="0"/>
          <w:marTop w:val="0"/>
          <w:marBottom w:val="0"/>
          <w:divBdr>
            <w:top w:val="none" w:sz="0" w:space="0" w:color="auto"/>
            <w:left w:val="none" w:sz="0" w:space="0" w:color="auto"/>
            <w:bottom w:val="none" w:sz="0" w:space="0" w:color="auto"/>
            <w:right w:val="none" w:sz="0" w:space="0" w:color="auto"/>
          </w:divBdr>
        </w:div>
        <w:div w:id="1136608655">
          <w:marLeft w:val="480"/>
          <w:marRight w:val="0"/>
          <w:marTop w:val="0"/>
          <w:marBottom w:val="0"/>
          <w:divBdr>
            <w:top w:val="none" w:sz="0" w:space="0" w:color="auto"/>
            <w:left w:val="none" w:sz="0" w:space="0" w:color="auto"/>
            <w:bottom w:val="none" w:sz="0" w:space="0" w:color="auto"/>
            <w:right w:val="none" w:sz="0" w:space="0" w:color="auto"/>
          </w:divBdr>
        </w:div>
        <w:div w:id="506483420">
          <w:marLeft w:val="480"/>
          <w:marRight w:val="0"/>
          <w:marTop w:val="0"/>
          <w:marBottom w:val="0"/>
          <w:divBdr>
            <w:top w:val="none" w:sz="0" w:space="0" w:color="auto"/>
            <w:left w:val="none" w:sz="0" w:space="0" w:color="auto"/>
            <w:bottom w:val="none" w:sz="0" w:space="0" w:color="auto"/>
            <w:right w:val="none" w:sz="0" w:space="0" w:color="auto"/>
          </w:divBdr>
        </w:div>
        <w:div w:id="1810366767">
          <w:marLeft w:val="480"/>
          <w:marRight w:val="0"/>
          <w:marTop w:val="0"/>
          <w:marBottom w:val="0"/>
          <w:divBdr>
            <w:top w:val="none" w:sz="0" w:space="0" w:color="auto"/>
            <w:left w:val="none" w:sz="0" w:space="0" w:color="auto"/>
            <w:bottom w:val="none" w:sz="0" w:space="0" w:color="auto"/>
            <w:right w:val="none" w:sz="0" w:space="0" w:color="auto"/>
          </w:divBdr>
        </w:div>
        <w:div w:id="1797747730">
          <w:marLeft w:val="480"/>
          <w:marRight w:val="0"/>
          <w:marTop w:val="0"/>
          <w:marBottom w:val="0"/>
          <w:divBdr>
            <w:top w:val="none" w:sz="0" w:space="0" w:color="auto"/>
            <w:left w:val="none" w:sz="0" w:space="0" w:color="auto"/>
            <w:bottom w:val="none" w:sz="0" w:space="0" w:color="auto"/>
            <w:right w:val="none" w:sz="0" w:space="0" w:color="auto"/>
          </w:divBdr>
        </w:div>
      </w:divsChild>
    </w:div>
    <w:div w:id="95947817">
      <w:bodyDiv w:val="1"/>
      <w:marLeft w:val="0"/>
      <w:marRight w:val="0"/>
      <w:marTop w:val="0"/>
      <w:marBottom w:val="0"/>
      <w:divBdr>
        <w:top w:val="none" w:sz="0" w:space="0" w:color="auto"/>
        <w:left w:val="none" w:sz="0" w:space="0" w:color="auto"/>
        <w:bottom w:val="none" w:sz="0" w:space="0" w:color="auto"/>
        <w:right w:val="none" w:sz="0" w:space="0" w:color="auto"/>
      </w:divBdr>
    </w:div>
    <w:div w:id="96097814">
      <w:bodyDiv w:val="1"/>
      <w:marLeft w:val="0"/>
      <w:marRight w:val="0"/>
      <w:marTop w:val="0"/>
      <w:marBottom w:val="0"/>
      <w:divBdr>
        <w:top w:val="none" w:sz="0" w:space="0" w:color="auto"/>
        <w:left w:val="none" w:sz="0" w:space="0" w:color="auto"/>
        <w:bottom w:val="none" w:sz="0" w:space="0" w:color="auto"/>
        <w:right w:val="none" w:sz="0" w:space="0" w:color="auto"/>
      </w:divBdr>
    </w:div>
    <w:div w:id="96603544">
      <w:bodyDiv w:val="1"/>
      <w:marLeft w:val="0"/>
      <w:marRight w:val="0"/>
      <w:marTop w:val="0"/>
      <w:marBottom w:val="0"/>
      <w:divBdr>
        <w:top w:val="none" w:sz="0" w:space="0" w:color="auto"/>
        <w:left w:val="none" w:sz="0" w:space="0" w:color="auto"/>
        <w:bottom w:val="none" w:sz="0" w:space="0" w:color="auto"/>
        <w:right w:val="none" w:sz="0" w:space="0" w:color="auto"/>
      </w:divBdr>
    </w:div>
    <w:div w:id="97143911">
      <w:bodyDiv w:val="1"/>
      <w:marLeft w:val="0"/>
      <w:marRight w:val="0"/>
      <w:marTop w:val="0"/>
      <w:marBottom w:val="0"/>
      <w:divBdr>
        <w:top w:val="none" w:sz="0" w:space="0" w:color="auto"/>
        <w:left w:val="none" w:sz="0" w:space="0" w:color="auto"/>
        <w:bottom w:val="none" w:sz="0" w:space="0" w:color="auto"/>
        <w:right w:val="none" w:sz="0" w:space="0" w:color="auto"/>
      </w:divBdr>
    </w:div>
    <w:div w:id="97407044">
      <w:bodyDiv w:val="1"/>
      <w:marLeft w:val="0"/>
      <w:marRight w:val="0"/>
      <w:marTop w:val="0"/>
      <w:marBottom w:val="0"/>
      <w:divBdr>
        <w:top w:val="none" w:sz="0" w:space="0" w:color="auto"/>
        <w:left w:val="none" w:sz="0" w:space="0" w:color="auto"/>
        <w:bottom w:val="none" w:sz="0" w:space="0" w:color="auto"/>
        <w:right w:val="none" w:sz="0" w:space="0" w:color="auto"/>
      </w:divBdr>
    </w:div>
    <w:div w:id="97603048">
      <w:bodyDiv w:val="1"/>
      <w:marLeft w:val="0"/>
      <w:marRight w:val="0"/>
      <w:marTop w:val="0"/>
      <w:marBottom w:val="0"/>
      <w:divBdr>
        <w:top w:val="none" w:sz="0" w:space="0" w:color="auto"/>
        <w:left w:val="none" w:sz="0" w:space="0" w:color="auto"/>
        <w:bottom w:val="none" w:sz="0" w:space="0" w:color="auto"/>
        <w:right w:val="none" w:sz="0" w:space="0" w:color="auto"/>
      </w:divBdr>
    </w:div>
    <w:div w:id="97994020">
      <w:bodyDiv w:val="1"/>
      <w:marLeft w:val="0"/>
      <w:marRight w:val="0"/>
      <w:marTop w:val="0"/>
      <w:marBottom w:val="0"/>
      <w:divBdr>
        <w:top w:val="none" w:sz="0" w:space="0" w:color="auto"/>
        <w:left w:val="none" w:sz="0" w:space="0" w:color="auto"/>
        <w:bottom w:val="none" w:sz="0" w:space="0" w:color="auto"/>
        <w:right w:val="none" w:sz="0" w:space="0" w:color="auto"/>
      </w:divBdr>
    </w:div>
    <w:div w:id="98378122">
      <w:bodyDiv w:val="1"/>
      <w:marLeft w:val="0"/>
      <w:marRight w:val="0"/>
      <w:marTop w:val="0"/>
      <w:marBottom w:val="0"/>
      <w:divBdr>
        <w:top w:val="none" w:sz="0" w:space="0" w:color="auto"/>
        <w:left w:val="none" w:sz="0" w:space="0" w:color="auto"/>
        <w:bottom w:val="none" w:sz="0" w:space="0" w:color="auto"/>
        <w:right w:val="none" w:sz="0" w:space="0" w:color="auto"/>
      </w:divBdr>
    </w:div>
    <w:div w:id="98381616">
      <w:bodyDiv w:val="1"/>
      <w:marLeft w:val="0"/>
      <w:marRight w:val="0"/>
      <w:marTop w:val="0"/>
      <w:marBottom w:val="0"/>
      <w:divBdr>
        <w:top w:val="none" w:sz="0" w:space="0" w:color="auto"/>
        <w:left w:val="none" w:sz="0" w:space="0" w:color="auto"/>
        <w:bottom w:val="none" w:sz="0" w:space="0" w:color="auto"/>
        <w:right w:val="none" w:sz="0" w:space="0" w:color="auto"/>
      </w:divBdr>
    </w:div>
    <w:div w:id="98569774">
      <w:bodyDiv w:val="1"/>
      <w:marLeft w:val="0"/>
      <w:marRight w:val="0"/>
      <w:marTop w:val="0"/>
      <w:marBottom w:val="0"/>
      <w:divBdr>
        <w:top w:val="none" w:sz="0" w:space="0" w:color="auto"/>
        <w:left w:val="none" w:sz="0" w:space="0" w:color="auto"/>
        <w:bottom w:val="none" w:sz="0" w:space="0" w:color="auto"/>
        <w:right w:val="none" w:sz="0" w:space="0" w:color="auto"/>
      </w:divBdr>
    </w:div>
    <w:div w:id="100957632">
      <w:bodyDiv w:val="1"/>
      <w:marLeft w:val="0"/>
      <w:marRight w:val="0"/>
      <w:marTop w:val="0"/>
      <w:marBottom w:val="0"/>
      <w:divBdr>
        <w:top w:val="none" w:sz="0" w:space="0" w:color="auto"/>
        <w:left w:val="none" w:sz="0" w:space="0" w:color="auto"/>
        <w:bottom w:val="none" w:sz="0" w:space="0" w:color="auto"/>
        <w:right w:val="none" w:sz="0" w:space="0" w:color="auto"/>
      </w:divBdr>
    </w:div>
    <w:div w:id="101462865">
      <w:bodyDiv w:val="1"/>
      <w:marLeft w:val="0"/>
      <w:marRight w:val="0"/>
      <w:marTop w:val="0"/>
      <w:marBottom w:val="0"/>
      <w:divBdr>
        <w:top w:val="none" w:sz="0" w:space="0" w:color="auto"/>
        <w:left w:val="none" w:sz="0" w:space="0" w:color="auto"/>
        <w:bottom w:val="none" w:sz="0" w:space="0" w:color="auto"/>
        <w:right w:val="none" w:sz="0" w:space="0" w:color="auto"/>
      </w:divBdr>
    </w:div>
    <w:div w:id="101464767">
      <w:bodyDiv w:val="1"/>
      <w:marLeft w:val="0"/>
      <w:marRight w:val="0"/>
      <w:marTop w:val="0"/>
      <w:marBottom w:val="0"/>
      <w:divBdr>
        <w:top w:val="none" w:sz="0" w:space="0" w:color="auto"/>
        <w:left w:val="none" w:sz="0" w:space="0" w:color="auto"/>
        <w:bottom w:val="none" w:sz="0" w:space="0" w:color="auto"/>
        <w:right w:val="none" w:sz="0" w:space="0" w:color="auto"/>
      </w:divBdr>
    </w:div>
    <w:div w:id="101611028">
      <w:bodyDiv w:val="1"/>
      <w:marLeft w:val="0"/>
      <w:marRight w:val="0"/>
      <w:marTop w:val="0"/>
      <w:marBottom w:val="0"/>
      <w:divBdr>
        <w:top w:val="none" w:sz="0" w:space="0" w:color="auto"/>
        <w:left w:val="none" w:sz="0" w:space="0" w:color="auto"/>
        <w:bottom w:val="none" w:sz="0" w:space="0" w:color="auto"/>
        <w:right w:val="none" w:sz="0" w:space="0" w:color="auto"/>
      </w:divBdr>
    </w:div>
    <w:div w:id="102000934">
      <w:bodyDiv w:val="1"/>
      <w:marLeft w:val="0"/>
      <w:marRight w:val="0"/>
      <w:marTop w:val="0"/>
      <w:marBottom w:val="0"/>
      <w:divBdr>
        <w:top w:val="none" w:sz="0" w:space="0" w:color="auto"/>
        <w:left w:val="none" w:sz="0" w:space="0" w:color="auto"/>
        <w:bottom w:val="none" w:sz="0" w:space="0" w:color="auto"/>
        <w:right w:val="none" w:sz="0" w:space="0" w:color="auto"/>
      </w:divBdr>
    </w:div>
    <w:div w:id="102499232">
      <w:bodyDiv w:val="1"/>
      <w:marLeft w:val="0"/>
      <w:marRight w:val="0"/>
      <w:marTop w:val="0"/>
      <w:marBottom w:val="0"/>
      <w:divBdr>
        <w:top w:val="none" w:sz="0" w:space="0" w:color="auto"/>
        <w:left w:val="none" w:sz="0" w:space="0" w:color="auto"/>
        <w:bottom w:val="none" w:sz="0" w:space="0" w:color="auto"/>
        <w:right w:val="none" w:sz="0" w:space="0" w:color="auto"/>
      </w:divBdr>
    </w:div>
    <w:div w:id="102892861">
      <w:bodyDiv w:val="1"/>
      <w:marLeft w:val="0"/>
      <w:marRight w:val="0"/>
      <w:marTop w:val="0"/>
      <w:marBottom w:val="0"/>
      <w:divBdr>
        <w:top w:val="none" w:sz="0" w:space="0" w:color="auto"/>
        <w:left w:val="none" w:sz="0" w:space="0" w:color="auto"/>
        <w:bottom w:val="none" w:sz="0" w:space="0" w:color="auto"/>
        <w:right w:val="none" w:sz="0" w:space="0" w:color="auto"/>
      </w:divBdr>
    </w:div>
    <w:div w:id="104422521">
      <w:bodyDiv w:val="1"/>
      <w:marLeft w:val="0"/>
      <w:marRight w:val="0"/>
      <w:marTop w:val="0"/>
      <w:marBottom w:val="0"/>
      <w:divBdr>
        <w:top w:val="none" w:sz="0" w:space="0" w:color="auto"/>
        <w:left w:val="none" w:sz="0" w:space="0" w:color="auto"/>
        <w:bottom w:val="none" w:sz="0" w:space="0" w:color="auto"/>
        <w:right w:val="none" w:sz="0" w:space="0" w:color="auto"/>
      </w:divBdr>
    </w:div>
    <w:div w:id="104472109">
      <w:bodyDiv w:val="1"/>
      <w:marLeft w:val="0"/>
      <w:marRight w:val="0"/>
      <w:marTop w:val="0"/>
      <w:marBottom w:val="0"/>
      <w:divBdr>
        <w:top w:val="none" w:sz="0" w:space="0" w:color="auto"/>
        <w:left w:val="none" w:sz="0" w:space="0" w:color="auto"/>
        <w:bottom w:val="none" w:sz="0" w:space="0" w:color="auto"/>
        <w:right w:val="none" w:sz="0" w:space="0" w:color="auto"/>
      </w:divBdr>
    </w:div>
    <w:div w:id="105003749">
      <w:bodyDiv w:val="1"/>
      <w:marLeft w:val="0"/>
      <w:marRight w:val="0"/>
      <w:marTop w:val="0"/>
      <w:marBottom w:val="0"/>
      <w:divBdr>
        <w:top w:val="none" w:sz="0" w:space="0" w:color="auto"/>
        <w:left w:val="none" w:sz="0" w:space="0" w:color="auto"/>
        <w:bottom w:val="none" w:sz="0" w:space="0" w:color="auto"/>
        <w:right w:val="none" w:sz="0" w:space="0" w:color="auto"/>
      </w:divBdr>
    </w:div>
    <w:div w:id="105463635">
      <w:bodyDiv w:val="1"/>
      <w:marLeft w:val="0"/>
      <w:marRight w:val="0"/>
      <w:marTop w:val="0"/>
      <w:marBottom w:val="0"/>
      <w:divBdr>
        <w:top w:val="none" w:sz="0" w:space="0" w:color="auto"/>
        <w:left w:val="none" w:sz="0" w:space="0" w:color="auto"/>
        <w:bottom w:val="none" w:sz="0" w:space="0" w:color="auto"/>
        <w:right w:val="none" w:sz="0" w:space="0" w:color="auto"/>
      </w:divBdr>
    </w:div>
    <w:div w:id="105586512">
      <w:bodyDiv w:val="1"/>
      <w:marLeft w:val="0"/>
      <w:marRight w:val="0"/>
      <w:marTop w:val="0"/>
      <w:marBottom w:val="0"/>
      <w:divBdr>
        <w:top w:val="none" w:sz="0" w:space="0" w:color="auto"/>
        <w:left w:val="none" w:sz="0" w:space="0" w:color="auto"/>
        <w:bottom w:val="none" w:sz="0" w:space="0" w:color="auto"/>
        <w:right w:val="none" w:sz="0" w:space="0" w:color="auto"/>
      </w:divBdr>
    </w:div>
    <w:div w:id="105587233">
      <w:bodyDiv w:val="1"/>
      <w:marLeft w:val="0"/>
      <w:marRight w:val="0"/>
      <w:marTop w:val="0"/>
      <w:marBottom w:val="0"/>
      <w:divBdr>
        <w:top w:val="none" w:sz="0" w:space="0" w:color="auto"/>
        <w:left w:val="none" w:sz="0" w:space="0" w:color="auto"/>
        <w:bottom w:val="none" w:sz="0" w:space="0" w:color="auto"/>
        <w:right w:val="none" w:sz="0" w:space="0" w:color="auto"/>
      </w:divBdr>
    </w:div>
    <w:div w:id="106124333">
      <w:bodyDiv w:val="1"/>
      <w:marLeft w:val="0"/>
      <w:marRight w:val="0"/>
      <w:marTop w:val="0"/>
      <w:marBottom w:val="0"/>
      <w:divBdr>
        <w:top w:val="none" w:sz="0" w:space="0" w:color="auto"/>
        <w:left w:val="none" w:sz="0" w:space="0" w:color="auto"/>
        <w:bottom w:val="none" w:sz="0" w:space="0" w:color="auto"/>
        <w:right w:val="none" w:sz="0" w:space="0" w:color="auto"/>
      </w:divBdr>
    </w:div>
    <w:div w:id="106774815">
      <w:bodyDiv w:val="1"/>
      <w:marLeft w:val="0"/>
      <w:marRight w:val="0"/>
      <w:marTop w:val="0"/>
      <w:marBottom w:val="0"/>
      <w:divBdr>
        <w:top w:val="none" w:sz="0" w:space="0" w:color="auto"/>
        <w:left w:val="none" w:sz="0" w:space="0" w:color="auto"/>
        <w:bottom w:val="none" w:sz="0" w:space="0" w:color="auto"/>
        <w:right w:val="none" w:sz="0" w:space="0" w:color="auto"/>
      </w:divBdr>
    </w:div>
    <w:div w:id="106897348">
      <w:bodyDiv w:val="1"/>
      <w:marLeft w:val="0"/>
      <w:marRight w:val="0"/>
      <w:marTop w:val="0"/>
      <w:marBottom w:val="0"/>
      <w:divBdr>
        <w:top w:val="none" w:sz="0" w:space="0" w:color="auto"/>
        <w:left w:val="none" w:sz="0" w:space="0" w:color="auto"/>
        <w:bottom w:val="none" w:sz="0" w:space="0" w:color="auto"/>
        <w:right w:val="none" w:sz="0" w:space="0" w:color="auto"/>
      </w:divBdr>
    </w:div>
    <w:div w:id="106899740">
      <w:bodyDiv w:val="1"/>
      <w:marLeft w:val="0"/>
      <w:marRight w:val="0"/>
      <w:marTop w:val="0"/>
      <w:marBottom w:val="0"/>
      <w:divBdr>
        <w:top w:val="none" w:sz="0" w:space="0" w:color="auto"/>
        <w:left w:val="none" w:sz="0" w:space="0" w:color="auto"/>
        <w:bottom w:val="none" w:sz="0" w:space="0" w:color="auto"/>
        <w:right w:val="none" w:sz="0" w:space="0" w:color="auto"/>
      </w:divBdr>
    </w:div>
    <w:div w:id="107236112">
      <w:bodyDiv w:val="1"/>
      <w:marLeft w:val="0"/>
      <w:marRight w:val="0"/>
      <w:marTop w:val="0"/>
      <w:marBottom w:val="0"/>
      <w:divBdr>
        <w:top w:val="none" w:sz="0" w:space="0" w:color="auto"/>
        <w:left w:val="none" w:sz="0" w:space="0" w:color="auto"/>
        <w:bottom w:val="none" w:sz="0" w:space="0" w:color="auto"/>
        <w:right w:val="none" w:sz="0" w:space="0" w:color="auto"/>
      </w:divBdr>
      <w:divsChild>
        <w:div w:id="1041976270">
          <w:marLeft w:val="480"/>
          <w:marRight w:val="0"/>
          <w:marTop w:val="0"/>
          <w:marBottom w:val="0"/>
          <w:divBdr>
            <w:top w:val="none" w:sz="0" w:space="0" w:color="auto"/>
            <w:left w:val="none" w:sz="0" w:space="0" w:color="auto"/>
            <w:bottom w:val="none" w:sz="0" w:space="0" w:color="auto"/>
            <w:right w:val="none" w:sz="0" w:space="0" w:color="auto"/>
          </w:divBdr>
        </w:div>
        <w:div w:id="1131364756">
          <w:marLeft w:val="480"/>
          <w:marRight w:val="0"/>
          <w:marTop w:val="0"/>
          <w:marBottom w:val="0"/>
          <w:divBdr>
            <w:top w:val="none" w:sz="0" w:space="0" w:color="auto"/>
            <w:left w:val="none" w:sz="0" w:space="0" w:color="auto"/>
            <w:bottom w:val="none" w:sz="0" w:space="0" w:color="auto"/>
            <w:right w:val="none" w:sz="0" w:space="0" w:color="auto"/>
          </w:divBdr>
        </w:div>
        <w:div w:id="1638493420">
          <w:marLeft w:val="480"/>
          <w:marRight w:val="0"/>
          <w:marTop w:val="0"/>
          <w:marBottom w:val="0"/>
          <w:divBdr>
            <w:top w:val="none" w:sz="0" w:space="0" w:color="auto"/>
            <w:left w:val="none" w:sz="0" w:space="0" w:color="auto"/>
            <w:bottom w:val="none" w:sz="0" w:space="0" w:color="auto"/>
            <w:right w:val="none" w:sz="0" w:space="0" w:color="auto"/>
          </w:divBdr>
        </w:div>
        <w:div w:id="1127579230">
          <w:marLeft w:val="480"/>
          <w:marRight w:val="0"/>
          <w:marTop w:val="0"/>
          <w:marBottom w:val="0"/>
          <w:divBdr>
            <w:top w:val="none" w:sz="0" w:space="0" w:color="auto"/>
            <w:left w:val="none" w:sz="0" w:space="0" w:color="auto"/>
            <w:bottom w:val="none" w:sz="0" w:space="0" w:color="auto"/>
            <w:right w:val="none" w:sz="0" w:space="0" w:color="auto"/>
          </w:divBdr>
        </w:div>
        <w:div w:id="2013217197">
          <w:marLeft w:val="480"/>
          <w:marRight w:val="0"/>
          <w:marTop w:val="0"/>
          <w:marBottom w:val="0"/>
          <w:divBdr>
            <w:top w:val="none" w:sz="0" w:space="0" w:color="auto"/>
            <w:left w:val="none" w:sz="0" w:space="0" w:color="auto"/>
            <w:bottom w:val="none" w:sz="0" w:space="0" w:color="auto"/>
            <w:right w:val="none" w:sz="0" w:space="0" w:color="auto"/>
          </w:divBdr>
        </w:div>
        <w:div w:id="780806035">
          <w:marLeft w:val="480"/>
          <w:marRight w:val="0"/>
          <w:marTop w:val="0"/>
          <w:marBottom w:val="0"/>
          <w:divBdr>
            <w:top w:val="none" w:sz="0" w:space="0" w:color="auto"/>
            <w:left w:val="none" w:sz="0" w:space="0" w:color="auto"/>
            <w:bottom w:val="none" w:sz="0" w:space="0" w:color="auto"/>
            <w:right w:val="none" w:sz="0" w:space="0" w:color="auto"/>
          </w:divBdr>
        </w:div>
        <w:div w:id="1002928329">
          <w:marLeft w:val="480"/>
          <w:marRight w:val="0"/>
          <w:marTop w:val="0"/>
          <w:marBottom w:val="0"/>
          <w:divBdr>
            <w:top w:val="none" w:sz="0" w:space="0" w:color="auto"/>
            <w:left w:val="none" w:sz="0" w:space="0" w:color="auto"/>
            <w:bottom w:val="none" w:sz="0" w:space="0" w:color="auto"/>
            <w:right w:val="none" w:sz="0" w:space="0" w:color="auto"/>
          </w:divBdr>
        </w:div>
        <w:div w:id="1835101867">
          <w:marLeft w:val="480"/>
          <w:marRight w:val="0"/>
          <w:marTop w:val="0"/>
          <w:marBottom w:val="0"/>
          <w:divBdr>
            <w:top w:val="none" w:sz="0" w:space="0" w:color="auto"/>
            <w:left w:val="none" w:sz="0" w:space="0" w:color="auto"/>
            <w:bottom w:val="none" w:sz="0" w:space="0" w:color="auto"/>
            <w:right w:val="none" w:sz="0" w:space="0" w:color="auto"/>
          </w:divBdr>
        </w:div>
        <w:div w:id="798109897">
          <w:marLeft w:val="480"/>
          <w:marRight w:val="0"/>
          <w:marTop w:val="0"/>
          <w:marBottom w:val="0"/>
          <w:divBdr>
            <w:top w:val="none" w:sz="0" w:space="0" w:color="auto"/>
            <w:left w:val="none" w:sz="0" w:space="0" w:color="auto"/>
            <w:bottom w:val="none" w:sz="0" w:space="0" w:color="auto"/>
            <w:right w:val="none" w:sz="0" w:space="0" w:color="auto"/>
          </w:divBdr>
        </w:div>
        <w:div w:id="548305010">
          <w:marLeft w:val="480"/>
          <w:marRight w:val="0"/>
          <w:marTop w:val="0"/>
          <w:marBottom w:val="0"/>
          <w:divBdr>
            <w:top w:val="none" w:sz="0" w:space="0" w:color="auto"/>
            <w:left w:val="none" w:sz="0" w:space="0" w:color="auto"/>
            <w:bottom w:val="none" w:sz="0" w:space="0" w:color="auto"/>
            <w:right w:val="none" w:sz="0" w:space="0" w:color="auto"/>
          </w:divBdr>
        </w:div>
        <w:div w:id="1301181197">
          <w:marLeft w:val="480"/>
          <w:marRight w:val="0"/>
          <w:marTop w:val="0"/>
          <w:marBottom w:val="0"/>
          <w:divBdr>
            <w:top w:val="none" w:sz="0" w:space="0" w:color="auto"/>
            <w:left w:val="none" w:sz="0" w:space="0" w:color="auto"/>
            <w:bottom w:val="none" w:sz="0" w:space="0" w:color="auto"/>
            <w:right w:val="none" w:sz="0" w:space="0" w:color="auto"/>
          </w:divBdr>
        </w:div>
        <w:div w:id="1719892128">
          <w:marLeft w:val="480"/>
          <w:marRight w:val="0"/>
          <w:marTop w:val="0"/>
          <w:marBottom w:val="0"/>
          <w:divBdr>
            <w:top w:val="none" w:sz="0" w:space="0" w:color="auto"/>
            <w:left w:val="none" w:sz="0" w:space="0" w:color="auto"/>
            <w:bottom w:val="none" w:sz="0" w:space="0" w:color="auto"/>
            <w:right w:val="none" w:sz="0" w:space="0" w:color="auto"/>
          </w:divBdr>
        </w:div>
        <w:div w:id="1031300245">
          <w:marLeft w:val="480"/>
          <w:marRight w:val="0"/>
          <w:marTop w:val="0"/>
          <w:marBottom w:val="0"/>
          <w:divBdr>
            <w:top w:val="none" w:sz="0" w:space="0" w:color="auto"/>
            <w:left w:val="none" w:sz="0" w:space="0" w:color="auto"/>
            <w:bottom w:val="none" w:sz="0" w:space="0" w:color="auto"/>
            <w:right w:val="none" w:sz="0" w:space="0" w:color="auto"/>
          </w:divBdr>
        </w:div>
        <w:div w:id="1094976286">
          <w:marLeft w:val="480"/>
          <w:marRight w:val="0"/>
          <w:marTop w:val="0"/>
          <w:marBottom w:val="0"/>
          <w:divBdr>
            <w:top w:val="none" w:sz="0" w:space="0" w:color="auto"/>
            <w:left w:val="none" w:sz="0" w:space="0" w:color="auto"/>
            <w:bottom w:val="none" w:sz="0" w:space="0" w:color="auto"/>
            <w:right w:val="none" w:sz="0" w:space="0" w:color="auto"/>
          </w:divBdr>
        </w:div>
        <w:div w:id="685716430">
          <w:marLeft w:val="480"/>
          <w:marRight w:val="0"/>
          <w:marTop w:val="0"/>
          <w:marBottom w:val="0"/>
          <w:divBdr>
            <w:top w:val="none" w:sz="0" w:space="0" w:color="auto"/>
            <w:left w:val="none" w:sz="0" w:space="0" w:color="auto"/>
            <w:bottom w:val="none" w:sz="0" w:space="0" w:color="auto"/>
            <w:right w:val="none" w:sz="0" w:space="0" w:color="auto"/>
          </w:divBdr>
        </w:div>
        <w:div w:id="1935894453">
          <w:marLeft w:val="480"/>
          <w:marRight w:val="0"/>
          <w:marTop w:val="0"/>
          <w:marBottom w:val="0"/>
          <w:divBdr>
            <w:top w:val="none" w:sz="0" w:space="0" w:color="auto"/>
            <w:left w:val="none" w:sz="0" w:space="0" w:color="auto"/>
            <w:bottom w:val="none" w:sz="0" w:space="0" w:color="auto"/>
            <w:right w:val="none" w:sz="0" w:space="0" w:color="auto"/>
          </w:divBdr>
        </w:div>
        <w:div w:id="799613626">
          <w:marLeft w:val="480"/>
          <w:marRight w:val="0"/>
          <w:marTop w:val="0"/>
          <w:marBottom w:val="0"/>
          <w:divBdr>
            <w:top w:val="none" w:sz="0" w:space="0" w:color="auto"/>
            <w:left w:val="none" w:sz="0" w:space="0" w:color="auto"/>
            <w:bottom w:val="none" w:sz="0" w:space="0" w:color="auto"/>
            <w:right w:val="none" w:sz="0" w:space="0" w:color="auto"/>
          </w:divBdr>
        </w:div>
        <w:div w:id="1374159172">
          <w:marLeft w:val="480"/>
          <w:marRight w:val="0"/>
          <w:marTop w:val="0"/>
          <w:marBottom w:val="0"/>
          <w:divBdr>
            <w:top w:val="none" w:sz="0" w:space="0" w:color="auto"/>
            <w:left w:val="none" w:sz="0" w:space="0" w:color="auto"/>
            <w:bottom w:val="none" w:sz="0" w:space="0" w:color="auto"/>
            <w:right w:val="none" w:sz="0" w:space="0" w:color="auto"/>
          </w:divBdr>
        </w:div>
        <w:div w:id="71196677">
          <w:marLeft w:val="480"/>
          <w:marRight w:val="0"/>
          <w:marTop w:val="0"/>
          <w:marBottom w:val="0"/>
          <w:divBdr>
            <w:top w:val="none" w:sz="0" w:space="0" w:color="auto"/>
            <w:left w:val="none" w:sz="0" w:space="0" w:color="auto"/>
            <w:bottom w:val="none" w:sz="0" w:space="0" w:color="auto"/>
            <w:right w:val="none" w:sz="0" w:space="0" w:color="auto"/>
          </w:divBdr>
        </w:div>
        <w:div w:id="1117022936">
          <w:marLeft w:val="480"/>
          <w:marRight w:val="0"/>
          <w:marTop w:val="0"/>
          <w:marBottom w:val="0"/>
          <w:divBdr>
            <w:top w:val="none" w:sz="0" w:space="0" w:color="auto"/>
            <w:left w:val="none" w:sz="0" w:space="0" w:color="auto"/>
            <w:bottom w:val="none" w:sz="0" w:space="0" w:color="auto"/>
            <w:right w:val="none" w:sz="0" w:space="0" w:color="auto"/>
          </w:divBdr>
        </w:div>
        <w:div w:id="298152588">
          <w:marLeft w:val="480"/>
          <w:marRight w:val="0"/>
          <w:marTop w:val="0"/>
          <w:marBottom w:val="0"/>
          <w:divBdr>
            <w:top w:val="none" w:sz="0" w:space="0" w:color="auto"/>
            <w:left w:val="none" w:sz="0" w:space="0" w:color="auto"/>
            <w:bottom w:val="none" w:sz="0" w:space="0" w:color="auto"/>
            <w:right w:val="none" w:sz="0" w:space="0" w:color="auto"/>
          </w:divBdr>
        </w:div>
        <w:div w:id="276718129">
          <w:marLeft w:val="480"/>
          <w:marRight w:val="0"/>
          <w:marTop w:val="0"/>
          <w:marBottom w:val="0"/>
          <w:divBdr>
            <w:top w:val="none" w:sz="0" w:space="0" w:color="auto"/>
            <w:left w:val="none" w:sz="0" w:space="0" w:color="auto"/>
            <w:bottom w:val="none" w:sz="0" w:space="0" w:color="auto"/>
            <w:right w:val="none" w:sz="0" w:space="0" w:color="auto"/>
          </w:divBdr>
        </w:div>
        <w:div w:id="650839244">
          <w:marLeft w:val="480"/>
          <w:marRight w:val="0"/>
          <w:marTop w:val="0"/>
          <w:marBottom w:val="0"/>
          <w:divBdr>
            <w:top w:val="none" w:sz="0" w:space="0" w:color="auto"/>
            <w:left w:val="none" w:sz="0" w:space="0" w:color="auto"/>
            <w:bottom w:val="none" w:sz="0" w:space="0" w:color="auto"/>
            <w:right w:val="none" w:sz="0" w:space="0" w:color="auto"/>
          </w:divBdr>
        </w:div>
        <w:div w:id="391198519">
          <w:marLeft w:val="480"/>
          <w:marRight w:val="0"/>
          <w:marTop w:val="0"/>
          <w:marBottom w:val="0"/>
          <w:divBdr>
            <w:top w:val="none" w:sz="0" w:space="0" w:color="auto"/>
            <w:left w:val="none" w:sz="0" w:space="0" w:color="auto"/>
            <w:bottom w:val="none" w:sz="0" w:space="0" w:color="auto"/>
            <w:right w:val="none" w:sz="0" w:space="0" w:color="auto"/>
          </w:divBdr>
        </w:div>
        <w:div w:id="1511523816">
          <w:marLeft w:val="480"/>
          <w:marRight w:val="0"/>
          <w:marTop w:val="0"/>
          <w:marBottom w:val="0"/>
          <w:divBdr>
            <w:top w:val="none" w:sz="0" w:space="0" w:color="auto"/>
            <w:left w:val="none" w:sz="0" w:space="0" w:color="auto"/>
            <w:bottom w:val="none" w:sz="0" w:space="0" w:color="auto"/>
            <w:right w:val="none" w:sz="0" w:space="0" w:color="auto"/>
          </w:divBdr>
        </w:div>
        <w:div w:id="519513745">
          <w:marLeft w:val="480"/>
          <w:marRight w:val="0"/>
          <w:marTop w:val="0"/>
          <w:marBottom w:val="0"/>
          <w:divBdr>
            <w:top w:val="none" w:sz="0" w:space="0" w:color="auto"/>
            <w:left w:val="none" w:sz="0" w:space="0" w:color="auto"/>
            <w:bottom w:val="none" w:sz="0" w:space="0" w:color="auto"/>
            <w:right w:val="none" w:sz="0" w:space="0" w:color="auto"/>
          </w:divBdr>
        </w:div>
        <w:div w:id="433985562">
          <w:marLeft w:val="480"/>
          <w:marRight w:val="0"/>
          <w:marTop w:val="0"/>
          <w:marBottom w:val="0"/>
          <w:divBdr>
            <w:top w:val="none" w:sz="0" w:space="0" w:color="auto"/>
            <w:left w:val="none" w:sz="0" w:space="0" w:color="auto"/>
            <w:bottom w:val="none" w:sz="0" w:space="0" w:color="auto"/>
            <w:right w:val="none" w:sz="0" w:space="0" w:color="auto"/>
          </w:divBdr>
        </w:div>
        <w:div w:id="984697129">
          <w:marLeft w:val="480"/>
          <w:marRight w:val="0"/>
          <w:marTop w:val="0"/>
          <w:marBottom w:val="0"/>
          <w:divBdr>
            <w:top w:val="none" w:sz="0" w:space="0" w:color="auto"/>
            <w:left w:val="none" w:sz="0" w:space="0" w:color="auto"/>
            <w:bottom w:val="none" w:sz="0" w:space="0" w:color="auto"/>
            <w:right w:val="none" w:sz="0" w:space="0" w:color="auto"/>
          </w:divBdr>
        </w:div>
        <w:div w:id="1154951458">
          <w:marLeft w:val="480"/>
          <w:marRight w:val="0"/>
          <w:marTop w:val="0"/>
          <w:marBottom w:val="0"/>
          <w:divBdr>
            <w:top w:val="none" w:sz="0" w:space="0" w:color="auto"/>
            <w:left w:val="none" w:sz="0" w:space="0" w:color="auto"/>
            <w:bottom w:val="none" w:sz="0" w:space="0" w:color="auto"/>
            <w:right w:val="none" w:sz="0" w:space="0" w:color="auto"/>
          </w:divBdr>
        </w:div>
        <w:div w:id="287856910">
          <w:marLeft w:val="480"/>
          <w:marRight w:val="0"/>
          <w:marTop w:val="0"/>
          <w:marBottom w:val="0"/>
          <w:divBdr>
            <w:top w:val="none" w:sz="0" w:space="0" w:color="auto"/>
            <w:left w:val="none" w:sz="0" w:space="0" w:color="auto"/>
            <w:bottom w:val="none" w:sz="0" w:space="0" w:color="auto"/>
            <w:right w:val="none" w:sz="0" w:space="0" w:color="auto"/>
          </w:divBdr>
        </w:div>
        <w:div w:id="396590903">
          <w:marLeft w:val="480"/>
          <w:marRight w:val="0"/>
          <w:marTop w:val="0"/>
          <w:marBottom w:val="0"/>
          <w:divBdr>
            <w:top w:val="none" w:sz="0" w:space="0" w:color="auto"/>
            <w:left w:val="none" w:sz="0" w:space="0" w:color="auto"/>
            <w:bottom w:val="none" w:sz="0" w:space="0" w:color="auto"/>
            <w:right w:val="none" w:sz="0" w:space="0" w:color="auto"/>
          </w:divBdr>
        </w:div>
        <w:div w:id="2136023910">
          <w:marLeft w:val="480"/>
          <w:marRight w:val="0"/>
          <w:marTop w:val="0"/>
          <w:marBottom w:val="0"/>
          <w:divBdr>
            <w:top w:val="none" w:sz="0" w:space="0" w:color="auto"/>
            <w:left w:val="none" w:sz="0" w:space="0" w:color="auto"/>
            <w:bottom w:val="none" w:sz="0" w:space="0" w:color="auto"/>
            <w:right w:val="none" w:sz="0" w:space="0" w:color="auto"/>
          </w:divBdr>
        </w:div>
      </w:divsChild>
    </w:div>
    <w:div w:id="107511803">
      <w:bodyDiv w:val="1"/>
      <w:marLeft w:val="0"/>
      <w:marRight w:val="0"/>
      <w:marTop w:val="0"/>
      <w:marBottom w:val="0"/>
      <w:divBdr>
        <w:top w:val="none" w:sz="0" w:space="0" w:color="auto"/>
        <w:left w:val="none" w:sz="0" w:space="0" w:color="auto"/>
        <w:bottom w:val="none" w:sz="0" w:space="0" w:color="auto"/>
        <w:right w:val="none" w:sz="0" w:space="0" w:color="auto"/>
      </w:divBdr>
    </w:div>
    <w:div w:id="108359236">
      <w:bodyDiv w:val="1"/>
      <w:marLeft w:val="0"/>
      <w:marRight w:val="0"/>
      <w:marTop w:val="0"/>
      <w:marBottom w:val="0"/>
      <w:divBdr>
        <w:top w:val="none" w:sz="0" w:space="0" w:color="auto"/>
        <w:left w:val="none" w:sz="0" w:space="0" w:color="auto"/>
        <w:bottom w:val="none" w:sz="0" w:space="0" w:color="auto"/>
        <w:right w:val="none" w:sz="0" w:space="0" w:color="auto"/>
      </w:divBdr>
    </w:div>
    <w:div w:id="108936903">
      <w:bodyDiv w:val="1"/>
      <w:marLeft w:val="0"/>
      <w:marRight w:val="0"/>
      <w:marTop w:val="0"/>
      <w:marBottom w:val="0"/>
      <w:divBdr>
        <w:top w:val="none" w:sz="0" w:space="0" w:color="auto"/>
        <w:left w:val="none" w:sz="0" w:space="0" w:color="auto"/>
        <w:bottom w:val="none" w:sz="0" w:space="0" w:color="auto"/>
        <w:right w:val="none" w:sz="0" w:space="0" w:color="auto"/>
      </w:divBdr>
    </w:div>
    <w:div w:id="109403023">
      <w:bodyDiv w:val="1"/>
      <w:marLeft w:val="0"/>
      <w:marRight w:val="0"/>
      <w:marTop w:val="0"/>
      <w:marBottom w:val="0"/>
      <w:divBdr>
        <w:top w:val="none" w:sz="0" w:space="0" w:color="auto"/>
        <w:left w:val="none" w:sz="0" w:space="0" w:color="auto"/>
        <w:bottom w:val="none" w:sz="0" w:space="0" w:color="auto"/>
        <w:right w:val="none" w:sz="0" w:space="0" w:color="auto"/>
      </w:divBdr>
    </w:div>
    <w:div w:id="109591838">
      <w:bodyDiv w:val="1"/>
      <w:marLeft w:val="0"/>
      <w:marRight w:val="0"/>
      <w:marTop w:val="0"/>
      <w:marBottom w:val="0"/>
      <w:divBdr>
        <w:top w:val="none" w:sz="0" w:space="0" w:color="auto"/>
        <w:left w:val="none" w:sz="0" w:space="0" w:color="auto"/>
        <w:bottom w:val="none" w:sz="0" w:space="0" w:color="auto"/>
        <w:right w:val="none" w:sz="0" w:space="0" w:color="auto"/>
      </w:divBdr>
    </w:div>
    <w:div w:id="109663463">
      <w:bodyDiv w:val="1"/>
      <w:marLeft w:val="0"/>
      <w:marRight w:val="0"/>
      <w:marTop w:val="0"/>
      <w:marBottom w:val="0"/>
      <w:divBdr>
        <w:top w:val="none" w:sz="0" w:space="0" w:color="auto"/>
        <w:left w:val="none" w:sz="0" w:space="0" w:color="auto"/>
        <w:bottom w:val="none" w:sz="0" w:space="0" w:color="auto"/>
        <w:right w:val="none" w:sz="0" w:space="0" w:color="auto"/>
      </w:divBdr>
    </w:div>
    <w:div w:id="109667278">
      <w:bodyDiv w:val="1"/>
      <w:marLeft w:val="0"/>
      <w:marRight w:val="0"/>
      <w:marTop w:val="0"/>
      <w:marBottom w:val="0"/>
      <w:divBdr>
        <w:top w:val="none" w:sz="0" w:space="0" w:color="auto"/>
        <w:left w:val="none" w:sz="0" w:space="0" w:color="auto"/>
        <w:bottom w:val="none" w:sz="0" w:space="0" w:color="auto"/>
        <w:right w:val="none" w:sz="0" w:space="0" w:color="auto"/>
      </w:divBdr>
      <w:divsChild>
        <w:div w:id="217977547">
          <w:marLeft w:val="480"/>
          <w:marRight w:val="0"/>
          <w:marTop w:val="0"/>
          <w:marBottom w:val="0"/>
          <w:divBdr>
            <w:top w:val="none" w:sz="0" w:space="0" w:color="auto"/>
            <w:left w:val="none" w:sz="0" w:space="0" w:color="auto"/>
            <w:bottom w:val="none" w:sz="0" w:space="0" w:color="auto"/>
            <w:right w:val="none" w:sz="0" w:space="0" w:color="auto"/>
          </w:divBdr>
        </w:div>
        <w:div w:id="112986673">
          <w:marLeft w:val="480"/>
          <w:marRight w:val="0"/>
          <w:marTop w:val="0"/>
          <w:marBottom w:val="0"/>
          <w:divBdr>
            <w:top w:val="none" w:sz="0" w:space="0" w:color="auto"/>
            <w:left w:val="none" w:sz="0" w:space="0" w:color="auto"/>
            <w:bottom w:val="none" w:sz="0" w:space="0" w:color="auto"/>
            <w:right w:val="none" w:sz="0" w:space="0" w:color="auto"/>
          </w:divBdr>
        </w:div>
        <w:div w:id="4941504">
          <w:marLeft w:val="480"/>
          <w:marRight w:val="0"/>
          <w:marTop w:val="0"/>
          <w:marBottom w:val="0"/>
          <w:divBdr>
            <w:top w:val="none" w:sz="0" w:space="0" w:color="auto"/>
            <w:left w:val="none" w:sz="0" w:space="0" w:color="auto"/>
            <w:bottom w:val="none" w:sz="0" w:space="0" w:color="auto"/>
            <w:right w:val="none" w:sz="0" w:space="0" w:color="auto"/>
          </w:divBdr>
        </w:div>
        <w:div w:id="2020350904">
          <w:marLeft w:val="480"/>
          <w:marRight w:val="0"/>
          <w:marTop w:val="0"/>
          <w:marBottom w:val="0"/>
          <w:divBdr>
            <w:top w:val="none" w:sz="0" w:space="0" w:color="auto"/>
            <w:left w:val="none" w:sz="0" w:space="0" w:color="auto"/>
            <w:bottom w:val="none" w:sz="0" w:space="0" w:color="auto"/>
            <w:right w:val="none" w:sz="0" w:space="0" w:color="auto"/>
          </w:divBdr>
        </w:div>
        <w:div w:id="1708087">
          <w:marLeft w:val="480"/>
          <w:marRight w:val="0"/>
          <w:marTop w:val="0"/>
          <w:marBottom w:val="0"/>
          <w:divBdr>
            <w:top w:val="none" w:sz="0" w:space="0" w:color="auto"/>
            <w:left w:val="none" w:sz="0" w:space="0" w:color="auto"/>
            <w:bottom w:val="none" w:sz="0" w:space="0" w:color="auto"/>
            <w:right w:val="none" w:sz="0" w:space="0" w:color="auto"/>
          </w:divBdr>
        </w:div>
        <w:div w:id="439683042">
          <w:marLeft w:val="480"/>
          <w:marRight w:val="0"/>
          <w:marTop w:val="0"/>
          <w:marBottom w:val="0"/>
          <w:divBdr>
            <w:top w:val="none" w:sz="0" w:space="0" w:color="auto"/>
            <w:left w:val="none" w:sz="0" w:space="0" w:color="auto"/>
            <w:bottom w:val="none" w:sz="0" w:space="0" w:color="auto"/>
            <w:right w:val="none" w:sz="0" w:space="0" w:color="auto"/>
          </w:divBdr>
        </w:div>
        <w:div w:id="2146501778">
          <w:marLeft w:val="480"/>
          <w:marRight w:val="0"/>
          <w:marTop w:val="0"/>
          <w:marBottom w:val="0"/>
          <w:divBdr>
            <w:top w:val="none" w:sz="0" w:space="0" w:color="auto"/>
            <w:left w:val="none" w:sz="0" w:space="0" w:color="auto"/>
            <w:bottom w:val="none" w:sz="0" w:space="0" w:color="auto"/>
            <w:right w:val="none" w:sz="0" w:space="0" w:color="auto"/>
          </w:divBdr>
        </w:div>
        <w:div w:id="1751075539">
          <w:marLeft w:val="480"/>
          <w:marRight w:val="0"/>
          <w:marTop w:val="0"/>
          <w:marBottom w:val="0"/>
          <w:divBdr>
            <w:top w:val="none" w:sz="0" w:space="0" w:color="auto"/>
            <w:left w:val="none" w:sz="0" w:space="0" w:color="auto"/>
            <w:bottom w:val="none" w:sz="0" w:space="0" w:color="auto"/>
            <w:right w:val="none" w:sz="0" w:space="0" w:color="auto"/>
          </w:divBdr>
        </w:div>
        <w:div w:id="614866977">
          <w:marLeft w:val="480"/>
          <w:marRight w:val="0"/>
          <w:marTop w:val="0"/>
          <w:marBottom w:val="0"/>
          <w:divBdr>
            <w:top w:val="none" w:sz="0" w:space="0" w:color="auto"/>
            <w:left w:val="none" w:sz="0" w:space="0" w:color="auto"/>
            <w:bottom w:val="none" w:sz="0" w:space="0" w:color="auto"/>
            <w:right w:val="none" w:sz="0" w:space="0" w:color="auto"/>
          </w:divBdr>
        </w:div>
        <w:div w:id="806430627">
          <w:marLeft w:val="480"/>
          <w:marRight w:val="0"/>
          <w:marTop w:val="0"/>
          <w:marBottom w:val="0"/>
          <w:divBdr>
            <w:top w:val="none" w:sz="0" w:space="0" w:color="auto"/>
            <w:left w:val="none" w:sz="0" w:space="0" w:color="auto"/>
            <w:bottom w:val="none" w:sz="0" w:space="0" w:color="auto"/>
            <w:right w:val="none" w:sz="0" w:space="0" w:color="auto"/>
          </w:divBdr>
        </w:div>
        <w:div w:id="685139632">
          <w:marLeft w:val="480"/>
          <w:marRight w:val="0"/>
          <w:marTop w:val="0"/>
          <w:marBottom w:val="0"/>
          <w:divBdr>
            <w:top w:val="none" w:sz="0" w:space="0" w:color="auto"/>
            <w:left w:val="none" w:sz="0" w:space="0" w:color="auto"/>
            <w:bottom w:val="none" w:sz="0" w:space="0" w:color="auto"/>
            <w:right w:val="none" w:sz="0" w:space="0" w:color="auto"/>
          </w:divBdr>
        </w:div>
        <w:div w:id="167253470">
          <w:marLeft w:val="480"/>
          <w:marRight w:val="0"/>
          <w:marTop w:val="0"/>
          <w:marBottom w:val="0"/>
          <w:divBdr>
            <w:top w:val="none" w:sz="0" w:space="0" w:color="auto"/>
            <w:left w:val="none" w:sz="0" w:space="0" w:color="auto"/>
            <w:bottom w:val="none" w:sz="0" w:space="0" w:color="auto"/>
            <w:right w:val="none" w:sz="0" w:space="0" w:color="auto"/>
          </w:divBdr>
        </w:div>
        <w:div w:id="2069455910">
          <w:marLeft w:val="480"/>
          <w:marRight w:val="0"/>
          <w:marTop w:val="0"/>
          <w:marBottom w:val="0"/>
          <w:divBdr>
            <w:top w:val="none" w:sz="0" w:space="0" w:color="auto"/>
            <w:left w:val="none" w:sz="0" w:space="0" w:color="auto"/>
            <w:bottom w:val="none" w:sz="0" w:space="0" w:color="auto"/>
            <w:right w:val="none" w:sz="0" w:space="0" w:color="auto"/>
          </w:divBdr>
        </w:div>
        <w:div w:id="504632644">
          <w:marLeft w:val="480"/>
          <w:marRight w:val="0"/>
          <w:marTop w:val="0"/>
          <w:marBottom w:val="0"/>
          <w:divBdr>
            <w:top w:val="none" w:sz="0" w:space="0" w:color="auto"/>
            <w:left w:val="none" w:sz="0" w:space="0" w:color="auto"/>
            <w:bottom w:val="none" w:sz="0" w:space="0" w:color="auto"/>
            <w:right w:val="none" w:sz="0" w:space="0" w:color="auto"/>
          </w:divBdr>
        </w:div>
        <w:div w:id="1408190038">
          <w:marLeft w:val="480"/>
          <w:marRight w:val="0"/>
          <w:marTop w:val="0"/>
          <w:marBottom w:val="0"/>
          <w:divBdr>
            <w:top w:val="none" w:sz="0" w:space="0" w:color="auto"/>
            <w:left w:val="none" w:sz="0" w:space="0" w:color="auto"/>
            <w:bottom w:val="none" w:sz="0" w:space="0" w:color="auto"/>
            <w:right w:val="none" w:sz="0" w:space="0" w:color="auto"/>
          </w:divBdr>
        </w:div>
        <w:div w:id="5209656">
          <w:marLeft w:val="480"/>
          <w:marRight w:val="0"/>
          <w:marTop w:val="0"/>
          <w:marBottom w:val="0"/>
          <w:divBdr>
            <w:top w:val="none" w:sz="0" w:space="0" w:color="auto"/>
            <w:left w:val="none" w:sz="0" w:space="0" w:color="auto"/>
            <w:bottom w:val="none" w:sz="0" w:space="0" w:color="auto"/>
            <w:right w:val="none" w:sz="0" w:space="0" w:color="auto"/>
          </w:divBdr>
        </w:div>
        <w:div w:id="1197617982">
          <w:marLeft w:val="480"/>
          <w:marRight w:val="0"/>
          <w:marTop w:val="0"/>
          <w:marBottom w:val="0"/>
          <w:divBdr>
            <w:top w:val="none" w:sz="0" w:space="0" w:color="auto"/>
            <w:left w:val="none" w:sz="0" w:space="0" w:color="auto"/>
            <w:bottom w:val="none" w:sz="0" w:space="0" w:color="auto"/>
            <w:right w:val="none" w:sz="0" w:space="0" w:color="auto"/>
          </w:divBdr>
        </w:div>
        <w:div w:id="1536116368">
          <w:marLeft w:val="480"/>
          <w:marRight w:val="0"/>
          <w:marTop w:val="0"/>
          <w:marBottom w:val="0"/>
          <w:divBdr>
            <w:top w:val="none" w:sz="0" w:space="0" w:color="auto"/>
            <w:left w:val="none" w:sz="0" w:space="0" w:color="auto"/>
            <w:bottom w:val="none" w:sz="0" w:space="0" w:color="auto"/>
            <w:right w:val="none" w:sz="0" w:space="0" w:color="auto"/>
          </w:divBdr>
        </w:div>
        <w:div w:id="382296100">
          <w:marLeft w:val="480"/>
          <w:marRight w:val="0"/>
          <w:marTop w:val="0"/>
          <w:marBottom w:val="0"/>
          <w:divBdr>
            <w:top w:val="none" w:sz="0" w:space="0" w:color="auto"/>
            <w:left w:val="none" w:sz="0" w:space="0" w:color="auto"/>
            <w:bottom w:val="none" w:sz="0" w:space="0" w:color="auto"/>
            <w:right w:val="none" w:sz="0" w:space="0" w:color="auto"/>
          </w:divBdr>
        </w:div>
        <w:div w:id="1619946549">
          <w:marLeft w:val="480"/>
          <w:marRight w:val="0"/>
          <w:marTop w:val="0"/>
          <w:marBottom w:val="0"/>
          <w:divBdr>
            <w:top w:val="none" w:sz="0" w:space="0" w:color="auto"/>
            <w:left w:val="none" w:sz="0" w:space="0" w:color="auto"/>
            <w:bottom w:val="none" w:sz="0" w:space="0" w:color="auto"/>
            <w:right w:val="none" w:sz="0" w:space="0" w:color="auto"/>
          </w:divBdr>
        </w:div>
        <w:div w:id="1202787963">
          <w:marLeft w:val="480"/>
          <w:marRight w:val="0"/>
          <w:marTop w:val="0"/>
          <w:marBottom w:val="0"/>
          <w:divBdr>
            <w:top w:val="none" w:sz="0" w:space="0" w:color="auto"/>
            <w:left w:val="none" w:sz="0" w:space="0" w:color="auto"/>
            <w:bottom w:val="none" w:sz="0" w:space="0" w:color="auto"/>
            <w:right w:val="none" w:sz="0" w:space="0" w:color="auto"/>
          </w:divBdr>
        </w:div>
        <w:div w:id="16733147">
          <w:marLeft w:val="480"/>
          <w:marRight w:val="0"/>
          <w:marTop w:val="0"/>
          <w:marBottom w:val="0"/>
          <w:divBdr>
            <w:top w:val="none" w:sz="0" w:space="0" w:color="auto"/>
            <w:left w:val="none" w:sz="0" w:space="0" w:color="auto"/>
            <w:bottom w:val="none" w:sz="0" w:space="0" w:color="auto"/>
            <w:right w:val="none" w:sz="0" w:space="0" w:color="auto"/>
          </w:divBdr>
        </w:div>
        <w:div w:id="639306753">
          <w:marLeft w:val="480"/>
          <w:marRight w:val="0"/>
          <w:marTop w:val="0"/>
          <w:marBottom w:val="0"/>
          <w:divBdr>
            <w:top w:val="none" w:sz="0" w:space="0" w:color="auto"/>
            <w:left w:val="none" w:sz="0" w:space="0" w:color="auto"/>
            <w:bottom w:val="none" w:sz="0" w:space="0" w:color="auto"/>
            <w:right w:val="none" w:sz="0" w:space="0" w:color="auto"/>
          </w:divBdr>
        </w:div>
      </w:divsChild>
    </w:div>
    <w:div w:id="109904708">
      <w:bodyDiv w:val="1"/>
      <w:marLeft w:val="0"/>
      <w:marRight w:val="0"/>
      <w:marTop w:val="0"/>
      <w:marBottom w:val="0"/>
      <w:divBdr>
        <w:top w:val="none" w:sz="0" w:space="0" w:color="auto"/>
        <w:left w:val="none" w:sz="0" w:space="0" w:color="auto"/>
        <w:bottom w:val="none" w:sz="0" w:space="0" w:color="auto"/>
        <w:right w:val="none" w:sz="0" w:space="0" w:color="auto"/>
      </w:divBdr>
    </w:div>
    <w:div w:id="110049840">
      <w:bodyDiv w:val="1"/>
      <w:marLeft w:val="0"/>
      <w:marRight w:val="0"/>
      <w:marTop w:val="0"/>
      <w:marBottom w:val="0"/>
      <w:divBdr>
        <w:top w:val="none" w:sz="0" w:space="0" w:color="auto"/>
        <w:left w:val="none" w:sz="0" w:space="0" w:color="auto"/>
        <w:bottom w:val="none" w:sz="0" w:space="0" w:color="auto"/>
        <w:right w:val="none" w:sz="0" w:space="0" w:color="auto"/>
      </w:divBdr>
    </w:div>
    <w:div w:id="110322581">
      <w:bodyDiv w:val="1"/>
      <w:marLeft w:val="0"/>
      <w:marRight w:val="0"/>
      <w:marTop w:val="0"/>
      <w:marBottom w:val="0"/>
      <w:divBdr>
        <w:top w:val="none" w:sz="0" w:space="0" w:color="auto"/>
        <w:left w:val="none" w:sz="0" w:space="0" w:color="auto"/>
        <w:bottom w:val="none" w:sz="0" w:space="0" w:color="auto"/>
        <w:right w:val="none" w:sz="0" w:space="0" w:color="auto"/>
      </w:divBdr>
    </w:div>
    <w:div w:id="110520813">
      <w:bodyDiv w:val="1"/>
      <w:marLeft w:val="0"/>
      <w:marRight w:val="0"/>
      <w:marTop w:val="0"/>
      <w:marBottom w:val="0"/>
      <w:divBdr>
        <w:top w:val="none" w:sz="0" w:space="0" w:color="auto"/>
        <w:left w:val="none" w:sz="0" w:space="0" w:color="auto"/>
        <w:bottom w:val="none" w:sz="0" w:space="0" w:color="auto"/>
        <w:right w:val="none" w:sz="0" w:space="0" w:color="auto"/>
      </w:divBdr>
    </w:div>
    <w:div w:id="111167303">
      <w:bodyDiv w:val="1"/>
      <w:marLeft w:val="0"/>
      <w:marRight w:val="0"/>
      <w:marTop w:val="0"/>
      <w:marBottom w:val="0"/>
      <w:divBdr>
        <w:top w:val="none" w:sz="0" w:space="0" w:color="auto"/>
        <w:left w:val="none" w:sz="0" w:space="0" w:color="auto"/>
        <w:bottom w:val="none" w:sz="0" w:space="0" w:color="auto"/>
        <w:right w:val="none" w:sz="0" w:space="0" w:color="auto"/>
      </w:divBdr>
    </w:div>
    <w:div w:id="111557640">
      <w:bodyDiv w:val="1"/>
      <w:marLeft w:val="0"/>
      <w:marRight w:val="0"/>
      <w:marTop w:val="0"/>
      <w:marBottom w:val="0"/>
      <w:divBdr>
        <w:top w:val="none" w:sz="0" w:space="0" w:color="auto"/>
        <w:left w:val="none" w:sz="0" w:space="0" w:color="auto"/>
        <w:bottom w:val="none" w:sz="0" w:space="0" w:color="auto"/>
        <w:right w:val="none" w:sz="0" w:space="0" w:color="auto"/>
      </w:divBdr>
    </w:div>
    <w:div w:id="112022893">
      <w:bodyDiv w:val="1"/>
      <w:marLeft w:val="0"/>
      <w:marRight w:val="0"/>
      <w:marTop w:val="0"/>
      <w:marBottom w:val="0"/>
      <w:divBdr>
        <w:top w:val="none" w:sz="0" w:space="0" w:color="auto"/>
        <w:left w:val="none" w:sz="0" w:space="0" w:color="auto"/>
        <w:bottom w:val="none" w:sz="0" w:space="0" w:color="auto"/>
        <w:right w:val="none" w:sz="0" w:space="0" w:color="auto"/>
      </w:divBdr>
    </w:div>
    <w:div w:id="112402093">
      <w:bodyDiv w:val="1"/>
      <w:marLeft w:val="0"/>
      <w:marRight w:val="0"/>
      <w:marTop w:val="0"/>
      <w:marBottom w:val="0"/>
      <w:divBdr>
        <w:top w:val="none" w:sz="0" w:space="0" w:color="auto"/>
        <w:left w:val="none" w:sz="0" w:space="0" w:color="auto"/>
        <w:bottom w:val="none" w:sz="0" w:space="0" w:color="auto"/>
        <w:right w:val="none" w:sz="0" w:space="0" w:color="auto"/>
      </w:divBdr>
    </w:div>
    <w:div w:id="112480701">
      <w:bodyDiv w:val="1"/>
      <w:marLeft w:val="0"/>
      <w:marRight w:val="0"/>
      <w:marTop w:val="0"/>
      <w:marBottom w:val="0"/>
      <w:divBdr>
        <w:top w:val="none" w:sz="0" w:space="0" w:color="auto"/>
        <w:left w:val="none" w:sz="0" w:space="0" w:color="auto"/>
        <w:bottom w:val="none" w:sz="0" w:space="0" w:color="auto"/>
        <w:right w:val="none" w:sz="0" w:space="0" w:color="auto"/>
      </w:divBdr>
    </w:div>
    <w:div w:id="113600148">
      <w:bodyDiv w:val="1"/>
      <w:marLeft w:val="0"/>
      <w:marRight w:val="0"/>
      <w:marTop w:val="0"/>
      <w:marBottom w:val="0"/>
      <w:divBdr>
        <w:top w:val="none" w:sz="0" w:space="0" w:color="auto"/>
        <w:left w:val="none" w:sz="0" w:space="0" w:color="auto"/>
        <w:bottom w:val="none" w:sz="0" w:space="0" w:color="auto"/>
        <w:right w:val="none" w:sz="0" w:space="0" w:color="auto"/>
      </w:divBdr>
    </w:div>
    <w:div w:id="114182834">
      <w:bodyDiv w:val="1"/>
      <w:marLeft w:val="0"/>
      <w:marRight w:val="0"/>
      <w:marTop w:val="0"/>
      <w:marBottom w:val="0"/>
      <w:divBdr>
        <w:top w:val="none" w:sz="0" w:space="0" w:color="auto"/>
        <w:left w:val="none" w:sz="0" w:space="0" w:color="auto"/>
        <w:bottom w:val="none" w:sz="0" w:space="0" w:color="auto"/>
        <w:right w:val="none" w:sz="0" w:space="0" w:color="auto"/>
      </w:divBdr>
    </w:div>
    <w:div w:id="115225703">
      <w:bodyDiv w:val="1"/>
      <w:marLeft w:val="0"/>
      <w:marRight w:val="0"/>
      <w:marTop w:val="0"/>
      <w:marBottom w:val="0"/>
      <w:divBdr>
        <w:top w:val="none" w:sz="0" w:space="0" w:color="auto"/>
        <w:left w:val="none" w:sz="0" w:space="0" w:color="auto"/>
        <w:bottom w:val="none" w:sz="0" w:space="0" w:color="auto"/>
        <w:right w:val="none" w:sz="0" w:space="0" w:color="auto"/>
      </w:divBdr>
    </w:div>
    <w:div w:id="116527169">
      <w:bodyDiv w:val="1"/>
      <w:marLeft w:val="0"/>
      <w:marRight w:val="0"/>
      <w:marTop w:val="0"/>
      <w:marBottom w:val="0"/>
      <w:divBdr>
        <w:top w:val="none" w:sz="0" w:space="0" w:color="auto"/>
        <w:left w:val="none" w:sz="0" w:space="0" w:color="auto"/>
        <w:bottom w:val="none" w:sz="0" w:space="0" w:color="auto"/>
        <w:right w:val="none" w:sz="0" w:space="0" w:color="auto"/>
      </w:divBdr>
    </w:div>
    <w:div w:id="116604520">
      <w:bodyDiv w:val="1"/>
      <w:marLeft w:val="0"/>
      <w:marRight w:val="0"/>
      <w:marTop w:val="0"/>
      <w:marBottom w:val="0"/>
      <w:divBdr>
        <w:top w:val="none" w:sz="0" w:space="0" w:color="auto"/>
        <w:left w:val="none" w:sz="0" w:space="0" w:color="auto"/>
        <w:bottom w:val="none" w:sz="0" w:space="0" w:color="auto"/>
        <w:right w:val="none" w:sz="0" w:space="0" w:color="auto"/>
      </w:divBdr>
    </w:div>
    <w:div w:id="117144056">
      <w:bodyDiv w:val="1"/>
      <w:marLeft w:val="0"/>
      <w:marRight w:val="0"/>
      <w:marTop w:val="0"/>
      <w:marBottom w:val="0"/>
      <w:divBdr>
        <w:top w:val="none" w:sz="0" w:space="0" w:color="auto"/>
        <w:left w:val="none" w:sz="0" w:space="0" w:color="auto"/>
        <w:bottom w:val="none" w:sz="0" w:space="0" w:color="auto"/>
        <w:right w:val="none" w:sz="0" w:space="0" w:color="auto"/>
      </w:divBdr>
    </w:div>
    <w:div w:id="117144210">
      <w:bodyDiv w:val="1"/>
      <w:marLeft w:val="0"/>
      <w:marRight w:val="0"/>
      <w:marTop w:val="0"/>
      <w:marBottom w:val="0"/>
      <w:divBdr>
        <w:top w:val="none" w:sz="0" w:space="0" w:color="auto"/>
        <w:left w:val="none" w:sz="0" w:space="0" w:color="auto"/>
        <w:bottom w:val="none" w:sz="0" w:space="0" w:color="auto"/>
        <w:right w:val="none" w:sz="0" w:space="0" w:color="auto"/>
      </w:divBdr>
    </w:div>
    <w:div w:id="117259496">
      <w:bodyDiv w:val="1"/>
      <w:marLeft w:val="0"/>
      <w:marRight w:val="0"/>
      <w:marTop w:val="0"/>
      <w:marBottom w:val="0"/>
      <w:divBdr>
        <w:top w:val="none" w:sz="0" w:space="0" w:color="auto"/>
        <w:left w:val="none" w:sz="0" w:space="0" w:color="auto"/>
        <w:bottom w:val="none" w:sz="0" w:space="0" w:color="auto"/>
        <w:right w:val="none" w:sz="0" w:space="0" w:color="auto"/>
      </w:divBdr>
    </w:div>
    <w:div w:id="117769634">
      <w:bodyDiv w:val="1"/>
      <w:marLeft w:val="0"/>
      <w:marRight w:val="0"/>
      <w:marTop w:val="0"/>
      <w:marBottom w:val="0"/>
      <w:divBdr>
        <w:top w:val="none" w:sz="0" w:space="0" w:color="auto"/>
        <w:left w:val="none" w:sz="0" w:space="0" w:color="auto"/>
        <w:bottom w:val="none" w:sz="0" w:space="0" w:color="auto"/>
        <w:right w:val="none" w:sz="0" w:space="0" w:color="auto"/>
      </w:divBdr>
    </w:div>
    <w:div w:id="117845226">
      <w:bodyDiv w:val="1"/>
      <w:marLeft w:val="0"/>
      <w:marRight w:val="0"/>
      <w:marTop w:val="0"/>
      <w:marBottom w:val="0"/>
      <w:divBdr>
        <w:top w:val="none" w:sz="0" w:space="0" w:color="auto"/>
        <w:left w:val="none" w:sz="0" w:space="0" w:color="auto"/>
        <w:bottom w:val="none" w:sz="0" w:space="0" w:color="auto"/>
        <w:right w:val="none" w:sz="0" w:space="0" w:color="auto"/>
      </w:divBdr>
    </w:div>
    <w:div w:id="118257007">
      <w:bodyDiv w:val="1"/>
      <w:marLeft w:val="0"/>
      <w:marRight w:val="0"/>
      <w:marTop w:val="0"/>
      <w:marBottom w:val="0"/>
      <w:divBdr>
        <w:top w:val="none" w:sz="0" w:space="0" w:color="auto"/>
        <w:left w:val="none" w:sz="0" w:space="0" w:color="auto"/>
        <w:bottom w:val="none" w:sz="0" w:space="0" w:color="auto"/>
        <w:right w:val="none" w:sz="0" w:space="0" w:color="auto"/>
      </w:divBdr>
    </w:div>
    <w:div w:id="119954223">
      <w:bodyDiv w:val="1"/>
      <w:marLeft w:val="0"/>
      <w:marRight w:val="0"/>
      <w:marTop w:val="0"/>
      <w:marBottom w:val="0"/>
      <w:divBdr>
        <w:top w:val="none" w:sz="0" w:space="0" w:color="auto"/>
        <w:left w:val="none" w:sz="0" w:space="0" w:color="auto"/>
        <w:bottom w:val="none" w:sz="0" w:space="0" w:color="auto"/>
        <w:right w:val="none" w:sz="0" w:space="0" w:color="auto"/>
      </w:divBdr>
    </w:div>
    <w:div w:id="120391676">
      <w:bodyDiv w:val="1"/>
      <w:marLeft w:val="0"/>
      <w:marRight w:val="0"/>
      <w:marTop w:val="0"/>
      <w:marBottom w:val="0"/>
      <w:divBdr>
        <w:top w:val="none" w:sz="0" w:space="0" w:color="auto"/>
        <w:left w:val="none" w:sz="0" w:space="0" w:color="auto"/>
        <w:bottom w:val="none" w:sz="0" w:space="0" w:color="auto"/>
        <w:right w:val="none" w:sz="0" w:space="0" w:color="auto"/>
      </w:divBdr>
    </w:div>
    <w:div w:id="120460626">
      <w:bodyDiv w:val="1"/>
      <w:marLeft w:val="0"/>
      <w:marRight w:val="0"/>
      <w:marTop w:val="0"/>
      <w:marBottom w:val="0"/>
      <w:divBdr>
        <w:top w:val="none" w:sz="0" w:space="0" w:color="auto"/>
        <w:left w:val="none" w:sz="0" w:space="0" w:color="auto"/>
        <w:bottom w:val="none" w:sz="0" w:space="0" w:color="auto"/>
        <w:right w:val="none" w:sz="0" w:space="0" w:color="auto"/>
      </w:divBdr>
    </w:div>
    <w:div w:id="121072466">
      <w:bodyDiv w:val="1"/>
      <w:marLeft w:val="0"/>
      <w:marRight w:val="0"/>
      <w:marTop w:val="0"/>
      <w:marBottom w:val="0"/>
      <w:divBdr>
        <w:top w:val="none" w:sz="0" w:space="0" w:color="auto"/>
        <w:left w:val="none" w:sz="0" w:space="0" w:color="auto"/>
        <w:bottom w:val="none" w:sz="0" w:space="0" w:color="auto"/>
        <w:right w:val="none" w:sz="0" w:space="0" w:color="auto"/>
      </w:divBdr>
    </w:div>
    <w:div w:id="121118560">
      <w:bodyDiv w:val="1"/>
      <w:marLeft w:val="0"/>
      <w:marRight w:val="0"/>
      <w:marTop w:val="0"/>
      <w:marBottom w:val="0"/>
      <w:divBdr>
        <w:top w:val="none" w:sz="0" w:space="0" w:color="auto"/>
        <w:left w:val="none" w:sz="0" w:space="0" w:color="auto"/>
        <w:bottom w:val="none" w:sz="0" w:space="0" w:color="auto"/>
        <w:right w:val="none" w:sz="0" w:space="0" w:color="auto"/>
      </w:divBdr>
    </w:div>
    <w:div w:id="121583095">
      <w:bodyDiv w:val="1"/>
      <w:marLeft w:val="0"/>
      <w:marRight w:val="0"/>
      <w:marTop w:val="0"/>
      <w:marBottom w:val="0"/>
      <w:divBdr>
        <w:top w:val="none" w:sz="0" w:space="0" w:color="auto"/>
        <w:left w:val="none" w:sz="0" w:space="0" w:color="auto"/>
        <w:bottom w:val="none" w:sz="0" w:space="0" w:color="auto"/>
        <w:right w:val="none" w:sz="0" w:space="0" w:color="auto"/>
      </w:divBdr>
    </w:div>
    <w:div w:id="122385189">
      <w:bodyDiv w:val="1"/>
      <w:marLeft w:val="0"/>
      <w:marRight w:val="0"/>
      <w:marTop w:val="0"/>
      <w:marBottom w:val="0"/>
      <w:divBdr>
        <w:top w:val="none" w:sz="0" w:space="0" w:color="auto"/>
        <w:left w:val="none" w:sz="0" w:space="0" w:color="auto"/>
        <w:bottom w:val="none" w:sz="0" w:space="0" w:color="auto"/>
        <w:right w:val="none" w:sz="0" w:space="0" w:color="auto"/>
      </w:divBdr>
    </w:div>
    <w:div w:id="122820442">
      <w:bodyDiv w:val="1"/>
      <w:marLeft w:val="0"/>
      <w:marRight w:val="0"/>
      <w:marTop w:val="0"/>
      <w:marBottom w:val="0"/>
      <w:divBdr>
        <w:top w:val="none" w:sz="0" w:space="0" w:color="auto"/>
        <w:left w:val="none" w:sz="0" w:space="0" w:color="auto"/>
        <w:bottom w:val="none" w:sz="0" w:space="0" w:color="auto"/>
        <w:right w:val="none" w:sz="0" w:space="0" w:color="auto"/>
      </w:divBdr>
    </w:div>
    <w:div w:id="123354300">
      <w:bodyDiv w:val="1"/>
      <w:marLeft w:val="0"/>
      <w:marRight w:val="0"/>
      <w:marTop w:val="0"/>
      <w:marBottom w:val="0"/>
      <w:divBdr>
        <w:top w:val="none" w:sz="0" w:space="0" w:color="auto"/>
        <w:left w:val="none" w:sz="0" w:space="0" w:color="auto"/>
        <w:bottom w:val="none" w:sz="0" w:space="0" w:color="auto"/>
        <w:right w:val="none" w:sz="0" w:space="0" w:color="auto"/>
      </w:divBdr>
    </w:div>
    <w:div w:id="123694620">
      <w:bodyDiv w:val="1"/>
      <w:marLeft w:val="0"/>
      <w:marRight w:val="0"/>
      <w:marTop w:val="0"/>
      <w:marBottom w:val="0"/>
      <w:divBdr>
        <w:top w:val="none" w:sz="0" w:space="0" w:color="auto"/>
        <w:left w:val="none" w:sz="0" w:space="0" w:color="auto"/>
        <w:bottom w:val="none" w:sz="0" w:space="0" w:color="auto"/>
        <w:right w:val="none" w:sz="0" w:space="0" w:color="auto"/>
      </w:divBdr>
    </w:div>
    <w:div w:id="124086275">
      <w:bodyDiv w:val="1"/>
      <w:marLeft w:val="0"/>
      <w:marRight w:val="0"/>
      <w:marTop w:val="0"/>
      <w:marBottom w:val="0"/>
      <w:divBdr>
        <w:top w:val="none" w:sz="0" w:space="0" w:color="auto"/>
        <w:left w:val="none" w:sz="0" w:space="0" w:color="auto"/>
        <w:bottom w:val="none" w:sz="0" w:space="0" w:color="auto"/>
        <w:right w:val="none" w:sz="0" w:space="0" w:color="auto"/>
      </w:divBdr>
    </w:div>
    <w:div w:id="124204116">
      <w:bodyDiv w:val="1"/>
      <w:marLeft w:val="0"/>
      <w:marRight w:val="0"/>
      <w:marTop w:val="0"/>
      <w:marBottom w:val="0"/>
      <w:divBdr>
        <w:top w:val="none" w:sz="0" w:space="0" w:color="auto"/>
        <w:left w:val="none" w:sz="0" w:space="0" w:color="auto"/>
        <w:bottom w:val="none" w:sz="0" w:space="0" w:color="auto"/>
        <w:right w:val="none" w:sz="0" w:space="0" w:color="auto"/>
      </w:divBdr>
    </w:div>
    <w:div w:id="124550063">
      <w:bodyDiv w:val="1"/>
      <w:marLeft w:val="0"/>
      <w:marRight w:val="0"/>
      <w:marTop w:val="0"/>
      <w:marBottom w:val="0"/>
      <w:divBdr>
        <w:top w:val="none" w:sz="0" w:space="0" w:color="auto"/>
        <w:left w:val="none" w:sz="0" w:space="0" w:color="auto"/>
        <w:bottom w:val="none" w:sz="0" w:space="0" w:color="auto"/>
        <w:right w:val="none" w:sz="0" w:space="0" w:color="auto"/>
      </w:divBdr>
    </w:div>
    <w:div w:id="125121620">
      <w:bodyDiv w:val="1"/>
      <w:marLeft w:val="0"/>
      <w:marRight w:val="0"/>
      <w:marTop w:val="0"/>
      <w:marBottom w:val="0"/>
      <w:divBdr>
        <w:top w:val="none" w:sz="0" w:space="0" w:color="auto"/>
        <w:left w:val="none" w:sz="0" w:space="0" w:color="auto"/>
        <w:bottom w:val="none" w:sz="0" w:space="0" w:color="auto"/>
        <w:right w:val="none" w:sz="0" w:space="0" w:color="auto"/>
      </w:divBdr>
    </w:div>
    <w:div w:id="125977465">
      <w:bodyDiv w:val="1"/>
      <w:marLeft w:val="0"/>
      <w:marRight w:val="0"/>
      <w:marTop w:val="0"/>
      <w:marBottom w:val="0"/>
      <w:divBdr>
        <w:top w:val="none" w:sz="0" w:space="0" w:color="auto"/>
        <w:left w:val="none" w:sz="0" w:space="0" w:color="auto"/>
        <w:bottom w:val="none" w:sz="0" w:space="0" w:color="auto"/>
        <w:right w:val="none" w:sz="0" w:space="0" w:color="auto"/>
      </w:divBdr>
    </w:div>
    <w:div w:id="126165431">
      <w:bodyDiv w:val="1"/>
      <w:marLeft w:val="0"/>
      <w:marRight w:val="0"/>
      <w:marTop w:val="0"/>
      <w:marBottom w:val="0"/>
      <w:divBdr>
        <w:top w:val="none" w:sz="0" w:space="0" w:color="auto"/>
        <w:left w:val="none" w:sz="0" w:space="0" w:color="auto"/>
        <w:bottom w:val="none" w:sz="0" w:space="0" w:color="auto"/>
        <w:right w:val="none" w:sz="0" w:space="0" w:color="auto"/>
      </w:divBdr>
    </w:div>
    <w:div w:id="126360949">
      <w:bodyDiv w:val="1"/>
      <w:marLeft w:val="0"/>
      <w:marRight w:val="0"/>
      <w:marTop w:val="0"/>
      <w:marBottom w:val="0"/>
      <w:divBdr>
        <w:top w:val="none" w:sz="0" w:space="0" w:color="auto"/>
        <w:left w:val="none" w:sz="0" w:space="0" w:color="auto"/>
        <w:bottom w:val="none" w:sz="0" w:space="0" w:color="auto"/>
        <w:right w:val="none" w:sz="0" w:space="0" w:color="auto"/>
      </w:divBdr>
    </w:div>
    <w:div w:id="126944560">
      <w:bodyDiv w:val="1"/>
      <w:marLeft w:val="0"/>
      <w:marRight w:val="0"/>
      <w:marTop w:val="0"/>
      <w:marBottom w:val="0"/>
      <w:divBdr>
        <w:top w:val="none" w:sz="0" w:space="0" w:color="auto"/>
        <w:left w:val="none" w:sz="0" w:space="0" w:color="auto"/>
        <w:bottom w:val="none" w:sz="0" w:space="0" w:color="auto"/>
        <w:right w:val="none" w:sz="0" w:space="0" w:color="auto"/>
      </w:divBdr>
    </w:div>
    <w:div w:id="127287633">
      <w:bodyDiv w:val="1"/>
      <w:marLeft w:val="0"/>
      <w:marRight w:val="0"/>
      <w:marTop w:val="0"/>
      <w:marBottom w:val="0"/>
      <w:divBdr>
        <w:top w:val="none" w:sz="0" w:space="0" w:color="auto"/>
        <w:left w:val="none" w:sz="0" w:space="0" w:color="auto"/>
        <w:bottom w:val="none" w:sz="0" w:space="0" w:color="auto"/>
        <w:right w:val="none" w:sz="0" w:space="0" w:color="auto"/>
      </w:divBdr>
    </w:div>
    <w:div w:id="127406350">
      <w:bodyDiv w:val="1"/>
      <w:marLeft w:val="0"/>
      <w:marRight w:val="0"/>
      <w:marTop w:val="0"/>
      <w:marBottom w:val="0"/>
      <w:divBdr>
        <w:top w:val="none" w:sz="0" w:space="0" w:color="auto"/>
        <w:left w:val="none" w:sz="0" w:space="0" w:color="auto"/>
        <w:bottom w:val="none" w:sz="0" w:space="0" w:color="auto"/>
        <w:right w:val="none" w:sz="0" w:space="0" w:color="auto"/>
      </w:divBdr>
    </w:div>
    <w:div w:id="129250074">
      <w:bodyDiv w:val="1"/>
      <w:marLeft w:val="0"/>
      <w:marRight w:val="0"/>
      <w:marTop w:val="0"/>
      <w:marBottom w:val="0"/>
      <w:divBdr>
        <w:top w:val="none" w:sz="0" w:space="0" w:color="auto"/>
        <w:left w:val="none" w:sz="0" w:space="0" w:color="auto"/>
        <w:bottom w:val="none" w:sz="0" w:space="0" w:color="auto"/>
        <w:right w:val="none" w:sz="0" w:space="0" w:color="auto"/>
      </w:divBdr>
    </w:div>
    <w:div w:id="129443446">
      <w:bodyDiv w:val="1"/>
      <w:marLeft w:val="0"/>
      <w:marRight w:val="0"/>
      <w:marTop w:val="0"/>
      <w:marBottom w:val="0"/>
      <w:divBdr>
        <w:top w:val="none" w:sz="0" w:space="0" w:color="auto"/>
        <w:left w:val="none" w:sz="0" w:space="0" w:color="auto"/>
        <w:bottom w:val="none" w:sz="0" w:space="0" w:color="auto"/>
        <w:right w:val="none" w:sz="0" w:space="0" w:color="auto"/>
      </w:divBdr>
    </w:div>
    <w:div w:id="130170168">
      <w:bodyDiv w:val="1"/>
      <w:marLeft w:val="0"/>
      <w:marRight w:val="0"/>
      <w:marTop w:val="0"/>
      <w:marBottom w:val="0"/>
      <w:divBdr>
        <w:top w:val="none" w:sz="0" w:space="0" w:color="auto"/>
        <w:left w:val="none" w:sz="0" w:space="0" w:color="auto"/>
        <w:bottom w:val="none" w:sz="0" w:space="0" w:color="auto"/>
        <w:right w:val="none" w:sz="0" w:space="0" w:color="auto"/>
      </w:divBdr>
    </w:div>
    <w:div w:id="130635017">
      <w:bodyDiv w:val="1"/>
      <w:marLeft w:val="0"/>
      <w:marRight w:val="0"/>
      <w:marTop w:val="0"/>
      <w:marBottom w:val="0"/>
      <w:divBdr>
        <w:top w:val="none" w:sz="0" w:space="0" w:color="auto"/>
        <w:left w:val="none" w:sz="0" w:space="0" w:color="auto"/>
        <w:bottom w:val="none" w:sz="0" w:space="0" w:color="auto"/>
        <w:right w:val="none" w:sz="0" w:space="0" w:color="auto"/>
      </w:divBdr>
    </w:div>
    <w:div w:id="130827509">
      <w:bodyDiv w:val="1"/>
      <w:marLeft w:val="0"/>
      <w:marRight w:val="0"/>
      <w:marTop w:val="0"/>
      <w:marBottom w:val="0"/>
      <w:divBdr>
        <w:top w:val="none" w:sz="0" w:space="0" w:color="auto"/>
        <w:left w:val="none" w:sz="0" w:space="0" w:color="auto"/>
        <w:bottom w:val="none" w:sz="0" w:space="0" w:color="auto"/>
        <w:right w:val="none" w:sz="0" w:space="0" w:color="auto"/>
      </w:divBdr>
    </w:div>
    <w:div w:id="131020256">
      <w:bodyDiv w:val="1"/>
      <w:marLeft w:val="0"/>
      <w:marRight w:val="0"/>
      <w:marTop w:val="0"/>
      <w:marBottom w:val="0"/>
      <w:divBdr>
        <w:top w:val="none" w:sz="0" w:space="0" w:color="auto"/>
        <w:left w:val="none" w:sz="0" w:space="0" w:color="auto"/>
        <w:bottom w:val="none" w:sz="0" w:space="0" w:color="auto"/>
        <w:right w:val="none" w:sz="0" w:space="0" w:color="auto"/>
      </w:divBdr>
    </w:div>
    <w:div w:id="131600368">
      <w:bodyDiv w:val="1"/>
      <w:marLeft w:val="0"/>
      <w:marRight w:val="0"/>
      <w:marTop w:val="0"/>
      <w:marBottom w:val="0"/>
      <w:divBdr>
        <w:top w:val="none" w:sz="0" w:space="0" w:color="auto"/>
        <w:left w:val="none" w:sz="0" w:space="0" w:color="auto"/>
        <w:bottom w:val="none" w:sz="0" w:space="0" w:color="auto"/>
        <w:right w:val="none" w:sz="0" w:space="0" w:color="auto"/>
      </w:divBdr>
    </w:div>
    <w:div w:id="132069459">
      <w:bodyDiv w:val="1"/>
      <w:marLeft w:val="0"/>
      <w:marRight w:val="0"/>
      <w:marTop w:val="0"/>
      <w:marBottom w:val="0"/>
      <w:divBdr>
        <w:top w:val="none" w:sz="0" w:space="0" w:color="auto"/>
        <w:left w:val="none" w:sz="0" w:space="0" w:color="auto"/>
        <w:bottom w:val="none" w:sz="0" w:space="0" w:color="auto"/>
        <w:right w:val="none" w:sz="0" w:space="0" w:color="auto"/>
      </w:divBdr>
    </w:div>
    <w:div w:id="133059773">
      <w:bodyDiv w:val="1"/>
      <w:marLeft w:val="0"/>
      <w:marRight w:val="0"/>
      <w:marTop w:val="0"/>
      <w:marBottom w:val="0"/>
      <w:divBdr>
        <w:top w:val="none" w:sz="0" w:space="0" w:color="auto"/>
        <w:left w:val="none" w:sz="0" w:space="0" w:color="auto"/>
        <w:bottom w:val="none" w:sz="0" w:space="0" w:color="auto"/>
        <w:right w:val="none" w:sz="0" w:space="0" w:color="auto"/>
      </w:divBdr>
    </w:div>
    <w:div w:id="133572086">
      <w:bodyDiv w:val="1"/>
      <w:marLeft w:val="0"/>
      <w:marRight w:val="0"/>
      <w:marTop w:val="0"/>
      <w:marBottom w:val="0"/>
      <w:divBdr>
        <w:top w:val="none" w:sz="0" w:space="0" w:color="auto"/>
        <w:left w:val="none" w:sz="0" w:space="0" w:color="auto"/>
        <w:bottom w:val="none" w:sz="0" w:space="0" w:color="auto"/>
        <w:right w:val="none" w:sz="0" w:space="0" w:color="auto"/>
      </w:divBdr>
    </w:div>
    <w:div w:id="133723590">
      <w:bodyDiv w:val="1"/>
      <w:marLeft w:val="0"/>
      <w:marRight w:val="0"/>
      <w:marTop w:val="0"/>
      <w:marBottom w:val="0"/>
      <w:divBdr>
        <w:top w:val="none" w:sz="0" w:space="0" w:color="auto"/>
        <w:left w:val="none" w:sz="0" w:space="0" w:color="auto"/>
        <w:bottom w:val="none" w:sz="0" w:space="0" w:color="auto"/>
        <w:right w:val="none" w:sz="0" w:space="0" w:color="auto"/>
      </w:divBdr>
    </w:div>
    <w:div w:id="133834967">
      <w:bodyDiv w:val="1"/>
      <w:marLeft w:val="0"/>
      <w:marRight w:val="0"/>
      <w:marTop w:val="0"/>
      <w:marBottom w:val="0"/>
      <w:divBdr>
        <w:top w:val="none" w:sz="0" w:space="0" w:color="auto"/>
        <w:left w:val="none" w:sz="0" w:space="0" w:color="auto"/>
        <w:bottom w:val="none" w:sz="0" w:space="0" w:color="auto"/>
        <w:right w:val="none" w:sz="0" w:space="0" w:color="auto"/>
      </w:divBdr>
    </w:div>
    <w:div w:id="134106153">
      <w:bodyDiv w:val="1"/>
      <w:marLeft w:val="0"/>
      <w:marRight w:val="0"/>
      <w:marTop w:val="0"/>
      <w:marBottom w:val="0"/>
      <w:divBdr>
        <w:top w:val="none" w:sz="0" w:space="0" w:color="auto"/>
        <w:left w:val="none" w:sz="0" w:space="0" w:color="auto"/>
        <w:bottom w:val="none" w:sz="0" w:space="0" w:color="auto"/>
        <w:right w:val="none" w:sz="0" w:space="0" w:color="auto"/>
      </w:divBdr>
      <w:divsChild>
        <w:div w:id="1365253470">
          <w:marLeft w:val="480"/>
          <w:marRight w:val="0"/>
          <w:marTop w:val="0"/>
          <w:marBottom w:val="0"/>
          <w:divBdr>
            <w:top w:val="none" w:sz="0" w:space="0" w:color="auto"/>
            <w:left w:val="none" w:sz="0" w:space="0" w:color="auto"/>
            <w:bottom w:val="none" w:sz="0" w:space="0" w:color="auto"/>
            <w:right w:val="none" w:sz="0" w:space="0" w:color="auto"/>
          </w:divBdr>
        </w:div>
        <w:div w:id="759957805">
          <w:marLeft w:val="480"/>
          <w:marRight w:val="0"/>
          <w:marTop w:val="0"/>
          <w:marBottom w:val="0"/>
          <w:divBdr>
            <w:top w:val="none" w:sz="0" w:space="0" w:color="auto"/>
            <w:left w:val="none" w:sz="0" w:space="0" w:color="auto"/>
            <w:bottom w:val="none" w:sz="0" w:space="0" w:color="auto"/>
            <w:right w:val="none" w:sz="0" w:space="0" w:color="auto"/>
          </w:divBdr>
        </w:div>
        <w:div w:id="90204095">
          <w:marLeft w:val="480"/>
          <w:marRight w:val="0"/>
          <w:marTop w:val="0"/>
          <w:marBottom w:val="0"/>
          <w:divBdr>
            <w:top w:val="none" w:sz="0" w:space="0" w:color="auto"/>
            <w:left w:val="none" w:sz="0" w:space="0" w:color="auto"/>
            <w:bottom w:val="none" w:sz="0" w:space="0" w:color="auto"/>
            <w:right w:val="none" w:sz="0" w:space="0" w:color="auto"/>
          </w:divBdr>
        </w:div>
        <w:div w:id="610168301">
          <w:marLeft w:val="480"/>
          <w:marRight w:val="0"/>
          <w:marTop w:val="0"/>
          <w:marBottom w:val="0"/>
          <w:divBdr>
            <w:top w:val="none" w:sz="0" w:space="0" w:color="auto"/>
            <w:left w:val="none" w:sz="0" w:space="0" w:color="auto"/>
            <w:bottom w:val="none" w:sz="0" w:space="0" w:color="auto"/>
            <w:right w:val="none" w:sz="0" w:space="0" w:color="auto"/>
          </w:divBdr>
        </w:div>
        <w:div w:id="1072777241">
          <w:marLeft w:val="480"/>
          <w:marRight w:val="0"/>
          <w:marTop w:val="0"/>
          <w:marBottom w:val="0"/>
          <w:divBdr>
            <w:top w:val="none" w:sz="0" w:space="0" w:color="auto"/>
            <w:left w:val="none" w:sz="0" w:space="0" w:color="auto"/>
            <w:bottom w:val="none" w:sz="0" w:space="0" w:color="auto"/>
            <w:right w:val="none" w:sz="0" w:space="0" w:color="auto"/>
          </w:divBdr>
        </w:div>
        <w:div w:id="357897027">
          <w:marLeft w:val="480"/>
          <w:marRight w:val="0"/>
          <w:marTop w:val="0"/>
          <w:marBottom w:val="0"/>
          <w:divBdr>
            <w:top w:val="none" w:sz="0" w:space="0" w:color="auto"/>
            <w:left w:val="none" w:sz="0" w:space="0" w:color="auto"/>
            <w:bottom w:val="none" w:sz="0" w:space="0" w:color="auto"/>
            <w:right w:val="none" w:sz="0" w:space="0" w:color="auto"/>
          </w:divBdr>
        </w:div>
        <w:div w:id="2056847407">
          <w:marLeft w:val="480"/>
          <w:marRight w:val="0"/>
          <w:marTop w:val="0"/>
          <w:marBottom w:val="0"/>
          <w:divBdr>
            <w:top w:val="none" w:sz="0" w:space="0" w:color="auto"/>
            <w:left w:val="none" w:sz="0" w:space="0" w:color="auto"/>
            <w:bottom w:val="none" w:sz="0" w:space="0" w:color="auto"/>
            <w:right w:val="none" w:sz="0" w:space="0" w:color="auto"/>
          </w:divBdr>
        </w:div>
        <w:div w:id="611982232">
          <w:marLeft w:val="480"/>
          <w:marRight w:val="0"/>
          <w:marTop w:val="0"/>
          <w:marBottom w:val="0"/>
          <w:divBdr>
            <w:top w:val="none" w:sz="0" w:space="0" w:color="auto"/>
            <w:left w:val="none" w:sz="0" w:space="0" w:color="auto"/>
            <w:bottom w:val="none" w:sz="0" w:space="0" w:color="auto"/>
            <w:right w:val="none" w:sz="0" w:space="0" w:color="auto"/>
          </w:divBdr>
        </w:div>
        <w:div w:id="893003882">
          <w:marLeft w:val="480"/>
          <w:marRight w:val="0"/>
          <w:marTop w:val="0"/>
          <w:marBottom w:val="0"/>
          <w:divBdr>
            <w:top w:val="none" w:sz="0" w:space="0" w:color="auto"/>
            <w:left w:val="none" w:sz="0" w:space="0" w:color="auto"/>
            <w:bottom w:val="none" w:sz="0" w:space="0" w:color="auto"/>
            <w:right w:val="none" w:sz="0" w:space="0" w:color="auto"/>
          </w:divBdr>
        </w:div>
        <w:div w:id="1887833097">
          <w:marLeft w:val="480"/>
          <w:marRight w:val="0"/>
          <w:marTop w:val="0"/>
          <w:marBottom w:val="0"/>
          <w:divBdr>
            <w:top w:val="none" w:sz="0" w:space="0" w:color="auto"/>
            <w:left w:val="none" w:sz="0" w:space="0" w:color="auto"/>
            <w:bottom w:val="none" w:sz="0" w:space="0" w:color="auto"/>
            <w:right w:val="none" w:sz="0" w:space="0" w:color="auto"/>
          </w:divBdr>
        </w:div>
        <w:div w:id="932014993">
          <w:marLeft w:val="480"/>
          <w:marRight w:val="0"/>
          <w:marTop w:val="0"/>
          <w:marBottom w:val="0"/>
          <w:divBdr>
            <w:top w:val="none" w:sz="0" w:space="0" w:color="auto"/>
            <w:left w:val="none" w:sz="0" w:space="0" w:color="auto"/>
            <w:bottom w:val="none" w:sz="0" w:space="0" w:color="auto"/>
            <w:right w:val="none" w:sz="0" w:space="0" w:color="auto"/>
          </w:divBdr>
        </w:div>
        <w:div w:id="1397122167">
          <w:marLeft w:val="480"/>
          <w:marRight w:val="0"/>
          <w:marTop w:val="0"/>
          <w:marBottom w:val="0"/>
          <w:divBdr>
            <w:top w:val="none" w:sz="0" w:space="0" w:color="auto"/>
            <w:left w:val="none" w:sz="0" w:space="0" w:color="auto"/>
            <w:bottom w:val="none" w:sz="0" w:space="0" w:color="auto"/>
            <w:right w:val="none" w:sz="0" w:space="0" w:color="auto"/>
          </w:divBdr>
        </w:div>
        <w:div w:id="1413088937">
          <w:marLeft w:val="480"/>
          <w:marRight w:val="0"/>
          <w:marTop w:val="0"/>
          <w:marBottom w:val="0"/>
          <w:divBdr>
            <w:top w:val="none" w:sz="0" w:space="0" w:color="auto"/>
            <w:left w:val="none" w:sz="0" w:space="0" w:color="auto"/>
            <w:bottom w:val="none" w:sz="0" w:space="0" w:color="auto"/>
            <w:right w:val="none" w:sz="0" w:space="0" w:color="auto"/>
          </w:divBdr>
        </w:div>
        <w:div w:id="169174586">
          <w:marLeft w:val="480"/>
          <w:marRight w:val="0"/>
          <w:marTop w:val="0"/>
          <w:marBottom w:val="0"/>
          <w:divBdr>
            <w:top w:val="none" w:sz="0" w:space="0" w:color="auto"/>
            <w:left w:val="none" w:sz="0" w:space="0" w:color="auto"/>
            <w:bottom w:val="none" w:sz="0" w:space="0" w:color="auto"/>
            <w:right w:val="none" w:sz="0" w:space="0" w:color="auto"/>
          </w:divBdr>
        </w:div>
        <w:div w:id="1500538465">
          <w:marLeft w:val="480"/>
          <w:marRight w:val="0"/>
          <w:marTop w:val="0"/>
          <w:marBottom w:val="0"/>
          <w:divBdr>
            <w:top w:val="none" w:sz="0" w:space="0" w:color="auto"/>
            <w:left w:val="none" w:sz="0" w:space="0" w:color="auto"/>
            <w:bottom w:val="none" w:sz="0" w:space="0" w:color="auto"/>
            <w:right w:val="none" w:sz="0" w:space="0" w:color="auto"/>
          </w:divBdr>
        </w:div>
        <w:div w:id="833180394">
          <w:marLeft w:val="480"/>
          <w:marRight w:val="0"/>
          <w:marTop w:val="0"/>
          <w:marBottom w:val="0"/>
          <w:divBdr>
            <w:top w:val="none" w:sz="0" w:space="0" w:color="auto"/>
            <w:left w:val="none" w:sz="0" w:space="0" w:color="auto"/>
            <w:bottom w:val="none" w:sz="0" w:space="0" w:color="auto"/>
            <w:right w:val="none" w:sz="0" w:space="0" w:color="auto"/>
          </w:divBdr>
        </w:div>
        <w:div w:id="198275064">
          <w:marLeft w:val="480"/>
          <w:marRight w:val="0"/>
          <w:marTop w:val="0"/>
          <w:marBottom w:val="0"/>
          <w:divBdr>
            <w:top w:val="none" w:sz="0" w:space="0" w:color="auto"/>
            <w:left w:val="none" w:sz="0" w:space="0" w:color="auto"/>
            <w:bottom w:val="none" w:sz="0" w:space="0" w:color="auto"/>
            <w:right w:val="none" w:sz="0" w:space="0" w:color="auto"/>
          </w:divBdr>
        </w:div>
        <w:div w:id="736051749">
          <w:marLeft w:val="480"/>
          <w:marRight w:val="0"/>
          <w:marTop w:val="0"/>
          <w:marBottom w:val="0"/>
          <w:divBdr>
            <w:top w:val="none" w:sz="0" w:space="0" w:color="auto"/>
            <w:left w:val="none" w:sz="0" w:space="0" w:color="auto"/>
            <w:bottom w:val="none" w:sz="0" w:space="0" w:color="auto"/>
            <w:right w:val="none" w:sz="0" w:space="0" w:color="auto"/>
          </w:divBdr>
        </w:div>
        <w:div w:id="322243895">
          <w:marLeft w:val="480"/>
          <w:marRight w:val="0"/>
          <w:marTop w:val="0"/>
          <w:marBottom w:val="0"/>
          <w:divBdr>
            <w:top w:val="none" w:sz="0" w:space="0" w:color="auto"/>
            <w:left w:val="none" w:sz="0" w:space="0" w:color="auto"/>
            <w:bottom w:val="none" w:sz="0" w:space="0" w:color="auto"/>
            <w:right w:val="none" w:sz="0" w:space="0" w:color="auto"/>
          </w:divBdr>
        </w:div>
        <w:div w:id="97994261">
          <w:marLeft w:val="480"/>
          <w:marRight w:val="0"/>
          <w:marTop w:val="0"/>
          <w:marBottom w:val="0"/>
          <w:divBdr>
            <w:top w:val="none" w:sz="0" w:space="0" w:color="auto"/>
            <w:left w:val="none" w:sz="0" w:space="0" w:color="auto"/>
            <w:bottom w:val="none" w:sz="0" w:space="0" w:color="auto"/>
            <w:right w:val="none" w:sz="0" w:space="0" w:color="auto"/>
          </w:divBdr>
        </w:div>
        <w:div w:id="649867325">
          <w:marLeft w:val="480"/>
          <w:marRight w:val="0"/>
          <w:marTop w:val="0"/>
          <w:marBottom w:val="0"/>
          <w:divBdr>
            <w:top w:val="none" w:sz="0" w:space="0" w:color="auto"/>
            <w:left w:val="none" w:sz="0" w:space="0" w:color="auto"/>
            <w:bottom w:val="none" w:sz="0" w:space="0" w:color="auto"/>
            <w:right w:val="none" w:sz="0" w:space="0" w:color="auto"/>
          </w:divBdr>
        </w:div>
        <w:div w:id="600575821">
          <w:marLeft w:val="480"/>
          <w:marRight w:val="0"/>
          <w:marTop w:val="0"/>
          <w:marBottom w:val="0"/>
          <w:divBdr>
            <w:top w:val="none" w:sz="0" w:space="0" w:color="auto"/>
            <w:left w:val="none" w:sz="0" w:space="0" w:color="auto"/>
            <w:bottom w:val="none" w:sz="0" w:space="0" w:color="auto"/>
            <w:right w:val="none" w:sz="0" w:space="0" w:color="auto"/>
          </w:divBdr>
        </w:div>
        <w:div w:id="20322596">
          <w:marLeft w:val="480"/>
          <w:marRight w:val="0"/>
          <w:marTop w:val="0"/>
          <w:marBottom w:val="0"/>
          <w:divBdr>
            <w:top w:val="none" w:sz="0" w:space="0" w:color="auto"/>
            <w:left w:val="none" w:sz="0" w:space="0" w:color="auto"/>
            <w:bottom w:val="none" w:sz="0" w:space="0" w:color="auto"/>
            <w:right w:val="none" w:sz="0" w:space="0" w:color="auto"/>
          </w:divBdr>
        </w:div>
        <w:div w:id="434449360">
          <w:marLeft w:val="480"/>
          <w:marRight w:val="0"/>
          <w:marTop w:val="0"/>
          <w:marBottom w:val="0"/>
          <w:divBdr>
            <w:top w:val="none" w:sz="0" w:space="0" w:color="auto"/>
            <w:left w:val="none" w:sz="0" w:space="0" w:color="auto"/>
            <w:bottom w:val="none" w:sz="0" w:space="0" w:color="auto"/>
            <w:right w:val="none" w:sz="0" w:space="0" w:color="auto"/>
          </w:divBdr>
        </w:div>
        <w:div w:id="1642495350">
          <w:marLeft w:val="480"/>
          <w:marRight w:val="0"/>
          <w:marTop w:val="0"/>
          <w:marBottom w:val="0"/>
          <w:divBdr>
            <w:top w:val="none" w:sz="0" w:space="0" w:color="auto"/>
            <w:left w:val="none" w:sz="0" w:space="0" w:color="auto"/>
            <w:bottom w:val="none" w:sz="0" w:space="0" w:color="auto"/>
            <w:right w:val="none" w:sz="0" w:space="0" w:color="auto"/>
          </w:divBdr>
        </w:div>
        <w:div w:id="1278181048">
          <w:marLeft w:val="480"/>
          <w:marRight w:val="0"/>
          <w:marTop w:val="0"/>
          <w:marBottom w:val="0"/>
          <w:divBdr>
            <w:top w:val="none" w:sz="0" w:space="0" w:color="auto"/>
            <w:left w:val="none" w:sz="0" w:space="0" w:color="auto"/>
            <w:bottom w:val="none" w:sz="0" w:space="0" w:color="auto"/>
            <w:right w:val="none" w:sz="0" w:space="0" w:color="auto"/>
          </w:divBdr>
        </w:div>
      </w:divsChild>
    </w:div>
    <w:div w:id="134834325">
      <w:bodyDiv w:val="1"/>
      <w:marLeft w:val="0"/>
      <w:marRight w:val="0"/>
      <w:marTop w:val="0"/>
      <w:marBottom w:val="0"/>
      <w:divBdr>
        <w:top w:val="none" w:sz="0" w:space="0" w:color="auto"/>
        <w:left w:val="none" w:sz="0" w:space="0" w:color="auto"/>
        <w:bottom w:val="none" w:sz="0" w:space="0" w:color="auto"/>
        <w:right w:val="none" w:sz="0" w:space="0" w:color="auto"/>
      </w:divBdr>
    </w:div>
    <w:div w:id="135032835">
      <w:bodyDiv w:val="1"/>
      <w:marLeft w:val="0"/>
      <w:marRight w:val="0"/>
      <w:marTop w:val="0"/>
      <w:marBottom w:val="0"/>
      <w:divBdr>
        <w:top w:val="none" w:sz="0" w:space="0" w:color="auto"/>
        <w:left w:val="none" w:sz="0" w:space="0" w:color="auto"/>
        <w:bottom w:val="none" w:sz="0" w:space="0" w:color="auto"/>
        <w:right w:val="none" w:sz="0" w:space="0" w:color="auto"/>
      </w:divBdr>
    </w:div>
    <w:div w:id="135034385">
      <w:bodyDiv w:val="1"/>
      <w:marLeft w:val="0"/>
      <w:marRight w:val="0"/>
      <w:marTop w:val="0"/>
      <w:marBottom w:val="0"/>
      <w:divBdr>
        <w:top w:val="none" w:sz="0" w:space="0" w:color="auto"/>
        <w:left w:val="none" w:sz="0" w:space="0" w:color="auto"/>
        <w:bottom w:val="none" w:sz="0" w:space="0" w:color="auto"/>
        <w:right w:val="none" w:sz="0" w:space="0" w:color="auto"/>
      </w:divBdr>
    </w:div>
    <w:div w:id="136067118">
      <w:bodyDiv w:val="1"/>
      <w:marLeft w:val="0"/>
      <w:marRight w:val="0"/>
      <w:marTop w:val="0"/>
      <w:marBottom w:val="0"/>
      <w:divBdr>
        <w:top w:val="none" w:sz="0" w:space="0" w:color="auto"/>
        <w:left w:val="none" w:sz="0" w:space="0" w:color="auto"/>
        <w:bottom w:val="none" w:sz="0" w:space="0" w:color="auto"/>
        <w:right w:val="none" w:sz="0" w:space="0" w:color="auto"/>
      </w:divBdr>
      <w:divsChild>
        <w:div w:id="264728384">
          <w:marLeft w:val="480"/>
          <w:marRight w:val="0"/>
          <w:marTop w:val="0"/>
          <w:marBottom w:val="0"/>
          <w:divBdr>
            <w:top w:val="none" w:sz="0" w:space="0" w:color="auto"/>
            <w:left w:val="none" w:sz="0" w:space="0" w:color="auto"/>
            <w:bottom w:val="none" w:sz="0" w:space="0" w:color="auto"/>
            <w:right w:val="none" w:sz="0" w:space="0" w:color="auto"/>
          </w:divBdr>
        </w:div>
        <w:div w:id="144979423">
          <w:marLeft w:val="480"/>
          <w:marRight w:val="0"/>
          <w:marTop w:val="0"/>
          <w:marBottom w:val="0"/>
          <w:divBdr>
            <w:top w:val="none" w:sz="0" w:space="0" w:color="auto"/>
            <w:left w:val="none" w:sz="0" w:space="0" w:color="auto"/>
            <w:bottom w:val="none" w:sz="0" w:space="0" w:color="auto"/>
            <w:right w:val="none" w:sz="0" w:space="0" w:color="auto"/>
          </w:divBdr>
        </w:div>
        <w:div w:id="1099715464">
          <w:marLeft w:val="480"/>
          <w:marRight w:val="0"/>
          <w:marTop w:val="0"/>
          <w:marBottom w:val="0"/>
          <w:divBdr>
            <w:top w:val="none" w:sz="0" w:space="0" w:color="auto"/>
            <w:left w:val="none" w:sz="0" w:space="0" w:color="auto"/>
            <w:bottom w:val="none" w:sz="0" w:space="0" w:color="auto"/>
            <w:right w:val="none" w:sz="0" w:space="0" w:color="auto"/>
          </w:divBdr>
        </w:div>
        <w:div w:id="836572864">
          <w:marLeft w:val="480"/>
          <w:marRight w:val="0"/>
          <w:marTop w:val="0"/>
          <w:marBottom w:val="0"/>
          <w:divBdr>
            <w:top w:val="none" w:sz="0" w:space="0" w:color="auto"/>
            <w:left w:val="none" w:sz="0" w:space="0" w:color="auto"/>
            <w:bottom w:val="none" w:sz="0" w:space="0" w:color="auto"/>
            <w:right w:val="none" w:sz="0" w:space="0" w:color="auto"/>
          </w:divBdr>
        </w:div>
        <w:div w:id="1126241036">
          <w:marLeft w:val="480"/>
          <w:marRight w:val="0"/>
          <w:marTop w:val="0"/>
          <w:marBottom w:val="0"/>
          <w:divBdr>
            <w:top w:val="none" w:sz="0" w:space="0" w:color="auto"/>
            <w:left w:val="none" w:sz="0" w:space="0" w:color="auto"/>
            <w:bottom w:val="none" w:sz="0" w:space="0" w:color="auto"/>
            <w:right w:val="none" w:sz="0" w:space="0" w:color="auto"/>
          </w:divBdr>
        </w:div>
        <w:div w:id="1362903944">
          <w:marLeft w:val="480"/>
          <w:marRight w:val="0"/>
          <w:marTop w:val="0"/>
          <w:marBottom w:val="0"/>
          <w:divBdr>
            <w:top w:val="none" w:sz="0" w:space="0" w:color="auto"/>
            <w:left w:val="none" w:sz="0" w:space="0" w:color="auto"/>
            <w:bottom w:val="none" w:sz="0" w:space="0" w:color="auto"/>
            <w:right w:val="none" w:sz="0" w:space="0" w:color="auto"/>
          </w:divBdr>
        </w:div>
        <w:div w:id="1604802906">
          <w:marLeft w:val="480"/>
          <w:marRight w:val="0"/>
          <w:marTop w:val="0"/>
          <w:marBottom w:val="0"/>
          <w:divBdr>
            <w:top w:val="none" w:sz="0" w:space="0" w:color="auto"/>
            <w:left w:val="none" w:sz="0" w:space="0" w:color="auto"/>
            <w:bottom w:val="none" w:sz="0" w:space="0" w:color="auto"/>
            <w:right w:val="none" w:sz="0" w:space="0" w:color="auto"/>
          </w:divBdr>
        </w:div>
        <w:div w:id="1703745652">
          <w:marLeft w:val="480"/>
          <w:marRight w:val="0"/>
          <w:marTop w:val="0"/>
          <w:marBottom w:val="0"/>
          <w:divBdr>
            <w:top w:val="none" w:sz="0" w:space="0" w:color="auto"/>
            <w:left w:val="none" w:sz="0" w:space="0" w:color="auto"/>
            <w:bottom w:val="none" w:sz="0" w:space="0" w:color="auto"/>
            <w:right w:val="none" w:sz="0" w:space="0" w:color="auto"/>
          </w:divBdr>
        </w:div>
        <w:div w:id="782071067">
          <w:marLeft w:val="480"/>
          <w:marRight w:val="0"/>
          <w:marTop w:val="0"/>
          <w:marBottom w:val="0"/>
          <w:divBdr>
            <w:top w:val="none" w:sz="0" w:space="0" w:color="auto"/>
            <w:left w:val="none" w:sz="0" w:space="0" w:color="auto"/>
            <w:bottom w:val="none" w:sz="0" w:space="0" w:color="auto"/>
            <w:right w:val="none" w:sz="0" w:space="0" w:color="auto"/>
          </w:divBdr>
        </w:div>
        <w:div w:id="995841541">
          <w:marLeft w:val="480"/>
          <w:marRight w:val="0"/>
          <w:marTop w:val="0"/>
          <w:marBottom w:val="0"/>
          <w:divBdr>
            <w:top w:val="none" w:sz="0" w:space="0" w:color="auto"/>
            <w:left w:val="none" w:sz="0" w:space="0" w:color="auto"/>
            <w:bottom w:val="none" w:sz="0" w:space="0" w:color="auto"/>
            <w:right w:val="none" w:sz="0" w:space="0" w:color="auto"/>
          </w:divBdr>
        </w:div>
        <w:div w:id="227151022">
          <w:marLeft w:val="480"/>
          <w:marRight w:val="0"/>
          <w:marTop w:val="0"/>
          <w:marBottom w:val="0"/>
          <w:divBdr>
            <w:top w:val="none" w:sz="0" w:space="0" w:color="auto"/>
            <w:left w:val="none" w:sz="0" w:space="0" w:color="auto"/>
            <w:bottom w:val="none" w:sz="0" w:space="0" w:color="auto"/>
            <w:right w:val="none" w:sz="0" w:space="0" w:color="auto"/>
          </w:divBdr>
        </w:div>
        <w:div w:id="2095666034">
          <w:marLeft w:val="480"/>
          <w:marRight w:val="0"/>
          <w:marTop w:val="0"/>
          <w:marBottom w:val="0"/>
          <w:divBdr>
            <w:top w:val="none" w:sz="0" w:space="0" w:color="auto"/>
            <w:left w:val="none" w:sz="0" w:space="0" w:color="auto"/>
            <w:bottom w:val="none" w:sz="0" w:space="0" w:color="auto"/>
            <w:right w:val="none" w:sz="0" w:space="0" w:color="auto"/>
          </w:divBdr>
        </w:div>
        <w:div w:id="1455631468">
          <w:marLeft w:val="480"/>
          <w:marRight w:val="0"/>
          <w:marTop w:val="0"/>
          <w:marBottom w:val="0"/>
          <w:divBdr>
            <w:top w:val="none" w:sz="0" w:space="0" w:color="auto"/>
            <w:left w:val="none" w:sz="0" w:space="0" w:color="auto"/>
            <w:bottom w:val="none" w:sz="0" w:space="0" w:color="auto"/>
            <w:right w:val="none" w:sz="0" w:space="0" w:color="auto"/>
          </w:divBdr>
        </w:div>
        <w:div w:id="920715994">
          <w:marLeft w:val="480"/>
          <w:marRight w:val="0"/>
          <w:marTop w:val="0"/>
          <w:marBottom w:val="0"/>
          <w:divBdr>
            <w:top w:val="none" w:sz="0" w:space="0" w:color="auto"/>
            <w:left w:val="none" w:sz="0" w:space="0" w:color="auto"/>
            <w:bottom w:val="none" w:sz="0" w:space="0" w:color="auto"/>
            <w:right w:val="none" w:sz="0" w:space="0" w:color="auto"/>
          </w:divBdr>
        </w:div>
        <w:div w:id="1749811869">
          <w:marLeft w:val="480"/>
          <w:marRight w:val="0"/>
          <w:marTop w:val="0"/>
          <w:marBottom w:val="0"/>
          <w:divBdr>
            <w:top w:val="none" w:sz="0" w:space="0" w:color="auto"/>
            <w:left w:val="none" w:sz="0" w:space="0" w:color="auto"/>
            <w:bottom w:val="none" w:sz="0" w:space="0" w:color="auto"/>
            <w:right w:val="none" w:sz="0" w:space="0" w:color="auto"/>
          </w:divBdr>
        </w:div>
        <w:div w:id="1540312207">
          <w:marLeft w:val="480"/>
          <w:marRight w:val="0"/>
          <w:marTop w:val="0"/>
          <w:marBottom w:val="0"/>
          <w:divBdr>
            <w:top w:val="none" w:sz="0" w:space="0" w:color="auto"/>
            <w:left w:val="none" w:sz="0" w:space="0" w:color="auto"/>
            <w:bottom w:val="none" w:sz="0" w:space="0" w:color="auto"/>
            <w:right w:val="none" w:sz="0" w:space="0" w:color="auto"/>
          </w:divBdr>
        </w:div>
        <w:div w:id="759060737">
          <w:marLeft w:val="480"/>
          <w:marRight w:val="0"/>
          <w:marTop w:val="0"/>
          <w:marBottom w:val="0"/>
          <w:divBdr>
            <w:top w:val="none" w:sz="0" w:space="0" w:color="auto"/>
            <w:left w:val="none" w:sz="0" w:space="0" w:color="auto"/>
            <w:bottom w:val="none" w:sz="0" w:space="0" w:color="auto"/>
            <w:right w:val="none" w:sz="0" w:space="0" w:color="auto"/>
          </w:divBdr>
        </w:div>
        <w:div w:id="584337229">
          <w:marLeft w:val="480"/>
          <w:marRight w:val="0"/>
          <w:marTop w:val="0"/>
          <w:marBottom w:val="0"/>
          <w:divBdr>
            <w:top w:val="none" w:sz="0" w:space="0" w:color="auto"/>
            <w:left w:val="none" w:sz="0" w:space="0" w:color="auto"/>
            <w:bottom w:val="none" w:sz="0" w:space="0" w:color="auto"/>
            <w:right w:val="none" w:sz="0" w:space="0" w:color="auto"/>
          </w:divBdr>
        </w:div>
        <w:div w:id="2075200372">
          <w:marLeft w:val="480"/>
          <w:marRight w:val="0"/>
          <w:marTop w:val="0"/>
          <w:marBottom w:val="0"/>
          <w:divBdr>
            <w:top w:val="none" w:sz="0" w:space="0" w:color="auto"/>
            <w:left w:val="none" w:sz="0" w:space="0" w:color="auto"/>
            <w:bottom w:val="none" w:sz="0" w:space="0" w:color="auto"/>
            <w:right w:val="none" w:sz="0" w:space="0" w:color="auto"/>
          </w:divBdr>
        </w:div>
        <w:div w:id="1862015130">
          <w:marLeft w:val="480"/>
          <w:marRight w:val="0"/>
          <w:marTop w:val="0"/>
          <w:marBottom w:val="0"/>
          <w:divBdr>
            <w:top w:val="none" w:sz="0" w:space="0" w:color="auto"/>
            <w:left w:val="none" w:sz="0" w:space="0" w:color="auto"/>
            <w:bottom w:val="none" w:sz="0" w:space="0" w:color="auto"/>
            <w:right w:val="none" w:sz="0" w:space="0" w:color="auto"/>
          </w:divBdr>
        </w:div>
        <w:div w:id="1820265180">
          <w:marLeft w:val="480"/>
          <w:marRight w:val="0"/>
          <w:marTop w:val="0"/>
          <w:marBottom w:val="0"/>
          <w:divBdr>
            <w:top w:val="none" w:sz="0" w:space="0" w:color="auto"/>
            <w:left w:val="none" w:sz="0" w:space="0" w:color="auto"/>
            <w:bottom w:val="none" w:sz="0" w:space="0" w:color="auto"/>
            <w:right w:val="none" w:sz="0" w:space="0" w:color="auto"/>
          </w:divBdr>
        </w:div>
        <w:div w:id="854348015">
          <w:marLeft w:val="480"/>
          <w:marRight w:val="0"/>
          <w:marTop w:val="0"/>
          <w:marBottom w:val="0"/>
          <w:divBdr>
            <w:top w:val="none" w:sz="0" w:space="0" w:color="auto"/>
            <w:left w:val="none" w:sz="0" w:space="0" w:color="auto"/>
            <w:bottom w:val="none" w:sz="0" w:space="0" w:color="auto"/>
            <w:right w:val="none" w:sz="0" w:space="0" w:color="auto"/>
          </w:divBdr>
        </w:div>
        <w:div w:id="1874993681">
          <w:marLeft w:val="480"/>
          <w:marRight w:val="0"/>
          <w:marTop w:val="0"/>
          <w:marBottom w:val="0"/>
          <w:divBdr>
            <w:top w:val="none" w:sz="0" w:space="0" w:color="auto"/>
            <w:left w:val="none" w:sz="0" w:space="0" w:color="auto"/>
            <w:bottom w:val="none" w:sz="0" w:space="0" w:color="auto"/>
            <w:right w:val="none" w:sz="0" w:space="0" w:color="auto"/>
          </w:divBdr>
        </w:div>
        <w:div w:id="2098094439">
          <w:marLeft w:val="480"/>
          <w:marRight w:val="0"/>
          <w:marTop w:val="0"/>
          <w:marBottom w:val="0"/>
          <w:divBdr>
            <w:top w:val="none" w:sz="0" w:space="0" w:color="auto"/>
            <w:left w:val="none" w:sz="0" w:space="0" w:color="auto"/>
            <w:bottom w:val="none" w:sz="0" w:space="0" w:color="auto"/>
            <w:right w:val="none" w:sz="0" w:space="0" w:color="auto"/>
          </w:divBdr>
        </w:div>
        <w:div w:id="1459302797">
          <w:marLeft w:val="480"/>
          <w:marRight w:val="0"/>
          <w:marTop w:val="0"/>
          <w:marBottom w:val="0"/>
          <w:divBdr>
            <w:top w:val="none" w:sz="0" w:space="0" w:color="auto"/>
            <w:left w:val="none" w:sz="0" w:space="0" w:color="auto"/>
            <w:bottom w:val="none" w:sz="0" w:space="0" w:color="auto"/>
            <w:right w:val="none" w:sz="0" w:space="0" w:color="auto"/>
          </w:divBdr>
        </w:div>
        <w:div w:id="166336070">
          <w:marLeft w:val="480"/>
          <w:marRight w:val="0"/>
          <w:marTop w:val="0"/>
          <w:marBottom w:val="0"/>
          <w:divBdr>
            <w:top w:val="none" w:sz="0" w:space="0" w:color="auto"/>
            <w:left w:val="none" w:sz="0" w:space="0" w:color="auto"/>
            <w:bottom w:val="none" w:sz="0" w:space="0" w:color="auto"/>
            <w:right w:val="none" w:sz="0" w:space="0" w:color="auto"/>
          </w:divBdr>
        </w:div>
      </w:divsChild>
    </w:div>
    <w:div w:id="136147065">
      <w:bodyDiv w:val="1"/>
      <w:marLeft w:val="0"/>
      <w:marRight w:val="0"/>
      <w:marTop w:val="0"/>
      <w:marBottom w:val="0"/>
      <w:divBdr>
        <w:top w:val="none" w:sz="0" w:space="0" w:color="auto"/>
        <w:left w:val="none" w:sz="0" w:space="0" w:color="auto"/>
        <w:bottom w:val="none" w:sz="0" w:space="0" w:color="auto"/>
        <w:right w:val="none" w:sz="0" w:space="0" w:color="auto"/>
      </w:divBdr>
    </w:div>
    <w:div w:id="136268503">
      <w:bodyDiv w:val="1"/>
      <w:marLeft w:val="0"/>
      <w:marRight w:val="0"/>
      <w:marTop w:val="0"/>
      <w:marBottom w:val="0"/>
      <w:divBdr>
        <w:top w:val="none" w:sz="0" w:space="0" w:color="auto"/>
        <w:left w:val="none" w:sz="0" w:space="0" w:color="auto"/>
        <w:bottom w:val="none" w:sz="0" w:space="0" w:color="auto"/>
        <w:right w:val="none" w:sz="0" w:space="0" w:color="auto"/>
      </w:divBdr>
    </w:div>
    <w:div w:id="136536663">
      <w:bodyDiv w:val="1"/>
      <w:marLeft w:val="0"/>
      <w:marRight w:val="0"/>
      <w:marTop w:val="0"/>
      <w:marBottom w:val="0"/>
      <w:divBdr>
        <w:top w:val="none" w:sz="0" w:space="0" w:color="auto"/>
        <w:left w:val="none" w:sz="0" w:space="0" w:color="auto"/>
        <w:bottom w:val="none" w:sz="0" w:space="0" w:color="auto"/>
        <w:right w:val="none" w:sz="0" w:space="0" w:color="auto"/>
      </w:divBdr>
    </w:div>
    <w:div w:id="136799396">
      <w:bodyDiv w:val="1"/>
      <w:marLeft w:val="0"/>
      <w:marRight w:val="0"/>
      <w:marTop w:val="0"/>
      <w:marBottom w:val="0"/>
      <w:divBdr>
        <w:top w:val="none" w:sz="0" w:space="0" w:color="auto"/>
        <w:left w:val="none" w:sz="0" w:space="0" w:color="auto"/>
        <w:bottom w:val="none" w:sz="0" w:space="0" w:color="auto"/>
        <w:right w:val="none" w:sz="0" w:space="0" w:color="auto"/>
      </w:divBdr>
    </w:div>
    <w:div w:id="137068217">
      <w:bodyDiv w:val="1"/>
      <w:marLeft w:val="0"/>
      <w:marRight w:val="0"/>
      <w:marTop w:val="0"/>
      <w:marBottom w:val="0"/>
      <w:divBdr>
        <w:top w:val="none" w:sz="0" w:space="0" w:color="auto"/>
        <w:left w:val="none" w:sz="0" w:space="0" w:color="auto"/>
        <w:bottom w:val="none" w:sz="0" w:space="0" w:color="auto"/>
        <w:right w:val="none" w:sz="0" w:space="0" w:color="auto"/>
      </w:divBdr>
      <w:divsChild>
        <w:div w:id="572199174">
          <w:marLeft w:val="480"/>
          <w:marRight w:val="0"/>
          <w:marTop w:val="0"/>
          <w:marBottom w:val="0"/>
          <w:divBdr>
            <w:top w:val="none" w:sz="0" w:space="0" w:color="auto"/>
            <w:left w:val="none" w:sz="0" w:space="0" w:color="auto"/>
            <w:bottom w:val="none" w:sz="0" w:space="0" w:color="auto"/>
            <w:right w:val="none" w:sz="0" w:space="0" w:color="auto"/>
          </w:divBdr>
        </w:div>
        <w:div w:id="234710906">
          <w:marLeft w:val="480"/>
          <w:marRight w:val="0"/>
          <w:marTop w:val="0"/>
          <w:marBottom w:val="0"/>
          <w:divBdr>
            <w:top w:val="none" w:sz="0" w:space="0" w:color="auto"/>
            <w:left w:val="none" w:sz="0" w:space="0" w:color="auto"/>
            <w:bottom w:val="none" w:sz="0" w:space="0" w:color="auto"/>
            <w:right w:val="none" w:sz="0" w:space="0" w:color="auto"/>
          </w:divBdr>
        </w:div>
        <w:div w:id="1426070931">
          <w:marLeft w:val="480"/>
          <w:marRight w:val="0"/>
          <w:marTop w:val="0"/>
          <w:marBottom w:val="0"/>
          <w:divBdr>
            <w:top w:val="none" w:sz="0" w:space="0" w:color="auto"/>
            <w:left w:val="none" w:sz="0" w:space="0" w:color="auto"/>
            <w:bottom w:val="none" w:sz="0" w:space="0" w:color="auto"/>
            <w:right w:val="none" w:sz="0" w:space="0" w:color="auto"/>
          </w:divBdr>
        </w:div>
        <w:div w:id="345013746">
          <w:marLeft w:val="480"/>
          <w:marRight w:val="0"/>
          <w:marTop w:val="0"/>
          <w:marBottom w:val="0"/>
          <w:divBdr>
            <w:top w:val="none" w:sz="0" w:space="0" w:color="auto"/>
            <w:left w:val="none" w:sz="0" w:space="0" w:color="auto"/>
            <w:bottom w:val="none" w:sz="0" w:space="0" w:color="auto"/>
            <w:right w:val="none" w:sz="0" w:space="0" w:color="auto"/>
          </w:divBdr>
        </w:div>
        <w:div w:id="1670213065">
          <w:marLeft w:val="480"/>
          <w:marRight w:val="0"/>
          <w:marTop w:val="0"/>
          <w:marBottom w:val="0"/>
          <w:divBdr>
            <w:top w:val="none" w:sz="0" w:space="0" w:color="auto"/>
            <w:left w:val="none" w:sz="0" w:space="0" w:color="auto"/>
            <w:bottom w:val="none" w:sz="0" w:space="0" w:color="auto"/>
            <w:right w:val="none" w:sz="0" w:space="0" w:color="auto"/>
          </w:divBdr>
        </w:div>
        <w:div w:id="1394741532">
          <w:marLeft w:val="480"/>
          <w:marRight w:val="0"/>
          <w:marTop w:val="0"/>
          <w:marBottom w:val="0"/>
          <w:divBdr>
            <w:top w:val="none" w:sz="0" w:space="0" w:color="auto"/>
            <w:left w:val="none" w:sz="0" w:space="0" w:color="auto"/>
            <w:bottom w:val="none" w:sz="0" w:space="0" w:color="auto"/>
            <w:right w:val="none" w:sz="0" w:space="0" w:color="auto"/>
          </w:divBdr>
        </w:div>
        <w:div w:id="1832484200">
          <w:marLeft w:val="480"/>
          <w:marRight w:val="0"/>
          <w:marTop w:val="0"/>
          <w:marBottom w:val="0"/>
          <w:divBdr>
            <w:top w:val="none" w:sz="0" w:space="0" w:color="auto"/>
            <w:left w:val="none" w:sz="0" w:space="0" w:color="auto"/>
            <w:bottom w:val="none" w:sz="0" w:space="0" w:color="auto"/>
            <w:right w:val="none" w:sz="0" w:space="0" w:color="auto"/>
          </w:divBdr>
        </w:div>
        <w:div w:id="775520138">
          <w:marLeft w:val="480"/>
          <w:marRight w:val="0"/>
          <w:marTop w:val="0"/>
          <w:marBottom w:val="0"/>
          <w:divBdr>
            <w:top w:val="none" w:sz="0" w:space="0" w:color="auto"/>
            <w:left w:val="none" w:sz="0" w:space="0" w:color="auto"/>
            <w:bottom w:val="none" w:sz="0" w:space="0" w:color="auto"/>
            <w:right w:val="none" w:sz="0" w:space="0" w:color="auto"/>
          </w:divBdr>
        </w:div>
        <w:div w:id="26489006">
          <w:marLeft w:val="480"/>
          <w:marRight w:val="0"/>
          <w:marTop w:val="0"/>
          <w:marBottom w:val="0"/>
          <w:divBdr>
            <w:top w:val="none" w:sz="0" w:space="0" w:color="auto"/>
            <w:left w:val="none" w:sz="0" w:space="0" w:color="auto"/>
            <w:bottom w:val="none" w:sz="0" w:space="0" w:color="auto"/>
            <w:right w:val="none" w:sz="0" w:space="0" w:color="auto"/>
          </w:divBdr>
        </w:div>
        <w:div w:id="651060249">
          <w:marLeft w:val="480"/>
          <w:marRight w:val="0"/>
          <w:marTop w:val="0"/>
          <w:marBottom w:val="0"/>
          <w:divBdr>
            <w:top w:val="none" w:sz="0" w:space="0" w:color="auto"/>
            <w:left w:val="none" w:sz="0" w:space="0" w:color="auto"/>
            <w:bottom w:val="none" w:sz="0" w:space="0" w:color="auto"/>
            <w:right w:val="none" w:sz="0" w:space="0" w:color="auto"/>
          </w:divBdr>
        </w:div>
        <w:div w:id="1264218742">
          <w:marLeft w:val="480"/>
          <w:marRight w:val="0"/>
          <w:marTop w:val="0"/>
          <w:marBottom w:val="0"/>
          <w:divBdr>
            <w:top w:val="none" w:sz="0" w:space="0" w:color="auto"/>
            <w:left w:val="none" w:sz="0" w:space="0" w:color="auto"/>
            <w:bottom w:val="none" w:sz="0" w:space="0" w:color="auto"/>
            <w:right w:val="none" w:sz="0" w:space="0" w:color="auto"/>
          </w:divBdr>
        </w:div>
        <w:div w:id="1423338756">
          <w:marLeft w:val="480"/>
          <w:marRight w:val="0"/>
          <w:marTop w:val="0"/>
          <w:marBottom w:val="0"/>
          <w:divBdr>
            <w:top w:val="none" w:sz="0" w:space="0" w:color="auto"/>
            <w:left w:val="none" w:sz="0" w:space="0" w:color="auto"/>
            <w:bottom w:val="none" w:sz="0" w:space="0" w:color="auto"/>
            <w:right w:val="none" w:sz="0" w:space="0" w:color="auto"/>
          </w:divBdr>
        </w:div>
        <w:div w:id="1584143775">
          <w:marLeft w:val="480"/>
          <w:marRight w:val="0"/>
          <w:marTop w:val="0"/>
          <w:marBottom w:val="0"/>
          <w:divBdr>
            <w:top w:val="none" w:sz="0" w:space="0" w:color="auto"/>
            <w:left w:val="none" w:sz="0" w:space="0" w:color="auto"/>
            <w:bottom w:val="none" w:sz="0" w:space="0" w:color="auto"/>
            <w:right w:val="none" w:sz="0" w:space="0" w:color="auto"/>
          </w:divBdr>
        </w:div>
        <w:div w:id="1954092347">
          <w:marLeft w:val="480"/>
          <w:marRight w:val="0"/>
          <w:marTop w:val="0"/>
          <w:marBottom w:val="0"/>
          <w:divBdr>
            <w:top w:val="none" w:sz="0" w:space="0" w:color="auto"/>
            <w:left w:val="none" w:sz="0" w:space="0" w:color="auto"/>
            <w:bottom w:val="none" w:sz="0" w:space="0" w:color="auto"/>
            <w:right w:val="none" w:sz="0" w:space="0" w:color="auto"/>
          </w:divBdr>
        </w:div>
        <w:div w:id="400448182">
          <w:marLeft w:val="480"/>
          <w:marRight w:val="0"/>
          <w:marTop w:val="0"/>
          <w:marBottom w:val="0"/>
          <w:divBdr>
            <w:top w:val="none" w:sz="0" w:space="0" w:color="auto"/>
            <w:left w:val="none" w:sz="0" w:space="0" w:color="auto"/>
            <w:bottom w:val="none" w:sz="0" w:space="0" w:color="auto"/>
            <w:right w:val="none" w:sz="0" w:space="0" w:color="auto"/>
          </w:divBdr>
        </w:div>
        <w:div w:id="550579528">
          <w:marLeft w:val="480"/>
          <w:marRight w:val="0"/>
          <w:marTop w:val="0"/>
          <w:marBottom w:val="0"/>
          <w:divBdr>
            <w:top w:val="none" w:sz="0" w:space="0" w:color="auto"/>
            <w:left w:val="none" w:sz="0" w:space="0" w:color="auto"/>
            <w:bottom w:val="none" w:sz="0" w:space="0" w:color="auto"/>
            <w:right w:val="none" w:sz="0" w:space="0" w:color="auto"/>
          </w:divBdr>
        </w:div>
        <w:div w:id="1064136337">
          <w:marLeft w:val="480"/>
          <w:marRight w:val="0"/>
          <w:marTop w:val="0"/>
          <w:marBottom w:val="0"/>
          <w:divBdr>
            <w:top w:val="none" w:sz="0" w:space="0" w:color="auto"/>
            <w:left w:val="none" w:sz="0" w:space="0" w:color="auto"/>
            <w:bottom w:val="none" w:sz="0" w:space="0" w:color="auto"/>
            <w:right w:val="none" w:sz="0" w:space="0" w:color="auto"/>
          </w:divBdr>
        </w:div>
        <w:div w:id="1361322812">
          <w:marLeft w:val="480"/>
          <w:marRight w:val="0"/>
          <w:marTop w:val="0"/>
          <w:marBottom w:val="0"/>
          <w:divBdr>
            <w:top w:val="none" w:sz="0" w:space="0" w:color="auto"/>
            <w:left w:val="none" w:sz="0" w:space="0" w:color="auto"/>
            <w:bottom w:val="none" w:sz="0" w:space="0" w:color="auto"/>
            <w:right w:val="none" w:sz="0" w:space="0" w:color="auto"/>
          </w:divBdr>
        </w:div>
        <w:div w:id="1307011372">
          <w:marLeft w:val="480"/>
          <w:marRight w:val="0"/>
          <w:marTop w:val="0"/>
          <w:marBottom w:val="0"/>
          <w:divBdr>
            <w:top w:val="none" w:sz="0" w:space="0" w:color="auto"/>
            <w:left w:val="none" w:sz="0" w:space="0" w:color="auto"/>
            <w:bottom w:val="none" w:sz="0" w:space="0" w:color="auto"/>
            <w:right w:val="none" w:sz="0" w:space="0" w:color="auto"/>
          </w:divBdr>
        </w:div>
        <w:div w:id="1991639303">
          <w:marLeft w:val="480"/>
          <w:marRight w:val="0"/>
          <w:marTop w:val="0"/>
          <w:marBottom w:val="0"/>
          <w:divBdr>
            <w:top w:val="none" w:sz="0" w:space="0" w:color="auto"/>
            <w:left w:val="none" w:sz="0" w:space="0" w:color="auto"/>
            <w:bottom w:val="none" w:sz="0" w:space="0" w:color="auto"/>
            <w:right w:val="none" w:sz="0" w:space="0" w:color="auto"/>
          </w:divBdr>
        </w:div>
        <w:div w:id="1763454565">
          <w:marLeft w:val="480"/>
          <w:marRight w:val="0"/>
          <w:marTop w:val="0"/>
          <w:marBottom w:val="0"/>
          <w:divBdr>
            <w:top w:val="none" w:sz="0" w:space="0" w:color="auto"/>
            <w:left w:val="none" w:sz="0" w:space="0" w:color="auto"/>
            <w:bottom w:val="none" w:sz="0" w:space="0" w:color="auto"/>
            <w:right w:val="none" w:sz="0" w:space="0" w:color="auto"/>
          </w:divBdr>
        </w:div>
        <w:div w:id="1625620966">
          <w:marLeft w:val="480"/>
          <w:marRight w:val="0"/>
          <w:marTop w:val="0"/>
          <w:marBottom w:val="0"/>
          <w:divBdr>
            <w:top w:val="none" w:sz="0" w:space="0" w:color="auto"/>
            <w:left w:val="none" w:sz="0" w:space="0" w:color="auto"/>
            <w:bottom w:val="none" w:sz="0" w:space="0" w:color="auto"/>
            <w:right w:val="none" w:sz="0" w:space="0" w:color="auto"/>
          </w:divBdr>
        </w:div>
        <w:div w:id="1390568714">
          <w:marLeft w:val="480"/>
          <w:marRight w:val="0"/>
          <w:marTop w:val="0"/>
          <w:marBottom w:val="0"/>
          <w:divBdr>
            <w:top w:val="none" w:sz="0" w:space="0" w:color="auto"/>
            <w:left w:val="none" w:sz="0" w:space="0" w:color="auto"/>
            <w:bottom w:val="none" w:sz="0" w:space="0" w:color="auto"/>
            <w:right w:val="none" w:sz="0" w:space="0" w:color="auto"/>
          </w:divBdr>
        </w:div>
        <w:div w:id="1402829914">
          <w:marLeft w:val="480"/>
          <w:marRight w:val="0"/>
          <w:marTop w:val="0"/>
          <w:marBottom w:val="0"/>
          <w:divBdr>
            <w:top w:val="none" w:sz="0" w:space="0" w:color="auto"/>
            <w:left w:val="none" w:sz="0" w:space="0" w:color="auto"/>
            <w:bottom w:val="none" w:sz="0" w:space="0" w:color="auto"/>
            <w:right w:val="none" w:sz="0" w:space="0" w:color="auto"/>
          </w:divBdr>
        </w:div>
        <w:div w:id="1105422685">
          <w:marLeft w:val="480"/>
          <w:marRight w:val="0"/>
          <w:marTop w:val="0"/>
          <w:marBottom w:val="0"/>
          <w:divBdr>
            <w:top w:val="none" w:sz="0" w:space="0" w:color="auto"/>
            <w:left w:val="none" w:sz="0" w:space="0" w:color="auto"/>
            <w:bottom w:val="none" w:sz="0" w:space="0" w:color="auto"/>
            <w:right w:val="none" w:sz="0" w:space="0" w:color="auto"/>
          </w:divBdr>
        </w:div>
        <w:div w:id="1327325740">
          <w:marLeft w:val="480"/>
          <w:marRight w:val="0"/>
          <w:marTop w:val="0"/>
          <w:marBottom w:val="0"/>
          <w:divBdr>
            <w:top w:val="none" w:sz="0" w:space="0" w:color="auto"/>
            <w:left w:val="none" w:sz="0" w:space="0" w:color="auto"/>
            <w:bottom w:val="none" w:sz="0" w:space="0" w:color="auto"/>
            <w:right w:val="none" w:sz="0" w:space="0" w:color="auto"/>
          </w:divBdr>
        </w:div>
        <w:div w:id="1300459396">
          <w:marLeft w:val="480"/>
          <w:marRight w:val="0"/>
          <w:marTop w:val="0"/>
          <w:marBottom w:val="0"/>
          <w:divBdr>
            <w:top w:val="none" w:sz="0" w:space="0" w:color="auto"/>
            <w:left w:val="none" w:sz="0" w:space="0" w:color="auto"/>
            <w:bottom w:val="none" w:sz="0" w:space="0" w:color="auto"/>
            <w:right w:val="none" w:sz="0" w:space="0" w:color="auto"/>
          </w:divBdr>
        </w:div>
        <w:div w:id="1107190837">
          <w:marLeft w:val="480"/>
          <w:marRight w:val="0"/>
          <w:marTop w:val="0"/>
          <w:marBottom w:val="0"/>
          <w:divBdr>
            <w:top w:val="none" w:sz="0" w:space="0" w:color="auto"/>
            <w:left w:val="none" w:sz="0" w:space="0" w:color="auto"/>
            <w:bottom w:val="none" w:sz="0" w:space="0" w:color="auto"/>
            <w:right w:val="none" w:sz="0" w:space="0" w:color="auto"/>
          </w:divBdr>
        </w:div>
        <w:div w:id="1554151679">
          <w:marLeft w:val="480"/>
          <w:marRight w:val="0"/>
          <w:marTop w:val="0"/>
          <w:marBottom w:val="0"/>
          <w:divBdr>
            <w:top w:val="none" w:sz="0" w:space="0" w:color="auto"/>
            <w:left w:val="none" w:sz="0" w:space="0" w:color="auto"/>
            <w:bottom w:val="none" w:sz="0" w:space="0" w:color="auto"/>
            <w:right w:val="none" w:sz="0" w:space="0" w:color="auto"/>
          </w:divBdr>
        </w:div>
        <w:div w:id="1924100003">
          <w:marLeft w:val="480"/>
          <w:marRight w:val="0"/>
          <w:marTop w:val="0"/>
          <w:marBottom w:val="0"/>
          <w:divBdr>
            <w:top w:val="none" w:sz="0" w:space="0" w:color="auto"/>
            <w:left w:val="none" w:sz="0" w:space="0" w:color="auto"/>
            <w:bottom w:val="none" w:sz="0" w:space="0" w:color="auto"/>
            <w:right w:val="none" w:sz="0" w:space="0" w:color="auto"/>
          </w:divBdr>
        </w:div>
        <w:div w:id="1734230724">
          <w:marLeft w:val="480"/>
          <w:marRight w:val="0"/>
          <w:marTop w:val="0"/>
          <w:marBottom w:val="0"/>
          <w:divBdr>
            <w:top w:val="none" w:sz="0" w:space="0" w:color="auto"/>
            <w:left w:val="none" w:sz="0" w:space="0" w:color="auto"/>
            <w:bottom w:val="none" w:sz="0" w:space="0" w:color="auto"/>
            <w:right w:val="none" w:sz="0" w:space="0" w:color="auto"/>
          </w:divBdr>
        </w:div>
        <w:div w:id="2107726783">
          <w:marLeft w:val="480"/>
          <w:marRight w:val="0"/>
          <w:marTop w:val="0"/>
          <w:marBottom w:val="0"/>
          <w:divBdr>
            <w:top w:val="none" w:sz="0" w:space="0" w:color="auto"/>
            <w:left w:val="none" w:sz="0" w:space="0" w:color="auto"/>
            <w:bottom w:val="none" w:sz="0" w:space="0" w:color="auto"/>
            <w:right w:val="none" w:sz="0" w:space="0" w:color="auto"/>
          </w:divBdr>
        </w:div>
        <w:div w:id="1467120402">
          <w:marLeft w:val="480"/>
          <w:marRight w:val="0"/>
          <w:marTop w:val="0"/>
          <w:marBottom w:val="0"/>
          <w:divBdr>
            <w:top w:val="none" w:sz="0" w:space="0" w:color="auto"/>
            <w:left w:val="none" w:sz="0" w:space="0" w:color="auto"/>
            <w:bottom w:val="none" w:sz="0" w:space="0" w:color="auto"/>
            <w:right w:val="none" w:sz="0" w:space="0" w:color="auto"/>
          </w:divBdr>
        </w:div>
      </w:divsChild>
    </w:div>
    <w:div w:id="137496783">
      <w:bodyDiv w:val="1"/>
      <w:marLeft w:val="0"/>
      <w:marRight w:val="0"/>
      <w:marTop w:val="0"/>
      <w:marBottom w:val="0"/>
      <w:divBdr>
        <w:top w:val="none" w:sz="0" w:space="0" w:color="auto"/>
        <w:left w:val="none" w:sz="0" w:space="0" w:color="auto"/>
        <w:bottom w:val="none" w:sz="0" w:space="0" w:color="auto"/>
        <w:right w:val="none" w:sz="0" w:space="0" w:color="auto"/>
      </w:divBdr>
    </w:div>
    <w:div w:id="138310628">
      <w:bodyDiv w:val="1"/>
      <w:marLeft w:val="0"/>
      <w:marRight w:val="0"/>
      <w:marTop w:val="0"/>
      <w:marBottom w:val="0"/>
      <w:divBdr>
        <w:top w:val="none" w:sz="0" w:space="0" w:color="auto"/>
        <w:left w:val="none" w:sz="0" w:space="0" w:color="auto"/>
        <w:bottom w:val="none" w:sz="0" w:space="0" w:color="auto"/>
        <w:right w:val="none" w:sz="0" w:space="0" w:color="auto"/>
      </w:divBdr>
    </w:div>
    <w:div w:id="138501722">
      <w:bodyDiv w:val="1"/>
      <w:marLeft w:val="0"/>
      <w:marRight w:val="0"/>
      <w:marTop w:val="0"/>
      <w:marBottom w:val="0"/>
      <w:divBdr>
        <w:top w:val="none" w:sz="0" w:space="0" w:color="auto"/>
        <w:left w:val="none" w:sz="0" w:space="0" w:color="auto"/>
        <w:bottom w:val="none" w:sz="0" w:space="0" w:color="auto"/>
        <w:right w:val="none" w:sz="0" w:space="0" w:color="auto"/>
      </w:divBdr>
    </w:div>
    <w:div w:id="138958928">
      <w:bodyDiv w:val="1"/>
      <w:marLeft w:val="0"/>
      <w:marRight w:val="0"/>
      <w:marTop w:val="0"/>
      <w:marBottom w:val="0"/>
      <w:divBdr>
        <w:top w:val="none" w:sz="0" w:space="0" w:color="auto"/>
        <w:left w:val="none" w:sz="0" w:space="0" w:color="auto"/>
        <w:bottom w:val="none" w:sz="0" w:space="0" w:color="auto"/>
        <w:right w:val="none" w:sz="0" w:space="0" w:color="auto"/>
      </w:divBdr>
    </w:div>
    <w:div w:id="139076383">
      <w:bodyDiv w:val="1"/>
      <w:marLeft w:val="0"/>
      <w:marRight w:val="0"/>
      <w:marTop w:val="0"/>
      <w:marBottom w:val="0"/>
      <w:divBdr>
        <w:top w:val="none" w:sz="0" w:space="0" w:color="auto"/>
        <w:left w:val="none" w:sz="0" w:space="0" w:color="auto"/>
        <w:bottom w:val="none" w:sz="0" w:space="0" w:color="auto"/>
        <w:right w:val="none" w:sz="0" w:space="0" w:color="auto"/>
      </w:divBdr>
    </w:div>
    <w:div w:id="139077740">
      <w:bodyDiv w:val="1"/>
      <w:marLeft w:val="0"/>
      <w:marRight w:val="0"/>
      <w:marTop w:val="0"/>
      <w:marBottom w:val="0"/>
      <w:divBdr>
        <w:top w:val="none" w:sz="0" w:space="0" w:color="auto"/>
        <w:left w:val="none" w:sz="0" w:space="0" w:color="auto"/>
        <w:bottom w:val="none" w:sz="0" w:space="0" w:color="auto"/>
        <w:right w:val="none" w:sz="0" w:space="0" w:color="auto"/>
      </w:divBdr>
    </w:div>
    <w:div w:id="139468008">
      <w:bodyDiv w:val="1"/>
      <w:marLeft w:val="0"/>
      <w:marRight w:val="0"/>
      <w:marTop w:val="0"/>
      <w:marBottom w:val="0"/>
      <w:divBdr>
        <w:top w:val="none" w:sz="0" w:space="0" w:color="auto"/>
        <w:left w:val="none" w:sz="0" w:space="0" w:color="auto"/>
        <w:bottom w:val="none" w:sz="0" w:space="0" w:color="auto"/>
        <w:right w:val="none" w:sz="0" w:space="0" w:color="auto"/>
      </w:divBdr>
    </w:div>
    <w:div w:id="139687437">
      <w:bodyDiv w:val="1"/>
      <w:marLeft w:val="0"/>
      <w:marRight w:val="0"/>
      <w:marTop w:val="0"/>
      <w:marBottom w:val="0"/>
      <w:divBdr>
        <w:top w:val="none" w:sz="0" w:space="0" w:color="auto"/>
        <w:left w:val="none" w:sz="0" w:space="0" w:color="auto"/>
        <w:bottom w:val="none" w:sz="0" w:space="0" w:color="auto"/>
        <w:right w:val="none" w:sz="0" w:space="0" w:color="auto"/>
      </w:divBdr>
    </w:div>
    <w:div w:id="139856950">
      <w:bodyDiv w:val="1"/>
      <w:marLeft w:val="0"/>
      <w:marRight w:val="0"/>
      <w:marTop w:val="0"/>
      <w:marBottom w:val="0"/>
      <w:divBdr>
        <w:top w:val="none" w:sz="0" w:space="0" w:color="auto"/>
        <w:left w:val="none" w:sz="0" w:space="0" w:color="auto"/>
        <w:bottom w:val="none" w:sz="0" w:space="0" w:color="auto"/>
        <w:right w:val="none" w:sz="0" w:space="0" w:color="auto"/>
      </w:divBdr>
    </w:div>
    <w:div w:id="140729805">
      <w:bodyDiv w:val="1"/>
      <w:marLeft w:val="0"/>
      <w:marRight w:val="0"/>
      <w:marTop w:val="0"/>
      <w:marBottom w:val="0"/>
      <w:divBdr>
        <w:top w:val="none" w:sz="0" w:space="0" w:color="auto"/>
        <w:left w:val="none" w:sz="0" w:space="0" w:color="auto"/>
        <w:bottom w:val="none" w:sz="0" w:space="0" w:color="auto"/>
        <w:right w:val="none" w:sz="0" w:space="0" w:color="auto"/>
      </w:divBdr>
    </w:div>
    <w:div w:id="141166762">
      <w:bodyDiv w:val="1"/>
      <w:marLeft w:val="0"/>
      <w:marRight w:val="0"/>
      <w:marTop w:val="0"/>
      <w:marBottom w:val="0"/>
      <w:divBdr>
        <w:top w:val="none" w:sz="0" w:space="0" w:color="auto"/>
        <w:left w:val="none" w:sz="0" w:space="0" w:color="auto"/>
        <w:bottom w:val="none" w:sz="0" w:space="0" w:color="auto"/>
        <w:right w:val="none" w:sz="0" w:space="0" w:color="auto"/>
      </w:divBdr>
    </w:div>
    <w:div w:id="141385843">
      <w:bodyDiv w:val="1"/>
      <w:marLeft w:val="0"/>
      <w:marRight w:val="0"/>
      <w:marTop w:val="0"/>
      <w:marBottom w:val="0"/>
      <w:divBdr>
        <w:top w:val="none" w:sz="0" w:space="0" w:color="auto"/>
        <w:left w:val="none" w:sz="0" w:space="0" w:color="auto"/>
        <w:bottom w:val="none" w:sz="0" w:space="0" w:color="auto"/>
        <w:right w:val="none" w:sz="0" w:space="0" w:color="auto"/>
      </w:divBdr>
    </w:div>
    <w:div w:id="141778776">
      <w:bodyDiv w:val="1"/>
      <w:marLeft w:val="0"/>
      <w:marRight w:val="0"/>
      <w:marTop w:val="0"/>
      <w:marBottom w:val="0"/>
      <w:divBdr>
        <w:top w:val="none" w:sz="0" w:space="0" w:color="auto"/>
        <w:left w:val="none" w:sz="0" w:space="0" w:color="auto"/>
        <w:bottom w:val="none" w:sz="0" w:space="0" w:color="auto"/>
        <w:right w:val="none" w:sz="0" w:space="0" w:color="auto"/>
      </w:divBdr>
    </w:div>
    <w:div w:id="142815698">
      <w:bodyDiv w:val="1"/>
      <w:marLeft w:val="0"/>
      <w:marRight w:val="0"/>
      <w:marTop w:val="0"/>
      <w:marBottom w:val="0"/>
      <w:divBdr>
        <w:top w:val="none" w:sz="0" w:space="0" w:color="auto"/>
        <w:left w:val="none" w:sz="0" w:space="0" w:color="auto"/>
        <w:bottom w:val="none" w:sz="0" w:space="0" w:color="auto"/>
        <w:right w:val="none" w:sz="0" w:space="0" w:color="auto"/>
      </w:divBdr>
    </w:div>
    <w:div w:id="143278615">
      <w:bodyDiv w:val="1"/>
      <w:marLeft w:val="0"/>
      <w:marRight w:val="0"/>
      <w:marTop w:val="0"/>
      <w:marBottom w:val="0"/>
      <w:divBdr>
        <w:top w:val="none" w:sz="0" w:space="0" w:color="auto"/>
        <w:left w:val="none" w:sz="0" w:space="0" w:color="auto"/>
        <w:bottom w:val="none" w:sz="0" w:space="0" w:color="auto"/>
        <w:right w:val="none" w:sz="0" w:space="0" w:color="auto"/>
      </w:divBdr>
    </w:div>
    <w:div w:id="143355317">
      <w:bodyDiv w:val="1"/>
      <w:marLeft w:val="0"/>
      <w:marRight w:val="0"/>
      <w:marTop w:val="0"/>
      <w:marBottom w:val="0"/>
      <w:divBdr>
        <w:top w:val="none" w:sz="0" w:space="0" w:color="auto"/>
        <w:left w:val="none" w:sz="0" w:space="0" w:color="auto"/>
        <w:bottom w:val="none" w:sz="0" w:space="0" w:color="auto"/>
        <w:right w:val="none" w:sz="0" w:space="0" w:color="auto"/>
      </w:divBdr>
    </w:div>
    <w:div w:id="144052886">
      <w:bodyDiv w:val="1"/>
      <w:marLeft w:val="0"/>
      <w:marRight w:val="0"/>
      <w:marTop w:val="0"/>
      <w:marBottom w:val="0"/>
      <w:divBdr>
        <w:top w:val="none" w:sz="0" w:space="0" w:color="auto"/>
        <w:left w:val="none" w:sz="0" w:space="0" w:color="auto"/>
        <w:bottom w:val="none" w:sz="0" w:space="0" w:color="auto"/>
        <w:right w:val="none" w:sz="0" w:space="0" w:color="auto"/>
      </w:divBdr>
    </w:div>
    <w:div w:id="144930108">
      <w:bodyDiv w:val="1"/>
      <w:marLeft w:val="0"/>
      <w:marRight w:val="0"/>
      <w:marTop w:val="0"/>
      <w:marBottom w:val="0"/>
      <w:divBdr>
        <w:top w:val="none" w:sz="0" w:space="0" w:color="auto"/>
        <w:left w:val="none" w:sz="0" w:space="0" w:color="auto"/>
        <w:bottom w:val="none" w:sz="0" w:space="0" w:color="auto"/>
        <w:right w:val="none" w:sz="0" w:space="0" w:color="auto"/>
      </w:divBdr>
    </w:div>
    <w:div w:id="146366367">
      <w:bodyDiv w:val="1"/>
      <w:marLeft w:val="0"/>
      <w:marRight w:val="0"/>
      <w:marTop w:val="0"/>
      <w:marBottom w:val="0"/>
      <w:divBdr>
        <w:top w:val="none" w:sz="0" w:space="0" w:color="auto"/>
        <w:left w:val="none" w:sz="0" w:space="0" w:color="auto"/>
        <w:bottom w:val="none" w:sz="0" w:space="0" w:color="auto"/>
        <w:right w:val="none" w:sz="0" w:space="0" w:color="auto"/>
      </w:divBdr>
    </w:div>
    <w:div w:id="146367375">
      <w:bodyDiv w:val="1"/>
      <w:marLeft w:val="0"/>
      <w:marRight w:val="0"/>
      <w:marTop w:val="0"/>
      <w:marBottom w:val="0"/>
      <w:divBdr>
        <w:top w:val="none" w:sz="0" w:space="0" w:color="auto"/>
        <w:left w:val="none" w:sz="0" w:space="0" w:color="auto"/>
        <w:bottom w:val="none" w:sz="0" w:space="0" w:color="auto"/>
        <w:right w:val="none" w:sz="0" w:space="0" w:color="auto"/>
      </w:divBdr>
    </w:div>
    <w:div w:id="147065458">
      <w:bodyDiv w:val="1"/>
      <w:marLeft w:val="0"/>
      <w:marRight w:val="0"/>
      <w:marTop w:val="0"/>
      <w:marBottom w:val="0"/>
      <w:divBdr>
        <w:top w:val="none" w:sz="0" w:space="0" w:color="auto"/>
        <w:left w:val="none" w:sz="0" w:space="0" w:color="auto"/>
        <w:bottom w:val="none" w:sz="0" w:space="0" w:color="auto"/>
        <w:right w:val="none" w:sz="0" w:space="0" w:color="auto"/>
      </w:divBdr>
      <w:divsChild>
        <w:div w:id="1400053824">
          <w:marLeft w:val="480"/>
          <w:marRight w:val="0"/>
          <w:marTop w:val="0"/>
          <w:marBottom w:val="0"/>
          <w:divBdr>
            <w:top w:val="none" w:sz="0" w:space="0" w:color="auto"/>
            <w:left w:val="none" w:sz="0" w:space="0" w:color="auto"/>
            <w:bottom w:val="none" w:sz="0" w:space="0" w:color="auto"/>
            <w:right w:val="none" w:sz="0" w:space="0" w:color="auto"/>
          </w:divBdr>
        </w:div>
        <w:div w:id="1380208642">
          <w:marLeft w:val="480"/>
          <w:marRight w:val="0"/>
          <w:marTop w:val="0"/>
          <w:marBottom w:val="0"/>
          <w:divBdr>
            <w:top w:val="none" w:sz="0" w:space="0" w:color="auto"/>
            <w:left w:val="none" w:sz="0" w:space="0" w:color="auto"/>
            <w:bottom w:val="none" w:sz="0" w:space="0" w:color="auto"/>
            <w:right w:val="none" w:sz="0" w:space="0" w:color="auto"/>
          </w:divBdr>
        </w:div>
        <w:div w:id="2026134554">
          <w:marLeft w:val="480"/>
          <w:marRight w:val="0"/>
          <w:marTop w:val="0"/>
          <w:marBottom w:val="0"/>
          <w:divBdr>
            <w:top w:val="none" w:sz="0" w:space="0" w:color="auto"/>
            <w:left w:val="none" w:sz="0" w:space="0" w:color="auto"/>
            <w:bottom w:val="none" w:sz="0" w:space="0" w:color="auto"/>
            <w:right w:val="none" w:sz="0" w:space="0" w:color="auto"/>
          </w:divBdr>
        </w:div>
        <w:div w:id="1732390498">
          <w:marLeft w:val="480"/>
          <w:marRight w:val="0"/>
          <w:marTop w:val="0"/>
          <w:marBottom w:val="0"/>
          <w:divBdr>
            <w:top w:val="none" w:sz="0" w:space="0" w:color="auto"/>
            <w:left w:val="none" w:sz="0" w:space="0" w:color="auto"/>
            <w:bottom w:val="none" w:sz="0" w:space="0" w:color="auto"/>
            <w:right w:val="none" w:sz="0" w:space="0" w:color="auto"/>
          </w:divBdr>
        </w:div>
        <w:div w:id="73480697">
          <w:marLeft w:val="480"/>
          <w:marRight w:val="0"/>
          <w:marTop w:val="0"/>
          <w:marBottom w:val="0"/>
          <w:divBdr>
            <w:top w:val="none" w:sz="0" w:space="0" w:color="auto"/>
            <w:left w:val="none" w:sz="0" w:space="0" w:color="auto"/>
            <w:bottom w:val="none" w:sz="0" w:space="0" w:color="auto"/>
            <w:right w:val="none" w:sz="0" w:space="0" w:color="auto"/>
          </w:divBdr>
        </w:div>
        <w:div w:id="704840220">
          <w:marLeft w:val="480"/>
          <w:marRight w:val="0"/>
          <w:marTop w:val="0"/>
          <w:marBottom w:val="0"/>
          <w:divBdr>
            <w:top w:val="none" w:sz="0" w:space="0" w:color="auto"/>
            <w:left w:val="none" w:sz="0" w:space="0" w:color="auto"/>
            <w:bottom w:val="none" w:sz="0" w:space="0" w:color="auto"/>
            <w:right w:val="none" w:sz="0" w:space="0" w:color="auto"/>
          </w:divBdr>
        </w:div>
        <w:div w:id="1958488617">
          <w:marLeft w:val="480"/>
          <w:marRight w:val="0"/>
          <w:marTop w:val="0"/>
          <w:marBottom w:val="0"/>
          <w:divBdr>
            <w:top w:val="none" w:sz="0" w:space="0" w:color="auto"/>
            <w:left w:val="none" w:sz="0" w:space="0" w:color="auto"/>
            <w:bottom w:val="none" w:sz="0" w:space="0" w:color="auto"/>
            <w:right w:val="none" w:sz="0" w:space="0" w:color="auto"/>
          </w:divBdr>
        </w:div>
        <w:div w:id="143814310">
          <w:marLeft w:val="480"/>
          <w:marRight w:val="0"/>
          <w:marTop w:val="0"/>
          <w:marBottom w:val="0"/>
          <w:divBdr>
            <w:top w:val="none" w:sz="0" w:space="0" w:color="auto"/>
            <w:left w:val="none" w:sz="0" w:space="0" w:color="auto"/>
            <w:bottom w:val="none" w:sz="0" w:space="0" w:color="auto"/>
            <w:right w:val="none" w:sz="0" w:space="0" w:color="auto"/>
          </w:divBdr>
        </w:div>
        <w:div w:id="2126775326">
          <w:marLeft w:val="480"/>
          <w:marRight w:val="0"/>
          <w:marTop w:val="0"/>
          <w:marBottom w:val="0"/>
          <w:divBdr>
            <w:top w:val="none" w:sz="0" w:space="0" w:color="auto"/>
            <w:left w:val="none" w:sz="0" w:space="0" w:color="auto"/>
            <w:bottom w:val="none" w:sz="0" w:space="0" w:color="auto"/>
            <w:right w:val="none" w:sz="0" w:space="0" w:color="auto"/>
          </w:divBdr>
        </w:div>
        <w:div w:id="2039118388">
          <w:marLeft w:val="480"/>
          <w:marRight w:val="0"/>
          <w:marTop w:val="0"/>
          <w:marBottom w:val="0"/>
          <w:divBdr>
            <w:top w:val="none" w:sz="0" w:space="0" w:color="auto"/>
            <w:left w:val="none" w:sz="0" w:space="0" w:color="auto"/>
            <w:bottom w:val="none" w:sz="0" w:space="0" w:color="auto"/>
            <w:right w:val="none" w:sz="0" w:space="0" w:color="auto"/>
          </w:divBdr>
        </w:div>
        <w:div w:id="1252617307">
          <w:marLeft w:val="480"/>
          <w:marRight w:val="0"/>
          <w:marTop w:val="0"/>
          <w:marBottom w:val="0"/>
          <w:divBdr>
            <w:top w:val="none" w:sz="0" w:space="0" w:color="auto"/>
            <w:left w:val="none" w:sz="0" w:space="0" w:color="auto"/>
            <w:bottom w:val="none" w:sz="0" w:space="0" w:color="auto"/>
            <w:right w:val="none" w:sz="0" w:space="0" w:color="auto"/>
          </w:divBdr>
        </w:div>
        <w:div w:id="150828262">
          <w:marLeft w:val="480"/>
          <w:marRight w:val="0"/>
          <w:marTop w:val="0"/>
          <w:marBottom w:val="0"/>
          <w:divBdr>
            <w:top w:val="none" w:sz="0" w:space="0" w:color="auto"/>
            <w:left w:val="none" w:sz="0" w:space="0" w:color="auto"/>
            <w:bottom w:val="none" w:sz="0" w:space="0" w:color="auto"/>
            <w:right w:val="none" w:sz="0" w:space="0" w:color="auto"/>
          </w:divBdr>
        </w:div>
        <w:div w:id="958031493">
          <w:marLeft w:val="480"/>
          <w:marRight w:val="0"/>
          <w:marTop w:val="0"/>
          <w:marBottom w:val="0"/>
          <w:divBdr>
            <w:top w:val="none" w:sz="0" w:space="0" w:color="auto"/>
            <w:left w:val="none" w:sz="0" w:space="0" w:color="auto"/>
            <w:bottom w:val="none" w:sz="0" w:space="0" w:color="auto"/>
            <w:right w:val="none" w:sz="0" w:space="0" w:color="auto"/>
          </w:divBdr>
        </w:div>
        <w:div w:id="470441998">
          <w:marLeft w:val="480"/>
          <w:marRight w:val="0"/>
          <w:marTop w:val="0"/>
          <w:marBottom w:val="0"/>
          <w:divBdr>
            <w:top w:val="none" w:sz="0" w:space="0" w:color="auto"/>
            <w:left w:val="none" w:sz="0" w:space="0" w:color="auto"/>
            <w:bottom w:val="none" w:sz="0" w:space="0" w:color="auto"/>
            <w:right w:val="none" w:sz="0" w:space="0" w:color="auto"/>
          </w:divBdr>
        </w:div>
        <w:div w:id="534736702">
          <w:marLeft w:val="480"/>
          <w:marRight w:val="0"/>
          <w:marTop w:val="0"/>
          <w:marBottom w:val="0"/>
          <w:divBdr>
            <w:top w:val="none" w:sz="0" w:space="0" w:color="auto"/>
            <w:left w:val="none" w:sz="0" w:space="0" w:color="auto"/>
            <w:bottom w:val="none" w:sz="0" w:space="0" w:color="auto"/>
            <w:right w:val="none" w:sz="0" w:space="0" w:color="auto"/>
          </w:divBdr>
        </w:div>
        <w:div w:id="872037628">
          <w:marLeft w:val="480"/>
          <w:marRight w:val="0"/>
          <w:marTop w:val="0"/>
          <w:marBottom w:val="0"/>
          <w:divBdr>
            <w:top w:val="none" w:sz="0" w:space="0" w:color="auto"/>
            <w:left w:val="none" w:sz="0" w:space="0" w:color="auto"/>
            <w:bottom w:val="none" w:sz="0" w:space="0" w:color="auto"/>
            <w:right w:val="none" w:sz="0" w:space="0" w:color="auto"/>
          </w:divBdr>
        </w:div>
        <w:div w:id="785544035">
          <w:marLeft w:val="480"/>
          <w:marRight w:val="0"/>
          <w:marTop w:val="0"/>
          <w:marBottom w:val="0"/>
          <w:divBdr>
            <w:top w:val="none" w:sz="0" w:space="0" w:color="auto"/>
            <w:left w:val="none" w:sz="0" w:space="0" w:color="auto"/>
            <w:bottom w:val="none" w:sz="0" w:space="0" w:color="auto"/>
            <w:right w:val="none" w:sz="0" w:space="0" w:color="auto"/>
          </w:divBdr>
        </w:div>
        <w:div w:id="968825951">
          <w:marLeft w:val="480"/>
          <w:marRight w:val="0"/>
          <w:marTop w:val="0"/>
          <w:marBottom w:val="0"/>
          <w:divBdr>
            <w:top w:val="none" w:sz="0" w:space="0" w:color="auto"/>
            <w:left w:val="none" w:sz="0" w:space="0" w:color="auto"/>
            <w:bottom w:val="none" w:sz="0" w:space="0" w:color="auto"/>
            <w:right w:val="none" w:sz="0" w:space="0" w:color="auto"/>
          </w:divBdr>
        </w:div>
        <w:div w:id="2110855423">
          <w:marLeft w:val="480"/>
          <w:marRight w:val="0"/>
          <w:marTop w:val="0"/>
          <w:marBottom w:val="0"/>
          <w:divBdr>
            <w:top w:val="none" w:sz="0" w:space="0" w:color="auto"/>
            <w:left w:val="none" w:sz="0" w:space="0" w:color="auto"/>
            <w:bottom w:val="none" w:sz="0" w:space="0" w:color="auto"/>
            <w:right w:val="none" w:sz="0" w:space="0" w:color="auto"/>
          </w:divBdr>
        </w:div>
        <w:div w:id="266616801">
          <w:marLeft w:val="480"/>
          <w:marRight w:val="0"/>
          <w:marTop w:val="0"/>
          <w:marBottom w:val="0"/>
          <w:divBdr>
            <w:top w:val="none" w:sz="0" w:space="0" w:color="auto"/>
            <w:left w:val="none" w:sz="0" w:space="0" w:color="auto"/>
            <w:bottom w:val="none" w:sz="0" w:space="0" w:color="auto"/>
            <w:right w:val="none" w:sz="0" w:space="0" w:color="auto"/>
          </w:divBdr>
        </w:div>
        <w:div w:id="688338422">
          <w:marLeft w:val="480"/>
          <w:marRight w:val="0"/>
          <w:marTop w:val="0"/>
          <w:marBottom w:val="0"/>
          <w:divBdr>
            <w:top w:val="none" w:sz="0" w:space="0" w:color="auto"/>
            <w:left w:val="none" w:sz="0" w:space="0" w:color="auto"/>
            <w:bottom w:val="none" w:sz="0" w:space="0" w:color="auto"/>
            <w:right w:val="none" w:sz="0" w:space="0" w:color="auto"/>
          </w:divBdr>
        </w:div>
        <w:div w:id="691997397">
          <w:marLeft w:val="480"/>
          <w:marRight w:val="0"/>
          <w:marTop w:val="0"/>
          <w:marBottom w:val="0"/>
          <w:divBdr>
            <w:top w:val="none" w:sz="0" w:space="0" w:color="auto"/>
            <w:left w:val="none" w:sz="0" w:space="0" w:color="auto"/>
            <w:bottom w:val="none" w:sz="0" w:space="0" w:color="auto"/>
            <w:right w:val="none" w:sz="0" w:space="0" w:color="auto"/>
          </w:divBdr>
        </w:div>
        <w:div w:id="561448781">
          <w:marLeft w:val="480"/>
          <w:marRight w:val="0"/>
          <w:marTop w:val="0"/>
          <w:marBottom w:val="0"/>
          <w:divBdr>
            <w:top w:val="none" w:sz="0" w:space="0" w:color="auto"/>
            <w:left w:val="none" w:sz="0" w:space="0" w:color="auto"/>
            <w:bottom w:val="none" w:sz="0" w:space="0" w:color="auto"/>
            <w:right w:val="none" w:sz="0" w:space="0" w:color="auto"/>
          </w:divBdr>
        </w:div>
        <w:div w:id="414327677">
          <w:marLeft w:val="480"/>
          <w:marRight w:val="0"/>
          <w:marTop w:val="0"/>
          <w:marBottom w:val="0"/>
          <w:divBdr>
            <w:top w:val="none" w:sz="0" w:space="0" w:color="auto"/>
            <w:left w:val="none" w:sz="0" w:space="0" w:color="auto"/>
            <w:bottom w:val="none" w:sz="0" w:space="0" w:color="auto"/>
            <w:right w:val="none" w:sz="0" w:space="0" w:color="auto"/>
          </w:divBdr>
        </w:div>
        <w:div w:id="159783702">
          <w:marLeft w:val="480"/>
          <w:marRight w:val="0"/>
          <w:marTop w:val="0"/>
          <w:marBottom w:val="0"/>
          <w:divBdr>
            <w:top w:val="none" w:sz="0" w:space="0" w:color="auto"/>
            <w:left w:val="none" w:sz="0" w:space="0" w:color="auto"/>
            <w:bottom w:val="none" w:sz="0" w:space="0" w:color="auto"/>
            <w:right w:val="none" w:sz="0" w:space="0" w:color="auto"/>
          </w:divBdr>
        </w:div>
        <w:div w:id="707493280">
          <w:marLeft w:val="480"/>
          <w:marRight w:val="0"/>
          <w:marTop w:val="0"/>
          <w:marBottom w:val="0"/>
          <w:divBdr>
            <w:top w:val="none" w:sz="0" w:space="0" w:color="auto"/>
            <w:left w:val="none" w:sz="0" w:space="0" w:color="auto"/>
            <w:bottom w:val="none" w:sz="0" w:space="0" w:color="auto"/>
            <w:right w:val="none" w:sz="0" w:space="0" w:color="auto"/>
          </w:divBdr>
        </w:div>
      </w:divsChild>
    </w:div>
    <w:div w:id="147207383">
      <w:bodyDiv w:val="1"/>
      <w:marLeft w:val="0"/>
      <w:marRight w:val="0"/>
      <w:marTop w:val="0"/>
      <w:marBottom w:val="0"/>
      <w:divBdr>
        <w:top w:val="none" w:sz="0" w:space="0" w:color="auto"/>
        <w:left w:val="none" w:sz="0" w:space="0" w:color="auto"/>
        <w:bottom w:val="none" w:sz="0" w:space="0" w:color="auto"/>
        <w:right w:val="none" w:sz="0" w:space="0" w:color="auto"/>
      </w:divBdr>
    </w:div>
    <w:div w:id="147477002">
      <w:bodyDiv w:val="1"/>
      <w:marLeft w:val="0"/>
      <w:marRight w:val="0"/>
      <w:marTop w:val="0"/>
      <w:marBottom w:val="0"/>
      <w:divBdr>
        <w:top w:val="none" w:sz="0" w:space="0" w:color="auto"/>
        <w:left w:val="none" w:sz="0" w:space="0" w:color="auto"/>
        <w:bottom w:val="none" w:sz="0" w:space="0" w:color="auto"/>
        <w:right w:val="none" w:sz="0" w:space="0" w:color="auto"/>
      </w:divBdr>
    </w:div>
    <w:div w:id="148139167">
      <w:bodyDiv w:val="1"/>
      <w:marLeft w:val="0"/>
      <w:marRight w:val="0"/>
      <w:marTop w:val="0"/>
      <w:marBottom w:val="0"/>
      <w:divBdr>
        <w:top w:val="none" w:sz="0" w:space="0" w:color="auto"/>
        <w:left w:val="none" w:sz="0" w:space="0" w:color="auto"/>
        <w:bottom w:val="none" w:sz="0" w:space="0" w:color="auto"/>
        <w:right w:val="none" w:sz="0" w:space="0" w:color="auto"/>
      </w:divBdr>
    </w:div>
    <w:div w:id="148258002">
      <w:bodyDiv w:val="1"/>
      <w:marLeft w:val="0"/>
      <w:marRight w:val="0"/>
      <w:marTop w:val="0"/>
      <w:marBottom w:val="0"/>
      <w:divBdr>
        <w:top w:val="none" w:sz="0" w:space="0" w:color="auto"/>
        <w:left w:val="none" w:sz="0" w:space="0" w:color="auto"/>
        <w:bottom w:val="none" w:sz="0" w:space="0" w:color="auto"/>
        <w:right w:val="none" w:sz="0" w:space="0" w:color="auto"/>
      </w:divBdr>
    </w:div>
    <w:div w:id="148789330">
      <w:bodyDiv w:val="1"/>
      <w:marLeft w:val="0"/>
      <w:marRight w:val="0"/>
      <w:marTop w:val="0"/>
      <w:marBottom w:val="0"/>
      <w:divBdr>
        <w:top w:val="none" w:sz="0" w:space="0" w:color="auto"/>
        <w:left w:val="none" w:sz="0" w:space="0" w:color="auto"/>
        <w:bottom w:val="none" w:sz="0" w:space="0" w:color="auto"/>
        <w:right w:val="none" w:sz="0" w:space="0" w:color="auto"/>
      </w:divBdr>
    </w:div>
    <w:div w:id="148863342">
      <w:bodyDiv w:val="1"/>
      <w:marLeft w:val="0"/>
      <w:marRight w:val="0"/>
      <w:marTop w:val="0"/>
      <w:marBottom w:val="0"/>
      <w:divBdr>
        <w:top w:val="none" w:sz="0" w:space="0" w:color="auto"/>
        <w:left w:val="none" w:sz="0" w:space="0" w:color="auto"/>
        <w:bottom w:val="none" w:sz="0" w:space="0" w:color="auto"/>
        <w:right w:val="none" w:sz="0" w:space="0" w:color="auto"/>
      </w:divBdr>
      <w:divsChild>
        <w:div w:id="1177500361">
          <w:marLeft w:val="480"/>
          <w:marRight w:val="0"/>
          <w:marTop w:val="0"/>
          <w:marBottom w:val="0"/>
          <w:divBdr>
            <w:top w:val="none" w:sz="0" w:space="0" w:color="auto"/>
            <w:left w:val="none" w:sz="0" w:space="0" w:color="auto"/>
            <w:bottom w:val="none" w:sz="0" w:space="0" w:color="auto"/>
            <w:right w:val="none" w:sz="0" w:space="0" w:color="auto"/>
          </w:divBdr>
        </w:div>
        <w:div w:id="1162938540">
          <w:marLeft w:val="480"/>
          <w:marRight w:val="0"/>
          <w:marTop w:val="0"/>
          <w:marBottom w:val="0"/>
          <w:divBdr>
            <w:top w:val="none" w:sz="0" w:space="0" w:color="auto"/>
            <w:left w:val="none" w:sz="0" w:space="0" w:color="auto"/>
            <w:bottom w:val="none" w:sz="0" w:space="0" w:color="auto"/>
            <w:right w:val="none" w:sz="0" w:space="0" w:color="auto"/>
          </w:divBdr>
        </w:div>
        <w:div w:id="1015227020">
          <w:marLeft w:val="480"/>
          <w:marRight w:val="0"/>
          <w:marTop w:val="0"/>
          <w:marBottom w:val="0"/>
          <w:divBdr>
            <w:top w:val="none" w:sz="0" w:space="0" w:color="auto"/>
            <w:left w:val="none" w:sz="0" w:space="0" w:color="auto"/>
            <w:bottom w:val="none" w:sz="0" w:space="0" w:color="auto"/>
            <w:right w:val="none" w:sz="0" w:space="0" w:color="auto"/>
          </w:divBdr>
        </w:div>
        <w:div w:id="1903708592">
          <w:marLeft w:val="480"/>
          <w:marRight w:val="0"/>
          <w:marTop w:val="0"/>
          <w:marBottom w:val="0"/>
          <w:divBdr>
            <w:top w:val="none" w:sz="0" w:space="0" w:color="auto"/>
            <w:left w:val="none" w:sz="0" w:space="0" w:color="auto"/>
            <w:bottom w:val="none" w:sz="0" w:space="0" w:color="auto"/>
            <w:right w:val="none" w:sz="0" w:space="0" w:color="auto"/>
          </w:divBdr>
        </w:div>
        <w:div w:id="66810945">
          <w:marLeft w:val="480"/>
          <w:marRight w:val="0"/>
          <w:marTop w:val="0"/>
          <w:marBottom w:val="0"/>
          <w:divBdr>
            <w:top w:val="none" w:sz="0" w:space="0" w:color="auto"/>
            <w:left w:val="none" w:sz="0" w:space="0" w:color="auto"/>
            <w:bottom w:val="none" w:sz="0" w:space="0" w:color="auto"/>
            <w:right w:val="none" w:sz="0" w:space="0" w:color="auto"/>
          </w:divBdr>
        </w:div>
        <w:div w:id="252978770">
          <w:marLeft w:val="480"/>
          <w:marRight w:val="0"/>
          <w:marTop w:val="0"/>
          <w:marBottom w:val="0"/>
          <w:divBdr>
            <w:top w:val="none" w:sz="0" w:space="0" w:color="auto"/>
            <w:left w:val="none" w:sz="0" w:space="0" w:color="auto"/>
            <w:bottom w:val="none" w:sz="0" w:space="0" w:color="auto"/>
            <w:right w:val="none" w:sz="0" w:space="0" w:color="auto"/>
          </w:divBdr>
        </w:div>
        <w:div w:id="464465783">
          <w:marLeft w:val="480"/>
          <w:marRight w:val="0"/>
          <w:marTop w:val="0"/>
          <w:marBottom w:val="0"/>
          <w:divBdr>
            <w:top w:val="none" w:sz="0" w:space="0" w:color="auto"/>
            <w:left w:val="none" w:sz="0" w:space="0" w:color="auto"/>
            <w:bottom w:val="none" w:sz="0" w:space="0" w:color="auto"/>
            <w:right w:val="none" w:sz="0" w:space="0" w:color="auto"/>
          </w:divBdr>
        </w:div>
        <w:div w:id="155072540">
          <w:marLeft w:val="480"/>
          <w:marRight w:val="0"/>
          <w:marTop w:val="0"/>
          <w:marBottom w:val="0"/>
          <w:divBdr>
            <w:top w:val="none" w:sz="0" w:space="0" w:color="auto"/>
            <w:left w:val="none" w:sz="0" w:space="0" w:color="auto"/>
            <w:bottom w:val="none" w:sz="0" w:space="0" w:color="auto"/>
            <w:right w:val="none" w:sz="0" w:space="0" w:color="auto"/>
          </w:divBdr>
        </w:div>
        <w:div w:id="791825523">
          <w:marLeft w:val="480"/>
          <w:marRight w:val="0"/>
          <w:marTop w:val="0"/>
          <w:marBottom w:val="0"/>
          <w:divBdr>
            <w:top w:val="none" w:sz="0" w:space="0" w:color="auto"/>
            <w:left w:val="none" w:sz="0" w:space="0" w:color="auto"/>
            <w:bottom w:val="none" w:sz="0" w:space="0" w:color="auto"/>
            <w:right w:val="none" w:sz="0" w:space="0" w:color="auto"/>
          </w:divBdr>
        </w:div>
        <w:div w:id="146826280">
          <w:marLeft w:val="480"/>
          <w:marRight w:val="0"/>
          <w:marTop w:val="0"/>
          <w:marBottom w:val="0"/>
          <w:divBdr>
            <w:top w:val="none" w:sz="0" w:space="0" w:color="auto"/>
            <w:left w:val="none" w:sz="0" w:space="0" w:color="auto"/>
            <w:bottom w:val="none" w:sz="0" w:space="0" w:color="auto"/>
            <w:right w:val="none" w:sz="0" w:space="0" w:color="auto"/>
          </w:divBdr>
        </w:div>
        <w:div w:id="155196574">
          <w:marLeft w:val="480"/>
          <w:marRight w:val="0"/>
          <w:marTop w:val="0"/>
          <w:marBottom w:val="0"/>
          <w:divBdr>
            <w:top w:val="none" w:sz="0" w:space="0" w:color="auto"/>
            <w:left w:val="none" w:sz="0" w:space="0" w:color="auto"/>
            <w:bottom w:val="none" w:sz="0" w:space="0" w:color="auto"/>
            <w:right w:val="none" w:sz="0" w:space="0" w:color="auto"/>
          </w:divBdr>
        </w:div>
        <w:div w:id="2007783270">
          <w:marLeft w:val="480"/>
          <w:marRight w:val="0"/>
          <w:marTop w:val="0"/>
          <w:marBottom w:val="0"/>
          <w:divBdr>
            <w:top w:val="none" w:sz="0" w:space="0" w:color="auto"/>
            <w:left w:val="none" w:sz="0" w:space="0" w:color="auto"/>
            <w:bottom w:val="none" w:sz="0" w:space="0" w:color="auto"/>
            <w:right w:val="none" w:sz="0" w:space="0" w:color="auto"/>
          </w:divBdr>
        </w:div>
        <w:div w:id="77291540">
          <w:marLeft w:val="480"/>
          <w:marRight w:val="0"/>
          <w:marTop w:val="0"/>
          <w:marBottom w:val="0"/>
          <w:divBdr>
            <w:top w:val="none" w:sz="0" w:space="0" w:color="auto"/>
            <w:left w:val="none" w:sz="0" w:space="0" w:color="auto"/>
            <w:bottom w:val="none" w:sz="0" w:space="0" w:color="auto"/>
            <w:right w:val="none" w:sz="0" w:space="0" w:color="auto"/>
          </w:divBdr>
        </w:div>
        <w:div w:id="2141724469">
          <w:marLeft w:val="480"/>
          <w:marRight w:val="0"/>
          <w:marTop w:val="0"/>
          <w:marBottom w:val="0"/>
          <w:divBdr>
            <w:top w:val="none" w:sz="0" w:space="0" w:color="auto"/>
            <w:left w:val="none" w:sz="0" w:space="0" w:color="auto"/>
            <w:bottom w:val="none" w:sz="0" w:space="0" w:color="auto"/>
            <w:right w:val="none" w:sz="0" w:space="0" w:color="auto"/>
          </w:divBdr>
        </w:div>
        <w:div w:id="900678662">
          <w:marLeft w:val="480"/>
          <w:marRight w:val="0"/>
          <w:marTop w:val="0"/>
          <w:marBottom w:val="0"/>
          <w:divBdr>
            <w:top w:val="none" w:sz="0" w:space="0" w:color="auto"/>
            <w:left w:val="none" w:sz="0" w:space="0" w:color="auto"/>
            <w:bottom w:val="none" w:sz="0" w:space="0" w:color="auto"/>
            <w:right w:val="none" w:sz="0" w:space="0" w:color="auto"/>
          </w:divBdr>
        </w:div>
        <w:div w:id="1104500029">
          <w:marLeft w:val="480"/>
          <w:marRight w:val="0"/>
          <w:marTop w:val="0"/>
          <w:marBottom w:val="0"/>
          <w:divBdr>
            <w:top w:val="none" w:sz="0" w:space="0" w:color="auto"/>
            <w:left w:val="none" w:sz="0" w:space="0" w:color="auto"/>
            <w:bottom w:val="none" w:sz="0" w:space="0" w:color="auto"/>
            <w:right w:val="none" w:sz="0" w:space="0" w:color="auto"/>
          </w:divBdr>
        </w:div>
        <w:div w:id="579678656">
          <w:marLeft w:val="480"/>
          <w:marRight w:val="0"/>
          <w:marTop w:val="0"/>
          <w:marBottom w:val="0"/>
          <w:divBdr>
            <w:top w:val="none" w:sz="0" w:space="0" w:color="auto"/>
            <w:left w:val="none" w:sz="0" w:space="0" w:color="auto"/>
            <w:bottom w:val="none" w:sz="0" w:space="0" w:color="auto"/>
            <w:right w:val="none" w:sz="0" w:space="0" w:color="auto"/>
          </w:divBdr>
        </w:div>
        <w:div w:id="771901211">
          <w:marLeft w:val="480"/>
          <w:marRight w:val="0"/>
          <w:marTop w:val="0"/>
          <w:marBottom w:val="0"/>
          <w:divBdr>
            <w:top w:val="none" w:sz="0" w:space="0" w:color="auto"/>
            <w:left w:val="none" w:sz="0" w:space="0" w:color="auto"/>
            <w:bottom w:val="none" w:sz="0" w:space="0" w:color="auto"/>
            <w:right w:val="none" w:sz="0" w:space="0" w:color="auto"/>
          </w:divBdr>
        </w:div>
        <w:div w:id="101074006">
          <w:marLeft w:val="480"/>
          <w:marRight w:val="0"/>
          <w:marTop w:val="0"/>
          <w:marBottom w:val="0"/>
          <w:divBdr>
            <w:top w:val="none" w:sz="0" w:space="0" w:color="auto"/>
            <w:left w:val="none" w:sz="0" w:space="0" w:color="auto"/>
            <w:bottom w:val="none" w:sz="0" w:space="0" w:color="auto"/>
            <w:right w:val="none" w:sz="0" w:space="0" w:color="auto"/>
          </w:divBdr>
        </w:div>
        <w:div w:id="892347079">
          <w:marLeft w:val="480"/>
          <w:marRight w:val="0"/>
          <w:marTop w:val="0"/>
          <w:marBottom w:val="0"/>
          <w:divBdr>
            <w:top w:val="none" w:sz="0" w:space="0" w:color="auto"/>
            <w:left w:val="none" w:sz="0" w:space="0" w:color="auto"/>
            <w:bottom w:val="none" w:sz="0" w:space="0" w:color="auto"/>
            <w:right w:val="none" w:sz="0" w:space="0" w:color="auto"/>
          </w:divBdr>
        </w:div>
        <w:div w:id="838160380">
          <w:marLeft w:val="480"/>
          <w:marRight w:val="0"/>
          <w:marTop w:val="0"/>
          <w:marBottom w:val="0"/>
          <w:divBdr>
            <w:top w:val="none" w:sz="0" w:space="0" w:color="auto"/>
            <w:left w:val="none" w:sz="0" w:space="0" w:color="auto"/>
            <w:bottom w:val="none" w:sz="0" w:space="0" w:color="auto"/>
            <w:right w:val="none" w:sz="0" w:space="0" w:color="auto"/>
          </w:divBdr>
        </w:div>
        <w:div w:id="125241785">
          <w:marLeft w:val="480"/>
          <w:marRight w:val="0"/>
          <w:marTop w:val="0"/>
          <w:marBottom w:val="0"/>
          <w:divBdr>
            <w:top w:val="none" w:sz="0" w:space="0" w:color="auto"/>
            <w:left w:val="none" w:sz="0" w:space="0" w:color="auto"/>
            <w:bottom w:val="none" w:sz="0" w:space="0" w:color="auto"/>
            <w:right w:val="none" w:sz="0" w:space="0" w:color="auto"/>
          </w:divBdr>
        </w:div>
        <w:div w:id="66612495">
          <w:marLeft w:val="480"/>
          <w:marRight w:val="0"/>
          <w:marTop w:val="0"/>
          <w:marBottom w:val="0"/>
          <w:divBdr>
            <w:top w:val="none" w:sz="0" w:space="0" w:color="auto"/>
            <w:left w:val="none" w:sz="0" w:space="0" w:color="auto"/>
            <w:bottom w:val="none" w:sz="0" w:space="0" w:color="auto"/>
            <w:right w:val="none" w:sz="0" w:space="0" w:color="auto"/>
          </w:divBdr>
        </w:div>
        <w:div w:id="128983941">
          <w:marLeft w:val="480"/>
          <w:marRight w:val="0"/>
          <w:marTop w:val="0"/>
          <w:marBottom w:val="0"/>
          <w:divBdr>
            <w:top w:val="none" w:sz="0" w:space="0" w:color="auto"/>
            <w:left w:val="none" w:sz="0" w:space="0" w:color="auto"/>
            <w:bottom w:val="none" w:sz="0" w:space="0" w:color="auto"/>
            <w:right w:val="none" w:sz="0" w:space="0" w:color="auto"/>
          </w:divBdr>
        </w:div>
        <w:div w:id="1138261466">
          <w:marLeft w:val="480"/>
          <w:marRight w:val="0"/>
          <w:marTop w:val="0"/>
          <w:marBottom w:val="0"/>
          <w:divBdr>
            <w:top w:val="none" w:sz="0" w:space="0" w:color="auto"/>
            <w:left w:val="none" w:sz="0" w:space="0" w:color="auto"/>
            <w:bottom w:val="none" w:sz="0" w:space="0" w:color="auto"/>
            <w:right w:val="none" w:sz="0" w:space="0" w:color="auto"/>
          </w:divBdr>
        </w:div>
        <w:div w:id="993723375">
          <w:marLeft w:val="480"/>
          <w:marRight w:val="0"/>
          <w:marTop w:val="0"/>
          <w:marBottom w:val="0"/>
          <w:divBdr>
            <w:top w:val="none" w:sz="0" w:space="0" w:color="auto"/>
            <w:left w:val="none" w:sz="0" w:space="0" w:color="auto"/>
            <w:bottom w:val="none" w:sz="0" w:space="0" w:color="auto"/>
            <w:right w:val="none" w:sz="0" w:space="0" w:color="auto"/>
          </w:divBdr>
        </w:div>
        <w:div w:id="1767656190">
          <w:marLeft w:val="480"/>
          <w:marRight w:val="0"/>
          <w:marTop w:val="0"/>
          <w:marBottom w:val="0"/>
          <w:divBdr>
            <w:top w:val="none" w:sz="0" w:space="0" w:color="auto"/>
            <w:left w:val="none" w:sz="0" w:space="0" w:color="auto"/>
            <w:bottom w:val="none" w:sz="0" w:space="0" w:color="auto"/>
            <w:right w:val="none" w:sz="0" w:space="0" w:color="auto"/>
          </w:divBdr>
        </w:div>
        <w:div w:id="218057413">
          <w:marLeft w:val="480"/>
          <w:marRight w:val="0"/>
          <w:marTop w:val="0"/>
          <w:marBottom w:val="0"/>
          <w:divBdr>
            <w:top w:val="none" w:sz="0" w:space="0" w:color="auto"/>
            <w:left w:val="none" w:sz="0" w:space="0" w:color="auto"/>
            <w:bottom w:val="none" w:sz="0" w:space="0" w:color="auto"/>
            <w:right w:val="none" w:sz="0" w:space="0" w:color="auto"/>
          </w:divBdr>
        </w:div>
      </w:divsChild>
    </w:div>
    <w:div w:id="148864936">
      <w:bodyDiv w:val="1"/>
      <w:marLeft w:val="0"/>
      <w:marRight w:val="0"/>
      <w:marTop w:val="0"/>
      <w:marBottom w:val="0"/>
      <w:divBdr>
        <w:top w:val="none" w:sz="0" w:space="0" w:color="auto"/>
        <w:left w:val="none" w:sz="0" w:space="0" w:color="auto"/>
        <w:bottom w:val="none" w:sz="0" w:space="0" w:color="auto"/>
        <w:right w:val="none" w:sz="0" w:space="0" w:color="auto"/>
      </w:divBdr>
    </w:div>
    <w:div w:id="148905944">
      <w:bodyDiv w:val="1"/>
      <w:marLeft w:val="0"/>
      <w:marRight w:val="0"/>
      <w:marTop w:val="0"/>
      <w:marBottom w:val="0"/>
      <w:divBdr>
        <w:top w:val="none" w:sz="0" w:space="0" w:color="auto"/>
        <w:left w:val="none" w:sz="0" w:space="0" w:color="auto"/>
        <w:bottom w:val="none" w:sz="0" w:space="0" w:color="auto"/>
        <w:right w:val="none" w:sz="0" w:space="0" w:color="auto"/>
      </w:divBdr>
    </w:div>
    <w:div w:id="149055371">
      <w:bodyDiv w:val="1"/>
      <w:marLeft w:val="0"/>
      <w:marRight w:val="0"/>
      <w:marTop w:val="0"/>
      <w:marBottom w:val="0"/>
      <w:divBdr>
        <w:top w:val="none" w:sz="0" w:space="0" w:color="auto"/>
        <w:left w:val="none" w:sz="0" w:space="0" w:color="auto"/>
        <w:bottom w:val="none" w:sz="0" w:space="0" w:color="auto"/>
        <w:right w:val="none" w:sz="0" w:space="0" w:color="auto"/>
      </w:divBdr>
    </w:div>
    <w:div w:id="149367523">
      <w:bodyDiv w:val="1"/>
      <w:marLeft w:val="0"/>
      <w:marRight w:val="0"/>
      <w:marTop w:val="0"/>
      <w:marBottom w:val="0"/>
      <w:divBdr>
        <w:top w:val="none" w:sz="0" w:space="0" w:color="auto"/>
        <w:left w:val="none" w:sz="0" w:space="0" w:color="auto"/>
        <w:bottom w:val="none" w:sz="0" w:space="0" w:color="auto"/>
        <w:right w:val="none" w:sz="0" w:space="0" w:color="auto"/>
      </w:divBdr>
    </w:div>
    <w:div w:id="150292326">
      <w:bodyDiv w:val="1"/>
      <w:marLeft w:val="0"/>
      <w:marRight w:val="0"/>
      <w:marTop w:val="0"/>
      <w:marBottom w:val="0"/>
      <w:divBdr>
        <w:top w:val="none" w:sz="0" w:space="0" w:color="auto"/>
        <w:left w:val="none" w:sz="0" w:space="0" w:color="auto"/>
        <w:bottom w:val="none" w:sz="0" w:space="0" w:color="auto"/>
        <w:right w:val="none" w:sz="0" w:space="0" w:color="auto"/>
      </w:divBdr>
    </w:div>
    <w:div w:id="150800455">
      <w:bodyDiv w:val="1"/>
      <w:marLeft w:val="0"/>
      <w:marRight w:val="0"/>
      <w:marTop w:val="0"/>
      <w:marBottom w:val="0"/>
      <w:divBdr>
        <w:top w:val="none" w:sz="0" w:space="0" w:color="auto"/>
        <w:left w:val="none" w:sz="0" w:space="0" w:color="auto"/>
        <w:bottom w:val="none" w:sz="0" w:space="0" w:color="auto"/>
        <w:right w:val="none" w:sz="0" w:space="0" w:color="auto"/>
      </w:divBdr>
    </w:div>
    <w:div w:id="151026483">
      <w:bodyDiv w:val="1"/>
      <w:marLeft w:val="0"/>
      <w:marRight w:val="0"/>
      <w:marTop w:val="0"/>
      <w:marBottom w:val="0"/>
      <w:divBdr>
        <w:top w:val="none" w:sz="0" w:space="0" w:color="auto"/>
        <w:left w:val="none" w:sz="0" w:space="0" w:color="auto"/>
        <w:bottom w:val="none" w:sz="0" w:space="0" w:color="auto"/>
        <w:right w:val="none" w:sz="0" w:space="0" w:color="auto"/>
      </w:divBdr>
    </w:div>
    <w:div w:id="151215270">
      <w:bodyDiv w:val="1"/>
      <w:marLeft w:val="0"/>
      <w:marRight w:val="0"/>
      <w:marTop w:val="0"/>
      <w:marBottom w:val="0"/>
      <w:divBdr>
        <w:top w:val="none" w:sz="0" w:space="0" w:color="auto"/>
        <w:left w:val="none" w:sz="0" w:space="0" w:color="auto"/>
        <w:bottom w:val="none" w:sz="0" w:space="0" w:color="auto"/>
        <w:right w:val="none" w:sz="0" w:space="0" w:color="auto"/>
      </w:divBdr>
    </w:div>
    <w:div w:id="151289680">
      <w:bodyDiv w:val="1"/>
      <w:marLeft w:val="0"/>
      <w:marRight w:val="0"/>
      <w:marTop w:val="0"/>
      <w:marBottom w:val="0"/>
      <w:divBdr>
        <w:top w:val="none" w:sz="0" w:space="0" w:color="auto"/>
        <w:left w:val="none" w:sz="0" w:space="0" w:color="auto"/>
        <w:bottom w:val="none" w:sz="0" w:space="0" w:color="auto"/>
        <w:right w:val="none" w:sz="0" w:space="0" w:color="auto"/>
      </w:divBdr>
    </w:div>
    <w:div w:id="151798731">
      <w:bodyDiv w:val="1"/>
      <w:marLeft w:val="0"/>
      <w:marRight w:val="0"/>
      <w:marTop w:val="0"/>
      <w:marBottom w:val="0"/>
      <w:divBdr>
        <w:top w:val="none" w:sz="0" w:space="0" w:color="auto"/>
        <w:left w:val="none" w:sz="0" w:space="0" w:color="auto"/>
        <w:bottom w:val="none" w:sz="0" w:space="0" w:color="auto"/>
        <w:right w:val="none" w:sz="0" w:space="0" w:color="auto"/>
      </w:divBdr>
    </w:div>
    <w:div w:id="152187931">
      <w:bodyDiv w:val="1"/>
      <w:marLeft w:val="0"/>
      <w:marRight w:val="0"/>
      <w:marTop w:val="0"/>
      <w:marBottom w:val="0"/>
      <w:divBdr>
        <w:top w:val="none" w:sz="0" w:space="0" w:color="auto"/>
        <w:left w:val="none" w:sz="0" w:space="0" w:color="auto"/>
        <w:bottom w:val="none" w:sz="0" w:space="0" w:color="auto"/>
        <w:right w:val="none" w:sz="0" w:space="0" w:color="auto"/>
      </w:divBdr>
      <w:divsChild>
        <w:div w:id="405609725">
          <w:marLeft w:val="480"/>
          <w:marRight w:val="0"/>
          <w:marTop w:val="0"/>
          <w:marBottom w:val="0"/>
          <w:divBdr>
            <w:top w:val="none" w:sz="0" w:space="0" w:color="auto"/>
            <w:left w:val="none" w:sz="0" w:space="0" w:color="auto"/>
            <w:bottom w:val="none" w:sz="0" w:space="0" w:color="auto"/>
            <w:right w:val="none" w:sz="0" w:space="0" w:color="auto"/>
          </w:divBdr>
        </w:div>
        <w:div w:id="330373058">
          <w:marLeft w:val="480"/>
          <w:marRight w:val="0"/>
          <w:marTop w:val="0"/>
          <w:marBottom w:val="0"/>
          <w:divBdr>
            <w:top w:val="none" w:sz="0" w:space="0" w:color="auto"/>
            <w:left w:val="none" w:sz="0" w:space="0" w:color="auto"/>
            <w:bottom w:val="none" w:sz="0" w:space="0" w:color="auto"/>
            <w:right w:val="none" w:sz="0" w:space="0" w:color="auto"/>
          </w:divBdr>
        </w:div>
        <w:div w:id="96488244">
          <w:marLeft w:val="480"/>
          <w:marRight w:val="0"/>
          <w:marTop w:val="0"/>
          <w:marBottom w:val="0"/>
          <w:divBdr>
            <w:top w:val="none" w:sz="0" w:space="0" w:color="auto"/>
            <w:left w:val="none" w:sz="0" w:space="0" w:color="auto"/>
            <w:bottom w:val="none" w:sz="0" w:space="0" w:color="auto"/>
            <w:right w:val="none" w:sz="0" w:space="0" w:color="auto"/>
          </w:divBdr>
        </w:div>
        <w:div w:id="959334923">
          <w:marLeft w:val="480"/>
          <w:marRight w:val="0"/>
          <w:marTop w:val="0"/>
          <w:marBottom w:val="0"/>
          <w:divBdr>
            <w:top w:val="none" w:sz="0" w:space="0" w:color="auto"/>
            <w:left w:val="none" w:sz="0" w:space="0" w:color="auto"/>
            <w:bottom w:val="none" w:sz="0" w:space="0" w:color="auto"/>
            <w:right w:val="none" w:sz="0" w:space="0" w:color="auto"/>
          </w:divBdr>
        </w:div>
        <w:div w:id="522784522">
          <w:marLeft w:val="480"/>
          <w:marRight w:val="0"/>
          <w:marTop w:val="0"/>
          <w:marBottom w:val="0"/>
          <w:divBdr>
            <w:top w:val="none" w:sz="0" w:space="0" w:color="auto"/>
            <w:left w:val="none" w:sz="0" w:space="0" w:color="auto"/>
            <w:bottom w:val="none" w:sz="0" w:space="0" w:color="auto"/>
            <w:right w:val="none" w:sz="0" w:space="0" w:color="auto"/>
          </w:divBdr>
        </w:div>
        <w:div w:id="106704809">
          <w:marLeft w:val="480"/>
          <w:marRight w:val="0"/>
          <w:marTop w:val="0"/>
          <w:marBottom w:val="0"/>
          <w:divBdr>
            <w:top w:val="none" w:sz="0" w:space="0" w:color="auto"/>
            <w:left w:val="none" w:sz="0" w:space="0" w:color="auto"/>
            <w:bottom w:val="none" w:sz="0" w:space="0" w:color="auto"/>
            <w:right w:val="none" w:sz="0" w:space="0" w:color="auto"/>
          </w:divBdr>
        </w:div>
        <w:div w:id="1956675154">
          <w:marLeft w:val="480"/>
          <w:marRight w:val="0"/>
          <w:marTop w:val="0"/>
          <w:marBottom w:val="0"/>
          <w:divBdr>
            <w:top w:val="none" w:sz="0" w:space="0" w:color="auto"/>
            <w:left w:val="none" w:sz="0" w:space="0" w:color="auto"/>
            <w:bottom w:val="none" w:sz="0" w:space="0" w:color="auto"/>
            <w:right w:val="none" w:sz="0" w:space="0" w:color="auto"/>
          </w:divBdr>
        </w:div>
        <w:div w:id="778986587">
          <w:marLeft w:val="480"/>
          <w:marRight w:val="0"/>
          <w:marTop w:val="0"/>
          <w:marBottom w:val="0"/>
          <w:divBdr>
            <w:top w:val="none" w:sz="0" w:space="0" w:color="auto"/>
            <w:left w:val="none" w:sz="0" w:space="0" w:color="auto"/>
            <w:bottom w:val="none" w:sz="0" w:space="0" w:color="auto"/>
            <w:right w:val="none" w:sz="0" w:space="0" w:color="auto"/>
          </w:divBdr>
        </w:div>
        <w:div w:id="222253009">
          <w:marLeft w:val="480"/>
          <w:marRight w:val="0"/>
          <w:marTop w:val="0"/>
          <w:marBottom w:val="0"/>
          <w:divBdr>
            <w:top w:val="none" w:sz="0" w:space="0" w:color="auto"/>
            <w:left w:val="none" w:sz="0" w:space="0" w:color="auto"/>
            <w:bottom w:val="none" w:sz="0" w:space="0" w:color="auto"/>
            <w:right w:val="none" w:sz="0" w:space="0" w:color="auto"/>
          </w:divBdr>
        </w:div>
        <w:div w:id="930629552">
          <w:marLeft w:val="480"/>
          <w:marRight w:val="0"/>
          <w:marTop w:val="0"/>
          <w:marBottom w:val="0"/>
          <w:divBdr>
            <w:top w:val="none" w:sz="0" w:space="0" w:color="auto"/>
            <w:left w:val="none" w:sz="0" w:space="0" w:color="auto"/>
            <w:bottom w:val="none" w:sz="0" w:space="0" w:color="auto"/>
            <w:right w:val="none" w:sz="0" w:space="0" w:color="auto"/>
          </w:divBdr>
        </w:div>
        <w:div w:id="1444808599">
          <w:marLeft w:val="480"/>
          <w:marRight w:val="0"/>
          <w:marTop w:val="0"/>
          <w:marBottom w:val="0"/>
          <w:divBdr>
            <w:top w:val="none" w:sz="0" w:space="0" w:color="auto"/>
            <w:left w:val="none" w:sz="0" w:space="0" w:color="auto"/>
            <w:bottom w:val="none" w:sz="0" w:space="0" w:color="auto"/>
            <w:right w:val="none" w:sz="0" w:space="0" w:color="auto"/>
          </w:divBdr>
        </w:div>
        <w:div w:id="1163736687">
          <w:marLeft w:val="480"/>
          <w:marRight w:val="0"/>
          <w:marTop w:val="0"/>
          <w:marBottom w:val="0"/>
          <w:divBdr>
            <w:top w:val="none" w:sz="0" w:space="0" w:color="auto"/>
            <w:left w:val="none" w:sz="0" w:space="0" w:color="auto"/>
            <w:bottom w:val="none" w:sz="0" w:space="0" w:color="auto"/>
            <w:right w:val="none" w:sz="0" w:space="0" w:color="auto"/>
          </w:divBdr>
        </w:div>
        <w:div w:id="1571189429">
          <w:marLeft w:val="480"/>
          <w:marRight w:val="0"/>
          <w:marTop w:val="0"/>
          <w:marBottom w:val="0"/>
          <w:divBdr>
            <w:top w:val="none" w:sz="0" w:space="0" w:color="auto"/>
            <w:left w:val="none" w:sz="0" w:space="0" w:color="auto"/>
            <w:bottom w:val="none" w:sz="0" w:space="0" w:color="auto"/>
            <w:right w:val="none" w:sz="0" w:space="0" w:color="auto"/>
          </w:divBdr>
        </w:div>
        <w:div w:id="1018502876">
          <w:marLeft w:val="480"/>
          <w:marRight w:val="0"/>
          <w:marTop w:val="0"/>
          <w:marBottom w:val="0"/>
          <w:divBdr>
            <w:top w:val="none" w:sz="0" w:space="0" w:color="auto"/>
            <w:left w:val="none" w:sz="0" w:space="0" w:color="auto"/>
            <w:bottom w:val="none" w:sz="0" w:space="0" w:color="auto"/>
            <w:right w:val="none" w:sz="0" w:space="0" w:color="auto"/>
          </w:divBdr>
        </w:div>
        <w:div w:id="1733695582">
          <w:marLeft w:val="480"/>
          <w:marRight w:val="0"/>
          <w:marTop w:val="0"/>
          <w:marBottom w:val="0"/>
          <w:divBdr>
            <w:top w:val="none" w:sz="0" w:space="0" w:color="auto"/>
            <w:left w:val="none" w:sz="0" w:space="0" w:color="auto"/>
            <w:bottom w:val="none" w:sz="0" w:space="0" w:color="auto"/>
            <w:right w:val="none" w:sz="0" w:space="0" w:color="auto"/>
          </w:divBdr>
        </w:div>
        <w:div w:id="1435974312">
          <w:marLeft w:val="480"/>
          <w:marRight w:val="0"/>
          <w:marTop w:val="0"/>
          <w:marBottom w:val="0"/>
          <w:divBdr>
            <w:top w:val="none" w:sz="0" w:space="0" w:color="auto"/>
            <w:left w:val="none" w:sz="0" w:space="0" w:color="auto"/>
            <w:bottom w:val="none" w:sz="0" w:space="0" w:color="auto"/>
            <w:right w:val="none" w:sz="0" w:space="0" w:color="auto"/>
          </w:divBdr>
        </w:div>
        <w:div w:id="1283417913">
          <w:marLeft w:val="480"/>
          <w:marRight w:val="0"/>
          <w:marTop w:val="0"/>
          <w:marBottom w:val="0"/>
          <w:divBdr>
            <w:top w:val="none" w:sz="0" w:space="0" w:color="auto"/>
            <w:left w:val="none" w:sz="0" w:space="0" w:color="auto"/>
            <w:bottom w:val="none" w:sz="0" w:space="0" w:color="auto"/>
            <w:right w:val="none" w:sz="0" w:space="0" w:color="auto"/>
          </w:divBdr>
        </w:div>
        <w:div w:id="569657806">
          <w:marLeft w:val="480"/>
          <w:marRight w:val="0"/>
          <w:marTop w:val="0"/>
          <w:marBottom w:val="0"/>
          <w:divBdr>
            <w:top w:val="none" w:sz="0" w:space="0" w:color="auto"/>
            <w:left w:val="none" w:sz="0" w:space="0" w:color="auto"/>
            <w:bottom w:val="none" w:sz="0" w:space="0" w:color="auto"/>
            <w:right w:val="none" w:sz="0" w:space="0" w:color="auto"/>
          </w:divBdr>
        </w:div>
        <w:div w:id="1914272468">
          <w:marLeft w:val="480"/>
          <w:marRight w:val="0"/>
          <w:marTop w:val="0"/>
          <w:marBottom w:val="0"/>
          <w:divBdr>
            <w:top w:val="none" w:sz="0" w:space="0" w:color="auto"/>
            <w:left w:val="none" w:sz="0" w:space="0" w:color="auto"/>
            <w:bottom w:val="none" w:sz="0" w:space="0" w:color="auto"/>
            <w:right w:val="none" w:sz="0" w:space="0" w:color="auto"/>
          </w:divBdr>
        </w:div>
        <w:div w:id="959458776">
          <w:marLeft w:val="480"/>
          <w:marRight w:val="0"/>
          <w:marTop w:val="0"/>
          <w:marBottom w:val="0"/>
          <w:divBdr>
            <w:top w:val="none" w:sz="0" w:space="0" w:color="auto"/>
            <w:left w:val="none" w:sz="0" w:space="0" w:color="auto"/>
            <w:bottom w:val="none" w:sz="0" w:space="0" w:color="auto"/>
            <w:right w:val="none" w:sz="0" w:space="0" w:color="auto"/>
          </w:divBdr>
        </w:div>
        <w:div w:id="1305936314">
          <w:marLeft w:val="480"/>
          <w:marRight w:val="0"/>
          <w:marTop w:val="0"/>
          <w:marBottom w:val="0"/>
          <w:divBdr>
            <w:top w:val="none" w:sz="0" w:space="0" w:color="auto"/>
            <w:left w:val="none" w:sz="0" w:space="0" w:color="auto"/>
            <w:bottom w:val="none" w:sz="0" w:space="0" w:color="auto"/>
            <w:right w:val="none" w:sz="0" w:space="0" w:color="auto"/>
          </w:divBdr>
        </w:div>
        <w:div w:id="1354192337">
          <w:marLeft w:val="480"/>
          <w:marRight w:val="0"/>
          <w:marTop w:val="0"/>
          <w:marBottom w:val="0"/>
          <w:divBdr>
            <w:top w:val="none" w:sz="0" w:space="0" w:color="auto"/>
            <w:left w:val="none" w:sz="0" w:space="0" w:color="auto"/>
            <w:bottom w:val="none" w:sz="0" w:space="0" w:color="auto"/>
            <w:right w:val="none" w:sz="0" w:space="0" w:color="auto"/>
          </w:divBdr>
        </w:div>
        <w:div w:id="1305163780">
          <w:marLeft w:val="480"/>
          <w:marRight w:val="0"/>
          <w:marTop w:val="0"/>
          <w:marBottom w:val="0"/>
          <w:divBdr>
            <w:top w:val="none" w:sz="0" w:space="0" w:color="auto"/>
            <w:left w:val="none" w:sz="0" w:space="0" w:color="auto"/>
            <w:bottom w:val="none" w:sz="0" w:space="0" w:color="auto"/>
            <w:right w:val="none" w:sz="0" w:space="0" w:color="auto"/>
          </w:divBdr>
        </w:div>
        <w:div w:id="341931535">
          <w:marLeft w:val="480"/>
          <w:marRight w:val="0"/>
          <w:marTop w:val="0"/>
          <w:marBottom w:val="0"/>
          <w:divBdr>
            <w:top w:val="none" w:sz="0" w:space="0" w:color="auto"/>
            <w:left w:val="none" w:sz="0" w:space="0" w:color="auto"/>
            <w:bottom w:val="none" w:sz="0" w:space="0" w:color="auto"/>
            <w:right w:val="none" w:sz="0" w:space="0" w:color="auto"/>
          </w:divBdr>
        </w:div>
        <w:div w:id="1035959080">
          <w:marLeft w:val="480"/>
          <w:marRight w:val="0"/>
          <w:marTop w:val="0"/>
          <w:marBottom w:val="0"/>
          <w:divBdr>
            <w:top w:val="none" w:sz="0" w:space="0" w:color="auto"/>
            <w:left w:val="none" w:sz="0" w:space="0" w:color="auto"/>
            <w:bottom w:val="none" w:sz="0" w:space="0" w:color="auto"/>
            <w:right w:val="none" w:sz="0" w:space="0" w:color="auto"/>
          </w:divBdr>
        </w:div>
        <w:div w:id="1239753600">
          <w:marLeft w:val="480"/>
          <w:marRight w:val="0"/>
          <w:marTop w:val="0"/>
          <w:marBottom w:val="0"/>
          <w:divBdr>
            <w:top w:val="none" w:sz="0" w:space="0" w:color="auto"/>
            <w:left w:val="none" w:sz="0" w:space="0" w:color="auto"/>
            <w:bottom w:val="none" w:sz="0" w:space="0" w:color="auto"/>
            <w:right w:val="none" w:sz="0" w:space="0" w:color="auto"/>
          </w:divBdr>
        </w:div>
        <w:div w:id="36856297">
          <w:marLeft w:val="480"/>
          <w:marRight w:val="0"/>
          <w:marTop w:val="0"/>
          <w:marBottom w:val="0"/>
          <w:divBdr>
            <w:top w:val="none" w:sz="0" w:space="0" w:color="auto"/>
            <w:left w:val="none" w:sz="0" w:space="0" w:color="auto"/>
            <w:bottom w:val="none" w:sz="0" w:space="0" w:color="auto"/>
            <w:right w:val="none" w:sz="0" w:space="0" w:color="auto"/>
          </w:divBdr>
        </w:div>
        <w:div w:id="1397390411">
          <w:marLeft w:val="480"/>
          <w:marRight w:val="0"/>
          <w:marTop w:val="0"/>
          <w:marBottom w:val="0"/>
          <w:divBdr>
            <w:top w:val="none" w:sz="0" w:space="0" w:color="auto"/>
            <w:left w:val="none" w:sz="0" w:space="0" w:color="auto"/>
            <w:bottom w:val="none" w:sz="0" w:space="0" w:color="auto"/>
            <w:right w:val="none" w:sz="0" w:space="0" w:color="auto"/>
          </w:divBdr>
        </w:div>
      </w:divsChild>
    </w:div>
    <w:div w:id="152453211">
      <w:bodyDiv w:val="1"/>
      <w:marLeft w:val="0"/>
      <w:marRight w:val="0"/>
      <w:marTop w:val="0"/>
      <w:marBottom w:val="0"/>
      <w:divBdr>
        <w:top w:val="none" w:sz="0" w:space="0" w:color="auto"/>
        <w:left w:val="none" w:sz="0" w:space="0" w:color="auto"/>
        <w:bottom w:val="none" w:sz="0" w:space="0" w:color="auto"/>
        <w:right w:val="none" w:sz="0" w:space="0" w:color="auto"/>
      </w:divBdr>
      <w:divsChild>
        <w:div w:id="700596197">
          <w:marLeft w:val="480"/>
          <w:marRight w:val="0"/>
          <w:marTop w:val="0"/>
          <w:marBottom w:val="0"/>
          <w:divBdr>
            <w:top w:val="none" w:sz="0" w:space="0" w:color="auto"/>
            <w:left w:val="none" w:sz="0" w:space="0" w:color="auto"/>
            <w:bottom w:val="none" w:sz="0" w:space="0" w:color="auto"/>
            <w:right w:val="none" w:sz="0" w:space="0" w:color="auto"/>
          </w:divBdr>
        </w:div>
        <w:div w:id="1311397690">
          <w:marLeft w:val="480"/>
          <w:marRight w:val="0"/>
          <w:marTop w:val="0"/>
          <w:marBottom w:val="0"/>
          <w:divBdr>
            <w:top w:val="none" w:sz="0" w:space="0" w:color="auto"/>
            <w:left w:val="none" w:sz="0" w:space="0" w:color="auto"/>
            <w:bottom w:val="none" w:sz="0" w:space="0" w:color="auto"/>
            <w:right w:val="none" w:sz="0" w:space="0" w:color="auto"/>
          </w:divBdr>
        </w:div>
        <w:div w:id="1827547278">
          <w:marLeft w:val="480"/>
          <w:marRight w:val="0"/>
          <w:marTop w:val="0"/>
          <w:marBottom w:val="0"/>
          <w:divBdr>
            <w:top w:val="none" w:sz="0" w:space="0" w:color="auto"/>
            <w:left w:val="none" w:sz="0" w:space="0" w:color="auto"/>
            <w:bottom w:val="none" w:sz="0" w:space="0" w:color="auto"/>
            <w:right w:val="none" w:sz="0" w:space="0" w:color="auto"/>
          </w:divBdr>
        </w:div>
        <w:div w:id="1419793376">
          <w:marLeft w:val="480"/>
          <w:marRight w:val="0"/>
          <w:marTop w:val="0"/>
          <w:marBottom w:val="0"/>
          <w:divBdr>
            <w:top w:val="none" w:sz="0" w:space="0" w:color="auto"/>
            <w:left w:val="none" w:sz="0" w:space="0" w:color="auto"/>
            <w:bottom w:val="none" w:sz="0" w:space="0" w:color="auto"/>
            <w:right w:val="none" w:sz="0" w:space="0" w:color="auto"/>
          </w:divBdr>
        </w:div>
        <w:div w:id="1210145289">
          <w:marLeft w:val="480"/>
          <w:marRight w:val="0"/>
          <w:marTop w:val="0"/>
          <w:marBottom w:val="0"/>
          <w:divBdr>
            <w:top w:val="none" w:sz="0" w:space="0" w:color="auto"/>
            <w:left w:val="none" w:sz="0" w:space="0" w:color="auto"/>
            <w:bottom w:val="none" w:sz="0" w:space="0" w:color="auto"/>
            <w:right w:val="none" w:sz="0" w:space="0" w:color="auto"/>
          </w:divBdr>
        </w:div>
        <w:div w:id="660159152">
          <w:marLeft w:val="480"/>
          <w:marRight w:val="0"/>
          <w:marTop w:val="0"/>
          <w:marBottom w:val="0"/>
          <w:divBdr>
            <w:top w:val="none" w:sz="0" w:space="0" w:color="auto"/>
            <w:left w:val="none" w:sz="0" w:space="0" w:color="auto"/>
            <w:bottom w:val="none" w:sz="0" w:space="0" w:color="auto"/>
            <w:right w:val="none" w:sz="0" w:space="0" w:color="auto"/>
          </w:divBdr>
        </w:div>
        <w:div w:id="2083939306">
          <w:marLeft w:val="480"/>
          <w:marRight w:val="0"/>
          <w:marTop w:val="0"/>
          <w:marBottom w:val="0"/>
          <w:divBdr>
            <w:top w:val="none" w:sz="0" w:space="0" w:color="auto"/>
            <w:left w:val="none" w:sz="0" w:space="0" w:color="auto"/>
            <w:bottom w:val="none" w:sz="0" w:space="0" w:color="auto"/>
            <w:right w:val="none" w:sz="0" w:space="0" w:color="auto"/>
          </w:divBdr>
        </w:div>
        <w:div w:id="644163450">
          <w:marLeft w:val="480"/>
          <w:marRight w:val="0"/>
          <w:marTop w:val="0"/>
          <w:marBottom w:val="0"/>
          <w:divBdr>
            <w:top w:val="none" w:sz="0" w:space="0" w:color="auto"/>
            <w:left w:val="none" w:sz="0" w:space="0" w:color="auto"/>
            <w:bottom w:val="none" w:sz="0" w:space="0" w:color="auto"/>
            <w:right w:val="none" w:sz="0" w:space="0" w:color="auto"/>
          </w:divBdr>
        </w:div>
        <w:div w:id="154299830">
          <w:marLeft w:val="480"/>
          <w:marRight w:val="0"/>
          <w:marTop w:val="0"/>
          <w:marBottom w:val="0"/>
          <w:divBdr>
            <w:top w:val="none" w:sz="0" w:space="0" w:color="auto"/>
            <w:left w:val="none" w:sz="0" w:space="0" w:color="auto"/>
            <w:bottom w:val="none" w:sz="0" w:space="0" w:color="auto"/>
            <w:right w:val="none" w:sz="0" w:space="0" w:color="auto"/>
          </w:divBdr>
        </w:div>
        <w:div w:id="2120024517">
          <w:marLeft w:val="480"/>
          <w:marRight w:val="0"/>
          <w:marTop w:val="0"/>
          <w:marBottom w:val="0"/>
          <w:divBdr>
            <w:top w:val="none" w:sz="0" w:space="0" w:color="auto"/>
            <w:left w:val="none" w:sz="0" w:space="0" w:color="auto"/>
            <w:bottom w:val="none" w:sz="0" w:space="0" w:color="auto"/>
            <w:right w:val="none" w:sz="0" w:space="0" w:color="auto"/>
          </w:divBdr>
        </w:div>
        <w:div w:id="1909682409">
          <w:marLeft w:val="480"/>
          <w:marRight w:val="0"/>
          <w:marTop w:val="0"/>
          <w:marBottom w:val="0"/>
          <w:divBdr>
            <w:top w:val="none" w:sz="0" w:space="0" w:color="auto"/>
            <w:left w:val="none" w:sz="0" w:space="0" w:color="auto"/>
            <w:bottom w:val="none" w:sz="0" w:space="0" w:color="auto"/>
            <w:right w:val="none" w:sz="0" w:space="0" w:color="auto"/>
          </w:divBdr>
        </w:div>
        <w:div w:id="1218589687">
          <w:marLeft w:val="480"/>
          <w:marRight w:val="0"/>
          <w:marTop w:val="0"/>
          <w:marBottom w:val="0"/>
          <w:divBdr>
            <w:top w:val="none" w:sz="0" w:space="0" w:color="auto"/>
            <w:left w:val="none" w:sz="0" w:space="0" w:color="auto"/>
            <w:bottom w:val="none" w:sz="0" w:space="0" w:color="auto"/>
            <w:right w:val="none" w:sz="0" w:space="0" w:color="auto"/>
          </w:divBdr>
        </w:div>
        <w:div w:id="856120964">
          <w:marLeft w:val="480"/>
          <w:marRight w:val="0"/>
          <w:marTop w:val="0"/>
          <w:marBottom w:val="0"/>
          <w:divBdr>
            <w:top w:val="none" w:sz="0" w:space="0" w:color="auto"/>
            <w:left w:val="none" w:sz="0" w:space="0" w:color="auto"/>
            <w:bottom w:val="none" w:sz="0" w:space="0" w:color="auto"/>
            <w:right w:val="none" w:sz="0" w:space="0" w:color="auto"/>
          </w:divBdr>
        </w:div>
        <w:div w:id="139273560">
          <w:marLeft w:val="480"/>
          <w:marRight w:val="0"/>
          <w:marTop w:val="0"/>
          <w:marBottom w:val="0"/>
          <w:divBdr>
            <w:top w:val="none" w:sz="0" w:space="0" w:color="auto"/>
            <w:left w:val="none" w:sz="0" w:space="0" w:color="auto"/>
            <w:bottom w:val="none" w:sz="0" w:space="0" w:color="auto"/>
            <w:right w:val="none" w:sz="0" w:space="0" w:color="auto"/>
          </w:divBdr>
        </w:div>
        <w:div w:id="571162834">
          <w:marLeft w:val="480"/>
          <w:marRight w:val="0"/>
          <w:marTop w:val="0"/>
          <w:marBottom w:val="0"/>
          <w:divBdr>
            <w:top w:val="none" w:sz="0" w:space="0" w:color="auto"/>
            <w:left w:val="none" w:sz="0" w:space="0" w:color="auto"/>
            <w:bottom w:val="none" w:sz="0" w:space="0" w:color="auto"/>
            <w:right w:val="none" w:sz="0" w:space="0" w:color="auto"/>
          </w:divBdr>
        </w:div>
        <w:div w:id="1177616558">
          <w:marLeft w:val="480"/>
          <w:marRight w:val="0"/>
          <w:marTop w:val="0"/>
          <w:marBottom w:val="0"/>
          <w:divBdr>
            <w:top w:val="none" w:sz="0" w:space="0" w:color="auto"/>
            <w:left w:val="none" w:sz="0" w:space="0" w:color="auto"/>
            <w:bottom w:val="none" w:sz="0" w:space="0" w:color="auto"/>
            <w:right w:val="none" w:sz="0" w:space="0" w:color="auto"/>
          </w:divBdr>
        </w:div>
        <w:div w:id="458304607">
          <w:marLeft w:val="480"/>
          <w:marRight w:val="0"/>
          <w:marTop w:val="0"/>
          <w:marBottom w:val="0"/>
          <w:divBdr>
            <w:top w:val="none" w:sz="0" w:space="0" w:color="auto"/>
            <w:left w:val="none" w:sz="0" w:space="0" w:color="auto"/>
            <w:bottom w:val="none" w:sz="0" w:space="0" w:color="auto"/>
            <w:right w:val="none" w:sz="0" w:space="0" w:color="auto"/>
          </w:divBdr>
        </w:div>
        <w:div w:id="1192913665">
          <w:marLeft w:val="480"/>
          <w:marRight w:val="0"/>
          <w:marTop w:val="0"/>
          <w:marBottom w:val="0"/>
          <w:divBdr>
            <w:top w:val="none" w:sz="0" w:space="0" w:color="auto"/>
            <w:left w:val="none" w:sz="0" w:space="0" w:color="auto"/>
            <w:bottom w:val="none" w:sz="0" w:space="0" w:color="auto"/>
            <w:right w:val="none" w:sz="0" w:space="0" w:color="auto"/>
          </w:divBdr>
        </w:div>
        <w:div w:id="902761180">
          <w:marLeft w:val="480"/>
          <w:marRight w:val="0"/>
          <w:marTop w:val="0"/>
          <w:marBottom w:val="0"/>
          <w:divBdr>
            <w:top w:val="none" w:sz="0" w:space="0" w:color="auto"/>
            <w:left w:val="none" w:sz="0" w:space="0" w:color="auto"/>
            <w:bottom w:val="none" w:sz="0" w:space="0" w:color="auto"/>
            <w:right w:val="none" w:sz="0" w:space="0" w:color="auto"/>
          </w:divBdr>
        </w:div>
        <w:div w:id="624894976">
          <w:marLeft w:val="480"/>
          <w:marRight w:val="0"/>
          <w:marTop w:val="0"/>
          <w:marBottom w:val="0"/>
          <w:divBdr>
            <w:top w:val="none" w:sz="0" w:space="0" w:color="auto"/>
            <w:left w:val="none" w:sz="0" w:space="0" w:color="auto"/>
            <w:bottom w:val="none" w:sz="0" w:space="0" w:color="auto"/>
            <w:right w:val="none" w:sz="0" w:space="0" w:color="auto"/>
          </w:divBdr>
        </w:div>
        <w:div w:id="363095254">
          <w:marLeft w:val="480"/>
          <w:marRight w:val="0"/>
          <w:marTop w:val="0"/>
          <w:marBottom w:val="0"/>
          <w:divBdr>
            <w:top w:val="none" w:sz="0" w:space="0" w:color="auto"/>
            <w:left w:val="none" w:sz="0" w:space="0" w:color="auto"/>
            <w:bottom w:val="none" w:sz="0" w:space="0" w:color="auto"/>
            <w:right w:val="none" w:sz="0" w:space="0" w:color="auto"/>
          </w:divBdr>
        </w:div>
        <w:div w:id="420834398">
          <w:marLeft w:val="480"/>
          <w:marRight w:val="0"/>
          <w:marTop w:val="0"/>
          <w:marBottom w:val="0"/>
          <w:divBdr>
            <w:top w:val="none" w:sz="0" w:space="0" w:color="auto"/>
            <w:left w:val="none" w:sz="0" w:space="0" w:color="auto"/>
            <w:bottom w:val="none" w:sz="0" w:space="0" w:color="auto"/>
            <w:right w:val="none" w:sz="0" w:space="0" w:color="auto"/>
          </w:divBdr>
        </w:div>
        <w:div w:id="2139759634">
          <w:marLeft w:val="480"/>
          <w:marRight w:val="0"/>
          <w:marTop w:val="0"/>
          <w:marBottom w:val="0"/>
          <w:divBdr>
            <w:top w:val="none" w:sz="0" w:space="0" w:color="auto"/>
            <w:left w:val="none" w:sz="0" w:space="0" w:color="auto"/>
            <w:bottom w:val="none" w:sz="0" w:space="0" w:color="auto"/>
            <w:right w:val="none" w:sz="0" w:space="0" w:color="auto"/>
          </w:divBdr>
        </w:div>
        <w:div w:id="1267538321">
          <w:marLeft w:val="480"/>
          <w:marRight w:val="0"/>
          <w:marTop w:val="0"/>
          <w:marBottom w:val="0"/>
          <w:divBdr>
            <w:top w:val="none" w:sz="0" w:space="0" w:color="auto"/>
            <w:left w:val="none" w:sz="0" w:space="0" w:color="auto"/>
            <w:bottom w:val="none" w:sz="0" w:space="0" w:color="auto"/>
            <w:right w:val="none" w:sz="0" w:space="0" w:color="auto"/>
          </w:divBdr>
        </w:div>
        <w:div w:id="1671829320">
          <w:marLeft w:val="480"/>
          <w:marRight w:val="0"/>
          <w:marTop w:val="0"/>
          <w:marBottom w:val="0"/>
          <w:divBdr>
            <w:top w:val="none" w:sz="0" w:space="0" w:color="auto"/>
            <w:left w:val="none" w:sz="0" w:space="0" w:color="auto"/>
            <w:bottom w:val="none" w:sz="0" w:space="0" w:color="auto"/>
            <w:right w:val="none" w:sz="0" w:space="0" w:color="auto"/>
          </w:divBdr>
        </w:div>
        <w:div w:id="887379584">
          <w:marLeft w:val="480"/>
          <w:marRight w:val="0"/>
          <w:marTop w:val="0"/>
          <w:marBottom w:val="0"/>
          <w:divBdr>
            <w:top w:val="none" w:sz="0" w:space="0" w:color="auto"/>
            <w:left w:val="none" w:sz="0" w:space="0" w:color="auto"/>
            <w:bottom w:val="none" w:sz="0" w:space="0" w:color="auto"/>
            <w:right w:val="none" w:sz="0" w:space="0" w:color="auto"/>
          </w:divBdr>
        </w:div>
        <w:div w:id="6833300">
          <w:marLeft w:val="480"/>
          <w:marRight w:val="0"/>
          <w:marTop w:val="0"/>
          <w:marBottom w:val="0"/>
          <w:divBdr>
            <w:top w:val="none" w:sz="0" w:space="0" w:color="auto"/>
            <w:left w:val="none" w:sz="0" w:space="0" w:color="auto"/>
            <w:bottom w:val="none" w:sz="0" w:space="0" w:color="auto"/>
            <w:right w:val="none" w:sz="0" w:space="0" w:color="auto"/>
          </w:divBdr>
        </w:div>
      </w:divsChild>
    </w:div>
    <w:div w:id="153227185">
      <w:bodyDiv w:val="1"/>
      <w:marLeft w:val="0"/>
      <w:marRight w:val="0"/>
      <w:marTop w:val="0"/>
      <w:marBottom w:val="0"/>
      <w:divBdr>
        <w:top w:val="none" w:sz="0" w:space="0" w:color="auto"/>
        <w:left w:val="none" w:sz="0" w:space="0" w:color="auto"/>
        <w:bottom w:val="none" w:sz="0" w:space="0" w:color="auto"/>
        <w:right w:val="none" w:sz="0" w:space="0" w:color="auto"/>
      </w:divBdr>
    </w:div>
    <w:div w:id="153299383">
      <w:bodyDiv w:val="1"/>
      <w:marLeft w:val="0"/>
      <w:marRight w:val="0"/>
      <w:marTop w:val="0"/>
      <w:marBottom w:val="0"/>
      <w:divBdr>
        <w:top w:val="none" w:sz="0" w:space="0" w:color="auto"/>
        <w:left w:val="none" w:sz="0" w:space="0" w:color="auto"/>
        <w:bottom w:val="none" w:sz="0" w:space="0" w:color="auto"/>
        <w:right w:val="none" w:sz="0" w:space="0" w:color="auto"/>
      </w:divBdr>
      <w:divsChild>
        <w:div w:id="1578317974">
          <w:marLeft w:val="480"/>
          <w:marRight w:val="0"/>
          <w:marTop w:val="0"/>
          <w:marBottom w:val="0"/>
          <w:divBdr>
            <w:top w:val="none" w:sz="0" w:space="0" w:color="auto"/>
            <w:left w:val="none" w:sz="0" w:space="0" w:color="auto"/>
            <w:bottom w:val="none" w:sz="0" w:space="0" w:color="auto"/>
            <w:right w:val="none" w:sz="0" w:space="0" w:color="auto"/>
          </w:divBdr>
        </w:div>
        <w:div w:id="1750272893">
          <w:marLeft w:val="480"/>
          <w:marRight w:val="0"/>
          <w:marTop w:val="0"/>
          <w:marBottom w:val="0"/>
          <w:divBdr>
            <w:top w:val="none" w:sz="0" w:space="0" w:color="auto"/>
            <w:left w:val="none" w:sz="0" w:space="0" w:color="auto"/>
            <w:bottom w:val="none" w:sz="0" w:space="0" w:color="auto"/>
            <w:right w:val="none" w:sz="0" w:space="0" w:color="auto"/>
          </w:divBdr>
        </w:div>
        <w:div w:id="1440373548">
          <w:marLeft w:val="480"/>
          <w:marRight w:val="0"/>
          <w:marTop w:val="0"/>
          <w:marBottom w:val="0"/>
          <w:divBdr>
            <w:top w:val="none" w:sz="0" w:space="0" w:color="auto"/>
            <w:left w:val="none" w:sz="0" w:space="0" w:color="auto"/>
            <w:bottom w:val="none" w:sz="0" w:space="0" w:color="auto"/>
            <w:right w:val="none" w:sz="0" w:space="0" w:color="auto"/>
          </w:divBdr>
        </w:div>
        <w:div w:id="1382679744">
          <w:marLeft w:val="480"/>
          <w:marRight w:val="0"/>
          <w:marTop w:val="0"/>
          <w:marBottom w:val="0"/>
          <w:divBdr>
            <w:top w:val="none" w:sz="0" w:space="0" w:color="auto"/>
            <w:left w:val="none" w:sz="0" w:space="0" w:color="auto"/>
            <w:bottom w:val="none" w:sz="0" w:space="0" w:color="auto"/>
            <w:right w:val="none" w:sz="0" w:space="0" w:color="auto"/>
          </w:divBdr>
        </w:div>
        <w:div w:id="947396699">
          <w:marLeft w:val="480"/>
          <w:marRight w:val="0"/>
          <w:marTop w:val="0"/>
          <w:marBottom w:val="0"/>
          <w:divBdr>
            <w:top w:val="none" w:sz="0" w:space="0" w:color="auto"/>
            <w:left w:val="none" w:sz="0" w:space="0" w:color="auto"/>
            <w:bottom w:val="none" w:sz="0" w:space="0" w:color="auto"/>
            <w:right w:val="none" w:sz="0" w:space="0" w:color="auto"/>
          </w:divBdr>
        </w:div>
        <w:div w:id="1109349975">
          <w:marLeft w:val="480"/>
          <w:marRight w:val="0"/>
          <w:marTop w:val="0"/>
          <w:marBottom w:val="0"/>
          <w:divBdr>
            <w:top w:val="none" w:sz="0" w:space="0" w:color="auto"/>
            <w:left w:val="none" w:sz="0" w:space="0" w:color="auto"/>
            <w:bottom w:val="none" w:sz="0" w:space="0" w:color="auto"/>
            <w:right w:val="none" w:sz="0" w:space="0" w:color="auto"/>
          </w:divBdr>
        </w:div>
        <w:div w:id="1724863984">
          <w:marLeft w:val="480"/>
          <w:marRight w:val="0"/>
          <w:marTop w:val="0"/>
          <w:marBottom w:val="0"/>
          <w:divBdr>
            <w:top w:val="none" w:sz="0" w:space="0" w:color="auto"/>
            <w:left w:val="none" w:sz="0" w:space="0" w:color="auto"/>
            <w:bottom w:val="none" w:sz="0" w:space="0" w:color="auto"/>
            <w:right w:val="none" w:sz="0" w:space="0" w:color="auto"/>
          </w:divBdr>
        </w:div>
        <w:div w:id="1833134665">
          <w:marLeft w:val="480"/>
          <w:marRight w:val="0"/>
          <w:marTop w:val="0"/>
          <w:marBottom w:val="0"/>
          <w:divBdr>
            <w:top w:val="none" w:sz="0" w:space="0" w:color="auto"/>
            <w:left w:val="none" w:sz="0" w:space="0" w:color="auto"/>
            <w:bottom w:val="none" w:sz="0" w:space="0" w:color="auto"/>
            <w:right w:val="none" w:sz="0" w:space="0" w:color="auto"/>
          </w:divBdr>
        </w:div>
        <w:div w:id="170266810">
          <w:marLeft w:val="480"/>
          <w:marRight w:val="0"/>
          <w:marTop w:val="0"/>
          <w:marBottom w:val="0"/>
          <w:divBdr>
            <w:top w:val="none" w:sz="0" w:space="0" w:color="auto"/>
            <w:left w:val="none" w:sz="0" w:space="0" w:color="auto"/>
            <w:bottom w:val="none" w:sz="0" w:space="0" w:color="auto"/>
            <w:right w:val="none" w:sz="0" w:space="0" w:color="auto"/>
          </w:divBdr>
        </w:div>
        <w:div w:id="1291087643">
          <w:marLeft w:val="480"/>
          <w:marRight w:val="0"/>
          <w:marTop w:val="0"/>
          <w:marBottom w:val="0"/>
          <w:divBdr>
            <w:top w:val="none" w:sz="0" w:space="0" w:color="auto"/>
            <w:left w:val="none" w:sz="0" w:space="0" w:color="auto"/>
            <w:bottom w:val="none" w:sz="0" w:space="0" w:color="auto"/>
            <w:right w:val="none" w:sz="0" w:space="0" w:color="auto"/>
          </w:divBdr>
        </w:div>
        <w:div w:id="6638881">
          <w:marLeft w:val="480"/>
          <w:marRight w:val="0"/>
          <w:marTop w:val="0"/>
          <w:marBottom w:val="0"/>
          <w:divBdr>
            <w:top w:val="none" w:sz="0" w:space="0" w:color="auto"/>
            <w:left w:val="none" w:sz="0" w:space="0" w:color="auto"/>
            <w:bottom w:val="none" w:sz="0" w:space="0" w:color="auto"/>
            <w:right w:val="none" w:sz="0" w:space="0" w:color="auto"/>
          </w:divBdr>
        </w:div>
        <w:div w:id="2139832562">
          <w:marLeft w:val="480"/>
          <w:marRight w:val="0"/>
          <w:marTop w:val="0"/>
          <w:marBottom w:val="0"/>
          <w:divBdr>
            <w:top w:val="none" w:sz="0" w:space="0" w:color="auto"/>
            <w:left w:val="none" w:sz="0" w:space="0" w:color="auto"/>
            <w:bottom w:val="none" w:sz="0" w:space="0" w:color="auto"/>
            <w:right w:val="none" w:sz="0" w:space="0" w:color="auto"/>
          </w:divBdr>
        </w:div>
        <w:div w:id="221409415">
          <w:marLeft w:val="480"/>
          <w:marRight w:val="0"/>
          <w:marTop w:val="0"/>
          <w:marBottom w:val="0"/>
          <w:divBdr>
            <w:top w:val="none" w:sz="0" w:space="0" w:color="auto"/>
            <w:left w:val="none" w:sz="0" w:space="0" w:color="auto"/>
            <w:bottom w:val="none" w:sz="0" w:space="0" w:color="auto"/>
            <w:right w:val="none" w:sz="0" w:space="0" w:color="auto"/>
          </w:divBdr>
        </w:div>
        <w:div w:id="135535669">
          <w:marLeft w:val="480"/>
          <w:marRight w:val="0"/>
          <w:marTop w:val="0"/>
          <w:marBottom w:val="0"/>
          <w:divBdr>
            <w:top w:val="none" w:sz="0" w:space="0" w:color="auto"/>
            <w:left w:val="none" w:sz="0" w:space="0" w:color="auto"/>
            <w:bottom w:val="none" w:sz="0" w:space="0" w:color="auto"/>
            <w:right w:val="none" w:sz="0" w:space="0" w:color="auto"/>
          </w:divBdr>
        </w:div>
        <w:div w:id="714697361">
          <w:marLeft w:val="480"/>
          <w:marRight w:val="0"/>
          <w:marTop w:val="0"/>
          <w:marBottom w:val="0"/>
          <w:divBdr>
            <w:top w:val="none" w:sz="0" w:space="0" w:color="auto"/>
            <w:left w:val="none" w:sz="0" w:space="0" w:color="auto"/>
            <w:bottom w:val="none" w:sz="0" w:space="0" w:color="auto"/>
            <w:right w:val="none" w:sz="0" w:space="0" w:color="auto"/>
          </w:divBdr>
        </w:div>
        <w:div w:id="1998608602">
          <w:marLeft w:val="480"/>
          <w:marRight w:val="0"/>
          <w:marTop w:val="0"/>
          <w:marBottom w:val="0"/>
          <w:divBdr>
            <w:top w:val="none" w:sz="0" w:space="0" w:color="auto"/>
            <w:left w:val="none" w:sz="0" w:space="0" w:color="auto"/>
            <w:bottom w:val="none" w:sz="0" w:space="0" w:color="auto"/>
            <w:right w:val="none" w:sz="0" w:space="0" w:color="auto"/>
          </w:divBdr>
        </w:div>
        <w:div w:id="1337150710">
          <w:marLeft w:val="480"/>
          <w:marRight w:val="0"/>
          <w:marTop w:val="0"/>
          <w:marBottom w:val="0"/>
          <w:divBdr>
            <w:top w:val="none" w:sz="0" w:space="0" w:color="auto"/>
            <w:left w:val="none" w:sz="0" w:space="0" w:color="auto"/>
            <w:bottom w:val="none" w:sz="0" w:space="0" w:color="auto"/>
            <w:right w:val="none" w:sz="0" w:space="0" w:color="auto"/>
          </w:divBdr>
        </w:div>
        <w:div w:id="594443579">
          <w:marLeft w:val="480"/>
          <w:marRight w:val="0"/>
          <w:marTop w:val="0"/>
          <w:marBottom w:val="0"/>
          <w:divBdr>
            <w:top w:val="none" w:sz="0" w:space="0" w:color="auto"/>
            <w:left w:val="none" w:sz="0" w:space="0" w:color="auto"/>
            <w:bottom w:val="none" w:sz="0" w:space="0" w:color="auto"/>
            <w:right w:val="none" w:sz="0" w:space="0" w:color="auto"/>
          </w:divBdr>
        </w:div>
        <w:div w:id="2010016232">
          <w:marLeft w:val="480"/>
          <w:marRight w:val="0"/>
          <w:marTop w:val="0"/>
          <w:marBottom w:val="0"/>
          <w:divBdr>
            <w:top w:val="none" w:sz="0" w:space="0" w:color="auto"/>
            <w:left w:val="none" w:sz="0" w:space="0" w:color="auto"/>
            <w:bottom w:val="none" w:sz="0" w:space="0" w:color="auto"/>
            <w:right w:val="none" w:sz="0" w:space="0" w:color="auto"/>
          </w:divBdr>
        </w:div>
        <w:div w:id="562836496">
          <w:marLeft w:val="480"/>
          <w:marRight w:val="0"/>
          <w:marTop w:val="0"/>
          <w:marBottom w:val="0"/>
          <w:divBdr>
            <w:top w:val="none" w:sz="0" w:space="0" w:color="auto"/>
            <w:left w:val="none" w:sz="0" w:space="0" w:color="auto"/>
            <w:bottom w:val="none" w:sz="0" w:space="0" w:color="auto"/>
            <w:right w:val="none" w:sz="0" w:space="0" w:color="auto"/>
          </w:divBdr>
        </w:div>
        <w:div w:id="1951081338">
          <w:marLeft w:val="480"/>
          <w:marRight w:val="0"/>
          <w:marTop w:val="0"/>
          <w:marBottom w:val="0"/>
          <w:divBdr>
            <w:top w:val="none" w:sz="0" w:space="0" w:color="auto"/>
            <w:left w:val="none" w:sz="0" w:space="0" w:color="auto"/>
            <w:bottom w:val="none" w:sz="0" w:space="0" w:color="auto"/>
            <w:right w:val="none" w:sz="0" w:space="0" w:color="auto"/>
          </w:divBdr>
        </w:div>
        <w:div w:id="390077559">
          <w:marLeft w:val="480"/>
          <w:marRight w:val="0"/>
          <w:marTop w:val="0"/>
          <w:marBottom w:val="0"/>
          <w:divBdr>
            <w:top w:val="none" w:sz="0" w:space="0" w:color="auto"/>
            <w:left w:val="none" w:sz="0" w:space="0" w:color="auto"/>
            <w:bottom w:val="none" w:sz="0" w:space="0" w:color="auto"/>
            <w:right w:val="none" w:sz="0" w:space="0" w:color="auto"/>
          </w:divBdr>
        </w:div>
      </w:divsChild>
    </w:div>
    <w:div w:id="153378612">
      <w:bodyDiv w:val="1"/>
      <w:marLeft w:val="0"/>
      <w:marRight w:val="0"/>
      <w:marTop w:val="0"/>
      <w:marBottom w:val="0"/>
      <w:divBdr>
        <w:top w:val="none" w:sz="0" w:space="0" w:color="auto"/>
        <w:left w:val="none" w:sz="0" w:space="0" w:color="auto"/>
        <w:bottom w:val="none" w:sz="0" w:space="0" w:color="auto"/>
        <w:right w:val="none" w:sz="0" w:space="0" w:color="auto"/>
      </w:divBdr>
    </w:div>
    <w:div w:id="154758822">
      <w:bodyDiv w:val="1"/>
      <w:marLeft w:val="0"/>
      <w:marRight w:val="0"/>
      <w:marTop w:val="0"/>
      <w:marBottom w:val="0"/>
      <w:divBdr>
        <w:top w:val="none" w:sz="0" w:space="0" w:color="auto"/>
        <w:left w:val="none" w:sz="0" w:space="0" w:color="auto"/>
        <w:bottom w:val="none" w:sz="0" w:space="0" w:color="auto"/>
        <w:right w:val="none" w:sz="0" w:space="0" w:color="auto"/>
      </w:divBdr>
    </w:div>
    <w:div w:id="154760575">
      <w:bodyDiv w:val="1"/>
      <w:marLeft w:val="0"/>
      <w:marRight w:val="0"/>
      <w:marTop w:val="0"/>
      <w:marBottom w:val="0"/>
      <w:divBdr>
        <w:top w:val="none" w:sz="0" w:space="0" w:color="auto"/>
        <w:left w:val="none" w:sz="0" w:space="0" w:color="auto"/>
        <w:bottom w:val="none" w:sz="0" w:space="0" w:color="auto"/>
        <w:right w:val="none" w:sz="0" w:space="0" w:color="auto"/>
      </w:divBdr>
    </w:div>
    <w:div w:id="155418097">
      <w:bodyDiv w:val="1"/>
      <w:marLeft w:val="0"/>
      <w:marRight w:val="0"/>
      <w:marTop w:val="0"/>
      <w:marBottom w:val="0"/>
      <w:divBdr>
        <w:top w:val="none" w:sz="0" w:space="0" w:color="auto"/>
        <w:left w:val="none" w:sz="0" w:space="0" w:color="auto"/>
        <w:bottom w:val="none" w:sz="0" w:space="0" w:color="auto"/>
        <w:right w:val="none" w:sz="0" w:space="0" w:color="auto"/>
      </w:divBdr>
    </w:div>
    <w:div w:id="155583411">
      <w:bodyDiv w:val="1"/>
      <w:marLeft w:val="0"/>
      <w:marRight w:val="0"/>
      <w:marTop w:val="0"/>
      <w:marBottom w:val="0"/>
      <w:divBdr>
        <w:top w:val="none" w:sz="0" w:space="0" w:color="auto"/>
        <w:left w:val="none" w:sz="0" w:space="0" w:color="auto"/>
        <w:bottom w:val="none" w:sz="0" w:space="0" w:color="auto"/>
        <w:right w:val="none" w:sz="0" w:space="0" w:color="auto"/>
      </w:divBdr>
    </w:div>
    <w:div w:id="156120436">
      <w:bodyDiv w:val="1"/>
      <w:marLeft w:val="0"/>
      <w:marRight w:val="0"/>
      <w:marTop w:val="0"/>
      <w:marBottom w:val="0"/>
      <w:divBdr>
        <w:top w:val="none" w:sz="0" w:space="0" w:color="auto"/>
        <w:left w:val="none" w:sz="0" w:space="0" w:color="auto"/>
        <w:bottom w:val="none" w:sz="0" w:space="0" w:color="auto"/>
        <w:right w:val="none" w:sz="0" w:space="0" w:color="auto"/>
      </w:divBdr>
    </w:div>
    <w:div w:id="156384926">
      <w:bodyDiv w:val="1"/>
      <w:marLeft w:val="0"/>
      <w:marRight w:val="0"/>
      <w:marTop w:val="0"/>
      <w:marBottom w:val="0"/>
      <w:divBdr>
        <w:top w:val="none" w:sz="0" w:space="0" w:color="auto"/>
        <w:left w:val="none" w:sz="0" w:space="0" w:color="auto"/>
        <w:bottom w:val="none" w:sz="0" w:space="0" w:color="auto"/>
        <w:right w:val="none" w:sz="0" w:space="0" w:color="auto"/>
      </w:divBdr>
    </w:div>
    <w:div w:id="156724458">
      <w:bodyDiv w:val="1"/>
      <w:marLeft w:val="0"/>
      <w:marRight w:val="0"/>
      <w:marTop w:val="0"/>
      <w:marBottom w:val="0"/>
      <w:divBdr>
        <w:top w:val="none" w:sz="0" w:space="0" w:color="auto"/>
        <w:left w:val="none" w:sz="0" w:space="0" w:color="auto"/>
        <w:bottom w:val="none" w:sz="0" w:space="0" w:color="auto"/>
        <w:right w:val="none" w:sz="0" w:space="0" w:color="auto"/>
      </w:divBdr>
    </w:div>
    <w:div w:id="156843541">
      <w:bodyDiv w:val="1"/>
      <w:marLeft w:val="0"/>
      <w:marRight w:val="0"/>
      <w:marTop w:val="0"/>
      <w:marBottom w:val="0"/>
      <w:divBdr>
        <w:top w:val="none" w:sz="0" w:space="0" w:color="auto"/>
        <w:left w:val="none" w:sz="0" w:space="0" w:color="auto"/>
        <w:bottom w:val="none" w:sz="0" w:space="0" w:color="auto"/>
        <w:right w:val="none" w:sz="0" w:space="0" w:color="auto"/>
      </w:divBdr>
    </w:div>
    <w:div w:id="157697022">
      <w:bodyDiv w:val="1"/>
      <w:marLeft w:val="0"/>
      <w:marRight w:val="0"/>
      <w:marTop w:val="0"/>
      <w:marBottom w:val="0"/>
      <w:divBdr>
        <w:top w:val="none" w:sz="0" w:space="0" w:color="auto"/>
        <w:left w:val="none" w:sz="0" w:space="0" w:color="auto"/>
        <w:bottom w:val="none" w:sz="0" w:space="0" w:color="auto"/>
        <w:right w:val="none" w:sz="0" w:space="0" w:color="auto"/>
      </w:divBdr>
    </w:div>
    <w:div w:id="158497936">
      <w:bodyDiv w:val="1"/>
      <w:marLeft w:val="0"/>
      <w:marRight w:val="0"/>
      <w:marTop w:val="0"/>
      <w:marBottom w:val="0"/>
      <w:divBdr>
        <w:top w:val="none" w:sz="0" w:space="0" w:color="auto"/>
        <w:left w:val="none" w:sz="0" w:space="0" w:color="auto"/>
        <w:bottom w:val="none" w:sz="0" w:space="0" w:color="auto"/>
        <w:right w:val="none" w:sz="0" w:space="0" w:color="auto"/>
      </w:divBdr>
    </w:div>
    <w:div w:id="158737271">
      <w:bodyDiv w:val="1"/>
      <w:marLeft w:val="0"/>
      <w:marRight w:val="0"/>
      <w:marTop w:val="0"/>
      <w:marBottom w:val="0"/>
      <w:divBdr>
        <w:top w:val="none" w:sz="0" w:space="0" w:color="auto"/>
        <w:left w:val="none" w:sz="0" w:space="0" w:color="auto"/>
        <w:bottom w:val="none" w:sz="0" w:space="0" w:color="auto"/>
        <w:right w:val="none" w:sz="0" w:space="0" w:color="auto"/>
      </w:divBdr>
    </w:div>
    <w:div w:id="159465253">
      <w:bodyDiv w:val="1"/>
      <w:marLeft w:val="0"/>
      <w:marRight w:val="0"/>
      <w:marTop w:val="0"/>
      <w:marBottom w:val="0"/>
      <w:divBdr>
        <w:top w:val="none" w:sz="0" w:space="0" w:color="auto"/>
        <w:left w:val="none" w:sz="0" w:space="0" w:color="auto"/>
        <w:bottom w:val="none" w:sz="0" w:space="0" w:color="auto"/>
        <w:right w:val="none" w:sz="0" w:space="0" w:color="auto"/>
      </w:divBdr>
    </w:div>
    <w:div w:id="159665890">
      <w:bodyDiv w:val="1"/>
      <w:marLeft w:val="0"/>
      <w:marRight w:val="0"/>
      <w:marTop w:val="0"/>
      <w:marBottom w:val="0"/>
      <w:divBdr>
        <w:top w:val="none" w:sz="0" w:space="0" w:color="auto"/>
        <w:left w:val="none" w:sz="0" w:space="0" w:color="auto"/>
        <w:bottom w:val="none" w:sz="0" w:space="0" w:color="auto"/>
        <w:right w:val="none" w:sz="0" w:space="0" w:color="auto"/>
      </w:divBdr>
    </w:div>
    <w:div w:id="159734329">
      <w:bodyDiv w:val="1"/>
      <w:marLeft w:val="0"/>
      <w:marRight w:val="0"/>
      <w:marTop w:val="0"/>
      <w:marBottom w:val="0"/>
      <w:divBdr>
        <w:top w:val="none" w:sz="0" w:space="0" w:color="auto"/>
        <w:left w:val="none" w:sz="0" w:space="0" w:color="auto"/>
        <w:bottom w:val="none" w:sz="0" w:space="0" w:color="auto"/>
        <w:right w:val="none" w:sz="0" w:space="0" w:color="auto"/>
      </w:divBdr>
    </w:div>
    <w:div w:id="160587628">
      <w:bodyDiv w:val="1"/>
      <w:marLeft w:val="0"/>
      <w:marRight w:val="0"/>
      <w:marTop w:val="0"/>
      <w:marBottom w:val="0"/>
      <w:divBdr>
        <w:top w:val="none" w:sz="0" w:space="0" w:color="auto"/>
        <w:left w:val="none" w:sz="0" w:space="0" w:color="auto"/>
        <w:bottom w:val="none" w:sz="0" w:space="0" w:color="auto"/>
        <w:right w:val="none" w:sz="0" w:space="0" w:color="auto"/>
      </w:divBdr>
    </w:div>
    <w:div w:id="160781770">
      <w:bodyDiv w:val="1"/>
      <w:marLeft w:val="0"/>
      <w:marRight w:val="0"/>
      <w:marTop w:val="0"/>
      <w:marBottom w:val="0"/>
      <w:divBdr>
        <w:top w:val="none" w:sz="0" w:space="0" w:color="auto"/>
        <w:left w:val="none" w:sz="0" w:space="0" w:color="auto"/>
        <w:bottom w:val="none" w:sz="0" w:space="0" w:color="auto"/>
        <w:right w:val="none" w:sz="0" w:space="0" w:color="auto"/>
      </w:divBdr>
    </w:div>
    <w:div w:id="160851634">
      <w:bodyDiv w:val="1"/>
      <w:marLeft w:val="0"/>
      <w:marRight w:val="0"/>
      <w:marTop w:val="0"/>
      <w:marBottom w:val="0"/>
      <w:divBdr>
        <w:top w:val="none" w:sz="0" w:space="0" w:color="auto"/>
        <w:left w:val="none" w:sz="0" w:space="0" w:color="auto"/>
        <w:bottom w:val="none" w:sz="0" w:space="0" w:color="auto"/>
        <w:right w:val="none" w:sz="0" w:space="0" w:color="auto"/>
      </w:divBdr>
    </w:div>
    <w:div w:id="161088438">
      <w:bodyDiv w:val="1"/>
      <w:marLeft w:val="0"/>
      <w:marRight w:val="0"/>
      <w:marTop w:val="0"/>
      <w:marBottom w:val="0"/>
      <w:divBdr>
        <w:top w:val="none" w:sz="0" w:space="0" w:color="auto"/>
        <w:left w:val="none" w:sz="0" w:space="0" w:color="auto"/>
        <w:bottom w:val="none" w:sz="0" w:space="0" w:color="auto"/>
        <w:right w:val="none" w:sz="0" w:space="0" w:color="auto"/>
      </w:divBdr>
    </w:div>
    <w:div w:id="161118386">
      <w:bodyDiv w:val="1"/>
      <w:marLeft w:val="0"/>
      <w:marRight w:val="0"/>
      <w:marTop w:val="0"/>
      <w:marBottom w:val="0"/>
      <w:divBdr>
        <w:top w:val="none" w:sz="0" w:space="0" w:color="auto"/>
        <w:left w:val="none" w:sz="0" w:space="0" w:color="auto"/>
        <w:bottom w:val="none" w:sz="0" w:space="0" w:color="auto"/>
        <w:right w:val="none" w:sz="0" w:space="0" w:color="auto"/>
      </w:divBdr>
    </w:div>
    <w:div w:id="161481261">
      <w:bodyDiv w:val="1"/>
      <w:marLeft w:val="0"/>
      <w:marRight w:val="0"/>
      <w:marTop w:val="0"/>
      <w:marBottom w:val="0"/>
      <w:divBdr>
        <w:top w:val="none" w:sz="0" w:space="0" w:color="auto"/>
        <w:left w:val="none" w:sz="0" w:space="0" w:color="auto"/>
        <w:bottom w:val="none" w:sz="0" w:space="0" w:color="auto"/>
        <w:right w:val="none" w:sz="0" w:space="0" w:color="auto"/>
      </w:divBdr>
    </w:div>
    <w:div w:id="161509870">
      <w:bodyDiv w:val="1"/>
      <w:marLeft w:val="0"/>
      <w:marRight w:val="0"/>
      <w:marTop w:val="0"/>
      <w:marBottom w:val="0"/>
      <w:divBdr>
        <w:top w:val="none" w:sz="0" w:space="0" w:color="auto"/>
        <w:left w:val="none" w:sz="0" w:space="0" w:color="auto"/>
        <w:bottom w:val="none" w:sz="0" w:space="0" w:color="auto"/>
        <w:right w:val="none" w:sz="0" w:space="0" w:color="auto"/>
      </w:divBdr>
    </w:div>
    <w:div w:id="161704384">
      <w:bodyDiv w:val="1"/>
      <w:marLeft w:val="0"/>
      <w:marRight w:val="0"/>
      <w:marTop w:val="0"/>
      <w:marBottom w:val="0"/>
      <w:divBdr>
        <w:top w:val="none" w:sz="0" w:space="0" w:color="auto"/>
        <w:left w:val="none" w:sz="0" w:space="0" w:color="auto"/>
        <w:bottom w:val="none" w:sz="0" w:space="0" w:color="auto"/>
        <w:right w:val="none" w:sz="0" w:space="0" w:color="auto"/>
      </w:divBdr>
    </w:div>
    <w:div w:id="162159870">
      <w:bodyDiv w:val="1"/>
      <w:marLeft w:val="0"/>
      <w:marRight w:val="0"/>
      <w:marTop w:val="0"/>
      <w:marBottom w:val="0"/>
      <w:divBdr>
        <w:top w:val="none" w:sz="0" w:space="0" w:color="auto"/>
        <w:left w:val="none" w:sz="0" w:space="0" w:color="auto"/>
        <w:bottom w:val="none" w:sz="0" w:space="0" w:color="auto"/>
        <w:right w:val="none" w:sz="0" w:space="0" w:color="auto"/>
      </w:divBdr>
    </w:div>
    <w:div w:id="162354094">
      <w:bodyDiv w:val="1"/>
      <w:marLeft w:val="0"/>
      <w:marRight w:val="0"/>
      <w:marTop w:val="0"/>
      <w:marBottom w:val="0"/>
      <w:divBdr>
        <w:top w:val="none" w:sz="0" w:space="0" w:color="auto"/>
        <w:left w:val="none" w:sz="0" w:space="0" w:color="auto"/>
        <w:bottom w:val="none" w:sz="0" w:space="0" w:color="auto"/>
        <w:right w:val="none" w:sz="0" w:space="0" w:color="auto"/>
      </w:divBdr>
    </w:div>
    <w:div w:id="163128855">
      <w:bodyDiv w:val="1"/>
      <w:marLeft w:val="0"/>
      <w:marRight w:val="0"/>
      <w:marTop w:val="0"/>
      <w:marBottom w:val="0"/>
      <w:divBdr>
        <w:top w:val="none" w:sz="0" w:space="0" w:color="auto"/>
        <w:left w:val="none" w:sz="0" w:space="0" w:color="auto"/>
        <w:bottom w:val="none" w:sz="0" w:space="0" w:color="auto"/>
        <w:right w:val="none" w:sz="0" w:space="0" w:color="auto"/>
      </w:divBdr>
    </w:div>
    <w:div w:id="163396182">
      <w:bodyDiv w:val="1"/>
      <w:marLeft w:val="0"/>
      <w:marRight w:val="0"/>
      <w:marTop w:val="0"/>
      <w:marBottom w:val="0"/>
      <w:divBdr>
        <w:top w:val="none" w:sz="0" w:space="0" w:color="auto"/>
        <w:left w:val="none" w:sz="0" w:space="0" w:color="auto"/>
        <w:bottom w:val="none" w:sz="0" w:space="0" w:color="auto"/>
        <w:right w:val="none" w:sz="0" w:space="0" w:color="auto"/>
      </w:divBdr>
    </w:div>
    <w:div w:id="163398802">
      <w:bodyDiv w:val="1"/>
      <w:marLeft w:val="0"/>
      <w:marRight w:val="0"/>
      <w:marTop w:val="0"/>
      <w:marBottom w:val="0"/>
      <w:divBdr>
        <w:top w:val="none" w:sz="0" w:space="0" w:color="auto"/>
        <w:left w:val="none" w:sz="0" w:space="0" w:color="auto"/>
        <w:bottom w:val="none" w:sz="0" w:space="0" w:color="auto"/>
        <w:right w:val="none" w:sz="0" w:space="0" w:color="auto"/>
      </w:divBdr>
    </w:div>
    <w:div w:id="163471279">
      <w:bodyDiv w:val="1"/>
      <w:marLeft w:val="0"/>
      <w:marRight w:val="0"/>
      <w:marTop w:val="0"/>
      <w:marBottom w:val="0"/>
      <w:divBdr>
        <w:top w:val="none" w:sz="0" w:space="0" w:color="auto"/>
        <w:left w:val="none" w:sz="0" w:space="0" w:color="auto"/>
        <w:bottom w:val="none" w:sz="0" w:space="0" w:color="auto"/>
        <w:right w:val="none" w:sz="0" w:space="0" w:color="auto"/>
      </w:divBdr>
    </w:div>
    <w:div w:id="164327906">
      <w:bodyDiv w:val="1"/>
      <w:marLeft w:val="0"/>
      <w:marRight w:val="0"/>
      <w:marTop w:val="0"/>
      <w:marBottom w:val="0"/>
      <w:divBdr>
        <w:top w:val="none" w:sz="0" w:space="0" w:color="auto"/>
        <w:left w:val="none" w:sz="0" w:space="0" w:color="auto"/>
        <w:bottom w:val="none" w:sz="0" w:space="0" w:color="auto"/>
        <w:right w:val="none" w:sz="0" w:space="0" w:color="auto"/>
      </w:divBdr>
    </w:div>
    <w:div w:id="164443993">
      <w:bodyDiv w:val="1"/>
      <w:marLeft w:val="0"/>
      <w:marRight w:val="0"/>
      <w:marTop w:val="0"/>
      <w:marBottom w:val="0"/>
      <w:divBdr>
        <w:top w:val="none" w:sz="0" w:space="0" w:color="auto"/>
        <w:left w:val="none" w:sz="0" w:space="0" w:color="auto"/>
        <w:bottom w:val="none" w:sz="0" w:space="0" w:color="auto"/>
        <w:right w:val="none" w:sz="0" w:space="0" w:color="auto"/>
      </w:divBdr>
    </w:div>
    <w:div w:id="164982644">
      <w:bodyDiv w:val="1"/>
      <w:marLeft w:val="0"/>
      <w:marRight w:val="0"/>
      <w:marTop w:val="0"/>
      <w:marBottom w:val="0"/>
      <w:divBdr>
        <w:top w:val="none" w:sz="0" w:space="0" w:color="auto"/>
        <w:left w:val="none" w:sz="0" w:space="0" w:color="auto"/>
        <w:bottom w:val="none" w:sz="0" w:space="0" w:color="auto"/>
        <w:right w:val="none" w:sz="0" w:space="0" w:color="auto"/>
      </w:divBdr>
    </w:div>
    <w:div w:id="165439734">
      <w:bodyDiv w:val="1"/>
      <w:marLeft w:val="0"/>
      <w:marRight w:val="0"/>
      <w:marTop w:val="0"/>
      <w:marBottom w:val="0"/>
      <w:divBdr>
        <w:top w:val="none" w:sz="0" w:space="0" w:color="auto"/>
        <w:left w:val="none" w:sz="0" w:space="0" w:color="auto"/>
        <w:bottom w:val="none" w:sz="0" w:space="0" w:color="auto"/>
        <w:right w:val="none" w:sz="0" w:space="0" w:color="auto"/>
      </w:divBdr>
    </w:div>
    <w:div w:id="165563644">
      <w:bodyDiv w:val="1"/>
      <w:marLeft w:val="0"/>
      <w:marRight w:val="0"/>
      <w:marTop w:val="0"/>
      <w:marBottom w:val="0"/>
      <w:divBdr>
        <w:top w:val="none" w:sz="0" w:space="0" w:color="auto"/>
        <w:left w:val="none" w:sz="0" w:space="0" w:color="auto"/>
        <w:bottom w:val="none" w:sz="0" w:space="0" w:color="auto"/>
        <w:right w:val="none" w:sz="0" w:space="0" w:color="auto"/>
      </w:divBdr>
      <w:divsChild>
        <w:div w:id="1896768764">
          <w:marLeft w:val="480"/>
          <w:marRight w:val="0"/>
          <w:marTop w:val="0"/>
          <w:marBottom w:val="0"/>
          <w:divBdr>
            <w:top w:val="none" w:sz="0" w:space="0" w:color="auto"/>
            <w:left w:val="none" w:sz="0" w:space="0" w:color="auto"/>
            <w:bottom w:val="none" w:sz="0" w:space="0" w:color="auto"/>
            <w:right w:val="none" w:sz="0" w:space="0" w:color="auto"/>
          </w:divBdr>
        </w:div>
        <w:div w:id="830830112">
          <w:marLeft w:val="480"/>
          <w:marRight w:val="0"/>
          <w:marTop w:val="0"/>
          <w:marBottom w:val="0"/>
          <w:divBdr>
            <w:top w:val="none" w:sz="0" w:space="0" w:color="auto"/>
            <w:left w:val="none" w:sz="0" w:space="0" w:color="auto"/>
            <w:bottom w:val="none" w:sz="0" w:space="0" w:color="auto"/>
            <w:right w:val="none" w:sz="0" w:space="0" w:color="auto"/>
          </w:divBdr>
        </w:div>
        <w:div w:id="1189953231">
          <w:marLeft w:val="480"/>
          <w:marRight w:val="0"/>
          <w:marTop w:val="0"/>
          <w:marBottom w:val="0"/>
          <w:divBdr>
            <w:top w:val="none" w:sz="0" w:space="0" w:color="auto"/>
            <w:left w:val="none" w:sz="0" w:space="0" w:color="auto"/>
            <w:bottom w:val="none" w:sz="0" w:space="0" w:color="auto"/>
            <w:right w:val="none" w:sz="0" w:space="0" w:color="auto"/>
          </w:divBdr>
        </w:div>
        <w:div w:id="934901132">
          <w:marLeft w:val="480"/>
          <w:marRight w:val="0"/>
          <w:marTop w:val="0"/>
          <w:marBottom w:val="0"/>
          <w:divBdr>
            <w:top w:val="none" w:sz="0" w:space="0" w:color="auto"/>
            <w:left w:val="none" w:sz="0" w:space="0" w:color="auto"/>
            <w:bottom w:val="none" w:sz="0" w:space="0" w:color="auto"/>
            <w:right w:val="none" w:sz="0" w:space="0" w:color="auto"/>
          </w:divBdr>
        </w:div>
        <w:div w:id="955873336">
          <w:marLeft w:val="480"/>
          <w:marRight w:val="0"/>
          <w:marTop w:val="0"/>
          <w:marBottom w:val="0"/>
          <w:divBdr>
            <w:top w:val="none" w:sz="0" w:space="0" w:color="auto"/>
            <w:left w:val="none" w:sz="0" w:space="0" w:color="auto"/>
            <w:bottom w:val="none" w:sz="0" w:space="0" w:color="auto"/>
            <w:right w:val="none" w:sz="0" w:space="0" w:color="auto"/>
          </w:divBdr>
        </w:div>
        <w:div w:id="835073127">
          <w:marLeft w:val="480"/>
          <w:marRight w:val="0"/>
          <w:marTop w:val="0"/>
          <w:marBottom w:val="0"/>
          <w:divBdr>
            <w:top w:val="none" w:sz="0" w:space="0" w:color="auto"/>
            <w:left w:val="none" w:sz="0" w:space="0" w:color="auto"/>
            <w:bottom w:val="none" w:sz="0" w:space="0" w:color="auto"/>
            <w:right w:val="none" w:sz="0" w:space="0" w:color="auto"/>
          </w:divBdr>
        </w:div>
        <w:div w:id="1939169588">
          <w:marLeft w:val="480"/>
          <w:marRight w:val="0"/>
          <w:marTop w:val="0"/>
          <w:marBottom w:val="0"/>
          <w:divBdr>
            <w:top w:val="none" w:sz="0" w:space="0" w:color="auto"/>
            <w:left w:val="none" w:sz="0" w:space="0" w:color="auto"/>
            <w:bottom w:val="none" w:sz="0" w:space="0" w:color="auto"/>
            <w:right w:val="none" w:sz="0" w:space="0" w:color="auto"/>
          </w:divBdr>
        </w:div>
        <w:div w:id="891426858">
          <w:marLeft w:val="480"/>
          <w:marRight w:val="0"/>
          <w:marTop w:val="0"/>
          <w:marBottom w:val="0"/>
          <w:divBdr>
            <w:top w:val="none" w:sz="0" w:space="0" w:color="auto"/>
            <w:left w:val="none" w:sz="0" w:space="0" w:color="auto"/>
            <w:bottom w:val="none" w:sz="0" w:space="0" w:color="auto"/>
            <w:right w:val="none" w:sz="0" w:space="0" w:color="auto"/>
          </w:divBdr>
        </w:div>
        <w:div w:id="375741595">
          <w:marLeft w:val="480"/>
          <w:marRight w:val="0"/>
          <w:marTop w:val="0"/>
          <w:marBottom w:val="0"/>
          <w:divBdr>
            <w:top w:val="none" w:sz="0" w:space="0" w:color="auto"/>
            <w:left w:val="none" w:sz="0" w:space="0" w:color="auto"/>
            <w:bottom w:val="none" w:sz="0" w:space="0" w:color="auto"/>
            <w:right w:val="none" w:sz="0" w:space="0" w:color="auto"/>
          </w:divBdr>
        </w:div>
        <w:div w:id="1418789624">
          <w:marLeft w:val="480"/>
          <w:marRight w:val="0"/>
          <w:marTop w:val="0"/>
          <w:marBottom w:val="0"/>
          <w:divBdr>
            <w:top w:val="none" w:sz="0" w:space="0" w:color="auto"/>
            <w:left w:val="none" w:sz="0" w:space="0" w:color="auto"/>
            <w:bottom w:val="none" w:sz="0" w:space="0" w:color="auto"/>
            <w:right w:val="none" w:sz="0" w:space="0" w:color="auto"/>
          </w:divBdr>
        </w:div>
        <w:div w:id="1675112474">
          <w:marLeft w:val="480"/>
          <w:marRight w:val="0"/>
          <w:marTop w:val="0"/>
          <w:marBottom w:val="0"/>
          <w:divBdr>
            <w:top w:val="none" w:sz="0" w:space="0" w:color="auto"/>
            <w:left w:val="none" w:sz="0" w:space="0" w:color="auto"/>
            <w:bottom w:val="none" w:sz="0" w:space="0" w:color="auto"/>
            <w:right w:val="none" w:sz="0" w:space="0" w:color="auto"/>
          </w:divBdr>
        </w:div>
        <w:div w:id="1715815349">
          <w:marLeft w:val="480"/>
          <w:marRight w:val="0"/>
          <w:marTop w:val="0"/>
          <w:marBottom w:val="0"/>
          <w:divBdr>
            <w:top w:val="none" w:sz="0" w:space="0" w:color="auto"/>
            <w:left w:val="none" w:sz="0" w:space="0" w:color="auto"/>
            <w:bottom w:val="none" w:sz="0" w:space="0" w:color="auto"/>
            <w:right w:val="none" w:sz="0" w:space="0" w:color="auto"/>
          </w:divBdr>
        </w:div>
        <w:div w:id="42994675">
          <w:marLeft w:val="480"/>
          <w:marRight w:val="0"/>
          <w:marTop w:val="0"/>
          <w:marBottom w:val="0"/>
          <w:divBdr>
            <w:top w:val="none" w:sz="0" w:space="0" w:color="auto"/>
            <w:left w:val="none" w:sz="0" w:space="0" w:color="auto"/>
            <w:bottom w:val="none" w:sz="0" w:space="0" w:color="auto"/>
            <w:right w:val="none" w:sz="0" w:space="0" w:color="auto"/>
          </w:divBdr>
        </w:div>
        <w:div w:id="82579020">
          <w:marLeft w:val="480"/>
          <w:marRight w:val="0"/>
          <w:marTop w:val="0"/>
          <w:marBottom w:val="0"/>
          <w:divBdr>
            <w:top w:val="none" w:sz="0" w:space="0" w:color="auto"/>
            <w:left w:val="none" w:sz="0" w:space="0" w:color="auto"/>
            <w:bottom w:val="none" w:sz="0" w:space="0" w:color="auto"/>
            <w:right w:val="none" w:sz="0" w:space="0" w:color="auto"/>
          </w:divBdr>
        </w:div>
      </w:divsChild>
    </w:div>
    <w:div w:id="166747499">
      <w:bodyDiv w:val="1"/>
      <w:marLeft w:val="0"/>
      <w:marRight w:val="0"/>
      <w:marTop w:val="0"/>
      <w:marBottom w:val="0"/>
      <w:divBdr>
        <w:top w:val="none" w:sz="0" w:space="0" w:color="auto"/>
        <w:left w:val="none" w:sz="0" w:space="0" w:color="auto"/>
        <w:bottom w:val="none" w:sz="0" w:space="0" w:color="auto"/>
        <w:right w:val="none" w:sz="0" w:space="0" w:color="auto"/>
      </w:divBdr>
    </w:div>
    <w:div w:id="166947662">
      <w:bodyDiv w:val="1"/>
      <w:marLeft w:val="0"/>
      <w:marRight w:val="0"/>
      <w:marTop w:val="0"/>
      <w:marBottom w:val="0"/>
      <w:divBdr>
        <w:top w:val="none" w:sz="0" w:space="0" w:color="auto"/>
        <w:left w:val="none" w:sz="0" w:space="0" w:color="auto"/>
        <w:bottom w:val="none" w:sz="0" w:space="0" w:color="auto"/>
        <w:right w:val="none" w:sz="0" w:space="0" w:color="auto"/>
      </w:divBdr>
    </w:div>
    <w:div w:id="167137812">
      <w:bodyDiv w:val="1"/>
      <w:marLeft w:val="0"/>
      <w:marRight w:val="0"/>
      <w:marTop w:val="0"/>
      <w:marBottom w:val="0"/>
      <w:divBdr>
        <w:top w:val="none" w:sz="0" w:space="0" w:color="auto"/>
        <w:left w:val="none" w:sz="0" w:space="0" w:color="auto"/>
        <w:bottom w:val="none" w:sz="0" w:space="0" w:color="auto"/>
        <w:right w:val="none" w:sz="0" w:space="0" w:color="auto"/>
      </w:divBdr>
    </w:div>
    <w:div w:id="168562463">
      <w:bodyDiv w:val="1"/>
      <w:marLeft w:val="0"/>
      <w:marRight w:val="0"/>
      <w:marTop w:val="0"/>
      <w:marBottom w:val="0"/>
      <w:divBdr>
        <w:top w:val="none" w:sz="0" w:space="0" w:color="auto"/>
        <w:left w:val="none" w:sz="0" w:space="0" w:color="auto"/>
        <w:bottom w:val="none" w:sz="0" w:space="0" w:color="auto"/>
        <w:right w:val="none" w:sz="0" w:space="0" w:color="auto"/>
      </w:divBdr>
    </w:div>
    <w:div w:id="169102932">
      <w:bodyDiv w:val="1"/>
      <w:marLeft w:val="0"/>
      <w:marRight w:val="0"/>
      <w:marTop w:val="0"/>
      <w:marBottom w:val="0"/>
      <w:divBdr>
        <w:top w:val="none" w:sz="0" w:space="0" w:color="auto"/>
        <w:left w:val="none" w:sz="0" w:space="0" w:color="auto"/>
        <w:bottom w:val="none" w:sz="0" w:space="0" w:color="auto"/>
        <w:right w:val="none" w:sz="0" w:space="0" w:color="auto"/>
      </w:divBdr>
    </w:div>
    <w:div w:id="169373394">
      <w:bodyDiv w:val="1"/>
      <w:marLeft w:val="0"/>
      <w:marRight w:val="0"/>
      <w:marTop w:val="0"/>
      <w:marBottom w:val="0"/>
      <w:divBdr>
        <w:top w:val="none" w:sz="0" w:space="0" w:color="auto"/>
        <w:left w:val="none" w:sz="0" w:space="0" w:color="auto"/>
        <w:bottom w:val="none" w:sz="0" w:space="0" w:color="auto"/>
        <w:right w:val="none" w:sz="0" w:space="0" w:color="auto"/>
      </w:divBdr>
    </w:div>
    <w:div w:id="169636901">
      <w:bodyDiv w:val="1"/>
      <w:marLeft w:val="0"/>
      <w:marRight w:val="0"/>
      <w:marTop w:val="0"/>
      <w:marBottom w:val="0"/>
      <w:divBdr>
        <w:top w:val="none" w:sz="0" w:space="0" w:color="auto"/>
        <w:left w:val="none" w:sz="0" w:space="0" w:color="auto"/>
        <w:bottom w:val="none" w:sz="0" w:space="0" w:color="auto"/>
        <w:right w:val="none" w:sz="0" w:space="0" w:color="auto"/>
      </w:divBdr>
    </w:div>
    <w:div w:id="169637098">
      <w:bodyDiv w:val="1"/>
      <w:marLeft w:val="0"/>
      <w:marRight w:val="0"/>
      <w:marTop w:val="0"/>
      <w:marBottom w:val="0"/>
      <w:divBdr>
        <w:top w:val="none" w:sz="0" w:space="0" w:color="auto"/>
        <w:left w:val="none" w:sz="0" w:space="0" w:color="auto"/>
        <w:bottom w:val="none" w:sz="0" w:space="0" w:color="auto"/>
        <w:right w:val="none" w:sz="0" w:space="0" w:color="auto"/>
      </w:divBdr>
    </w:div>
    <w:div w:id="169832967">
      <w:bodyDiv w:val="1"/>
      <w:marLeft w:val="0"/>
      <w:marRight w:val="0"/>
      <w:marTop w:val="0"/>
      <w:marBottom w:val="0"/>
      <w:divBdr>
        <w:top w:val="none" w:sz="0" w:space="0" w:color="auto"/>
        <w:left w:val="none" w:sz="0" w:space="0" w:color="auto"/>
        <w:bottom w:val="none" w:sz="0" w:space="0" w:color="auto"/>
        <w:right w:val="none" w:sz="0" w:space="0" w:color="auto"/>
      </w:divBdr>
    </w:div>
    <w:div w:id="169956850">
      <w:bodyDiv w:val="1"/>
      <w:marLeft w:val="0"/>
      <w:marRight w:val="0"/>
      <w:marTop w:val="0"/>
      <w:marBottom w:val="0"/>
      <w:divBdr>
        <w:top w:val="none" w:sz="0" w:space="0" w:color="auto"/>
        <w:left w:val="none" w:sz="0" w:space="0" w:color="auto"/>
        <w:bottom w:val="none" w:sz="0" w:space="0" w:color="auto"/>
        <w:right w:val="none" w:sz="0" w:space="0" w:color="auto"/>
      </w:divBdr>
    </w:div>
    <w:div w:id="170225413">
      <w:bodyDiv w:val="1"/>
      <w:marLeft w:val="0"/>
      <w:marRight w:val="0"/>
      <w:marTop w:val="0"/>
      <w:marBottom w:val="0"/>
      <w:divBdr>
        <w:top w:val="none" w:sz="0" w:space="0" w:color="auto"/>
        <w:left w:val="none" w:sz="0" w:space="0" w:color="auto"/>
        <w:bottom w:val="none" w:sz="0" w:space="0" w:color="auto"/>
        <w:right w:val="none" w:sz="0" w:space="0" w:color="auto"/>
      </w:divBdr>
    </w:div>
    <w:div w:id="170610723">
      <w:bodyDiv w:val="1"/>
      <w:marLeft w:val="0"/>
      <w:marRight w:val="0"/>
      <w:marTop w:val="0"/>
      <w:marBottom w:val="0"/>
      <w:divBdr>
        <w:top w:val="none" w:sz="0" w:space="0" w:color="auto"/>
        <w:left w:val="none" w:sz="0" w:space="0" w:color="auto"/>
        <w:bottom w:val="none" w:sz="0" w:space="0" w:color="auto"/>
        <w:right w:val="none" w:sz="0" w:space="0" w:color="auto"/>
      </w:divBdr>
    </w:div>
    <w:div w:id="171574039">
      <w:bodyDiv w:val="1"/>
      <w:marLeft w:val="0"/>
      <w:marRight w:val="0"/>
      <w:marTop w:val="0"/>
      <w:marBottom w:val="0"/>
      <w:divBdr>
        <w:top w:val="none" w:sz="0" w:space="0" w:color="auto"/>
        <w:left w:val="none" w:sz="0" w:space="0" w:color="auto"/>
        <w:bottom w:val="none" w:sz="0" w:space="0" w:color="auto"/>
        <w:right w:val="none" w:sz="0" w:space="0" w:color="auto"/>
      </w:divBdr>
      <w:divsChild>
        <w:div w:id="1005593069">
          <w:marLeft w:val="480"/>
          <w:marRight w:val="0"/>
          <w:marTop w:val="0"/>
          <w:marBottom w:val="0"/>
          <w:divBdr>
            <w:top w:val="none" w:sz="0" w:space="0" w:color="auto"/>
            <w:left w:val="none" w:sz="0" w:space="0" w:color="auto"/>
            <w:bottom w:val="none" w:sz="0" w:space="0" w:color="auto"/>
            <w:right w:val="none" w:sz="0" w:space="0" w:color="auto"/>
          </w:divBdr>
        </w:div>
        <w:div w:id="438331889">
          <w:marLeft w:val="480"/>
          <w:marRight w:val="0"/>
          <w:marTop w:val="0"/>
          <w:marBottom w:val="0"/>
          <w:divBdr>
            <w:top w:val="none" w:sz="0" w:space="0" w:color="auto"/>
            <w:left w:val="none" w:sz="0" w:space="0" w:color="auto"/>
            <w:bottom w:val="none" w:sz="0" w:space="0" w:color="auto"/>
            <w:right w:val="none" w:sz="0" w:space="0" w:color="auto"/>
          </w:divBdr>
        </w:div>
        <w:div w:id="1507018897">
          <w:marLeft w:val="480"/>
          <w:marRight w:val="0"/>
          <w:marTop w:val="0"/>
          <w:marBottom w:val="0"/>
          <w:divBdr>
            <w:top w:val="none" w:sz="0" w:space="0" w:color="auto"/>
            <w:left w:val="none" w:sz="0" w:space="0" w:color="auto"/>
            <w:bottom w:val="none" w:sz="0" w:space="0" w:color="auto"/>
            <w:right w:val="none" w:sz="0" w:space="0" w:color="auto"/>
          </w:divBdr>
        </w:div>
        <w:div w:id="1978679323">
          <w:marLeft w:val="480"/>
          <w:marRight w:val="0"/>
          <w:marTop w:val="0"/>
          <w:marBottom w:val="0"/>
          <w:divBdr>
            <w:top w:val="none" w:sz="0" w:space="0" w:color="auto"/>
            <w:left w:val="none" w:sz="0" w:space="0" w:color="auto"/>
            <w:bottom w:val="none" w:sz="0" w:space="0" w:color="auto"/>
            <w:right w:val="none" w:sz="0" w:space="0" w:color="auto"/>
          </w:divBdr>
        </w:div>
        <w:div w:id="1551189551">
          <w:marLeft w:val="480"/>
          <w:marRight w:val="0"/>
          <w:marTop w:val="0"/>
          <w:marBottom w:val="0"/>
          <w:divBdr>
            <w:top w:val="none" w:sz="0" w:space="0" w:color="auto"/>
            <w:left w:val="none" w:sz="0" w:space="0" w:color="auto"/>
            <w:bottom w:val="none" w:sz="0" w:space="0" w:color="auto"/>
            <w:right w:val="none" w:sz="0" w:space="0" w:color="auto"/>
          </w:divBdr>
        </w:div>
        <w:div w:id="646931702">
          <w:marLeft w:val="480"/>
          <w:marRight w:val="0"/>
          <w:marTop w:val="0"/>
          <w:marBottom w:val="0"/>
          <w:divBdr>
            <w:top w:val="none" w:sz="0" w:space="0" w:color="auto"/>
            <w:left w:val="none" w:sz="0" w:space="0" w:color="auto"/>
            <w:bottom w:val="none" w:sz="0" w:space="0" w:color="auto"/>
            <w:right w:val="none" w:sz="0" w:space="0" w:color="auto"/>
          </w:divBdr>
        </w:div>
        <w:div w:id="1772966371">
          <w:marLeft w:val="480"/>
          <w:marRight w:val="0"/>
          <w:marTop w:val="0"/>
          <w:marBottom w:val="0"/>
          <w:divBdr>
            <w:top w:val="none" w:sz="0" w:space="0" w:color="auto"/>
            <w:left w:val="none" w:sz="0" w:space="0" w:color="auto"/>
            <w:bottom w:val="none" w:sz="0" w:space="0" w:color="auto"/>
            <w:right w:val="none" w:sz="0" w:space="0" w:color="auto"/>
          </w:divBdr>
        </w:div>
        <w:div w:id="45109505">
          <w:marLeft w:val="480"/>
          <w:marRight w:val="0"/>
          <w:marTop w:val="0"/>
          <w:marBottom w:val="0"/>
          <w:divBdr>
            <w:top w:val="none" w:sz="0" w:space="0" w:color="auto"/>
            <w:left w:val="none" w:sz="0" w:space="0" w:color="auto"/>
            <w:bottom w:val="none" w:sz="0" w:space="0" w:color="auto"/>
            <w:right w:val="none" w:sz="0" w:space="0" w:color="auto"/>
          </w:divBdr>
        </w:div>
        <w:div w:id="911625700">
          <w:marLeft w:val="480"/>
          <w:marRight w:val="0"/>
          <w:marTop w:val="0"/>
          <w:marBottom w:val="0"/>
          <w:divBdr>
            <w:top w:val="none" w:sz="0" w:space="0" w:color="auto"/>
            <w:left w:val="none" w:sz="0" w:space="0" w:color="auto"/>
            <w:bottom w:val="none" w:sz="0" w:space="0" w:color="auto"/>
            <w:right w:val="none" w:sz="0" w:space="0" w:color="auto"/>
          </w:divBdr>
        </w:div>
        <w:div w:id="1153251874">
          <w:marLeft w:val="480"/>
          <w:marRight w:val="0"/>
          <w:marTop w:val="0"/>
          <w:marBottom w:val="0"/>
          <w:divBdr>
            <w:top w:val="none" w:sz="0" w:space="0" w:color="auto"/>
            <w:left w:val="none" w:sz="0" w:space="0" w:color="auto"/>
            <w:bottom w:val="none" w:sz="0" w:space="0" w:color="auto"/>
            <w:right w:val="none" w:sz="0" w:space="0" w:color="auto"/>
          </w:divBdr>
        </w:div>
        <w:div w:id="1419250915">
          <w:marLeft w:val="480"/>
          <w:marRight w:val="0"/>
          <w:marTop w:val="0"/>
          <w:marBottom w:val="0"/>
          <w:divBdr>
            <w:top w:val="none" w:sz="0" w:space="0" w:color="auto"/>
            <w:left w:val="none" w:sz="0" w:space="0" w:color="auto"/>
            <w:bottom w:val="none" w:sz="0" w:space="0" w:color="auto"/>
            <w:right w:val="none" w:sz="0" w:space="0" w:color="auto"/>
          </w:divBdr>
        </w:div>
        <w:div w:id="1496064919">
          <w:marLeft w:val="480"/>
          <w:marRight w:val="0"/>
          <w:marTop w:val="0"/>
          <w:marBottom w:val="0"/>
          <w:divBdr>
            <w:top w:val="none" w:sz="0" w:space="0" w:color="auto"/>
            <w:left w:val="none" w:sz="0" w:space="0" w:color="auto"/>
            <w:bottom w:val="none" w:sz="0" w:space="0" w:color="auto"/>
            <w:right w:val="none" w:sz="0" w:space="0" w:color="auto"/>
          </w:divBdr>
        </w:div>
        <w:div w:id="1734041900">
          <w:marLeft w:val="480"/>
          <w:marRight w:val="0"/>
          <w:marTop w:val="0"/>
          <w:marBottom w:val="0"/>
          <w:divBdr>
            <w:top w:val="none" w:sz="0" w:space="0" w:color="auto"/>
            <w:left w:val="none" w:sz="0" w:space="0" w:color="auto"/>
            <w:bottom w:val="none" w:sz="0" w:space="0" w:color="auto"/>
            <w:right w:val="none" w:sz="0" w:space="0" w:color="auto"/>
          </w:divBdr>
        </w:div>
        <w:div w:id="1869101511">
          <w:marLeft w:val="480"/>
          <w:marRight w:val="0"/>
          <w:marTop w:val="0"/>
          <w:marBottom w:val="0"/>
          <w:divBdr>
            <w:top w:val="none" w:sz="0" w:space="0" w:color="auto"/>
            <w:left w:val="none" w:sz="0" w:space="0" w:color="auto"/>
            <w:bottom w:val="none" w:sz="0" w:space="0" w:color="auto"/>
            <w:right w:val="none" w:sz="0" w:space="0" w:color="auto"/>
          </w:divBdr>
        </w:div>
        <w:div w:id="541479873">
          <w:marLeft w:val="480"/>
          <w:marRight w:val="0"/>
          <w:marTop w:val="0"/>
          <w:marBottom w:val="0"/>
          <w:divBdr>
            <w:top w:val="none" w:sz="0" w:space="0" w:color="auto"/>
            <w:left w:val="none" w:sz="0" w:space="0" w:color="auto"/>
            <w:bottom w:val="none" w:sz="0" w:space="0" w:color="auto"/>
            <w:right w:val="none" w:sz="0" w:space="0" w:color="auto"/>
          </w:divBdr>
        </w:div>
        <w:div w:id="557858661">
          <w:marLeft w:val="480"/>
          <w:marRight w:val="0"/>
          <w:marTop w:val="0"/>
          <w:marBottom w:val="0"/>
          <w:divBdr>
            <w:top w:val="none" w:sz="0" w:space="0" w:color="auto"/>
            <w:left w:val="none" w:sz="0" w:space="0" w:color="auto"/>
            <w:bottom w:val="none" w:sz="0" w:space="0" w:color="auto"/>
            <w:right w:val="none" w:sz="0" w:space="0" w:color="auto"/>
          </w:divBdr>
        </w:div>
        <w:div w:id="729038570">
          <w:marLeft w:val="480"/>
          <w:marRight w:val="0"/>
          <w:marTop w:val="0"/>
          <w:marBottom w:val="0"/>
          <w:divBdr>
            <w:top w:val="none" w:sz="0" w:space="0" w:color="auto"/>
            <w:left w:val="none" w:sz="0" w:space="0" w:color="auto"/>
            <w:bottom w:val="none" w:sz="0" w:space="0" w:color="auto"/>
            <w:right w:val="none" w:sz="0" w:space="0" w:color="auto"/>
          </w:divBdr>
        </w:div>
        <w:div w:id="1078868572">
          <w:marLeft w:val="480"/>
          <w:marRight w:val="0"/>
          <w:marTop w:val="0"/>
          <w:marBottom w:val="0"/>
          <w:divBdr>
            <w:top w:val="none" w:sz="0" w:space="0" w:color="auto"/>
            <w:left w:val="none" w:sz="0" w:space="0" w:color="auto"/>
            <w:bottom w:val="none" w:sz="0" w:space="0" w:color="auto"/>
            <w:right w:val="none" w:sz="0" w:space="0" w:color="auto"/>
          </w:divBdr>
        </w:div>
        <w:div w:id="1694502017">
          <w:marLeft w:val="480"/>
          <w:marRight w:val="0"/>
          <w:marTop w:val="0"/>
          <w:marBottom w:val="0"/>
          <w:divBdr>
            <w:top w:val="none" w:sz="0" w:space="0" w:color="auto"/>
            <w:left w:val="none" w:sz="0" w:space="0" w:color="auto"/>
            <w:bottom w:val="none" w:sz="0" w:space="0" w:color="auto"/>
            <w:right w:val="none" w:sz="0" w:space="0" w:color="auto"/>
          </w:divBdr>
        </w:div>
        <w:div w:id="1009865445">
          <w:marLeft w:val="480"/>
          <w:marRight w:val="0"/>
          <w:marTop w:val="0"/>
          <w:marBottom w:val="0"/>
          <w:divBdr>
            <w:top w:val="none" w:sz="0" w:space="0" w:color="auto"/>
            <w:left w:val="none" w:sz="0" w:space="0" w:color="auto"/>
            <w:bottom w:val="none" w:sz="0" w:space="0" w:color="auto"/>
            <w:right w:val="none" w:sz="0" w:space="0" w:color="auto"/>
          </w:divBdr>
        </w:div>
        <w:div w:id="969364011">
          <w:marLeft w:val="480"/>
          <w:marRight w:val="0"/>
          <w:marTop w:val="0"/>
          <w:marBottom w:val="0"/>
          <w:divBdr>
            <w:top w:val="none" w:sz="0" w:space="0" w:color="auto"/>
            <w:left w:val="none" w:sz="0" w:space="0" w:color="auto"/>
            <w:bottom w:val="none" w:sz="0" w:space="0" w:color="auto"/>
            <w:right w:val="none" w:sz="0" w:space="0" w:color="auto"/>
          </w:divBdr>
        </w:div>
        <w:div w:id="1734307263">
          <w:marLeft w:val="480"/>
          <w:marRight w:val="0"/>
          <w:marTop w:val="0"/>
          <w:marBottom w:val="0"/>
          <w:divBdr>
            <w:top w:val="none" w:sz="0" w:space="0" w:color="auto"/>
            <w:left w:val="none" w:sz="0" w:space="0" w:color="auto"/>
            <w:bottom w:val="none" w:sz="0" w:space="0" w:color="auto"/>
            <w:right w:val="none" w:sz="0" w:space="0" w:color="auto"/>
          </w:divBdr>
        </w:div>
        <w:div w:id="1908152152">
          <w:marLeft w:val="480"/>
          <w:marRight w:val="0"/>
          <w:marTop w:val="0"/>
          <w:marBottom w:val="0"/>
          <w:divBdr>
            <w:top w:val="none" w:sz="0" w:space="0" w:color="auto"/>
            <w:left w:val="none" w:sz="0" w:space="0" w:color="auto"/>
            <w:bottom w:val="none" w:sz="0" w:space="0" w:color="auto"/>
            <w:right w:val="none" w:sz="0" w:space="0" w:color="auto"/>
          </w:divBdr>
        </w:div>
        <w:div w:id="174074846">
          <w:marLeft w:val="480"/>
          <w:marRight w:val="0"/>
          <w:marTop w:val="0"/>
          <w:marBottom w:val="0"/>
          <w:divBdr>
            <w:top w:val="none" w:sz="0" w:space="0" w:color="auto"/>
            <w:left w:val="none" w:sz="0" w:space="0" w:color="auto"/>
            <w:bottom w:val="none" w:sz="0" w:space="0" w:color="auto"/>
            <w:right w:val="none" w:sz="0" w:space="0" w:color="auto"/>
          </w:divBdr>
        </w:div>
        <w:div w:id="1768114431">
          <w:marLeft w:val="480"/>
          <w:marRight w:val="0"/>
          <w:marTop w:val="0"/>
          <w:marBottom w:val="0"/>
          <w:divBdr>
            <w:top w:val="none" w:sz="0" w:space="0" w:color="auto"/>
            <w:left w:val="none" w:sz="0" w:space="0" w:color="auto"/>
            <w:bottom w:val="none" w:sz="0" w:space="0" w:color="auto"/>
            <w:right w:val="none" w:sz="0" w:space="0" w:color="auto"/>
          </w:divBdr>
        </w:div>
        <w:div w:id="1783915042">
          <w:marLeft w:val="480"/>
          <w:marRight w:val="0"/>
          <w:marTop w:val="0"/>
          <w:marBottom w:val="0"/>
          <w:divBdr>
            <w:top w:val="none" w:sz="0" w:space="0" w:color="auto"/>
            <w:left w:val="none" w:sz="0" w:space="0" w:color="auto"/>
            <w:bottom w:val="none" w:sz="0" w:space="0" w:color="auto"/>
            <w:right w:val="none" w:sz="0" w:space="0" w:color="auto"/>
          </w:divBdr>
        </w:div>
        <w:div w:id="1383097408">
          <w:marLeft w:val="480"/>
          <w:marRight w:val="0"/>
          <w:marTop w:val="0"/>
          <w:marBottom w:val="0"/>
          <w:divBdr>
            <w:top w:val="none" w:sz="0" w:space="0" w:color="auto"/>
            <w:left w:val="none" w:sz="0" w:space="0" w:color="auto"/>
            <w:bottom w:val="none" w:sz="0" w:space="0" w:color="auto"/>
            <w:right w:val="none" w:sz="0" w:space="0" w:color="auto"/>
          </w:divBdr>
        </w:div>
      </w:divsChild>
    </w:div>
    <w:div w:id="172037434">
      <w:bodyDiv w:val="1"/>
      <w:marLeft w:val="0"/>
      <w:marRight w:val="0"/>
      <w:marTop w:val="0"/>
      <w:marBottom w:val="0"/>
      <w:divBdr>
        <w:top w:val="none" w:sz="0" w:space="0" w:color="auto"/>
        <w:left w:val="none" w:sz="0" w:space="0" w:color="auto"/>
        <w:bottom w:val="none" w:sz="0" w:space="0" w:color="auto"/>
        <w:right w:val="none" w:sz="0" w:space="0" w:color="auto"/>
      </w:divBdr>
    </w:div>
    <w:div w:id="172956452">
      <w:bodyDiv w:val="1"/>
      <w:marLeft w:val="0"/>
      <w:marRight w:val="0"/>
      <w:marTop w:val="0"/>
      <w:marBottom w:val="0"/>
      <w:divBdr>
        <w:top w:val="none" w:sz="0" w:space="0" w:color="auto"/>
        <w:left w:val="none" w:sz="0" w:space="0" w:color="auto"/>
        <w:bottom w:val="none" w:sz="0" w:space="0" w:color="auto"/>
        <w:right w:val="none" w:sz="0" w:space="0" w:color="auto"/>
      </w:divBdr>
    </w:div>
    <w:div w:id="172958035">
      <w:bodyDiv w:val="1"/>
      <w:marLeft w:val="0"/>
      <w:marRight w:val="0"/>
      <w:marTop w:val="0"/>
      <w:marBottom w:val="0"/>
      <w:divBdr>
        <w:top w:val="none" w:sz="0" w:space="0" w:color="auto"/>
        <w:left w:val="none" w:sz="0" w:space="0" w:color="auto"/>
        <w:bottom w:val="none" w:sz="0" w:space="0" w:color="auto"/>
        <w:right w:val="none" w:sz="0" w:space="0" w:color="auto"/>
      </w:divBdr>
    </w:div>
    <w:div w:id="173615598">
      <w:bodyDiv w:val="1"/>
      <w:marLeft w:val="0"/>
      <w:marRight w:val="0"/>
      <w:marTop w:val="0"/>
      <w:marBottom w:val="0"/>
      <w:divBdr>
        <w:top w:val="none" w:sz="0" w:space="0" w:color="auto"/>
        <w:left w:val="none" w:sz="0" w:space="0" w:color="auto"/>
        <w:bottom w:val="none" w:sz="0" w:space="0" w:color="auto"/>
        <w:right w:val="none" w:sz="0" w:space="0" w:color="auto"/>
      </w:divBdr>
    </w:div>
    <w:div w:id="174420014">
      <w:bodyDiv w:val="1"/>
      <w:marLeft w:val="0"/>
      <w:marRight w:val="0"/>
      <w:marTop w:val="0"/>
      <w:marBottom w:val="0"/>
      <w:divBdr>
        <w:top w:val="none" w:sz="0" w:space="0" w:color="auto"/>
        <w:left w:val="none" w:sz="0" w:space="0" w:color="auto"/>
        <w:bottom w:val="none" w:sz="0" w:space="0" w:color="auto"/>
        <w:right w:val="none" w:sz="0" w:space="0" w:color="auto"/>
      </w:divBdr>
    </w:div>
    <w:div w:id="174619249">
      <w:bodyDiv w:val="1"/>
      <w:marLeft w:val="0"/>
      <w:marRight w:val="0"/>
      <w:marTop w:val="0"/>
      <w:marBottom w:val="0"/>
      <w:divBdr>
        <w:top w:val="none" w:sz="0" w:space="0" w:color="auto"/>
        <w:left w:val="none" w:sz="0" w:space="0" w:color="auto"/>
        <w:bottom w:val="none" w:sz="0" w:space="0" w:color="auto"/>
        <w:right w:val="none" w:sz="0" w:space="0" w:color="auto"/>
      </w:divBdr>
    </w:div>
    <w:div w:id="175777440">
      <w:bodyDiv w:val="1"/>
      <w:marLeft w:val="0"/>
      <w:marRight w:val="0"/>
      <w:marTop w:val="0"/>
      <w:marBottom w:val="0"/>
      <w:divBdr>
        <w:top w:val="none" w:sz="0" w:space="0" w:color="auto"/>
        <w:left w:val="none" w:sz="0" w:space="0" w:color="auto"/>
        <w:bottom w:val="none" w:sz="0" w:space="0" w:color="auto"/>
        <w:right w:val="none" w:sz="0" w:space="0" w:color="auto"/>
      </w:divBdr>
    </w:div>
    <w:div w:id="175970372">
      <w:bodyDiv w:val="1"/>
      <w:marLeft w:val="0"/>
      <w:marRight w:val="0"/>
      <w:marTop w:val="0"/>
      <w:marBottom w:val="0"/>
      <w:divBdr>
        <w:top w:val="none" w:sz="0" w:space="0" w:color="auto"/>
        <w:left w:val="none" w:sz="0" w:space="0" w:color="auto"/>
        <w:bottom w:val="none" w:sz="0" w:space="0" w:color="auto"/>
        <w:right w:val="none" w:sz="0" w:space="0" w:color="auto"/>
      </w:divBdr>
    </w:div>
    <w:div w:id="176627978">
      <w:bodyDiv w:val="1"/>
      <w:marLeft w:val="0"/>
      <w:marRight w:val="0"/>
      <w:marTop w:val="0"/>
      <w:marBottom w:val="0"/>
      <w:divBdr>
        <w:top w:val="none" w:sz="0" w:space="0" w:color="auto"/>
        <w:left w:val="none" w:sz="0" w:space="0" w:color="auto"/>
        <w:bottom w:val="none" w:sz="0" w:space="0" w:color="auto"/>
        <w:right w:val="none" w:sz="0" w:space="0" w:color="auto"/>
      </w:divBdr>
    </w:div>
    <w:div w:id="176651630">
      <w:bodyDiv w:val="1"/>
      <w:marLeft w:val="0"/>
      <w:marRight w:val="0"/>
      <w:marTop w:val="0"/>
      <w:marBottom w:val="0"/>
      <w:divBdr>
        <w:top w:val="none" w:sz="0" w:space="0" w:color="auto"/>
        <w:left w:val="none" w:sz="0" w:space="0" w:color="auto"/>
        <w:bottom w:val="none" w:sz="0" w:space="0" w:color="auto"/>
        <w:right w:val="none" w:sz="0" w:space="0" w:color="auto"/>
      </w:divBdr>
    </w:div>
    <w:div w:id="176651745">
      <w:bodyDiv w:val="1"/>
      <w:marLeft w:val="0"/>
      <w:marRight w:val="0"/>
      <w:marTop w:val="0"/>
      <w:marBottom w:val="0"/>
      <w:divBdr>
        <w:top w:val="none" w:sz="0" w:space="0" w:color="auto"/>
        <w:left w:val="none" w:sz="0" w:space="0" w:color="auto"/>
        <w:bottom w:val="none" w:sz="0" w:space="0" w:color="auto"/>
        <w:right w:val="none" w:sz="0" w:space="0" w:color="auto"/>
      </w:divBdr>
    </w:div>
    <w:div w:id="178158769">
      <w:bodyDiv w:val="1"/>
      <w:marLeft w:val="0"/>
      <w:marRight w:val="0"/>
      <w:marTop w:val="0"/>
      <w:marBottom w:val="0"/>
      <w:divBdr>
        <w:top w:val="none" w:sz="0" w:space="0" w:color="auto"/>
        <w:left w:val="none" w:sz="0" w:space="0" w:color="auto"/>
        <w:bottom w:val="none" w:sz="0" w:space="0" w:color="auto"/>
        <w:right w:val="none" w:sz="0" w:space="0" w:color="auto"/>
      </w:divBdr>
    </w:div>
    <w:div w:id="178281789">
      <w:bodyDiv w:val="1"/>
      <w:marLeft w:val="0"/>
      <w:marRight w:val="0"/>
      <w:marTop w:val="0"/>
      <w:marBottom w:val="0"/>
      <w:divBdr>
        <w:top w:val="none" w:sz="0" w:space="0" w:color="auto"/>
        <w:left w:val="none" w:sz="0" w:space="0" w:color="auto"/>
        <w:bottom w:val="none" w:sz="0" w:space="0" w:color="auto"/>
        <w:right w:val="none" w:sz="0" w:space="0" w:color="auto"/>
      </w:divBdr>
    </w:div>
    <w:div w:id="178544179">
      <w:bodyDiv w:val="1"/>
      <w:marLeft w:val="0"/>
      <w:marRight w:val="0"/>
      <w:marTop w:val="0"/>
      <w:marBottom w:val="0"/>
      <w:divBdr>
        <w:top w:val="none" w:sz="0" w:space="0" w:color="auto"/>
        <w:left w:val="none" w:sz="0" w:space="0" w:color="auto"/>
        <w:bottom w:val="none" w:sz="0" w:space="0" w:color="auto"/>
        <w:right w:val="none" w:sz="0" w:space="0" w:color="auto"/>
      </w:divBdr>
    </w:div>
    <w:div w:id="178928717">
      <w:bodyDiv w:val="1"/>
      <w:marLeft w:val="0"/>
      <w:marRight w:val="0"/>
      <w:marTop w:val="0"/>
      <w:marBottom w:val="0"/>
      <w:divBdr>
        <w:top w:val="none" w:sz="0" w:space="0" w:color="auto"/>
        <w:left w:val="none" w:sz="0" w:space="0" w:color="auto"/>
        <w:bottom w:val="none" w:sz="0" w:space="0" w:color="auto"/>
        <w:right w:val="none" w:sz="0" w:space="0" w:color="auto"/>
      </w:divBdr>
    </w:div>
    <w:div w:id="179509940">
      <w:bodyDiv w:val="1"/>
      <w:marLeft w:val="0"/>
      <w:marRight w:val="0"/>
      <w:marTop w:val="0"/>
      <w:marBottom w:val="0"/>
      <w:divBdr>
        <w:top w:val="none" w:sz="0" w:space="0" w:color="auto"/>
        <w:left w:val="none" w:sz="0" w:space="0" w:color="auto"/>
        <w:bottom w:val="none" w:sz="0" w:space="0" w:color="auto"/>
        <w:right w:val="none" w:sz="0" w:space="0" w:color="auto"/>
      </w:divBdr>
    </w:div>
    <w:div w:id="179666138">
      <w:bodyDiv w:val="1"/>
      <w:marLeft w:val="0"/>
      <w:marRight w:val="0"/>
      <w:marTop w:val="0"/>
      <w:marBottom w:val="0"/>
      <w:divBdr>
        <w:top w:val="none" w:sz="0" w:space="0" w:color="auto"/>
        <w:left w:val="none" w:sz="0" w:space="0" w:color="auto"/>
        <w:bottom w:val="none" w:sz="0" w:space="0" w:color="auto"/>
        <w:right w:val="none" w:sz="0" w:space="0" w:color="auto"/>
      </w:divBdr>
    </w:div>
    <w:div w:id="180052170">
      <w:bodyDiv w:val="1"/>
      <w:marLeft w:val="0"/>
      <w:marRight w:val="0"/>
      <w:marTop w:val="0"/>
      <w:marBottom w:val="0"/>
      <w:divBdr>
        <w:top w:val="none" w:sz="0" w:space="0" w:color="auto"/>
        <w:left w:val="none" w:sz="0" w:space="0" w:color="auto"/>
        <w:bottom w:val="none" w:sz="0" w:space="0" w:color="auto"/>
        <w:right w:val="none" w:sz="0" w:space="0" w:color="auto"/>
      </w:divBdr>
    </w:div>
    <w:div w:id="180358392">
      <w:bodyDiv w:val="1"/>
      <w:marLeft w:val="0"/>
      <w:marRight w:val="0"/>
      <w:marTop w:val="0"/>
      <w:marBottom w:val="0"/>
      <w:divBdr>
        <w:top w:val="none" w:sz="0" w:space="0" w:color="auto"/>
        <w:left w:val="none" w:sz="0" w:space="0" w:color="auto"/>
        <w:bottom w:val="none" w:sz="0" w:space="0" w:color="auto"/>
        <w:right w:val="none" w:sz="0" w:space="0" w:color="auto"/>
      </w:divBdr>
    </w:div>
    <w:div w:id="180510545">
      <w:bodyDiv w:val="1"/>
      <w:marLeft w:val="0"/>
      <w:marRight w:val="0"/>
      <w:marTop w:val="0"/>
      <w:marBottom w:val="0"/>
      <w:divBdr>
        <w:top w:val="none" w:sz="0" w:space="0" w:color="auto"/>
        <w:left w:val="none" w:sz="0" w:space="0" w:color="auto"/>
        <w:bottom w:val="none" w:sz="0" w:space="0" w:color="auto"/>
        <w:right w:val="none" w:sz="0" w:space="0" w:color="auto"/>
      </w:divBdr>
    </w:div>
    <w:div w:id="181478612">
      <w:bodyDiv w:val="1"/>
      <w:marLeft w:val="0"/>
      <w:marRight w:val="0"/>
      <w:marTop w:val="0"/>
      <w:marBottom w:val="0"/>
      <w:divBdr>
        <w:top w:val="none" w:sz="0" w:space="0" w:color="auto"/>
        <w:left w:val="none" w:sz="0" w:space="0" w:color="auto"/>
        <w:bottom w:val="none" w:sz="0" w:space="0" w:color="auto"/>
        <w:right w:val="none" w:sz="0" w:space="0" w:color="auto"/>
      </w:divBdr>
    </w:div>
    <w:div w:id="182599401">
      <w:bodyDiv w:val="1"/>
      <w:marLeft w:val="0"/>
      <w:marRight w:val="0"/>
      <w:marTop w:val="0"/>
      <w:marBottom w:val="0"/>
      <w:divBdr>
        <w:top w:val="none" w:sz="0" w:space="0" w:color="auto"/>
        <w:left w:val="none" w:sz="0" w:space="0" w:color="auto"/>
        <w:bottom w:val="none" w:sz="0" w:space="0" w:color="auto"/>
        <w:right w:val="none" w:sz="0" w:space="0" w:color="auto"/>
      </w:divBdr>
    </w:div>
    <w:div w:id="182867915">
      <w:bodyDiv w:val="1"/>
      <w:marLeft w:val="0"/>
      <w:marRight w:val="0"/>
      <w:marTop w:val="0"/>
      <w:marBottom w:val="0"/>
      <w:divBdr>
        <w:top w:val="none" w:sz="0" w:space="0" w:color="auto"/>
        <w:left w:val="none" w:sz="0" w:space="0" w:color="auto"/>
        <w:bottom w:val="none" w:sz="0" w:space="0" w:color="auto"/>
        <w:right w:val="none" w:sz="0" w:space="0" w:color="auto"/>
      </w:divBdr>
    </w:div>
    <w:div w:id="183398329">
      <w:bodyDiv w:val="1"/>
      <w:marLeft w:val="0"/>
      <w:marRight w:val="0"/>
      <w:marTop w:val="0"/>
      <w:marBottom w:val="0"/>
      <w:divBdr>
        <w:top w:val="none" w:sz="0" w:space="0" w:color="auto"/>
        <w:left w:val="none" w:sz="0" w:space="0" w:color="auto"/>
        <w:bottom w:val="none" w:sz="0" w:space="0" w:color="auto"/>
        <w:right w:val="none" w:sz="0" w:space="0" w:color="auto"/>
      </w:divBdr>
    </w:div>
    <w:div w:id="183860184">
      <w:bodyDiv w:val="1"/>
      <w:marLeft w:val="0"/>
      <w:marRight w:val="0"/>
      <w:marTop w:val="0"/>
      <w:marBottom w:val="0"/>
      <w:divBdr>
        <w:top w:val="none" w:sz="0" w:space="0" w:color="auto"/>
        <w:left w:val="none" w:sz="0" w:space="0" w:color="auto"/>
        <w:bottom w:val="none" w:sz="0" w:space="0" w:color="auto"/>
        <w:right w:val="none" w:sz="0" w:space="0" w:color="auto"/>
      </w:divBdr>
      <w:divsChild>
        <w:div w:id="1598635050">
          <w:marLeft w:val="480"/>
          <w:marRight w:val="0"/>
          <w:marTop w:val="0"/>
          <w:marBottom w:val="0"/>
          <w:divBdr>
            <w:top w:val="none" w:sz="0" w:space="0" w:color="auto"/>
            <w:left w:val="none" w:sz="0" w:space="0" w:color="auto"/>
            <w:bottom w:val="none" w:sz="0" w:space="0" w:color="auto"/>
            <w:right w:val="none" w:sz="0" w:space="0" w:color="auto"/>
          </w:divBdr>
        </w:div>
        <w:div w:id="649481861">
          <w:marLeft w:val="480"/>
          <w:marRight w:val="0"/>
          <w:marTop w:val="0"/>
          <w:marBottom w:val="0"/>
          <w:divBdr>
            <w:top w:val="none" w:sz="0" w:space="0" w:color="auto"/>
            <w:left w:val="none" w:sz="0" w:space="0" w:color="auto"/>
            <w:bottom w:val="none" w:sz="0" w:space="0" w:color="auto"/>
            <w:right w:val="none" w:sz="0" w:space="0" w:color="auto"/>
          </w:divBdr>
        </w:div>
        <w:div w:id="1476026603">
          <w:marLeft w:val="480"/>
          <w:marRight w:val="0"/>
          <w:marTop w:val="0"/>
          <w:marBottom w:val="0"/>
          <w:divBdr>
            <w:top w:val="none" w:sz="0" w:space="0" w:color="auto"/>
            <w:left w:val="none" w:sz="0" w:space="0" w:color="auto"/>
            <w:bottom w:val="none" w:sz="0" w:space="0" w:color="auto"/>
            <w:right w:val="none" w:sz="0" w:space="0" w:color="auto"/>
          </w:divBdr>
        </w:div>
        <w:div w:id="1315258750">
          <w:marLeft w:val="480"/>
          <w:marRight w:val="0"/>
          <w:marTop w:val="0"/>
          <w:marBottom w:val="0"/>
          <w:divBdr>
            <w:top w:val="none" w:sz="0" w:space="0" w:color="auto"/>
            <w:left w:val="none" w:sz="0" w:space="0" w:color="auto"/>
            <w:bottom w:val="none" w:sz="0" w:space="0" w:color="auto"/>
            <w:right w:val="none" w:sz="0" w:space="0" w:color="auto"/>
          </w:divBdr>
        </w:div>
        <w:div w:id="643703631">
          <w:marLeft w:val="480"/>
          <w:marRight w:val="0"/>
          <w:marTop w:val="0"/>
          <w:marBottom w:val="0"/>
          <w:divBdr>
            <w:top w:val="none" w:sz="0" w:space="0" w:color="auto"/>
            <w:left w:val="none" w:sz="0" w:space="0" w:color="auto"/>
            <w:bottom w:val="none" w:sz="0" w:space="0" w:color="auto"/>
            <w:right w:val="none" w:sz="0" w:space="0" w:color="auto"/>
          </w:divBdr>
        </w:div>
        <w:div w:id="807432390">
          <w:marLeft w:val="480"/>
          <w:marRight w:val="0"/>
          <w:marTop w:val="0"/>
          <w:marBottom w:val="0"/>
          <w:divBdr>
            <w:top w:val="none" w:sz="0" w:space="0" w:color="auto"/>
            <w:left w:val="none" w:sz="0" w:space="0" w:color="auto"/>
            <w:bottom w:val="none" w:sz="0" w:space="0" w:color="auto"/>
            <w:right w:val="none" w:sz="0" w:space="0" w:color="auto"/>
          </w:divBdr>
        </w:div>
        <w:div w:id="1921794213">
          <w:marLeft w:val="480"/>
          <w:marRight w:val="0"/>
          <w:marTop w:val="0"/>
          <w:marBottom w:val="0"/>
          <w:divBdr>
            <w:top w:val="none" w:sz="0" w:space="0" w:color="auto"/>
            <w:left w:val="none" w:sz="0" w:space="0" w:color="auto"/>
            <w:bottom w:val="none" w:sz="0" w:space="0" w:color="auto"/>
            <w:right w:val="none" w:sz="0" w:space="0" w:color="auto"/>
          </w:divBdr>
        </w:div>
        <w:div w:id="81991940">
          <w:marLeft w:val="480"/>
          <w:marRight w:val="0"/>
          <w:marTop w:val="0"/>
          <w:marBottom w:val="0"/>
          <w:divBdr>
            <w:top w:val="none" w:sz="0" w:space="0" w:color="auto"/>
            <w:left w:val="none" w:sz="0" w:space="0" w:color="auto"/>
            <w:bottom w:val="none" w:sz="0" w:space="0" w:color="auto"/>
            <w:right w:val="none" w:sz="0" w:space="0" w:color="auto"/>
          </w:divBdr>
        </w:div>
        <w:div w:id="1325861887">
          <w:marLeft w:val="480"/>
          <w:marRight w:val="0"/>
          <w:marTop w:val="0"/>
          <w:marBottom w:val="0"/>
          <w:divBdr>
            <w:top w:val="none" w:sz="0" w:space="0" w:color="auto"/>
            <w:left w:val="none" w:sz="0" w:space="0" w:color="auto"/>
            <w:bottom w:val="none" w:sz="0" w:space="0" w:color="auto"/>
            <w:right w:val="none" w:sz="0" w:space="0" w:color="auto"/>
          </w:divBdr>
        </w:div>
        <w:div w:id="1407023745">
          <w:marLeft w:val="480"/>
          <w:marRight w:val="0"/>
          <w:marTop w:val="0"/>
          <w:marBottom w:val="0"/>
          <w:divBdr>
            <w:top w:val="none" w:sz="0" w:space="0" w:color="auto"/>
            <w:left w:val="none" w:sz="0" w:space="0" w:color="auto"/>
            <w:bottom w:val="none" w:sz="0" w:space="0" w:color="auto"/>
            <w:right w:val="none" w:sz="0" w:space="0" w:color="auto"/>
          </w:divBdr>
        </w:div>
        <w:div w:id="1235361394">
          <w:marLeft w:val="480"/>
          <w:marRight w:val="0"/>
          <w:marTop w:val="0"/>
          <w:marBottom w:val="0"/>
          <w:divBdr>
            <w:top w:val="none" w:sz="0" w:space="0" w:color="auto"/>
            <w:left w:val="none" w:sz="0" w:space="0" w:color="auto"/>
            <w:bottom w:val="none" w:sz="0" w:space="0" w:color="auto"/>
            <w:right w:val="none" w:sz="0" w:space="0" w:color="auto"/>
          </w:divBdr>
        </w:div>
        <w:div w:id="2072264201">
          <w:marLeft w:val="480"/>
          <w:marRight w:val="0"/>
          <w:marTop w:val="0"/>
          <w:marBottom w:val="0"/>
          <w:divBdr>
            <w:top w:val="none" w:sz="0" w:space="0" w:color="auto"/>
            <w:left w:val="none" w:sz="0" w:space="0" w:color="auto"/>
            <w:bottom w:val="none" w:sz="0" w:space="0" w:color="auto"/>
            <w:right w:val="none" w:sz="0" w:space="0" w:color="auto"/>
          </w:divBdr>
        </w:div>
        <w:div w:id="284793">
          <w:marLeft w:val="480"/>
          <w:marRight w:val="0"/>
          <w:marTop w:val="0"/>
          <w:marBottom w:val="0"/>
          <w:divBdr>
            <w:top w:val="none" w:sz="0" w:space="0" w:color="auto"/>
            <w:left w:val="none" w:sz="0" w:space="0" w:color="auto"/>
            <w:bottom w:val="none" w:sz="0" w:space="0" w:color="auto"/>
            <w:right w:val="none" w:sz="0" w:space="0" w:color="auto"/>
          </w:divBdr>
        </w:div>
        <w:div w:id="885066049">
          <w:marLeft w:val="480"/>
          <w:marRight w:val="0"/>
          <w:marTop w:val="0"/>
          <w:marBottom w:val="0"/>
          <w:divBdr>
            <w:top w:val="none" w:sz="0" w:space="0" w:color="auto"/>
            <w:left w:val="none" w:sz="0" w:space="0" w:color="auto"/>
            <w:bottom w:val="none" w:sz="0" w:space="0" w:color="auto"/>
            <w:right w:val="none" w:sz="0" w:space="0" w:color="auto"/>
          </w:divBdr>
        </w:div>
        <w:div w:id="338698662">
          <w:marLeft w:val="480"/>
          <w:marRight w:val="0"/>
          <w:marTop w:val="0"/>
          <w:marBottom w:val="0"/>
          <w:divBdr>
            <w:top w:val="none" w:sz="0" w:space="0" w:color="auto"/>
            <w:left w:val="none" w:sz="0" w:space="0" w:color="auto"/>
            <w:bottom w:val="none" w:sz="0" w:space="0" w:color="auto"/>
            <w:right w:val="none" w:sz="0" w:space="0" w:color="auto"/>
          </w:divBdr>
        </w:div>
        <w:div w:id="1684824054">
          <w:marLeft w:val="480"/>
          <w:marRight w:val="0"/>
          <w:marTop w:val="0"/>
          <w:marBottom w:val="0"/>
          <w:divBdr>
            <w:top w:val="none" w:sz="0" w:space="0" w:color="auto"/>
            <w:left w:val="none" w:sz="0" w:space="0" w:color="auto"/>
            <w:bottom w:val="none" w:sz="0" w:space="0" w:color="auto"/>
            <w:right w:val="none" w:sz="0" w:space="0" w:color="auto"/>
          </w:divBdr>
        </w:div>
        <w:div w:id="268781737">
          <w:marLeft w:val="480"/>
          <w:marRight w:val="0"/>
          <w:marTop w:val="0"/>
          <w:marBottom w:val="0"/>
          <w:divBdr>
            <w:top w:val="none" w:sz="0" w:space="0" w:color="auto"/>
            <w:left w:val="none" w:sz="0" w:space="0" w:color="auto"/>
            <w:bottom w:val="none" w:sz="0" w:space="0" w:color="auto"/>
            <w:right w:val="none" w:sz="0" w:space="0" w:color="auto"/>
          </w:divBdr>
        </w:div>
        <w:div w:id="536240764">
          <w:marLeft w:val="480"/>
          <w:marRight w:val="0"/>
          <w:marTop w:val="0"/>
          <w:marBottom w:val="0"/>
          <w:divBdr>
            <w:top w:val="none" w:sz="0" w:space="0" w:color="auto"/>
            <w:left w:val="none" w:sz="0" w:space="0" w:color="auto"/>
            <w:bottom w:val="none" w:sz="0" w:space="0" w:color="auto"/>
            <w:right w:val="none" w:sz="0" w:space="0" w:color="auto"/>
          </w:divBdr>
        </w:div>
        <w:div w:id="1214579433">
          <w:marLeft w:val="480"/>
          <w:marRight w:val="0"/>
          <w:marTop w:val="0"/>
          <w:marBottom w:val="0"/>
          <w:divBdr>
            <w:top w:val="none" w:sz="0" w:space="0" w:color="auto"/>
            <w:left w:val="none" w:sz="0" w:space="0" w:color="auto"/>
            <w:bottom w:val="none" w:sz="0" w:space="0" w:color="auto"/>
            <w:right w:val="none" w:sz="0" w:space="0" w:color="auto"/>
          </w:divBdr>
        </w:div>
        <w:div w:id="559942901">
          <w:marLeft w:val="480"/>
          <w:marRight w:val="0"/>
          <w:marTop w:val="0"/>
          <w:marBottom w:val="0"/>
          <w:divBdr>
            <w:top w:val="none" w:sz="0" w:space="0" w:color="auto"/>
            <w:left w:val="none" w:sz="0" w:space="0" w:color="auto"/>
            <w:bottom w:val="none" w:sz="0" w:space="0" w:color="auto"/>
            <w:right w:val="none" w:sz="0" w:space="0" w:color="auto"/>
          </w:divBdr>
        </w:div>
        <w:div w:id="195000732">
          <w:marLeft w:val="480"/>
          <w:marRight w:val="0"/>
          <w:marTop w:val="0"/>
          <w:marBottom w:val="0"/>
          <w:divBdr>
            <w:top w:val="none" w:sz="0" w:space="0" w:color="auto"/>
            <w:left w:val="none" w:sz="0" w:space="0" w:color="auto"/>
            <w:bottom w:val="none" w:sz="0" w:space="0" w:color="auto"/>
            <w:right w:val="none" w:sz="0" w:space="0" w:color="auto"/>
          </w:divBdr>
        </w:div>
        <w:div w:id="2039625583">
          <w:marLeft w:val="480"/>
          <w:marRight w:val="0"/>
          <w:marTop w:val="0"/>
          <w:marBottom w:val="0"/>
          <w:divBdr>
            <w:top w:val="none" w:sz="0" w:space="0" w:color="auto"/>
            <w:left w:val="none" w:sz="0" w:space="0" w:color="auto"/>
            <w:bottom w:val="none" w:sz="0" w:space="0" w:color="auto"/>
            <w:right w:val="none" w:sz="0" w:space="0" w:color="auto"/>
          </w:divBdr>
        </w:div>
        <w:div w:id="1151021860">
          <w:marLeft w:val="480"/>
          <w:marRight w:val="0"/>
          <w:marTop w:val="0"/>
          <w:marBottom w:val="0"/>
          <w:divBdr>
            <w:top w:val="none" w:sz="0" w:space="0" w:color="auto"/>
            <w:left w:val="none" w:sz="0" w:space="0" w:color="auto"/>
            <w:bottom w:val="none" w:sz="0" w:space="0" w:color="auto"/>
            <w:right w:val="none" w:sz="0" w:space="0" w:color="auto"/>
          </w:divBdr>
        </w:div>
        <w:div w:id="49962065">
          <w:marLeft w:val="480"/>
          <w:marRight w:val="0"/>
          <w:marTop w:val="0"/>
          <w:marBottom w:val="0"/>
          <w:divBdr>
            <w:top w:val="none" w:sz="0" w:space="0" w:color="auto"/>
            <w:left w:val="none" w:sz="0" w:space="0" w:color="auto"/>
            <w:bottom w:val="none" w:sz="0" w:space="0" w:color="auto"/>
            <w:right w:val="none" w:sz="0" w:space="0" w:color="auto"/>
          </w:divBdr>
        </w:div>
        <w:div w:id="1102604220">
          <w:marLeft w:val="480"/>
          <w:marRight w:val="0"/>
          <w:marTop w:val="0"/>
          <w:marBottom w:val="0"/>
          <w:divBdr>
            <w:top w:val="none" w:sz="0" w:space="0" w:color="auto"/>
            <w:left w:val="none" w:sz="0" w:space="0" w:color="auto"/>
            <w:bottom w:val="none" w:sz="0" w:space="0" w:color="auto"/>
            <w:right w:val="none" w:sz="0" w:space="0" w:color="auto"/>
          </w:divBdr>
        </w:div>
        <w:div w:id="1155562859">
          <w:marLeft w:val="480"/>
          <w:marRight w:val="0"/>
          <w:marTop w:val="0"/>
          <w:marBottom w:val="0"/>
          <w:divBdr>
            <w:top w:val="none" w:sz="0" w:space="0" w:color="auto"/>
            <w:left w:val="none" w:sz="0" w:space="0" w:color="auto"/>
            <w:bottom w:val="none" w:sz="0" w:space="0" w:color="auto"/>
            <w:right w:val="none" w:sz="0" w:space="0" w:color="auto"/>
          </w:divBdr>
        </w:div>
        <w:div w:id="562763433">
          <w:marLeft w:val="480"/>
          <w:marRight w:val="0"/>
          <w:marTop w:val="0"/>
          <w:marBottom w:val="0"/>
          <w:divBdr>
            <w:top w:val="none" w:sz="0" w:space="0" w:color="auto"/>
            <w:left w:val="none" w:sz="0" w:space="0" w:color="auto"/>
            <w:bottom w:val="none" w:sz="0" w:space="0" w:color="auto"/>
            <w:right w:val="none" w:sz="0" w:space="0" w:color="auto"/>
          </w:divBdr>
        </w:div>
        <w:div w:id="1538734449">
          <w:marLeft w:val="480"/>
          <w:marRight w:val="0"/>
          <w:marTop w:val="0"/>
          <w:marBottom w:val="0"/>
          <w:divBdr>
            <w:top w:val="none" w:sz="0" w:space="0" w:color="auto"/>
            <w:left w:val="none" w:sz="0" w:space="0" w:color="auto"/>
            <w:bottom w:val="none" w:sz="0" w:space="0" w:color="auto"/>
            <w:right w:val="none" w:sz="0" w:space="0" w:color="auto"/>
          </w:divBdr>
        </w:div>
        <w:div w:id="804548988">
          <w:marLeft w:val="480"/>
          <w:marRight w:val="0"/>
          <w:marTop w:val="0"/>
          <w:marBottom w:val="0"/>
          <w:divBdr>
            <w:top w:val="none" w:sz="0" w:space="0" w:color="auto"/>
            <w:left w:val="none" w:sz="0" w:space="0" w:color="auto"/>
            <w:bottom w:val="none" w:sz="0" w:space="0" w:color="auto"/>
            <w:right w:val="none" w:sz="0" w:space="0" w:color="auto"/>
          </w:divBdr>
        </w:div>
        <w:div w:id="1419137213">
          <w:marLeft w:val="480"/>
          <w:marRight w:val="0"/>
          <w:marTop w:val="0"/>
          <w:marBottom w:val="0"/>
          <w:divBdr>
            <w:top w:val="none" w:sz="0" w:space="0" w:color="auto"/>
            <w:left w:val="none" w:sz="0" w:space="0" w:color="auto"/>
            <w:bottom w:val="none" w:sz="0" w:space="0" w:color="auto"/>
            <w:right w:val="none" w:sz="0" w:space="0" w:color="auto"/>
          </w:divBdr>
        </w:div>
      </w:divsChild>
    </w:div>
    <w:div w:id="184441198">
      <w:bodyDiv w:val="1"/>
      <w:marLeft w:val="0"/>
      <w:marRight w:val="0"/>
      <w:marTop w:val="0"/>
      <w:marBottom w:val="0"/>
      <w:divBdr>
        <w:top w:val="none" w:sz="0" w:space="0" w:color="auto"/>
        <w:left w:val="none" w:sz="0" w:space="0" w:color="auto"/>
        <w:bottom w:val="none" w:sz="0" w:space="0" w:color="auto"/>
        <w:right w:val="none" w:sz="0" w:space="0" w:color="auto"/>
      </w:divBdr>
    </w:div>
    <w:div w:id="184447887">
      <w:bodyDiv w:val="1"/>
      <w:marLeft w:val="0"/>
      <w:marRight w:val="0"/>
      <w:marTop w:val="0"/>
      <w:marBottom w:val="0"/>
      <w:divBdr>
        <w:top w:val="none" w:sz="0" w:space="0" w:color="auto"/>
        <w:left w:val="none" w:sz="0" w:space="0" w:color="auto"/>
        <w:bottom w:val="none" w:sz="0" w:space="0" w:color="auto"/>
        <w:right w:val="none" w:sz="0" w:space="0" w:color="auto"/>
      </w:divBdr>
    </w:div>
    <w:div w:id="184680451">
      <w:bodyDiv w:val="1"/>
      <w:marLeft w:val="0"/>
      <w:marRight w:val="0"/>
      <w:marTop w:val="0"/>
      <w:marBottom w:val="0"/>
      <w:divBdr>
        <w:top w:val="none" w:sz="0" w:space="0" w:color="auto"/>
        <w:left w:val="none" w:sz="0" w:space="0" w:color="auto"/>
        <w:bottom w:val="none" w:sz="0" w:space="0" w:color="auto"/>
        <w:right w:val="none" w:sz="0" w:space="0" w:color="auto"/>
      </w:divBdr>
    </w:div>
    <w:div w:id="184829083">
      <w:bodyDiv w:val="1"/>
      <w:marLeft w:val="0"/>
      <w:marRight w:val="0"/>
      <w:marTop w:val="0"/>
      <w:marBottom w:val="0"/>
      <w:divBdr>
        <w:top w:val="none" w:sz="0" w:space="0" w:color="auto"/>
        <w:left w:val="none" w:sz="0" w:space="0" w:color="auto"/>
        <w:bottom w:val="none" w:sz="0" w:space="0" w:color="auto"/>
        <w:right w:val="none" w:sz="0" w:space="0" w:color="auto"/>
      </w:divBdr>
    </w:div>
    <w:div w:id="185602015">
      <w:bodyDiv w:val="1"/>
      <w:marLeft w:val="0"/>
      <w:marRight w:val="0"/>
      <w:marTop w:val="0"/>
      <w:marBottom w:val="0"/>
      <w:divBdr>
        <w:top w:val="none" w:sz="0" w:space="0" w:color="auto"/>
        <w:left w:val="none" w:sz="0" w:space="0" w:color="auto"/>
        <w:bottom w:val="none" w:sz="0" w:space="0" w:color="auto"/>
        <w:right w:val="none" w:sz="0" w:space="0" w:color="auto"/>
      </w:divBdr>
    </w:div>
    <w:div w:id="185873527">
      <w:bodyDiv w:val="1"/>
      <w:marLeft w:val="0"/>
      <w:marRight w:val="0"/>
      <w:marTop w:val="0"/>
      <w:marBottom w:val="0"/>
      <w:divBdr>
        <w:top w:val="none" w:sz="0" w:space="0" w:color="auto"/>
        <w:left w:val="none" w:sz="0" w:space="0" w:color="auto"/>
        <w:bottom w:val="none" w:sz="0" w:space="0" w:color="auto"/>
        <w:right w:val="none" w:sz="0" w:space="0" w:color="auto"/>
      </w:divBdr>
    </w:div>
    <w:div w:id="185876245">
      <w:bodyDiv w:val="1"/>
      <w:marLeft w:val="0"/>
      <w:marRight w:val="0"/>
      <w:marTop w:val="0"/>
      <w:marBottom w:val="0"/>
      <w:divBdr>
        <w:top w:val="none" w:sz="0" w:space="0" w:color="auto"/>
        <w:left w:val="none" w:sz="0" w:space="0" w:color="auto"/>
        <w:bottom w:val="none" w:sz="0" w:space="0" w:color="auto"/>
        <w:right w:val="none" w:sz="0" w:space="0" w:color="auto"/>
      </w:divBdr>
    </w:div>
    <w:div w:id="186337745">
      <w:bodyDiv w:val="1"/>
      <w:marLeft w:val="0"/>
      <w:marRight w:val="0"/>
      <w:marTop w:val="0"/>
      <w:marBottom w:val="0"/>
      <w:divBdr>
        <w:top w:val="none" w:sz="0" w:space="0" w:color="auto"/>
        <w:left w:val="none" w:sz="0" w:space="0" w:color="auto"/>
        <w:bottom w:val="none" w:sz="0" w:space="0" w:color="auto"/>
        <w:right w:val="none" w:sz="0" w:space="0" w:color="auto"/>
      </w:divBdr>
    </w:div>
    <w:div w:id="188102389">
      <w:bodyDiv w:val="1"/>
      <w:marLeft w:val="0"/>
      <w:marRight w:val="0"/>
      <w:marTop w:val="0"/>
      <w:marBottom w:val="0"/>
      <w:divBdr>
        <w:top w:val="none" w:sz="0" w:space="0" w:color="auto"/>
        <w:left w:val="none" w:sz="0" w:space="0" w:color="auto"/>
        <w:bottom w:val="none" w:sz="0" w:space="0" w:color="auto"/>
        <w:right w:val="none" w:sz="0" w:space="0" w:color="auto"/>
      </w:divBdr>
    </w:div>
    <w:div w:id="188380063">
      <w:bodyDiv w:val="1"/>
      <w:marLeft w:val="0"/>
      <w:marRight w:val="0"/>
      <w:marTop w:val="0"/>
      <w:marBottom w:val="0"/>
      <w:divBdr>
        <w:top w:val="none" w:sz="0" w:space="0" w:color="auto"/>
        <w:left w:val="none" w:sz="0" w:space="0" w:color="auto"/>
        <w:bottom w:val="none" w:sz="0" w:space="0" w:color="auto"/>
        <w:right w:val="none" w:sz="0" w:space="0" w:color="auto"/>
      </w:divBdr>
    </w:div>
    <w:div w:id="188565005">
      <w:bodyDiv w:val="1"/>
      <w:marLeft w:val="0"/>
      <w:marRight w:val="0"/>
      <w:marTop w:val="0"/>
      <w:marBottom w:val="0"/>
      <w:divBdr>
        <w:top w:val="none" w:sz="0" w:space="0" w:color="auto"/>
        <w:left w:val="none" w:sz="0" w:space="0" w:color="auto"/>
        <w:bottom w:val="none" w:sz="0" w:space="0" w:color="auto"/>
        <w:right w:val="none" w:sz="0" w:space="0" w:color="auto"/>
      </w:divBdr>
    </w:div>
    <w:div w:id="189952313">
      <w:bodyDiv w:val="1"/>
      <w:marLeft w:val="0"/>
      <w:marRight w:val="0"/>
      <w:marTop w:val="0"/>
      <w:marBottom w:val="0"/>
      <w:divBdr>
        <w:top w:val="none" w:sz="0" w:space="0" w:color="auto"/>
        <w:left w:val="none" w:sz="0" w:space="0" w:color="auto"/>
        <w:bottom w:val="none" w:sz="0" w:space="0" w:color="auto"/>
        <w:right w:val="none" w:sz="0" w:space="0" w:color="auto"/>
      </w:divBdr>
    </w:div>
    <w:div w:id="190382893">
      <w:bodyDiv w:val="1"/>
      <w:marLeft w:val="0"/>
      <w:marRight w:val="0"/>
      <w:marTop w:val="0"/>
      <w:marBottom w:val="0"/>
      <w:divBdr>
        <w:top w:val="none" w:sz="0" w:space="0" w:color="auto"/>
        <w:left w:val="none" w:sz="0" w:space="0" w:color="auto"/>
        <w:bottom w:val="none" w:sz="0" w:space="0" w:color="auto"/>
        <w:right w:val="none" w:sz="0" w:space="0" w:color="auto"/>
      </w:divBdr>
    </w:div>
    <w:div w:id="190725843">
      <w:bodyDiv w:val="1"/>
      <w:marLeft w:val="0"/>
      <w:marRight w:val="0"/>
      <w:marTop w:val="0"/>
      <w:marBottom w:val="0"/>
      <w:divBdr>
        <w:top w:val="none" w:sz="0" w:space="0" w:color="auto"/>
        <w:left w:val="none" w:sz="0" w:space="0" w:color="auto"/>
        <w:bottom w:val="none" w:sz="0" w:space="0" w:color="auto"/>
        <w:right w:val="none" w:sz="0" w:space="0" w:color="auto"/>
      </w:divBdr>
    </w:div>
    <w:div w:id="190729829">
      <w:bodyDiv w:val="1"/>
      <w:marLeft w:val="0"/>
      <w:marRight w:val="0"/>
      <w:marTop w:val="0"/>
      <w:marBottom w:val="0"/>
      <w:divBdr>
        <w:top w:val="none" w:sz="0" w:space="0" w:color="auto"/>
        <w:left w:val="none" w:sz="0" w:space="0" w:color="auto"/>
        <w:bottom w:val="none" w:sz="0" w:space="0" w:color="auto"/>
        <w:right w:val="none" w:sz="0" w:space="0" w:color="auto"/>
      </w:divBdr>
    </w:div>
    <w:div w:id="190802954">
      <w:bodyDiv w:val="1"/>
      <w:marLeft w:val="0"/>
      <w:marRight w:val="0"/>
      <w:marTop w:val="0"/>
      <w:marBottom w:val="0"/>
      <w:divBdr>
        <w:top w:val="none" w:sz="0" w:space="0" w:color="auto"/>
        <w:left w:val="none" w:sz="0" w:space="0" w:color="auto"/>
        <w:bottom w:val="none" w:sz="0" w:space="0" w:color="auto"/>
        <w:right w:val="none" w:sz="0" w:space="0" w:color="auto"/>
      </w:divBdr>
    </w:div>
    <w:div w:id="191110488">
      <w:bodyDiv w:val="1"/>
      <w:marLeft w:val="0"/>
      <w:marRight w:val="0"/>
      <w:marTop w:val="0"/>
      <w:marBottom w:val="0"/>
      <w:divBdr>
        <w:top w:val="none" w:sz="0" w:space="0" w:color="auto"/>
        <w:left w:val="none" w:sz="0" w:space="0" w:color="auto"/>
        <w:bottom w:val="none" w:sz="0" w:space="0" w:color="auto"/>
        <w:right w:val="none" w:sz="0" w:space="0" w:color="auto"/>
      </w:divBdr>
      <w:divsChild>
        <w:div w:id="943221932">
          <w:marLeft w:val="480"/>
          <w:marRight w:val="0"/>
          <w:marTop w:val="0"/>
          <w:marBottom w:val="0"/>
          <w:divBdr>
            <w:top w:val="none" w:sz="0" w:space="0" w:color="auto"/>
            <w:left w:val="none" w:sz="0" w:space="0" w:color="auto"/>
            <w:bottom w:val="none" w:sz="0" w:space="0" w:color="auto"/>
            <w:right w:val="none" w:sz="0" w:space="0" w:color="auto"/>
          </w:divBdr>
        </w:div>
        <w:div w:id="961809556">
          <w:marLeft w:val="480"/>
          <w:marRight w:val="0"/>
          <w:marTop w:val="0"/>
          <w:marBottom w:val="0"/>
          <w:divBdr>
            <w:top w:val="none" w:sz="0" w:space="0" w:color="auto"/>
            <w:left w:val="none" w:sz="0" w:space="0" w:color="auto"/>
            <w:bottom w:val="none" w:sz="0" w:space="0" w:color="auto"/>
            <w:right w:val="none" w:sz="0" w:space="0" w:color="auto"/>
          </w:divBdr>
        </w:div>
        <w:div w:id="422259293">
          <w:marLeft w:val="480"/>
          <w:marRight w:val="0"/>
          <w:marTop w:val="0"/>
          <w:marBottom w:val="0"/>
          <w:divBdr>
            <w:top w:val="none" w:sz="0" w:space="0" w:color="auto"/>
            <w:left w:val="none" w:sz="0" w:space="0" w:color="auto"/>
            <w:bottom w:val="none" w:sz="0" w:space="0" w:color="auto"/>
            <w:right w:val="none" w:sz="0" w:space="0" w:color="auto"/>
          </w:divBdr>
        </w:div>
        <w:div w:id="976909706">
          <w:marLeft w:val="480"/>
          <w:marRight w:val="0"/>
          <w:marTop w:val="0"/>
          <w:marBottom w:val="0"/>
          <w:divBdr>
            <w:top w:val="none" w:sz="0" w:space="0" w:color="auto"/>
            <w:left w:val="none" w:sz="0" w:space="0" w:color="auto"/>
            <w:bottom w:val="none" w:sz="0" w:space="0" w:color="auto"/>
            <w:right w:val="none" w:sz="0" w:space="0" w:color="auto"/>
          </w:divBdr>
        </w:div>
        <w:div w:id="1454323557">
          <w:marLeft w:val="480"/>
          <w:marRight w:val="0"/>
          <w:marTop w:val="0"/>
          <w:marBottom w:val="0"/>
          <w:divBdr>
            <w:top w:val="none" w:sz="0" w:space="0" w:color="auto"/>
            <w:left w:val="none" w:sz="0" w:space="0" w:color="auto"/>
            <w:bottom w:val="none" w:sz="0" w:space="0" w:color="auto"/>
            <w:right w:val="none" w:sz="0" w:space="0" w:color="auto"/>
          </w:divBdr>
        </w:div>
        <w:div w:id="725832886">
          <w:marLeft w:val="480"/>
          <w:marRight w:val="0"/>
          <w:marTop w:val="0"/>
          <w:marBottom w:val="0"/>
          <w:divBdr>
            <w:top w:val="none" w:sz="0" w:space="0" w:color="auto"/>
            <w:left w:val="none" w:sz="0" w:space="0" w:color="auto"/>
            <w:bottom w:val="none" w:sz="0" w:space="0" w:color="auto"/>
            <w:right w:val="none" w:sz="0" w:space="0" w:color="auto"/>
          </w:divBdr>
        </w:div>
        <w:div w:id="1641572489">
          <w:marLeft w:val="480"/>
          <w:marRight w:val="0"/>
          <w:marTop w:val="0"/>
          <w:marBottom w:val="0"/>
          <w:divBdr>
            <w:top w:val="none" w:sz="0" w:space="0" w:color="auto"/>
            <w:left w:val="none" w:sz="0" w:space="0" w:color="auto"/>
            <w:bottom w:val="none" w:sz="0" w:space="0" w:color="auto"/>
            <w:right w:val="none" w:sz="0" w:space="0" w:color="auto"/>
          </w:divBdr>
        </w:div>
        <w:div w:id="4792031">
          <w:marLeft w:val="480"/>
          <w:marRight w:val="0"/>
          <w:marTop w:val="0"/>
          <w:marBottom w:val="0"/>
          <w:divBdr>
            <w:top w:val="none" w:sz="0" w:space="0" w:color="auto"/>
            <w:left w:val="none" w:sz="0" w:space="0" w:color="auto"/>
            <w:bottom w:val="none" w:sz="0" w:space="0" w:color="auto"/>
            <w:right w:val="none" w:sz="0" w:space="0" w:color="auto"/>
          </w:divBdr>
        </w:div>
        <w:div w:id="1507405807">
          <w:marLeft w:val="480"/>
          <w:marRight w:val="0"/>
          <w:marTop w:val="0"/>
          <w:marBottom w:val="0"/>
          <w:divBdr>
            <w:top w:val="none" w:sz="0" w:space="0" w:color="auto"/>
            <w:left w:val="none" w:sz="0" w:space="0" w:color="auto"/>
            <w:bottom w:val="none" w:sz="0" w:space="0" w:color="auto"/>
            <w:right w:val="none" w:sz="0" w:space="0" w:color="auto"/>
          </w:divBdr>
        </w:div>
        <w:div w:id="112094014">
          <w:marLeft w:val="480"/>
          <w:marRight w:val="0"/>
          <w:marTop w:val="0"/>
          <w:marBottom w:val="0"/>
          <w:divBdr>
            <w:top w:val="none" w:sz="0" w:space="0" w:color="auto"/>
            <w:left w:val="none" w:sz="0" w:space="0" w:color="auto"/>
            <w:bottom w:val="none" w:sz="0" w:space="0" w:color="auto"/>
            <w:right w:val="none" w:sz="0" w:space="0" w:color="auto"/>
          </w:divBdr>
        </w:div>
        <w:div w:id="1166673262">
          <w:marLeft w:val="480"/>
          <w:marRight w:val="0"/>
          <w:marTop w:val="0"/>
          <w:marBottom w:val="0"/>
          <w:divBdr>
            <w:top w:val="none" w:sz="0" w:space="0" w:color="auto"/>
            <w:left w:val="none" w:sz="0" w:space="0" w:color="auto"/>
            <w:bottom w:val="none" w:sz="0" w:space="0" w:color="auto"/>
            <w:right w:val="none" w:sz="0" w:space="0" w:color="auto"/>
          </w:divBdr>
        </w:div>
        <w:div w:id="1565677574">
          <w:marLeft w:val="480"/>
          <w:marRight w:val="0"/>
          <w:marTop w:val="0"/>
          <w:marBottom w:val="0"/>
          <w:divBdr>
            <w:top w:val="none" w:sz="0" w:space="0" w:color="auto"/>
            <w:left w:val="none" w:sz="0" w:space="0" w:color="auto"/>
            <w:bottom w:val="none" w:sz="0" w:space="0" w:color="auto"/>
            <w:right w:val="none" w:sz="0" w:space="0" w:color="auto"/>
          </w:divBdr>
        </w:div>
        <w:div w:id="1962564969">
          <w:marLeft w:val="480"/>
          <w:marRight w:val="0"/>
          <w:marTop w:val="0"/>
          <w:marBottom w:val="0"/>
          <w:divBdr>
            <w:top w:val="none" w:sz="0" w:space="0" w:color="auto"/>
            <w:left w:val="none" w:sz="0" w:space="0" w:color="auto"/>
            <w:bottom w:val="none" w:sz="0" w:space="0" w:color="auto"/>
            <w:right w:val="none" w:sz="0" w:space="0" w:color="auto"/>
          </w:divBdr>
        </w:div>
        <w:div w:id="744686012">
          <w:marLeft w:val="480"/>
          <w:marRight w:val="0"/>
          <w:marTop w:val="0"/>
          <w:marBottom w:val="0"/>
          <w:divBdr>
            <w:top w:val="none" w:sz="0" w:space="0" w:color="auto"/>
            <w:left w:val="none" w:sz="0" w:space="0" w:color="auto"/>
            <w:bottom w:val="none" w:sz="0" w:space="0" w:color="auto"/>
            <w:right w:val="none" w:sz="0" w:space="0" w:color="auto"/>
          </w:divBdr>
        </w:div>
      </w:divsChild>
    </w:div>
    <w:div w:id="192378267">
      <w:bodyDiv w:val="1"/>
      <w:marLeft w:val="0"/>
      <w:marRight w:val="0"/>
      <w:marTop w:val="0"/>
      <w:marBottom w:val="0"/>
      <w:divBdr>
        <w:top w:val="none" w:sz="0" w:space="0" w:color="auto"/>
        <w:left w:val="none" w:sz="0" w:space="0" w:color="auto"/>
        <w:bottom w:val="none" w:sz="0" w:space="0" w:color="auto"/>
        <w:right w:val="none" w:sz="0" w:space="0" w:color="auto"/>
      </w:divBdr>
      <w:divsChild>
        <w:div w:id="2126995945">
          <w:marLeft w:val="480"/>
          <w:marRight w:val="0"/>
          <w:marTop w:val="0"/>
          <w:marBottom w:val="0"/>
          <w:divBdr>
            <w:top w:val="none" w:sz="0" w:space="0" w:color="auto"/>
            <w:left w:val="none" w:sz="0" w:space="0" w:color="auto"/>
            <w:bottom w:val="none" w:sz="0" w:space="0" w:color="auto"/>
            <w:right w:val="none" w:sz="0" w:space="0" w:color="auto"/>
          </w:divBdr>
        </w:div>
        <w:div w:id="1191608109">
          <w:marLeft w:val="480"/>
          <w:marRight w:val="0"/>
          <w:marTop w:val="0"/>
          <w:marBottom w:val="0"/>
          <w:divBdr>
            <w:top w:val="none" w:sz="0" w:space="0" w:color="auto"/>
            <w:left w:val="none" w:sz="0" w:space="0" w:color="auto"/>
            <w:bottom w:val="none" w:sz="0" w:space="0" w:color="auto"/>
            <w:right w:val="none" w:sz="0" w:space="0" w:color="auto"/>
          </w:divBdr>
        </w:div>
        <w:div w:id="530270021">
          <w:marLeft w:val="480"/>
          <w:marRight w:val="0"/>
          <w:marTop w:val="0"/>
          <w:marBottom w:val="0"/>
          <w:divBdr>
            <w:top w:val="none" w:sz="0" w:space="0" w:color="auto"/>
            <w:left w:val="none" w:sz="0" w:space="0" w:color="auto"/>
            <w:bottom w:val="none" w:sz="0" w:space="0" w:color="auto"/>
            <w:right w:val="none" w:sz="0" w:space="0" w:color="auto"/>
          </w:divBdr>
        </w:div>
        <w:div w:id="933242989">
          <w:marLeft w:val="480"/>
          <w:marRight w:val="0"/>
          <w:marTop w:val="0"/>
          <w:marBottom w:val="0"/>
          <w:divBdr>
            <w:top w:val="none" w:sz="0" w:space="0" w:color="auto"/>
            <w:left w:val="none" w:sz="0" w:space="0" w:color="auto"/>
            <w:bottom w:val="none" w:sz="0" w:space="0" w:color="auto"/>
            <w:right w:val="none" w:sz="0" w:space="0" w:color="auto"/>
          </w:divBdr>
        </w:div>
        <w:div w:id="2118210474">
          <w:marLeft w:val="480"/>
          <w:marRight w:val="0"/>
          <w:marTop w:val="0"/>
          <w:marBottom w:val="0"/>
          <w:divBdr>
            <w:top w:val="none" w:sz="0" w:space="0" w:color="auto"/>
            <w:left w:val="none" w:sz="0" w:space="0" w:color="auto"/>
            <w:bottom w:val="none" w:sz="0" w:space="0" w:color="auto"/>
            <w:right w:val="none" w:sz="0" w:space="0" w:color="auto"/>
          </w:divBdr>
        </w:div>
        <w:div w:id="1035618540">
          <w:marLeft w:val="480"/>
          <w:marRight w:val="0"/>
          <w:marTop w:val="0"/>
          <w:marBottom w:val="0"/>
          <w:divBdr>
            <w:top w:val="none" w:sz="0" w:space="0" w:color="auto"/>
            <w:left w:val="none" w:sz="0" w:space="0" w:color="auto"/>
            <w:bottom w:val="none" w:sz="0" w:space="0" w:color="auto"/>
            <w:right w:val="none" w:sz="0" w:space="0" w:color="auto"/>
          </w:divBdr>
        </w:div>
        <w:div w:id="370495376">
          <w:marLeft w:val="480"/>
          <w:marRight w:val="0"/>
          <w:marTop w:val="0"/>
          <w:marBottom w:val="0"/>
          <w:divBdr>
            <w:top w:val="none" w:sz="0" w:space="0" w:color="auto"/>
            <w:left w:val="none" w:sz="0" w:space="0" w:color="auto"/>
            <w:bottom w:val="none" w:sz="0" w:space="0" w:color="auto"/>
            <w:right w:val="none" w:sz="0" w:space="0" w:color="auto"/>
          </w:divBdr>
        </w:div>
        <w:div w:id="1701975335">
          <w:marLeft w:val="480"/>
          <w:marRight w:val="0"/>
          <w:marTop w:val="0"/>
          <w:marBottom w:val="0"/>
          <w:divBdr>
            <w:top w:val="none" w:sz="0" w:space="0" w:color="auto"/>
            <w:left w:val="none" w:sz="0" w:space="0" w:color="auto"/>
            <w:bottom w:val="none" w:sz="0" w:space="0" w:color="auto"/>
            <w:right w:val="none" w:sz="0" w:space="0" w:color="auto"/>
          </w:divBdr>
        </w:div>
        <w:div w:id="1989312152">
          <w:marLeft w:val="480"/>
          <w:marRight w:val="0"/>
          <w:marTop w:val="0"/>
          <w:marBottom w:val="0"/>
          <w:divBdr>
            <w:top w:val="none" w:sz="0" w:space="0" w:color="auto"/>
            <w:left w:val="none" w:sz="0" w:space="0" w:color="auto"/>
            <w:bottom w:val="none" w:sz="0" w:space="0" w:color="auto"/>
            <w:right w:val="none" w:sz="0" w:space="0" w:color="auto"/>
          </w:divBdr>
        </w:div>
        <w:div w:id="1174299065">
          <w:marLeft w:val="480"/>
          <w:marRight w:val="0"/>
          <w:marTop w:val="0"/>
          <w:marBottom w:val="0"/>
          <w:divBdr>
            <w:top w:val="none" w:sz="0" w:space="0" w:color="auto"/>
            <w:left w:val="none" w:sz="0" w:space="0" w:color="auto"/>
            <w:bottom w:val="none" w:sz="0" w:space="0" w:color="auto"/>
            <w:right w:val="none" w:sz="0" w:space="0" w:color="auto"/>
          </w:divBdr>
        </w:div>
        <w:div w:id="181555478">
          <w:marLeft w:val="480"/>
          <w:marRight w:val="0"/>
          <w:marTop w:val="0"/>
          <w:marBottom w:val="0"/>
          <w:divBdr>
            <w:top w:val="none" w:sz="0" w:space="0" w:color="auto"/>
            <w:left w:val="none" w:sz="0" w:space="0" w:color="auto"/>
            <w:bottom w:val="none" w:sz="0" w:space="0" w:color="auto"/>
            <w:right w:val="none" w:sz="0" w:space="0" w:color="auto"/>
          </w:divBdr>
        </w:div>
        <w:div w:id="1364790765">
          <w:marLeft w:val="480"/>
          <w:marRight w:val="0"/>
          <w:marTop w:val="0"/>
          <w:marBottom w:val="0"/>
          <w:divBdr>
            <w:top w:val="none" w:sz="0" w:space="0" w:color="auto"/>
            <w:left w:val="none" w:sz="0" w:space="0" w:color="auto"/>
            <w:bottom w:val="none" w:sz="0" w:space="0" w:color="auto"/>
            <w:right w:val="none" w:sz="0" w:space="0" w:color="auto"/>
          </w:divBdr>
        </w:div>
        <w:div w:id="1019159415">
          <w:marLeft w:val="480"/>
          <w:marRight w:val="0"/>
          <w:marTop w:val="0"/>
          <w:marBottom w:val="0"/>
          <w:divBdr>
            <w:top w:val="none" w:sz="0" w:space="0" w:color="auto"/>
            <w:left w:val="none" w:sz="0" w:space="0" w:color="auto"/>
            <w:bottom w:val="none" w:sz="0" w:space="0" w:color="auto"/>
            <w:right w:val="none" w:sz="0" w:space="0" w:color="auto"/>
          </w:divBdr>
        </w:div>
        <w:div w:id="523251793">
          <w:marLeft w:val="480"/>
          <w:marRight w:val="0"/>
          <w:marTop w:val="0"/>
          <w:marBottom w:val="0"/>
          <w:divBdr>
            <w:top w:val="none" w:sz="0" w:space="0" w:color="auto"/>
            <w:left w:val="none" w:sz="0" w:space="0" w:color="auto"/>
            <w:bottom w:val="none" w:sz="0" w:space="0" w:color="auto"/>
            <w:right w:val="none" w:sz="0" w:space="0" w:color="auto"/>
          </w:divBdr>
        </w:div>
        <w:div w:id="633759625">
          <w:marLeft w:val="480"/>
          <w:marRight w:val="0"/>
          <w:marTop w:val="0"/>
          <w:marBottom w:val="0"/>
          <w:divBdr>
            <w:top w:val="none" w:sz="0" w:space="0" w:color="auto"/>
            <w:left w:val="none" w:sz="0" w:space="0" w:color="auto"/>
            <w:bottom w:val="none" w:sz="0" w:space="0" w:color="auto"/>
            <w:right w:val="none" w:sz="0" w:space="0" w:color="auto"/>
          </w:divBdr>
        </w:div>
        <w:div w:id="306472176">
          <w:marLeft w:val="480"/>
          <w:marRight w:val="0"/>
          <w:marTop w:val="0"/>
          <w:marBottom w:val="0"/>
          <w:divBdr>
            <w:top w:val="none" w:sz="0" w:space="0" w:color="auto"/>
            <w:left w:val="none" w:sz="0" w:space="0" w:color="auto"/>
            <w:bottom w:val="none" w:sz="0" w:space="0" w:color="auto"/>
            <w:right w:val="none" w:sz="0" w:space="0" w:color="auto"/>
          </w:divBdr>
        </w:div>
        <w:div w:id="2115516155">
          <w:marLeft w:val="480"/>
          <w:marRight w:val="0"/>
          <w:marTop w:val="0"/>
          <w:marBottom w:val="0"/>
          <w:divBdr>
            <w:top w:val="none" w:sz="0" w:space="0" w:color="auto"/>
            <w:left w:val="none" w:sz="0" w:space="0" w:color="auto"/>
            <w:bottom w:val="none" w:sz="0" w:space="0" w:color="auto"/>
            <w:right w:val="none" w:sz="0" w:space="0" w:color="auto"/>
          </w:divBdr>
        </w:div>
        <w:div w:id="1337656884">
          <w:marLeft w:val="480"/>
          <w:marRight w:val="0"/>
          <w:marTop w:val="0"/>
          <w:marBottom w:val="0"/>
          <w:divBdr>
            <w:top w:val="none" w:sz="0" w:space="0" w:color="auto"/>
            <w:left w:val="none" w:sz="0" w:space="0" w:color="auto"/>
            <w:bottom w:val="none" w:sz="0" w:space="0" w:color="auto"/>
            <w:right w:val="none" w:sz="0" w:space="0" w:color="auto"/>
          </w:divBdr>
        </w:div>
        <w:div w:id="2086680097">
          <w:marLeft w:val="480"/>
          <w:marRight w:val="0"/>
          <w:marTop w:val="0"/>
          <w:marBottom w:val="0"/>
          <w:divBdr>
            <w:top w:val="none" w:sz="0" w:space="0" w:color="auto"/>
            <w:left w:val="none" w:sz="0" w:space="0" w:color="auto"/>
            <w:bottom w:val="none" w:sz="0" w:space="0" w:color="auto"/>
            <w:right w:val="none" w:sz="0" w:space="0" w:color="auto"/>
          </w:divBdr>
        </w:div>
        <w:div w:id="434982119">
          <w:marLeft w:val="480"/>
          <w:marRight w:val="0"/>
          <w:marTop w:val="0"/>
          <w:marBottom w:val="0"/>
          <w:divBdr>
            <w:top w:val="none" w:sz="0" w:space="0" w:color="auto"/>
            <w:left w:val="none" w:sz="0" w:space="0" w:color="auto"/>
            <w:bottom w:val="none" w:sz="0" w:space="0" w:color="auto"/>
            <w:right w:val="none" w:sz="0" w:space="0" w:color="auto"/>
          </w:divBdr>
        </w:div>
        <w:div w:id="1801724019">
          <w:marLeft w:val="480"/>
          <w:marRight w:val="0"/>
          <w:marTop w:val="0"/>
          <w:marBottom w:val="0"/>
          <w:divBdr>
            <w:top w:val="none" w:sz="0" w:space="0" w:color="auto"/>
            <w:left w:val="none" w:sz="0" w:space="0" w:color="auto"/>
            <w:bottom w:val="none" w:sz="0" w:space="0" w:color="auto"/>
            <w:right w:val="none" w:sz="0" w:space="0" w:color="auto"/>
          </w:divBdr>
        </w:div>
        <w:div w:id="1837182179">
          <w:marLeft w:val="480"/>
          <w:marRight w:val="0"/>
          <w:marTop w:val="0"/>
          <w:marBottom w:val="0"/>
          <w:divBdr>
            <w:top w:val="none" w:sz="0" w:space="0" w:color="auto"/>
            <w:left w:val="none" w:sz="0" w:space="0" w:color="auto"/>
            <w:bottom w:val="none" w:sz="0" w:space="0" w:color="auto"/>
            <w:right w:val="none" w:sz="0" w:space="0" w:color="auto"/>
          </w:divBdr>
        </w:div>
        <w:div w:id="426388273">
          <w:marLeft w:val="480"/>
          <w:marRight w:val="0"/>
          <w:marTop w:val="0"/>
          <w:marBottom w:val="0"/>
          <w:divBdr>
            <w:top w:val="none" w:sz="0" w:space="0" w:color="auto"/>
            <w:left w:val="none" w:sz="0" w:space="0" w:color="auto"/>
            <w:bottom w:val="none" w:sz="0" w:space="0" w:color="auto"/>
            <w:right w:val="none" w:sz="0" w:space="0" w:color="auto"/>
          </w:divBdr>
        </w:div>
        <w:div w:id="35738436">
          <w:marLeft w:val="480"/>
          <w:marRight w:val="0"/>
          <w:marTop w:val="0"/>
          <w:marBottom w:val="0"/>
          <w:divBdr>
            <w:top w:val="none" w:sz="0" w:space="0" w:color="auto"/>
            <w:left w:val="none" w:sz="0" w:space="0" w:color="auto"/>
            <w:bottom w:val="none" w:sz="0" w:space="0" w:color="auto"/>
            <w:right w:val="none" w:sz="0" w:space="0" w:color="auto"/>
          </w:divBdr>
        </w:div>
        <w:div w:id="63453282">
          <w:marLeft w:val="480"/>
          <w:marRight w:val="0"/>
          <w:marTop w:val="0"/>
          <w:marBottom w:val="0"/>
          <w:divBdr>
            <w:top w:val="none" w:sz="0" w:space="0" w:color="auto"/>
            <w:left w:val="none" w:sz="0" w:space="0" w:color="auto"/>
            <w:bottom w:val="none" w:sz="0" w:space="0" w:color="auto"/>
            <w:right w:val="none" w:sz="0" w:space="0" w:color="auto"/>
          </w:divBdr>
        </w:div>
        <w:div w:id="242767195">
          <w:marLeft w:val="480"/>
          <w:marRight w:val="0"/>
          <w:marTop w:val="0"/>
          <w:marBottom w:val="0"/>
          <w:divBdr>
            <w:top w:val="none" w:sz="0" w:space="0" w:color="auto"/>
            <w:left w:val="none" w:sz="0" w:space="0" w:color="auto"/>
            <w:bottom w:val="none" w:sz="0" w:space="0" w:color="auto"/>
            <w:right w:val="none" w:sz="0" w:space="0" w:color="auto"/>
          </w:divBdr>
        </w:div>
        <w:div w:id="440878155">
          <w:marLeft w:val="480"/>
          <w:marRight w:val="0"/>
          <w:marTop w:val="0"/>
          <w:marBottom w:val="0"/>
          <w:divBdr>
            <w:top w:val="none" w:sz="0" w:space="0" w:color="auto"/>
            <w:left w:val="none" w:sz="0" w:space="0" w:color="auto"/>
            <w:bottom w:val="none" w:sz="0" w:space="0" w:color="auto"/>
            <w:right w:val="none" w:sz="0" w:space="0" w:color="auto"/>
          </w:divBdr>
        </w:div>
        <w:div w:id="475922451">
          <w:marLeft w:val="480"/>
          <w:marRight w:val="0"/>
          <w:marTop w:val="0"/>
          <w:marBottom w:val="0"/>
          <w:divBdr>
            <w:top w:val="none" w:sz="0" w:space="0" w:color="auto"/>
            <w:left w:val="none" w:sz="0" w:space="0" w:color="auto"/>
            <w:bottom w:val="none" w:sz="0" w:space="0" w:color="auto"/>
            <w:right w:val="none" w:sz="0" w:space="0" w:color="auto"/>
          </w:divBdr>
        </w:div>
        <w:div w:id="1735616454">
          <w:marLeft w:val="480"/>
          <w:marRight w:val="0"/>
          <w:marTop w:val="0"/>
          <w:marBottom w:val="0"/>
          <w:divBdr>
            <w:top w:val="none" w:sz="0" w:space="0" w:color="auto"/>
            <w:left w:val="none" w:sz="0" w:space="0" w:color="auto"/>
            <w:bottom w:val="none" w:sz="0" w:space="0" w:color="auto"/>
            <w:right w:val="none" w:sz="0" w:space="0" w:color="auto"/>
          </w:divBdr>
        </w:div>
        <w:div w:id="800997853">
          <w:marLeft w:val="480"/>
          <w:marRight w:val="0"/>
          <w:marTop w:val="0"/>
          <w:marBottom w:val="0"/>
          <w:divBdr>
            <w:top w:val="none" w:sz="0" w:space="0" w:color="auto"/>
            <w:left w:val="none" w:sz="0" w:space="0" w:color="auto"/>
            <w:bottom w:val="none" w:sz="0" w:space="0" w:color="auto"/>
            <w:right w:val="none" w:sz="0" w:space="0" w:color="auto"/>
          </w:divBdr>
        </w:div>
        <w:div w:id="1144659680">
          <w:marLeft w:val="480"/>
          <w:marRight w:val="0"/>
          <w:marTop w:val="0"/>
          <w:marBottom w:val="0"/>
          <w:divBdr>
            <w:top w:val="none" w:sz="0" w:space="0" w:color="auto"/>
            <w:left w:val="none" w:sz="0" w:space="0" w:color="auto"/>
            <w:bottom w:val="none" w:sz="0" w:space="0" w:color="auto"/>
            <w:right w:val="none" w:sz="0" w:space="0" w:color="auto"/>
          </w:divBdr>
        </w:div>
      </w:divsChild>
    </w:div>
    <w:div w:id="193615394">
      <w:bodyDiv w:val="1"/>
      <w:marLeft w:val="0"/>
      <w:marRight w:val="0"/>
      <w:marTop w:val="0"/>
      <w:marBottom w:val="0"/>
      <w:divBdr>
        <w:top w:val="none" w:sz="0" w:space="0" w:color="auto"/>
        <w:left w:val="none" w:sz="0" w:space="0" w:color="auto"/>
        <w:bottom w:val="none" w:sz="0" w:space="0" w:color="auto"/>
        <w:right w:val="none" w:sz="0" w:space="0" w:color="auto"/>
      </w:divBdr>
    </w:div>
    <w:div w:id="193929319">
      <w:bodyDiv w:val="1"/>
      <w:marLeft w:val="0"/>
      <w:marRight w:val="0"/>
      <w:marTop w:val="0"/>
      <w:marBottom w:val="0"/>
      <w:divBdr>
        <w:top w:val="none" w:sz="0" w:space="0" w:color="auto"/>
        <w:left w:val="none" w:sz="0" w:space="0" w:color="auto"/>
        <w:bottom w:val="none" w:sz="0" w:space="0" w:color="auto"/>
        <w:right w:val="none" w:sz="0" w:space="0" w:color="auto"/>
      </w:divBdr>
    </w:div>
    <w:div w:id="194193969">
      <w:bodyDiv w:val="1"/>
      <w:marLeft w:val="0"/>
      <w:marRight w:val="0"/>
      <w:marTop w:val="0"/>
      <w:marBottom w:val="0"/>
      <w:divBdr>
        <w:top w:val="none" w:sz="0" w:space="0" w:color="auto"/>
        <w:left w:val="none" w:sz="0" w:space="0" w:color="auto"/>
        <w:bottom w:val="none" w:sz="0" w:space="0" w:color="auto"/>
        <w:right w:val="none" w:sz="0" w:space="0" w:color="auto"/>
      </w:divBdr>
    </w:div>
    <w:div w:id="194463381">
      <w:bodyDiv w:val="1"/>
      <w:marLeft w:val="0"/>
      <w:marRight w:val="0"/>
      <w:marTop w:val="0"/>
      <w:marBottom w:val="0"/>
      <w:divBdr>
        <w:top w:val="none" w:sz="0" w:space="0" w:color="auto"/>
        <w:left w:val="none" w:sz="0" w:space="0" w:color="auto"/>
        <w:bottom w:val="none" w:sz="0" w:space="0" w:color="auto"/>
        <w:right w:val="none" w:sz="0" w:space="0" w:color="auto"/>
      </w:divBdr>
    </w:div>
    <w:div w:id="194583965">
      <w:bodyDiv w:val="1"/>
      <w:marLeft w:val="0"/>
      <w:marRight w:val="0"/>
      <w:marTop w:val="0"/>
      <w:marBottom w:val="0"/>
      <w:divBdr>
        <w:top w:val="none" w:sz="0" w:space="0" w:color="auto"/>
        <w:left w:val="none" w:sz="0" w:space="0" w:color="auto"/>
        <w:bottom w:val="none" w:sz="0" w:space="0" w:color="auto"/>
        <w:right w:val="none" w:sz="0" w:space="0" w:color="auto"/>
      </w:divBdr>
    </w:div>
    <w:div w:id="195041529">
      <w:bodyDiv w:val="1"/>
      <w:marLeft w:val="0"/>
      <w:marRight w:val="0"/>
      <w:marTop w:val="0"/>
      <w:marBottom w:val="0"/>
      <w:divBdr>
        <w:top w:val="none" w:sz="0" w:space="0" w:color="auto"/>
        <w:left w:val="none" w:sz="0" w:space="0" w:color="auto"/>
        <w:bottom w:val="none" w:sz="0" w:space="0" w:color="auto"/>
        <w:right w:val="none" w:sz="0" w:space="0" w:color="auto"/>
      </w:divBdr>
    </w:div>
    <w:div w:id="195313565">
      <w:bodyDiv w:val="1"/>
      <w:marLeft w:val="0"/>
      <w:marRight w:val="0"/>
      <w:marTop w:val="0"/>
      <w:marBottom w:val="0"/>
      <w:divBdr>
        <w:top w:val="none" w:sz="0" w:space="0" w:color="auto"/>
        <w:left w:val="none" w:sz="0" w:space="0" w:color="auto"/>
        <w:bottom w:val="none" w:sz="0" w:space="0" w:color="auto"/>
        <w:right w:val="none" w:sz="0" w:space="0" w:color="auto"/>
      </w:divBdr>
    </w:div>
    <w:div w:id="195386394">
      <w:bodyDiv w:val="1"/>
      <w:marLeft w:val="0"/>
      <w:marRight w:val="0"/>
      <w:marTop w:val="0"/>
      <w:marBottom w:val="0"/>
      <w:divBdr>
        <w:top w:val="none" w:sz="0" w:space="0" w:color="auto"/>
        <w:left w:val="none" w:sz="0" w:space="0" w:color="auto"/>
        <w:bottom w:val="none" w:sz="0" w:space="0" w:color="auto"/>
        <w:right w:val="none" w:sz="0" w:space="0" w:color="auto"/>
      </w:divBdr>
    </w:div>
    <w:div w:id="195579826">
      <w:bodyDiv w:val="1"/>
      <w:marLeft w:val="0"/>
      <w:marRight w:val="0"/>
      <w:marTop w:val="0"/>
      <w:marBottom w:val="0"/>
      <w:divBdr>
        <w:top w:val="none" w:sz="0" w:space="0" w:color="auto"/>
        <w:left w:val="none" w:sz="0" w:space="0" w:color="auto"/>
        <w:bottom w:val="none" w:sz="0" w:space="0" w:color="auto"/>
        <w:right w:val="none" w:sz="0" w:space="0" w:color="auto"/>
      </w:divBdr>
    </w:div>
    <w:div w:id="197857552">
      <w:bodyDiv w:val="1"/>
      <w:marLeft w:val="0"/>
      <w:marRight w:val="0"/>
      <w:marTop w:val="0"/>
      <w:marBottom w:val="0"/>
      <w:divBdr>
        <w:top w:val="none" w:sz="0" w:space="0" w:color="auto"/>
        <w:left w:val="none" w:sz="0" w:space="0" w:color="auto"/>
        <w:bottom w:val="none" w:sz="0" w:space="0" w:color="auto"/>
        <w:right w:val="none" w:sz="0" w:space="0" w:color="auto"/>
      </w:divBdr>
    </w:div>
    <w:div w:id="198857966">
      <w:bodyDiv w:val="1"/>
      <w:marLeft w:val="0"/>
      <w:marRight w:val="0"/>
      <w:marTop w:val="0"/>
      <w:marBottom w:val="0"/>
      <w:divBdr>
        <w:top w:val="none" w:sz="0" w:space="0" w:color="auto"/>
        <w:left w:val="none" w:sz="0" w:space="0" w:color="auto"/>
        <w:bottom w:val="none" w:sz="0" w:space="0" w:color="auto"/>
        <w:right w:val="none" w:sz="0" w:space="0" w:color="auto"/>
      </w:divBdr>
    </w:div>
    <w:div w:id="199898846">
      <w:bodyDiv w:val="1"/>
      <w:marLeft w:val="0"/>
      <w:marRight w:val="0"/>
      <w:marTop w:val="0"/>
      <w:marBottom w:val="0"/>
      <w:divBdr>
        <w:top w:val="none" w:sz="0" w:space="0" w:color="auto"/>
        <w:left w:val="none" w:sz="0" w:space="0" w:color="auto"/>
        <w:bottom w:val="none" w:sz="0" w:space="0" w:color="auto"/>
        <w:right w:val="none" w:sz="0" w:space="0" w:color="auto"/>
      </w:divBdr>
      <w:divsChild>
        <w:div w:id="1254626338">
          <w:marLeft w:val="480"/>
          <w:marRight w:val="0"/>
          <w:marTop w:val="0"/>
          <w:marBottom w:val="0"/>
          <w:divBdr>
            <w:top w:val="none" w:sz="0" w:space="0" w:color="auto"/>
            <w:left w:val="none" w:sz="0" w:space="0" w:color="auto"/>
            <w:bottom w:val="none" w:sz="0" w:space="0" w:color="auto"/>
            <w:right w:val="none" w:sz="0" w:space="0" w:color="auto"/>
          </w:divBdr>
        </w:div>
        <w:div w:id="1807769798">
          <w:marLeft w:val="480"/>
          <w:marRight w:val="0"/>
          <w:marTop w:val="0"/>
          <w:marBottom w:val="0"/>
          <w:divBdr>
            <w:top w:val="none" w:sz="0" w:space="0" w:color="auto"/>
            <w:left w:val="none" w:sz="0" w:space="0" w:color="auto"/>
            <w:bottom w:val="none" w:sz="0" w:space="0" w:color="auto"/>
            <w:right w:val="none" w:sz="0" w:space="0" w:color="auto"/>
          </w:divBdr>
        </w:div>
        <w:div w:id="588585643">
          <w:marLeft w:val="480"/>
          <w:marRight w:val="0"/>
          <w:marTop w:val="0"/>
          <w:marBottom w:val="0"/>
          <w:divBdr>
            <w:top w:val="none" w:sz="0" w:space="0" w:color="auto"/>
            <w:left w:val="none" w:sz="0" w:space="0" w:color="auto"/>
            <w:bottom w:val="none" w:sz="0" w:space="0" w:color="auto"/>
            <w:right w:val="none" w:sz="0" w:space="0" w:color="auto"/>
          </w:divBdr>
        </w:div>
        <w:div w:id="328020643">
          <w:marLeft w:val="480"/>
          <w:marRight w:val="0"/>
          <w:marTop w:val="0"/>
          <w:marBottom w:val="0"/>
          <w:divBdr>
            <w:top w:val="none" w:sz="0" w:space="0" w:color="auto"/>
            <w:left w:val="none" w:sz="0" w:space="0" w:color="auto"/>
            <w:bottom w:val="none" w:sz="0" w:space="0" w:color="auto"/>
            <w:right w:val="none" w:sz="0" w:space="0" w:color="auto"/>
          </w:divBdr>
        </w:div>
        <w:div w:id="988053153">
          <w:marLeft w:val="480"/>
          <w:marRight w:val="0"/>
          <w:marTop w:val="0"/>
          <w:marBottom w:val="0"/>
          <w:divBdr>
            <w:top w:val="none" w:sz="0" w:space="0" w:color="auto"/>
            <w:left w:val="none" w:sz="0" w:space="0" w:color="auto"/>
            <w:bottom w:val="none" w:sz="0" w:space="0" w:color="auto"/>
            <w:right w:val="none" w:sz="0" w:space="0" w:color="auto"/>
          </w:divBdr>
        </w:div>
        <w:div w:id="104230955">
          <w:marLeft w:val="480"/>
          <w:marRight w:val="0"/>
          <w:marTop w:val="0"/>
          <w:marBottom w:val="0"/>
          <w:divBdr>
            <w:top w:val="none" w:sz="0" w:space="0" w:color="auto"/>
            <w:left w:val="none" w:sz="0" w:space="0" w:color="auto"/>
            <w:bottom w:val="none" w:sz="0" w:space="0" w:color="auto"/>
            <w:right w:val="none" w:sz="0" w:space="0" w:color="auto"/>
          </w:divBdr>
        </w:div>
        <w:div w:id="1420328280">
          <w:marLeft w:val="480"/>
          <w:marRight w:val="0"/>
          <w:marTop w:val="0"/>
          <w:marBottom w:val="0"/>
          <w:divBdr>
            <w:top w:val="none" w:sz="0" w:space="0" w:color="auto"/>
            <w:left w:val="none" w:sz="0" w:space="0" w:color="auto"/>
            <w:bottom w:val="none" w:sz="0" w:space="0" w:color="auto"/>
            <w:right w:val="none" w:sz="0" w:space="0" w:color="auto"/>
          </w:divBdr>
        </w:div>
        <w:div w:id="1458840518">
          <w:marLeft w:val="480"/>
          <w:marRight w:val="0"/>
          <w:marTop w:val="0"/>
          <w:marBottom w:val="0"/>
          <w:divBdr>
            <w:top w:val="none" w:sz="0" w:space="0" w:color="auto"/>
            <w:left w:val="none" w:sz="0" w:space="0" w:color="auto"/>
            <w:bottom w:val="none" w:sz="0" w:space="0" w:color="auto"/>
            <w:right w:val="none" w:sz="0" w:space="0" w:color="auto"/>
          </w:divBdr>
        </w:div>
        <w:div w:id="2145192579">
          <w:marLeft w:val="480"/>
          <w:marRight w:val="0"/>
          <w:marTop w:val="0"/>
          <w:marBottom w:val="0"/>
          <w:divBdr>
            <w:top w:val="none" w:sz="0" w:space="0" w:color="auto"/>
            <w:left w:val="none" w:sz="0" w:space="0" w:color="auto"/>
            <w:bottom w:val="none" w:sz="0" w:space="0" w:color="auto"/>
            <w:right w:val="none" w:sz="0" w:space="0" w:color="auto"/>
          </w:divBdr>
        </w:div>
        <w:div w:id="1414398642">
          <w:marLeft w:val="480"/>
          <w:marRight w:val="0"/>
          <w:marTop w:val="0"/>
          <w:marBottom w:val="0"/>
          <w:divBdr>
            <w:top w:val="none" w:sz="0" w:space="0" w:color="auto"/>
            <w:left w:val="none" w:sz="0" w:space="0" w:color="auto"/>
            <w:bottom w:val="none" w:sz="0" w:space="0" w:color="auto"/>
            <w:right w:val="none" w:sz="0" w:space="0" w:color="auto"/>
          </w:divBdr>
        </w:div>
        <w:div w:id="1557165006">
          <w:marLeft w:val="480"/>
          <w:marRight w:val="0"/>
          <w:marTop w:val="0"/>
          <w:marBottom w:val="0"/>
          <w:divBdr>
            <w:top w:val="none" w:sz="0" w:space="0" w:color="auto"/>
            <w:left w:val="none" w:sz="0" w:space="0" w:color="auto"/>
            <w:bottom w:val="none" w:sz="0" w:space="0" w:color="auto"/>
            <w:right w:val="none" w:sz="0" w:space="0" w:color="auto"/>
          </w:divBdr>
        </w:div>
        <w:div w:id="1511724184">
          <w:marLeft w:val="480"/>
          <w:marRight w:val="0"/>
          <w:marTop w:val="0"/>
          <w:marBottom w:val="0"/>
          <w:divBdr>
            <w:top w:val="none" w:sz="0" w:space="0" w:color="auto"/>
            <w:left w:val="none" w:sz="0" w:space="0" w:color="auto"/>
            <w:bottom w:val="none" w:sz="0" w:space="0" w:color="auto"/>
            <w:right w:val="none" w:sz="0" w:space="0" w:color="auto"/>
          </w:divBdr>
        </w:div>
        <w:div w:id="496968013">
          <w:marLeft w:val="480"/>
          <w:marRight w:val="0"/>
          <w:marTop w:val="0"/>
          <w:marBottom w:val="0"/>
          <w:divBdr>
            <w:top w:val="none" w:sz="0" w:space="0" w:color="auto"/>
            <w:left w:val="none" w:sz="0" w:space="0" w:color="auto"/>
            <w:bottom w:val="none" w:sz="0" w:space="0" w:color="auto"/>
            <w:right w:val="none" w:sz="0" w:space="0" w:color="auto"/>
          </w:divBdr>
        </w:div>
        <w:div w:id="393746840">
          <w:marLeft w:val="480"/>
          <w:marRight w:val="0"/>
          <w:marTop w:val="0"/>
          <w:marBottom w:val="0"/>
          <w:divBdr>
            <w:top w:val="none" w:sz="0" w:space="0" w:color="auto"/>
            <w:left w:val="none" w:sz="0" w:space="0" w:color="auto"/>
            <w:bottom w:val="none" w:sz="0" w:space="0" w:color="auto"/>
            <w:right w:val="none" w:sz="0" w:space="0" w:color="auto"/>
          </w:divBdr>
        </w:div>
        <w:div w:id="1891458330">
          <w:marLeft w:val="480"/>
          <w:marRight w:val="0"/>
          <w:marTop w:val="0"/>
          <w:marBottom w:val="0"/>
          <w:divBdr>
            <w:top w:val="none" w:sz="0" w:space="0" w:color="auto"/>
            <w:left w:val="none" w:sz="0" w:space="0" w:color="auto"/>
            <w:bottom w:val="none" w:sz="0" w:space="0" w:color="auto"/>
            <w:right w:val="none" w:sz="0" w:space="0" w:color="auto"/>
          </w:divBdr>
        </w:div>
        <w:div w:id="1072194215">
          <w:marLeft w:val="480"/>
          <w:marRight w:val="0"/>
          <w:marTop w:val="0"/>
          <w:marBottom w:val="0"/>
          <w:divBdr>
            <w:top w:val="none" w:sz="0" w:space="0" w:color="auto"/>
            <w:left w:val="none" w:sz="0" w:space="0" w:color="auto"/>
            <w:bottom w:val="none" w:sz="0" w:space="0" w:color="auto"/>
            <w:right w:val="none" w:sz="0" w:space="0" w:color="auto"/>
          </w:divBdr>
        </w:div>
        <w:div w:id="1148128418">
          <w:marLeft w:val="480"/>
          <w:marRight w:val="0"/>
          <w:marTop w:val="0"/>
          <w:marBottom w:val="0"/>
          <w:divBdr>
            <w:top w:val="none" w:sz="0" w:space="0" w:color="auto"/>
            <w:left w:val="none" w:sz="0" w:space="0" w:color="auto"/>
            <w:bottom w:val="none" w:sz="0" w:space="0" w:color="auto"/>
            <w:right w:val="none" w:sz="0" w:space="0" w:color="auto"/>
          </w:divBdr>
        </w:div>
        <w:div w:id="517894498">
          <w:marLeft w:val="480"/>
          <w:marRight w:val="0"/>
          <w:marTop w:val="0"/>
          <w:marBottom w:val="0"/>
          <w:divBdr>
            <w:top w:val="none" w:sz="0" w:space="0" w:color="auto"/>
            <w:left w:val="none" w:sz="0" w:space="0" w:color="auto"/>
            <w:bottom w:val="none" w:sz="0" w:space="0" w:color="auto"/>
            <w:right w:val="none" w:sz="0" w:space="0" w:color="auto"/>
          </w:divBdr>
        </w:div>
        <w:div w:id="1425683625">
          <w:marLeft w:val="480"/>
          <w:marRight w:val="0"/>
          <w:marTop w:val="0"/>
          <w:marBottom w:val="0"/>
          <w:divBdr>
            <w:top w:val="none" w:sz="0" w:space="0" w:color="auto"/>
            <w:left w:val="none" w:sz="0" w:space="0" w:color="auto"/>
            <w:bottom w:val="none" w:sz="0" w:space="0" w:color="auto"/>
            <w:right w:val="none" w:sz="0" w:space="0" w:color="auto"/>
          </w:divBdr>
        </w:div>
        <w:div w:id="1083793521">
          <w:marLeft w:val="480"/>
          <w:marRight w:val="0"/>
          <w:marTop w:val="0"/>
          <w:marBottom w:val="0"/>
          <w:divBdr>
            <w:top w:val="none" w:sz="0" w:space="0" w:color="auto"/>
            <w:left w:val="none" w:sz="0" w:space="0" w:color="auto"/>
            <w:bottom w:val="none" w:sz="0" w:space="0" w:color="auto"/>
            <w:right w:val="none" w:sz="0" w:space="0" w:color="auto"/>
          </w:divBdr>
        </w:div>
        <w:div w:id="108358226">
          <w:marLeft w:val="480"/>
          <w:marRight w:val="0"/>
          <w:marTop w:val="0"/>
          <w:marBottom w:val="0"/>
          <w:divBdr>
            <w:top w:val="none" w:sz="0" w:space="0" w:color="auto"/>
            <w:left w:val="none" w:sz="0" w:space="0" w:color="auto"/>
            <w:bottom w:val="none" w:sz="0" w:space="0" w:color="auto"/>
            <w:right w:val="none" w:sz="0" w:space="0" w:color="auto"/>
          </w:divBdr>
        </w:div>
        <w:div w:id="1965767190">
          <w:marLeft w:val="480"/>
          <w:marRight w:val="0"/>
          <w:marTop w:val="0"/>
          <w:marBottom w:val="0"/>
          <w:divBdr>
            <w:top w:val="none" w:sz="0" w:space="0" w:color="auto"/>
            <w:left w:val="none" w:sz="0" w:space="0" w:color="auto"/>
            <w:bottom w:val="none" w:sz="0" w:space="0" w:color="auto"/>
            <w:right w:val="none" w:sz="0" w:space="0" w:color="auto"/>
          </w:divBdr>
        </w:div>
        <w:div w:id="69156798">
          <w:marLeft w:val="480"/>
          <w:marRight w:val="0"/>
          <w:marTop w:val="0"/>
          <w:marBottom w:val="0"/>
          <w:divBdr>
            <w:top w:val="none" w:sz="0" w:space="0" w:color="auto"/>
            <w:left w:val="none" w:sz="0" w:space="0" w:color="auto"/>
            <w:bottom w:val="none" w:sz="0" w:space="0" w:color="auto"/>
            <w:right w:val="none" w:sz="0" w:space="0" w:color="auto"/>
          </w:divBdr>
        </w:div>
        <w:div w:id="124351747">
          <w:marLeft w:val="480"/>
          <w:marRight w:val="0"/>
          <w:marTop w:val="0"/>
          <w:marBottom w:val="0"/>
          <w:divBdr>
            <w:top w:val="none" w:sz="0" w:space="0" w:color="auto"/>
            <w:left w:val="none" w:sz="0" w:space="0" w:color="auto"/>
            <w:bottom w:val="none" w:sz="0" w:space="0" w:color="auto"/>
            <w:right w:val="none" w:sz="0" w:space="0" w:color="auto"/>
          </w:divBdr>
        </w:div>
        <w:div w:id="674770272">
          <w:marLeft w:val="480"/>
          <w:marRight w:val="0"/>
          <w:marTop w:val="0"/>
          <w:marBottom w:val="0"/>
          <w:divBdr>
            <w:top w:val="none" w:sz="0" w:space="0" w:color="auto"/>
            <w:left w:val="none" w:sz="0" w:space="0" w:color="auto"/>
            <w:bottom w:val="none" w:sz="0" w:space="0" w:color="auto"/>
            <w:right w:val="none" w:sz="0" w:space="0" w:color="auto"/>
          </w:divBdr>
        </w:div>
        <w:div w:id="1306742495">
          <w:marLeft w:val="480"/>
          <w:marRight w:val="0"/>
          <w:marTop w:val="0"/>
          <w:marBottom w:val="0"/>
          <w:divBdr>
            <w:top w:val="none" w:sz="0" w:space="0" w:color="auto"/>
            <w:left w:val="none" w:sz="0" w:space="0" w:color="auto"/>
            <w:bottom w:val="none" w:sz="0" w:space="0" w:color="auto"/>
            <w:right w:val="none" w:sz="0" w:space="0" w:color="auto"/>
          </w:divBdr>
        </w:div>
        <w:div w:id="1541628943">
          <w:marLeft w:val="480"/>
          <w:marRight w:val="0"/>
          <w:marTop w:val="0"/>
          <w:marBottom w:val="0"/>
          <w:divBdr>
            <w:top w:val="none" w:sz="0" w:space="0" w:color="auto"/>
            <w:left w:val="none" w:sz="0" w:space="0" w:color="auto"/>
            <w:bottom w:val="none" w:sz="0" w:space="0" w:color="auto"/>
            <w:right w:val="none" w:sz="0" w:space="0" w:color="auto"/>
          </w:divBdr>
        </w:div>
        <w:div w:id="1101030259">
          <w:marLeft w:val="480"/>
          <w:marRight w:val="0"/>
          <w:marTop w:val="0"/>
          <w:marBottom w:val="0"/>
          <w:divBdr>
            <w:top w:val="none" w:sz="0" w:space="0" w:color="auto"/>
            <w:left w:val="none" w:sz="0" w:space="0" w:color="auto"/>
            <w:bottom w:val="none" w:sz="0" w:space="0" w:color="auto"/>
            <w:right w:val="none" w:sz="0" w:space="0" w:color="auto"/>
          </w:divBdr>
        </w:div>
        <w:div w:id="1497452532">
          <w:marLeft w:val="480"/>
          <w:marRight w:val="0"/>
          <w:marTop w:val="0"/>
          <w:marBottom w:val="0"/>
          <w:divBdr>
            <w:top w:val="none" w:sz="0" w:space="0" w:color="auto"/>
            <w:left w:val="none" w:sz="0" w:space="0" w:color="auto"/>
            <w:bottom w:val="none" w:sz="0" w:space="0" w:color="auto"/>
            <w:right w:val="none" w:sz="0" w:space="0" w:color="auto"/>
          </w:divBdr>
        </w:div>
        <w:div w:id="1369136091">
          <w:marLeft w:val="480"/>
          <w:marRight w:val="0"/>
          <w:marTop w:val="0"/>
          <w:marBottom w:val="0"/>
          <w:divBdr>
            <w:top w:val="none" w:sz="0" w:space="0" w:color="auto"/>
            <w:left w:val="none" w:sz="0" w:space="0" w:color="auto"/>
            <w:bottom w:val="none" w:sz="0" w:space="0" w:color="auto"/>
            <w:right w:val="none" w:sz="0" w:space="0" w:color="auto"/>
          </w:divBdr>
        </w:div>
      </w:divsChild>
    </w:div>
    <w:div w:id="200560599">
      <w:bodyDiv w:val="1"/>
      <w:marLeft w:val="0"/>
      <w:marRight w:val="0"/>
      <w:marTop w:val="0"/>
      <w:marBottom w:val="0"/>
      <w:divBdr>
        <w:top w:val="none" w:sz="0" w:space="0" w:color="auto"/>
        <w:left w:val="none" w:sz="0" w:space="0" w:color="auto"/>
        <w:bottom w:val="none" w:sz="0" w:space="0" w:color="auto"/>
        <w:right w:val="none" w:sz="0" w:space="0" w:color="auto"/>
      </w:divBdr>
    </w:div>
    <w:div w:id="200560847">
      <w:bodyDiv w:val="1"/>
      <w:marLeft w:val="0"/>
      <w:marRight w:val="0"/>
      <w:marTop w:val="0"/>
      <w:marBottom w:val="0"/>
      <w:divBdr>
        <w:top w:val="none" w:sz="0" w:space="0" w:color="auto"/>
        <w:left w:val="none" w:sz="0" w:space="0" w:color="auto"/>
        <w:bottom w:val="none" w:sz="0" w:space="0" w:color="auto"/>
        <w:right w:val="none" w:sz="0" w:space="0" w:color="auto"/>
      </w:divBdr>
    </w:div>
    <w:div w:id="201018130">
      <w:bodyDiv w:val="1"/>
      <w:marLeft w:val="0"/>
      <w:marRight w:val="0"/>
      <w:marTop w:val="0"/>
      <w:marBottom w:val="0"/>
      <w:divBdr>
        <w:top w:val="none" w:sz="0" w:space="0" w:color="auto"/>
        <w:left w:val="none" w:sz="0" w:space="0" w:color="auto"/>
        <w:bottom w:val="none" w:sz="0" w:space="0" w:color="auto"/>
        <w:right w:val="none" w:sz="0" w:space="0" w:color="auto"/>
      </w:divBdr>
    </w:div>
    <w:div w:id="201603256">
      <w:bodyDiv w:val="1"/>
      <w:marLeft w:val="0"/>
      <w:marRight w:val="0"/>
      <w:marTop w:val="0"/>
      <w:marBottom w:val="0"/>
      <w:divBdr>
        <w:top w:val="none" w:sz="0" w:space="0" w:color="auto"/>
        <w:left w:val="none" w:sz="0" w:space="0" w:color="auto"/>
        <w:bottom w:val="none" w:sz="0" w:space="0" w:color="auto"/>
        <w:right w:val="none" w:sz="0" w:space="0" w:color="auto"/>
      </w:divBdr>
    </w:div>
    <w:div w:id="201678721">
      <w:bodyDiv w:val="1"/>
      <w:marLeft w:val="0"/>
      <w:marRight w:val="0"/>
      <w:marTop w:val="0"/>
      <w:marBottom w:val="0"/>
      <w:divBdr>
        <w:top w:val="none" w:sz="0" w:space="0" w:color="auto"/>
        <w:left w:val="none" w:sz="0" w:space="0" w:color="auto"/>
        <w:bottom w:val="none" w:sz="0" w:space="0" w:color="auto"/>
        <w:right w:val="none" w:sz="0" w:space="0" w:color="auto"/>
      </w:divBdr>
    </w:div>
    <w:div w:id="201866996">
      <w:bodyDiv w:val="1"/>
      <w:marLeft w:val="0"/>
      <w:marRight w:val="0"/>
      <w:marTop w:val="0"/>
      <w:marBottom w:val="0"/>
      <w:divBdr>
        <w:top w:val="none" w:sz="0" w:space="0" w:color="auto"/>
        <w:left w:val="none" w:sz="0" w:space="0" w:color="auto"/>
        <w:bottom w:val="none" w:sz="0" w:space="0" w:color="auto"/>
        <w:right w:val="none" w:sz="0" w:space="0" w:color="auto"/>
      </w:divBdr>
    </w:div>
    <w:div w:id="202136484">
      <w:bodyDiv w:val="1"/>
      <w:marLeft w:val="0"/>
      <w:marRight w:val="0"/>
      <w:marTop w:val="0"/>
      <w:marBottom w:val="0"/>
      <w:divBdr>
        <w:top w:val="none" w:sz="0" w:space="0" w:color="auto"/>
        <w:left w:val="none" w:sz="0" w:space="0" w:color="auto"/>
        <w:bottom w:val="none" w:sz="0" w:space="0" w:color="auto"/>
        <w:right w:val="none" w:sz="0" w:space="0" w:color="auto"/>
      </w:divBdr>
      <w:divsChild>
        <w:div w:id="726805572">
          <w:marLeft w:val="480"/>
          <w:marRight w:val="0"/>
          <w:marTop w:val="0"/>
          <w:marBottom w:val="0"/>
          <w:divBdr>
            <w:top w:val="none" w:sz="0" w:space="0" w:color="auto"/>
            <w:left w:val="none" w:sz="0" w:space="0" w:color="auto"/>
            <w:bottom w:val="none" w:sz="0" w:space="0" w:color="auto"/>
            <w:right w:val="none" w:sz="0" w:space="0" w:color="auto"/>
          </w:divBdr>
        </w:div>
        <w:div w:id="1328821216">
          <w:marLeft w:val="480"/>
          <w:marRight w:val="0"/>
          <w:marTop w:val="0"/>
          <w:marBottom w:val="0"/>
          <w:divBdr>
            <w:top w:val="none" w:sz="0" w:space="0" w:color="auto"/>
            <w:left w:val="none" w:sz="0" w:space="0" w:color="auto"/>
            <w:bottom w:val="none" w:sz="0" w:space="0" w:color="auto"/>
            <w:right w:val="none" w:sz="0" w:space="0" w:color="auto"/>
          </w:divBdr>
        </w:div>
        <w:div w:id="1057778458">
          <w:marLeft w:val="480"/>
          <w:marRight w:val="0"/>
          <w:marTop w:val="0"/>
          <w:marBottom w:val="0"/>
          <w:divBdr>
            <w:top w:val="none" w:sz="0" w:space="0" w:color="auto"/>
            <w:left w:val="none" w:sz="0" w:space="0" w:color="auto"/>
            <w:bottom w:val="none" w:sz="0" w:space="0" w:color="auto"/>
            <w:right w:val="none" w:sz="0" w:space="0" w:color="auto"/>
          </w:divBdr>
        </w:div>
        <w:div w:id="1879466427">
          <w:marLeft w:val="480"/>
          <w:marRight w:val="0"/>
          <w:marTop w:val="0"/>
          <w:marBottom w:val="0"/>
          <w:divBdr>
            <w:top w:val="none" w:sz="0" w:space="0" w:color="auto"/>
            <w:left w:val="none" w:sz="0" w:space="0" w:color="auto"/>
            <w:bottom w:val="none" w:sz="0" w:space="0" w:color="auto"/>
            <w:right w:val="none" w:sz="0" w:space="0" w:color="auto"/>
          </w:divBdr>
        </w:div>
        <w:div w:id="1975482440">
          <w:marLeft w:val="480"/>
          <w:marRight w:val="0"/>
          <w:marTop w:val="0"/>
          <w:marBottom w:val="0"/>
          <w:divBdr>
            <w:top w:val="none" w:sz="0" w:space="0" w:color="auto"/>
            <w:left w:val="none" w:sz="0" w:space="0" w:color="auto"/>
            <w:bottom w:val="none" w:sz="0" w:space="0" w:color="auto"/>
            <w:right w:val="none" w:sz="0" w:space="0" w:color="auto"/>
          </w:divBdr>
        </w:div>
        <w:div w:id="47071898">
          <w:marLeft w:val="480"/>
          <w:marRight w:val="0"/>
          <w:marTop w:val="0"/>
          <w:marBottom w:val="0"/>
          <w:divBdr>
            <w:top w:val="none" w:sz="0" w:space="0" w:color="auto"/>
            <w:left w:val="none" w:sz="0" w:space="0" w:color="auto"/>
            <w:bottom w:val="none" w:sz="0" w:space="0" w:color="auto"/>
            <w:right w:val="none" w:sz="0" w:space="0" w:color="auto"/>
          </w:divBdr>
        </w:div>
        <w:div w:id="430247822">
          <w:marLeft w:val="480"/>
          <w:marRight w:val="0"/>
          <w:marTop w:val="0"/>
          <w:marBottom w:val="0"/>
          <w:divBdr>
            <w:top w:val="none" w:sz="0" w:space="0" w:color="auto"/>
            <w:left w:val="none" w:sz="0" w:space="0" w:color="auto"/>
            <w:bottom w:val="none" w:sz="0" w:space="0" w:color="auto"/>
            <w:right w:val="none" w:sz="0" w:space="0" w:color="auto"/>
          </w:divBdr>
        </w:div>
        <w:div w:id="985889297">
          <w:marLeft w:val="480"/>
          <w:marRight w:val="0"/>
          <w:marTop w:val="0"/>
          <w:marBottom w:val="0"/>
          <w:divBdr>
            <w:top w:val="none" w:sz="0" w:space="0" w:color="auto"/>
            <w:left w:val="none" w:sz="0" w:space="0" w:color="auto"/>
            <w:bottom w:val="none" w:sz="0" w:space="0" w:color="auto"/>
            <w:right w:val="none" w:sz="0" w:space="0" w:color="auto"/>
          </w:divBdr>
        </w:div>
        <w:div w:id="242181950">
          <w:marLeft w:val="480"/>
          <w:marRight w:val="0"/>
          <w:marTop w:val="0"/>
          <w:marBottom w:val="0"/>
          <w:divBdr>
            <w:top w:val="none" w:sz="0" w:space="0" w:color="auto"/>
            <w:left w:val="none" w:sz="0" w:space="0" w:color="auto"/>
            <w:bottom w:val="none" w:sz="0" w:space="0" w:color="auto"/>
            <w:right w:val="none" w:sz="0" w:space="0" w:color="auto"/>
          </w:divBdr>
        </w:div>
        <w:div w:id="1377972828">
          <w:marLeft w:val="480"/>
          <w:marRight w:val="0"/>
          <w:marTop w:val="0"/>
          <w:marBottom w:val="0"/>
          <w:divBdr>
            <w:top w:val="none" w:sz="0" w:space="0" w:color="auto"/>
            <w:left w:val="none" w:sz="0" w:space="0" w:color="auto"/>
            <w:bottom w:val="none" w:sz="0" w:space="0" w:color="auto"/>
            <w:right w:val="none" w:sz="0" w:space="0" w:color="auto"/>
          </w:divBdr>
        </w:div>
        <w:div w:id="2025472881">
          <w:marLeft w:val="480"/>
          <w:marRight w:val="0"/>
          <w:marTop w:val="0"/>
          <w:marBottom w:val="0"/>
          <w:divBdr>
            <w:top w:val="none" w:sz="0" w:space="0" w:color="auto"/>
            <w:left w:val="none" w:sz="0" w:space="0" w:color="auto"/>
            <w:bottom w:val="none" w:sz="0" w:space="0" w:color="auto"/>
            <w:right w:val="none" w:sz="0" w:space="0" w:color="auto"/>
          </w:divBdr>
        </w:div>
        <w:div w:id="1408502501">
          <w:marLeft w:val="480"/>
          <w:marRight w:val="0"/>
          <w:marTop w:val="0"/>
          <w:marBottom w:val="0"/>
          <w:divBdr>
            <w:top w:val="none" w:sz="0" w:space="0" w:color="auto"/>
            <w:left w:val="none" w:sz="0" w:space="0" w:color="auto"/>
            <w:bottom w:val="none" w:sz="0" w:space="0" w:color="auto"/>
            <w:right w:val="none" w:sz="0" w:space="0" w:color="auto"/>
          </w:divBdr>
        </w:div>
        <w:div w:id="261112154">
          <w:marLeft w:val="480"/>
          <w:marRight w:val="0"/>
          <w:marTop w:val="0"/>
          <w:marBottom w:val="0"/>
          <w:divBdr>
            <w:top w:val="none" w:sz="0" w:space="0" w:color="auto"/>
            <w:left w:val="none" w:sz="0" w:space="0" w:color="auto"/>
            <w:bottom w:val="none" w:sz="0" w:space="0" w:color="auto"/>
            <w:right w:val="none" w:sz="0" w:space="0" w:color="auto"/>
          </w:divBdr>
        </w:div>
        <w:div w:id="776951305">
          <w:marLeft w:val="480"/>
          <w:marRight w:val="0"/>
          <w:marTop w:val="0"/>
          <w:marBottom w:val="0"/>
          <w:divBdr>
            <w:top w:val="none" w:sz="0" w:space="0" w:color="auto"/>
            <w:left w:val="none" w:sz="0" w:space="0" w:color="auto"/>
            <w:bottom w:val="none" w:sz="0" w:space="0" w:color="auto"/>
            <w:right w:val="none" w:sz="0" w:space="0" w:color="auto"/>
          </w:divBdr>
        </w:div>
        <w:div w:id="664480903">
          <w:marLeft w:val="480"/>
          <w:marRight w:val="0"/>
          <w:marTop w:val="0"/>
          <w:marBottom w:val="0"/>
          <w:divBdr>
            <w:top w:val="none" w:sz="0" w:space="0" w:color="auto"/>
            <w:left w:val="none" w:sz="0" w:space="0" w:color="auto"/>
            <w:bottom w:val="none" w:sz="0" w:space="0" w:color="auto"/>
            <w:right w:val="none" w:sz="0" w:space="0" w:color="auto"/>
          </w:divBdr>
        </w:div>
        <w:div w:id="1075393969">
          <w:marLeft w:val="480"/>
          <w:marRight w:val="0"/>
          <w:marTop w:val="0"/>
          <w:marBottom w:val="0"/>
          <w:divBdr>
            <w:top w:val="none" w:sz="0" w:space="0" w:color="auto"/>
            <w:left w:val="none" w:sz="0" w:space="0" w:color="auto"/>
            <w:bottom w:val="none" w:sz="0" w:space="0" w:color="auto"/>
            <w:right w:val="none" w:sz="0" w:space="0" w:color="auto"/>
          </w:divBdr>
        </w:div>
        <w:div w:id="1832403626">
          <w:marLeft w:val="480"/>
          <w:marRight w:val="0"/>
          <w:marTop w:val="0"/>
          <w:marBottom w:val="0"/>
          <w:divBdr>
            <w:top w:val="none" w:sz="0" w:space="0" w:color="auto"/>
            <w:left w:val="none" w:sz="0" w:space="0" w:color="auto"/>
            <w:bottom w:val="none" w:sz="0" w:space="0" w:color="auto"/>
            <w:right w:val="none" w:sz="0" w:space="0" w:color="auto"/>
          </w:divBdr>
        </w:div>
        <w:div w:id="243414560">
          <w:marLeft w:val="480"/>
          <w:marRight w:val="0"/>
          <w:marTop w:val="0"/>
          <w:marBottom w:val="0"/>
          <w:divBdr>
            <w:top w:val="none" w:sz="0" w:space="0" w:color="auto"/>
            <w:left w:val="none" w:sz="0" w:space="0" w:color="auto"/>
            <w:bottom w:val="none" w:sz="0" w:space="0" w:color="auto"/>
            <w:right w:val="none" w:sz="0" w:space="0" w:color="auto"/>
          </w:divBdr>
        </w:div>
        <w:div w:id="1950117002">
          <w:marLeft w:val="480"/>
          <w:marRight w:val="0"/>
          <w:marTop w:val="0"/>
          <w:marBottom w:val="0"/>
          <w:divBdr>
            <w:top w:val="none" w:sz="0" w:space="0" w:color="auto"/>
            <w:left w:val="none" w:sz="0" w:space="0" w:color="auto"/>
            <w:bottom w:val="none" w:sz="0" w:space="0" w:color="auto"/>
            <w:right w:val="none" w:sz="0" w:space="0" w:color="auto"/>
          </w:divBdr>
        </w:div>
        <w:div w:id="364604133">
          <w:marLeft w:val="480"/>
          <w:marRight w:val="0"/>
          <w:marTop w:val="0"/>
          <w:marBottom w:val="0"/>
          <w:divBdr>
            <w:top w:val="none" w:sz="0" w:space="0" w:color="auto"/>
            <w:left w:val="none" w:sz="0" w:space="0" w:color="auto"/>
            <w:bottom w:val="none" w:sz="0" w:space="0" w:color="auto"/>
            <w:right w:val="none" w:sz="0" w:space="0" w:color="auto"/>
          </w:divBdr>
        </w:div>
        <w:div w:id="2143159012">
          <w:marLeft w:val="480"/>
          <w:marRight w:val="0"/>
          <w:marTop w:val="0"/>
          <w:marBottom w:val="0"/>
          <w:divBdr>
            <w:top w:val="none" w:sz="0" w:space="0" w:color="auto"/>
            <w:left w:val="none" w:sz="0" w:space="0" w:color="auto"/>
            <w:bottom w:val="none" w:sz="0" w:space="0" w:color="auto"/>
            <w:right w:val="none" w:sz="0" w:space="0" w:color="auto"/>
          </w:divBdr>
        </w:div>
        <w:div w:id="2060736594">
          <w:marLeft w:val="480"/>
          <w:marRight w:val="0"/>
          <w:marTop w:val="0"/>
          <w:marBottom w:val="0"/>
          <w:divBdr>
            <w:top w:val="none" w:sz="0" w:space="0" w:color="auto"/>
            <w:left w:val="none" w:sz="0" w:space="0" w:color="auto"/>
            <w:bottom w:val="none" w:sz="0" w:space="0" w:color="auto"/>
            <w:right w:val="none" w:sz="0" w:space="0" w:color="auto"/>
          </w:divBdr>
        </w:div>
        <w:div w:id="1624339059">
          <w:marLeft w:val="480"/>
          <w:marRight w:val="0"/>
          <w:marTop w:val="0"/>
          <w:marBottom w:val="0"/>
          <w:divBdr>
            <w:top w:val="none" w:sz="0" w:space="0" w:color="auto"/>
            <w:left w:val="none" w:sz="0" w:space="0" w:color="auto"/>
            <w:bottom w:val="none" w:sz="0" w:space="0" w:color="auto"/>
            <w:right w:val="none" w:sz="0" w:space="0" w:color="auto"/>
          </w:divBdr>
        </w:div>
        <w:div w:id="1482504879">
          <w:marLeft w:val="480"/>
          <w:marRight w:val="0"/>
          <w:marTop w:val="0"/>
          <w:marBottom w:val="0"/>
          <w:divBdr>
            <w:top w:val="none" w:sz="0" w:space="0" w:color="auto"/>
            <w:left w:val="none" w:sz="0" w:space="0" w:color="auto"/>
            <w:bottom w:val="none" w:sz="0" w:space="0" w:color="auto"/>
            <w:right w:val="none" w:sz="0" w:space="0" w:color="auto"/>
          </w:divBdr>
        </w:div>
        <w:div w:id="1386293828">
          <w:marLeft w:val="480"/>
          <w:marRight w:val="0"/>
          <w:marTop w:val="0"/>
          <w:marBottom w:val="0"/>
          <w:divBdr>
            <w:top w:val="none" w:sz="0" w:space="0" w:color="auto"/>
            <w:left w:val="none" w:sz="0" w:space="0" w:color="auto"/>
            <w:bottom w:val="none" w:sz="0" w:space="0" w:color="auto"/>
            <w:right w:val="none" w:sz="0" w:space="0" w:color="auto"/>
          </w:divBdr>
        </w:div>
      </w:divsChild>
    </w:div>
    <w:div w:id="202249308">
      <w:bodyDiv w:val="1"/>
      <w:marLeft w:val="0"/>
      <w:marRight w:val="0"/>
      <w:marTop w:val="0"/>
      <w:marBottom w:val="0"/>
      <w:divBdr>
        <w:top w:val="none" w:sz="0" w:space="0" w:color="auto"/>
        <w:left w:val="none" w:sz="0" w:space="0" w:color="auto"/>
        <w:bottom w:val="none" w:sz="0" w:space="0" w:color="auto"/>
        <w:right w:val="none" w:sz="0" w:space="0" w:color="auto"/>
      </w:divBdr>
    </w:div>
    <w:div w:id="202445270">
      <w:bodyDiv w:val="1"/>
      <w:marLeft w:val="0"/>
      <w:marRight w:val="0"/>
      <w:marTop w:val="0"/>
      <w:marBottom w:val="0"/>
      <w:divBdr>
        <w:top w:val="none" w:sz="0" w:space="0" w:color="auto"/>
        <w:left w:val="none" w:sz="0" w:space="0" w:color="auto"/>
        <w:bottom w:val="none" w:sz="0" w:space="0" w:color="auto"/>
        <w:right w:val="none" w:sz="0" w:space="0" w:color="auto"/>
      </w:divBdr>
    </w:div>
    <w:div w:id="202638824">
      <w:bodyDiv w:val="1"/>
      <w:marLeft w:val="0"/>
      <w:marRight w:val="0"/>
      <w:marTop w:val="0"/>
      <w:marBottom w:val="0"/>
      <w:divBdr>
        <w:top w:val="none" w:sz="0" w:space="0" w:color="auto"/>
        <w:left w:val="none" w:sz="0" w:space="0" w:color="auto"/>
        <w:bottom w:val="none" w:sz="0" w:space="0" w:color="auto"/>
        <w:right w:val="none" w:sz="0" w:space="0" w:color="auto"/>
      </w:divBdr>
    </w:div>
    <w:div w:id="202904466">
      <w:bodyDiv w:val="1"/>
      <w:marLeft w:val="0"/>
      <w:marRight w:val="0"/>
      <w:marTop w:val="0"/>
      <w:marBottom w:val="0"/>
      <w:divBdr>
        <w:top w:val="none" w:sz="0" w:space="0" w:color="auto"/>
        <w:left w:val="none" w:sz="0" w:space="0" w:color="auto"/>
        <w:bottom w:val="none" w:sz="0" w:space="0" w:color="auto"/>
        <w:right w:val="none" w:sz="0" w:space="0" w:color="auto"/>
      </w:divBdr>
    </w:div>
    <w:div w:id="202984113">
      <w:bodyDiv w:val="1"/>
      <w:marLeft w:val="0"/>
      <w:marRight w:val="0"/>
      <w:marTop w:val="0"/>
      <w:marBottom w:val="0"/>
      <w:divBdr>
        <w:top w:val="none" w:sz="0" w:space="0" w:color="auto"/>
        <w:left w:val="none" w:sz="0" w:space="0" w:color="auto"/>
        <w:bottom w:val="none" w:sz="0" w:space="0" w:color="auto"/>
        <w:right w:val="none" w:sz="0" w:space="0" w:color="auto"/>
      </w:divBdr>
    </w:div>
    <w:div w:id="203758342">
      <w:bodyDiv w:val="1"/>
      <w:marLeft w:val="0"/>
      <w:marRight w:val="0"/>
      <w:marTop w:val="0"/>
      <w:marBottom w:val="0"/>
      <w:divBdr>
        <w:top w:val="none" w:sz="0" w:space="0" w:color="auto"/>
        <w:left w:val="none" w:sz="0" w:space="0" w:color="auto"/>
        <w:bottom w:val="none" w:sz="0" w:space="0" w:color="auto"/>
        <w:right w:val="none" w:sz="0" w:space="0" w:color="auto"/>
      </w:divBdr>
    </w:div>
    <w:div w:id="204026502">
      <w:bodyDiv w:val="1"/>
      <w:marLeft w:val="0"/>
      <w:marRight w:val="0"/>
      <w:marTop w:val="0"/>
      <w:marBottom w:val="0"/>
      <w:divBdr>
        <w:top w:val="none" w:sz="0" w:space="0" w:color="auto"/>
        <w:left w:val="none" w:sz="0" w:space="0" w:color="auto"/>
        <w:bottom w:val="none" w:sz="0" w:space="0" w:color="auto"/>
        <w:right w:val="none" w:sz="0" w:space="0" w:color="auto"/>
      </w:divBdr>
    </w:div>
    <w:div w:id="204801489">
      <w:bodyDiv w:val="1"/>
      <w:marLeft w:val="0"/>
      <w:marRight w:val="0"/>
      <w:marTop w:val="0"/>
      <w:marBottom w:val="0"/>
      <w:divBdr>
        <w:top w:val="none" w:sz="0" w:space="0" w:color="auto"/>
        <w:left w:val="none" w:sz="0" w:space="0" w:color="auto"/>
        <w:bottom w:val="none" w:sz="0" w:space="0" w:color="auto"/>
        <w:right w:val="none" w:sz="0" w:space="0" w:color="auto"/>
      </w:divBdr>
    </w:div>
    <w:div w:id="204946606">
      <w:bodyDiv w:val="1"/>
      <w:marLeft w:val="0"/>
      <w:marRight w:val="0"/>
      <w:marTop w:val="0"/>
      <w:marBottom w:val="0"/>
      <w:divBdr>
        <w:top w:val="none" w:sz="0" w:space="0" w:color="auto"/>
        <w:left w:val="none" w:sz="0" w:space="0" w:color="auto"/>
        <w:bottom w:val="none" w:sz="0" w:space="0" w:color="auto"/>
        <w:right w:val="none" w:sz="0" w:space="0" w:color="auto"/>
      </w:divBdr>
    </w:div>
    <w:div w:id="205413353">
      <w:bodyDiv w:val="1"/>
      <w:marLeft w:val="0"/>
      <w:marRight w:val="0"/>
      <w:marTop w:val="0"/>
      <w:marBottom w:val="0"/>
      <w:divBdr>
        <w:top w:val="none" w:sz="0" w:space="0" w:color="auto"/>
        <w:left w:val="none" w:sz="0" w:space="0" w:color="auto"/>
        <w:bottom w:val="none" w:sz="0" w:space="0" w:color="auto"/>
        <w:right w:val="none" w:sz="0" w:space="0" w:color="auto"/>
      </w:divBdr>
    </w:div>
    <w:div w:id="205987839">
      <w:bodyDiv w:val="1"/>
      <w:marLeft w:val="0"/>
      <w:marRight w:val="0"/>
      <w:marTop w:val="0"/>
      <w:marBottom w:val="0"/>
      <w:divBdr>
        <w:top w:val="none" w:sz="0" w:space="0" w:color="auto"/>
        <w:left w:val="none" w:sz="0" w:space="0" w:color="auto"/>
        <w:bottom w:val="none" w:sz="0" w:space="0" w:color="auto"/>
        <w:right w:val="none" w:sz="0" w:space="0" w:color="auto"/>
      </w:divBdr>
    </w:div>
    <w:div w:id="207113069">
      <w:bodyDiv w:val="1"/>
      <w:marLeft w:val="0"/>
      <w:marRight w:val="0"/>
      <w:marTop w:val="0"/>
      <w:marBottom w:val="0"/>
      <w:divBdr>
        <w:top w:val="none" w:sz="0" w:space="0" w:color="auto"/>
        <w:left w:val="none" w:sz="0" w:space="0" w:color="auto"/>
        <w:bottom w:val="none" w:sz="0" w:space="0" w:color="auto"/>
        <w:right w:val="none" w:sz="0" w:space="0" w:color="auto"/>
      </w:divBdr>
    </w:div>
    <w:div w:id="207113986">
      <w:bodyDiv w:val="1"/>
      <w:marLeft w:val="0"/>
      <w:marRight w:val="0"/>
      <w:marTop w:val="0"/>
      <w:marBottom w:val="0"/>
      <w:divBdr>
        <w:top w:val="none" w:sz="0" w:space="0" w:color="auto"/>
        <w:left w:val="none" w:sz="0" w:space="0" w:color="auto"/>
        <w:bottom w:val="none" w:sz="0" w:space="0" w:color="auto"/>
        <w:right w:val="none" w:sz="0" w:space="0" w:color="auto"/>
      </w:divBdr>
    </w:div>
    <w:div w:id="207185882">
      <w:bodyDiv w:val="1"/>
      <w:marLeft w:val="0"/>
      <w:marRight w:val="0"/>
      <w:marTop w:val="0"/>
      <w:marBottom w:val="0"/>
      <w:divBdr>
        <w:top w:val="none" w:sz="0" w:space="0" w:color="auto"/>
        <w:left w:val="none" w:sz="0" w:space="0" w:color="auto"/>
        <w:bottom w:val="none" w:sz="0" w:space="0" w:color="auto"/>
        <w:right w:val="none" w:sz="0" w:space="0" w:color="auto"/>
      </w:divBdr>
    </w:div>
    <w:div w:id="207449289">
      <w:bodyDiv w:val="1"/>
      <w:marLeft w:val="0"/>
      <w:marRight w:val="0"/>
      <w:marTop w:val="0"/>
      <w:marBottom w:val="0"/>
      <w:divBdr>
        <w:top w:val="none" w:sz="0" w:space="0" w:color="auto"/>
        <w:left w:val="none" w:sz="0" w:space="0" w:color="auto"/>
        <w:bottom w:val="none" w:sz="0" w:space="0" w:color="auto"/>
        <w:right w:val="none" w:sz="0" w:space="0" w:color="auto"/>
      </w:divBdr>
    </w:div>
    <w:div w:id="207763099">
      <w:bodyDiv w:val="1"/>
      <w:marLeft w:val="0"/>
      <w:marRight w:val="0"/>
      <w:marTop w:val="0"/>
      <w:marBottom w:val="0"/>
      <w:divBdr>
        <w:top w:val="none" w:sz="0" w:space="0" w:color="auto"/>
        <w:left w:val="none" w:sz="0" w:space="0" w:color="auto"/>
        <w:bottom w:val="none" w:sz="0" w:space="0" w:color="auto"/>
        <w:right w:val="none" w:sz="0" w:space="0" w:color="auto"/>
      </w:divBdr>
    </w:div>
    <w:div w:id="207880998">
      <w:bodyDiv w:val="1"/>
      <w:marLeft w:val="0"/>
      <w:marRight w:val="0"/>
      <w:marTop w:val="0"/>
      <w:marBottom w:val="0"/>
      <w:divBdr>
        <w:top w:val="none" w:sz="0" w:space="0" w:color="auto"/>
        <w:left w:val="none" w:sz="0" w:space="0" w:color="auto"/>
        <w:bottom w:val="none" w:sz="0" w:space="0" w:color="auto"/>
        <w:right w:val="none" w:sz="0" w:space="0" w:color="auto"/>
      </w:divBdr>
    </w:div>
    <w:div w:id="208274289">
      <w:bodyDiv w:val="1"/>
      <w:marLeft w:val="0"/>
      <w:marRight w:val="0"/>
      <w:marTop w:val="0"/>
      <w:marBottom w:val="0"/>
      <w:divBdr>
        <w:top w:val="none" w:sz="0" w:space="0" w:color="auto"/>
        <w:left w:val="none" w:sz="0" w:space="0" w:color="auto"/>
        <w:bottom w:val="none" w:sz="0" w:space="0" w:color="auto"/>
        <w:right w:val="none" w:sz="0" w:space="0" w:color="auto"/>
      </w:divBdr>
    </w:div>
    <w:div w:id="208495503">
      <w:bodyDiv w:val="1"/>
      <w:marLeft w:val="0"/>
      <w:marRight w:val="0"/>
      <w:marTop w:val="0"/>
      <w:marBottom w:val="0"/>
      <w:divBdr>
        <w:top w:val="none" w:sz="0" w:space="0" w:color="auto"/>
        <w:left w:val="none" w:sz="0" w:space="0" w:color="auto"/>
        <w:bottom w:val="none" w:sz="0" w:space="0" w:color="auto"/>
        <w:right w:val="none" w:sz="0" w:space="0" w:color="auto"/>
      </w:divBdr>
    </w:div>
    <w:div w:id="208803732">
      <w:bodyDiv w:val="1"/>
      <w:marLeft w:val="0"/>
      <w:marRight w:val="0"/>
      <w:marTop w:val="0"/>
      <w:marBottom w:val="0"/>
      <w:divBdr>
        <w:top w:val="none" w:sz="0" w:space="0" w:color="auto"/>
        <w:left w:val="none" w:sz="0" w:space="0" w:color="auto"/>
        <w:bottom w:val="none" w:sz="0" w:space="0" w:color="auto"/>
        <w:right w:val="none" w:sz="0" w:space="0" w:color="auto"/>
      </w:divBdr>
    </w:div>
    <w:div w:id="208886063">
      <w:bodyDiv w:val="1"/>
      <w:marLeft w:val="0"/>
      <w:marRight w:val="0"/>
      <w:marTop w:val="0"/>
      <w:marBottom w:val="0"/>
      <w:divBdr>
        <w:top w:val="none" w:sz="0" w:space="0" w:color="auto"/>
        <w:left w:val="none" w:sz="0" w:space="0" w:color="auto"/>
        <w:bottom w:val="none" w:sz="0" w:space="0" w:color="auto"/>
        <w:right w:val="none" w:sz="0" w:space="0" w:color="auto"/>
      </w:divBdr>
    </w:div>
    <w:div w:id="209272160">
      <w:bodyDiv w:val="1"/>
      <w:marLeft w:val="0"/>
      <w:marRight w:val="0"/>
      <w:marTop w:val="0"/>
      <w:marBottom w:val="0"/>
      <w:divBdr>
        <w:top w:val="none" w:sz="0" w:space="0" w:color="auto"/>
        <w:left w:val="none" w:sz="0" w:space="0" w:color="auto"/>
        <w:bottom w:val="none" w:sz="0" w:space="0" w:color="auto"/>
        <w:right w:val="none" w:sz="0" w:space="0" w:color="auto"/>
      </w:divBdr>
    </w:div>
    <w:div w:id="209339229">
      <w:bodyDiv w:val="1"/>
      <w:marLeft w:val="0"/>
      <w:marRight w:val="0"/>
      <w:marTop w:val="0"/>
      <w:marBottom w:val="0"/>
      <w:divBdr>
        <w:top w:val="none" w:sz="0" w:space="0" w:color="auto"/>
        <w:left w:val="none" w:sz="0" w:space="0" w:color="auto"/>
        <w:bottom w:val="none" w:sz="0" w:space="0" w:color="auto"/>
        <w:right w:val="none" w:sz="0" w:space="0" w:color="auto"/>
      </w:divBdr>
    </w:div>
    <w:div w:id="209607981">
      <w:bodyDiv w:val="1"/>
      <w:marLeft w:val="0"/>
      <w:marRight w:val="0"/>
      <w:marTop w:val="0"/>
      <w:marBottom w:val="0"/>
      <w:divBdr>
        <w:top w:val="none" w:sz="0" w:space="0" w:color="auto"/>
        <w:left w:val="none" w:sz="0" w:space="0" w:color="auto"/>
        <w:bottom w:val="none" w:sz="0" w:space="0" w:color="auto"/>
        <w:right w:val="none" w:sz="0" w:space="0" w:color="auto"/>
      </w:divBdr>
    </w:div>
    <w:div w:id="209733167">
      <w:bodyDiv w:val="1"/>
      <w:marLeft w:val="0"/>
      <w:marRight w:val="0"/>
      <w:marTop w:val="0"/>
      <w:marBottom w:val="0"/>
      <w:divBdr>
        <w:top w:val="none" w:sz="0" w:space="0" w:color="auto"/>
        <w:left w:val="none" w:sz="0" w:space="0" w:color="auto"/>
        <w:bottom w:val="none" w:sz="0" w:space="0" w:color="auto"/>
        <w:right w:val="none" w:sz="0" w:space="0" w:color="auto"/>
      </w:divBdr>
    </w:div>
    <w:div w:id="210382359">
      <w:bodyDiv w:val="1"/>
      <w:marLeft w:val="0"/>
      <w:marRight w:val="0"/>
      <w:marTop w:val="0"/>
      <w:marBottom w:val="0"/>
      <w:divBdr>
        <w:top w:val="none" w:sz="0" w:space="0" w:color="auto"/>
        <w:left w:val="none" w:sz="0" w:space="0" w:color="auto"/>
        <w:bottom w:val="none" w:sz="0" w:space="0" w:color="auto"/>
        <w:right w:val="none" w:sz="0" w:space="0" w:color="auto"/>
      </w:divBdr>
    </w:div>
    <w:div w:id="211037183">
      <w:bodyDiv w:val="1"/>
      <w:marLeft w:val="0"/>
      <w:marRight w:val="0"/>
      <w:marTop w:val="0"/>
      <w:marBottom w:val="0"/>
      <w:divBdr>
        <w:top w:val="none" w:sz="0" w:space="0" w:color="auto"/>
        <w:left w:val="none" w:sz="0" w:space="0" w:color="auto"/>
        <w:bottom w:val="none" w:sz="0" w:space="0" w:color="auto"/>
        <w:right w:val="none" w:sz="0" w:space="0" w:color="auto"/>
      </w:divBdr>
    </w:div>
    <w:div w:id="211119065">
      <w:bodyDiv w:val="1"/>
      <w:marLeft w:val="0"/>
      <w:marRight w:val="0"/>
      <w:marTop w:val="0"/>
      <w:marBottom w:val="0"/>
      <w:divBdr>
        <w:top w:val="none" w:sz="0" w:space="0" w:color="auto"/>
        <w:left w:val="none" w:sz="0" w:space="0" w:color="auto"/>
        <w:bottom w:val="none" w:sz="0" w:space="0" w:color="auto"/>
        <w:right w:val="none" w:sz="0" w:space="0" w:color="auto"/>
      </w:divBdr>
    </w:div>
    <w:div w:id="211575560">
      <w:bodyDiv w:val="1"/>
      <w:marLeft w:val="0"/>
      <w:marRight w:val="0"/>
      <w:marTop w:val="0"/>
      <w:marBottom w:val="0"/>
      <w:divBdr>
        <w:top w:val="none" w:sz="0" w:space="0" w:color="auto"/>
        <w:left w:val="none" w:sz="0" w:space="0" w:color="auto"/>
        <w:bottom w:val="none" w:sz="0" w:space="0" w:color="auto"/>
        <w:right w:val="none" w:sz="0" w:space="0" w:color="auto"/>
      </w:divBdr>
    </w:div>
    <w:div w:id="214587898">
      <w:bodyDiv w:val="1"/>
      <w:marLeft w:val="0"/>
      <w:marRight w:val="0"/>
      <w:marTop w:val="0"/>
      <w:marBottom w:val="0"/>
      <w:divBdr>
        <w:top w:val="none" w:sz="0" w:space="0" w:color="auto"/>
        <w:left w:val="none" w:sz="0" w:space="0" w:color="auto"/>
        <w:bottom w:val="none" w:sz="0" w:space="0" w:color="auto"/>
        <w:right w:val="none" w:sz="0" w:space="0" w:color="auto"/>
      </w:divBdr>
      <w:divsChild>
        <w:div w:id="113253922">
          <w:marLeft w:val="480"/>
          <w:marRight w:val="0"/>
          <w:marTop w:val="0"/>
          <w:marBottom w:val="0"/>
          <w:divBdr>
            <w:top w:val="none" w:sz="0" w:space="0" w:color="auto"/>
            <w:left w:val="none" w:sz="0" w:space="0" w:color="auto"/>
            <w:bottom w:val="none" w:sz="0" w:space="0" w:color="auto"/>
            <w:right w:val="none" w:sz="0" w:space="0" w:color="auto"/>
          </w:divBdr>
        </w:div>
        <w:div w:id="48918124">
          <w:marLeft w:val="480"/>
          <w:marRight w:val="0"/>
          <w:marTop w:val="0"/>
          <w:marBottom w:val="0"/>
          <w:divBdr>
            <w:top w:val="none" w:sz="0" w:space="0" w:color="auto"/>
            <w:left w:val="none" w:sz="0" w:space="0" w:color="auto"/>
            <w:bottom w:val="none" w:sz="0" w:space="0" w:color="auto"/>
            <w:right w:val="none" w:sz="0" w:space="0" w:color="auto"/>
          </w:divBdr>
        </w:div>
        <w:div w:id="1105270901">
          <w:marLeft w:val="480"/>
          <w:marRight w:val="0"/>
          <w:marTop w:val="0"/>
          <w:marBottom w:val="0"/>
          <w:divBdr>
            <w:top w:val="none" w:sz="0" w:space="0" w:color="auto"/>
            <w:left w:val="none" w:sz="0" w:space="0" w:color="auto"/>
            <w:bottom w:val="none" w:sz="0" w:space="0" w:color="auto"/>
            <w:right w:val="none" w:sz="0" w:space="0" w:color="auto"/>
          </w:divBdr>
        </w:div>
        <w:div w:id="1321692558">
          <w:marLeft w:val="480"/>
          <w:marRight w:val="0"/>
          <w:marTop w:val="0"/>
          <w:marBottom w:val="0"/>
          <w:divBdr>
            <w:top w:val="none" w:sz="0" w:space="0" w:color="auto"/>
            <w:left w:val="none" w:sz="0" w:space="0" w:color="auto"/>
            <w:bottom w:val="none" w:sz="0" w:space="0" w:color="auto"/>
            <w:right w:val="none" w:sz="0" w:space="0" w:color="auto"/>
          </w:divBdr>
        </w:div>
        <w:div w:id="132337459">
          <w:marLeft w:val="480"/>
          <w:marRight w:val="0"/>
          <w:marTop w:val="0"/>
          <w:marBottom w:val="0"/>
          <w:divBdr>
            <w:top w:val="none" w:sz="0" w:space="0" w:color="auto"/>
            <w:left w:val="none" w:sz="0" w:space="0" w:color="auto"/>
            <w:bottom w:val="none" w:sz="0" w:space="0" w:color="auto"/>
            <w:right w:val="none" w:sz="0" w:space="0" w:color="auto"/>
          </w:divBdr>
        </w:div>
        <w:div w:id="1836457283">
          <w:marLeft w:val="480"/>
          <w:marRight w:val="0"/>
          <w:marTop w:val="0"/>
          <w:marBottom w:val="0"/>
          <w:divBdr>
            <w:top w:val="none" w:sz="0" w:space="0" w:color="auto"/>
            <w:left w:val="none" w:sz="0" w:space="0" w:color="auto"/>
            <w:bottom w:val="none" w:sz="0" w:space="0" w:color="auto"/>
            <w:right w:val="none" w:sz="0" w:space="0" w:color="auto"/>
          </w:divBdr>
        </w:div>
        <w:div w:id="885606560">
          <w:marLeft w:val="480"/>
          <w:marRight w:val="0"/>
          <w:marTop w:val="0"/>
          <w:marBottom w:val="0"/>
          <w:divBdr>
            <w:top w:val="none" w:sz="0" w:space="0" w:color="auto"/>
            <w:left w:val="none" w:sz="0" w:space="0" w:color="auto"/>
            <w:bottom w:val="none" w:sz="0" w:space="0" w:color="auto"/>
            <w:right w:val="none" w:sz="0" w:space="0" w:color="auto"/>
          </w:divBdr>
        </w:div>
        <w:div w:id="1022438187">
          <w:marLeft w:val="480"/>
          <w:marRight w:val="0"/>
          <w:marTop w:val="0"/>
          <w:marBottom w:val="0"/>
          <w:divBdr>
            <w:top w:val="none" w:sz="0" w:space="0" w:color="auto"/>
            <w:left w:val="none" w:sz="0" w:space="0" w:color="auto"/>
            <w:bottom w:val="none" w:sz="0" w:space="0" w:color="auto"/>
            <w:right w:val="none" w:sz="0" w:space="0" w:color="auto"/>
          </w:divBdr>
        </w:div>
        <w:div w:id="692388119">
          <w:marLeft w:val="480"/>
          <w:marRight w:val="0"/>
          <w:marTop w:val="0"/>
          <w:marBottom w:val="0"/>
          <w:divBdr>
            <w:top w:val="none" w:sz="0" w:space="0" w:color="auto"/>
            <w:left w:val="none" w:sz="0" w:space="0" w:color="auto"/>
            <w:bottom w:val="none" w:sz="0" w:space="0" w:color="auto"/>
            <w:right w:val="none" w:sz="0" w:space="0" w:color="auto"/>
          </w:divBdr>
        </w:div>
        <w:div w:id="1438678803">
          <w:marLeft w:val="480"/>
          <w:marRight w:val="0"/>
          <w:marTop w:val="0"/>
          <w:marBottom w:val="0"/>
          <w:divBdr>
            <w:top w:val="none" w:sz="0" w:space="0" w:color="auto"/>
            <w:left w:val="none" w:sz="0" w:space="0" w:color="auto"/>
            <w:bottom w:val="none" w:sz="0" w:space="0" w:color="auto"/>
            <w:right w:val="none" w:sz="0" w:space="0" w:color="auto"/>
          </w:divBdr>
        </w:div>
        <w:div w:id="976684845">
          <w:marLeft w:val="480"/>
          <w:marRight w:val="0"/>
          <w:marTop w:val="0"/>
          <w:marBottom w:val="0"/>
          <w:divBdr>
            <w:top w:val="none" w:sz="0" w:space="0" w:color="auto"/>
            <w:left w:val="none" w:sz="0" w:space="0" w:color="auto"/>
            <w:bottom w:val="none" w:sz="0" w:space="0" w:color="auto"/>
            <w:right w:val="none" w:sz="0" w:space="0" w:color="auto"/>
          </w:divBdr>
        </w:div>
        <w:div w:id="1306279683">
          <w:marLeft w:val="480"/>
          <w:marRight w:val="0"/>
          <w:marTop w:val="0"/>
          <w:marBottom w:val="0"/>
          <w:divBdr>
            <w:top w:val="none" w:sz="0" w:space="0" w:color="auto"/>
            <w:left w:val="none" w:sz="0" w:space="0" w:color="auto"/>
            <w:bottom w:val="none" w:sz="0" w:space="0" w:color="auto"/>
            <w:right w:val="none" w:sz="0" w:space="0" w:color="auto"/>
          </w:divBdr>
        </w:div>
        <w:div w:id="30345000">
          <w:marLeft w:val="480"/>
          <w:marRight w:val="0"/>
          <w:marTop w:val="0"/>
          <w:marBottom w:val="0"/>
          <w:divBdr>
            <w:top w:val="none" w:sz="0" w:space="0" w:color="auto"/>
            <w:left w:val="none" w:sz="0" w:space="0" w:color="auto"/>
            <w:bottom w:val="none" w:sz="0" w:space="0" w:color="auto"/>
            <w:right w:val="none" w:sz="0" w:space="0" w:color="auto"/>
          </w:divBdr>
        </w:div>
        <w:div w:id="111872304">
          <w:marLeft w:val="480"/>
          <w:marRight w:val="0"/>
          <w:marTop w:val="0"/>
          <w:marBottom w:val="0"/>
          <w:divBdr>
            <w:top w:val="none" w:sz="0" w:space="0" w:color="auto"/>
            <w:left w:val="none" w:sz="0" w:space="0" w:color="auto"/>
            <w:bottom w:val="none" w:sz="0" w:space="0" w:color="auto"/>
            <w:right w:val="none" w:sz="0" w:space="0" w:color="auto"/>
          </w:divBdr>
        </w:div>
        <w:div w:id="9912560">
          <w:marLeft w:val="480"/>
          <w:marRight w:val="0"/>
          <w:marTop w:val="0"/>
          <w:marBottom w:val="0"/>
          <w:divBdr>
            <w:top w:val="none" w:sz="0" w:space="0" w:color="auto"/>
            <w:left w:val="none" w:sz="0" w:space="0" w:color="auto"/>
            <w:bottom w:val="none" w:sz="0" w:space="0" w:color="auto"/>
            <w:right w:val="none" w:sz="0" w:space="0" w:color="auto"/>
          </w:divBdr>
        </w:div>
        <w:div w:id="1457140432">
          <w:marLeft w:val="480"/>
          <w:marRight w:val="0"/>
          <w:marTop w:val="0"/>
          <w:marBottom w:val="0"/>
          <w:divBdr>
            <w:top w:val="none" w:sz="0" w:space="0" w:color="auto"/>
            <w:left w:val="none" w:sz="0" w:space="0" w:color="auto"/>
            <w:bottom w:val="none" w:sz="0" w:space="0" w:color="auto"/>
            <w:right w:val="none" w:sz="0" w:space="0" w:color="auto"/>
          </w:divBdr>
        </w:div>
        <w:div w:id="1641694195">
          <w:marLeft w:val="480"/>
          <w:marRight w:val="0"/>
          <w:marTop w:val="0"/>
          <w:marBottom w:val="0"/>
          <w:divBdr>
            <w:top w:val="none" w:sz="0" w:space="0" w:color="auto"/>
            <w:left w:val="none" w:sz="0" w:space="0" w:color="auto"/>
            <w:bottom w:val="none" w:sz="0" w:space="0" w:color="auto"/>
            <w:right w:val="none" w:sz="0" w:space="0" w:color="auto"/>
          </w:divBdr>
        </w:div>
        <w:div w:id="1460878713">
          <w:marLeft w:val="480"/>
          <w:marRight w:val="0"/>
          <w:marTop w:val="0"/>
          <w:marBottom w:val="0"/>
          <w:divBdr>
            <w:top w:val="none" w:sz="0" w:space="0" w:color="auto"/>
            <w:left w:val="none" w:sz="0" w:space="0" w:color="auto"/>
            <w:bottom w:val="none" w:sz="0" w:space="0" w:color="auto"/>
            <w:right w:val="none" w:sz="0" w:space="0" w:color="auto"/>
          </w:divBdr>
        </w:div>
        <w:div w:id="1942106756">
          <w:marLeft w:val="480"/>
          <w:marRight w:val="0"/>
          <w:marTop w:val="0"/>
          <w:marBottom w:val="0"/>
          <w:divBdr>
            <w:top w:val="none" w:sz="0" w:space="0" w:color="auto"/>
            <w:left w:val="none" w:sz="0" w:space="0" w:color="auto"/>
            <w:bottom w:val="none" w:sz="0" w:space="0" w:color="auto"/>
            <w:right w:val="none" w:sz="0" w:space="0" w:color="auto"/>
          </w:divBdr>
        </w:div>
        <w:div w:id="2008744542">
          <w:marLeft w:val="480"/>
          <w:marRight w:val="0"/>
          <w:marTop w:val="0"/>
          <w:marBottom w:val="0"/>
          <w:divBdr>
            <w:top w:val="none" w:sz="0" w:space="0" w:color="auto"/>
            <w:left w:val="none" w:sz="0" w:space="0" w:color="auto"/>
            <w:bottom w:val="none" w:sz="0" w:space="0" w:color="auto"/>
            <w:right w:val="none" w:sz="0" w:space="0" w:color="auto"/>
          </w:divBdr>
        </w:div>
        <w:div w:id="1416515592">
          <w:marLeft w:val="480"/>
          <w:marRight w:val="0"/>
          <w:marTop w:val="0"/>
          <w:marBottom w:val="0"/>
          <w:divBdr>
            <w:top w:val="none" w:sz="0" w:space="0" w:color="auto"/>
            <w:left w:val="none" w:sz="0" w:space="0" w:color="auto"/>
            <w:bottom w:val="none" w:sz="0" w:space="0" w:color="auto"/>
            <w:right w:val="none" w:sz="0" w:space="0" w:color="auto"/>
          </w:divBdr>
        </w:div>
        <w:div w:id="1932926365">
          <w:marLeft w:val="480"/>
          <w:marRight w:val="0"/>
          <w:marTop w:val="0"/>
          <w:marBottom w:val="0"/>
          <w:divBdr>
            <w:top w:val="none" w:sz="0" w:space="0" w:color="auto"/>
            <w:left w:val="none" w:sz="0" w:space="0" w:color="auto"/>
            <w:bottom w:val="none" w:sz="0" w:space="0" w:color="auto"/>
            <w:right w:val="none" w:sz="0" w:space="0" w:color="auto"/>
          </w:divBdr>
        </w:div>
        <w:div w:id="549222752">
          <w:marLeft w:val="480"/>
          <w:marRight w:val="0"/>
          <w:marTop w:val="0"/>
          <w:marBottom w:val="0"/>
          <w:divBdr>
            <w:top w:val="none" w:sz="0" w:space="0" w:color="auto"/>
            <w:left w:val="none" w:sz="0" w:space="0" w:color="auto"/>
            <w:bottom w:val="none" w:sz="0" w:space="0" w:color="auto"/>
            <w:right w:val="none" w:sz="0" w:space="0" w:color="auto"/>
          </w:divBdr>
        </w:div>
        <w:div w:id="2049917607">
          <w:marLeft w:val="480"/>
          <w:marRight w:val="0"/>
          <w:marTop w:val="0"/>
          <w:marBottom w:val="0"/>
          <w:divBdr>
            <w:top w:val="none" w:sz="0" w:space="0" w:color="auto"/>
            <w:left w:val="none" w:sz="0" w:space="0" w:color="auto"/>
            <w:bottom w:val="none" w:sz="0" w:space="0" w:color="auto"/>
            <w:right w:val="none" w:sz="0" w:space="0" w:color="auto"/>
          </w:divBdr>
        </w:div>
      </w:divsChild>
    </w:div>
    <w:div w:id="214703533">
      <w:bodyDiv w:val="1"/>
      <w:marLeft w:val="0"/>
      <w:marRight w:val="0"/>
      <w:marTop w:val="0"/>
      <w:marBottom w:val="0"/>
      <w:divBdr>
        <w:top w:val="none" w:sz="0" w:space="0" w:color="auto"/>
        <w:left w:val="none" w:sz="0" w:space="0" w:color="auto"/>
        <w:bottom w:val="none" w:sz="0" w:space="0" w:color="auto"/>
        <w:right w:val="none" w:sz="0" w:space="0" w:color="auto"/>
      </w:divBdr>
    </w:div>
    <w:div w:id="214783894">
      <w:bodyDiv w:val="1"/>
      <w:marLeft w:val="0"/>
      <w:marRight w:val="0"/>
      <w:marTop w:val="0"/>
      <w:marBottom w:val="0"/>
      <w:divBdr>
        <w:top w:val="none" w:sz="0" w:space="0" w:color="auto"/>
        <w:left w:val="none" w:sz="0" w:space="0" w:color="auto"/>
        <w:bottom w:val="none" w:sz="0" w:space="0" w:color="auto"/>
        <w:right w:val="none" w:sz="0" w:space="0" w:color="auto"/>
      </w:divBdr>
    </w:div>
    <w:div w:id="214972189">
      <w:bodyDiv w:val="1"/>
      <w:marLeft w:val="0"/>
      <w:marRight w:val="0"/>
      <w:marTop w:val="0"/>
      <w:marBottom w:val="0"/>
      <w:divBdr>
        <w:top w:val="none" w:sz="0" w:space="0" w:color="auto"/>
        <w:left w:val="none" w:sz="0" w:space="0" w:color="auto"/>
        <w:bottom w:val="none" w:sz="0" w:space="0" w:color="auto"/>
        <w:right w:val="none" w:sz="0" w:space="0" w:color="auto"/>
      </w:divBdr>
    </w:div>
    <w:div w:id="215242642">
      <w:bodyDiv w:val="1"/>
      <w:marLeft w:val="0"/>
      <w:marRight w:val="0"/>
      <w:marTop w:val="0"/>
      <w:marBottom w:val="0"/>
      <w:divBdr>
        <w:top w:val="none" w:sz="0" w:space="0" w:color="auto"/>
        <w:left w:val="none" w:sz="0" w:space="0" w:color="auto"/>
        <w:bottom w:val="none" w:sz="0" w:space="0" w:color="auto"/>
        <w:right w:val="none" w:sz="0" w:space="0" w:color="auto"/>
      </w:divBdr>
    </w:div>
    <w:div w:id="215510241">
      <w:bodyDiv w:val="1"/>
      <w:marLeft w:val="0"/>
      <w:marRight w:val="0"/>
      <w:marTop w:val="0"/>
      <w:marBottom w:val="0"/>
      <w:divBdr>
        <w:top w:val="none" w:sz="0" w:space="0" w:color="auto"/>
        <w:left w:val="none" w:sz="0" w:space="0" w:color="auto"/>
        <w:bottom w:val="none" w:sz="0" w:space="0" w:color="auto"/>
        <w:right w:val="none" w:sz="0" w:space="0" w:color="auto"/>
      </w:divBdr>
    </w:div>
    <w:div w:id="215513698">
      <w:bodyDiv w:val="1"/>
      <w:marLeft w:val="0"/>
      <w:marRight w:val="0"/>
      <w:marTop w:val="0"/>
      <w:marBottom w:val="0"/>
      <w:divBdr>
        <w:top w:val="none" w:sz="0" w:space="0" w:color="auto"/>
        <w:left w:val="none" w:sz="0" w:space="0" w:color="auto"/>
        <w:bottom w:val="none" w:sz="0" w:space="0" w:color="auto"/>
        <w:right w:val="none" w:sz="0" w:space="0" w:color="auto"/>
      </w:divBdr>
    </w:div>
    <w:div w:id="217085431">
      <w:bodyDiv w:val="1"/>
      <w:marLeft w:val="0"/>
      <w:marRight w:val="0"/>
      <w:marTop w:val="0"/>
      <w:marBottom w:val="0"/>
      <w:divBdr>
        <w:top w:val="none" w:sz="0" w:space="0" w:color="auto"/>
        <w:left w:val="none" w:sz="0" w:space="0" w:color="auto"/>
        <w:bottom w:val="none" w:sz="0" w:space="0" w:color="auto"/>
        <w:right w:val="none" w:sz="0" w:space="0" w:color="auto"/>
      </w:divBdr>
    </w:div>
    <w:div w:id="217516845">
      <w:bodyDiv w:val="1"/>
      <w:marLeft w:val="0"/>
      <w:marRight w:val="0"/>
      <w:marTop w:val="0"/>
      <w:marBottom w:val="0"/>
      <w:divBdr>
        <w:top w:val="none" w:sz="0" w:space="0" w:color="auto"/>
        <w:left w:val="none" w:sz="0" w:space="0" w:color="auto"/>
        <w:bottom w:val="none" w:sz="0" w:space="0" w:color="auto"/>
        <w:right w:val="none" w:sz="0" w:space="0" w:color="auto"/>
      </w:divBdr>
    </w:div>
    <w:div w:id="218053004">
      <w:bodyDiv w:val="1"/>
      <w:marLeft w:val="0"/>
      <w:marRight w:val="0"/>
      <w:marTop w:val="0"/>
      <w:marBottom w:val="0"/>
      <w:divBdr>
        <w:top w:val="none" w:sz="0" w:space="0" w:color="auto"/>
        <w:left w:val="none" w:sz="0" w:space="0" w:color="auto"/>
        <w:bottom w:val="none" w:sz="0" w:space="0" w:color="auto"/>
        <w:right w:val="none" w:sz="0" w:space="0" w:color="auto"/>
      </w:divBdr>
    </w:div>
    <w:div w:id="218059454">
      <w:bodyDiv w:val="1"/>
      <w:marLeft w:val="0"/>
      <w:marRight w:val="0"/>
      <w:marTop w:val="0"/>
      <w:marBottom w:val="0"/>
      <w:divBdr>
        <w:top w:val="none" w:sz="0" w:space="0" w:color="auto"/>
        <w:left w:val="none" w:sz="0" w:space="0" w:color="auto"/>
        <w:bottom w:val="none" w:sz="0" w:space="0" w:color="auto"/>
        <w:right w:val="none" w:sz="0" w:space="0" w:color="auto"/>
      </w:divBdr>
    </w:div>
    <w:div w:id="218441995">
      <w:bodyDiv w:val="1"/>
      <w:marLeft w:val="0"/>
      <w:marRight w:val="0"/>
      <w:marTop w:val="0"/>
      <w:marBottom w:val="0"/>
      <w:divBdr>
        <w:top w:val="none" w:sz="0" w:space="0" w:color="auto"/>
        <w:left w:val="none" w:sz="0" w:space="0" w:color="auto"/>
        <w:bottom w:val="none" w:sz="0" w:space="0" w:color="auto"/>
        <w:right w:val="none" w:sz="0" w:space="0" w:color="auto"/>
      </w:divBdr>
    </w:div>
    <w:div w:id="218900728">
      <w:bodyDiv w:val="1"/>
      <w:marLeft w:val="0"/>
      <w:marRight w:val="0"/>
      <w:marTop w:val="0"/>
      <w:marBottom w:val="0"/>
      <w:divBdr>
        <w:top w:val="none" w:sz="0" w:space="0" w:color="auto"/>
        <w:left w:val="none" w:sz="0" w:space="0" w:color="auto"/>
        <w:bottom w:val="none" w:sz="0" w:space="0" w:color="auto"/>
        <w:right w:val="none" w:sz="0" w:space="0" w:color="auto"/>
      </w:divBdr>
    </w:div>
    <w:div w:id="219288790">
      <w:bodyDiv w:val="1"/>
      <w:marLeft w:val="0"/>
      <w:marRight w:val="0"/>
      <w:marTop w:val="0"/>
      <w:marBottom w:val="0"/>
      <w:divBdr>
        <w:top w:val="none" w:sz="0" w:space="0" w:color="auto"/>
        <w:left w:val="none" w:sz="0" w:space="0" w:color="auto"/>
        <w:bottom w:val="none" w:sz="0" w:space="0" w:color="auto"/>
        <w:right w:val="none" w:sz="0" w:space="0" w:color="auto"/>
      </w:divBdr>
    </w:div>
    <w:div w:id="219367227">
      <w:bodyDiv w:val="1"/>
      <w:marLeft w:val="0"/>
      <w:marRight w:val="0"/>
      <w:marTop w:val="0"/>
      <w:marBottom w:val="0"/>
      <w:divBdr>
        <w:top w:val="none" w:sz="0" w:space="0" w:color="auto"/>
        <w:left w:val="none" w:sz="0" w:space="0" w:color="auto"/>
        <w:bottom w:val="none" w:sz="0" w:space="0" w:color="auto"/>
        <w:right w:val="none" w:sz="0" w:space="0" w:color="auto"/>
      </w:divBdr>
    </w:div>
    <w:div w:id="219756476">
      <w:bodyDiv w:val="1"/>
      <w:marLeft w:val="0"/>
      <w:marRight w:val="0"/>
      <w:marTop w:val="0"/>
      <w:marBottom w:val="0"/>
      <w:divBdr>
        <w:top w:val="none" w:sz="0" w:space="0" w:color="auto"/>
        <w:left w:val="none" w:sz="0" w:space="0" w:color="auto"/>
        <w:bottom w:val="none" w:sz="0" w:space="0" w:color="auto"/>
        <w:right w:val="none" w:sz="0" w:space="0" w:color="auto"/>
      </w:divBdr>
    </w:div>
    <w:div w:id="220211988">
      <w:bodyDiv w:val="1"/>
      <w:marLeft w:val="0"/>
      <w:marRight w:val="0"/>
      <w:marTop w:val="0"/>
      <w:marBottom w:val="0"/>
      <w:divBdr>
        <w:top w:val="none" w:sz="0" w:space="0" w:color="auto"/>
        <w:left w:val="none" w:sz="0" w:space="0" w:color="auto"/>
        <w:bottom w:val="none" w:sz="0" w:space="0" w:color="auto"/>
        <w:right w:val="none" w:sz="0" w:space="0" w:color="auto"/>
      </w:divBdr>
    </w:div>
    <w:div w:id="220294209">
      <w:bodyDiv w:val="1"/>
      <w:marLeft w:val="0"/>
      <w:marRight w:val="0"/>
      <w:marTop w:val="0"/>
      <w:marBottom w:val="0"/>
      <w:divBdr>
        <w:top w:val="none" w:sz="0" w:space="0" w:color="auto"/>
        <w:left w:val="none" w:sz="0" w:space="0" w:color="auto"/>
        <w:bottom w:val="none" w:sz="0" w:space="0" w:color="auto"/>
        <w:right w:val="none" w:sz="0" w:space="0" w:color="auto"/>
      </w:divBdr>
    </w:div>
    <w:div w:id="221527005">
      <w:bodyDiv w:val="1"/>
      <w:marLeft w:val="0"/>
      <w:marRight w:val="0"/>
      <w:marTop w:val="0"/>
      <w:marBottom w:val="0"/>
      <w:divBdr>
        <w:top w:val="none" w:sz="0" w:space="0" w:color="auto"/>
        <w:left w:val="none" w:sz="0" w:space="0" w:color="auto"/>
        <w:bottom w:val="none" w:sz="0" w:space="0" w:color="auto"/>
        <w:right w:val="none" w:sz="0" w:space="0" w:color="auto"/>
      </w:divBdr>
    </w:div>
    <w:div w:id="222104822">
      <w:bodyDiv w:val="1"/>
      <w:marLeft w:val="0"/>
      <w:marRight w:val="0"/>
      <w:marTop w:val="0"/>
      <w:marBottom w:val="0"/>
      <w:divBdr>
        <w:top w:val="none" w:sz="0" w:space="0" w:color="auto"/>
        <w:left w:val="none" w:sz="0" w:space="0" w:color="auto"/>
        <w:bottom w:val="none" w:sz="0" w:space="0" w:color="auto"/>
        <w:right w:val="none" w:sz="0" w:space="0" w:color="auto"/>
      </w:divBdr>
    </w:div>
    <w:div w:id="222571539">
      <w:bodyDiv w:val="1"/>
      <w:marLeft w:val="0"/>
      <w:marRight w:val="0"/>
      <w:marTop w:val="0"/>
      <w:marBottom w:val="0"/>
      <w:divBdr>
        <w:top w:val="none" w:sz="0" w:space="0" w:color="auto"/>
        <w:left w:val="none" w:sz="0" w:space="0" w:color="auto"/>
        <w:bottom w:val="none" w:sz="0" w:space="0" w:color="auto"/>
        <w:right w:val="none" w:sz="0" w:space="0" w:color="auto"/>
      </w:divBdr>
    </w:div>
    <w:div w:id="222642189">
      <w:bodyDiv w:val="1"/>
      <w:marLeft w:val="0"/>
      <w:marRight w:val="0"/>
      <w:marTop w:val="0"/>
      <w:marBottom w:val="0"/>
      <w:divBdr>
        <w:top w:val="none" w:sz="0" w:space="0" w:color="auto"/>
        <w:left w:val="none" w:sz="0" w:space="0" w:color="auto"/>
        <w:bottom w:val="none" w:sz="0" w:space="0" w:color="auto"/>
        <w:right w:val="none" w:sz="0" w:space="0" w:color="auto"/>
      </w:divBdr>
    </w:div>
    <w:div w:id="222645480">
      <w:bodyDiv w:val="1"/>
      <w:marLeft w:val="0"/>
      <w:marRight w:val="0"/>
      <w:marTop w:val="0"/>
      <w:marBottom w:val="0"/>
      <w:divBdr>
        <w:top w:val="none" w:sz="0" w:space="0" w:color="auto"/>
        <w:left w:val="none" w:sz="0" w:space="0" w:color="auto"/>
        <w:bottom w:val="none" w:sz="0" w:space="0" w:color="auto"/>
        <w:right w:val="none" w:sz="0" w:space="0" w:color="auto"/>
      </w:divBdr>
    </w:div>
    <w:div w:id="223100499">
      <w:bodyDiv w:val="1"/>
      <w:marLeft w:val="0"/>
      <w:marRight w:val="0"/>
      <w:marTop w:val="0"/>
      <w:marBottom w:val="0"/>
      <w:divBdr>
        <w:top w:val="none" w:sz="0" w:space="0" w:color="auto"/>
        <w:left w:val="none" w:sz="0" w:space="0" w:color="auto"/>
        <w:bottom w:val="none" w:sz="0" w:space="0" w:color="auto"/>
        <w:right w:val="none" w:sz="0" w:space="0" w:color="auto"/>
      </w:divBdr>
    </w:div>
    <w:div w:id="223834989">
      <w:bodyDiv w:val="1"/>
      <w:marLeft w:val="0"/>
      <w:marRight w:val="0"/>
      <w:marTop w:val="0"/>
      <w:marBottom w:val="0"/>
      <w:divBdr>
        <w:top w:val="none" w:sz="0" w:space="0" w:color="auto"/>
        <w:left w:val="none" w:sz="0" w:space="0" w:color="auto"/>
        <w:bottom w:val="none" w:sz="0" w:space="0" w:color="auto"/>
        <w:right w:val="none" w:sz="0" w:space="0" w:color="auto"/>
      </w:divBdr>
    </w:div>
    <w:div w:id="223953700">
      <w:bodyDiv w:val="1"/>
      <w:marLeft w:val="0"/>
      <w:marRight w:val="0"/>
      <w:marTop w:val="0"/>
      <w:marBottom w:val="0"/>
      <w:divBdr>
        <w:top w:val="none" w:sz="0" w:space="0" w:color="auto"/>
        <w:left w:val="none" w:sz="0" w:space="0" w:color="auto"/>
        <w:bottom w:val="none" w:sz="0" w:space="0" w:color="auto"/>
        <w:right w:val="none" w:sz="0" w:space="0" w:color="auto"/>
      </w:divBdr>
    </w:div>
    <w:div w:id="224072056">
      <w:bodyDiv w:val="1"/>
      <w:marLeft w:val="0"/>
      <w:marRight w:val="0"/>
      <w:marTop w:val="0"/>
      <w:marBottom w:val="0"/>
      <w:divBdr>
        <w:top w:val="none" w:sz="0" w:space="0" w:color="auto"/>
        <w:left w:val="none" w:sz="0" w:space="0" w:color="auto"/>
        <w:bottom w:val="none" w:sz="0" w:space="0" w:color="auto"/>
        <w:right w:val="none" w:sz="0" w:space="0" w:color="auto"/>
      </w:divBdr>
    </w:div>
    <w:div w:id="224224478">
      <w:bodyDiv w:val="1"/>
      <w:marLeft w:val="0"/>
      <w:marRight w:val="0"/>
      <w:marTop w:val="0"/>
      <w:marBottom w:val="0"/>
      <w:divBdr>
        <w:top w:val="none" w:sz="0" w:space="0" w:color="auto"/>
        <w:left w:val="none" w:sz="0" w:space="0" w:color="auto"/>
        <w:bottom w:val="none" w:sz="0" w:space="0" w:color="auto"/>
        <w:right w:val="none" w:sz="0" w:space="0" w:color="auto"/>
      </w:divBdr>
    </w:div>
    <w:div w:id="224418791">
      <w:bodyDiv w:val="1"/>
      <w:marLeft w:val="0"/>
      <w:marRight w:val="0"/>
      <w:marTop w:val="0"/>
      <w:marBottom w:val="0"/>
      <w:divBdr>
        <w:top w:val="none" w:sz="0" w:space="0" w:color="auto"/>
        <w:left w:val="none" w:sz="0" w:space="0" w:color="auto"/>
        <w:bottom w:val="none" w:sz="0" w:space="0" w:color="auto"/>
        <w:right w:val="none" w:sz="0" w:space="0" w:color="auto"/>
      </w:divBdr>
    </w:div>
    <w:div w:id="224726924">
      <w:bodyDiv w:val="1"/>
      <w:marLeft w:val="0"/>
      <w:marRight w:val="0"/>
      <w:marTop w:val="0"/>
      <w:marBottom w:val="0"/>
      <w:divBdr>
        <w:top w:val="none" w:sz="0" w:space="0" w:color="auto"/>
        <w:left w:val="none" w:sz="0" w:space="0" w:color="auto"/>
        <w:bottom w:val="none" w:sz="0" w:space="0" w:color="auto"/>
        <w:right w:val="none" w:sz="0" w:space="0" w:color="auto"/>
      </w:divBdr>
    </w:div>
    <w:div w:id="224730325">
      <w:bodyDiv w:val="1"/>
      <w:marLeft w:val="0"/>
      <w:marRight w:val="0"/>
      <w:marTop w:val="0"/>
      <w:marBottom w:val="0"/>
      <w:divBdr>
        <w:top w:val="none" w:sz="0" w:space="0" w:color="auto"/>
        <w:left w:val="none" w:sz="0" w:space="0" w:color="auto"/>
        <w:bottom w:val="none" w:sz="0" w:space="0" w:color="auto"/>
        <w:right w:val="none" w:sz="0" w:space="0" w:color="auto"/>
      </w:divBdr>
    </w:div>
    <w:div w:id="224920777">
      <w:bodyDiv w:val="1"/>
      <w:marLeft w:val="0"/>
      <w:marRight w:val="0"/>
      <w:marTop w:val="0"/>
      <w:marBottom w:val="0"/>
      <w:divBdr>
        <w:top w:val="none" w:sz="0" w:space="0" w:color="auto"/>
        <w:left w:val="none" w:sz="0" w:space="0" w:color="auto"/>
        <w:bottom w:val="none" w:sz="0" w:space="0" w:color="auto"/>
        <w:right w:val="none" w:sz="0" w:space="0" w:color="auto"/>
      </w:divBdr>
    </w:div>
    <w:div w:id="225067111">
      <w:bodyDiv w:val="1"/>
      <w:marLeft w:val="0"/>
      <w:marRight w:val="0"/>
      <w:marTop w:val="0"/>
      <w:marBottom w:val="0"/>
      <w:divBdr>
        <w:top w:val="none" w:sz="0" w:space="0" w:color="auto"/>
        <w:left w:val="none" w:sz="0" w:space="0" w:color="auto"/>
        <w:bottom w:val="none" w:sz="0" w:space="0" w:color="auto"/>
        <w:right w:val="none" w:sz="0" w:space="0" w:color="auto"/>
      </w:divBdr>
    </w:div>
    <w:div w:id="227225714">
      <w:bodyDiv w:val="1"/>
      <w:marLeft w:val="0"/>
      <w:marRight w:val="0"/>
      <w:marTop w:val="0"/>
      <w:marBottom w:val="0"/>
      <w:divBdr>
        <w:top w:val="none" w:sz="0" w:space="0" w:color="auto"/>
        <w:left w:val="none" w:sz="0" w:space="0" w:color="auto"/>
        <w:bottom w:val="none" w:sz="0" w:space="0" w:color="auto"/>
        <w:right w:val="none" w:sz="0" w:space="0" w:color="auto"/>
      </w:divBdr>
    </w:div>
    <w:div w:id="227301117">
      <w:bodyDiv w:val="1"/>
      <w:marLeft w:val="0"/>
      <w:marRight w:val="0"/>
      <w:marTop w:val="0"/>
      <w:marBottom w:val="0"/>
      <w:divBdr>
        <w:top w:val="none" w:sz="0" w:space="0" w:color="auto"/>
        <w:left w:val="none" w:sz="0" w:space="0" w:color="auto"/>
        <w:bottom w:val="none" w:sz="0" w:space="0" w:color="auto"/>
        <w:right w:val="none" w:sz="0" w:space="0" w:color="auto"/>
      </w:divBdr>
    </w:div>
    <w:div w:id="227348521">
      <w:bodyDiv w:val="1"/>
      <w:marLeft w:val="0"/>
      <w:marRight w:val="0"/>
      <w:marTop w:val="0"/>
      <w:marBottom w:val="0"/>
      <w:divBdr>
        <w:top w:val="none" w:sz="0" w:space="0" w:color="auto"/>
        <w:left w:val="none" w:sz="0" w:space="0" w:color="auto"/>
        <w:bottom w:val="none" w:sz="0" w:space="0" w:color="auto"/>
        <w:right w:val="none" w:sz="0" w:space="0" w:color="auto"/>
      </w:divBdr>
    </w:div>
    <w:div w:id="227418137">
      <w:bodyDiv w:val="1"/>
      <w:marLeft w:val="0"/>
      <w:marRight w:val="0"/>
      <w:marTop w:val="0"/>
      <w:marBottom w:val="0"/>
      <w:divBdr>
        <w:top w:val="none" w:sz="0" w:space="0" w:color="auto"/>
        <w:left w:val="none" w:sz="0" w:space="0" w:color="auto"/>
        <w:bottom w:val="none" w:sz="0" w:space="0" w:color="auto"/>
        <w:right w:val="none" w:sz="0" w:space="0" w:color="auto"/>
      </w:divBdr>
    </w:div>
    <w:div w:id="227738317">
      <w:bodyDiv w:val="1"/>
      <w:marLeft w:val="0"/>
      <w:marRight w:val="0"/>
      <w:marTop w:val="0"/>
      <w:marBottom w:val="0"/>
      <w:divBdr>
        <w:top w:val="none" w:sz="0" w:space="0" w:color="auto"/>
        <w:left w:val="none" w:sz="0" w:space="0" w:color="auto"/>
        <w:bottom w:val="none" w:sz="0" w:space="0" w:color="auto"/>
        <w:right w:val="none" w:sz="0" w:space="0" w:color="auto"/>
      </w:divBdr>
    </w:div>
    <w:div w:id="228854658">
      <w:bodyDiv w:val="1"/>
      <w:marLeft w:val="0"/>
      <w:marRight w:val="0"/>
      <w:marTop w:val="0"/>
      <w:marBottom w:val="0"/>
      <w:divBdr>
        <w:top w:val="none" w:sz="0" w:space="0" w:color="auto"/>
        <w:left w:val="none" w:sz="0" w:space="0" w:color="auto"/>
        <w:bottom w:val="none" w:sz="0" w:space="0" w:color="auto"/>
        <w:right w:val="none" w:sz="0" w:space="0" w:color="auto"/>
      </w:divBdr>
    </w:div>
    <w:div w:id="229967728">
      <w:bodyDiv w:val="1"/>
      <w:marLeft w:val="0"/>
      <w:marRight w:val="0"/>
      <w:marTop w:val="0"/>
      <w:marBottom w:val="0"/>
      <w:divBdr>
        <w:top w:val="none" w:sz="0" w:space="0" w:color="auto"/>
        <w:left w:val="none" w:sz="0" w:space="0" w:color="auto"/>
        <w:bottom w:val="none" w:sz="0" w:space="0" w:color="auto"/>
        <w:right w:val="none" w:sz="0" w:space="0" w:color="auto"/>
      </w:divBdr>
    </w:div>
    <w:div w:id="230117202">
      <w:bodyDiv w:val="1"/>
      <w:marLeft w:val="0"/>
      <w:marRight w:val="0"/>
      <w:marTop w:val="0"/>
      <w:marBottom w:val="0"/>
      <w:divBdr>
        <w:top w:val="none" w:sz="0" w:space="0" w:color="auto"/>
        <w:left w:val="none" w:sz="0" w:space="0" w:color="auto"/>
        <w:bottom w:val="none" w:sz="0" w:space="0" w:color="auto"/>
        <w:right w:val="none" w:sz="0" w:space="0" w:color="auto"/>
      </w:divBdr>
    </w:div>
    <w:div w:id="230576811">
      <w:bodyDiv w:val="1"/>
      <w:marLeft w:val="0"/>
      <w:marRight w:val="0"/>
      <w:marTop w:val="0"/>
      <w:marBottom w:val="0"/>
      <w:divBdr>
        <w:top w:val="none" w:sz="0" w:space="0" w:color="auto"/>
        <w:left w:val="none" w:sz="0" w:space="0" w:color="auto"/>
        <w:bottom w:val="none" w:sz="0" w:space="0" w:color="auto"/>
        <w:right w:val="none" w:sz="0" w:space="0" w:color="auto"/>
      </w:divBdr>
    </w:div>
    <w:div w:id="230697350">
      <w:bodyDiv w:val="1"/>
      <w:marLeft w:val="0"/>
      <w:marRight w:val="0"/>
      <w:marTop w:val="0"/>
      <w:marBottom w:val="0"/>
      <w:divBdr>
        <w:top w:val="none" w:sz="0" w:space="0" w:color="auto"/>
        <w:left w:val="none" w:sz="0" w:space="0" w:color="auto"/>
        <w:bottom w:val="none" w:sz="0" w:space="0" w:color="auto"/>
        <w:right w:val="none" w:sz="0" w:space="0" w:color="auto"/>
      </w:divBdr>
    </w:div>
    <w:div w:id="230891119">
      <w:bodyDiv w:val="1"/>
      <w:marLeft w:val="0"/>
      <w:marRight w:val="0"/>
      <w:marTop w:val="0"/>
      <w:marBottom w:val="0"/>
      <w:divBdr>
        <w:top w:val="none" w:sz="0" w:space="0" w:color="auto"/>
        <w:left w:val="none" w:sz="0" w:space="0" w:color="auto"/>
        <w:bottom w:val="none" w:sz="0" w:space="0" w:color="auto"/>
        <w:right w:val="none" w:sz="0" w:space="0" w:color="auto"/>
      </w:divBdr>
    </w:div>
    <w:div w:id="231426687">
      <w:bodyDiv w:val="1"/>
      <w:marLeft w:val="0"/>
      <w:marRight w:val="0"/>
      <w:marTop w:val="0"/>
      <w:marBottom w:val="0"/>
      <w:divBdr>
        <w:top w:val="none" w:sz="0" w:space="0" w:color="auto"/>
        <w:left w:val="none" w:sz="0" w:space="0" w:color="auto"/>
        <w:bottom w:val="none" w:sz="0" w:space="0" w:color="auto"/>
        <w:right w:val="none" w:sz="0" w:space="0" w:color="auto"/>
      </w:divBdr>
    </w:div>
    <w:div w:id="232276249">
      <w:bodyDiv w:val="1"/>
      <w:marLeft w:val="0"/>
      <w:marRight w:val="0"/>
      <w:marTop w:val="0"/>
      <w:marBottom w:val="0"/>
      <w:divBdr>
        <w:top w:val="none" w:sz="0" w:space="0" w:color="auto"/>
        <w:left w:val="none" w:sz="0" w:space="0" w:color="auto"/>
        <w:bottom w:val="none" w:sz="0" w:space="0" w:color="auto"/>
        <w:right w:val="none" w:sz="0" w:space="0" w:color="auto"/>
      </w:divBdr>
    </w:div>
    <w:div w:id="232399635">
      <w:bodyDiv w:val="1"/>
      <w:marLeft w:val="0"/>
      <w:marRight w:val="0"/>
      <w:marTop w:val="0"/>
      <w:marBottom w:val="0"/>
      <w:divBdr>
        <w:top w:val="none" w:sz="0" w:space="0" w:color="auto"/>
        <w:left w:val="none" w:sz="0" w:space="0" w:color="auto"/>
        <w:bottom w:val="none" w:sz="0" w:space="0" w:color="auto"/>
        <w:right w:val="none" w:sz="0" w:space="0" w:color="auto"/>
      </w:divBdr>
    </w:div>
    <w:div w:id="232668843">
      <w:bodyDiv w:val="1"/>
      <w:marLeft w:val="0"/>
      <w:marRight w:val="0"/>
      <w:marTop w:val="0"/>
      <w:marBottom w:val="0"/>
      <w:divBdr>
        <w:top w:val="none" w:sz="0" w:space="0" w:color="auto"/>
        <w:left w:val="none" w:sz="0" w:space="0" w:color="auto"/>
        <w:bottom w:val="none" w:sz="0" w:space="0" w:color="auto"/>
        <w:right w:val="none" w:sz="0" w:space="0" w:color="auto"/>
      </w:divBdr>
    </w:div>
    <w:div w:id="233516074">
      <w:bodyDiv w:val="1"/>
      <w:marLeft w:val="0"/>
      <w:marRight w:val="0"/>
      <w:marTop w:val="0"/>
      <w:marBottom w:val="0"/>
      <w:divBdr>
        <w:top w:val="none" w:sz="0" w:space="0" w:color="auto"/>
        <w:left w:val="none" w:sz="0" w:space="0" w:color="auto"/>
        <w:bottom w:val="none" w:sz="0" w:space="0" w:color="auto"/>
        <w:right w:val="none" w:sz="0" w:space="0" w:color="auto"/>
      </w:divBdr>
    </w:div>
    <w:div w:id="234553896">
      <w:bodyDiv w:val="1"/>
      <w:marLeft w:val="0"/>
      <w:marRight w:val="0"/>
      <w:marTop w:val="0"/>
      <w:marBottom w:val="0"/>
      <w:divBdr>
        <w:top w:val="none" w:sz="0" w:space="0" w:color="auto"/>
        <w:left w:val="none" w:sz="0" w:space="0" w:color="auto"/>
        <w:bottom w:val="none" w:sz="0" w:space="0" w:color="auto"/>
        <w:right w:val="none" w:sz="0" w:space="0" w:color="auto"/>
      </w:divBdr>
    </w:div>
    <w:div w:id="235750542">
      <w:bodyDiv w:val="1"/>
      <w:marLeft w:val="0"/>
      <w:marRight w:val="0"/>
      <w:marTop w:val="0"/>
      <w:marBottom w:val="0"/>
      <w:divBdr>
        <w:top w:val="none" w:sz="0" w:space="0" w:color="auto"/>
        <w:left w:val="none" w:sz="0" w:space="0" w:color="auto"/>
        <w:bottom w:val="none" w:sz="0" w:space="0" w:color="auto"/>
        <w:right w:val="none" w:sz="0" w:space="0" w:color="auto"/>
      </w:divBdr>
    </w:div>
    <w:div w:id="235940180">
      <w:bodyDiv w:val="1"/>
      <w:marLeft w:val="0"/>
      <w:marRight w:val="0"/>
      <w:marTop w:val="0"/>
      <w:marBottom w:val="0"/>
      <w:divBdr>
        <w:top w:val="none" w:sz="0" w:space="0" w:color="auto"/>
        <w:left w:val="none" w:sz="0" w:space="0" w:color="auto"/>
        <w:bottom w:val="none" w:sz="0" w:space="0" w:color="auto"/>
        <w:right w:val="none" w:sz="0" w:space="0" w:color="auto"/>
      </w:divBdr>
    </w:div>
    <w:div w:id="236592767">
      <w:bodyDiv w:val="1"/>
      <w:marLeft w:val="0"/>
      <w:marRight w:val="0"/>
      <w:marTop w:val="0"/>
      <w:marBottom w:val="0"/>
      <w:divBdr>
        <w:top w:val="none" w:sz="0" w:space="0" w:color="auto"/>
        <w:left w:val="none" w:sz="0" w:space="0" w:color="auto"/>
        <w:bottom w:val="none" w:sz="0" w:space="0" w:color="auto"/>
        <w:right w:val="none" w:sz="0" w:space="0" w:color="auto"/>
      </w:divBdr>
    </w:div>
    <w:div w:id="236717561">
      <w:bodyDiv w:val="1"/>
      <w:marLeft w:val="0"/>
      <w:marRight w:val="0"/>
      <w:marTop w:val="0"/>
      <w:marBottom w:val="0"/>
      <w:divBdr>
        <w:top w:val="none" w:sz="0" w:space="0" w:color="auto"/>
        <w:left w:val="none" w:sz="0" w:space="0" w:color="auto"/>
        <w:bottom w:val="none" w:sz="0" w:space="0" w:color="auto"/>
        <w:right w:val="none" w:sz="0" w:space="0" w:color="auto"/>
      </w:divBdr>
    </w:div>
    <w:div w:id="236861972">
      <w:bodyDiv w:val="1"/>
      <w:marLeft w:val="0"/>
      <w:marRight w:val="0"/>
      <w:marTop w:val="0"/>
      <w:marBottom w:val="0"/>
      <w:divBdr>
        <w:top w:val="none" w:sz="0" w:space="0" w:color="auto"/>
        <w:left w:val="none" w:sz="0" w:space="0" w:color="auto"/>
        <w:bottom w:val="none" w:sz="0" w:space="0" w:color="auto"/>
        <w:right w:val="none" w:sz="0" w:space="0" w:color="auto"/>
      </w:divBdr>
    </w:div>
    <w:div w:id="237063496">
      <w:bodyDiv w:val="1"/>
      <w:marLeft w:val="0"/>
      <w:marRight w:val="0"/>
      <w:marTop w:val="0"/>
      <w:marBottom w:val="0"/>
      <w:divBdr>
        <w:top w:val="none" w:sz="0" w:space="0" w:color="auto"/>
        <w:left w:val="none" w:sz="0" w:space="0" w:color="auto"/>
        <w:bottom w:val="none" w:sz="0" w:space="0" w:color="auto"/>
        <w:right w:val="none" w:sz="0" w:space="0" w:color="auto"/>
      </w:divBdr>
    </w:div>
    <w:div w:id="237129628">
      <w:bodyDiv w:val="1"/>
      <w:marLeft w:val="0"/>
      <w:marRight w:val="0"/>
      <w:marTop w:val="0"/>
      <w:marBottom w:val="0"/>
      <w:divBdr>
        <w:top w:val="none" w:sz="0" w:space="0" w:color="auto"/>
        <w:left w:val="none" w:sz="0" w:space="0" w:color="auto"/>
        <w:bottom w:val="none" w:sz="0" w:space="0" w:color="auto"/>
        <w:right w:val="none" w:sz="0" w:space="0" w:color="auto"/>
      </w:divBdr>
    </w:div>
    <w:div w:id="237445961">
      <w:bodyDiv w:val="1"/>
      <w:marLeft w:val="0"/>
      <w:marRight w:val="0"/>
      <w:marTop w:val="0"/>
      <w:marBottom w:val="0"/>
      <w:divBdr>
        <w:top w:val="none" w:sz="0" w:space="0" w:color="auto"/>
        <w:left w:val="none" w:sz="0" w:space="0" w:color="auto"/>
        <w:bottom w:val="none" w:sz="0" w:space="0" w:color="auto"/>
        <w:right w:val="none" w:sz="0" w:space="0" w:color="auto"/>
      </w:divBdr>
    </w:div>
    <w:div w:id="237638766">
      <w:bodyDiv w:val="1"/>
      <w:marLeft w:val="0"/>
      <w:marRight w:val="0"/>
      <w:marTop w:val="0"/>
      <w:marBottom w:val="0"/>
      <w:divBdr>
        <w:top w:val="none" w:sz="0" w:space="0" w:color="auto"/>
        <w:left w:val="none" w:sz="0" w:space="0" w:color="auto"/>
        <w:bottom w:val="none" w:sz="0" w:space="0" w:color="auto"/>
        <w:right w:val="none" w:sz="0" w:space="0" w:color="auto"/>
      </w:divBdr>
    </w:div>
    <w:div w:id="238055989">
      <w:bodyDiv w:val="1"/>
      <w:marLeft w:val="0"/>
      <w:marRight w:val="0"/>
      <w:marTop w:val="0"/>
      <w:marBottom w:val="0"/>
      <w:divBdr>
        <w:top w:val="none" w:sz="0" w:space="0" w:color="auto"/>
        <w:left w:val="none" w:sz="0" w:space="0" w:color="auto"/>
        <w:bottom w:val="none" w:sz="0" w:space="0" w:color="auto"/>
        <w:right w:val="none" w:sz="0" w:space="0" w:color="auto"/>
      </w:divBdr>
    </w:div>
    <w:div w:id="238445342">
      <w:bodyDiv w:val="1"/>
      <w:marLeft w:val="0"/>
      <w:marRight w:val="0"/>
      <w:marTop w:val="0"/>
      <w:marBottom w:val="0"/>
      <w:divBdr>
        <w:top w:val="none" w:sz="0" w:space="0" w:color="auto"/>
        <w:left w:val="none" w:sz="0" w:space="0" w:color="auto"/>
        <w:bottom w:val="none" w:sz="0" w:space="0" w:color="auto"/>
        <w:right w:val="none" w:sz="0" w:space="0" w:color="auto"/>
      </w:divBdr>
    </w:div>
    <w:div w:id="240721139">
      <w:bodyDiv w:val="1"/>
      <w:marLeft w:val="0"/>
      <w:marRight w:val="0"/>
      <w:marTop w:val="0"/>
      <w:marBottom w:val="0"/>
      <w:divBdr>
        <w:top w:val="none" w:sz="0" w:space="0" w:color="auto"/>
        <w:left w:val="none" w:sz="0" w:space="0" w:color="auto"/>
        <w:bottom w:val="none" w:sz="0" w:space="0" w:color="auto"/>
        <w:right w:val="none" w:sz="0" w:space="0" w:color="auto"/>
      </w:divBdr>
    </w:div>
    <w:div w:id="240723979">
      <w:bodyDiv w:val="1"/>
      <w:marLeft w:val="0"/>
      <w:marRight w:val="0"/>
      <w:marTop w:val="0"/>
      <w:marBottom w:val="0"/>
      <w:divBdr>
        <w:top w:val="none" w:sz="0" w:space="0" w:color="auto"/>
        <w:left w:val="none" w:sz="0" w:space="0" w:color="auto"/>
        <w:bottom w:val="none" w:sz="0" w:space="0" w:color="auto"/>
        <w:right w:val="none" w:sz="0" w:space="0" w:color="auto"/>
      </w:divBdr>
    </w:div>
    <w:div w:id="241111590">
      <w:bodyDiv w:val="1"/>
      <w:marLeft w:val="0"/>
      <w:marRight w:val="0"/>
      <w:marTop w:val="0"/>
      <w:marBottom w:val="0"/>
      <w:divBdr>
        <w:top w:val="none" w:sz="0" w:space="0" w:color="auto"/>
        <w:left w:val="none" w:sz="0" w:space="0" w:color="auto"/>
        <w:bottom w:val="none" w:sz="0" w:space="0" w:color="auto"/>
        <w:right w:val="none" w:sz="0" w:space="0" w:color="auto"/>
      </w:divBdr>
    </w:div>
    <w:div w:id="241451363">
      <w:bodyDiv w:val="1"/>
      <w:marLeft w:val="0"/>
      <w:marRight w:val="0"/>
      <w:marTop w:val="0"/>
      <w:marBottom w:val="0"/>
      <w:divBdr>
        <w:top w:val="none" w:sz="0" w:space="0" w:color="auto"/>
        <w:left w:val="none" w:sz="0" w:space="0" w:color="auto"/>
        <w:bottom w:val="none" w:sz="0" w:space="0" w:color="auto"/>
        <w:right w:val="none" w:sz="0" w:space="0" w:color="auto"/>
      </w:divBdr>
    </w:div>
    <w:div w:id="241911773">
      <w:bodyDiv w:val="1"/>
      <w:marLeft w:val="0"/>
      <w:marRight w:val="0"/>
      <w:marTop w:val="0"/>
      <w:marBottom w:val="0"/>
      <w:divBdr>
        <w:top w:val="none" w:sz="0" w:space="0" w:color="auto"/>
        <w:left w:val="none" w:sz="0" w:space="0" w:color="auto"/>
        <w:bottom w:val="none" w:sz="0" w:space="0" w:color="auto"/>
        <w:right w:val="none" w:sz="0" w:space="0" w:color="auto"/>
      </w:divBdr>
    </w:div>
    <w:div w:id="243800309">
      <w:bodyDiv w:val="1"/>
      <w:marLeft w:val="0"/>
      <w:marRight w:val="0"/>
      <w:marTop w:val="0"/>
      <w:marBottom w:val="0"/>
      <w:divBdr>
        <w:top w:val="none" w:sz="0" w:space="0" w:color="auto"/>
        <w:left w:val="none" w:sz="0" w:space="0" w:color="auto"/>
        <w:bottom w:val="none" w:sz="0" w:space="0" w:color="auto"/>
        <w:right w:val="none" w:sz="0" w:space="0" w:color="auto"/>
      </w:divBdr>
    </w:div>
    <w:div w:id="244457409">
      <w:bodyDiv w:val="1"/>
      <w:marLeft w:val="0"/>
      <w:marRight w:val="0"/>
      <w:marTop w:val="0"/>
      <w:marBottom w:val="0"/>
      <w:divBdr>
        <w:top w:val="none" w:sz="0" w:space="0" w:color="auto"/>
        <w:left w:val="none" w:sz="0" w:space="0" w:color="auto"/>
        <w:bottom w:val="none" w:sz="0" w:space="0" w:color="auto"/>
        <w:right w:val="none" w:sz="0" w:space="0" w:color="auto"/>
      </w:divBdr>
    </w:div>
    <w:div w:id="244611536">
      <w:bodyDiv w:val="1"/>
      <w:marLeft w:val="0"/>
      <w:marRight w:val="0"/>
      <w:marTop w:val="0"/>
      <w:marBottom w:val="0"/>
      <w:divBdr>
        <w:top w:val="none" w:sz="0" w:space="0" w:color="auto"/>
        <w:left w:val="none" w:sz="0" w:space="0" w:color="auto"/>
        <w:bottom w:val="none" w:sz="0" w:space="0" w:color="auto"/>
        <w:right w:val="none" w:sz="0" w:space="0" w:color="auto"/>
      </w:divBdr>
    </w:div>
    <w:div w:id="244731533">
      <w:bodyDiv w:val="1"/>
      <w:marLeft w:val="0"/>
      <w:marRight w:val="0"/>
      <w:marTop w:val="0"/>
      <w:marBottom w:val="0"/>
      <w:divBdr>
        <w:top w:val="none" w:sz="0" w:space="0" w:color="auto"/>
        <w:left w:val="none" w:sz="0" w:space="0" w:color="auto"/>
        <w:bottom w:val="none" w:sz="0" w:space="0" w:color="auto"/>
        <w:right w:val="none" w:sz="0" w:space="0" w:color="auto"/>
      </w:divBdr>
    </w:div>
    <w:div w:id="245041406">
      <w:bodyDiv w:val="1"/>
      <w:marLeft w:val="0"/>
      <w:marRight w:val="0"/>
      <w:marTop w:val="0"/>
      <w:marBottom w:val="0"/>
      <w:divBdr>
        <w:top w:val="none" w:sz="0" w:space="0" w:color="auto"/>
        <w:left w:val="none" w:sz="0" w:space="0" w:color="auto"/>
        <w:bottom w:val="none" w:sz="0" w:space="0" w:color="auto"/>
        <w:right w:val="none" w:sz="0" w:space="0" w:color="auto"/>
      </w:divBdr>
    </w:div>
    <w:div w:id="245115437">
      <w:bodyDiv w:val="1"/>
      <w:marLeft w:val="0"/>
      <w:marRight w:val="0"/>
      <w:marTop w:val="0"/>
      <w:marBottom w:val="0"/>
      <w:divBdr>
        <w:top w:val="none" w:sz="0" w:space="0" w:color="auto"/>
        <w:left w:val="none" w:sz="0" w:space="0" w:color="auto"/>
        <w:bottom w:val="none" w:sz="0" w:space="0" w:color="auto"/>
        <w:right w:val="none" w:sz="0" w:space="0" w:color="auto"/>
      </w:divBdr>
    </w:div>
    <w:div w:id="245502962">
      <w:bodyDiv w:val="1"/>
      <w:marLeft w:val="0"/>
      <w:marRight w:val="0"/>
      <w:marTop w:val="0"/>
      <w:marBottom w:val="0"/>
      <w:divBdr>
        <w:top w:val="none" w:sz="0" w:space="0" w:color="auto"/>
        <w:left w:val="none" w:sz="0" w:space="0" w:color="auto"/>
        <w:bottom w:val="none" w:sz="0" w:space="0" w:color="auto"/>
        <w:right w:val="none" w:sz="0" w:space="0" w:color="auto"/>
      </w:divBdr>
    </w:div>
    <w:div w:id="246352168">
      <w:bodyDiv w:val="1"/>
      <w:marLeft w:val="0"/>
      <w:marRight w:val="0"/>
      <w:marTop w:val="0"/>
      <w:marBottom w:val="0"/>
      <w:divBdr>
        <w:top w:val="none" w:sz="0" w:space="0" w:color="auto"/>
        <w:left w:val="none" w:sz="0" w:space="0" w:color="auto"/>
        <w:bottom w:val="none" w:sz="0" w:space="0" w:color="auto"/>
        <w:right w:val="none" w:sz="0" w:space="0" w:color="auto"/>
      </w:divBdr>
    </w:div>
    <w:div w:id="246547542">
      <w:bodyDiv w:val="1"/>
      <w:marLeft w:val="0"/>
      <w:marRight w:val="0"/>
      <w:marTop w:val="0"/>
      <w:marBottom w:val="0"/>
      <w:divBdr>
        <w:top w:val="none" w:sz="0" w:space="0" w:color="auto"/>
        <w:left w:val="none" w:sz="0" w:space="0" w:color="auto"/>
        <w:bottom w:val="none" w:sz="0" w:space="0" w:color="auto"/>
        <w:right w:val="none" w:sz="0" w:space="0" w:color="auto"/>
      </w:divBdr>
    </w:div>
    <w:div w:id="246574002">
      <w:bodyDiv w:val="1"/>
      <w:marLeft w:val="0"/>
      <w:marRight w:val="0"/>
      <w:marTop w:val="0"/>
      <w:marBottom w:val="0"/>
      <w:divBdr>
        <w:top w:val="none" w:sz="0" w:space="0" w:color="auto"/>
        <w:left w:val="none" w:sz="0" w:space="0" w:color="auto"/>
        <w:bottom w:val="none" w:sz="0" w:space="0" w:color="auto"/>
        <w:right w:val="none" w:sz="0" w:space="0" w:color="auto"/>
      </w:divBdr>
    </w:div>
    <w:div w:id="247347432">
      <w:bodyDiv w:val="1"/>
      <w:marLeft w:val="0"/>
      <w:marRight w:val="0"/>
      <w:marTop w:val="0"/>
      <w:marBottom w:val="0"/>
      <w:divBdr>
        <w:top w:val="none" w:sz="0" w:space="0" w:color="auto"/>
        <w:left w:val="none" w:sz="0" w:space="0" w:color="auto"/>
        <w:bottom w:val="none" w:sz="0" w:space="0" w:color="auto"/>
        <w:right w:val="none" w:sz="0" w:space="0" w:color="auto"/>
      </w:divBdr>
      <w:divsChild>
        <w:div w:id="1462192752">
          <w:marLeft w:val="480"/>
          <w:marRight w:val="0"/>
          <w:marTop w:val="0"/>
          <w:marBottom w:val="0"/>
          <w:divBdr>
            <w:top w:val="none" w:sz="0" w:space="0" w:color="auto"/>
            <w:left w:val="none" w:sz="0" w:space="0" w:color="auto"/>
            <w:bottom w:val="none" w:sz="0" w:space="0" w:color="auto"/>
            <w:right w:val="none" w:sz="0" w:space="0" w:color="auto"/>
          </w:divBdr>
        </w:div>
        <w:div w:id="955525589">
          <w:marLeft w:val="480"/>
          <w:marRight w:val="0"/>
          <w:marTop w:val="0"/>
          <w:marBottom w:val="0"/>
          <w:divBdr>
            <w:top w:val="none" w:sz="0" w:space="0" w:color="auto"/>
            <w:left w:val="none" w:sz="0" w:space="0" w:color="auto"/>
            <w:bottom w:val="none" w:sz="0" w:space="0" w:color="auto"/>
            <w:right w:val="none" w:sz="0" w:space="0" w:color="auto"/>
          </w:divBdr>
        </w:div>
        <w:div w:id="1451320575">
          <w:marLeft w:val="480"/>
          <w:marRight w:val="0"/>
          <w:marTop w:val="0"/>
          <w:marBottom w:val="0"/>
          <w:divBdr>
            <w:top w:val="none" w:sz="0" w:space="0" w:color="auto"/>
            <w:left w:val="none" w:sz="0" w:space="0" w:color="auto"/>
            <w:bottom w:val="none" w:sz="0" w:space="0" w:color="auto"/>
            <w:right w:val="none" w:sz="0" w:space="0" w:color="auto"/>
          </w:divBdr>
        </w:div>
        <w:div w:id="900364216">
          <w:marLeft w:val="480"/>
          <w:marRight w:val="0"/>
          <w:marTop w:val="0"/>
          <w:marBottom w:val="0"/>
          <w:divBdr>
            <w:top w:val="none" w:sz="0" w:space="0" w:color="auto"/>
            <w:left w:val="none" w:sz="0" w:space="0" w:color="auto"/>
            <w:bottom w:val="none" w:sz="0" w:space="0" w:color="auto"/>
            <w:right w:val="none" w:sz="0" w:space="0" w:color="auto"/>
          </w:divBdr>
        </w:div>
        <w:div w:id="25101718">
          <w:marLeft w:val="480"/>
          <w:marRight w:val="0"/>
          <w:marTop w:val="0"/>
          <w:marBottom w:val="0"/>
          <w:divBdr>
            <w:top w:val="none" w:sz="0" w:space="0" w:color="auto"/>
            <w:left w:val="none" w:sz="0" w:space="0" w:color="auto"/>
            <w:bottom w:val="none" w:sz="0" w:space="0" w:color="auto"/>
            <w:right w:val="none" w:sz="0" w:space="0" w:color="auto"/>
          </w:divBdr>
        </w:div>
        <w:div w:id="1512528077">
          <w:marLeft w:val="480"/>
          <w:marRight w:val="0"/>
          <w:marTop w:val="0"/>
          <w:marBottom w:val="0"/>
          <w:divBdr>
            <w:top w:val="none" w:sz="0" w:space="0" w:color="auto"/>
            <w:left w:val="none" w:sz="0" w:space="0" w:color="auto"/>
            <w:bottom w:val="none" w:sz="0" w:space="0" w:color="auto"/>
            <w:right w:val="none" w:sz="0" w:space="0" w:color="auto"/>
          </w:divBdr>
        </w:div>
        <w:div w:id="1472409399">
          <w:marLeft w:val="480"/>
          <w:marRight w:val="0"/>
          <w:marTop w:val="0"/>
          <w:marBottom w:val="0"/>
          <w:divBdr>
            <w:top w:val="none" w:sz="0" w:space="0" w:color="auto"/>
            <w:left w:val="none" w:sz="0" w:space="0" w:color="auto"/>
            <w:bottom w:val="none" w:sz="0" w:space="0" w:color="auto"/>
            <w:right w:val="none" w:sz="0" w:space="0" w:color="auto"/>
          </w:divBdr>
        </w:div>
        <w:div w:id="2005815949">
          <w:marLeft w:val="480"/>
          <w:marRight w:val="0"/>
          <w:marTop w:val="0"/>
          <w:marBottom w:val="0"/>
          <w:divBdr>
            <w:top w:val="none" w:sz="0" w:space="0" w:color="auto"/>
            <w:left w:val="none" w:sz="0" w:space="0" w:color="auto"/>
            <w:bottom w:val="none" w:sz="0" w:space="0" w:color="auto"/>
            <w:right w:val="none" w:sz="0" w:space="0" w:color="auto"/>
          </w:divBdr>
        </w:div>
        <w:div w:id="376200586">
          <w:marLeft w:val="480"/>
          <w:marRight w:val="0"/>
          <w:marTop w:val="0"/>
          <w:marBottom w:val="0"/>
          <w:divBdr>
            <w:top w:val="none" w:sz="0" w:space="0" w:color="auto"/>
            <w:left w:val="none" w:sz="0" w:space="0" w:color="auto"/>
            <w:bottom w:val="none" w:sz="0" w:space="0" w:color="auto"/>
            <w:right w:val="none" w:sz="0" w:space="0" w:color="auto"/>
          </w:divBdr>
        </w:div>
        <w:div w:id="235556544">
          <w:marLeft w:val="480"/>
          <w:marRight w:val="0"/>
          <w:marTop w:val="0"/>
          <w:marBottom w:val="0"/>
          <w:divBdr>
            <w:top w:val="none" w:sz="0" w:space="0" w:color="auto"/>
            <w:left w:val="none" w:sz="0" w:space="0" w:color="auto"/>
            <w:bottom w:val="none" w:sz="0" w:space="0" w:color="auto"/>
            <w:right w:val="none" w:sz="0" w:space="0" w:color="auto"/>
          </w:divBdr>
        </w:div>
        <w:div w:id="785004419">
          <w:marLeft w:val="480"/>
          <w:marRight w:val="0"/>
          <w:marTop w:val="0"/>
          <w:marBottom w:val="0"/>
          <w:divBdr>
            <w:top w:val="none" w:sz="0" w:space="0" w:color="auto"/>
            <w:left w:val="none" w:sz="0" w:space="0" w:color="auto"/>
            <w:bottom w:val="none" w:sz="0" w:space="0" w:color="auto"/>
            <w:right w:val="none" w:sz="0" w:space="0" w:color="auto"/>
          </w:divBdr>
        </w:div>
        <w:div w:id="1024213243">
          <w:marLeft w:val="480"/>
          <w:marRight w:val="0"/>
          <w:marTop w:val="0"/>
          <w:marBottom w:val="0"/>
          <w:divBdr>
            <w:top w:val="none" w:sz="0" w:space="0" w:color="auto"/>
            <w:left w:val="none" w:sz="0" w:space="0" w:color="auto"/>
            <w:bottom w:val="none" w:sz="0" w:space="0" w:color="auto"/>
            <w:right w:val="none" w:sz="0" w:space="0" w:color="auto"/>
          </w:divBdr>
        </w:div>
        <w:div w:id="127206554">
          <w:marLeft w:val="480"/>
          <w:marRight w:val="0"/>
          <w:marTop w:val="0"/>
          <w:marBottom w:val="0"/>
          <w:divBdr>
            <w:top w:val="none" w:sz="0" w:space="0" w:color="auto"/>
            <w:left w:val="none" w:sz="0" w:space="0" w:color="auto"/>
            <w:bottom w:val="none" w:sz="0" w:space="0" w:color="auto"/>
            <w:right w:val="none" w:sz="0" w:space="0" w:color="auto"/>
          </w:divBdr>
        </w:div>
        <w:div w:id="77749145">
          <w:marLeft w:val="480"/>
          <w:marRight w:val="0"/>
          <w:marTop w:val="0"/>
          <w:marBottom w:val="0"/>
          <w:divBdr>
            <w:top w:val="none" w:sz="0" w:space="0" w:color="auto"/>
            <w:left w:val="none" w:sz="0" w:space="0" w:color="auto"/>
            <w:bottom w:val="none" w:sz="0" w:space="0" w:color="auto"/>
            <w:right w:val="none" w:sz="0" w:space="0" w:color="auto"/>
          </w:divBdr>
        </w:div>
      </w:divsChild>
    </w:div>
    <w:div w:id="247661267">
      <w:bodyDiv w:val="1"/>
      <w:marLeft w:val="0"/>
      <w:marRight w:val="0"/>
      <w:marTop w:val="0"/>
      <w:marBottom w:val="0"/>
      <w:divBdr>
        <w:top w:val="none" w:sz="0" w:space="0" w:color="auto"/>
        <w:left w:val="none" w:sz="0" w:space="0" w:color="auto"/>
        <w:bottom w:val="none" w:sz="0" w:space="0" w:color="auto"/>
        <w:right w:val="none" w:sz="0" w:space="0" w:color="auto"/>
      </w:divBdr>
    </w:div>
    <w:div w:id="247812563">
      <w:bodyDiv w:val="1"/>
      <w:marLeft w:val="0"/>
      <w:marRight w:val="0"/>
      <w:marTop w:val="0"/>
      <w:marBottom w:val="0"/>
      <w:divBdr>
        <w:top w:val="none" w:sz="0" w:space="0" w:color="auto"/>
        <w:left w:val="none" w:sz="0" w:space="0" w:color="auto"/>
        <w:bottom w:val="none" w:sz="0" w:space="0" w:color="auto"/>
        <w:right w:val="none" w:sz="0" w:space="0" w:color="auto"/>
      </w:divBdr>
    </w:div>
    <w:div w:id="248125297">
      <w:bodyDiv w:val="1"/>
      <w:marLeft w:val="0"/>
      <w:marRight w:val="0"/>
      <w:marTop w:val="0"/>
      <w:marBottom w:val="0"/>
      <w:divBdr>
        <w:top w:val="none" w:sz="0" w:space="0" w:color="auto"/>
        <w:left w:val="none" w:sz="0" w:space="0" w:color="auto"/>
        <w:bottom w:val="none" w:sz="0" w:space="0" w:color="auto"/>
        <w:right w:val="none" w:sz="0" w:space="0" w:color="auto"/>
      </w:divBdr>
    </w:div>
    <w:div w:id="248273162">
      <w:bodyDiv w:val="1"/>
      <w:marLeft w:val="0"/>
      <w:marRight w:val="0"/>
      <w:marTop w:val="0"/>
      <w:marBottom w:val="0"/>
      <w:divBdr>
        <w:top w:val="none" w:sz="0" w:space="0" w:color="auto"/>
        <w:left w:val="none" w:sz="0" w:space="0" w:color="auto"/>
        <w:bottom w:val="none" w:sz="0" w:space="0" w:color="auto"/>
        <w:right w:val="none" w:sz="0" w:space="0" w:color="auto"/>
      </w:divBdr>
    </w:div>
    <w:div w:id="248317304">
      <w:bodyDiv w:val="1"/>
      <w:marLeft w:val="0"/>
      <w:marRight w:val="0"/>
      <w:marTop w:val="0"/>
      <w:marBottom w:val="0"/>
      <w:divBdr>
        <w:top w:val="none" w:sz="0" w:space="0" w:color="auto"/>
        <w:left w:val="none" w:sz="0" w:space="0" w:color="auto"/>
        <w:bottom w:val="none" w:sz="0" w:space="0" w:color="auto"/>
        <w:right w:val="none" w:sz="0" w:space="0" w:color="auto"/>
      </w:divBdr>
    </w:div>
    <w:div w:id="248776666">
      <w:bodyDiv w:val="1"/>
      <w:marLeft w:val="0"/>
      <w:marRight w:val="0"/>
      <w:marTop w:val="0"/>
      <w:marBottom w:val="0"/>
      <w:divBdr>
        <w:top w:val="none" w:sz="0" w:space="0" w:color="auto"/>
        <w:left w:val="none" w:sz="0" w:space="0" w:color="auto"/>
        <w:bottom w:val="none" w:sz="0" w:space="0" w:color="auto"/>
        <w:right w:val="none" w:sz="0" w:space="0" w:color="auto"/>
      </w:divBdr>
    </w:div>
    <w:div w:id="248925806">
      <w:bodyDiv w:val="1"/>
      <w:marLeft w:val="0"/>
      <w:marRight w:val="0"/>
      <w:marTop w:val="0"/>
      <w:marBottom w:val="0"/>
      <w:divBdr>
        <w:top w:val="none" w:sz="0" w:space="0" w:color="auto"/>
        <w:left w:val="none" w:sz="0" w:space="0" w:color="auto"/>
        <w:bottom w:val="none" w:sz="0" w:space="0" w:color="auto"/>
        <w:right w:val="none" w:sz="0" w:space="0" w:color="auto"/>
      </w:divBdr>
    </w:div>
    <w:div w:id="248926525">
      <w:bodyDiv w:val="1"/>
      <w:marLeft w:val="0"/>
      <w:marRight w:val="0"/>
      <w:marTop w:val="0"/>
      <w:marBottom w:val="0"/>
      <w:divBdr>
        <w:top w:val="none" w:sz="0" w:space="0" w:color="auto"/>
        <w:left w:val="none" w:sz="0" w:space="0" w:color="auto"/>
        <w:bottom w:val="none" w:sz="0" w:space="0" w:color="auto"/>
        <w:right w:val="none" w:sz="0" w:space="0" w:color="auto"/>
      </w:divBdr>
    </w:div>
    <w:div w:id="248928304">
      <w:bodyDiv w:val="1"/>
      <w:marLeft w:val="0"/>
      <w:marRight w:val="0"/>
      <w:marTop w:val="0"/>
      <w:marBottom w:val="0"/>
      <w:divBdr>
        <w:top w:val="none" w:sz="0" w:space="0" w:color="auto"/>
        <w:left w:val="none" w:sz="0" w:space="0" w:color="auto"/>
        <w:bottom w:val="none" w:sz="0" w:space="0" w:color="auto"/>
        <w:right w:val="none" w:sz="0" w:space="0" w:color="auto"/>
      </w:divBdr>
    </w:div>
    <w:div w:id="248928614">
      <w:bodyDiv w:val="1"/>
      <w:marLeft w:val="0"/>
      <w:marRight w:val="0"/>
      <w:marTop w:val="0"/>
      <w:marBottom w:val="0"/>
      <w:divBdr>
        <w:top w:val="none" w:sz="0" w:space="0" w:color="auto"/>
        <w:left w:val="none" w:sz="0" w:space="0" w:color="auto"/>
        <w:bottom w:val="none" w:sz="0" w:space="0" w:color="auto"/>
        <w:right w:val="none" w:sz="0" w:space="0" w:color="auto"/>
      </w:divBdr>
    </w:div>
    <w:div w:id="249582027">
      <w:bodyDiv w:val="1"/>
      <w:marLeft w:val="0"/>
      <w:marRight w:val="0"/>
      <w:marTop w:val="0"/>
      <w:marBottom w:val="0"/>
      <w:divBdr>
        <w:top w:val="none" w:sz="0" w:space="0" w:color="auto"/>
        <w:left w:val="none" w:sz="0" w:space="0" w:color="auto"/>
        <w:bottom w:val="none" w:sz="0" w:space="0" w:color="auto"/>
        <w:right w:val="none" w:sz="0" w:space="0" w:color="auto"/>
      </w:divBdr>
      <w:divsChild>
        <w:div w:id="312174599">
          <w:marLeft w:val="480"/>
          <w:marRight w:val="0"/>
          <w:marTop w:val="0"/>
          <w:marBottom w:val="0"/>
          <w:divBdr>
            <w:top w:val="none" w:sz="0" w:space="0" w:color="auto"/>
            <w:left w:val="none" w:sz="0" w:space="0" w:color="auto"/>
            <w:bottom w:val="none" w:sz="0" w:space="0" w:color="auto"/>
            <w:right w:val="none" w:sz="0" w:space="0" w:color="auto"/>
          </w:divBdr>
        </w:div>
        <w:div w:id="1967546714">
          <w:marLeft w:val="480"/>
          <w:marRight w:val="0"/>
          <w:marTop w:val="0"/>
          <w:marBottom w:val="0"/>
          <w:divBdr>
            <w:top w:val="none" w:sz="0" w:space="0" w:color="auto"/>
            <w:left w:val="none" w:sz="0" w:space="0" w:color="auto"/>
            <w:bottom w:val="none" w:sz="0" w:space="0" w:color="auto"/>
            <w:right w:val="none" w:sz="0" w:space="0" w:color="auto"/>
          </w:divBdr>
        </w:div>
        <w:div w:id="1361978326">
          <w:marLeft w:val="480"/>
          <w:marRight w:val="0"/>
          <w:marTop w:val="0"/>
          <w:marBottom w:val="0"/>
          <w:divBdr>
            <w:top w:val="none" w:sz="0" w:space="0" w:color="auto"/>
            <w:left w:val="none" w:sz="0" w:space="0" w:color="auto"/>
            <w:bottom w:val="none" w:sz="0" w:space="0" w:color="auto"/>
            <w:right w:val="none" w:sz="0" w:space="0" w:color="auto"/>
          </w:divBdr>
        </w:div>
        <w:div w:id="1493184495">
          <w:marLeft w:val="480"/>
          <w:marRight w:val="0"/>
          <w:marTop w:val="0"/>
          <w:marBottom w:val="0"/>
          <w:divBdr>
            <w:top w:val="none" w:sz="0" w:space="0" w:color="auto"/>
            <w:left w:val="none" w:sz="0" w:space="0" w:color="auto"/>
            <w:bottom w:val="none" w:sz="0" w:space="0" w:color="auto"/>
            <w:right w:val="none" w:sz="0" w:space="0" w:color="auto"/>
          </w:divBdr>
        </w:div>
        <w:div w:id="86539988">
          <w:marLeft w:val="480"/>
          <w:marRight w:val="0"/>
          <w:marTop w:val="0"/>
          <w:marBottom w:val="0"/>
          <w:divBdr>
            <w:top w:val="none" w:sz="0" w:space="0" w:color="auto"/>
            <w:left w:val="none" w:sz="0" w:space="0" w:color="auto"/>
            <w:bottom w:val="none" w:sz="0" w:space="0" w:color="auto"/>
            <w:right w:val="none" w:sz="0" w:space="0" w:color="auto"/>
          </w:divBdr>
        </w:div>
        <w:div w:id="993528152">
          <w:marLeft w:val="480"/>
          <w:marRight w:val="0"/>
          <w:marTop w:val="0"/>
          <w:marBottom w:val="0"/>
          <w:divBdr>
            <w:top w:val="none" w:sz="0" w:space="0" w:color="auto"/>
            <w:left w:val="none" w:sz="0" w:space="0" w:color="auto"/>
            <w:bottom w:val="none" w:sz="0" w:space="0" w:color="auto"/>
            <w:right w:val="none" w:sz="0" w:space="0" w:color="auto"/>
          </w:divBdr>
        </w:div>
        <w:div w:id="1860267442">
          <w:marLeft w:val="480"/>
          <w:marRight w:val="0"/>
          <w:marTop w:val="0"/>
          <w:marBottom w:val="0"/>
          <w:divBdr>
            <w:top w:val="none" w:sz="0" w:space="0" w:color="auto"/>
            <w:left w:val="none" w:sz="0" w:space="0" w:color="auto"/>
            <w:bottom w:val="none" w:sz="0" w:space="0" w:color="auto"/>
            <w:right w:val="none" w:sz="0" w:space="0" w:color="auto"/>
          </w:divBdr>
        </w:div>
        <w:div w:id="1893954370">
          <w:marLeft w:val="480"/>
          <w:marRight w:val="0"/>
          <w:marTop w:val="0"/>
          <w:marBottom w:val="0"/>
          <w:divBdr>
            <w:top w:val="none" w:sz="0" w:space="0" w:color="auto"/>
            <w:left w:val="none" w:sz="0" w:space="0" w:color="auto"/>
            <w:bottom w:val="none" w:sz="0" w:space="0" w:color="auto"/>
            <w:right w:val="none" w:sz="0" w:space="0" w:color="auto"/>
          </w:divBdr>
        </w:div>
        <w:div w:id="1261372113">
          <w:marLeft w:val="480"/>
          <w:marRight w:val="0"/>
          <w:marTop w:val="0"/>
          <w:marBottom w:val="0"/>
          <w:divBdr>
            <w:top w:val="none" w:sz="0" w:space="0" w:color="auto"/>
            <w:left w:val="none" w:sz="0" w:space="0" w:color="auto"/>
            <w:bottom w:val="none" w:sz="0" w:space="0" w:color="auto"/>
            <w:right w:val="none" w:sz="0" w:space="0" w:color="auto"/>
          </w:divBdr>
        </w:div>
        <w:div w:id="469522054">
          <w:marLeft w:val="480"/>
          <w:marRight w:val="0"/>
          <w:marTop w:val="0"/>
          <w:marBottom w:val="0"/>
          <w:divBdr>
            <w:top w:val="none" w:sz="0" w:space="0" w:color="auto"/>
            <w:left w:val="none" w:sz="0" w:space="0" w:color="auto"/>
            <w:bottom w:val="none" w:sz="0" w:space="0" w:color="auto"/>
            <w:right w:val="none" w:sz="0" w:space="0" w:color="auto"/>
          </w:divBdr>
        </w:div>
        <w:div w:id="77945103">
          <w:marLeft w:val="480"/>
          <w:marRight w:val="0"/>
          <w:marTop w:val="0"/>
          <w:marBottom w:val="0"/>
          <w:divBdr>
            <w:top w:val="none" w:sz="0" w:space="0" w:color="auto"/>
            <w:left w:val="none" w:sz="0" w:space="0" w:color="auto"/>
            <w:bottom w:val="none" w:sz="0" w:space="0" w:color="auto"/>
            <w:right w:val="none" w:sz="0" w:space="0" w:color="auto"/>
          </w:divBdr>
        </w:div>
        <w:div w:id="1087457138">
          <w:marLeft w:val="480"/>
          <w:marRight w:val="0"/>
          <w:marTop w:val="0"/>
          <w:marBottom w:val="0"/>
          <w:divBdr>
            <w:top w:val="none" w:sz="0" w:space="0" w:color="auto"/>
            <w:left w:val="none" w:sz="0" w:space="0" w:color="auto"/>
            <w:bottom w:val="none" w:sz="0" w:space="0" w:color="auto"/>
            <w:right w:val="none" w:sz="0" w:space="0" w:color="auto"/>
          </w:divBdr>
        </w:div>
        <w:div w:id="2125883955">
          <w:marLeft w:val="480"/>
          <w:marRight w:val="0"/>
          <w:marTop w:val="0"/>
          <w:marBottom w:val="0"/>
          <w:divBdr>
            <w:top w:val="none" w:sz="0" w:space="0" w:color="auto"/>
            <w:left w:val="none" w:sz="0" w:space="0" w:color="auto"/>
            <w:bottom w:val="none" w:sz="0" w:space="0" w:color="auto"/>
            <w:right w:val="none" w:sz="0" w:space="0" w:color="auto"/>
          </w:divBdr>
        </w:div>
        <w:div w:id="1129126884">
          <w:marLeft w:val="480"/>
          <w:marRight w:val="0"/>
          <w:marTop w:val="0"/>
          <w:marBottom w:val="0"/>
          <w:divBdr>
            <w:top w:val="none" w:sz="0" w:space="0" w:color="auto"/>
            <w:left w:val="none" w:sz="0" w:space="0" w:color="auto"/>
            <w:bottom w:val="none" w:sz="0" w:space="0" w:color="auto"/>
            <w:right w:val="none" w:sz="0" w:space="0" w:color="auto"/>
          </w:divBdr>
        </w:div>
        <w:div w:id="38289898">
          <w:marLeft w:val="480"/>
          <w:marRight w:val="0"/>
          <w:marTop w:val="0"/>
          <w:marBottom w:val="0"/>
          <w:divBdr>
            <w:top w:val="none" w:sz="0" w:space="0" w:color="auto"/>
            <w:left w:val="none" w:sz="0" w:space="0" w:color="auto"/>
            <w:bottom w:val="none" w:sz="0" w:space="0" w:color="auto"/>
            <w:right w:val="none" w:sz="0" w:space="0" w:color="auto"/>
          </w:divBdr>
        </w:div>
        <w:div w:id="1074476982">
          <w:marLeft w:val="480"/>
          <w:marRight w:val="0"/>
          <w:marTop w:val="0"/>
          <w:marBottom w:val="0"/>
          <w:divBdr>
            <w:top w:val="none" w:sz="0" w:space="0" w:color="auto"/>
            <w:left w:val="none" w:sz="0" w:space="0" w:color="auto"/>
            <w:bottom w:val="none" w:sz="0" w:space="0" w:color="auto"/>
            <w:right w:val="none" w:sz="0" w:space="0" w:color="auto"/>
          </w:divBdr>
        </w:div>
        <w:div w:id="1443651901">
          <w:marLeft w:val="480"/>
          <w:marRight w:val="0"/>
          <w:marTop w:val="0"/>
          <w:marBottom w:val="0"/>
          <w:divBdr>
            <w:top w:val="none" w:sz="0" w:space="0" w:color="auto"/>
            <w:left w:val="none" w:sz="0" w:space="0" w:color="auto"/>
            <w:bottom w:val="none" w:sz="0" w:space="0" w:color="auto"/>
            <w:right w:val="none" w:sz="0" w:space="0" w:color="auto"/>
          </w:divBdr>
        </w:div>
        <w:div w:id="213661566">
          <w:marLeft w:val="480"/>
          <w:marRight w:val="0"/>
          <w:marTop w:val="0"/>
          <w:marBottom w:val="0"/>
          <w:divBdr>
            <w:top w:val="none" w:sz="0" w:space="0" w:color="auto"/>
            <w:left w:val="none" w:sz="0" w:space="0" w:color="auto"/>
            <w:bottom w:val="none" w:sz="0" w:space="0" w:color="auto"/>
            <w:right w:val="none" w:sz="0" w:space="0" w:color="auto"/>
          </w:divBdr>
        </w:div>
        <w:div w:id="101806730">
          <w:marLeft w:val="480"/>
          <w:marRight w:val="0"/>
          <w:marTop w:val="0"/>
          <w:marBottom w:val="0"/>
          <w:divBdr>
            <w:top w:val="none" w:sz="0" w:space="0" w:color="auto"/>
            <w:left w:val="none" w:sz="0" w:space="0" w:color="auto"/>
            <w:bottom w:val="none" w:sz="0" w:space="0" w:color="auto"/>
            <w:right w:val="none" w:sz="0" w:space="0" w:color="auto"/>
          </w:divBdr>
        </w:div>
        <w:div w:id="1302807326">
          <w:marLeft w:val="480"/>
          <w:marRight w:val="0"/>
          <w:marTop w:val="0"/>
          <w:marBottom w:val="0"/>
          <w:divBdr>
            <w:top w:val="none" w:sz="0" w:space="0" w:color="auto"/>
            <w:left w:val="none" w:sz="0" w:space="0" w:color="auto"/>
            <w:bottom w:val="none" w:sz="0" w:space="0" w:color="auto"/>
            <w:right w:val="none" w:sz="0" w:space="0" w:color="auto"/>
          </w:divBdr>
        </w:div>
        <w:div w:id="1622492416">
          <w:marLeft w:val="480"/>
          <w:marRight w:val="0"/>
          <w:marTop w:val="0"/>
          <w:marBottom w:val="0"/>
          <w:divBdr>
            <w:top w:val="none" w:sz="0" w:space="0" w:color="auto"/>
            <w:left w:val="none" w:sz="0" w:space="0" w:color="auto"/>
            <w:bottom w:val="none" w:sz="0" w:space="0" w:color="auto"/>
            <w:right w:val="none" w:sz="0" w:space="0" w:color="auto"/>
          </w:divBdr>
        </w:div>
        <w:div w:id="757023748">
          <w:marLeft w:val="480"/>
          <w:marRight w:val="0"/>
          <w:marTop w:val="0"/>
          <w:marBottom w:val="0"/>
          <w:divBdr>
            <w:top w:val="none" w:sz="0" w:space="0" w:color="auto"/>
            <w:left w:val="none" w:sz="0" w:space="0" w:color="auto"/>
            <w:bottom w:val="none" w:sz="0" w:space="0" w:color="auto"/>
            <w:right w:val="none" w:sz="0" w:space="0" w:color="auto"/>
          </w:divBdr>
        </w:div>
        <w:div w:id="1845821982">
          <w:marLeft w:val="480"/>
          <w:marRight w:val="0"/>
          <w:marTop w:val="0"/>
          <w:marBottom w:val="0"/>
          <w:divBdr>
            <w:top w:val="none" w:sz="0" w:space="0" w:color="auto"/>
            <w:left w:val="none" w:sz="0" w:space="0" w:color="auto"/>
            <w:bottom w:val="none" w:sz="0" w:space="0" w:color="auto"/>
            <w:right w:val="none" w:sz="0" w:space="0" w:color="auto"/>
          </w:divBdr>
        </w:div>
        <w:div w:id="1033068399">
          <w:marLeft w:val="480"/>
          <w:marRight w:val="0"/>
          <w:marTop w:val="0"/>
          <w:marBottom w:val="0"/>
          <w:divBdr>
            <w:top w:val="none" w:sz="0" w:space="0" w:color="auto"/>
            <w:left w:val="none" w:sz="0" w:space="0" w:color="auto"/>
            <w:bottom w:val="none" w:sz="0" w:space="0" w:color="auto"/>
            <w:right w:val="none" w:sz="0" w:space="0" w:color="auto"/>
          </w:divBdr>
        </w:div>
        <w:div w:id="1057583384">
          <w:marLeft w:val="480"/>
          <w:marRight w:val="0"/>
          <w:marTop w:val="0"/>
          <w:marBottom w:val="0"/>
          <w:divBdr>
            <w:top w:val="none" w:sz="0" w:space="0" w:color="auto"/>
            <w:left w:val="none" w:sz="0" w:space="0" w:color="auto"/>
            <w:bottom w:val="none" w:sz="0" w:space="0" w:color="auto"/>
            <w:right w:val="none" w:sz="0" w:space="0" w:color="auto"/>
          </w:divBdr>
        </w:div>
        <w:div w:id="1469349739">
          <w:marLeft w:val="480"/>
          <w:marRight w:val="0"/>
          <w:marTop w:val="0"/>
          <w:marBottom w:val="0"/>
          <w:divBdr>
            <w:top w:val="none" w:sz="0" w:space="0" w:color="auto"/>
            <w:left w:val="none" w:sz="0" w:space="0" w:color="auto"/>
            <w:bottom w:val="none" w:sz="0" w:space="0" w:color="auto"/>
            <w:right w:val="none" w:sz="0" w:space="0" w:color="auto"/>
          </w:divBdr>
        </w:div>
        <w:div w:id="1292402373">
          <w:marLeft w:val="480"/>
          <w:marRight w:val="0"/>
          <w:marTop w:val="0"/>
          <w:marBottom w:val="0"/>
          <w:divBdr>
            <w:top w:val="none" w:sz="0" w:space="0" w:color="auto"/>
            <w:left w:val="none" w:sz="0" w:space="0" w:color="auto"/>
            <w:bottom w:val="none" w:sz="0" w:space="0" w:color="auto"/>
            <w:right w:val="none" w:sz="0" w:space="0" w:color="auto"/>
          </w:divBdr>
        </w:div>
        <w:div w:id="1895776259">
          <w:marLeft w:val="480"/>
          <w:marRight w:val="0"/>
          <w:marTop w:val="0"/>
          <w:marBottom w:val="0"/>
          <w:divBdr>
            <w:top w:val="none" w:sz="0" w:space="0" w:color="auto"/>
            <w:left w:val="none" w:sz="0" w:space="0" w:color="auto"/>
            <w:bottom w:val="none" w:sz="0" w:space="0" w:color="auto"/>
            <w:right w:val="none" w:sz="0" w:space="0" w:color="auto"/>
          </w:divBdr>
        </w:div>
        <w:div w:id="1288319706">
          <w:marLeft w:val="480"/>
          <w:marRight w:val="0"/>
          <w:marTop w:val="0"/>
          <w:marBottom w:val="0"/>
          <w:divBdr>
            <w:top w:val="none" w:sz="0" w:space="0" w:color="auto"/>
            <w:left w:val="none" w:sz="0" w:space="0" w:color="auto"/>
            <w:bottom w:val="none" w:sz="0" w:space="0" w:color="auto"/>
            <w:right w:val="none" w:sz="0" w:space="0" w:color="auto"/>
          </w:divBdr>
        </w:div>
        <w:div w:id="1792357423">
          <w:marLeft w:val="480"/>
          <w:marRight w:val="0"/>
          <w:marTop w:val="0"/>
          <w:marBottom w:val="0"/>
          <w:divBdr>
            <w:top w:val="none" w:sz="0" w:space="0" w:color="auto"/>
            <w:left w:val="none" w:sz="0" w:space="0" w:color="auto"/>
            <w:bottom w:val="none" w:sz="0" w:space="0" w:color="auto"/>
            <w:right w:val="none" w:sz="0" w:space="0" w:color="auto"/>
          </w:divBdr>
        </w:div>
      </w:divsChild>
    </w:div>
    <w:div w:id="249897414">
      <w:bodyDiv w:val="1"/>
      <w:marLeft w:val="0"/>
      <w:marRight w:val="0"/>
      <w:marTop w:val="0"/>
      <w:marBottom w:val="0"/>
      <w:divBdr>
        <w:top w:val="none" w:sz="0" w:space="0" w:color="auto"/>
        <w:left w:val="none" w:sz="0" w:space="0" w:color="auto"/>
        <w:bottom w:val="none" w:sz="0" w:space="0" w:color="auto"/>
        <w:right w:val="none" w:sz="0" w:space="0" w:color="auto"/>
      </w:divBdr>
      <w:divsChild>
        <w:div w:id="553932126">
          <w:marLeft w:val="480"/>
          <w:marRight w:val="0"/>
          <w:marTop w:val="0"/>
          <w:marBottom w:val="0"/>
          <w:divBdr>
            <w:top w:val="none" w:sz="0" w:space="0" w:color="auto"/>
            <w:left w:val="none" w:sz="0" w:space="0" w:color="auto"/>
            <w:bottom w:val="none" w:sz="0" w:space="0" w:color="auto"/>
            <w:right w:val="none" w:sz="0" w:space="0" w:color="auto"/>
          </w:divBdr>
        </w:div>
        <w:div w:id="364796443">
          <w:marLeft w:val="480"/>
          <w:marRight w:val="0"/>
          <w:marTop w:val="0"/>
          <w:marBottom w:val="0"/>
          <w:divBdr>
            <w:top w:val="none" w:sz="0" w:space="0" w:color="auto"/>
            <w:left w:val="none" w:sz="0" w:space="0" w:color="auto"/>
            <w:bottom w:val="none" w:sz="0" w:space="0" w:color="auto"/>
            <w:right w:val="none" w:sz="0" w:space="0" w:color="auto"/>
          </w:divBdr>
        </w:div>
        <w:div w:id="1792624632">
          <w:marLeft w:val="480"/>
          <w:marRight w:val="0"/>
          <w:marTop w:val="0"/>
          <w:marBottom w:val="0"/>
          <w:divBdr>
            <w:top w:val="none" w:sz="0" w:space="0" w:color="auto"/>
            <w:left w:val="none" w:sz="0" w:space="0" w:color="auto"/>
            <w:bottom w:val="none" w:sz="0" w:space="0" w:color="auto"/>
            <w:right w:val="none" w:sz="0" w:space="0" w:color="auto"/>
          </w:divBdr>
        </w:div>
        <w:div w:id="554585799">
          <w:marLeft w:val="480"/>
          <w:marRight w:val="0"/>
          <w:marTop w:val="0"/>
          <w:marBottom w:val="0"/>
          <w:divBdr>
            <w:top w:val="none" w:sz="0" w:space="0" w:color="auto"/>
            <w:left w:val="none" w:sz="0" w:space="0" w:color="auto"/>
            <w:bottom w:val="none" w:sz="0" w:space="0" w:color="auto"/>
            <w:right w:val="none" w:sz="0" w:space="0" w:color="auto"/>
          </w:divBdr>
        </w:div>
        <w:div w:id="1094785852">
          <w:marLeft w:val="480"/>
          <w:marRight w:val="0"/>
          <w:marTop w:val="0"/>
          <w:marBottom w:val="0"/>
          <w:divBdr>
            <w:top w:val="none" w:sz="0" w:space="0" w:color="auto"/>
            <w:left w:val="none" w:sz="0" w:space="0" w:color="auto"/>
            <w:bottom w:val="none" w:sz="0" w:space="0" w:color="auto"/>
            <w:right w:val="none" w:sz="0" w:space="0" w:color="auto"/>
          </w:divBdr>
        </w:div>
        <w:div w:id="1471946581">
          <w:marLeft w:val="480"/>
          <w:marRight w:val="0"/>
          <w:marTop w:val="0"/>
          <w:marBottom w:val="0"/>
          <w:divBdr>
            <w:top w:val="none" w:sz="0" w:space="0" w:color="auto"/>
            <w:left w:val="none" w:sz="0" w:space="0" w:color="auto"/>
            <w:bottom w:val="none" w:sz="0" w:space="0" w:color="auto"/>
            <w:right w:val="none" w:sz="0" w:space="0" w:color="auto"/>
          </w:divBdr>
        </w:div>
        <w:div w:id="194273861">
          <w:marLeft w:val="480"/>
          <w:marRight w:val="0"/>
          <w:marTop w:val="0"/>
          <w:marBottom w:val="0"/>
          <w:divBdr>
            <w:top w:val="none" w:sz="0" w:space="0" w:color="auto"/>
            <w:left w:val="none" w:sz="0" w:space="0" w:color="auto"/>
            <w:bottom w:val="none" w:sz="0" w:space="0" w:color="auto"/>
            <w:right w:val="none" w:sz="0" w:space="0" w:color="auto"/>
          </w:divBdr>
        </w:div>
        <w:div w:id="418410361">
          <w:marLeft w:val="480"/>
          <w:marRight w:val="0"/>
          <w:marTop w:val="0"/>
          <w:marBottom w:val="0"/>
          <w:divBdr>
            <w:top w:val="none" w:sz="0" w:space="0" w:color="auto"/>
            <w:left w:val="none" w:sz="0" w:space="0" w:color="auto"/>
            <w:bottom w:val="none" w:sz="0" w:space="0" w:color="auto"/>
            <w:right w:val="none" w:sz="0" w:space="0" w:color="auto"/>
          </w:divBdr>
        </w:div>
        <w:div w:id="732512142">
          <w:marLeft w:val="480"/>
          <w:marRight w:val="0"/>
          <w:marTop w:val="0"/>
          <w:marBottom w:val="0"/>
          <w:divBdr>
            <w:top w:val="none" w:sz="0" w:space="0" w:color="auto"/>
            <w:left w:val="none" w:sz="0" w:space="0" w:color="auto"/>
            <w:bottom w:val="none" w:sz="0" w:space="0" w:color="auto"/>
            <w:right w:val="none" w:sz="0" w:space="0" w:color="auto"/>
          </w:divBdr>
        </w:div>
        <w:div w:id="1353528965">
          <w:marLeft w:val="480"/>
          <w:marRight w:val="0"/>
          <w:marTop w:val="0"/>
          <w:marBottom w:val="0"/>
          <w:divBdr>
            <w:top w:val="none" w:sz="0" w:space="0" w:color="auto"/>
            <w:left w:val="none" w:sz="0" w:space="0" w:color="auto"/>
            <w:bottom w:val="none" w:sz="0" w:space="0" w:color="auto"/>
            <w:right w:val="none" w:sz="0" w:space="0" w:color="auto"/>
          </w:divBdr>
        </w:div>
        <w:div w:id="626593176">
          <w:marLeft w:val="480"/>
          <w:marRight w:val="0"/>
          <w:marTop w:val="0"/>
          <w:marBottom w:val="0"/>
          <w:divBdr>
            <w:top w:val="none" w:sz="0" w:space="0" w:color="auto"/>
            <w:left w:val="none" w:sz="0" w:space="0" w:color="auto"/>
            <w:bottom w:val="none" w:sz="0" w:space="0" w:color="auto"/>
            <w:right w:val="none" w:sz="0" w:space="0" w:color="auto"/>
          </w:divBdr>
        </w:div>
        <w:div w:id="2047215839">
          <w:marLeft w:val="480"/>
          <w:marRight w:val="0"/>
          <w:marTop w:val="0"/>
          <w:marBottom w:val="0"/>
          <w:divBdr>
            <w:top w:val="none" w:sz="0" w:space="0" w:color="auto"/>
            <w:left w:val="none" w:sz="0" w:space="0" w:color="auto"/>
            <w:bottom w:val="none" w:sz="0" w:space="0" w:color="auto"/>
            <w:right w:val="none" w:sz="0" w:space="0" w:color="auto"/>
          </w:divBdr>
        </w:div>
        <w:div w:id="1859807912">
          <w:marLeft w:val="480"/>
          <w:marRight w:val="0"/>
          <w:marTop w:val="0"/>
          <w:marBottom w:val="0"/>
          <w:divBdr>
            <w:top w:val="none" w:sz="0" w:space="0" w:color="auto"/>
            <w:left w:val="none" w:sz="0" w:space="0" w:color="auto"/>
            <w:bottom w:val="none" w:sz="0" w:space="0" w:color="auto"/>
            <w:right w:val="none" w:sz="0" w:space="0" w:color="auto"/>
          </w:divBdr>
        </w:div>
        <w:div w:id="1483354305">
          <w:marLeft w:val="480"/>
          <w:marRight w:val="0"/>
          <w:marTop w:val="0"/>
          <w:marBottom w:val="0"/>
          <w:divBdr>
            <w:top w:val="none" w:sz="0" w:space="0" w:color="auto"/>
            <w:left w:val="none" w:sz="0" w:space="0" w:color="auto"/>
            <w:bottom w:val="none" w:sz="0" w:space="0" w:color="auto"/>
            <w:right w:val="none" w:sz="0" w:space="0" w:color="auto"/>
          </w:divBdr>
        </w:div>
        <w:div w:id="27335129">
          <w:marLeft w:val="480"/>
          <w:marRight w:val="0"/>
          <w:marTop w:val="0"/>
          <w:marBottom w:val="0"/>
          <w:divBdr>
            <w:top w:val="none" w:sz="0" w:space="0" w:color="auto"/>
            <w:left w:val="none" w:sz="0" w:space="0" w:color="auto"/>
            <w:bottom w:val="none" w:sz="0" w:space="0" w:color="auto"/>
            <w:right w:val="none" w:sz="0" w:space="0" w:color="auto"/>
          </w:divBdr>
        </w:div>
        <w:div w:id="476996800">
          <w:marLeft w:val="480"/>
          <w:marRight w:val="0"/>
          <w:marTop w:val="0"/>
          <w:marBottom w:val="0"/>
          <w:divBdr>
            <w:top w:val="none" w:sz="0" w:space="0" w:color="auto"/>
            <w:left w:val="none" w:sz="0" w:space="0" w:color="auto"/>
            <w:bottom w:val="none" w:sz="0" w:space="0" w:color="auto"/>
            <w:right w:val="none" w:sz="0" w:space="0" w:color="auto"/>
          </w:divBdr>
        </w:div>
        <w:div w:id="1124272920">
          <w:marLeft w:val="480"/>
          <w:marRight w:val="0"/>
          <w:marTop w:val="0"/>
          <w:marBottom w:val="0"/>
          <w:divBdr>
            <w:top w:val="none" w:sz="0" w:space="0" w:color="auto"/>
            <w:left w:val="none" w:sz="0" w:space="0" w:color="auto"/>
            <w:bottom w:val="none" w:sz="0" w:space="0" w:color="auto"/>
            <w:right w:val="none" w:sz="0" w:space="0" w:color="auto"/>
          </w:divBdr>
        </w:div>
        <w:div w:id="881984023">
          <w:marLeft w:val="480"/>
          <w:marRight w:val="0"/>
          <w:marTop w:val="0"/>
          <w:marBottom w:val="0"/>
          <w:divBdr>
            <w:top w:val="none" w:sz="0" w:space="0" w:color="auto"/>
            <w:left w:val="none" w:sz="0" w:space="0" w:color="auto"/>
            <w:bottom w:val="none" w:sz="0" w:space="0" w:color="auto"/>
            <w:right w:val="none" w:sz="0" w:space="0" w:color="auto"/>
          </w:divBdr>
        </w:div>
        <w:div w:id="972294195">
          <w:marLeft w:val="480"/>
          <w:marRight w:val="0"/>
          <w:marTop w:val="0"/>
          <w:marBottom w:val="0"/>
          <w:divBdr>
            <w:top w:val="none" w:sz="0" w:space="0" w:color="auto"/>
            <w:left w:val="none" w:sz="0" w:space="0" w:color="auto"/>
            <w:bottom w:val="none" w:sz="0" w:space="0" w:color="auto"/>
            <w:right w:val="none" w:sz="0" w:space="0" w:color="auto"/>
          </w:divBdr>
        </w:div>
        <w:div w:id="125517110">
          <w:marLeft w:val="480"/>
          <w:marRight w:val="0"/>
          <w:marTop w:val="0"/>
          <w:marBottom w:val="0"/>
          <w:divBdr>
            <w:top w:val="none" w:sz="0" w:space="0" w:color="auto"/>
            <w:left w:val="none" w:sz="0" w:space="0" w:color="auto"/>
            <w:bottom w:val="none" w:sz="0" w:space="0" w:color="auto"/>
            <w:right w:val="none" w:sz="0" w:space="0" w:color="auto"/>
          </w:divBdr>
        </w:div>
        <w:div w:id="1325740313">
          <w:marLeft w:val="480"/>
          <w:marRight w:val="0"/>
          <w:marTop w:val="0"/>
          <w:marBottom w:val="0"/>
          <w:divBdr>
            <w:top w:val="none" w:sz="0" w:space="0" w:color="auto"/>
            <w:left w:val="none" w:sz="0" w:space="0" w:color="auto"/>
            <w:bottom w:val="none" w:sz="0" w:space="0" w:color="auto"/>
            <w:right w:val="none" w:sz="0" w:space="0" w:color="auto"/>
          </w:divBdr>
        </w:div>
        <w:div w:id="608633445">
          <w:marLeft w:val="480"/>
          <w:marRight w:val="0"/>
          <w:marTop w:val="0"/>
          <w:marBottom w:val="0"/>
          <w:divBdr>
            <w:top w:val="none" w:sz="0" w:space="0" w:color="auto"/>
            <w:left w:val="none" w:sz="0" w:space="0" w:color="auto"/>
            <w:bottom w:val="none" w:sz="0" w:space="0" w:color="auto"/>
            <w:right w:val="none" w:sz="0" w:space="0" w:color="auto"/>
          </w:divBdr>
        </w:div>
        <w:div w:id="1398279484">
          <w:marLeft w:val="480"/>
          <w:marRight w:val="0"/>
          <w:marTop w:val="0"/>
          <w:marBottom w:val="0"/>
          <w:divBdr>
            <w:top w:val="none" w:sz="0" w:space="0" w:color="auto"/>
            <w:left w:val="none" w:sz="0" w:space="0" w:color="auto"/>
            <w:bottom w:val="none" w:sz="0" w:space="0" w:color="auto"/>
            <w:right w:val="none" w:sz="0" w:space="0" w:color="auto"/>
          </w:divBdr>
        </w:div>
        <w:div w:id="1268805612">
          <w:marLeft w:val="480"/>
          <w:marRight w:val="0"/>
          <w:marTop w:val="0"/>
          <w:marBottom w:val="0"/>
          <w:divBdr>
            <w:top w:val="none" w:sz="0" w:space="0" w:color="auto"/>
            <w:left w:val="none" w:sz="0" w:space="0" w:color="auto"/>
            <w:bottom w:val="none" w:sz="0" w:space="0" w:color="auto"/>
            <w:right w:val="none" w:sz="0" w:space="0" w:color="auto"/>
          </w:divBdr>
        </w:div>
        <w:div w:id="1191064707">
          <w:marLeft w:val="480"/>
          <w:marRight w:val="0"/>
          <w:marTop w:val="0"/>
          <w:marBottom w:val="0"/>
          <w:divBdr>
            <w:top w:val="none" w:sz="0" w:space="0" w:color="auto"/>
            <w:left w:val="none" w:sz="0" w:space="0" w:color="auto"/>
            <w:bottom w:val="none" w:sz="0" w:space="0" w:color="auto"/>
            <w:right w:val="none" w:sz="0" w:space="0" w:color="auto"/>
          </w:divBdr>
        </w:div>
        <w:div w:id="506527990">
          <w:marLeft w:val="480"/>
          <w:marRight w:val="0"/>
          <w:marTop w:val="0"/>
          <w:marBottom w:val="0"/>
          <w:divBdr>
            <w:top w:val="none" w:sz="0" w:space="0" w:color="auto"/>
            <w:left w:val="none" w:sz="0" w:space="0" w:color="auto"/>
            <w:bottom w:val="none" w:sz="0" w:space="0" w:color="auto"/>
            <w:right w:val="none" w:sz="0" w:space="0" w:color="auto"/>
          </w:divBdr>
        </w:div>
        <w:div w:id="1944531375">
          <w:marLeft w:val="480"/>
          <w:marRight w:val="0"/>
          <w:marTop w:val="0"/>
          <w:marBottom w:val="0"/>
          <w:divBdr>
            <w:top w:val="none" w:sz="0" w:space="0" w:color="auto"/>
            <w:left w:val="none" w:sz="0" w:space="0" w:color="auto"/>
            <w:bottom w:val="none" w:sz="0" w:space="0" w:color="auto"/>
            <w:right w:val="none" w:sz="0" w:space="0" w:color="auto"/>
          </w:divBdr>
        </w:div>
        <w:div w:id="726076694">
          <w:marLeft w:val="480"/>
          <w:marRight w:val="0"/>
          <w:marTop w:val="0"/>
          <w:marBottom w:val="0"/>
          <w:divBdr>
            <w:top w:val="none" w:sz="0" w:space="0" w:color="auto"/>
            <w:left w:val="none" w:sz="0" w:space="0" w:color="auto"/>
            <w:bottom w:val="none" w:sz="0" w:space="0" w:color="auto"/>
            <w:right w:val="none" w:sz="0" w:space="0" w:color="auto"/>
          </w:divBdr>
        </w:div>
      </w:divsChild>
    </w:div>
    <w:div w:id="250967778">
      <w:bodyDiv w:val="1"/>
      <w:marLeft w:val="0"/>
      <w:marRight w:val="0"/>
      <w:marTop w:val="0"/>
      <w:marBottom w:val="0"/>
      <w:divBdr>
        <w:top w:val="none" w:sz="0" w:space="0" w:color="auto"/>
        <w:left w:val="none" w:sz="0" w:space="0" w:color="auto"/>
        <w:bottom w:val="none" w:sz="0" w:space="0" w:color="auto"/>
        <w:right w:val="none" w:sz="0" w:space="0" w:color="auto"/>
      </w:divBdr>
    </w:div>
    <w:div w:id="251282918">
      <w:bodyDiv w:val="1"/>
      <w:marLeft w:val="0"/>
      <w:marRight w:val="0"/>
      <w:marTop w:val="0"/>
      <w:marBottom w:val="0"/>
      <w:divBdr>
        <w:top w:val="none" w:sz="0" w:space="0" w:color="auto"/>
        <w:left w:val="none" w:sz="0" w:space="0" w:color="auto"/>
        <w:bottom w:val="none" w:sz="0" w:space="0" w:color="auto"/>
        <w:right w:val="none" w:sz="0" w:space="0" w:color="auto"/>
      </w:divBdr>
    </w:div>
    <w:div w:id="251400439">
      <w:bodyDiv w:val="1"/>
      <w:marLeft w:val="0"/>
      <w:marRight w:val="0"/>
      <w:marTop w:val="0"/>
      <w:marBottom w:val="0"/>
      <w:divBdr>
        <w:top w:val="none" w:sz="0" w:space="0" w:color="auto"/>
        <w:left w:val="none" w:sz="0" w:space="0" w:color="auto"/>
        <w:bottom w:val="none" w:sz="0" w:space="0" w:color="auto"/>
        <w:right w:val="none" w:sz="0" w:space="0" w:color="auto"/>
      </w:divBdr>
      <w:divsChild>
        <w:div w:id="1684480220">
          <w:marLeft w:val="480"/>
          <w:marRight w:val="0"/>
          <w:marTop w:val="0"/>
          <w:marBottom w:val="0"/>
          <w:divBdr>
            <w:top w:val="none" w:sz="0" w:space="0" w:color="auto"/>
            <w:left w:val="none" w:sz="0" w:space="0" w:color="auto"/>
            <w:bottom w:val="none" w:sz="0" w:space="0" w:color="auto"/>
            <w:right w:val="none" w:sz="0" w:space="0" w:color="auto"/>
          </w:divBdr>
        </w:div>
        <w:div w:id="963467199">
          <w:marLeft w:val="480"/>
          <w:marRight w:val="0"/>
          <w:marTop w:val="0"/>
          <w:marBottom w:val="0"/>
          <w:divBdr>
            <w:top w:val="none" w:sz="0" w:space="0" w:color="auto"/>
            <w:left w:val="none" w:sz="0" w:space="0" w:color="auto"/>
            <w:bottom w:val="none" w:sz="0" w:space="0" w:color="auto"/>
            <w:right w:val="none" w:sz="0" w:space="0" w:color="auto"/>
          </w:divBdr>
        </w:div>
        <w:div w:id="1844974251">
          <w:marLeft w:val="480"/>
          <w:marRight w:val="0"/>
          <w:marTop w:val="0"/>
          <w:marBottom w:val="0"/>
          <w:divBdr>
            <w:top w:val="none" w:sz="0" w:space="0" w:color="auto"/>
            <w:left w:val="none" w:sz="0" w:space="0" w:color="auto"/>
            <w:bottom w:val="none" w:sz="0" w:space="0" w:color="auto"/>
            <w:right w:val="none" w:sz="0" w:space="0" w:color="auto"/>
          </w:divBdr>
        </w:div>
        <w:div w:id="757823314">
          <w:marLeft w:val="480"/>
          <w:marRight w:val="0"/>
          <w:marTop w:val="0"/>
          <w:marBottom w:val="0"/>
          <w:divBdr>
            <w:top w:val="none" w:sz="0" w:space="0" w:color="auto"/>
            <w:left w:val="none" w:sz="0" w:space="0" w:color="auto"/>
            <w:bottom w:val="none" w:sz="0" w:space="0" w:color="auto"/>
            <w:right w:val="none" w:sz="0" w:space="0" w:color="auto"/>
          </w:divBdr>
        </w:div>
        <w:div w:id="572785624">
          <w:marLeft w:val="480"/>
          <w:marRight w:val="0"/>
          <w:marTop w:val="0"/>
          <w:marBottom w:val="0"/>
          <w:divBdr>
            <w:top w:val="none" w:sz="0" w:space="0" w:color="auto"/>
            <w:left w:val="none" w:sz="0" w:space="0" w:color="auto"/>
            <w:bottom w:val="none" w:sz="0" w:space="0" w:color="auto"/>
            <w:right w:val="none" w:sz="0" w:space="0" w:color="auto"/>
          </w:divBdr>
        </w:div>
        <w:div w:id="196814508">
          <w:marLeft w:val="480"/>
          <w:marRight w:val="0"/>
          <w:marTop w:val="0"/>
          <w:marBottom w:val="0"/>
          <w:divBdr>
            <w:top w:val="none" w:sz="0" w:space="0" w:color="auto"/>
            <w:left w:val="none" w:sz="0" w:space="0" w:color="auto"/>
            <w:bottom w:val="none" w:sz="0" w:space="0" w:color="auto"/>
            <w:right w:val="none" w:sz="0" w:space="0" w:color="auto"/>
          </w:divBdr>
        </w:div>
        <w:div w:id="963004834">
          <w:marLeft w:val="480"/>
          <w:marRight w:val="0"/>
          <w:marTop w:val="0"/>
          <w:marBottom w:val="0"/>
          <w:divBdr>
            <w:top w:val="none" w:sz="0" w:space="0" w:color="auto"/>
            <w:left w:val="none" w:sz="0" w:space="0" w:color="auto"/>
            <w:bottom w:val="none" w:sz="0" w:space="0" w:color="auto"/>
            <w:right w:val="none" w:sz="0" w:space="0" w:color="auto"/>
          </w:divBdr>
        </w:div>
        <w:div w:id="1672564900">
          <w:marLeft w:val="480"/>
          <w:marRight w:val="0"/>
          <w:marTop w:val="0"/>
          <w:marBottom w:val="0"/>
          <w:divBdr>
            <w:top w:val="none" w:sz="0" w:space="0" w:color="auto"/>
            <w:left w:val="none" w:sz="0" w:space="0" w:color="auto"/>
            <w:bottom w:val="none" w:sz="0" w:space="0" w:color="auto"/>
            <w:right w:val="none" w:sz="0" w:space="0" w:color="auto"/>
          </w:divBdr>
        </w:div>
        <w:div w:id="1194538523">
          <w:marLeft w:val="480"/>
          <w:marRight w:val="0"/>
          <w:marTop w:val="0"/>
          <w:marBottom w:val="0"/>
          <w:divBdr>
            <w:top w:val="none" w:sz="0" w:space="0" w:color="auto"/>
            <w:left w:val="none" w:sz="0" w:space="0" w:color="auto"/>
            <w:bottom w:val="none" w:sz="0" w:space="0" w:color="auto"/>
            <w:right w:val="none" w:sz="0" w:space="0" w:color="auto"/>
          </w:divBdr>
        </w:div>
        <w:div w:id="1120343301">
          <w:marLeft w:val="480"/>
          <w:marRight w:val="0"/>
          <w:marTop w:val="0"/>
          <w:marBottom w:val="0"/>
          <w:divBdr>
            <w:top w:val="none" w:sz="0" w:space="0" w:color="auto"/>
            <w:left w:val="none" w:sz="0" w:space="0" w:color="auto"/>
            <w:bottom w:val="none" w:sz="0" w:space="0" w:color="auto"/>
            <w:right w:val="none" w:sz="0" w:space="0" w:color="auto"/>
          </w:divBdr>
        </w:div>
        <w:div w:id="1684478988">
          <w:marLeft w:val="480"/>
          <w:marRight w:val="0"/>
          <w:marTop w:val="0"/>
          <w:marBottom w:val="0"/>
          <w:divBdr>
            <w:top w:val="none" w:sz="0" w:space="0" w:color="auto"/>
            <w:left w:val="none" w:sz="0" w:space="0" w:color="auto"/>
            <w:bottom w:val="none" w:sz="0" w:space="0" w:color="auto"/>
            <w:right w:val="none" w:sz="0" w:space="0" w:color="auto"/>
          </w:divBdr>
        </w:div>
        <w:div w:id="17587042">
          <w:marLeft w:val="480"/>
          <w:marRight w:val="0"/>
          <w:marTop w:val="0"/>
          <w:marBottom w:val="0"/>
          <w:divBdr>
            <w:top w:val="none" w:sz="0" w:space="0" w:color="auto"/>
            <w:left w:val="none" w:sz="0" w:space="0" w:color="auto"/>
            <w:bottom w:val="none" w:sz="0" w:space="0" w:color="auto"/>
            <w:right w:val="none" w:sz="0" w:space="0" w:color="auto"/>
          </w:divBdr>
        </w:div>
        <w:div w:id="1412922090">
          <w:marLeft w:val="480"/>
          <w:marRight w:val="0"/>
          <w:marTop w:val="0"/>
          <w:marBottom w:val="0"/>
          <w:divBdr>
            <w:top w:val="none" w:sz="0" w:space="0" w:color="auto"/>
            <w:left w:val="none" w:sz="0" w:space="0" w:color="auto"/>
            <w:bottom w:val="none" w:sz="0" w:space="0" w:color="auto"/>
            <w:right w:val="none" w:sz="0" w:space="0" w:color="auto"/>
          </w:divBdr>
        </w:div>
        <w:div w:id="2130052283">
          <w:marLeft w:val="480"/>
          <w:marRight w:val="0"/>
          <w:marTop w:val="0"/>
          <w:marBottom w:val="0"/>
          <w:divBdr>
            <w:top w:val="none" w:sz="0" w:space="0" w:color="auto"/>
            <w:left w:val="none" w:sz="0" w:space="0" w:color="auto"/>
            <w:bottom w:val="none" w:sz="0" w:space="0" w:color="auto"/>
            <w:right w:val="none" w:sz="0" w:space="0" w:color="auto"/>
          </w:divBdr>
        </w:div>
        <w:div w:id="348721044">
          <w:marLeft w:val="480"/>
          <w:marRight w:val="0"/>
          <w:marTop w:val="0"/>
          <w:marBottom w:val="0"/>
          <w:divBdr>
            <w:top w:val="none" w:sz="0" w:space="0" w:color="auto"/>
            <w:left w:val="none" w:sz="0" w:space="0" w:color="auto"/>
            <w:bottom w:val="none" w:sz="0" w:space="0" w:color="auto"/>
            <w:right w:val="none" w:sz="0" w:space="0" w:color="auto"/>
          </w:divBdr>
        </w:div>
        <w:div w:id="1068461423">
          <w:marLeft w:val="480"/>
          <w:marRight w:val="0"/>
          <w:marTop w:val="0"/>
          <w:marBottom w:val="0"/>
          <w:divBdr>
            <w:top w:val="none" w:sz="0" w:space="0" w:color="auto"/>
            <w:left w:val="none" w:sz="0" w:space="0" w:color="auto"/>
            <w:bottom w:val="none" w:sz="0" w:space="0" w:color="auto"/>
            <w:right w:val="none" w:sz="0" w:space="0" w:color="auto"/>
          </w:divBdr>
        </w:div>
        <w:div w:id="1742941101">
          <w:marLeft w:val="480"/>
          <w:marRight w:val="0"/>
          <w:marTop w:val="0"/>
          <w:marBottom w:val="0"/>
          <w:divBdr>
            <w:top w:val="none" w:sz="0" w:space="0" w:color="auto"/>
            <w:left w:val="none" w:sz="0" w:space="0" w:color="auto"/>
            <w:bottom w:val="none" w:sz="0" w:space="0" w:color="auto"/>
            <w:right w:val="none" w:sz="0" w:space="0" w:color="auto"/>
          </w:divBdr>
        </w:div>
        <w:div w:id="803348156">
          <w:marLeft w:val="480"/>
          <w:marRight w:val="0"/>
          <w:marTop w:val="0"/>
          <w:marBottom w:val="0"/>
          <w:divBdr>
            <w:top w:val="none" w:sz="0" w:space="0" w:color="auto"/>
            <w:left w:val="none" w:sz="0" w:space="0" w:color="auto"/>
            <w:bottom w:val="none" w:sz="0" w:space="0" w:color="auto"/>
            <w:right w:val="none" w:sz="0" w:space="0" w:color="auto"/>
          </w:divBdr>
        </w:div>
        <w:div w:id="672345459">
          <w:marLeft w:val="480"/>
          <w:marRight w:val="0"/>
          <w:marTop w:val="0"/>
          <w:marBottom w:val="0"/>
          <w:divBdr>
            <w:top w:val="none" w:sz="0" w:space="0" w:color="auto"/>
            <w:left w:val="none" w:sz="0" w:space="0" w:color="auto"/>
            <w:bottom w:val="none" w:sz="0" w:space="0" w:color="auto"/>
            <w:right w:val="none" w:sz="0" w:space="0" w:color="auto"/>
          </w:divBdr>
        </w:div>
        <w:div w:id="869729328">
          <w:marLeft w:val="480"/>
          <w:marRight w:val="0"/>
          <w:marTop w:val="0"/>
          <w:marBottom w:val="0"/>
          <w:divBdr>
            <w:top w:val="none" w:sz="0" w:space="0" w:color="auto"/>
            <w:left w:val="none" w:sz="0" w:space="0" w:color="auto"/>
            <w:bottom w:val="none" w:sz="0" w:space="0" w:color="auto"/>
            <w:right w:val="none" w:sz="0" w:space="0" w:color="auto"/>
          </w:divBdr>
        </w:div>
        <w:div w:id="759914980">
          <w:marLeft w:val="480"/>
          <w:marRight w:val="0"/>
          <w:marTop w:val="0"/>
          <w:marBottom w:val="0"/>
          <w:divBdr>
            <w:top w:val="none" w:sz="0" w:space="0" w:color="auto"/>
            <w:left w:val="none" w:sz="0" w:space="0" w:color="auto"/>
            <w:bottom w:val="none" w:sz="0" w:space="0" w:color="auto"/>
            <w:right w:val="none" w:sz="0" w:space="0" w:color="auto"/>
          </w:divBdr>
        </w:div>
        <w:div w:id="107893079">
          <w:marLeft w:val="480"/>
          <w:marRight w:val="0"/>
          <w:marTop w:val="0"/>
          <w:marBottom w:val="0"/>
          <w:divBdr>
            <w:top w:val="none" w:sz="0" w:space="0" w:color="auto"/>
            <w:left w:val="none" w:sz="0" w:space="0" w:color="auto"/>
            <w:bottom w:val="none" w:sz="0" w:space="0" w:color="auto"/>
            <w:right w:val="none" w:sz="0" w:space="0" w:color="auto"/>
          </w:divBdr>
        </w:div>
        <w:div w:id="298457974">
          <w:marLeft w:val="480"/>
          <w:marRight w:val="0"/>
          <w:marTop w:val="0"/>
          <w:marBottom w:val="0"/>
          <w:divBdr>
            <w:top w:val="none" w:sz="0" w:space="0" w:color="auto"/>
            <w:left w:val="none" w:sz="0" w:space="0" w:color="auto"/>
            <w:bottom w:val="none" w:sz="0" w:space="0" w:color="auto"/>
            <w:right w:val="none" w:sz="0" w:space="0" w:color="auto"/>
          </w:divBdr>
        </w:div>
        <w:div w:id="368454286">
          <w:marLeft w:val="480"/>
          <w:marRight w:val="0"/>
          <w:marTop w:val="0"/>
          <w:marBottom w:val="0"/>
          <w:divBdr>
            <w:top w:val="none" w:sz="0" w:space="0" w:color="auto"/>
            <w:left w:val="none" w:sz="0" w:space="0" w:color="auto"/>
            <w:bottom w:val="none" w:sz="0" w:space="0" w:color="auto"/>
            <w:right w:val="none" w:sz="0" w:space="0" w:color="auto"/>
          </w:divBdr>
        </w:div>
        <w:div w:id="482966066">
          <w:marLeft w:val="480"/>
          <w:marRight w:val="0"/>
          <w:marTop w:val="0"/>
          <w:marBottom w:val="0"/>
          <w:divBdr>
            <w:top w:val="none" w:sz="0" w:space="0" w:color="auto"/>
            <w:left w:val="none" w:sz="0" w:space="0" w:color="auto"/>
            <w:bottom w:val="none" w:sz="0" w:space="0" w:color="auto"/>
            <w:right w:val="none" w:sz="0" w:space="0" w:color="auto"/>
          </w:divBdr>
        </w:div>
        <w:div w:id="1852139810">
          <w:marLeft w:val="480"/>
          <w:marRight w:val="0"/>
          <w:marTop w:val="0"/>
          <w:marBottom w:val="0"/>
          <w:divBdr>
            <w:top w:val="none" w:sz="0" w:space="0" w:color="auto"/>
            <w:left w:val="none" w:sz="0" w:space="0" w:color="auto"/>
            <w:bottom w:val="none" w:sz="0" w:space="0" w:color="auto"/>
            <w:right w:val="none" w:sz="0" w:space="0" w:color="auto"/>
          </w:divBdr>
        </w:div>
        <w:div w:id="1563908937">
          <w:marLeft w:val="480"/>
          <w:marRight w:val="0"/>
          <w:marTop w:val="0"/>
          <w:marBottom w:val="0"/>
          <w:divBdr>
            <w:top w:val="none" w:sz="0" w:space="0" w:color="auto"/>
            <w:left w:val="none" w:sz="0" w:space="0" w:color="auto"/>
            <w:bottom w:val="none" w:sz="0" w:space="0" w:color="auto"/>
            <w:right w:val="none" w:sz="0" w:space="0" w:color="auto"/>
          </w:divBdr>
        </w:div>
        <w:div w:id="517040966">
          <w:marLeft w:val="480"/>
          <w:marRight w:val="0"/>
          <w:marTop w:val="0"/>
          <w:marBottom w:val="0"/>
          <w:divBdr>
            <w:top w:val="none" w:sz="0" w:space="0" w:color="auto"/>
            <w:left w:val="none" w:sz="0" w:space="0" w:color="auto"/>
            <w:bottom w:val="none" w:sz="0" w:space="0" w:color="auto"/>
            <w:right w:val="none" w:sz="0" w:space="0" w:color="auto"/>
          </w:divBdr>
        </w:div>
      </w:divsChild>
    </w:div>
    <w:div w:id="251550699">
      <w:bodyDiv w:val="1"/>
      <w:marLeft w:val="0"/>
      <w:marRight w:val="0"/>
      <w:marTop w:val="0"/>
      <w:marBottom w:val="0"/>
      <w:divBdr>
        <w:top w:val="none" w:sz="0" w:space="0" w:color="auto"/>
        <w:left w:val="none" w:sz="0" w:space="0" w:color="auto"/>
        <w:bottom w:val="none" w:sz="0" w:space="0" w:color="auto"/>
        <w:right w:val="none" w:sz="0" w:space="0" w:color="auto"/>
      </w:divBdr>
    </w:div>
    <w:div w:id="251933631">
      <w:bodyDiv w:val="1"/>
      <w:marLeft w:val="0"/>
      <w:marRight w:val="0"/>
      <w:marTop w:val="0"/>
      <w:marBottom w:val="0"/>
      <w:divBdr>
        <w:top w:val="none" w:sz="0" w:space="0" w:color="auto"/>
        <w:left w:val="none" w:sz="0" w:space="0" w:color="auto"/>
        <w:bottom w:val="none" w:sz="0" w:space="0" w:color="auto"/>
        <w:right w:val="none" w:sz="0" w:space="0" w:color="auto"/>
      </w:divBdr>
    </w:div>
    <w:div w:id="253250991">
      <w:bodyDiv w:val="1"/>
      <w:marLeft w:val="0"/>
      <w:marRight w:val="0"/>
      <w:marTop w:val="0"/>
      <w:marBottom w:val="0"/>
      <w:divBdr>
        <w:top w:val="none" w:sz="0" w:space="0" w:color="auto"/>
        <w:left w:val="none" w:sz="0" w:space="0" w:color="auto"/>
        <w:bottom w:val="none" w:sz="0" w:space="0" w:color="auto"/>
        <w:right w:val="none" w:sz="0" w:space="0" w:color="auto"/>
      </w:divBdr>
    </w:div>
    <w:div w:id="254092903">
      <w:bodyDiv w:val="1"/>
      <w:marLeft w:val="0"/>
      <w:marRight w:val="0"/>
      <w:marTop w:val="0"/>
      <w:marBottom w:val="0"/>
      <w:divBdr>
        <w:top w:val="none" w:sz="0" w:space="0" w:color="auto"/>
        <w:left w:val="none" w:sz="0" w:space="0" w:color="auto"/>
        <w:bottom w:val="none" w:sz="0" w:space="0" w:color="auto"/>
        <w:right w:val="none" w:sz="0" w:space="0" w:color="auto"/>
      </w:divBdr>
    </w:div>
    <w:div w:id="254292113">
      <w:bodyDiv w:val="1"/>
      <w:marLeft w:val="0"/>
      <w:marRight w:val="0"/>
      <w:marTop w:val="0"/>
      <w:marBottom w:val="0"/>
      <w:divBdr>
        <w:top w:val="none" w:sz="0" w:space="0" w:color="auto"/>
        <w:left w:val="none" w:sz="0" w:space="0" w:color="auto"/>
        <w:bottom w:val="none" w:sz="0" w:space="0" w:color="auto"/>
        <w:right w:val="none" w:sz="0" w:space="0" w:color="auto"/>
      </w:divBdr>
    </w:div>
    <w:div w:id="255090689">
      <w:bodyDiv w:val="1"/>
      <w:marLeft w:val="0"/>
      <w:marRight w:val="0"/>
      <w:marTop w:val="0"/>
      <w:marBottom w:val="0"/>
      <w:divBdr>
        <w:top w:val="none" w:sz="0" w:space="0" w:color="auto"/>
        <w:left w:val="none" w:sz="0" w:space="0" w:color="auto"/>
        <w:bottom w:val="none" w:sz="0" w:space="0" w:color="auto"/>
        <w:right w:val="none" w:sz="0" w:space="0" w:color="auto"/>
      </w:divBdr>
    </w:div>
    <w:div w:id="255870340">
      <w:bodyDiv w:val="1"/>
      <w:marLeft w:val="0"/>
      <w:marRight w:val="0"/>
      <w:marTop w:val="0"/>
      <w:marBottom w:val="0"/>
      <w:divBdr>
        <w:top w:val="none" w:sz="0" w:space="0" w:color="auto"/>
        <w:left w:val="none" w:sz="0" w:space="0" w:color="auto"/>
        <w:bottom w:val="none" w:sz="0" w:space="0" w:color="auto"/>
        <w:right w:val="none" w:sz="0" w:space="0" w:color="auto"/>
      </w:divBdr>
    </w:div>
    <w:div w:id="256405660">
      <w:bodyDiv w:val="1"/>
      <w:marLeft w:val="0"/>
      <w:marRight w:val="0"/>
      <w:marTop w:val="0"/>
      <w:marBottom w:val="0"/>
      <w:divBdr>
        <w:top w:val="none" w:sz="0" w:space="0" w:color="auto"/>
        <w:left w:val="none" w:sz="0" w:space="0" w:color="auto"/>
        <w:bottom w:val="none" w:sz="0" w:space="0" w:color="auto"/>
        <w:right w:val="none" w:sz="0" w:space="0" w:color="auto"/>
      </w:divBdr>
    </w:div>
    <w:div w:id="256906921">
      <w:bodyDiv w:val="1"/>
      <w:marLeft w:val="0"/>
      <w:marRight w:val="0"/>
      <w:marTop w:val="0"/>
      <w:marBottom w:val="0"/>
      <w:divBdr>
        <w:top w:val="none" w:sz="0" w:space="0" w:color="auto"/>
        <w:left w:val="none" w:sz="0" w:space="0" w:color="auto"/>
        <w:bottom w:val="none" w:sz="0" w:space="0" w:color="auto"/>
        <w:right w:val="none" w:sz="0" w:space="0" w:color="auto"/>
      </w:divBdr>
    </w:div>
    <w:div w:id="257107761">
      <w:bodyDiv w:val="1"/>
      <w:marLeft w:val="0"/>
      <w:marRight w:val="0"/>
      <w:marTop w:val="0"/>
      <w:marBottom w:val="0"/>
      <w:divBdr>
        <w:top w:val="none" w:sz="0" w:space="0" w:color="auto"/>
        <w:left w:val="none" w:sz="0" w:space="0" w:color="auto"/>
        <w:bottom w:val="none" w:sz="0" w:space="0" w:color="auto"/>
        <w:right w:val="none" w:sz="0" w:space="0" w:color="auto"/>
      </w:divBdr>
    </w:div>
    <w:div w:id="257373143">
      <w:bodyDiv w:val="1"/>
      <w:marLeft w:val="0"/>
      <w:marRight w:val="0"/>
      <w:marTop w:val="0"/>
      <w:marBottom w:val="0"/>
      <w:divBdr>
        <w:top w:val="none" w:sz="0" w:space="0" w:color="auto"/>
        <w:left w:val="none" w:sz="0" w:space="0" w:color="auto"/>
        <w:bottom w:val="none" w:sz="0" w:space="0" w:color="auto"/>
        <w:right w:val="none" w:sz="0" w:space="0" w:color="auto"/>
      </w:divBdr>
    </w:div>
    <w:div w:id="257950215">
      <w:bodyDiv w:val="1"/>
      <w:marLeft w:val="0"/>
      <w:marRight w:val="0"/>
      <w:marTop w:val="0"/>
      <w:marBottom w:val="0"/>
      <w:divBdr>
        <w:top w:val="none" w:sz="0" w:space="0" w:color="auto"/>
        <w:left w:val="none" w:sz="0" w:space="0" w:color="auto"/>
        <w:bottom w:val="none" w:sz="0" w:space="0" w:color="auto"/>
        <w:right w:val="none" w:sz="0" w:space="0" w:color="auto"/>
      </w:divBdr>
    </w:div>
    <w:div w:id="258024524">
      <w:bodyDiv w:val="1"/>
      <w:marLeft w:val="0"/>
      <w:marRight w:val="0"/>
      <w:marTop w:val="0"/>
      <w:marBottom w:val="0"/>
      <w:divBdr>
        <w:top w:val="none" w:sz="0" w:space="0" w:color="auto"/>
        <w:left w:val="none" w:sz="0" w:space="0" w:color="auto"/>
        <w:bottom w:val="none" w:sz="0" w:space="0" w:color="auto"/>
        <w:right w:val="none" w:sz="0" w:space="0" w:color="auto"/>
      </w:divBdr>
    </w:div>
    <w:div w:id="258031469">
      <w:bodyDiv w:val="1"/>
      <w:marLeft w:val="0"/>
      <w:marRight w:val="0"/>
      <w:marTop w:val="0"/>
      <w:marBottom w:val="0"/>
      <w:divBdr>
        <w:top w:val="none" w:sz="0" w:space="0" w:color="auto"/>
        <w:left w:val="none" w:sz="0" w:space="0" w:color="auto"/>
        <w:bottom w:val="none" w:sz="0" w:space="0" w:color="auto"/>
        <w:right w:val="none" w:sz="0" w:space="0" w:color="auto"/>
      </w:divBdr>
    </w:div>
    <w:div w:id="258031622">
      <w:bodyDiv w:val="1"/>
      <w:marLeft w:val="0"/>
      <w:marRight w:val="0"/>
      <w:marTop w:val="0"/>
      <w:marBottom w:val="0"/>
      <w:divBdr>
        <w:top w:val="none" w:sz="0" w:space="0" w:color="auto"/>
        <w:left w:val="none" w:sz="0" w:space="0" w:color="auto"/>
        <w:bottom w:val="none" w:sz="0" w:space="0" w:color="auto"/>
        <w:right w:val="none" w:sz="0" w:space="0" w:color="auto"/>
      </w:divBdr>
      <w:divsChild>
        <w:div w:id="2028367537">
          <w:marLeft w:val="480"/>
          <w:marRight w:val="0"/>
          <w:marTop w:val="0"/>
          <w:marBottom w:val="0"/>
          <w:divBdr>
            <w:top w:val="none" w:sz="0" w:space="0" w:color="auto"/>
            <w:left w:val="none" w:sz="0" w:space="0" w:color="auto"/>
            <w:bottom w:val="none" w:sz="0" w:space="0" w:color="auto"/>
            <w:right w:val="none" w:sz="0" w:space="0" w:color="auto"/>
          </w:divBdr>
        </w:div>
        <w:div w:id="494758046">
          <w:marLeft w:val="480"/>
          <w:marRight w:val="0"/>
          <w:marTop w:val="0"/>
          <w:marBottom w:val="0"/>
          <w:divBdr>
            <w:top w:val="none" w:sz="0" w:space="0" w:color="auto"/>
            <w:left w:val="none" w:sz="0" w:space="0" w:color="auto"/>
            <w:bottom w:val="none" w:sz="0" w:space="0" w:color="auto"/>
            <w:right w:val="none" w:sz="0" w:space="0" w:color="auto"/>
          </w:divBdr>
        </w:div>
        <w:div w:id="380594589">
          <w:marLeft w:val="480"/>
          <w:marRight w:val="0"/>
          <w:marTop w:val="0"/>
          <w:marBottom w:val="0"/>
          <w:divBdr>
            <w:top w:val="none" w:sz="0" w:space="0" w:color="auto"/>
            <w:left w:val="none" w:sz="0" w:space="0" w:color="auto"/>
            <w:bottom w:val="none" w:sz="0" w:space="0" w:color="auto"/>
            <w:right w:val="none" w:sz="0" w:space="0" w:color="auto"/>
          </w:divBdr>
        </w:div>
        <w:div w:id="1524050738">
          <w:marLeft w:val="480"/>
          <w:marRight w:val="0"/>
          <w:marTop w:val="0"/>
          <w:marBottom w:val="0"/>
          <w:divBdr>
            <w:top w:val="none" w:sz="0" w:space="0" w:color="auto"/>
            <w:left w:val="none" w:sz="0" w:space="0" w:color="auto"/>
            <w:bottom w:val="none" w:sz="0" w:space="0" w:color="auto"/>
            <w:right w:val="none" w:sz="0" w:space="0" w:color="auto"/>
          </w:divBdr>
        </w:div>
        <w:div w:id="890456213">
          <w:marLeft w:val="480"/>
          <w:marRight w:val="0"/>
          <w:marTop w:val="0"/>
          <w:marBottom w:val="0"/>
          <w:divBdr>
            <w:top w:val="none" w:sz="0" w:space="0" w:color="auto"/>
            <w:left w:val="none" w:sz="0" w:space="0" w:color="auto"/>
            <w:bottom w:val="none" w:sz="0" w:space="0" w:color="auto"/>
            <w:right w:val="none" w:sz="0" w:space="0" w:color="auto"/>
          </w:divBdr>
        </w:div>
        <w:div w:id="745998888">
          <w:marLeft w:val="480"/>
          <w:marRight w:val="0"/>
          <w:marTop w:val="0"/>
          <w:marBottom w:val="0"/>
          <w:divBdr>
            <w:top w:val="none" w:sz="0" w:space="0" w:color="auto"/>
            <w:left w:val="none" w:sz="0" w:space="0" w:color="auto"/>
            <w:bottom w:val="none" w:sz="0" w:space="0" w:color="auto"/>
            <w:right w:val="none" w:sz="0" w:space="0" w:color="auto"/>
          </w:divBdr>
        </w:div>
        <w:div w:id="481774116">
          <w:marLeft w:val="480"/>
          <w:marRight w:val="0"/>
          <w:marTop w:val="0"/>
          <w:marBottom w:val="0"/>
          <w:divBdr>
            <w:top w:val="none" w:sz="0" w:space="0" w:color="auto"/>
            <w:left w:val="none" w:sz="0" w:space="0" w:color="auto"/>
            <w:bottom w:val="none" w:sz="0" w:space="0" w:color="auto"/>
            <w:right w:val="none" w:sz="0" w:space="0" w:color="auto"/>
          </w:divBdr>
        </w:div>
        <w:div w:id="1669210986">
          <w:marLeft w:val="480"/>
          <w:marRight w:val="0"/>
          <w:marTop w:val="0"/>
          <w:marBottom w:val="0"/>
          <w:divBdr>
            <w:top w:val="none" w:sz="0" w:space="0" w:color="auto"/>
            <w:left w:val="none" w:sz="0" w:space="0" w:color="auto"/>
            <w:bottom w:val="none" w:sz="0" w:space="0" w:color="auto"/>
            <w:right w:val="none" w:sz="0" w:space="0" w:color="auto"/>
          </w:divBdr>
        </w:div>
        <w:div w:id="543493250">
          <w:marLeft w:val="480"/>
          <w:marRight w:val="0"/>
          <w:marTop w:val="0"/>
          <w:marBottom w:val="0"/>
          <w:divBdr>
            <w:top w:val="none" w:sz="0" w:space="0" w:color="auto"/>
            <w:left w:val="none" w:sz="0" w:space="0" w:color="auto"/>
            <w:bottom w:val="none" w:sz="0" w:space="0" w:color="auto"/>
            <w:right w:val="none" w:sz="0" w:space="0" w:color="auto"/>
          </w:divBdr>
        </w:div>
        <w:div w:id="1416324332">
          <w:marLeft w:val="480"/>
          <w:marRight w:val="0"/>
          <w:marTop w:val="0"/>
          <w:marBottom w:val="0"/>
          <w:divBdr>
            <w:top w:val="none" w:sz="0" w:space="0" w:color="auto"/>
            <w:left w:val="none" w:sz="0" w:space="0" w:color="auto"/>
            <w:bottom w:val="none" w:sz="0" w:space="0" w:color="auto"/>
            <w:right w:val="none" w:sz="0" w:space="0" w:color="auto"/>
          </w:divBdr>
        </w:div>
        <w:div w:id="1450124060">
          <w:marLeft w:val="480"/>
          <w:marRight w:val="0"/>
          <w:marTop w:val="0"/>
          <w:marBottom w:val="0"/>
          <w:divBdr>
            <w:top w:val="none" w:sz="0" w:space="0" w:color="auto"/>
            <w:left w:val="none" w:sz="0" w:space="0" w:color="auto"/>
            <w:bottom w:val="none" w:sz="0" w:space="0" w:color="auto"/>
            <w:right w:val="none" w:sz="0" w:space="0" w:color="auto"/>
          </w:divBdr>
        </w:div>
        <w:div w:id="226451671">
          <w:marLeft w:val="480"/>
          <w:marRight w:val="0"/>
          <w:marTop w:val="0"/>
          <w:marBottom w:val="0"/>
          <w:divBdr>
            <w:top w:val="none" w:sz="0" w:space="0" w:color="auto"/>
            <w:left w:val="none" w:sz="0" w:space="0" w:color="auto"/>
            <w:bottom w:val="none" w:sz="0" w:space="0" w:color="auto"/>
            <w:right w:val="none" w:sz="0" w:space="0" w:color="auto"/>
          </w:divBdr>
        </w:div>
        <w:div w:id="1029184039">
          <w:marLeft w:val="480"/>
          <w:marRight w:val="0"/>
          <w:marTop w:val="0"/>
          <w:marBottom w:val="0"/>
          <w:divBdr>
            <w:top w:val="none" w:sz="0" w:space="0" w:color="auto"/>
            <w:left w:val="none" w:sz="0" w:space="0" w:color="auto"/>
            <w:bottom w:val="none" w:sz="0" w:space="0" w:color="auto"/>
            <w:right w:val="none" w:sz="0" w:space="0" w:color="auto"/>
          </w:divBdr>
        </w:div>
        <w:div w:id="1457721592">
          <w:marLeft w:val="480"/>
          <w:marRight w:val="0"/>
          <w:marTop w:val="0"/>
          <w:marBottom w:val="0"/>
          <w:divBdr>
            <w:top w:val="none" w:sz="0" w:space="0" w:color="auto"/>
            <w:left w:val="none" w:sz="0" w:space="0" w:color="auto"/>
            <w:bottom w:val="none" w:sz="0" w:space="0" w:color="auto"/>
            <w:right w:val="none" w:sz="0" w:space="0" w:color="auto"/>
          </w:divBdr>
        </w:div>
      </w:divsChild>
    </w:div>
    <w:div w:id="258491333">
      <w:bodyDiv w:val="1"/>
      <w:marLeft w:val="0"/>
      <w:marRight w:val="0"/>
      <w:marTop w:val="0"/>
      <w:marBottom w:val="0"/>
      <w:divBdr>
        <w:top w:val="none" w:sz="0" w:space="0" w:color="auto"/>
        <w:left w:val="none" w:sz="0" w:space="0" w:color="auto"/>
        <w:bottom w:val="none" w:sz="0" w:space="0" w:color="auto"/>
        <w:right w:val="none" w:sz="0" w:space="0" w:color="auto"/>
      </w:divBdr>
    </w:div>
    <w:div w:id="258951907">
      <w:bodyDiv w:val="1"/>
      <w:marLeft w:val="0"/>
      <w:marRight w:val="0"/>
      <w:marTop w:val="0"/>
      <w:marBottom w:val="0"/>
      <w:divBdr>
        <w:top w:val="none" w:sz="0" w:space="0" w:color="auto"/>
        <w:left w:val="none" w:sz="0" w:space="0" w:color="auto"/>
        <w:bottom w:val="none" w:sz="0" w:space="0" w:color="auto"/>
        <w:right w:val="none" w:sz="0" w:space="0" w:color="auto"/>
      </w:divBdr>
    </w:div>
    <w:div w:id="259072946">
      <w:bodyDiv w:val="1"/>
      <w:marLeft w:val="0"/>
      <w:marRight w:val="0"/>
      <w:marTop w:val="0"/>
      <w:marBottom w:val="0"/>
      <w:divBdr>
        <w:top w:val="none" w:sz="0" w:space="0" w:color="auto"/>
        <w:left w:val="none" w:sz="0" w:space="0" w:color="auto"/>
        <w:bottom w:val="none" w:sz="0" w:space="0" w:color="auto"/>
        <w:right w:val="none" w:sz="0" w:space="0" w:color="auto"/>
      </w:divBdr>
    </w:div>
    <w:div w:id="259291894">
      <w:bodyDiv w:val="1"/>
      <w:marLeft w:val="0"/>
      <w:marRight w:val="0"/>
      <w:marTop w:val="0"/>
      <w:marBottom w:val="0"/>
      <w:divBdr>
        <w:top w:val="none" w:sz="0" w:space="0" w:color="auto"/>
        <w:left w:val="none" w:sz="0" w:space="0" w:color="auto"/>
        <w:bottom w:val="none" w:sz="0" w:space="0" w:color="auto"/>
        <w:right w:val="none" w:sz="0" w:space="0" w:color="auto"/>
      </w:divBdr>
      <w:divsChild>
        <w:div w:id="1588921642">
          <w:marLeft w:val="480"/>
          <w:marRight w:val="0"/>
          <w:marTop w:val="0"/>
          <w:marBottom w:val="0"/>
          <w:divBdr>
            <w:top w:val="none" w:sz="0" w:space="0" w:color="auto"/>
            <w:left w:val="none" w:sz="0" w:space="0" w:color="auto"/>
            <w:bottom w:val="none" w:sz="0" w:space="0" w:color="auto"/>
            <w:right w:val="none" w:sz="0" w:space="0" w:color="auto"/>
          </w:divBdr>
        </w:div>
        <w:div w:id="770928727">
          <w:marLeft w:val="480"/>
          <w:marRight w:val="0"/>
          <w:marTop w:val="0"/>
          <w:marBottom w:val="0"/>
          <w:divBdr>
            <w:top w:val="none" w:sz="0" w:space="0" w:color="auto"/>
            <w:left w:val="none" w:sz="0" w:space="0" w:color="auto"/>
            <w:bottom w:val="none" w:sz="0" w:space="0" w:color="auto"/>
            <w:right w:val="none" w:sz="0" w:space="0" w:color="auto"/>
          </w:divBdr>
        </w:div>
        <w:div w:id="1363821407">
          <w:marLeft w:val="480"/>
          <w:marRight w:val="0"/>
          <w:marTop w:val="0"/>
          <w:marBottom w:val="0"/>
          <w:divBdr>
            <w:top w:val="none" w:sz="0" w:space="0" w:color="auto"/>
            <w:left w:val="none" w:sz="0" w:space="0" w:color="auto"/>
            <w:bottom w:val="none" w:sz="0" w:space="0" w:color="auto"/>
            <w:right w:val="none" w:sz="0" w:space="0" w:color="auto"/>
          </w:divBdr>
        </w:div>
        <w:div w:id="881864822">
          <w:marLeft w:val="480"/>
          <w:marRight w:val="0"/>
          <w:marTop w:val="0"/>
          <w:marBottom w:val="0"/>
          <w:divBdr>
            <w:top w:val="none" w:sz="0" w:space="0" w:color="auto"/>
            <w:left w:val="none" w:sz="0" w:space="0" w:color="auto"/>
            <w:bottom w:val="none" w:sz="0" w:space="0" w:color="auto"/>
            <w:right w:val="none" w:sz="0" w:space="0" w:color="auto"/>
          </w:divBdr>
        </w:div>
        <w:div w:id="1164667613">
          <w:marLeft w:val="480"/>
          <w:marRight w:val="0"/>
          <w:marTop w:val="0"/>
          <w:marBottom w:val="0"/>
          <w:divBdr>
            <w:top w:val="none" w:sz="0" w:space="0" w:color="auto"/>
            <w:left w:val="none" w:sz="0" w:space="0" w:color="auto"/>
            <w:bottom w:val="none" w:sz="0" w:space="0" w:color="auto"/>
            <w:right w:val="none" w:sz="0" w:space="0" w:color="auto"/>
          </w:divBdr>
        </w:div>
        <w:div w:id="1465732956">
          <w:marLeft w:val="480"/>
          <w:marRight w:val="0"/>
          <w:marTop w:val="0"/>
          <w:marBottom w:val="0"/>
          <w:divBdr>
            <w:top w:val="none" w:sz="0" w:space="0" w:color="auto"/>
            <w:left w:val="none" w:sz="0" w:space="0" w:color="auto"/>
            <w:bottom w:val="none" w:sz="0" w:space="0" w:color="auto"/>
            <w:right w:val="none" w:sz="0" w:space="0" w:color="auto"/>
          </w:divBdr>
        </w:div>
        <w:div w:id="621502209">
          <w:marLeft w:val="480"/>
          <w:marRight w:val="0"/>
          <w:marTop w:val="0"/>
          <w:marBottom w:val="0"/>
          <w:divBdr>
            <w:top w:val="none" w:sz="0" w:space="0" w:color="auto"/>
            <w:left w:val="none" w:sz="0" w:space="0" w:color="auto"/>
            <w:bottom w:val="none" w:sz="0" w:space="0" w:color="auto"/>
            <w:right w:val="none" w:sz="0" w:space="0" w:color="auto"/>
          </w:divBdr>
        </w:div>
        <w:div w:id="1538663261">
          <w:marLeft w:val="480"/>
          <w:marRight w:val="0"/>
          <w:marTop w:val="0"/>
          <w:marBottom w:val="0"/>
          <w:divBdr>
            <w:top w:val="none" w:sz="0" w:space="0" w:color="auto"/>
            <w:left w:val="none" w:sz="0" w:space="0" w:color="auto"/>
            <w:bottom w:val="none" w:sz="0" w:space="0" w:color="auto"/>
            <w:right w:val="none" w:sz="0" w:space="0" w:color="auto"/>
          </w:divBdr>
        </w:div>
        <w:div w:id="685253080">
          <w:marLeft w:val="480"/>
          <w:marRight w:val="0"/>
          <w:marTop w:val="0"/>
          <w:marBottom w:val="0"/>
          <w:divBdr>
            <w:top w:val="none" w:sz="0" w:space="0" w:color="auto"/>
            <w:left w:val="none" w:sz="0" w:space="0" w:color="auto"/>
            <w:bottom w:val="none" w:sz="0" w:space="0" w:color="auto"/>
            <w:right w:val="none" w:sz="0" w:space="0" w:color="auto"/>
          </w:divBdr>
        </w:div>
        <w:div w:id="1796365613">
          <w:marLeft w:val="480"/>
          <w:marRight w:val="0"/>
          <w:marTop w:val="0"/>
          <w:marBottom w:val="0"/>
          <w:divBdr>
            <w:top w:val="none" w:sz="0" w:space="0" w:color="auto"/>
            <w:left w:val="none" w:sz="0" w:space="0" w:color="auto"/>
            <w:bottom w:val="none" w:sz="0" w:space="0" w:color="auto"/>
            <w:right w:val="none" w:sz="0" w:space="0" w:color="auto"/>
          </w:divBdr>
        </w:div>
        <w:div w:id="1023823880">
          <w:marLeft w:val="480"/>
          <w:marRight w:val="0"/>
          <w:marTop w:val="0"/>
          <w:marBottom w:val="0"/>
          <w:divBdr>
            <w:top w:val="none" w:sz="0" w:space="0" w:color="auto"/>
            <w:left w:val="none" w:sz="0" w:space="0" w:color="auto"/>
            <w:bottom w:val="none" w:sz="0" w:space="0" w:color="auto"/>
            <w:right w:val="none" w:sz="0" w:space="0" w:color="auto"/>
          </w:divBdr>
        </w:div>
        <w:div w:id="1916091914">
          <w:marLeft w:val="480"/>
          <w:marRight w:val="0"/>
          <w:marTop w:val="0"/>
          <w:marBottom w:val="0"/>
          <w:divBdr>
            <w:top w:val="none" w:sz="0" w:space="0" w:color="auto"/>
            <w:left w:val="none" w:sz="0" w:space="0" w:color="auto"/>
            <w:bottom w:val="none" w:sz="0" w:space="0" w:color="auto"/>
            <w:right w:val="none" w:sz="0" w:space="0" w:color="auto"/>
          </w:divBdr>
        </w:div>
        <w:div w:id="275332093">
          <w:marLeft w:val="480"/>
          <w:marRight w:val="0"/>
          <w:marTop w:val="0"/>
          <w:marBottom w:val="0"/>
          <w:divBdr>
            <w:top w:val="none" w:sz="0" w:space="0" w:color="auto"/>
            <w:left w:val="none" w:sz="0" w:space="0" w:color="auto"/>
            <w:bottom w:val="none" w:sz="0" w:space="0" w:color="auto"/>
            <w:right w:val="none" w:sz="0" w:space="0" w:color="auto"/>
          </w:divBdr>
        </w:div>
        <w:div w:id="1735614868">
          <w:marLeft w:val="480"/>
          <w:marRight w:val="0"/>
          <w:marTop w:val="0"/>
          <w:marBottom w:val="0"/>
          <w:divBdr>
            <w:top w:val="none" w:sz="0" w:space="0" w:color="auto"/>
            <w:left w:val="none" w:sz="0" w:space="0" w:color="auto"/>
            <w:bottom w:val="none" w:sz="0" w:space="0" w:color="auto"/>
            <w:right w:val="none" w:sz="0" w:space="0" w:color="auto"/>
          </w:divBdr>
        </w:div>
        <w:div w:id="2114595686">
          <w:marLeft w:val="480"/>
          <w:marRight w:val="0"/>
          <w:marTop w:val="0"/>
          <w:marBottom w:val="0"/>
          <w:divBdr>
            <w:top w:val="none" w:sz="0" w:space="0" w:color="auto"/>
            <w:left w:val="none" w:sz="0" w:space="0" w:color="auto"/>
            <w:bottom w:val="none" w:sz="0" w:space="0" w:color="auto"/>
            <w:right w:val="none" w:sz="0" w:space="0" w:color="auto"/>
          </w:divBdr>
        </w:div>
        <w:div w:id="2011640447">
          <w:marLeft w:val="480"/>
          <w:marRight w:val="0"/>
          <w:marTop w:val="0"/>
          <w:marBottom w:val="0"/>
          <w:divBdr>
            <w:top w:val="none" w:sz="0" w:space="0" w:color="auto"/>
            <w:left w:val="none" w:sz="0" w:space="0" w:color="auto"/>
            <w:bottom w:val="none" w:sz="0" w:space="0" w:color="auto"/>
            <w:right w:val="none" w:sz="0" w:space="0" w:color="auto"/>
          </w:divBdr>
        </w:div>
        <w:div w:id="943803005">
          <w:marLeft w:val="480"/>
          <w:marRight w:val="0"/>
          <w:marTop w:val="0"/>
          <w:marBottom w:val="0"/>
          <w:divBdr>
            <w:top w:val="none" w:sz="0" w:space="0" w:color="auto"/>
            <w:left w:val="none" w:sz="0" w:space="0" w:color="auto"/>
            <w:bottom w:val="none" w:sz="0" w:space="0" w:color="auto"/>
            <w:right w:val="none" w:sz="0" w:space="0" w:color="auto"/>
          </w:divBdr>
        </w:div>
        <w:div w:id="985814465">
          <w:marLeft w:val="480"/>
          <w:marRight w:val="0"/>
          <w:marTop w:val="0"/>
          <w:marBottom w:val="0"/>
          <w:divBdr>
            <w:top w:val="none" w:sz="0" w:space="0" w:color="auto"/>
            <w:left w:val="none" w:sz="0" w:space="0" w:color="auto"/>
            <w:bottom w:val="none" w:sz="0" w:space="0" w:color="auto"/>
            <w:right w:val="none" w:sz="0" w:space="0" w:color="auto"/>
          </w:divBdr>
        </w:div>
        <w:div w:id="2054884275">
          <w:marLeft w:val="480"/>
          <w:marRight w:val="0"/>
          <w:marTop w:val="0"/>
          <w:marBottom w:val="0"/>
          <w:divBdr>
            <w:top w:val="none" w:sz="0" w:space="0" w:color="auto"/>
            <w:left w:val="none" w:sz="0" w:space="0" w:color="auto"/>
            <w:bottom w:val="none" w:sz="0" w:space="0" w:color="auto"/>
            <w:right w:val="none" w:sz="0" w:space="0" w:color="auto"/>
          </w:divBdr>
        </w:div>
        <w:div w:id="1677346871">
          <w:marLeft w:val="480"/>
          <w:marRight w:val="0"/>
          <w:marTop w:val="0"/>
          <w:marBottom w:val="0"/>
          <w:divBdr>
            <w:top w:val="none" w:sz="0" w:space="0" w:color="auto"/>
            <w:left w:val="none" w:sz="0" w:space="0" w:color="auto"/>
            <w:bottom w:val="none" w:sz="0" w:space="0" w:color="auto"/>
            <w:right w:val="none" w:sz="0" w:space="0" w:color="auto"/>
          </w:divBdr>
        </w:div>
        <w:div w:id="230971067">
          <w:marLeft w:val="480"/>
          <w:marRight w:val="0"/>
          <w:marTop w:val="0"/>
          <w:marBottom w:val="0"/>
          <w:divBdr>
            <w:top w:val="none" w:sz="0" w:space="0" w:color="auto"/>
            <w:left w:val="none" w:sz="0" w:space="0" w:color="auto"/>
            <w:bottom w:val="none" w:sz="0" w:space="0" w:color="auto"/>
            <w:right w:val="none" w:sz="0" w:space="0" w:color="auto"/>
          </w:divBdr>
        </w:div>
        <w:div w:id="1607693498">
          <w:marLeft w:val="480"/>
          <w:marRight w:val="0"/>
          <w:marTop w:val="0"/>
          <w:marBottom w:val="0"/>
          <w:divBdr>
            <w:top w:val="none" w:sz="0" w:space="0" w:color="auto"/>
            <w:left w:val="none" w:sz="0" w:space="0" w:color="auto"/>
            <w:bottom w:val="none" w:sz="0" w:space="0" w:color="auto"/>
            <w:right w:val="none" w:sz="0" w:space="0" w:color="auto"/>
          </w:divBdr>
        </w:div>
        <w:div w:id="837616863">
          <w:marLeft w:val="480"/>
          <w:marRight w:val="0"/>
          <w:marTop w:val="0"/>
          <w:marBottom w:val="0"/>
          <w:divBdr>
            <w:top w:val="none" w:sz="0" w:space="0" w:color="auto"/>
            <w:left w:val="none" w:sz="0" w:space="0" w:color="auto"/>
            <w:bottom w:val="none" w:sz="0" w:space="0" w:color="auto"/>
            <w:right w:val="none" w:sz="0" w:space="0" w:color="auto"/>
          </w:divBdr>
        </w:div>
        <w:div w:id="1971863626">
          <w:marLeft w:val="480"/>
          <w:marRight w:val="0"/>
          <w:marTop w:val="0"/>
          <w:marBottom w:val="0"/>
          <w:divBdr>
            <w:top w:val="none" w:sz="0" w:space="0" w:color="auto"/>
            <w:left w:val="none" w:sz="0" w:space="0" w:color="auto"/>
            <w:bottom w:val="none" w:sz="0" w:space="0" w:color="auto"/>
            <w:right w:val="none" w:sz="0" w:space="0" w:color="auto"/>
          </w:divBdr>
        </w:div>
        <w:div w:id="1998654992">
          <w:marLeft w:val="480"/>
          <w:marRight w:val="0"/>
          <w:marTop w:val="0"/>
          <w:marBottom w:val="0"/>
          <w:divBdr>
            <w:top w:val="none" w:sz="0" w:space="0" w:color="auto"/>
            <w:left w:val="none" w:sz="0" w:space="0" w:color="auto"/>
            <w:bottom w:val="none" w:sz="0" w:space="0" w:color="auto"/>
            <w:right w:val="none" w:sz="0" w:space="0" w:color="auto"/>
          </w:divBdr>
        </w:div>
        <w:div w:id="311981419">
          <w:marLeft w:val="480"/>
          <w:marRight w:val="0"/>
          <w:marTop w:val="0"/>
          <w:marBottom w:val="0"/>
          <w:divBdr>
            <w:top w:val="none" w:sz="0" w:space="0" w:color="auto"/>
            <w:left w:val="none" w:sz="0" w:space="0" w:color="auto"/>
            <w:bottom w:val="none" w:sz="0" w:space="0" w:color="auto"/>
            <w:right w:val="none" w:sz="0" w:space="0" w:color="auto"/>
          </w:divBdr>
        </w:div>
        <w:div w:id="757216797">
          <w:marLeft w:val="480"/>
          <w:marRight w:val="0"/>
          <w:marTop w:val="0"/>
          <w:marBottom w:val="0"/>
          <w:divBdr>
            <w:top w:val="none" w:sz="0" w:space="0" w:color="auto"/>
            <w:left w:val="none" w:sz="0" w:space="0" w:color="auto"/>
            <w:bottom w:val="none" w:sz="0" w:space="0" w:color="auto"/>
            <w:right w:val="none" w:sz="0" w:space="0" w:color="auto"/>
          </w:divBdr>
        </w:div>
      </w:divsChild>
    </w:div>
    <w:div w:id="259994525">
      <w:bodyDiv w:val="1"/>
      <w:marLeft w:val="0"/>
      <w:marRight w:val="0"/>
      <w:marTop w:val="0"/>
      <w:marBottom w:val="0"/>
      <w:divBdr>
        <w:top w:val="none" w:sz="0" w:space="0" w:color="auto"/>
        <w:left w:val="none" w:sz="0" w:space="0" w:color="auto"/>
        <w:bottom w:val="none" w:sz="0" w:space="0" w:color="auto"/>
        <w:right w:val="none" w:sz="0" w:space="0" w:color="auto"/>
      </w:divBdr>
    </w:div>
    <w:div w:id="260142841">
      <w:bodyDiv w:val="1"/>
      <w:marLeft w:val="0"/>
      <w:marRight w:val="0"/>
      <w:marTop w:val="0"/>
      <w:marBottom w:val="0"/>
      <w:divBdr>
        <w:top w:val="none" w:sz="0" w:space="0" w:color="auto"/>
        <w:left w:val="none" w:sz="0" w:space="0" w:color="auto"/>
        <w:bottom w:val="none" w:sz="0" w:space="0" w:color="auto"/>
        <w:right w:val="none" w:sz="0" w:space="0" w:color="auto"/>
      </w:divBdr>
    </w:div>
    <w:div w:id="260189439">
      <w:bodyDiv w:val="1"/>
      <w:marLeft w:val="0"/>
      <w:marRight w:val="0"/>
      <w:marTop w:val="0"/>
      <w:marBottom w:val="0"/>
      <w:divBdr>
        <w:top w:val="none" w:sz="0" w:space="0" w:color="auto"/>
        <w:left w:val="none" w:sz="0" w:space="0" w:color="auto"/>
        <w:bottom w:val="none" w:sz="0" w:space="0" w:color="auto"/>
        <w:right w:val="none" w:sz="0" w:space="0" w:color="auto"/>
      </w:divBdr>
    </w:div>
    <w:div w:id="261038466">
      <w:bodyDiv w:val="1"/>
      <w:marLeft w:val="0"/>
      <w:marRight w:val="0"/>
      <w:marTop w:val="0"/>
      <w:marBottom w:val="0"/>
      <w:divBdr>
        <w:top w:val="none" w:sz="0" w:space="0" w:color="auto"/>
        <w:left w:val="none" w:sz="0" w:space="0" w:color="auto"/>
        <w:bottom w:val="none" w:sz="0" w:space="0" w:color="auto"/>
        <w:right w:val="none" w:sz="0" w:space="0" w:color="auto"/>
      </w:divBdr>
    </w:div>
    <w:div w:id="262153355">
      <w:bodyDiv w:val="1"/>
      <w:marLeft w:val="0"/>
      <w:marRight w:val="0"/>
      <w:marTop w:val="0"/>
      <w:marBottom w:val="0"/>
      <w:divBdr>
        <w:top w:val="none" w:sz="0" w:space="0" w:color="auto"/>
        <w:left w:val="none" w:sz="0" w:space="0" w:color="auto"/>
        <w:bottom w:val="none" w:sz="0" w:space="0" w:color="auto"/>
        <w:right w:val="none" w:sz="0" w:space="0" w:color="auto"/>
      </w:divBdr>
      <w:divsChild>
        <w:div w:id="833958769">
          <w:marLeft w:val="480"/>
          <w:marRight w:val="0"/>
          <w:marTop w:val="0"/>
          <w:marBottom w:val="0"/>
          <w:divBdr>
            <w:top w:val="none" w:sz="0" w:space="0" w:color="auto"/>
            <w:left w:val="none" w:sz="0" w:space="0" w:color="auto"/>
            <w:bottom w:val="none" w:sz="0" w:space="0" w:color="auto"/>
            <w:right w:val="none" w:sz="0" w:space="0" w:color="auto"/>
          </w:divBdr>
        </w:div>
        <w:div w:id="237401874">
          <w:marLeft w:val="480"/>
          <w:marRight w:val="0"/>
          <w:marTop w:val="0"/>
          <w:marBottom w:val="0"/>
          <w:divBdr>
            <w:top w:val="none" w:sz="0" w:space="0" w:color="auto"/>
            <w:left w:val="none" w:sz="0" w:space="0" w:color="auto"/>
            <w:bottom w:val="none" w:sz="0" w:space="0" w:color="auto"/>
            <w:right w:val="none" w:sz="0" w:space="0" w:color="auto"/>
          </w:divBdr>
        </w:div>
        <w:div w:id="501815398">
          <w:marLeft w:val="480"/>
          <w:marRight w:val="0"/>
          <w:marTop w:val="0"/>
          <w:marBottom w:val="0"/>
          <w:divBdr>
            <w:top w:val="none" w:sz="0" w:space="0" w:color="auto"/>
            <w:left w:val="none" w:sz="0" w:space="0" w:color="auto"/>
            <w:bottom w:val="none" w:sz="0" w:space="0" w:color="auto"/>
            <w:right w:val="none" w:sz="0" w:space="0" w:color="auto"/>
          </w:divBdr>
        </w:div>
        <w:div w:id="113867090">
          <w:marLeft w:val="480"/>
          <w:marRight w:val="0"/>
          <w:marTop w:val="0"/>
          <w:marBottom w:val="0"/>
          <w:divBdr>
            <w:top w:val="none" w:sz="0" w:space="0" w:color="auto"/>
            <w:left w:val="none" w:sz="0" w:space="0" w:color="auto"/>
            <w:bottom w:val="none" w:sz="0" w:space="0" w:color="auto"/>
            <w:right w:val="none" w:sz="0" w:space="0" w:color="auto"/>
          </w:divBdr>
        </w:div>
        <w:div w:id="1632205252">
          <w:marLeft w:val="480"/>
          <w:marRight w:val="0"/>
          <w:marTop w:val="0"/>
          <w:marBottom w:val="0"/>
          <w:divBdr>
            <w:top w:val="none" w:sz="0" w:space="0" w:color="auto"/>
            <w:left w:val="none" w:sz="0" w:space="0" w:color="auto"/>
            <w:bottom w:val="none" w:sz="0" w:space="0" w:color="auto"/>
            <w:right w:val="none" w:sz="0" w:space="0" w:color="auto"/>
          </w:divBdr>
        </w:div>
        <w:div w:id="2045401244">
          <w:marLeft w:val="480"/>
          <w:marRight w:val="0"/>
          <w:marTop w:val="0"/>
          <w:marBottom w:val="0"/>
          <w:divBdr>
            <w:top w:val="none" w:sz="0" w:space="0" w:color="auto"/>
            <w:left w:val="none" w:sz="0" w:space="0" w:color="auto"/>
            <w:bottom w:val="none" w:sz="0" w:space="0" w:color="auto"/>
            <w:right w:val="none" w:sz="0" w:space="0" w:color="auto"/>
          </w:divBdr>
        </w:div>
        <w:div w:id="1940137240">
          <w:marLeft w:val="480"/>
          <w:marRight w:val="0"/>
          <w:marTop w:val="0"/>
          <w:marBottom w:val="0"/>
          <w:divBdr>
            <w:top w:val="none" w:sz="0" w:space="0" w:color="auto"/>
            <w:left w:val="none" w:sz="0" w:space="0" w:color="auto"/>
            <w:bottom w:val="none" w:sz="0" w:space="0" w:color="auto"/>
            <w:right w:val="none" w:sz="0" w:space="0" w:color="auto"/>
          </w:divBdr>
        </w:div>
        <w:div w:id="760565506">
          <w:marLeft w:val="480"/>
          <w:marRight w:val="0"/>
          <w:marTop w:val="0"/>
          <w:marBottom w:val="0"/>
          <w:divBdr>
            <w:top w:val="none" w:sz="0" w:space="0" w:color="auto"/>
            <w:left w:val="none" w:sz="0" w:space="0" w:color="auto"/>
            <w:bottom w:val="none" w:sz="0" w:space="0" w:color="auto"/>
            <w:right w:val="none" w:sz="0" w:space="0" w:color="auto"/>
          </w:divBdr>
        </w:div>
        <w:div w:id="370687152">
          <w:marLeft w:val="480"/>
          <w:marRight w:val="0"/>
          <w:marTop w:val="0"/>
          <w:marBottom w:val="0"/>
          <w:divBdr>
            <w:top w:val="none" w:sz="0" w:space="0" w:color="auto"/>
            <w:left w:val="none" w:sz="0" w:space="0" w:color="auto"/>
            <w:bottom w:val="none" w:sz="0" w:space="0" w:color="auto"/>
            <w:right w:val="none" w:sz="0" w:space="0" w:color="auto"/>
          </w:divBdr>
        </w:div>
        <w:div w:id="1409768274">
          <w:marLeft w:val="480"/>
          <w:marRight w:val="0"/>
          <w:marTop w:val="0"/>
          <w:marBottom w:val="0"/>
          <w:divBdr>
            <w:top w:val="none" w:sz="0" w:space="0" w:color="auto"/>
            <w:left w:val="none" w:sz="0" w:space="0" w:color="auto"/>
            <w:bottom w:val="none" w:sz="0" w:space="0" w:color="auto"/>
            <w:right w:val="none" w:sz="0" w:space="0" w:color="auto"/>
          </w:divBdr>
        </w:div>
        <w:div w:id="177739668">
          <w:marLeft w:val="480"/>
          <w:marRight w:val="0"/>
          <w:marTop w:val="0"/>
          <w:marBottom w:val="0"/>
          <w:divBdr>
            <w:top w:val="none" w:sz="0" w:space="0" w:color="auto"/>
            <w:left w:val="none" w:sz="0" w:space="0" w:color="auto"/>
            <w:bottom w:val="none" w:sz="0" w:space="0" w:color="auto"/>
            <w:right w:val="none" w:sz="0" w:space="0" w:color="auto"/>
          </w:divBdr>
        </w:div>
        <w:div w:id="646860330">
          <w:marLeft w:val="480"/>
          <w:marRight w:val="0"/>
          <w:marTop w:val="0"/>
          <w:marBottom w:val="0"/>
          <w:divBdr>
            <w:top w:val="none" w:sz="0" w:space="0" w:color="auto"/>
            <w:left w:val="none" w:sz="0" w:space="0" w:color="auto"/>
            <w:bottom w:val="none" w:sz="0" w:space="0" w:color="auto"/>
            <w:right w:val="none" w:sz="0" w:space="0" w:color="auto"/>
          </w:divBdr>
        </w:div>
        <w:div w:id="1244528904">
          <w:marLeft w:val="480"/>
          <w:marRight w:val="0"/>
          <w:marTop w:val="0"/>
          <w:marBottom w:val="0"/>
          <w:divBdr>
            <w:top w:val="none" w:sz="0" w:space="0" w:color="auto"/>
            <w:left w:val="none" w:sz="0" w:space="0" w:color="auto"/>
            <w:bottom w:val="none" w:sz="0" w:space="0" w:color="auto"/>
            <w:right w:val="none" w:sz="0" w:space="0" w:color="auto"/>
          </w:divBdr>
        </w:div>
        <w:div w:id="686366821">
          <w:marLeft w:val="480"/>
          <w:marRight w:val="0"/>
          <w:marTop w:val="0"/>
          <w:marBottom w:val="0"/>
          <w:divBdr>
            <w:top w:val="none" w:sz="0" w:space="0" w:color="auto"/>
            <w:left w:val="none" w:sz="0" w:space="0" w:color="auto"/>
            <w:bottom w:val="none" w:sz="0" w:space="0" w:color="auto"/>
            <w:right w:val="none" w:sz="0" w:space="0" w:color="auto"/>
          </w:divBdr>
        </w:div>
        <w:div w:id="1375229814">
          <w:marLeft w:val="480"/>
          <w:marRight w:val="0"/>
          <w:marTop w:val="0"/>
          <w:marBottom w:val="0"/>
          <w:divBdr>
            <w:top w:val="none" w:sz="0" w:space="0" w:color="auto"/>
            <w:left w:val="none" w:sz="0" w:space="0" w:color="auto"/>
            <w:bottom w:val="none" w:sz="0" w:space="0" w:color="auto"/>
            <w:right w:val="none" w:sz="0" w:space="0" w:color="auto"/>
          </w:divBdr>
        </w:div>
        <w:div w:id="2109033018">
          <w:marLeft w:val="480"/>
          <w:marRight w:val="0"/>
          <w:marTop w:val="0"/>
          <w:marBottom w:val="0"/>
          <w:divBdr>
            <w:top w:val="none" w:sz="0" w:space="0" w:color="auto"/>
            <w:left w:val="none" w:sz="0" w:space="0" w:color="auto"/>
            <w:bottom w:val="none" w:sz="0" w:space="0" w:color="auto"/>
            <w:right w:val="none" w:sz="0" w:space="0" w:color="auto"/>
          </w:divBdr>
        </w:div>
        <w:div w:id="833571430">
          <w:marLeft w:val="480"/>
          <w:marRight w:val="0"/>
          <w:marTop w:val="0"/>
          <w:marBottom w:val="0"/>
          <w:divBdr>
            <w:top w:val="none" w:sz="0" w:space="0" w:color="auto"/>
            <w:left w:val="none" w:sz="0" w:space="0" w:color="auto"/>
            <w:bottom w:val="none" w:sz="0" w:space="0" w:color="auto"/>
            <w:right w:val="none" w:sz="0" w:space="0" w:color="auto"/>
          </w:divBdr>
        </w:div>
        <w:div w:id="964236101">
          <w:marLeft w:val="480"/>
          <w:marRight w:val="0"/>
          <w:marTop w:val="0"/>
          <w:marBottom w:val="0"/>
          <w:divBdr>
            <w:top w:val="none" w:sz="0" w:space="0" w:color="auto"/>
            <w:left w:val="none" w:sz="0" w:space="0" w:color="auto"/>
            <w:bottom w:val="none" w:sz="0" w:space="0" w:color="auto"/>
            <w:right w:val="none" w:sz="0" w:space="0" w:color="auto"/>
          </w:divBdr>
        </w:div>
        <w:div w:id="1324705082">
          <w:marLeft w:val="480"/>
          <w:marRight w:val="0"/>
          <w:marTop w:val="0"/>
          <w:marBottom w:val="0"/>
          <w:divBdr>
            <w:top w:val="none" w:sz="0" w:space="0" w:color="auto"/>
            <w:left w:val="none" w:sz="0" w:space="0" w:color="auto"/>
            <w:bottom w:val="none" w:sz="0" w:space="0" w:color="auto"/>
            <w:right w:val="none" w:sz="0" w:space="0" w:color="auto"/>
          </w:divBdr>
        </w:div>
        <w:div w:id="385760260">
          <w:marLeft w:val="480"/>
          <w:marRight w:val="0"/>
          <w:marTop w:val="0"/>
          <w:marBottom w:val="0"/>
          <w:divBdr>
            <w:top w:val="none" w:sz="0" w:space="0" w:color="auto"/>
            <w:left w:val="none" w:sz="0" w:space="0" w:color="auto"/>
            <w:bottom w:val="none" w:sz="0" w:space="0" w:color="auto"/>
            <w:right w:val="none" w:sz="0" w:space="0" w:color="auto"/>
          </w:divBdr>
        </w:div>
        <w:div w:id="1998217919">
          <w:marLeft w:val="480"/>
          <w:marRight w:val="0"/>
          <w:marTop w:val="0"/>
          <w:marBottom w:val="0"/>
          <w:divBdr>
            <w:top w:val="none" w:sz="0" w:space="0" w:color="auto"/>
            <w:left w:val="none" w:sz="0" w:space="0" w:color="auto"/>
            <w:bottom w:val="none" w:sz="0" w:space="0" w:color="auto"/>
            <w:right w:val="none" w:sz="0" w:space="0" w:color="auto"/>
          </w:divBdr>
        </w:div>
        <w:div w:id="1621061869">
          <w:marLeft w:val="480"/>
          <w:marRight w:val="0"/>
          <w:marTop w:val="0"/>
          <w:marBottom w:val="0"/>
          <w:divBdr>
            <w:top w:val="none" w:sz="0" w:space="0" w:color="auto"/>
            <w:left w:val="none" w:sz="0" w:space="0" w:color="auto"/>
            <w:bottom w:val="none" w:sz="0" w:space="0" w:color="auto"/>
            <w:right w:val="none" w:sz="0" w:space="0" w:color="auto"/>
          </w:divBdr>
        </w:div>
        <w:div w:id="1455712583">
          <w:marLeft w:val="480"/>
          <w:marRight w:val="0"/>
          <w:marTop w:val="0"/>
          <w:marBottom w:val="0"/>
          <w:divBdr>
            <w:top w:val="none" w:sz="0" w:space="0" w:color="auto"/>
            <w:left w:val="none" w:sz="0" w:space="0" w:color="auto"/>
            <w:bottom w:val="none" w:sz="0" w:space="0" w:color="auto"/>
            <w:right w:val="none" w:sz="0" w:space="0" w:color="auto"/>
          </w:divBdr>
        </w:div>
        <w:div w:id="1653634713">
          <w:marLeft w:val="480"/>
          <w:marRight w:val="0"/>
          <w:marTop w:val="0"/>
          <w:marBottom w:val="0"/>
          <w:divBdr>
            <w:top w:val="none" w:sz="0" w:space="0" w:color="auto"/>
            <w:left w:val="none" w:sz="0" w:space="0" w:color="auto"/>
            <w:bottom w:val="none" w:sz="0" w:space="0" w:color="auto"/>
            <w:right w:val="none" w:sz="0" w:space="0" w:color="auto"/>
          </w:divBdr>
        </w:div>
        <w:div w:id="1772815522">
          <w:marLeft w:val="480"/>
          <w:marRight w:val="0"/>
          <w:marTop w:val="0"/>
          <w:marBottom w:val="0"/>
          <w:divBdr>
            <w:top w:val="none" w:sz="0" w:space="0" w:color="auto"/>
            <w:left w:val="none" w:sz="0" w:space="0" w:color="auto"/>
            <w:bottom w:val="none" w:sz="0" w:space="0" w:color="auto"/>
            <w:right w:val="none" w:sz="0" w:space="0" w:color="auto"/>
          </w:divBdr>
        </w:div>
        <w:div w:id="1440951685">
          <w:marLeft w:val="480"/>
          <w:marRight w:val="0"/>
          <w:marTop w:val="0"/>
          <w:marBottom w:val="0"/>
          <w:divBdr>
            <w:top w:val="none" w:sz="0" w:space="0" w:color="auto"/>
            <w:left w:val="none" w:sz="0" w:space="0" w:color="auto"/>
            <w:bottom w:val="none" w:sz="0" w:space="0" w:color="auto"/>
            <w:right w:val="none" w:sz="0" w:space="0" w:color="auto"/>
          </w:divBdr>
        </w:div>
        <w:div w:id="1725636550">
          <w:marLeft w:val="480"/>
          <w:marRight w:val="0"/>
          <w:marTop w:val="0"/>
          <w:marBottom w:val="0"/>
          <w:divBdr>
            <w:top w:val="none" w:sz="0" w:space="0" w:color="auto"/>
            <w:left w:val="none" w:sz="0" w:space="0" w:color="auto"/>
            <w:bottom w:val="none" w:sz="0" w:space="0" w:color="auto"/>
            <w:right w:val="none" w:sz="0" w:space="0" w:color="auto"/>
          </w:divBdr>
        </w:div>
      </w:divsChild>
    </w:div>
    <w:div w:id="263803151">
      <w:bodyDiv w:val="1"/>
      <w:marLeft w:val="0"/>
      <w:marRight w:val="0"/>
      <w:marTop w:val="0"/>
      <w:marBottom w:val="0"/>
      <w:divBdr>
        <w:top w:val="none" w:sz="0" w:space="0" w:color="auto"/>
        <w:left w:val="none" w:sz="0" w:space="0" w:color="auto"/>
        <w:bottom w:val="none" w:sz="0" w:space="0" w:color="auto"/>
        <w:right w:val="none" w:sz="0" w:space="0" w:color="auto"/>
      </w:divBdr>
    </w:div>
    <w:div w:id="263880187">
      <w:bodyDiv w:val="1"/>
      <w:marLeft w:val="0"/>
      <w:marRight w:val="0"/>
      <w:marTop w:val="0"/>
      <w:marBottom w:val="0"/>
      <w:divBdr>
        <w:top w:val="none" w:sz="0" w:space="0" w:color="auto"/>
        <w:left w:val="none" w:sz="0" w:space="0" w:color="auto"/>
        <w:bottom w:val="none" w:sz="0" w:space="0" w:color="auto"/>
        <w:right w:val="none" w:sz="0" w:space="0" w:color="auto"/>
      </w:divBdr>
    </w:div>
    <w:div w:id="264003531">
      <w:bodyDiv w:val="1"/>
      <w:marLeft w:val="0"/>
      <w:marRight w:val="0"/>
      <w:marTop w:val="0"/>
      <w:marBottom w:val="0"/>
      <w:divBdr>
        <w:top w:val="none" w:sz="0" w:space="0" w:color="auto"/>
        <w:left w:val="none" w:sz="0" w:space="0" w:color="auto"/>
        <w:bottom w:val="none" w:sz="0" w:space="0" w:color="auto"/>
        <w:right w:val="none" w:sz="0" w:space="0" w:color="auto"/>
      </w:divBdr>
    </w:div>
    <w:div w:id="264045937">
      <w:bodyDiv w:val="1"/>
      <w:marLeft w:val="0"/>
      <w:marRight w:val="0"/>
      <w:marTop w:val="0"/>
      <w:marBottom w:val="0"/>
      <w:divBdr>
        <w:top w:val="none" w:sz="0" w:space="0" w:color="auto"/>
        <w:left w:val="none" w:sz="0" w:space="0" w:color="auto"/>
        <w:bottom w:val="none" w:sz="0" w:space="0" w:color="auto"/>
        <w:right w:val="none" w:sz="0" w:space="0" w:color="auto"/>
      </w:divBdr>
    </w:div>
    <w:div w:id="264193961">
      <w:bodyDiv w:val="1"/>
      <w:marLeft w:val="0"/>
      <w:marRight w:val="0"/>
      <w:marTop w:val="0"/>
      <w:marBottom w:val="0"/>
      <w:divBdr>
        <w:top w:val="none" w:sz="0" w:space="0" w:color="auto"/>
        <w:left w:val="none" w:sz="0" w:space="0" w:color="auto"/>
        <w:bottom w:val="none" w:sz="0" w:space="0" w:color="auto"/>
        <w:right w:val="none" w:sz="0" w:space="0" w:color="auto"/>
      </w:divBdr>
    </w:div>
    <w:div w:id="264580226">
      <w:bodyDiv w:val="1"/>
      <w:marLeft w:val="0"/>
      <w:marRight w:val="0"/>
      <w:marTop w:val="0"/>
      <w:marBottom w:val="0"/>
      <w:divBdr>
        <w:top w:val="none" w:sz="0" w:space="0" w:color="auto"/>
        <w:left w:val="none" w:sz="0" w:space="0" w:color="auto"/>
        <w:bottom w:val="none" w:sz="0" w:space="0" w:color="auto"/>
        <w:right w:val="none" w:sz="0" w:space="0" w:color="auto"/>
      </w:divBdr>
    </w:div>
    <w:div w:id="264844039">
      <w:bodyDiv w:val="1"/>
      <w:marLeft w:val="0"/>
      <w:marRight w:val="0"/>
      <w:marTop w:val="0"/>
      <w:marBottom w:val="0"/>
      <w:divBdr>
        <w:top w:val="none" w:sz="0" w:space="0" w:color="auto"/>
        <w:left w:val="none" w:sz="0" w:space="0" w:color="auto"/>
        <w:bottom w:val="none" w:sz="0" w:space="0" w:color="auto"/>
        <w:right w:val="none" w:sz="0" w:space="0" w:color="auto"/>
      </w:divBdr>
    </w:div>
    <w:div w:id="265044927">
      <w:bodyDiv w:val="1"/>
      <w:marLeft w:val="0"/>
      <w:marRight w:val="0"/>
      <w:marTop w:val="0"/>
      <w:marBottom w:val="0"/>
      <w:divBdr>
        <w:top w:val="none" w:sz="0" w:space="0" w:color="auto"/>
        <w:left w:val="none" w:sz="0" w:space="0" w:color="auto"/>
        <w:bottom w:val="none" w:sz="0" w:space="0" w:color="auto"/>
        <w:right w:val="none" w:sz="0" w:space="0" w:color="auto"/>
      </w:divBdr>
    </w:div>
    <w:div w:id="265843153">
      <w:bodyDiv w:val="1"/>
      <w:marLeft w:val="0"/>
      <w:marRight w:val="0"/>
      <w:marTop w:val="0"/>
      <w:marBottom w:val="0"/>
      <w:divBdr>
        <w:top w:val="none" w:sz="0" w:space="0" w:color="auto"/>
        <w:left w:val="none" w:sz="0" w:space="0" w:color="auto"/>
        <w:bottom w:val="none" w:sz="0" w:space="0" w:color="auto"/>
        <w:right w:val="none" w:sz="0" w:space="0" w:color="auto"/>
      </w:divBdr>
    </w:div>
    <w:div w:id="266238714">
      <w:bodyDiv w:val="1"/>
      <w:marLeft w:val="0"/>
      <w:marRight w:val="0"/>
      <w:marTop w:val="0"/>
      <w:marBottom w:val="0"/>
      <w:divBdr>
        <w:top w:val="none" w:sz="0" w:space="0" w:color="auto"/>
        <w:left w:val="none" w:sz="0" w:space="0" w:color="auto"/>
        <w:bottom w:val="none" w:sz="0" w:space="0" w:color="auto"/>
        <w:right w:val="none" w:sz="0" w:space="0" w:color="auto"/>
      </w:divBdr>
    </w:div>
    <w:div w:id="266616413">
      <w:bodyDiv w:val="1"/>
      <w:marLeft w:val="0"/>
      <w:marRight w:val="0"/>
      <w:marTop w:val="0"/>
      <w:marBottom w:val="0"/>
      <w:divBdr>
        <w:top w:val="none" w:sz="0" w:space="0" w:color="auto"/>
        <w:left w:val="none" w:sz="0" w:space="0" w:color="auto"/>
        <w:bottom w:val="none" w:sz="0" w:space="0" w:color="auto"/>
        <w:right w:val="none" w:sz="0" w:space="0" w:color="auto"/>
      </w:divBdr>
    </w:div>
    <w:div w:id="268202812">
      <w:bodyDiv w:val="1"/>
      <w:marLeft w:val="0"/>
      <w:marRight w:val="0"/>
      <w:marTop w:val="0"/>
      <w:marBottom w:val="0"/>
      <w:divBdr>
        <w:top w:val="none" w:sz="0" w:space="0" w:color="auto"/>
        <w:left w:val="none" w:sz="0" w:space="0" w:color="auto"/>
        <w:bottom w:val="none" w:sz="0" w:space="0" w:color="auto"/>
        <w:right w:val="none" w:sz="0" w:space="0" w:color="auto"/>
      </w:divBdr>
    </w:div>
    <w:div w:id="268395329">
      <w:bodyDiv w:val="1"/>
      <w:marLeft w:val="0"/>
      <w:marRight w:val="0"/>
      <w:marTop w:val="0"/>
      <w:marBottom w:val="0"/>
      <w:divBdr>
        <w:top w:val="none" w:sz="0" w:space="0" w:color="auto"/>
        <w:left w:val="none" w:sz="0" w:space="0" w:color="auto"/>
        <w:bottom w:val="none" w:sz="0" w:space="0" w:color="auto"/>
        <w:right w:val="none" w:sz="0" w:space="0" w:color="auto"/>
      </w:divBdr>
      <w:divsChild>
        <w:div w:id="220142904">
          <w:marLeft w:val="0"/>
          <w:marRight w:val="0"/>
          <w:marTop w:val="0"/>
          <w:marBottom w:val="0"/>
          <w:divBdr>
            <w:top w:val="none" w:sz="0" w:space="0" w:color="auto"/>
            <w:left w:val="none" w:sz="0" w:space="0" w:color="auto"/>
            <w:bottom w:val="none" w:sz="0" w:space="0" w:color="auto"/>
            <w:right w:val="none" w:sz="0" w:space="0" w:color="auto"/>
          </w:divBdr>
        </w:div>
      </w:divsChild>
    </w:div>
    <w:div w:id="268515349">
      <w:bodyDiv w:val="1"/>
      <w:marLeft w:val="0"/>
      <w:marRight w:val="0"/>
      <w:marTop w:val="0"/>
      <w:marBottom w:val="0"/>
      <w:divBdr>
        <w:top w:val="none" w:sz="0" w:space="0" w:color="auto"/>
        <w:left w:val="none" w:sz="0" w:space="0" w:color="auto"/>
        <w:bottom w:val="none" w:sz="0" w:space="0" w:color="auto"/>
        <w:right w:val="none" w:sz="0" w:space="0" w:color="auto"/>
      </w:divBdr>
    </w:div>
    <w:div w:id="268634014">
      <w:bodyDiv w:val="1"/>
      <w:marLeft w:val="0"/>
      <w:marRight w:val="0"/>
      <w:marTop w:val="0"/>
      <w:marBottom w:val="0"/>
      <w:divBdr>
        <w:top w:val="none" w:sz="0" w:space="0" w:color="auto"/>
        <w:left w:val="none" w:sz="0" w:space="0" w:color="auto"/>
        <w:bottom w:val="none" w:sz="0" w:space="0" w:color="auto"/>
        <w:right w:val="none" w:sz="0" w:space="0" w:color="auto"/>
      </w:divBdr>
    </w:div>
    <w:div w:id="269357629">
      <w:bodyDiv w:val="1"/>
      <w:marLeft w:val="0"/>
      <w:marRight w:val="0"/>
      <w:marTop w:val="0"/>
      <w:marBottom w:val="0"/>
      <w:divBdr>
        <w:top w:val="none" w:sz="0" w:space="0" w:color="auto"/>
        <w:left w:val="none" w:sz="0" w:space="0" w:color="auto"/>
        <w:bottom w:val="none" w:sz="0" w:space="0" w:color="auto"/>
        <w:right w:val="none" w:sz="0" w:space="0" w:color="auto"/>
      </w:divBdr>
    </w:div>
    <w:div w:id="270434220">
      <w:bodyDiv w:val="1"/>
      <w:marLeft w:val="0"/>
      <w:marRight w:val="0"/>
      <w:marTop w:val="0"/>
      <w:marBottom w:val="0"/>
      <w:divBdr>
        <w:top w:val="none" w:sz="0" w:space="0" w:color="auto"/>
        <w:left w:val="none" w:sz="0" w:space="0" w:color="auto"/>
        <w:bottom w:val="none" w:sz="0" w:space="0" w:color="auto"/>
        <w:right w:val="none" w:sz="0" w:space="0" w:color="auto"/>
      </w:divBdr>
    </w:div>
    <w:div w:id="270934967">
      <w:bodyDiv w:val="1"/>
      <w:marLeft w:val="0"/>
      <w:marRight w:val="0"/>
      <w:marTop w:val="0"/>
      <w:marBottom w:val="0"/>
      <w:divBdr>
        <w:top w:val="none" w:sz="0" w:space="0" w:color="auto"/>
        <w:left w:val="none" w:sz="0" w:space="0" w:color="auto"/>
        <w:bottom w:val="none" w:sz="0" w:space="0" w:color="auto"/>
        <w:right w:val="none" w:sz="0" w:space="0" w:color="auto"/>
      </w:divBdr>
    </w:div>
    <w:div w:id="271016253">
      <w:bodyDiv w:val="1"/>
      <w:marLeft w:val="0"/>
      <w:marRight w:val="0"/>
      <w:marTop w:val="0"/>
      <w:marBottom w:val="0"/>
      <w:divBdr>
        <w:top w:val="none" w:sz="0" w:space="0" w:color="auto"/>
        <w:left w:val="none" w:sz="0" w:space="0" w:color="auto"/>
        <w:bottom w:val="none" w:sz="0" w:space="0" w:color="auto"/>
        <w:right w:val="none" w:sz="0" w:space="0" w:color="auto"/>
      </w:divBdr>
    </w:div>
    <w:div w:id="271324178">
      <w:bodyDiv w:val="1"/>
      <w:marLeft w:val="0"/>
      <w:marRight w:val="0"/>
      <w:marTop w:val="0"/>
      <w:marBottom w:val="0"/>
      <w:divBdr>
        <w:top w:val="none" w:sz="0" w:space="0" w:color="auto"/>
        <w:left w:val="none" w:sz="0" w:space="0" w:color="auto"/>
        <w:bottom w:val="none" w:sz="0" w:space="0" w:color="auto"/>
        <w:right w:val="none" w:sz="0" w:space="0" w:color="auto"/>
      </w:divBdr>
    </w:div>
    <w:div w:id="272250402">
      <w:bodyDiv w:val="1"/>
      <w:marLeft w:val="0"/>
      <w:marRight w:val="0"/>
      <w:marTop w:val="0"/>
      <w:marBottom w:val="0"/>
      <w:divBdr>
        <w:top w:val="none" w:sz="0" w:space="0" w:color="auto"/>
        <w:left w:val="none" w:sz="0" w:space="0" w:color="auto"/>
        <w:bottom w:val="none" w:sz="0" w:space="0" w:color="auto"/>
        <w:right w:val="none" w:sz="0" w:space="0" w:color="auto"/>
      </w:divBdr>
    </w:div>
    <w:div w:id="272368158">
      <w:bodyDiv w:val="1"/>
      <w:marLeft w:val="0"/>
      <w:marRight w:val="0"/>
      <w:marTop w:val="0"/>
      <w:marBottom w:val="0"/>
      <w:divBdr>
        <w:top w:val="none" w:sz="0" w:space="0" w:color="auto"/>
        <w:left w:val="none" w:sz="0" w:space="0" w:color="auto"/>
        <w:bottom w:val="none" w:sz="0" w:space="0" w:color="auto"/>
        <w:right w:val="none" w:sz="0" w:space="0" w:color="auto"/>
      </w:divBdr>
    </w:div>
    <w:div w:id="273513387">
      <w:bodyDiv w:val="1"/>
      <w:marLeft w:val="0"/>
      <w:marRight w:val="0"/>
      <w:marTop w:val="0"/>
      <w:marBottom w:val="0"/>
      <w:divBdr>
        <w:top w:val="none" w:sz="0" w:space="0" w:color="auto"/>
        <w:left w:val="none" w:sz="0" w:space="0" w:color="auto"/>
        <w:bottom w:val="none" w:sz="0" w:space="0" w:color="auto"/>
        <w:right w:val="none" w:sz="0" w:space="0" w:color="auto"/>
      </w:divBdr>
    </w:div>
    <w:div w:id="273640264">
      <w:bodyDiv w:val="1"/>
      <w:marLeft w:val="0"/>
      <w:marRight w:val="0"/>
      <w:marTop w:val="0"/>
      <w:marBottom w:val="0"/>
      <w:divBdr>
        <w:top w:val="none" w:sz="0" w:space="0" w:color="auto"/>
        <w:left w:val="none" w:sz="0" w:space="0" w:color="auto"/>
        <w:bottom w:val="none" w:sz="0" w:space="0" w:color="auto"/>
        <w:right w:val="none" w:sz="0" w:space="0" w:color="auto"/>
      </w:divBdr>
    </w:div>
    <w:div w:id="273907644">
      <w:bodyDiv w:val="1"/>
      <w:marLeft w:val="0"/>
      <w:marRight w:val="0"/>
      <w:marTop w:val="0"/>
      <w:marBottom w:val="0"/>
      <w:divBdr>
        <w:top w:val="none" w:sz="0" w:space="0" w:color="auto"/>
        <w:left w:val="none" w:sz="0" w:space="0" w:color="auto"/>
        <w:bottom w:val="none" w:sz="0" w:space="0" w:color="auto"/>
        <w:right w:val="none" w:sz="0" w:space="0" w:color="auto"/>
      </w:divBdr>
    </w:div>
    <w:div w:id="274599054">
      <w:bodyDiv w:val="1"/>
      <w:marLeft w:val="0"/>
      <w:marRight w:val="0"/>
      <w:marTop w:val="0"/>
      <w:marBottom w:val="0"/>
      <w:divBdr>
        <w:top w:val="none" w:sz="0" w:space="0" w:color="auto"/>
        <w:left w:val="none" w:sz="0" w:space="0" w:color="auto"/>
        <w:bottom w:val="none" w:sz="0" w:space="0" w:color="auto"/>
        <w:right w:val="none" w:sz="0" w:space="0" w:color="auto"/>
      </w:divBdr>
    </w:div>
    <w:div w:id="274870275">
      <w:bodyDiv w:val="1"/>
      <w:marLeft w:val="0"/>
      <w:marRight w:val="0"/>
      <w:marTop w:val="0"/>
      <w:marBottom w:val="0"/>
      <w:divBdr>
        <w:top w:val="none" w:sz="0" w:space="0" w:color="auto"/>
        <w:left w:val="none" w:sz="0" w:space="0" w:color="auto"/>
        <w:bottom w:val="none" w:sz="0" w:space="0" w:color="auto"/>
        <w:right w:val="none" w:sz="0" w:space="0" w:color="auto"/>
      </w:divBdr>
    </w:div>
    <w:div w:id="275719711">
      <w:bodyDiv w:val="1"/>
      <w:marLeft w:val="0"/>
      <w:marRight w:val="0"/>
      <w:marTop w:val="0"/>
      <w:marBottom w:val="0"/>
      <w:divBdr>
        <w:top w:val="none" w:sz="0" w:space="0" w:color="auto"/>
        <w:left w:val="none" w:sz="0" w:space="0" w:color="auto"/>
        <w:bottom w:val="none" w:sz="0" w:space="0" w:color="auto"/>
        <w:right w:val="none" w:sz="0" w:space="0" w:color="auto"/>
      </w:divBdr>
    </w:div>
    <w:div w:id="275912444">
      <w:bodyDiv w:val="1"/>
      <w:marLeft w:val="0"/>
      <w:marRight w:val="0"/>
      <w:marTop w:val="0"/>
      <w:marBottom w:val="0"/>
      <w:divBdr>
        <w:top w:val="none" w:sz="0" w:space="0" w:color="auto"/>
        <w:left w:val="none" w:sz="0" w:space="0" w:color="auto"/>
        <w:bottom w:val="none" w:sz="0" w:space="0" w:color="auto"/>
        <w:right w:val="none" w:sz="0" w:space="0" w:color="auto"/>
      </w:divBdr>
    </w:div>
    <w:div w:id="275991634">
      <w:bodyDiv w:val="1"/>
      <w:marLeft w:val="0"/>
      <w:marRight w:val="0"/>
      <w:marTop w:val="0"/>
      <w:marBottom w:val="0"/>
      <w:divBdr>
        <w:top w:val="none" w:sz="0" w:space="0" w:color="auto"/>
        <w:left w:val="none" w:sz="0" w:space="0" w:color="auto"/>
        <w:bottom w:val="none" w:sz="0" w:space="0" w:color="auto"/>
        <w:right w:val="none" w:sz="0" w:space="0" w:color="auto"/>
      </w:divBdr>
    </w:div>
    <w:div w:id="276058916">
      <w:bodyDiv w:val="1"/>
      <w:marLeft w:val="0"/>
      <w:marRight w:val="0"/>
      <w:marTop w:val="0"/>
      <w:marBottom w:val="0"/>
      <w:divBdr>
        <w:top w:val="none" w:sz="0" w:space="0" w:color="auto"/>
        <w:left w:val="none" w:sz="0" w:space="0" w:color="auto"/>
        <w:bottom w:val="none" w:sz="0" w:space="0" w:color="auto"/>
        <w:right w:val="none" w:sz="0" w:space="0" w:color="auto"/>
      </w:divBdr>
    </w:div>
    <w:div w:id="276567330">
      <w:bodyDiv w:val="1"/>
      <w:marLeft w:val="0"/>
      <w:marRight w:val="0"/>
      <w:marTop w:val="0"/>
      <w:marBottom w:val="0"/>
      <w:divBdr>
        <w:top w:val="none" w:sz="0" w:space="0" w:color="auto"/>
        <w:left w:val="none" w:sz="0" w:space="0" w:color="auto"/>
        <w:bottom w:val="none" w:sz="0" w:space="0" w:color="auto"/>
        <w:right w:val="none" w:sz="0" w:space="0" w:color="auto"/>
      </w:divBdr>
    </w:div>
    <w:div w:id="277683695">
      <w:bodyDiv w:val="1"/>
      <w:marLeft w:val="0"/>
      <w:marRight w:val="0"/>
      <w:marTop w:val="0"/>
      <w:marBottom w:val="0"/>
      <w:divBdr>
        <w:top w:val="none" w:sz="0" w:space="0" w:color="auto"/>
        <w:left w:val="none" w:sz="0" w:space="0" w:color="auto"/>
        <w:bottom w:val="none" w:sz="0" w:space="0" w:color="auto"/>
        <w:right w:val="none" w:sz="0" w:space="0" w:color="auto"/>
      </w:divBdr>
    </w:div>
    <w:div w:id="278995371">
      <w:bodyDiv w:val="1"/>
      <w:marLeft w:val="0"/>
      <w:marRight w:val="0"/>
      <w:marTop w:val="0"/>
      <w:marBottom w:val="0"/>
      <w:divBdr>
        <w:top w:val="none" w:sz="0" w:space="0" w:color="auto"/>
        <w:left w:val="none" w:sz="0" w:space="0" w:color="auto"/>
        <w:bottom w:val="none" w:sz="0" w:space="0" w:color="auto"/>
        <w:right w:val="none" w:sz="0" w:space="0" w:color="auto"/>
      </w:divBdr>
    </w:div>
    <w:div w:id="279343583">
      <w:bodyDiv w:val="1"/>
      <w:marLeft w:val="0"/>
      <w:marRight w:val="0"/>
      <w:marTop w:val="0"/>
      <w:marBottom w:val="0"/>
      <w:divBdr>
        <w:top w:val="none" w:sz="0" w:space="0" w:color="auto"/>
        <w:left w:val="none" w:sz="0" w:space="0" w:color="auto"/>
        <w:bottom w:val="none" w:sz="0" w:space="0" w:color="auto"/>
        <w:right w:val="none" w:sz="0" w:space="0" w:color="auto"/>
      </w:divBdr>
    </w:div>
    <w:div w:id="279383896">
      <w:bodyDiv w:val="1"/>
      <w:marLeft w:val="0"/>
      <w:marRight w:val="0"/>
      <w:marTop w:val="0"/>
      <w:marBottom w:val="0"/>
      <w:divBdr>
        <w:top w:val="none" w:sz="0" w:space="0" w:color="auto"/>
        <w:left w:val="none" w:sz="0" w:space="0" w:color="auto"/>
        <w:bottom w:val="none" w:sz="0" w:space="0" w:color="auto"/>
        <w:right w:val="none" w:sz="0" w:space="0" w:color="auto"/>
      </w:divBdr>
    </w:div>
    <w:div w:id="279461719">
      <w:bodyDiv w:val="1"/>
      <w:marLeft w:val="0"/>
      <w:marRight w:val="0"/>
      <w:marTop w:val="0"/>
      <w:marBottom w:val="0"/>
      <w:divBdr>
        <w:top w:val="none" w:sz="0" w:space="0" w:color="auto"/>
        <w:left w:val="none" w:sz="0" w:space="0" w:color="auto"/>
        <w:bottom w:val="none" w:sz="0" w:space="0" w:color="auto"/>
        <w:right w:val="none" w:sz="0" w:space="0" w:color="auto"/>
      </w:divBdr>
    </w:div>
    <w:div w:id="281233153">
      <w:bodyDiv w:val="1"/>
      <w:marLeft w:val="0"/>
      <w:marRight w:val="0"/>
      <w:marTop w:val="0"/>
      <w:marBottom w:val="0"/>
      <w:divBdr>
        <w:top w:val="none" w:sz="0" w:space="0" w:color="auto"/>
        <w:left w:val="none" w:sz="0" w:space="0" w:color="auto"/>
        <w:bottom w:val="none" w:sz="0" w:space="0" w:color="auto"/>
        <w:right w:val="none" w:sz="0" w:space="0" w:color="auto"/>
      </w:divBdr>
    </w:div>
    <w:div w:id="281569774">
      <w:bodyDiv w:val="1"/>
      <w:marLeft w:val="0"/>
      <w:marRight w:val="0"/>
      <w:marTop w:val="0"/>
      <w:marBottom w:val="0"/>
      <w:divBdr>
        <w:top w:val="none" w:sz="0" w:space="0" w:color="auto"/>
        <w:left w:val="none" w:sz="0" w:space="0" w:color="auto"/>
        <w:bottom w:val="none" w:sz="0" w:space="0" w:color="auto"/>
        <w:right w:val="none" w:sz="0" w:space="0" w:color="auto"/>
      </w:divBdr>
    </w:div>
    <w:div w:id="281614692">
      <w:bodyDiv w:val="1"/>
      <w:marLeft w:val="0"/>
      <w:marRight w:val="0"/>
      <w:marTop w:val="0"/>
      <w:marBottom w:val="0"/>
      <w:divBdr>
        <w:top w:val="none" w:sz="0" w:space="0" w:color="auto"/>
        <w:left w:val="none" w:sz="0" w:space="0" w:color="auto"/>
        <w:bottom w:val="none" w:sz="0" w:space="0" w:color="auto"/>
        <w:right w:val="none" w:sz="0" w:space="0" w:color="auto"/>
      </w:divBdr>
    </w:div>
    <w:div w:id="281807459">
      <w:bodyDiv w:val="1"/>
      <w:marLeft w:val="0"/>
      <w:marRight w:val="0"/>
      <w:marTop w:val="0"/>
      <w:marBottom w:val="0"/>
      <w:divBdr>
        <w:top w:val="none" w:sz="0" w:space="0" w:color="auto"/>
        <w:left w:val="none" w:sz="0" w:space="0" w:color="auto"/>
        <w:bottom w:val="none" w:sz="0" w:space="0" w:color="auto"/>
        <w:right w:val="none" w:sz="0" w:space="0" w:color="auto"/>
      </w:divBdr>
    </w:div>
    <w:div w:id="282660894">
      <w:bodyDiv w:val="1"/>
      <w:marLeft w:val="0"/>
      <w:marRight w:val="0"/>
      <w:marTop w:val="0"/>
      <w:marBottom w:val="0"/>
      <w:divBdr>
        <w:top w:val="none" w:sz="0" w:space="0" w:color="auto"/>
        <w:left w:val="none" w:sz="0" w:space="0" w:color="auto"/>
        <w:bottom w:val="none" w:sz="0" w:space="0" w:color="auto"/>
        <w:right w:val="none" w:sz="0" w:space="0" w:color="auto"/>
      </w:divBdr>
    </w:div>
    <w:div w:id="282805076">
      <w:bodyDiv w:val="1"/>
      <w:marLeft w:val="0"/>
      <w:marRight w:val="0"/>
      <w:marTop w:val="0"/>
      <w:marBottom w:val="0"/>
      <w:divBdr>
        <w:top w:val="none" w:sz="0" w:space="0" w:color="auto"/>
        <w:left w:val="none" w:sz="0" w:space="0" w:color="auto"/>
        <w:bottom w:val="none" w:sz="0" w:space="0" w:color="auto"/>
        <w:right w:val="none" w:sz="0" w:space="0" w:color="auto"/>
      </w:divBdr>
    </w:div>
    <w:div w:id="283775276">
      <w:bodyDiv w:val="1"/>
      <w:marLeft w:val="0"/>
      <w:marRight w:val="0"/>
      <w:marTop w:val="0"/>
      <w:marBottom w:val="0"/>
      <w:divBdr>
        <w:top w:val="none" w:sz="0" w:space="0" w:color="auto"/>
        <w:left w:val="none" w:sz="0" w:space="0" w:color="auto"/>
        <w:bottom w:val="none" w:sz="0" w:space="0" w:color="auto"/>
        <w:right w:val="none" w:sz="0" w:space="0" w:color="auto"/>
      </w:divBdr>
    </w:div>
    <w:div w:id="284234634">
      <w:bodyDiv w:val="1"/>
      <w:marLeft w:val="0"/>
      <w:marRight w:val="0"/>
      <w:marTop w:val="0"/>
      <w:marBottom w:val="0"/>
      <w:divBdr>
        <w:top w:val="none" w:sz="0" w:space="0" w:color="auto"/>
        <w:left w:val="none" w:sz="0" w:space="0" w:color="auto"/>
        <w:bottom w:val="none" w:sz="0" w:space="0" w:color="auto"/>
        <w:right w:val="none" w:sz="0" w:space="0" w:color="auto"/>
      </w:divBdr>
    </w:div>
    <w:div w:id="284311539">
      <w:bodyDiv w:val="1"/>
      <w:marLeft w:val="0"/>
      <w:marRight w:val="0"/>
      <w:marTop w:val="0"/>
      <w:marBottom w:val="0"/>
      <w:divBdr>
        <w:top w:val="none" w:sz="0" w:space="0" w:color="auto"/>
        <w:left w:val="none" w:sz="0" w:space="0" w:color="auto"/>
        <w:bottom w:val="none" w:sz="0" w:space="0" w:color="auto"/>
        <w:right w:val="none" w:sz="0" w:space="0" w:color="auto"/>
      </w:divBdr>
    </w:div>
    <w:div w:id="285241545">
      <w:bodyDiv w:val="1"/>
      <w:marLeft w:val="0"/>
      <w:marRight w:val="0"/>
      <w:marTop w:val="0"/>
      <w:marBottom w:val="0"/>
      <w:divBdr>
        <w:top w:val="none" w:sz="0" w:space="0" w:color="auto"/>
        <w:left w:val="none" w:sz="0" w:space="0" w:color="auto"/>
        <w:bottom w:val="none" w:sz="0" w:space="0" w:color="auto"/>
        <w:right w:val="none" w:sz="0" w:space="0" w:color="auto"/>
      </w:divBdr>
    </w:div>
    <w:div w:id="286086013">
      <w:bodyDiv w:val="1"/>
      <w:marLeft w:val="0"/>
      <w:marRight w:val="0"/>
      <w:marTop w:val="0"/>
      <w:marBottom w:val="0"/>
      <w:divBdr>
        <w:top w:val="none" w:sz="0" w:space="0" w:color="auto"/>
        <w:left w:val="none" w:sz="0" w:space="0" w:color="auto"/>
        <w:bottom w:val="none" w:sz="0" w:space="0" w:color="auto"/>
        <w:right w:val="none" w:sz="0" w:space="0" w:color="auto"/>
      </w:divBdr>
    </w:div>
    <w:div w:id="286162377">
      <w:bodyDiv w:val="1"/>
      <w:marLeft w:val="0"/>
      <w:marRight w:val="0"/>
      <w:marTop w:val="0"/>
      <w:marBottom w:val="0"/>
      <w:divBdr>
        <w:top w:val="none" w:sz="0" w:space="0" w:color="auto"/>
        <w:left w:val="none" w:sz="0" w:space="0" w:color="auto"/>
        <w:bottom w:val="none" w:sz="0" w:space="0" w:color="auto"/>
        <w:right w:val="none" w:sz="0" w:space="0" w:color="auto"/>
      </w:divBdr>
    </w:div>
    <w:div w:id="286352587">
      <w:bodyDiv w:val="1"/>
      <w:marLeft w:val="0"/>
      <w:marRight w:val="0"/>
      <w:marTop w:val="0"/>
      <w:marBottom w:val="0"/>
      <w:divBdr>
        <w:top w:val="none" w:sz="0" w:space="0" w:color="auto"/>
        <w:left w:val="none" w:sz="0" w:space="0" w:color="auto"/>
        <w:bottom w:val="none" w:sz="0" w:space="0" w:color="auto"/>
        <w:right w:val="none" w:sz="0" w:space="0" w:color="auto"/>
      </w:divBdr>
    </w:div>
    <w:div w:id="286743699">
      <w:bodyDiv w:val="1"/>
      <w:marLeft w:val="0"/>
      <w:marRight w:val="0"/>
      <w:marTop w:val="0"/>
      <w:marBottom w:val="0"/>
      <w:divBdr>
        <w:top w:val="none" w:sz="0" w:space="0" w:color="auto"/>
        <w:left w:val="none" w:sz="0" w:space="0" w:color="auto"/>
        <w:bottom w:val="none" w:sz="0" w:space="0" w:color="auto"/>
        <w:right w:val="none" w:sz="0" w:space="0" w:color="auto"/>
      </w:divBdr>
    </w:div>
    <w:div w:id="287592046">
      <w:bodyDiv w:val="1"/>
      <w:marLeft w:val="0"/>
      <w:marRight w:val="0"/>
      <w:marTop w:val="0"/>
      <w:marBottom w:val="0"/>
      <w:divBdr>
        <w:top w:val="none" w:sz="0" w:space="0" w:color="auto"/>
        <w:left w:val="none" w:sz="0" w:space="0" w:color="auto"/>
        <w:bottom w:val="none" w:sz="0" w:space="0" w:color="auto"/>
        <w:right w:val="none" w:sz="0" w:space="0" w:color="auto"/>
      </w:divBdr>
    </w:div>
    <w:div w:id="287705061">
      <w:bodyDiv w:val="1"/>
      <w:marLeft w:val="0"/>
      <w:marRight w:val="0"/>
      <w:marTop w:val="0"/>
      <w:marBottom w:val="0"/>
      <w:divBdr>
        <w:top w:val="none" w:sz="0" w:space="0" w:color="auto"/>
        <w:left w:val="none" w:sz="0" w:space="0" w:color="auto"/>
        <w:bottom w:val="none" w:sz="0" w:space="0" w:color="auto"/>
        <w:right w:val="none" w:sz="0" w:space="0" w:color="auto"/>
      </w:divBdr>
    </w:div>
    <w:div w:id="287930704">
      <w:bodyDiv w:val="1"/>
      <w:marLeft w:val="0"/>
      <w:marRight w:val="0"/>
      <w:marTop w:val="0"/>
      <w:marBottom w:val="0"/>
      <w:divBdr>
        <w:top w:val="none" w:sz="0" w:space="0" w:color="auto"/>
        <w:left w:val="none" w:sz="0" w:space="0" w:color="auto"/>
        <w:bottom w:val="none" w:sz="0" w:space="0" w:color="auto"/>
        <w:right w:val="none" w:sz="0" w:space="0" w:color="auto"/>
      </w:divBdr>
    </w:div>
    <w:div w:id="288125956">
      <w:bodyDiv w:val="1"/>
      <w:marLeft w:val="0"/>
      <w:marRight w:val="0"/>
      <w:marTop w:val="0"/>
      <w:marBottom w:val="0"/>
      <w:divBdr>
        <w:top w:val="none" w:sz="0" w:space="0" w:color="auto"/>
        <w:left w:val="none" w:sz="0" w:space="0" w:color="auto"/>
        <w:bottom w:val="none" w:sz="0" w:space="0" w:color="auto"/>
        <w:right w:val="none" w:sz="0" w:space="0" w:color="auto"/>
      </w:divBdr>
    </w:div>
    <w:div w:id="288248316">
      <w:bodyDiv w:val="1"/>
      <w:marLeft w:val="0"/>
      <w:marRight w:val="0"/>
      <w:marTop w:val="0"/>
      <w:marBottom w:val="0"/>
      <w:divBdr>
        <w:top w:val="none" w:sz="0" w:space="0" w:color="auto"/>
        <w:left w:val="none" w:sz="0" w:space="0" w:color="auto"/>
        <w:bottom w:val="none" w:sz="0" w:space="0" w:color="auto"/>
        <w:right w:val="none" w:sz="0" w:space="0" w:color="auto"/>
      </w:divBdr>
    </w:div>
    <w:div w:id="289168941">
      <w:bodyDiv w:val="1"/>
      <w:marLeft w:val="0"/>
      <w:marRight w:val="0"/>
      <w:marTop w:val="0"/>
      <w:marBottom w:val="0"/>
      <w:divBdr>
        <w:top w:val="none" w:sz="0" w:space="0" w:color="auto"/>
        <w:left w:val="none" w:sz="0" w:space="0" w:color="auto"/>
        <w:bottom w:val="none" w:sz="0" w:space="0" w:color="auto"/>
        <w:right w:val="none" w:sz="0" w:space="0" w:color="auto"/>
      </w:divBdr>
    </w:div>
    <w:div w:id="290672898">
      <w:bodyDiv w:val="1"/>
      <w:marLeft w:val="0"/>
      <w:marRight w:val="0"/>
      <w:marTop w:val="0"/>
      <w:marBottom w:val="0"/>
      <w:divBdr>
        <w:top w:val="none" w:sz="0" w:space="0" w:color="auto"/>
        <w:left w:val="none" w:sz="0" w:space="0" w:color="auto"/>
        <w:bottom w:val="none" w:sz="0" w:space="0" w:color="auto"/>
        <w:right w:val="none" w:sz="0" w:space="0" w:color="auto"/>
      </w:divBdr>
    </w:div>
    <w:div w:id="290743274">
      <w:bodyDiv w:val="1"/>
      <w:marLeft w:val="0"/>
      <w:marRight w:val="0"/>
      <w:marTop w:val="0"/>
      <w:marBottom w:val="0"/>
      <w:divBdr>
        <w:top w:val="none" w:sz="0" w:space="0" w:color="auto"/>
        <w:left w:val="none" w:sz="0" w:space="0" w:color="auto"/>
        <w:bottom w:val="none" w:sz="0" w:space="0" w:color="auto"/>
        <w:right w:val="none" w:sz="0" w:space="0" w:color="auto"/>
      </w:divBdr>
    </w:div>
    <w:div w:id="293028304">
      <w:bodyDiv w:val="1"/>
      <w:marLeft w:val="0"/>
      <w:marRight w:val="0"/>
      <w:marTop w:val="0"/>
      <w:marBottom w:val="0"/>
      <w:divBdr>
        <w:top w:val="none" w:sz="0" w:space="0" w:color="auto"/>
        <w:left w:val="none" w:sz="0" w:space="0" w:color="auto"/>
        <w:bottom w:val="none" w:sz="0" w:space="0" w:color="auto"/>
        <w:right w:val="none" w:sz="0" w:space="0" w:color="auto"/>
      </w:divBdr>
    </w:div>
    <w:div w:id="293102038">
      <w:bodyDiv w:val="1"/>
      <w:marLeft w:val="0"/>
      <w:marRight w:val="0"/>
      <w:marTop w:val="0"/>
      <w:marBottom w:val="0"/>
      <w:divBdr>
        <w:top w:val="none" w:sz="0" w:space="0" w:color="auto"/>
        <w:left w:val="none" w:sz="0" w:space="0" w:color="auto"/>
        <w:bottom w:val="none" w:sz="0" w:space="0" w:color="auto"/>
        <w:right w:val="none" w:sz="0" w:space="0" w:color="auto"/>
      </w:divBdr>
    </w:div>
    <w:div w:id="294651550">
      <w:bodyDiv w:val="1"/>
      <w:marLeft w:val="0"/>
      <w:marRight w:val="0"/>
      <w:marTop w:val="0"/>
      <w:marBottom w:val="0"/>
      <w:divBdr>
        <w:top w:val="none" w:sz="0" w:space="0" w:color="auto"/>
        <w:left w:val="none" w:sz="0" w:space="0" w:color="auto"/>
        <w:bottom w:val="none" w:sz="0" w:space="0" w:color="auto"/>
        <w:right w:val="none" w:sz="0" w:space="0" w:color="auto"/>
      </w:divBdr>
    </w:div>
    <w:div w:id="295261487">
      <w:bodyDiv w:val="1"/>
      <w:marLeft w:val="0"/>
      <w:marRight w:val="0"/>
      <w:marTop w:val="0"/>
      <w:marBottom w:val="0"/>
      <w:divBdr>
        <w:top w:val="none" w:sz="0" w:space="0" w:color="auto"/>
        <w:left w:val="none" w:sz="0" w:space="0" w:color="auto"/>
        <w:bottom w:val="none" w:sz="0" w:space="0" w:color="auto"/>
        <w:right w:val="none" w:sz="0" w:space="0" w:color="auto"/>
      </w:divBdr>
    </w:div>
    <w:div w:id="295573694">
      <w:bodyDiv w:val="1"/>
      <w:marLeft w:val="0"/>
      <w:marRight w:val="0"/>
      <w:marTop w:val="0"/>
      <w:marBottom w:val="0"/>
      <w:divBdr>
        <w:top w:val="none" w:sz="0" w:space="0" w:color="auto"/>
        <w:left w:val="none" w:sz="0" w:space="0" w:color="auto"/>
        <w:bottom w:val="none" w:sz="0" w:space="0" w:color="auto"/>
        <w:right w:val="none" w:sz="0" w:space="0" w:color="auto"/>
      </w:divBdr>
    </w:div>
    <w:div w:id="295644838">
      <w:bodyDiv w:val="1"/>
      <w:marLeft w:val="0"/>
      <w:marRight w:val="0"/>
      <w:marTop w:val="0"/>
      <w:marBottom w:val="0"/>
      <w:divBdr>
        <w:top w:val="none" w:sz="0" w:space="0" w:color="auto"/>
        <w:left w:val="none" w:sz="0" w:space="0" w:color="auto"/>
        <w:bottom w:val="none" w:sz="0" w:space="0" w:color="auto"/>
        <w:right w:val="none" w:sz="0" w:space="0" w:color="auto"/>
      </w:divBdr>
    </w:div>
    <w:div w:id="295912301">
      <w:bodyDiv w:val="1"/>
      <w:marLeft w:val="0"/>
      <w:marRight w:val="0"/>
      <w:marTop w:val="0"/>
      <w:marBottom w:val="0"/>
      <w:divBdr>
        <w:top w:val="none" w:sz="0" w:space="0" w:color="auto"/>
        <w:left w:val="none" w:sz="0" w:space="0" w:color="auto"/>
        <w:bottom w:val="none" w:sz="0" w:space="0" w:color="auto"/>
        <w:right w:val="none" w:sz="0" w:space="0" w:color="auto"/>
      </w:divBdr>
    </w:div>
    <w:div w:id="296034744">
      <w:bodyDiv w:val="1"/>
      <w:marLeft w:val="0"/>
      <w:marRight w:val="0"/>
      <w:marTop w:val="0"/>
      <w:marBottom w:val="0"/>
      <w:divBdr>
        <w:top w:val="none" w:sz="0" w:space="0" w:color="auto"/>
        <w:left w:val="none" w:sz="0" w:space="0" w:color="auto"/>
        <w:bottom w:val="none" w:sz="0" w:space="0" w:color="auto"/>
        <w:right w:val="none" w:sz="0" w:space="0" w:color="auto"/>
      </w:divBdr>
    </w:div>
    <w:div w:id="296837676">
      <w:bodyDiv w:val="1"/>
      <w:marLeft w:val="0"/>
      <w:marRight w:val="0"/>
      <w:marTop w:val="0"/>
      <w:marBottom w:val="0"/>
      <w:divBdr>
        <w:top w:val="none" w:sz="0" w:space="0" w:color="auto"/>
        <w:left w:val="none" w:sz="0" w:space="0" w:color="auto"/>
        <w:bottom w:val="none" w:sz="0" w:space="0" w:color="auto"/>
        <w:right w:val="none" w:sz="0" w:space="0" w:color="auto"/>
      </w:divBdr>
    </w:div>
    <w:div w:id="297959300">
      <w:bodyDiv w:val="1"/>
      <w:marLeft w:val="0"/>
      <w:marRight w:val="0"/>
      <w:marTop w:val="0"/>
      <w:marBottom w:val="0"/>
      <w:divBdr>
        <w:top w:val="none" w:sz="0" w:space="0" w:color="auto"/>
        <w:left w:val="none" w:sz="0" w:space="0" w:color="auto"/>
        <w:bottom w:val="none" w:sz="0" w:space="0" w:color="auto"/>
        <w:right w:val="none" w:sz="0" w:space="0" w:color="auto"/>
      </w:divBdr>
    </w:div>
    <w:div w:id="298535920">
      <w:bodyDiv w:val="1"/>
      <w:marLeft w:val="0"/>
      <w:marRight w:val="0"/>
      <w:marTop w:val="0"/>
      <w:marBottom w:val="0"/>
      <w:divBdr>
        <w:top w:val="none" w:sz="0" w:space="0" w:color="auto"/>
        <w:left w:val="none" w:sz="0" w:space="0" w:color="auto"/>
        <w:bottom w:val="none" w:sz="0" w:space="0" w:color="auto"/>
        <w:right w:val="none" w:sz="0" w:space="0" w:color="auto"/>
      </w:divBdr>
    </w:div>
    <w:div w:id="298536224">
      <w:bodyDiv w:val="1"/>
      <w:marLeft w:val="0"/>
      <w:marRight w:val="0"/>
      <w:marTop w:val="0"/>
      <w:marBottom w:val="0"/>
      <w:divBdr>
        <w:top w:val="none" w:sz="0" w:space="0" w:color="auto"/>
        <w:left w:val="none" w:sz="0" w:space="0" w:color="auto"/>
        <w:bottom w:val="none" w:sz="0" w:space="0" w:color="auto"/>
        <w:right w:val="none" w:sz="0" w:space="0" w:color="auto"/>
      </w:divBdr>
    </w:div>
    <w:div w:id="298539834">
      <w:bodyDiv w:val="1"/>
      <w:marLeft w:val="0"/>
      <w:marRight w:val="0"/>
      <w:marTop w:val="0"/>
      <w:marBottom w:val="0"/>
      <w:divBdr>
        <w:top w:val="none" w:sz="0" w:space="0" w:color="auto"/>
        <w:left w:val="none" w:sz="0" w:space="0" w:color="auto"/>
        <w:bottom w:val="none" w:sz="0" w:space="0" w:color="auto"/>
        <w:right w:val="none" w:sz="0" w:space="0" w:color="auto"/>
      </w:divBdr>
    </w:div>
    <w:div w:id="298852100">
      <w:bodyDiv w:val="1"/>
      <w:marLeft w:val="0"/>
      <w:marRight w:val="0"/>
      <w:marTop w:val="0"/>
      <w:marBottom w:val="0"/>
      <w:divBdr>
        <w:top w:val="none" w:sz="0" w:space="0" w:color="auto"/>
        <w:left w:val="none" w:sz="0" w:space="0" w:color="auto"/>
        <w:bottom w:val="none" w:sz="0" w:space="0" w:color="auto"/>
        <w:right w:val="none" w:sz="0" w:space="0" w:color="auto"/>
      </w:divBdr>
    </w:div>
    <w:div w:id="299389483">
      <w:bodyDiv w:val="1"/>
      <w:marLeft w:val="0"/>
      <w:marRight w:val="0"/>
      <w:marTop w:val="0"/>
      <w:marBottom w:val="0"/>
      <w:divBdr>
        <w:top w:val="none" w:sz="0" w:space="0" w:color="auto"/>
        <w:left w:val="none" w:sz="0" w:space="0" w:color="auto"/>
        <w:bottom w:val="none" w:sz="0" w:space="0" w:color="auto"/>
        <w:right w:val="none" w:sz="0" w:space="0" w:color="auto"/>
      </w:divBdr>
    </w:div>
    <w:div w:id="300308242">
      <w:bodyDiv w:val="1"/>
      <w:marLeft w:val="0"/>
      <w:marRight w:val="0"/>
      <w:marTop w:val="0"/>
      <w:marBottom w:val="0"/>
      <w:divBdr>
        <w:top w:val="none" w:sz="0" w:space="0" w:color="auto"/>
        <w:left w:val="none" w:sz="0" w:space="0" w:color="auto"/>
        <w:bottom w:val="none" w:sz="0" w:space="0" w:color="auto"/>
        <w:right w:val="none" w:sz="0" w:space="0" w:color="auto"/>
      </w:divBdr>
    </w:div>
    <w:div w:id="301732601">
      <w:bodyDiv w:val="1"/>
      <w:marLeft w:val="0"/>
      <w:marRight w:val="0"/>
      <w:marTop w:val="0"/>
      <w:marBottom w:val="0"/>
      <w:divBdr>
        <w:top w:val="none" w:sz="0" w:space="0" w:color="auto"/>
        <w:left w:val="none" w:sz="0" w:space="0" w:color="auto"/>
        <w:bottom w:val="none" w:sz="0" w:space="0" w:color="auto"/>
        <w:right w:val="none" w:sz="0" w:space="0" w:color="auto"/>
      </w:divBdr>
    </w:div>
    <w:div w:id="302083268">
      <w:bodyDiv w:val="1"/>
      <w:marLeft w:val="0"/>
      <w:marRight w:val="0"/>
      <w:marTop w:val="0"/>
      <w:marBottom w:val="0"/>
      <w:divBdr>
        <w:top w:val="none" w:sz="0" w:space="0" w:color="auto"/>
        <w:left w:val="none" w:sz="0" w:space="0" w:color="auto"/>
        <w:bottom w:val="none" w:sz="0" w:space="0" w:color="auto"/>
        <w:right w:val="none" w:sz="0" w:space="0" w:color="auto"/>
      </w:divBdr>
    </w:div>
    <w:div w:id="302202053">
      <w:bodyDiv w:val="1"/>
      <w:marLeft w:val="0"/>
      <w:marRight w:val="0"/>
      <w:marTop w:val="0"/>
      <w:marBottom w:val="0"/>
      <w:divBdr>
        <w:top w:val="none" w:sz="0" w:space="0" w:color="auto"/>
        <w:left w:val="none" w:sz="0" w:space="0" w:color="auto"/>
        <w:bottom w:val="none" w:sz="0" w:space="0" w:color="auto"/>
        <w:right w:val="none" w:sz="0" w:space="0" w:color="auto"/>
      </w:divBdr>
    </w:div>
    <w:div w:id="302580786">
      <w:bodyDiv w:val="1"/>
      <w:marLeft w:val="0"/>
      <w:marRight w:val="0"/>
      <w:marTop w:val="0"/>
      <w:marBottom w:val="0"/>
      <w:divBdr>
        <w:top w:val="none" w:sz="0" w:space="0" w:color="auto"/>
        <w:left w:val="none" w:sz="0" w:space="0" w:color="auto"/>
        <w:bottom w:val="none" w:sz="0" w:space="0" w:color="auto"/>
        <w:right w:val="none" w:sz="0" w:space="0" w:color="auto"/>
      </w:divBdr>
    </w:div>
    <w:div w:id="302583529">
      <w:bodyDiv w:val="1"/>
      <w:marLeft w:val="0"/>
      <w:marRight w:val="0"/>
      <w:marTop w:val="0"/>
      <w:marBottom w:val="0"/>
      <w:divBdr>
        <w:top w:val="none" w:sz="0" w:space="0" w:color="auto"/>
        <w:left w:val="none" w:sz="0" w:space="0" w:color="auto"/>
        <w:bottom w:val="none" w:sz="0" w:space="0" w:color="auto"/>
        <w:right w:val="none" w:sz="0" w:space="0" w:color="auto"/>
      </w:divBdr>
    </w:div>
    <w:div w:id="302808972">
      <w:bodyDiv w:val="1"/>
      <w:marLeft w:val="0"/>
      <w:marRight w:val="0"/>
      <w:marTop w:val="0"/>
      <w:marBottom w:val="0"/>
      <w:divBdr>
        <w:top w:val="none" w:sz="0" w:space="0" w:color="auto"/>
        <w:left w:val="none" w:sz="0" w:space="0" w:color="auto"/>
        <w:bottom w:val="none" w:sz="0" w:space="0" w:color="auto"/>
        <w:right w:val="none" w:sz="0" w:space="0" w:color="auto"/>
      </w:divBdr>
    </w:div>
    <w:div w:id="302855366">
      <w:bodyDiv w:val="1"/>
      <w:marLeft w:val="0"/>
      <w:marRight w:val="0"/>
      <w:marTop w:val="0"/>
      <w:marBottom w:val="0"/>
      <w:divBdr>
        <w:top w:val="none" w:sz="0" w:space="0" w:color="auto"/>
        <w:left w:val="none" w:sz="0" w:space="0" w:color="auto"/>
        <w:bottom w:val="none" w:sz="0" w:space="0" w:color="auto"/>
        <w:right w:val="none" w:sz="0" w:space="0" w:color="auto"/>
      </w:divBdr>
    </w:div>
    <w:div w:id="302973893">
      <w:bodyDiv w:val="1"/>
      <w:marLeft w:val="0"/>
      <w:marRight w:val="0"/>
      <w:marTop w:val="0"/>
      <w:marBottom w:val="0"/>
      <w:divBdr>
        <w:top w:val="none" w:sz="0" w:space="0" w:color="auto"/>
        <w:left w:val="none" w:sz="0" w:space="0" w:color="auto"/>
        <w:bottom w:val="none" w:sz="0" w:space="0" w:color="auto"/>
        <w:right w:val="none" w:sz="0" w:space="0" w:color="auto"/>
      </w:divBdr>
    </w:div>
    <w:div w:id="303126954">
      <w:bodyDiv w:val="1"/>
      <w:marLeft w:val="0"/>
      <w:marRight w:val="0"/>
      <w:marTop w:val="0"/>
      <w:marBottom w:val="0"/>
      <w:divBdr>
        <w:top w:val="none" w:sz="0" w:space="0" w:color="auto"/>
        <w:left w:val="none" w:sz="0" w:space="0" w:color="auto"/>
        <w:bottom w:val="none" w:sz="0" w:space="0" w:color="auto"/>
        <w:right w:val="none" w:sz="0" w:space="0" w:color="auto"/>
      </w:divBdr>
    </w:div>
    <w:div w:id="303435467">
      <w:bodyDiv w:val="1"/>
      <w:marLeft w:val="0"/>
      <w:marRight w:val="0"/>
      <w:marTop w:val="0"/>
      <w:marBottom w:val="0"/>
      <w:divBdr>
        <w:top w:val="none" w:sz="0" w:space="0" w:color="auto"/>
        <w:left w:val="none" w:sz="0" w:space="0" w:color="auto"/>
        <w:bottom w:val="none" w:sz="0" w:space="0" w:color="auto"/>
        <w:right w:val="none" w:sz="0" w:space="0" w:color="auto"/>
      </w:divBdr>
    </w:div>
    <w:div w:id="303580290">
      <w:bodyDiv w:val="1"/>
      <w:marLeft w:val="0"/>
      <w:marRight w:val="0"/>
      <w:marTop w:val="0"/>
      <w:marBottom w:val="0"/>
      <w:divBdr>
        <w:top w:val="none" w:sz="0" w:space="0" w:color="auto"/>
        <w:left w:val="none" w:sz="0" w:space="0" w:color="auto"/>
        <w:bottom w:val="none" w:sz="0" w:space="0" w:color="auto"/>
        <w:right w:val="none" w:sz="0" w:space="0" w:color="auto"/>
      </w:divBdr>
      <w:divsChild>
        <w:div w:id="524632762">
          <w:marLeft w:val="480"/>
          <w:marRight w:val="0"/>
          <w:marTop w:val="0"/>
          <w:marBottom w:val="0"/>
          <w:divBdr>
            <w:top w:val="none" w:sz="0" w:space="0" w:color="auto"/>
            <w:left w:val="none" w:sz="0" w:space="0" w:color="auto"/>
            <w:bottom w:val="none" w:sz="0" w:space="0" w:color="auto"/>
            <w:right w:val="none" w:sz="0" w:space="0" w:color="auto"/>
          </w:divBdr>
        </w:div>
        <w:div w:id="1659839543">
          <w:marLeft w:val="480"/>
          <w:marRight w:val="0"/>
          <w:marTop w:val="0"/>
          <w:marBottom w:val="0"/>
          <w:divBdr>
            <w:top w:val="none" w:sz="0" w:space="0" w:color="auto"/>
            <w:left w:val="none" w:sz="0" w:space="0" w:color="auto"/>
            <w:bottom w:val="none" w:sz="0" w:space="0" w:color="auto"/>
            <w:right w:val="none" w:sz="0" w:space="0" w:color="auto"/>
          </w:divBdr>
        </w:div>
        <w:div w:id="1783917151">
          <w:marLeft w:val="480"/>
          <w:marRight w:val="0"/>
          <w:marTop w:val="0"/>
          <w:marBottom w:val="0"/>
          <w:divBdr>
            <w:top w:val="none" w:sz="0" w:space="0" w:color="auto"/>
            <w:left w:val="none" w:sz="0" w:space="0" w:color="auto"/>
            <w:bottom w:val="none" w:sz="0" w:space="0" w:color="auto"/>
            <w:right w:val="none" w:sz="0" w:space="0" w:color="auto"/>
          </w:divBdr>
        </w:div>
        <w:div w:id="1927878238">
          <w:marLeft w:val="480"/>
          <w:marRight w:val="0"/>
          <w:marTop w:val="0"/>
          <w:marBottom w:val="0"/>
          <w:divBdr>
            <w:top w:val="none" w:sz="0" w:space="0" w:color="auto"/>
            <w:left w:val="none" w:sz="0" w:space="0" w:color="auto"/>
            <w:bottom w:val="none" w:sz="0" w:space="0" w:color="auto"/>
            <w:right w:val="none" w:sz="0" w:space="0" w:color="auto"/>
          </w:divBdr>
        </w:div>
        <w:div w:id="640231296">
          <w:marLeft w:val="480"/>
          <w:marRight w:val="0"/>
          <w:marTop w:val="0"/>
          <w:marBottom w:val="0"/>
          <w:divBdr>
            <w:top w:val="none" w:sz="0" w:space="0" w:color="auto"/>
            <w:left w:val="none" w:sz="0" w:space="0" w:color="auto"/>
            <w:bottom w:val="none" w:sz="0" w:space="0" w:color="auto"/>
            <w:right w:val="none" w:sz="0" w:space="0" w:color="auto"/>
          </w:divBdr>
        </w:div>
        <w:div w:id="1901478350">
          <w:marLeft w:val="480"/>
          <w:marRight w:val="0"/>
          <w:marTop w:val="0"/>
          <w:marBottom w:val="0"/>
          <w:divBdr>
            <w:top w:val="none" w:sz="0" w:space="0" w:color="auto"/>
            <w:left w:val="none" w:sz="0" w:space="0" w:color="auto"/>
            <w:bottom w:val="none" w:sz="0" w:space="0" w:color="auto"/>
            <w:right w:val="none" w:sz="0" w:space="0" w:color="auto"/>
          </w:divBdr>
        </w:div>
        <w:div w:id="322509733">
          <w:marLeft w:val="480"/>
          <w:marRight w:val="0"/>
          <w:marTop w:val="0"/>
          <w:marBottom w:val="0"/>
          <w:divBdr>
            <w:top w:val="none" w:sz="0" w:space="0" w:color="auto"/>
            <w:left w:val="none" w:sz="0" w:space="0" w:color="auto"/>
            <w:bottom w:val="none" w:sz="0" w:space="0" w:color="auto"/>
            <w:right w:val="none" w:sz="0" w:space="0" w:color="auto"/>
          </w:divBdr>
        </w:div>
        <w:div w:id="556667810">
          <w:marLeft w:val="480"/>
          <w:marRight w:val="0"/>
          <w:marTop w:val="0"/>
          <w:marBottom w:val="0"/>
          <w:divBdr>
            <w:top w:val="none" w:sz="0" w:space="0" w:color="auto"/>
            <w:left w:val="none" w:sz="0" w:space="0" w:color="auto"/>
            <w:bottom w:val="none" w:sz="0" w:space="0" w:color="auto"/>
            <w:right w:val="none" w:sz="0" w:space="0" w:color="auto"/>
          </w:divBdr>
        </w:div>
        <w:div w:id="1255554242">
          <w:marLeft w:val="480"/>
          <w:marRight w:val="0"/>
          <w:marTop w:val="0"/>
          <w:marBottom w:val="0"/>
          <w:divBdr>
            <w:top w:val="none" w:sz="0" w:space="0" w:color="auto"/>
            <w:left w:val="none" w:sz="0" w:space="0" w:color="auto"/>
            <w:bottom w:val="none" w:sz="0" w:space="0" w:color="auto"/>
            <w:right w:val="none" w:sz="0" w:space="0" w:color="auto"/>
          </w:divBdr>
        </w:div>
        <w:div w:id="1831097083">
          <w:marLeft w:val="480"/>
          <w:marRight w:val="0"/>
          <w:marTop w:val="0"/>
          <w:marBottom w:val="0"/>
          <w:divBdr>
            <w:top w:val="none" w:sz="0" w:space="0" w:color="auto"/>
            <w:left w:val="none" w:sz="0" w:space="0" w:color="auto"/>
            <w:bottom w:val="none" w:sz="0" w:space="0" w:color="auto"/>
            <w:right w:val="none" w:sz="0" w:space="0" w:color="auto"/>
          </w:divBdr>
        </w:div>
        <w:div w:id="289213376">
          <w:marLeft w:val="480"/>
          <w:marRight w:val="0"/>
          <w:marTop w:val="0"/>
          <w:marBottom w:val="0"/>
          <w:divBdr>
            <w:top w:val="none" w:sz="0" w:space="0" w:color="auto"/>
            <w:left w:val="none" w:sz="0" w:space="0" w:color="auto"/>
            <w:bottom w:val="none" w:sz="0" w:space="0" w:color="auto"/>
            <w:right w:val="none" w:sz="0" w:space="0" w:color="auto"/>
          </w:divBdr>
        </w:div>
        <w:div w:id="1379356579">
          <w:marLeft w:val="480"/>
          <w:marRight w:val="0"/>
          <w:marTop w:val="0"/>
          <w:marBottom w:val="0"/>
          <w:divBdr>
            <w:top w:val="none" w:sz="0" w:space="0" w:color="auto"/>
            <w:left w:val="none" w:sz="0" w:space="0" w:color="auto"/>
            <w:bottom w:val="none" w:sz="0" w:space="0" w:color="auto"/>
            <w:right w:val="none" w:sz="0" w:space="0" w:color="auto"/>
          </w:divBdr>
        </w:div>
        <w:div w:id="1230922937">
          <w:marLeft w:val="480"/>
          <w:marRight w:val="0"/>
          <w:marTop w:val="0"/>
          <w:marBottom w:val="0"/>
          <w:divBdr>
            <w:top w:val="none" w:sz="0" w:space="0" w:color="auto"/>
            <w:left w:val="none" w:sz="0" w:space="0" w:color="auto"/>
            <w:bottom w:val="none" w:sz="0" w:space="0" w:color="auto"/>
            <w:right w:val="none" w:sz="0" w:space="0" w:color="auto"/>
          </w:divBdr>
        </w:div>
        <w:div w:id="789053633">
          <w:marLeft w:val="480"/>
          <w:marRight w:val="0"/>
          <w:marTop w:val="0"/>
          <w:marBottom w:val="0"/>
          <w:divBdr>
            <w:top w:val="none" w:sz="0" w:space="0" w:color="auto"/>
            <w:left w:val="none" w:sz="0" w:space="0" w:color="auto"/>
            <w:bottom w:val="none" w:sz="0" w:space="0" w:color="auto"/>
            <w:right w:val="none" w:sz="0" w:space="0" w:color="auto"/>
          </w:divBdr>
        </w:div>
        <w:div w:id="1982153689">
          <w:marLeft w:val="480"/>
          <w:marRight w:val="0"/>
          <w:marTop w:val="0"/>
          <w:marBottom w:val="0"/>
          <w:divBdr>
            <w:top w:val="none" w:sz="0" w:space="0" w:color="auto"/>
            <w:left w:val="none" w:sz="0" w:space="0" w:color="auto"/>
            <w:bottom w:val="none" w:sz="0" w:space="0" w:color="auto"/>
            <w:right w:val="none" w:sz="0" w:space="0" w:color="auto"/>
          </w:divBdr>
        </w:div>
        <w:div w:id="1945575212">
          <w:marLeft w:val="480"/>
          <w:marRight w:val="0"/>
          <w:marTop w:val="0"/>
          <w:marBottom w:val="0"/>
          <w:divBdr>
            <w:top w:val="none" w:sz="0" w:space="0" w:color="auto"/>
            <w:left w:val="none" w:sz="0" w:space="0" w:color="auto"/>
            <w:bottom w:val="none" w:sz="0" w:space="0" w:color="auto"/>
            <w:right w:val="none" w:sz="0" w:space="0" w:color="auto"/>
          </w:divBdr>
        </w:div>
        <w:div w:id="1883251346">
          <w:marLeft w:val="480"/>
          <w:marRight w:val="0"/>
          <w:marTop w:val="0"/>
          <w:marBottom w:val="0"/>
          <w:divBdr>
            <w:top w:val="none" w:sz="0" w:space="0" w:color="auto"/>
            <w:left w:val="none" w:sz="0" w:space="0" w:color="auto"/>
            <w:bottom w:val="none" w:sz="0" w:space="0" w:color="auto"/>
            <w:right w:val="none" w:sz="0" w:space="0" w:color="auto"/>
          </w:divBdr>
        </w:div>
        <w:div w:id="1393045856">
          <w:marLeft w:val="480"/>
          <w:marRight w:val="0"/>
          <w:marTop w:val="0"/>
          <w:marBottom w:val="0"/>
          <w:divBdr>
            <w:top w:val="none" w:sz="0" w:space="0" w:color="auto"/>
            <w:left w:val="none" w:sz="0" w:space="0" w:color="auto"/>
            <w:bottom w:val="none" w:sz="0" w:space="0" w:color="auto"/>
            <w:right w:val="none" w:sz="0" w:space="0" w:color="auto"/>
          </w:divBdr>
        </w:div>
        <w:div w:id="1159808387">
          <w:marLeft w:val="480"/>
          <w:marRight w:val="0"/>
          <w:marTop w:val="0"/>
          <w:marBottom w:val="0"/>
          <w:divBdr>
            <w:top w:val="none" w:sz="0" w:space="0" w:color="auto"/>
            <w:left w:val="none" w:sz="0" w:space="0" w:color="auto"/>
            <w:bottom w:val="none" w:sz="0" w:space="0" w:color="auto"/>
            <w:right w:val="none" w:sz="0" w:space="0" w:color="auto"/>
          </w:divBdr>
        </w:div>
        <w:div w:id="1601141271">
          <w:marLeft w:val="480"/>
          <w:marRight w:val="0"/>
          <w:marTop w:val="0"/>
          <w:marBottom w:val="0"/>
          <w:divBdr>
            <w:top w:val="none" w:sz="0" w:space="0" w:color="auto"/>
            <w:left w:val="none" w:sz="0" w:space="0" w:color="auto"/>
            <w:bottom w:val="none" w:sz="0" w:space="0" w:color="auto"/>
            <w:right w:val="none" w:sz="0" w:space="0" w:color="auto"/>
          </w:divBdr>
        </w:div>
        <w:div w:id="1669793163">
          <w:marLeft w:val="480"/>
          <w:marRight w:val="0"/>
          <w:marTop w:val="0"/>
          <w:marBottom w:val="0"/>
          <w:divBdr>
            <w:top w:val="none" w:sz="0" w:space="0" w:color="auto"/>
            <w:left w:val="none" w:sz="0" w:space="0" w:color="auto"/>
            <w:bottom w:val="none" w:sz="0" w:space="0" w:color="auto"/>
            <w:right w:val="none" w:sz="0" w:space="0" w:color="auto"/>
          </w:divBdr>
        </w:div>
        <w:div w:id="1017536880">
          <w:marLeft w:val="480"/>
          <w:marRight w:val="0"/>
          <w:marTop w:val="0"/>
          <w:marBottom w:val="0"/>
          <w:divBdr>
            <w:top w:val="none" w:sz="0" w:space="0" w:color="auto"/>
            <w:left w:val="none" w:sz="0" w:space="0" w:color="auto"/>
            <w:bottom w:val="none" w:sz="0" w:space="0" w:color="auto"/>
            <w:right w:val="none" w:sz="0" w:space="0" w:color="auto"/>
          </w:divBdr>
        </w:div>
        <w:div w:id="457720596">
          <w:marLeft w:val="480"/>
          <w:marRight w:val="0"/>
          <w:marTop w:val="0"/>
          <w:marBottom w:val="0"/>
          <w:divBdr>
            <w:top w:val="none" w:sz="0" w:space="0" w:color="auto"/>
            <w:left w:val="none" w:sz="0" w:space="0" w:color="auto"/>
            <w:bottom w:val="none" w:sz="0" w:space="0" w:color="auto"/>
            <w:right w:val="none" w:sz="0" w:space="0" w:color="auto"/>
          </w:divBdr>
        </w:div>
        <w:div w:id="1762287897">
          <w:marLeft w:val="480"/>
          <w:marRight w:val="0"/>
          <w:marTop w:val="0"/>
          <w:marBottom w:val="0"/>
          <w:divBdr>
            <w:top w:val="none" w:sz="0" w:space="0" w:color="auto"/>
            <w:left w:val="none" w:sz="0" w:space="0" w:color="auto"/>
            <w:bottom w:val="none" w:sz="0" w:space="0" w:color="auto"/>
            <w:right w:val="none" w:sz="0" w:space="0" w:color="auto"/>
          </w:divBdr>
        </w:div>
      </w:divsChild>
    </w:div>
    <w:div w:id="303700914">
      <w:bodyDiv w:val="1"/>
      <w:marLeft w:val="0"/>
      <w:marRight w:val="0"/>
      <w:marTop w:val="0"/>
      <w:marBottom w:val="0"/>
      <w:divBdr>
        <w:top w:val="none" w:sz="0" w:space="0" w:color="auto"/>
        <w:left w:val="none" w:sz="0" w:space="0" w:color="auto"/>
        <w:bottom w:val="none" w:sz="0" w:space="0" w:color="auto"/>
        <w:right w:val="none" w:sz="0" w:space="0" w:color="auto"/>
      </w:divBdr>
    </w:div>
    <w:div w:id="303973210">
      <w:bodyDiv w:val="1"/>
      <w:marLeft w:val="0"/>
      <w:marRight w:val="0"/>
      <w:marTop w:val="0"/>
      <w:marBottom w:val="0"/>
      <w:divBdr>
        <w:top w:val="none" w:sz="0" w:space="0" w:color="auto"/>
        <w:left w:val="none" w:sz="0" w:space="0" w:color="auto"/>
        <w:bottom w:val="none" w:sz="0" w:space="0" w:color="auto"/>
        <w:right w:val="none" w:sz="0" w:space="0" w:color="auto"/>
      </w:divBdr>
    </w:div>
    <w:div w:id="304237309">
      <w:bodyDiv w:val="1"/>
      <w:marLeft w:val="0"/>
      <w:marRight w:val="0"/>
      <w:marTop w:val="0"/>
      <w:marBottom w:val="0"/>
      <w:divBdr>
        <w:top w:val="none" w:sz="0" w:space="0" w:color="auto"/>
        <w:left w:val="none" w:sz="0" w:space="0" w:color="auto"/>
        <w:bottom w:val="none" w:sz="0" w:space="0" w:color="auto"/>
        <w:right w:val="none" w:sz="0" w:space="0" w:color="auto"/>
      </w:divBdr>
    </w:div>
    <w:div w:id="304816024">
      <w:bodyDiv w:val="1"/>
      <w:marLeft w:val="0"/>
      <w:marRight w:val="0"/>
      <w:marTop w:val="0"/>
      <w:marBottom w:val="0"/>
      <w:divBdr>
        <w:top w:val="none" w:sz="0" w:space="0" w:color="auto"/>
        <w:left w:val="none" w:sz="0" w:space="0" w:color="auto"/>
        <w:bottom w:val="none" w:sz="0" w:space="0" w:color="auto"/>
        <w:right w:val="none" w:sz="0" w:space="0" w:color="auto"/>
      </w:divBdr>
    </w:div>
    <w:div w:id="305399634">
      <w:bodyDiv w:val="1"/>
      <w:marLeft w:val="0"/>
      <w:marRight w:val="0"/>
      <w:marTop w:val="0"/>
      <w:marBottom w:val="0"/>
      <w:divBdr>
        <w:top w:val="none" w:sz="0" w:space="0" w:color="auto"/>
        <w:left w:val="none" w:sz="0" w:space="0" w:color="auto"/>
        <w:bottom w:val="none" w:sz="0" w:space="0" w:color="auto"/>
        <w:right w:val="none" w:sz="0" w:space="0" w:color="auto"/>
      </w:divBdr>
    </w:div>
    <w:div w:id="305473713">
      <w:bodyDiv w:val="1"/>
      <w:marLeft w:val="0"/>
      <w:marRight w:val="0"/>
      <w:marTop w:val="0"/>
      <w:marBottom w:val="0"/>
      <w:divBdr>
        <w:top w:val="none" w:sz="0" w:space="0" w:color="auto"/>
        <w:left w:val="none" w:sz="0" w:space="0" w:color="auto"/>
        <w:bottom w:val="none" w:sz="0" w:space="0" w:color="auto"/>
        <w:right w:val="none" w:sz="0" w:space="0" w:color="auto"/>
      </w:divBdr>
    </w:div>
    <w:div w:id="306203202">
      <w:bodyDiv w:val="1"/>
      <w:marLeft w:val="0"/>
      <w:marRight w:val="0"/>
      <w:marTop w:val="0"/>
      <w:marBottom w:val="0"/>
      <w:divBdr>
        <w:top w:val="none" w:sz="0" w:space="0" w:color="auto"/>
        <w:left w:val="none" w:sz="0" w:space="0" w:color="auto"/>
        <w:bottom w:val="none" w:sz="0" w:space="0" w:color="auto"/>
        <w:right w:val="none" w:sz="0" w:space="0" w:color="auto"/>
      </w:divBdr>
    </w:div>
    <w:div w:id="306472124">
      <w:bodyDiv w:val="1"/>
      <w:marLeft w:val="0"/>
      <w:marRight w:val="0"/>
      <w:marTop w:val="0"/>
      <w:marBottom w:val="0"/>
      <w:divBdr>
        <w:top w:val="none" w:sz="0" w:space="0" w:color="auto"/>
        <w:left w:val="none" w:sz="0" w:space="0" w:color="auto"/>
        <w:bottom w:val="none" w:sz="0" w:space="0" w:color="auto"/>
        <w:right w:val="none" w:sz="0" w:space="0" w:color="auto"/>
      </w:divBdr>
    </w:div>
    <w:div w:id="307364107">
      <w:bodyDiv w:val="1"/>
      <w:marLeft w:val="0"/>
      <w:marRight w:val="0"/>
      <w:marTop w:val="0"/>
      <w:marBottom w:val="0"/>
      <w:divBdr>
        <w:top w:val="none" w:sz="0" w:space="0" w:color="auto"/>
        <w:left w:val="none" w:sz="0" w:space="0" w:color="auto"/>
        <w:bottom w:val="none" w:sz="0" w:space="0" w:color="auto"/>
        <w:right w:val="none" w:sz="0" w:space="0" w:color="auto"/>
      </w:divBdr>
    </w:div>
    <w:div w:id="307394831">
      <w:bodyDiv w:val="1"/>
      <w:marLeft w:val="0"/>
      <w:marRight w:val="0"/>
      <w:marTop w:val="0"/>
      <w:marBottom w:val="0"/>
      <w:divBdr>
        <w:top w:val="none" w:sz="0" w:space="0" w:color="auto"/>
        <w:left w:val="none" w:sz="0" w:space="0" w:color="auto"/>
        <w:bottom w:val="none" w:sz="0" w:space="0" w:color="auto"/>
        <w:right w:val="none" w:sz="0" w:space="0" w:color="auto"/>
      </w:divBdr>
    </w:div>
    <w:div w:id="307512610">
      <w:bodyDiv w:val="1"/>
      <w:marLeft w:val="0"/>
      <w:marRight w:val="0"/>
      <w:marTop w:val="0"/>
      <w:marBottom w:val="0"/>
      <w:divBdr>
        <w:top w:val="none" w:sz="0" w:space="0" w:color="auto"/>
        <w:left w:val="none" w:sz="0" w:space="0" w:color="auto"/>
        <w:bottom w:val="none" w:sz="0" w:space="0" w:color="auto"/>
        <w:right w:val="none" w:sz="0" w:space="0" w:color="auto"/>
      </w:divBdr>
    </w:div>
    <w:div w:id="307983098">
      <w:bodyDiv w:val="1"/>
      <w:marLeft w:val="0"/>
      <w:marRight w:val="0"/>
      <w:marTop w:val="0"/>
      <w:marBottom w:val="0"/>
      <w:divBdr>
        <w:top w:val="none" w:sz="0" w:space="0" w:color="auto"/>
        <w:left w:val="none" w:sz="0" w:space="0" w:color="auto"/>
        <w:bottom w:val="none" w:sz="0" w:space="0" w:color="auto"/>
        <w:right w:val="none" w:sz="0" w:space="0" w:color="auto"/>
      </w:divBdr>
    </w:div>
    <w:div w:id="308481249">
      <w:bodyDiv w:val="1"/>
      <w:marLeft w:val="0"/>
      <w:marRight w:val="0"/>
      <w:marTop w:val="0"/>
      <w:marBottom w:val="0"/>
      <w:divBdr>
        <w:top w:val="none" w:sz="0" w:space="0" w:color="auto"/>
        <w:left w:val="none" w:sz="0" w:space="0" w:color="auto"/>
        <w:bottom w:val="none" w:sz="0" w:space="0" w:color="auto"/>
        <w:right w:val="none" w:sz="0" w:space="0" w:color="auto"/>
      </w:divBdr>
    </w:div>
    <w:div w:id="308558736">
      <w:bodyDiv w:val="1"/>
      <w:marLeft w:val="0"/>
      <w:marRight w:val="0"/>
      <w:marTop w:val="0"/>
      <w:marBottom w:val="0"/>
      <w:divBdr>
        <w:top w:val="none" w:sz="0" w:space="0" w:color="auto"/>
        <w:left w:val="none" w:sz="0" w:space="0" w:color="auto"/>
        <w:bottom w:val="none" w:sz="0" w:space="0" w:color="auto"/>
        <w:right w:val="none" w:sz="0" w:space="0" w:color="auto"/>
      </w:divBdr>
      <w:divsChild>
        <w:div w:id="870145999">
          <w:marLeft w:val="480"/>
          <w:marRight w:val="0"/>
          <w:marTop w:val="0"/>
          <w:marBottom w:val="0"/>
          <w:divBdr>
            <w:top w:val="none" w:sz="0" w:space="0" w:color="auto"/>
            <w:left w:val="none" w:sz="0" w:space="0" w:color="auto"/>
            <w:bottom w:val="none" w:sz="0" w:space="0" w:color="auto"/>
            <w:right w:val="none" w:sz="0" w:space="0" w:color="auto"/>
          </w:divBdr>
        </w:div>
        <w:div w:id="1050764419">
          <w:marLeft w:val="480"/>
          <w:marRight w:val="0"/>
          <w:marTop w:val="0"/>
          <w:marBottom w:val="0"/>
          <w:divBdr>
            <w:top w:val="none" w:sz="0" w:space="0" w:color="auto"/>
            <w:left w:val="none" w:sz="0" w:space="0" w:color="auto"/>
            <w:bottom w:val="none" w:sz="0" w:space="0" w:color="auto"/>
            <w:right w:val="none" w:sz="0" w:space="0" w:color="auto"/>
          </w:divBdr>
        </w:div>
        <w:div w:id="625544887">
          <w:marLeft w:val="480"/>
          <w:marRight w:val="0"/>
          <w:marTop w:val="0"/>
          <w:marBottom w:val="0"/>
          <w:divBdr>
            <w:top w:val="none" w:sz="0" w:space="0" w:color="auto"/>
            <w:left w:val="none" w:sz="0" w:space="0" w:color="auto"/>
            <w:bottom w:val="none" w:sz="0" w:space="0" w:color="auto"/>
            <w:right w:val="none" w:sz="0" w:space="0" w:color="auto"/>
          </w:divBdr>
        </w:div>
        <w:div w:id="277489054">
          <w:marLeft w:val="480"/>
          <w:marRight w:val="0"/>
          <w:marTop w:val="0"/>
          <w:marBottom w:val="0"/>
          <w:divBdr>
            <w:top w:val="none" w:sz="0" w:space="0" w:color="auto"/>
            <w:left w:val="none" w:sz="0" w:space="0" w:color="auto"/>
            <w:bottom w:val="none" w:sz="0" w:space="0" w:color="auto"/>
            <w:right w:val="none" w:sz="0" w:space="0" w:color="auto"/>
          </w:divBdr>
        </w:div>
        <w:div w:id="1101484770">
          <w:marLeft w:val="480"/>
          <w:marRight w:val="0"/>
          <w:marTop w:val="0"/>
          <w:marBottom w:val="0"/>
          <w:divBdr>
            <w:top w:val="none" w:sz="0" w:space="0" w:color="auto"/>
            <w:left w:val="none" w:sz="0" w:space="0" w:color="auto"/>
            <w:bottom w:val="none" w:sz="0" w:space="0" w:color="auto"/>
            <w:right w:val="none" w:sz="0" w:space="0" w:color="auto"/>
          </w:divBdr>
        </w:div>
        <w:div w:id="1361783390">
          <w:marLeft w:val="480"/>
          <w:marRight w:val="0"/>
          <w:marTop w:val="0"/>
          <w:marBottom w:val="0"/>
          <w:divBdr>
            <w:top w:val="none" w:sz="0" w:space="0" w:color="auto"/>
            <w:left w:val="none" w:sz="0" w:space="0" w:color="auto"/>
            <w:bottom w:val="none" w:sz="0" w:space="0" w:color="auto"/>
            <w:right w:val="none" w:sz="0" w:space="0" w:color="auto"/>
          </w:divBdr>
        </w:div>
        <w:div w:id="1643585312">
          <w:marLeft w:val="480"/>
          <w:marRight w:val="0"/>
          <w:marTop w:val="0"/>
          <w:marBottom w:val="0"/>
          <w:divBdr>
            <w:top w:val="none" w:sz="0" w:space="0" w:color="auto"/>
            <w:left w:val="none" w:sz="0" w:space="0" w:color="auto"/>
            <w:bottom w:val="none" w:sz="0" w:space="0" w:color="auto"/>
            <w:right w:val="none" w:sz="0" w:space="0" w:color="auto"/>
          </w:divBdr>
        </w:div>
        <w:div w:id="328755405">
          <w:marLeft w:val="480"/>
          <w:marRight w:val="0"/>
          <w:marTop w:val="0"/>
          <w:marBottom w:val="0"/>
          <w:divBdr>
            <w:top w:val="none" w:sz="0" w:space="0" w:color="auto"/>
            <w:left w:val="none" w:sz="0" w:space="0" w:color="auto"/>
            <w:bottom w:val="none" w:sz="0" w:space="0" w:color="auto"/>
            <w:right w:val="none" w:sz="0" w:space="0" w:color="auto"/>
          </w:divBdr>
        </w:div>
        <w:div w:id="941649242">
          <w:marLeft w:val="480"/>
          <w:marRight w:val="0"/>
          <w:marTop w:val="0"/>
          <w:marBottom w:val="0"/>
          <w:divBdr>
            <w:top w:val="none" w:sz="0" w:space="0" w:color="auto"/>
            <w:left w:val="none" w:sz="0" w:space="0" w:color="auto"/>
            <w:bottom w:val="none" w:sz="0" w:space="0" w:color="auto"/>
            <w:right w:val="none" w:sz="0" w:space="0" w:color="auto"/>
          </w:divBdr>
        </w:div>
        <w:div w:id="834028124">
          <w:marLeft w:val="480"/>
          <w:marRight w:val="0"/>
          <w:marTop w:val="0"/>
          <w:marBottom w:val="0"/>
          <w:divBdr>
            <w:top w:val="none" w:sz="0" w:space="0" w:color="auto"/>
            <w:left w:val="none" w:sz="0" w:space="0" w:color="auto"/>
            <w:bottom w:val="none" w:sz="0" w:space="0" w:color="auto"/>
            <w:right w:val="none" w:sz="0" w:space="0" w:color="auto"/>
          </w:divBdr>
        </w:div>
        <w:div w:id="1831948329">
          <w:marLeft w:val="480"/>
          <w:marRight w:val="0"/>
          <w:marTop w:val="0"/>
          <w:marBottom w:val="0"/>
          <w:divBdr>
            <w:top w:val="none" w:sz="0" w:space="0" w:color="auto"/>
            <w:left w:val="none" w:sz="0" w:space="0" w:color="auto"/>
            <w:bottom w:val="none" w:sz="0" w:space="0" w:color="auto"/>
            <w:right w:val="none" w:sz="0" w:space="0" w:color="auto"/>
          </w:divBdr>
        </w:div>
        <w:div w:id="1414741171">
          <w:marLeft w:val="480"/>
          <w:marRight w:val="0"/>
          <w:marTop w:val="0"/>
          <w:marBottom w:val="0"/>
          <w:divBdr>
            <w:top w:val="none" w:sz="0" w:space="0" w:color="auto"/>
            <w:left w:val="none" w:sz="0" w:space="0" w:color="auto"/>
            <w:bottom w:val="none" w:sz="0" w:space="0" w:color="auto"/>
            <w:right w:val="none" w:sz="0" w:space="0" w:color="auto"/>
          </w:divBdr>
        </w:div>
        <w:div w:id="636649215">
          <w:marLeft w:val="480"/>
          <w:marRight w:val="0"/>
          <w:marTop w:val="0"/>
          <w:marBottom w:val="0"/>
          <w:divBdr>
            <w:top w:val="none" w:sz="0" w:space="0" w:color="auto"/>
            <w:left w:val="none" w:sz="0" w:space="0" w:color="auto"/>
            <w:bottom w:val="none" w:sz="0" w:space="0" w:color="auto"/>
            <w:right w:val="none" w:sz="0" w:space="0" w:color="auto"/>
          </w:divBdr>
        </w:div>
        <w:div w:id="897211036">
          <w:marLeft w:val="480"/>
          <w:marRight w:val="0"/>
          <w:marTop w:val="0"/>
          <w:marBottom w:val="0"/>
          <w:divBdr>
            <w:top w:val="none" w:sz="0" w:space="0" w:color="auto"/>
            <w:left w:val="none" w:sz="0" w:space="0" w:color="auto"/>
            <w:bottom w:val="none" w:sz="0" w:space="0" w:color="auto"/>
            <w:right w:val="none" w:sz="0" w:space="0" w:color="auto"/>
          </w:divBdr>
        </w:div>
        <w:div w:id="755904896">
          <w:marLeft w:val="480"/>
          <w:marRight w:val="0"/>
          <w:marTop w:val="0"/>
          <w:marBottom w:val="0"/>
          <w:divBdr>
            <w:top w:val="none" w:sz="0" w:space="0" w:color="auto"/>
            <w:left w:val="none" w:sz="0" w:space="0" w:color="auto"/>
            <w:bottom w:val="none" w:sz="0" w:space="0" w:color="auto"/>
            <w:right w:val="none" w:sz="0" w:space="0" w:color="auto"/>
          </w:divBdr>
        </w:div>
        <w:div w:id="54669443">
          <w:marLeft w:val="480"/>
          <w:marRight w:val="0"/>
          <w:marTop w:val="0"/>
          <w:marBottom w:val="0"/>
          <w:divBdr>
            <w:top w:val="none" w:sz="0" w:space="0" w:color="auto"/>
            <w:left w:val="none" w:sz="0" w:space="0" w:color="auto"/>
            <w:bottom w:val="none" w:sz="0" w:space="0" w:color="auto"/>
            <w:right w:val="none" w:sz="0" w:space="0" w:color="auto"/>
          </w:divBdr>
        </w:div>
        <w:div w:id="901527190">
          <w:marLeft w:val="480"/>
          <w:marRight w:val="0"/>
          <w:marTop w:val="0"/>
          <w:marBottom w:val="0"/>
          <w:divBdr>
            <w:top w:val="none" w:sz="0" w:space="0" w:color="auto"/>
            <w:left w:val="none" w:sz="0" w:space="0" w:color="auto"/>
            <w:bottom w:val="none" w:sz="0" w:space="0" w:color="auto"/>
            <w:right w:val="none" w:sz="0" w:space="0" w:color="auto"/>
          </w:divBdr>
        </w:div>
        <w:div w:id="1109470321">
          <w:marLeft w:val="480"/>
          <w:marRight w:val="0"/>
          <w:marTop w:val="0"/>
          <w:marBottom w:val="0"/>
          <w:divBdr>
            <w:top w:val="none" w:sz="0" w:space="0" w:color="auto"/>
            <w:left w:val="none" w:sz="0" w:space="0" w:color="auto"/>
            <w:bottom w:val="none" w:sz="0" w:space="0" w:color="auto"/>
            <w:right w:val="none" w:sz="0" w:space="0" w:color="auto"/>
          </w:divBdr>
        </w:div>
        <w:div w:id="2129817093">
          <w:marLeft w:val="480"/>
          <w:marRight w:val="0"/>
          <w:marTop w:val="0"/>
          <w:marBottom w:val="0"/>
          <w:divBdr>
            <w:top w:val="none" w:sz="0" w:space="0" w:color="auto"/>
            <w:left w:val="none" w:sz="0" w:space="0" w:color="auto"/>
            <w:bottom w:val="none" w:sz="0" w:space="0" w:color="auto"/>
            <w:right w:val="none" w:sz="0" w:space="0" w:color="auto"/>
          </w:divBdr>
        </w:div>
        <w:div w:id="1903329021">
          <w:marLeft w:val="480"/>
          <w:marRight w:val="0"/>
          <w:marTop w:val="0"/>
          <w:marBottom w:val="0"/>
          <w:divBdr>
            <w:top w:val="none" w:sz="0" w:space="0" w:color="auto"/>
            <w:left w:val="none" w:sz="0" w:space="0" w:color="auto"/>
            <w:bottom w:val="none" w:sz="0" w:space="0" w:color="auto"/>
            <w:right w:val="none" w:sz="0" w:space="0" w:color="auto"/>
          </w:divBdr>
        </w:div>
        <w:div w:id="1813718785">
          <w:marLeft w:val="480"/>
          <w:marRight w:val="0"/>
          <w:marTop w:val="0"/>
          <w:marBottom w:val="0"/>
          <w:divBdr>
            <w:top w:val="none" w:sz="0" w:space="0" w:color="auto"/>
            <w:left w:val="none" w:sz="0" w:space="0" w:color="auto"/>
            <w:bottom w:val="none" w:sz="0" w:space="0" w:color="auto"/>
            <w:right w:val="none" w:sz="0" w:space="0" w:color="auto"/>
          </w:divBdr>
        </w:div>
        <w:div w:id="1482307369">
          <w:marLeft w:val="480"/>
          <w:marRight w:val="0"/>
          <w:marTop w:val="0"/>
          <w:marBottom w:val="0"/>
          <w:divBdr>
            <w:top w:val="none" w:sz="0" w:space="0" w:color="auto"/>
            <w:left w:val="none" w:sz="0" w:space="0" w:color="auto"/>
            <w:bottom w:val="none" w:sz="0" w:space="0" w:color="auto"/>
            <w:right w:val="none" w:sz="0" w:space="0" w:color="auto"/>
          </w:divBdr>
        </w:div>
        <w:div w:id="700322985">
          <w:marLeft w:val="480"/>
          <w:marRight w:val="0"/>
          <w:marTop w:val="0"/>
          <w:marBottom w:val="0"/>
          <w:divBdr>
            <w:top w:val="none" w:sz="0" w:space="0" w:color="auto"/>
            <w:left w:val="none" w:sz="0" w:space="0" w:color="auto"/>
            <w:bottom w:val="none" w:sz="0" w:space="0" w:color="auto"/>
            <w:right w:val="none" w:sz="0" w:space="0" w:color="auto"/>
          </w:divBdr>
        </w:div>
        <w:div w:id="463473639">
          <w:marLeft w:val="480"/>
          <w:marRight w:val="0"/>
          <w:marTop w:val="0"/>
          <w:marBottom w:val="0"/>
          <w:divBdr>
            <w:top w:val="none" w:sz="0" w:space="0" w:color="auto"/>
            <w:left w:val="none" w:sz="0" w:space="0" w:color="auto"/>
            <w:bottom w:val="none" w:sz="0" w:space="0" w:color="auto"/>
            <w:right w:val="none" w:sz="0" w:space="0" w:color="auto"/>
          </w:divBdr>
        </w:div>
        <w:div w:id="675233047">
          <w:marLeft w:val="480"/>
          <w:marRight w:val="0"/>
          <w:marTop w:val="0"/>
          <w:marBottom w:val="0"/>
          <w:divBdr>
            <w:top w:val="none" w:sz="0" w:space="0" w:color="auto"/>
            <w:left w:val="none" w:sz="0" w:space="0" w:color="auto"/>
            <w:bottom w:val="none" w:sz="0" w:space="0" w:color="auto"/>
            <w:right w:val="none" w:sz="0" w:space="0" w:color="auto"/>
          </w:divBdr>
        </w:div>
        <w:div w:id="1004476127">
          <w:marLeft w:val="480"/>
          <w:marRight w:val="0"/>
          <w:marTop w:val="0"/>
          <w:marBottom w:val="0"/>
          <w:divBdr>
            <w:top w:val="none" w:sz="0" w:space="0" w:color="auto"/>
            <w:left w:val="none" w:sz="0" w:space="0" w:color="auto"/>
            <w:bottom w:val="none" w:sz="0" w:space="0" w:color="auto"/>
            <w:right w:val="none" w:sz="0" w:space="0" w:color="auto"/>
          </w:divBdr>
        </w:div>
        <w:div w:id="1845128625">
          <w:marLeft w:val="480"/>
          <w:marRight w:val="0"/>
          <w:marTop w:val="0"/>
          <w:marBottom w:val="0"/>
          <w:divBdr>
            <w:top w:val="none" w:sz="0" w:space="0" w:color="auto"/>
            <w:left w:val="none" w:sz="0" w:space="0" w:color="auto"/>
            <w:bottom w:val="none" w:sz="0" w:space="0" w:color="auto"/>
            <w:right w:val="none" w:sz="0" w:space="0" w:color="auto"/>
          </w:divBdr>
        </w:div>
        <w:div w:id="1065222556">
          <w:marLeft w:val="480"/>
          <w:marRight w:val="0"/>
          <w:marTop w:val="0"/>
          <w:marBottom w:val="0"/>
          <w:divBdr>
            <w:top w:val="none" w:sz="0" w:space="0" w:color="auto"/>
            <w:left w:val="none" w:sz="0" w:space="0" w:color="auto"/>
            <w:bottom w:val="none" w:sz="0" w:space="0" w:color="auto"/>
            <w:right w:val="none" w:sz="0" w:space="0" w:color="auto"/>
          </w:divBdr>
        </w:div>
        <w:div w:id="962925783">
          <w:marLeft w:val="480"/>
          <w:marRight w:val="0"/>
          <w:marTop w:val="0"/>
          <w:marBottom w:val="0"/>
          <w:divBdr>
            <w:top w:val="none" w:sz="0" w:space="0" w:color="auto"/>
            <w:left w:val="none" w:sz="0" w:space="0" w:color="auto"/>
            <w:bottom w:val="none" w:sz="0" w:space="0" w:color="auto"/>
            <w:right w:val="none" w:sz="0" w:space="0" w:color="auto"/>
          </w:divBdr>
        </w:div>
        <w:div w:id="2012220052">
          <w:marLeft w:val="480"/>
          <w:marRight w:val="0"/>
          <w:marTop w:val="0"/>
          <w:marBottom w:val="0"/>
          <w:divBdr>
            <w:top w:val="none" w:sz="0" w:space="0" w:color="auto"/>
            <w:left w:val="none" w:sz="0" w:space="0" w:color="auto"/>
            <w:bottom w:val="none" w:sz="0" w:space="0" w:color="auto"/>
            <w:right w:val="none" w:sz="0" w:space="0" w:color="auto"/>
          </w:divBdr>
        </w:div>
        <w:div w:id="1314337494">
          <w:marLeft w:val="480"/>
          <w:marRight w:val="0"/>
          <w:marTop w:val="0"/>
          <w:marBottom w:val="0"/>
          <w:divBdr>
            <w:top w:val="none" w:sz="0" w:space="0" w:color="auto"/>
            <w:left w:val="none" w:sz="0" w:space="0" w:color="auto"/>
            <w:bottom w:val="none" w:sz="0" w:space="0" w:color="auto"/>
            <w:right w:val="none" w:sz="0" w:space="0" w:color="auto"/>
          </w:divBdr>
        </w:div>
        <w:div w:id="1193030211">
          <w:marLeft w:val="480"/>
          <w:marRight w:val="0"/>
          <w:marTop w:val="0"/>
          <w:marBottom w:val="0"/>
          <w:divBdr>
            <w:top w:val="none" w:sz="0" w:space="0" w:color="auto"/>
            <w:left w:val="none" w:sz="0" w:space="0" w:color="auto"/>
            <w:bottom w:val="none" w:sz="0" w:space="0" w:color="auto"/>
            <w:right w:val="none" w:sz="0" w:space="0" w:color="auto"/>
          </w:divBdr>
        </w:div>
        <w:div w:id="1372150935">
          <w:marLeft w:val="480"/>
          <w:marRight w:val="0"/>
          <w:marTop w:val="0"/>
          <w:marBottom w:val="0"/>
          <w:divBdr>
            <w:top w:val="none" w:sz="0" w:space="0" w:color="auto"/>
            <w:left w:val="none" w:sz="0" w:space="0" w:color="auto"/>
            <w:bottom w:val="none" w:sz="0" w:space="0" w:color="auto"/>
            <w:right w:val="none" w:sz="0" w:space="0" w:color="auto"/>
          </w:divBdr>
        </w:div>
        <w:div w:id="1100562754">
          <w:marLeft w:val="480"/>
          <w:marRight w:val="0"/>
          <w:marTop w:val="0"/>
          <w:marBottom w:val="0"/>
          <w:divBdr>
            <w:top w:val="none" w:sz="0" w:space="0" w:color="auto"/>
            <w:left w:val="none" w:sz="0" w:space="0" w:color="auto"/>
            <w:bottom w:val="none" w:sz="0" w:space="0" w:color="auto"/>
            <w:right w:val="none" w:sz="0" w:space="0" w:color="auto"/>
          </w:divBdr>
        </w:div>
      </w:divsChild>
    </w:div>
    <w:div w:id="308755902">
      <w:bodyDiv w:val="1"/>
      <w:marLeft w:val="0"/>
      <w:marRight w:val="0"/>
      <w:marTop w:val="0"/>
      <w:marBottom w:val="0"/>
      <w:divBdr>
        <w:top w:val="none" w:sz="0" w:space="0" w:color="auto"/>
        <w:left w:val="none" w:sz="0" w:space="0" w:color="auto"/>
        <w:bottom w:val="none" w:sz="0" w:space="0" w:color="auto"/>
        <w:right w:val="none" w:sz="0" w:space="0" w:color="auto"/>
      </w:divBdr>
    </w:div>
    <w:div w:id="309018948">
      <w:bodyDiv w:val="1"/>
      <w:marLeft w:val="0"/>
      <w:marRight w:val="0"/>
      <w:marTop w:val="0"/>
      <w:marBottom w:val="0"/>
      <w:divBdr>
        <w:top w:val="none" w:sz="0" w:space="0" w:color="auto"/>
        <w:left w:val="none" w:sz="0" w:space="0" w:color="auto"/>
        <w:bottom w:val="none" w:sz="0" w:space="0" w:color="auto"/>
        <w:right w:val="none" w:sz="0" w:space="0" w:color="auto"/>
      </w:divBdr>
    </w:div>
    <w:div w:id="309335561">
      <w:bodyDiv w:val="1"/>
      <w:marLeft w:val="0"/>
      <w:marRight w:val="0"/>
      <w:marTop w:val="0"/>
      <w:marBottom w:val="0"/>
      <w:divBdr>
        <w:top w:val="none" w:sz="0" w:space="0" w:color="auto"/>
        <w:left w:val="none" w:sz="0" w:space="0" w:color="auto"/>
        <w:bottom w:val="none" w:sz="0" w:space="0" w:color="auto"/>
        <w:right w:val="none" w:sz="0" w:space="0" w:color="auto"/>
      </w:divBdr>
    </w:div>
    <w:div w:id="309864795">
      <w:bodyDiv w:val="1"/>
      <w:marLeft w:val="0"/>
      <w:marRight w:val="0"/>
      <w:marTop w:val="0"/>
      <w:marBottom w:val="0"/>
      <w:divBdr>
        <w:top w:val="none" w:sz="0" w:space="0" w:color="auto"/>
        <w:left w:val="none" w:sz="0" w:space="0" w:color="auto"/>
        <w:bottom w:val="none" w:sz="0" w:space="0" w:color="auto"/>
        <w:right w:val="none" w:sz="0" w:space="0" w:color="auto"/>
      </w:divBdr>
    </w:div>
    <w:div w:id="309948509">
      <w:bodyDiv w:val="1"/>
      <w:marLeft w:val="0"/>
      <w:marRight w:val="0"/>
      <w:marTop w:val="0"/>
      <w:marBottom w:val="0"/>
      <w:divBdr>
        <w:top w:val="none" w:sz="0" w:space="0" w:color="auto"/>
        <w:left w:val="none" w:sz="0" w:space="0" w:color="auto"/>
        <w:bottom w:val="none" w:sz="0" w:space="0" w:color="auto"/>
        <w:right w:val="none" w:sz="0" w:space="0" w:color="auto"/>
      </w:divBdr>
    </w:div>
    <w:div w:id="310449997">
      <w:bodyDiv w:val="1"/>
      <w:marLeft w:val="0"/>
      <w:marRight w:val="0"/>
      <w:marTop w:val="0"/>
      <w:marBottom w:val="0"/>
      <w:divBdr>
        <w:top w:val="none" w:sz="0" w:space="0" w:color="auto"/>
        <w:left w:val="none" w:sz="0" w:space="0" w:color="auto"/>
        <w:bottom w:val="none" w:sz="0" w:space="0" w:color="auto"/>
        <w:right w:val="none" w:sz="0" w:space="0" w:color="auto"/>
      </w:divBdr>
    </w:div>
    <w:div w:id="311181944">
      <w:bodyDiv w:val="1"/>
      <w:marLeft w:val="0"/>
      <w:marRight w:val="0"/>
      <w:marTop w:val="0"/>
      <w:marBottom w:val="0"/>
      <w:divBdr>
        <w:top w:val="none" w:sz="0" w:space="0" w:color="auto"/>
        <w:left w:val="none" w:sz="0" w:space="0" w:color="auto"/>
        <w:bottom w:val="none" w:sz="0" w:space="0" w:color="auto"/>
        <w:right w:val="none" w:sz="0" w:space="0" w:color="auto"/>
      </w:divBdr>
    </w:div>
    <w:div w:id="311183641">
      <w:bodyDiv w:val="1"/>
      <w:marLeft w:val="0"/>
      <w:marRight w:val="0"/>
      <w:marTop w:val="0"/>
      <w:marBottom w:val="0"/>
      <w:divBdr>
        <w:top w:val="none" w:sz="0" w:space="0" w:color="auto"/>
        <w:left w:val="none" w:sz="0" w:space="0" w:color="auto"/>
        <w:bottom w:val="none" w:sz="0" w:space="0" w:color="auto"/>
        <w:right w:val="none" w:sz="0" w:space="0" w:color="auto"/>
      </w:divBdr>
    </w:div>
    <w:div w:id="311371111">
      <w:bodyDiv w:val="1"/>
      <w:marLeft w:val="0"/>
      <w:marRight w:val="0"/>
      <w:marTop w:val="0"/>
      <w:marBottom w:val="0"/>
      <w:divBdr>
        <w:top w:val="none" w:sz="0" w:space="0" w:color="auto"/>
        <w:left w:val="none" w:sz="0" w:space="0" w:color="auto"/>
        <w:bottom w:val="none" w:sz="0" w:space="0" w:color="auto"/>
        <w:right w:val="none" w:sz="0" w:space="0" w:color="auto"/>
      </w:divBdr>
    </w:div>
    <w:div w:id="311639980">
      <w:bodyDiv w:val="1"/>
      <w:marLeft w:val="0"/>
      <w:marRight w:val="0"/>
      <w:marTop w:val="0"/>
      <w:marBottom w:val="0"/>
      <w:divBdr>
        <w:top w:val="none" w:sz="0" w:space="0" w:color="auto"/>
        <w:left w:val="none" w:sz="0" w:space="0" w:color="auto"/>
        <w:bottom w:val="none" w:sz="0" w:space="0" w:color="auto"/>
        <w:right w:val="none" w:sz="0" w:space="0" w:color="auto"/>
      </w:divBdr>
    </w:div>
    <w:div w:id="311835683">
      <w:bodyDiv w:val="1"/>
      <w:marLeft w:val="0"/>
      <w:marRight w:val="0"/>
      <w:marTop w:val="0"/>
      <w:marBottom w:val="0"/>
      <w:divBdr>
        <w:top w:val="none" w:sz="0" w:space="0" w:color="auto"/>
        <w:left w:val="none" w:sz="0" w:space="0" w:color="auto"/>
        <w:bottom w:val="none" w:sz="0" w:space="0" w:color="auto"/>
        <w:right w:val="none" w:sz="0" w:space="0" w:color="auto"/>
      </w:divBdr>
      <w:divsChild>
        <w:div w:id="799346181">
          <w:marLeft w:val="480"/>
          <w:marRight w:val="0"/>
          <w:marTop w:val="0"/>
          <w:marBottom w:val="0"/>
          <w:divBdr>
            <w:top w:val="none" w:sz="0" w:space="0" w:color="auto"/>
            <w:left w:val="none" w:sz="0" w:space="0" w:color="auto"/>
            <w:bottom w:val="none" w:sz="0" w:space="0" w:color="auto"/>
            <w:right w:val="none" w:sz="0" w:space="0" w:color="auto"/>
          </w:divBdr>
        </w:div>
        <w:div w:id="1432431871">
          <w:marLeft w:val="480"/>
          <w:marRight w:val="0"/>
          <w:marTop w:val="0"/>
          <w:marBottom w:val="0"/>
          <w:divBdr>
            <w:top w:val="none" w:sz="0" w:space="0" w:color="auto"/>
            <w:left w:val="none" w:sz="0" w:space="0" w:color="auto"/>
            <w:bottom w:val="none" w:sz="0" w:space="0" w:color="auto"/>
            <w:right w:val="none" w:sz="0" w:space="0" w:color="auto"/>
          </w:divBdr>
        </w:div>
        <w:div w:id="1322929870">
          <w:marLeft w:val="480"/>
          <w:marRight w:val="0"/>
          <w:marTop w:val="0"/>
          <w:marBottom w:val="0"/>
          <w:divBdr>
            <w:top w:val="none" w:sz="0" w:space="0" w:color="auto"/>
            <w:left w:val="none" w:sz="0" w:space="0" w:color="auto"/>
            <w:bottom w:val="none" w:sz="0" w:space="0" w:color="auto"/>
            <w:right w:val="none" w:sz="0" w:space="0" w:color="auto"/>
          </w:divBdr>
        </w:div>
        <w:div w:id="1415277689">
          <w:marLeft w:val="480"/>
          <w:marRight w:val="0"/>
          <w:marTop w:val="0"/>
          <w:marBottom w:val="0"/>
          <w:divBdr>
            <w:top w:val="none" w:sz="0" w:space="0" w:color="auto"/>
            <w:left w:val="none" w:sz="0" w:space="0" w:color="auto"/>
            <w:bottom w:val="none" w:sz="0" w:space="0" w:color="auto"/>
            <w:right w:val="none" w:sz="0" w:space="0" w:color="auto"/>
          </w:divBdr>
        </w:div>
        <w:div w:id="2057966013">
          <w:marLeft w:val="480"/>
          <w:marRight w:val="0"/>
          <w:marTop w:val="0"/>
          <w:marBottom w:val="0"/>
          <w:divBdr>
            <w:top w:val="none" w:sz="0" w:space="0" w:color="auto"/>
            <w:left w:val="none" w:sz="0" w:space="0" w:color="auto"/>
            <w:bottom w:val="none" w:sz="0" w:space="0" w:color="auto"/>
            <w:right w:val="none" w:sz="0" w:space="0" w:color="auto"/>
          </w:divBdr>
        </w:div>
        <w:div w:id="116722708">
          <w:marLeft w:val="480"/>
          <w:marRight w:val="0"/>
          <w:marTop w:val="0"/>
          <w:marBottom w:val="0"/>
          <w:divBdr>
            <w:top w:val="none" w:sz="0" w:space="0" w:color="auto"/>
            <w:left w:val="none" w:sz="0" w:space="0" w:color="auto"/>
            <w:bottom w:val="none" w:sz="0" w:space="0" w:color="auto"/>
            <w:right w:val="none" w:sz="0" w:space="0" w:color="auto"/>
          </w:divBdr>
        </w:div>
        <w:div w:id="1618297145">
          <w:marLeft w:val="480"/>
          <w:marRight w:val="0"/>
          <w:marTop w:val="0"/>
          <w:marBottom w:val="0"/>
          <w:divBdr>
            <w:top w:val="none" w:sz="0" w:space="0" w:color="auto"/>
            <w:left w:val="none" w:sz="0" w:space="0" w:color="auto"/>
            <w:bottom w:val="none" w:sz="0" w:space="0" w:color="auto"/>
            <w:right w:val="none" w:sz="0" w:space="0" w:color="auto"/>
          </w:divBdr>
        </w:div>
        <w:div w:id="1286083636">
          <w:marLeft w:val="480"/>
          <w:marRight w:val="0"/>
          <w:marTop w:val="0"/>
          <w:marBottom w:val="0"/>
          <w:divBdr>
            <w:top w:val="none" w:sz="0" w:space="0" w:color="auto"/>
            <w:left w:val="none" w:sz="0" w:space="0" w:color="auto"/>
            <w:bottom w:val="none" w:sz="0" w:space="0" w:color="auto"/>
            <w:right w:val="none" w:sz="0" w:space="0" w:color="auto"/>
          </w:divBdr>
        </w:div>
        <w:div w:id="237594435">
          <w:marLeft w:val="480"/>
          <w:marRight w:val="0"/>
          <w:marTop w:val="0"/>
          <w:marBottom w:val="0"/>
          <w:divBdr>
            <w:top w:val="none" w:sz="0" w:space="0" w:color="auto"/>
            <w:left w:val="none" w:sz="0" w:space="0" w:color="auto"/>
            <w:bottom w:val="none" w:sz="0" w:space="0" w:color="auto"/>
            <w:right w:val="none" w:sz="0" w:space="0" w:color="auto"/>
          </w:divBdr>
        </w:div>
        <w:div w:id="508252785">
          <w:marLeft w:val="480"/>
          <w:marRight w:val="0"/>
          <w:marTop w:val="0"/>
          <w:marBottom w:val="0"/>
          <w:divBdr>
            <w:top w:val="none" w:sz="0" w:space="0" w:color="auto"/>
            <w:left w:val="none" w:sz="0" w:space="0" w:color="auto"/>
            <w:bottom w:val="none" w:sz="0" w:space="0" w:color="auto"/>
            <w:right w:val="none" w:sz="0" w:space="0" w:color="auto"/>
          </w:divBdr>
        </w:div>
        <w:div w:id="1339624275">
          <w:marLeft w:val="480"/>
          <w:marRight w:val="0"/>
          <w:marTop w:val="0"/>
          <w:marBottom w:val="0"/>
          <w:divBdr>
            <w:top w:val="none" w:sz="0" w:space="0" w:color="auto"/>
            <w:left w:val="none" w:sz="0" w:space="0" w:color="auto"/>
            <w:bottom w:val="none" w:sz="0" w:space="0" w:color="auto"/>
            <w:right w:val="none" w:sz="0" w:space="0" w:color="auto"/>
          </w:divBdr>
        </w:div>
        <w:div w:id="1953391543">
          <w:marLeft w:val="480"/>
          <w:marRight w:val="0"/>
          <w:marTop w:val="0"/>
          <w:marBottom w:val="0"/>
          <w:divBdr>
            <w:top w:val="none" w:sz="0" w:space="0" w:color="auto"/>
            <w:left w:val="none" w:sz="0" w:space="0" w:color="auto"/>
            <w:bottom w:val="none" w:sz="0" w:space="0" w:color="auto"/>
            <w:right w:val="none" w:sz="0" w:space="0" w:color="auto"/>
          </w:divBdr>
        </w:div>
        <w:div w:id="2109546420">
          <w:marLeft w:val="480"/>
          <w:marRight w:val="0"/>
          <w:marTop w:val="0"/>
          <w:marBottom w:val="0"/>
          <w:divBdr>
            <w:top w:val="none" w:sz="0" w:space="0" w:color="auto"/>
            <w:left w:val="none" w:sz="0" w:space="0" w:color="auto"/>
            <w:bottom w:val="none" w:sz="0" w:space="0" w:color="auto"/>
            <w:right w:val="none" w:sz="0" w:space="0" w:color="auto"/>
          </w:divBdr>
        </w:div>
        <w:div w:id="1277786761">
          <w:marLeft w:val="480"/>
          <w:marRight w:val="0"/>
          <w:marTop w:val="0"/>
          <w:marBottom w:val="0"/>
          <w:divBdr>
            <w:top w:val="none" w:sz="0" w:space="0" w:color="auto"/>
            <w:left w:val="none" w:sz="0" w:space="0" w:color="auto"/>
            <w:bottom w:val="none" w:sz="0" w:space="0" w:color="auto"/>
            <w:right w:val="none" w:sz="0" w:space="0" w:color="auto"/>
          </w:divBdr>
        </w:div>
        <w:div w:id="76949163">
          <w:marLeft w:val="480"/>
          <w:marRight w:val="0"/>
          <w:marTop w:val="0"/>
          <w:marBottom w:val="0"/>
          <w:divBdr>
            <w:top w:val="none" w:sz="0" w:space="0" w:color="auto"/>
            <w:left w:val="none" w:sz="0" w:space="0" w:color="auto"/>
            <w:bottom w:val="none" w:sz="0" w:space="0" w:color="auto"/>
            <w:right w:val="none" w:sz="0" w:space="0" w:color="auto"/>
          </w:divBdr>
        </w:div>
        <w:div w:id="1938172211">
          <w:marLeft w:val="480"/>
          <w:marRight w:val="0"/>
          <w:marTop w:val="0"/>
          <w:marBottom w:val="0"/>
          <w:divBdr>
            <w:top w:val="none" w:sz="0" w:space="0" w:color="auto"/>
            <w:left w:val="none" w:sz="0" w:space="0" w:color="auto"/>
            <w:bottom w:val="none" w:sz="0" w:space="0" w:color="auto"/>
            <w:right w:val="none" w:sz="0" w:space="0" w:color="auto"/>
          </w:divBdr>
        </w:div>
        <w:div w:id="731584594">
          <w:marLeft w:val="480"/>
          <w:marRight w:val="0"/>
          <w:marTop w:val="0"/>
          <w:marBottom w:val="0"/>
          <w:divBdr>
            <w:top w:val="none" w:sz="0" w:space="0" w:color="auto"/>
            <w:left w:val="none" w:sz="0" w:space="0" w:color="auto"/>
            <w:bottom w:val="none" w:sz="0" w:space="0" w:color="auto"/>
            <w:right w:val="none" w:sz="0" w:space="0" w:color="auto"/>
          </w:divBdr>
        </w:div>
        <w:div w:id="438378375">
          <w:marLeft w:val="480"/>
          <w:marRight w:val="0"/>
          <w:marTop w:val="0"/>
          <w:marBottom w:val="0"/>
          <w:divBdr>
            <w:top w:val="none" w:sz="0" w:space="0" w:color="auto"/>
            <w:left w:val="none" w:sz="0" w:space="0" w:color="auto"/>
            <w:bottom w:val="none" w:sz="0" w:space="0" w:color="auto"/>
            <w:right w:val="none" w:sz="0" w:space="0" w:color="auto"/>
          </w:divBdr>
        </w:div>
        <w:div w:id="254941410">
          <w:marLeft w:val="480"/>
          <w:marRight w:val="0"/>
          <w:marTop w:val="0"/>
          <w:marBottom w:val="0"/>
          <w:divBdr>
            <w:top w:val="none" w:sz="0" w:space="0" w:color="auto"/>
            <w:left w:val="none" w:sz="0" w:space="0" w:color="auto"/>
            <w:bottom w:val="none" w:sz="0" w:space="0" w:color="auto"/>
            <w:right w:val="none" w:sz="0" w:space="0" w:color="auto"/>
          </w:divBdr>
        </w:div>
        <w:div w:id="319505025">
          <w:marLeft w:val="480"/>
          <w:marRight w:val="0"/>
          <w:marTop w:val="0"/>
          <w:marBottom w:val="0"/>
          <w:divBdr>
            <w:top w:val="none" w:sz="0" w:space="0" w:color="auto"/>
            <w:left w:val="none" w:sz="0" w:space="0" w:color="auto"/>
            <w:bottom w:val="none" w:sz="0" w:space="0" w:color="auto"/>
            <w:right w:val="none" w:sz="0" w:space="0" w:color="auto"/>
          </w:divBdr>
        </w:div>
        <w:div w:id="1548101723">
          <w:marLeft w:val="480"/>
          <w:marRight w:val="0"/>
          <w:marTop w:val="0"/>
          <w:marBottom w:val="0"/>
          <w:divBdr>
            <w:top w:val="none" w:sz="0" w:space="0" w:color="auto"/>
            <w:left w:val="none" w:sz="0" w:space="0" w:color="auto"/>
            <w:bottom w:val="none" w:sz="0" w:space="0" w:color="auto"/>
            <w:right w:val="none" w:sz="0" w:space="0" w:color="auto"/>
          </w:divBdr>
        </w:div>
        <w:div w:id="1288470197">
          <w:marLeft w:val="480"/>
          <w:marRight w:val="0"/>
          <w:marTop w:val="0"/>
          <w:marBottom w:val="0"/>
          <w:divBdr>
            <w:top w:val="none" w:sz="0" w:space="0" w:color="auto"/>
            <w:left w:val="none" w:sz="0" w:space="0" w:color="auto"/>
            <w:bottom w:val="none" w:sz="0" w:space="0" w:color="auto"/>
            <w:right w:val="none" w:sz="0" w:space="0" w:color="auto"/>
          </w:divBdr>
        </w:div>
        <w:div w:id="45498349">
          <w:marLeft w:val="480"/>
          <w:marRight w:val="0"/>
          <w:marTop w:val="0"/>
          <w:marBottom w:val="0"/>
          <w:divBdr>
            <w:top w:val="none" w:sz="0" w:space="0" w:color="auto"/>
            <w:left w:val="none" w:sz="0" w:space="0" w:color="auto"/>
            <w:bottom w:val="none" w:sz="0" w:space="0" w:color="auto"/>
            <w:right w:val="none" w:sz="0" w:space="0" w:color="auto"/>
          </w:divBdr>
        </w:div>
        <w:div w:id="147792640">
          <w:marLeft w:val="480"/>
          <w:marRight w:val="0"/>
          <w:marTop w:val="0"/>
          <w:marBottom w:val="0"/>
          <w:divBdr>
            <w:top w:val="none" w:sz="0" w:space="0" w:color="auto"/>
            <w:left w:val="none" w:sz="0" w:space="0" w:color="auto"/>
            <w:bottom w:val="none" w:sz="0" w:space="0" w:color="auto"/>
            <w:right w:val="none" w:sz="0" w:space="0" w:color="auto"/>
          </w:divBdr>
        </w:div>
        <w:div w:id="927538348">
          <w:marLeft w:val="480"/>
          <w:marRight w:val="0"/>
          <w:marTop w:val="0"/>
          <w:marBottom w:val="0"/>
          <w:divBdr>
            <w:top w:val="none" w:sz="0" w:space="0" w:color="auto"/>
            <w:left w:val="none" w:sz="0" w:space="0" w:color="auto"/>
            <w:bottom w:val="none" w:sz="0" w:space="0" w:color="auto"/>
            <w:right w:val="none" w:sz="0" w:space="0" w:color="auto"/>
          </w:divBdr>
        </w:div>
        <w:div w:id="2141802985">
          <w:marLeft w:val="480"/>
          <w:marRight w:val="0"/>
          <w:marTop w:val="0"/>
          <w:marBottom w:val="0"/>
          <w:divBdr>
            <w:top w:val="none" w:sz="0" w:space="0" w:color="auto"/>
            <w:left w:val="none" w:sz="0" w:space="0" w:color="auto"/>
            <w:bottom w:val="none" w:sz="0" w:space="0" w:color="auto"/>
            <w:right w:val="none" w:sz="0" w:space="0" w:color="auto"/>
          </w:divBdr>
        </w:div>
        <w:div w:id="1729836214">
          <w:marLeft w:val="480"/>
          <w:marRight w:val="0"/>
          <w:marTop w:val="0"/>
          <w:marBottom w:val="0"/>
          <w:divBdr>
            <w:top w:val="none" w:sz="0" w:space="0" w:color="auto"/>
            <w:left w:val="none" w:sz="0" w:space="0" w:color="auto"/>
            <w:bottom w:val="none" w:sz="0" w:space="0" w:color="auto"/>
            <w:right w:val="none" w:sz="0" w:space="0" w:color="auto"/>
          </w:divBdr>
        </w:div>
        <w:div w:id="1207371718">
          <w:marLeft w:val="480"/>
          <w:marRight w:val="0"/>
          <w:marTop w:val="0"/>
          <w:marBottom w:val="0"/>
          <w:divBdr>
            <w:top w:val="none" w:sz="0" w:space="0" w:color="auto"/>
            <w:left w:val="none" w:sz="0" w:space="0" w:color="auto"/>
            <w:bottom w:val="none" w:sz="0" w:space="0" w:color="auto"/>
            <w:right w:val="none" w:sz="0" w:space="0" w:color="auto"/>
          </w:divBdr>
        </w:div>
        <w:div w:id="861093703">
          <w:marLeft w:val="480"/>
          <w:marRight w:val="0"/>
          <w:marTop w:val="0"/>
          <w:marBottom w:val="0"/>
          <w:divBdr>
            <w:top w:val="none" w:sz="0" w:space="0" w:color="auto"/>
            <w:left w:val="none" w:sz="0" w:space="0" w:color="auto"/>
            <w:bottom w:val="none" w:sz="0" w:space="0" w:color="auto"/>
            <w:right w:val="none" w:sz="0" w:space="0" w:color="auto"/>
          </w:divBdr>
        </w:div>
        <w:div w:id="372273391">
          <w:marLeft w:val="480"/>
          <w:marRight w:val="0"/>
          <w:marTop w:val="0"/>
          <w:marBottom w:val="0"/>
          <w:divBdr>
            <w:top w:val="none" w:sz="0" w:space="0" w:color="auto"/>
            <w:left w:val="none" w:sz="0" w:space="0" w:color="auto"/>
            <w:bottom w:val="none" w:sz="0" w:space="0" w:color="auto"/>
            <w:right w:val="none" w:sz="0" w:space="0" w:color="auto"/>
          </w:divBdr>
        </w:div>
        <w:div w:id="791509690">
          <w:marLeft w:val="480"/>
          <w:marRight w:val="0"/>
          <w:marTop w:val="0"/>
          <w:marBottom w:val="0"/>
          <w:divBdr>
            <w:top w:val="none" w:sz="0" w:space="0" w:color="auto"/>
            <w:left w:val="none" w:sz="0" w:space="0" w:color="auto"/>
            <w:bottom w:val="none" w:sz="0" w:space="0" w:color="auto"/>
            <w:right w:val="none" w:sz="0" w:space="0" w:color="auto"/>
          </w:divBdr>
        </w:div>
        <w:div w:id="1816726071">
          <w:marLeft w:val="480"/>
          <w:marRight w:val="0"/>
          <w:marTop w:val="0"/>
          <w:marBottom w:val="0"/>
          <w:divBdr>
            <w:top w:val="none" w:sz="0" w:space="0" w:color="auto"/>
            <w:left w:val="none" w:sz="0" w:space="0" w:color="auto"/>
            <w:bottom w:val="none" w:sz="0" w:space="0" w:color="auto"/>
            <w:right w:val="none" w:sz="0" w:space="0" w:color="auto"/>
          </w:divBdr>
        </w:div>
        <w:div w:id="1949508951">
          <w:marLeft w:val="480"/>
          <w:marRight w:val="0"/>
          <w:marTop w:val="0"/>
          <w:marBottom w:val="0"/>
          <w:divBdr>
            <w:top w:val="none" w:sz="0" w:space="0" w:color="auto"/>
            <w:left w:val="none" w:sz="0" w:space="0" w:color="auto"/>
            <w:bottom w:val="none" w:sz="0" w:space="0" w:color="auto"/>
            <w:right w:val="none" w:sz="0" w:space="0" w:color="auto"/>
          </w:divBdr>
        </w:div>
      </w:divsChild>
    </w:div>
    <w:div w:id="312417831">
      <w:bodyDiv w:val="1"/>
      <w:marLeft w:val="0"/>
      <w:marRight w:val="0"/>
      <w:marTop w:val="0"/>
      <w:marBottom w:val="0"/>
      <w:divBdr>
        <w:top w:val="none" w:sz="0" w:space="0" w:color="auto"/>
        <w:left w:val="none" w:sz="0" w:space="0" w:color="auto"/>
        <w:bottom w:val="none" w:sz="0" w:space="0" w:color="auto"/>
        <w:right w:val="none" w:sz="0" w:space="0" w:color="auto"/>
      </w:divBdr>
    </w:div>
    <w:div w:id="312687820">
      <w:bodyDiv w:val="1"/>
      <w:marLeft w:val="0"/>
      <w:marRight w:val="0"/>
      <w:marTop w:val="0"/>
      <w:marBottom w:val="0"/>
      <w:divBdr>
        <w:top w:val="none" w:sz="0" w:space="0" w:color="auto"/>
        <w:left w:val="none" w:sz="0" w:space="0" w:color="auto"/>
        <w:bottom w:val="none" w:sz="0" w:space="0" w:color="auto"/>
        <w:right w:val="none" w:sz="0" w:space="0" w:color="auto"/>
      </w:divBdr>
    </w:div>
    <w:div w:id="313490936">
      <w:bodyDiv w:val="1"/>
      <w:marLeft w:val="0"/>
      <w:marRight w:val="0"/>
      <w:marTop w:val="0"/>
      <w:marBottom w:val="0"/>
      <w:divBdr>
        <w:top w:val="none" w:sz="0" w:space="0" w:color="auto"/>
        <w:left w:val="none" w:sz="0" w:space="0" w:color="auto"/>
        <w:bottom w:val="none" w:sz="0" w:space="0" w:color="auto"/>
        <w:right w:val="none" w:sz="0" w:space="0" w:color="auto"/>
      </w:divBdr>
    </w:div>
    <w:div w:id="313606487">
      <w:bodyDiv w:val="1"/>
      <w:marLeft w:val="0"/>
      <w:marRight w:val="0"/>
      <w:marTop w:val="0"/>
      <w:marBottom w:val="0"/>
      <w:divBdr>
        <w:top w:val="none" w:sz="0" w:space="0" w:color="auto"/>
        <w:left w:val="none" w:sz="0" w:space="0" w:color="auto"/>
        <w:bottom w:val="none" w:sz="0" w:space="0" w:color="auto"/>
        <w:right w:val="none" w:sz="0" w:space="0" w:color="auto"/>
      </w:divBdr>
      <w:divsChild>
        <w:div w:id="2059039142">
          <w:marLeft w:val="480"/>
          <w:marRight w:val="0"/>
          <w:marTop w:val="0"/>
          <w:marBottom w:val="0"/>
          <w:divBdr>
            <w:top w:val="none" w:sz="0" w:space="0" w:color="auto"/>
            <w:left w:val="none" w:sz="0" w:space="0" w:color="auto"/>
            <w:bottom w:val="none" w:sz="0" w:space="0" w:color="auto"/>
            <w:right w:val="none" w:sz="0" w:space="0" w:color="auto"/>
          </w:divBdr>
        </w:div>
        <w:div w:id="436995046">
          <w:marLeft w:val="480"/>
          <w:marRight w:val="0"/>
          <w:marTop w:val="0"/>
          <w:marBottom w:val="0"/>
          <w:divBdr>
            <w:top w:val="none" w:sz="0" w:space="0" w:color="auto"/>
            <w:left w:val="none" w:sz="0" w:space="0" w:color="auto"/>
            <w:bottom w:val="none" w:sz="0" w:space="0" w:color="auto"/>
            <w:right w:val="none" w:sz="0" w:space="0" w:color="auto"/>
          </w:divBdr>
        </w:div>
        <w:div w:id="163129461">
          <w:marLeft w:val="480"/>
          <w:marRight w:val="0"/>
          <w:marTop w:val="0"/>
          <w:marBottom w:val="0"/>
          <w:divBdr>
            <w:top w:val="none" w:sz="0" w:space="0" w:color="auto"/>
            <w:left w:val="none" w:sz="0" w:space="0" w:color="auto"/>
            <w:bottom w:val="none" w:sz="0" w:space="0" w:color="auto"/>
            <w:right w:val="none" w:sz="0" w:space="0" w:color="auto"/>
          </w:divBdr>
        </w:div>
        <w:div w:id="812916443">
          <w:marLeft w:val="480"/>
          <w:marRight w:val="0"/>
          <w:marTop w:val="0"/>
          <w:marBottom w:val="0"/>
          <w:divBdr>
            <w:top w:val="none" w:sz="0" w:space="0" w:color="auto"/>
            <w:left w:val="none" w:sz="0" w:space="0" w:color="auto"/>
            <w:bottom w:val="none" w:sz="0" w:space="0" w:color="auto"/>
            <w:right w:val="none" w:sz="0" w:space="0" w:color="auto"/>
          </w:divBdr>
        </w:div>
        <w:div w:id="971057951">
          <w:marLeft w:val="480"/>
          <w:marRight w:val="0"/>
          <w:marTop w:val="0"/>
          <w:marBottom w:val="0"/>
          <w:divBdr>
            <w:top w:val="none" w:sz="0" w:space="0" w:color="auto"/>
            <w:left w:val="none" w:sz="0" w:space="0" w:color="auto"/>
            <w:bottom w:val="none" w:sz="0" w:space="0" w:color="auto"/>
            <w:right w:val="none" w:sz="0" w:space="0" w:color="auto"/>
          </w:divBdr>
        </w:div>
        <w:div w:id="1228763988">
          <w:marLeft w:val="480"/>
          <w:marRight w:val="0"/>
          <w:marTop w:val="0"/>
          <w:marBottom w:val="0"/>
          <w:divBdr>
            <w:top w:val="none" w:sz="0" w:space="0" w:color="auto"/>
            <w:left w:val="none" w:sz="0" w:space="0" w:color="auto"/>
            <w:bottom w:val="none" w:sz="0" w:space="0" w:color="auto"/>
            <w:right w:val="none" w:sz="0" w:space="0" w:color="auto"/>
          </w:divBdr>
        </w:div>
        <w:div w:id="2001812277">
          <w:marLeft w:val="480"/>
          <w:marRight w:val="0"/>
          <w:marTop w:val="0"/>
          <w:marBottom w:val="0"/>
          <w:divBdr>
            <w:top w:val="none" w:sz="0" w:space="0" w:color="auto"/>
            <w:left w:val="none" w:sz="0" w:space="0" w:color="auto"/>
            <w:bottom w:val="none" w:sz="0" w:space="0" w:color="auto"/>
            <w:right w:val="none" w:sz="0" w:space="0" w:color="auto"/>
          </w:divBdr>
        </w:div>
        <w:div w:id="1811052229">
          <w:marLeft w:val="480"/>
          <w:marRight w:val="0"/>
          <w:marTop w:val="0"/>
          <w:marBottom w:val="0"/>
          <w:divBdr>
            <w:top w:val="none" w:sz="0" w:space="0" w:color="auto"/>
            <w:left w:val="none" w:sz="0" w:space="0" w:color="auto"/>
            <w:bottom w:val="none" w:sz="0" w:space="0" w:color="auto"/>
            <w:right w:val="none" w:sz="0" w:space="0" w:color="auto"/>
          </w:divBdr>
        </w:div>
        <w:div w:id="408427578">
          <w:marLeft w:val="480"/>
          <w:marRight w:val="0"/>
          <w:marTop w:val="0"/>
          <w:marBottom w:val="0"/>
          <w:divBdr>
            <w:top w:val="none" w:sz="0" w:space="0" w:color="auto"/>
            <w:left w:val="none" w:sz="0" w:space="0" w:color="auto"/>
            <w:bottom w:val="none" w:sz="0" w:space="0" w:color="auto"/>
            <w:right w:val="none" w:sz="0" w:space="0" w:color="auto"/>
          </w:divBdr>
        </w:div>
        <w:div w:id="1741056906">
          <w:marLeft w:val="480"/>
          <w:marRight w:val="0"/>
          <w:marTop w:val="0"/>
          <w:marBottom w:val="0"/>
          <w:divBdr>
            <w:top w:val="none" w:sz="0" w:space="0" w:color="auto"/>
            <w:left w:val="none" w:sz="0" w:space="0" w:color="auto"/>
            <w:bottom w:val="none" w:sz="0" w:space="0" w:color="auto"/>
            <w:right w:val="none" w:sz="0" w:space="0" w:color="auto"/>
          </w:divBdr>
        </w:div>
        <w:div w:id="634680488">
          <w:marLeft w:val="480"/>
          <w:marRight w:val="0"/>
          <w:marTop w:val="0"/>
          <w:marBottom w:val="0"/>
          <w:divBdr>
            <w:top w:val="none" w:sz="0" w:space="0" w:color="auto"/>
            <w:left w:val="none" w:sz="0" w:space="0" w:color="auto"/>
            <w:bottom w:val="none" w:sz="0" w:space="0" w:color="auto"/>
            <w:right w:val="none" w:sz="0" w:space="0" w:color="auto"/>
          </w:divBdr>
        </w:div>
        <w:div w:id="1917396754">
          <w:marLeft w:val="480"/>
          <w:marRight w:val="0"/>
          <w:marTop w:val="0"/>
          <w:marBottom w:val="0"/>
          <w:divBdr>
            <w:top w:val="none" w:sz="0" w:space="0" w:color="auto"/>
            <w:left w:val="none" w:sz="0" w:space="0" w:color="auto"/>
            <w:bottom w:val="none" w:sz="0" w:space="0" w:color="auto"/>
            <w:right w:val="none" w:sz="0" w:space="0" w:color="auto"/>
          </w:divBdr>
        </w:div>
        <w:div w:id="1785539020">
          <w:marLeft w:val="480"/>
          <w:marRight w:val="0"/>
          <w:marTop w:val="0"/>
          <w:marBottom w:val="0"/>
          <w:divBdr>
            <w:top w:val="none" w:sz="0" w:space="0" w:color="auto"/>
            <w:left w:val="none" w:sz="0" w:space="0" w:color="auto"/>
            <w:bottom w:val="none" w:sz="0" w:space="0" w:color="auto"/>
            <w:right w:val="none" w:sz="0" w:space="0" w:color="auto"/>
          </w:divBdr>
        </w:div>
        <w:div w:id="363024087">
          <w:marLeft w:val="480"/>
          <w:marRight w:val="0"/>
          <w:marTop w:val="0"/>
          <w:marBottom w:val="0"/>
          <w:divBdr>
            <w:top w:val="none" w:sz="0" w:space="0" w:color="auto"/>
            <w:left w:val="none" w:sz="0" w:space="0" w:color="auto"/>
            <w:bottom w:val="none" w:sz="0" w:space="0" w:color="auto"/>
            <w:right w:val="none" w:sz="0" w:space="0" w:color="auto"/>
          </w:divBdr>
        </w:div>
        <w:div w:id="713969129">
          <w:marLeft w:val="480"/>
          <w:marRight w:val="0"/>
          <w:marTop w:val="0"/>
          <w:marBottom w:val="0"/>
          <w:divBdr>
            <w:top w:val="none" w:sz="0" w:space="0" w:color="auto"/>
            <w:left w:val="none" w:sz="0" w:space="0" w:color="auto"/>
            <w:bottom w:val="none" w:sz="0" w:space="0" w:color="auto"/>
            <w:right w:val="none" w:sz="0" w:space="0" w:color="auto"/>
          </w:divBdr>
        </w:div>
        <w:div w:id="2028752729">
          <w:marLeft w:val="480"/>
          <w:marRight w:val="0"/>
          <w:marTop w:val="0"/>
          <w:marBottom w:val="0"/>
          <w:divBdr>
            <w:top w:val="none" w:sz="0" w:space="0" w:color="auto"/>
            <w:left w:val="none" w:sz="0" w:space="0" w:color="auto"/>
            <w:bottom w:val="none" w:sz="0" w:space="0" w:color="auto"/>
            <w:right w:val="none" w:sz="0" w:space="0" w:color="auto"/>
          </w:divBdr>
        </w:div>
        <w:div w:id="976714970">
          <w:marLeft w:val="480"/>
          <w:marRight w:val="0"/>
          <w:marTop w:val="0"/>
          <w:marBottom w:val="0"/>
          <w:divBdr>
            <w:top w:val="none" w:sz="0" w:space="0" w:color="auto"/>
            <w:left w:val="none" w:sz="0" w:space="0" w:color="auto"/>
            <w:bottom w:val="none" w:sz="0" w:space="0" w:color="auto"/>
            <w:right w:val="none" w:sz="0" w:space="0" w:color="auto"/>
          </w:divBdr>
        </w:div>
        <w:div w:id="1845244187">
          <w:marLeft w:val="480"/>
          <w:marRight w:val="0"/>
          <w:marTop w:val="0"/>
          <w:marBottom w:val="0"/>
          <w:divBdr>
            <w:top w:val="none" w:sz="0" w:space="0" w:color="auto"/>
            <w:left w:val="none" w:sz="0" w:space="0" w:color="auto"/>
            <w:bottom w:val="none" w:sz="0" w:space="0" w:color="auto"/>
            <w:right w:val="none" w:sz="0" w:space="0" w:color="auto"/>
          </w:divBdr>
        </w:div>
        <w:div w:id="1932854468">
          <w:marLeft w:val="480"/>
          <w:marRight w:val="0"/>
          <w:marTop w:val="0"/>
          <w:marBottom w:val="0"/>
          <w:divBdr>
            <w:top w:val="none" w:sz="0" w:space="0" w:color="auto"/>
            <w:left w:val="none" w:sz="0" w:space="0" w:color="auto"/>
            <w:bottom w:val="none" w:sz="0" w:space="0" w:color="auto"/>
            <w:right w:val="none" w:sz="0" w:space="0" w:color="auto"/>
          </w:divBdr>
        </w:div>
        <w:div w:id="1771732965">
          <w:marLeft w:val="480"/>
          <w:marRight w:val="0"/>
          <w:marTop w:val="0"/>
          <w:marBottom w:val="0"/>
          <w:divBdr>
            <w:top w:val="none" w:sz="0" w:space="0" w:color="auto"/>
            <w:left w:val="none" w:sz="0" w:space="0" w:color="auto"/>
            <w:bottom w:val="none" w:sz="0" w:space="0" w:color="auto"/>
            <w:right w:val="none" w:sz="0" w:space="0" w:color="auto"/>
          </w:divBdr>
        </w:div>
        <w:div w:id="447628840">
          <w:marLeft w:val="480"/>
          <w:marRight w:val="0"/>
          <w:marTop w:val="0"/>
          <w:marBottom w:val="0"/>
          <w:divBdr>
            <w:top w:val="none" w:sz="0" w:space="0" w:color="auto"/>
            <w:left w:val="none" w:sz="0" w:space="0" w:color="auto"/>
            <w:bottom w:val="none" w:sz="0" w:space="0" w:color="auto"/>
            <w:right w:val="none" w:sz="0" w:space="0" w:color="auto"/>
          </w:divBdr>
        </w:div>
        <w:div w:id="91165032">
          <w:marLeft w:val="480"/>
          <w:marRight w:val="0"/>
          <w:marTop w:val="0"/>
          <w:marBottom w:val="0"/>
          <w:divBdr>
            <w:top w:val="none" w:sz="0" w:space="0" w:color="auto"/>
            <w:left w:val="none" w:sz="0" w:space="0" w:color="auto"/>
            <w:bottom w:val="none" w:sz="0" w:space="0" w:color="auto"/>
            <w:right w:val="none" w:sz="0" w:space="0" w:color="auto"/>
          </w:divBdr>
        </w:div>
        <w:div w:id="1348287310">
          <w:marLeft w:val="480"/>
          <w:marRight w:val="0"/>
          <w:marTop w:val="0"/>
          <w:marBottom w:val="0"/>
          <w:divBdr>
            <w:top w:val="none" w:sz="0" w:space="0" w:color="auto"/>
            <w:left w:val="none" w:sz="0" w:space="0" w:color="auto"/>
            <w:bottom w:val="none" w:sz="0" w:space="0" w:color="auto"/>
            <w:right w:val="none" w:sz="0" w:space="0" w:color="auto"/>
          </w:divBdr>
        </w:div>
        <w:div w:id="985280042">
          <w:marLeft w:val="480"/>
          <w:marRight w:val="0"/>
          <w:marTop w:val="0"/>
          <w:marBottom w:val="0"/>
          <w:divBdr>
            <w:top w:val="none" w:sz="0" w:space="0" w:color="auto"/>
            <w:left w:val="none" w:sz="0" w:space="0" w:color="auto"/>
            <w:bottom w:val="none" w:sz="0" w:space="0" w:color="auto"/>
            <w:right w:val="none" w:sz="0" w:space="0" w:color="auto"/>
          </w:divBdr>
        </w:div>
        <w:div w:id="679040520">
          <w:marLeft w:val="480"/>
          <w:marRight w:val="0"/>
          <w:marTop w:val="0"/>
          <w:marBottom w:val="0"/>
          <w:divBdr>
            <w:top w:val="none" w:sz="0" w:space="0" w:color="auto"/>
            <w:left w:val="none" w:sz="0" w:space="0" w:color="auto"/>
            <w:bottom w:val="none" w:sz="0" w:space="0" w:color="auto"/>
            <w:right w:val="none" w:sz="0" w:space="0" w:color="auto"/>
          </w:divBdr>
        </w:div>
        <w:div w:id="343824257">
          <w:marLeft w:val="480"/>
          <w:marRight w:val="0"/>
          <w:marTop w:val="0"/>
          <w:marBottom w:val="0"/>
          <w:divBdr>
            <w:top w:val="none" w:sz="0" w:space="0" w:color="auto"/>
            <w:left w:val="none" w:sz="0" w:space="0" w:color="auto"/>
            <w:bottom w:val="none" w:sz="0" w:space="0" w:color="auto"/>
            <w:right w:val="none" w:sz="0" w:space="0" w:color="auto"/>
          </w:divBdr>
        </w:div>
        <w:div w:id="291055065">
          <w:marLeft w:val="480"/>
          <w:marRight w:val="0"/>
          <w:marTop w:val="0"/>
          <w:marBottom w:val="0"/>
          <w:divBdr>
            <w:top w:val="none" w:sz="0" w:space="0" w:color="auto"/>
            <w:left w:val="none" w:sz="0" w:space="0" w:color="auto"/>
            <w:bottom w:val="none" w:sz="0" w:space="0" w:color="auto"/>
            <w:right w:val="none" w:sz="0" w:space="0" w:color="auto"/>
          </w:divBdr>
        </w:div>
        <w:div w:id="404034066">
          <w:marLeft w:val="480"/>
          <w:marRight w:val="0"/>
          <w:marTop w:val="0"/>
          <w:marBottom w:val="0"/>
          <w:divBdr>
            <w:top w:val="none" w:sz="0" w:space="0" w:color="auto"/>
            <w:left w:val="none" w:sz="0" w:space="0" w:color="auto"/>
            <w:bottom w:val="none" w:sz="0" w:space="0" w:color="auto"/>
            <w:right w:val="none" w:sz="0" w:space="0" w:color="auto"/>
          </w:divBdr>
        </w:div>
        <w:div w:id="1364019387">
          <w:marLeft w:val="480"/>
          <w:marRight w:val="0"/>
          <w:marTop w:val="0"/>
          <w:marBottom w:val="0"/>
          <w:divBdr>
            <w:top w:val="none" w:sz="0" w:space="0" w:color="auto"/>
            <w:left w:val="none" w:sz="0" w:space="0" w:color="auto"/>
            <w:bottom w:val="none" w:sz="0" w:space="0" w:color="auto"/>
            <w:right w:val="none" w:sz="0" w:space="0" w:color="auto"/>
          </w:divBdr>
        </w:div>
        <w:div w:id="1307469768">
          <w:marLeft w:val="480"/>
          <w:marRight w:val="0"/>
          <w:marTop w:val="0"/>
          <w:marBottom w:val="0"/>
          <w:divBdr>
            <w:top w:val="none" w:sz="0" w:space="0" w:color="auto"/>
            <w:left w:val="none" w:sz="0" w:space="0" w:color="auto"/>
            <w:bottom w:val="none" w:sz="0" w:space="0" w:color="auto"/>
            <w:right w:val="none" w:sz="0" w:space="0" w:color="auto"/>
          </w:divBdr>
        </w:div>
      </w:divsChild>
    </w:div>
    <w:div w:id="313988951">
      <w:bodyDiv w:val="1"/>
      <w:marLeft w:val="0"/>
      <w:marRight w:val="0"/>
      <w:marTop w:val="0"/>
      <w:marBottom w:val="0"/>
      <w:divBdr>
        <w:top w:val="none" w:sz="0" w:space="0" w:color="auto"/>
        <w:left w:val="none" w:sz="0" w:space="0" w:color="auto"/>
        <w:bottom w:val="none" w:sz="0" w:space="0" w:color="auto"/>
        <w:right w:val="none" w:sz="0" w:space="0" w:color="auto"/>
      </w:divBdr>
    </w:div>
    <w:div w:id="314182629">
      <w:bodyDiv w:val="1"/>
      <w:marLeft w:val="0"/>
      <w:marRight w:val="0"/>
      <w:marTop w:val="0"/>
      <w:marBottom w:val="0"/>
      <w:divBdr>
        <w:top w:val="none" w:sz="0" w:space="0" w:color="auto"/>
        <w:left w:val="none" w:sz="0" w:space="0" w:color="auto"/>
        <w:bottom w:val="none" w:sz="0" w:space="0" w:color="auto"/>
        <w:right w:val="none" w:sz="0" w:space="0" w:color="auto"/>
      </w:divBdr>
    </w:div>
    <w:div w:id="314183511">
      <w:bodyDiv w:val="1"/>
      <w:marLeft w:val="0"/>
      <w:marRight w:val="0"/>
      <w:marTop w:val="0"/>
      <w:marBottom w:val="0"/>
      <w:divBdr>
        <w:top w:val="none" w:sz="0" w:space="0" w:color="auto"/>
        <w:left w:val="none" w:sz="0" w:space="0" w:color="auto"/>
        <w:bottom w:val="none" w:sz="0" w:space="0" w:color="auto"/>
        <w:right w:val="none" w:sz="0" w:space="0" w:color="auto"/>
      </w:divBdr>
    </w:div>
    <w:div w:id="314187155">
      <w:bodyDiv w:val="1"/>
      <w:marLeft w:val="0"/>
      <w:marRight w:val="0"/>
      <w:marTop w:val="0"/>
      <w:marBottom w:val="0"/>
      <w:divBdr>
        <w:top w:val="none" w:sz="0" w:space="0" w:color="auto"/>
        <w:left w:val="none" w:sz="0" w:space="0" w:color="auto"/>
        <w:bottom w:val="none" w:sz="0" w:space="0" w:color="auto"/>
        <w:right w:val="none" w:sz="0" w:space="0" w:color="auto"/>
      </w:divBdr>
    </w:div>
    <w:div w:id="314845691">
      <w:bodyDiv w:val="1"/>
      <w:marLeft w:val="0"/>
      <w:marRight w:val="0"/>
      <w:marTop w:val="0"/>
      <w:marBottom w:val="0"/>
      <w:divBdr>
        <w:top w:val="none" w:sz="0" w:space="0" w:color="auto"/>
        <w:left w:val="none" w:sz="0" w:space="0" w:color="auto"/>
        <w:bottom w:val="none" w:sz="0" w:space="0" w:color="auto"/>
        <w:right w:val="none" w:sz="0" w:space="0" w:color="auto"/>
      </w:divBdr>
    </w:div>
    <w:div w:id="315649954">
      <w:bodyDiv w:val="1"/>
      <w:marLeft w:val="0"/>
      <w:marRight w:val="0"/>
      <w:marTop w:val="0"/>
      <w:marBottom w:val="0"/>
      <w:divBdr>
        <w:top w:val="none" w:sz="0" w:space="0" w:color="auto"/>
        <w:left w:val="none" w:sz="0" w:space="0" w:color="auto"/>
        <w:bottom w:val="none" w:sz="0" w:space="0" w:color="auto"/>
        <w:right w:val="none" w:sz="0" w:space="0" w:color="auto"/>
      </w:divBdr>
    </w:div>
    <w:div w:id="316157769">
      <w:bodyDiv w:val="1"/>
      <w:marLeft w:val="0"/>
      <w:marRight w:val="0"/>
      <w:marTop w:val="0"/>
      <w:marBottom w:val="0"/>
      <w:divBdr>
        <w:top w:val="none" w:sz="0" w:space="0" w:color="auto"/>
        <w:left w:val="none" w:sz="0" w:space="0" w:color="auto"/>
        <w:bottom w:val="none" w:sz="0" w:space="0" w:color="auto"/>
        <w:right w:val="none" w:sz="0" w:space="0" w:color="auto"/>
      </w:divBdr>
    </w:div>
    <w:div w:id="316308338">
      <w:bodyDiv w:val="1"/>
      <w:marLeft w:val="0"/>
      <w:marRight w:val="0"/>
      <w:marTop w:val="0"/>
      <w:marBottom w:val="0"/>
      <w:divBdr>
        <w:top w:val="none" w:sz="0" w:space="0" w:color="auto"/>
        <w:left w:val="none" w:sz="0" w:space="0" w:color="auto"/>
        <w:bottom w:val="none" w:sz="0" w:space="0" w:color="auto"/>
        <w:right w:val="none" w:sz="0" w:space="0" w:color="auto"/>
      </w:divBdr>
    </w:div>
    <w:div w:id="317080839">
      <w:bodyDiv w:val="1"/>
      <w:marLeft w:val="0"/>
      <w:marRight w:val="0"/>
      <w:marTop w:val="0"/>
      <w:marBottom w:val="0"/>
      <w:divBdr>
        <w:top w:val="none" w:sz="0" w:space="0" w:color="auto"/>
        <w:left w:val="none" w:sz="0" w:space="0" w:color="auto"/>
        <w:bottom w:val="none" w:sz="0" w:space="0" w:color="auto"/>
        <w:right w:val="none" w:sz="0" w:space="0" w:color="auto"/>
      </w:divBdr>
      <w:divsChild>
        <w:div w:id="1296377804">
          <w:marLeft w:val="480"/>
          <w:marRight w:val="0"/>
          <w:marTop w:val="0"/>
          <w:marBottom w:val="0"/>
          <w:divBdr>
            <w:top w:val="none" w:sz="0" w:space="0" w:color="auto"/>
            <w:left w:val="none" w:sz="0" w:space="0" w:color="auto"/>
            <w:bottom w:val="none" w:sz="0" w:space="0" w:color="auto"/>
            <w:right w:val="none" w:sz="0" w:space="0" w:color="auto"/>
          </w:divBdr>
        </w:div>
        <w:div w:id="1160269884">
          <w:marLeft w:val="480"/>
          <w:marRight w:val="0"/>
          <w:marTop w:val="0"/>
          <w:marBottom w:val="0"/>
          <w:divBdr>
            <w:top w:val="none" w:sz="0" w:space="0" w:color="auto"/>
            <w:left w:val="none" w:sz="0" w:space="0" w:color="auto"/>
            <w:bottom w:val="none" w:sz="0" w:space="0" w:color="auto"/>
            <w:right w:val="none" w:sz="0" w:space="0" w:color="auto"/>
          </w:divBdr>
        </w:div>
        <w:div w:id="772893687">
          <w:marLeft w:val="480"/>
          <w:marRight w:val="0"/>
          <w:marTop w:val="0"/>
          <w:marBottom w:val="0"/>
          <w:divBdr>
            <w:top w:val="none" w:sz="0" w:space="0" w:color="auto"/>
            <w:left w:val="none" w:sz="0" w:space="0" w:color="auto"/>
            <w:bottom w:val="none" w:sz="0" w:space="0" w:color="auto"/>
            <w:right w:val="none" w:sz="0" w:space="0" w:color="auto"/>
          </w:divBdr>
        </w:div>
        <w:div w:id="2123105064">
          <w:marLeft w:val="480"/>
          <w:marRight w:val="0"/>
          <w:marTop w:val="0"/>
          <w:marBottom w:val="0"/>
          <w:divBdr>
            <w:top w:val="none" w:sz="0" w:space="0" w:color="auto"/>
            <w:left w:val="none" w:sz="0" w:space="0" w:color="auto"/>
            <w:bottom w:val="none" w:sz="0" w:space="0" w:color="auto"/>
            <w:right w:val="none" w:sz="0" w:space="0" w:color="auto"/>
          </w:divBdr>
        </w:div>
        <w:div w:id="366107238">
          <w:marLeft w:val="480"/>
          <w:marRight w:val="0"/>
          <w:marTop w:val="0"/>
          <w:marBottom w:val="0"/>
          <w:divBdr>
            <w:top w:val="none" w:sz="0" w:space="0" w:color="auto"/>
            <w:left w:val="none" w:sz="0" w:space="0" w:color="auto"/>
            <w:bottom w:val="none" w:sz="0" w:space="0" w:color="auto"/>
            <w:right w:val="none" w:sz="0" w:space="0" w:color="auto"/>
          </w:divBdr>
        </w:div>
        <w:div w:id="656884279">
          <w:marLeft w:val="480"/>
          <w:marRight w:val="0"/>
          <w:marTop w:val="0"/>
          <w:marBottom w:val="0"/>
          <w:divBdr>
            <w:top w:val="none" w:sz="0" w:space="0" w:color="auto"/>
            <w:left w:val="none" w:sz="0" w:space="0" w:color="auto"/>
            <w:bottom w:val="none" w:sz="0" w:space="0" w:color="auto"/>
            <w:right w:val="none" w:sz="0" w:space="0" w:color="auto"/>
          </w:divBdr>
        </w:div>
        <w:div w:id="1312442807">
          <w:marLeft w:val="480"/>
          <w:marRight w:val="0"/>
          <w:marTop w:val="0"/>
          <w:marBottom w:val="0"/>
          <w:divBdr>
            <w:top w:val="none" w:sz="0" w:space="0" w:color="auto"/>
            <w:left w:val="none" w:sz="0" w:space="0" w:color="auto"/>
            <w:bottom w:val="none" w:sz="0" w:space="0" w:color="auto"/>
            <w:right w:val="none" w:sz="0" w:space="0" w:color="auto"/>
          </w:divBdr>
        </w:div>
        <w:div w:id="4791758">
          <w:marLeft w:val="480"/>
          <w:marRight w:val="0"/>
          <w:marTop w:val="0"/>
          <w:marBottom w:val="0"/>
          <w:divBdr>
            <w:top w:val="none" w:sz="0" w:space="0" w:color="auto"/>
            <w:left w:val="none" w:sz="0" w:space="0" w:color="auto"/>
            <w:bottom w:val="none" w:sz="0" w:space="0" w:color="auto"/>
            <w:right w:val="none" w:sz="0" w:space="0" w:color="auto"/>
          </w:divBdr>
        </w:div>
        <w:div w:id="1817990997">
          <w:marLeft w:val="480"/>
          <w:marRight w:val="0"/>
          <w:marTop w:val="0"/>
          <w:marBottom w:val="0"/>
          <w:divBdr>
            <w:top w:val="none" w:sz="0" w:space="0" w:color="auto"/>
            <w:left w:val="none" w:sz="0" w:space="0" w:color="auto"/>
            <w:bottom w:val="none" w:sz="0" w:space="0" w:color="auto"/>
            <w:right w:val="none" w:sz="0" w:space="0" w:color="auto"/>
          </w:divBdr>
        </w:div>
        <w:div w:id="32271176">
          <w:marLeft w:val="480"/>
          <w:marRight w:val="0"/>
          <w:marTop w:val="0"/>
          <w:marBottom w:val="0"/>
          <w:divBdr>
            <w:top w:val="none" w:sz="0" w:space="0" w:color="auto"/>
            <w:left w:val="none" w:sz="0" w:space="0" w:color="auto"/>
            <w:bottom w:val="none" w:sz="0" w:space="0" w:color="auto"/>
            <w:right w:val="none" w:sz="0" w:space="0" w:color="auto"/>
          </w:divBdr>
        </w:div>
        <w:div w:id="1321664795">
          <w:marLeft w:val="480"/>
          <w:marRight w:val="0"/>
          <w:marTop w:val="0"/>
          <w:marBottom w:val="0"/>
          <w:divBdr>
            <w:top w:val="none" w:sz="0" w:space="0" w:color="auto"/>
            <w:left w:val="none" w:sz="0" w:space="0" w:color="auto"/>
            <w:bottom w:val="none" w:sz="0" w:space="0" w:color="auto"/>
            <w:right w:val="none" w:sz="0" w:space="0" w:color="auto"/>
          </w:divBdr>
        </w:div>
        <w:div w:id="1652755556">
          <w:marLeft w:val="480"/>
          <w:marRight w:val="0"/>
          <w:marTop w:val="0"/>
          <w:marBottom w:val="0"/>
          <w:divBdr>
            <w:top w:val="none" w:sz="0" w:space="0" w:color="auto"/>
            <w:left w:val="none" w:sz="0" w:space="0" w:color="auto"/>
            <w:bottom w:val="none" w:sz="0" w:space="0" w:color="auto"/>
            <w:right w:val="none" w:sz="0" w:space="0" w:color="auto"/>
          </w:divBdr>
        </w:div>
        <w:div w:id="1705058197">
          <w:marLeft w:val="480"/>
          <w:marRight w:val="0"/>
          <w:marTop w:val="0"/>
          <w:marBottom w:val="0"/>
          <w:divBdr>
            <w:top w:val="none" w:sz="0" w:space="0" w:color="auto"/>
            <w:left w:val="none" w:sz="0" w:space="0" w:color="auto"/>
            <w:bottom w:val="none" w:sz="0" w:space="0" w:color="auto"/>
            <w:right w:val="none" w:sz="0" w:space="0" w:color="auto"/>
          </w:divBdr>
        </w:div>
        <w:div w:id="886838565">
          <w:marLeft w:val="480"/>
          <w:marRight w:val="0"/>
          <w:marTop w:val="0"/>
          <w:marBottom w:val="0"/>
          <w:divBdr>
            <w:top w:val="none" w:sz="0" w:space="0" w:color="auto"/>
            <w:left w:val="none" w:sz="0" w:space="0" w:color="auto"/>
            <w:bottom w:val="none" w:sz="0" w:space="0" w:color="auto"/>
            <w:right w:val="none" w:sz="0" w:space="0" w:color="auto"/>
          </w:divBdr>
        </w:div>
        <w:div w:id="699165843">
          <w:marLeft w:val="480"/>
          <w:marRight w:val="0"/>
          <w:marTop w:val="0"/>
          <w:marBottom w:val="0"/>
          <w:divBdr>
            <w:top w:val="none" w:sz="0" w:space="0" w:color="auto"/>
            <w:left w:val="none" w:sz="0" w:space="0" w:color="auto"/>
            <w:bottom w:val="none" w:sz="0" w:space="0" w:color="auto"/>
            <w:right w:val="none" w:sz="0" w:space="0" w:color="auto"/>
          </w:divBdr>
        </w:div>
        <w:div w:id="1520047979">
          <w:marLeft w:val="480"/>
          <w:marRight w:val="0"/>
          <w:marTop w:val="0"/>
          <w:marBottom w:val="0"/>
          <w:divBdr>
            <w:top w:val="none" w:sz="0" w:space="0" w:color="auto"/>
            <w:left w:val="none" w:sz="0" w:space="0" w:color="auto"/>
            <w:bottom w:val="none" w:sz="0" w:space="0" w:color="auto"/>
            <w:right w:val="none" w:sz="0" w:space="0" w:color="auto"/>
          </w:divBdr>
        </w:div>
        <w:div w:id="1805073930">
          <w:marLeft w:val="480"/>
          <w:marRight w:val="0"/>
          <w:marTop w:val="0"/>
          <w:marBottom w:val="0"/>
          <w:divBdr>
            <w:top w:val="none" w:sz="0" w:space="0" w:color="auto"/>
            <w:left w:val="none" w:sz="0" w:space="0" w:color="auto"/>
            <w:bottom w:val="none" w:sz="0" w:space="0" w:color="auto"/>
            <w:right w:val="none" w:sz="0" w:space="0" w:color="auto"/>
          </w:divBdr>
        </w:div>
        <w:div w:id="296106278">
          <w:marLeft w:val="480"/>
          <w:marRight w:val="0"/>
          <w:marTop w:val="0"/>
          <w:marBottom w:val="0"/>
          <w:divBdr>
            <w:top w:val="none" w:sz="0" w:space="0" w:color="auto"/>
            <w:left w:val="none" w:sz="0" w:space="0" w:color="auto"/>
            <w:bottom w:val="none" w:sz="0" w:space="0" w:color="auto"/>
            <w:right w:val="none" w:sz="0" w:space="0" w:color="auto"/>
          </w:divBdr>
        </w:div>
        <w:div w:id="1833179375">
          <w:marLeft w:val="480"/>
          <w:marRight w:val="0"/>
          <w:marTop w:val="0"/>
          <w:marBottom w:val="0"/>
          <w:divBdr>
            <w:top w:val="none" w:sz="0" w:space="0" w:color="auto"/>
            <w:left w:val="none" w:sz="0" w:space="0" w:color="auto"/>
            <w:bottom w:val="none" w:sz="0" w:space="0" w:color="auto"/>
            <w:right w:val="none" w:sz="0" w:space="0" w:color="auto"/>
          </w:divBdr>
        </w:div>
        <w:div w:id="593242992">
          <w:marLeft w:val="480"/>
          <w:marRight w:val="0"/>
          <w:marTop w:val="0"/>
          <w:marBottom w:val="0"/>
          <w:divBdr>
            <w:top w:val="none" w:sz="0" w:space="0" w:color="auto"/>
            <w:left w:val="none" w:sz="0" w:space="0" w:color="auto"/>
            <w:bottom w:val="none" w:sz="0" w:space="0" w:color="auto"/>
            <w:right w:val="none" w:sz="0" w:space="0" w:color="auto"/>
          </w:divBdr>
        </w:div>
        <w:div w:id="191379379">
          <w:marLeft w:val="480"/>
          <w:marRight w:val="0"/>
          <w:marTop w:val="0"/>
          <w:marBottom w:val="0"/>
          <w:divBdr>
            <w:top w:val="none" w:sz="0" w:space="0" w:color="auto"/>
            <w:left w:val="none" w:sz="0" w:space="0" w:color="auto"/>
            <w:bottom w:val="none" w:sz="0" w:space="0" w:color="auto"/>
            <w:right w:val="none" w:sz="0" w:space="0" w:color="auto"/>
          </w:divBdr>
        </w:div>
        <w:div w:id="1457408489">
          <w:marLeft w:val="480"/>
          <w:marRight w:val="0"/>
          <w:marTop w:val="0"/>
          <w:marBottom w:val="0"/>
          <w:divBdr>
            <w:top w:val="none" w:sz="0" w:space="0" w:color="auto"/>
            <w:left w:val="none" w:sz="0" w:space="0" w:color="auto"/>
            <w:bottom w:val="none" w:sz="0" w:space="0" w:color="auto"/>
            <w:right w:val="none" w:sz="0" w:space="0" w:color="auto"/>
          </w:divBdr>
        </w:div>
      </w:divsChild>
    </w:div>
    <w:div w:id="317729554">
      <w:bodyDiv w:val="1"/>
      <w:marLeft w:val="0"/>
      <w:marRight w:val="0"/>
      <w:marTop w:val="0"/>
      <w:marBottom w:val="0"/>
      <w:divBdr>
        <w:top w:val="none" w:sz="0" w:space="0" w:color="auto"/>
        <w:left w:val="none" w:sz="0" w:space="0" w:color="auto"/>
        <w:bottom w:val="none" w:sz="0" w:space="0" w:color="auto"/>
        <w:right w:val="none" w:sz="0" w:space="0" w:color="auto"/>
      </w:divBdr>
    </w:div>
    <w:div w:id="318458091">
      <w:bodyDiv w:val="1"/>
      <w:marLeft w:val="0"/>
      <w:marRight w:val="0"/>
      <w:marTop w:val="0"/>
      <w:marBottom w:val="0"/>
      <w:divBdr>
        <w:top w:val="none" w:sz="0" w:space="0" w:color="auto"/>
        <w:left w:val="none" w:sz="0" w:space="0" w:color="auto"/>
        <w:bottom w:val="none" w:sz="0" w:space="0" w:color="auto"/>
        <w:right w:val="none" w:sz="0" w:space="0" w:color="auto"/>
      </w:divBdr>
    </w:div>
    <w:div w:id="318461314">
      <w:bodyDiv w:val="1"/>
      <w:marLeft w:val="0"/>
      <w:marRight w:val="0"/>
      <w:marTop w:val="0"/>
      <w:marBottom w:val="0"/>
      <w:divBdr>
        <w:top w:val="none" w:sz="0" w:space="0" w:color="auto"/>
        <w:left w:val="none" w:sz="0" w:space="0" w:color="auto"/>
        <w:bottom w:val="none" w:sz="0" w:space="0" w:color="auto"/>
        <w:right w:val="none" w:sz="0" w:space="0" w:color="auto"/>
      </w:divBdr>
    </w:div>
    <w:div w:id="318968961">
      <w:bodyDiv w:val="1"/>
      <w:marLeft w:val="0"/>
      <w:marRight w:val="0"/>
      <w:marTop w:val="0"/>
      <w:marBottom w:val="0"/>
      <w:divBdr>
        <w:top w:val="none" w:sz="0" w:space="0" w:color="auto"/>
        <w:left w:val="none" w:sz="0" w:space="0" w:color="auto"/>
        <w:bottom w:val="none" w:sz="0" w:space="0" w:color="auto"/>
        <w:right w:val="none" w:sz="0" w:space="0" w:color="auto"/>
      </w:divBdr>
    </w:div>
    <w:div w:id="319582093">
      <w:bodyDiv w:val="1"/>
      <w:marLeft w:val="0"/>
      <w:marRight w:val="0"/>
      <w:marTop w:val="0"/>
      <w:marBottom w:val="0"/>
      <w:divBdr>
        <w:top w:val="none" w:sz="0" w:space="0" w:color="auto"/>
        <w:left w:val="none" w:sz="0" w:space="0" w:color="auto"/>
        <w:bottom w:val="none" w:sz="0" w:space="0" w:color="auto"/>
        <w:right w:val="none" w:sz="0" w:space="0" w:color="auto"/>
      </w:divBdr>
    </w:div>
    <w:div w:id="320237622">
      <w:bodyDiv w:val="1"/>
      <w:marLeft w:val="0"/>
      <w:marRight w:val="0"/>
      <w:marTop w:val="0"/>
      <w:marBottom w:val="0"/>
      <w:divBdr>
        <w:top w:val="none" w:sz="0" w:space="0" w:color="auto"/>
        <w:left w:val="none" w:sz="0" w:space="0" w:color="auto"/>
        <w:bottom w:val="none" w:sz="0" w:space="0" w:color="auto"/>
        <w:right w:val="none" w:sz="0" w:space="0" w:color="auto"/>
      </w:divBdr>
    </w:div>
    <w:div w:id="321009347">
      <w:bodyDiv w:val="1"/>
      <w:marLeft w:val="0"/>
      <w:marRight w:val="0"/>
      <w:marTop w:val="0"/>
      <w:marBottom w:val="0"/>
      <w:divBdr>
        <w:top w:val="none" w:sz="0" w:space="0" w:color="auto"/>
        <w:left w:val="none" w:sz="0" w:space="0" w:color="auto"/>
        <w:bottom w:val="none" w:sz="0" w:space="0" w:color="auto"/>
        <w:right w:val="none" w:sz="0" w:space="0" w:color="auto"/>
      </w:divBdr>
    </w:div>
    <w:div w:id="321086577">
      <w:bodyDiv w:val="1"/>
      <w:marLeft w:val="0"/>
      <w:marRight w:val="0"/>
      <w:marTop w:val="0"/>
      <w:marBottom w:val="0"/>
      <w:divBdr>
        <w:top w:val="none" w:sz="0" w:space="0" w:color="auto"/>
        <w:left w:val="none" w:sz="0" w:space="0" w:color="auto"/>
        <w:bottom w:val="none" w:sz="0" w:space="0" w:color="auto"/>
        <w:right w:val="none" w:sz="0" w:space="0" w:color="auto"/>
      </w:divBdr>
    </w:div>
    <w:div w:id="321589112">
      <w:bodyDiv w:val="1"/>
      <w:marLeft w:val="0"/>
      <w:marRight w:val="0"/>
      <w:marTop w:val="0"/>
      <w:marBottom w:val="0"/>
      <w:divBdr>
        <w:top w:val="none" w:sz="0" w:space="0" w:color="auto"/>
        <w:left w:val="none" w:sz="0" w:space="0" w:color="auto"/>
        <w:bottom w:val="none" w:sz="0" w:space="0" w:color="auto"/>
        <w:right w:val="none" w:sz="0" w:space="0" w:color="auto"/>
      </w:divBdr>
    </w:div>
    <w:div w:id="321660694">
      <w:bodyDiv w:val="1"/>
      <w:marLeft w:val="0"/>
      <w:marRight w:val="0"/>
      <w:marTop w:val="0"/>
      <w:marBottom w:val="0"/>
      <w:divBdr>
        <w:top w:val="none" w:sz="0" w:space="0" w:color="auto"/>
        <w:left w:val="none" w:sz="0" w:space="0" w:color="auto"/>
        <w:bottom w:val="none" w:sz="0" w:space="0" w:color="auto"/>
        <w:right w:val="none" w:sz="0" w:space="0" w:color="auto"/>
      </w:divBdr>
    </w:div>
    <w:div w:id="322272583">
      <w:bodyDiv w:val="1"/>
      <w:marLeft w:val="0"/>
      <w:marRight w:val="0"/>
      <w:marTop w:val="0"/>
      <w:marBottom w:val="0"/>
      <w:divBdr>
        <w:top w:val="none" w:sz="0" w:space="0" w:color="auto"/>
        <w:left w:val="none" w:sz="0" w:space="0" w:color="auto"/>
        <w:bottom w:val="none" w:sz="0" w:space="0" w:color="auto"/>
        <w:right w:val="none" w:sz="0" w:space="0" w:color="auto"/>
      </w:divBdr>
    </w:div>
    <w:div w:id="322513003">
      <w:bodyDiv w:val="1"/>
      <w:marLeft w:val="0"/>
      <w:marRight w:val="0"/>
      <w:marTop w:val="0"/>
      <w:marBottom w:val="0"/>
      <w:divBdr>
        <w:top w:val="none" w:sz="0" w:space="0" w:color="auto"/>
        <w:left w:val="none" w:sz="0" w:space="0" w:color="auto"/>
        <w:bottom w:val="none" w:sz="0" w:space="0" w:color="auto"/>
        <w:right w:val="none" w:sz="0" w:space="0" w:color="auto"/>
      </w:divBdr>
    </w:div>
    <w:div w:id="323509701">
      <w:bodyDiv w:val="1"/>
      <w:marLeft w:val="0"/>
      <w:marRight w:val="0"/>
      <w:marTop w:val="0"/>
      <w:marBottom w:val="0"/>
      <w:divBdr>
        <w:top w:val="none" w:sz="0" w:space="0" w:color="auto"/>
        <w:left w:val="none" w:sz="0" w:space="0" w:color="auto"/>
        <w:bottom w:val="none" w:sz="0" w:space="0" w:color="auto"/>
        <w:right w:val="none" w:sz="0" w:space="0" w:color="auto"/>
      </w:divBdr>
    </w:div>
    <w:div w:id="323516203">
      <w:bodyDiv w:val="1"/>
      <w:marLeft w:val="0"/>
      <w:marRight w:val="0"/>
      <w:marTop w:val="0"/>
      <w:marBottom w:val="0"/>
      <w:divBdr>
        <w:top w:val="none" w:sz="0" w:space="0" w:color="auto"/>
        <w:left w:val="none" w:sz="0" w:space="0" w:color="auto"/>
        <w:bottom w:val="none" w:sz="0" w:space="0" w:color="auto"/>
        <w:right w:val="none" w:sz="0" w:space="0" w:color="auto"/>
      </w:divBdr>
    </w:div>
    <w:div w:id="324089256">
      <w:bodyDiv w:val="1"/>
      <w:marLeft w:val="0"/>
      <w:marRight w:val="0"/>
      <w:marTop w:val="0"/>
      <w:marBottom w:val="0"/>
      <w:divBdr>
        <w:top w:val="none" w:sz="0" w:space="0" w:color="auto"/>
        <w:left w:val="none" w:sz="0" w:space="0" w:color="auto"/>
        <w:bottom w:val="none" w:sz="0" w:space="0" w:color="auto"/>
        <w:right w:val="none" w:sz="0" w:space="0" w:color="auto"/>
      </w:divBdr>
    </w:div>
    <w:div w:id="324357051">
      <w:bodyDiv w:val="1"/>
      <w:marLeft w:val="0"/>
      <w:marRight w:val="0"/>
      <w:marTop w:val="0"/>
      <w:marBottom w:val="0"/>
      <w:divBdr>
        <w:top w:val="none" w:sz="0" w:space="0" w:color="auto"/>
        <w:left w:val="none" w:sz="0" w:space="0" w:color="auto"/>
        <w:bottom w:val="none" w:sz="0" w:space="0" w:color="auto"/>
        <w:right w:val="none" w:sz="0" w:space="0" w:color="auto"/>
      </w:divBdr>
    </w:div>
    <w:div w:id="324555215">
      <w:bodyDiv w:val="1"/>
      <w:marLeft w:val="0"/>
      <w:marRight w:val="0"/>
      <w:marTop w:val="0"/>
      <w:marBottom w:val="0"/>
      <w:divBdr>
        <w:top w:val="none" w:sz="0" w:space="0" w:color="auto"/>
        <w:left w:val="none" w:sz="0" w:space="0" w:color="auto"/>
        <w:bottom w:val="none" w:sz="0" w:space="0" w:color="auto"/>
        <w:right w:val="none" w:sz="0" w:space="0" w:color="auto"/>
      </w:divBdr>
    </w:div>
    <w:div w:id="324666965">
      <w:bodyDiv w:val="1"/>
      <w:marLeft w:val="0"/>
      <w:marRight w:val="0"/>
      <w:marTop w:val="0"/>
      <w:marBottom w:val="0"/>
      <w:divBdr>
        <w:top w:val="none" w:sz="0" w:space="0" w:color="auto"/>
        <w:left w:val="none" w:sz="0" w:space="0" w:color="auto"/>
        <w:bottom w:val="none" w:sz="0" w:space="0" w:color="auto"/>
        <w:right w:val="none" w:sz="0" w:space="0" w:color="auto"/>
      </w:divBdr>
    </w:div>
    <w:div w:id="324942703">
      <w:bodyDiv w:val="1"/>
      <w:marLeft w:val="0"/>
      <w:marRight w:val="0"/>
      <w:marTop w:val="0"/>
      <w:marBottom w:val="0"/>
      <w:divBdr>
        <w:top w:val="none" w:sz="0" w:space="0" w:color="auto"/>
        <w:left w:val="none" w:sz="0" w:space="0" w:color="auto"/>
        <w:bottom w:val="none" w:sz="0" w:space="0" w:color="auto"/>
        <w:right w:val="none" w:sz="0" w:space="0" w:color="auto"/>
      </w:divBdr>
      <w:divsChild>
        <w:div w:id="1450321096">
          <w:marLeft w:val="480"/>
          <w:marRight w:val="0"/>
          <w:marTop w:val="0"/>
          <w:marBottom w:val="0"/>
          <w:divBdr>
            <w:top w:val="none" w:sz="0" w:space="0" w:color="auto"/>
            <w:left w:val="none" w:sz="0" w:space="0" w:color="auto"/>
            <w:bottom w:val="none" w:sz="0" w:space="0" w:color="auto"/>
            <w:right w:val="none" w:sz="0" w:space="0" w:color="auto"/>
          </w:divBdr>
        </w:div>
        <w:div w:id="672879977">
          <w:marLeft w:val="480"/>
          <w:marRight w:val="0"/>
          <w:marTop w:val="0"/>
          <w:marBottom w:val="0"/>
          <w:divBdr>
            <w:top w:val="none" w:sz="0" w:space="0" w:color="auto"/>
            <w:left w:val="none" w:sz="0" w:space="0" w:color="auto"/>
            <w:bottom w:val="none" w:sz="0" w:space="0" w:color="auto"/>
            <w:right w:val="none" w:sz="0" w:space="0" w:color="auto"/>
          </w:divBdr>
        </w:div>
        <w:div w:id="1153107930">
          <w:marLeft w:val="480"/>
          <w:marRight w:val="0"/>
          <w:marTop w:val="0"/>
          <w:marBottom w:val="0"/>
          <w:divBdr>
            <w:top w:val="none" w:sz="0" w:space="0" w:color="auto"/>
            <w:left w:val="none" w:sz="0" w:space="0" w:color="auto"/>
            <w:bottom w:val="none" w:sz="0" w:space="0" w:color="auto"/>
            <w:right w:val="none" w:sz="0" w:space="0" w:color="auto"/>
          </w:divBdr>
        </w:div>
        <w:div w:id="1269966444">
          <w:marLeft w:val="480"/>
          <w:marRight w:val="0"/>
          <w:marTop w:val="0"/>
          <w:marBottom w:val="0"/>
          <w:divBdr>
            <w:top w:val="none" w:sz="0" w:space="0" w:color="auto"/>
            <w:left w:val="none" w:sz="0" w:space="0" w:color="auto"/>
            <w:bottom w:val="none" w:sz="0" w:space="0" w:color="auto"/>
            <w:right w:val="none" w:sz="0" w:space="0" w:color="auto"/>
          </w:divBdr>
        </w:div>
        <w:div w:id="295259643">
          <w:marLeft w:val="480"/>
          <w:marRight w:val="0"/>
          <w:marTop w:val="0"/>
          <w:marBottom w:val="0"/>
          <w:divBdr>
            <w:top w:val="none" w:sz="0" w:space="0" w:color="auto"/>
            <w:left w:val="none" w:sz="0" w:space="0" w:color="auto"/>
            <w:bottom w:val="none" w:sz="0" w:space="0" w:color="auto"/>
            <w:right w:val="none" w:sz="0" w:space="0" w:color="auto"/>
          </w:divBdr>
        </w:div>
        <w:div w:id="936325339">
          <w:marLeft w:val="480"/>
          <w:marRight w:val="0"/>
          <w:marTop w:val="0"/>
          <w:marBottom w:val="0"/>
          <w:divBdr>
            <w:top w:val="none" w:sz="0" w:space="0" w:color="auto"/>
            <w:left w:val="none" w:sz="0" w:space="0" w:color="auto"/>
            <w:bottom w:val="none" w:sz="0" w:space="0" w:color="auto"/>
            <w:right w:val="none" w:sz="0" w:space="0" w:color="auto"/>
          </w:divBdr>
        </w:div>
        <w:div w:id="1740715401">
          <w:marLeft w:val="480"/>
          <w:marRight w:val="0"/>
          <w:marTop w:val="0"/>
          <w:marBottom w:val="0"/>
          <w:divBdr>
            <w:top w:val="none" w:sz="0" w:space="0" w:color="auto"/>
            <w:left w:val="none" w:sz="0" w:space="0" w:color="auto"/>
            <w:bottom w:val="none" w:sz="0" w:space="0" w:color="auto"/>
            <w:right w:val="none" w:sz="0" w:space="0" w:color="auto"/>
          </w:divBdr>
        </w:div>
        <w:div w:id="1396123174">
          <w:marLeft w:val="480"/>
          <w:marRight w:val="0"/>
          <w:marTop w:val="0"/>
          <w:marBottom w:val="0"/>
          <w:divBdr>
            <w:top w:val="none" w:sz="0" w:space="0" w:color="auto"/>
            <w:left w:val="none" w:sz="0" w:space="0" w:color="auto"/>
            <w:bottom w:val="none" w:sz="0" w:space="0" w:color="auto"/>
            <w:right w:val="none" w:sz="0" w:space="0" w:color="auto"/>
          </w:divBdr>
        </w:div>
        <w:div w:id="517504526">
          <w:marLeft w:val="480"/>
          <w:marRight w:val="0"/>
          <w:marTop w:val="0"/>
          <w:marBottom w:val="0"/>
          <w:divBdr>
            <w:top w:val="none" w:sz="0" w:space="0" w:color="auto"/>
            <w:left w:val="none" w:sz="0" w:space="0" w:color="auto"/>
            <w:bottom w:val="none" w:sz="0" w:space="0" w:color="auto"/>
            <w:right w:val="none" w:sz="0" w:space="0" w:color="auto"/>
          </w:divBdr>
        </w:div>
        <w:div w:id="382871564">
          <w:marLeft w:val="480"/>
          <w:marRight w:val="0"/>
          <w:marTop w:val="0"/>
          <w:marBottom w:val="0"/>
          <w:divBdr>
            <w:top w:val="none" w:sz="0" w:space="0" w:color="auto"/>
            <w:left w:val="none" w:sz="0" w:space="0" w:color="auto"/>
            <w:bottom w:val="none" w:sz="0" w:space="0" w:color="auto"/>
            <w:right w:val="none" w:sz="0" w:space="0" w:color="auto"/>
          </w:divBdr>
        </w:div>
        <w:div w:id="1938557838">
          <w:marLeft w:val="480"/>
          <w:marRight w:val="0"/>
          <w:marTop w:val="0"/>
          <w:marBottom w:val="0"/>
          <w:divBdr>
            <w:top w:val="none" w:sz="0" w:space="0" w:color="auto"/>
            <w:left w:val="none" w:sz="0" w:space="0" w:color="auto"/>
            <w:bottom w:val="none" w:sz="0" w:space="0" w:color="auto"/>
            <w:right w:val="none" w:sz="0" w:space="0" w:color="auto"/>
          </w:divBdr>
        </w:div>
        <w:div w:id="1194154949">
          <w:marLeft w:val="480"/>
          <w:marRight w:val="0"/>
          <w:marTop w:val="0"/>
          <w:marBottom w:val="0"/>
          <w:divBdr>
            <w:top w:val="none" w:sz="0" w:space="0" w:color="auto"/>
            <w:left w:val="none" w:sz="0" w:space="0" w:color="auto"/>
            <w:bottom w:val="none" w:sz="0" w:space="0" w:color="auto"/>
            <w:right w:val="none" w:sz="0" w:space="0" w:color="auto"/>
          </w:divBdr>
        </w:div>
        <w:div w:id="968706802">
          <w:marLeft w:val="480"/>
          <w:marRight w:val="0"/>
          <w:marTop w:val="0"/>
          <w:marBottom w:val="0"/>
          <w:divBdr>
            <w:top w:val="none" w:sz="0" w:space="0" w:color="auto"/>
            <w:left w:val="none" w:sz="0" w:space="0" w:color="auto"/>
            <w:bottom w:val="none" w:sz="0" w:space="0" w:color="auto"/>
            <w:right w:val="none" w:sz="0" w:space="0" w:color="auto"/>
          </w:divBdr>
        </w:div>
        <w:div w:id="928272344">
          <w:marLeft w:val="480"/>
          <w:marRight w:val="0"/>
          <w:marTop w:val="0"/>
          <w:marBottom w:val="0"/>
          <w:divBdr>
            <w:top w:val="none" w:sz="0" w:space="0" w:color="auto"/>
            <w:left w:val="none" w:sz="0" w:space="0" w:color="auto"/>
            <w:bottom w:val="none" w:sz="0" w:space="0" w:color="auto"/>
            <w:right w:val="none" w:sz="0" w:space="0" w:color="auto"/>
          </w:divBdr>
        </w:div>
        <w:div w:id="622154399">
          <w:marLeft w:val="480"/>
          <w:marRight w:val="0"/>
          <w:marTop w:val="0"/>
          <w:marBottom w:val="0"/>
          <w:divBdr>
            <w:top w:val="none" w:sz="0" w:space="0" w:color="auto"/>
            <w:left w:val="none" w:sz="0" w:space="0" w:color="auto"/>
            <w:bottom w:val="none" w:sz="0" w:space="0" w:color="auto"/>
            <w:right w:val="none" w:sz="0" w:space="0" w:color="auto"/>
          </w:divBdr>
        </w:div>
        <w:div w:id="905452324">
          <w:marLeft w:val="480"/>
          <w:marRight w:val="0"/>
          <w:marTop w:val="0"/>
          <w:marBottom w:val="0"/>
          <w:divBdr>
            <w:top w:val="none" w:sz="0" w:space="0" w:color="auto"/>
            <w:left w:val="none" w:sz="0" w:space="0" w:color="auto"/>
            <w:bottom w:val="none" w:sz="0" w:space="0" w:color="auto"/>
            <w:right w:val="none" w:sz="0" w:space="0" w:color="auto"/>
          </w:divBdr>
        </w:div>
        <w:div w:id="968977188">
          <w:marLeft w:val="480"/>
          <w:marRight w:val="0"/>
          <w:marTop w:val="0"/>
          <w:marBottom w:val="0"/>
          <w:divBdr>
            <w:top w:val="none" w:sz="0" w:space="0" w:color="auto"/>
            <w:left w:val="none" w:sz="0" w:space="0" w:color="auto"/>
            <w:bottom w:val="none" w:sz="0" w:space="0" w:color="auto"/>
            <w:right w:val="none" w:sz="0" w:space="0" w:color="auto"/>
          </w:divBdr>
        </w:div>
        <w:div w:id="1689716811">
          <w:marLeft w:val="480"/>
          <w:marRight w:val="0"/>
          <w:marTop w:val="0"/>
          <w:marBottom w:val="0"/>
          <w:divBdr>
            <w:top w:val="none" w:sz="0" w:space="0" w:color="auto"/>
            <w:left w:val="none" w:sz="0" w:space="0" w:color="auto"/>
            <w:bottom w:val="none" w:sz="0" w:space="0" w:color="auto"/>
            <w:right w:val="none" w:sz="0" w:space="0" w:color="auto"/>
          </w:divBdr>
        </w:div>
        <w:div w:id="548423004">
          <w:marLeft w:val="480"/>
          <w:marRight w:val="0"/>
          <w:marTop w:val="0"/>
          <w:marBottom w:val="0"/>
          <w:divBdr>
            <w:top w:val="none" w:sz="0" w:space="0" w:color="auto"/>
            <w:left w:val="none" w:sz="0" w:space="0" w:color="auto"/>
            <w:bottom w:val="none" w:sz="0" w:space="0" w:color="auto"/>
            <w:right w:val="none" w:sz="0" w:space="0" w:color="auto"/>
          </w:divBdr>
        </w:div>
        <w:div w:id="39399837">
          <w:marLeft w:val="480"/>
          <w:marRight w:val="0"/>
          <w:marTop w:val="0"/>
          <w:marBottom w:val="0"/>
          <w:divBdr>
            <w:top w:val="none" w:sz="0" w:space="0" w:color="auto"/>
            <w:left w:val="none" w:sz="0" w:space="0" w:color="auto"/>
            <w:bottom w:val="none" w:sz="0" w:space="0" w:color="auto"/>
            <w:right w:val="none" w:sz="0" w:space="0" w:color="auto"/>
          </w:divBdr>
        </w:div>
        <w:div w:id="1913196274">
          <w:marLeft w:val="480"/>
          <w:marRight w:val="0"/>
          <w:marTop w:val="0"/>
          <w:marBottom w:val="0"/>
          <w:divBdr>
            <w:top w:val="none" w:sz="0" w:space="0" w:color="auto"/>
            <w:left w:val="none" w:sz="0" w:space="0" w:color="auto"/>
            <w:bottom w:val="none" w:sz="0" w:space="0" w:color="auto"/>
            <w:right w:val="none" w:sz="0" w:space="0" w:color="auto"/>
          </w:divBdr>
        </w:div>
        <w:div w:id="1810198513">
          <w:marLeft w:val="480"/>
          <w:marRight w:val="0"/>
          <w:marTop w:val="0"/>
          <w:marBottom w:val="0"/>
          <w:divBdr>
            <w:top w:val="none" w:sz="0" w:space="0" w:color="auto"/>
            <w:left w:val="none" w:sz="0" w:space="0" w:color="auto"/>
            <w:bottom w:val="none" w:sz="0" w:space="0" w:color="auto"/>
            <w:right w:val="none" w:sz="0" w:space="0" w:color="auto"/>
          </w:divBdr>
        </w:div>
        <w:div w:id="659777211">
          <w:marLeft w:val="480"/>
          <w:marRight w:val="0"/>
          <w:marTop w:val="0"/>
          <w:marBottom w:val="0"/>
          <w:divBdr>
            <w:top w:val="none" w:sz="0" w:space="0" w:color="auto"/>
            <w:left w:val="none" w:sz="0" w:space="0" w:color="auto"/>
            <w:bottom w:val="none" w:sz="0" w:space="0" w:color="auto"/>
            <w:right w:val="none" w:sz="0" w:space="0" w:color="auto"/>
          </w:divBdr>
        </w:div>
        <w:div w:id="1136483644">
          <w:marLeft w:val="480"/>
          <w:marRight w:val="0"/>
          <w:marTop w:val="0"/>
          <w:marBottom w:val="0"/>
          <w:divBdr>
            <w:top w:val="none" w:sz="0" w:space="0" w:color="auto"/>
            <w:left w:val="none" w:sz="0" w:space="0" w:color="auto"/>
            <w:bottom w:val="none" w:sz="0" w:space="0" w:color="auto"/>
            <w:right w:val="none" w:sz="0" w:space="0" w:color="auto"/>
          </w:divBdr>
        </w:div>
        <w:div w:id="1590970183">
          <w:marLeft w:val="480"/>
          <w:marRight w:val="0"/>
          <w:marTop w:val="0"/>
          <w:marBottom w:val="0"/>
          <w:divBdr>
            <w:top w:val="none" w:sz="0" w:space="0" w:color="auto"/>
            <w:left w:val="none" w:sz="0" w:space="0" w:color="auto"/>
            <w:bottom w:val="none" w:sz="0" w:space="0" w:color="auto"/>
            <w:right w:val="none" w:sz="0" w:space="0" w:color="auto"/>
          </w:divBdr>
        </w:div>
      </w:divsChild>
    </w:div>
    <w:div w:id="325208411">
      <w:bodyDiv w:val="1"/>
      <w:marLeft w:val="0"/>
      <w:marRight w:val="0"/>
      <w:marTop w:val="0"/>
      <w:marBottom w:val="0"/>
      <w:divBdr>
        <w:top w:val="none" w:sz="0" w:space="0" w:color="auto"/>
        <w:left w:val="none" w:sz="0" w:space="0" w:color="auto"/>
        <w:bottom w:val="none" w:sz="0" w:space="0" w:color="auto"/>
        <w:right w:val="none" w:sz="0" w:space="0" w:color="auto"/>
      </w:divBdr>
      <w:divsChild>
        <w:div w:id="1457334391">
          <w:marLeft w:val="480"/>
          <w:marRight w:val="0"/>
          <w:marTop w:val="0"/>
          <w:marBottom w:val="0"/>
          <w:divBdr>
            <w:top w:val="none" w:sz="0" w:space="0" w:color="auto"/>
            <w:left w:val="none" w:sz="0" w:space="0" w:color="auto"/>
            <w:bottom w:val="none" w:sz="0" w:space="0" w:color="auto"/>
            <w:right w:val="none" w:sz="0" w:space="0" w:color="auto"/>
          </w:divBdr>
        </w:div>
        <w:div w:id="91339">
          <w:marLeft w:val="480"/>
          <w:marRight w:val="0"/>
          <w:marTop w:val="0"/>
          <w:marBottom w:val="0"/>
          <w:divBdr>
            <w:top w:val="none" w:sz="0" w:space="0" w:color="auto"/>
            <w:left w:val="none" w:sz="0" w:space="0" w:color="auto"/>
            <w:bottom w:val="none" w:sz="0" w:space="0" w:color="auto"/>
            <w:right w:val="none" w:sz="0" w:space="0" w:color="auto"/>
          </w:divBdr>
        </w:div>
        <w:div w:id="1428959697">
          <w:marLeft w:val="480"/>
          <w:marRight w:val="0"/>
          <w:marTop w:val="0"/>
          <w:marBottom w:val="0"/>
          <w:divBdr>
            <w:top w:val="none" w:sz="0" w:space="0" w:color="auto"/>
            <w:left w:val="none" w:sz="0" w:space="0" w:color="auto"/>
            <w:bottom w:val="none" w:sz="0" w:space="0" w:color="auto"/>
            <w:right w:val="none" w:sz="0" w:space="0" w:color="auto"/>
          </w:divBdr>
        </w:div>
        <w:div w:id="738021187">
          <w:marLeft w:val="480"/>
          <w:marRight w:val="0"/>
          <w:marTop w:val="0"/>
          <w:marBottom w:val="0"/>
          <w:divBdr>
            <w:top w:val="none" w:sz="0" w:space="0" w:color="auto"/>
            <w:left w:val="none" w:sz="0" w:space="0" w:color="auto"/>
            <w:bottom w:val="none" w:sz="0" w:space="0" w:color="auto"/>
            <w:right w:val="none" w:sz="0" w:space="0" w:color="auto"/>
          </w:divBdr>
        </w:div>
        <w:div w:id="1774982932">
          <w:marLeft w:val="480"/>
          <w:marRight w:val="0"/>
          <w:marTop w:val="0"/>
          <w:marBottom w:val="0"/>
          <w:divBdr>
            <w:top w:val="none" w:sz="0" w:space="0" w:color="auto"/>
            <w:left w:val="none" w:sz="0" w:space="0" w:color="auto"/>
            <w:bottom w:val="none" w:sz="0" w:space="0" w:color="auto"/>
            <w:right w:val="none" w:sz="0" w:space="0" w:color="auto"/>
          </w:divBdr>
        </w:div>
        <w:div w:id="1470786730">
          <w:marLeft w:val="480"/>
          <w:marRight w:val="0"/>
          <w:marTop w:val="0"/>
          <w:marBottom w:val="0"/>
          <w:divBdr>
            <w:top w:val="none" w:sz="0" w:space="0" w:color="auto"/>
            <w:left w:val="none" w:sz="0" w:space="0" w:color="auto"/>
            <w:bottom w:val="none" w:sz="0" w:space="0" w:color="auto"/>
            <w:right w:val="none" w:sz="0" w:space="0" w:color="auto"/>
          </w:divBdr>
        </w:div>
        <w:div w:id="1616591657">
          <w:marLeft w:val="480"/>
          <w:marRight w:val="0"/>
          <w:marTop w:val="0"/>
          <w:marBottom w:val="0"/>
          <w:divBdr>
            <w:top w:val="none" w:sz="0" w:space="0" w:color="auto"/>
            <w:left w:val="none" w:sz="0" w:space="0" w:color="auto"/>
            <w:bottom w:val="none" w:sz="0" w:space="0" w:color="auto"/>
            <w:right w:val="none" w:sz="0" w:space="0" w:color="auto"/>
          </w:divBdr>
        </w:div>
        <w:div w:id="848566300">
          <w:marLeft w:val="480"/>
          <w:marRight w:val="0"/>
          <w:marTop w:val="0"/>
          <w:marBottom w:val="0"/>
          <w:divBdr>
            <w:top w:val="none" w:sz="0" w:space="0" w:color="auto"/>
            <w:left w:val="none" w:sz="0" w:space="0" w:color="auto"/>
            <w:bottom w:val="none" w:sz="0" w:space="0" w:color="auto"/>
            <w:right w:val="none" w:sz="0" w:space="0" w:color="auto"/>
          </w:divBdr>
        </w:div>
        <w:div w:id="174079682">
          <w:marLeft w:val="480"/>
          <w:marRight w:val="0"/>
          <w:marTop w:val="0"/>
          <w:marBottom w:val="0"/>
          <w:divBdr>
            <w:top w:val="none" w:sz="0" w:space="0" w:color="auto"/>
            <w:left w:val="none" w:sz="0" w:space="0" w:color="auto"/>
            <w:bottom w:val="none" w:sz="0" w:space="0" w:color="auto"/>
            <w:right w:val="none" w:sz="0" w:space="0" w:color="auto"/>
          </w:divBdr>
        </w:div>
        <w:div w:id="711884551">
          <w:marLeft w:val="480"/>
          <w:marRight w:val="0"/>
          <w:marTop w:val="0"/>
          <w:marBottom w:val="0"/>
          <w:divBdr>
            <w:top w:val="none" w:sz="0" w:space="0" w:color="auto"/>
            <w:left w:val="none" w:sz="0" w:space="0" w:color="auto"/>
            <w:bottom w:val="none" w:sz="0" w:space="0" w:color="auto"/>
            <w:right w:val="none" w:sz="0" w:space="0" w:color="auto"/>
          </w:divBdr>
        </w:div>
        <w:div w:id="1650787346">
          <w:marLeft w:val="480"/>
          <w:marRight w:val="0"/>
          <w:marTop w:val="0"/>
          <w:marBottom w:val="0"/>
          <w:divBdr>
            <w:top w:val="none" w:sz="0" w:space="0" w:color="auto"/>
            <w:left w:val="none" w:sz="0" w:space="0" w:color="auto"/>
            <w:bottom w:val="none" w:sz="0" w:space="0" w:color="auto"/>
            <w:right w:val="none" w:sz="0" w:space="0" w:color="auto"/>
          </w:divBdr>
        </w:div>
        <w:div w:id="942495108">
          <w:marLeft w:val="480"/>
          <w:marRight w:val="0"/>
          <w:marTop w:val="0"/>
          <w:marBottom w:val="0"/>
          <w:divBdr>
            <w:top w:val="none" w:sz="0" w:space="0" w:color="auto"/>
            <w:left w:val="none" w:sz="0" w:space="0" w:color="auto"/>
            <w:bottom w:val="none" w:sz="0" w:space="0" w:color="auto"/>
            <w:right w:val="none" w:sz="0" w:space="0" w:color="auto"/>
          </w:divBdr>
        </w:div>
        <w:div w:id="987512999">
          <w:marLeft w:val="480"/>
          <w:marRight w:val="0"/>
          <w:marTop w:val="0"/>
          <w:marBottom w:val="0"/>
          <w:divBdr>
            <w:top w:val="none" w:sz="0" w:space="0" w:color="auto"/>
            <w:left w:val="none" w:sz="0" w:space="0" w:color="auto"/>
            <w:bottom w:val="none" w:sz="0" w:space="0" w:color="auto"/>
            <w:right w:val="none" w:sz="0" w:space="0" w:color="auto"/>
          </w:divBdr>
        </w:div>
        <w:div w:id="1509103143">
          <w:marLeft w:val="480"/>
          <w:marRight w:val="0"/>
          <w:marTop w:val="0"/>
          <w:marBottom w:val="0"/>
          <w:divBdr>
            <w:top w:val="none" w:sz="0" w:space="0" w:color="auto"/>
            <w:left w:val="none" w:sz="0" w:space="0" w:color="auto"/>
            <w:bottom w:val="none" w:sz="0" w:space="0" w:color="auto"/>
            <w:right w:val="none" w:sz="0" w:space="0" w:color="auto"/>
          </w:divBdr>
        </w:div>
        <w:div w:id="1610508445">
          <w:marLeft w:val="480"/>
          <w:marRight w:val="0"/>
          <w:marTop w:val="0"/>
          <w:marBottom w:val="0"/>
          <w:divBdr>
            <w:top w:val="none" w:sz="0" w:space="0" w:color="auto"/>
            <w:left w:val="none" w:sz="0" w:space="0" w:color="auto"/>
            <w:bottom w:val="none" w:sz="0" w:space="0" w:color="auto"/>
            <w:right w:val="none" w:sz="0" w:space="0" w:color="auto"/>
          </w:divBdr>
        </w:div>
        <w:div w:id="1782803595">
          <w:marLeft w:val="480"/>
          <w:marRight w:val="0"/>
          <w:marTop w:val="0"/>
          <w:marBottom w:val="0"/>
          <w:divBdr>
            <w:top w:val="none" w:sz="0" w:space="0" w:color="auto"/>
            <w:left w:val="none" w:sz="0" w:space="0" w:color="auto"/>
            <w:bottom w:val="none" w:sz="0" w:space="0" w:color="auto"/>
            <w:right w:val="none" w:sz="0" w:space="0" w:color="auto"/>
          </w:divBdr>
        </w:div>
        <w:div w:id="702825348">
          <w:marLeft w:val="480"/>
          <w:marRight w:val="0"/>
          <w:marTop w:val="0"/>
          <w:marBottom w:val="0"/>
          <w:divBdr>
            <w:top w:val="none" w:sz="0" w:space="0" w:color="auto"/>
            <w:left w:val="none" w:sz="0" w:space="0" w:color="auto"/>
            <w:bottom w:val="none" w:sz="0" w:space="0" w:color="auto"/>
            <w:right w:val="none" w:sz="0" w:space="0" w:color="auto"/>
          </w:divBdr>
        </w:div>
        <w:div w:id="1102728657">
          <w:marLeft w:val="480"/>
          <w:marRight w:val="0"/>
          <w:marTop w:val="0"/>
          <w:marBottom w:val="0"/>
          <w:divBdr>
            <w:top w:val="none" w:sz="0" w:space="0" w:color="auto"/>
            <w:left w:val="none" w:sz="0" w:space="0" w:color="auto"/>
            <w:bottom w:val="none" w:sz="0" w:space="0" w:color="auto"/>
            <w:right w:val="none" w:sz="0" w:space="0" w:color="auto"/>
          </w:divBdr>
        </w:div>
        <w:div w:id="2036996619">
          <w:marLeft w:val="480"/>
          <w:marRight w:val="0"/>
          <w:marTop w:val="0"/>
          <w:marBottom w:val="0"/>
          <w:divBdr>
            <w:top w:val="none" w:sz="0" w:space="0" w:color="auto"/>
            <w:left w:val="none" w:sz="0" w:space="0" w:color="auto"/>
            <w:bottom w:val="none" w:sz="0" w:space="0" w:color="auto"/>
            <w:right w:val="none" w:sz="0" w:space="0" w:color="auto"/>
          </w:divBdr>
        </w:div>
        <w:div w:id="636833831">
          <w:marLeft w:val="480"/>
          <w:marRight w:val="0"/>
          <w:marTop w:val="0"/>
          <w:marBottom w:val="0"/>
          <w:divBdr>
            <w:top w:val="none" w:sz="0" w:space="0" w:color="auto"/>
            <w:left w:val="none" w:sz="0" w:space="0" w:color="auto"/>
            <w:bottom w:val="none" w:sz="0" w:space="0" w:color="auto"/>
            <w:right w:val="none" w:sz="0" w:space="0" w:color="auto"/>
          </w:divBdr>
        </w:div>
        <w:div w:id="2094544369">
          <w:marLeft w:val="480"/>
          <w:marRight w:val="0"/>
          <w:marTop w:val="0"/>
          <w:marBottom w:val="0"/>
          <w:divBdr>
            <w:top w:val="none" w:sz="0" w:space="0" w:color="auto"/>
            <w:left w:val="none" w:sz="0" w:space="0" w:color="auto"/>
            <w:bottom w:val="none" w:sz="0" w:space="0" w:color="auto"/>
            <w:right w:val="none" w:sz="0" w:space="0" w:color="auto"/>
          </w:divBdr>
        </w:div>
        <w:div w:id="2045670757">
          <w:marLeft w:val="480"/>
          <w:marRight w:val="0"/>
          <w:marTop w:val="0"/>
          <w:marBottom w:val="0"/>
          <w:divBdr>
            <w:top w:val="none" w:sz="0" w:space="0" w:color="auto"/>
            <w:left w:val="none" w:sz="0" w:space="0" w:color="auto"/>
            <w:bottom w:val="none" w:sz="0" w:space="0" w:color="auto"/>
            <w:right w:val="none" w:sz="0" w:space="0" w:color="auto"/>
          </w:divBdr>
        </w:div>
        <w:div w:id="1361514605">
          <w:marLeft w:val="480"/>
          <w:marRight w:val="0"/>
          <w:marTop w:val="0"/>
          <w:marBottom w:val="0"/>
          <w:divBdr>
            <w:top w:val="none" w:sz="0" w:space="0" w:color="auto"/>
            <w:left w:val="none" w:sz="0" w:space="0" w:color="auto"/>
            <w:bottom w:val="none" w:sz="0" w:space="0" w:color="auto"/>
            <w:right w:val="none" w:sz="0" w:space="0" w:color="auto"/>
          </w:divBdr>
        </w:div>
        <w:div w:id="974140780">
          <w:marLeft w:val="480"/>
          <w:marRight w:val="0"/>
          <w:marTop w:val="0"/>
          <w:marBottom w:val="0"/>
          <w:divBdr>
            <w:top w:val="none" w:sz="0" w:space="0" w:color="auto"/>
            <w:left w:val="none" w:sz="0" w:space="0" w:color="auto"/>
            <w:bottom w:val="none" w:sz="0" w:space="0" w:color="auto"/>
            <w:right w:val="none" w:sz="0" w:space="0" w:color="auto"/>
          </w:divBdr>
        </w:div>
      </w:divsChild>
    </w:div>
    <w:div w:id="325280494">
      <w:bodyDiv w:val="1"/>
      <w:marLeft w:val="0"/>
      <w:marRight w:val="0"/>
      <w:marTop w:val="0"/>
      <w:marBottom w:val="0"/>
      <w:divBdr>
        <w:top w:val="none" w:sz="0" w:space="0" w:color="auto"/>
        <w:left w:val="none" w:sz="0" w:space="0" w:color="auto"/>
        <w:bottom w:val="none" w:sz="0" w:space="0" w:color="auto"/>
        <w:right w:val="none" w:sz="0" w:space="0" w:color="auto"/>
      </w:divBdr>
    </w:div>
    <w:div w:id="326396478">
      <w:bodyDiv w:val="1"/>
      <w:marLeft w:val="0"/>
      <w:marRight w:val="0"/>
      <w:marTop w:val="0"/>
      <w:marBottom w:val="0"/>
      <w:divBdr>
        <w:top w:val="none" w:sz="0" w:space="0" w:color="auto"/>
        <w:left w:val="none" w:sz="0" w:space="0" w:color="auto"/>
        <w:bottom w:val="none" w:sz="0" w:space="0" w:color="auto"/>
        <w:right w:val="none" w:sz="0" w:space="0" w:color="auto"/>
      </w:divBdr>
    </w:div>
    <w:div w:id="326979109">
      <w:bodyDiv w:val="1"/>
      <w:marLeft w:val="0"/>
      <w:marRight w:val="0"/>
      <w:marTop w:val="0"/>
      <w:marBottom w:val="0"/>
      <w:divBdr>
        <w:top w:val="none" w:sz="0" w:space="0" w:color="auto"/>
        <w:left w:val="none" w:sz="0" w:space="0" w:color="auto"/>
        <w:bottom w:val="none" w:sz="0" w:space="0" w:color="auto"/>
        <w:right w:val="none" w:sz="0" w:space="0" w:color="auto"/>
      </w:divBdr>
    </w:div>
    <w:div w:id="327635166">
      <w:bodyDiv w:val="1"/>
      <w:marLeft w:val="0"/>
      <w:marRight w:val="0"/>
      <w:marTop w:val="0"/>
      <w:marBottom w:val="0"/>
      <w:divBdr>
        <w:top w:val="none" w:sz="0" w:space="0" w:color="auto"/>
        <w:left w:val="none" w:sz="0" w:space="0" w:color="auto"/>
        <w:bottom w:val="none" w:sz="0" w:space="0" w:color="auto"/>
        <w:right w:val="none" w:sz="0" w:space="0" w:color="auto"/>
      </w:divBdr>
    </w:div>
    <w:div w:id="328140604">
      <w:bodyDiv w:val="1"/>
      <w:marLeft w:val="0"/>
      <w:marRight w:val="0"/>
      <w:marTop w:val="0"/>
      <w:marBottom w:val="0"/>
      <w:divBdr>
        <w:top w:val="none" w:sz="0" w:space="0" w:color="auto"/>
        <w:left w:val="none" w:sz="0" w:space="0" w:color="auto"/>
        <w:bottom w:val="none" w:sz="0" w:space="0" w:color="auto"/>
        <w:right w:val="none" w:sz="0" w:space="0" w:color="auto"/>
      </w:divBdr>
    </w:div>
    <w:div w:id="328411177">
      <w:bodyDiv w:val="1"/>
      <w:marLeft w:val="0"/>
      <w:marRight w:val="0"/>
      <w:marTop w:val="0"/>
      <w:marBottom w:val="0"/>
      <w:divBdr>
        <w:top w:val="none" w:sz="0" w:space="0" w:color="auto"/>
        <w:left w:val="none" w:sz="0" w:space="0" w:color="auto"/>
        <w:bottom w:val="none" w:sz="0" w:space="0" w:color="auto"/>
        <w:right w:val="none" w:sz="0" w:space="0" w:color="auto"/>
      </w:divBdr>
    </w:div>
    <w:div w:id="328599804">
      <w:bodyDiv w:val="1"/>
      <w:marLeft w:val="0"/>
      <w:marRight w:val="0"/>
      <w:marTop w:val="0"/>
      <w:marBottom w:val="0"/>
      <w:divBdr>
        <w:top w:val="none" w:sz="0" w:space="0" w:color="auto"/>
        <w:left w:val="none" w:sz="0" w:space="0" w:color="auto"/>
        <w:bottom w:val="none" w:sz="0" w:space="0" w:color="auto"/>
        <w:right w:val="none" w:sz="0" w:space="0" w:color="auto"/>
      </w:divBdr>
    </w:div>
    <w:div w:id="328601604">
      <w:bodyDiv w:val="1"/>
      <w:marLeft w:val="0"/>
      <w:marRight w:val="0"/>
      <w:marTop w:val="0"/>
      <w:marBottom w:val="0"/>
      <w:divBdr>
        <w:top w:val="none" w:sz="0" w:space="0" w:color="auto"/>
        <w:left w:val="none" w:sz="0" w:space="0" w:color="auto"/>
        <w:bottom w:val="none" w:sz="0" w:space="0" w:color="auto"/>
        <w:right w:val="none" w:sz="0" w:space="0" w:color="auto"/>
      </w:divBdr>
    </w:div>
    <w:div w:id="330450121">
      <w:bodyDiv w:val="1"/>
      <w:marLeft w:val="0"/>
      <w:marRight w:val="0"/>
      <w:marTop w:val="0"/>
      <w:marBottom w:val="0"/>
      <w:divBdr>
        <w:top w:val="none" w:sz="0" w:space="0" w:color="auto"/>
        <w:left w:val="none" w:sz="0" w:space="0" w:color="auto"/>
        <w:bottom w:val="none" w:sz="0" w:space="0" w:color="auto"/>
        <w:right w:val="none" w:sz="0" w:space="0" w:color="auto"/>
      </w:divBdr>
      <w:divsChild>
        <w:div w:id="333610669">
          <w:marLeft w:val="480"/>
          <w:marRight w:val="0"/>
          <w:marTop w:val="0"/>
          <w:marBottom w:val="0"/>
          <w:divBdr>
            <w:top w:val="none" w:sz="0" w:space="0" w:color="auto"/>
            <w:left w:val="none" w:sz="0" w:space="0" w:color="auto"/>
            <w:bottom w:val="none" w:sz="0" w:space="0" w:color="auto"/>
            <w:right w:val="none" w:sz="0" w:space="0" w:color="auto"/>
          </w:divBdr>
        </w:div>
        <w:div w:id="1482379657">
          <w:marLeft w:val="480"/>
          <w:marRight w:val="0"/>
          <w:marTop w:val="0"/>
          <w:marBottom w:val="0"/>
          <w:divBdr>
            <w:top w:val="none" w:sz="0" w:space="0" w:color="auto"/>
            <w:left w:val="none" w:sz="0" w:space="0" w:color="auto"/>
            <w:bottom w:val="none" w:sz="0" w:space="0" w:color="auto"/>
            <w:right w:val="none" w:sz="0" w:space="0" w:color="auto"/>
          </w:divBdr>
        </w:div>
        <w:div w:id="275137137">
          <w:marLeft w:val="480"/>
          <w:marRight w:val="0"/>
          <w:marTop w:val="0"/>
          <w:marBottom w:val="0"/>
          <w:divBdr>
            <w:top w:val="none" w:sz="0" w:space="0" w:color="auto"/>
            <w:left w:val="none" w:sz="0" w:space="0" w:color="auto"/>
            <w:bottom w:val="none" w:sz="0" w:space="0" w:color="auto"/>
            <w:right w:val="none" w:sz="0" w:space="0" w:color="auto"/>
          </w:divBdr>
        </w:div>
        <w:div w:id="162477265">
          <w:marLeft w:val="480"/>
          <w:marRight w:val="0"/>
          <w:marTop w:val="0"/>
          <w:marBottom w:val="0"/>
          <w:divBdr>
            <w:top w:val="none" w:sz="0" w:space="0" w:color="auto"/>
            <w:left w:val="none" w:sz="0" w:space="0" w:color="auto"/>
            <w:bottom w:val="none" w:sz="0" w:space="0" w:color="auto"/>
            <w:right w:val="none" w:sz="0" w:space="0" w:color="auto"/>
          </w:divBdr>
        </w:div>
        <w:div w:id="1562668062">
          <w:marLeft w:val="480"/>
          <w:marRight w:val="0"/>
          <w:marTop w:val="0"/>
          <w:marBottom w:val="0"/>
          <w:divBdr>
            <w:top w:val="none" w:sz="0" w:space="0" w:color="auto"/>
            <w:left w:val="none" w:sz="0" w:space="0" w:color="auto"/>
            <w:bottom w:val="none" w:sz="0" w:space="0" w:color="auto"/>
            <w:right w:val="none" w:sz="0" w:space="0" w:color="auto"/>
          </w:divBdr>
        </w:div>
        <w:div w:id="1708528590">
          <w:marLeft w:val="480"/>
          <w:marRight w:val="0"/>
          <w:marTop w:val="0"/>
          <w:marBottom w:val="0"/>
          <w:divBdr>
            <w:top w:val="none" w:sz="0" w:space="0" w:color="auto"/>
            <w:left w:val="none" w:sz="0" w:space="0" w:color="auto"/>
            <w:bottom w:val="none" w:sz="0" w:space="0" w:color="auto"/>
            <w:right w:val="none" w:sz="0" w:space="0" w:color="auto"/>
          </w:divBdr>
        </w:div>
        <w:div w:id="1261796170">
          <w:marLeft w:val="480"/>
          <w:marRight w:val="0"/>
          <w:marTop w:val="0"/>
          <w:marBottom w:val="0"/>
          <w:divBdr>
            <w:top w:val="none" w:sz="0" w:space="0" w:color="auto"/>
            <w:left w:val="none" w:sz="0" w:space="0" w:color="auto"/>
            <w:bottom w:val="none" w:sz="0" w:space="0" w:color="auto"/>
            <w:right w:val="none" w:sz="0" w:space="0" w:color="auto"/>
          </w:divBdr>
        </w:div>
        <w:div w:id="1853377298">
          <w:marLeft w:val="480"/>
          <w:marRight w:val="0"/>
          <w:marTop w:val="0"/>
          <w:marBottom w:val="0"/>
          <w:divBdr>
            <w:top w:val="none" w:sz="0" w:space="0" w:color="auto"/>
            <w:left w:val="none" w:sz="0" w:space="0" w:color="auto"/>
            <w:bottom w:val="none" w:sz="0" w:space="0" w:color="auto"/>
            <w:right w:val="none" w:sz="0" w:space="0" w:color="auto"/>
          </w:divBdr>
        </w:div>
        <w:div w:id="2104763899">
          <w:marLeft w:val="480"/>
          <w:marRight w:val="0"/>
          <w:marTop w:val="0"/>
          <w:marBottom w:val="0"/>
          <w:divBdr>
            <w:top w:val="none" w:sz="0" w:space="0" w:color="auto"/>
            <w:left w:val="none" w:sz="0" w:space="0" w:color="auto"/>
            <w:bottom w:val="none" w:sz="0" w:space="0" w:color="auto"/>
            <w:right w:val="none" w:sz="0" w:space="0" w:color="auto"/>
          </w:divBdr>
        </w:div>
        <w:div w:id="675574173">
          <w:marLeft w:val="480"/>
          <w:marRight w:val="0"/>
          <w:marTop w:val="0"/>
          <w:marBottom w:val="0"/>
          <w:divBdr>
            <w:top w:val="none" w:sz="0" w:space="0" w:color="auto"/>
            <w:left w:val="none" w:sz="0" w:space="0" w:color="auto"/>
            <w:bottom w:val="none" w:sz="0" w:space="0" w:color="auto"/>
            <w:right w:val="none" w:sz="0" w:space="0" w:color="auto"/>
          </w:divBdr>
        </w:div>
        <w:div w:id="1315255101">
          <w:marLeft w:val="480"/>
          <w:marRight w:val="0"/>
          <w:marTop w:val="0"/>
          <w:marBottom w:val="0"/>
          <w:divBdr>
            <w:top w:val="none" w:sz="0" w:space="0" w:color="auto"/>
            <w:left w:val="none" w:sz="0" w:space="0" w:color="auto"/>
            <w:bottom w:val="none" w:sz="0" w:space="0" w:color="auto"/>
            <w:right w:val="none" w:sz="0" w:space="0" w:color="auto"/>
          </w:divBdr>
        </w:div>
        <w:div w:id="916406562">
          <w:marLeft w:val="480"/>
          <w:marRight w:val="0"/>
          <w:marTop w:val="0"/>
          <w:marBottom w:val="0"/>
          <w:divBdr>
            <w:top w:val="none" w:sz="0" w:space="0" w:color="auto"/>
            <w:left w:val="none" w:sz="0" w:space="0" w:color="auto"/>
            <w:bottom w:val="none" w:sz="0" w:space="0" w:color="auto"/>
            <w:right w:val="none" w:sz="0" w:space="0" w:color="auto"/>
          </w:divBdr>
        </w:div>
        <w:div w:id="1401171978">
          <w:marLeft w:val="480"/>
          <w:marRight w:val="0"/>
          <w:marTop w:val="0"/>
          <w:marBottom w:val="0"/>
          <w:divBdr>
            <w:top w:val="none" w:sz="0" w:space="0" w:color="auto"/>
            <w:left w:val="none" w:sz="0" w:space="0" w:color="auto"/>
            <w:bottom w:val="none" w:sz="0" w:space="0" w:color="auto"/>
            <w:right w:val="none" w:sz="0" w:space="0" w:color="auto"/>
          </w:divBdr>
        </w:div>
        <w:div w:id="1945922877">
          <w:marLeft w:val="480"/>
          <w:marRight w:val="0"/>
          <w:marTop w:val="0"/>
          <w:marBottom w:val="0"/>
          <w:divBdr>
            <w:top w:val="none" w:sz="0" w:space="0" w:color="auto"/>
            <w:left w:val="none" w:sz="0" w:space="0" w:color="auto"/>
            <w:bottom w:val="none" w:sz="0" w:space="0" w:color="auto"/>
            <w:right w:val="none" w:sz="0" w:space="0" w:color="auto"/>
          </w:divBdr>
        </w:div>
        <w:div w:id="1495024032">
          <w:marLeft w:val="480"/>
          <w:marRight w:val="0"/>
          <w:marTop w:val="0"/>
          <w:marBottom w:val="0"/>
          <w:divBdr>
            <w:top w:val="none" w:sz="0" w:space="0" w:color="auto"/>
            <w:left w:val="none" w:sz="0" w:space="0" w:color="auto"/>
            <w:bottom w:val="none" w:sz="0" w:space="0" w:color="auto"/>
            <w:right w:val="none" w:sz="0" w:space="0" w:color="auto"/>
          </w:divBdr>
        </w:div>
        <w:div w:id="662511824">
          <w:marLeft w:val="480"/>
          <w:marRight w:val="0"/>
          <w:marTop w:val="0"/>
          <w:marBottom w:val="0"/>
          <w:divBdr>
            <w:top w:val="none" w:sz="0" w:space="0" w:color="auto"/>
            <w:left w:val="none" w:sz="0" w:space="0" w:color="auto"/>
            <w:bottom w:val="none" w:sz="0" w:space="0" w:color="auto"/>
            <w:right w:val="none" w:sz="0" w:space="0" w:color="auto"/>
          </w:divBdr>
        </w:div>
        <w:div w:id="1818375980">
          <w:marLeft w:val="480"/>
          <w:marRight w:val="0"/>
          <w:marTop w:val="0"/>
          <w:marBottom w:val="0"/>
          <w:divBdr>
            <w:top w:val="none" w:sz="0" w:space="0" w:color="auto"/>
            <w:left w:val="none" w:sz="0" w:space="0" w:color="auto"/>
            <w:bottom w:val="none" w:sz="0" w:space="0" w:color="auto"/>
            <w:right w:val="none" w:sz="0" w:space="0" w:color="auto"/>
          </w:divBdr>
        </w:div>
        <w:div w:id="456947222">
          <w:marLeft w:val="480"/>
          <w:marRight w:val="0"/>
          <w:marTop w:val="0"/>
          <w:marBottom w:val="0"/>
          <w:divBdr>
            <w:top w:val="none" w:sz="0" w:space="0" w:color="auto"/>
            <w:left w:val="none" w:sz="0" w:space="0" w:color="auto"/>
            <w:bottom w:val="none" w:sz="0" w:space="0" w:color="auto"/>
            <w:right w:val="none" w:sz="0" w:space="0" w:color="auto"/>
          </w:divBdr>
        </w:div>
        <w:div w:id="1279138543">
          <w:marLeft w:val="480"/>
          <w:marRight w:val="0"/>
          <w:marTop w:val="0"/>
          <w:marBottom w:val="0"/>
          <w:divBdr>
            <w:top w:val="none" w:sz="0" w:space="0" w:color="auto"/>
            <w:left w:val="none" w:sz="0" w:space="0" w:color="auto"/>
            <w:bottom w:val="none" w:sz="0" w:space="0" w:color="auto"/>
            <w:right w:val="none" w:sz="0" w:space="0" w:color="auto"/>
          </w:divBdr>
        </w:div>
        <w:div w:id="1068382698">
          <w:marLeft w:val="480"/>
          <w:marRight w:val="0"/>
          <w:marTop w:val="0"/>
          <w:marBottom w:val="0"/>
          <w:divBdr>
            <w:top w:val="none" w:sz="0" w:space="0" w:color="auto"/>
            <w:left w:val="none" w:sz="0" w:space="0" w:color="auto"/>
            <w:bottom w:val="none" w:sz="0" w:space="0" w:color="auto"/>
            <w:right w:val="none" w:sz="0" w:space="0" w:color="auto"/>
          </w:divBdr>
        </w:div>
        <w:div w:id="1372683051">
          <w:marLeft w:val="480"/>
          <w:marRight w:val="0"/>
          <w:marTop w:val="0"/>
          <w:marBottom w:val="0"/>
          <w:divBdr>
            <w:top w:val="none" w:sz="0" w:space="0" w:color="auto"/>
            <w:left w:val="none" w:sz="0" w:space="0" w:color="auto"/>
            <w:bottom w:val="none" w:sz="0" w:space="0" w:color="auto"/>
            <w:right w:val="none" w:sz="0" w:space="0" w:color="auto"/>
          </w:divBdr>
        </w:div>
        <w:div w:id="1373194650">
          <w:marLeft w:val="480"/>
          <w:marRight w:val="0"/>
          <w:marTop w:val="0"/>
          <w:marBottom w:val="0"/>
          <w:divBdr>
            <w:top w:val="none" w:sz="0" w:space="0" w:color="auto"/>
            <w:left w:val="none" w:sz="0" w:space="0" w:color="auto"/>
            <w:bottom w:val="none" w:sz="0" w:space="0" w:color="auto"/>
            <w:right w:val="none" w:sz="0" w:space="0" w:color="auto"/>
          </w:divBdr>
        </w:div>
        <w:div w:id="731194873">
          <w:marLeft w:val="480"/>
          <w:marRight w:val="0"/>
          <w:marTop w:val="0"/>
          <w:marBottom w:val="0"/>
          <w:divBdr>
            <w:top w:val="none" w:sz="0" w:space="0" w:color="auto"/>
            <w:left w:val="none" w:sz="0" w:space="0" w:color="auto"/>
            <w:bottom w:val="none" w:sz="0" w:space="0" w:color="auto"/>
            <w:right w:val="none" w:sz="0" w:space="0" w:color="auto"/>
          </w:divBdr>
        </w:div>
        <w:div w:id="1205363067">
          <w:marLeft w:val="480"/>
          <w:marRight w:val="0"/>
          <w:marTop w:val="0"/>
          <w:marBottom w:val="0"/>
          <w:divBdr>
            <w:top w:val="none" w:sz="0" w:space="0" w:color="auto"/>
            <w:left w:val="none" w:sz="0" w:space="0" w:color="auto"/>
            <w:bottom w:val="none" w:sz="0" w:space="0" w:color="auto"/>
            <w:right w:val="none" w:sz="0" w:space="0" w:color="auto"/>
          </w:divBdr>
        </w:div>
        <w:div w:id="1637250080">
          <w:marLeft w:val="480"/>
          <w:marRight w:val="0"/>
          <w:marTop w:val="0"/>
          <w:marBottom w:val="0"/>
          <w:divBdr>
            <w:top w:val="none" w:sz="0" w:space="0" w:color="auto"/>
            <w:left w:val="none" w:sz="0" w:space="0" w:color="auto"/>
            <w:bottom w:val="none" w:sz="0" w:space="0" w:color="auto"/>
            <w:right w:val="none" w:sz="0" w:space="0" w:color="auto"/>
          </w:divBdr>
        </w:div>
      </w:divsChild>
    </w:div>
    <w:div w:id="331298531">
      <w:bodyDiv w:val="1"/>
      <w:marLeft w:val="0"/>
      <w:marRight w:val="0"/>
      <w:marTop w:val="0"/>
      <w:marBottom w:val="0"/>
      <w:divBdr>
        <w:top w:val="none" w:sz="0" w:space="0" w:color="auto"/>
        <w:left w:val="none" w:sz="0" w:space="0" w:color="auto"/>
        <w:bottom w:val="none" w:sz="0" w:space="0" w:color="auto"/>
        <w:right w:val="none" w:sz="0" w:space="0" w:color="auto"/>
      </w:divBdr>
    </w:div>
    <w:div w:id="331496085">
      <w:bodyDiv w:val="1"/>
      <w:marLeft w:val="0"/>
      <w:marRight w:val="0"/>
      <w:marTop w:val="0"/>
      <w:marBottom w:val="0"/>
      <w:divBdr>
        <w:top w:val="none" w:sz="0" w:space="0" w:color="auto"/>
        <w:left w:val="none" w:sz="0" w:space="0" w:color="auto"/>
        <w:bottom w:val="none" w:sz="0" w:space="0" w:color="auto"/>
        <w:right w:val="none" w:sz="0" w:space="0" w:color="auto"/>
      </w:divBdr>
    </w:div>
    <w:div w:id="331765208">
      <w:bodyDiv w:val="1"/>
      <w:marLeft w:val="0"/>
      <w:marRight w:val="0"/>
      <w:marTop w:val="0"/>
      <w:marBottom w:val="0"/>
      <w:divBdr>
        <w:top w:val="none" w:sz="0" w:space="0" w:color="auto"/>
        <w:left w:val="none" w:sz="0" w:space="0" w:color="auto"/>
        <w:bottom w:val="none" w:sz="0" w:space="0" w:color="auto"/>
        <w:right w:val="none" w:sz="0" w:space="0" w:color="auto"/>
      </w:divBdr>
    </w:div>
    <w:div w:id="331839881">
      <w:bodyDiv w:val="1"/>
      <w:marLeft w:val="0"/>
      <w:marRight w:val="0"/>
      <w:marTop w:val="0"/>
      <w:marBottom w:val="0"/>
      <w:divBdr>
        <w:top w:val="none" w:sz="0" w:space="0" w:color="auto"/>
        <w:left w:val="none" w:sz="0" w:space="0" w:color="auto"/>
        <w:bottom w:val="none" w:sz="0" w:space="0" w:color="auto"/>
        <w:right w:val="none" w:sz="0" w:space="0" w:color="auto"/>
      </w:divBdr>
    </w:div>
    <w:div w:id="332223511">
      <w:bodyDiv w:val="1"/>
      <w:marLeft w:val="0"/>
      <w:marRight w:val="0"/>
      <w:marTop w:val="0"/>
      <w:marBottom w:val="0"/>
      <w:divBdr>
        <w:top w:val="none" w:sz="0" w:space="0" w:color="auto"/>
        <w:left w:val="none" w:sz="0" w:space="0" w:color="auto"/>
        <w:bottom w:val="none" w:sz="0" w:space="0" w:color="auto"/>
        <w:right w:val="none" w:sz="0" w:space="0" w:color="auto"/>
      </w:divBdr>
    </w:div>
    <w:div w:id="333071919">
      <w:bodyDiv w:val="1"/>
      <w:marLeft w:val="0"/>
      <w:marRight w:val="0"/>
      <w:marTop w:val="0"/>
      <w:marBottom w:val="0"/>
      <w:divBdr>
        <w:top w:val="none" w:sz="0" w:space="0" w:color="auto"/>
        <w:left w:val="none" w:sz="0" w:space="0" w:color="auto"/>
        <w:bottom w:val="none" w:sz="0" w:space="0" w:color="auto"/>
        <w:right w:val="none" w:sz="0" w:space="0" w:color="auto"/>
      </w:divBdr>
      <w:divsChild>
        <w:div w:id="1062406717">
          <w:marLeft w:val="480"/>
          <w:marRight w:val="0"/>
          <w:marTop w:val="0"/>
          <w:marBottom w:val="0"/>
          <w:divBdr>
            <w:top w:val="none" w:sz="0" w:space="0" w:color="auto"/>
            <w:left w:val="none" w:sz="0" w:space="0" w:color="auto"/>
            <w:bottom w:val="none" w:sz="0" w:space="0" w:color="auto"/>
            <w:right w:val="none" w:sz="0" w:space="0" w:color="auto"/>
          </w:divBdr>
        </w:div>
        <w:div w:id="1369985196">
          <w:marLeft w:val="480"/>
          <w:marRight w:val="0"/>
          <w:marTop w:val="0"/>
          <w:marBottom w:val="0"/>
          <w:divBdr>
            <w:top w:val="none" w:sz="0" w:space="0" w:color="auto"/>
            <w:left w:val="none" w:sz="0" w:space="0" w:color="auto"/>
            <w:bottom w:val="none" w:sz="0" w:space="0" w:color="auto"/>
            <w:right w:val="none" w:sz="0" w:space="0" w:color="auto"/>
          </w:divBdr>
        </w:div>
        <w:div w:id="2088140252">
          <w:marLeft w:val="480"/>
          <w:marRight w:val="0"/>
          <w:marTop w:val="0"/>
          <w:marBottom w:val="0"/>
          <w:divBdr>
            <w:top w:val="none" w:sz="0" w:space="0" w:color="auto"/>
            <w:left w:val="none" w:sz="0" w:space="0" w:color="auto"/>
            <w:bottom w:val="none" w:sz="0" w:space="0" w:color="auto"/>
            <w:right w:val="none" w:sz="0" w:space="0" w:color="auto"/>
          </w:divBdr>
        </w:div>
        <w:div w:id="548229012">
          <w:marLeft w:val="480"/>
          <w:marRight w:val="0"/>
          <w:marTop w:val="0"/>
          <w:marBottom w:val="0"/>
          <w:divBdr>
            <w:top w:val="none" w:sz="0" w:space="0" w:color="auto"/>
            <w:left w:val="none" w:sz="0" w:space="0" w:color="auto"/>
            <w:bottom w:val="none" w:sz="0" w:space="0" w:color="auto"/>
            <w:right w:val="none" w:sz="0" w:space="0" w:color="auto"/>
          </w:divBdr>
        </w:div>
        <w:div w:id="1997413347">
          <w:marLeft w:val="480"/>
          <w:marRight w:val="0"/>
          <w:marTop w:val="0"/>
          <w:marBottom w:val="0"/>
          <w:divBdr>
            <w:top w:val="none" w:sz="0" w:space="0" w:color="auto"/>
            <w:left w:val="none" w:sz="0" w:space="0" w:color="auto"/>
            <w:bottom w:val="none" w:sz="0" w:space="0" w:color="auto"/>
            <w:right w:val="none" w:sz="0" w:space="0" w:color="auto"/>
          </w:divBdr>
        </w:div>
        <w:div w:id="1991052292">
          <w:marLeft w:val="480"/>
          <w:marRight w:val="0"/>
          <w:marTop w:val="0"/>
          <w:marBottom w:val="0"/>
          <w:divBdr>
            <w:top w:val="none" w:sz="0" w:space="0" w:color="auto"/>
            <w:left w:val="none" w:sz="0" w:space="0" w:color="auto"/>
            <w:bottom w:val="none" w:sz="0" w:space="0" w:color="auto"/>
            <w:right w:val="none" w:sz="0" w:space="0" w:color="auto"/>
          </w:divBdr>
        </w:div>
        <w:div w:id="2130732265">
          <w:marLeft w:val="480"/>
          <w:marRight w:val="0"/>
          <w:marTop w:val="0"/>
          <w:marBottom w:val="0"/>
          <w:divBdr>
            <w:top w:val="none" w:sz="0" w:space="0" w:color="auto"/>
            <w:left w:val="none" w:sz="0" w:space="0" w:color="auto"/>
            <w:bottom w:val="none" w:sz="0" w:space="0" w:color="auto"/>
            <w:right w:val="none" w:sz="0" w:space="0" w:color="auto"/>
          </w:divBdr>
        </w:div>
        <w:div w:id="1536693702">
          <w:marLeft w:val="480"/>
          <w:marRight w:val="0"/>
          <w:marTop w:val="0"/>
          <w:marBottom w:val="0"/>
          <w:divBdr>
            <w:top w:val="none" w:sz="0" w:space="0" w:color="auto"/>
            <w:left w:val="none" w:sz="0" w:space="0" w:color="auto"/>
            <w:bottom w:val="none" w:sz="0" w:space="0" w:color="auto"/>
            <w:right w:val="none" w:sz="0" w:space="0" w:color="auto"/>
          </w:divBdr>
        </w:div>
        <w:div w:id="1510751593">
          <w:marLeft w:val="480"/>
          <w:marRight w:val="0"/>
          <w:marTop w:val="0"/>
          <w:marBottom w:val="0"/>
          <w:divBdr>
            <w:top w:val="none" w:sz="0" w:space="0" w:color="auto"/>
            <w:left w:val="none" w:sz="0" w:space="0" w:color="auto"/>
            <w:bottom w:val="none" w:sz="0" w:space="0" w:color="auto"/>
            <w:right w:val="none" w:sz="0" w:space="0" w:color="auto"/>
          </w:divBdr>
        </w:div>
        <w:div w:id="2066030590">
          <w:marLeft w:val="480"/>
          <w:marRight w:val="0"/>
          <w:marTop w:val="0"/>
          <w:marBottom w:val="0"/>
          <w:divBdr>
            <w:top w:val="none" w:sz="0" w:space="0" w:color="auto"/>
            <w:left w:val="none" w:sz="0" w:space="0" w:color="auto"/>
            <w:bottom w:val="none" w:sz="0" w:space="0" w:color="auto"/>
            <w:right w:val="none" w:sz="0" w:space="0" w:color="auto"/>
          </w:divBdr>
        </w:div>
        <w:div w:id="1833520860">
          <w:marLeft w:val="480"/>
          <w:marRight w:val="0"/>
          <w:marTop w:val="0"/>
          <w:marBottom w:val="0"/>
          <w:divBdr>
            <w:top w:val="none" w:sz="0" w:space="0" w:color="auto"/>
            <w:left w:val="none" w:sz="0" w:space="0" w:color="auto"/>
            <w:bottom w:val="none" w:sz="0" w:space="0" w:color="auto"/>
            <w:right w:val="none" w:sz="0" w:space="0" w:color="auto"/>
          </w:divBdr>
        </w:div>
        <w:div w:id="1970239981">
          <w:marLeft w:val="480"/>
          <w:marRight w:val="0"/>
          <w:marTop w:val="0"/>
          <w:marBottom w:val="0"/>
          <w:divBdr>
            <w:top w:val="none" w:sz="0" w:space="0" w:color="auto"/>
            <w:left w:val="none" w:sz="0" w:space="0" w:color="auto"/>
            <w:bottom w:val="none" w:sz="0" w:space="0" w:color="auto"/>
            <w:right w:val="none" w:sz="0" w:space="0" w:color="auto"/>
          </w:divBdr>
        </w:div>
        <w:div w:id="343553965">
          <w:marLeft w:val="480"/>
          <w:marRight w:val="0"/>
          <w:marTop w:val="0"/>
          <w:marBottom w:val="0"/>
          <w:divBdr>
            <w:top w:val="none" w:sz="0" w:space="0" w:color="auto"/>
            <w:left w:val="none" w:sz="0" w:space="0" w:color="auto"/>
            <w:bottom w:val="none" w:sz="0" w:space="0" w:color="auto"/>
            <w:right w:val="none" w:sz="0" w:space="0" w:color="auto"/>
          </w:divBdr>
        </w:div>
        <w:div w:id="303433990">
          <w:marLeft w:val="480"/>
          <w:marRight w:val="0"/>
          <w:marTop w:val="0"/>
          <w:marBottom w:val="0"/>
          <w:divBdr>
            <w:top w:val="none" w:sz="0" w:space="0" w:color="auto"/>
            <w:left w:val="none" w:sz="0" w:space="0" w:color="auto"/>
            <w:bottom w:val="none" w:sz="0" w:space="0" w:color="auto"/>
            <w:right w:val="none" w:sz="0" w:space="0" w:color="auto"/>
          </w:divBdr>
        </w:div>
        <w:div w:id="849494027">
          <w:marLeft w:val="480"/>
          <w:marRight w:val="0"/>
          <w:marTop w:val="0"/>
          <w:marBottom w:val="0"/>
          <w:divBdr>
            <w:top w:val="none" w:sz="0" w:space="0" w:color="auto"/>
            <w:left w:val="none" w:sz="0" w:space="0" w:color="auto"/>
            <w:bottom w:val="none" w:sz="0" w:space="0" w:color="auto"/>
            <w:right w:val="none" w:sz="0" w:space="0" w:color="auto"/>
          </w:divBdr>
        </w:div>
        <w:div w:id="2139567693">
          <w:marLeft w:val="480"/>
          <w:marRight w:val="0"/>
          <w:marTop w:val="0"/>
          <w:marBottom w:val="0"/>
          <w:divBdr>
            <w:top w:val="none" w:sz="0" w:space="0" w:color="auto"/>
            <w:left w:val="none" w:sz="0" w:space="0" w:color="auto"/>
            <w:bottom w:val="none" w:sz="0" w:space="0" w:color="auto"/>
            <w:right w:val="none" w:sz="0" w:space="0" w:color="auto"/>
          </w:divBdr>
        </w:div>
        <w:div w:id="1379403057">
          <w:marLeft w:val="480"/>
          <w:marRight w:val="0"/>
          <w:marTop w:val="0"/>
          <w:marBottom w:val="0"/>
          <w:divBdr>
            <w:top w:val="none" w:sz="0" w:space="0" w:color="auto"/>
            <w:left w:val="none" w:sz="0" w:space="0" w:color="auto"/>
            <w:bottom w:val="none" w:sz="0" w:space="0" w:color="auto"/>
            <w:right w:val="none" w:sz="0" w:space="0" w:color="auto"/>
          </w:divBdr>
        </w:div>
        <w:div w:id="849224067">
          <w:marLeft w:val="480"/>
          <w:marRight w:val="0"/>
          <w:marTop w:val="0"/>
          <w:marBottom w:val="0"/>
          <w:divBdr>
            <w:top w:val="none" w:sz="0" w:space="0" w:color="auto"/>
            <w:left w:val="none" w:sz="0" w:space="0" w:color="auto"/>
            <w:bottom w:val="none" w:sz="0" w:space="0" w:color="auto"/>
            <w:right w:val="none" w:sz="0" w:space="0" w:color="auto"/>
          </w:divBdr>
        </w:div>
        <w:div w:id="1022898099">
          <w:marLeft w:val="480"/>
          <w:marRight w:val="0"/>
          <w:marTop w:val="0"/>
          <w:marBottom w:val="0"/>
          <w:divBdr>
            <w:top w:val="none" w:sz="0" w:space="0" w:color="auto"/>
            <w:left w:val="none" w:sz="0" w:space="0" w:color="auto"/>
            <w:bottom w:val="none" w:sz="0" w:space="0" w:color="auto"/>
            <w:right w:val="none" w:sz="0" w:space="0" w:color="auto"/>
          </w:divBdr>
        </w:div>
        <w:div w:id="2127002249">
          <w:marLeft w:val="480"/>
          <w:marRight w:val="0"/>
          <w:marTop w:val="0"/>
          <w:marBottom w:val="0"/>
          <w:divBdr>
            <w:top w:val="none" w:sz="0" w:space="0" w:color="auto"/>
            <w:left w:val="none" w:sz="0" w:space="0" w:color="auto"/>
            <w:bottom w:val="none" w:sz="0" w:space="0" w:color="auto"/>
            <w:right w:val="none" w:sz="0" w:space="0" w:color="auto"/>
          </w:divBdr>
        </w:div>
        <w:div w:id="1973510271">
          <w:marLeft w:val="480"/>
          <w:marRight w:val="0"/>
          <w:marTop w:val="0"/>
          <w:marBottom w:val="0"/>
          <w:divBdr>
            <w:top w:val="none" w:sz="0" w:space="0" w:color="auto"/>
            <w:left w:val="none" w:sz="0" w:space="0" w:color="auto"/>
            <w:bottom w:val="none" w:sz="0" w:space="0" w:color="auto"/>
            <w:right w:val="none" w:sz="0" w:space="0" w:color="auto"/>
          </w:divBdr>
        </w:div>
        <w:div w:id="191457203">
          <w:marLeft w:val="480"/>
          <w:marRight w:val="0"/>
          <w:marTop w:val="0"/>
          <w:marBottom w:val="0"/>
          <w:divBdr>
            <w:top w:val="none" w:sz="0" w:space="0" w:color="auto"/>
            <w:left w:val="none" w:sz="0" w:space="0" w:color="auto"/>
            <w:bottom w:val="none" w:sz="0" w:space="0" w:color="auto"/>
            <w:right w:val="none" w:sz="0" w:space="0" w:color="auto"/>
          </w:divBdr>
        </w:div>
        <w:div w:id="1562135252">
          <w:marLeft w:val="480"/>
          <w:marRight w:val="0"/>
          <w:marTop w:val="0"/>
          <w:marBottom w:val="0"/>
          <w:divBdr>
            <w:top w:val="none" w:sz="0" w:space="0" w:color="auto"/>
            <w:left w:val="none" w:sz="0" w:space="0" w:color="auto"/>
            <w:bottom w:val="none" w:sz="0" w:space="0" w:color="auto"/>
            <w:right w:val="none" w:sz="0" w:space="0" w:color="auto"/>
          </w:divBdr>
        </w:div>
        <w:div w:id="1281452127">
          <w:marLeft w:val="480"/>
          <w:marRight w:val="0"/>
          <w:marTop w:val="0"/>
          <w:marBottom w:val="0"/>
          <w:divBdr>
            <w:top w:val="none" w:sz="0" w:space="0" w:color="auto"/>
            <w:left w:val="none" w:sz="0" w:space="0" w:color="auto"/>
            <w:bottom w:val="none" w:sz="0" w:space="0" w:color="auto"/>
            <w:right w:val="none" w:sz="0" w:space="0" w:color="auto"/>
          </w:divBdr>
        </w:div>
        <w:div w:id="646588884">
          <w:marLeft w:val="480"/>
          <w:marRight w:val="0"/>
          <w:marTop w:val="0"/>
          <w:marBottom w:val="0"/>
          <w:divBdr>
            <w:top w:val="none" w:sz="0" w:space="0" w:color="auto"/>
            <w:left w:val="none" w:sz="0" w:space="0" w:color="auto"/>
            <w:bottom w:val="none" w:sz="0" w:space="0" w:color="auto"/>
            <w:right w:val="none" w:sz="0" w:space="0" w:color="auto"/>
          </w:divBdr>
        </w:div>
        <w:div w:id="1092046956">
          <w:marLeft w:val="480"/>
          <w:marRight w:val="0"/>
          <w:marTop w:val="0"/>
          <w:marBottom w:val="0"/>
          <w:divBdr>
            <w:top w:val="none" w:sz="0" w:space="0" w:color="auto"/>
            <w:left w:val="none" w:sz="0" w:space="0" w:color="auto"/>
            <w:bottom w:val="none" w:sz="0" w:space="0" w:color="auto"/>
            <w:right w:val="none" w:sz="0" w:space="0" w:color="auto"/>
          </w:divBdr>
        </w:div>
        <w:div w:id="1814371806">
          <w:marLeft w:val="480"/>
          <w:marRight w:val="0"/>
          <w:marTop w:val="0"/>
          <w:marBottom w:val="0"/>
          <w:divBdr>
            <w:top w:val="none" w:sz="0" w:space="0" w:color="auto"/>
            <w:left w:val="none" w:sz="0" w:space="0" w:color="auto"/>
            <w:bottom w:val="none" w:sz="0" w:space="0" w:color="auto"/>
            <w:right w:val="none" w:sz="0" w:space="0" w:color="auto"/>
          </w:divBdr>
        </w:div>
        <w:div w:id="1718508815">
          <w:marLeft w:val="480"/>
          <w:marRight w:val="0"/>
          <w:marTop w:val="0"/>
          <w:marBottom w:val="0"/>
          <w:divBdr>
            <w:top w:val="none" w:sz="0" w:space="0" w:color="auto"/>
            <w:left w:val="none" w:sz="0" w:space="0" w:color="auto"/>
            <w:bottom w:val="none" w:sz="0" w:space="0" w:color="auto"/>
            <w:right w:val="none" w:sz="0" w:space="0" w:color="auto"/>
          </w:divBdr>
        </w:div>
        <w:div w:id="527720545">
          <w:marLeft w:val="480"/>
          <w:marRight w:val="0"/>
          <w:marTop w:val="0"/>
          <w:marBottom w:val="0"/>
          <w:divBdr>
            <w:top w:val="none" w:sz="0" w:space="0" w:color="auto"/>
            <w:left w:val="none" w:sz="0" w:space="0" w:color="auto"/>
            <w:bottom w:val="none" w:sz="0" w:space="0" w:color="auto"/>
            <w:right w:val="none" w:sz="0" w:space="0" w:color="auto"/>
          </w:divBdr>
        </w:div>
        <w:div w:id="101462155">
          <w:marLeft w:val="480"/>
          <w:marRight w:val="0"/>
          <w:marTop w:val="0"/>
          <w:marBottom w:val="0"/>
          <w:divBdr>
            <w:top w:val="none" w:sz="0" w:space="0" w:color="auto"/>
            <w:left w:val="none" w:sz="0" w:space="0" w:color="auto"/>
            <w:bottom w:val="none" w:sz="0" w:space="0" w:color="auto"/>
            <w:right w:val="none" w:sz="0" w:space="0" w:color="auto"/>
          </w:divBdr>
        </w:div>
        <w:div w:id="1727952949">
          <w:marLeft w:val="480"/>
          <w:marRight w:val="0"/>
          <w:marTop w:val="0"/>
          <w:marBottom w:val="0"/>
          <w:divBdr>
            <w:top w:val="none" w:sz="0" w:space="0" w:color="auto"/>
            <w:left w:val="none" w:sz="0" w:space="0" w:color="auto"/>
            <w:bottom w:val="none" w:sz="0" w:space="0" w:color="auto"/>
            <w:right w:val="none" w:sz="0" w:space="0" w:color="auto"/>
          </w:divBdr>
        </w:div>
        <w:div w:id="793523450">
          <w:marLeft w:val="480"/>
          <w:marRight w:val="0"/>
          <w:marTop w:val="0"/>
          <w:marBottom w:val="0"/>
          <w:divBdr>
            <w:top w:val="none" w:sz="0" w:space="0" w:color="auto"/>
            <w:left w:val="none" w:sz="0" w:space="0" w:color="auto"/>
            <w:bottom w:val="none" w:sz="0" w:space="0" w:color="auto"/>
            <w:right w:val="none" w:sz="0" w:space="0" w:color="auto"/>
          </w:divBdr>
        </w:div>
        <w:div w:id="2024742159">
          <w:marLeft w:val="480"/>
          <w:marRight w:val="0"/>
          <w:marTop w:val="0"/>
          <w:marBottom w:val="0"/>
          <w:divBdr>
            <w:top w:val="none" w:sz="0" w:space="0" w:color="auto"/>
            <w:left w:val="none" w:sz="0" w:space="0" w:color="auto"/>
            <w:bottom w:val="none" w:sz="0" w:space="0" w:color="auto"/>
            <w:right w:val="none" w:sz="0" w:space="0" w:color="auto"/>
          </w:divBdr>
        </w:div>
        <w:div w:id="1567690086">
          <w:marLeft w:val="480"/>
          <w:marRight w:val="0"/>
          <w:marTop w:val="0"/>
          <w:marBottom w:val="0"/>
          <w:divBdr>
            <w:top w:val="none" w:sz="0" w:space="0" w:color="auto"/>
            <w:left w:val="none" w:sz="0" w:space="0" w:color="auto"/>
            <w:bottom w:val="none" w:sz="0" w:space="0" w:color="auto"/>
            <w:right w:val="none" w:sz="0" w:space="0" w:color="auto"/>
          </w:divBdr>
        </w:div>
      </w:divsChild>
    </w:div>
    <w:div w:id="333147062">
      <w:bodyDiv w:val="1"/>
      <w:marLeft w:val="0"/>
      <w:marRight w:val="0"/>
      <w:marTop w:val="0"/>
      <w:marBottom w:val="0"/>
      <w:divBdr>
        <w:top w:val="none" w:sz="0" w:space="0" w:color="auto"/>
        <w:left w:val="none" w:sz="0" w:space="0" w:color="auto"/>
        <w:bottom w:val="none" w:sz="0" w:space="0" w:color="auto"/>
        <w:right w:val="none" w:sz="0" w:space="0" w:color="auto"/>
      </w:divBdr>
    </w:div>
    <w:div w:id="333149129">
      <w:bodyDiv w:val="1"/>
      <w:marLeft w:val="0"/>
      <w:marRight w:val="0"/>
      <w:marTop w:val="0"/>
      <w:marBottom w:val="0"/>
      <w:divBdr>
        <w:top w:val="none" w:sz="0" w:space="0" w:color="auto"/>
        <w:left w:val="none" w:sz="0" w:space="0" w:color="auto"/>
        <w:bottom w:val="none" w:sz="0" w:space="0" w:color="auto"/>
        <w:right w:val="none" w:sz="0" w:space="0" w:color="auto"/>
      </w:divBdr>
    </w:div>
    <w:div w:id="333185501">
      <w:bodyDiv w:val="1"/>
      <w:marLeft w:val="0"/>
      <w:marRight w:val="0"/>
      <w:marTop w:val="0"/>
      <w:marBottom w:val="0"/>
      <w:divBdr>
        <w:top w:val="none" w:sz="0" w:space="0" w:color="auto"/>
        <w:left w:val="none" w:sz="0" w:space="0" w:color="auto"/>
        <w:bottom w:val="none" w:sz="0" w:space="0" w:color="auto"/>
        <w:right w:val="none" w:sz="0" w:space="0" w:color="auto"/>
      </w:divBdr>
    </w:div>
    <w:div w:id="333267806">
      <w:bodyDiv w:val="1"/>
      <w:marLeft w:val="0"/>
      <w:marRight w:val="0"/>
      <w:marTop w:val="0"/>
      <w:marBottom w:val="0"/>
      <w:divBdr>
        <w:top w:val="none" w:sz="0" w:space="0" w:color="auto"/>
        <w:left w:val="none" w:sz="0" w:space="0" w:color="auto"/>
        <w:bottom w:val="none" w:sz="0" w:space="0" w:color="auto"/>
        <w:right w:val="none" w:sz="0" w:space="0" w:color="auto"/>
      </w:divBdr>
    </w:div>
    <w:div w:id="333340234">
      <w:bodyDiv w:val="1"/>
      <w:marLeft w:val="0"/>
      <w:marRight w:val="0"/>
      <w:marTop w:val="0"/>
      <w:marBottom w:val="0"/>
      <w:divBdr>
        <w:top w:val="none" w:sz="0" w:space="0" w:color="auto"/>
        <w:left w:val="none" w:sz="0" w:space="0" w:color="auto"/>
        <w:bottom w:val="none" w:sz="0" w:space="0" w:color="auto"/>
        <w:right w:val="none" w:sz="0" w:space="0" w:color="auto"/>
      </w:divBdr>
    </w:div>
    <w:div w:id="333459265">
      <w:bodyDiv w:val="1"/>
      <w:marLeft w:val="0"/>
      <w:marRight w:val="0"/>
      <w:marTop w:val="0"/>
      <w:marBottom w:val="0"/>
      <w:divBdr>
        <w:top w:val="none" w:sz="0" w:space="0" w:color="auto"/>
        <w:left w:val="none" w:sz="0" w:space="0" w:color="auto"/>
        <w:bottom w:val="none" w:sz="0" w:space="0" w:color="auto"/>
        <w:right w:val="none" w:sz="0" w:space="0" w:color="auto"/>
      </w:divBdr>
    </w:div>
    <w:div w:id="333649347">
      <w:bodyDiv w:val="1"/>
      <w:marLeft w:val="0"/>
      <w:marRight w:val="0"/>
      <w:marTop w:val="0"/>
      <w:marBottom w:val="0"/>
      <w:divBdr>
        <w:top w:val="none" w:sz="0" w:space="0" w:color="auto"/>
        <w:left w:val="none" w:sz="0" w:space="0" w:color="auto"/>
        <w:bottom w:val="none" w:sz="0" w:space="0" w:color="auto"/>
        <w:right w:val="none" w:sz="0" w:space="0" w:color="auto"/>
      </w:divBdr>
    </w:div>
    <w:div w:id="334115055">
      <w:bodyDiv w:val="1"/>
      <w:marLeft w:val="0"/>
      <w:marRight w:val="0"/>
      <w:marTop w:val="0"/>
      <w:marBottom w:val="0"/>
      <w:divBdr>
        <w:top w:val="none" w:sz="0" w:space="0" w:color="auto"/>
        <w:left w:val="none" w:sz="0" w:space="0" w:color="auto"/>
        <w:bottom w:val="none" w:sz="0" w:space="0" w:color="auto"/>
        <w:right w:val="none" w:sz="0" w:space="0" w:color="auto"/>
      </w:divBdr>
    </w:div>
    <w:div w:id="335378142">
      <w:bodyDiv w:val="1"/>
      <w:marLeft w:val="0"/>
      <w:marRight w:val="0"/>
      <w:marTop w:val="0"/>
      <w:marBottom w:val="0"/>
      <w:divBdr>
        <w:top w:val="none" w:sz="0" w:space="0" w:color="auto"/>
        <w:left w:val="none" w:sz="0" w:space="0" w:color="auto"/>
        <w:bottom w:val="none" w:sz="0" w:space="0" w:color="auto"/>
        <w:right w:val="none" w:sz="0" w:space="0" w:color="auto"/>
      </w:divBdr>
    </w:div>
    <w:div w:id="336883751">
      <w:bodyDiv w:val="1"/>
      <w:marLeft w:val="0"/>
      <w:marRight w:val="0"/>
      <w:marTop w:val="0"/>
      <w:marBottom w:val="0"/>
      <w:divBdr>
        <w:top w:val="none" w:sz="0" w:space="0" w:color="auto"/>
        <w:left w:val="none" w:sz="0" w:space="0" w:color="auto"/>
        <w:bottom w:val="none" w:sz="0" w:space="0" w:color="auto"/>
        <w:right w:val="none" w:sz="0" w:space="0" w:color="auto"/>
      </w:divBdr>
      <w:divsChild>
        <w:div w:id="1484934365">
          <w:marLeft w:val="480"/>
          <w:marRight w:val="0"/>
          <w:marTop w:val="0"/>
          <w:marBottom w:val="0"/>
          <w:divBdr>
            <w:top w:val="none" w:sz="0" w:space="0" w:color="auto"/>
            <w:left w:val="none" w:sz="0" w:space="0" w:color="auto"/>
            <w:bottom w:val="none" w:sz="0" w:space="0" w:color="auto"/>
            <w:right w:val="none" w:sz="0" w:space="0" w:color="auto"/>
          </w:divBdr>
        </w:div>
        <w:div w:id="1574778224">
          <w:marLeft w:val="480"/>
          <w:marRight w:val="0"/>
          <w:marTop w:val="0"/>
          <w:marBottom w:val="0"/>
          <w:divBdr>
            <w:top w:val="none" w:sz="0" w:space="0" w:color="auto"/>
            <w:left w:val="none" w:sz="0" w:space="0" w:color="auto"/>
            <w:bottom w:val="none" w:sz="0" w:space="0" w:color="auto"/>
            <w:right w:val="none" w:sz="0" w:space="0" w:color="auto"/>
          </w:divBdr>
        </w:div>
        <w:div w:id="674918482">
          <w:marLeft w:val="480"/>
          <w:marRight w:val="0"/>
          <w:marTop w:val="0"/>
          <w:marBottom w:val="0"/>
          <w:divBdr>
            <w:top w:val="none" w:sz="0" w:space="0" w:color="auto"/>
            <w:left w:val="none" w:sz="0" w:space="0" w:color="auto"/>
            <w:bottom w:val="none" w:sz="0" w:space="0" w:color="auto"/>
            <w:right w:val="none" w:sz="0" w:space="0" w:color="auto"/>
          </w:divBdr>
        </w:div>
        <w:div w:id="610473575">
          <w:marLeft w:val="480"/>
          <w:marRight w:val="0"/>
          <w:marTop w:val="0"/>
          <w:marBottom w:val="0"/>
          <w:divBdr>
            <w:top w:val="none" w:sz="0" w:space="0" w:color="auto"/>
            <w:left w:val="none" w:sz="0" w:space="0" w:color="auto"/>
            <w:bottom w:val="none" w:sz="0" w:space="0" w:color="auto"/>
            <w:right w:val="none" w:sz="0" w:space="0" w:color="auto"/>
          </w:divBdr>
        </w:div>
        <w:div w:id="1964455889">
          <w:marLeft w:val="480"/>
          <w:marRight w:val="0"/>
          <w:marTop w:val="0"/>
          <w:marBottom w:val="0"/>
          <w:divBdr>
            <w:top w:val="none" w:sz="0" w:space="0" w:color="auto"/>
            <w:left w:val="none" w:sz="0" w:space="0" w:color="auto"/>
            <w:bottom w:val="none" w:sz="0" w:space="0" w:color="auto"/>
            <w:right w:val="none" w:sz="0" w:space="0" w:color="auto"/>
          </w:divBdr>
        </w:div>
        <w:div w:id="1768573380">
          <w:marLeft w:val="480"/>
          <w:marRight w:val="0"/>
          <w:marTop w:val="0"/>
          <w:marBottom w:val="0"/>
          <w:divBdr>
            <w:top w:val="none" w:sz="0" w:space="0" w:color="auto"/>
            <w:left w:val="none" w:sz="0" w:space="0" w:color="auto"/>
            <w:bottom w:val="none" w:sz="0" w:space="0" w:color="auto"/>
            <w:right w:val="none" w:sz="0" w:space="0" w:color="auto"/>
          </w:divBdr>
        </w:div>
        <w:div w:id="2091541874">
          <w:marLeft w:val="480"/>
          <w:marRight w:val="0"/>
          <w:marTop w:val="0"/>
          <w:marBottom w:val="0"/>
          <w:divBdr>
            <w:top w:val="none" w:sz="0" w:space="0" w:color="auto"/>
            <w:left w:val="none" w:sz="0" w:space="0" w:color="auto"/>
            <w:bottom w:val="none" w:sz="0" w:space="0" w:color="auto"/>
            <w:right w:val="none" w:sz="0" w:space="0" w:color="auto"/>
          </w:divBdr>
        </w:div>
        <w:div w:id="1544901552">
          <w:marLeft w:val="480"/>
          <w:marRight w:val="0"/>
          <w:marTop w:val="0"/>
          <w:marBottom w:val="0"/>
          <w:divBdr>
            <w:top w:val="none" w:sz="0" w:space="0" w:color="auto"/>
            <w:left w:val="none" w:sz="0" w:space="0" w:color="auto"/>
            <w:bottom w:val="none" w:sz="0" w:space="0" w:color="auto"/>
            <w:right w:val="none" w:sz="0" w:space="0" w:color="auto"/>
          </w:divBdr>
        </w:div>
        <w:div w:id="428308409">
          <w:marLeft w:val="480"/>
          <w:marRight w:val="0"/>
          <w:marTop w:val="0"/>
          <w:marBottom w:val="0"/>
          <w:divBdr>
            <w:top w:val="none" w:sz="0" w:space="0" w:color="auto"/>
            <w:left w:val="none" w:sz="0" w:space="0" w:color="auto"/>
            <w:bottom w:val="none" w:sz="0" w:space="0" w:color="auto"/>
            <w:right w:val="none" w:sz="0" w:space="0" w:color="auto"/>
          </w:divBdr>
        </w:div>
        <w:div w:id="771126881">
          <w:marLeft w:val="480"/>
          <w:marRight w:val="0"/>
          <w:marTop w:val="0"/>
          <w:marBottom w:val="0"/>
          <w:divBdr>
            <w:top w:val="none" w:sz="0" w:space="0" w:color="auto"/>
            <w:left w:val="none" w:sz="0" w:space="0" w:color="auto"/>
            <w:bottom w:val="none" w:sz="0" w:space="0" w:color="auto"/>
            <w:right w:val="none" w:sz="0" w:space="0" w:color="auto"/>
          </w:divBdr>
        </w:div>
        <w:div w:id="441921560">
          <w:marLeft w:val="480"/>
          <w:marRight w:val="0"/>
          <w:marTop w:val="0"/>
          <w:marBottom w:val="0"/>
          <w:divBdr>
            <w:top w:val="none" w:sz="0" w:space="0" w:color="auto"/>
            <w:left w:val="none" w:sz="0" w:space="0" w:color="auto"/>
            <w:bottom w:val="none" w:sz="0" w:space="0" w:color="auto"/>
            <w:right w:val="none" w:sz="0" w:space="0" w:color="auto"/>
          </w:divBdr>
        </w:div>
        <w:div w:id="368992632">
          <w:marLeft w:val="480"/>
          <w:marRight w:val="0"/>
          <w:marTop w:val="0"/>
          <w:marBottom w:val="0"/>
          <w:divBdr>
            <w:top w:val="none" w:sz="0" w:space="0" w:color="auto"/>
            <w:left w:val="none" w:sz="0" w:space="0" w:color="auto"/>
            <w:bottom w:val="none" w:sz="0" w:space="0" w:color="auto"/>
            <w:right w:val="none" w:sz="0" w:space="0" w:color="auto"/>
          </w:divBdr>
        </w:div>
        <w:div w:id="1320958701">
          <w:marLeft w:val="480"/>
          <w:marRight w:val="0"/>
          <w:marTop w:val="0"/>
          <w:marBottom w:val="0"/>
          <w:divBdr>
            <w:top w:val="none" w:sz="0" w:space="0" w:color="auto"/>
            <w:left w:val="none" w:sz="0" w:space="0" w:color="auto"/>
            <w:bottom w:val="none" w:sz="0" w:space="0" w:color="auto"/>
            <w:right w:val="none" w:sz="0" w:space="0" w:color="auto"/>
          </w:divBdr>
        </w:div>
        <w:div w:id="974673906">
          <w:marLeft w:val="480"/>
          <w:marRight w:val="0"/>
          <w:marTop w:val="0"/>
          <w:marBottom w:val="0"/>
          <w:divBdr>
            <w:top w:val="none" w:sz="0" w:space="0" w:color="auto"/>
            <w:left w:val="none" w:sz="0" w:space="0" w:color="auto"/>
            <w:bottom w:val="none" w:sz="0" w:space="0" w:color="auto"/>
            <w:right w:val="none" w:sz="0" w:space="0" w:color="auto"/>
          </w:divBdr>
        </w:div>
        <w:div w:id="150290208">
          <w:marLeft w:val="480"/>
          <w:marRight w:val="0"/>
          <w:marTop w:val="0"/>
          <w:marBottom w:val="0"/>
          <w:divBdr>
            <w:top w:val="none" w:sz="0" w:space="0" w:color="auto"/>
            <w:left w:val="none" w:sz="0" w:space="0" w:color="auto"/>
            <w:bottom w:val="none" w:sz="0" w:space="0" w:color="auto"/>
            <w:right w:val="none" w:sz="0" w:space="0" w:color="auto"/>
          </w:divBdr>
        </w:div>
        <w:div w:id="1165054761">
          <w:marLeft w:val="480"/>
          <w:marRight w:val="0"/>
          <w:marTop w:val="0"/>
          <w:marBottom w:val="0"/>
          <w:divBdr>
            <w:top w:val="none" w:sz="0" w:space="0" w:color="auto"/>
            <w:left w:val="none" w:sz="0" w:space="0" w:color="auto"/>
            <w:bottom w:val="none" w:sz="0" w:space="0" w:color="auto"/>
            <w:right w:val="none" w:sz="0" w:space="0" w:color="auto"/>
          </w:divBdr>
        </w:div>
        <w:div w:id="1530604767">
          <w:marLeft w:val="480"/>
          <w:marRight w:val="0"/>
          <w:marTop w:val="0"/>
          <w:marBottom w:val="0"/>
          <w:divBdr>
            <w:top w:val="none" w:sz="0" w:space="0" w:color="auto"/>
            <w:left w:val="none" w:sz="0" w:space="0" w:color="auto"/>
            <w:bottom w:val="none" w:sz="0" w:space="0" w:color="auto"/>
            <w:right w:val="none" w:sz="0" w:space="0" w:color="auto"/>
          </w:divBdr>
        </w:div>
        <w:div w:id="224923427">
          <w:marLeft w:val="480"/>
          <w:marRight w:val="0"/>
          <w:marTop w:val="0"/>
          <w:marBottom w:val="0"/>
          <w:divBdr>
            <w:top w:val="none" w:sz="0" w:space="0" w:color="auto"/>
            <w:left w:val="none" w:sz="0" w:space="0" w:color="auto"/>
            <w:bottom w:val="none" w:sz="0" w:space="0" w:color="auto"/>
            <w:right w:val="none" w:sz="0" w:space="0" w:color="auto"/>
          </w:divBdr>
        </w:div>
        <w:div w:id="1139301613">
          <w:marLeft w:val="480"/>
          <w:marRight w:val="0"/>
          <w:marTop w:val="0"/>
          <w:marBottom w:val="0"/>
          <w:divBdr>
            <w:top w:val="none" w:sz="0" w:space="0" w:color="auto"/>
            <w:left w:val="none" w:sz="0" w:space="0" w:color="auto"/>
            <w:bottom w:val="none" w:sz="0" w:space="0" w:color="auto"/>
            <w:right w:val="none" w:sz="0" w:space="0" w:color="auto"/>
          </w:divBdr>
        </w:div>
        <w:div w:id="385833249">
          <w:marLeft w:val="480"/>
          <w:marRight w:val="0"/>
          <w:marTop w:val="0"/>
          <w:marBottom w:val="0"/>
          <w:divBdr>
            <w:top w:val="none" w:sz="0" w:space="0" w:color="auto"/>
            <w:left w:val="none" w:sz="0" w:space="0" w:color="auto"/>
            <w:bottom w:val="none" w:sz="0" w:space="0" w:color="auto"/>
            <w:right w:val="none" w:sz="0" w:space="0" w:color="auto"/>
          </w:divBdr>
        </w:div>
        <w:div w:id="1560701730">
          <w:marLeft w:val="480"/>
          <w:marRight w:val="0"/>
          <w:marTop w:val="0"/>
          <w:marBottom w:val="0"/>
          <w:divBdr>
            <w:top w:val="none" w:sz="0" w:space="0" w:color="auto"/>
            <w:left w:val="none" w:sz="0" w:space="0" w:color="auto"/>
            <w:bottom w:val="none" w:sz="0" w:space="0" w:color="auto"/>
            <w:right w:val="none" w:sz="0" w:space="0" w:color="auto"/>
          </w:divBdr>
        </w:div>
        <w:div w:id="749888803">
          <w:marLeft w:val="480"/>
          <w:marRight w:val="0"/>
          <w:marTop w:val="0"/>
          <w:marBottom w:val="0"/>
          <w:divBdr>
            <w:top w:val="none" w:sz="0" w:space="0" w:color="auto"/>
            <w:left w:val="none" w:sz="0" w:space="0" w:color="auto"/>
            <w:bottom w:val="none" w:sz="0" w:space="0" w:color="auto"/>
            <w:right w:val="none" w:sz="0" w:space="0" w:color="auto"/>
          </w:divBdr>
        </w:div>
        <w:div w:id="541138990">
          <w:marLeft w:val="480"/>
          <w:marRight w:val="0"/>
          <w:marTop w:val="0"/>
          <w:marBottom w:val="0"/>
          <w:divBdr>
            <w:top w:val="none" w:sz="0" w:space="0" w:color="auto"/>
            <w:left w:val="none" w:sz="0" w:space="0" w:color="auto"/>
            <w:bottom w:val="none" w:sz="0" w:space="0" w:color="auto"/>
            <w:right w:val="none" w:sz="0" w:space="0" w:color="auto"/>
          </w:divBdr>
        </w:div>
        <w:div w:id="378284868">
          <w:marLeft w:val="480"/>
          <w:marRight w:val="0"/>
          <w:marTop w:val="0"/>
          <w:marBottom w:val="0"/>
          <w:divBdr>
            <w:top w:val="none" w:sz="0" w:space="0" w:color="auto"/>
            <w:left w:val="none" w:sz="0" w:space="0" w:color="auto"/>
            <w:bottom w:val="none" w:sz="0" w:space="0" w:color="auto"/>
            <w:right w:val="none" w:sz="0" w:space="0" w:color="auto"/>
          </w:divBdr>
        </w:div>
        <w:div w:id="1507863909">
          <w:marLeft w:val="480"/>
          <w:marRight w:val="0"/>
          <w:marTop w:val="0"/>
          <w:marBottom w:val="0"/>
          <w:divBdr>
            <w:top w:val="none" w:sz="0" w:space="0" w:color="auto"/>
            <w:left w:val="none" w:sz="0" w:space="0" w:color="auto"/>
            <w:bottom w:val="none" w:sz="0" w:space="0" w:color="auto"/>
            <w:right w:val="none" w:sz="0" w:space="0" w:color="auto"/>
          </w:divBdr>
        </w:div>
        <w:div w:id="243491617">
          <w:marLeft w:val="480"/>
          <w:marRight w:val="0"/>
          <w:marTop w:val="0"/>
          <w:marBottom w:val="0"/>
          <w:divBdr>
            <w:top w:val="none" w:sz="0" w:space="0" w:color="auto"/>
            <w:left w:val="none" w:sz="0" w:space="0" w:color="auto"/>
            <w:bottom w:val="none" w:sz="0" w:space="0" w:color="auto"/>
            <w:right w:val="none" w:sz="0" w:space="0" w:color="auto"/>
          </w:divBdr>
        </w:div>
      </w:divsChild>
    </w:div>
    <w:div w:id="337004938">
      <w:bodyDiv w:val="1"/>
      <w:marLeft w:val="0"/>
      <w:marRight w:val="0"/>
      <w:marTop w:val="0"/>
      <w:marBottom w:val="0"/>
      <w:divBdr>
        <w:top w:val="none" w:sz="0" w:space="0" w:color="auto"/>
        <w:left w:val="none" w:sz="0" w:space="0" w:color="auto"/>
        <w:bottom w:val="none" w:sz="0" w:space="0" w:color="auto"/>
        <w:right w:val="none" w:sz="0" w:space="0" w:color="auto"/>
      </w:divBdr>
    </w:div>
    <w:div w:id="338701663">
      <w:bodyDiv w:val="1"/>
      <w:marLeft w:val="0"/>
      <w:marRight w:val="0"/>
      <w:marTop w:val="0"/>
      <w:marBottom w:val="0"/>
      <w:divBdr>
        <w:top w:val="none" w:sz="0" w:space="0" w:color="auto"/>
        <w:left w:val="none" w:sz="0" w:space="0" w:color="auto"/>
        <w:bottom w:val="none" w:sz="0" w:space="0" w:color="auto"/>
        <w:right w:val="none" w:sz="0" w:space="0" w:color="auto"/>
      </w:divBdr>
    </w:div>
    <w:div w:id="338891636">
      <w:bodyDiv w:val="1"/>
      <w:marLeft w:val="0"/>
      <w:marRight w:val="0"/>
      <w:marTop w:val="0"/>
      <w:marBottom w:val="0"/>
      <w:divBdr>
        <w:top w:val="none" w:sz="0" w:space="0" w:color="auto"/>
        <w:left w:val="none" w:sz="0" w:space="0" w:color="auto"/>
        <w:bottom w:val="none" w:sz="0" w:space="0" w:color="auto"/>
        <w:right w:val="none" w:sz="0" w:space="0" w:color="auto"/>
      </w:divBdr>
    </w:div>
    <w:div w:id="341510304">
      <w:bodyDiv w:val="1"/>
      <w:marLeft w:val="0"/>
      <w:marRight w:val="0"/>
      <w:marTop w:val="0"/>
      <w:marBottom w:val="0"/>
      <w:divBdr>
        <w:top w:val="none" w:sz="0" w:space="0" w:color="auto"/>
        <w:left w:val="none" w:sz="0" w:space="0" w:color="auto"/>
        <w:bottom w:val="none" w:sz="0" w:space="0" w:color="auto"/>
        <w:right w:val="none" w:sz="0" w:space="0" w:color="auto"/>
      </w:divBdr>
    </w:div>
    <w:div w:id="341511299">
      <w:bodyDiv w:val="1"/>
      <w:marLeft w:val="0"/>
      <w:marRight w:val="0"/>
      <w:marTop w:val="0"/>
      <w:marBottom w:val="0"/>
      <w:divBdr>
        <w:top w:val="none" w:sz="0" w:space="0" w:color="auto"/>
        <w:left w:val="none" w:sz="0" w:space="0" w:color="auto"/>
        <w:bottom w:val="none" w:sz="0" w:space="0" w:color="auto"/>
        <w:right w:val="none" w:sz="0" w:space="0" w:color="auto"/>
      </w:divBdr>
    </w:div>
    <w:div w:id="341588587">
      <w:bodyDiv w:val="1"/>
      <w:marLeft w:val="0"/>
      <w:marRight w:val="0"/>
      <w:marTop w:val="0"/>
      <w:marBottom w:val="0"/>
      <w:divBdr>
        <w:top w:val="none" w:sz="0" w:space="0" w:color="auto"/>
        <w:left w:val="none" w:sz="0" w:space="0" w:color="auto"/>
        <w:bottom w:val="none" w:sz="0" w:space="0" w:color="auto"/>
        <w:right w:val="none" w:sz="0" w:space="0" w:color="auto"/>
      </w:divBdr>
    </w:div>
    <w:div w:id="341661634">
      <w:bodyDiv w:val="1"/>
      <w:marLeft w:val="0"/>
      <w:marRight w:val="0"/>
      <w:marTop w:val="0"/>
      <w:marBottom w:val="0"/>
      <w:divBdr>
        <w:top w:val="none" w:sz="0" w:space="0" w:color="auto"/>
        <w:left w:val="none" w:sz="0" w:space="0" w:color="auto"/>
        <w:bottom w:val="none" w:sz="0" w:space="0" w:color="auto"/>
        <w:right w:val="none" w:sz="0" w:space="0" w:color="auto"/>
      </w:divBdr>
    </w:div>
    <w:div w:id="341667429">
      <w:bodyDiv w:val="1"/>
      <w:marLeft w:val="0"/>
      <w:marRight w:val="0"/>
      <w:marTop w:val="0"/>
      <w:marBottom w:val="0"/>
      <w:divBdr>
        <w:top w:val="none" w:sz="0" w:space="0" w:color="auto"/>
        <w:left w:val="none" w:sz="0" w:space="0" w:color="auto"/>
        <w:bottom w:val="none" w:sz="0" w:space="0" w:color="auto"/>
        <w:right w:val="none" w:sz="0" w:space="0" w:color="auto"/>
      </w:divBdr>
    </w:div>
    <w:div w:id="341708094">
      <w:bodyDiv w:val="1"/>
      <w:marLeft w:val="0"/>
      <w:marRight w:val="0"/>
      <w:marTop w:val="0"/>
      <w:marBottom w:val="0"/>
      <w:divBdr>
        <w:top w:val="none" w:sz="0" w:space="0" w:color="auto"/>
        <w:left w:val="none" w:sz="0" w:space="0" w:color="auto"/>
        <w:bottom w:val="none" w:sz="0" w:space="0" w:color="auto"/>
        <w:right w:val="none" w:sz="0" w:space="0" w:color="auto"/>
      </w:divBdr>
    </w:div>
    <w:div w:id="342586263">
      <w:bodyDiv w:val="1"/>
      <w:marLeft w:val="0"/>
      <w:marRight w:val="0"/>
      <w:marTop w:val="0"/>
      <w:marBottom w:val="0"/>
      <w:divBdr>
        <w:top w:val="none" w:sz="0" w:space="0" w:color="auto"/>
        <w:left w:val="none" w:sz="0" w:space="0" w:color="auto"/>
        <w:bottom w:val="none" w:sz="0" w:space="0" w:color="auto"/>
        <w:right w:val="none" w:sz="0" w:space="0" w:color="auto"/>
      </w:divBdr>
    </w:div>
    <w:div w:id="343172830">
      <w:bodyDiv w:val="1"/>
      <w:marLeft w:val="0"/>
      <w:marRight w:val="0"/>
      <w:marTop w:val="0"/>
      <w:marBottom w:val="0"/>
      <w:divBdr>
        <w:top w:val="none" w:sz="0" w:space="0" w:color="auto"/>
        <w:left w:val="none" w:sz="0" w:space="0" w:color="auto"/>
        <w:bottom w:val="none" w:sz="0" w:space="0" w:color="auto"/>
        <w:right w:val="none" w:sz="0" w:space="0" w:color="auto"/>
      </w:divBdr>
    </w:div>
    <w:div w:id="343678256">
      <w:bodyDiv w:val="1"/>
      <w:marLeft w:val="0"/>
      <w:marRight w:val="0"/>
      <w:marTop w:val="0"/>
      <w:marBottom w:val="0"/>
      <w:divBdr>
        <w:top w:val="none" w:sz="0" w:space="0" w:color="auto"/>
        <w:left w:val="none" w:sz="0" w:space="0" w:color="auto"/>
        <w:bottom w:val="none" w:sz="0" w:space="0" w:color="auto"/>
        <w:right w:val="none" w:sz="0" w:space="0" w:color="auto"/>
      </w:divBdr>
    </w:div>
    <w:div w:id="343825652">
      <w:bodyDiv w:val="1"/>
      <w:marLeft w:val="0"/>
      <w:marRight w:val="0"/>
      <w:marTop w:val="0"/>
      <w:marBottom w:val="0"/>
      <w:divBdr>
        <w:top w:val="none" w:sz="0" w:space="0" w:color="auto"/>
        <w:left w:val="none" w:sz="0" w:space="0" w:color="auto"/>
        <w:bottom w:val="none" w:sz="0" w:space="0" w:color="auto"/>
        <w:right w:val="none" w:sz="0" w:space="0" w:color="auto"/>
      </w:divBdr>
    </w:div>
    <w:div w:id="344135278">
      <w:bodyDiv w:val="1"/>
      <w:marLeft w:val="0"/>
      <w:marRight w:val="0"/>
      <w:marTop w:val="0"/>
      <w:marBottom w:val="0"/>
      <w:divBdr>
        <w:top w:val="none" w:sz="0" w:space="0" w:color="auto"/>
        <w:left w:val="none" w:sz="0" w:space="0" w:color="auto"/>
        <w:bottom w:val="none" w:sz="0" w:space="0" w:color="auto"/>
        <w:right w:val="none" w:sz="0" w:space="0" w:color="auto"/>
      </w:divBdr>
    </w:div>
    <w:div w:id="345060048">
      <w:bodyDiv w:val="1"/>
      <w:marLeft w:val="0"/>
      <w:marRight w:val="0"/>
      <w:marTop w:val="0"/>
      <w:marBottom w:val="0"/>
      <w:divBdr>
        <w:top w:val="none" w:sz="0" w:space="0" w:color="auto"/>
        <w:left w:val="none" w:sz="0" w:space="0" w:color="auto"/>
        <w:bottom w:val="none" w:sz="0" w:space="0" w:color="auto"/>
        <w:right w:val="none" w:sz="0" w:space="0" w:color="auto"/>
      </w:divBdr>
    </w:div>
    <w:div w:id="345718890">
      <w:bodyDiv w:val="1"/>
      <w:marLeft w:val="0"/>
      <w:marRight w:val="0"/>
      <w:marTop w:val="0"/>
      <w:marBottom w:val="0"/>
      <w:divBdr>
        <w:top w:val="none" w:sz="0" w:space="0" w:color="auto"/>
        <w:left w:val="none" w:sz="0" w:space="0" w:color="auto"/>
        <w:bottom w:val="none" w:sz="0" w:space="0" w:color="auto"/>
        <w:right w:val="none" w:sz="0" w:space="0" w:color="auto"/>
      </w:divBdr>
    </w:div>
    <w:div w:id="345787473">
      <w:bodyDiv w:val="1"/>
      <w:marLeft w:val="0"/>
      <w:marRight w:val="0"/>
      <w:marTop w:val="0"/>
      <w:marBottom w:val="0"/>
      <w:divBdr>
        <w:top w:val="none" w:sz="0" w:space="0" w:color="auto"/>
        <w:left w:val="none" w:sz="0" w:space="0" w:color="auto"/>
        <w:bottom w:val="none" w:sz="0" w:space="0" w:color="auto"/>
        <w:right w:val="none" w:sz="0" w:space="0" w:color="auto"/>
      </w:divBdr>
    </w:div>
    <w:div w:id="346177375">
      <w:bodyDiv w:val="1"/>
      <w:marLeft w:val="0"/>
      <w:marRight w:val="0"/>
      <w:marTop w:val="0"/>
      <w:marBottom w:val="0"/>
      <w:divBdr>
        <w:top w:val="none" w:sz="0" w:space="0" w:color="auto"/>
        <w:left w:val="none" w:sz="0" w:space="0" w:color="auto"/>
        <w:bottom w:val="none" w:sz="0" w:space="0" w:color="auto"/>
        <w:right w:val="none" w:sz="0" w:space="0" w:color="auto"/>
      </w:divBdr>
    </w:div>
    <w:div w:id="346489393">
      <w:bodyDiv w:val="1"/>
      <w:marLeft w:val="0"/>
      <w:marRight w:val="0"/>
      <w:marTop w:val="0"/>
      <w:marBottom w:val="0"/>
      <w:divBdr>
        <w:top w:val="none" w:sz="0" w:space="0" w:color="auto"/>
        <w:left w:val="none" w:sz="0" w:space="0" w:color="auto"/>
        <w:bottom w:val="none" w:sz="0" w:space="0" w:color="auto"/>
        <w:right w:val="none" w:sz="0" w:space="0" w:color="auto"/>
      </w:divBdr>
    </w:div>
    <w:div w:id="346519362">
      <w:bodyDiv w:val="1"/>
      <w:marLeft w:val="0"/>
      <w:marRight w:val="0"/>
      <w:marTop w:val="0"/>
      <w:marBottom w:val="0"/>
      <w:divBdr>
        <w:top w:val="none" w:sz="0" w:space="0" w:color="auto"/>
        <w:left w:val="none" w:sz="0" w:space="0" w:color="auto"/>
        <w:bottom w:val="none" w:sz="0" w:space="0" w:color="auto"/>
        <w:right w:val="none" w:sz="0" w:space="0" w:color="auto"/>
      </w:divBdr>
    </w:div>
    <w:div w:id="347222576">
      <w:bodyDiv w:val="1"/>
      <w:marLeft w:val="0"/>
      <w:marRight w:val="0"/>
      <w:marTop w:val="0"/>
      <w:marBottom w:val="0"/>
      <w:divBdr>
        <w:top w:val="none" w:sz="0" w:space="0" w:color="auto"/>
        <w:left w:val="none" w:sz="0" w:space="0" w:color="auto"/>
        <w:bottom w:val="none" w:sz="0" w:space="0" w:color="auto"/>
        <w:right w:val="none" w:sz="0" w:space="0" w:color="auto"/>
      </w:divBdr>
    </w:div>
    <w:div w:id="347562025">
      <w:bodyDiv w:val="1"/>
      <w:marLeft w:val="0"/>
      <w:marRight w:val="0"/>
      <w:marTop w:val="0"/>
      <w:marBottom w:val="0"/>
      <w:divBdr>
        <w:top w:val="none" w:sz="0" w:space="0" w:color="auto"/>
        <w:left w:val="none" w:sz="0" w:space="0" w:color="auto"/>
        <w:bottom w:val="none" w:sz="0" w:space="0" w:color="auto"/>
        <w:right w:val="none" w:sz="0" w:space="0" w:color="auto"/>
      </w:divBdr>
    </w:div>
    <w:div w:id="348065393">
      <w:bodyDiv w:val="1"/>
      <w:marLeft w:val="0"/>
      <w:marRight w:val="0"/>
      <w:marTop w:val="0"/>
      <w:marBottom w:val="0"/>
      <w:divBdr>
        <w:top w:val="none" w:sz="0" w:space="0" w:color="auto"/>
        <w:left w:val="none" w:sz="0" w:space="0" w:color="auto"/>
        <w:bottom w:val="none" w:sz="0" w:space="0" w:color="auto"/>
        <w:right w:val="none" w:sz="0" w:space="0" w:color="auto"/>
      </w:divBdr>
    </w:div>
    <w:div w:id="348216226">
      <w:bodyDiv w:val="1"/>
      <w:marLeft w:val="0"/>
      <w:marRight w:val="0"/>
      <w:marTop w:val="0"/>
      <w:marBottom w:val="0"/>
      <w:divBdr>
        <w:top w:val="none" w:sz="0" w:space="0" w:color="auto"/>
        <w:left w:val="none" w:sz="0" w:space="0" w:color="auto"/>
        <w:bottom w:val="none" w:sz="0" w:space="0" w:color="auto"/>
        <w:right w:val="none" w:sz="0" w:space="0" w:color="auto"/>
      </w:divBdr>
    </w:div>
    <w:div w:id="349988621">
      <w:bodyDiv w:val="1"/>
      <w:marLeft w:val="0"/>
      <w:marRight w:val="0"/>
      <w:marTop w:val="0"/>
      <w:marBottom w:val="0"/>
      <w:divBdr>
        <w:top w:val="none" w:sz="0" w:space="0" w:color="auto"/>
        <w:left w:val="none" w:sz="0" w:space="0" w:color="auto"/>
        <w:bottom w:val="none" w:sz="0" w:space="0" w:color="auto"/>
        <w:right w:val="none" w:sz="0" w:space="0" w:color="auto"/>
      </w:divBdr>
    </w:div>
    <w:div w:id="350493528">
      <w:bodyDiv w:val="1"/>
      <w:marLeft w:val="0"/>
      <w:marRight w:val="0"/>
      <w:marTop w:val="0"/>
      <w:marBottom w:val="0"/>
      <w:divBdr>
        <w:top w:val="none" w:sz="0" w:space="0" w:color="auto"/>
        <w:left w:val="none" w:sz="0" w:space="0" w:color="auto"/>
        <w:bottom w:val="none" w:sz="0" w:space="0" w:color="auto"/>
        <w:right w:val="none" w:sz="0" w:space="0" w:color="auto"/>
      </w:divBdr>
    </w:div>
    <w:div w:id="350567433">
      <w:bodyDiv w:val="1"/>
      <w:marLeft w:val="0"/>
      <w:marRight w:val="0"/>
      <w:marTop w:val="0"/>
      <w:marBottom w:val="0"/>
      <w:divBdr>
        <w:top w:val="none" w:sz="0" w:space="0" w:color="auto"/>
        <w:left w:val="none" w:sz="0" w:space="0" w:color="auto"/>
        <w:bottom w:val="none" w:sz="0" w:space="0" w:color="auto"/>
        <w:right w:val="none" w:sz="0" w:space="0" w:color="auto"/>
      </w:divBdr>
    </w:div>
    <w:div w:id="350959795">
      <w:bodyDiv w:val="1"/>
      <w:marLeft w:val="0"/>
      <w:marRight w:val="0"/>
      <w:marTop w:val="0"/>
      <w:marBottom w:val="0"/>
      <w:divBdr>
        <w:top w:val="none" w:sz="0" w:space="0" w:color="auto"/>
        <w:left w:val="none" w:sz="0" w:space="0" w:color="auto"/>
        <w:bottom w:val="none" w:sz="0" w:space="0" w:color="auto"/>
        <w:right w:val="none" w:sz="0" w:space="0" w:color="auto"/>
      </w:divBdr>
    </w:div>
    <w:div w:id="350959925">
      <w:bodyDiv w:val="1"/>
      <w:marLeft w:val="0"/>
      <w:marRight w:val="0"/>
      <w:marTop w:val="0"/>
      <w:marBottom w:val="0"/>
      <w:divBdr>
        <w:top w:val="none" w:sz="0" w:space="0" w:color="auto"/>
        <w:left w:val="none" w:sz="0" w:space="0" w:color="auto"/>
        <w:bottom w:val="none" w:sz="0" w:space="0" w:color="auto"/>
        <w:right w:val="none" w:sz="0" w:space="0" w:color="auto"/>
      </w:divBdr>
    </w:div>
    <w:div w:id="351342958">
      <w:bodyDiv w:val="1"/>
      <w:marLeft w:val="0"/>
      <w:marRight w:val="0"/>
      <w:marTop w:val="0"/>
      <w:marBottom w:val="0"/>
      <w:divBdr>
        <w:top w:val="none" w:sz="0" w:space="0" w:color="auto"/>
        <w:left w:val="none" w:sz="0" w:space="0" w:color="auto"/>
        <w:bottom w:val="none" w:sz="0" w:space="0" w:color="auto"/>
        <w:right w:val="none" w:sz="0" w:space="0" w:color="auto"/>
      </w:divBdr>
    </w:div>
    <w:div w:id="351685265">
      <w:bodyDiv w:val="1"/>
      <w:marLeft w:val="0"/>
      <w:marRight w:val="0"/>
      <w:marTop w:val="0"/>
      <w:marBottom w:val="0"/>
      <w:divBdr>
        <w:top w:val="none" w:sz="0" w:space="0" w:color="auto"/>
        <w:left w:val="none" w:sz="0" w:space="0" w:color="auto"/>
        <w:bottom w:val="none" w:sz="0" w:space="0" w:color="auto"/>
        <w:right w:val="none" w:sz="0" w:space="0" w:color="auto"/>
      </w:divBdr>
    </w:div>
    <w:div w:id="351809425">
      <w:bodyDiv w:val="1"/>
      <w:marLeft w:val="0"/>
      <w:marRight w:val="0"/>
      <w:marTop w:val="0"/>
      <w:marBottom w:val="0"/>
      <w:divBdr>
        <w:top w:val="none" w:sz="0" w:space="0" w:color="auto"/>
        <w:left w:val="none" w:sz="0" w:space="0" w:color="auto"/>
        <w:bottom w:val="none" w:sz="0" w:space="0" w:color="auto"/>
        <w:right w:val="none" w:sz="0" w:space="0" w:color="auto"/>
      </w:divBdr>
    </w:div>
    <w:div w:id="352996233">
      <w:bodyDiv w:val="1"/>
      <w:marLeft w:val="0"/>
      <w:marRight w:val="0"/>
      <w:marTop w:val="0"/>
      <w:marBottom w:val="0"/>
      <w:divBdr>
        <w:top w:val="none" w:sz="0" w:space="0" w:color="auto"/>
        <w:left w:val="none" w:sz="0" w:space="0" w:color="auto"/>
        <w:bottom w:val="none" w:sz="0" w:space="0" w:color="auto"/>
        <w:right w:val="none" w:sz="0" w:space="0" w:color="auto"/>
      </w:divBdr>
    </w:div>
    <w:div w:id="353381039">
      <w:bodyDiv w:val="1"/>
      <w:marLeft w:val="0"/>
      <w:marRight w:val="0"/>
      <w:marTop w:val="0"/>
      <w:marBottom w:val="0"/>
      <w:divBdr>
        <w:top w:val="none" w:sz="0" w:space="0" w:color="auto"/>
        <w:left w:val="none" w:sz="0" w:space="0" w:color="auto"/>
        <w:bottom w:val="none" w:sz="0" w:space="0" w:color="auto"/>
        <w:right w:val="none" w:sz="0" w:space="0" w:color="auto"/>
      </w:divBdr>
    </w:div>
    <w:div w:id="353459537">
      <w:bodyDiv w:val="1"/>
      <w:marLeft w:val="0"/>
      <w:marRight w:val="0"/>
      <w:marTop w:val="0"/>
      <w:marBottom w:val="0"/>
      <w:divBdr>
        <w:top w:val="none" w:sz="0" w:space="0" w:color="auto"/>
        <w:left w:val="none" w:sz="0" w:space="0" w:color="auto"/>
        <w:bottom w:val="none" w:sz="0" w:space="0" w:color="auto"/>
        <w:right w:val="none" w:sz="0" w:space="0" w:color="auto"/>
      </w:divBdr>
    </w:div>
    <w:div w:id="353576603">
      <w:bodyDiv w:val="1"/>
      <w:marLeft w:val="0"/>
      <w:marRight w:val="0"/>
      <w:marTop w:val="0"/>
      <w:marBottom w:val="0"/>
      <w:divBdr>
        <w:top w:val="none" w:sz="0" w:space="0" w:color="auto"/>
        <w:left w:val="none" w:sz="0" w:space="0" w:color="auto"/>
        <w:bottom w:val="none" w:sz="0" w:space="0" w:color="auto"/>
        <w:right w:val="none" w:sz="0" w:space="0" w:color="auto"/>
      </w:divBdr>
    </w:div>
    <w:div w:id="354697581">
      <w:bodyDiv w:val="1"/>
      <w:marLeft w:val="0"/>
      <w:marRight w:val="0"/>
      <w:marTop w:val="0"/>
      <w:marBottom w:val="0"/>
      <w:divBdr>
        <w:top w:val="none" w:sz="0" w:space="0" w:color="auto"/>
        <w:left w:val="none" w:sz="0" w:space="0" w:color="auto"/>
        <w:bottom w:val="none" w:sz="0" w:space="0" w:color="auto"/>
        <w:right w:val="none" w:sz="0" w:space="0" w:color="auto"/>
      </w:divBdr>
    </w:div>
    <w:div w:id="355160394">
      <w:bodyDiv w:val="1"/>
      <w:marLeft w:val="0"/>
      <w:marRight w:val="0"/>
      <w:marTop w:val="0"/>
      <w:marBottom w:val="0"/>
      <w:divBdr>
        <w:top w:val="none" w:sz="0" w:space="0" w:color="auto"/>
        <w:left w:val="none" w:sz="0" w:space="0" w:color="auto"/>
        <w:bottom w:val="none" w:sz="0" w:space="0" w:color="auto"/>
        <w:right w:val="none" w:sz="0" w:space="0" w:color="auto"/>
      </w:divBdr>
    </w:div>
    <w:div w:id="356003937">
      <w:bodyDiv w:val="1"/>
      <w:marLeft w:val="0"/>
      <w:marRight w:val="0"/>
      <w:marTop w:val="0"/>
      <w:marBottom w:val="0"/>
      <w:divBdr>
        <w:top w:val="none" w:sz="0" w:space="0" w:color="auto"/>
        <w:left w:val="none" w:sz="0" w:space="0" w:color="auto"/>
        <w:bottom w:val="none" w:sz="0" w:space="0" w:color="auto"/>
        <w:right w:val="none" w:sz="0" w:space="0" w:color="auto"/>
      </w:divBdr>
    </w:div>
    <w:div w:id="356347324">
      <w:bodyDiv w:val="1"/>
      <w:marLeft w:val="0"/>
      <w:marRight w:val="0"/>
      <w:marTop w:val="0"/>
      <w:marBottom w:val="0"/>
      <w:divBdr>
        <w:top w:val="none" w:sz="0" w:space="0" w:color="auto"/>
        <w:left w:val="none" w:sz="0" w:space="0" w:color="auto"/>
        <w:bottom w:val="none" w:sz="0" w:space="0" w:color="auto"/>
        <w:right w:val="none" w:sz="0" w:space="0" w:color="auto"/>
      </w:divBdr>
    </w:div>
    <w:div w:id="356855174">
      <w:bodyDiv w:val="1"/>
      <w:marLeft w:val="0"/>
      <w:marRight w:val="0"/>
      <w:marTop w:val="0"/>
      <w:marBottom w:val="0"/>
      <w:divBdr>
        <w:top w:val="none" w:sz="0" w:space="0" w:color="auto"/>
        <w:left w:val="none" w:sz="0" w:space="0" w:color="auto"/>
        <w:bottom w:val="none" w:sz="0" w:space="0" w:color="auto"/>
        <w:right w:val="none" w:sz="0" w:space="0" w:color="auto"/>
      </w:divBdr>
    </w:div>
    <w:div w:id="357003583">
      <w:bodyDiv w:val="1"/>
      <w:marLeft w:val="0"/>
      <w:marRight w:val="0"/>
      <w:marTop w:val="0"/>
      <w:marBottom w:val="0"/>
      <w:divBdr>
        <w:top w:val="none" w:sz="0" w:space="0" w:color="auto"/>
        <w:left w:val="none" w:sz="0" w:space="0" w:color="auto"/>
        <w:bottom w:val="none" w:sz="0" w:space="0" w:color="auto"/>
        <w:right w:val="none" w:sz="0" w:space="0" w:color="auto"/>
      </w:divBdr>
    </w:div>
    <w:div w:id="357464951">
      <w:bodyDiv w:val="1"/>
      <w:marLeft w:val="0"/>
      <w:marRight w:val="0"/>
      <w:marTop w:val="0"/>
      <w:marBottom w:val="0"/>
      <w:divBdr>
        <w:top w:val="none" w:sz="0" w:space="0" w:color="auto"/>
        <w:left w:val="none" w:sz="0" w:space="0" w:color="auto"/>
        <w:bottom w:val="none" w:sz="0" w:space="0" w:color="auto"/>
        <w:right w:val="none" w:sz="0" w:space="0" w:color="auto"/>
      </w:divBdr>
    </w:div>
    <w:div w:id="357659487">
      <w:bodyDiv w:val="1"/>
      <w:marLeft w:val="0"/>
      <w:marRight w:val="0"/>
      <w:marTop w:val="0"/>
      <w:marBottom w:val="0"/>
      <w:divBdr>
        <w:top w:val="none" w:sz="0" w:space="0" w:color="auto"/>
        <w:left w:val="none" w:sz="0" w:space="0" w:color="auto"/>
        <w:bottom w:val="none" w:sz="0" w:space="0" w:color="auto"/>
        <w:right w:val="none" w:sz="0" w:space="0" w:color="auto"/>
      </w:divBdr>
      <w:divsChild>
        <w:div w:id="1155955547">
          <w:marLeft w:val="480"/>
          <w:marRight w:val="0"/>
          <w:marTop w:val="0"/>
          <w:marBottom w:val="0"/>
          <w:divBdr>
            <w:top w:val="none" w:sz="0" w:space="0" w:color="auto"/>
            <w:left w:val="none" w:sz="0" w:space="0" w:color="auto"/>
            <w:bottom w:val="none" w:sz="0" w:space="0" w:color="auto"/>
            <w:right w:val="none" w:sz="0" w:space="0" w:color="auto"/>
          </w:divBdr>
        </w:div>
        <w:div w:id="211161697">
          <w:marLeft w:val="480"/>
          <w:marRight w:val="0"/>
          <w:marTop w:val="0"/>
          <w:marBottom w:val="0"/>
          <w:divBdr>
            <w:top w:val="none" w:sz="0" w:space="0" w:color="auto"/>
            <w:left w:val="none" w:sz="0" w:space="0" w:color="auto"/>
            <w:bottom w:val="none" w:sz="0" w:space="0" w:color="auto"/>
            <w:right w:val="none" w:sz="0" w:space="0" w:color="auto"/>
          </w:divBdr>
        </w:div>
        <w:div w:id="255940323">
          <w:marLeft w:val="480"/>
          <w:marRight w:val="0"/>
          <w:marTop w:val="0"/>
          <w:marBottom w:val="0"/>
          <w:divBdr>
            <w:top w:val="none" w:sz="0" w:space="0" w:color="auto"/>
            <w:left w:val="none" w:sz="0" w:space="0" w:color="auto"/>
            <w:bottom w:val="none" w:sz="0" w:space="0" w:color="auto"/>
            <w:right w:val="none" w:sz="0" w:space="0" w:color="auto"/>
          </w:divBdr>
        </w:div>
        <w:div w:id="1418166217">
          <w:marLeft w:val="480"/>
          <w:marRight w:val="0"/>
          <w:marTop w:val="0"/>
          <w:marBottom w:val="0"/>
          <w:divBdr>
            <w:top w:val="none" w:sz="0" w:space="0" w:color="auto"/>
            <w:left w:val="none" w:sz="0" w:space="0" w:color="auto"/>
            <w:bottom w:val="none" w:sz="0" w:space="0" w:color="auto"/>
            <w:right w:val="none" w:sz="0" w:space="0" w:color="auto"/>
          </w:divBdr>
        </w:div>
        <w:div w:id="2080904957">
          <w:marLeft w:val="480"/>
          <w:marRight w:val="0"/>
          <w:marTop w:val="0"/>
          <w:marBottom w:val="0"/>
          <w:divBdr>
            <w:top w:val="none" w:sz="0" w:space="0" w:color="auto"/>
            <w:left w:val="none" w:sz="0" w:space="0" w:color="auto"/>
            <w:bottom w:val="none" w:sz="0" w:space="0" w:color="auto"/>
            <w:right w:val="none" w:sz="0" w:space="0" w:color="auto"/>
          </w:divBdr>
        </w:div>
        <w:div w:id="2038651738">
          <w:marLeft w:val="480"/>
          <w:marRight w:val="0"/>
          <w:marTop w:val="0"/>
          <w:marBottom w:val="0"/>
          <w:divBdr>
            <w:top w:val="none" w:sz="0" w:space="0" w:color="auto"/>
            <w:left w:val="none" w:sz="0" w:space="0" w:color="auto"/>
            <w:bottom w:val="none" w:sz="0" w:space="0" w:color="auto"/>
            <w:right w:val="none" w:sz="0" w:space="0" w:color="auto"/>
          </w:divBdr>
        </w:div>
        <w:div w:id="919602367">
          <w:marLeft w:val="480"/>
          <w:marRight w:val="0"/>
          <w:marTop w:val="0"/>
          <w:marBottom w:val="0"/>
          <w:divBdr>
            <w:top w:val="none" w:sz="0" w:space="0" w:color="auto"/>
            <w:left w:val="none" w:sz="0" w:space="0" w:color="auto"/>
            <w:bottom w:val="none" w:sz="0" w:space="0" w:color="auto"/>
            <w:right w:val="none" w:sz="0" w:space="0" w:color="auto"/>
          </w:divBdr>
        </w:div>
        <w:div w:id="231086510">
          <w:marLeft w:val="480"/>
          <w:marRight w:val="0"/>
          <w:marTop w:val="0"/>
          <w:marBottom w:val="0"/>
          <w:divBdr>
            <w:top w:val="none" w:sz="0" w:space="0" w:color="auto"/>
            <w:left w:val="none" w:sz="0" w:space="0" w:color="auto"/>
            <w:bottom w:val="none" w:sz="0" w:space="0" w:color="auto"/>
            <w:right w:val="none" w:sz="0" w:space="0" w:color="auto"/>
          </w:divBdr>
        </w:div>
        <w:div w:id="1115247069">
          <w:marLeft w:val="480"/>
          <w:marRight w:val="0"/>
          <w:marTop w:val="0"/>
          <w:marBottom w:val="0"/>
          <w:divBdr>
            <w:top w:val="none" w:sz="0" w:space="0" w:color="auto"/>
            <w:left w:val="none" w:sz="0" w:space="0" w:color="auto"/>
            <w:bottom w:val="none" w:sz="0" w:space="0" w:color="auto"/>
            <w:right w:val="none" w:sz="0" w:space="0" w:color="auto"/>
          </w:divBdr>
        </w:div>
        <w:div w:id="1000767457">
          <w:marLeft w:val="480"/>
          <w:marRight w:val="0"/>
          <w:marTop w:val="0"/>
          <w:marBottom w:val="0"/>
          <w:divBdr>
            <w:top w:val="none" w:sz="0" w:space="0" w:color="auto"/>
            <w:left w:val="none" w:sz="0" w:space="0" w:color="auto"/>
            <w:bottom w:val="none" w:sz="0" w:space="0" w:color="auto"/>
            <w:right w:val="none" w:sz="0" w:space="0" w:color="auto"/>
          </w:divBdr>
        </w:div>
        <w:div w:id="384721092">
          <w:marLeft w:val="480"/>
          <w:marRight w:val="0"/>
          <w:marTop w:val="0"/>
          <w:marBottom w:val="0"/>
          <w:divBdr>
            <w:top w:val="none" w:sz="0" w:space="0" w:color="auto"/>
            <w:left w:val="none" w:sz="0" w:space="0" w:color="auto"/>
            <w:bottom w:val="none" w:sz="0" w:space="0" w:color="auto"/>
            <w:right w:val="none" w:sz="0" w:space="0" w:color="auto"/>
          </w:divBdr>
        </w:div>
        <w:div w:id="1483737695">
          <w:marLeft w:val="480"/>
          <w:marRight w:val="0"/>
          <w:marTop w:val="0"/>
          <w:marBottom w:val="0"/>
          <w:divBdr>
            <w:top w:val="none" w:sz="0" w:space="0" w:color="auto"/>
            <w:left w:val="none" w:sz="0" w:space="0" w:color="auto"/>
            <w:bottom w:val="none" w:sz="0" w:space="0" w:color="auto"/>
            <w:right w:val="none" w:sz="0" w:space="0" w:color="auto"/>
          </w:divBdr>
        </w:div>
        <w:div w:id="1542400858">
          <w:marLeft w:val="480"/>
          <w:marRight w:val="0"/>
          <w:marTop w:val="0"/>
          <w:marBottom w:val="0"/>
          <w:divBdr>
            <w:top w:val="none" w:sz="0" w:space="0" w:color="auto"/>
            <w:left w:val="none" w:sz="0" w:space="0" w:color="auto"/>
            <w:bottom w:val="none" w:sz="0" w:space="0" w:color="auto"/>
            <w:right w:val="none" w:sz="0" w:space="0" w:color="auto"/>
          </w:divBdr>
        </w:div>
        <w:div w:id="906456477">
          <w:marLeft w:val="480"/>
          <w:marRight w:val="0"/>
          <w:marTop w:val="0"/>
          <w:marBottom w:val="0"/>
          <w:divBdr>
            <w:top w:val="none" w:sz="0" w:space="0" w:color="auto"/>
            <w:left w:val="none" w:sz="0" w:space="0" w:color="auto"/>
            <w:bottom w:val="none" w:sz="0" w:space="0" w:color="auto"/>
            <w:right w:val="none" w:sz="0" w:space="0" w:color="auto"/>
          </w:divBdr>
        </w:div>
        <w:div w:id="1004472437">
          <w:marLeft w:val="480"/>
          <w:marRight w:val="0"/>
          <w:marTop w:val="0"/>
          <w:marBottom w:val="0"/>
          <w:divBdr>
            <w:top w:val="none" w:sz="0" w:space="0" w:color="auto"/>
            <w:left w:val="none" w:sz="0" w:space="0" w:color="auto"/>
            <w:bottom w:val="none" w:sz="0" w:space="0" w:color="auto"/>
            <w:right w:val="none" w:sz="0" w:space="0" w:color="auto"/>
          </w:divBdr>
        </w:div>
        <w:div w:id="1820220677">
          <w:marLeft w:val="480"/>
          <w:marRight w:val="0"/>
          <w:marTop w:val="0"/>
          <w:marBottom w:val="0"/>
          <w:divBdr>
            <w:top w:val="none" w:sz="0" w:space="0" w:color="auto"/>
            <w:left w:val="none" w:sz="0" w:space="0" w:color="auto"/>
            <w:bottom w:val="none" w:sz="0" w:space="0" w:color="auto"/>
            <w:right w:val="none" w:sz="0" w:space="0" w:color="auto"/>
          </w:divBdr>
        </w:div>
        <w:div w:id="746027972">
          <w:marLeft w:val="480"/>
          <w:marRight w:val="0"/>
          <w:marTop w:val="0"/>
          <w:marBottom w:val="0"/>
          <w:divBdr>
            <w:top w:val="none" w:sz="0" w:space="0" w:color="auto"/>
            <w:left w:val="none" w:sz="0" w:space="0" w:color="auto"/>
            <w:bottom w:val="none" w:sz="0" w:space="0" w:color="auto"/>
            <w:right w:val="none" w:sz="0" w:space="0" w:color="auto"/>
          </w:divBdr>
        </w:div>
        <w:div w:id="1175071024">
          <w:marLeft w:val="480"/>
          <w:marRight w:val="0"/>
          <w:marTop w:val="0"/>
          <w:marBottom w:val="0"/>
          <w:divBdr>
            <w:top w:val="none" w:sz="0" w:space="0" w:color="auto"/>
            <w:left w:val="none" w:sz="0" w:space="0" w:color="auto"/>
            <w:bottom w:val="none" w:sz="0" w:space="0" w:color="auto"/>
            <w:right w:val="none" w:sz="0" w:space="0" w:color="auto"/>
          </w:divBdr>
        </w:div>
        <w:div w:id="695931851">
          <w:marLeft w:val="480"/>
          <w:marRight w:val="0"/>
          <w:marTop w:val="0"/>
          <w:marBottom w:val="0"/>
          <w:divBdr>
            <w:top w:val="none" w:sz="0" w:space="0" w:color="auto"/>
            <w:left w:val="none" w:sz="0" w:space="0" w:color="auto"/>
            <w:bottom w:val="none" w:sz="0" w:space="0" w:color="auto"/>
            <w:right w:val="none" w:sz="0" w:space="0" w:color="auto"/>
          </w:divBdr>
        </w:div>
        <w:div w:id="1752578957">
          <w:marLeft w:val="480"/>
          <w:marRight w:val="0"/>
          <w:marTop w:val="0"/>
          <w:marBottom w:val="0"/>
          <w:divBdr>
            <w:top w:val="none" w:sz="0" w:space="0" w:color="auto"/>
            <w:left w:val="none" w:sz="0" w:space="0" w:color="auto"/>
            <w:bottom w:val="none" w:sz="0" w:space="0" w:color="auto"/>
            <w:right w:val="none" w:sz="0" w:space="0" w:color="auto"/>
          </w:divBdr>
        </w:div>
        <w:div w:id="612979685">
          <w:marLeft w:val="480"/>
          <w:marRight w:val="0"/>
          <w:marTop w:val="0"/>
          <w:marBottom w:val="0"/>
          <w:divBdr>
            <w:top w:val="none" w:sz="0" w:space="0" w:color="auto"/>
            <w:left w:val="none" w:sz="0" w:space="0" w:color="auto"/>
            <w:bottom w:val="none" w:sz="0" w:space="0" w:color="auto"/>
            <w:right w:val="none" w:sz="0" w:space="0" w:color="auto"/>
          </w:divBdr>
        </w:div>
        <w:div w:id="175926257">
          <w:marLeft w:val="480"/>
          <w:marRight w:val="0"/>
          <w:marTop w:val="0"/>
          <w:marBottom w:val="0"/>
          <w:divBdr>
            <w:top w:val="none" w:sz="0" w:space="0" w:color="auto"/>
            <w:left w:val="none" w:sz="0" w:space="0" w:color="auto"/>
            <w:bottom w:val="none" w:sz="0" w:space="0" w:color="auto"/>
            <w:right w:val="none" w:sz="0" w:space="0" w:color="auto"/>
          </w:divBdr>
        </w:div>
        <w:div w:id="400250773">
          <w:marLeft w:val="480"/>
          <w:marRight w:val="0"/>
          <w:marTop w:val="0"/>
          <w:marBottom w:val="0"/>
          <w:divBdr>
            <w:top w:val="none" w:sz="0" w:space="0" w:color="auto"/>
            <w:left w:val="none" w:sz="0" w:space="0" w:color="auto"/>
            <w:bottom w:val="none" w:sz="0" w:space="0" w:color="auto"/>
            <w:right w:val="none" w:sz="0" w:space="0" w:color="auto"/>
          </w:divBdr>
        </w:div>
        <w:div w:id="383219081">
          <w:marLeft w:val="480"/>
          <w:marRight w:val="0"/>
          <w:marTop w:val="0"/>
          <w:marBottom w:val="0"/>
          <w:divBdr>
            <w:top w:val="none" w:sz="0" w:space="0" w:color="auto"/>
            <w:left w:val="none" w:sz="0" w:space="0" w:color="auto"/>
            <w:bottom w:val="none" w:sz="0" w:space="0" w:color="auto"/>
            <w:right w:val="none" w:sz="0" w:space="0" w:color="auto"/>
          </w:divBdr>
        </w:div>
        <w:div w:id="697698877">
          <w:marLeft w:val="480"/>
          <w:marRight w:val="0"/>
          <w:marTop w:val="0"/>
          <w:marBottom w:val="0"/>
          <w:divBdr>
            <w:top w:val="none" w:sz="0" w:space="0" w:color="auto"/>
            <w:left w:val="none" w:sz="0" w:space="0" w:color="auto"/>
            <w:bottom w:val="none" w:sz="0" w:space="0" w:color="auto"/>
            <w:right w:val="none" w:sz="0" w:space="0" w:color="auto"/>
          </w:divBdr>
        </w:div>
        <w:div w:id="1124229674">
          <w:marLeft w:val="480"/>
          <w:marRight w:val="0"/>
          <w:marTop w:val="0"/>
          <w:marBottom w:val="0"/>
          <w:divBdr>
            <w:top w:val="none" w:sz="0" w:space="0" w:color="auto"/>
            <w:left w:val="none" w:sz="0" w:space="0" w:color="auto"/>
            <w:bottom w:val="none" w:sz="0" w:space="0" w:color="auto"/>
            <w:right w:val="none" w:sz="0" w:space="0" w:color="auto"/>
          </w:divBdr>
        </w:div>
        <w:div w:id="31926562">
          <w:marLeft w:val="480"/>
          <w:marRight w:val="0"/>
          <w:marTop w:val="0"/>
          <w:marBottom w:val="0"/>
          <w:divBdr>
            <w:top w:val="none" w:sz="0" w:space="0" w:color="auto"/>
            <w:left w:val="none" w:sz="0" w:space="0" w:color="auto"/>
            <w:bottom w:val="none" w:sz="0" w:space="0" w:color="auto"/>
            <w:right w:val="none" w:sz="0" w:space="0" w:color="auto"/>
          </w:divBdr>
        </w:div>
      </w:divsChild>
    </w:div>
    <w:div w:id="357851149">
      <w:bodyDiv w:val="1"/>
      <w:marLeft w:val="0"/>
      <w:marRight w:val="0"/>
      <w:marTop w:val="0"/>
      <w:marBottom w:val="0"/>
      <w:divBdr>
        <w:top w:val="none" w:sz="0" w:space="0" w:color="auto"/>
        <w:left w:val="none" w:sz="0" w:space="0" w:color="auto"/>
        <w:bottom w:val="none" w:sz="0" w:space="0" w:color="auto"/>
        <w:right w:val="none" w:sz="0" w:space="0" w:color="auto"/>
      </w:divBdr>
    </w:div>
    <w:div w:id="359431135">
      <w:bodyDiv w:val="1"/>
      <w:marLeft w:val="0"/>
      <w:marRight w:val="0"/>
      <w:marTop w:val="0"/>
      <w:marBottom w:val="0"/>
      <w:divBdr>
        <w:top w:val="none" w:sz="0" w:space="0" w:color="auto"/>
        <w:left w:val="none" w:sz="0" w:space="0" w:color="auto"/>
        <w:bottom w:val="none" w:sz="0" w:space="0" w:color="auto"/>
        <w:right w:val="none" w:sz="0" w:space="0" w:color="auto"/>
      </w:divBdr>
    </w:div>
    <w:div w:id="359627208">
      <w:bodyDiv w:val="1"/>
      <w:marLeft w:val="0"/>
      <w:marRight w:val="0"/>
      <w:marTop w:val="0"/>
      <w:marBottom w:val="0"/>
      <w:divBdr>
        <w:top w:val="none" w:sz="0" w:space="0" w:color="auto"/>
        <w:left w:val="none" w:sz="0" w:space="0" w:color="auto"/>
        <w:bottom w:val="none" w:sz="0" w:space="0" w:color="auto"/>
        <w:right w:val="none" w:sz="0" w:space="0" w:color="auto"/>
      </w:divBdr>
    </w:div>
    <w:div w:id="361169517">
      <w:bodyDiv w:val="1"/>
      <w:marLeft w:val="0"/>
      <w:marRight w:val="0"/>
      <w:marTop w:val="0"/>
      <w:marBottom w:val="0"/>
      <w:divBdr>
        <w:top w:val="none" w:sz="0" w:space="0" w:color="auto"/>
        <w:left w:val="none" w:sz="0" w:space="0" w:color="auto"/>
        <w:bottom w:val="none" w:sz="0" w:space="0" w:color="auto"/>
        <w:right w:val="none" w:sz="0" w:space="0" w:color="auto"/>
      </w:divBdr>
    </w:div>
    <w:div w:id="362900490">
      <w:bodyDiv w:val="1"/>
      <w:marLeft w:val="0"/>
      <w:marRight w:val="0"/>
      <w:marTop w:val="0"/>
      <w:marBottom w:val="0"/>
      <w:divBdr>
        <w:top w:val="none" w:sz="0" w:space="0" w:color="auto"/>
        <w:left w:val="none" w:sz="0" w:space="0" w:color="auto"/>
        <w:bottom w:val="none" w:sz="0" w:space="0" w:color="auto"/>
        <w:right w:val="none" w:sz="0" w:space="0" w:color="auto"/>
      </w:divBdr>
    </w:div>
    <w:div w:id="363333058">
      <w:bodyDiv w:val="1"/>
      <w:marLeft w:val="0"/>
      <w:marRight w:val="0"/>
      <w:marTop w:val="0"/>
      <w:marBottom w:val="0"/>
      <w:divBdr>
        <w:top w:val="none" w:sz="0" w:space="0" w:color="auto"/>
        <w:left w:val="none" w:sz="0" w:space="0" w:color="auto"/>
        <w:bottom w:val="none" w:sz="0" w:space="0" w:color="auto"/>
        <w:right w:val="none" w:sz="0" w:space="0" w:color="auto"/>
      </w:divBdr>
    </w:div>
    <w:div w:id="363362999">
      <w:bodyDiv w:val="1"/>
      <w:marLeft w:val="0"/>
      <w:marRight w:val="0"/>
      <w:marTop w:val="0"/>
      <w:marBottom w:val="0"/>
      <w:divBdr>
        <w:top w:val="none" w:sz="0" w:space="0" w:color="auto"/>
        <w:left w:val="none" w:sz="0" w:space="0" w:color="auto"/>
        <w:bottom w:val="none" w:sz="0" w:space="0" w:color="auto"/>
        <w:right w:val="none" w:sz="0" w:space="0" w:color="auto"/>
      </w:divBdr>
    </w:div>
    <w:div w:id="363486307">
      <w:bodyDiv w:val="1"/>
      <w:marLeft w:val="0"/>
      <w:marRight w:val="0"/>
      <w:marTop w:val="0"/>
      <w:marBottom w:val="0"/>
      <w:divBdr>
        <w:top w:val="none" w:sz="0" w:space="0" w:color="auto"/>
        <w:left w:val="none" w:sz="0" w:space="0" w:color="auto"/>
        <w:bottom w:val="none" w:sz="0" w:space="0" w:color="auto"/>
        <w:right w:val="none" w:sz="0" w:space="0" w:color="auto"/>
      </w:divBdr>
    </w:div>
    <w:div w:id="363529740">
      <w:bodyDiv w:val="1"/>
      <w:marLeft w:val="0"/>
      <w:marRight w:val="0"/>
      <w:marTop w:val="0"/>
      <w:marBottom w:val="0"/>
      <w:divBdr>
        <w:top w:val="none" w:sz="0" w:space="0" w:color="auto"/>
        <w:left w:val="none" w:sz="0" w:space="0" w:color="auto"/>
        <w:bottom w:val="none" w:sz="0" w:space="0" w:color="auto"/>
        <w:right w:val="none" w:sz="0" w:space="0" w:color="auto"/>
      </w:divBdr>
    </w:div>
    <w:div w:id="363596604">
      <w:bodyDiv w:val="1"/>
      <w:marLeft w:val="0"/>
      <w:marRight w:val="0"/>
      <w:marTop w:val="0"/>
      <w:marBottom w:val="0"/>
      <w:divBdr>
        <w:top w:val="none" w:sz="0" w:space="0" w:color="auto"/>
        <w:left w:val="none" w:sz="0" w:space="0" w:color="auto"/>
        <w:bottom w:val="none" w:sz="0" w:space="0" w:color="auto"/>
        <w:right w:val="none" w:sz="0" w:space="0" w:color="auto"/>
      </w:divBdr>
    </w:div>
    <w:div w:id="363602813">
      <w:bodyDiv w:val="1"/>
      <w:marLeft w:val="0"/>
      <w:marRight w:val="0"/>
      <w:marTop w:val="0"/>
      <w:marBottom w:val="0"/>
      <w:divBdr>
        <w:top w:val="none" w:sz="0" w:space="0" w:color="auto"/>
        <w:left w:val="none" w:sz="0" w:space="0" w:color="auto"/>
        <w:bottom w:val="none" w:sz="0" w:space="0" w:color="auto"/>
        <w:right w:val="none" w:sz="0" w:space="0" w:color="auto"/>
      </w:divBdr>
    </w:div>
    <w:div w:id="363755473">
      <w:bodyDiv w:val="1"/>
      <w:marLeft w:val="0"/>
      <w:marRight w:val="0"/>
      <w:marTop w:val="0"/>
      <w:marBottom w:val="0"/>
      <w:divBdr>
        <w:top w:val="none" w:sz="0" w:space="0" w:color="auto"/>
        <w:left w:val="none" w:sz="0" w:space="0" w:color="auto"/>
        <w:bottom w:val="none" w:sz="0" w:space="0" w:color="auto"/>
        <w:right w:val="none" w:sz="0" w:space="0" w:color="auto"/>
      </w:divBdr>
    </w:div>
    <w:div w:id="363949446">
      <w:bodyDiv w:val="1"/>
      <w:marLeft w:val="0"/>
      <w:marRight w:val="0"/>
      <w:marTop w:val="0"/>
      <w:marBottom w:val="0"/>
      <w:divBdr>
        <w:top w:val="none" w:sz="0" w:space="0" w:color="auto"/>
        <w:left w:val="none" w:sz="0" w:space="0" w:color="auto"/>
        <w:bottom w:val="none" w:sz="0" w:space="0" w:color="auto"/>
        <w:right w:val="none" w:sz="0" w:space="0" w:color="auto"/>
      </w:divBdr>
    </w:div>
    <w:div w:id="364597016">
      <w:bodyDiv w:val="1"/>
      <w:marLeft w:val="0"/>
      <w:marRight w:val="0"/>
      <w:marTop w:val="0"/>
      <w:marBottom w:val="0"/>
      <w:divBdr>
        <w:top w:val="none" w:sz="0" w:space="0" w:color="auto"/>
        <w:left w:val="none" w:sz="0" w:space="0" w:color="auto"/>
        <w:bottom w:val="none" w:sz="0" w:space="0" w:color="auto"/>
        <w:right w:val="none" w:sz="0" w:space="0" w:color="auto"/>
      </w:divBdr>
    </w:div>
    <w:div w:id="364718148">
      <w:bodyDiv w:val="1"/>
      <w:marLeft w:val="0"/>
      <w:marRight w:val="0"/>
      <w:marTop w:val="0"/>
      <w:marBottom w:val="0"/>
      <w:divBdr>
        <w:top w:val="none" w:sz="0" w:space="0" w:color="auto"/>
        <w:left w:val="none" w:sz="0" w:space="0" w:color="auto"/>
        <w:bottom w:val="none" w:sz="0" w:space="0" w:color="auto"/>
        <w:right w:val="none" w:sz="0" w:space="0" w:color="auto"/>
      </w:divBdr>
    </w:div>
    <w:div w:id="364913237">
      <w:bodyDiv w:val="1"/>
      <w:marLeft w:val="0"/>
      <w:marRight w:val="0"/>
      <w:marTop w:val="0"/>
      <w:marBottom w:val="0"/>
      <w:divBdr>
        <w:top w:val="none" w:sz="0" w:space="0" w:color="auto"/>
        <w:left w:val="none" w:sz="0" w:space="0" w:color="auto"/>
        <w:bottom w:val="none" w:sz="0" w:space="0" w:color="auto"/>
        <w:right w:val="none" w:sz="0" w:space="0" w:color="auto"/>
      </w:divBdr>
      <w:divsChild>
        <w:div w:id="189387936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1061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72552613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1050782">
          <w:blockQuote w:val="1"/>
          <w:marLeft w:val="720"/>
          <w:marRight w:val="720"/>
          <w:marTop w:val="100"/>
          <w:marBottom w:val="100"/>
          <w:divBdr>
            <w:top w:val="none" w:sz="0" w:space="0" w:color="auto"/>
            <w:left w:val="none" w:sz="0" w:space="0" w:color="auto"/>
            <w:bottom w:val="none" w:sz="0" w:space="0" w:color="auto"/>
            <w:right w:val="none" w:sz="0" w:space="0" w:color="auto"/>
          </w:divBdr>
        </w:div>
        <w:div w:id="1370104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5108112">
      <w:bodyDiv w:val="1"/>
      <w:marLeft w:val="0"/>
      <w:marRight w:val="0"/>
      <w:marTop w:val="0"/>
      <w:marBottom w:val="0"/>
      <w:divBdr>
        <w:top w:val="none" w:sz="0" w:space="0" w:color="auto"/>
        <w:left w:val="none" w:sz="0" w:space="0" w:color="auto"/>
        <w:bottom w:val="none" w:sz="0" w:space="0" w:color="auto"/>
        <w:right w:val="none" w:sz="0" w:space="0" w:color="auto"/>
      </w:divBdr>
    </w:div>
    <w:div w:id="365258604">
      <w:bodyDiv w:val="1"/>
      <w:marLeft w:val="0"/>
      <w:marRight w:val="0"/>
      <w:marTop w:val="0"/>
      <w:marBottom w:val="0"/>
      <w:divBdr>
        <w:top w:val="none" w:sz="0" w:space="0" w:color="auto"/>
        <w:left w:val="none" w:sz="0" w:space="0" w:color="auto"/>
        <w:bottom w:val="none" w:sz="0" w:space="0" w:color="auto"/>
        <w:right w:val="none" w:sz="0" w:space="0" w:color="auto"/>
      </w:divBdr>
    </w:div>
    <w:div w:id="365371168">
      <w:bodyDiv w:val="1"/>
      <w:marLeft w:val="0"/>
      <w:marRight w:val="0"/>
      <w:marTop w:val="0"/>
      <w:marBottom w:val="0"/>
      <w:divBdr>
        <w:top w:val="none" w:sz="0" w:space="0" w:color="auto"/>
        <w:left w:val="none" w:sz="0" w:space="0" w:color="auto"/>
        <w:bottom w:val="none" w:sz="0" w:space="0" w:color="auto"/>
        <w:right w:val="none" w:sz="0" w:space="0" w:color="auto"/>
      </w:divBdr>
    </w:div>
    <w:div w:id="367032536">
      <w:bodyDiv w:val="1"/>
      <w:marLeft w:val="0"/>
      <w:marRight w:val="0"/>
      <w:marTop w:val="0"/>
      <w:marBottom w:val="0"/>
      <w:divBdr>
        <w:top w:val="none" w:sz="0" w:space="0" w:color="auto"/>
        <w:left w:val="none" w:sz="0" w:space="0" w:color="auto"/>
        <w:bottom w:val="none" w:sz="0" w:space="0" w:color="auto"/>
        <w:right w:val="none" w:sz="0" w:space="0" w:color="auto"/>
      </w:divBdr>
    </w:div>
    <w:div w:id="367069806">
      <w:bodyDiv w:val="1"/>
      <w:marLeft w:val="0"/>
      <w:marRight w:val="0"/>
      <w:marTop w:val="0"/>
      <w:marBottom w:val="0"/>
      <w:divBdr>
        <w:top w:val="none" w:sz="0" w:space="0" w:color="auto"/>
        <w:left w:val="none" w:sz="0" w:space="0" w:color="auto"/>
        <w:bottom w:val="none" w:sz="0" w:space="0" w:color="auto"/>
        <w:right w:val="none" w:sz="0" w:space="0" w:color="auto"/>
      </w:divBdr>
    </w:div>
    <w:div w:id="367292099">
      <w:bodyDiv w:val="1"/>
      <w:marLeft w:val="0"/>
      <w:marRight w:val="0"/>
      <w:marTop w:val="0"/>
      <w:marBottom w:val="0"/>
      <w:divBdr>
        <w:top w:val="none" w:sz="0" w:space="0" w:color="auto"/>
        <w:left w:val="none" w:sz="0" w:space="0" w:color="auto"/>
        <w:bottom w:val="none" w:sz="0" w:space="0" w:color="auto"/>
        <w:right w:val="none" w:sz="0" w:space="0" w:color="auto"/>
      </w:divBdr>
    </w:div>
    <w:div w:id="367994787">
      <w:bodyDiv w:val="1"/>
      <w:marLeft w:val="0"/>
      <w:marRight w:val="0"/>
      <w:marTop w:val="0"/>
      <w:marBottom w:val="0"/>
      <w:divBdr>
        <w:top w:val="none" w:sz="0" w:space="0" w:color="auto"/>
        <w:left w:val="none" w:sz="0" w:space="0" w:color="auto"/>
        <w:bottom w:val="none" w:sz="0" w:space="0" w:color="auto"/>
        <w:right w:val="none" w:sz="0" w:space="0" w:color="auto"/>
      </w:divBdr>
    </w:div>
    <w:div w:id="368070110">
      <w:bodyDiv w:val="1"/>
      <w:marLeft w:val="0"/>
      <w:marRight w:val="0"/>
      <w:marTop w:val="0"/>
      <w:marBottom w:val="0"/>
      <w:divBdr>
        <w:top w:val="none" w:sz="0" w:space="0" w:color="auto"/>
        <w:left w:val="none" w:sz="0" w:space="0" w:color="auto"/>
        <w:bottom w:val="none" w:sz="0" w:space="0" w:color="auto"/>
        <w:right w:val="none" w:sz="0" w:space="0" w:color="auto"/>
      </w:divBdr>
    </w:div>
    <w:div w:id="368261960">
      <w:bodyDiv w:val="1"/>
      <w:marLeft w:val="0"/>
      <w:marRight w:val="0"/>
      <w:marTop w:val="0"/>
      <w:marBottom w:val="0"/>
      <w:divBdr>
        <w:top w:val="none" w:sz="0" w:space="0" w:color="auto"/>
        <w:left w:val="none" w:sz="0" w:space="0" w:color="auto"/>
        <w:bottom w:val="none" w:sz="0" w:space="0" w:color="auto"/>
        <w:right w:val="none" w:sz="0" w:space="0" w:color="auto"/>
      </w:divBdr>
    </w:div>
    <w:div w:id="369188750">
      <w:bodyDiv w:val="1"/>
      <w:marLeft w:val="0"/>
      <w:marRight w:val="0"/>
      <w:marTop w:val="0"/>
      <w:marBottom w:val="0"/>
      <w:divBdr>
        <w:top w:val="none" w:sz="0" w:space="0" w:color="auto"/>
        <w:left w:val="none" w:sz="0" w:space="0" w:color="auto"/>
        <w:bottom w:val="none" w:sz="0" w:space="0" w:color="auto"/>
        <w:right w:val="none" w:sz="0" w:space="0" w:color="auto"/>
      </w:divBdr>
    </w:div>
    <w:div w:id="369382466">
      <w:bodyDiv w:val="1"/>
      <w:marLeft w:val="0"/>
      <w:marRight w:val="0"/>
      <w:marTop w:val="0"/>
      <w:marBottom w:val="0"/>
      <w:divBdr>
        <w:top w:val="none" w:sz="0" w:space="0" w:color="auto"/>
        <w:left w:val="none" w:sz="0" w:space="0" w:color="auto"/>
        <w:bottom w:val="none" w:sz="0" w:space="0" w:color="auto"/>
        <w:right w:val="none" w:sz="0" w:space="0" w:color="auto"/>
      </w:divBdr>
    </w:div>
    <w:div w:id="373118682">
      <w:bodyDiv w:val="1"/>
      <w:marLeft w:val="0"/>
      <w:marRight w:val="0"/>
      <w:marTop w:val="0"/>
      <w:marBottom w:val="0"/>
      <w:divBdr>
        <w:top w:val="none" w:sz="0" w:space="0" w:color="auto"/>
        <w:left w:val="none" w:sz="0" w:space="0" w:color="auto"/>
        <w:bottom w:val="none" w:sz="0" w:space="0" w:color="auto"/>
        <w:right w:val="none" w:sz="0" w:space="0" w:color="auto"/>
      </w:divBdr>
    </w:div>
    <w:div w:id="373577634">
      <w:bodyDiv w:val="1"/>
      <w:marLeft w:val="0"/>
      <w:marRight w:val="0"/>
      <w:marTop w:val="0"/>
      <w:marBottom w:val="0"/>
      <w:divBdr>
        <w:top w:val="none" w:sz="0" w:space="0" w:color="auto"/>
        <w:left w:val="none" w:sz="0" w:space="0" w:color="auto"/>
        <w:bottom w:val="none" w:sz="0" w:space="0" w:color="auto"/>
        <w:right w:val="none" w:sz="0" w:space="0" w:color="auto"/>
      </w:divBdr>
    </w:div>
    <w:div w:id="373622060">
      <w:bodyDiv w:val="1"/>
      <w:marLeft w:val="0"/>
      <w:marRight w:val="0"/>
      <w:marTop w:val="0"/>
      <w:marBottom w:val="0"/>
      <w:divBdr>
        <w:top w:val="none" w:sz="0" w:space="0" w:color="auto"/>
        <w:left w:val="none" w:sz="0" w:space="0" w:color="auto"/>
        <w:bottom w:val="none" w:sz="0" w:space="0" w:color="auto"/>
        <w:right w:val="none" w:sz="0" w:space="0" w:color="auto"/>
      </w:divBdr>
    </w:div>
    <w:div w:id="373820464">
      <w:bodyDiv w:val="1"/>
      <w:marLeft w:val="0"/>
      <w:marRight w:val="0"/>
      <w:marTop w:val="0"/>
      <w:marBottom w:val="0"/>
      <w:divBdr>
        <w:top w:val="none" w:sz="0" w:space="0" w:color="auto"/>
        <w:left w:val="none" w:sz="0" w:space="0" w:color="auto"/>
        <w:bottom w:val="none" w:sz="0" w:space="0" w:color="auto"/>
        <w:right w:val="none" w:sz="0" w:space="0" w:color="auto"/>
      </w:divBdr>
    </w:div>
    <w:div w:id="373888668">
      <w:bodyDiv w:val="1"/>
      <w:marLeft w:val="0"/>
      <w:marRight w:val="0"/>
      <w:marTop w:val="0"/>
      <w:marBottom w:val="0"/>
      <w:divBdr>
        <w:top w:val="none" w:sz="0" w:space="0" w:color="auto"/>
        <w:left w:val="none" w:sz="0" w:space="0" w:color="auto"/>
        <w:bottom w:val="none" w:sz="0" w:space="0" w:color="auto"/>
        <w:right w:val="none" w:sz="0" w:space="0" w:color="auto"/>
      </w:divBdr>
    </w:div>
    <w:div w:id="374279845">
      <w:bodyDiv w:val="1"/>
      <w:marLeft w:val="0"/>
      <w:marRight w:val="0"/>
      <w:marTop w:val="0"/>
      <w:marBottom w:val="0"/>
      <w:divBdr>
        <w:top w:val="none" w:sz="0" w:space="0" w:color="auto"/>
        <w:left w:val="none" w:sz="0" w:space="0" w:color="auto"/>
        <w:bottom w:val="none" w:sz="0" w:space="0" w:color="auto"/>
        <w:right w:val="none" w:sz="0" w:space="0" w:color="auto"/>
      </w:divBdr>
    </w:div>
    <w:div w:id="374282608">
      <w:bodyDiv w:val="1"/>
      <w:marLeft w:val="0"/>
      <w:marRight w:val="0"/>
      <w:marTop w:val="0"/>
      <w:marBottom w:val="0"/>
      <w:divBdr>
        <w:top w:val="none" w:sz="0" w:space="0" w:color="auto"/>
        <w:left w:val="none" w:sz="0" w:space="0" w:color="auto"/>
        <w:bottom w:val="none" w:sz="0" w:space="0" w:color="auto"/>
        <w:right w:val="none" w:sz="0" w:space="0" w:color="auto"/>
      </w:divBdr>
    </w:div>
    <w:div w:id="374545546">
      <w:bodyDiv w:val="1"/>
      <w:marLeft w:val="0"/>
      <w:marRight w:val="0"/>
      <w:marTop w:val="0"/>
      <w:marBottom w:val="0"/>
      <w:divBdr>
        <w:top w:val="none" w:sz="0" w:space="0" w:color="auto"/>
        <w:left w:val="none" w:sz="0" w:space="0" w:color="auto"/>
        <w:bottom w:val="none" w:sz="0" w:space="0" w:color="auto"/>
        <w:right w:val="none" w:sz="0" w:space="0" w:color="auto"/>
      </w:divBdr>
    </w:div>
    <w:div w:id="375010493">
      <w:bodyDiv w:val="1"/>
      <w:marLeft w:val="0"/>
      <w:marRight w:val="0"/>
      <w:marTop w:val="0"/>
      <w:marBottom w:val="0"/>
      <w:divBdr>
        <w:top w:val="none" w:sz="0" w:space="0" w:color="auto"/>
        <w:left w:val="none" w:sz="0" w:space="0" w:color="auto"/>
        <w:bottom w:val="none" w:sz="0" w:space="0" w:color="auto"/>
        <w:right w:val="none" w:sz="0" w:space="0" w:color="auto"/>
      </w:divBdr>
    </w:div>
    <w:div w:id="375356079">
      <w:bodyDiv w:val="1"/>
      <w:marLeft w:val="0"/>
      <w:marRight w:val="0"/>
      <w:marTop w:val="0"/>
      <w:marBottom w:val="0"/>
      <w:divBdr>
        <w:top w:val="none" w:sz="0" w:space="0" w:color="auto"/>
        <w:left w:val="none" w:sz="0" w:space="0" w:color="auto"/>
        <w:bottom w:val="none" w:sz="0" w:space="0" w:color="auto"/>
        <w:right w:val="none" w:sz="0" w:space="0" w:color="auto"/>
      </w:divBdr>
    </w:div>
    <w:div w:id="375668143">
      <w:bodyDiv w:val="1"/>
      <w:marLeft w:val="0"/>
      <w:marRight w:val="0"/>
      <w:marTop w:val="0"/>
      <w:marBottom w:val="0"/>
      <w:divBdr>
        <w:top w:val="none" w:sz="0" w:space="0" w:color="auto"/>
        <w:left w:val="none" w:sz="0" w:space="0" w:color="auto"/>
        <w:bottom w:val="none" w:sz="0" w:space="0" w:color="auto"/>
        <w:right w:val="none" w:sz="0" w:space="0" w:color="auto"/>
      </w:divBdr>
    </w:div>
    <w:div w:id="376667422">
      <w:bodyDiv w:val="1"/>
      <w:marLeft w:val="0"/>
      <w:marRight w:val="0"/>
      <w:marTop w:val="0"/>
      <w:marBottom w:val="0"/>
      <w:divBdr>
        <w:top w:val="none" w:sz="0" w:space="0" w:color="auto"/>
        <w:left w:val="none" w:sz="0" w:space="0" w:color="auto"/>
        <w:bottom w:val="none" w:sz="0" w:space="0" w:color="auto"/>
        <w:right w:val="none" w:sz="0" w:space="0" w:color="auto"/>
      </w:divBdr>
    </w:div>
    <w:div w:id="376971595">
      <w:bodyDiv w:val="1"/>
      <w:marLeft w:val="0"/>
      <w:marRight w:val="0"/>
      <w:marTop w:val="0"/>
      <w:marBottom w:val="0"/>
      <w:divBdr>
        <w:top w:val="none" w:sz="0" w:space="0" w:color="auto"/>
        <w:left w:val="none" w:sz="0" w:space="0" w:color="auto"/>
        <w:bottom w:val="none" w:sz="0" w:space="0" w:color="auto"/>
        <w:right w:val="none" w:sz="0" w:space="0" w:color="auto"/>
      </w:divBdr>
    </w:div>
    <w:div w:id="376975510">
      <w:bodyDiv w:val="1"/>
      <w:marLeft w:val="0"/>
      <w:marRight w:val="0"/>
      <w:marTop w:val="0"/>
      <w:marBottom w:val="0"/>
      <w:divBdr>
        <w:top w:val="none" w:sz="0" w:space="0" w:color="auto"/>
        <w:left w:val="none" w:sz="0" w:space="0" w:color="auto"/>
        <w:bottom w:val="none" w:sz="0" w:space="0" w:color="auto"/>
        <w:right w:val="none" w:sz="0" w:space="0" w:color="auto"/>
      </w:divBdr>
    </w:div>
    <w:div w:id="377046105">
      <w:bodyDiv w:val="1"/>
      <w:marLeft w:val="0"/>
      <w:marRight w:val="0"/>
      <w:marTop w:val="0"/>
      <w:marBottom w:val="0"/>
      <w:divBdr>
        <w:top w:val="none" w:sz="0" w:space="0" w:color="auto"/>
        <w:left w:val="none" w:sz="0" w:space="0" w:color="auto"/>
        <w:bottom w:val="none" w:sz="0" w:space="0" w:color="auto"/>
        <w:right w:val="none" w:sz="0" w:space="0" w:color="auto"/>
      </w:divBdr>
    </w:div>
    <w:div w:id="377163702">
      <w:bodyDiv w:val="1"/>
      <w:marLeft w:val="0"/>
      <w:marRight w:val="0"/>
      <w:marTop w:val="0"/>
      <w:marBottom w:val="0"/>
      <w:divBdr>
        <w:top w:val="none" w:sz="0" w:space="0" w:color="auto"/>
        <w:left w:val="none" w:sz="0" w:space="0" w:color="auto"/>
        <w:bottom w:val="none" w:sz="0" w:space="0" w:color="auto"/>
        <w:right w:val="none" w:sz="0" w:space="0" w:color="auto"/>
      </w:divBdr>
    </w:div>
    <w:div w:id="377169768">
      <w:bodyDiv w:val="1"/>
      <w:marLeft w:val="0"/>
      <w:marRight w:val="0"/>
      <w:marTop w:val="0"/>
      <w:marBottom w:val="0"/>
      <w:divBdr>
        <w:top w:val="none" w:sz="0" w:space="0" w:color="auto"/>
        <w:left w:val="none" w:sz="0" w:space="0" w:color="auto"/>
        <w:bottom w:val="none" w:sz="0" w:space="0" w:color="auto"/>
        <w:right w:val="none" w:sz="0" w:space="0" w:color="auto"/>
      </w:divBdr>
    </w:div>
    <w:div w:id="379285380">
      <w:bodyDiv w:val="1"/>
      <w:marLeft w:val="0"/>
      <w:marRight w:val="0"/>
      <w:marTop w:val="0"/>
      <w:marBottom w:val="0"/>
      <w:divBdr>
        <w:top w:val="none" w:sz="0" w:space="0" w:color="auto"/>
        <w:left w:val="none" w:sz="0" w:space="0" w:color="auto"/>
        <w:bottom w:val="none" w:sz="0" w:space="0" w:color="auto"/>
        <w:right w:val="none" w:sz="0" w:space="0" w:color="auto"/>
      </w:divBdr>
    </w:div>
    <w:div w:id="380247196">
      <w:bodyDiv w:val="1"/>
      <w:marLeft w:val="0"/>
      <w:marRight w:val="0"/>
      <w:marTop w:val="0"/>
      <w:marBottom w:val="0"/>
      <w:divBdr>
        <w:top w:val="none" w:sz="0" w:space="0" w:color="auto"/>
        <w:left w:val="none" w:sz="0" w:space="0" w:color="auto"/>
        <w:bottom w:val="none" w:sz="0" w:space="0" w:color="auto"/>
        <w:right w:val="none" w:sz="0" w:space="0" w:color="auto"/>
      </w:divBdr>
    </w:div>
    <w:div w:id="380254003">
      <w:bodyDiv w:val="1"/>
      <w:marLeft w:val="0"/>
      <w:marRight w:val="0"/>
      <w:marTop w:val="0"/>
      <w:marBottom w:val="0"/>
      <w:divBdr>
        <w:top w:val="none" w:sz="0" w:space="0" w:color="auto"/>
        <w:left w:val="none" w:sz="0" w:space="0" w:color="auto"/>
        <w:bottom w:val="none" w:sz="0" w:space="0" w:color="auto"/>
        <w:right w:val="none" w:sz="0" w:space="0" w:color="auto"/>
      </w:divBdr>
      <w:divsChild>
        <w:div w:id="184908832">
          <w:marLeft w:val="480"/>
          <w:marRight w:val="0"/>
          <w:marTop w:val="0"/>
          <w:marBottom w:val="0"/>
          <w:divBdr>
            <w:top w:val="none" w:sz="0" w:space="0" w:color="auto"/>
            <w:left w:val="none" w:sz="0" w:space="0" w:color="auto"/>
            <w:bottom w:val="none" w:sz="0" w:space="0" w:color="auto"/>
            <w:right w:val="none" w:sz="0" w:space="0" w:color="auto"/>
          </w:divBdr>
        </w:div>
        <w:div w:id="93213115">
          <w:marLeft w:val="480"/>
          <w:marRight w:val="0"/>
          <w:marTop w:val="0"/>
          <w:marBottom w:val="0"/>
          <w:divBdr>
            <w:top w:val="none" w:sz="0" w:space="0" w:color="auto"/>
            <w:left w:val="none" w:sz="0" w:space="0" w:color="auto"/>
            <w:bottom w:val="none" w:sz="0" w:space="0" w:color="auto"/>
            <w:right w:val="none" w:sz="0" w:space="0" w:color="auto"/>
          </w:divBdr>
        </w:div>
        <w:div w:id="330570152">
          <w:marLeft w:val="480"/>
          <w:marRight w:val="0"/>
          <w:marTop w:val="0"/>
          <w:marBottom w:val="0"/>
          <w:divBdr>
            <w:top w:val="none" w:sz="0" w:space="0" w:color="auto"/>
            <w:left w:val="none" w:sz="0" w:space="0" w:color="auto"/>
            <w:bottom w:val="none" w:sz="0" w:space="0" w:color="auto"/>
            <w:right w:val="none" w:sz="0" w:space="0" w:color="auto"/>
          </w:divBdr>
        </w:div>
        <w:div w:id="1253587629">
          <w:marLeft w:val="480"/>
          <w:marRight w:val="0"/>
          <w:marTop w:val="0"/>
          <w:marBottom w:val="0"/>
          <w:divBdr>
            <w:top w:val="none" w:sz="0" w:space="0" w:color="auto"/>
            <w:left w:val="none" w:sz="0" w:space="0" w:color="auto"/>
            <w:bottom w:val="none" w:sz="0" w:space="0" w:color="auto"/>
            <w:right w:val="none" w:sz="0" w:space="0" w:color="auto"/>
          </w:divBdr>
        </w:div>
        <w:div w:id="91555103">
          <w:marLeft w:val="480"/>
          <w:marRight w:val="0"/>
          <w:marTop w:val="0"/>
          <w:marBottom w:val="0"/>
          <w:divBdr>
            <w:top w:val="none" w:sz="0" w:space="0" w:color="auto"/>
            <w:left w:val="none" w:sz="0" w:space="0" w:color="auto"/>
            <w:bottom w:val="none" w:sz="0" w:space="0" w:color="auto"/>
            <w:right w:val="none" w:sz="0" w:space="0" w:color="auto"/>
          </w:divBdr>
        </w:div>
        <w:div w:id="49807751">
          <w:marLeft w:val="480"/>
          <w:marRight w:val="0"/>
          <w:marTop w:val="0"/>
          <w:marBottom w:val="0"/>
          <w:divBdr>
            <w:top w:val="none" w:sz="0" w:space="0" w:color="auto"/>
            <w:left w:val="none" w:sz="0" w:space="0" w:color="auto"/>
            <w:bottom w:val="none" w:sz="0" w:space="0" w:color="auto"/>
            <w:right w:val="none" w:sz="0" w:space="0" w:color="auto"/>
          </w:divBdr>
        </w:div>
        <w:div w:id="686948938">
          <w:marLeft w:val="480"/>
          <w:marRight w:val="0"/>
          <w:marTop w:val="0"/>
          <w:marBottom w:val="0"/>
          <w:divBdr>
            <w:top w:val="none" w:sz="0" w:space="0" w:color="auto"/>
            <w:left w:val="none" w:sz="0" w:space="0" w:color="auto"/>
            <w:bottom w:val="none" w:sz="0" w:space="0" w:color="auto"/>
            <w:right w:val="none" w:sz="0" w:space="0" w:color="auto"/>
          </w:divBdr>
        </w:div>
        <w:div w:id="1639725431">
          <w:marLeft w:val="480"/>
          <w:marRight w:val="0"/>
          <w:marTop w:val="0"/>
          <w:marBottom w:val="0"/>
          <w:divBdr>
            <w:top w:val="none" w:sz="0" w:space="0" w:color="auto"/>
            <w:left w:val="none" w:sz="0" w:space="0" w:color="auto"/>
            <w:bottom w:val="none" w:sz="0" w:space="0" w:color="auto"/>
            <w:right w:val="none" w:sz="0" w:space="0" w:color="auto"/>
          </w:divBdr>
        </w:div>
        <w:div w:id="776289359">
          <w:marLeft w:val="480"/>
          <w:marRight w:val="0"/>
          <w:marTop w:val="0"/>
          <w:marBottom w:val="0"/>
          <w:divBdr>
            <w:top w:val="none" w:sz="0" w:space="0" w:color="auto"/>
            <w:left w:val="none" w:sz="0" w:space="0" w:color="auto"/>
            <w:bottom w:val="none" w:sz="0" w:space="0" w:color="auto"/>
            <w:right w:val="none" w:sz="0" w:space="0" w:color="auto"/>
          </w:divBdr>
        </w:div>
        <w:div w:id="1077285529">
          <w:marLeft w:val="480"/>
          <w:marRight w:val="0"/>
          <w:marTop w:val="0"/>
          <w:marBottom w:val="0"/>
          <w:divBdr>
            <w:top w:val="none" w:sz="0" w:space="0" w:color="auto"/>
            <w:left w:val="none" w:sz="0" w:space="0" w:color="auto"/>
            <w:bottom w:val="none" w:sz="0" w:space="0" w:color="auto"/>
            <w:right w:val="none" w:sz="0" w:space="0" w:color="auto"/>
          </w:divBdr>
        </w:div>
        <w:div w:id="2089569020">
          <w:marLeft w:val="480"/>
          <w:marRight w:val="0"/>
          <w:marTop w:val="0"/>
          <w:marBottom w:val="0"/>
          <w:divBdr>
            <w:top w:val="none" w:sz="0" w:space="0" w:color="auto"/>
            <w:left w:val="none" w:sz="0" w:space="0" w:color="auto"/>
            <w:bottom w:val="none" w:sz="0" w:space="0" w:color="auto"/>
            <w:right w:val="none" w:sz="0" w:space="0" w:color="auto"/>
          </w:divBdr>
        </w:div>
        <w:div w:id="1030574062">
          <w:marLeft w:val="480"/>
          <w:marRight w:val="0"/>
          <w:marTop w:val="0"/>
          <w:marBottom w:val="0"/>
          <w:divBdr>
            <w:top w:val="none" w:sz="0" w:space="0" w:color="auto"/>
            <w:left w:val="none" w:sz="0" w:space="0" w:color="auto"/>
            <w:bottom w:val="none" w:sz="0" w:space="0" w:color="auto"/>
            <w:right w:val="none" w:sz="0" w:space="0" w:color="auto"/>
          </w:divBdr>
        </w:div>
        <w:div w:id="1815175953">
          <w:marLeft w:val="480"/>
          <w:marRight w:val="0"/>
          <w:marTop w:val="0"/>
          <w:marBottom w:val="0"/>
          <w:divBdr>
            <w:top w:val="none" w:sz="0" w:space="0" w:color="auto"/>
            <w:left w:val="none" w:sz="0" w:space="0" w:color="auto"/>
            <w:bottom w:val="none" w:sz="0" w:space="0" w:color="auto"/>
            <w:right w:val="none" w:sz="0" w:space="0" w:color="auto"/>
          </w:divBdr>
        </w:div>
      </w:divsChild>
    </w:div>
    <w:div w:id="380399250">
      <w:bodyDiv w:val="1"/>
      <w:marLeft w:val="0"/>
      <w:marRight w:val="0"/>
      <w:marTop w:val="0"/>
      <w:marBottom w:val="0"/>
      <w:divBdr>
        <w:top w:val="none" w:sz="0" w:space="0" w:color="auto"/>
        <w:left w:val="none" w:sz="0" w:space="0" w:color="auto"/>
        <w:bottom w:val="none" w:sz="0" w:space="0" w:color="auto"/>
        <w:right w:val="none" w:sz="0" w:space="0" w:color="auto"/>
      </w:divBdr>
    </w:div>
    <w:div w:id="380402994">
      <w:bodyDiv w:val="1"/>
      <w:marLeft w:val="0"/>
      <w:marRight w:val="0"/>
      <w:marTop w:val="0"/>
      <w:marBottom w:val="0"/>
      <w:divBdr>
        <w:top w:val="none" w:sz="0" w:space="0" w:color="auto"/>
        <w:left w:val="none" w:sz="0" w:space="0" w:color="auto"/>
        <w:bottom w:val="none" w:sz="0" w:space="0" w:color="auto"/>
        <w:right w:val="none" w:sz="0" w:space="0" w:color="auto"/>
      </w:divBdr>
    </w:div>
    <w:div w:id="381632584">
      <w:bodyDiv w:val="1"/>
      <w:marLeft w:val="0"/>
      <w:marRight w:val="0"/>
      <w:marTop w:val="0"/>
      <w:marBottom w:val="0"/>
      <w:divBdr>
        <w:top w:val="none" w:sz="0" w:space="0" w:color="auto"/>
        <w:left w:val="none" w:sz="0" w:space="0" w:color="auto"/>
        <w:bottom w:val="none" w:sz="0" w:space="0" w:color="auto"/>
        <w:right w:val="none" w:sz="0" w:space="0" w:color="auto"/>
      </w:divBdr>
    </w:div>
    <w:div w:id="381946391">
      <w:bodyDiv w:val="1"/>
      <w:marLeft w:val="0"/>
      <w:marRight w:val="0"/>
      <w:marTop w:val="0"/>
      <w:marBottom w:val="0"/>
      <w:divBdr>
        <w:top w:val="none" w:sz="0" w:space="0" w:color="auto"/>
        <w:left w:val="none" w:sz="0" w:space="0" w:color="auto"/>
        <w:bottom w:val="none" w:sz="0" w:space="0" w:color="auto"/>
        <w:right w:val="none" w:sz="0" w:space="0" w:color="auto"/>
      </w:divBdr>
    </w:div>
    <w:div w:id="382100641">
      <w:bodyDiv w:val="1"/>
      <w:marLeft w:val="0"/>
      <w:marRight w:val="0"/>
      <w:marTop w:val="0"/>
      <w:marBottom w:val="0"/>
      <w:divBdr>
        <w:top w:val="none" w:sz="0" w:space="0" w:color="auto"/>
        <w:left w:val="none" w:sz="0" w:space="0" w:color="auto"/>
        <w:bottom w:val="none" w:sz="0" w:space="0" w:color="auto"/>
        <w:right w:val="none" w:sz="0" w:space="0" w:color="auto"/>
      </w:divBdr>
    </w:div>
    <w:div w:id="383136431">
      <w:bodyDiv w:val="1"/>
      <w:marLeft w:val="0"/>
      <w:marRight w:val="0"/>
      <w:marTop w:val="0"/>
      <w:marBottom w:val="0"/>
      <w:divBdr>
        <w:top w:val="none" w:sz="0" w:space="0" w:color="auto"/>
        <w:left w:val="none" w:sz="0" w:space="0" w:color="auto"/>
        <w:bottom w:val="none" w:sz="0" w:space="0" w:color="auto"/>
        <w:right w:val="none" w:sz="0" w:space="0" w:color="auto"/>
      </w:divBdr>
    </w:div>
    <w:div w:id="383217649">
      <w:bodyDiv w:val="1"/>
      <w:marLeft w:val="0"/>
      <w:marRight w:val="0"/>
      <w:marTop w:val="0"/>
      <w:marBottom w:val="0"/>
      <w:divBdr>
        <w:top w:val="none" w:sz="0" w:space="0" w:color="auto"/>
        <w:left w:val="none" w:sz="0" w:space="0" w:color="auto"/>
        <w:bottom w:val="none" w:sz="0" w:space="0" w:color="auto"/>
        <w:right w:val="none" w:sz="0" w:space="0" w:color="auto"/>
      </w:divBdr>
    </w:div>
    <w:div w:id="384305498">
      <w:bodyDiv w:val="1"/>
      <w:marLeft w:val="0"/>
      <w:marRight w:val="0"/>
      <w:marTop w:val="0"/>
      <w:marBottom w:val="0"/>
      <w:divBdr>
        <w:top w:val="none" w:sz="0" w:space="0" w:color="auto"/>
        <w:left w:val="none" w:sz="0" w:space="0" w:color="auto"/>
        <w:bottom w:val="none" w:sz="0" w:space="0" w:color="auto"/>
        <w:right w:val="none" w:sz="0" w:space="0" w:color="auto"/>
      </w:divBdr>
      <w:divsChild>
        <w:div w:id="98256260">
          <w:marLeft w:val="480"/>
          <w:marRight w:val="0"/>
          <w:marTop w:val="0"/>
          <w:marBottom w:val="0"/>
          <w:divBdr>
            <w:top w:val="none" w:sz="0" w:space="0" w:color="auto"/>
            <w:left w:val="none" w:sz="0" w:space="0" w:color="auto"/>
            <w:bottom w:val="none" w:sz="0" w:space="0" w:color="auto"/>
            <w:right w:val="none" w:sz="0" w:space="0" w:color="auto"/>
          </w:divBdr>
        </w:div>
        <w:div w:id="1785540901">
          <w:marLeft w:val="480"/>
          <w:marRight w:val="0"/>
          <w:marTop w:val="0"/>
          <w:marBottom w:val="0"/>
          <w:divBdr>
            <w:top w:val="none" w:sz="0" w:space="0" w:color="auto"/>
            <w:left w:val="none" w:sz="0" w:space="0" w:color="auto"/>
            <w:bottom w:val="none" w:sz="0" w:space="0" w:color="auto"/>
            <w:right w:val="none" w:sz="0" w:space="0" w:color="auto"/>
          </w:divBdr>
        </w:div>
        <w:div w:id="1658723501">
          <w:marLeft w:val="480"/>
          <w:marRight w:val="0"/>
          <w:marTop w:val="0"/>
          <w:marBottom w:val="0"/>
          <w:divBdr>
            <w:top w:val="none" w:sz="0" w:space="0" w:color="auto"/>
            <w:left w:val="none" w:sz="0" w:space="0" w:color="auto"/>
            <w:bottom w:val="none" w:sz="0" w:space="0" w:color="auto"/>
            <w:right w:val="none" w:sz="0" w:space="0" w:color="auto"/>
          </w:divBdr>
        </w:div>
        <w:div w:id="388266887">
          <w:marLeft w:val="480"/>
          <w:marRight w:val="0"/>
          <w:marTop w:val="0"/>
          <w:marBottom w:val="0"/>
          <w:divBdr>
            <w:top w:val="none" w:sz="0" w:space="0" w:color="auto"/>
            <w:left w:val="none" w:sz="0" w:space="0" w:color="auto"/>
            <w:bottom w:val="none" w:sz="0" w:space="0" w:color="auto"/>
            <w:right w:val="none" w:sz="0" w:space="0" w:color="auto"/>
          </w:divBdr>
        </w:div>
        <w:div w:id="122620541">
          <w:marLeft w:val="480"/>
          <w:marRight w:val="0"/>
          <w:marTop w:val="0"/>
          <w:marBottom w:val="0"/>
          <w:divBdr>
            <w:top w:val="none" w:sz="0" w:space="0" w:color="auto"/>
            <w:left w:val="none" w:sz="0" w:space="0" w:color="auto"/>
            <w:bottom w:val="none" w:sz="0" w:space="0" w:color="auto"/>
            <w:right w:val="none" w:sz="0" w:space="0" w:color="auto"/>
          </w:divBdr>
        </w:div>
        <w:div w:id="1525678646">
          <w:marLeft w:val="480"/>
          <w:marRight w:val="0"/>
          <w:marTop w:val="0"/>
          <w:marBottom w:val="0"/>
          <w:divBdr>
            <w:top w:val="none" w:sz="0" w:space="0" w:color="auto"/>
            <w:left w:val="none" w:sz="0" w:space="0" w:color="auto"/>
            <w:bottom w:val="none" w:sz="0" w:space="0" w:color="auto"/>
            <w:right w:val="none" w:sz="0" w:space="0" w:color="auto"/>
          </w:divBdr>
        </w:div>
        <w:div w:id="1515652977">
          <w:marLeft w:val="480"/>
          <w:marRight w:val="0"/>
          <w:marTop w:val="0"/>
          <w:marBottom w:val="0"/>
          <w:divBdr>
            <w:top w:val="none" w:sz="0" w:space="0" w:color="auto"/>
            <w:left w:val="none" w:sz="0" w:space="0" w:color="auto"/>
            <w:bottom w:val="none" w:sz="0" w:space="0" w:color="auto"/>
            <w:right w:val="none" w:sz="0" w:space="0" w:color="auto"/>
          </w:divBdr>
        </w:div>
        <w:div w:id="1962807352">
          <w:marLeft w:val="480"/>
          <w:marRight w:val="0"/>
          <w:marTop w:val="0"/>
          <w:marBottom w:val="0"/>
          <w:divBdr>
            <w:top w:val="none" w:sz="0" w:space="0" w:color="auto"/>
            <w:left w:val="none" w:sz="0" w:space="0" w:color="auto"/>
            <w:bottom w:val="none" w:sz="0" w:space="0" w:color="auto"/>
            <w:right w:val="none" w:sz="0" w:space="0" w:color="auto"/>
          </w:divBdr>
        </w:div>
        <w:div w:id="1412267153">
          <w:marLeft w:val="480"/>
          <w:marRight w:val="0"/>
          <w:marTop w:val="0"/>
          <w:marBottom w:val="0"/>
          <w:divBdr>
            <w:top w:val="none" w:sz="0" w:space="0" w:color="auto"/>
            <w:left w:val="none" w:sz="0" w:space="0" w:color="auto"/>
            <w:bottom w:val="none" w:sz="0" w:space="0" w:color="auto"/>
            <w:right w:val="none" w:sz="0" w:space="0" w:color="auto"/>
          </w:divBdr>
        </w:div>
        <w:div w:id="1698962898">
          <w:marLeft w:val="480"/>
          <w:marRight w:val="0"/>
          <w:marTop w:val="0"/>
          <w:marBottom w:val="0"/>
          <w:divBdr>
            <w:top w:val="none" w:sz="0" w:space="0" w:color="auto"/>
            <w:left w:val="none" w:sz="0" w:space="0" w:color="auto"/>
            <w:bottom w:val="none" w:sz="0" w:space="0" w:color="auto"/>
            <w:right w:val="none" w:sz="0" w:space="0" w:color="auto"/>
          </w:divBdr>
        </w:div>
        <w:div w:id="233318925">
          <w:marLeft w:val="480"/>
          <w:marRight w:val="0"/>
          <w:marTop w:val="0"/>
          <w:marBottom w:val="0"/>
          <w:divBdr>
            <w:top w:val="none" w:sz="0" w:space="0" w:color="auto"/>
            <w:left w:val="none" w:sz="0" w:space="0" w:color="auto"/>
            <w:bottom w:val="none" w:sz="0" w:space="0" w:color="auto"/>
            <w:right w:val="none" w:sz="0" w:space="0" w:color="auto"/>
          </w:divBdr>
        </w:div>
        <w:div w:id="1173186413">
          <w:marLeft w:val="480"/>
          <w:marRight w:val="0"/>
          <w:marTop w:val="0"/>
          <w:marBottom w:val="0"/>
          <w:divBdr>
            <w:top w:val="none" w:sz="0" w:space="0" w:color="auto"/>
            <w:left w:val="none" w:sz="0" w:space="0" w:color="auto"/>
            <w:bottom w:val="none" w:sz="0" w:space="0" w:color="auto"/>
            <w:right w:val="none" w:sz="0" w:space="0" w:color="auto"/>
          </w:divBdr>
        </w:div>
        <w:div w:id="1849712779">
          <w:marLeft w:val="480"/>
          <w:marRight w:val="0"/>
          <w:marTop w:val="0"/>
          <w:marBottom w:val="0"/>
          <w:divBdr>
            <w:top w:val="none" w:sz="0" w:space="0" w:color="auto"/>
            <w:left w:val="none" w:sz="0" w:space="0" w:color="auto"/>
            <w:bottom w:val="none" w:sz="0" w:space="0" w:color="auto"/>
            <w:right w:val="none" w:sz="0" w:space="0" w:color="auto"/>
          </w:divBdr>
        </w:div>
        <w:div w:id="1185096126">
          <w:marLeft w:val="480"/>
          <w:marRight w:val="0"/>
          <w:marTop w:val="0"/>
          <w:marBottom w:val="0"/>
          <w:divBdr>
            <w:top w:val="none" w:sz="0" w:space="0" w:color="auto"/>
            <w:left w:val="none" w:sz="0" w:space="0" w:color="auto"/>
            <w:bottom w:val="none" w:sz="0" w:space="0" w:color="auto"/>
            <w:right w:val="none" w:sz="0" w:space="0" w:color="auto"/>
          </w:divBdr>
        </w:div>
      </w:divsChild>
    </w:div>
    <w:div w:id="384915859">
      <w:bodyDiv w:val="1"/>
      <w:marLeft w:val="0"/>
      <w:marRight w:val="0"/>
      <w:marTop w:val="0"/>
      <w:marBottom w:val="0"/>
      <w:divBdr>
        <w:top w:val="none" w:sz="0" w:space="0" w:color="auto"/>
        <w:left w:val="none" w:sz="0" w:space="0" w:color="auto"/>
        <w:bottom w:val="none" w:sz="0" w:space="0" w:color="auto"/>
        <w:right w:val="none" w:sz="0" w:space="0" w:color="auto"/>
      </w:divBdr>
    </w:div>
    <w:div w:id="385102325">
      <w:bodyDiv w:val="1"/>
      <w:marLeft w:val="0"/>
      <w:marRight w:val="0"/>
      <w:marTop w:val="0"/>
      <w:marBottom w:val="0"/>
      <w:divBdr>
        <w:top w:val="none" w:sz="0" w:space="0" w:color="auto"/>
        <w:left w:val="none" w:sz="0" w:space="0" w:color="auto"/>
        <w:bottom w:val="none" w:sz="0" w:space="0" w:color="auto"/>
        <w:right w:val="none" w:sz="0" w:space="0" w:color="auto"/>
      </w:divBdr>
    </w:div>
    <w:div w:id="385108038">
      <w:bodyDiv w:val="1"/>
      <w:marLeft w:val="0"/>
      <w:marRight w:val="0"/>
      <w:marTop w:val="0"/>
      <w:marBottom w:val="0"/>
      <w:divBdr>
        <w:top w:val="none" w:sz="0" w:space="0" w:color="auto"/>
        <w:left w:val="none" w:sz="0" w:space="0" w:color="auto"/>
        <w:bottom w:val="none" w:sz="0" w:space="0" w:color="auto"/>
        <w:right w:val="none" w:sz="0" w:space="0" w:color="auto"/>
      </w:divBdr>
    </w:div>
    <w:div w:id="385178219">
      <w:bodyDiv w:val="1"/>
      <w:marLeft w:val="0"/>
      <w:marRight w:val="0"/>
      <w:marTop w:val="0"/>
      <w:marBottom w:val="0"/>
      <w:divBdr>
        <w:top w:val="none" w:sz="0" w:space="0" w:color="auto"/>
        <w:left w:val="none" w:sz="0" w:space="0" w:color="auto"/>
        <w:bottom w:val="none" w:sz="0" w:space="0" w:color="auto"/>
        <w:right w:val="none" w:sz="0" w:space="0" w:color="auto"/>
      </w:divBdr>
    </w:div>
    <w:div w:id="385225670">
      <w:bodyDiv w:val="1"/>
      <w:marLeft w:val="0"/>
      <w:marRight w:val="0"/>
      <w:marTop w:val="0"/>
      <w:marBottom w:val="0"/>
      <w:divBdr>
        <w:top w:val="none" w:sz="0" w:space="0" w:color="auto"/>
        <w:left w:val="none" w:sz="0" w:space="0" w:color="auto"/>
        <w:bottom w:val="none" w:sz="0" w:space="0" w:color="auto"/>
        <w:right w:val="none" w:sz="0" w:space="0" w:color="auto"/>
      </w:divBdr>
    </w:div>
    <w:div w:id="385374424">
      <w:bodyDiv w:val="1"/>
      <w:marLeft w:val="0"/>
      <w:marRight w:val="0"/>
      <w:marTop w:val="0"/>
      <w:marBottom w:val="0"/>
      <w:divBdr>
        <w:top w:val="none" w:sz="0" w:space="0" w:color="auto"/>
        <w:left w:val="none" w:sz="0" w:space="0" w:color="auto"/>
        <w:bottom w:val="none" w:sz="0" w:space="0" w:color="auto"/>
        <w:right w:val="none" w:sz="0" w:space="0" w:color="auto"/>
      </w:divBdr>
    </w:div>
    <w:div w:id="386102514">
      <w:bodyDiv w:val="1"/>
      <w:marLeft w:val="0"/>
      <w:marRight w:val="0"/>
      <w:marTop w:val="0"/>
      <w:marBottom w:val="0"/>
      <w:divBdr>
        <w:top w:val="none" w:sz="0" w:space="0" w:color="auto"/>
        <w:left w:val="none" w:sz="0" w:space="0" w:color="auto"/>
        <w:bottom w:val="none" w:sz="0" w:space="0" w:color="auto"/>
        <w:right w:val="none" w:sz="0" w:space="0" w:color="auto"/>
      </w:divBdr>
    </w:div>
    <w:div w:id="386145472">
      <w:bodyDiv w:val="1"/>
      <w:marLeft w:val="0"/>
      <w:marRight w:val="0"/>
      <w:marTop w:val="0"/>
      <w:marBottom w:val="0"/>
      <w:divBdr>
        <w:top w:val="none" w:sz="0" w:space="0" w:color="auto"/>
        <w:left w:val="none" w:sz="0" w:space="0" w:color="auto"/>
        <w:bottom w:val="none" w:sz="0" w:space="0" w:color="auto"/>
        <w:right w:val="none" w:sz="0" w:space="0" w:color="auto"/>
      </w:divBdr>
    </w:div>
    <w:div w:id="387000426">
      <w:bodyDiv w:val="1"/>
      <w:marLeft w:val="0"/>
      <w:marRight w:val="0"/>
      <w:marTop w:val="0"/>
      <w:marBottom w:val="0"/>
      <w:divBdr>
        <w:top w:val="none" w:sz="0" w:space="0" w:color="auto"/>
        <w:left w:val="none" w:sz="0" w:space="0" w:color="auto"/>
        <w:bottom w:val="none" w:sz="0" w:space="0" w:color="auto"/>
        <w:right w:val="none" w:sz="0" w:space="0" w:color="auto"/>
      </w:divBdr>
    </w:div>
    <w:div w:id="387268405">
      <w:bodyDiv w:val="1"/>
      <w:marLeft w:val="0"/>
      <w:marRight w:val="0"/>
      <w:marTop w:val="0"/>
      <w:marBottom w:val="0"/>
      <w:divBdr>
        <w:top w:val="none" w:sz="0" w:space="0" w:color="auto"/>
        <w:left w:val="none" w:sz="0" w:space="0" w:color="auto"/>
        <w:bottom w:val="none" w:sz="0" w:space="0" w:color="auto"/>
        <w:right w:val="none" w:sz="0" w:space="0" w:color="auto"/>
      </w:divBdr>
    </w:div>
    <w:div w:id="387344339">
      <w:bodyDiv w:val="1"/>
      <w:marLeft w:val="0"/>
      <w:marRight w:val="0"/>
      <w:marTop w:val="0"/>
      <w:marBottom w:val="0"/>
      <w:divBdr>
        <w:top w:val="none" w:sz="0" w:space="0" w:color="auto"/>
        <w:left w:val="none" w:sz="0" w:space="0" w:color="auto"/>
        <w:bottom w:val="none" w:sz="0" w:space="0" w:color="auto"/>
        <w:right w:val="none" w:sz="0" w:space="0" w:color="auto"/>
      </w:divBdr>
    </w:div>
    <w:div w:id="387463607">
      <w:bodyDiv w:val="1"/>
      <w:marLeft w:val="0"/>
      <w:marRight w:val="0"/>
      <w:marTop w:val="0"/>
      <w:marBottom w:val="0"/>
      <w:divBdr>
        <w:top w:val="none" w:sz="0" w:space="0" w:color="auto"/>
        <w:left w:val="none" w:sz="0" w:space="0" w:color="auto"/>
        <w:bottom w:val="none" w:sz="0" w:space="0" w:color="auto"/>
        <w:right w:val="none" w:sz="0" w:space="0" w:color="auto"/>
      </w:divBdr>
    </w:div>
    <w:div w:id="388001349">
      <w:bodyDiv w:val="1"/>
      <w:marLeft w:val="0"/>
      <w:marRight w:val="0"/>
      <w:marTop w:val="0"/>
      <w:marBottom w:val="0"/>
      <w:divBdr>
        <w:top w:val="none" w:sz="0" w:space="0" w:color="auto"/>
        <w:left w:val="none" w:sz="0" w:space="0" w:color="auto"/>
        <w:bottom w:val="none" w:sz="0" w:space="0" w:color="auto"/>
        <w:right w:val="none" w:sz="0" w:space="0" w:color="auto"/>
      </w:divBdr>
    </w:div>
    <w:div w:id="388069715">
      <w:bodyDiv w:val="1"/>
      <w:marLeft w:val="0"/>
      <w:marRight w:val="0"/>
      <w:marTop w:val="0"/>
      <w:marBottom w:val="0"/>
      <w:divBdr>
        <w:top w:val="none" w:sz="0" w:space="0" w:color="auto"/>
        <w:left w:val="none" w:sz="0" w:space="0" w:color="auto"/>
        <w:bottom w:val="none" w:sz="0" w:space="0" w:color="auto"/>
        <w:right w:val="none" w:sz="0" w:space="0" w:color="auto"/>
      </w:divBdr>
    </w:div>
    <w:div w:id="388116456">
      <w:bodyDiv w:val="1"/>
      <w:marLeft w:val="0"/>
      <w:marRight w:val="0"/>
      <w:marTop w:val="0"/>
      <w:marBottom w:val="0"/>
      <w:divBdr>
        <w:top w:val="none" w:sz="0" w:space="0" w:color="auto"/>
        <w:left w:val="none" w:sz="0" w:space="0" w:color="auto"/>
        <w:bottom w:val="none" w:sz="0" w:space="0" w:color="auto"/>
        <w:right w:val="none" w:sz="0" w:space="0" w:color="auto"/>
      </w:divBdr>
    </w:div>
    <w:div w:id="389111797">
      <w:bodyDiv w:val="1"/>
      <w:marLeft w:val="0"/>
      <w:marRight w:val="0"/>
      <w:marTop w:val="0"/>
      <w:marBottom w:val="0"/>
      <w:divBdr>
        <w:top w:val="none" w:sz="0" w:space="0" w:color="auto"/>
        <w:left w:val="none" w:sz="0" w:space="0" w:color="auto"/>
        <w:bottom w:val="none" w:sz="0" w:space="0" w:color="auto"/>
        <w:right w:val="none" w:sz="0" w:space="0" w:color="auto"/>
      </w:divBdr>
    </w:div>
    <w:div w:id="389185031">
      <w:bodyDiv w:val="1"/>
      <w:marLeft w:val="0"/>
      <w:marRight w:val="0"/>
      <w:marTop w:val="0"/>
      <w:marBottom w:val="0"/>
      <w:divBdr>
        <w:top w:val="none" w:sz="0" w:space="0" w:color="auto"/>
        <w:left w:val="none" w:sz="0" w:space="0" w:color="auto"/>
        <w:bottom w:val="none" w:sz="0" w:space="0" w:color="auto"/>
        <w:right w:val="none" w:sz="0" w:space="0" w:color="auto"/>
      </w:divBdr>
    </w:div>
    <w:div w:id="389381249">
      <w:bodyDiv w:val="1"/>
      <w:marLeft w:val="0"/>
      <w:marRight w:val="0"/>
      <w:marTop w:val="0"/>
      <w:marBottom w:val="0"/>
      <w:divBdr>
        <w:top w:val="none" w:sz="0" w:space="0" w:color="auto"/>
        <w:left w:val="none" w:sz="0" w:space="0" w:color="auto"/>
        <w:bottom w:val="none" w:sz="0" w:space="0" w:color="auto"/>
        <w:right w:val="none" w:sz="0" w:space="0" w:color="auto"/>
      </w:divBdr>
    </w:div>
    <w:div w:id="389621265">
      <w:bodyDiv w:val="1"/>
      <w:marLeft w:val="0"/>
      <w:marRight w:val="0"/>
      <w:marTop w:val="0"/>
      <w:marBottom w:val="0"/>
      <w:divBdr>
        <w:top w:val="none" w:sz="0" w:space="0" w:color="auto"/>
        <w:left w:val="none" w:sz="0" w:space="0" w:color="auto"/>
        <w:bottom w:val="none" w:sz="0" w:space="0" w:color="auto"/>
        <w:right w:val="none" w:sz="0" w:space="0" w:color="auto"/>
      </w:divBdr>
    </w:div>
    <w:div w:id="390155732">
      <w:bodyDiv w:val="1"/>
      <w:marLeft w:val="0"/>
      <w:marRight w:val="0"/>
      <w:marTop w:val="0"/>
      <w:marBottom w:val="0"/>
      <w:divBdr>
        <w:top w:val="none" w:sz="0" w:space="0" w:color="auto"/>
        <w:left w:val="none" w:sz="0" w:space="0" w:color="auto"/>
        <w:bottom w:val="none" w:sz="0" w:space="0" w:color="auto"/>
        <w:right w:val="none" w:sz="0" w:space="0" w:color="auto"/>
      </w:divBdr>
    </w:div>
    <w:div w:id="391121713">
      <w:bodyDiv w:val="1"/>
      <w:marLeft w:val="0"/>
      <w:marRight w:val="0"/>
      <w:marTop w:val="0"/>
      <w:marBottom w:val="0"/>
      <w:divBdr>
        <w:top w:val="none" w:sz="0" w:space="0" w:color="auto"/>
        <w:left w:val="none" w:sz="0" w:space="0" w:color="auto"/>
        <w:bottom w:val="none" w:sz="0" w:space="0" w:color="auto"/>
        <w:right w:val="none" w:sz="0" w:space="0" w:color="auto"/>
      </w:divBdr>
    </w:div>
    <w:div w:id="391193498">
      <w:bodyDiv w:val="1"/>
      <w:marLeft w:val="0"/>
      <w:marRight w:val="0"/>
      <w:marTop w:val="0"/>
      <w:marBottom w:val="0"/>
      <w:divBdr>
        <w:top w:val="none" w:sz="0" w:space="0" w:color="auto"/>
        <w:left w:val="none" w:sz="0" w:space="0" w:color="auto"/>
        <w:bottom w:val="none" w:sz="0" w:space="0" w:color="auto"/>
        <w:right w:val="none" w:sz="0" w:space="0" w:color="auto"/>
      </w:divBdr>
    </w:div>
    <w:div w:id="391655956">
      <w:bodyDiv w:val="1"/>
      <w:marLeft w:val="0"/>
      <w:marRight w:val="0"/>
      <w:marTop w:val="0"/>
      <w:marBottom w:val="0"/>
      <w:divBdr>
        <w:top w:val="none" w:sz="0" w:space="0" w:color="auto"/>
        <w:left w:val="none" w:sz="0" w:space="0" w:color="auto"/>
        <w:bottom w:val="none" w:sz="0" w:space="0" w:color="auto"/>
        <w:right w:val="none" w:sz="0" w:space="0" w:color="auto"/>
      </w:divBdr>
    </w:div>
    <w:div w:id="391732997">
      <w:bodyDiv w:val="1"/>
      <w:marLeft w:val="0"/>
      <w:marRight w:val="0"/>
      <w:marTop w:val="0"/>
      <w:marBottom w:val="0"/>
      <w:divBdr>
        <w:top w:val="none" w:sz="0" w:space="0" w:color="auto"/>
        <w:left w:val="none" w:sz="0" w:space="0" w:color="auto"/>
        <w:bottom w:val="none" w:sz="0" w:space="0" w:color="auto"/>
        <w:right w:val="none" w:sz="0" w:space="0" w:color="auto"/>
      </w:divBdr>
    </w:div>
    <w:div w:id="392627244">
      <w:bodyDiv w:val="1"/>
      <w:marLeft w:val="0"/>
      <w:marRight w:val="0"/>
      <w:marTop w:val="0"/>
      <w:marBottom w:val="0"/>
      <w:divBdr>
        <w:top w:val="none" w:sz="0" w:space="0" w:color="auto"/>
        <w:left w:val="none" w:sz="0" w:space="0" w:color="auto"/>
        <w:bottom w:val="none" w:sz="0" w:space="0" w:color="auto"/>
        <w:right w:val="none" w:sz="0" w:space="0" w:color="auto"/>
      </w:divBdr>
    </w:div>
    <w:div w:id="393235225">
      <w:bodyDiv w:val="1"/>
      <w:marLeft w:val="0"/>
      <w:marRight w:val="0"/>
      <w:marTop w:val="0"/>
      <w:marBottom w:val="0"/>
      <w:divBdr>
        <w:top w:val="none" w:sz="0" w:space="0" w:color="auto"/>
        <w:left w:val="none" w:sz="0" w:space="0" w:color="auto"/>
        <w:bottom w:val="none" w:sz="0" w:space="0" w:color="auto"/>
        <w:right w:val="none" w:sz="0" w:space="0" w:color="auto"/>
      </w:divBdr>
    </w:div>
    <w:div w:id="394009720">
      <w:bodyDiv w:val="1"/>
      <w:marLeft w:val="0"/>
      <w:marRight w:val="0"/>
      <w:marTop w:val="0"/>
      <w:marBottom w:val="0"/>
      <w:divBdr>
        <w:top w:val="none" w:sz="0" w:space="0" w:color="auto"/>
        <w:left w:val="none" w:sz="0" w:space="0" w:color="auto"/>
        <w:bottom w:val="none" w:sz="0" w:space="0" w:color="auto"/>
        <w:right w:val="none" w:sz="0" w:space="0" w:color="auto"/>
      </w:divBdr>
    </w:div>
    <w:div w:id="394278846">
      <w:bodyDiv w:val="1"/>
      <w:marLeft w:val="0"/>
      <w:marRight w:val="0"/>
      <w:marTop w:val="0"/>
      <w:marBottom w:val="0"/>
      <w:divBdr>
        <w:top w:val="none" w:sz="0" w:space="0" w:color="auto"/>
        <w:left w:val="none" w:sz="0" w:space="0" w:color="auto"/>
        <w:bottom w:val="none" w:sz="0" w:space="0" w:color="auto"/>
        <w:right w:val="none" w:sz="0" w:space="0" w:color="auto"/>
      </w:divBdr>
    </w:div>
    <w:div w:id="394359596">
      <w:bodyDiv w:val="1"/>
      <w:marLeft w:val="0"/>
      <w:marRight w:val="0"/>
      <w:marTop w:val="0"/>
      <w:marBottom w:val="0"/>
      <w:divBdr>
        <w:top w:val="none" w:sz="0" w:space="0" w:color="auto"/>
        <w:left w:val="none" w:sz="0" w:space="0" w:color="auto"/>
        <w:bottom w:val="none" w:sz="0" w:space="0" w:color="auto"/>
        <w:right w:val="none" w:sz="0" w:space="0" w:color="auto"/>
      </w:divBdr>
    </w:div>
    <w:div w:id="394475504">
      <w:bodyDiv w:val="1"/>
      <w:marLeft w:val="0"/>
      <w:marRight w:val="0"/>
      <w:marTop w:val="0"/>
      <w:marBottom w:val="0"/>
      <w:divBdr>
        <w:top w:val="none" w:sz="0" w:space="0" w:color="auto"/>
        <w:left w:val="none" w:sz="0" w:space="0" w:color="auto"/>
        <w:bottom w:val="none" w:sz="0" w:space="0" w:color="auto"/>
        <w:right w:val="none" w:sz="0" w:space="0" w:color="auto"/>
      </w:divBdr>
    </w:div>
    <w:div w:id="396364231">
      <w:bodyDiv w:val="1"/>
      <w:marLeft w:val="0"/>
      <w:marRight w:val="0"/>
      <w:marTop w:val="0"/>
      <w:marBottom w:val="0"/>
      <w:divBdr>
        <w:top w:val="none" w:sz="0" w:space="0" w:color="auto"/>
        <w:left w:val="none" w:sz="0" w:space="0" w:color="auto"/>
        <w:bottom w:val="none" w:sz="0" w:space="0" w:color="auto"/>
        <w:right w:val="none" w:sz="0" w:space="0" w:color="auto"/>
      </w:divBdr>
    </w:div>
    <w:div w:id="396629736">
      <w:bodyDiv w:val="1"/>
      <w:marLeft w:val="0"/>
      <w:marRight w:val="0"/>
      <w:marTop w:val="0"/>
      <w:marBottom w:val="0"/>
      <w:divBdr>
        <w:top w:val="none" w:sz="0" w:space="0" w:color="auto"/>
        <w:left w:val="none" w:sz="0" w:space="0" w:color="auto"/>
        <w:bottom w:val="none" w:sz="0" w:space="0" w:color="auto"/>
        <w:right w:val="none" w:sz="0" w:space="0" w:color="auto"/>
      </w:divBdr>
    </w:div>
    <w:div w:id="397018430">
      <w:bodyDiv w:val="1"/>
      <w:marLeft w:val="0"/>
      <w:marRight w:val="0"/>
      <w:marTop w:val="0"/>
      <w:marBottom w:val="0"/>
      <w:divBdr>
        <w:top w:val="none" w:sz="0" w:space="0" w:color="auto"/>
        <w:left w:val="none" w:sz="0" w:space="0" w:color="auto"/>
        <w:bottom w:val="none" w:sz="0" w:space="0" w:color="auto"/>
        <w:right w:val="none" w:sz="0" w:space="0" w:color="auto"/>
      </w:divBdr>
    </w:div>
    <w:div w:id="397632763">
      <w:bodyDiv w:val="1"/>
      <w:marLeft w:val="0"/>
      <w:marRight w:val="0"/>
      <w:marTop w:val="0"/>
      <w:marBottom w:val="0"/>
      <w:divBdr>
        <w:top w:val="none" w:sz="0" w:space="0" w:color="auto"/>
        <w:left w:val="none" w:sz="0" w:space="0" w:color="auto"/>
        <w:bottom w:val="none" w:sz="0" w:space="0" w:color="auto"/>
        <w:right w:val="none" w:sz="0" w:space="0" w:color="auto"/>
      </w:divBdr>
    </w:div>
    <w:div w:id="397753776">
      <w:bodyDiv w:val="1"/>
      <w:marLeft w:val="0"/>
      <w:marRight w:val="0"/>
      <w:marTop w:val="0"/>
      <w:marBottom w:val="0"/>
      <w:divBdr>
        <w:top w:val="none" w:sz="0" w:space="0" w:color="auto"/>
        <w:left w:val="none" w:sz="0" w:space="0" w:color="auto"/>
        <w:bottom w:val="none" w:sz="0" w:space="0" w:color="auto"/>
        <w:right w:val="none" w:sz="0" w:space="0" w:color="auto"/>
      </w:divBdr>
    </w:div>
    <w:div w:id="398291346">
      <w:bodyDiv w:val="1"/>
      <w:marLeft w:val="0"/>
      <w:marRight w:val="0"/>
      <w:marTop w:val="0"/>
      <w:marBottom w:val="0"/>
      <w:divBdr>
        <w:top w:val="none" w:sz="0" w:space="0" w:color="auto"/>
        <w:left w:val="none" w:sz="0" w:space="0" w:color="auto"/>
        <w:bottom w:val="none" w:sz="0" w:space="0" w:color="auto"/>
        <w:right w:val="none" w:sz="0" w:space="0" w:color="auto"/>
      </w:divBdr>
    </w:div>
    <w:div w:id="398484341">
      <w:bodyDiv w:val="1"/>
      <w:marLeft w:val="0"/>
      <w:marRight w:val="0"/>
      <w:marTop w:val="0"/>
      <w:marBottom w:val="0"/>
      <w:divBdr>
        <w:top w:val="none" w:sz="0" w:space="0" w:color="auto"/>
        <w:left w:val="none" w:sz="0" w:space="0" w:color="auto"/>
        <w:bottom w:val="none" w:sz="0" w:space="0" w:color="auto"/>
        <w:right w:val="none" w:sz="0" w:space="0" w:color="auto"/>
      </w:divBdr>
    </w:div>
    <w:div w:id="399520690">
      <w:bodyDiv w:val="1"/>
      <w:marLeft w:val="0"/>
      <w:marRight w:val="0"/>
      <w:marTop w:val="0"/>
      <w:marBottom w:val="0"/>
      <w:divBdr>
        <w:top w:val="none" w:sz="0" w:space="0" w:color="auto"/>
        <w:left w:val="none" w:sz="0" w:space="0" w:color="auto"/>
        <w:bottom w:val="none" w:sz="0" w:space="0" w:color="auto"/>
        <w:right w:val="none" w:sz="0" w:space="0" w:color="auto"/>
      </w:divBdr>
    </w:div>
    <w:div w:id="399865527">
      <w:bodyDiv w:val="1"/>
      <w:marLeft w:val="0"/>
      <w:marRight w:val="0"/>
      <w:marTop w:val="0"/>
      <w:marBottom w:val="0"/>
      <w:divBdr>
        <w:top w:val="none" w:sz="0" w:space="0" w:color="auto"/>
        <w:left w:val="none" w:sz="0" w:space="0" w:color="auto"/>
        <w:bottom w:val="none" w:sz="0" w:space="0" w:color="auto"/>
        <w:right w:val="none" w:sz="0" w:space="0" w:color="auto"/>
      </w:divBdr>
    </w:div>
    <w:div w:id="400177755">
      <w:bodyDiv w:val="1"/>
      <w:marLeft w:val="0"/>
      <w:marRight w:val="0"/>
      <w:marTop w:val="0"/>
      <w:marBottom w:val="0"/>
      <w:divBdr>
        <w:top w:val="none" w:sz="0" w:space="0" w:color="auto"/>
        <w:left w:val="none" w:sz="0" w:space="0" w:color="auto"/>
        <w:bottom w:val="none" w:sz="0" w:space="0" w:color="auto"/>
        <w:right w:val="none" w:sz="0" w:space="0" w:color="auto"/>
      </w:divBdr>
    </w:div>
    <w:div w:id="400326143">
      <w:bodyDiv w:val="1"/>
      <w:marLeft w:val="0"/>
      <w:marRight w:val="0"/>
      <w:marTop w:val="0"/>
      <w:marBottom w:val="0"/>
      <w:divBdr>
        <w:top w:val="none" w:sz="0" w:space="0" w:color="auto"/>
        <w:left w:val="none" w:sz="0" w:space="0" w:color="auto"/>
        <w:bottom w:val="none" w:sz="0" w:space="0" w:color="auto"/>
        <w:right w:val="none" w:sz="0" w:space="0" w:color="auto"/>
      </w:divBdr>
    </w:div>
    <w:div w:id="400565461">
      <w:bodyDiv w:val="1"/>
      <w:marLeft w:val="0"/>
      <w:marRight w:val="0"/>
      <w:marTop w:val="0"/>
      <w:marBottom w:val="0"/>
      <w:divBdr>
        <w:top w:val="none" w:sz="0" w:space="0" w:color="auto"/>
        <w:left w:val="none" w:sz="0" w:space="0" w:color="auto"/>
        <w:bottom w:val="none" w:sz="0" w:space="0" w:color="auto"/>
        <w:right w:val="none" w:sz="0" w:space="0" w:color="auto"/>
      </w:divBdr>
    </w:div>
    <w:div w:id="400950352">
      <w:bodyDiv w:val="1"/>
      <w:marLeft w:val="0"/>
      <w:marRight w:val="0"/>
      <w:marTop w:val="0"/>
      <w:marBottom w:val="0"/>
      <w:divBdr>
        <w:top w:val="none" w:sz="0" w:space="0" w:color="auto"/>
        <w:left w:val="none" w:sz="0" w:space="0" w:color="auto"/>
        <w:bottom w:val="none" w:sz="0" w:space="0" w:color="auto"/>
        <w:right w:val="none" w:sz="0" w:space="0" w:color="auto"/>
      </w:divBdr>
      <w:divsChild>
        <w:div w:id="2017229171">
          <w:marLeft w:val="480"/>
          <w:marRight w:val="0"/>
          <w:marTop w:val="0"/>
          <w:marBottom w:val="0"/>
          <w:divBdr>
            <w:top w:val="none" w:sz="0" w:space="0" w:color="auto"/>
            <w:left w:val="none" w:sz="0" w:space="0" w:color="auto"/>
            <w:bottom w:val="none" w:sz="0" w:space="0" w:color="auto"/>
            <w:right w:val="none" w:sz="0" w:space="0" w:color="auto"/>
          </w:divBdr>
        </w:div>
        <w:div w:id="1563322798">
          <w:marLeft w:val="480"/>
          <w:marRight w:val="0"/>
          <w:marTop w:val="0"/>
          <w:marBottom w:val="0"/>
          <w:divBdr>
            <w:top w:val="none" w:sz="0" w:space="0" w:color="auto"/>
            <w:left w:val="none" w:sz="0" w:space="0" w:color="auto"/>
            <w:bottom w:val="none" w:sz="0" w:space="0" w:color="auto"/>
            <w:right w:val="none" w:sz="0" w:space="0" w:color="auto"/>
          </w:divBdr>
        </w:div>
        <w:div w:id="1886524355">
          <w:marLeft w:val="480"/>
          <w:marRight w:val="0"/>
          <w:marTop w:val="0"/>
          <w:marBottom w:val="0"/>
          <w:divBdr>
            <w:top w:val="none" w:sz="0" w:space="0" w:color="auto"/>
            <w:left w:val="none" w:sz="0" w:space="0" w:color="auto"/>
            <w:bottom w:val="none" w:sz="0" w:space="0" w:color="auto"/>
            <w:right w:val="none" w:sz="0" w:space="0" w:color="auto"/>
          </w:divBdr>
        </w:div>
        <w:div w:id="1000230126">
          <w:marLeft w:val="480"/>
          <w:marRight w:val="0"/>
          <w:marTop w:val="0"/>
          <w:marBottom w:val="0"/>
          <w:divBdr>
            <w:top w:val="none" w:sz="0" w:space="0" w:color="auto"/>
            <w:left w:val="none" w:sz="0" w:space="0" w:color="auto"/>
            <w:bottom w:val="none" w:sz="0" w:space="0" w:color="auto"/>
            <w:right w:val="none" w:sz="0" w:space="0" w:color="auto"/>
          </w:divBdr>
        </w:div>
        <w:div w:id="1546678585">
          <w:marLeft w:val="480"/>
          <w:marRight w:val="0"/>
          <w:marTop w:val="0"/>
          <w:marBottom w:val="0"/>
          <w:divBdr>
            <w:top w:val="none" w:sz="0" w:space="0" w:color="auto"/>
            <w:left w:val="none" w:sz="0" w:space="0" w:color="auto"/>
            <w:bottom w:val="none" w:sz="0" w:space="0" w:color="auto"/>
            <w:right w:val="none" w:sz="0" w:space="0" w:color="auto"/>
          </w:divBdr>
        </w:div>
        <w:div w:id="1232498668">
          <w:marLeft w:val="480"/>
          <w:marRight w:val="0"/>
          <w:marTop w:val="0"/>
          <w:marBottom w:val="0"/>
          <w:divBdr>
            <w:top w:val="none" w:sz="0" w:space="0" w:color="auto"/>
            <w:left w:val="none" w:sz="0" w:space="0" w:color="auto"/>
            <w:bottom w:val="none" w:sz="0" w:space="0" w:color="auto"/>
            <w:right w:val="none" w:sz="0" w:space="0" w:color="auto"/>
          </w:divBdr>
        </w:div>
        <w:div w:id="1524633179">
          <w:marLeft w:val="480"/>
          <w:marRight w:val="0"/>
          <w:marTop w:val="0"/>
          <w:marBottom w:val="0"/>
          <w:divBdr>
            <w:top w:val="none" w:sz="0" w:space="0" w:color="auto"/>
            <w:left w:val="none" w:sz="0" w:space="0" w:color="auto"/>
            <w:bottom w:val="none" w:sz="0" w:space="0" w:color="auto"/>
            <w:right w:val="none" w:sz="0" w:space="0" w:color="auto"/>
          </w:divBdr>
        </w:div>
        <w:div w:id="1289819191">
          <w:marLeft w:val="480"/>
          <w:marRight w:val="0"/>
          <w:marTop w:val="0"/>
          <w:marBottom w:val="0"/>
          <w:divBdr>
            <w:top w:val="none" w:sz="0" w:space="0" w:color="auto"/>
            <w:left w:val="none" w:sz="0" w:space="0" w:color="auto"/>
            <w:bottom w:val="none" w:sz="0" w:space="0" w:color="auto"/>
            <w:right w:val="none" w:sz="0" w:space="0" w:color="auto"/>
          </w:divBdr>
        </w:div>
        <w:div w:id="82534594">
          <w:marLeft w:val="480"/>
          <w:marRight w:val="0"/>
          <w:marTop w:val="0"/>
          <w:marBottom w:val="0"/>
          <w:divBdr>
            <w:top w:val="none" w:sz="0" w:space="0" w:color="auto"/>
            <w:left w:val="none" w:sz="0" w:space="0" w:color="auto"/>
            <w:bottom w:val="none" w:sz="0" w:space="0" w:color="auto"/>
            <w:right w:val="none" w:sz="0" w:space="0" w:color="auto"/>
          </w:divBdr>
        </w:div>
        <w:div w:id="466361152">
          <w:marLeft w:val="480"/>
          <w:marRight w:val="0"/>
          <w:marTop w:val="0"/>
          <w:marBottom w:val="0"/>
          <w:divBdr>
            <w:top w:val="none" w:sz="0" w:space="0" w:color="auto"/>
            <w:left w:val="none" w:sz="0" w:space="0" w:color="auto"/>
            <w:bottom w:val="none" w:sz="0" w:space="0" w:color="auto"/>
            <w:right w:val="none" w:sz="0" w:space="0" w:color="auto"/>
          </w:divBdr>
        </w:div>
        <w:div w:id="1704818191">
          <w:marLeft w:val="480"/>
          <w:marRight w:val="0"/>
          <w:marTop w:val="0"/>
          <w:marBottom w:val="0"/>
          <w:divBdr>
            <w:top w:val="none" w:sz="0" w:space="0" w:color="auto"/>
            <w:left w:val="none" w:sz="0" w:space="0" w:color="auto"/>
            <w:bottom w:val="none" w:sz="0" w:space="0" w:color="auto"/>
            <w:right w:val="none" w:sz="0" w:space="0" w:color="auto"/>
          </w:divBdr>
        </w:div>
        <w:div w:id="1442844839">
          <w:marLeft w:val="480"/>
          <w:marRight w:val="0"/>
          <w:marTop w:val="0"/>
          <w:marBottom w:val="0"/>
          <w:divBdr>
            <w:top w:val="none" w:sz="0" w:space="0" w:color="auto"/>
            <w:left w:val="none" w:sz="0" w:space="0" w:color="auto"/>
            <w:bottom w:val="none" w:sz="0" w:space="0" w:color="auto"/>
            <w:right w:val="none" w:sz="0" w:space="0" w:color="auto"/>
          </w:divBdr>
        </w:div>
        <w:div w:id="1920866095">
          <w:marLeft w:val="480"/>
          <w:marRight w:val="0"/>
          <w:marTop w:val="0"/>
          <w:marBottom w:val="0"/>
          <w:divBdr>
            <w:top w:val="none" w:sz="0" w:space="0" w:color="auto"/>
            <w:left w:val="none" w:sz="0" w:space="0" w:color="auto"/>
            <w:bottom w:val="none" w:sz="0" w:space="0" w:color="auto"/>
            <w:right w:val="none" w:sz="0" w:space="0" w:color="auto"/>
          </w:divBdr>
        </w:div>
        <w:div w:id="2047290823">
          <w:marLeft w:val="480"/>
          <w:marRight w:val="0"/>
          <w:marTop w:val="0"/>
          <w:marBottom w:val="0"/>
          <w:divBdr>
            <w:top w:val="none" w:sz="0" w:space="0" w:color="auto"/>
            <w:left w:val="none" w:sz="0" w:space="0" w:color="auto"/>
            <w:bottom w:val="none" w:sz="0" w:space="0" w:color="auto"/>
            <w:right w:val="none" w:sz="0" w:space="0" w:color="auto"/>
          </w:divBdr>
        </w:div>
        <w:div w:id="1275749167">
          <w:marLeft w:val="480"/>
          <w:marRight w:val="0"/>
          <w:marTop w:val="0"/>
          <w:marBottom w:val="0"/>
          <w:divBdr>
            <w:top w:val="none" w:sz="0" w:space="0" w:color="auto"/>
            <w:left w:val="none" w:sz="0" w:space="0" w:color="auto"/>
            <w:bottom w:val="none" w:sz="0" w:space="0" w:color="auto"/>
            <w:right w:val="none" w:sz="0" w:space="0" w:color="auto"/>
          </w:divBdr>
        </w:div>
        <w:div w:id="880902124">
          <w:marLeft w:val="480"/>
          <w:marRight w:val="0"/>
          <w:marTop w:val="0"/>
          <w:marBottom w:val="0"/>
          <w:divBdr>
            <w:top w:val="none" w:sz="0" w:space="0" w:color="auto"/>
            <w:left w:val="none" w:sz="0" w:space="0" w:color="auto"/>
            <w:bottom w:val="none" w:sz="0" w:space="0" w:color="auto"/>
            <w:right w:val="none" w:sz="0" w:space="0" w:color="auto"/>
          </w:divBdr>
        </w:div>
        <w:div w:id="981543400">
          <w:marLeft w:val="480"/>
          <w:marRight w:val="0"/>
          <w:marTop w:val="0"/>
          <w:marBottom w:val="0"/>
          <w:divBdr>
            <w:top w:val="none" w:sz="0" w:space="0" w:color="auto"/>
            <w:left w:val="none" w:sz="0" w:space="0" w:color="auto"/>
            <w:bottom w:val="none" w:sz="0" w:space="0" w:color="auto"/>
            <w:right w:val="none" w:sz="0" w:space="0" w:color="auto"/>
          </w:divBdr>
        </w:div>
        <w:div w:id="880439560">
          <w:marLeft w:val="480"/>
          <w:marRight w:val="0"/>
          <w:marTop w:val="0"/>
          <w:marBottom w:val="0"/>
          <w:divBdr>
            <w:top w:val="none" w:sz="0" w:space="0" w:color="auto"/>
            <w:left w:val="none" w:sz="0" w:space="0" w:color="auto"/>
            <w:bottom w:val="none" w:sz="0" w:space="0" w:color="auto"/>
            <w:right w:val="none" w:sz="0" w:space="0" w:color="auto"/>
          </w:divBdr>
        </w:div>
        <w:div w:id="1962606785">
          <w:marLeft w:val="480"/>
          <w:marRight w:val="0"/>
          <w:marTop w:val="0"/>
          <w:marBottom w:val="0"/>
          <w:divBdr>
            <w:top w:val="none" w:sz="0" w:space="0" w:color="auto"/>
            <w:left w:val="none" w:sz="0" w:space="0" w:color="auto"/>
            <w:bottom w:val="none" w:sz="0" w:space="0" w:color="auto"/>
            <w:right w:val="none" w:sz="0" w:space="0" w:color="auto"/>
          </w:divBdr>
        </w:div>
        <w:div w:id="1793983255">
          <w:marLeft w:val="480"/>
          <w:marRight w:val="0"/>
          <w:marTop w:val="0"/>
          <w:marBottom w:val="0"/>
          <w:divBdr>
            <w:top w:val="none" w:sz="0" w:space="0" w:color="auto"/>
            <w:left w:val="none" w:sz="0" w:space="0" w:color="auto"/>
            <w:bottom w:val="none" w:sz="0" w:space="0" w:color="auto"/>
            <w:right w:val="none" w:sz="0" w:space="0" w:color="auto"/>
          </w:divBdr>
        </w:div>
        <w:div w:id="563493382">
          <w:marLeft w:val="480"/>
          <w:marRight w:val="0"/>
          <w:marTop w:val="0"/>
          <w:marBottom w:val="0"/>
          <w:divBdr>
            <w:top w:val="none" w:sz="0" w:space="0" w:color="auto"/>
            <w:left w:val="none" w:sz="0" w:space="0" w:color="auto"/>
            <w:bottom w:val="none" w:sz="0" w:space="0" w:color="auto"/>
            <w:right w:val="none" w:sz="0" w:space="0" w:color="auto"/>
          </w:divBdr>
        </w:div>
        <w:div w:id="325982273">
          <w:marLeft w:val="480"/>
          <w:marRight w:val="0"/>
          <w:marTop w:val="0"/>
          <w:marBottom w:val="0"/>
          <w:divBdr>
            <w:top w:val="none" w:sz="0" w:space="0" w:color="auto"/>
            <w:left w:val="none" w:sz="0" w:space="0" w:color="auto"/>
            <w:bottom w:val="none" w:sz="0" w:space="0" w:color="auto"/>
            <w:right w:val="none" w:sz="0" w:space="0" w:color="auto"/>
          </w:divBdr>
        </w:div>
        <w:div w:id="138958574">
          <w:marLeft w:val="480"/>
          <w:marRight w:val="0"/>
          <w:marTop w:val="0"/>
          <w:marBottom w:val="0"/>
          <w:divBdr>
            <w:top w:val="none" w:sz="0" w:space="0" w:color="auto"/>
            <w:left w:val="none" w:sz="0" w:space="0" w:color="auto"/>
            <w:bottom w:val="none" w:sz="0" w:space="0" w:color="auto"/>
            <w:right w:val="none" w:sz="0" w:space="0" w:color="auto"/>
          </w:divBdr>
        </w:div>
        <w:div w:id="243222333">
          <w:marLeft w:val="480"/>
          <w:marRight w:val="0"/>
          <w:marTop w:val="0"/>
          <w:marBottom w:val="0"/>
          <w:divBdr>
            <w:top w:val="none" w:sz="0" w:space="0" w:color="auto"/>
            <w:left w:val="none" w:sz="0" w:space="0" w:color="auto"/>
            <w:bottom w:val="none" w:sz="0" w:space="0" w:color="auto"/>
            <w:right w:val="none" w:sz="0" w:space="0" w:color="auto"/>
          </w:divBdr>
        </w:div>
      </w:divsChild>
    </w:div>
    <w:div w:id="400955997">
      <w:bodyDiv w:val="1"/>
      <w:marLeft w:val="0"/>
      <w:marRight w:val="0"/>
      <w:marTop w:val="0"/>
      <w:marBottom w:val="0"/>
      <w:divBdr>
        <w:top w:val="none" w:sz="0" w:space="0" w:color="auto"/>
        <w:left w:val="none" w:sz="0" w:space="0" w:color="auto"/>
        <w:bottom w:val="none" w:sz="0" w:space="0" w:color="auto"/>
        <w:right w:val="none" w:sz="0" w:space="0" w:color="auto"/>
      </w:divBdr>
    </w:div>
    <w:div w:id="401216762">
      <w:bodyDiv w:val="1"/>
      <w:marLeft w:val="0"/>
      <w:marRight w:val="0"/>
      <w:marTop w:val="0"/>
      <w:marBottom w:val="0"/>
      <w:divBdr>
        <w:top w:val="none" w:sz="0" w:space="0" w:color="auto"/>
        <w:left w:val="none" w:sz="0" w:space="0" w:color="auto"/>
        <w:bottom w:val="none" w:sz="0" w:space="0" w:color="auto"/>
        <w:right w:val="none" w:sz="0" w:space="0" w:color="auto"/>
      </w:divBdr>
    </w:div>
    <w:div w:id="401561237">
      <w:bodyDiv w:val="1"/>
      <w:marLeft w:val="0"/>
      <w:marRight w:val="0"/>
      <w:marTop w:val="0"/>
      <w:marBottom w:val="0"/>
      <w:divBdr>
        <w:top w:val="none" w:sz="0" w:space="0" w:color="auto"/>
        <w:left w:val="none" w:sz="0" w:space="0" w:color="auto"/>
        <w:bottom w:val="none" w:sz="0" w:space="0" w:color="auto"/>
        <w:right w:val="none" w:sz="0" w:space="0" w:color="auto"/>
      </w:divBdr>
    </w:div>
    <w:div w:id="401954006">
      <w:bodyDiv w:val="1"/>
      <w:marLeft w:val="0"/>
      <w:marRight w:val="0"/>
      <w:marTop w:val="0"/>
      <w:marBottom w:val="0"/>
      <w:divBdr>
        <w:top w:val="none" w:sz="0" w:space="0" w:color="auto"/>
        <w:left w:val="none" w:sz="0" w:space="0" w:color="auto"/>
        <w:bottom w:val="none" w:sz="0" w:space="0" w:color="auto"/>
        <w:right w:val="none" w:sz="0" w:space="0" w:color="auto"/>
      </w:divBdr>
    </w:div>
    <w:div w:id="402335272">
      <w:bodyDiv w:val="1"/>
      <w:marLeft w:val="0"/>
      <w:marRight w:val="0"/>
      <w:marTop w:val="0"/>
      <w:marBottom w:val="0"/>
      <w:divBdr>
        <w:top w:val="none" w:sz="0" w:space="0" w:color="auto"/>
        <w:left w:val="none" w:sz="0" w:space="0" w:color="auto"/>
        <w:bottom w:val="none" w:sz="0" w:space="0" w:color="auto"/>
        <w:right w:val="none" w:sz="0" w:space="0" w:color="auto"/>
      </w:divBdr>
    </w:div>
    <w:div w:id="402796631">
      <w:bodyDiv w:val="1"/>
      <w:marLeft w:val="0"/>
      <w:marRight w:val="0"/>
      <w:marTop w:val="0"/>
      <w:marBottom w:val="0"/>
      <w:divBdr>
        <w:top w:val="none" w:sz="0" w:space="0" w:color="auto"/>
        <w:left w:val="none" w:sz="0" w:space="0" w:color="auto"/>
        <w:bottom w:val="none" w:sz="0" w:space="0" w:color="auto"/>
        <w:right w:val="none" w:sz="0" w:space="0" w:color="auto"/>
      </w:divBdr>
    </w:div>
    <w:div w:id="402917866">
      <w:bodyDiv w:val="1"/>
      <w:marLeft w:val="0"/>
      <w:marRight w:val="0"/>
      <w:marTop w:val="0"/>
      <w:marBottom w:val="0"/>
      <w:divBdr>
        <w:top w:val="none" w:sz="0" w:space="0" w:color="auto"/>
        <w:left w:val="none" w:sz="0" w:space="0" w:color="auto"/>
        <w:bottom w:val="none" w:sz="0" w:space="0" w:color="auto"/>
        <w:right w:val="none" w:sz="0" w:space="0" w:color="auto"/>
      </w:divBdr>
    </w:div>
    <w:div w:id="402946884">
      <w:bodyDiv w:val="1"/>
      <w:marLeft w:val="0"/>
      <w:marRight w:val="0"/>
      <w:marTop w:val="0"/>
      <w:marBottom w:val="0"/>
      <w:divBdr>
        <w:top w:val="none" w:sz="0" w:space="0" w:color="auto"/>
        <w:left w:val="none" w:sz="0" w:space="0" w:color="auto"/>
        <w:bottom w:val="none" w:sz="0" w:space="0" w:color="auto"/>
        <w:right w:val="none" w:sz="0" w:space="0" w:color="auto"/>
      </w:divBdr>
    </w:div>
    <w:div w:id="403183463">
      <w:bodyDiv w:val="1"/>
      <w:marLeft w:val="0"/>
      <w:marRight w:val="0"/>
      <w:marTop w:val="0"/>
      <w:marBottom w:val="0"/>
      <w:divBdr>
        <w:top w:val="none" w:sz="0" w:space="0" w:color="auto"/>
        <w:left w:val="none" w:sz="0" w:space="0" w:color="auto"/>
        <w:bottom w:val="none" w:sz="0" w:space="0" w:color="auto"/>
        <w:right w:val="none" w:sz="0" w:space="0" w:color="auto"/>
      </w:divBdr>
    </w:div>
    <w:div w:id="403258934">
      <w:bodyDiv w:val="1"/>
      <w:marLeft w:val="0"/>
      <w:marRight w:val="0"/>
      <w:marTop w:val="0"/>
      <w:marBottom w:val="0"/>
      <w:divBdr>
        <w:top w:val="none" w:sz="0" w:space="0" w:color="auto"/>
        <w:left w:val="none" w:sz="0" w:space="0" w:color="auto"/>
        <w:bottom w:val="none" w:sz="0" w:space="0" w:color="auto"/>
        <w:right w:val="none" w:sz="0" w:space="0" w:color="auto"/>
      </w:divBdr>
    </w:div>
    <w:div w:id="403916129">
      <w:bodyDiv w:val="1"/>
      <w:marLeft w:val="0"/>
      <w:marRight w:val="0"/>
      <w:marTop w:val="0"/>
      <w:marBottom w:val="0"/>
      <w:divBdr>
        <w:top w:val="none" w:sz="0" w:space="0" w:color="auto"/>
        <w:left w:val="none" w:sz="0" w:space="0" w:color="auto"/>
        <w:bottom w:val="none" w:sz="0" w:space="0" w:color="auto"/>
        <w:right w:val="none" w:sz="0" w:space="0" w:color="auto"/>
      </w:divBdr>
    </w:div>
    <w:div w:id="404180732">
      <w:bodyDiv w:val="1"/>
      <w:marLeft w:val="0"/>
      <w:marRight w:val="0"/>
      <w:marTop w:val="0"/>
      <w:marBottom w:val="0"/>
      <w:divBdr>
        <w:top w:val="none" w:sz="0" w:space="0" w:color="auto"/>
        <w:left w:val="none" w:sz="0" w:space="0" w:color="auto"/>
        <w:bottom w:val="none" w:sz="0" w:space="0" w:color="auto"/>
        <w:right w:val="none" w:sz="0" w:space="0" w:color="auto"/>
      </w:divBdr>
    </w:div>
    <w:div w:id="404187759">
      <w:bodyDiv w:val="1"/>
      <w:marLeft w:val="0"/>
      <w:marRight w:val="0"/>
      <w:marTop w:val="0"/>
      <w:marBottom w:val="0"/>
      <w:divBdr>
        <w:top w:val="none" w:sz="0" w:space="0" w:color="auto"/>
        <w:left w:val="none" w:sz="0" w:space="0" w:color="auto"/>
        <w:bottom w:val="none" w:sz="0" w:space="0" w:color="auto"/>
        <w:right w:val="none" w:sz="0" w:space="0" w:color="auto"/>
      </w:divBdr>
    </w:div>
    <w:div w:id="404573154">
      <w:bodyDiv w:val="1"/>
      <w:marLeft w:val="0"/>
      <w:marRight w:val="0"/>
      <w:marTop w:val="0"/>
      <w:marBottom w:val="0"/>
      <w:divBdr>
        <w:top w:val="none" w:sz="0" w:space="0" w:color="auto"/>
        <w:left w:val="none" w:sz="0" w:space="0" w:color="auto"/>
        <w:bottom w:val="none" w:sz="0" w:space="0" w:color="auto"/>
        <w:right w:val="none" w:sz="0" w:space="0" w:color="auto"/>
      </w:divBdr>
    </w:div>
    <w:div w:id="404690082">
      <w:bodyDiv w:val="1"/>
      <w:marLeft w:val="0"/>
      <w:marRight w:val="0"/>
      <w:marTop w:val="0"/>
      <w:marBottom w:val="0"/>
      <w:divBdr>
        <w:top w:val="none" w:sz="0" w:space="0" w:color="auto"/>
        <w:left w:val="none" w:sz="0" w:space="0" w:color="auto"/>
        <w:bottom w:val="none" w:sz="0" w:space="0" w:color="auto"/>
        <w:right w:val="none" w:sz="0" w:space="0" w:color="auto"/>
      </w:divBdr>
      <w:divsChild>
        <w:div w:id="1216742216">
          <w:marLeft w:val="480"/>
          <w:marRight w:val="0"/>
          <w:marTop w:val="0"/>
          <w:marBottom w:val="0"/>
          <w:divBdr>
            <w:top w:val="none" w:sz="0" w:space="0" w:color="auto"/>
            <w:left w:val="none" w:sz="0" w:space="0" w:color="auto"/>
            <w:bottom w:val="none" w:sz="0" w:space="0" w:color="auto"/>
            <w:right w:val="none" w:sz="0" w:space="0" w:color="auto"/>
          </w:divBdr>
        </w:div>
        <w:div w:id="2029789741">
          <w:marLeft w:val="480"/>
          <w:marRight w:val="0"/>
          <w:marTop w:val="0"/>
          <w:marBottom w:val="0"/>
          <w:divBdr>
            <w:top w:val="none" w:sz="0" w:space="0" w:color="auto"/>
            <w:left w:val="none" w:sz="0" w:space="0" w:color="auto"/>
            <w:bottom w:val="none" w:sz="0" w:space="0" w:color="auto"/>
            <w:right w:val="none" w:sz="0" w:space="0" w:color="auto"/>
          </w:divBdr>
        </w:div>
        <w:div w:id="684290333">
          <w:marLeft w:val="480"/>
          <w:marRight w:val="0"/>
          <w:marTop w:val="0"/>
          <w:marBottom w:val="0"/>
          <w:divBdr>
            <w:top w:val="none" w:sz="0" w:space="0" w:color="auto"/>
            <w:left w:val="none" w:sz="0" w:space="0" w:color="auto"/>
            <w:bottom w:val="none" w:sz="0" w:space="0" w:color="auto"/>
            <w:right w:val="none" w:sz="0" w:space="0" w:color="auto"/>
          </w:divBdr>
        </w:div>
        <w:div w:id="348067868">
          <w:marLeft w:val="480"/>
          <w:marRight w:val="0"/>
          <w:marTop w:val="0"/>
          <w:marBottom w:val="0"/>
          <w:divBdr>
            <w:top w:val="none" w:sz="0" w:space="0" w:color="auto"/>
            <w:left w:val="none" w:sz="0" w:space="0" w:color="auto"/>
            <w:bottom w:val="none" w:sz="0" w:space="0" w:color="auto"/>
            <w:right w:val="none" w:sz="0" w:space="0" w:color="auto"/>
          </w:divBdr>
        </w:div>
        <w:div w:id="2136171368">
          <w:marLeft w:val="480"/>
          <w:marRight w:val="0"/>
          <w:marTop w:val="0"/>
          <w:marBottom w:val="0"/>
          <w:divBdr>
            <w:top w:val="none" w:sz="0" w:space="0" w:color="auto"/>
            <w:left w:val="none" w:sz="0" w:space="0" w:color="auto"/>
            <w:bottom w:val="none" w:sz="0" w:space="0" w:color="auto"/>
            <w:right w:val="none" w:sz="0" w:space="0" w:color="auto"/>
          </w:divBdr>
        </w:div>
        <w:div w:id="569921139">
          <w:marLeft w:val="480"/>
          <w:marRight w:val="0"/>
          <w:marTop w:val="0"/>
          <w:marBottom w:val="0"/>
          <w:divBdr>
            <w:top w:val="none" w:sz="0" w:space="0" w:color="auto"/>
            <w:left w:val="none" w:sz="0" w:space="0" w:color="auto"/>
            <w:bottom w:val="none" w:sz="0" w:space="0" w:color="auto"/>
            <w:right w:val="none" w:sz="0" w:space="0" w:color="auto"/>
          </w:divBdr>
        </w:div>
        <w:div w:id="609359117">
          <w:marLeft w:val="480"/>
          <w:marRight w:val="0"/>
          <w:marTop w:val="0"/>
          <w:marBottom w:val="0"/>
          <w:divBdr>
            <w:top w:val="none" w:sz="0" w:space="0" w:color="auto"/>
            <w:left w:val="none" w:sz="0" w:space="0" w:color="auto"/>
            <w:bottom w:val="none" w:sz="0" w:space="0" w:color="auto"/>
            <w:right w:val="none" w:sz="0" w:space="0" w:color="auto"/>
          </w:divBdr>
        </w:div>
        <w:div w:id="341594186">
          <w:marLeft w:val="480"/>
          <w:marRight w:val="0"/>
          <w:marTop w:val="0"/>
          <w:marBottom w:val="0"/>
          <w:divBdr>
            <w:top w:val="none" w:sz="0" w:space="0" w:color="auto"/>
            <w:left w:val="none" w:sz="0" w:space="0" w:color="auto"/>
            <w:bottom w:val="none" w:sz="0" w:space="0" w:color="auto"/>
            <w:right w:val="none" w:sz="0" w:space="0" w:color="auto"/>
          </w:divBdr>
        </w:div>
        <w:div w:id="1429110659">
          <w:marLeft w:val="480"/>
          <w:marRight w:val="0"/>
          <w:marTop w:val="0"/>
          <w:marBottom w:val="0"/>
          <w:divBdr>
            <w:top w:val="none" w:sz="0" w:space="0" w:color="auto"/>
            <w:left w:val="none" w:sz="0" w:space="0" w:color="auto"/>
            <w:bottom w:val="none" w:sz="0" w:space="0" w:color="auto"/>
            <w:right w:val="none" w:sz="0" w:space="0" w:color="auto"/>
          </w:divBdr>
        </w:div>
        <w:div w:id="1926573412">
          <w:marLeft w:val="480"/>
          <w:marRight w:val="0"/>
          <w:marTop w:val="0"/>
          <w:marBottom w:val="0"/>
          <w:divBdr>
            <w:top w:val="none" w:sz="0" w:space="0" w:color="auto"/>
            <w:left w:val="none" w:sz="0" w:space="0" w:color="auto"/>
            <w:bottom w:val="none" w:sz="0" w:space="0" w:color="auto"/>
            <w:right w:val="none" w:sz="0" w:space="0" w:color="auto"/>
          </w:divBdr>
        </w:div>
        <w:div w:id="1921058160">
          <w:marLeft w:val="480"/>
          <w:marRight w:val="0"/>
          <w:marTop w:val="0"/>
          <w:marBottom w:val="0"/>
          <w:divBdr>
            <w:top w:val="none" w:sz="0" w:space="0" w:color="auto"/>
            <w:left w:val="none" w:sz="0" w:space="0" w:color="auto"/>
            <w:bottom w:val="none" w:sz="0" w:space="0" w:color="auto"/>
            <w:right w:val="none" w:sz="0" w:space="0" w:color="auto"/>
          </w:divBdr>
        </w:div>
        <w:div w:id="700280144">
          <w:marLeft w:val="480"/>
          <w:marRight w:val="0"/>
          <w:marTop w:val="0"/>
          <w:marBottom w:val="0"/>
          <w:divBdr>
            <w:top w:val="none" w:sz="0" w:space="0" w:color="auto"/>
            <w:left w:val="none" w:sz="0" w:space="0" w:color="auto"/>
            <w:bottom w:val="none" w:sz="0" w:space="0" w:color="auto"/>
            <w:right w:val="none" w:sz="0" w:space="0" w:color="auto"/>
          </w:divBdr>
        </w:div>
        <w:div w:id="1029143075">
          <w:marLeft w:val="480"/>
          <w:marRight w:val="0"/>
          <w:marTop w:val="0"/>
          <w:marBottom w:val="0"/>
          <w:divBdr>
            <w:top w:val="none" w:sz="0" w:space="0" w:color="auto"/>
            <w:left w:val="none" w:sz="0" w:space="0" w:color="auto"/>
            <w:bottom w:val="none" w:sz="0" w:space="0" w:color="auto"/>
            <w:right w:val="none" w:sz="0" w:space="0" w:color="auto"/>
          </w:divBdr>
        </w:div>
        <w:div w:id="1053844358">
          <w:marLeft w:val="480"/>
          <w:marRight w:val="0"/>
          <w:marTop w:val="0"/>
          <w:marBottom w:val="0"/>
          <w:divBdr>
            <w:top w:val="none" w:sz="0" w:space="0" w:color="auto"/>
            <w:left w:val="none" w:sz="0" w:space="0" w:color="auto"/>
            <w:bottom w:val="none" w:sz="0" w:space="0" w:color="auto"/>
            <w:right w:val="none" w:sz="0" w:space="0" w:color="auto"/>
          </w:divBdr>
        </w:div>
        <w:div w:id="652299432">
          <w:marLeft w:val="480"/>
          <w:marRight w:val="0"/>
          <w:marTop w:val="0"/>
          <w:marBottom w:val="0"/>
          <w:divBdr>
            <w:top w:val="none" w:sz="0" w:space="0" w:color="auto"/>
            <w:left w:val="none" w:sz="0" w:space="0" w:color="auto"/>
            <w:bottom w:val="none" w:sz="0" w:space="0" w:color="auto"/>
            <w:right w:val="none" w:sz="0" w:space="0" w:color="auto"/>
          </w:divBdr>
        </w:div>
        <w:div w:id="1792555543">
          <w:marLeft w:val="480"/>
          <w:marRight w:val="0"/>
          <w:marTop w:val="0"/>
          <w:marBottom w:val="0"/>
          <w:divBdr>
            <w:top w:val="none" w:sz="0" w:space="0" w:color="auto"/>
            <w:left w:val="none" w:sz="0" w:space="0" w:color="auto"/>
            <w:bottom w:val="none" w:sz="0" w:space="0" w:color="auto"/>
            <w:right w:val="none" w:sz="0" w:space="0" w:color="auto"/>
          </w:divBdr>
        </w:div>
        <w:div w:id="510724495">
          <w:marLeft w:val="480"/>
          <w:marRight w:val="0"/>
          <w:marTop w:val="0"/>
          <w:marBottom w:val="0"/>
          <w:divBdr>
            <w:top w:val="none" w:sz="0" w:space="0" w:color="auto"/>
            <w:left w:val="none" w:sz="0" w:space="0" w:color="auto"/>
            <w:bottom w:val="none" w:sz="0" w:space="0" w:color="auto"/>
            <w:right w:val="none" w:sz="0" w:space="0" w:color="auto"/>
          </w:divBdr>
        </w:div>
        <w:div w:id="850679692">
          <w:marLeft w:val="480"/>
          <w:marRight w:val="0"/>
          <w:marTop w:val="0"/>
          <w:marBottom w:val="0"/>
          <w:divBdr>
            <w:top w:val="none" w:sz="0" w:space="0" w:color="auto"/>
            <w:left w:val="none" w:sz="0" w:space="0" w:color="auto"/>
            <w:bottom w:val="none" w:sz="0" w:space="0" w:color="auto"/>
            <w:right w:val="none" w:sz="0" w:space="0" w:color="auto"/>
          </w:divBdr>
        </w:div>
        <w:div w:id="813253006">
          <w:marLeft w:val="480"/>
          <w:marRight w:val="0"/>
          <w:marTop w:val="0"/>
          <w:marBottom w:val="0"/>
          <w:divBdr>
            <w:top w:val="none" w:sz="0" w:space="0" w:color="auto"/>
            <w:left w:val="none" w:sz="0" w:space="0" w:color="auto"/>
            <w:bottom w:val="none" w:sz="0" w:space="0" w:color="auto"/>
            <w:right w:val="none" w:sz="0" w:space="0" w:color="auto"/>
          </w:divBdr>
        </w:div>
        <w:div w:id="2141263920">
          <w:marLeft w:val="480"/>
          <w:marRight w:val="0"/>
          <w:marTop w:val="0"/>
          <w:marBottom w:val="0"/>
          <w:divBdr>
            <w:top w:val="none" w:sz="0" w:space="0" w:color="auto"/>
            <w:left w:val="none" w:sz="0" w:space="0" w:color="auto"/>
            <w:bottom w:val="none" w:sz="0" w:space="0" w:color="auto"/>
            <w:right w:val="none" w:sz="0" w:space="0" w:color="auto"/>
          </w:divBdr>
        </w:div>
        <w:div w:id="1721588227">
          <w:marLeft w:val="480"/>
          <w:marRight w:val="0"/>
          <w:marTop w:val="0"/>
          <w:marBottom w:val="0"/>
          <w:divBdr>
            <w:top w:val="none" w:sz="0" w:space="0" w:color="auto"/>
            <w:left w:val="none" w:sz="0" w:space="0" w:color="auto"/>
            <w:bottom w:val="none" w:sz="0" w:space="0" w:color="auto"/>
            <w:right w:val="none" w:sz="0" w:space="0" w:color="auto"/>
          </w:divBdr>
        </w:div>
        <w:div w:id="1487092449">
          <w:marLeft w:val="480"/>
          <w:marRight w:val="0"/>
          <w:marTop w:val="0"/>
          <w:marBottom w:val="0"/>
          <w:divBdr>
            <w:top w:val="none" w:sz="0" w:space="0" w:color="auto"/>
            <w:left w:val="none" w:sz="0" w:space="0" w:color="auto"/>
            <w:bottom w:val="none" w:sz="0" w:space="0" w:color="auto"/>
            <w:right w:val="none" w:sz="0" w:space="0" w:color="auto"/>
          </w:divBdr>
        </w:div>
        <w:div w:id="1375077160">
          <w:marLeft w:val="480"/>
          <w:marRight w:val="0"/>
          <w:marTop w:val="0"/>
          <w:marBottom w:val="0"/>
          <w:divBdr>
            <w:top w:val="none" w:sz="0" w:space="0" w:color="auto"/>
            <w:left w:val="none" w:sz="0" w:space="0" w:color="auto"/>
            <w:bottom w:val="none" w:sz="0" w:space="0" w:color="auto"/>
            <w:right w:val="none" w:sz="0" w:space="0" w:color="auto"/>
          </w:divBdr>
        </w:div>
        <w:div w:id="539827903">
          <w:marLeft w:val="480"/>
          <w:marRight w:val="0"/>
          <w:marTop w:val="0"/>
          <w:marBottom w:val="0"/>
          <w:divBdr>
            <w:top w:val="none" w:sz="0" w:space="0" w:color="auto"/>
            <w:left w:val="none" w:sz="0" w:space="0" w:color="auto"/>
            <w:bottom w:val="none" w:sz="0" w:space="0" w:color="auto"/>
            <w:right w:val="none" w:sz="0" w:space="0" w:color="auto"/>
          </w:divBdr>
        </w:div>
        <w:div w:id="455954833">
          <w:marLeft w:val="480"/>
          <w:marRight w:val="0"/>
          <w:marTop w:val="0"/>
          <w:marBottom w:val="0"/>
          <w:divBdr>
            <w:top w:val="none" w:sz="0" w:space="0" w:color="auto"/>
            <w:left w:val="none" w:sz="0" w:space="0" w:color="auto"/>
            <w:bottom w:val="none" w:sz="0" w:space="0" w:color="auto"/>
            <w:right w:val="none" w:sz="0" w:space="0" w:color="auto"/>
          </w:divBdr>
        </w:div>
        <w:div w:id="991640053">
          <w:marLeft w:val="480"/>
          <w:marRight w:val="0"/>
          <w:marTop w:val="0"/>
          <w:marBottom w:val="0"/>
          <w:divBdr>
            <w:top w:val="none" w:sz="0" w:space="0" w:color="auto"/>
            <w:left w:val="none" w:sz="0" w:space="0" w:color="auto"/>
            <w:bottom w:val="none" w:sz="0" w:space="0" w:color="auto"/>
            <w:right w:val="none" w:sz="0" w:space="0" w:color="auto"/>
          </w:divBdr>
        </w:div>
        <w:div w:id="298993724">
          <w:marLeft w:val="480"/>
          <w:marRight w:val="0"/>
          <w:marTop w:val="0"/>
          <w:marBottom w:val="0"/>
          <w:divBdr>
            <w:top w:val="none" w:sz="0" w:space="0" w:color="auto"/>
            <w:left w:val="none" w:sz="0" w:space="0" w:color="auto"/>
            <w:bottom w:val="none" w:sz="0" w:space="0" w:color="auto"/>
            <w:right w:val="none" w:sz="0" w:space="0" w:color="auto"/>
          </w:divBdr>
        </w:div>
        <w:div w:id="1113402733">
          <w:marLeft w:val="480"/>
          <w:marRight w:val="0"/>
          <w:marTop w:val="0"/>
          <w:marBottom w:val="0"/>
          <w:divBdr>
            <w:top w:val="none" w:sz="0" w:space="0" w:color="auto"/>
            <w:left w:val="none" w:sz="0" w:space="0" w:color="auto"/>
            <w:bottom w:val="none" w:sz="0" w:space="0" w:color="auto"/>
            <w:right w:val="none" w:sz="0" w:space="0" w:color="auto"/>
          </w:divBdr>
        </w:div>
        <w:div w:id="898057511">
          <w:marLeft w:val="480"/>
          <w:marRight w:val="0"/>
          <w:marTop w:val="0"/>
          <w:marBottom w:val="0"/>
          <w:divBdr>
            <w:top w:val="none" w:sz="0" w:space="0" w:color="auto"/>
            <w:left w:val="none" w:sz="0" w:space="0" w:color="auto"/>
            <w:bottom w:val="none" w:sz="0" w:space="0" w:color="auto"/>
            <w:right w:val="none" w:sz="0" w:space="0" w:color="auto"/>
          </w:divBdr>
        </w:div>
        <w:div w:id="242951946">
          <w:marLeft w:val="480"/>
          <w:marRight w:val="0"/>
          <w:marTop w:val="0"/>
          <w:marBottom w:val="0"/>
          <w:divBdr>
            <w:top w:val="none" w:sz="0" w:space="0" w:color="auto"/>
            <w:left w:val="none" w:sz="0" w:space="0" w:color="auto"/>
            <w:bottom w:val="none" w:sz="0" w:space="0" w:color="auto"/>
            <w:right w:val="none" w:sz="0" w:space="0" w:color="auto"/>
          </w:divBdr>
        </w:div>
        <w:div w:id="1149442326">
          <w:marLeft w:val="480"/>
          <w:marRight w:val="0"/>
          <w:marTop w:val="0"/>
          <w:marBottom w:val="0"/>
          <w:divBdr>
            <w:top w:val="none" w:sz="0" w:space="0" w:color="auto"/>
            <w:left w:val="none" w:sz="0" w:space="0" w:color="auto"/>
            <w:bottom w:val="none" w:sz="0" w:space="0" w:color="auto"/>
            <w:right w:val="none" w:sz="0" w:space="0" w:color="auto"/>
          </w:divBdr>
        </w:div>
        <w:div w:id="1577082410">
          <w:marLeft w:val="480"/>
          <w:marRight w:val="0"/>
          <w:marTop w:val="0"/>
          <w:marBottom w:val="0"/>
          <w:divBdr>
            <w:top w:val="none" w:sz="0" w:space="0" w:color="auto"/>
            <w:left w:val="none" w:sz="0" w:space="0" w:color="auto"/>
            <w:bottom w:val="none" w:sz="0" w:space="0" w:color="auto"/>
            <w:right w:val="none" w:sz="0" w:space="0" w:color="auto"/>
          </w:divBdr>
        </w:div>
      </w:divsChild>
    </w:div>
    <w:div w:id="405347466">
      <w:bodyDiv w:val="1"/>
      <w:marLeft w:val="0"/>
      <w:marRight w:val="0"/>
      <w:marTop w:val="0"/>
      <w:marBottom w:val="0"/>
      <w:divBdr>
        <w:top w:val="none" w:sz="0" w:space="0" w:color="auto"/>
        <w:left w:val="none" w:sz="0" w:space="0" w:color="auto"/>
        <w:bottom w:val="none" w:sz="0" w:space="0" w:color="auto"/>
        <w:right w:val="none" w:sz="0" w:space="0" w:color="auto"/>
      </w:divBdr>
    </w:div>
    <w:div w:id="406073584">
      <w:bodyDiv w:val="1"/>
      <w:marLeft w:val="0"/>
      <w:marRight w:val="0"/>
      <w:marTop w:val="0"/>
      <w:marBottom w:val="0"/>
      <w:divBdr>
        <w:top w:val="none" w:sz="0" w:space="0" w:color="auto"/>
        <w:left w:val="none" w:sz="0" w:space="0" w:color="auto"/>
        <w:bottom w:val="none" w:sz="0" w:space="0" w:color="auto"/>
        <w:right w:val="none" w:sz="0" w:space="0" w:color="auto"/>
      </w:divBdr>
    </w:div>
    <w:div w:id="406223184">
      <w:bodyDiv w:val="1"/>
      <w:marLeft w:val="0"/>
      <w:marRight w:val="0"/>
      <w:marTop w:val="0"/>
      <w:marBottom w:val="0"/>
      <w:divBdr>
        <w:top w:val="none" w:sz="0" w:space="0" w:color="auto"/>
        <w:left w:val="none" w:sz="0" w:space="0" w:color="auto"/>
        <w:bottom w:val="none" w:sz="0" w:space="0" w:color="auto"/>
        <w:right w:val="none" w:sz="0" w:space="0" w:color="auto"/>
      </w:divBdr>
    </w:div>
    <w:div w:id="406265845">
      <w:bodyDiv w:val="1"/>
      <w:marLeft w:val="0"/>
      <w:marRight w:val="0"/>
      <w:marTop w:val="0"/>
      <w:marBottom w:val="0"/>
      <w:divBdr>
        <w:top w:val="none" w:sz="0" w:space="0" w:color="auto"/>
        <w:left w:val="none" w:sz="0" w:space="0" w:color="auto"/>
        <w:bottom w:val="none" w:sz="0" w:space="0" w:color="auto"/>
        <w:right w:val="none" w:sz="0" w:space="0" w:color="auto"/>
      </w:divBdr>
    </w:div>
    <w:div w:id="406391568">
      <w:bodyDiv w:val="1"/>
      <w:marLeft w:val="0"/>
      <w:marRight w:val="0"/>
      <w:marTop w:val="0"/>
      <w:marBottom w:val="0"/>
      <w:divBdr>
        <w:top w:val="none" w:sz="0" w:space="0" w:color="auto"/>
        <w:left w:val="none" w:sz="0" w:space="0" w:color="auto"/>
        <w:bottom w:val="none" w:sz="0" w:space="0" w:color="auto"/>
        <w:right w:val="none" w:sz="0" w:space="0" w:color="auto"/>
      </w:divBdr>
    </w:div>
    <w:div w:id="406847696">
      <w:bodyDiv w:val="1"/>
      <w:marLeft w:val="0"/>
      <w:marRight w:val="0"/>
      <w:marTop w:val="0"/>
      <w:marBottom w:val="0"/>
      <w:divBdr>
        <w:top w:val="none" w:sz="0" w:space="0" w:color="auto"/>
        <w:left w:val="none" w:sz="0" w:space="0" w:color="auto"/>
        <w:bottom w:val="none" w:sz="0" w:space="0" w:color="auto"/>
        <w:right w:val="none" w:sz="0" w:space="0" w:color="auto"/>
      </w:divBdr>
    </w:div>
    <w:div w:id="407194240">
      <w:bodyDiv w:val="1"/>
      <w:marLeft w:val="0"/>
      <w:marRight w:val="0"/>
      <w:marTop w:val="0"/>
      <w:marBottom w:val="0"/>
      <w:divBdr>
        <w:top w:val="none" w:sz="0" w:space="0" w:color="auto"/>
        <w:left w:val="none" w:sz="0" w:space="0" w:color="auto"/>
        <w:bottom w:val="none" w:sz="0" w:space="0" w:color="auto"/>
        <w:right w:val="none" w:sz="0" w:space="0" w:color="auto"/>
      </w:divBdr>
    </w:div>
    <w:div w:id="407196396">
      <w:bodyDiv w:val="1"/>
      <w:marLeft w:val="0"/>
      <w:marRight w:val="0"/>
      <w:marTop w:val="0"/>
      <w:marBottom w:val="0"/>
      <w:divBdr>
        <w:top w:val="none" w:sz="0" w:space="0" w:color="auto"/>
        <w:left w:val="none" w:sz="0" w:space="0" w:color="auto"/>
        <w:bottom w:val="none" w:sz="0" w:space="0" w:color="auto"/>
        <w:right w:val="none" w:sz="0" w:space="0" w:color="auto"/>
      </w:divBdr>
    </w:div>
    <w:div w:id="407699763">
      <w:bodyDiv w:val="1"/>
      <w:marLeft w:val="0"/>
      <w:marRight w:val="0"/>
      <w:marTop w:val="0"/>
      <w:marBottom w:val="0"/>
      <w:divBdr>
        <w:top w:val="none" w:sz="0" w:space="0" w:color="auto"/>
        <w:left w:val="none" w:sz="0" w:space="0" w:color="auto"/>
        <w:bottom w:val="none" w:sz="0" w:space="0" w:color="auto"/>
        <w:right w:val="none" w:sz="0" w:space="0" w:color="auto"/>
      </w:divBdr>
    </w:div>
    <w:div w:id="408383184">
      <w:bodyDiv w:val="1"/>
      <w:marLeft w:val="0"/>
      <w:marRight w:val="0"/>
      <w:marTop w:val="0"/>
      <w:marBottom w:val="0"/>
      <w:divBdr>
        <w:top w:val="none" w:sz="0" w:space="0" w:color="auto"/>
        <w:left w:val="none" w:sz="0" w:space="0" w:color="auto"/>
        <w:bottom w:val="none" w:sz="0" w:space="0" w:color="auto"/>
        <w:right w:val="none" w:sz="0" w:space="0" w:color="auto"/>
      </w:divBdr>
    </w:div>
    <w:div w:id="409087906">
      <w:bodyDiv w:val="1"/>
      <w:marLeft w:val="0"/>
      <w:marRight w:val="0"/>
      <w:marTop w:val="0"/>
      <w:marBottom w:val="0"/>
      <w:divBdr>
        <w:top w:val="none" w:sz="0" w:space="0" w:color="auto"/>
        <w:left w:val="none" w:sz="0" w:space="0" w:color="auto"/>
        <w:bottom w:val="none" w:sz="0" w:space="0" w:color="auto"/>
        <w:right w:val="none" w:sz="0" w:space="0" w:color="auto"/>
      </w:divBdr>
    </w:div>
    <w:div w:id="409734326">
      <w:bodyDiv w:val="1"/>
      <w:marLeft w:val="0"/>
      <w:marRight w:val="0"/>
      <w:marTop w:val="0"/>
      <w:marBottom w:val="0"/>
      <w:divBdr>
        <w:top w:val="none" w:sz="0" w:space="0" w:color="auto"/>
        <w:left w:val="none" w:sz="0" w:space="0" w:color="auto"/>
        <w:bottom w:val="none" w:sz="0" w:space="0" w:color="auto"/>
        <w:right w:val="none" w:sz="0" w:space="0" w:color="auto"/>
      </w:divBdr>
    </w:div>
    <w:div w:id="410586514">
      <w:bodyDiv w:val="1"/>
      <w:marLeft w:val="0"/>
      <w:marRight w:val="0"/>
      <w:marTop w:val="0"/>
      <w:marBottom w:val="0"/>
      <w:divBdr>
        <w:top w:val="none" w:sz="0" w:space="0" w:color="auto"/>
        <w:left w:val="none" w:sz="0" w:space="0" w:color="auto"/>
        <w:bottom w:val="none" w:sz="0" w:space="0" w:color="auto"/>
        <w:right w:val="none" w:sz="0" w:space="0" w:color="auto"/>
      </w:divBdr>
    </w:div>
    <w:div w:id="410662167">
      <w:bodyDiv w:val="1"/>
      <w:marLeft w:val="0"/>
      <w:marRight w:val="0"/>
      <w:marTop w:val="0"/>
      <w:marBottom w:val="0"/>
      <w:divBdr>
        <w:top w:val="none" w:sz="0" w:space="0" w:color="auto"/>
        <w:left w:val="none" w:sz="0" w:space="0" w:color="auto"/>
        <w:bottom w:val="none" w:sz="0" w:space="0" w:color="auto"/>
        <w:right w:val="none" w:sz="0" w:space="0" w:color="auto"/>
      </w:divBdr>
    </w:div>
    <w:div w:id="411195154">
      <w:bodyDiv w:val="1"/>
      <w:marLeft w:val="0"/>
      <w:marRight w:val="0"/>
      <w:marTop w:val="0"/>
      <w:marBottom w:val="0"/>
      <w:divBdr>
        <w:top w:val="none" w:sz="0" w:space="0" w:color="auto"/>
        <w:left w:val="none" w:sz="0" w:space="0" w:color="auto"/>
        <w:bottom w:val="none" w:sz="0" w:space="0" w:color="auto"/>
        <w:right w:val="none" w:sz="0" w:space="0" w:color="auto"/>
      </w:divBdr>
    </w:div>
    <w:div w:id="411436367">
      <w:bodyDiv w:val="1"/>
      <w:marLeft w:val="0"/>
      <w:marRight w:val="0"/>
      <w:marTop w:val="0"/>
      <w:marBottom w:val="0"/>
      <w:divBdr>
        <w:top w:val="none" w:sz="0" w:space="0" w:color="auto"/>
        <w:left w:val="none" w:sz="0" w:space="0" w:color="auto"/>
        <w:bottom w:val="none" w:sz="0" w:space="0" w:color="auto"/>
        <w:right w:val="none" w:sz="0" w:space="0" w:color="auto"/>
      </w:divBdr>
    </w:div>
    <w:div w:id="411581470">
      <w:bodyDiv w:val="1"/>
      <w:marLeft w:val="0"/>
      <w:marRight w:val="0"/>
      <w:marTop w:val="0"/>
      <w:marBottom w:val="0"/>
      <w:divBdr>
        <w:top w:val="none" w:sz="0" w:space="0" w:color="auto"/>
        <w:left w:val="none" w:sz="0" w:space="0" w:color="auto"/>
        <w:bottom w:val="none" w:sz="0" w:space="0" w:color="auto"/>
        <w:right w:val="none" w:sz="0" w:space="0" w:color="auto"/>
      </w:divBdr>
    </w:div>
    <w:div w:id="411582730">
      <w:bodyDiv w:val="1"/>
      <w:marLeft w:val="0"/>
      <w:marRight w:val="0"/>
      <w:marTop w:val="0"/>
      <w:marBottom w:val="0"/>
      <w:divBdr>
        <w:top w:val="none" w:sz="0" w:space="0" w:color="auto"/>
        <w:left w:val="none" w:sz="0" w:space="0" w:color="auto"/>
        <w:bottom w:val="none" w:sz="0" w:space="0" w:color="auto"/>
        <w:right w:val="none" w:sz="0" w:space="0" w:color="auto"/>
      </w:divBdr>
    </w:div>
    <w:div w:id="412094065">
      <w:bodyDiv w:val="1"/>
      <w:marLeft w:val="0"/>
      <w:marRight w:val="0"/>
      <w:marTop w:val="0"/>
      <w:marBottom w:val="0"/>
      <w:divBdr>
        <w:top w:val="none" w:sz="0" w:space="0" w:color="auto"/>
        <w:left w:val="none" w:sz="0" w:space="0" w:color="auto"/>
        <w:bottom w:val="none" w:sz="0" w:space="0" w:color="auto"/>
        <w:right w:val="none" w:sz="0" w:space="0" w:color="auto"/>
      </w:divBdr>
    </w:div>
    <w:div w:id="412942434">
      <w:bodyDiv w:val="1"/>
      <w:marLeft w:val="0"/>
      <w:marRight w:val="0"/>
      <w:marTop w:val="0"/>
      <w:marBottom w:val="0"/>
      <w:divBdr>
        <w:top w:val="none" w:sz="0" w:space="0" w:color="auto"/>
        <w:left w:val="none" w:sz="0" w:space="0" w:color="auto"/>
        <w:bottom w:val="none" w:sz="0" w:space="0" w:color="auto"/>
        <w:right w:val="none" w:sz="0" w:space="0" w:color="auto"/>
      </w:divBdr>
    </w:div>
    <w:div w:id="413160899">
      <w:bodyDiv w:val="1"/>
      <w:marLeft w:val="0"/>
      <w:marRight w:val="0"/>
      <w:marTop w:val="0"/>
      <w:marBottom w:val="0"/>
      <w:divBdr>
        <w:top w:val="none" w:sz="0" w:space="0" w:color="auto"/>
        <w:left w:val="none" w:sz="0" w:space="0" w:color="auto"/>
        <w:bottom w:val="none" w:sz="0" w:space="0" w:color="auto"/>
        <w:right w:val="none" w:sz="0" w:space="0" w:color="auto"/>
      </w:divBdr>
    </w:div>
    <w:div w:id="413552632">
      <w:bodyDiv w:val="1"/>
      <w:marLeft w:val="0"/>
      <w:marRight w:val="0"/>
      <w:marTop w:val="0"/>
      <w:marBottom w:val="0"/>
      <w:divBdr>
        <w:top w:val="none" w:sz="0" w:space="0" w:color="auto"/>
        <w:left w:val="none" w:sz="0" w:space="0" w:color="auto"/>
        <w:bottom w:val="none" w:sz="0" w:space="0" w:color="auto"/>
        <w:right w:val="none" w:sz="0" w:space="0" w:color="auto"/>
      </w:divBdr>
    </w:div>
    <w:div w:id="414135307">
      <w:bodyDiv w:val="1"/>
      <w:marLeft w:val="0"/>
      <w:marRight w:val="0"/>
      <w:marTop w:val="0"/>
      <w:marBottom w:val="0"/>
      <w:divBdr>
        <w:top w:val="none" w:sz="0" w:space="0" w:color="auto"/>
        <w:left w:val="none" w:sz="0" w:space="0" w:color="auto"/>
        <w:bottom w:val="none" w:sz="0" w:space="0" w:color="auto"/>
        <w:right w:val="none" w:sz="0" w:space="0" w:color="auto"/>
      </w:divBdr>
    </w:div>
    <w:div w:id="415716008">
      <w:bodyDiv w:val="1"/>
      <w:marLeft w:val="0"/>
      <w:marRight w:val="0"/>
      <w:marTop w:val="0"/>
      <w:marBottom w:val="0"/>
      <w:divBdr>
        <w:top w:val="none" w:sz="0" w:space="0" w:color="auto"/>
        <w:left w:val="none" w:sz="0" w:space="0" w:color="auto"/>
        <w:bottom w:val="none" w:sz="0" w:space="0" w:color="auto"/>
        <w:right w:val="none" w:sz="0" w:space="0" w:color="auto"/>
      </w:divBdr>
    </w:div>
    <w:div w:id="417334743">
      <w:bodyDiv w:val="1"/>
      <w:marLeft w:val="0"/>
      <w:marRight w:val="0"/>
      <w:marTop w:val="0"/>
      <w:marBottom w:val="0"/>
      <w:divBdr>
        <w:top w:val="none" w:sz="0" w:space="0" w:color="auto"/>
        <w:left w:val="none" w:sz="0" w:space="0" w:color="auto"/>
        <w:bottom w:val="none" w:sz="0" w:space="0" w:color="auto"/>
        <w:right w:val="none" w:sz="0" w:space="0" w:color="auto"/>
      </w:divBdr>
    </w:div>
    <w:div w:id="417363667">
      <w:bodyDiv w:val="1"/>
      <w:marLeft w:val="0"/>
      <w:marRight w:val="0"/>
      <w:marTop w:val="0"/>
      <w:marBottom w:val="0"/>
      <w:divBdr>
        <w:top w:val="none" w:sz="0" w:space="0" w:color="auto"/>
        <w:left w:val="none" w:sz="0" w:space="0" w:color="auto"/>
        <w:bottom w:val="none" w:sz="0" w:space="0" w:color="auto"/>
        <w:right w:val="none" w:sz="0" w:space="0" w:color="auto"/>
      </w:divBdr>
    </w:div>
    <w:div w:id="418405058">
      <w:bodyDiv w:val="1"/>
      <w:marLeft w:val="0"/>
      <w:marRight w:val="0"/>
      <w:marTop w:val="0"/>
      <w:marBottom w:val="0"/>
      <w:divBdr>
        <w:top w:val="none" w:sz="0" w:space="0" w:color="auto"/>
        <w:left w:val="none" w:sz="0" w:space="0" w:color="auto"/>
        <w:bottom w:val="none" w:sz="0" w:space="0" w:color="auto"/>
        <w:right w:val="none" w:sz="0" w:space="0" w:color="auto"/>
      </w:divBdr>
    </w:div>
    <w:div w:id="418412171">
      <w:bodyDiv w:val="1"/>
      <w:marLeft w:val="0"/>
      <w:marRight w:val="0"/>
      <w:marTop w:val="0"/>
      <w:marBottom w:val="0"/>
      <w:divBdr>
        <w:top w:val="none" w:sz="0" w:space="0" w:color="auto"/>
        <w:left w:val="none" w:sz="0" w:space="0" w:color="auto"/>
        <w:bottom w:val="none" w:sz="0" w:space="0" w:color="auto"/>
        <w:right w:val="none" w:sz="0" w:space="0" w:color="auto"/>
      </w:divBdr>
    </w:div>
    <w:div w:id="419526088">
      <w:bodyDiv w:val="1"/>
      <w:marLeft w:val="0"/>
      <w:marRight w:val="0"/>
      <w:marTop w:val="0"/>
      <w:marBottom w:val="0"/>
      <w:divBdr>
        <w:top w:val="none" w:sz="0" w:space="0" w:color="auto"/>
        <w:left w:val="none" w:sz="0" w:space="0" w:color="auto"/>
        <w:bottom w:val="none" w:sz="0" w:space="0" w:color="auto"/>
        <w:right w:val="none" w:sz="0" w:space="0" w:color="auto"/>
      </w:divBdr>
    </w:div>
    <w:div w:id="419562820">
      <w:bodyDiv w:val="1"/>
      <w:marLeft w:val="0"/>
      <w:marRight w:val="0"/>
      <w:marTop w:val="0"/>
      <w:marBottom w:val="0"/>
      <w:divBdr>
        <w:top w:val="none" w:sz="0" w:space="0" w:color="auto"/>
        <w:left w:val="none" w:sz="0" w:space="0" w:color="auto"/>
        <w:bottom w:val="none" w:sz="0" w:space="0" w:color="auto"/>
        <w:right w:val="none" w:sz="0" w:space="0" w:color="auto"/>
      </w:divBdr>
    </w:div>
    <w:div w:id="420613681">
      <w:bodyDiv w:val="1"/>
      <w:marLeft w:val="0"/>
      <w:marRight w:val="0"/>
      <w:marTop w:val="0"/>
      <w:marBottom w:val="0"/>
      <w:divBdr>
        <w:top w:val="none" w:sz="0" w:space="0" w:color="auto"/>
        <w:left w:val="none" w:sz="0" w:space="0" w:color="auto"/>
        <w:bottom w:val="none" w:sz="0" w:space="0" w:color="auto"/>
        <w:right w:val="none" w:sz="0" w:space="0" w:color="auto"/>
      </w:divBdr>
    </w:div>
    <w:div w:id="421029749">
      <w:bodyDiv w:val="1"/>
      <w:marLeft w:val="0"/>
      <w:marRight w:val="0"/>
      <w:marTop w:val="0"/>
      <w:marBottom w:val="0"/>
      <w:divBdr>
        <w:top w:val="none" w:sz="0" w:space="0" w:color="auto"/>
        <w:left w:val="none" w:sz="0" w:space="0" w:color="auto"/>
        <w:bottom w:val="none" w:sz="0" w:space="0" w:color="auto"/>
        <w:right w:val="none" w:sz="0" w:space="0" w:color="auto"/>
      </w:divBdr>
    </w:div>
    <w:div w:id="421068970">
      <w:bodyDiv w:val="1"/>
      <w:marLeft w:val="0"/>
      <w:marRight w:val="0"/>
      <w:marTop w:val="0"/>
      <w:marBottom w:val="0"/>
      <w:divBdr>
        <w:top w:val="none" w:sz="0" w:space="0" w:color="auto"/>
        <w:left w:val="none" w:sz="0" w:space="0" w:color="auto"/>
        <w:bottom w:val="none" w:sz="0" w:space="0" w:color="auto"/>
        <w:right w:val="none" w:sz="0" w:space="0" w:color="auto"/>
      </w:divBdr>
    </w:div>
    <w:div w:id="421804883">
      <w:bodyDiv w:val="1"/>
      <w:marLeft w:val="0"/>
      <w:marRight w:val="0"/>
      <w:marTop w:val="0"/>
      <w:marBottom w:val="0"/>
      <w:divBdr>
        <w:top w:val="none" w:sz="0" w:space="0" w:color="auto"/>
        <w:left w:val="none" w:sz="0" w:space="0" w:color="auto"/>
        <w:bottom w:val="none" w:sz="0" w:space="0" w:color="auto"/>
        <w:right w:val="none" w:sz="0" w:space="0" w:color="auto"/>
      </w:divBdr>
    </w:div>
    <w:div w:id="422383864">
      <w:bodyDiv w:val="1"/>
      <w:marLeft w:val="0"/>
      <w:marRight w:val="0"/>
      <w:marTop w:val="0"/>
      <w:marBottom w:val="0"/>
      <w:divBdr>
        <w:top w:val="none" w:sz="0" w:space="0" w:color="auto"/>
        <w:left w:val="none" w:sz="0" w:space="0" w:color="auto"/>
        <w:bottom w:val="none" w:sz="0" w:space="0" w:color="auto"/>
        <w:right w:val="none" w:sz="0" w:space="0" w:color="auto"/>
      </w:divBdr>
    </w:div>
    <w:div w:id="423495363">
      <w:bodyDiv w:val="1"/>
      <w:marLeft w:val="0"/>
      <w:marRight w:val="0"/>
      <w:marTop w:val="0"/>
      <w:marBottom w:val="0"/>
      <w:divBdr>
        <w:top w:val="none" w:sz="0" w:space="0" w:color="auto"/>
        <w:left w:val="none" w:sz="0" w:space="0" w:color="auto"/>
        <w:bottom w:val="none" w:sz="0" w:space="0" w:color="auto"/>
        <w:right w:val="none" w:sz="0" w:space="0" w:color="auto"/>
      </w:divBdr>
    </w:div>
    <w:div w:id="424234037">
      <w:bodyDiv w:val="1"/>
      <w:marLeft w:val="0"/>
      <w:marRight w:val="0"/>
      <w:marTop w:val="0"/>
      <w:marBottom w:val="0"/>
      <w:divBdr>
        <w:top w:val="none" w:sz="0" w:space="0" w:color="auto"/>
        <w:left w:val="none" w:sz="0" w:space="0" w:color="auto"/>
        <w:bottom w:val="none" w:sz="0" w:space="0" w:color="auto"/>
        <w:right w:val="none" w:sz="0" w:space="0" w:color="auto"/>
      </w:divBdr>
      <w:divsChild>
        <w:div w:id="1033264566">
          <w:marLeft w:val="480"/>
          <w:marRight w:val="0"/>
          <w:marTop w:val="0"/>
          <w:marBottom w:val="0"/>
          <w:divBdr>
            <w:top w:val="none" w:sz="0" w:space="0" w:color="auto"/>
            <w:left w:val="none" w:sz="0" w:space="0" w:color="auto"/>
            <w:bottom w:val="none" w:sz="0" w:space="0" w:color="auto"/>
            <w:right w:val="none" w:sz="0" w:space="0" w:color="auto"/>
          </w:divBdr>
        </w:div>
        <w:div w:id="674570776">
          <w:marLeft w:val="480"/>
          <w:marRight w:val="0"/>
          <w:marTop w:val="0"/>
          <w:marBottom w:val="0"/>
          <w:divBdr>
            <w:top w:val="none" w:sz="0" w:space="0" w:color="auto"/>
            <w:left w:val="none" w:sz="0" w:space="0" w:color="auto"/>
            <w:bottom w:val="none" w:sz="0" w:space="0" w:color="auto"/>
            <w:right w:val="none" w:sz="0" w:space="0" w:color="auto"/>
          </w:divBdr>
        </w:div>
        <w:div w:id="193740319">
          <w:marLeft w:val="480"/>
          <w:marRight w:val="0"/>
          <w:marTop w:val="0"/>
          <w:marBottom w:val="0"/>
          <w:divBdr>
            <w:top w:val="none" w:sz="0" w:space="0" w:color="auto"/>
            <w:left w:val="none" w:sz="0" w:space="0" w:color="auto"/>
            <w:bottom w:val="none" w:sz="0" w:space="0" w:color="auto"/>
            <w:right w:val="none" w:sz="0" w:space="0" w:color="auto"/>
          </w:divBdr>
        </w:div>
        <w:div w:id="1244026802">
          <w:marLeft w:val="480"/>
          <w:marRight w:val="0"/>
          <w:marTop w:val="0"/>
          <w:marBottom w:val="0"/>
          <w:divBdr>
            <w:top w:val="none" w:sz="0" w:space="0" w:color="auto"/>
            <w:left w:val="none" w:sz="0" w:space="0" w:color="auto"/>
            <w:bottom w:val="none" w:sz="0" w:space="0" w:color="auto"/>
            <w:right w:val="none" w:sz="0" w:space="0" w:color="auto"/>
          </w:divBdr>
        </w:div>
        <w:div w:id="1558320108">
          <w:marLeft w:val="480"/>
          <w:marRight w:val="0"/>
          <w:marTop w:val="0"/>
          <w:marBottom w:val="0"/>
          <w:divBdr>
            <w:top w:val="none" w:sz="0" w:space="0" w:color="auto"/>
            <w:left w:val="none" w:sz="0" w:space="0" w:color="auto"/>
            <w:bottom w:val="none" w:sz="0" w:space="0" w:color="auto"/>
            <w:right w:val="none" w:sz="0" w:space="0" w:color="auto"/>
          </w:divBdr>
        </w:div>
        <w:div w:id="1072658499">
          <w:marLeft w:val="480"/>
          <w:marRight w:val="0"/>
          <w:marTop w:val="0"/>
          <w:marBottom w:val="0"/>
          <w:divBdr>
            <w:top w:val="none" w:sz="0" w:space="0" w:color="auto"/>
            <w:left w:val="none" w:sz="0" w:space="0" w:color="auto"/>
            <w:bottom w:val="none" w:sz="0" w:space="0" w:color="auto"/>
            <w:right w:val="none" w:sz="0" w:space="0" w:color="auto"/>
          </w:divBdr>
        </w:div>
        <w:div w:id="1040665562">
          <w:marLeft w:val="480"/>
          <w:marRight w:val="0"/>
          <w:marTop w:val="0"/>
          <w:marBottom w:val="0"/>
          <w:divBdr>
            <w:top w:val="none" w:sz="0" w:space="0" w:color="auto"/>
            <w:left w:val="none" w:sz="0" w:space="0" w:color="auto"/>
            <w:bottom w:val="none" w:sz="0" w:space="0" w:color="auto"/>
            <w:right w:val="none" w:sz="0" w:space="0" w:color="auto"/>
          </w:divBdr>
        </w:div>
        <w:div w:id="193928170">
          <w:marLeft w:val="480"/>
          <w:marRight w:val="0"/>
          <w:marTop w:val="0"/>
          <w:marBottom w:val="0"/>
          <w:divBdr>
            <w:top w:val="none" w:sz="0" w:space="0" w:color="auto"/>
            <w:left w:val="none" w:sz="0" w:space="0" w:color="auto"/>
            <w:bottom w:val="none" w:sz="0" w:space="0" w:color="auto"/>
            <w:right w:val="none" w:sz="0" w:space="0" w:color="auto"/>
          </w:divBdr>
        </w:div>
        <w:div w:id="1989550384">
          <w:marLeft w:val="480"/>
          <w:marRight w:val="0"/>
          <w:marTop w:val="0"/>
          <w:marBottom w:val="0"/>
          <w:divBdr>
            <w:top w:val="none" w:sz="0" w:space="0" w:color="auto"/>
            <w:left w:val="none" w:sz="0" w:space="0" w:color="auto"/>
            <w:bottom w:val="none" w:sz="0" w:space="0" w:color="auto"/>
            <w:right w:val="none" w:sz="0" w:space="0" w:color="auto"/>
          </w:divBdr>
        </w:div>
        <w:div w:id="1200045004">
          <w:marLeft w:val="480"/>
          <w:marRight w:val="0"/>
          <w:marTop w:val="0"/>
          <w:marBottom w:val="0"/>
          <w:divBdr>
            <w:top w:val="none" w:sz="0" w:space="0" w:color="auto"/>
            <w:left w:val="none" w:sz="0" w:space="0" w:color="auto"/>
            <w:bottom w:val="none" w:sz="0" w:space="0" w:color="auto"/>
            <w:right w:val="none" w:sz="0" w:space="0" w:color="auto"/>
          </w:divBdr>
        </w:div>
        <w:div w:id="222182281">
          <w:marLeft w:val="480"/>
          <w:marRight w:val="0"/>
          <w:marTop w:val="0"/>
          <w:marBottom w:val="0"/>
          <w:divBdr>
            <w:top w:val="none" w:sz="0" w:space="0" w:color="auto"/>
            <w:left w:val="none" w:sz="0" w:space="0" w:color="auto"/>
            <w:bottom w:val="none" w:sz="0" w:space="0" w:color="auto"/>
            <w:right w:val="none" w:sz="0" w:space="0" w:color="auto"/>
          </w:divBdr>
        </w:div>
        <w:div w:id="547375612">
          <w:marLeft w:val="480"/>
          <w:marRight w:val="0"/>
          <w:marTop w:val="0"/>
          <w:marBottom w:val="0"/>
          <w:divBdr>
            <w:top w:val="none" w:sz="0" w:space="0" w:color="auto"/>
            <w:left w:val="none" w:sz="0" w:space="0" w:color="auto"/>
            <w:bottom w:val="none" w:sz="0" w:space="0" w:color="auto"/>
            <w:right w:val="none" w:sz="0" w:space="0" w:color="auto"/>
          </w:divBdr>
        </w:div>
        <w:div w:id="1931158544">
          <w:marLeft w:val="480"/>
          <w:marRight w:val="0"/>
          <w:marTop w:val="0"/>
          <w:marBottom w:val="0"/>
          <w:divBdr>
            <w:top w:val="none" w:sz="0" w:space="0" w:color="auto"/>
            <w:left w:val="none" w:sz="0" w:space="0" w:color="auto"/>
            <w:bottom w:val="none" w:sz="0" w:space="0" w:color="auto"/>
            <w:right w:val="none" w:sz="0" w:space="0" w:color="auto"/>
          </w:divBdr>
        </w:div>
        <w:div w:id="332531892">
          <w:marLeft w:val="480"/>
          <w:marRight w:val="0"/>
          <w:marTop w:val="0"/>
          <w:marBottom w:val="0"/>
          <w:divBdr>
            <w:top w:val="none" w:sz="0" w:space="0" w:color="auto"/>
            <w:left w:val="none" w:sz="0" w:space="0" w:color="auto"/>
            <w:bottom w:val="none" w:sz="0" w:space="0" w:color="auto"/>
            <w:right w:val="none" w:sz="0" w:space="0" w:color="auto"/>
          </w:divBdr>
        </w:div>
        <w:div w:id="1642035871">
          <w:marLeft w:val="480"/>
          <w:marRight w:val="0"/>
          <w:marTop w:val="0"/>
          <w:marBottom w:val="0"/>
          <w:divBdr>
            <w:top w:val="none" w:sz="0" w:space="0" w:color="auto"/>
            <w:left w:val="none" w:sz="0" w:space="0" w:color="auto"/>
            <w:bottom w:val="none" w:sz="0" w:space="0" w:color="auto"/>
            <w:right w:val="none" w:sz="0" w:space="0" w:color="auto"/>
          </w:divBdr>
        </w:div>
        <w:div w:id="1462698090">
          <w:marLeft w:val="480"/>
          <w:marRight w:val="0"/>
          <w:marTop w:val="0"/>
          <w:marBottom w:val="0"/>
          <w:divBdr>
            <w:top w:val="none" w:sz="0" w:space="0" w:color="auto"/>
            <w:left w:val="none" w:sz="0" w:space="0" w:color="auto"/>
            <w:bottom w:val="none" w:sz="0" w:space="0" w:color="auto"/>
            <w:right w:val="none" w:sz="0" w:space="0" w:color="auto"/>
          </w:divBdr>
        </w:div>
        <w:div w:id="2100369263">
          <w:marLeft w:val="480"/>
          <w:marRight w:val="0"/>
          <w:marTop w:val="0"/>
          <w:marBottom w:val="0"/>
          <w:divBdr>
            <w:top w:val="none" w:sz="0" w:space="0" w:color="auto"/>
            <w:left w:val="none" w:sz="0" w:space="0" w:color="auto"/>
            <w:bottom w:val="none" w:sz="0" w:space="0" w:color="auto"/>
            <w:right w:val="none" w:sz="0" w:space="0" w:color="auto"/>
          </w:divBdr>
        </w:div>
        <w:div w:id="2106417040">
          <w:marLeft w:val="480"/>
          <w:marRight w:val="0"/>
          <w:marTop w:val="0"/>
          <w:marBottom w:val="0"/>
          <w:divBdr>
            <w:top w:val="none" w:sz="0" w:space="0" w:color="auto"/>
            <w:left w:val="none" w:sz="0" w:space="0" w:color="auto"/>
            <w:bottom w:val="none" w:sz="0" w:space="0" w:color="auto"/>
            <w:right w:val="none" w:sz="0" w:space="0" w:color="auto"/>
          </w:divBdr>
        </w:div>
        <w:div w:id="941575945">
          <w:marLeft w:val="480"/>
          <w:marRight w:val="0"/>
          <w:marTop w:val="0"/>
          <w:marBottom w:val="0"/>
          <w:divBdr>
            <w:top w:val="none" w:sz="0" w:space="0" w:color="auto"/>
            <w:left w:val="none" w:sz="0" w:space="0" w:color="auto"/>
            <w:bottom w:val="none" w:sz="0" w:space="0" w:color="auto"/>
            <w:right w:val="none" w:sz="0" w:space="0" w:color="auto"/>
          </w:divBdr>
        </w:div>
        <w:div w:id="1003094826">
          <w:marLeft w:val="480"/>
          <w:marRight w:val="0"/>
          <w:marTop w:val="0"/>
          <w:marBottom w:val="0"/>
          <w:divBdr>
            <w:top w:val="none" w:sz="0" w:space="0" w:color="auto"/>
            <w:left w:val="none" w:sz="0" w:space="0" w:color="auto"/>
            <w:bottom w:val="none" w:sz="0" w:space="0" w:color="auto"/>
            <w:right w:val="none" w:sz="0" w:space="0" w:color="auto"/>
          </w:divBdr>
        </w:div>
        <w:div w:id="1664700117">
          <w:marLeft w:val="480"/>
          <w:marRight w:val="0"/>
          <w:marTop w:val="0"/>
          <w:marBottom w:val="0"/>
          <w:divBdr>
            <w:top w:val="none" w:sz="0" w:space="0" w:color="auto"/>
            <w:left w:val="none" w:sz="0" w:space="0" w:color="auto"/>
            <w:bottom w:val="none" w:sz="0" w:space="0" w:color="auto"/>
            <w:right w:val="none" w:sz="0" w:space="0" w:color="auto"/>
          </w:divBdr>
        </w:div>
        <w:div w:id="1908883626">
          <w:marLeft w:val="480"/>
          <w:marRight w:val="0"/>
          <w:marTop w:val="0"/>
          <w:marBottom w:val="0"/>
          <w:divBdr>
            <w:top w:val="none" w:sz="0" w:space="0" w:color="auto"/>
            <w:left w:val="none" w:sz="0" w:space="0" w:color="auto"/>
            <w:bottom w:val="none" w:sz="0" w:space="0" w:color="auto"/>
            <w:right w:val="none" w:sz="0" w:space="0" w:color="auto"/>
          </w:divBdr>
        </w:div>
        <w:div w:id="1589924358">
          <w:marLeft w:val="480"/>
          <w:marRight w:val="0"/>
          <w:marTop w:val="0"/>
          <w:marBottom w:val="0"/>
          <w:divBdr>
            <w:top w:val="none" w:sz="0" w:space="0" w:color="auto"/>
            <w:left w:val="none" w:sz="0" w:space="0" w:color="auto"/>
            <w:bottom w:val="none" w:sz="0" w:space="0" w:color="auto"/>
            <w:right w:val="none" w:sz="0" w:space="0" w:color="auto"/>
          </w:divBdr>
        </w:div>
        <w:div w:id="1140919963">
          <w:marLeft w:val="480"/>
          <w:marRight w:val="0"/>
          <w:marTop w:val="0"/>
          <w:marBottom w:val="0"/>
          <w:divBdr>
            <w:top w:val="none" w:sz="0" w:space="0" w:color="auto"/>
            <w:left w:val="none" w:sz="0" w:space="0" w:color="auto"/>
            <w:bottom w:val="none" w:sz="0" w:space="0" w:color="auto"/>
            <w:right w:val="none" w:sz="0" w:space="0" w:color="auto"/>
          </w:divBdr>
        </w:div>
        <w:div w:id="1364092682">
          <w:marLeft w:val="480"/>
          <w:marRight w:val="0"/>
          <w:marTop w:val="0"/>
          <w:marBottom w:val="0"/>
          <w:divBdr>
            <w:top w:val="none" w:sz="0" w:space="0" w:color="auto"/>
            <w:left w:val="none" w:sz="0" w:space="0" w:color="auto"/>
            <w:bottom w:val="none" w:sz="0" w:space="0" w:color="auto"/>
            <w:right w:val="none" w:sz="0" w:space="0" w:color="auto"/>
          </w:divBdr>
        </w:div>
        <w:div w:id="354500732">
          <w:marLeft w:val="480"/>
          <w:marRight w:val="0"/>
          <w:marTop w:val="0"/>
          <w:marBottom w:val="0"/>
          <w:divBdr>
            <w:top w:val="none" w:sz="0" w:space="0" w:color="auto"/>
            <w:left w:val="none" w:sz="0" w:space="0" w:color="auto"/>
            <w:bottom w:val="none" w:sz="0" w:space="0" w:color="auto"/>
            <w:right w:val="none" w:sz="0" w:space="0" w:color="auto"/>
          </w:divBdr>
        </w:div>
        <w:div w:id="21174296">
          <w:marLeft w:val="480"/>
          <w:marRight w:val="0"/>
          <w:marTop w:val="0"/>
          <w:marBottom w:val="0"/>
          <w:divBdr>
            <w:top w:val="none" w:sz="0" w:space="0" w:color="auto"/>
            <w:left w:val="none" w:sz="0" w:space="0" w:color="auto"/>
            <w:bottom w:val="none" w:sz="0" w:space="0" w:color="auto"/>
            <w:right w:val="none" w:sz="0" w:space="0" w:color="auto"/>
          </w:divBdr>
        </w:div>
        <w:div w:id="1558975930">
          <w:marLeft w:val="480"/>
          <w:marRight w:val="0"/>
          <w:marTop w:val="0"/>
          <w:marBottom w:val="0"/>
          <w:divBdr>
            <w:top w:val="none" w:sz="0" w:space="0" w:color="auto"/>
            <w:left w:val="none" w:sz="0" w:space="0" w:color="auto"/>
            <w:bottom w:val="none" w:sz="0" w:space="0" w:color="auto"/>
            <w:right w:val="none" w:sz="0" w:space="0" w:color="auto"/>
          </w:divBdr>
        </w:div>
        <w:div w:id="279384152">
          <w:marLeft w:val="480"/>
          <w:marRight w:val="0"/>
          <w:marTop w:val="0"/>
          <w:marBottom w:val="0"/>
          <w:divBdr>
            <w:top w:val="none" w:sz="0" w:space="0" w:color="auto"/>
            <w:left w:val="none" w:sz="0" w:space="0" w:color="auto"/>
            <w:bottom w:val="none" w:sz="0" w:space="0" w:color="auto"/>
            <w:right w:val="none" w:sz="0" w:space="0" w:color="auto"/>
          </w:divBdr>
        </w:div>
      </w:divsChild>
    </w:div>
    <w:div w:id="424813433">
      <w:bodyDiv w:val="1"/>
      <w:marLeft w:val="0"/>
      <w:marRight w:val="0"/>
      <w:marTop w:val="0"/>
      <w:marBottom w:val="0"/>
      <w:divBdr>
        <w:top w:val="none" w:sz="0" w:space="0" w:color="auto"/>
        <w:left w:val="none" w:sz="0" w:space="0" w:color="auto"/>
        <w:bottom w:val="none" w:sz="0" w:space="0" w:color="auto"/>
        <w:right w:val="none" w:sz="0" w:space="0" w:color="auto"/>
      </w:divBdr>
    </w:div>
    <w:div w:id="425002014">
      <w:bodyDiv w:val="1"/>
      <w:marLeft w:val="0"/>
      <w:marRight w:val="0"/>
      <w:marTop w:val="0"/>
      <w:marBottom w:val="0"/>
      <w:divBdr>
        <w:top w:val="none" w:sz="0" w:space="0" w:color="auto"/>
        <w:left w:val="none" w:sz="0" w:space="0" w:color="auto"/>
        <w:bottom w:val="none" w:sz="0" w:space="0" w:color="auto"/>
        <w:right w:val="none" w:sz="0" w:space="0" w:color="auto"/>
      </w:divBdr>
    </w:div>
    <w:div w:id="425269801">
      <w:bodyDiv w:val="1"/>
      <w:marLeft w:val="0"/>
      <w:marRight w:val="0"/>
      <w:marTop w:val="0"/>
      <w:marBottom w:val="0"/>
      <w:divBdr>
        <w:top w:val="none" w:sz="0" w:space="0" w:color="auto"/>
        <w:left w:val="none" w:sz="0" w:space="0" w:color="auto"/>
        <w:bottom w:val="none" w:sz="0" w:space="0" w:color="auto"/>
        <w:right w:val="none" w:sz="0" w:space="0" w:color="auto"/>
      </w:divBdr>
    </w:div>
    <w:div w:id="425424638">
      <w:bodyDiv w:val="1"/>
      <w:marLeft w:val="0"/>
      <w:marRight w:val="0"/>
      <w:marTop w:val="0"/>
      <w:marBottom w:val="0"/>
      <w:divBdr>
        <w:top w:val="none" w:sz="0" w:space="0" w:color="auto"/>
        <w:left w:val="none" w:sz="0" w:space="0" w:color="auto"/>
        <w:bottom w:val="none" w:sz="0" w:space="0" w:color="auto"/>
        <w:right w:val="none" w:sz="0" w:space="0" w:color="auto"/>
      </w:divBdr>
    </w:div>
    <w:div w:id="425686132">
      <w:bodyDiv w:val="1"/>
      <w:marLeft w:val="0"/>
      <w:marRight w:val="0"/>
      <w:marTop w:val="0"/>
      <w:marBottom w:val="0"/>
      <w:divBdr>
        <w:top w:val="none" w:sz="0" w:space="0" w:color="auto"/>
        <w:left w:val="none" w:sz="0" w:space="0" w:color="auto"/>
        <w:bottom w:val="none" w:sz="0" w:space="0" w:color="auto"/>
        <w:right w:val="none" w:sz="0" w:space="0" w:color="auto"/>
      </w:divBdr>
      <w:divsChild>
        <w:div w:id="297225396">
          <w:marLeft w:val="480"/>
          <w:marRight w:val="0"/>
          <w:marTop w:val="0"/>
          <w:marBottom w:val="0"/>
          <w:divBdr>
            <w:top w:val="none" w:sz="0" w:space="0" w:color="auto"/>
            <w:left w:val="none" w:sz="0" w:space="0" w:color="auto"/>
            <w:bottom w:val="none" w:sz="0" w:space="0" w:color="auto"/>
            <w:right w:val="none" w:sz="0" w:space="0" w:color="auto"/>
          </w:divBdr>
        </w:div>
        <w:div w:id="999308346">
          <w:marLeft w:val="480"/>
          <w:marRight w:val="0"/>
          <w:marTop w:val="0"/>
          <w:marBottom w:val="0"/>
          <w:divBdr>
            <w:top w:val="none" w:sz="0" w:space="0" w:color="auto"/>
            <w:left w:val="none" w:sz="0" w:space="0" w:color="auto"/>
            <w:bottom w:val="none" w:sz="0" w:space="0" w:color="auto"/>
            <w:right w:val="none" w:sz="0" w:space="0" w:color="auto"/>
          </w:divBdr>
        </w:div>
        <w:div w:id="154078883">
          <w:marLeft w:val="480"/>
          <w:marRight w:val="0"/>
          <w:marTop w:val="0"/>
          <w:marBottom w:val="0"/>
          <w:divBdr>
            <w:top w:val="none" w:sz="0" w:space="0" w:color="auto"/>
            <w:left w:val="none" w:sz="0" w:space="0" w:color="auto"/>
            <w:bottom w:val="none" w:sz="0" w:space="0" w:color="auto"/>
            <w:right w:val="none" w:sz="0" w:space="0" w:color="auto"/>
          </w:divBdr>
        </w:div>
        <w:div w:id="6640425">
          <w:marLeft w:val="480"/>
          <w:marRight w:val="0"/>
          <w:marTop w:val="0"/>
          <w:marBottom w:val="0"/>
          <w:divBdr>
            <w:top w:val="none" w:sz="0" w:space="0" w:color="auto"/>
            <w:left w:val="none" w:sz="0" w:space="0" w:color="auto"/>
            <w:bottom w:val="none" w:sz="0" w:space="0" w:color="auto"/>
            <w:right w:val="none" w:sz="0" w:space="0" w:color="auto"/>
          </w:divBdr>
        </w:div>
        <w:div w:id="1782067134">
          <w:marLeft w:val="480"/>
          <w:marRight w:val="0"/>
          <w:marTop w:val="0"/>
          <w:marBottom w:val="0"/>
          <w:divBdr>
            <w:top w:val="none" w:sz="0" w:space="0" w:color="auto"/>
            <w:left w:val="none" w:sz="0" w:space="0" w:color="auto"/>
            <w:bottom w:val="none" w:sz="0" w:space="0" w:color="auto"/>
            <w:right w:val="none" w:sz="0" w:space="0" w:color="auto"/>
          </w:divBdr>
        </w:div>
        <w:div w:id="462382165">
          <w:marLeft w:val="480"/>
          <w:marRight w:val="0"/>
          <w:marTop w:val="0"/>
          <w:marBottom w:val="0"/>
          <w:divBdr>
            <w:top w:val="none" w:sz="0" w:space="0" w:color="auto"/>
            <w:left w:val="none" w:sz="0" w:space="0" w:color="auto"/>
            <w:bottom w:val="none" w:sz="0" w:space="0" w:color="auto"/>
            <w:right w:val="none" w:sz="0" w:space="0" w:color="auto"/>
          </w:divBdr>
        </w:div>
        <w:div w:id="1085952271">
          <w:marLeft w:val="480"/>
          <w:marRight w:val="0"/>
          <w:marTop w:val="0"/>
          <w:marBottom w:val="0"/>
          <w:divBdr>
            <w:top w:val="none" w:sz="0" w:space="0" w:color="auto"/>
            <w:left w:val="none" w:sz="0" w:space="0" w:color="auto"/>
            <w:bottom w:val="none" w:sz="0" w:space="0" w:color="auto"/>
            <w:right w:val="none" w:sz="0" w:space="0" w:color="auto"/>
          </w:divBdr>
        </w:div>
        <w:div w:id="1459688194">
          <w:marLeft w:val="480"/>
          <w:marRight w:val="0"/>
          <w:marTop w:val="0"/>
          <w:marBottom w:val="0"/>
          <w:divBdr>
            <w:top w:val="none" w:sz="0" w:space="0" w:color="auto"/>
            <w:left w:val="none" w:sz="0" w:space="0" w:color="auto"/>
            <w:bottom w:val="none" w:sz="0" w:space="0" w:color="auto"/>
            <w:right w:val="none" w:sz="0" w:space="0" w:color="auto"/>
          </w:divBdr>
        </w:div>
        <w:div w:id="955671045">
          <w:marLeft w:val="480"/>
          <w:marRight w:val="0"/>
          <w:marTop w:val="0"/>
          <w:marBottom w:val="0"/>
          <w:divBdr>
            <w:top w:val="none" w:sz="0" w:space="0" w:color="auto"/>
            <w:left w:val="none" w:sz="0" w:space="0" w:color="auto"/>
            <w:bottom w:val="none" w:sz="0" w:space="0" w:color="auto"/>
            <w:right w:val="none" w:sz="0" w:space="0" w:color="auto"/>
          </w:divBdr>
        </w:div>
        <w:div w:id="1963728362">
          <w:marLeft w:val="480"/>
          <w:marRight w:val="0"/>
          <w:marTop w:val="0"/>
          <w:marBottom w:val="0"/>
          <w:divBdr>
            <w:top w:val="none" w:sz="0" w:space="0" w:color="auto"/>
            <w:left w:val="none" w:sz="0" w:space="0" w:color="auto"/>
            <w:bottom w:val="none" w:sz="0" w:space="0" w:color="auto"/>
            <w:right w:val="none" w:sz="0" w:space="0" w:color="auto"/>
          </w:divBdr>
        </w:div>
        <w:div w:id="928663930">
          <w:marLeft w:val="480"/>
          <w:marRight w:val="0"/>
          <w:marTop w:val="0"/>
          <w:marBottom w:val="0"/>
          <w:divBdr>
            <w:top w:val="none" w:sz="0" w:space="0" w:color="auto"/>
            <w:left w:val="none" w:sz="0" w:space="0" w:color="auto"/>
            <w:bottom w:val="none" w:sz="0" w:space="0" w:color="auto"/>
            <w:right w:val="none" w:sz="0" w:space="0" w:color="auto"/>
          </w:divBdr>
        </w:div>
        <w:div w:id="1745373460">
          <w:marLeft w:val="480"/>
          <w:marRight w:val="0"/>
          <w:marTop w:val="0"/>
          <w:marBottom w:val="0"/>
          <w:divBdr>
            <w:top w:val="none" w:sz="0" w:space="0" w:color="auto"/>
            <w:left w:val="none" w:sz="0" w:space="0" w:color="auto"/>
            <w:bottom w:val="none" w:sz="0" w:space="0" w:color="auto"/>
            <w:right w:val="none" w:sz="0" w:space="0" w:color="auto"/>
          </w:divBdr>
        </w:div>
        <w:div w:id="669867346">
          <w:marLeft w:val="480"/>
          <w:marRight w:val="0"/>
          <w:marTop w:val="0"/>
          <w:marBottom w:val="0"/>
          <w:divBdr>
            <w:top w:val="none" w:sz="0" w:space="0" w:color="auto"/>
            <w:left w:val="none" w:sz="0" w:space="0" w:color="auto"/>
            <w:bottom w:val="none" w:sz="0" w:space="0" w:color="auto"/>
            <w:right w:val="none" w:sz="0" w:space="0" w:color="auto"/>
          </w:divBdr>
        </w:div>
        <w:div w:id="869806521">
          <w:marLeft w:val="480"/>
          <w:marRight w:val="0"/>
          <w:marTop w:val="0"/>
          <w:marBottom w:val="0"/>
          <w:divBdr>
            <w:top w:val="none" w:sz="0" w:space="0" w:color="auto"/>
            <w:left w:val="none" w:sz="0" w:space="0" w:color="auto"/>
            <w:bottom w:val="none" w:sz="0" w:space="0" w:color="auto"/>
            <w:right w:val="none" w:sz="0" w:space="0" w:color="auto"/>
          </w:divBdr>
        </w:div>
      </w:divsChild>
    </w:div>
    <w:div w:id="425853480">
      <w:bodyDiv w:val="1"/>
      <w:marLeft w:val="0"/>
      <w:marRight w:val="0"/>
      <w:marTop w:val="0"/>
      <w:marBottom w:val="0"/>
      <w:divBdr>
        <w:top w:val="none" w:sz="0" w:space="0" w:color="auto"/>
        <w:left w:val="none" w:sz="0" w:space="0" w:color="auto"/>
        <w:bottom w:val="none" w:sz="0" w:space="0" w:color="auto"/>
        <w:right w:val="none" w:sz="0" w:space="0" w:color="auto"/>
      </w:divBdr>
    </w:div>
    <w:div w:id="426117281">
      <w:bodyDiv w:val="1"/>
      <w:marLeft w:val="0"/>
      <w:marRight w:val="0"/>
      <w:marTop w:val="0"/>
      <w:marBottom w:val="0"/>
      <w:divBdr>
        <w:top w:val="none" w:sz="0" w:space="0" w:color="auto"/>
        <w:left w:val="none" w:sz="0" w:space="0" w:color="auto"/>
        <w:bottom w:val="none" w:sz="0" w:space="0" w:color="auto"/>
        <w:right w:val="none" w:sz="0" w:space="0" w:color="auto"/>
      </w:divBdr>
    </w:div>
    <w:div w:id="426271922">
      <w:bodyDiv w:val="1"/>
      <w:marLeft w:val="0"/>
      <w:marRight w:val="0"/>
      <w:marTop w:val="0"/>
      <w:marBottom w:val="0"/>
      <w:divBdr>
        <w:top w:val="none" w:sz="0" w:space="0" w:color="auto"/>
        <w:left w:val="none" w:sz="0" w:space="0" w:color="auto"/>
        <w:bottom w:val="none" w:sz="0" w:space="0" w:color="auto"/>
        <w:right w:val="none" w:sz="0" w:space="0" w:color="auto"/>
      </w:divBdr>
    </w:div>
    <w:div w:id="426774657">
      <w:bodyDiv w:val="1"/>
      <w:marLeft w:val="0"/>
      <w:marRight w:val="0"/>
      <w:marTop w:val="0"/>
      <w:marBottom w:val="0"/>
      <w:divBdr>
        <w:top w:val="none" w:sz="0" w:space="0" w:color="auto"/>
        <w:left w:val="none" w:sz="0" w:space="0" w:color="auto"/>
        <w:bottom w:val="none" w:sz="0" w:space="0" w:color="auto"/>
        <w:right w:val="none" w:sz="0" w:space="0" w:color="auto"/>
      </w:divBdr>
    </w:div>
    <w:div w:id="427891879">
      <w:bodyDiv w:val="1"/>
      <w:marLeft w:val="0"/>
      <w:marRight w:val="0"/>
      <w:marTop w:val="0"/>
      <w:marBottom w:val="0"/>
      <w:divBdr>
        <w:top w:val="none" w:sz="0" w:space="0" w:color="auto"/>
        <w:left w:val="none" w:sz="0" w:space="0" w:color="auto"/>
        <w:bottom w:val="none" w:sz="0" w:space="0" w:color="auto"/>
        <w:right w:val="none" w:sz="0" w:space="0" w:color="auto"/>
      </w:divBdr>
    </w:div>
    <w:div w:id="428938401">
      <w:bodyDiv w:val="1"/>
      <w:marLeft w:val="0"/>
      <w:marRight w:val="0"/>
      <w:marTop w:val="0"/>
      <w:marBottom w:val="0"/>
      <w:divBdr>
        <w:top w:val="none" w:sz="0" w:space="0" w:color="auto"/>
        <w:left w:val="none" w:sz="0" w:space="0" w:color="auto"/>
        <w:bottom w:val="none" w:sz="0" w:space="0" w:color="auto"/>
        <w:right w:val="none" w:sz="0" w:space="0" w:color="auto"/>
      </w:divBdr>
    </w:div>
    <w:div w:id="429014649">
      <w:bodyDiv w:val="1"/>
      <w:marLeft w:val="0"/>
      <w:marRight w:val="0"/>
      <w:marTop w:val="0"/>
      <w:marBottom w:val="0"/>
      <w:divBdr>
        <w:top w:val="none" w:sz="0" w:space="0" w:color="auto"/>
        <w:left w:val="none" w:sz="0" w:space="0" w:color="auto"/>
        <w:bottom w:val="none" w:sz="0" w:space="0" w:color="auto"/>
        <w:right w:val="none" w:sz="0" w:space="0" w:color="auto"/>
      </w:divBdr>
    </w:div>
    <w:div w:id="429088333">
      <w:bodyDiv w:val="1"/>
      <w:marLeft w:val="0"/>
      <w:marRight w:val="0"/>
      <w:marTop w:val="0"/>
      <w:marBottom w:val="0"/>
      <w:divBdr>
        <w:top w:val="none" w:sz="0" w:space="0" w:color="auto"/>
        <w:left w:val="none" w:sz="0" w:space="0" w:color="auto"/>
        <w:bottom w:val="none" w:sz="0" w:space="0" w:color="auto"/>
        <w:right w:val="none" w:sz="0" w:space="0" w:color="auto"/>
      </w:divBdr>
    </w:div>
    <w:div w:id="429158243">
      <w:bodyDiv w:val="1"/>
      <w:marLeft w:val="0"/>
      <w:marRight w:val="0"/>
      <w:marTop w:val="0"/>
      <w:marBottom w:val="0"/>
      <w:divBdr>
        <w:top w:val="none" w:sz="0" w:space="0" w:color="auto"/>
        <w:left w:val="none" w:sz="0" w:space="0" w:color="auto"/>
        <w:bottom w:val="none" w:sz="0" w:space="0" w:color="auto"/>
        <w:right w:val="none" w:sz="0" w:space="0" w:color="auto"/>
      </w:divBdr>
    </w:div>
    <w:div w:id="430471097">
      <w:bodyDiv w:val="1"/>
      <w:marLeft w:val="0"/>
      <w:marRight w:val="0"/>
      <w:marTop w:val="0"/>
      <w:marBottom w:val="0"/>
      <w:divBdr>
        <w:top w:val="none" w:sz="0" w:space="0" w:color="auto"/>
        <w:left w:val="none" w:sz="0" w:space="0" w:color="auto"/>
        <w:bottom w:val="none" w:sz="0" w:space="0" w:color="auto"/>
        <w:right w:val="none" w:sz="0" w:space="0" w:color="auto"/>
      </w:divBdr>
    </w:div>
    <w:div w:id="430900903">
      <w:bodyDiv w:val="1"/>
      <w:marLeft w:val="0"/>
      <w:marRight w:val="0"/>
      <w:marTop w:val="0"/>
      <w:marBottom w:val="0"/>
      <w:divBdr>
        <w:top w:val="none" w:sz="0" w:space="0" w:color="auto"/>
        <w:left w:val="none" w:sz="0" w:space="0" w:color="auto"/>
        <w:bottom w:val="none" w:sz="0" w:space="0" w:color="auto"/>
        <w:right w:val="none" w:sz="0" w:space="0" w:color="auto"/>
      </w:divBdr>
    </w:div>
    <w:div w:id="431241630">
      <w:bodyDiv w:val="1"/>
      <w:marLeft w:val="0"/>
      <w:marRight w:val="0"/>
      <w:marTop w:val="0"/>
      <w:marBottom w:val="0"/>
      <w:divBdr>
        <w:top w:val="none" w:sz="0" w:space="0" w:color="auto"/>
        <w:left w:val="none" w:sz="0" w:space="0" w:color="auto"/>
        <w:bottom w:val="none" w:sz="0" w:space="0" w:color="auto"/>
        <w:right w:val="none" w:sz="0" w:space="0" w:color="auto"/>
      </w:divBdr>
    </w:div>
    <w:div w:id="432019279">
      <w:bodyDiv w:val="1"/>
      <w:marLeft w:val="0"/>
      <w:marRight w:val="0"/>
      <w:marTop w:val="0"/>
      <w:marBottom w:val="0"/>
      <w:divBdr>
        <w:top w:val="none" w:sz="0" w:space="0" w:color="auto"/>
        <w:left w:val="none" w:sz="0" w:space="0" w:color="auto"/>
        <w:bottom w:val="none" w:sz="0" w:space="0" w:color="auto"/>
        <w:right w:val="none" w:sz="0" w:space="0" w:color="auto"/>
      </w:divBdr>
      <w:divsChild>
        <w:div w:id="108165249">
          <w:marLeft w:val="0"/>
          <w:marRight w:val="0"/>
          <w:marTop w:val="0"/>
          <w:marBottom w:val="0"/>
          <w:divBdr>
            <w:top w:val="none" w:sz="0" w:space="0" w:color="auto"/>
            <w:left w:val="none" w:sz="0" w:space="0" w:color="auto"/>
            <w:bottom w:val="none" w:sz="0" w:space="0" w:color="auto"/>
            <w:right w:val="none" w:sz="0" w:space="0" w:color="auto"/>
          </w:divBdr>
        </w:div>
        <w:div w:id="239364631">
          <w:marLeft w:val="0"/>
          <w:marRight w:val="0"/>
          <w:marTop w:val="0"/>
          <w:marBottom w:val="0"/>
          <w:divBdr>
            <w:top w:val="none" w:sz="0" w:space="0" w:color="auto"/>
            <w:left w:val="none" w:sz="0" w:space="0" w:color="auto"/>
            <w:bottom w:val="none" w:sz="0" w:space="0" w:color="auto"/>
            <w:right w:val="none" w:sz="0" w:space="0" w:color="auto"/>
          </w:divBdr>
        </w:div>
      </w:divsChild>
    </w:div>
    <w:div w:id="432093829">
      <w:bodyDiv w:val="1"/>
      <w:marLeft w:val="0"/>
      <w:marRight w:val="0"/>
      <w:marTop w:val="0"/>
      <w:marBottom w:val="0"/>
      <w:divBdr>
        <w:top w:val="none" w:sz="0" w:space="0" w:color="auto"/>
        <w:left w:val="none" w:sz="0" w:space="0" w:color="auto"/>
        <w:bottom w:val="none" w:sz="0" w:space="0" w:color="auto"/>
        <w:right w:val="none" w:sz="0" w:space="0" w:color="auto"/>
      </w:divBdr>
    </w:div>
    <w:div w:id="432212497">
      <w:bodyDiv w:val="1"/>
      <w:marLeft w:val="0"/>
      <w:marRight w:val="0"/>
      <w:marTop w:val="0"/>
      <w:marBottom w:val="0"/>
      <w:divBdr>
        <w:top w:val="none" w:sz="0" w:space="0" w:color="auto"/>
        <w:left w:val="none" w:sz="0" w:space="0" w:color="auto"/>
        <w:bottom w:val="none" w:sz="0" w:space="0" w:color="auto"/>
        <w:right w:val="none" w:sz="0" w:space="0" w:color="auto"/>
      </w:divBdr>
    </w:div>
    <w:div w:id="433405817">
      <w:bodyDiv w:val="1"/>
      <w:marLeft w:val="0"/>
      <w:marRight w:val="0"/>
      <w:marTop w:val="0"/>
      <w:marBottom w:val="0"/>
      <w:divBdr>
        <w:top w:val="none" w:sz="0" w:space="0" w:color="auto"/>
        <w:left w:val="none" w:sz="0" w:space="0" w:color="auto"/>
        <w:bottom w:val="none" w:sz="0" w:space="0" w:color="auto"/>
        <w:right w:val="none" w:sz="0" w:space="0" w:color="auto"/>
      </w:divBdr>
    </w:div>
    <w:div w:id="433668669">
      <w:bodyDiv w:val="1"/>
      <w:marLeft w:val="0"/>
      <w:marRight w:val="0"/>
      <w:marTop w:val="0"/>
      <w:marBottom w:val="0"/>
      <w:divBdr>
        <w:top w:val="none" w:sz="0" w:space="0" w:color="auto"/>
        <w:left w:val="none" w:sz="0" w:space="0" w:color="auto"/>
        <w:bottom w:val="none" w:sz="0" w:space="0" w:color="auto"/>
        <w:right w:val="none" w:sz="0" w:space="0" w:color="auto"/>
      </w:divBdr>
    </w:div>
    <w:div w:id="434600895">
      <w:bodyDiv w:val="1"/>
      <w:marLeft w:val="0"/>
      <w:marRight w:val="0"/>
      <w:marTop w:val="0"/>
      <w:marBottom w:val="0"/>
      <w:divBdr>
        <w:top w:val="none" w:sz="0" w:space="0" w:color="auto"/>
        <w:left w:val="none" w:sz="0" w:space="0" w:color="auto"/>
        <w:bottom w:val="none" w:sz="0" w:space="0" w:color="auto"/>
        <w:right w:val="none" w:sz="0" w:space="0" w:color="auto"/>
      </w:divBdr>
      <w:divsChild>
        <w:div w:id="1608804323">
          <w:marLeft w:val="480"/>
          <w:marRight w:val="0"/>
          <w:marTop w:val="0"/>
          <w:marBottom w:val="0"/>
          <w:divBdr>
            <w:top w:val="none" w:sz="0" w:space="0" w:color="auto"/>
            <w:left w:val="none" w:sz="0" w:space="0" w:color="auto"/>
            <w:bottom w:val="none" w:sz="0" w:space="0" w:color="auto"/>
            <w:right w:val="none" w:sz="0" w:space="0" w:color="auto"/>
          </w:divBdr>
        </w:div>
        <w:div w:id="304511757">
          <w:marLeft w:val="480"/>
          <w:marRight w:val="0"/>
          <w:marTop w:val="0"/>
          <w:marBottom w:val="0"/>
          <w:divBdr>
            <w:top w:val="none" w:sz="0" w:space="0" w:color="auto"/>
            <w:left w:val="none" w:sz="0" w:space="0" w:color="auto"/>
            <w:bottom w:val="none" w:sz="0" w:space="0" w:color="auto"/>
            <w:right w:val="none" w:sz="0" w:space="0" w:color="auto"/>
          </w:divBdr>
        </w:div>
        <w:div w:id="1109424780">
          <w:marLeft w:val="480"/>
          <w:marRight w:val="0"/>
          <w:marTop w:val="0"/>
          <w:marBottom w:val="0"/>
          <w:divBdr>
            <w:top w:val="none" w:sz="0" w:space="0" w:color="auto"/>
            <w:left w:val="none" w:sz="0" w:space="0" w:color="auto"/>
            <w:bottom w:val="none" w:sz="0" w:space="0" w:color="auto"/>
            <w:right w:val="none" w:sz="0" w:space="0" w:color="auto"/>
          </w:divBdr>
        </w:div>
        <w:div w:id="1959220511">
          <w:marLeft w:val="480"/>
          <w:marRight w:val="0"/>
          <w:marTop w:val="0"/>
          <w:marBottom w:val="0"/>
          <w:divBdr>
            <w:top w:val="none" w:sz="0" w:space="0" w:color="auto"/>
            <w:left w:val="none" w:sz="0" w:space="0" w:color="auto"/>
            <w:bottom w:val="none" w:sz="0" w:space="0" w:color="auto"/>
            <w:right w:val="none" w:sz="0" w:space="0" w:color="auto"/>
          </w:divBdr>
        </w:div>
        <w:div w:id="404765866">
          <w:marLeft w:val="480"/>
          <w:marRight w:val="0"/>
          <w:marTop w:val="0"/>
          <w:marBottom w:val="0"/>
          <w:divBdr>
            <w:top w:val="none" w:sz="0" w:space="0" w:color="auto"/>
            <w:left w:val="none" w:sz="0" w:space="0" w:color="auto"/>
            <w:bottom w:val="none" w:sz="0" w:space="0" w:color="auto"/>
            <w:right w:val="none" w:sz="0" w:space="0" w:color="auto"/>
          </w:divBdr>
        </w:div>
        <w:div w:id="1498421160">
          <w:marLeft w:val="480"/>
          <w:marRight w:val="0"/>
          <w:marTop w:val="0"/>
          <w:marBottom w:val="0"/>
          <w:divBdr>
            <w:top w:val="none" w:sz="0" w:space="0" w:color="auto"/>
            <w:left w:val="none" w:sz="0" w:space="0" w:color="auto"/>
            <w:bottom w:val="none" w:sz="0" w:space="0" w:color="auto"/>
            <w:right w:val="none" w:sz="0" w:space="0" w:color="auto"/>
          </w:divBdr>
        </w:div>
        <w:div w:id="352924721">
          <w:marLeft w:val="480"/>
          <w:marRight w:val="0"/>
          <w:marTop w:val="0"/>
          <w:marBottom w:val="0"/>
          <w:divBdr>
            <w:top w:val="none" w:sz="0" w:space="0" w:color="auto"/>
            <w:left w:val="none" w:sz="0" w:space="0" w:color="auto"/>
            <w:bottom w:val="none" w:sz="0" w:space="0" w:color="auto"/>
            <w:right w:val="none" w:sz="0" w:space="0" w:color="auto"/>
          </w:divBdr>
        </w:div>
        <w:div w:id="1716468056">
          <w:marLeft w:val="480"/>
          <w:marRight w:val="0"/>
          <w:marTop w:val="0"/>
          <w:marBottom w:val="0"/>
          <w:divBdr>
            <w:top w:val="none" w:sz="0" w:space="0" w:color="auto"/>
            <w:left w:val="none" w:sz="0" w:space="0" w:color="auto"/>
            <w:bottom w:val="none" w:sz="0" w:space="0" w:color="auto"/>
            <w:right w:val="none" w:sz="0" w:space="0" w:color="auto"/>
          </w:divBdr>
        </w:div>
        <w:div w:id="1831287966">
          <w:marLeft w:val="480"/>
          <w:marRight w:val="0"/>
          <w:marTop w:val="0"/>
          <w:marBottom w:val="0"/>
          <w:divBdr>
            <w:top w:val="none" w:sz="0" w:space="0" w:color="auto"/>
            <w:left w:val="none" w:sz="0" w:space="0" w:color="auto"/>
            <w:bottom w:val="none" w:sz="0" w:space="0" w:color="auto"/>
            <w:right w:val="none" w:sz="0" w:space="0" w:color="auto"/>
          </w:divBdr>
        </w:div>
        <w:div w:id="338460036">
          <w:marLeft w:val="480"/>
          <w:marRight w:val="0"/>
          <w:marTop w:val="0"/>
          <w:marBottom w:val="0"/>
          <w:divBdr>
            <w:top w:val="none" w:sz="0" w:space="0" w:color="auto"/>
            <w:left w:val="none" w:sz="0" w:space="0" w:color="auto"/>
            <w:bottom w:val="none" w:sz="0" w:space="0" w:color="auto"/>
            <w:right w:val="none" w:sz="0" w:space="0" w:color="auto"/>
          </w:divBdr>
        </w:div>
        <w:div w:id="1511220823">
          <w:marLeft w:val="480"/>
          <w:marRight w:val="0"/>
          <w:marTop w:val="0"/>
          <w:marBottom w:val="0"/>
          <w:divBdr>
            <w:top w:val="none" w:sz="0" w:space="0" w:color="auto"/>
            <w:left w:val="none" w:sz="0" w:space="0" w:color="auto"/>
            <w:bottom w:val="none" w:sz="0" w:space="0" w:color="auto"/>
            <w:right w:val="none" w:sz="0" w:space="0" w:color="auto"/>
          </w:divBdr>
        </w:div>
        <w:div w:id="805586703">
          <w:marLeft w:val="480"/>
          <w:marRight w:val="0"/>
          <w:marTop w:val="0"/>
          <w:marBottom w:val="0"/>
          <w:divBdr>
            <w:top w:val="none" w:sz="0" w:space="0" w:color="auto"/>
            <w:left w:val="none" w:sz="0" w:space="0" w:color="auto"/>
            <w:bottom w:val="none" w:sz="0" w:space="0" w:color="auto"/>
            <w:right w:val="none" w:sz="0" w:space="0" w:color="auto"/>
          </w:divBdr>
        </w:div>
        <w:div w:id="761756311">
          <w:marLeft w:val="480"/>
          <w:marRight w:val="0"/>
          <w:marTop w:val="0"/>
          <w:marBottom w:val="0"/>
          <w:divBdr>
            <w:top w:val="none" w:sz="0" w:space="0" w:color="auto"/>
            <w:left w:val="none" w:sz="0" w:space="0" w:color="auto"/>
            <w:bottom w:val="none" w:sz="0" w:space="0" w:color="auto"/>
            <w:right w:val="none" w:sz="0" w:space="0" w:color="auto"/>
          </w:divBdr>
        </w:div>
        <w:div w:id="239143113">
          <w:marLeft w:val="480"/>
          <w:marRight w:val="0"/>
          <w:marTop w:val="0"/>
          <w:marBottom w:val="0"/>
          <w:divBdr>
            <w:top w:val="none" w:sz="0" w:space="0" w:color="auto"/>
            <w:left w:val="none" w:sz="0" w:space="0" w:color="auto"/>
            <w:bottom w:val="none" w:sz="0" w:space="0" w:color="auto"/>
            <w:right w:val="none" w:sz="0" w:space="0" w:color="auto"/>
          </w:divBdr>
        </w:div>
        <w:div w:id="377971583">
          <w:marLeft w:val="480"/>
          <w:marRight w:val="0"/>
          <w:marTop w:val="0"/>
          <w:marBottom w:val="0"/>
          <w:divBdr>
            <w:top w:val="none" w:sz="0" w:space="0" w:color="auto"/>
            <w:left w:val="none" w:sz="0" w:space="0" w:color="auto"/>
            <w:bottom w:val="none" w:sz="0" w:space="0" w:color="auto"/>
            <w:right w:val="none" w:sz="0" w:space="0" w:color="auto"/>
          </w:divBdr>
        </w:div>
        <w:div w:id="349918999">
          <w:marLeft w:val="480"/>
          <w:marRight w:val="0"/>
          <w:marTop w:val="0"/>
          <w:marBottom w:val="0"/>
          <w:divBdr>
            <w:top w:val="none" w:sz="0" w:space="0" w:color="auto"/>
            <w:left w:val="none" w:sz="0" w:space="0" w:color="auto"/>
            <w:bottom w:val="none" w:sz="0" w:space="0" w:color="auto"/>
            <w:right w:val="none" w:sz="0" w:space="0" w:color="auto"/>
          </w:divBdr>
        </w:div>
        <w:div w:id="832452783">
          <w:marLeft w:val="480"/>
          <w:marRight w:val="0"/>
          <w:marTop w:val="0"/>
          <w:marBottom w:val="0"/>
          <w:divBdr>
            <w:top w:val="none" w:sz="0" w:space="0" w:color="auto"/>
            <w:left w:val="none" w:sz="0" w:space="0" w:color="auto"/>
            <w:bottom w:val="none" w:sz="0" w:space="0" w:color="auto"/>
            <w:right w:val="none" w:sz="0" w:space="0" w:color="auto"/>
          </w:divBdr>
        </w:div>
        <w:div w:id="913201464">
          <w:marLeft w:val="480"/>
          <w:marRight w:val="0"/>
          <w:marTop w:val="0"/>
          <w:marBottom w:val="0"/>
          <w:divBdr>
            <w:top w:val="none" w:sz="0" w:space="0" w:color="auto"/>
            <w:left w:val="none" w:sz="0" w:space="0" w:color="auto"/>
            <w:bottom w:val="none" w:sz="0" w:space="0" w:color="auto"/>
            <w:right w:val="none" w:sz="0" w:space="0" w:color="auto"/>
          </w:divBdr>
        </w:div>
        <w:div w:id="1808816079">
          <w:marLeft w:val="480"/>
          <w:marRight w:val="0"/>
          <w:marTop w:val="0"/>
          <w:marBottom w:val="0"/>
          <w:divBdr>
            <w:top w:val="none" w:sz="0" w:space="0" w:color="auto"/>
            <w:left w:val="none" w:sz="0" w:space="0" w:color="auto"/>
            <w:bottom w:val="none" w:sz="0" w:space="0" w:color="auto"/>
            <w:right w:val="none" w:sz="0" w:space="0" w:color="auto"/>
          </w:divBdr>
        </w:div>
        <w:div w:id="1404332636">
          <w:marLeft w:val="480"/>
          <w:marRight w:val="0"/>
          <w:marTop w:val="0"/>
          <w:marBottom w:val="0"/>
          <w:divBdr>
            <w:top w:val="none" w:sz="0" w:space="0" w:color="auto"/>
            <w:left w:val="none" w:sz="0" w:space="0" w:color="auto"/>
            <w:bottom w:val="none" w:sz="0" w:space="0" w:color="auto"/>
            <w:right w:val="none" w:sz="0" w:space="0" w:color="auto"/>
          </w:divBdr>
        </w:div>
        <w:div w:id="1732849903">
          <w:marLeft w:val="480"/>
          <w:marRight w:val="0"/>
          <w:marTop w:val="0"/>
          <w:marBottom w:val="0"/>
          <w:divBdr>
            <w:top w:val="none" w:sz="0" w:space="0" w:color="auto"/>
            <w:left w:val="none" w:sz="0" w:space="0" w:color="auto"/>
            <w:bottom w:val="none" w:sz="0" w:space="0" w:color="auto"/>
            <w:right w:val="none" w:sz="0" w:space="0" w:color="auto"/>
          </w:divBdr>
        </w:div>
        <w:div w:id="1528521468">
          <w:marLeft w:val="480"/>
          <w:marRight w:val="0"/>
          <w:marTop w:val="0"/>
          <w:marBottom w:val="0"/>
          <w:divBdr>
            <w:top w:val="none" w:sz="0" w:space="0" w:color="auto"/>
            <w:left w:val="none" w:sz="0" w:space="0" w:color="auto"/>
            <w:bottom w:val="none" w:sz="0" w:space="0" w:color="auto"/>
            <w:right w:val="none" w:sz="0" w:space="0" w:color="auto"/>
          </w:divBdr>
        </w:div>
        <w:div w:id="103427681">
          <w:marLeft w:val="480"/>
          <w:marRight w:val="0"/>
          <w:marTop w:val="0"/>
          <w:marBottom w:val="0"/>
          <w:divBdr>
            <w:top w:val="none" w:sz="0" w:space="0" w:color="auto"/>
            <w:left w:val="none" w:sz="0" w:space="0" w:color="auto"/>
            <w:bottom w:val="none" w:sz="0" w:space="0" w:color="auto"/>
            <w:right w:val="none" w:sz="0" w:space="0" w:color="auto"/>
          </w:divBdr>
        </w:div>
        <w:div w:id="1230460923">
          <w:marLeft w:val="480"/>
          <w:marRight w:val="0"/>
          <w:marTop w:val="0"/>
          <w:marBottom w:val="0"/>
          <w:divBdr>
            <w:top w:val="none" w:sz="0" w:space="0" w:color="auto"/>
            <w:left w:val="none" w:sz="0" w:space="0" w:color="auto"/>
            <w:bottom w:val="none" w:sz="0" w:space="0" w:color="auto"/>
            <w:right w:val="none" w:sz="0" w:space="0" w:color="auto"/>
          </w:divBdr>
        </w:div>
        <w:div w:id="1314291617">
          <w:marLeft w:val="480"/>
          <w:marRight w:val="0"/>
          <w:marTop w:val="0"/>
          <w:marBottom w:val="0"/>
          <w:divBdr>
            <w:top w:val="none" w:sz="0" w:space="0" w:color="auto"/>
            <w:left w:val="none" w:sz="0" w:space="0" w:color="auto"/>
            <w:bottom w:val="none" w:sz="0" w:space="0" w:color="auto"/>
            <w:right w:val="none" w:sz="0" w:space="0" w:color="auto"/>
          </w:divBdr>
        </w:div>
        <w:div w:id="1625498517">
          <w:marLeft w:val="480"/>
          <w:marRight w:val="0"/>
          <w:marTop w:val="0"/>
          <w:marBottom w:val="0"/>
          <w:divBdr>
            <w:top w:val="none" w:sz="0" w:space="0" w:color="auto"/>
            <w:left w:val="none" w:sz="0" w:space="0" w:color="auto"/>
            <w:bottom w:val="none" w:sz="0" w:space="0" w:color="auto"/>
            <w:right w:val="none" w:sz="0" w:space="0" w:color="auto"/>
          </w:divBdr>
        </w:div>
        <w:div w:id="265580538">
          <w:marLeft w:val="480"/>
          <w:marRight w:val="0"/>
          <w:marTop w:val="0"/>
          <w:marBottom w:val="0"/>
          <w:divBdr>
            <w:top w:val="none" w:sz="0" w:space="0" w:color="auto"/>
            <w:left w:val="none" w:sz="0" w:space="0" w:color="auto"/>
            <w:bottom w:val="none" w:sz="0" w:space="0" w:color="auto"/>
            <w:right w:val="none" w:sz="0" w:space="0" w:color="auto"/>
          </w:divBdr>
        </w:div>
        <w:div w:id="1906211280">
          <w:marLeft w:val="480"/>
          <w:marRight w:val="0"/>
          <w:marTop w:val="0"/>
          <w:marBottom w:val="0"/>
          <w:divBdr>
            <w:top w:val="none" w:sz="0" w:space="0" w:color="auto"/>
            <w:left w:val="none" w:sz="0" w:space="0" w:color="auto"/>
            <w:bottom w:val="none" w:sz="0" w:space="0" w:color="auto"/>
            <w:right w:val="none" w:sz="0" w:space="0" w:color="auto"/>
          </w:divBdr>
        </w:div>
        <w:div w:id="1437486733">
          <w:marLeft w:val="480"/>
          <w:marRight w:val="0"/>
          <w:marTop w:val="0"/>
          <w:marBottom w:val="0"/>
          <w:divBdr>
            <w:top w:val="none" w:sz="0" w:space="0" w:color="auto"/>
            <w:left w:val="none" w:sz="0" w:space="0" w:color="auto"/>
            <w:bottom w:val="none" w:sz="0" w:space="0" w:color="auto"/>
            <w:right w:val="none" w:sz="0" w:space="0" w:color="auto"/>
          </w:divBdr>
        </w:div>
      </w:divsChild>
    </w:div>
    <w:div w:id="434712886">
      <w:bodyDiv w:val="1"/>
      <w:marLeft w:val="0"/>
      <w:marRight w:val="0"/>
      <w:marTop w:val="0"/>
      <w:marBottom w:val="0"/>
      <w:divBdr>
        <w:top w:val="none" w:sz="0" w:space="0" w:color="auto"/>
        <w:left w:val="none" w:sz="0" w:space="0" w:color="auto"/>
        <w:bottom w:val="none" w:sz="0" w:space="0" w:color="auto"/>
        <w:right w:val="none" w:sz="0" w:space="0" w:color="auto"/>
      </w:divBdr>
    </w:div>
    <w:div w:id="434903723">
      <w:bodyDiv w:val="1"/>
      <w:marLeft w:val="0"/>
      <w:marRight w:val="0"/>
      <w:marTop w:val="0"/>
      <w:marBottom w:val="0"/>
      <w:divBdr>
        <w:top w:val="none" w:sz="0" w:space="0" w:color="auto"/>
        <w:left w:val="none" w:sz="0" w:space="0" w:color="auto"/>
        <w:bottom w:val="none" w:sz="0" w:space="0" w:color="auto"/>
        <w:right w:val="none" w:sz="0" w:space="0" w:color="auto"/>
      </w:divBdr>
    </w:div>
    <w:div w:id="435251828">
      <w:bodyDiv w:val="1"/>
      <w:marLeft w:val="0"/>
      <w:marRight w:val="0"/>
      <w:marTop w:val="0"/>
      <w:marBottom w:val="0"/>
      <w:divBdr>
        <w:top w:val="none" w:sz="0" w:space="0" w:color="auto"/>
        <w:left w:val="none" w:sz="0" w:space="0" w:color="auto"/>
        <w:bottom w:val="none" w:sz="0" w:space="0" w:color="auto"/>
        <w:right w:val="none" w:sz="0" w:space="0" w:color="auto"/>
      </w:divBdr>
    </w:div>
    <w:div w:id="436214035">
      <w:bodyDiv w:val="1"/>
      <w:marLeft w:val="0"/>
      <w:marRight w:val="0"/>
      <w:marTop w:val="0"/>
      <w:marBottom w:val="0"/>
      <w:divBdr>
        <w:top w:val="none" w:sz="0" w:space="0" w:color="auto"/>
        <w:left w:val="none" w:sz="0" w:space="0" w:color="auto"/>
        <w:bottom w:val="none" w:sz="0" w:space="0" w:color="auto"/>
        <w:right w:val="none" w:sz="0" w:space="0" w:color="auto"/>
      </w:divBdr>
    </w:div>
    <w:div w:id="436490304">
      <w:bodyDiv w:val="1"/>
      <w:marLeft w:val="0"/>
      <w:marRight w:val="0"/>
      <w:marTop w:val="0"/>
      <w:marBottom w:val="0"/>
      <w:divBdr>
        <w:top w:val="none" w:sz="0" w:space="0" w:color="auto"/>
        <w:left w:val="none" w:sz="0" w:space="0" w:color="auto"/>
        <w:bottom w:val="none" w:sz="0" w:space="0" w:color="auto"/>
        <w:right w:val="none" w:sz="0" w:space="0" w:color="auto"/>
      </w:divBdr>
    </w:div>
    <w:div w:id="436827905">
      <w:bodyDiv w:val="1"/>
      <w:marLeft w:val="0"/>
      <w:marRight w:val="0"/>
      <w:marTop w:val="0"/>
      <w:marBottom w:val="0"/>
      <w:divBdr>
        <w:top w:val="none" w:sz="0" w:space="0" w:color="auto"/>
        <w:left w:val="none" w:sz="0" w:space="0" w:color="auto"/>
        <w:bottom w:val="none" w:sz="0" w:space="0" w:color="auto"/>
        <w:right w:val="none" w:sz="0" w:space="0" w:color="auto"/>
      </w:divBdr>
    </w:div>
    <w:div w:id="437716933">
      <w:bodyDiv w:val="1"/>
      <w:marLeft w:val="0"/>
      <w:marRight w:val="0"/>
      <w:marTop w:val="0"/>
      <w:marBottom w:val="0"/>
      <w:divBdr>
        <w:top w:val="none" w:sz="0" w:space="0" w:color="auto"/>
        <w:left w:val="none" w:sz="0" w:space="0" w:color="auto"/>
        <w:bottom w:val="none" w:sz="0" w:space="0" w:color="auto"/>
        <w:right w:val="none" w:sz="0" w:space="0" w:color="auto"/>
      </w:divBdr>
    </w:div>
    <w:div w:id="437722681">
      <w:bodyDiv w:val="1"/>
      <w:marLeft w:val="0"/>
      <w:marRight w:val="0"/>
      <w:marTop w:val="0"/>
      <w:marBottom w:val="0"/>
      <w:divBdr>
        <w:top w:val="none" w:sz="0" w:space="0" w:color="auto"/>
        <w:left w:val="none" w:sz="0" w:space="0" w:color="auto"/>
        <w:bottom w:val="none" w:sz="0" w:space="0" w:color="auto"/>
        <w:right w:val="none" w:sz="0" w:space="0" w:color="auto"/>
      </w:divBdr>
    </w:div>
    <w:div w:id="438838339">
      <w:bodyDiv w:val="1"/>
      <w:marLeft w:val="0"/>
      <w:marRight w:val="0"/>
      <w:marTop w:val="0"/>
      <w:marBottom w:val="0"/>
      <w:divBdr>
        <w:top w:val="none" w:sz="0" w:space="0" w:color="auto"/>
        <w:left w:val="none" w:sz="0" w:space="0" w:color="auto"/>
        <w:bottom w:val="none" w:sz="0" w:space="0" w:color="auto"/>
        <w:right w:val="none" w:sz="0" w:space="0" w:color="auto"/>
      </w:divBdr>
    </w:div>
    <w:div w:id="439835793">
      <w:bodyDiv w:val="1"/>
      <w:marLeft w:val="0"/>
      <w:marRight w:val="0"/>
      <w:marTop w:val="0"/>
      <w:marBottom w:val="0"/>
      <w:divBdr>
        <w:top w:val="none" w:sz="0" w:space="0" w:color="auto"/>
        <w:left w:val="none" w:sz="0" w:space="0" w:color="auto"/>
        <w:bottom w:val="none" w:sz="0" w:space="0" w:color="auto"/>
        <w:right w:val="none" w:sz="0" w:space="0" w:color="auto"/>
      </w:divBdr>
    </w:div>
    <w:div w:id="440730713">
      <w:bodyDiv w:val="1"/>
      <w:marLeft w:val="0"/>
      <w:marRight w:val="0"/>
      <w:marTop w:val="0"/>
      <w:marBottom w:val="0"/>
      <w:divBdr>
        <w:top w:val="none" w:sz="0" w:space="0" w:color="auto"/>
        <w:left w:val="none" w:sz="0" w:space="0" w:color="auto"/>
        <w:bottom w:val="none" w:sz="0" w:space="0" w:color="auto"/>
        <w:right w:val="none" w:sz="0" w:space="0" w:color="auto"/>
      </w:divBdr>
    </w:div>
    <w:div w:id="441265351">
      <w:bodyDiv w:val="1"/>
      <w:marLeft w:val="0"/>
      <w:marRight w:val="0"/>
      <w:marTop w:val="0"/>
      <w:marBottom w:val="0"/>
      <w:divBdr>
        <w:top w:val="none" w:sz="0" w:space="0" w:color="auto"/>
        <w:left w:val="none" w:sz="0" w:space="0" w:color="auto"/>
        <w:bottom w:val="none" w:sz="0" w:space="0" w:color="auto"/>
        <w:right w:val="none" w:sz="0" w:space="0" w:color="auto"/>
      </w:divBdr>
    </w:div>
    <w:div w:id="442193813">
      <w:bodyDiv w:val="1"/>
      <w:marLeft w:val="0"/>
      <w:marRight w:val="0"/>
      <w:marTop w:val="0"/>
      <w:marBottom w:val="0"/>
      <w:divBdr>
        <w:top w:val="none" w:sz="0" w:space="0" w:color="auto"/>
        <w:left w:val="none" w:sz="0" w:space="0" w:color="auto"/>
        <w:bottom w:val="none" w:sz="0" w:space="0" w:color="auto"/>
        <w:right w:val="none" w:sz="0" w:space="0" w:color="auto"/>
      </w:divBdr>
    </w:div>
    <w:div w:id="444272796">
      <w:bodyDiv w:val="1"/>
      <w:marLeft w:val="0"/>
      <w:marRight w:val="0"/>
      <w:marTop w:val="0"/>
      <w:marBottom w:val="0"/>
      <w:divBdr>
        <w:top w:val="none" w:sz="0" w:space="0" w:color="auto"/>
        <w:left w:val="none" w:sz="0" w:space="0" w:color="auto"/>
        <w:bottom w:val="none" w:sz="0" w:space="0" w:color="auto"/>
        <w:right w:val="none" w:sz="0" w:space="0" w:color="auto"/>
      </w:divBdr>
    </w:div>
    <w:div w:id="444273861">
      <w:bodyDiv w:val="1"/>
      <w:marLeft w:val="0"/>
      <w:marRight w:val="0"/>
      <w:marTop w:val="0"/>
      <w:marBottom w:val="0"/>
      <w:divBdr>
        <w:top w:val="none" w:sz="0" w:space="0" w:color="auto"/>
        <w:left w:val="none" w:sz="0" w:space="0" w:color="auto"/>
        <w:bottom w:val="none" w:sz="0" w:space="0" w:color="auto"/>
        <w:right w:val="none" w:sz="0" w:space="0" w:color="auto"/>
      </w:divBdr>
    </w:div>
    <w:div w:id="444691820">
      <w:bodyDiv w:val="1"/>
      <w:marLeft w:val="0"/>
      <w:marRight w:val="0"/>
      <w:marTop w:val="0"/>
      <w:marBottom w:val="0"/>
      <w:divBdr>
        <w:top w:val="none" w:sz="0" w:space="0" w:color="auto"/>
        <w:left w:val="none" w:sz="0" w:space="0" w:color="auto"/>
        <w:bottom w:val="none" w:sz="0" w:space="0" w:color="auto"/>
        <w:right w:val="none" w:sz="0" w:space="0" w:color="auto"/>
      </w:divBdr>
    </w:div>
    <w:div w:id="445002495">
      <w:bodyDiv w:val="1"/>
      <w:marLeft w:val="0"/>
      <w:marRight w:val="0"/>
      <w:marTop w:val="0"/>
      <w:marBottom w:val="0"/>
      <w:divBdr>
        <w:top w:val="none" w:sz="0" w:space="0" w:color="auto"/>
        <w:left w:val="none" w:sz="0" w:space="0" w:color="auto"/>
        <w:bottom w:val="none" w:sz="0" w:space="0" w:color="auto"/>
        <w:right w:val="none" w:sz="0" w:space="0" w:color="auto"/>
      </w:divBdr>
    </w:div>
    <w:div w:id="445269515">
      <w:bodyDiv w:val="1"/>
      <w:marLeft w:val="0"/>
      <w:marRight w:val="0"/>
      <w:marTop w:val="0"/>
      <w:marBottom w:val="0"/>
      <w:divBdr>
        <w:top w:val="none" w:sz="0" w:space="0" w:color="auto"/>
        <w:left w:val="none" w:sz="0" w:space="0" w:color="auto"/>
        <w:bottom w:val="none" w:sz="0" w:space="0" w:color="auto"/>
        <w:right w:val="none" w:sz="0" w:space="0" w:color="auto"/>
      </w:divBdr>
    </w:div>
    <w:div w:id="445657099">
      <w:bodyDiv w:val="1"/>
      <w:marLeft w:val="0"/>
      <w:marRight w:val="0"/>
      <w:marTop w:val="0"/>
      <w:marBottom w:val="0"/>
      <w:divBdr>
        <w:top w:val="none" w:sz="0" w:space="0" w:color="auto"/>
        <w:left w:val="none" w:sz="0" w:space="0" w:color="auto"/>
        <w:bottom w:val="none" w:sz="0" w:space="0" w:color="auto"/>
        <w:right w:val="none" w:sz="0" w:space="0" w:color="auto"/>
      </w:divBdr>
    </w:div>
    <w:div w:id="448399022">
      <w:bodyDiv w:val="1"/>
      <w:marLeft w:val="0"/>
      <w:marRight w:val="0"/>
      <w:marTop w:val="0"/>
      <w:marBottom w:val="0"/>
      <w:divBdr>
        <w:top w:val="none" w:sz="0" w:space="0" w:color="auto"/>
        <w:left w:val="none" w:sz="0" w:space="0" w:color="auto"/>
        <w:bottom w:val="none" w:sz="0" w:space="0" w:color="auto"/>
        <w:right w:val="none" w:sz="0" w:space="0" w:color="auto"/>
      </w:divBdr>
    </w:div>
    <w:div w:id="448399261">
      <w:bodyDiv w:val="1"/>
      <w:marLeft w:val="0"/>
      <w:marRight w:val="0"/>
      <w:marTop w:val="0"/>
      <w:marBottom w:val="0"/>
      <w:divBdr>
        <w:top w:val="none" w:sz="0" w:space="0" w:color="auto"/>
        <w:left w:val="none" w:sz="0" w:space="0" w:color="auto"/>
        <w:bottom w:val="none" w:sz="0" w:space="0" w:color="auto"/>
        <w:right w:val="none" w:sz="0" w:space="0" w:color="auto"/>
      </w:divBdr>
    </w:div>
    <w:div w:id="448399869">
      <w:bodyDiv w:val="1"/>
      <w:marLeft w:val="0"/>
      <w:marRight w:val="0"/>
      <w:marTop w:val="0"/>
      <w:marBottom w:val="0"/>
      <w:divBdr>
        <w:top w:val="none" w:sz="0" w:space="0" w:color="auto"/>
        <w:left w:val="none" w:sz="0" w:space="0" w:color="auto"/>
        <w:bottom w:val="none" w:sz="0" w:space="0" w:color="auto"/>
        <w:right w:val="none" w:sz="0" w:space="0" w:color="auto"/>
      </w:divBdr>
    </w:div>
    <w:div w:id="449475715">
      <w:bodyDiv w:val="1"/>
      <w:marLeft w:val="0"/>
      <w:marRight w:val="0"/>
      <w:marTop w:val="0"/>
      <w:marBottom w:val="0"/>
      <w:divBdr>
        <w:top w:val="none" w:sz="0" w:space="0" w:color="auto"/>
        <w:left w:val="none" w:sz="0" w:space="0" w:color="auto"/>
        <w:bottom w:val="none" w:sz="0" w:space="0" w:color="auto"/>
        <w:right w:val="none" w:sz="0" w:space="0" w:color="auto"/>
      </w:divBdr>
    </w:div>
    <w:div w:id="449516077">
      <w:bodyDiv w:val="1"/>
      <w:marLeft w:val="0"/>
      <w:marRight w:val="0"/>
      <w:marTop w:val="0"/>
      <w:marBottom w:val="0"/>
      <w:divBdr>
        <w:top w:val="none" w:sz="0" w:space="0" w:color="auto"/>
        <w:left w:val="none" w:sz="0" w:space="0" w:color="auto"/>
        <w:bottom w:val="none" w:sz="0" w:space="0" w:color="auto"/>
        <w:right w:val="none" w:sz="0" w:space="0" w:color="auto"/>
      </w:divBdr>
    </w:div>
    <w:div w:id="449864468">
      <w:bodyDiv w:val="1"/>
      <w:marLeft w:val="0"/>
      <w:marRight w:val="0"/>
      <w:marTop w:val="0"/>
      <w:marBottom w:val="0"/>
      <w:divBdr>
        <w:top w:val="none" w:sz="0" w:space="0" w:color="auto"/>
        <w:left w:val="none" w:sz="0" w:space="0" w:color="auto"/>
        <w:bottom w:val="none" w:sz="0" w:space="0" w:color="auto"/>
        <w:right w:val="none" w:sz="0" w:space="0" w:color="auto"/>
      </w:divBdr>
    </w:div>
    <w:div w:id="450322553">
      <w:bodyDiv w:val="1"/>
      <w:marLeft w:val="0"/>
      <w:marRight w:val="0"/>
      <w:marTop w:val="0"/>
      <w:marBottom w:val="0"/>
      <w:divBdr>
        <w:top w:val="none" w:sz="0" w:space="0" w:color="auto"/>
        <w:left w:val="none" w:sz="0" w:space="0" w:color="auto"/>
        <w:bottom w:val="none" w:sz="0" w:space="0" w:color="auto"/>
        <w:right w:val="none" w:sz="0" w:space="0" w:color="auto"/>
      </w:divBdr>
    </w:div>
    <w:div w:id="450710414">
      <w:bodyDiv w:val="1"/>
      <w:marLeft w:val="0"/>
      <w:marRight w:val="0"/>
      <w:marTop w:val="0"/>
      <w:marBottom w:val="0"/>
      <w:divBdr>
        <w:top w:val="none" w:sz="0" w:space="0" w:color="auto"/>
        <w:left w:val="none" w:sz="0" w:space="0" w:color="auto"/>
        <w:bottom w:val="none" w:sz="0" w:space="0" w:color="auto"/>
        <w:right w:val="none" w:sz="0" w:space="0" w:color="auto"/>
      </w:divBdr>
    </w:div>
    <w:div w:id="450787109">
      <w:bodyDiv w:val="1"/>
      <w:marLeft w:val="0"/>
      <w:marRight w:val="0"/>
      <w:marTop w:val="0"/>
      <w:marBottom w:val="0"/>
      <w:divBdr>
        <w:top w:val="none" w:sz="0" w:space="0" w:color="auto"/>
        <w:left w:val="none" w:sz="0" w:space="0" w:color="auto"/>
        <w:bottom w:val="none" w:sz="0" w:space="0" w:color="auto"/>
        <w:right w:val="none" w:sz="0" w:space="0" w:color="auto"/>
      </w:divBdr>
    </w:div>
    <w:div w:id="451443626">
      <w:bodyDiv w:val="1"/>
      <w:marLeft w:val="0"/>
      <w:marRight w:val="0"/>
      <w:marTop w:val="0"/>
      <w:marBottom w:val="0"/>
      <w:divBdr>
        <w:top w:val="none" w:sz="0" w:space="0" w:color="auto"/>
        <w:left w:val="none" w:sz="0" w:space="0" w:color="auto"/>
        <w:bottom w:val="none" w:sz="0" w:space="0" w:color="auto"/>
        <w:right w:val="none" w:sz="0" w:space="0" w:color="auto"/>
      </w:divBdr>
    </w:div>
    <w:div w:id="451635435">
      <w:bodyDiv w:val="1"/>
      <w:marLeft w:val="0"/>
      <w:marRight w:val="0"/>
      <w:marTop w:val="0"/>
      <w:marBottom w:val="0"/>
      <w:divBdr>
        <w:top w:val="none" w:sz="0" w:space="0" w:color="auto"/>
        <w:left w:val="none" w:sz="0" w:space="0" w:color="auto"/>
        <w:bottom w:val="none" w:sz="0" w:space="0" w:color="auto"/>
        <w:right w:val="none" w:sz="0" w:space="0" w:color="auto"/>
      </w:divBdr>
    </w:div>
    <w:div w:id="451943984">
      <w:bodyDiv w:val="1"/>
      <w:marLeft w:val="0"/>
      <w:marRight w:val="0"/>
      <w:marTop w:val="0"/>
      <w:marBottom w:val="0"/>
      <w:divBdr>
        <w:top w:val="none" w:sz="0" w:space="0" w:color="auto"/>
        <w:left w:val="none" w:sz="0" w:space="0" w:color="auto"/>
        <w:bottom w:val="none" w:sz="0" w:space="0" w:color="auto"/>
        <w:right w:val="none" w:sz="0" w:space="0" w:color="auto"/>
      </w:divBdr>
      <w:divsChild>
        <w:div w:id="730496979">
          <w:marLeft w:val="480"/>
          <w:marRight w:val="0"/>
          <w:marTop w:val="0"/>
          <w:marBottom w:val="0"/>
          <w:divBdr>
            <w:top w:val="none" w:sz="0" w:space="0" w:color="auto"/>
            <w:left w:val="none" w:sz="0" w:space="0" w:color="auto"/>
            <w:bottom w:val="none" w:sz="0" w:space="0" w:color="auto"/>
            <w:right w:val="none" w:sz="0" w:space="0" w:color="auto"/>
          </w:divBdr>
        </w:div>
        <w:div w:id="1642886462">
          <w:marLeft w:val="480"/>
          <w:marRight w:val="0"/>
          <w:marTop w:val="0"/>
          <w:marBottom w:val="0"/>
          <w:divBdr>
            <w:top w:val="none" w:sz="0" w:space="0" w:color="auto"/>
            <w:left w:val="none" w:sz="0" w:space="0" w:color="auto"/>
            <w:bottom w:val="none" w:sz="0" w:space="0" w:color="auto"/>
            <w:right w:val="none" w:sz="0" w:space="0" w:color="auto"/>
          </w:divBdr>
        </w:div>
        <w:div w:id="2012832110">
          <w:marLeft w:val="480"/>
          <w:marRight w:val="0"/>
          <w:marTop w:val="0"/>
          <w:marBottom w:val="0"/>
          <w:divBdr>
            <w:top w:val="none" w:sz="0" w:space="0" w:color="auto"/>
            <w:left w:val="none" w:sz="0" w:space="0" w:color="auto"/>
            <w:bottom w:val="none" w:sz="0" w:space="0" w:color="auto"/>
            <w:right w:val="none" w:sz="0" w:space="0" w:color="auto"/>
          </w:divBdr>
        </w:div>
        <w:div w:id="1734035693">
          <w:marLeft w:val="480"/>
          <w:marRight w:val="0"/>
          <w:marTop w:val="0"/>
          <w:marBottom w:val="0"/>
          <w:divBdr>
            <w:top w:val="none" w:sz="0" w:space="0" w:color="auto"/>
            <w:left w:val="none" w:sz="0" w:space="0" w:color="auto"/>
            <w:bottom w:val="none" w:sz="0" w:space="0" w:color="auto"/>
            <w:right w:val="none" w:sz="0" w:space="0" w:color="auto"/>
          </w:divBdr>
        </w:div>
        <w:div w:id="1549225014">
          <w:marLeft w:val="480"/>
          <w:marRight w:val="0"/>
          <w:marTop w:val="0"/>
          <w:marBottom w:val="0"/>
          <w:divBdr>
            <w:top w:val="none" w:sz="0" w:space="0" w:color="auto"/>
            <w:left w:val="none" w:sz="0" w:space="0" w:color="auto"/>
            <w:bottom w:val="none" w:sz="0" w:space="0" w:color="auto"/>
            <w:right w:val="none" w:sz="0" w:space="0" w:color="auto"/>
          </w:divBdr>
        </w:div>
        <w:div w:id="1100292443">
          <w:marLeft w:val="480"/>
          <w:marRight w:val="0"/>
          <w:marTop w:val="0"/>
          <w:marBottom w:val="0"/>
          <w:divBdr>
            <w:top w:val="none" w:sz="0" w:space="0" w:color="auto"/>
            <w:left w:val="none" w:sz="0" w:space="0" w:color="auto"/>
            <w:bottom w:val="none" w:sz="0" w:space="0" w:color="auto"/>
            <w:right w:val="none" w:sz="0" w:space="0" w:color="auto"/>
          </w:divBdr>
        </w:div>
        <w:div w:id="827212028">
          <w:marLeft w:val="480"/>
          <w:marRight w:val="0"/>
          <w:marTop w:val="0"/>
          <w:marBottom w:val="0"/>
          <w:divBdr>
            <w:top w:val="none" w:sz="0" w:space="0" w:color="auto"/>
            <w:left w:val="none" w:sz="0" w:space="0" w:color="auto"/>
            <w:bottom w:val="none" w:sz="0" w:space="0" w:color="auto"/>
            <w:right w:val="none" w:sz="0" w:space="0" w:color="auto"/>
          </w:divBdr>
        </w:div>
        <w:div w:id="374702017">
          <w:marLeft w:val="480"/>
          <w:marRight w:val="0"/>
          <w:marTop w:val="0"/>
          <w:marBottom w:val="0"/>
          <w:divBdr>
            <w:top w:val="none" w:sz="0" w:space="0" w:color="auto"/>
            <w:left w:val="none" w:sz="0" w:space="0" w:color="auto"/>
            <w:bottom w:val="none" w:sz="0" w:space="0" w:color="auto"/>
            <w:right w:val="none" w:sz="0" w:space="0" w:color="auto"/>
          </w:divBdr>
        </w:div>
        <w:div w:id="988748468">
          <w:marLeft w:val="480"/>
          <w:marRight w:val="0"/>
          <w:marTop w:val="0"/>
          <w:marBottom w:val="0"/>
          <w:divBdr>
            <w:top w:val="none" w:sz="0" w:space="0" w:color="auto"/>
            <w:left w:val="none" w:sz="0" w:space="0" w:color="auto"/>
            <w:bottom w:val="none" w:sz="0" w:space="0" w:color="auto"/>
            <w:right w:val="none" w:sz="0" w:space="0" w:color="auto"/>
          </w:divBdr>
        </w:div>
        <w:div w:id="23292566">
          <w:marLeft w:val="480"/>
          <w:marRight w:val="0"/>
          <w:marTop w:val="0"/>
          <w:marBottom w:val="0"/>
          <w:divBdr>
            <w:top w:val="none" w:sz="0" w:space="0" w:color="auto"/>
            <w:left w:val="none" w:sz="0" w:space="0" w:color="auto"/>
            <w:bottom w:val="none" w:sz="0" w:space="0" w:color="auto"/>
            <w:right w:val="none" w:sz="0" w:space="0" w:color="auto"/>
          </w:divBdr>
        </w:div>
        <w:div w:id="485322557">
          <w:marLeft w:val="480"/>
          <w:marRight w:val="0"/>
          <w:marTop w:val="0"/>
          <w:marBottom w:val="0"/>
          <w:divBdr>
            <w:top w:val="none" w:sz="0" w:space="0" w:color="auto"/>
            <w:left w:val="none" w:sz="0" w:space="0" w:color="auto"/>
            <w:bottom w:val="none" w:sz="0" w:space="0" w:color="auto"/>
            <w:right w:val="none" w:sz="0" w:space="0" w:color="auto"/>
          </w:divBdr>
        </w:div>
        <w:div w:id="780032251">
          <w:marLeft w:val="480"/>
          <w:marRight w:val="0"/>
          <w:marTop w:val="0"/>
          <w:marBottom w:val="0"/>
          <w:divBdr>
            <w:top w:val="none" w:sz="0" w:space="0" w:color="auto"/>
            <w:left w:val="none" w:sz="0" w:space="0" w:color="auto"/>
            <w:bottom w:val="none" w:sz="0" w:space="0" w:color="auto"/>
            <w:right w:val="none" w:sz="0" w:space="0" w:color="auto"/>
          </w:divBdr>
        </w:div>
        <w:div w:id="770858025">
          <w:marLeft w:val="480"/>
          <w:marRight w:val="0"/>
          <w:marTop w:val="0"/>
          <w:marBottom w:val="0"/>
          <w:divBdr>
            <w:top w:val="none" w:sz="0" w:space="0" w:color="auto"/>
            <w:left w:val="none" w:sz="0" w:space="0" w:color="auto"/>
            <w:bottom w:val="none" w:sz="0" w:space="0" w:color="auto"/>
            <w:right w:val="none" w:sz="0" w:space="0" w:color="auto"/>
          </w:divBdr>
        </w:div>
        <w:div w:id="603877784">
          <w:marLeft w:val="480"/>
          <w:marRight w:val="0"/>
          <w:marTop w:val="0"/>
          <w:marBottom w:val="0"/>
          <w:divBdr>
            <w:top w:val="none" w:sz="0" w:space="0" w:color="auto"/>
            <w:left w:val="none" w:sz="0" w:space="0" w:color="auto"/>
            <w:bottom w:val="none" w:sz="0" w:space="0" w:color="auto"/>
            <w:right w:val="none" w:sz="0" w:space="0" w:color="auto"/>
          </w:divBdr>
        </w:div>
        <w:div w:id="1980843055">
          <w:marLeft w:val="480"/>
          <w:marRight w:val="0"/>
          <w:marTop w:val="0"/>
          <w:marBottom w:val="0"/>
          <w:divBdr>
            <w:top w:val="none" w:sz="0" w:space="0" w:color="auto"/>
            <w:left w:val="none" w:sz="0" w:space="0" w:color="auto"/>
            <w:bottom w:val="none" w:sz="0" w:space="0" w:color="auto"/>
            <w:right w:val="none" w:sz="0" w:space="0" w:color="auto"/>
          </w:divBdr>
        </w:div>
        <w:div w:id="1784568362">
          <w:marLeft w:val="480"/>
          <w:marRight w:val="0"/>
          <w:marTop w:val="0"/>
          <w:marBottom w:val="0"/>
          <w:divBdr>
            <w:top w:val="none" w:sz="0" w:space="0" w:color="auto"/>
            <w:left w:val="none" w:sz="0" w:space="0" w:color="auto"/>
            <w:bottom w:val="none" w:sz="0" w:space="0" w:color="auto"/>
            <w:right w:val="none" w:sz="0" w:space="0" w:color="auto"/>
          </w:divBdr>
        </w:div>
        <w:div w:id="839810025">
          <w:marLeft w:val="480"/>
          <w:marRight w:val="0"/>
          <w:marTop w:val="0"/>
          <w:marBottom w:val="0"/>
          <w:divBdr>
            <w:top w:val="none" w:sz="0" w:space="0" w:color="auto"/>
            <w:left w:val="none" w:sz="0" w:space="0" w:color="auto"/>
            <w:bottom w:val="none" w:sz="0" w:space="0" w:color="auto"/>
            <w:right w:val="none" w:sz="0" w:space="0" w:color="auto"/>
          </w:divBdr>
        </w:div>
        <w:div w:id="1198201208">
          <w:marLeft w:val="480"/>
          <w:marRight w:val="0"/>
          <w:marTop w:val="0"/>
          <w:marBottom w:val="0"/>
          <w:divBdr>
            <w:top w:val="none" w:sz="0" w:space="0" w:color="auto"/>
            <w:left w:val="none" w:sz="0" w:space="0" w:color="auto"/>
            <w:bottom w:val="none" w:sz="0" w:space="0" w:color="auto"/>
            <w:right w:val="none" w:sz="0" w:space="0" w:color="auto"/>
          </w:divBdr>
        </w:div>
        <w:div w:id="734428081">
          <w:marLeft w:val="480"/>
          <w:marRight w:val="0"/>
          <w:marTop w:val="0"/>
          <w:marBottom w:val="0"/>
          <w:divBdr>
            <w:top w:val="none" w:sz="0" w:space="0" w:color="auto"/>
            <w:left w:val="none" w:sz="0" w:space="0" w:color="auto"/>
            <w:bottom w:val="none" w:sz="0" w:space="0" w:color="auto"/>
            <w:right w:val="none" w:sz="0" w:space="0" w:color="auto"/>
          </w:divBdr>
        </w:div>
        <w:div w:id="1864901143">
          <w:marLeft w:val="480"/>
          <w:marRight w:val="0"/>
          <w:marTop w:val="0"/>
          <w:marBottom w:val="0"/>
          <w:divBdr>
            <w:top w:val="none" w:sz="0" w:space="0" w:color="auto"/>
            <w:left w:val="none" w:sz="0" w:space="0" w:color="auto"/>
            <w:bottom w:val="none" w:sz="0" w:space="0" w:color="auto"/>
            <w:right w:val="none" w:sz="0" w:space="0" w:color="auto"/>
          </w:divBdr>
        </w:div>
        <w:div w:id="1658532380">
          <w:marLeft w:val="480"/>
          <w:marRight w:val="0"/>
          <w:marTop w:val="0"/>
          <w:marBottom w:val="0"/>
          <w:divBdr>
            <w:top w:val="none" w:sz="0" w:space="0" w:color="auto"/>
            <w:left w:val="none" w:sz="0" w:space="0" w:color="auto"/>
            <w:bottom w:val="none" w:sz="0" w:space="0" w:color="auto"/>
            <w:right w:val="none" w:sz="0" w:space="0" w:color="auto"/>
          </w:divBdr>
        </w:div>
        <w:div w:id="1961760230">
          <w:marLeft w:val="480"/>
          <w:marRight w:val="0"/>
          <w:marTop w:val="0"/>
          <w:marBottom w:val="0"/>
          <w:divBdr>
            <w:top w:val="none" w:sz="0" w:space="0" w:color="auto"/>
            <w:left w:val="none" w:sz="0" w:space="0" w:color="auto"/>
            <w:bottom w:val="none" w:sz="0" w:space="0" w:color="auto"/>
            <w:right w:val="none" w:sz="0" w:space="0" w:color="auto"/>
          </w:divBdr>
        </w:div>
        <w:div w:id="881942155">
          <w:marLeft w:val="480"/>
          <w:marRight w:val="0"/>
          <w:marTop w:val="0"/>
          <w:marBottom w:val="0"/>
          <w:divBdr>
            <w:top w:val="none" w:sz="0" w:space="0" w:color="auto"/>
            <w:left w:val="none" w:sz="0" w:space="0" w:color="auto"/>
            <w:bottom w:val="none" w:sz="0" w:space="0" w:color="auto"/>
            <w:right w:val="none" w:sz="0" w:space="0" w:color="auto"/>
          </w:divBdr>
        </w:div>
        <w:div w:id="594173712">
          <w:marLeft w:val="480"/>
          <w:marRight w:val="0"/>
          <w:marTop w:val="0"/>
          <w:marBottom w:val="0"/>
          <w:divBdr>
            <w:top w:val="none" w:sz="0" w:space="0" w:color="auto"/>
            <w:left w:val="none" w:sz="0" w:space="0" w:color="auto"/>
            <w:bottom w:val="none" w:sz="0" w:space="0" w:color="auto"/>
            <w:right w:val="none" w:sz="0" w:space="0" w:color="auto"/>
          </w:divBdr>
        </w:div>
        <w:div w:id="172451424">
          <w:marLeft w:val="480"/>
          <w:marRight w:val="0"/>
          <w:marTop w:val="0"/>
          <w:marBottom w:val="0"/>
          <w:divBdr>
            <w:top w:val="none" w:sz="0" w:space="0" w:color="auto"/>
            <w:left w:val="none" w:sz="0" w:space="0" w:color="auto"/>
            <w:bottom w:val="none" w:sz="0" w:space="0" w:color="auto"/>
            <w:right w:val="none" w:sz="0" w:space="0" w:color="auto"/>
          </w:divBdr>
        </w:div>
        <w:div w:id="701856287">
          <w:marLeft w:val="480"/>
          <w:marRight w:val="0"/>
          <w:marTop w:val="0"/>
          <w:marBottom w:val="0"/>
          <w:divBdr>
            <w:top w:val="none" w:sz="0" w:space="0" w:color="auto"/>
            <w:left w:val="none" w:sz="0" w:space="0" w:color="auto"/>
            <w:bottom w:val="none" w:sz="0" w:space="0" w:color="auto"/>
            <w:right w:val="none" w:sz="0" w:space="0" w:color="auto"/>
          </w:divBdr>
        </w:div>
        <w:div w:id="295457034">
          <w:marLeft w:val="480"/>
          <w:marRight w:val="0"/>
          <w:marTop w:val="0"/>
          <w:marBottom w:val="0"/>
          <w:divBdr>
            <w:top w:val="none" w:sz="0" w:space="0" w:color="auto"/>
            <w:left w:val="none" w:sz="0" w:space="0" w:color="auto"/>
            <w:bottom w:val="none" w:sz="0" w:space="0" w:color="auto"/>
            <w:right w:val="none" w:sz="0" w:space="0" w:color="auto"/>
          </w:divBdr>
        </w:div>
        <w:div w:id="436826477">
          <w:marLeft w:val="480"/>
          <w:marRight w:val="0"/>
          <w:marTop w:val="0"/>
          <w:marBottom w:val="0"/>
          <w:divBdr>
            <w:top w:val="none" w:sz="0" w:space="0" w:color="auto"/>
            <w:left w:val="none" w:sz="0" w:space="0" w:color="auto"/>
            <w:bottom w:val="none" w:sz="0" w:space="0" w:color="auto"/>
            <w:right w:val="none" w:sz="0" w:space="0" w:color="auto"/>
          </w:divBdr>
        </w:div>
        <w:div w:id="290138796">
          <w:marLeft w:val="480"/>
          <w:marRight w:val="0"/>
          <w:marTop w:val="0"/>
          <w:marBottom w:val="0"/>
          <w:divBdr>
            <w:top w:val="none" w:sz="0" w:space="0" w:color="auto"/>
            <w:left w:val="none" w:sz="0" w:space="0" w:color="auto"/>
            <w:bottom w:val="none" w:sz="0" w:space="0" w:color="auto"/>
            <w:right w:val="none" w:sz="0" w:space="0" w:color="auto"/>
          </w:divBdr>
        </w:div>
      </w:divsChild>
    </w:div>
    <w:div w:id="452751419">
      <w:bodyDiv w:val="1"/>
      <w:marLeft w:val="0"/>
      <w:marRight w:val="0"/>
      <w:marTop w:val="0"/>
      <w:marBottom w:val="0"/>
      <w:divBdr>
        <w:top w:val="none" w:sz="0" w:space="0" w:color="auto"/>
        <w:left w:val="none" w:sz="0" w:space="0" w:color="auto"/>
        <w:bottom w:val="none" w:sz="0" w:space="0" w:color="auto"/>
        <w:right w:val="none" w:sz="0" w:space="0" w:color="auto"/>
      </w:divBdr>
      <w:divsChild>
        <w:div w:id="1364013687">
          <w:marLeft w:val="480"/>
          <w:marRight w:val="0"/>
          <w:marTop w:val="0"/>
          <w:marBottom w:val="0"/>
          <w:divBdr>
            <w:top w:val="none" w:sz="0" w:space="0" w:color="auto"/>
            <w:left w:val="none" w:sz="0" w:space="0" w:color="auto"/>
            <w:bottom w:val="none" w:sz="0" w:space="0" w:color="auto"/>
            <w:right w:val="none" w:sz="0" w:space="0" w:color="auto"/>
          </w:divBdr>
        </w:div>
        <w:div w:id="308823895">
          <w:marLeft w:val="480"/>
          <w:marRight w:val="0"/>
          <w:marTop w:val="0"/>
          <w:marBottom w:val="0"/>
          <w:divBdr>
            <w:top w:val="none" w:sz="0" w:space="0" w:color="auto"/>
            <w:left w:val="none" w:sz="0" w:space="0" w:color="auto"/>
            <w:bottom w:val="none" w:sz="0" w:space="0" w:color="auto"/>
            <w:right w:val="none" w:sz="0" w:space="0" w:color="auto"/>
          </w:divBdr>
        </w:div>
        <w:div w:id="1893615160">
          <w:marLeft w:val="480"/>
          <w:marRight w:val="0"/>
          <w:marTop w:val="0"/>
          <w:marBottom w:val="0"/>
          <w:divBdr>
            <w:top w:val="none" w:sz="0" w:space="0" w:color="auto"/>
            <w:left w:val="none" w:sz="0" w:space="0" w:color="auto"/>
            <w:bottom w:val="none" w:sz="0" w:space="0" w:color="auto"/>
            <w:right w:val="none" w:sz="0" w:space="0" w:color="auto"/>
          </w:divBdr>
        </w:div>
        <w:div w:id="1980962128">
          <w:marLeft w:val="480"/>
          <w:marRight w:val="0"/>
          <w:marTop w:val="0"/>
          <w:marBottom w:val="0"/>
          <w:divBdr>
            <w:top w:val="none" w:sz="0" w:space="0" w:color="auto"/>
            <w:left w:val="none" w:sz="0" w:space="0" w:color="auto"/>
            <w:bottom w:val="none" w:sz="0" w:space="0" w:color="auto"/>
            <w:right w:val="none" w:sz="0" w:space="0" w:color="auto"/>
          </w:divBdr>
        </w:div>
        <w:div w:id="424570376">
          <w:marLeft w:val="480"/>
          <w:marRight w:val="0"/>
          <w:marTop w:val="0"/>
          <w:marBottom w:val="0"/>
          <w:divBdr>
            <w:top w:val="none" w:sz="0" w:space="0" w:color="auto"/>
            <w:left w:val="none" w:sz="0" w:space="0" w:color="auto"/>
            <w:bottom w:val="none" w:sz="0" w:space="0" w:color="auto"/>
            <w:right w:val="none" w:sz="0" w:space="0" w:color="auto"/>
          </w:divBdr>
        </w:div>
        <w:div w:id="1319503191">
          <w:marLeft w:val="480"/>
          <w:marRight w:val="0"/>
          <w:marTop w:val="0"/>
          <w:marBottom w:val="0"/>
          <w:divBdr>
            <w:top w:val="none" w:sz="0" w:space="0" w:color="auto"/>
            <w:left w:val="none" w:sz="0" w:space="0" w:color="auto"/>
            <w:bottom w:val="none" w:sz="0" w:space="0" w:color="auto"/>
            <w:right w:val="none" w:sz="0" w:space="0" w:color="auto"/>
          </w:divBdr>
        </w:div>
        <w:div w:id="1636108407">
          <w:marLeft w:val="480"/>
          <w:marRight w:val="0"/>
          <w:marTop w:val="0"/>
          <w:marBottom w:val="0"/>
          <w:divBdr>
            <w:top w:val="none" w:sz="0" w:space="0" w:color="auto"/>
            <w:left w:val="none" w:sz="0" w:space="0" w:color="auto"/>
            <w:bottom w:val="none" w:sz="0" w:space="0" w:color="auto"/>
            <w:right w:val="none" w:sz="0" w:space="0" w:color="auto"/>
          </w:divBdr>
        </w:div>
        <w:div w:id="1172143889">
          <w:marLeft w:val="480"/>
          <w:marRight w:val="0"/>
          <w:marTop w:val="0"/>
          <w:marBottom w:val="0"/>
          <w:divBdr>
            <w:top w:val="none" w:sz="0" w:space="0" w:color="auto"/>
            <w:left w:val="none" w:sz="0" w:space="0" w:color="auto"/>
            <w:bottom w:val="none" w:sz="0" w:space="0" w:color="auto"/>
            <w:right w:val="none" w:sz="0" w:space="0" w:color="auto"/>
          </w:divBdr>
        </w:div>
        <w:div w:id="1524200593">
          <w:marLeft w:val="480"/>
          <w:marRight w:val="0"/>
          <w:marTop w:val="0"/>
          <w:marBottom w:val="0"/>
          <w:divBdr>
            <w:top w:val="none" w:sz="0" w:space="0" w:color="auto"/>
            <w:left w:val="none" w:sz="0" w:space="0" w:color="auto"/>
            <w:bottom w:val="none" w:sz="0" w:space="0" w:color="auto"/>
            <w:right w:val="none" w:sz="0" w:space="0" w:color="auto"/>
          </w:divBdr>
        </w:div>
        <w:div w:id="420688580">
          <w:marLeft w:val="480"/>
          <w:marRight w:val="0"/>
          <w:marTop w:val="0"/>
          <w:marBottom w:val="0"/>
          <w:divBdr>
            <w:top w:val="none" w:sz="0" w:space="0" w:color="auto"/>
            <w:left w:val="none" w:sz="0" w:space="0" w:color="auto"/>
            <w:bottom w:val="none" w:sz="0" w:space="0" w:color="auto"/>
            <w:right w:val="none" w:sz="0" w:space="0" w:color="auto"/>
          </w:divBdr>
        </w:div>
        <w:div w:id="765806184">
          <w:marLeft w:val="480"/>
          <w:marRight w:val="0"/>
          <w:marTop w:val="0"/>
          <w:marBottom w:val="0"/>
          <w:divBdr>
            <w:top w:val="none" w:sz="0" w:space="0" w:color="auto"/>
            <w:left w:val="none" w:sz="0" w:space="0" w:color="auto"/>
            <w:bottom w:val="none" w:sz="0" w:space="0" w:color="auto"/>
            <w:right w:val="none" w:sz="0" w:space="0" w:color="auto"/>
          </w:divBdr>
        </w:div>
        <w:div w:id="740370302">
          <w:marLeft w:val="480"/>
          <w:marRight w:val="0"/>
          <w:marTop w:val="0"/>
          <w:marBottom w:val="0"/>
          <w:divBdr>
            <w:top w:val="none" w:sz="0" w:space="0" w:color="auto"/>
            <w:left w:val="none" w:sz="0" w:space="0" w:color="auto"/>
            <w:bottom w:val="none" w:sz="0" w:space="0" w:color="auto"/>
            <w:right w:val="none" w:sz="0" w:space="0" w:color="auto"/>
          </w:divBdr>
        </w:div>
        <w:div w:id="558520092">
          <w:marLeft w:val="480"/>
          <w:marRight w:val="0"/>
          <w:marTop w:val="0"/>
          <w:marBottom w:val="0"/>
          <w:divBdr>
            <w:top w:val="none" w:sz="0" w:space="0" w:color="auto"/>
            <w:left w:val="none" w:sz="0" w:space="0" w:color="auto"/>
            <w:bottom w:val="none" w:sz="0" w:space="0" w:color="auto"/>
            <w:right w:val="none" w:sz="0" w:space="0" w:color="auto"/>
          </w:divBdr>
        </w:div>
        <w:div w:id="1761681061">
          <w:marLeft w:val="480"/>
          <w:marRight w:val="0"/>
          <w:marTop w:val="0"/>
          <w:marBottom w:val="0"/>
          <w:divBdr>
            <w:top w:val="none" w:sz="0" w:space="0" w:color="auto"/>
            <w:left w:val="none" w:sz="0" w:space="0" w:color="auto"/>
            <w:bottom w:val="none" w:sz="0" w:space="0" w:color="auto"/>
            <w:right w:val="none" w:sz="0" w:space="0" w:color="auto"/>
          </w:divBdr>
        </w:div>
        <w:div w:id="512841257">
          <w:marLeft w:val="480"/>
          <w:marRight w:val="0"/>
          <w:marTop w:val="0"/>
          <w:marBottom w:val="0"/>
          <w:divBdr>
            <w:top w:val="none" w:sz="0" w:space="0" w:color="auto"/>
            <w:left w:val="none" w:sz="0" w:space="0" w:color="auto"/>
            <w:bottom w:val="none" w:sz="0" w:space="0" w:color="auto"/>
            <w:right w:val="none" w:sz="0" w:space="0" w:color="auto"/>
          </w:divBdr>
        </w:div>
        <w:div w:id="362218198">
          <w:marLeft w:val="480"/>
          <w:marRight w:val="0"/>
          <w:marTop w:val="0"/>
          <w:marBottom w:val="0"/>
          <w:divBdr>
            <w:top w:val="none" w:sz="0" w:space="0" w:color="auto"/>
            <w:left w:val="none" w:sz="0" w:space="0" w:color="auto"/>
            <w:bottom w:val="none" w:sz="0" w:space="0" w:color="auto"/>
            <w:right w:val="none" w:sz="0" w:space="0" w:color="auto"/>
          </w:divBdr>
        </w:div>
        <w:div w:id="1294485103">
          <w:marLeft w:val="480"/>
          <w:marRight w:val="0"/>
          <w:marTop w:val="0"/>
          <w:marBottom w:val="0"/>
          <w:divBdr>
            <w:top w:val="none" w:sz="0" w:space="0" w:color="auto"/>
            <w:left w:val="none" w:sz="0" w:space="0" w:color="auto"/>
            <w:bottom w:val="none" w:sz="0" w:space="0" w:color="auto"/>
            <w:right w:val="none" w:sz="0" w:space="0" w:color="auto"/>
          </w:divBdr>
        </w:div>
        <w:div w:id="478225891">
          <w:marLeft w:val="480"/>
          <w:marRight w:val="0"/>
          <w:marTop w:val="0"/>
          <w:marBottom w:val="0"/>
          <w:divBdr>
            <w:top w:val="none" w:sz="0" w:space="0" w:color="auto"/>
            <w:left w:val="none" w:sz="0" w:space="0" w:color="auto"/>
            <w:bottom w:val="none" w:sz="0" w:space="0" w:color="auto"/>
            <w:right w:val="none" w:sz="0" w:space="0" w:color="auto"/>
          </w:divBdr>
        </w:div>
        <w:div w:id="295335866">
          <w:marLeft w:val="480"/>
          <w:marRight w:val="0"/>
          <w:marTop w:val="0"/>
          <w:marBottom w:val="0"/>
          <w:divBdr>
            <w:top w:val="none" w:sz="0" w:space="0" w:color="auto"/>
            <w:left w:val="none" w:sz="0" w:space="0" w:color="auto"/>
            <w:bottom w:val="none" w:sz="0" w:space="0" w:color="auto"/>
            <w:right w:val="none" w:sz="0" w:space="0" w:color="auto"/>
          </w:divBdr>
        </w:div>
        <w:div w:id="1085297636">
          <w:marLeft w:val="480"/>
          <w:marRight w:val="0"/>
          <w:marTop w:val="0"/>
          <w:marBottom w:val="0"/>
          <w:divBdr>
            <w:top w:val="none" w:sz="0" w:space="0" w:color="auto"/>
            <w:left w:val="none" w:sz="0" w:space="0" w:color="auto"/>
            <w:bottom w:val="none" w:sz="0" w:space="0" w:color="auto"/>
            <w:right w:val="none" w:sz="0" w:space="0" w:color="auto"/>
          </w:divBdr>
        </w:div>
        <w:div w:id="1986271843">
          <w:marLeft w:val="480"/>
          <w:marRight w:val="0"/>
          <w:marTop w:val="0"/>
          <w:marBottom w:val="0"/>
          <w:divBdr>
            <w:top w:val="none" w:sz="0" w:space="0" w:color="auto"/>
            <w:left w:val="none" w:sz="0" w:space="0" w:color="auto"/>
            <w:bottom w:val="none" w:sz="0" w:space="0" w:color="auto"/>
            <w:right w:val="none" w:sz="0" w:space="0" w:color="auto"/>
          </w:divBdr>
        </w:div>
        <w:div w:id="1515850223">
          <w:marLeft w:val="480"/>
          <w:marRight w:val="0"/>
          <w:marTop w:val="0"/>
          <w:marBottom w:val="0"/>
          <w:divBdr>
            <w:top w:val="none" w:sz="0" w:space="0" w:color="auto"/>
            <w:left w:val="none" w:sz="0" w:space="0" w:color="auto"/>
            <w:bottom w:val="none" w:sz="0" w:space="0" w:color="auto"/>
            <w:right w:val="none" w:sz="0" w:space="0" w:color="auto"/>
          </w:divBdr>
        </w:div>
        <w:div w:id="326204150">
          <w:marLeft w:val="480"/>
          <w:marRight w:val="0"/>
          <w:marTop w:val="0"/>
          <w:marBottom w:val="0"/>
          <w:divBdr>
            <w:top w:val="none" w:sz="0" w:space="0" w:color="auto"/>
            <w:left w:val="none" w:sz="0" w:space="0" w:color="auto"/>
            <w:bottom w:val="none" w:sz="0" w:space="0" w:color="auto"/>
            <w:right w:val="none" w:sz="0" w:space="0" w:color="auto"/>
          </w:divBdr>
        </w:div>
        <w:div w:id="1598556732">
          <w:marLeft w:val="480"/>
          <w:marRight w:val="0"/>
          <w:marTop w:val="0"/>
          <w:marBottom w:val="0"/>
          <w:divBdr>
            <w:top w:val="none" w:sz="0" w:space="0" w:color="auto"/>
            <w:left w:val="none" w:sz="0" w:space="0" w:color="auto"/>
            <w:bottom w:val="none" w:sz="0" w:space="0" w:color="auto"/>
            <w:right w:val="none" w:sz="0" w:space="0" w:color="auto"/>
          </w:divBdr>
        </w:div>
        <w:div w:id="531191177">
          <w:marLeft w:val="480"/>
          <w:marRight w:val="0"/>
          <w:marTop w:val="0"/>
          <w:marBottom w:val="0"/>
          <w:divBdr>
            <w:top w:val="none" w:sz="0" w:space="0" w:color="auto"/>
            <w:left w:val="none" w:sz="0" w:space="0" w:color="auto"/>
            <w:bottom w:val="none" w:sz="0" w:space="0" w:color="auto"/>
            <w:right w:val="none" w:sz="0" w:space="0" w:color="auto"/>
          </w:divBdr>
        </w:div>
        <w:div w:id="2077391860">
          <w:marLeft w:val="480"/>
          <w:marRight w:val="0"/>
          <w:marTop w:val="0"/>
          <w:marBottom w:val="0"/>
          <w:divBdr>
            <w:top w:val="none" w:sz="0" w:space="0" w:color="auto"/>
            <w:left w:val="none" w:sz="0" w:space="0" w:color="auto"/>
            <w:bottom w:val="none" w:sz="0" w:space="0" w:color="auto"/>
            <w:right w:val="none" w:sz="0" w:space="0" w:color="auto"/>
          </w:divBdr>
        </w:div>
        <w:div w:id="1833065971">
          <w:marLeft w:val="480"/>
          <w:marRight w:val="0"/>
          <w:marTop w:val="0"/>
          <w:marBottom w:val="0"/>
          <w:divBdr>
            <w:top w:val="none" w:sz="0" w:space="0" w:color="auto"/>
            <w:left w:val="none" w:sz="0" w:space="0" w:color="auto"/>
            <w:bottom w:val="none" w:sz="0" w:space="0" w:color="auto"/>
            <w:right w:val="none" w:sz="0" w:space="0" w:color="auto"/>
          </w:divBdr>
        </w:div>
        <w:div w:id="1353723668">
          <w:marLeft w:val="480"/>
          <w:marRight w:val="0"/>
          <w:marTop w:val="0"/>
          <w:marBottom w:val="0"/>
          <w:divBdr>
            <w:top w:val="none" w:sz="0" w:space="0" w:color="auto"/>
            <w:left w:val="none" w:sz="0" w:space="0" w:color="auto"/>
            <w:bottom w:val="none" w:sz="0" w:space="0" w:color="auto"/>
            <w:right w:val="none" w:sz="0" w:space="0" w:color="auto"/>
          </w:divBdr>
        </w:div>
        <w:div w:id="591664322">
          <w:marLeft w:val="480"/>
          <w:marRight w:val="0"/>
          <w:marTop w:val="0"/>
          <w:marBottom w:val="0"/>
          <w:divBdr>
            <w:top w:val="none" w:sz="0" w:space="0" w:color="auto"/>
            <w:left w:val="none" w:sz="0" w:space="0" w:color="auto"/>
            <w:bottom w:val="none" w:sz="0" w:space="0" w:color="auto"/>
            <w:right w:val="none" w:sz="0" w:space="0" w:color="auto"/>
          </w:divBdr>
        </w:div>
        <w:div w:id="1768695921">
          <w:marLeft w:val="480"/>
          <w:marRight w:val="0"/>
          <w:marTop w:val="0"/>
          <w:marBottom w:val="0"/>
          <w:divBdr>
            <w:top w:val="none" w:sz="0" w:space="0" w:color="auto"/>
            <w:left w:val="none" w:sz="0" w:space="0" w:color="auto"/>
            <w:bottom w:val="none" w:sz="0" w:space="0" w:color="auto"/>
            <w:right w:val="none" w:sz="0" w:space="0" w:color="auto"/>
          </w:divBdr>
        </w:div>
      </w:divsChild>
    </w:div>
    <w:div w:id="453334917">
      <w:bodyDiv w:val="1"/>
      <w:marLeft w:val="0"/>
      <w:marRight w:val="0"/>
      <w:marTop w:val="0"/>
      <w:marBottom w:val="0"/>
      <w:divBdr>
        <w:top w:val="none" w:sz="0" w:space="0" w:color="auto"/>
        <w:left w:val="none" w:sz="0" w:space="0" w:color="auto"/>
        <w:bottom w:val="none" w:sz="0" w:space="0" w:color="auto"/>
        <w:right w:val="none" w:sz="0" w:space="0" w:color="auto"/>
      </w:divBdr>
    </w:div>
    <w:div w:id="453407862">
      <w:bodyDiv w:val="1"/>
      <w:marLeft w:val="0"/>
      <w:marRight w:val="0"/>
      <w:marTop w:val="0"/>
      <w:marBottom w:val="0"/>
      <w:divBdr>
        <w:top w:val="none" w:sz="0" w:space="0" w:color="auto"/>
        <w:left w:val="none" w:sz="0" w:space="0" w:color="auto"/>
        <w:bottom w:val="none" w:sz="0" w:space="0" w:color="auto"/>
        <w:right w:val="none" w:sz="0" w:space="0" w:color="auto"/>
      </w:divBdr>
    </w:div>
    <w:div w:id="453444284">
      <w:bodyDiv w:val="1"/>
      <w:marLeft w:val="0"/>
      <w:marRight w:val="0"/>
      <w:marTop w:val="0"/>
      <w:marBottom w:val="0"/>
      <w:divBdr>
        <w:top w:val="none" w:sz="0" w:space="0" w:color="auto"/>
        <w:left w:val="none" w:sz="0" w:space="0" w:color="auto"/>
        <w:bottom w:val="none" w:sz="0" w:space="0" w:color="auto"/>
        <w:right w:val="none" w:sz="0" w:space="0" w:color="auto"/>
      </w:divBdr>
    </w:div>
    <w:div w:id="453521752">
      <w:bodyDiv w:val="1"/>
      <w:marLeft w:val="0"/>
      <w:marRight w:val="0"/>
      <w:marTop w:val="0"/>
      <w:marBottom w:val="0"/>
      <w:divBdr>
        <w:top w:val="none" w:sz="0" w:space="0" w:color="auto"/>
        <w:left w:val="none" w:sz="0" w:space="0" w:color="auto"/>
        <w:bottom w:val="none" w:sz="0" w:space="0" w:color="auto"/>
        <w:right w:val="none" w:sz="0" w:space="0" w:color="auto"/>
      </w:divBdr>
    </w:div>
    <w:div w:id="454102453">
      <w:bodyDiv w:val="1"/>
      <w:marLeft w:val="0"/>
      <w:marRight w:val="0"/>
      <w:marTop w:val="0"/>
      <w:marBottom w:val="0"/>
      <w:divBdr>
        <w:top w:val="none" w:sz="0" w:space="0" w:color="auto"/>
        <w:left w:val="none" w:sz="0" w:space="0" w:color="auto"/>
        <w:bottom w:val="none" w:sz="0" w:space="0" w:color="auto"/>
        <w:right w:val="none" w:sz="0" w:space="0" w:color="auto"/>
      </w:divBdr>
    </w:div>
    <w:div w:id="454103127">
      <w:bodyDiv w:val="1"/>
      <w:marLeft w:val="0"/>
      <w:marRight w:val="0"/>
      <w:marTop w:val="0"/>
      <w:marBottom w:val="0"/>
      <w:divBdr>
        <w:top w:val="none" w:sz="0" w:space="0" w:color="auto"/>
        <w:left w:val="none" w:sz="0" w:space="0" w:color="auto"/>
        <w:bottom w:val="none" w:sz="0" w:space="0" w:color="auto"/>
        <w:right w:val="none" w:sz="0" w:space="0" w:color="auto"/>
      </w:divBdr>
    </w:div>
    <w:div w:id="454373620">
      <w:bodyDiv w:val="1"/>
      <w:marLeft w:val="0"/>
      <w:marRight w:val="0"/>
      <w:marTop w:val="0"/>
      <w:marBottom w:val="0"/>
      <w:divBdr>
        <w:top w:val="none" w:sz="0" w:space="0" w:color="auto"/>
        <w:left w:val="none" w:sz="0" w:space="0" w:color="auto"/>
        <w:bottom w:val="none" w:sz="0" w:space="0" w:color="auto"/>
        <w:right w:val="none" w:sz="0" w:space="0" w:color="auto"/>
      </w:divBdr>
    </w:div>
    <w:div w:id="455375639">
      <w:bodyDiv w:val="1"/>
      <w:marLeft w:val="0"/>
      <w:marRight w:val="0"/>
      <w:marTop w:val="0"/>
      <w:marBottom w:val="0"/>
      <w:divBdr>
        <w:top w:val="none" w:sz="0" w:space="0" w:color="auto"/>
        <w:left w:val="none" w:sz="0" w:space="0" w:color="auto"/>
        <w:bottom w:val="none" w:sz="0" w:space="0" w:color="auto"/>
        <w:right w:val="none" w:sz="0" w:space="0" w:color="auto"/>
      </w:divBdr>
    </w:div>
    <w:div w:id="455485019">
      <w:bodyDiv w:val="1"/>
      <w:marLeft w:val="0"/>
      <w:marRight w:val="0"/>
      <w:marTop w:val="0"/>
      <w:marBottom w:val="0"/>
      <w:divBdr>
        <w:top w:val="none" w:sz="0" w:space="0" w:color="auto"/>
        <w:left w:val="none" w:sz="0" w:space="0" w:color="auto"/>
        <w:bottom w:val="none" w:sz="0" w:space="0" w:color="auto"/>
        <w:right w:val="none" w:sz="0" w:space="0" w:color="auto"/>
      </w:divBdr>
    </w:div>
    <w:div w:id="455680539">
      <w:bodyDiv w:val="1"/>
      <w:marLeft w:val="0"/>
      <w:marRight w:val="0"/>
      <w:marTop w:val="0"/>
      <w:marBottom w:val="0"/>
      <w:divBdr>
        <w:top w:val="none" w:sz="0" w:space="0" w:color="auto"/>
        <w:left w:val="none" w:sz="0" w:space="0" w:color="auto"/>
        <w:bottom w:val="none" w:sz="0" w:space="0" w:color="auto"/>
        <w:right w:val="none" w:sz="0" w:space="0" w:color="auto"/>
      </w:divBdr>
    </w:div>
    <w:div w:id="455805039">
      <w:bodyDiv w:val="1"/>
      <w:marLeft w:val="0"/>
      <w:marRight w:val="0"/>
      <w:marTop w:val="0"/>
      <w:marBottom w:val="0"/>
      <w:divBdr>
        <w:top w:val="none" w:sz="0" w:space="0" w:color="auto"/>
        <w:left w:val="none" w:sz="0" w:space="0" w:color="auto"/>
        <w:bottom w:val="none" w:sz="0" w:space="0" w:color="auto"/>
        <w:right w:val="none" w:sz="0" w:space="0" w:color="auto"/>
      </w:divBdr>
    </w:div>
    <w:div w:id="456290686">
      <w:bodyDiv w:val="1"/>
      <w:marLeft w:val="0"/>
      <w:marRight w:val="0"/>
      <w:marTop w:val="0"/>
      <w:marBottom w:val="0"/>
      <w:divBdr>
        <w:top w:val="none" w:sz="0" w:space="0" w:color="auto"/>
        <w:left w:val="none" w:sz="0" w:space="0" w:color="auto"/>
        <w:bottom w:val="none" w:sz="0" w:space="0" w:color="auto"/>
        <w:right w:val="none" w:sz="0" w:space="0" w:color="auto"/>
      </w:divBdr>
    </w:div>
    <w:div w:id="456334074">
      <w:bodyDiv w:val="1"/>
      <w:marLeft w:val="0"/>
      <w:marRight w:val="0"/>
      <w:marTop w:val="0"/>
      <w:marBottom w:val="0"/>
      <w:divBdr>
        <w:top w:val="none" w:sz="0" w:space="0" w:color="auto"/>
        <w:left w:val="none" w:sz="0" w:space="0" w:color="auto"/>
        <w:bottom w:val="none" w:sz="0" w:space="0" w:color="auto"/>
        <w:right w:val="none" w:sz="0" w:space="0" w:color="auto"/>
      </w:divBdr>
    </w:div>
    <w:div w:id="456799309">
      <w:bodyDiv w:val="1"/>
      <w:marLeft w:val="0"/>
      <w:marRight w:val="0"/>
      <w:marTop w:val="0"/>
      <w:marBottom w:val="0"/>
      <w:divBdr>
        <w:top w:val="none" w:sz="0" w:space="0" w:color="auto"/>
        <w:left w:val="none" w:sz="0" w:space="0" w:color="auto"/>
        <w:bottom w:val="none" w:sz="0" w:space="0" w:color="auto"/>
        <w:right w:val="none" w:sz="0" w:space="0" w:color="auto"/>
      </w:divBdr>
    </w:div>
    <w:div w:id="457795883">
      <w:bodyDiv w:val="1"/>
      <w:marLeft w:val="0"/>
      <w:marRight w:val="0"/>
      <w:marTop w:val="0"/>
      <w:marBottom w:val="0"/>
      <w:divBdr>
        <w:top w:val="none" w:sz="0" w:space="0" w:color="auto"/>
        <w:left w:val="none" w:sz="0" w:space="0" w:color="auto"/>
        <w:bottom w:val="none" w:sz="0" w:space="0" w:color="auto"/>
        <w:right w:val="none" w:sz="0" w:space="0" w:color="auto"/>
      </w:divBdr>
    </w:div>
    <w:div w:id="457917892">
      <w:bodyDiv w:val="1"/>
      <w:marLeft w:val="0"/>
      <w:marRight w:val="0"/>
      <w:marTop w:val="0"/>
      <w:marBottom w:val="0"/>
      <w:divBdr>
        <w:top w:val="none" w:sz="0" w:space="0" w:color="auto"/>
        <w:left w:val="none" w:sz="0" w:space="0" w:color="auto"/>
        <w:bottom w:val="none" w:sz="0" w:space="0" w:color="auto"/>
        <w:right w:val="none" w:sz="0" w:space="0" w:color="auto"/>
      </w:divBdr>
    </w:div>
    <w:div w:id="458259124">
      <w:bodyDiv w:val="1"/>
      <w:marLeft w:val="0"/>
      <w:marRight w:val="0"/>
      <w:marTop w:val="0"/>
      <w:marBottom w:val="0"/>
      <w:divBdr>
        <w:top w:val="none" w:sz="0" w:space="0" w:color="auto"/>
        <w:left w:val="none" w:sz="0" w:space="0" w:color="auto"/>
        <w:bottom w:val="none" w:sz="0" w:space="0" w:color="auto"/>
        <w:right w:val="none" w:sz="0" w:space="0" w:color="auto"/>
      </w:divBdr>
    </w:div>
    <w:div w:id="458426409">
      <w:bodyDiv w:val="1"/>
      <w:marLeft w:val="0"/>
      <w:marRight w:val="0"/>
      <w:marTop w:val="0"/>
      <w:marBottom w:val="0"/>
      <w:divBdr>
        <w:top w:val="none" w:sz="0" w:space="0" w:color="auto"/>
        <w:left w:val="none" w:sz="0" w:space="0" w:color="auto"/>
        <w:bottom w:val="none" w:sz="0" w:space="0" w:color="auto"/>
        <w:right w:val="none" w:sz="0" w:space="0" w:color="auto"/>
      </w:divBdr>
    </w:div>
    <w:div w:id="458494902">
      <w:bodyDiv w:val="1"/>
      <w:marLeft w:val="0"/>
      <w:marRight w:val="0"/>
      <w:marTop w:val="0"/>
      <w:marBottom w:val="0"/>
      <w:divBdr>
        <w:top w:val="none" w:sz="0" w:space="0" w:color="auto"/>
        <w:left w:val="none" w:sz="0" w:space="0" w:color="auto"/>
        <w:bottom w:val="none" w:sz="0" w:space="0" w:color="auto"/>
        <w:right w:val="none" w:sz="0" w:space="0" w:color="auto"/>
      </w:divBdr>
    </w:div>
    <w:div w:id="459611115">
      <w:bodyDiv w:val="1"/>
      <w:marLeft w:val="0"/>
      <w:marRight w:val="0"/>
      <w:marTop w:val="0"/>
      <w:marBottom w:val="0"/>
      <w:divBdr>
        <w:top w:val="none" w:sz="0" w:space="0" w:color="auto"/>
        <w:left w:val="none" w:sz="0" w:space="0" w:color="auto"/>
        <w:bottom w:val="none" w:sz="0" w:space="0" w:color="auto"/>
        <w:right w:val="none" w:sz="0" w:space="0" w:color="auto"/>
      </w:divBdr>
    </w:div>
    <w:div w:id="459617682">
      <w:bodyDiv w:val="1"/>
      <w:marLeft w:val="0"/>
      <w:marRight w:val="0"/>
      <w:marTop w:val="0"/>
      <w:marBottom w:val="0"/>
      <w:divBdr>
        <w:top w:val="none" w:sz="0" w:space="0" w:color="auto"/>
        <w:left w:val="none" w:sz="0" w:space="0" w:color="auto"/>
        <w:bottom w:val="none" w:sz="0" w:space="0" w:color="auto"/>
        <w:right w:val="none" w:sz="0" w:space="0" w:color="auto"/>
      </w:divBdr>
    </w:div>
    <w:div w:id="459805511">
      <w:bodyDiv w:val="1"/>
      <w:marLeft w:val="0"/>
      <w:marRight w:val="0"/>
      <w:marTop w:val="0"/>
      <w:marBottom w:val="0"/>
      <w:divBdr>
        <w:top w:val="none" w:sz="0" w:space="0" w:color="auto"/>
        <w:left w:val="none" w:sz="0" w:space="0" w:color="auto"/>
        <w:bottom w:val="none" w:sz="0" w:space="0" w:color="auto"/>
        <w:right w:val="none" w:sz="0" w:space="0" w:color="auto"/>
      </w:divBdr>
    </w:div>
    <w:div w:id="460224148">
      <w:bodyDiv w:val="1"/>
      <w:marLeft w:val="0"/>
      <w:marRight w:val="0"/>
      <w:marTop w:val="0"/>
      <w:marBottom w:val="0"/>
      <w:divBdr>
        <w:top w:val="none" w:sz="0" w:space="0" w:color="auto"/>
        <w:left w:val="none" w:sz="0" w:space="0" w:color="auto"/>
        <w:bottom w:val="none" w:sz="0" w:space="0" w:color="auto"/>
        <w:right w:val="none" w:sz="0" w:space="0" w:color="auto"/>
      </w:divBdr>
    </w:div>
    <w:div w:id="460656372">
      <w:bodyDiv w:val="1"/>
      <w:marLeft w:val="0"/>
      <w:marRight w:val="0"/>
      <w:marTop w:val="0"/>
      <w:marBottom w:val="0"/>
      <w:divBdr>
        <w:top w:val="none" w:sz="0" w:space="0" w:color="auto"/>
        <w:left w:val="none" w:sz="0" w:space="0" w:color="auto"/>
        <w:bottom w:val="none" w:sz="0" w:space="0" w:color="auto"/>
        <w:right w:val="none" w:sz="0" w:space="0" w:color="auto"/>
      </w:divBdr>
    </w:div>
    <w:div w:id="462620152">
      <w:bodyDiv w:val="1"/>
      <w:marLeft w:val="0"/>
      <w:marRight w:val="0"/>
      <w:marTop w:val="0"/>
      <w:marBottom w:val="0"/>
      <w:divBdr>
        <w:top w:val="none" w:sz="0" w:space="0" w:color="auto"/>
        <w:left w:val="none" w:sz="0" w:space="0" w:color="auto"/>
        <w:bottom w:val="none" w:sz="0" w:space="0" w:color="auto"/>
        <w:right w:val="none" w:sz="0" w:space="0" w:color="auto"/>
      </w:divBdr>
    </w:div>
    <w:div w:id="462622702">
      <w:bodyDiv w:val="1"/>
      <w:marLeft w:val="0"/>
      <w:marRight w:val="0"/>
      <w:marTop w:val="0"/>
      <w:marBottom w:val="0"/>
      <w:divBdr>
        <w:top w:val="none" w:sz="0" w:space="0" w:color="auto"/>
        <w:left w:val="none" w:sz="0" w:space="0" w:color="auto"/>
        <w:bottom w:val="none" w:sz="0" w:space="0" w:color="auto"/>
        <w:right w:val="none" w:sz="0" w:space="0" w:color="auto"/>
      </w:divBdr>
    </w:div>
    <w:div w:id="462845999">
      <w:bodyDiv w:val="1"/>
      <w:marLeft w:val="0"/>
      <w:marRight w:val="0"/>
      <w:marTop w:val="0"/>
      <w:marBottom w:val="0"/>
      <w:divBdr>
        <w:top w:val="none" w:sz="0" w:space="0" w:color="auto"/>
        <w:left w:val="none" w:sz="0" w:space="0" w:color="auto"/>
        <w:bottom w:val="none" w:sz="0" w:space="0" w:color="auto"/>
        <w:right w:val="none" w:sz="0" w:space="0" w:color="auto"/>
      </w:divBdr>
    </w:div>
    <w:div w:id="462887132">
      <w:bodyDiv w:val="1"/>
      <w:marLeft w:val="0"/>
      <w:marRight w:val="0"/>
      <w:marTop w:val="0"/>
      <w:marBottom w:val="0"/>
      <w:divBdr>
        <w:top w:val="none" w:sz="0" w:space="0" w:color="auto"/>
        <w:left w:val="none" w:sz="0" w:space="0" w:color="auto"/>
        <w:bottom w:val="none" w:sz="0" w:space="0" w:color="auto"/>
        <w:right w:val="none" w:sz="0" w:space="0" w:color="auto"/>
      </w:divBdr>
    </w:div>
    <w:div w:id="462970823">
      <w:bodyDiv w:val="1"/>
      <w:marLeft w:val="0"/>
      <w:marRight w:val="0"/>
      <w:marTop w:val="0"/>
      <w:marBottom w:val="0"/>
      <w:divBdr>
        <w:top w:val="none" w:sz="0" w:space="0" w:color="auto"/>
        <w:left w:val="none" w:sz="0" w:space="0" w:color="auto"/>
        <w:bottom w:val="none" w:sz="0" w:space="0" w:color="auto"/>
        <w:right w:val="none" w:sz="0" w:space="0" w:color="auto"/>
      </w:divBdr>
    </w:div>
    <w:div w:id="463742432">
      <w:bodyDiv w:val="1"/>
      <w:marLeft w:val="0"/>
      <w:marRight w:val="0"/>
      <w:marTop w:val="0"/>
      <w:marBottom w:val="0"/>
      <w:divBdr>
        <w:top w:val="none" w:sz="0" w:space="0" w:color="auto"/>
        <w:left w:val="none" w:sz="0" w:space="0" w:color="auto"/>
        <w:bottom w:val="none" w:sz="0" w:space="0" w:color="auto"/>
        <w:right w:val="none" w:sz="0" w:space="0" w:color="auto"/>
      </w:divBdr>
    </w:div>
    <w:div w:id="464927089">
      <w:bodyDiv w:val="1"/>
      <w:marLeft w:val="0"/>
      <w:marRight w:val="0"/>
      <w:marTop w:val="0"/>
      <w:marBottom w:val="0"/>
      <w:divBdr>
        <w:top w:val="none" w:sz="0" w:space="0" w:color="auto"/>
        <w:left w:val="none" w:sz="0" w:space="0" w:color="auto"/>
        <w:bottom w:val="none" w:sz="0" w:space="0" w:color="auto"/>
        <w:right w:val="none" w:sz="0" w:space="0" w:color="auto"/>
      </w:divBdr>
    </w:div>
    <w:div w:id="465322795">
      <w:bodyDiv w:val="1"/>
      <w:marLeft w:val="0"/>
      <w:marRight w:val="0"/>
      <w:marTop w:val="0"/>
      <w:marBottom w:val="0"/>
      <w:divBdr>
        <w:top w:val="none" w:sz="0" w:space="0" w:color="auto"/>
        <w:left w:val="none" w:sz="0" w:space="0" w:color="auto"/>
        <w:bottom w:val="none" w:sz="0" w:space="0" w:color="auto"/>
        <w:right w:val="none" w:sz="0" w:space="0" w:color="auto"/>
      </w:divBdr>
    </w:div>
    <w:div w:id="465660173">
      <w:bodyDiv w:val="1"/>
      <w:marLeft w:val="0"/>
      <w:marRight w:val="0"/>
      <w:marTop w:val="0"/>
      <w:marBottom w:val="0"/>
      <w:divBdr>
        <w:top w:val="none" w:sz="0" w:space="0" w:color="auto"/>
        <w:left w:val="none" w:sz="0" w:space="0" w:color="auto"/>
        <w:bottom w:val="none" w:sz="0" w:space="0" w:color="auto"/>
        <w:right w:val="none" w:sz="0" w:space="0" w:color="auto"/>
      </w:divBdr>
    </w:div>
    <w:div w:id="466358100">
      <w:bodyDiv w:val="1"/>
      <w:marLeft w:val="0"/>
      <w:marRight w:val="0"/>
      <w:marTop w:val="0"/>
      <w:marBottom w:val="0"/>
      <w:divBdr>
        <w:top w:val="none" w:sz="0" w:space="0" w:color="auto"/>
        <w:left w:val="none" w:sz="0" w:space="0" w:color="auto"/>
        <w:bottom w:val="none" w:sz="0" w:space="0" w:color="auto"/>
        <w:right w:val="none" w:sz="0" w:space="0" w:color="auto"/>
      </w:divBdr>
    </w:div>
    <w:div w:id="466822933">
      <w:bodyDiv w:val="1"/>
      <w:marLeft w:val="0"/>
      <w:marRight w:val="0"/>
      <w:marTop w:val="0"/>
      <w:marBottom w:val="0"/>
      <w:divBdr>
        <w:top w:val="none" w:sz="0" w:space="0" w:color="auto"/>
        <w:left w:val="none" w:sz="0" w:space="0" w:color="auto"/>
        <w:bottom w:val="none" w:sz="0" w:space="0" w:color="auto"/>
        <w:right w:val="none" w:sz="0" w:space="0" w:color="auto"/>
      </w:divBdr>
    </w:div>
    <w:div w:id="467208099">
      <w:bodyDiv w:val="1"/>
      <w:marLeft w:val="0"/>
      <w:marRight w:val="0"/>
      <w:marTop w:val="0"/>
      <w:marBottom w:val="0"/>
      <w:divBdr>
        <w:top w:val="none" w:sz="0" w:space="0" w:color="auto"/>
        <w:left w:val="none" w:sz="0" w:space="0" w:color="auto"/>
        <w:bottom w:val="none" w:sz="0" w:space="0" w:color="auto"/>
        <w:right w:val="none" w:sz="0" w:space="0" w:color="auto"/>
      </w:divBdr>
    </w:div>
    <w:div w:id="467210868">
      <w:bodyDiv w:val="1"/>
      <w:marLeft w:val="0"/>
      <w:marRight w:val="0"/>
      <w:marTop w:val="0"/>
      <w:marBottom w:val="0"/>
      <w:divBdr>
        <w:top w:val="none" w:sz="0" w:space="0" w:color="auto"/>
        <w:left w:val="none" w:sz="0" w:space="0" w:color="auto"/>
        <w:bottom w:val="none" w:sz="0" w:space="0" w:color="auto"/>
        <w:right w:val="none" w:sz="0" w:space="0" w:color="auto"/>
      </w:divBdr>
    </w:div>
    <w:div w:id="467238611">
      <w:bodyDiv w:val="1"/>
      <w:marLeft w:val="0"/>
      <w:marRight w:val="0"/>
      <w:marTop w:val="0"/>
      <w:marBottom w:val="0"/>
      <w:divBdr>
        <w:top w:val="none" w:sz="0" w:space="0" w:color="auto"/>
        <w:left w:val="none" w:sz="0" w:space="0" w:color="auto"/>
        <w:bottom w:val="none" w:sz="0" w:space="0" w:color="auto"/>
        <w:right w:val="none" w:sz="0" w:space="0" w:color="auto"/>
      </w:divBdr>
    </w:div>
    <w:div w:id="467481749">
      <w:bodyDiv w:val="1"/>
      <w:marLeft w:val="0"/>
      <w:marRight w:val="0"/>
      <w:marTop w:val="0"/>
      <w:marBottom w:val="0"/>
      <w:divBdr>
        <w:top w:val="none" w:sz="0" w:space="0" w:color="auto"/>
        <w:left w:val="none" w:sz="0" w:space="0" w:color="auto"/>
        <w:bottom w:val="none" w:sz="0" w:space="0" w:color="auto"/>
        <w:right w:val="none" w:sz="0" w:space="0" w:color="auto"/>
      </w:divBdr>
    </w:div>
    <w:div w:id="469592656">
      <w:bodyDiv w:val="1"/>
      <w:marLeft w:val="0"/>
      <w:marRight w:val="0"/>
      <w:marTop w:val="0"/>
      <w:marBottom w:val="0"/>
      <w:divBdr>
        <w:top w:val="none" w:sz="0" w:space="0" w:color="auto"/>
        <w:left w:val="none" w:sz="0" w:space="0" w:color="auto"/>
        <w:bottom w:val="none" w:sz="0" w:space="0" w:color="auto"/>
        <w:right w:val="none" w:sz="0" w:space="0" w:color="auto"/>
      </w:divBdr>
    </w:div>
    <w:div w:id="469631879">
      <w:bodyDiv w:val="1"/>
      <w:marLeft w:val="0"/>
      <w:marRight w:val="0"/>
      <w:marTop w:val="0"/>
      <w:marBottom w:val="0"/>
      <w:divBdr>
        <w:top w:val="none" w:sz="0" w:space="0" w:color="auto"/>
        <w:left w:val="none" w:sz="0" w:space="0" w:color="auto"/>
        <w:bottom w:val="none" w:sz="0" w:space="0" w:color="auto"/>
        <w:right w:val="none" w:sz="0" w:space="0" w:color="auto"/>
      </w:divBdr>
    </w:div>
    <w:div w:id="469984218">
      <w:bodyDiv w:val="1"/>
      <w:marLeft w:val="0"/>
      <w:marRight w:val="0"/>
      <w:marTop w:val="0"/>
      <w:marBottom w:val="0"/>
      <w:divBdr>
        <w:top w:val="none" w:sz="0" w:space="0" w:color="auto"/>
        <w:left w:val="none" w:sz="0" w:space="0" w:color="auto"/>
        <w:bottom w:val="none" w:sz="0" w:space="0" w:color="auto"/>
        <w:right w:val="none" w:sz="0" w:space="0" w:color="auto"/>
      </w:divBdr>
    </w:div>
    <w:div w:id="470289649">
      <w:bodyDiv w:val="1"/>
      <w:marLeft w:val="0"/>
      <w:marRight w:val="0"/>
      <w:marTop w:val="0"/>
      <w:marBottom w:val="0"/>
      <w:divBdr>
        <w:top w:val="none" w:sz="0" w:space="0" w:color="auto"/>
        <w:left w:val="none" w:sz="0" w:space="0" w:color="auto"/>
        <w:bottom w:val="none" w:sz="0" w:space="0" w:color="auto"/>
        <w:right w:val="none" w:sz="0" w:space="0" w:color="auto"/>
      </w:divBdr>
    </w:div>
    <w:div w:id="470557873">
      <w:bodyDiv w:val="1"/>
      <w:marLeft w:val="0"/>
      <w:marRight w:val="0"/>
      <w:marTop w:val="0"/>
      <w:marBottom w:val="0"/>
      <w:divBdr>
        <w:top w:val="none" w:sz="0" w:space="0" w:color="auto"/>
        <w:left w:val="none" w:sz="0" w:space="0" w:color="auto"/>
        <w:bottom w:val="none" w:sz="0" w:space="0" w:color="auto"/>
        <w:right w:val="none" w:sz="0" w:space="0" w:color="auto"/>
      </w:divBdr>
    </w:div>
    <w:div w:id="470903194">
      <w:bodyDiv w:val="1"/>
      <w:marLeft w:val="0"/>
      <w:marRight w:val="0"/>
      <w:marTop w:val="0"/>
      <w:marBottom w:val="0"/>
      <w:divBdr>
        <w:top w:val="none" w:sz="0" w:space="0" w:color="auto"/>
        <w:left w:val="none" w:sz="0" w:space="0" w:color="auto"/>
        <w:bottom w:val="none" w:sz="0" w:space="0" w:color="auto"/>
        <w:right w:val="none" w:sz="0" w:space="0" w:color="auto"/>
      </w:divBdr>
    </w:div>
    <w:div w:id="471289627">
      <w:bodyDiv w:val="1"/>
      <w:marLeft w:val="0"/>
      <w:marRight w:val="0"/>
      <w:marTop w:val="0"/>
      <w:marBottom w:val="0"/>
      <w:divBdr>
        <w:top w:val="none" w:sz="0" w:space="0" w:color="auto"/>
        <w:left w:val="none" w:sz="0" w:space="0" w:color="auto"/>
        <w:bottom w:val="none" w:sz="0" w:space="0" w:color="auto"/>
        <w:right w:val="none" w:sz="0" w:space="0" w:color="auto"/>
      </w:divBdr>
    </w:div>
    <w:div w:id="471558330">
      <w:bodyDiv w:val="1"/>
      <w:marLeft w:val="0"/>
      <w:marRight w:val="0"/>
      <w:marTop w:val="0"/>
      <w:marBottom w:val="0"/>
      <w:divBdr>
        <w:top w:val="none" w:sz="0" w:space="0" w:color="auto"/>
        <w:left w:val="none" w:sz="0" w:space="0" w:color="auto"/>
        <w:bottom w:val="none" w:sz="0" w:space="0" w:color="auto"/>
        <w:right w:val="none" w:sz="0" w:space="0" w:color="auto"/>
      </w:divBdr>
    </w:div>
    <w:div w:id="472874532">
      <w:bodyDiv w:val="1"/>
      <w:marLeft w:val="0"/>
      <w:marRight w:val="0"/>
      <w:marTop w:val="0"/>
      <w:marBottom w:val="0"/>
      <w:divBdr>
        <w:top w:val="none" w:sz="0" w:space="0" w:color="auto"/>
        <w:left w:val="none" w:sz="0" w:space="0" w:color="auto"/>
        <w:bottom w:val="none" w:sz="0" w:space="0" w:color="auto"/>
        <w:right w:val="none" w:sz="0" w:space="0" w:color="auto"/>
      </w:divBdr>
    </w:div>
    <w:div w:id="473105243">
      <w:bodyDiv w:val="1"/>
      <w:marLeft w:val="0"/>
      <w:marRight w:val="0"/>
      <w:marTop w:val="0"/>
      <w:marBottom w:val="0"/>
      <w:divBdr>
        <w:top w:val="none" w:sz="0" w:space="0" w:color="auto"/>
        <w:left w:val="none" w:sz="0" w:space="0" w:color="auto"/>
        <w:bottom w:val="none" w:sz="0" w:space="0" w:color="auto"/>
        <w:right w:val="none" w:sz="0" w:space="0" w:color="auto"/>
      </w:divBdr>
    </w:div>
    <w:div w:id="473959562">
      <w:bodyDiv w:val="1"/>
      <w:marLeft w:val="0"/>
      <w:marRight w:val="0"/>
      <w:marTop w:val="0"/>
      <w:marBottom w:val="0"/>
      <w:divBdr>
        <w:top w:val="none" w:sz="0" w:space="0" w:color="auto"/>
        <w:left w:val="none" w:sz="0" w:space="0" w:color="auto"/>
        <w:bottom w:val="none" w:sz="0" w:space="0" w:color="auto"/>
        <w:right w:val="none" w:sz="0" w:space="0" w:color="auto"/>
      </w:divBdr>
    </w:div>
    <w:div w:id="473983567">
      <w:bodyDiv w:val="1"/>
      <w:marLeft w:val="0"/>
      <w:marRight w:val="0"/>
      <w:marTop w:val="0"/>
      <w:marBottom w:val="0"/>
      <w:divBdr>
        <w:top w:val="none" w:sz="0" w:space="0" w:color="auto"/>
        <w:left w:val="none" w:sz="0" w:space="0" w:color="auto"/>
        <w:bottom w:val="none" w:sz="0" w:space="0" w:color="auto"/>
        <w:right w:val="none" w:sz="0" w:space="0" w:color="auto"/>
      </w:divBdr>
    </w:div>
    <w:div w:id="474688166">
      <w:bodyDiv w:val="1"/>
      <w:marLeft w:val="0"/>
      <w:marRight w:val="0"/>
      <w:marTop w:val="0"/>
      <w:marBottom w:val="0"/>
      <w:divBdr>
        <w:top w:val="none" w:sz="0" w:space="0" w:color="auto"/>
        <w:left w:val="none" w:sz="0" w:space="0" w:color="auto"/>
        <w:bottom w:val="none" w:sz="0" w:space="0" w:color="auto"/>
        <w:right w:val="none" w:sz="0" w:space="0" w:color="auto"/>
      </w:divBdr>
    </w:div>
    <w:div w:id="475073829">
      <w:bodyDiv w:val="1"/>
      <w:marLeft w:val="0"/>
      <w:marRight w:val="0"/>
      <w:marTop w:val="0"/>
      <w:marBottom w:val="0"/>
      <w:divBdr>
        <w:top w:val="none" w:sz="0" w:space="0" w:color="auto"/>
        <w:left w:val="none" w:sz="0" w:space="0" w:color="auto"/>
        <w:bottom w:val="none" w:sz="0" w:space="0" w:color="auto"/>
        <w:right w:val="none" w:sz="0" w:space="0" w:color="auto"/>
      </w:divBdr>
    </w:div>
    <w:div w:id="475494724">
      <w:bodyDiv w:val="1"/>
      <w:marLeft w:val="0"/>
      <w:marRight w:val="0"/>
      <w:marTop w:val="0"/>
      <w:marBottom w:val="0"/>
      <w:divBdr>
        <w:top w:val="none" w:sz="0" w:space="0" w:color="auto"/>
        <w:left w:val="none" w:sz="0" w:space="0" w:color="auto"/>
        <w:bottom w:val="none" w:sz="0" w:space="0" w:color="auto"/>
        <w:right w:val="none" w:sz="0" w:space="0" w:color="auto"/>
      </w:divBdr>
    </w:div>
    <w:div w:id="475537962">
      <w:bodyDiv w:val="1"/>
      <w:marLeft w:val="0"/>
      <w:marRight w:val="0"/>
      <w:marTop w:val="0"/>
      <w:marBottom w:val="0"/>
      <w:divBdr>
        <w:top w:val="none" w:sz="0" w:space="0" w:color="auto"/>
        <w:left w:val="none" w:sz="0" w:space="0" w:color="auto"/>
        <w:bottom w:val="none" w:sz="0" w:space="0" w:color="auto"/>
        <w:right w:val="none" w:sz="0" w:space="0" w:color="auto"/>
      </w:divBdr>
    </w:div>
    <w:div w:id="475725878">
      <w:bodyDiv w:val="1"/>
      <w:marLeft w:val="0"/>
      <w:marRight w:val="0"/>
      <w:marTop w:val="0"/>
      <w:marBottom w:val="0"/>
      <w:divBdr>
        <w:top w:val="none" w:sz="0" w:space="0" w:color="auto"/>
        <w:left w:val="none" w:sz="0" w:space="0" w:color="auto"/>
        <w:bottom w:val="none" w:sz="0" w:space="0" w:color="auto"/>
        <w:right w:val="none" w:sz="0" w:space="0" w:color="auto"/>
      </w:divBdr>
    </w:div>
    <w:div w:id="475873132">
      <w:bodyDiv w:val="1"/>
      <w:marLeft w:val="0"/>
      <w:marRight w:val="0"/>
      <w:marTop w:val="0"/>
      <w:marBottom w:val="0"/>
      <w:divBdr>
        <w:top w:val="none" w:sz="0" w:space="0" w:color="auto"/>
        <w:left w:val="none" w:sz="0" w:space="0" w:color="auto"/>
        <w:bottom w:val="none" w:sz="0" w:space="0" w:color="auto"/>
        <w:right w:val="none" w:sz="0" w:space="0" w:color="auto"/>
      </w:divBdr>
    </w:div>
    <w:div w:id="476725978">
      <w:bodyDiv w:val="1"/>
      <w:marLeft w:val="0"/>
      <w:marRight w:val="0"/>
      <w:marTop w:val="0"/>
      <w:marBottom w:val="0"/>
      <w:divBdr>
        <w:top w:val="none" w:sz="0" w:space="0" w:color="auto"/>
        <w:left w:val="none" w:sz="0" w:space="0" w:color="auto"/>
        <w:bottom w:val="none" w:sz="0" w:space="0" w:color="auto"/>
        <w:right w:val="none" w:sz="0" w:space="0" w:color="auto"/>
      </w:divBdr>
    </w:div>
    <w:div w:id="477185431">
      <w:bodyDiv w:val="1"/>
      <w:marLeft w:val="0"/>
      <w:marRight w:val="0"/>
      <w:marTop w:val="0"/>
      <w:marBottom w:val="0"/>
      <w:divBdr>
        <w:top w:val="none" w:sz="0" w:space="0" w:color="auto"/>
        <w:left w:val="none" w:sz="0" w:space="0" w:color="auto"/>
        <w:bottom w:val="none" w:sz="0" w:space="0" w:color="auto"/>
        <w:right w:val="none" w:sz="0" w:space="0" w:color="auto"/>
      </w:divBdr>
    </w:div>
    <w:div w:id="477454477">
      <w:bodyDiv w:val="1"/>
      <w:marLeft w:val="0"/>
      <w:marRight w:val="0"/>
      <w:marTop w:val="0"/>
      <w:marBottom w:val="0"/>
      <w:divBdr>
        <w:top w:val="none" w:sz="0" w:space="0" w:color="auto"/>
        <w:left w:val="none" w:sz="0" w:space="0" w:color="auto"/>
        <w:bottom w:val="none" w:sz="0" w:space="0" w:color="auto"/>
        <w:right w:val="none" w:sz="0" w:space="0" w:color="auto"/>
      </w:divBdr>
    </w:div>
    <w:div w:id="477697515">
      <w:bodyDiv w:val="1"/>
      <w:marLeft w:val="0"/>
      <w:marRight w:val="0"/>
      <w:marTop w:val="0"/>
      <w:marBottom w:val="0"/>
      <w:divBdr>
        <w:top w:val="none" w:sz="0" w:space="0" w:color="auto"/>
        <w:left w:val="none" w:sz="0" w:space="0" w:color="auto"/>
        <w:bottom w:val="none" w:sz="0" w:space="0" w:color="auto"/>
        <w:right w:val="none" w:sz="0" w:space="0" w:color="auto"/>
      </w:divBdr>
    </w:div>
    <w:div w:id="477839008">
      <w:bodyDiv w:val="1"/>
      <w:marLeft w:val="0"/>
      <w:marRight w:val="0"/>
      <w:marTop w:val="0"/>
      <w:marBottom w:val="0"/>
      <w:divBdr>
        <w:top w:val="none" w:sz="0" w:space="0" w:color="auto"/>
        <w:left w:val="none" w:sz="0" w:space="0" w:color="auto"/>
        <w:bottom w:val="none" w:sz="0" w:space="0" w:color="auto"/>
        <w:right w:val="none" w:sz="0" w:space="0" w:color="auto"/>
      </w:divBdr>
    </w:div>
    <w:div w:id="477917710">
      <w:bodyDiv w:val="1"/>
      <w:marLeft w:val="0"/>
      <w:marRight w:val="0"/>
      <w:marTop w:val="0"/>
      <w:marBottom w:val="0"/>
      <w:divBdr>
        <w:top w:val="none" w:sz="0" w:space="0" w:color="auto"/>
        <w:left w:val="none" w:sz="0" w:space="0" w:color="auto"/>
        <w:bottom w:val="none" w:sz="0" w:space="0" w:color="auto"/>
        <w:right w:val="none" w:sz="0" w:space="0" w:color="auto"/>
      </w:divBdr>
    </w:div>
    <w:div w:id="477957538">
      <w:bodyDiv w:val="1"/>
      <w:marLeft w:val="0"/>
      <w:marRight w:val="0"/>
      <w:marTop w:val="0"/>
      <w:marBottom w:val="0"/>
      <w:divBdr>
        <w:top w:val="none" w:sz="0" w:space="0" w:color="auto"/>
        <w:left w:val="none" w:sz="0" w:space="0" w:color="auto"/>
        <w:bottom w:val="none" w:sz="0" w:space="0" w:color="auto"/>
        <w:right w:val="none" w:sz="0" w:space="0" w:color="auto"/>
      </w:divBdr>
    </w:div>
    <w:div w:id="477965598">
      <w:bodyDiv w:val="1"/>
      <w:marLeft w:val="0"/>
      <w:marRight w:val="0"/>
      <w:marTop w:val="0"/>
      <w:marBottom w:val="0"/>
      <w:divBdr>
        <w:top w:val="none" w:sz="0" w:space="0" w:color="auto"/>
        <w:left w:val="none" w:sz="0" w:space="0" w:color="auto"/>
        <w:bottom w:val="none" w:sz="0" w:space="0" w:color="auto"/>
        <w:right w:val="none" w:sz="0" w:space="0" w:color="auto"/>
      </w:divBdr>
    </w:div>
    <w:div w:id="478152548">
      <w:bodyDiv w:val="1"/>
      <w:marLeft w:val="0"/>
      <w:marRight w:val="0"/>
      <w:marTop w:val="0"/>
      <w:marBottom w:val="0"/>
      <w:divBdr>
        <w:top w:val="none" w:sz="0" w:space="0" w:color="auto"/>
        <w:left w:val="none" w:sz="0" w:space="0" w:color="auto"/>
        <w:bottom w:val="none" w:sz="0" w:space="0" w:color="auto"/>
        <w:right w:val="none" w:sz="0" w:space="0" w:color="auto"/>
      </w:divBdr>
    </w:div>
    <w:div w:id="478226397">
      <w:bodyDiv w:val="1"/>
      <w:marLeft w:val="0"/>
      <w:marRight w:val="0"/>
      <w:marTop w:val="0"/>
      <w:marBottom w:val="0"/>
      <w:divBdr>
        <w:top w:val="none" w:sz="0" w:space="0" w:color="auto"/>
        <w:left w:val="none" w:sz="0" w:space="0" w:color="auto"/>
        <w:bottom w:val="none" w:sz="0" w:space="0" w:color="auto"/>
        <w:right w:val="none" w:sz="0" w:space="0" w:color="auto"/>
      </w:divBdr>
    </w:div>
    <w:div w:id="478301388">
      <w:bodyDiv w:val="1"/>
      <w:marLeft w:val="0"/>
      <w:marRight w:val="0"/>
      <w:marTop w:val="0"/>
      <w:marBottom w:val="0"/>
      <w:divBdr>
        <w:top w:val="none" w:sz="0" w:space="0" w:color="auto"/>
        <w:left w:val="none" w:sz="0" w:space="0" w:color="auto"/>
        <w:bottom w:val="none" w:sz="0" w:space="0" w:color="auto"/>
        <w:right w:val="none" w:sz="0" w:space="0" w:color="auto"/>
      </w:divBdr>
    </w:div>
    <w:div w:id="478961080">
      <w:bodyDiv w:val="1"/>
      <w:marLeft w:val="0"/>
      <w:marRight w:val="0"/>
      <w:marTop w:val="0"/>
      <w:marBottom w:val="0"/>
      <w:divBdr>
        <w:top w:val="none" w:sz="0" w:space="0" w:color="auto"/>
        <w:left w:val="none" w:sz="0" w:space="0" w:color="auto"/>
        <w:bottom w:val="none" w:sz="0" w:space="0" w:color="auto"/>
        <w:right w:val="none" w:sz="0" w:space="0" w:color="auto"/>
      </w:divBdr>
    </w:div>
    <w:div w:id="479081968">
      <w:bodyDiv w:val="1"/>
      <w:marLeft w:val="0"/>
      <w:marRight w:val="0"/>
      <w:marTop w:val="0"/>
      <w:marBottom w:val="0"/>
      <w:divBdr>
        <w:top w:val="none" w:sz="0" w:space="0" w:color="auto"/>
        <w:left w:val="none" w:sz="0" w:space="0" w:color="auto"/>
        <w:bottom w:val="none" w:sz="0" w:space="0" w:color="auto"/>
        <w:right w:val="none" w:sz="0" w:space="0" w:color="auto"/>
      </w:divBdr>
    </w:div>
    <w:div w:id="479465037">
      <w:bodyDiv w:val="1"/>
      <w:marLeft w:val="0"/>
      <w:marRight w:val="0"/>
      <w:marTop w:val="0"/>
      <w:marBottom w:val="0"/>
      <w:divBdr>
        <w:top w:val="none" w:sz="0" w:space="0" w:color="auto"/>
        <w:left w:val="none" w:sz="0" w:space="0" w:color="auto"/>
        <w:bottom w:val="none" w:sz="0" w:space="0" w:color="auto"/>
        <w:right w:val="none" w:sz="0" w:space="0" w:color="auto"/>
      </w:divBdr>
    </w:div>
    <w:div w:id="479539928">
      <w:bodyDiv w:val="1"/>
      <w:marLeft w:val="0"/>
      <w:marRight w:val="0"/>
      <w:marTop w:val="0"/>
      <w:marBottom w:val="0"/>
      <w:divBdr>
        <w:top w:val="none" w:sz="0" w:space="0" w:color="auto"/>
        <w:left w:val="none" w:sz="0" w:space="0" w:color="auto"/>
        <w:bottom w:val="none" w:sz="0" w:space="0" w:color="auto"/>
        <w:right w:val="none" w:sz="0" w:space="0" w:color="auto"/>
      </w:divBdr>
    </w:div>
    <w:div w:id="479855954">
      <w:bodyDiv w:val="1"/>
      <w:marLeft w:val="0"/>
      <w:marRight w:val="0"/>
      <w:marTop w:val="0"/>
      <w:marBottom w:val="0"/>
      <w:divBdr>
        <w:top w:val="none" w:sz="0" w:space="0" w:color="auto"/>
        <w:left w:val="none" w:sz="0" w:space="0" w:color="auto"/>
        <w:bottom w:val="none" w:sz="0" w:space="0" w:color="auto"/>
        <w:right w:val="none" w:sz="0" w:space="0" w:color="auto"/>
      </w:divBdr>
    </w:div>
    <w:div w:id="480462090">
      <w:bodyDiv w:val="1"/>
      <w:marLeft w:val="0"/>
      <w:marRight w:val="0"/>
      <w:marTop w:val="0"/>
      <w:marBottom w:val="0"/>
      <w:divBdr>
        <w:top w:val="none" w:sz="0" w:space="0" w:color="auto"/>
        <w:left w:val="none" w:sz="0" w:space="0" w:color="auto"/>
        <w:bottom w:val="none" w:sz="0" w:space="0" w:color="auto"/>
        <w:right w:val="none" w:sz="0" w:space="0" w:color="auto"/>
      </w:divBdr>
    </w:div>
    <w:div w:id="481778772">
      <w:bodyDiv w:val="1"/>
      <w:marLeft w:val="0"/>
      <w:marRight w:val="0"/>
      <w:marTop w:val="0"/>
      <w:marBottom w:val="0"/>
      <w:divBdr>
        <w:top w:val="none" w:sz="0" w:space="0" w:color="auto"/>
        <w:left w:val="none" w:sz="0" w:space="0" w:color="auto"/>
        <w:bottom w:val="none" w:sz="0" w:space="0" w:color="auto"/>
        <w:right w:val="none" w:sz="0" w:space="0" w:color="auto"/>
      </w:divBdr>
    </w:div>
    <w:div w:id="481897885">
      <w:bodyDiv w:val="1"/>
      <w:marLeft w:val="0"/>
      <w:marRight w:val="0"/>
      <w:marTop w:val="0"/>
      <w:marBottom w:val="0"/>
      <w:divBdr>
        <w:top w:val="none" w:sz="0" w:space="0" w:color="auto"/>
        <w:left w:val="none" w:sz="0" w:space="0" w:color="auto"/>
        <w:bottom w:val="none" w:sz="0" w:space="0" w:color="auto"/>
        <w:right w:val="none" w:sz="0" w:space="0" w:color="auto"/>
      </w:divBdr>
    </w:div>
    <w:div w:id="482703570">
      <w:bodyDiv w:val="1"/>
      <w:marLeft w:val="0"/>
      <w:marRight w:val="0"/>
      <w:marTop w:val="0"/>
      <w:marBottom w:val="0"/>
      <w:divBdr>
        <w:top w:val="none" w:sz="0" w:space="0" w:color="auto"/>
        <w:left w:val="none" w:sz="0" w:space="0" w:color="auto"/>
        <w:bottom w:val="none" w:sz="0" w:space="0" w:color="auto"/>
        <w:right w:val="none" w:sz="0" w:space="0" w:color="auto"/>
      </w:divBdr>
    </w:div>
    <w:div w:id="483205402">
      <w:bodyDiv w:val="1"/>
      <w:marLeft w:val="0"/>
      <w:marRight w:val="0"/>
      <w:marTop w:val="0"/>
      <w:marBottom w:val="0"/>
      <w:divBdr>
        <w:top w:val="none" w:sz="0" w:space="0" w:color="auto"/>
        <w:left w:val="none" w:sz="0" w:space="0" w:color="auto"/>
        <w:bottom w:val="none" w:sz="0" w:space="0" w:color="auto"/>
        <w:right w:val="none" w:sz="0" w:space="0" w:color="auto"/>
      </w:divBdr>
    </w:div>
    <w:div w:id="483351755">
      <w:bodyDiv w:val="1"/>
      <w:marLeft w:val="0"/>
      <w:marRight w:val="0"/>
      <w:marTop w:val="0"/>
      <w:marBottom w:val="0"/>
      <w:divBdr>
        <w:top w:val="none" w:sz="0" w:space="0" w:color="auto"/>
        <w:left w:val="none" w:sz="0" w:space="0" w:color="auto"/>
        <w:bottom w:val="none" w:sz="0" w:space="0" w:color="auto"/>
        <w:right w:val="none" w:sz="0" w:space="0" w:color="auto"/>
      </w:divBdr>
    </w:div>
    <w:div w:id="484007535">
      <w:bodyDiv w:val="1"/>
      <w:marLeft w:val="0"/>
      <w:marRight w:val="0"/>
      <w:marTop w:val="0"/>
      <w:marBottom w:val="0"/>
      <w:divBdr>
        <w:top w:val="none" w:sz="0" w:space="0" w:color="auto"/>
        <w:left w:val="none" w:sz="0" w:space="0" w:color="auto"/>
        <w:bottom w:val="none" w:sz="0" w:space="0" w:color="auto"/>
        <w:right w:val="none" w:sz="0" w:space="0" w:color="auto"/>
      </w:divBdr>
    </w:div>
    <w:div w:id="484398067">
      <w:bodyDiv w:val="1"/>
      <w:marLeft w:val="0"/>
      <w:marRight w:val="0"/>
      <w:marTop w:val="0"/>
      <w:marBottom w:val="0"/>
      <w:divBdr>
        <w:top w:val="none" w:sz="0" w:space="0" w:color="auto"/>
        <w:left w:val="none" w:sz="0" w:space="0" w:color="auto"/>
        <w:bottom w:val="none" w:sz="0" w:space="0" w:color="auto"/>
        <w:right w:val="none" w:sz="0" w:space="0" w:color="auto"/>
      </w:divBdr>
    </w:div>
    <w:div w:id="484780892">
      <w:bodyDiv w:val="1"/>
      <w:marLeft w:val="0"/>
      <w:marRight w:val="0"/>
      <w:marTop w:val="0"/>
      <w:marBottom w:val="0"/>
      <w:divBdr>
        <w:top w:val="none" w:sz="0" w:space="0" w:color="auto"/>
        <w:left w:val="none" w:sz="0" w:space="0" w:color="auto"/>
        <w:bottom w:val="none" w:sz="0" w:space="0" w:color="auto"/>
        <w:right w:val="none" w:sz="0" w:space="0" w:color="auto"/>
      </w:divBdr>
    </w:div>
    <w:div w:id="485165267">
      <w:bodyDiv w:val="1"/>
      <w:marLeft w:val="0"/>
      <w:marRight w:val="0"/>
      <w:marTop w:val="0"/>
      <w:marBottom w:val="0"/>
      <w:divBdr>
        <w:top w:val="none" w:sz="0" w:space="0" w:color="auto"/>
        <w:left w:val="none" w:sz="0" w:space="0" w:color="auto"/>
        <w:bottom w:val="none" w:sz="0" w:space="0" w:color="auto"/>
        <w:right w:val="none" w:sz="0" w:space="0" w:color="auto"/>
      </w:divBdr>
    </w:div>
    <w:div w:id="485782369">
      <w:bodyDiv w:val="1"/>
      <w:marLeft w:val="0"/>
      <w:marRight w:val="0"/>
      <w:marTop w:val="0"/>
      <w:marBottom w:val="0"/>
      <w:divBdr>
        <w:top w:val="none" w:sz="0" w:space="0" w:color="auto"/>
        <w:left w:val="none" w:sz="0" w:space="0" w:color="auto"/>
        <w:bottom w:val="none" w:sz="0" w:space="0" w:color="auto"/>
        <w:right w:val="none" w:sz="0" w:space="0" w:color="auto"/>
      </w:divBdr>
    </w:div>
    <w:div w:id="486551158">
      <w:bodyDiv w:val="1"/>
      <w:marLeft w:val="0"/>
      <w:marRight w:val="0"/>
      <w:marTop w:val="0"/>
      <w:marBottom w:val="0"/>
      <w:divBdr>
        <w:top w:val="none" w:sz="0" w:space="0" w:color="auto"/>
        <w:left w:val="none" w:sz="0" w:space="0" w:color="auto"/>
        <w:bottom w:val="none" w:sz="0" w:space="0" w:color="auto"/>
        <w:right w:val="none" w:sz="0" w:space="0" w:color="auto"/>
      </w:divBdr>
    </w:div>
    <w:div w:id="487089990">
      <w:bodyDiv w:val="1"/>
      <w:marLeft w:val="0"/>
      <w:marRight w:val="0"/>
      <w:marTop w:val="0"/>
      <w:marBottom w:val="0"/>
      <w:divBdr>
        <w:top w:val="none" w:sz="0" w:space="0" w:color="auto"/>
        <w:left w:val="none" w:sz="0" w:space="0" w:color="auto"/>
        <w:bottom w:val="none" w:sz="0" w:space="0" w:color="auto"/>
        <w:right w:val="none" w:sz="0" w:space="0" w:color="auto"/>
      </w:divBdr>
    </w:div>
    <w:div w:id="487523510">
      <w:bodyDiv w:val="1"/>
      <w:marLeft w:val="0"/>
      <w:marRight w:val="0"/>
      <w:marTop w:val="0"/>
      <w:marBottom w:val="0"/>
      <w:divBdr>
        <w:top w:val="none" w:sz="0" w:space="0" w:color="auto"/>
        <w:left w:val="none" w:sz="0" w:space="0" w:color="auto"/>
        <w:bottom w:val="none" w:sz="0" w:space="0" w:color="auto"/>
        <w:right w:val="none" w:sz="0" w:space="0" w:color="auto"/>
      </w:divBdr>
    </w:div>
    <w:div w:id="487987331">
      <w:bodyDiv w:val="1"/>
      <w:marLeft w:val="0"/>
      <w:marRight w:val="0"/>
      <w:marTop w:val="0"/>
      <w:marBottom w:val="0"/>
      <w:divBdr>
        <w:top w:val="none" w:sz="0" w:space="0" w:color="auto"/>
        <w:left w:val="none" w:sz="0" w:space="0" w:color="auto"/>
        <w:bottom w:val="none" w:sz="0" w:space="0" w:color="auto"/>
        <w:right w:val="none" w:sz="0" w:space="0" w:color="auto"/>
      </w:divBdr>
    </w:div>
    <w:div w:id="488130370">
      <w:bodyDiv w:val="1"/>
      <w:marLeft w:val="0"/>
      <w:marRight w:val="0"/>
      <w:marTop w:val="0"/>
      <w:marBottom w:val="0"/>
      <w:divBdr>
        <w:top w:val="none" w:sz="0" w:space="0" w:color="auto"/>
        <w:left w:val="none" w:sz="0" w:space="0" w:color="auto"/>
        <w:bottom w:val="none" w:sz="0" w:space="0" w:color="auto"/>
        <w:right w:val="none" w:sz="0" w:space="0" w:color="auto"/>
      </w:divBdr>
    </w:div>
    <w:div w:id="488329922">
      <w:bodyDiv w:val="1"/>
      <w:marLeft w:val="0"/>
      <w:marRight w:val="0"/>
      <w:marTop w:val="0"/>
      <w:marBottom w:val="0"/>
      <w:divBdr>
        <w:top w:val="none" w:sz="0" w:space="0" w:color="auto"/>
        <w:left w:val="none" w:sz="0" w:space="0" w:color="auto"/>
        <w:bottom w:val="none" w:sz="0" w:space="0" w:color="auto"/>
        <w:right w:val="none" w:sz="0" w:space="0" w:color="auto"/>
      </w:divBdr>
    </w:div>
    <w:div w:id="490370317">
      <w:bodyDiv w:val="1"/>
      <w:marLeft w:val="0"/>
      <w:marRight w:val="0"/>
      <w:marTop w:val="0"/>
      <w:marBottom w:val="0"/>
      <w:divBdr>
        <w:top w:val="none" w:sz="0" w:space="0" w:color="auto"/>
        <w:left w:val="none" w:sz="0" w:space="0" w:color="auto"/>
        <w:bottom w:val="none" w:sz="0" w:space="0" w:color="auto"/>
        <w:right w:val="none" w:sz="0" w:space="0" w:color="auto"/>
      </w:divBdr>
    </w:div>
    <w:div w:id="490564774">
      <w:bodyDiv w:val="1"/>
      <w:marLeft w:val="0"/>
      <w:marRight w:val="0"/>
      <w:marTop w:val="0"/>
      <w:marBottom w:val="0"/>
      <w:divBdr>
        <w:top w:val="none" w:sz="0" w:space="0" w:color="auto"/>
        <w:left w:val="none" w:sz="0" w:space="0" w:color="auto"/>
        <w:bottom w:val="none" w:sz="0" w:space="0" w:color="auto"/>
        <w:right w:val="none" w:sz="0" w:space="0" w:color="auto"/>
      </w:divBdr>
    </w:div>
    <w:div w:id="491146998">
      <w:bodyDiv w:val="1"/>
      <w:marLeft w:val="0"/>
      <w:marRight w:val="0"/>
      <w:marTop w:val="0"/>
      <w:marBottom w:val="0"/>
      <w:divBdr>
        <w:top w:val="none" w:sz="0" w:space="0" w:color="auto"/>
        <w:left w:val="none" w:sz="0" w:space="0" w:color="auto"/>
        <w:bottom w:val="none" w:sz="0" w:space="0" w:color="auto"/>
        <w:right w:val="none" w:sz="0" w:space="0" w:color="auto"/>
      </w:divBdr>
    </w:div>
    <w:div w:id="492723851">
      <w:bodyDiv w:val="1"/>
      <w:marLeft w:val="0"/>
      <w:marRight w:val="0"/>
      <w:marTop w:val="0"/>
      <w:marBottom w:val="0"/>
      <w:divBdr>
        <w:top w:val="none" w:sz="0" w:space="0" w:color="auto"/>
        <w:left w:val="none" w:sz="0" w:space="0" w:color="auto"/>
        <w:bottom w:val="none" w:sz="0" w:space="0" w:color="auto"/>
        <w:right w:val="none" w:sz="0" w:space="0" w:color="auto"/>
      </w:divBdr>
    </w:div>
    <w:div w:id="493183531">
      <w:bodyDiv w:val="1"/>
      <w:marLeft w:val="0"/>
      <w:marRight w:val="0"/>
      <w:marTop w:val="0"/>
      <w:marBottom w:val="0"/>
      <w:divBdr>
        <w:top w:val="none" w:sz="0" w:space="0" w:color="auto"/>
        <w:left w:val="none" w:sz="0" w:space="0" w:color="auto"/>
        <w:bottom w:val="none" w:sz="0" w:space="0" w:color="auto"/>
        <w:right w:val="none" w:sz="0" w:space="0" w:color="auto"/>
      </w:divBdr>
    </w:div>
    <w:div w:id="493185813">
      <w:bodyDiv w:val="1"/>
      <w:marLeft w:val="0"/>
      <w:marRight w:val="0"/>
      <w:marTop w:val="0"/>
      <w:marBottom w:val="0"/>
      <w:divBdr>
        <w:top w:val="none" w:sz="0" w:space="0" w:color="auto"/>
        <w:left w:val="none" w:sz="0" w:space="0" w:color="auto"/>
        <w:bottom w:val="none" w:sz="0" w:space="0" w:color="auto"/>
        <w:right w:val="none" w:sz="0" w:space="0" w:color="auto"/>
      </w:divBdr>
    </w:div>
    <w:div w:id="493641433">
      <w:bodyDiv w:val="1"/>
      <w:marLeft w:val="0"/>
      <w:marRight w:val="0"/>
      <w:marTop w:val="0"/>
      <w:marBottom w:val="0"/>
      <w:divBdr>
        <w:top w:val="none" w:sz="0" w:space="0" w:color="auto"/>
        <w:left w:val="none" w:sz="0" w:space="0" w:color="auto"/>
        <w:bottom w:val="none" w:sz="0" w:space="0" w:color="auto"/>
        <w:right w:val="none" w:sz="0" w:space="0" w:color="auto"/>
      </w:divBdr>
    </w:div>
    <w:div w:id="493647917">
      <w:bodyDiv w:val="1"/>
      <w:marLeft w:val="0"/>
      <w:marRight w:val="0"/>
      <w:marTop w:val="0"/>
      <w:marBottom w:val="0"/>
      <w:divBdr>
        <w:top w:val="none" w:sz="0" w:space="0" w:color="auto"/>
        <w:left w:val="none" w:sz="0" w:space="0" w:color="auto"/>
        <w:bottom w:val="none" w:sz="0" w:space="0" w:color="auto"/>
        <w:right w:val="none" w:sz="0" w:space="0" w:color="auto"/>
      </w:divBdr>
    </w:div>
    <w:div w:id="494685817">
      <w:bodyDiv w:val="1"/>
      <w:marLeft w:val="0"/>
      <w:marRight w:val="0"/>
      <w:marTop w:val="0"/>
      <w:marBottom w:val="0"/>
      <w:divBdr>
        <w:top w:val="none" w:sz="0" w:space="0" w:color="auto"/>
        <w:left w:val="none" w:sz="0" w:space="0" w:color="auto"/>
        <w:bottom w:val="none" w:sz="0" w:space="0" w:color="auto"/>
        <w:right w:val="none" w:sz="0" w:space="0" w:color="auto"/>
      </w:divBdr>
    </w:div>
    <w:div w:id="494805882">
      <w:bodyDiv w:val="1"/>
      <w:marLeft w:val="0"/>
      <w:marRight w:val="0"/>
      <w:marTop w:val="0"/>
      <w:marBottom w:val="0"/>
      <w:divBdr>
        <w:top w:val="none" w:sz="0" w:space="0" w:color="auto"/>
        <w:left w:val="none" w:sz="0" w:space="0" w:color="auto"/>
        <w:bottom w:val="none" w:sz="0" w:space="0" w:color="auto"/>
        <w:right w:val="none" w:sz="0" w:space="0" w:color="auto"/>
      </w:divBdr>
    </w:div>
    <w:div w:id="495611853">
      <w:bodyDiv w:val="1"/>
      <w:marLeft w:val="0"/>
      <w:marRight w:val="0"/>
      <w:marTop w:val="0"/>
      <w:marBottom w:val="0"/>
      <w:divBdr>
        <w:top w:val="none" w:sz="0" w:space="0" w:color="auto"/>
        <w:left w:val="none" w:sz="0" w:space="0" w:color="auto"/>
        <w:bottom w:val="none" w:sz="0" w:space="0" w:color="auto"/>
        <w:right w:val="none" w:sz="0" w:space="0" w:color="auto"/>
      </w:divBdr>
    </w:div>
    <w:div w:id="495801233">
      <w:bodyDiv w:val="1"/>
      <w:marLeft w:val="0"/>
      <w:marRight w:val="0"/>
      <w:marTop w:val="0"/>
      <w:marBottom w:val="0"/>
      <w:divBdr>
        <w:top w:val="none" w:sz="0" w:space="0" w:color="auto"/>
        <w:left w:val="none" w:sz="0" w:space="0" w:color="auto"/>
        <w:bottom w:val="none" w:sz="0" w:space="0" w:color="auto"/>
        <w:right w:val="none" w:sz="0" w:space="0" w:color="auto"/>
      </w:divBdr>
    </w:div>
    <w:div w:id="495847818">
      <w:bodyDiv w:val="1"/>
      <w:marLeft w:val="0"/>
      <w:marRight w:val="0"/>
      <w:marTop w:val="0"/>
      <w:marBottom w:val="0"/>
      <w:divBdr>
        <w:top w:val="none" w:sz="0" w:space="0" w:color="auto"/>
        <w:left w:val="none" w:sz="0" w:space="0" w:color="auto"/>
        <w:bottom w:val="none" w:sz="0" w:space="0" w:color="auto"/>
        <w:right w:val="none" w:sz="0" w:space="0" w:color="auto"/>
      </w:divBdr>
    </w:div>
    <w:div w:id="495995647">
      <w:bodyDiv w:val="1"/>
      <w:marLeft w:val="0"/>
      <w:marRight w:val="0"/>
      <w:marTop w:val="0"/>
      <w:marBottom w:val="0"/>
      <w:divBdr>
        <w:top w:val="none" w:sz="0" w:space="0" w:color="auto"/>
        <w:left w:val="none" w:sz="0" w:space="0" w:color="auto"/>
        <w:bottom w:val="none" w:sz="0" w:space="0" w:color="auto"/>
        <w:right w:val="none" w:sz="0" w:space="0" w:color="auto"/>
      </w:divBdr>
    </w:div>
    <w:div w:id="496068888">
      <w:bodyDiv w:val="1"/>
      <w:marLeft w:val="0"/>
      <w:marRight w:val="0"/>
      <w:marTop w:val="0"/>
      <w:marBottom w:val="0"/>
      <w:divBdr>
        <w:top w:val="none" w:sz="0" w:space="0" w:color="auto"/>
        <w:left w:val="none" w:sz="0" w:space="0" w:color="auto"/>
        <w:bottom w:val="none" w:sz="0" w:space="0" w:color="auto"/>
        <w:right w:val="none" w:sz="0" w:space="0" w:color="auto"/>
      </w:divBdr>
    </w:div>
    <w:div w:id="496265077">
      <w:bodyDiv w:val="1"/>
      <w:marLeft w:val="0"/>
      <w:marRight w:val="0"/>
      <w:marTop w:val="0"/>
      <w:marBottom w:val="0"/>
      <w:divBdr>
        <w:top w:val="none" w:sz="0" w:space="0" w:color="auto"/>
        <w:left w:val="none" w:sz="0" w:space="0" w:color="auto"/>
        <w:bottom w:val="none" w:sz="0" w:space="0" w:color="auto"/>
        <w:right w:val="none" w:sz="0" w:space="0" w:color="auto"/>
      </w:divBdr>
    </w:div>
    <w:div w:id="496456745">
      <w:bodyDiv w:val="1"/>
      <w:marLeft w:val="0"/>
      <w:marRight w:val="0"/>
      <w:marTop w:val="0"/>
      <w:marBottom w:val="0"/>
      <w:divBdr>
        <w:top w:val="none" w:sz="0" w:space="0" w:color="auto"/>
        <w:left w:val="none" w:sz="0" w:space="0" w:color="auto"/>
        <w:bottom w:val="none" w:sz="0" w:space="0" w:color="auto"/>
        <w:right w:val="none" w:sz="0" w:space="0" w:color="auto"/>
      </w:divBdr>
    </w:div>
    <w:div w:id="496849517">
      <w:bodyDiv w:val="1"/>
      <w:marLeft w:val="0"/>
      <w:marRight w:val="0"/>
      <w:marTop w:val="0"/>
      <w:marBottom w:val="0"/>
      <w:divBdr>
        <w:top w:val="none" w:sz="0" w:space="0" w:color="auto"/>
        <w:left w:val="none" w:sz="0" w:space="0" w:color="auto"/>
        <w:bottom w:val="none" w:sz="0" w:space="0" w:color="auto"/>
        <w:right w:val="none" w:sz="0" w:space="0" w:color="auto"/>
      </w:divBdr>
    </w:div>
    <w:div w:id="497304026">
      <w:bodyDiv w:val="1"/>
      <w:marLeft w:val="0"/>
      <w:marRight w:val="0"/>
      <w:marTop w:val="0"/>
      <w:marBottom w:val="0"/>
      <w:divBdr>
        <w:top w:val="none" w:sz="0" w:space="0" w:color="auto"/>
        <w:left w:val="none" w:sz="0" w:space="0" w:color="auto"/>
        <w:bottom w:val="none" w:sz="0" w:space="0" w:color="auto"/>
        <w:right w:val="none" w:sz="0" w:space="0" w:color="auto"/>
      </w:divBdr>
    </w:div>
    <w:div w:id="497305700">
      <w:bodyDiv w:val="1"/>
      <w:marLeft w:val="0"/>
      <w:marRight w:val="0"/>
      <w:marTop w:val="0"/>
      <w:marBottom w:val="0"/>
      <w:divBdr>
        <w:top w:val="none" w:sz="0" w:space="0" w:color="auto"/>
        <w:left w:val="none" w:sz="0" w:space="0" w:color="auto"/>
        <w:bottom w:val="none" w:sz="0" w:space="0" w:color="auto"/>
        <w:right w:val="none" w:sz="0" w:space="0" w:color="auto"/>
      </w:divBdr>
    </w:div>
    <w:div w:id="498620007">
      <w:bodyDiv w:val="1"/>
      <w:marLeft w:val="0"/>
      <w:marRight w:val="0"/>
      <w:marTop w:val="0"/>
      <w:marBottom w:val="0"/>
      <w:divBdr>
        <w:top w:val="none" w:sz="0" w:space="0" w:color="auto"/>
        <w:left w:val="none" w:sz="0" w:space="0" w:color="auto"/>
        <w:bottom w:val="none" w:sz="0" w:space="0" w:color="auto"/>
        <w:right w:val="none" w:sz="0" w:space="0" w:color="auto"/>
      </w:divBdr>
    </w:div>
    <w:div w:id="499084951">
      <w:bodyDiv w:val="1"/>
      <w:marLeft w:val="0"/>
      <w:marRight w:val="0"/>
      <w:marTop w:val="0"/>
      <w:marBottom w:val="0"/>
      <w:divBdr>
        <w:top w:val="none" w:sz="0" w:space="0" w:color="auto"/>
        <w:left w:val="none" w:sz="0" w:space="0" w:color="auto"/>
        <w:bottom w:val="none" w:sz="0" w:space="0" w:color="auto"/>
        <w:right w:val="none" w:sz="0" w:space="0" w:color="auto"/>
      </w:divBdr>
    </w:div>
    <w:div w:id="499732772">
      <w:bodyDiv w:val="1"/>
      <w:marLeft w:val="0"/>
      <w:marRight w:val="0"/>
      <w:marTop w:val="0"/>
      <w:marBottom w:val="0"/>
      <w:divBdr>
        <w:top w:val="none" w:sz="0" w:space="0" w:color="auto"/>
        <w:left w:val="none" w:sz="0" w:space="0" w:color="auto"/>
        <w:bottom w:val="none" w:sz="0" w:space="0" w:color="auto"/>
        <w:right w:val="none" w:sz="0" w:space="0" w:color="auto"/>
      </w:divBdr>
    </w:div>
    <w:div w:id="500774561">
      <w:bodyDiv w:val="1"/>
      <w:marLeft w:val="0"/>
      <w:marRight w:val="0"/>
      <w:marTop w:val="0"/>
      <w:marBottom w:val="0"/>
      <w:divBdr>
        <w:top w:val="none" w:sz="0" w:space="0" w:color="auto"/>
        <w:left w:val="none" w:sz="0" w:space="0" w:color="auto"/>
        <w:bottom w:val="none" w:sz="0" w:space="0" w:color="auto"/>
        <w:right w:val="none" w:sz="0" w:space="0" w:color="auto"/>
      </w:divBdr>
    </w:div>
    <w:div w:id="501163929">
      <w:bodyDiv w:val="1"/>
      <w:marLeft w:val="0"/>
      <w:marRight w:val="0"/>
      <w:marTop w:val="0"/>
      <w:marBottom w:val="0"/>
      <w:divBdr>
        <w:top w:val="none" w:sz="0" w:space="0" w:color="auto"/>
        <w:left w:val="none" w:sz="0" w:space="0" w:color="auto"/>
        <w:bottom w:val="none" w:sz="0" w:space="0" w:color="auto"/>
        <w:right w:val="none" w:sz="0" w:space="0" w:color="auto"/>
      </w:divBdr>
    </w:div>
    <w:div w:id="501898377">
      <w:bodyDiv w:val="1"/>
      <w:marLeft w:val="0"/>
      <w:marRight w:val="0"/>
      <w:marTop w:val="0"/>
      <w:marBottom w:val="0"/>
      <w:divBdr>
        <w:top w:val="none" w:sz="0" w:space="0" w:color="auto"/>
        <w:left w:val="none" w:sz="0" w:space="0" w:color="auto"/>
        <w:bottom w:val="none" w:sz="0" w:space="0" w:color="auto"/>
        <w:right w:val="none" w:sz="0" w:space="0" w:color="auto"/>
      </w:divBdr>
    </w:div>
    <w:div w:id="502161561">
      <w:bodyDiv w:val="1"/>
      <w:marLeft w:val="0"/>
      <w:marRight w:val="0"/>
      <w:marTop w:val="0"/>
      <w:marBottom w:val="0"/>
      <w:divBdr>
        <w:top w:val="none" w:sz="0" w:space="0" w:color="auto"/>
        <w:left w:val="none" w:sz="0" w:space="0" w:color="auto"/>
        <w:bottom w:val="none" w:sz="0" w:space="0" w:color="auto"/>
        <w:right w:val="none" w:sz="0" w:space="0" w:color="auto"/>
      </w:divBdr>
    </w:div>
    <w:div w:id="502203720">
      <w:bodyDiv w:val="1"/>
      <w:marLeft w:val="0"/>
      <w:marRight w:val="0"/>
      <w:marTop w:val="0"/>
      <w:marBottom w:val="0"/>
      <w:divBdr>
        <w:top w:val="none" w:sz="0" w:space="0" w:color="auto"/>
        <w:left w:val="none" w:sz="0" w:space="0" w:color="auto"/>
        <w:bottom w:val="none" w:sz="0" w:space="0" w:color="auto"/>
        <w:right w:val="none" w:sz="0" w:space="0" w:color="auto"/>
      </w:divBdr>
    </w:div>
    <w:div w:id="502549236">
      <w:bodyDiv w:val="1"/>
      <w:marLeft w:val="0"/>
      <w:marRight w:val="0"/>
      <w:marTop w:val="0"/>
      <w:marBottom w:val="0"/>
      <w:divBdr>
        <w:top w:val="none" w:sz="0" w:space="0" w:color="auto"/>
        <w:left w:val="none" w:sz="0" w:space="0" w:color="auto"/>
        <w:bottom w:val="none" w:sz="0" w:space="0" w:color="auto"/>
        <w:right w:val="none" w:sz="0" w:space="0" w:color="auto"/>
      </w:divBdr>
    </w:div>
    <w:div w:id="502553880">
      <w:bodyDiv w:val="1"/>
      <w:marLeft w:val="0"/>
      <w:marRight w:val="0"/>
      <w:marTop w:val="0"/>
      <w:marBottom w:val="0"/>
      <w:divBdr>
        <w:top w:val="none" w:sz="0" w:space="0" w:color="auto"/>
        <w:left w:val="none" w:sz="0" w:space="0" w:color="auto"/>
        <w:bottom w:val="none" w:sz="0" w:space="0" w:color="auto"/>
        <w:right w:val="none" w:sz="0" w:space="0" w:color="auto"/>
      </w:divBdr>
      <w:divsChild>
        <w:div w:id="1206138955">
          <w:marLeft w:val="0"/>
          <w:marRight w:val="0"/>
          <w:marTop w:val="0"/>
          <w:marBottom w:val="0"/>
          <w:divBdr>
            <w:top w:val="none" w:sz="0" w:space="0" w:color="auto"/>
            <w:left w:val="none" w:sz="0" w:space="0" w:color="auto"/>
            <w:bottom w:val="none" w:sz="0" w:space="0" w:color="auto"/>
            <w:right w:val="none" w:sz="0" w:space="0" w:color="auto"/>
          </w:divBdr>
          <w:divsChild>
            <w:div w:id="1515611415">
              <w:marLeft w:val="0"/>
              <w:marRight w:val="0"/>
              <w:marTop w:val="0"/>
              <w:marBottom w:val="0"/>
              <w:divBdr>
                <w:top w:val="none" w:sz="0" w:space="0" w:color="auto"/>
                <w:left w:val="none" w:sz="0" w:space="0" w:color="auto"/>
                <w:bottom w:val="none" w:sz="0" w:space="0" w:color="auto"/>
                <w:right w:val="none" w:sz="0" w:space="0" w:color="auto"/>
              </w:divBdr>
            </w:div>
            <w:div w:id="216672711">
              <w:marLeft w:val="0"/>
              <w:marRight w:val="0"/>
              <w:marTop w:val="0"/>
              <w:marBottom w:val="0"/>
              <w:divBdr>
                <w:top w:val="none" w:sz="0" w:space="0" w:color="auto"/>
                <w:left w:val="none" w:sz="0" w:space="0" w:color="auto"/>
                <w:bottom w:val="none" w:sz="0" w:space="0" w:color="auto"/>
                <w:right w:val="none" w:sz="0" w:space="0" w:color="auto"/>
              </w:divBdr>
              <w:divsChild>
                <w:div w:id="1626736524">
                  <w:marLeft w:val="0"/>
                  <w:marRight w:val="0"/>
                  <w:marTop w:val="0"/>
                  <w:marBottom w:val="0"/>
                  <w:divBdr>
                    <w:top w:val="none" w:sz="0" w:space="0" w:color="auto"/>
                    <w:left w:val="none" w:sz="0" w:space="0" w:color="auto"/>
                    <w:bottom w:val="none" w:sz="0" w:space="0" w:color="auto"/>
                    <w:right w:val="none" w:sz="0" w:space="0" w:color="auto"/>
                  </w:divBdr>
                  <w:divsChild>
                    <w:div w:id="128342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80142">
              <w:marLeft w:val="0"/>
              <w:marRight w:val="0"/>
              <w:marTop w:val="0"/>
              <w:marBottom w:val="0"/>
              <w:divBdr>
                <w:top w:val="none" w:sz="0" w:space="0" w:color="auto"/>
                <w:left w:val="none" w:sz="0" w:space="0" w:color="auto"/>
                <w:bottom w:val="none" w:sz="0" w:space="0" w:color="auto"/>
                <w:right w:val="none" w:sz="0" w:space="0" w:color="auto"/>
              </w:divBdr>
            </w:div>
          </w:divsChild>
        </w:div>
        <w:div w:id="1909147043">
          <w:marLeft w:val="0"/>
          <w:marRight w:val="0"/>
          <w:marTop w:val="0"/>
          <w:marBottom w:val="0"/>
          <w:divBdr>
            <w:top w:val="none" w:sz="0" w:space="0" w:color="auto"/>
            <w:left w:val="none" w:sz="0" w:space="0" w:color="auto"/>
            <w:bottom w:val="none" w:sz="0" w:space="0" w:color="auto"/>
            <w:right w:val="none" w:sz="0" w:space="0" w:color="auto"/>
          </w:divBdr>
          <w:divsChild>
            <w:div w:id="813838070">
              <w:marLeft w:val="0"/>
              <w:marRight w:val="0"/>
              <w:marTop w:val="0"/>
              <w:marBottom w:val="0"/>
              <w:divBdr>
                <w:top w:val="none" w:sz="0" w:space="0" w:color="auto"/>
                <w:left w:val="none" w:sz="0" w:space="0" w:color="auto"/>
                <w:bottom w:val="none" w:sz="0" w:space="0" w:color="auto"/>
                <w:right w:val="none" w:sz="0" w:space="0" w:color="auto"/>
              </w:divBdr>
            </w:div>
            <w:div w:id="362944533">
              <w:marLeft w:val="0"/>
              <w:marRight w:val="0"/>
              <w:marTop w:val="0"/>
              <w:marBottom w:val="0"/>
              <w:divBdr>
                <w:top w:val="none" w:sz="0" w:space="0" w:color="auto"/>
                <w:left w:val="none" w:sz="0" w:space="0" w:color="auto"/>
                <w:bottom w:val="none" w:sz="0" w:space="0" w:color="auto"/>
                <w:right w:val="none" w:sz="0" w:space="0" w:color="auto"/>
              </w:divBdr>
              <w:divsChild>
                <w:div w:id="1346907169">
                  <w:marLeft w:val="0"/>
                  <w:marRight w:val="0"/>
                  <w:marTop w:val="0"/>
                  <w:marBottom w:val="0"/>
                  <w:divBdr>
                    <w:top w:val="none" w:sz="0" w:space="0" w:color="auto"/>
                    <w:left w:val="none" w:sz="0" w:space="0" w:color="auto"/>
                    <w:bottom w:val="none" w:sz="0" w:space="0" w:color="auto"/>
                    <w:right w:val="none" w:sz="0" w:space="0" w:color="auto"/>
                  </w:divBdr>
                  <w:divsChild>
                    <w:div w:id="74896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14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86426">
      <w:bodyDiv w:val="1"/>
      <w:marLeft w:val="0"/>
      <w:marRight w:val="0"/>
      <w:marTop w:val="0"/>
      <w:marBottom w:val="0"/>
      <w:divBdr>
        <w:top w:val="none" w:sz="0" w:space="0" w:color="auto"/>
        <w:left w:val="none" w:sz="0" w:space="0" w:color="auto"/>
        <w:bottom w:val="none" w:sz="0" w:space="0" w:color="auto"/>
        <w:right w:val="none" w:sz="0" w:space="0" w:color="auto"/>
      </w:divBdr>
    </w:div>
    <w:div w:id="503129337">
      <w:bodyDiv w:val="1"/>
      <w:marLeft w:val="0"/>
      <w:marRight w:val="0"/>
      <w:marTop w:val="0"/>
      <w:marBottom w:val="0"/>
      <w:divBdr>
        <w:top w:val="none" w:sz="0" w:space="0" w:color="auto"/>
        <w:left w:val="none" w:sz="0" w:space="0" w:color="auto"/>
        <w:bottom w:val="none" w:sz="0" w:space="0" w:color="auto"/>
        <w:right w:val="none" w:sz="0" w:space="0" w:color="auto"/>
      </w:divBdr>
    </w:div>
    <w:div w:id="503201265">
      <w:bodyDiv w:val="1"/>
      <w:marLeft w:val="0"/>
      <w:marRight w:val="0"/>
      <w:marTop w:val="0"/>
      <w:marBottom w:val="0"/>
      <w:divBdr>
        <w:top w:val="none" w:sz="0" w:space="0" w:color="auto"/>
        <w:left w:val="none" w:sz="0" w:space="0" w:color="auto"/>
        <w:bottom w:val="none" w:sz="0" w:space="0" w:color="auto"/>
        <w:right w:val="none" w:sz="0" w:space="0" w:color="auto"/>
      </w:divBdr>
      <w:divsChild>
        <w:div w:id="273757638">
          <w:marLeft w:val="480"/>
          <w:marRight w:val="0"/>
          <w:marTop w:val="0"/>
          <w:marBottom w:val="0"/>
          <w:divBdr>
            <w:top w:val="none" w:sz="0" w:space="0" w:color="auto"/>
            <w:left w:val="none" w:sz="0" w:space="0" w:color="auto"/>
            <w:bottom w:val="none" w:sz="0" w:space="0" w:color="auto"/>
            <w:right w:val="none" w:sz="0" w:space="0" w:color="auto"/>
          </w:divBdr>
        </w:div>
        <w:div w:id="547511">
          <w:marLeft w:val="480"/>
          <w:marRight w:val="0"/>
          <w:marTop w:val="0"/>
          <w:marBottom w:val="0"/>
          <w:divBdr>
            <w:top w:val="none" w:sz="0" w:space="0" w:color="auto"/>
            <w:left w:val="none" w:sz="0" w:space="0" w:color="auto"/>
            <w:bottom w:val="none" w:sz="0" w:space="0" w:color="auto"/>
            <w:right w:val="none" w:sz="0" w:space="0" w:color="auto"/>
          </w:divBdr>
        </w:div>
        <w:div w:id="1247886129">
          <w:marLeft w:val="480"/>
          <w:marRight w:val="0"/>
          <w:marTop w:val="0"/>
          <w:marBottom w:val="0"/>
          <w:divBdr>
            <w:top w:val="none" w:sz="0" w:space="0" w:color="auto"/>
            <w:left w:val="none" w:sz="0" w:space="0" w:color="auto"/>
            <w:bottom w:val="none" w:sz="0" w:space="0" w:color="auto"/>
            <w:right w:val="none" w:sz="0" w:space="0" w:color="auto"/>
          </w:divBdr>
        </w:div>
        <w:div w:id="1524634629">
          <w:marLeft w:val="480"/>
          <w:marRight w:val="0"/>
          <w:marTop w:val="0"/>
          <w:marBottom w:val="0"/>
          <w:divBdr>
            <w:top w:val="none" w:sz="0" w:space="0" w:color="auto"/>
            <w:left w:val="none" w:sz="0" w:space="0" w:color="auto"/>
            <w:bottom w:val="none" w:sz="0" w:space="0" w:color="auto"/>
            <w:right w:val="none" w:sz="0" w:space="0" w:color="auto"/>
          </w:divBdr>
        </w:div>
        <w:div w:id="247085367">
          <w:marLeft w:val="480"/>
          <w:marRight w:val="0"/>
          <w:marTop w:val="0"/>
          <w:marBottom w:val="0"/>
          <w:divBdr>
            <w:top w:val="none" w:sz="0" w:space="0" w:color="auto"/>
            <w:left w:val="none" w:sz="0" w:space="0" w:color="auto"/>
            <w:bottom w:val="none" w:sz="0" w:space="0" w:color="auto"/>
            <w:right w:val="none" w:sz="0" w:space="0" w:color="auto"/>
          </w:divBdr>
        </w:div>
        <w:div w:id="299195056">
          <w:marLeft w:val="480"/>
          <w:marRight w:val="0"/>
          <w:marTop w:val="0"/>
          <w:marBottom w:val="0"/>
          <w:divBdr>
            <w:top w:val="none" w:sz="0" w:space="0" w:color="auto"/>
            <w:left w:val="none" w:sz="0" w:space="0" w:color="auto"/>
            <w:bottom w:val="none" w:sz="0" w:space="0" w:color="auto"/>
            <w:right w:val="none" w:sz="0" w:space="0" w:color="auto"/>
          </w:divBdr>
        </w:div>
        <w:div w:id="1207256126">
          <w:marLeft w:val="480"/>
          <w:marRight w:val="0"/>
          <w:marTop w:val="0"/>
          <w:marBottom w:val="0"/>
          <w:divBdr>
            <w:top w:val="none" w:sz="0" w:space="0" w:color="auto"/>
            <w:left w:val="none" w:sz="0" w:space="0" w:color="auto"/>
            <w:bottom w:val="none" w:sz="0" w:space="0" w:color="auto"/>
            <w:right w:val="none" w:sz="0" w:space="0" w:color="auto"/>
          </w:divBdr>
        </w:div>
        <w:div w:id="157579861">
          <w:marLeft w:val="480"/>
          <w:marRight w:val="0"/>
          <w:marTop w:val="0"/>
          <w:marBottom w:val="0"/>
          <w:divBdr>
            <w:top w:val="none" w:sz="0" w:space="0" w:color="auto"/>
            <w:left w:val="none" w:sz="0" w:space="0" w:color="auto"/>
            <w:bottom w:val="none" w:sz="0" w:space="0" w:color="auto"/>
            <w:right w:val="none" w:sz="0" w:space="0" w:color="auto"/>
          </w:divBdr>
        </w:div>
        <w:div w:id="1227179131">
          <w:marLeft w:val="480"/>
          <w:marRight w:val="0"/>
          <w:marTop w:val="0"/>
          <w:marBottom w:val="0"/>
          <w:divBdr>
            <w:top w:val="none" w:sz="0" w:space="0" w:color="auto"/>
            <w:left w:val="none" w:sz="0" w:space="0" w:color="auto"/>
            <w:bottom w:val="none" w:sz="0" w:space="0" w:color="auto"/>
            <w:right w:val="none" w:sz="0" w:space="0" w:color="auto"/>
          </w:divBdr>
        </w:div>
        <w:div w:id="752748787">
          <w:marLeft w:val="480"/>
          <w:marRight w:val="0"/>
          <w:marTop w:val="0"/>
          <w:marBottom w:val="0"/>
          <w:divBdr>
            <w:top w:val="none" w:sz="0" w:space="0" w:color="auto"/>
            <w:left w:val="none" w:sz="0" w:space="0" w:color="auto"/>
            <w:bottom w:val="none" w:sz="0" w:space="0" w:color="auto"/>
            <w:right w:val="none" w:sz="0" w:space="0" w:color="auto"/>
          </w:divBdr>
        </w:div>
        <w:div w:id="1866211208">
          <w:marLeft w:val="480"/>
          <w:marRight w:val="0"/>
          <w:marTop w:val="0"/>
          <w:marBottom w:val="0"/>
          <w:divBdr>
            <w:top w:val="none" w:sz="0" w:space="0" w:color="auto"/>
            <w:left w:val="none" w:sz="0" w:space="0" w:color="auto"/>
            <w:bottom w:val="none" w:sz="0" w:space="0" w:color="auto"/>
            <w:right w:val="none" w:sz="0" w:space="0" w:color="auto"/>
          </w:divBdr>
        </w:div>
        <w:div w:id="663626374">
          <w:marLeft w:val="480"/>
          <w:marRight w:val="0"/>
          <w:marTop w:val="0"/>
          <w:marBottom w:val="0"/>
          <w:divBdr>
            <w:top w:val="none" w:sz="0" w:space="0" w:color="auto"/>
            <w:left w:val="none" w:sz="0" w:space="0" w:color="auto"/>
            <w:bottom w:val="none" w:sz="0" w:space="0" w:color="auto"/>
            <w:right w:val="none" w:sz="0" w:space="0" w:color="auto"/>
          </w:divBdr>
        </w:div>
        <w:div w:id="188028374">
          <w:marLeft w:val="480"/>
          <w:marRight w:val="0"/>
          <w:marTop w:val="0"/>
          <w:marBottom w:val="0"/>
          <w:divBdr>
            <w:top w:val="none" w:sz="0" w:space="0" w:color="auto"/>
            <w:left w:val="none" w:sz="0" w:space="0" w:color="auto"/>
            <w:bottom w:val="none" w:sz="0" w:space="0" w:color="auto"/>
            <w:right w:val="none" w:sz="0" w:space="0" w:color="auto"/>
          </w:divBdr>
        </w:div>
        <w:div w:id="959453623">
          <w:marLeft w:val="480"/>
          <w:marRight w:val="0"/>
          <w:marTop w:val="0"/>
          <w:marBottom w:val="0"/>
          <w:divBdr>
            <w:top w:val="none" w:sz="0" w:space="0" w:color="auto"/>
            <w:left w:val="none" w:sz="0" w:space="0" w:color="auto"/>
            <w:bottom w:val="none" w:sz="0" w:space="0" w:color="auto"/>
            <w:right w:val="none" w:sz="0" w:space="0" w:color="auto"/>
          </w:divBdr>
        </w:div>
        <w:div w:id="252248837">
          <w:marLeft w:val="480"/>
          <w:marRight w:val="0"/>
          <w:marTop w:val="0"/>
          <w:marBottom w:val="0"/>
          <w:divBdr>
            <w:top w:val="none" w:sz="0" w:space="0" w:color="auto"/>
            <w:left w:val="none" w:sz="0" w:space="0" w:color="auto"/>
            <w:bottom w:val="none" w:sz="0" w:space="0" w:color="auto"/>
            <w:right w:val="none" w:sz="0" w:space="0" w:color="auto"/>
          </w:divBdr>
        </w:div>
        <w:div w:id="1865558180">
          <w:marLeft w:val="480"/>
          <w:marRight w:val="0"/>
          <w:marTop w:val="0"/>
          <w:marBottom w:val="0"/>
          <w:divBdr>
            <w:top w:val="none" w:sz="0" w:space="0" w:color="auto"/>
            <w:left w:val="none" w:sz="0" w:space="0" w:color="auto"/>
            <w:bottom w:val="none" w:sz="0" w:space="0" w:color="auto"/>
            <w:right w:val="none" w:sz="0" w:space="0" w:color="auto"/>
          </w:divBdr>
        </w:div>
        <w:div w:id="578713085">
          <w:marLeft w:val="480"/>
          <w:marRight w:val="0"/>
          <w:marTop w:val="0"/>
          <w:marBottom w:val="0"/>
          <w:divBdr>
            <w:top w:val="none" w:sz="0" w:space="0" w:color="auto"/>
            <w:left w:val="none" w:sz="0" w:space="0" w:color="auto"/>
            <w:bottom w:val="none" w:sz="0" w:space="0" w:color="auto"/>
            <w:right w:val="none" w:sz="0" w:space="0" w:color="auto"/>
          </w:divBdr>
        </w:div>
        <w:div w:id="78526348">
          <w:marLeft w:val="480"/>
          <w:marRight w:val="0"/>
          <w:marTop w:val="0"/>
          <w:marBottom w:val="0"/>
          <w:divBdr>
            <w:top w:val="none" w:sz="0" w:space="0" w:color="auto"/>
            <w:left w:val="none" w:sz="0" w:space="0" w:color="auto"/>
            <w:bottom w:val="none" w:sz="0" w:space="0" w:color="auto"/>
            <w:right w:val="none" w:sz="0" w:space="0" w:color="auto"/>
          </w:divBdr>
        </w:div>
        <w:div w:id="143397543">
          <w:marLeft w:val="480"/>
          <w:marRight w:val="0"/>
          <w:marTop w:val="0"/>
          <w:marBottom w:val="0"/>
          <w:divBdr>
            <w:top w:val="none" w:sz="0" w:space="0" w:color="auto"/>
            <w:left w:val="none" w:sz="0" w:space="0" w:color="auto"/>
            <w:bottom w:val="none" w:sz="0" w:space="0" w:color="auto"/>
            <w:right w:val="none" w:sz="0" w:space="0" w:color="auto"/>
          </w:divBdr>
        </w:div>
        <w:div w:id="193345876">
          <w:marLeft w:val="480"/>
          <w:marRight w:val="0"/>
          <w:marTop w:val="0"/>
          <w:marBottom w:val="0"/>
          <w:divBdr>
            <w:top w:val="none" w:sz="0" w:space="0" w:color="auto"/>
            <w:left w:val="none" w:sz="0" w:space="0" w:color="auto"/>
            <w:bottom w:val="none" w:sz="0" w:space="0" w:color="auto"/>
            <w:right w:val="none" w:sz="0" w:space="0" w:color="auto"/>
          </w:divBdr>
        </w:div>
        <w:div w:id="1504785012">
          <w:marLeft w:val="480"/>
          <w:marRight w:val="0"/>
          <w:marTop w:val="0"/>
          <w:marBottom w:val="0"/>
          <w:divBdr>
            <w:top w:val="none" w:sz="0" w:space="0" w:color="auto"/>
            <w:left w:val="none" w:sz="0" w:space="0" w:color="auto"/>
            <w:bottom w:val="none" w:sz="0" w:space="0" w:color="auto"/>
            <w:right w:val="none" w:sz="0" w:space="0" w:color="auto"/>
          </w:divBdr>
        </w:div>
        <w:div w:id="280721669">
          <w:marLeft w:val="480"/>
          <w:marRight w:val="0"/>
          <w:marTop w:val="0"/>
          <w:marBottom w:val="0"/>
          <w:divBdr>
            <w:top w:val="none" w:sz="0" w:space="0" w:color="auto"/>
            <w:left w:val="none" w:sz="0" w:space="0" w:color="auto"/>
            <w:bottom w:val="none" w:sz="0" w:space="0" w:color="auto"/>
            <w:right w:val="none" w:sz="0" w:space="0" w:color="auto"/>
          </w:divBdr>
        </w:div>
        <w:div w:id="1403874070">
          <w:marLeft w:val="480"/>
          <w:marRight w:val="0"/>
          <w:marTop w:val="0"/>
          <w:marBottom w:val="0"/>
          <w:divBdr>
            <w:top w:val="none" w:sz="0" w:space="0" w:color="auto"/>
            <w:left w:val="none" w:sz="0" w:space="0" w:color="auto"/>
            <w:bottom w:val="none" w:sz="0" w:space="0" w:color="auto"/>
            <w:right w:val="none" w:sz="0" w:space="0" w:color="auto"/>
          </w:divBdr>
        </w:div>
        <w:div w:id="1294214537">
          <w:marLeft w:val="480"/>
          <w:marRight w:val="0"/>
          <w:marTop w:val="0"/>
          <w:marBottom w:val="0"/>
          <w:divBdr>
            <w:top w:val="none" w:sz="0" w:space="0" w:color="auto"/>
            <w:left w:val="none" w:sz="0" w:space="0" w:color="auto"/>
            <w:bottom w:val="none" w:sz="0" w:space="0" w:color="auto"/>
            <w:right w:val="none" w:sz="0" w:space="0" w:color="auto"/>
          </w:divBdr>
        </w:div>
        <w:div w:id="401414490">
          <w:marLeft w:val="480"/>
          <w:marRight w:val="0"/>
          <w:marTop w:val="0"/>
          <w:marBottom w:val="0"/>
          <w:divBdr>
            <w:top w:val="none" w:sz="0" w:space="0" w:color="auto"/>
            <w:left w:val="none" w:sz="0" w:space="0" w:color="auto"/>
            <w:bottom w:val="none" w:sz="0" w:space="0" w:color="auto"/>
            <w:right w:val="none" w:sz="0" w:space="0" w:color="auto"/>
          </w:divBdr>
        </w:div>
        <w:div w:id="308559869">
          <w:marLeft w:val="480"/>
          <w:marRight w:val="0"/>
          <w:marTop w:val="0"/>
          <w:marBottom w:val="0"/>
          <w:divBdr>
            <w:top w:val="none" w:sz="0" w:space="0" w:color="auto"/>
            <w:left w:val="none" w:sz="0" w:space="0" w:color="auto"/>
            <w:bottom w:val="none" w:sz="0" w:space="0" w:color="auto"/>
            <w:right w:val="none" w:sz="0" w:space="0" w:color="auto"/>
          </w:divBdr>
        </w:div>
        <w:div w:id="2002267444">
          <w:marLeft w:val="480"/>
          <w:marRight w:val="0"/>
          <w:marTop w:val="0"/>
          <w:marBottom w:val="0"/>
          <w:divBdr>
            <w:top w:val="none" w:sz="0" w:space="0" w:color="auto"/>
            <w:left w:val="none" w:sz="0" w:space="0" w:color="auto"/>
            <w:bottom w:val="none" w:sz="0" w:space="0" w:color="auto"/>
            <w:right w:val="none" w:sz="0" w:space="0" w:color="auto"/>
          </w:divBdr>
        </w:div>
        <w:div w:id="737673526">
          <w:marLeft w:val="480"/>
          <w:marRight w:val="0"/>
          <w:marTop w:val="0"/>
          <w:marBottom w:val="0"/>
          <w:divBdr>
            <w:top w:val="none" w:sz="0" w:space="0" w:color="auto"/>
            <w:left w:val="none" w:sz="0" w:space="0" w:color="auto"/>
            <w:bottom w:val="none" w:sz="0" w:space="0" w:color="auto"/>
            <w:right w:val="none" w:sz="0" w:space="0" w:color="auto"/>
          </w:divBdr>
        </w:div>
        <w:div w:id="79066562">
          <w:marLeft w:val="480"/>
          <w:marRight w:val="0"/>
          <w:marTop w:val="0"/>
          <w:marBottom w:val="0"/>
          <w:divBdr>
            <w:top w:val="none" w:sz="0" w:space="0" w:color="auto"/>
            <w:left w:val="none" w:sz="0" w:space="0" w:color="auto"/>
            <w:bottom w:val="none" w:sz="0" w:space="0" w:color="auto"/>
            <w:right w:val="none" w:sz="0" w:space="0" w:color="auto"/>
          </w:divBdr>
        </w:div>
        <w:div w:id="1143161048">
          <w:marLeft w:val="480"/>
          <w:marRight w:val="0"/>
          <w:marTop w:val="0"/>
          <w:marBottom w:val="0"/>
          <w:divBdr>
            <w:top w:val="none" w:sz="0" w:space="0" w:color="auto"/>
            <w:left w:val="none" w:sz="0" w:space="0" w:color="auto"/>
            <w:bottom w:val="none" w:sz="0" w:space="0" w:color="auto"/>
            <w:right w:val="none" w:sz="0" w:space="0" w:color="auto"/>
          </w:divBdr>
        </w:div>
        <w:div w:id="959801377">
          <w:marLeft w:val="480"/>
          <w:marRight w:val="0"/>
          <w:marTop w:val="0"/>
          <w:marBottom w:val="0"/>
          <w:divBdr>
            <w:top w:val="none" w:sz="0" w:space="0" w:color="auto"/>
            <w:left w:val="none" w:sz="0" w:space="0" w:color="auto"/>
            <w:bottom w:val="none" w:sz="0" w:space="0" w:color="auto"/>
            <w:right w:val="none" w:sz="0" w:space="0" w:color="auto"/>
          </w:divBdr>
        </w:div>
        <w:div w:id="1472210170">
          <w:marLeft w:val="480"/>
          <w:marRight w:val="0"/>
          <w:marTop w:val="0"/>
          <w:marBottom w:val="0"/>
          <w:divBdr>
            <w:top w:val="none" w:sz="0" w:space="0" w:color="auto"/>
            <w:left w:val="none" w:sz="0" w:space="0" w:color="auto"/>
            <w:bottom w:val="none" w:sz="0" w:space="0" w:color="auto"/>
            <w:right w:val="none" w:sz="0" w:space="0" w:color="auto"/>
          </w:divBdr>
        </w:div>
      </w:divsChild>
    </w:div>
    <w:div w:id="503322978">
      <w:bodyDiv w:val="1"/>
      <w:marLeft w:val="0"/>
      <w:marRight w:val="0"/>
      <w:marTop w:val="0"/>
      <w:marBottom w:val="0"/>
      <w:divBdr>
        <w:top w:val="none" w:sz="0" w:space="0" w:color="auto"/>
        <w:left w:val="none" w:sz="0" w:space="0" w:color="auto"/>
        <w:bottom w:val="none" w:sz="0" w:space="0" w:color="auto"/>
        <w:right w:val="none" w:sz="0" w:space="0" w:color="auto"/>
      </w:divBdr>
    </w:div>
    <w:div w:id="503513222">
      <w:bodyDiv w:val="1"/>
      <w:marLeft w:val="0"/>
      <w:marRight w:val="0"/>
      <w:marTop w:val="0"/>
      <w:marBottom w:val="0"/>
      <w:divBdr>
        <w:top w:val="none" w:sz="0" w:space="0" w:color="auto"/>
        <w:left w:val="none" w:sz="0" w:space="0" w:color="auto"/>
        <w:bottom w:val="none" w:sz="0" w:space="0" w:color="auto"/>
        <w:right w:val="none" w:sz="0" w:space="0" w:color="auto"/>
      </w:divBdr>
    </w:div>
    <w:div w:id="505246854">
      <w:bodyDiv w:val="1"/>
      <w:marLeft w:val="0"/>
      <w:marRight w:val="0"/>
      <w:marTop w:val="0"/>
      <w:marBottom w:val="0"/>
      <w:divBdr>
        <w:top w:val="none" w:sz="0" w:space="0" w:color="auto"/>
        <w:left w:val="none" w:sz="0" w:space="0" w:color="auto"/>
        <w:bottom w:val="none" w:sz="0" w:space="0" w:color="auto"/>
        <w:right w:val="none" w:sz="0" w:space="0" w:color="auto"/>
      </w:divBdr>
    </w:div>
    <w:div w:id="505899864">
      <w:bodyDiv w:val="1"/>
      <w:marLeft w:val="0"/>
      <w:marRight w:val="0"/>
      <w:marTop w:val="0"/>
      <w:marBottom w:val="0"/>
      <w:divBdr>
        <w:top w:val="none" w:sz="0" w:space="0" w:color="auto"/>
        <w:left w:val="none" w:sz="0" w:space="0" w:color="auto"/>
        <w:bottom w:val="none" w:sz="0" w:space="0" w:color="auto"/>
        <w:right w:val="none" w:sz="0" w:space="0" w:color="auto"/>
      </w:divBdr>
    </w:div>
    <w:div w:id="506751601">
      <w:bodyDiv w:val="1"/>
      <w:marLeft w:val="0"/>
      <w:marRight w:val="0"/>
      <w:marTop w:val="0"/>
      <w:marBottom w:val="0"/>
      <w:divBdr>
        <w:top w:val="none" w:sz="0" w:space="0" w:color="auto"/>
        <w:left w:val="none" w:sz="0" w:space="0" w:color="auto"/>
        <w:bottom w:val="none" w:sz="0" w:space="0" w:color="auto"/>
        <w:right w:val="none" w:sz="0" w:space="0" w:color="auto"/>
      </w:divBdr>
    </w:div>
    <w:div w:id="506989969">
      <w:bodyDiv w:val="1"/>
      <w:marLeft w:val="0"/>
      <w:marRight w:val="0"/>
      <w:marTop w:val="0"/>
      <w:marBottom w:val="0"/>
      <w:divBdr>
        <w:top w:val="none" w:sz="0" w:space="0" w:color="auto"/>
        <w:left w:val="none" w:sz="0" w:space="0" w:color="auto"/>
        <w:bottom w:val="none" w:sz="0" w:space="0" w:color="auto"/>
        <w:right w:val="none" w:sz="0" w:space="0" w:color="auto"/>
      </w:divBdr>
    </w:div>
    <w:div w:id="506990886">
      <w:bodyDiv w:val="1"/>
      <w:marLeft w:val="0"/>
      <w:marRight w:val="0"/>
      <w:marTop w:val="0"/>
      <w:marBottom w:val="0"/>
      <w:divBdr>
        <w:top w:val="none" w:sz="0" w:space="0" w:color="auto"/>
        <w:left w:val="none" w:sz="0" w:space="0" w:color="auto"/>
        <w:bottom w:val="none" w:sz="0" w:space="0" w:color="auto"/>
        <w:right w:val="none" w:sz="0" w:space="0" w:color="auto"/>
      </w:divBdr>
    </w:div>
    <w:div w:id="507017546">
      <w:bodyDiv w:val="1"/>
      <w:marLeft w:val="0"/>
      <w:marRight w:val="0"/>
      <w:marTop w:val="0"/>
      <w:marBottom w:val="0"/>
      <w:divBdr>
        <w:top w:val="none" w:sz="0" w:space="0" w:color="auto"/>
        <w:left w:val="none" w:sz="0" w:space="0" w:color="auto"/>
        <w:bottom w:val="none" w:sz="0" w:space="0" w:color="auto"/>
        <w:right w:val="none" w:sz="0" w:space="0" w:color="auto"/>
      </w:divBdr>
    </w:div>
    <w:div w:id="507791100">
      <w:bodyDiv w:val="1"/>
      <w:marLeft w:val="0"/>
      <w:marRight w:val="0"/>
      <w:marTop w:val="0"/>
      <w:marBottom w:val="0"/>
      <w:divBdr>
        <w:top w:val="none" w:sz="0" w:space="0" w:color="auto"/>
        <w:left w:val="none" w:sz="0" w:space="0" w:color="auto"/>
        <w:bottom w:val="none" w:sz="0" w:space="0" w:color="auto"/>
        <w:right w:val="none" w:sz="0" w:space="0" w:color="auto"/>
      </w:divBdr>
    </w:div>
    <w:div w:id="508179850">
      <w:bodyDiv w:val="1"/>
      <w:marLeft w:val="0"/>
      <w:marRight w:val="0"/>
      <w:marTop w:val="0"/>
      <w:marBottom w:val="0"/>
      <w:divBdr>
        <w:top w:val="none" w:sz="0" w:space="0" w:color="auto"/>
        <w:left w:val="none" w:sz="0" w:space="0" w:color="auto"/>
        <w:bottom w:val="none" w:sz="0" w:space="0" w:color="auto"/>
        <w:right w:val="none" w:sz="0" w:space="0" w:color="auto"/>
      </w:divBdr>
    </w:div>
    <w:div w:id="508327450">
      <w:bodyDiv w:val="1"/>
      <w:marLeft w:val="0"/>
      <w:marRight w:val="0"/>
      <w:marTop w:val="0"/>
      <w:marBottom w:val="0"/>
      <w:divBdr>
        <w:top w:val="none" w:sz="0" w:space="0" w:color="auto"/>
        <w:left w:val="none" w:sz="0" w:space="0" w:color="auto"/>
        <w:bottom w:val="none" w:sz="0" w:space="0" w:color="auto"/>
        <w:right w:val="none" w:sz="0" w:space="0" w:color="auto"/>
      </w:divBdr>
    </w:div>
    <w:div w:id="508716441">
      <w:bodyDiv w:val="1"/>
      <w:marLeft w:val="0"/>
      <w:marRight w:val="0"/>
      <w:marTop w:val="0"/>
      <w:marBottom w:val="0"/>
      <w:divBdr>
        <w:top w:val="none" w:sz="0" w:space="0" w:color="auto"/>
        <w:left w:val="none" w:sz="0" w:space="0" w:color="auto"/>
        <w:bottom w:val="none" w:sz="0" w:space="0" w:color="auto"/>
        <w:right w:val="none" w:sz="0" w:space="0" w:color="auto"/>
      </w:divBdr>
    </w:div>
    <w:div w:id="508830554">
      <w:bodyDiv w:val="1"/>
      <w:marLeft w:val="0"/>
      <w:marRight w:val="0"/>
      <w:marTop w:val="0"/>
      <w:marBottom w:val="0"/>
      <w:divBdr>
        <w:top w:val="none" w:sz="0" w:space="0" w:color="auto"/>
        <w:left w:val="none" w:sz="0" w:space="0" w:color="auto"/>
        <w:bottom w:val="none" w:sz="0" w:space="0" w:color="auto"/>
        <w:right w:val="none" w:sz="0" w:space="0" w:color="auto"/>
      </w:divBdr>
    </w:div>
    <w:div w:id="509487698">
      <w:bodyDiv w:val="1"/>
      <w:marLeft w:val="0"/>
      <w:marRight w:val="0"/>
      <w:marTop w:val="0"/>
      <w:marBottom w:val="0"/>
      <w:divBdr>
        <w:top w:val="none" w:sz="0" w:space="0" w:color="auto"/>
        <w:left w:val="none" w:sz="0" w:space="0" w:color="auto"/>
        <w:bottom w:val="none" w:sz="0" w:space="0" w:color="auto"/>
        <w:right w:val="none" w:sz="0" w:space="0" w:color="auto"/>
      </w:divBdr>
    </w:div>
    <w:div w:id="509829343">
      <w:bodyDiv w:val="1"/>
      <w:marLeft w:val="0"/>
      <w:marRight w:val="0"/>
      <w:marTop w:val="0"/>
      <w:marBottom w:val="0"/>
      <w:divBdr>
        <w:top w:val="none" w:sz="0" w:space="0" w:color="auto"/>
        <w:left w:val="none" w:sz="0" w:space="0" w:color="auto"/>
        <w:bottom w:val="none" w:sz="0" w:space="0" w:color="auto"/>
        <w:right w:val="none" w:sz="0" w:space="0" w:color="auto"/>
      </w:divBdr>
    </w:div>
    <w:div w:id="510024258">
      <w:bodyDiv w:val="1"/>
      <w:marLeft w:val="0"/>
      <w:marRight w:val="0"/>
      <w:marTop w:val="0"/>
      <w:marBottom w:val="0"/>
      <w:divBdr>
        <w:top w:val="none" w:sz="0" w:space="0" w:color="auto"/>
        <w:left w:val="none" w:sz="0" w:space="0" w:color="auto"/>
        <w:bottom w:val="none" w:sz="0" w:space="0" w:color="auto"/>
        <w:right w:val="none" w:sz="0" w:space="0" w:color="auto"/>
      </w:divBdr>
    </w:div>
    <w:div w:id="510341638">
      <w:bodyDiv w:val="1"/>
      <w:marLeft w:val="0"/>
      <w:marRight w:val="0"/>
      <w:marTop w:val="0"/>
      <w:marBottom w:val="0"/>
      <w:divBdr>
        <w:top w:val="none" w:sz="0" w:space="0" w:color="auto"/>
        <w:left w:val="none" w:sz="0" w:space="0" w:color="auto"/>
        <w:bottom w:val="none" w:sz="0" w:space="0" w:color="auto"/>
        <w:right w:val="none" w:sz="0" w:space="0" w:color="auto"/>
      </w:divBdr>
    </w:div>
    <w:div w:id="510880317">
      <w:bodyDiv w:val="1"/>
      <w:marLeft w:val="0"/>
      <w:marRight w:val="0"/>
      <w:marTop w:val="0"/>
      <w:marBottom w:val="0"/>
      <w:divBdr>
        <w:top w:val="none" w:sz="0" w:space="0" w:color="auto"/>
        <w:left w:val="none" w:sz="0" w:space="0" w:color="auto"/>
        <w:bottom w:val="none" w:sz="0" w:space="0" w:color="auto"/>
        <w:right w:val="none" w:sz="0" w:space="0" w:color="auto"/>
      </w:divBdr>
    </w:div>
    <w:div w:id="510922422">
      <w:bodyDiv w:val="1"/>
      <w:marLeft w:val="0"/>
      <w:marRight w:val="0"/>
      <w:marTop w:val="0"/>
      <w:marBottom w:val="0"/>
      <w:divBdr>
        <w:top w:val="none" w:sz="0" w:space="0" w:color="auto"/>
        <w:left w:val="none" w:sz="0" w:space="0" w:color="auto"/>
        <w:bottom w:val="none" w:sz="0" w:space="0" w:color="auto"/>
        <w:right w:val="none" w:sz="0" w:space="0" w:color="auto"/>
      </w:divBdr>
    </w:div>
    <w:div w:id="511073216">
      <w:bodyDiv w:val="1"/>
      <w:marLeft w:val="0"/>
      <w:marRight w:val="0"/>
      <w:marTop w:val="0"/>
      <w:marBottom w:val="0"/>
      <w:divBdr>
        <w:top w:val="none" w:sz="0" w:space="0" w:color="auto"/>
        <w:left w:val="none" w:sz="0" w:space="0" w:color="auto"/>
        <w:bottom w:val="none" w:sz="0" w:space="0" w:color="auto"/>
        <w:right w:val="none" w:sz="0" w:space="0" w:color="auto"/>
      </w:divBdr>
    </w:div>
    <w:div w:id="511184192">
      <w:bodyDiv w:val="1"/>
      <w:marLeft w:val="0"/>
      <w:marRight w:val="0"/>
      <w:marTop w:val="0"/>
      <w:marBottom w:val="0"/>
      <w:divBdr>
        <w:top w:val="none" w:sz="0" w:space="0" w:color="auto"/>
        <w:left w:val="none" w:sz="0" w:space="0" w:color="auto"/>
        <w:bottom w:val="none" w:sz="0" w:space="0" w:color="auto"/>
        <w:right w:val="none" w:sz="0" w:space="0" w:color="auto"/>
      </w:divBdr>
    </w:div>
    <w:div w:id="511604255">
      <w:bodyDiv w:val="1"/>
      <w:marLeft w:val="0"/>
      <w:marRight w:val="0"/>
      <w:marTop w:val="0"/>
      <w:marBottom w:val="0"/>
      <w:divBdr>
        <w:top w:val="none" w:sz="0" w:space="0" w:color="auto"/>
        <w:left w:val="none" w:sz="0" w:space="0" w:color="auto"/>
        <w:bottom w:val="none" w:sz="0" w:space="0" w:color="auto"/>
        <w:right w:val="none" w:sz="0" w:space="0" w:color="auto"/>
      </w:divBdr>
    </w:div>
    <w:div w:id="511649089">
      <w:bodyDiv w:val="1"/>
      <w:marLeft w:val="0"/>
      <w:marRight w:val="0"/>
      <w:marTop w:val="0"/>
      <w:marBottom w:val="0"/>
      <w:divBdr>
        <w:top w:val="none" w:sz="0" w:space="0" w:color="auto"/>
        <w:left w:val="none" w:sz="0" w:space="0" w:color="auto"/>
        <w:bottom w:val="none" w:sz="0" w:space="0" w:color="auto"/>
        <w:right w:val="none" w:sz="0" w:space="0" w:color="auto"/>
      </w:divBdr>
    </w:div>
    <w:div w:id="511796038">
      <w:bodyDiv w:val="1"/>
      <w:marLeft w:val="0"/>
      <w:marRight w:val="0"/>
      <w:marTop w:val="0"/>
      <w:marBottom w:val="0"/>
      <w:divBdr>
        <w:top w:val="none" w:sz="0" w:space="0" w:color="auto"/>
        <w:left w:val="none" w:sz="0" w:space="0" w:color="auto"/>
        <w:bottom w:val="none" w:sz="0" w:space="0" w:color="auto"/>
        <w:right w:val="none" w:sz="0" w:space="0" w:color="auto"/>
      </w:divBdr>
    </w:div>
    <w:div w:id="512258224">
      <w:bodyDiv w:val="1"/>
      <w:marLeft w:val="0"/>
      <w:marRight w:val="0"/>
      <w:marTop w:val="0"/>
      <w:marBottom w:val="0"/>
      <w:divBdr>
        <w:top w:val="none" w:sz="0" w:space="0" w:color="auto"/>
        <w:left w:val="none" w:sz="0" w:space="0" w:color="auto"/>
        <w:bottom w:val="none" w:sz="0" w:space="0" w:color="auto"/>
        <w:right w:val="none" w:sz="0" w:space="0" w:color="auto"/>
      </w:divBdr>
    </w:div>
    <w:div w:id="512299889">
      <w:bodyDiv w:val="1"/>
      <w:marLeft w:val="0"/>
      <w:marRight w:val="0"/>
      <w:marTop w:val="0"/>
      <w:marBottom w:val="0"/>
      <w:divBdr>
        <w:top w:val="none" w:sz="0" w:space="0" w:color="auto"/>
        <w:left w:val="none" w:sz="0" w:space="0" w:color="auto"/>
        <w:bottom w:val="none" w:sz="0" w:space="0" w:color="auto"/>
        <w:right w:val="none" w:sz="0" w:space="0" w:color="auto"/>
      </w:divBdr>
    </w:div>
    <w:div w:id="512301362">
      <w:bodyDiv w:val="1"/>
      <w:marLeft w:val="0"/>
      <w:marRight w:val="0"/>
      <w:marTop w:val="0"/>
      <w:marBottom w:val="0"/>
      <w:divBdr>
        <w:top w:val="none" w:sz="0" w:space="0" w:color="auto"/>
        <w:left w:val="none" w:sz="0" w:space="0" w:color="auto"/>
        <w:bottom w:val="none" w:sz="0" w:space="0" w:color="auto"/>
        <w:right w:val="none" w:sz="0" w:space="0" w:color="auto"/>
      </w:divBdr>
    </w:div>
    <w:div w:id="512573215">
      <w:bodyDiv w:val="1"/>
      <w:marLeft w:val="0"/>
      <w:marRight w:val="0"/>
      <w:marTop w:val="0"/>
      <w:marBottom w:val="0"/>
      <w:divBdr>
        <w:top w:val="none" w:sz="0" w:space="0" w:color="auto"/>
        <w:left w:val="none" w:sz="0" w:space="0" w:color="auto"/>
        <w:bottom w:val="none" w:sz="0" w:space="0" w:color="auto"/>
        <w:right w:val="none" w:sz="0" w:space="0" w:color="auto"/>
      </w:divBdr>
    </w:div>
    <w:div w:id="512841166">
      <w:bodyDiv w:val="1"/>
      <w:marLeft w:val="0"/>
      <w:marRight w:val="0"/>
      <w:marTop w:val="0"/>
      <w:marBottom w:val="0"/>
      <w:divBdr>
        <w:top w:val="none" w:sz="0" w:space="0" w:color="auto"/>
        <w:left w:val="none" w:sz="0" w:space="0" w:color="auto"/>
        <w:bottom w:val="none" w:sz="0" w:space="0" w:color="auto"/>
        <w:right w:val="none" w:sz="0" w:space="0" w:color="auto"/>
      </w:divBdr>
      <w:divsChild>
        <w:div w:id="992105150">
          <w:marLeft w:val="480"/>
          <w:marRight w:val="0"/>
          <w:marTop w:val="0"/>
          <w:marBottom w:val="0"/>
          <w:divBdr>
            <w:top w:val="none" w:sz="0" w:space="0" w:color="auto"/>
            <w:left w:val="none" w:sz="0" w:space="0" w:color="auto"/>
            <w:bottom w:val="none" w:sz="0" w:space="0" w:color="auto"/>
            <w:right w:val="none" w:sz="0" w:space="0" w:color="auto"/>
          </w:divBdr>
        </w:div>
        <w:div w:id="1926450782">
          <w:marLeft w:val="480"/>
          <w:marRight w:val="0"/>
          <w:marTop w:val="0"/>
          <w:marBottom w:val="0"/>
          <w:divBdr>
            <w:top w:val="none" w:sz="0" w:space="0" w:color="auto"/>
            <w:left w:val="none" w:sz="0" w:space="0" w:color="auto"/>
            <w:bottom w:val="none" w:sz="0" w:space="0" w:color="auto"/>
            <w:right w:val="none" w:sz="0" w:space="0" w:color="auto"/>
          </w:divBdr>
        </w:div>
        <w:div w:id="92632794">
          <w:marLeft w:val="480"/>
          <w:marRight w:val="0"/>
          <w:marTop w:val="0"/>
          <w:marBottom w:val="0"/>
          <w:divBdr>
            <w:top w:val="none" w:sz="0" w:space="0" w:color="auto"/>
            <w:left w:val="none" w:sz="0" w:space="0" w:color="auto"/>
            <w:bottom w:val="none" w:sz="0" w:space="0" w:color="auto"/>
            <w:right w:val="none" w:sz="0" w:space="0" w:color="auto"/>
          </w:divBdr>
        </w:div>
        <w:div w:id="614096973">
          <w:marLeft w:val="480"/>
          <w:marRight w:val="0"/>
          <w:marTop w:val="0"/>
          <w:marBottom w:val="0"/>
          <w:divBdr>
            <w:top w:val="none" w:sz="0" w:space="0" w:color="auto"/>
            <w:left w:val="none" w:sz="0" w:space="0" w:color="auto"/>
            <w:bottom w:val="none" w:sz="0" w:space="0" w:color="auto"/>
            <w:right w:val="none" w:sz="0" w:space="0" w:color="auto"/>
          </w:divBdr>
        </w:div>
        <w:div w:id="392587786">
          <w:marLeft w:val="480"/>
          <w:marRight w:val="0"/>
          <w:marTop w:val="0"/>
          <w:marBottom w:val="0"/>
          <w:divBdr>
            <w:top w:val="none" w:sz="0" w:space="0" w:color="auto"/>
            <w:left w:val="none" w:sz="0" w:space="0" w:color="auto"/>
            <w:bottom w:val="none" w:sz="0" w:space="0" w:color="auto"/>
            <w:right w:val="none" w:sz="0" w:space="0" w:color="auto"/>
          </w:divBdr>
        </w:div>
        <w:div w:id="464663349">
          <w:marLeft w:val="480"/>
          <w:marRight w:val="0"/>
          <w:marTop w:val="0"/>
          <w:marBottom w:val="0"/>
          <w:divBdr>
            <w:top w:val="none" w:sz="0" w:space="0" w:color="auto"/>
            <w:left w:val="none" w:sz="0" w:space="0" w:color="auto"/>
            <w:bottom w:val="none" w:sz="0" w:space="0" w:color="auto"/>
            <w:right w:val="none" w:sz="0" w:space="0" w:color="auto"/>
          </w:divBdr>
        </w:div>
        <w:div w:id="409347250">
          <w:marLeft w:val="480"/>
          <w:marRight w:val="0"/>
          <w:marTop w:val="0"/>
          <w:marBottom w:val="0"/>
          <w:divBdr>
            <w:top w:val="none" w:sz="0" w:space="0" w:color="auto"/>
            <w:left w:val="none" w:sz="0" w:space="0" w:color="auto"/>
            <w:bottom w:val="none" w:sz="0" w:space="0" w:color="auto"/>
            <w:right w:val="none" w:sz="0" w:space="0" w:color="auto"/>
          </w:divBdr>
        </w:div>
        <w:div w:id="1154836388">
          <w:marLeft w:val="480"/>
          <w:marRight w:val="0"/>
          <w:marTop w:val="0"/>
          <w:marBottom w:val="0"/>
          <w:divBdr>
            <w:top w:val="none" w:sz="0" w:space="0" w:color="auto"/>
            <w:left w:val="none" w:sz="0" w:space="0" w:color="auto"/>
            <w:bottom w:val="none" w:sz="0" w:space="0" w:color="auto"/>
            <w:right w:val="none" w:sz="0" w:space="0" w:color="auto"/>
          </w:divBdr>
        </w:div>
        <w:div w:id="484276822">
          <w:marLeft w:val="480"/>
          <w:marRight w:val="0"/>
          <w:marTop w:val="0"/>
          <w:marBottom w:val="0"/>
          <w:divBdr>
            <w:top w:val="none" w:sz="0" w:space="0" w:color="auto"/>
            <w:left w:val="none" w:sz="0" w:space="0" w:color="auto"/>
            <w:bottom w:val="none" w:sz="0" w:space="0" w:color="auto"/>
            <w:right w:val="none" w:sz="0" w:space="0" w:color="auto"/>
          </w:divBdr>
        </w:div>
        <w:div w:id="1938368074">
          <w:marLeft w:val="480"/>
          <w:marRight w:val="0"/>
          <w:marTop w:val="0"/>
          <w:marBottom w:val="0"/>
          <w:divBdr>
            <w:top w:val="none" w:sz="0" w:space="0" w:color="auto"/>
            <w:left w:val="none" w:sz="0" w:space="0" w:color="auto"/>
            <w:bottom w:val="none" w:sz="0" w:space="0" w:color="auto"/>
            <w:right w:val="none" w:sz="0" w:space="0" w:color="auto"/>
          </w:divBdr>
        </w:div>
        <w:div w:id="55662471">
          <w:marLeft w:val="480"/>
          <w:marRight w:val="0"/>
          <w:marTop w:val="0"/>
          <w:marBottom w:val="0"/>
          <w:divBdr>
            <w:top w:val="none" w:sz="0" w:space="0" w:color="auto"/>
            <w:left w:val="none" w:sz="0" w:space="0" w:color="auto"/>
            <w:bottom w:val="none" w:sz="0" w:space="0" w:color="auto"/>
            <w:right w:val="none" w:sz="0" w:space="0" w:color="auto"/>
          </w:divBdr>
        </w:div>
        <w:div w:id="2096003606">
          <w:marLeft w:val="480"/>
          <w:marRight w:val="0"/>
          <w:marTop w:val="0"/>
          <w:marBottom w:val="0"/>
          <w:divBdr>
            <w:top w:val="none" w:sz="0" w:space="0" w:color="auto"/>
            <w:left w:val="none" w:sz="0" w:space="0" w:color="auto"/>
            <w:bottom w:val="none" w:sz="0" w:space="0" w:color="auto"/>
            <w:right w:val="none" w:sz="0" w:space="0" w:color="auto"/>
          </w:divBdr>
        </w:div>
        <w:div w:id="1189634926">
          <w:marLeft w:val="480"/>
          <w:marRight w:val="0"/>
          <w:marTop w:val="0"/>
          <w:marBottom w:val="0"/>
          <w:divBdr>
            <w:top w:val="none" w:sz="0" w:space="0" w:color="auto"/>
            <w:left w:val="none" w:sz="0" w:space="0" w:color="auto"/>
            <w:bottom w:val="none" w:sz="0" w:space="0" w:color="auto"/>
            <w:right w:val="none" w:sz="0" w:space="0" w:color="auto"/>
          </w:divBdr>
        </w:div>
        <w:div w:id="274681826">
          <w:marLeft w:val="480"/>
          <w:marRight w:val="0"/>
          <w:marTop w:val="0"/>
          <w:marBottom w:val="0"/>
          <w:divBdr>
            <w:top w:val="none" w:sz="0" w:space="0" w:color="auto"/>
            <w:left w:val="none" w:sz="0" w:space="0" w:color="auto"/>
            <w:bottom w:val="none" w:sz="0" w:space="0" w:color="auto"/>
            <w:right w:val="none" w:sz="0" w:space="0" w:color="auto"/>
          </w:divBdr>
        </w:div>
        <w:div w:id="1012688527">
          <w:marLeft w:val="480"/>
          <w:marRight w:val="0"/>
          <w:marTop w:val="0"/>
          <w:marBottom w:val="0"/>
          <w:divBdr>
            <w:top w:val="none" w:sz="0" w:space="0" w:color="auto"/>
            <w:left w:val="none" w:sz="0" w:space="0" w:color="auto"/>
            <w:bottom w:val="none" w:sz="0" w:space="0" w:color="auto"/>
            <w:right w:val="none" w:sz="0" w:space="0" w:color="auto"/>
          </w:divBdr>
        </w:div>
        <w:div w:id="321470477">
          <w:marLeft w:val="480"/>
          <w:marRight w:val="0"/>
          <w:marTop w:val="0"/>
          <w:marBottom w:val="0"/>
          <w:divBdr>
            <w:top w:val="none" w:sz="0" w:space="0" w:color="auto"/>
            <w:left w:val="none" w:sz="0" w:space="0" w:color="auto"/>
            <w:bottom w:val="none" w:sz="0" w:space="0" w:color="auto"/>
            <w:right w:val="none" w:sz="0" w:space="0" w:color="auto"/>
          </w:divBdr>
        </w:div>
        <w:div w:id="1151481005">
          <w:marLeft w:val="480"/>
          <w:marRight w:val="0"/>
          <w:marTop w:val="0"/>
          <w:marBottom w:val="0"/>
          <w:divBdr>
            <w:top w:val="none" w:sz="0" w:space="0" w:color="auto"/>
            <w:left w:val="none" w:sz="0" w:space="0" w:color="auto"/>
            <w:bottom w:val="none" w:sz="0" w:space="0" w:color="auto"/>
            <w:right w:val="none" w:sz="0" w:space="0" w:color="auto"/>
          </w:divBdr>
        </w:div>
        <w:div w:id="1444954004">
          <w:marLeft w:val="480"/>
          <w:marRight w:val="0"/>
          <w:marTop w:val="0"/>
          <w:marBottom w:val="0"/>
          <w:divBdr>
            <w:top w:val="none" w:sz="0" w:space="0" w:color="auto"/>
            <w:left w:val="none" w:sz="0" w:space="0" w:color="auto"/>
            <w:bottom w:val="none" w:sz="0" w:space="0" w:color="auto"/>
            <w:right w:val="none" w:sz="0" w:space="0" w:color="auto"/>
          </w:divBdr>
        </w:div>
        <w:div w:id="880165579">
          <w:marLeft w:val="480"/>
          <w:marRight w:val="0"/>
          <w:marTop w:val="0"/>
          <w:marBottom w:val="0"/>
          <w:divBdr>
            <w:top w:val="none" w:sz="0" w:space="0" w:color="auto"/>
            <w:left w:val="none" w:sz="0" w:space="0" w:color="auto"/>
            <w:bottom w:val="none" w:sz="0" w:space="0" w:color="auto"/>
            <w:right w:val="none" w:sz="0" w:space="0" w:color="auto"/>
          </w:divBdr>
        </w:div>
        <w:div w:id="2109999814">
          <w:marLeft w:val="480"/>
          <w:marRight w:val="0"/>
          <w:marTop w:val="0"/>
          <w:marBottom w:val="0"/>
          <w:divBdr>
            <w:top w:val="none" w:sz="0" w:space="0" w:color="auto"/>
            <w:left w:val="none" w:sz="0" w:space="0" w:color="auto"/>
            <w:bottom w:val="none" w:sz="0" w:space="0" w:color="auto"/>
            <w:right w:val="none" w:sz="0" w:space="0" w:color="auto"/>
          </w:divBdr>
        </w:div>
        <w:div w:id="1653221025">
          <w:marLeft w:val="480"/>
          <w:marRight w:val="0"/>
          <w:marTop w:val="0"/>
          <w:marBottom w:val="0"/>
          <w:divBdr>
            <w:top w:val="none" w:sz="0" w:space="0" w:color="auto"/>
            <w:left w:val="none" w:sz="0" w:space="0" w:color="auto"/>
            <w:bottom w:val="none" w:sz="0" w:space="0" w:color="auto"/>
            <w:right w:val="none" w:sz="0" w:space="0" w:color="auto"/>
          </w:divBdr>
        </w:div>
        <w:div w:id="156652802">
          <w:marLeft w:val="480"/>
          <w:marRight w:val="0"/>
          <w:marTop w:val="0"/>
          <w:marBottom w:val="0"/>
          <w:divBdr>
            <w:top w:val="none" w:sz="0" w:space="0" w:color="auto"/>
            <w:left w:val="none" w:sz="0" w:space="0" w:color="auto"/>
            <w:bottom w:val="none" w:sz="0" w:space="0" w:color="auto"/>
            <w:right w:val="none" w:sz="0" w:space="0" w:color="auto"/>
          </w:divBdr>
        </w:div>
        <w:div w:id="1586257221">
          <w:marLeft w:val="480"/>
          <w:marRight w:val="0"/>
          <w:marTop w:val="0"/>
          <w:marBottom w:val="0"/>
          <w:divBdr>
            <w:top w:val="none" w:sz="0" w:space="0" w:color="auto"/>
            <w:left w:val="none" w:sz="0" w:space="0" w:color="auto"/>
            <w:bottom w:val="none" w:sz="0" w:space="0" w:color="auto"/>
            <w:right w:val="none" w:sz="0" w:space="0" w:color="auto"/>
          </w:divBdr>
        </w:div>
        <w:div w:id="921066951">
          <w:marLeft w:val="480"/>
          <w:marRight w:val="0"/>
          <w:marTop w:val="0"/>
          <w:marBottom w:val="0"/>
          <w:divBdr>
            <w:top w:val="none" w:sz="0" w:space="0" w:color="auto"/>
            <w:left w:val="none" w:sz="0" w:space="0" w:color="auto"/>
            <w:bottom w:val="none" w:sz="0" w:space="0" w:color="auto"/>
            <w:right w:val="none" w:sz="0" w:space="0" w:color="auto"/>
          </w:divBdr>
        </w:div>
        <w:div w:id="1011761162">
          <w:marLeft w:val="480"/>
          <w:marRight w:val="0"/>
          <w:marTop w:val="0"/>
          <w:marBottom w:val="0"/>
          <w:divBdr>
            <w:top w:val="none" w:sz="0" w:space="0" w:color="auto"/>
            <w:left w:val="none" w:sz="0" w:space="0" w:color="auto"/>
            <w:bottom w:val="none" w:sz="0" w:space="0" w:color="auto"/>
            <w:right w:val="none" w:sz="0" w:space="0" w:color="auto"/>
          </w:divBdr>
        </w:div>
        <w:div w:id="1627613356">
          <w:marLeft w:val="480"/>
          <w:marRight w:val="0"/>
          <w:marTop w:val="0"/>
          <w:marBottom w:val="0"/>
          <w:divBdr>
            <w:top w:val="none" w:sz="0" w:space="0" w:color="auto"/>
            <w:left w:val="none" w:sz="0" w:space="0" w:color="auto"/>
            <w:bottom w:val="none" w:sz="0" w:space="0" w:color="auto"/>
            <w:right w:val="none" w:sz="0" w:space="0" w:color="auto"/>
          </w:divBdr>
        </w:div>
        <w:div w:id="807429802">
          <w:marLeft w:val="480"/>
          <w:marRight w:val="0"/>
          <w:marTop w:val="0"/>
          <w:marBottom w:val="0"/>
          <w:divBdr>
            <w:top w:val="none" w:sz="0" w:space="0" w:color="auto"/>
            <w:left w:val="none" w:sz="0" w:space="0" w:color="auto"/>
            <w:bottom w:val="none" w:sz="0" w:space="0" w:color="auto"/>
            <w:right w:val="none" w:sz="0" w:space="0" w:color="auto"/>
          </w:divBdr>
        </w:div>
      </w:divsChild>
    </w:div>
    <w:div w:id="512914489">
      <w:bodyDiv w:val="1"/>
      <w:marLeft w:val="0"/>
      <w:marRight w:val="0"/>
      <w:marTop w:val="0"/>
      <w:marBottom w:val="0"/>
      <w:divBdr>
        <w:top w:val="none" w:sz="0" w:space="0" w:color="auto"/>
        <w:left w:val="none" w:sz="0" w:space="0" w:color="auto"/>
        <w:bottom w:val="none" w:sz="0" w:space="0" w:color="auto"/>
        <w:right w:val="none" w:sz="0" w:space="0" w:color="auto"/>
      </w:divBdr>
      <w:divsChild>
        <w:div w:id="950358264">
          <w:marLeft w:val="480"/>
          <w:marRight w:val="0"/>
          <w:marTop w:val="0"/>
          <w:marBottom w:val="0"/>
          <w:divBdr>
            <w:top w:val="none" w:sz="0" w:space="0" w:color="auto"/>
            <w:left w:val="none" w:sz="0" w:space="0" w:color="auto"/>
            <w:bottom w:val="none" w:sz="0" w:space="0" w:color="auto"/>
            <w:right w:val="none" w:sz="0" w:space="0" w:color="auto"/>
          </w:divBdr>
        </w:div>
        <w:div w:id="1793400049">
          <w:marLeft w:val="480"/>
          <w:marRight w:val="0"/>
          <w:marTop w:val="0"/>
          <w:marBottom w:val="0"/>
          <w:divBdr>
            <w:top w:val="none" w:sz="0" w:space="0" w:color="auto"/>
            <w:left w:val="none" w:sz="0" w:space="0" w:color="auto"/>
            <w:bottom w:val="none" w:sz="0" w:space="0" w:color="auto"/>
            <w:right w:val="none" w:sz="0" w:space="0" w:color="auto"/>
          </w:divBdr>
        </w:div>
        <w:div w:id="1555776600">
          <w:marLeft w:val="480"/>
          <w:marRight w:val="0"/>
          <w:marTop w:val="0"/>
          <w:marBottom w:val="0"/>
          <w:divBdr>
            <w:top w:val="none" w:sz="0" w:space="0" w:color="auto"/>
            <w:left w:val="none" w:sz="0" w:space="0" w:color="auto"/>
            <w:bottom w:val="none" w:sz="0" w:space="0" w:color="auto"/>
            <w:right w:val="none" w:sz="0" w:space="0" w:color="auto"/>
          </w:divBdr>
        </w:div>
        <w:div w:id="146241784">
          <w:marLeft w:val="480"/>
          <w:marRight w:val="0"/>
          <w:marTop w:val="0"/>
          <w:marBottom w:val="0"/>
          <w:divBdr>
            <w:top w:val="none" w:sz="0" w:space="0" w:color="auto"/>
            <w:left w:val="none" w:sz="0" w:space="0" w:color="auto"/>
            <w:bottom w:val="none" w:sz="0" w:space="0" w:color="auto"/>
            <w:right w:val="none" w:sz="0" w:space="0" w:color="auto"/>
          </w:divBdr>
        </w:div>
        <w:div w:id="1735011455">
          <w:marLeft w:val="480"/>
          <w:marRight w:val="0"/>
          <w:marTop w:val="0"/>
          <w:marBottom w:val="0"/>
          <w:divBdr>
            <w:top w:val="none" w:sz="0" w:space="0" w:color="auto"/>
            <w:left w:val="none" w:sz="0" w:space="0" w:color="auto"/>
            <w:bottom w:val="none" w:sz="0" w:space="0" w:color="auto"/>
            <w:right w:val="none" w:sz="0" w:space="0" w:color="auto"/>
          </w:divBdr>
        </w:div>
        <w:div w:id="307561890">
          <w:marLeft w:val="480"/>
          <w:marRight w:val="0"/>
          <w:marTop w:val="0"/>
          <w:marBottom w:val="0"/>
          <w:divBdr>
            <w:top w:val="none" w:sz="0" w:space="0" w:color="auto"/>
            <w:left w:val="none" w:sz="0" w:space="0" w:color="auto"/>
            <w:bottom w:val="none" w:sz="0" w:space="0" w:color="auto"/>
            <w:right w:val="none" w:sz="0" w:space="0" w:color="auto"/>
          </w:divBdr>
        </w:div>
        <w:div w:id="295527111">
          <w:marLeft w:val="480"/>
          <w:marRight w:val="0"/>
          <w:marTop w:val="0"/>
          <w:marBottom w:val="0"/>
          <w:divBdr>
            <w:top w:val="none" w:sz="0" w:space="0" w:color="auto"/>
            <w:left w:val="none" w:sz="0" w:space="0" w:color="auto"/>
            <w:bottom w:val="none" w:sz="0" w:space="0" w:color="auto"/>
            <w:right w:val="none" w:sz="0" w:space="0" w:color="auto"/>
          </w:divBdr>
        </w:div>
        <w:div w:id="305942070">
          <w:marLeft w:val="480"/>
          <w:marRight w:val="0"/>
          <w:marTop w:val="0"/>
          <w:marBottom w:val="0"/>
          <w:divBdr>
            <w:top w:val="none" w:sz="0" w:space="0" w:color="auto"/>
            <w:left w:val="none" w:sz="0" w:space="0" w:color="auto"/>
            <w:bottom w:val="none" w:sz="0" w:space="0" w:color="auto"/>
            <w:right w:val="none" w:sz="0" w:space="0" w:color="auto"/>
          </w:divBdr>
        </w:div>
        <w:div w:id="120928769">
          <w:marLeft w:val="480"/>
          <w:marRight w:val="0"/>
          <w:marTop w:val="0"/>
          <w:marBottom w:val="0"/>
          <w:divBdr>
            <w:top w:val="none" w:sz="0" w:space="0" w:color="auto"/>
            <w:left w:val="none" w:sz="0" w:space="0" w:color="auto"/>
            <w:bottom w:val="none" w:sz="0" w:space="0" w:color="auto"/>
            <w:right w:val="none" w:sz="0" w:space="0" w:color="auto"/>
          </w:divBdr>
        </w:div>
        <w:div w:id="1205680317">
          <w:marLeft w:val="480"/>
          <w:marRight w:val="0"/>
          <w:marTop w:val="0"/>
          <w:marBottom w:val="0"/>
          <w:divBdr>
            <w:top w:val="none" w:sz="0" w:space="0" w:color="auto"/>
            <w:left w:val="none" w:sz="0" w:space="0" w:color="auto"/>
            <w:bottom w:val="none" w:sz="0" w:space="0" w:color="auto"/>
            <w:right w:val="none" w:sz="0" w:space="0" w:color="auto"/>
          </w:divBdr>
        </w:div>
        <w:div w:id="1104181538">
          <w:marLeft w:val="480"/>
          <w:marRight w:val="0"/>
          <w:marTop w:val="0"/>
          <w:marBottom w:val="0"/>
          <w:divBdr>
            <w:top w:val="none" w:sz="0" w:space="0" w:color="auto"/>
            <w:left w:val="none" w:sz="0" w:space="0" w:color="auto"/>
            <w:bottom w:val="none" w:sz="0" w:space="0" w:color="auto"/>
            <w:right w:val="none" w:sz="0" w:space="0" w:color="auto"/>
          </w:divBdr>
        </w:div>
        <w:div w:id="1200976350">
          <w:marLeft w:val="480"/>
          <w:marRight w:val="0"/>
          <w:marTop w:val="0"/>
          <w:marBottom w:val="0"/>
          <w:divBdr>
            <w:top w:val="none" w:sz="0" w:space="0" w:color="auto"/>
            <w:left w:val="none" w:sz="0" w:space="0" w:color="auto"/>
            <w:bottom w:val="none" w:sz="0" w:space="0" w:color="auto"/>
            <w:right w:val="none" w:sz="0" w:space="0" w:color="auto"/>
          </w:divBdr>
        </w:div>
        <w:div w:id="54472397">
          <w:marLeft w:val="480"/>
          <w:marRight w:val="0"/>
          <w:marTop w:val="0"/>
          <w:marBottom w:val="0"/>
          <w:divBdr>
            <w:top w:val="none" w:sz="0" w:space="0" w:color="auto"/>
            <w:left w:val="none" w:sz="0" w:space="0" w:color="auto"/>
            <w:bottom w:val="none" w:sz="0" w:space="0" w:color="auto"/>
            <w:right w:val="none" w:sz="0" w:space="0" w:color="auto"/>
          </w:divBdr>
        </w:div>
        <w:div w:id="5208228">
          <w:marLeft w:val="480"/>
          <w:marRight w:val="0"/>
          <w:marTop w:val="0"/>
          <w:marBottom w:val="0"/>
          <w:divBdr>
            <w:top w:val="none" w:sz="0" w:space="0" w:color="auto"/>
            <w:left w:val="none" w:sz="0" w:space="0" w:color="auto"/>
            <w:bottom w:val="none" w:sz="0" w:space="0" w:color="auto"/>
            <w:right w:val="none" w:sz="0" w:space="0" w:color="auto"/>
          </w:divBdr>
        </w:div>
        <w:div w:id="1597206945">
          <w:marLeft w:val="480"/>
          <w:marRight w:val="0"/>
          <w:marTop w:val="0"/>
          <w:marBottom w:val="0"/>
          <w:divBdr>
            <w:top w:val="none" w:sz="0" w:space="0" w:color="auto"/>
            <w:left w:val="none" w:sz="0" w:space="0" w:color="auto"/>
            <w:bottom w:val="none" w:sz="0" w:space="0" w:color="auto"/>
            <w:right w:val="none" w:sz="0" w:space="0" w:color="auto"/>
          </w:divBdr>
        </w:div>
        <w:div w:id="1565752581">
          <w:marLeft w:val="480"/>
          <w:marRight w:val="0"/>
          <w:marTop w:val="0"/>
          <w:marBottom w:val="0"/>
          <w:divBdr>
            <w:top w:val="none" w:sz="0" w:space="0" w:color="auto"/>
            <w:left w:val="none" w:sz="0" w:space="0" w:color="auto"/>
            <w:bottom w:val="none" w:sz="0" w:space="0" w:color="auto"/>
            <w:right w:val="none" w:sz="0" w:space="0" w:color="auto"/>
          </w:divBdr>
        </w:div>
        <w:div w:id="1383753748">
          <w:marLeft w:val="480"/>
          <w:marRight w:val="0"/>
          <w:marTop w:val="0"/>
          <w:marBottom w:val="0"/>
          <w:divBdr>
            <w:top w:val="none" w:sz="0" w:space="0" w:color="auto"/>
            <w:left w:val="none" w:sz="0" w:space="0" w:color="auto"/>
            <w:bottom w:val="none" w:sz="0" w:space="0" w:color="auto"/>
            <w:right w:val="none" w:sz="0" w:space="0" w:color="auto"/>
          </w:divBdr>
        </w:div>
        <w:div w:id="1568833462">
          <w:marLeft w:val="480"/>
          <w:marRight w:val="0"/>
          <w:marTop w:val="0"/>
          <w:marBottom w:val="0"/>
          <w:divBdr>
            <w:top w:val="none" w:sz="0" w:space="0" w:color="auto"/>
            <w:left w:val="none" w:sz="0" w:space="0" w:color="auto"/>
            <w:bottom w:val="none" w:sz="0" w:space="0" w:color="auto"/>
            <w:right w:val="none" w:sz="0" w:space="0" w:color="auto"/>
          </w:divBdr>
        </w:div>
        <w:div w:id="378091452">
          <w:marLeft w:val="480"/>
          <w:marRight w:val="0"/>
          <w:marTop w:val="0"/>
          <w:marBottom w:val="0"/>
          <w:divBdr>
            <w:top w:val="none" w:sz="0" w:space="0" w:color="auto"/>
            <w:left w:val="none" w:sz="0" w:space="0" w:color="auto"/>
            <w:bottom w:val="none" w:sz="0" w:space="0" w:color="auto"/>
            <w:right w:val="none" w:sz="0" w:space="0" w:color="auto"/>
          </w:divBdr>
        </w:div>
        <w:div w:id="1323505283">
          <w:marLeft w:val="480"/>
          <w:marRight w:val="0"/>
          <w:marTop w:val="0"/>
          <w:marBottom w:val="0"/>
          <w:divBdr>
            <w:top w:val="none" w:sz="0" w:space="0" w:color="auto"/>
            <w:left w:val="none" w:sz="0" w:space="0" w:color="auto"/>
            <w:bottom w:val="none" w:sz="0" w:space="0" w:color="auto"/>
            <w:right w:val="none" w:sz="0" w:space="0" w:color="auto"/>
          </w:divBdr>
        </w:div>
        <w:div w:id="860509238">
          <w:marLeft w:val="480"/>
          <w:marRight w:val="0"/>
          <w:marTop w:val="0"/>
          <w:marBottom w:val="0"/>
          <w:divBdr>
            <w:top w:val="none" w:sz="0" w:space="0" w:color="auto"/>
            <w:left w:val="none" w:sz="0" w:space="0" w:color="auto"/>
            <w:bottom w:val="none" w:sz="0" w:space="0" w:color="auto"/>
            <w:right w:val="none" w:sz="0" w:space="0" w:color="auto"/>
          </w:divBdr>
        </w:div>
        <w:div w:id="1292859673">
          <w:marLeft w:val="480"/>
          <w:marRight w:val="0"/>
          <w:marTop w:val="0"/>
          <w:marBottom w:val="0"/>
          <w:divBdr>
            <w:top w:val="none" w:sz="0" w:space="0" w:color="auto"/>
            <w:left w:val="none" w:sz="0" w:space="0" w:color="auto"/>
            <w:bottom w:val="none" w:sz="0" w:space="0" w:color="auto"/>
            <w:right w:val="none" w:sz="0" w:space="0" w:color="auto"/>
          </w:divBdr>
        </w:div>
        <w:div w:id="1418406350">
          <w:marLeft w:val="480"/>
          <w:marRight w:val="0"/>
          <w:marTop w:val="0"/>
          <w:marBottom w:val="0"/>
          <w:divBdr>
            <w:top w:val="none" w:sz="0" w:space="0" w:color="auto"/>
            <w:left w:val="none" w:sz="0" w:space="0" w:color="auto"/>
            <w:bottom w:val="none" w:sz="0" w:space="0" w:color="auto"/>
            <w:right w:val="none" w:sz="0" w:space="0" w:color="auto"/>
          </w:divBdr>
        </w:div>
        <w:div w:id="1619752064">
          <w:marLeft w:val="480"/>
          <w:marRight w:val="0"/>
          <w:marTop w:val="0"/>
          <w:marBottom w:val="0"/>
          <w:divBdr>
            <w:top w:val="none" w:sz="0" w:space="0" w:color="auto"/>
            <w:left w:val="none" w:sz="0" w:space="0" w:color="auto"/>
            <w:bottom w:val="none" w:sz="0" w:space="0" w:color="auto"/>
            <w:right w:val="none" w:sz="0" w:space="0" w:color="auto"/>
          </w:divBdr>
        </w:div>
        <w:div w:id="2000886354">
          <w:marLeft w:val="480"/>
          <w:marRight w:val="0"/>
          <w:marTop w:val="0"/>
          <w:marBottom w:val="0"/>
          <w:divBdr>
            <w:top w:val="none" w:sz="0" w:space="0" w:color="auto"/>
            <w:left w:val="none" w:sz="0" w:space="0" w:color="auto"/>
            <w:bottom w:val="none" w:sz="0" w:space="0" w:color="auto"/>
            <w:right w:val="none" w:sz="0" w:space="0" w:color="auto"/>
          </w:divBdr>
        </w:div>
        <w:div w:id="1493715320">
          <w:marLeft w:val="480"/>
          <w:marRight w:val="0"/>
          <w:marTop w:val="0"/>
          <w:marBottom w:val="0"/>
          <w:divBdr>
            <w:top w:val="none" w:sz="0" w:space="0" w:color="auto"/>
            <w:left w:val="none" w:sz="0" w:space="0" w:color="auto"/>
            <w:bottom w:val="none" w:sz="0" w:space="0" w:color="auto"/>
            <w:right w:val="none" w:sz="0" w:space="0" w:color="auto"/>
          </w:divBdr>
        </w:div>
        <w:div w:id="526067410">
          <w:marLeft w:val="480"/>
          <w:marRight w:val="0"/>
          <w:marTop w:val="0"/>
          <w:marBottom w:val="0"/>
          <w:divBdr>
            <w:top w:val="none" w:sz="0" w:space="0" w:color="auto"/>
            <w:left w:val="none" w:sz="0" w:space="0" w:color="auto"/>
            <w:bottom w:val="none" w:sz="0" w:space="0" w:color="auto"/>
            <w:right w:val="none" w:sz="0" w:space="0" w:color="auto"/>
          </w:divBdr>
        </w:div>
        <w:div w:id="1292436985">
          <w:marLeft w:val="480"/>
          <w:marRight w:val="0"/>
          <w:marTop w:val="0"/>
          <w:marBottom w:val="0"/>
          <w:divBdr>
            <w:top w:val="none" w:sz="0" w:space="0" w:color="auto"/>
            <w:left w:val="none" w:sz="0" w:space="0" w:color="auto"/>
            <w:bottom w:val="none" w:sz="0" w:space="0" w:color="auto"/>
            <w:right w:val="none" w:sz="0" w:space="0" w:color="auto"/>
          </w:divBdr>
        </w:div>
        <w:div w:id="517933905">
          <w:marLeft w:val="480"/>
          <w:marRight w:val="0"/>
          <w:marTop w:val="0"/>
          <w:marBottom w:val="0"/>
          <w:divBdr>
            <w:top w:val="none" w:sz="0" w:space="0" w:color="auto"/>
            <w:left w:val="none" w:sz="0" w:space="0" w:color="auto"/>
            <w:bottom w:val="none" w:sz="0" w:space="0" w:color="auto"/>
            <w:right w:val="none" w:sz="0" w:space="0" w:color="auto"/>
          </w:divBdr>
        </w:div>
        <w:div w:id="1084883238">
          <w:marLeft w:val="480"/>
          <w:marRight w:val="0"/>
          <w:marTop w:val="0"/>
          <w:marBottom w:val="0"/>
          <w:divBdr>
            <w:top w:val="none" w:sz="0" w:space="0" w:color="auto"/>
            <w:left w:val="none" w:sz="0" w:space="0" w:color="auto"/>
            <w:bottom w:val="none" w:sz="0" w:space="0" w:color="auto"/>
            <w:right w:val="none" w:sz="0" w:space="0" w:color="auto"/>
          </w:divBdr>
        </w:div>
      </w:divsChild>
    </w:div>
    <w:div w:id="513961536">
      <w:bodyDiv w:val="1"/>
      <w:marLeft w:val="0"/>
      <w:marRight w:val="0"/>
      <w:marTop w:val="0"/>
      <w:marBottom w:val="0"/>
      <w:divBdr>
        <w:top w:val="none" w:sz="0" w:space="0" w:color="auto"/>
        <w:left w:val="none" w:sz="0" w:space="0" w:color="auto"/>
        <w:bottom w:val="none" w:sz="0" w:space="0" w:color="auto"/>
        <w:right w:val="none" w:sz="0" w:space="0" w:color="auto"/>
      </w:divBdr>
    </w:div>
    <w:div w:id="514227665">
      <w:bodyDiv w:val="1"/>
      <w:marLeft w:val="0"/>
      <w:marRight w:val="0"/>
      <w:marTop w:val="0"/>
      <w:marBottom w:val="0"/>
      <w:divBdr>
        <w:top w:val="none" w:sz="0" w:space="0" w:color="auto"/>
        <w:left w:val="none" w:sz="0" w:space="0" w:color="auto"/>
        <w:bottom w:val="none" w:sz="0" w:space="0" w:color="auto"/>
        <w:right w:val="none" w:sz="0" w:space="0" w:color="auto"/>
      </w:divBdr>
    </w:div>
    <w:div w:id="515309991">
      <w:bodyDiv w:val="1"/>
      <w:marLeft w:val="0"/>
      <w:marRight w:val="0"/>
      <w:marTop w:val="0"/>
      <w:marBottom w:val="0"/>
      <w:divBdr>
        <w:top w:val="none" w:sz="0" w:space="0" w:color="auto"/>
        <w:left w:val="none" w:sz="0" w:space="0" w:color="auto"/>
        <w:bottom w:val="none" w:sz="0" w:space="0" w:color="auto"/>
        <w:right w:val="none" w:sz="0" w:space="0" w:color="auto"/>
      </w:divBdr>
    </w:div>
    <w:div w:id="515389802">
      <w:bodyDiv w:val="1"/>
      <w:marLeft w:val="0"/>
      <w:marRight w:val="0"/>
      <w:marTop w:val="0"/>
      <w:marBottom w:val="0"/>
      <w:divBdr>
        <w:top w:val="none" w:sz="0" w:space="0" w:color="auto"/>
        <w:left w:val="none" w:sz="0" w:space="0" w:color="auto"/>
        <w:bottom w:val="none" w:sz="0" w:space="0" w:color="auto"/>
        <w:right w:val="none" w:sz="0" w:space="0" w:color="auto"/>
      </w:divBdr>
    </w:div>
    <w:div w:id="516431172">
      <w:bodyDiv w:val="1"/>
      <w:marLeft w:val="0"/>
      <w:marRight w:val="0"/>
      <w:marTop w:val="0"/>
      <w:marBottom w:val="0"/>
      <w:divBdr>
        <w:top w:val="none" w:sz="0" w:space="0" w:color="auto"/>
        <w:left w:val="none" w:sz="0" w:space="0" w:color="auto"/>
        <w:bottom w:val="none" w:sz="0" w:space="0" w:color="auto"/>
        <w:right w:val="none" w:sz="0" w:space="0" w:color="auto"/>
      </w:divBdr>
    </w:div>
    <w:div w:id="516623749">
      <w:bodyDiv w:val="1"/>
      <w:marLeft w:val="0"/>
      <w:marRight w:val="0"/>
      <w:marTop w:val="0"/>
      <w:marBottom w:val="0"/>
      <w:divBdr>
        <w:top w:val="none" w:sz="0" w:space="0" w:color="auto"/>
        <w:left w:val="none" w:sz="0" w:space="0" w:color="auto"/>
        <w:bottom w:val="none" w:sz="0" w:space="0" w:color="auto"/>
        <w:right w:val="none" w:sz="0" w:space="0" w:color="auto"/>
      </w:divBdr>
    </w:div>
    <w:div w:id="516817035">
      <w:bodyDiv w:val="1"/>
      <w:marLeft w:val="0"/>
      <w:marRight w:val="0"/>
      <w:marTop w:val="0"/>
      <w:marBottom w:val="0"/>
      <w:divBdr>
        <w:top w:val="none" w:sz="0" w:space="0" w:color="auto"/>
        <w:left w:val="none" w:sz="0" w:space="0" w:color="auto"/>
        <w:bottom w:val="none" w:sz="0" w:space="0" w:color="auto"/>
        <w:right w:val="none" w:sz="0" w:space="0" w:color="auto"/>
      </w:divBdr>
    </w:div>
    <w:div w:id="516970922">
      <w:bodyDiv w:val="1"/>
      <w:marLeft w:val="0"/>
      <w:marRight w:val="0"/>
      <w:marTop w:val="0"/>
      <w:marBottom w:val="0"/>
      <w:divBdr>
        <w:top w:val="none" w:sz="0" w:space="0" w:color="auto"/>
        <w:left w:val="none" w:sz="0" w:space="0" w:color="auto"/>
        <w:bottom w:val="none" w:sz="0" w:space="0" w:color="auto"/>
        <w:right w:val="none" w:sz="0" w:space="0" w:color="auto"/>
      </w:divBdr>
    </w:div>
    <w:div w:id="517356221">
      <w:bodyDiv w:val="1"/>
      <w:marLeft w:val="0"/>
      <w:marRight w:val="0"/>
      <w:marTop w:val="0"/>
      <w:marBottom w:val="0"/>
      <w:divBdr>
        <w:top w:val="none" w:sz="0" w:space="0" w:color="auto"/>
        <w:left w:val="none" w:sz="0" w:space="0" w:color="auto"/>
        <w:bottom w:val="none" w:sz="0" w:space="0" w:color="auto"/>
        <w:right w:val="none" w:sz="0" w:space="0" w:color="auto"/>
      </w:divBdr>
    </w:div>
    <w:div w:id="518006312">
      <w:bodyDiv w:val="1"/>
      <w:marLeft w:val="0"/>
      <w:marRight w:val="0"/>
      <w:marTop w:val="0"/>
      <w:marBottom w:val="0"/>
      <w:divBdr>
        <w:top w:val="none" w:sz="0" w:space="0" w:color="auto"/>
        <w:left w:val="none" w:sz="0" w:space="0" w:color="auto"/>
        <w:bottom w:val="none" w:sz="0" w:space="0" w:color="auto"/>
        <w:right w:val="none" w:sz="0" w:space="0" w:color="auto"/>
      </w:divBdr>
    </w:div>
    <w:div w:id="518272522">
      <w:bodyDiv w:val="1"/>
      <w:marLeft w:val="0"/>
      <w:marRight w:val="0"/>
      <w:marTop w:val="0"/>
      <w:marBottom w:val="0"/>
      <w:divBdr>
        <w:top w:val="none" w:sz="0" w:space="0" w:color="auto"/>
        <w:left w:val="none" w:sz="0" w:space="0" w:color="auto"/>
        <w:bottom w:val="none" w:sz="0" w:space="0" w:color="auto"/>
        <w:right w:val="none" w:sz="0" w:space="0" w:color="auto"/>
      </w:divBdr>
    </w:div>
    <w:div w:id="518859184">
      <w:bodyDiv w:val="1"/>
      <w:marLeft w:val="0"/>
      <w:marRight w:val="0"/>
      <w:marTop w:val="0"/>
      <w:marBottom w:val="0"/>
      <w:divBdr>
        <w:top w:val="none" w:sz="0" w:space="0" w:color="auto"/>
        <w:left w:val="none" w:sz="0" w:space="0" w:color="auto"/>
        <w:bottom w:val="none" w:sz="0" w:space="0" w:color="auto"/>
        <w:right w:val="none" w:sz="0" w:space="0" w:color="auto"/>
      </w:divBdr>
    </w:div>
    <w:div w:id="519004666">
      <w:bodyDiv w:val="1"/>
      <w:marLeft w:val="0"/>
      <w:marRight w:val="0"/>
      <w:marTop w:val="0"/>
      <w:marBottom w:val="0"/>
      <w:divBdr>
        <w:top w:val="none" w:sz="0" w:space="0" w:color="auto"/>
        <w:left w:val="none" w:sz="0" w:space="0" w:color="auto"/>
        <w:bottom w:val="none" w:sz="0" w:space="0" w:color="auto"/>
        <w:right w:val="none" w:sz="0" w:space="0" w:color="auto"/>
      </w:divBdr>
    </w:div>
    <w:div w:id="519514277">
      <w:bodyDiv w:val="1"/>
      <w:marLeft w:val="0"/>
      <w:marRight w:val="0"/>
      <w:marTop w:val="0"/>
      <w:marBottom w:val="0"/>
      <w:divBdr>
        <w:top w:val="none" w:sz="0" w:space="0" w:color="auto"/>
        <w:left w:val="none" w:sz="0" w:space="0" w:color="auto"/>
        <w:bottom w:val="none" w:sz="0" w:space="0" w:color="auto"/>
        <w:right w:val="none" w:sz="0" w:space="0" w:color="auto"/>
      </w:divBdr>
    </w:div>
    <w:div w:id="519709455">
      <w:bodyDiv w:val="1"/>
      <w:marLeft w:val="0"/>
      <w:marRight w:val="0"/>
      <w:marTop w:val="0"/>
      <w:marBottom w:val="0"/>
      <w:divBdr>
        <w:top w:val="none" w:sz="0" w:space="0" w:color="auto"/>
        <w:left w:val="none" w:sz="0" w:space="0" w:color="auto"/>
        <w:bottom w:val="none" w:sz="0" w:space="0" w:color="auto"/>
        <w:right w:val="none" w:sz="0" w:space="0" w:color="auto"/>
      </w:divBdr>
    </w:div>
    <w:div w:id="520437824">
      <w:bodyDiv w:val="1"/>
      <w:marLeft w:val="0"/>
      <w:marRight w:val="0"/>
      <w:marTop w:val="0"/>
      <w:marBottom w:val="0"/>
      <w:divBdr>
        <w:top w:val="none" w:sz="0" w:space="0" w:color="auto"/>
        <w:left w:val="none" w:sz="0" w:space="0" w:color="auto"/>
        <w:bottom w:val="none" w:sz="0" w:space="0" w:color="auto"/>
        <w:right w:val="none" w:sz="0" w:space="0" w:color="auto"/>
      </w:divBdr>
    </w:div>
    <w:div w:id="520585114">
      <w:bodyDiv w:val="1"/>
      <w:marLeft w:val="0"/>
      <w:marRight w:val="0"/>
      <w:marTop w:val="0"/>
      <w:marBottom w:val="0"/>
      <w:divBdr>
        <w:top w:val="none" w:sz="0" w:space="0" w:color="auto"/>
        <w:left w:val="none" w:sz="0" w:space="0" w:color="auto"/>
        <w:bottom w:val="none" w:sz="0" w:space="0" w:color="auto"/>
        <w:right w:val="none" w:sz="0" w:space="0" w:color="auto"/>
      </w:divBdr>
    </w:div>
    <w:div w:id="522784527">
      <w:bodyDiv w:val="1"/>
      <w:marLeft w:val="0"/>
      <w:marRight w:val="0"/>
      <w:marTop w:val="0"/>
      <w:marBottom w:val="0"/>
      <w:divBdr>
        <w:top w:val="none" w:sz="0" w:space="0" w:color="auto"/>
        <w:left w:val="none" w:sz="0" w:space="0" w:color="auto"/>
        <w:bottom w:val="none" w:sz="0" w:space="0" w:color="auto"/>
        <w:right w:val="none" w:sz="0" w:space="0" w:color="auto"/>
      </w:divBdr>
    </w:div>
    <w:div w:id="522788603">
      <w:bodyDiv w:val="1"/>
      <w:marLeft w:val="0"/>
      <w:marRight w:val="0"/>
      <w:marTop w:val="0"/>
      <w:marBottom w:val="0"/>
      <w:divBdr>
        <w:top w:val="none" w:sz="0" w:space="0" w:color="auto"/>
        <w:left w:val="none" w:sz="0" w:space="0" w:color="auto"/>
        <w:bottom w:val="none" w:sz="0" w:space="0" w:color="auto"/>
        <w:right w:val="none" w:sz="0" w:space="0" w:color="auto"/>
      </w:divBdr>
    </w:div>
    <w:div w:id="524295814">
      <w:bodyDiv w:val="1"/>
      <w:marLeft w:val="0"/>
      <w:marRight w:val="0"/>
      <w:marTop w:val="0"/>
      <w:marBottom w:val="0"/>
      <w:divBdr>
        <w:top w:val="none" w:sz="0" w:space="0" w:color="auto"/>
        <w:left w:val="none" w:sz="0" w:space="0" w:color="auto"/>
        <w:bottom w:val="none" w:sz="0" w:space="0" w:color="auto"/>
        <w:right w:val="none" w:sz="0" w:space="0" w:color="auto"/>
      </w:divBdr>
    </w:div>
    <w:div w:id="524828464">
      <w:bodyDiv w:val="1"/>
      <w:marLeft w:val="0"/>
      <w:marRight w:val="0"/>
      <w:marTop w:val="0"/>
      <w:marBottom w:val="0"/>
      <w:divBdr>
        <w:top w:val="none" w:sz="0" w:space="0" w:color="auto"/>
        <w:left w:val="none" w:sz="0" w:space="0" w:color="auto"/>
        <w:bottom w:val="none" w:sz="0" w:space="0" w:color="auto"/>
        <w:right w:val="none" w:sz="0" w:space="0" w:color="auto"/>
      </w:divBdr>
    </w:div>
    <w:div w:id="525094971">
      <w:bodyDiv w:val="1"/>
      <w:marLeft w:val="0"/>
      <w:marRight w:val="0"/>
      <w:marTop w:val="0"/>
      <w:marBottom w:val="0"/>
      <w:divBdr>
        <w:top w:val="none" w:sz="0" w:space="0" w:color="auto"/>
        <w:left w:val="none" w:sz="0" w:space="0" w:color="auto"/>
        <w:bottom w:val="none" w:sz="0" w:space="0" w:color="auto"/>
        <w:right w:val="none" w:sz="0" w:space="0" w:color="auto"/>
      </w:divBdr>
    </w:div>
    <w:div w:id="525102415">
      <w:bodyDiv w:val="1"/>
      <w:marLeft w:val="0"/>
      <w:marRight w:val="0"/>
      <w:marTop w:val="0"/>
      <w:marBottom w:val="0"/>
      <w:divBdr>
        <w:top w:val="none" w:sz="0" w:space="0" w:color="auto"/>
        <w:left w:val="none" w:sz="0" w:space="0" w:color="auto"/>
        <w:bottom w:val="none" w:sz="0" w:space="0" w:color="auto"/>
        <w:right w:val="none" w:sz="0" w:space="0" w:color="auto"/>
      </w:divBdr>
      <w:divsChild>
        <w:div w:id="1689528284">
          <w:blockQuote w:val="1"/>
          <w:marLeft w:val="720"/>
          <w:marRight w:val="720"/>
          <w:marTop w:val="100"/>
          <w:marBottom w:val="100"/>
          <w:divBdr>
            <w:top w:val="none" w:sz="0" w:space="0" w:color="auto"/>
            <w:left w:val="none" w:sz="0" w:space="0" w:color="auto"/>
            <w:bottom w:val="none" w:sz="0" w:space="0" w:color="auto"/>
            <w:right w:val="none" w:sz="0" w:space="0" w:color="auto"/>
          </w:divBdr>
        </w:div>
        <w:div w:id="84714148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0611467">
          <w:blockQuote w:val="1"/>
          <w:marLeft w:val="720"/>
          <w:marRight w:val="720"/>
          <w:marTop w:val="100"/>
          <w:marBottom w:val="100"/>
          <w:divBdr>
            <w:top w:val="none" w:sz="0" w:space="0" w:color="auto"/>
            <w:left w:val="none" w:sz="0" w:space="0" w:color="auto"/>
            <w:bottom w:val="none" w:sz="0" w:space="0" w:color="auto"/>
            <w:right w:val="none" w:sz="0" w:space="0" w:color="auto"/>
          </w:divBdr>
        </w:div>
        <w:div w:id="1236473392">
          <w:blockQuote w:val="1"/>
          <w:marLeft w:val="720"/>
          <w:marRight w:val="720"/>
          <w:marTop w:val="100"/>
          <w:marBottom w:val="100"/>
          <w:divBdr>
            <w:top w:val="none" w:sz="0" w:space="0" w:color="auto"/>
            <w:left w:val="none" w:sz="0" w:space="0" w:color="auto"/>
            <w:bottom w:val="none" w:sz="0" w:space="0" w:color="auto"/>
            <w:right w:val="none" w:sz="0" w:space="0" w:color="auto"/>
          </w:divBdr>
        </w:div>
        <w:div w:id="1247886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5287410">
      <w:bodyDiv w:val="1"/>
      <w:marLeft w:val="0"/>
      <w:marRight w:val="0"/>
      <w:marTop w:val="0"/>
      <w:marBottom w:val="0"/>
      <w:divBdr>
        <w:top w:val="none" w:sz="0" w:space="0" w:color="auto"/>
        <w:left w:val="none" w:sz="0" w:space="0" w:color="auto"/>
        <w:bottom w:val="none" w:sz="0" w:space="0" w:color="auto"/>
        <w:right w:val="none" w:sz="0" w:space="0" w:color="auto"/>
      </w:divBdr>
    </w:div>
    <w:div w:id="525599256">
      <w:bodyDiv w:val="1"/>
      <w:marLeft w:val="0"/>
      <w:marRight w:val="0"/>
      <w:marTop w:val="0"/>
      <w:marBottom w:val="0"/>
      <w:divBdr>
        <w:top w:val="none" w:sz="0" w:space="0" w:color="auto"/>
        <w:left w:val="none" w:sz="0" w:space="0" w:color="auto"/>
        <w:bottom w:val="none" w:sz="0" w:space="0" w:color="auto"/>
        <w:right w:val="none" w:sz="0" w:space="0" w:color="auto"/>
      </w:divBdr>
    </w:div>
    <w:div w:id="525600079">
      <w:bodyDiv w:val="1"/>
      <w:marLeft w:val="0"/>
      <w:marRight w:val="0"/>
      <w:marTop w:val="0"/>
      <w:marBottom w:val="0"/>
      <w:divBdr>
        <w:top w:val="none" w:sz="0" w:space="0" w:color="auto"/>
        <w:left w:val="none" w:sz="0" w:space="0" w:color="auto"/>
        <w:bottom w:val="none" w:sz="0" w:space="0" w:color="auto"/>
        <w:right w:val="none" w:sz="0" w:space="0" w:color="auto"/>
      </w:divBdr>
    </w:div>
    <w:div w:id="526527648">
      <w:bodyDiv w:val="1"/>
      <w:marLeft w:val="0"/>
      <w:marRight w:val="0"/>
      <w:marTop w:val="0"/>
      <w:marBottom w:val="0"/>
      <w:divBdr>
        <w:top w:val="none" w:sz="0" w:space="0" w:color="auto"/>
        <w:left w:val="none" w:sz="0" w:space="0" w:color="auto"/>
        <w:bottom w:val="none" w:sz="0" w:space="0" w:color="auto"/>
        <w:right w:val="none" w:sz="0" w:space="0" w:color="auto"/>
      </w:divBdr>
    </w:div>
    <w:div w:id="527640980">
      <w:bodyDiv w:val="1"/>
      <w:marLeft w:val="0"/>
      <w:marRight w:val="0"/>
      <w:marTop w:val="0"/>
      <w:marBottom w:val="0"/>
      <w:divBdr>
        <w:top w:val="none" w:sz="0" w:space="0" w:color="auto"/>
        <w:left w:val="none" w:sz="0" w:space="0" w:color="auto"/>
        <w:bottom w:val="none" w:sz="0" w:space="0" w:color="auto"/>
        <w:right w:val="none" w:sz="0" w:space="0" w:color="auto"/>
      </w:divBdr>
    </w:div>
    <w:div w:id="528223230">
      <w:bodyDiv w:val="1"/>
      <w:marLeft w:val="0"/>
      <w:marRight w:val="0"/>
      <w:marTop w:val="0"/>
      <w:marBottom w:val="0"/>
      <w:divBdr>
        <w:top w:val="none" w:sz="0" w:space="0" w:color="auto"/>
        <w:left w:val="none" w:sz="0" w:space="0" w:color="auto"/>
        <w:bottom w:val="none" w:sz="0" w:space="0" w:color="auto"/>
        <w:right w:val="none" w:sz="0" w:space="0" w:color="auto"/>
      </w:divBdr>
      <w:divsChild>
        <w:div w:id="1775787393">
          <w:marLeft w:val="480"/>
          <w:marRight w:val="0"/>
          <w:marTop w:val="0"/>
          <w:marBottom w:val="0"/>
          <w:divBdr>
            <w:top w:val="none" w:sz="0" w:space="0" w:color="auto"/>
            <w:left w:val="none" w:sz="0" w:space="0" w:color="auto"/>
            <w:bottom w:val="none" w:sz="0" w:space="0" w:color="auto"/>
            <w:right w:val="none" w:sz="0" w:space="0" w:color="auto"/>
          </w:divBdr>
        </w:div>
        <w:div w:id="783695223">
          <w:marLeft w:val="480"/>
          <w:marRight w:val="0"/>
          <w:marTop w:val="0"/>
          <w:marBottom w:val="0"/>
          <w:divBdr>
            <w:top w:val="none" w:sz="0" w:space="0" w:color="auto"/>
            <w:left w:val="none" w:sz="0" w:space="0" w:color="auto"/>
            <w:bottom w:val="none" w:sz="0" w:space="0" w:color="auto"/>
            <w:right w:val="none" w:sz="0" w:space="0" w:color="auto"/>
          </w:divBdr>
        </w:div>
        <w:div w:id="546114644">
          <w:marLeft w:val="480"/>
          <w:marRight w:val="0"/>
          <w:marTop w:val="0"/>
          <w:marBottom w:val="0"/>
          <w:divBdr>
            <w:top w:val="none" w:sz="0" w:space="0" w:color="auto"/>
            <w:left w:val="none" w:sz="0" w:space="0" w:color="auto"/>
            <w:bottom w:val="none" w:sz="0" w:space="0" w:color="auto"/>
            <w:right w:val="none" w:sz="0" w:space="0" w:color="auto"/>
          </w:divBdr>
        </w:div>
        <w:div w:id="1811050512">
          <w:marLeft w:val="480"/>
          <w:marRight w:val="0"/>
          <w:marTop w:val="0"/>
          <w:marBottom w:val="0"/>
          <w:divBdr>
            <w:top w:val="none" w:sz="0" w:space="0" w:color="auto"/>
            <w:left w:val="none" w:sz="0" w:space="0" w:color="auto"/>
            <w:bottom w:val="none" w:sz="0" w:space="0" w:color="auto"/>
            <w:right w:val="none" w:sz="0" w:space="0" w:color="auto"/>
          </w:divBdr>
        </w:div>
        <w:div w:id="1141922466">
          <w:marLeft w:val="480"/>
          <w:marRight w:val="0"/>
          <w:marTop w:val="0"/>
          <w:marBottom w:val="0"/>
          <w:divBdr>
            <w:top w:val="none" w:sz="0" w:space="0" w:color="auto"/>
            <w:left w:val="none" w:sz="0" w:space="0" w:color="auto"/>
            <w:bottom w:val="none" w:sz="0" w:space="0" w:color="auto"/>
            <w:right w:val="none" w:sz="0" w:space="0" w:color="auto"/>
          </w:divBdr>
        </w:div>
        <w:div w:id="750129376">
          <w:marLeft w:val="480"/>
          <w:marRight w:val="0"/>
          <w:marTop w:val="0"/>
          <w:marBottom w:val="0"/>
          <w:divBdr>
            <w:top w:val="none" w:sz="0" w:space="0" w:color="auto"/>
            <w:left w:val="none" w:sz="0" w:space="0" w:color="auto"/>
            <w:bottom w:val="none" w:sz="0" w:space="0" w:color="auto"/>
            <w:right w:val="none" w:sz="0" w:space="0" w:color="auto"/>
          </w:divBdr>
        </w:div>
        <w:div w:id="1839884385">
          <w:marLeft w:val="480"/>
          <w:marRight w:val="0"/>
          <w:marTop w:val="0"/>
          <w:marBottom w:val="0"/>
          <w:divBdr>
            <w:top w:val="none" w:sz="0" w:space="0" w:color="auto"/>
            <w:left w:val="none" w:sz="0" w:space="0" w:color="auto"/>
            <w:bottom w:val="none" w:sz="0" w:space="0" w:color="auto"/>
            <w:right w:val="none" w:sz="0" w:space="0" w:color="auto"/>
          </w:divBdr>
        </w:div>
        <w:div w:id="2067099593">
          <w:marLeft w:val="480"/>
          <w:marRight w:val="0"/>
          <w:marTop w:val="0"/>
          <w:marBottom w:val="0"/>
          <w:divBdr>
            <w:top w:val="none" w:sz="0" w:space="0" w:color="auto"/>
            <w:left w:val="none" w:sz="0" w:space="0" w:color="auto"/>
            <w:bottom w:val="none" w:sz="0" w:space="0" w:color="auto"/>
            <w:right w:val="none" w:sz="0" w:space="0" w:color="auto"/>
          </w:divBdr>
        </w:div>
        <w:div w:id="332299082">
          <w:marLeft w:val="480"/>
          <w:marRight w:val="0"/>
          <w:marTop w:val="0"/>
          <w:marBottom w:val="0"/>
          <w:divBdr>
            <w:top w:val="none" w:sz="0" w:space="0" w:color="auto"/>
            <w:left w:val="none" w:sz="0" w:space="0" w:color="auto"/>
            <w:bottom w:val="none" w:sz="0" w:space="0" w:color="auto"/>
            <w:right w:val="none" w:sz="0" w:space="0" w:color="auto"/>
          </w:divBdr>
        </w:div>
        <w:div w:id="2147045441">
          <w:marLeft w:val="480"/>
          <w:marRight w:val="0"/>
          <w:marTop w:val="0"/>
          <w:marBottom w:val="0"/>
          <w:divBdr>
            <w:top w:val="none" w:sz="0" w:space="0" w:color="auto"/>
            <w:left w:val="none" w:sz="0" w:space="0" w:color="auto"/>
            <w:bottom w:val="none" w:sz="0" w:space="0" w:color="auto"/>
            <w:right w:val="none" w:sz="0" w:space="0" w:color="auto"/>
          </w:divBdr>
        </w:div>
        <w:div w:id="1769887119">
          <w:marLeft w:val="480"/>
          <w:marRight w:val="0"/>
          <w:marTop w:val="0"/>
          <w:marBottom w:val="0"/>
          <w:divBdr>
            <w:top w:val="none" w:sz="0" w:space="0" w:color="auto"/>
            <w:left w:val="none" w:sz="0" w:space="0" w:color="auto"/>
            <w:bottom w:val="none" w:sz="0" w:space="0" w:color="auto"/>
            <w:right w:val="none" w:sz="0" w:space="0" w:color="auto"/>
          </w:divBdr>
        </w:div>
        <w:div w:id="1697459170">
          <w:marLeft w:val="480"/>
          <w:marRight w:val="0"/>
          <w:marTop w:val="0"/>
          <w:marBottom w:val="0"/>
          <w:divBdr>
            <w:top w:val="none" w:sz="0" w:space="0" w:color="auto"/>
            <w:left w:val="none" w:sz="0" w:space="0" w:color="auto"/>
            <w:bottom w:val="none" w:sz="0" w:space="0" w:color="auto"/>
            <w:right w:val="none" w:sz="0" w:space="0" w:color="auto"/>
          </w:divBdr>
        </w:div>
        <w:div w:id="379861263">
          <w:marLeft w:val="480"/>
          <w:marRight w:val="0"/>
          <w:marTop w:val="0"/>
          <w:marBottom w:val="0"/>
          <w:divBdr>
            <w:top w:val="none" w:sz="0" w:space="0" w:color="auto"/>
            <w:left w:val="none" w:sz="0" w:space="0" w:color="auto"/>
            <w:bottom w:val="none" w:sz="0" w:space="0" w:color="auto"/>
            <w:right w:val="none" w:sz="0" w:space="0" w:color="auto"/>
          </w:divBdr>
        </w:div>
        <w:div w:id="268902829">
          <w:marLeft w:val="480"/>
          <w:marRight w:val="0"/>
          <w:marTop w:val="0"/>
          <w:marBottom w:val="0"/>
          <w:divBdr>
            <w:top w:val="none" w:sz="0" w:space="0" w:color="auto"/>
            <w:left w:val="none" w:sz="0" w:space="0" w:color="auto"/>
            <w:bottom w:val="none" w:sz="0" w:space="0" w:color="auto"/>
            <w:right w:val="none" w:sz="0" w:space="0" w:color="auto"/>
          </w:divBdr>
        </w:div>
        <w:div w:id="1882210422">
          <w:marLeft w:val="480"/>
          <w:marRight w:val="0"/>
          <w:marTop w:val="0"/>
          <w:marBottom w:val="0"/>
          <w:divBdr>
            <w:top w:val="none" w:sz="0" w:space="0" w:color="auto"/>
            <w:left w:val="none" w:sz="0" w:space="0" w:color="auto"/>
            <w:bottom w:val="none" w:sz="0" w:space="0" w:color="auto"/>
            <w:right w:val="none" w:sz="0" w:space="0" w:color="auto"/>
          </w:divBdr>
        </w:div>
        <w:div w:id="347827441">
          <w:marLeft w:val="480"/>
          <w:marRight w:val="0"/>
          <w:marTop w:val="0"/>
          <w:marBottom w:val="0"/>
          <w:divBdr>
            <w:top w:val="none" w:sz="0" w:space="0" w:color="auto"/>
            <w:left w:val="none" w:sz="0" w:space="0" w:color="auto"/>
            <w:bottom w:val="none" w:sz="0" w:space="0" w:color="auto"/>
            <w:right w:val="none" w:sz="0" w:space="0" w:color="auto"/>
          </w:divBdr>
        </w:div>
        <w:div w:id="259140168">
          <w:marLeft w:val="480"/>
          <w:marRight w:val="0"/>
          <w:marTop w:val="0"/>
          <w:marBottom w:val="0"/>
          <w:divBdr>
            <w:top w:val="none" w:sz="0" w:space="0" w:color="auto"/>
            <w:left w:val="none" w:sz="0" w:space="0" w:color="auto"/>
            <w:bottom w:val="none" w:sz="0" w:space="0" w:color="auto"/>
            <w:right w:val="none" w:sz="0" w:space="0" w:color="auto"/>
          </w:divBdr>
        </w:div>
        <w:div w:id="668486097">
          <w:marLeft w:val="480"/>
          <w:marRight w:val="0"/>
          <w:marTop w:val="0"/>
          <w:marBottom w:val="0"/>
          <w:divBdr>
            <w:top w:val="none" w:sz="0" w:space="0" w:color="auto"/>
            <w:left w:val="none" w:sz="0" w:space="0" w:color="auto"/>
            <w:bottom w:val="none" w:sz="0" w:space="0" w:color="auto"/>
            <w:right w:val="none" w:sz="0" w:space="0" w:color="auto"/>
          </w:divBdr>
        </w:div>
        <w:div w:id="68819617">
          <w:marLeft w:val="480"/>
          <w:marRight w:val="0"/>
          <w:marTop w:val="0"/>
          <w:marBottom w:val="0"/>
          <w:divBdr>
            <w:top w:val="none" w:sz="0" w:space="0" w:color="auto"/>
            <w:left w:val="none" w:sz="0" w:space="0" w:color="auto"/>
            <w:bottom w:val="none" w:sz="0" w:space="0" w:color="auto"/>
            <w:right w:val="none" w:sz="0" w:space="0" w:color="auto"/>
          </w:divBdr>
        </w:div>
        <w:div w:id="702242690">
          <w:marLeft w:val="480"/>
          <w:marRight w:val="0"/>
          <w:marTop w:val="0"/>
          <w:marBottom w:val="0"/>
          <w:divBdr>
            <w:top w:val="none" w:sz="0" w:space="0" w:color="auto"/>
            <w:left w:val="none" w:sz="0" w:space="0" w:color="auto"/>
            <w:bottom w:val="none" w:sz="0" w:space="0" w:color="auto"/>
            <w:right w:val="none" w:sz="0" w:space="0" w:color="auto"/>
          </w:divBdr>
        </w:div>
        <w:div w:id="408700221">
          <w:marLeft w:val="480"/>
          <w:marRight w:val="0"/>
          <w:marTop w:val="0"/>
          <w:marBottom w:val="0"/>
          <w:divBdr>
            <w:top w:val="none" w:sz="0" w:space="0" w:color="auto"/>
            <w:left w:val="none" w:sz="0" w:space="0" w:color="auto"/>
            <w:bottom w:val="none" w:sz="0" w:space="0" w:color="auto"/>
            <w:right w:val="none" w:sz="0" w:space="0" w:color="auto"/>
          </w:divBdr>
        </w:div>
        <w:div w:id="1675572803">
          <w:marLeft w:val="480"/>
          <w:marRight w:val="0"/>
          <w:marTop w:val="0"/>
          <w:marBottom w:val="0"/>
          <w:divBdr>
            <w:top w:val="none" w:sz="0" w:space="0" w:color="auto"/>
            <w:left w:val="none" w:sz="0" w:space="0" w:color="auto"/>
            <w:bottom w:val="none" w:sz="0" w:space="0" w:color="auto"/>
            <w:right w:val="none" w:sz="0" w:space="0" w:color="auto"/>
          </w:divBdr>
        </w:div>
        <w:div w:id="1117719363">
          <w:marLeft w:val="480"/>
          <w:marRight w:val="0"/>
          <w:marTop w:val="0"/>
          <w:marBottom w:val="0"/>
          <w:divBdr>
            <w:top w:val="none" w:sz="0" w:space="0" w:color="auto"/>
            <w:left w:val="none" w:sz="0" w:space="0" w:color="auto"/>
            <w:bottom w:val="none" w:sz="0" w:space="0" w:color="auto"/>
            <w:right w:val="none" w:sz="0" w:space="0" w:color="auto"/>
          </w:divBdr>
        </w:div>
        <w:div w:id="423302007">
          <w:marLeft w:val="480"/>
          <w:marRight w:val="0"/>
          <w:marTop w:val="0"/>
          <w:marBottom w:val="0"/>
          <w:divBdr>
            <w:top w:val="none" w:sz="0" w:space="0" w:color="auto"/>
            <w:left w:val="none" w:sz="0" w:space="0" w:color="auto"/>
            <w:bottom w:val="none" w:sz="0" w:space="0" w:color="auto"/>
            <w:right w:val="none" w:sz="0" w:space="0" w:color="auto"/>
          </w:divBdr>
        </w:div>
        <w:div w:id="1218128205">
          <w:marLeft w:val="480"/>
          <w:marRight w:val="0"/>
          <w:marTop w:val="0"/>
          <w:marBottom w:val="0"/>
          <w:divBdr>
            <w:top w:val="none" w:sz="0" w:space="0" w:color="auto"/>
            <w:left w:val="none" w:sz="0" w:space="0" w:color="auto"/>
            <w:bottom w:val="none" w:sz="0" w:space="0" w:color="auto"/>
            <w:right w:val="none" w:sz="0" w:space="0" w:color="auto"/>
          </w:divBdr>
        </w:div>
        <w:div w:id="1881432633">
          <w:marLeft w:val="480"/>
          <w:marRight w:val="0"/>
          <w:marTop w:val="0"/>
          <w:marBottom w:val="0"/>
          <w:divBdr>
            <w:top w:val="none" w:sz="0" w:space="0" w:color="auto"/>
            <w:left w:val="none" w:sz="0" w:space="0" w:color="auto"/>
            <w:bottom w:val="none" w:sz="0" w:space="0" w:color="auto"/>
            <w:right w:val="none" w:sz="0" w:space="0" w:color="auto"/>
          </w:divBdr>
        </w:div>
        <w:div w:id="1506630022">
          <w:marLeft w:val="480"/>
          <w:marRight w:val="0"/>
          <w:marTop w:val="0"/>
          <w:marBottom w:val="0"/>
          <w:divBdr>
            <w:top w:val="none" w:sz="0" w:space="0" w:color="auto"/>
            <w:left w:val="none" w:sz="0" w:space="0" w:color="auto"/>
            <w:bottom w:val="none" w:sz="0" w:space="0" w:color="auto"/>
            <w:right w:val="none" w:sz="0" w:space="0" w:color="auto"/>
          </w:divBdr>
        </w:div>
      </w:divsChild>
    </w:div>
    <w:div w:id="528223642">
      <w:bodyDiv w:val="1"/>
      <w:marLeft w:val="0"/>
      <w:marRight w:val="0"/>
      <w:marTop w:val="0"/>
      <w:marBottom w:val="0"/>
      <w:divBdr>
        <w:top w:val="none" w:sz="0" w:space="0" w:color="auto"/>
        <w:left w:val="none" w:sz="0" w:space="0" w:color="auto"/>
        <w:bottom w:val="none" w:sz="0" w:space="0" w:color="auto"/>
        <w:right w:val="none" w:sz="0" w:space="0" w:color="auto"/>
      </w:divBdr>
    </w:div>
    <w:div w:id="528564148">
      <w:bodyDiv w:val="1"/>
      <w:marLeft w:val="0"/>
      <w:marRight w:val="0"/>
      <w:marTop w:val="0"/>
      <w:marBottom w:val="0"/>
      <w:divBdr>
        <w:top w:val="none" w:sz="0" w:space="0" w:color="auto"/>
        <w:left w:val="none" w:sz="0" w:space="0" w:color="auto"/>
        <w:bottom w:val="none" w:sz="0" w:space="0" w:color="auto"/>
        <w:right w:val="none" w:sz="0" w:space="0" w:color="auto"/>
      </w:divBdr>
    </w:div>
    <w:div w:id="528690844">
      <w:bodyDiv w:val="1"/>
      <w:marLeft w:val="0"/>
      <w:marRight w:val="0"/>
      <w:marTop w:val="0"/>
      <w:marBottom w:val="0"/>
      <w:divBdr>
        <w:top w:val="none" w:sz="0" w:space="0" w:color="auto"/>
        <w:left w:val="none" w:sz="0" w:space="0" w:color="auto"/>
        <w:bottom w:val="none" w:sz="0" w:space="0" w:color="auto"/>
        <w:right w:val="none" w:sz="0" w:space="0" w:color="auto"/>
      </w:divBdr>
    </w:div>
    <w:div w:id="529882337">
      <w:bodyDiv w:val="1"/>
      <w:marLeft w:val="0"/>
      <w:marRight w:val="0"/>
      <w:marTop w:val="0"/>
      <w:marBottom w:val="0"/>
      <w:divBdr>
        <w:top w:val="none" w:sz="0" w:space="0" w:color="auto"/>
        <w:left w:val="none" w:sz="0" w:space="0" w:color="auto"/>
        <w:bottom w:val="none" w:sz="0" w:space="0" w:color="auto"/>
        <w:right w:val="none" w:sz="0" w:space="0" w:color="auto"/>
      </w:divBdr>
    </w:div>
    <w:div w:id="529997965">
      <w:bodyDiv w:val="1"/>
      <w:marLeft w:val="0"/>
      <w:marRight w:val="0"/>
      <w:marTop w:val="0"/>
      <w:marBottom w:val="0"/>
      <w:divBdr>
        <w:top w:val="none" w:sz="0" w:space="0" w:color="auto"/>
        <w:left w:val="none" w:sz="0" w:space="0" w:color="auto"/>
        <w:bottom w:val="none" w:sz="0" w:space="0" w:color="auto"/>
        <w:right w:val="none" w:sz="0" w:space="0" w:color="auto"/>
      </w:divBdr>
    </w:div>
    <w:div w:id="530803484">
      <w:bodyDiv w:val="1"/>
      <w:marLeft w:val="0"/>
      <w:marRight w:val="0"/>
      <w:marTop w:val="0"/>
      <w:marBottom w:val="0"/>
      <w:divBdr>
        <w:top w:val="none" w:sz="0" w:space="0" w:color="auto"/>
        <w:left w:val="none" w:sz="0" w:space="0" w:color="auto"/>
        <w:bottom w:val="none" w:sz="0" w:space="0" w:color="auto"/>
        <w:right w:val="none" w:sz="0" w:space="0" w:color="auto"/>
      </w:divBdr>
    </w:div>
    <w:div w:id="531070091">
      <w:bodyDiv w:val="1"/>
      <w:marLeft w:val="0"/>
      <w:marRight w:val="0"/>
      <w:marTop w:val="0"/>
      <w:marBottom w:val="0"/>
      <w:divBdr>
        <w:top w:val="none" w:sz="0" w:space="0" w:color="auto"/>
        <w:left w:val="none" w:sz="0" w:space="0" w:color="auto"/>
        <w:bottom w:val="none" w:sz="0" w:space="0" w:color="auto"/>
        <w:right w:val="none" w:sz="0" w:space="0" w:color="auto"/>
      </w:divBdr>
      <w:divsChild>
        <w:div w:id="259994533">
          <w:marLeft w:val="480"/>
          <w:marRight w:val="0"/>
          <w:marTop w:val="0"/>
          <w:marBottom w:val="0"/>
          <w:divBdr>
            <w:top w:val="none" w:sz="0" w:space="0" w:color="auto"/>
            <w:left w:val="none" w:sz="0" w:space="0" w:color="auto"/>
            <w:bottom w:val="none" w:sz="0" w:space="0" w:color="auto"/>
            <w:right w:val="none" w:sz="0" w:space="0" w:color="auto"/>
          </w:divBdr>
        </w:div>
        <w:div w:id="1274239871">
          <w:marLeft w:val="480"/>
          <w:marRight w:val="0"/>
          <w:marTop w:val="0"/>
          <w:marBottom w:val="0"/>
          <w:divBdr>
            <w:top w:val="none" w:sz="0" w:space="0" w:color="auto"/>
            <w:left w:val="none" w:sz="0" w:space="0" w:color="auto"/>
            <w:bottom w:val="none" w:sz="0" w:space="0" w:color="auto"/>
            <w:right w:val="none" w:sz="0" w:space="0" w:color="auto"/>
          </w:divBdr>
        </w:div>
        <w:div w:id="750811334">
          <w:marLeft w:val="480"/>
          <w:marRight w:val="0"/>
          <w:marTop w:val="0"/>
          <w:marBottom w:val="0"/>
          <w:divBdr>
            <w:top w:val="none" w:sz="0" w:space="0" w:color="auto"/>
            <w:left w:val="none" w:sz="0" w:space="0" w:color="auto"/>
            <w:bottom w:val="none" w:sz="0" w:space="0" w:color="auto"/>
            <w:right w:val="none" w:sz="0" w:space="0" w:color="auto"/>
          </w:divBdr>
        </w:div>
        <w:div w:id="1796026022">
          <w:marLeft w:val="480"/>
          <w:marRight w:val="0"/>
          <w:marTop w:val="0"/>
          <w:marBottom w:val="0"/>
          <w:divBdr>
            <w:top w:val="none" w:sz="0" w:space="0" w:color="auto"/>
            <w:left w:val="none" w:sz="0" w:space="0" w:color="auto"/>
            <w:bottom w:val="none" w:sz="0" w:space="0" w:color="auto"/>
            <w:right w:val="none" w:sz="0" w:space="0" w:color="auto"/>
          </w:divBdr>
        </w:div>
        <w:div w:id="473564839">
          <w:marLeft w:val="480"/>
          <w:marRight w:val="0"/>
          <w:marTop w:val="0"/>
          <w:marBottom w:val="0"/>
          <w:divBdr>
            <w:top w:val="none" w:sz="0" w:space="0" w:color="auto"/>
            <w:left w:val="none" w:sz="0" w:space="0" w:color="auto"/>
            <w:bottom w:val="none" w:sz="0" w:space="0" w:color="auto"/>
            <w:right w:val="none" w:sz="0" w:space="0" w:color="auto"/>
          </w:divBdr>
        </w:div>
        <w:div w:id="930551422">
          <w:marLeft w:val="480"/>
          <w:marRight w:val="0"/>
          <w:marTop w:val="0"/>
          <w:marBottom w:val="0"/>
          <w:divBdr>
            <w:top w:val="none" w:sz="0" w:space="0" w:color="auto"/>
            <w:left w:val="none" w:sz="0" w:space="0" w:color="auto"/>
            <w:bottom w:val="none" w:sz="0" w:space="0" w:color="auto"/>
            <w:right w:val="none" w:sz="0" w:space="0" w:color="auto"/>
          </w:divBdr>
        </w:div>
        <w:div w:id="1818450476">
          <w:marLeft w:val="480"/>
          <w:marRight w:val="0"/>
          <w:marTop w:val="0"/>
          <w:marBottom w:val="0"/>
          <w:divBdr>
            <w:top w:val="none" w:sz="0" w:space="0" w:color="auto"/>
            <w:left w:val="none" w:sz="0" w:space="0" w:color="auto"/>
            <w:bottom w:val="none" w:sz="0" w:space="0" w:color="auto"/>
            <w:right w:val="none" w:sz="0" w:space="0" w:color="auto"/>
          </w:divBdr>
        </w:div>
        <w:div w:id="1604916947">
          <w:marLeft w:val="480"/>
          <w:marRight w:val="0"/>
          <w:marTop w:val="0"/>
          <w:marBottom w:val="0"/>
          <w:divBdr>
            <w:top w:val="none" w:sz="0" w:space="0" w:color="auto"/>
            <w:left w:val="none" w:sz="0" w:space="0" w:color="auto"/>
            <w:bottom w:val="none" w:sz="0" w:space="0" w:color="auto"/>
            <w:right w:val="none" w:sz="0" w:space="0" w:color="auto"/>
          </w:divBdr>
        </w:div>
        <w:div w:id="548881219">
          <w:marLeft w:val="480"/>
          <w:marRight w:val="0"/>
          <w:marTop w:val="0"/>
          <w:marBottom w:val="0"/>
          <w:divBdr>
            <w:top w:val="none" w:sz="0" w:space="0" w:color="auto"/>
            <w:left w:val="none" w:sz="0" w:space="0" w:color="auto"/>
            <w:bottom w:val="none" w:sz="0" w:space="0" w:color="auto"/>
            <w:right w:val="none" w:sz="0" w:space="0" w:color="auto"/>
          </w:divBdr>
        </w:div>
        <w:div w:id="2321439">
          <w:marLeft w:val="480"/>
          <w:marRight w:val="0"/>
          <w:marTop w:val="0"/>
          <w:marBottom w:val="0"/>
          <w:divBdr>
            <w:top w:val="none" w:sz="0" w:space="0" w:color="auto"/>
            <w:left w:val="none" w:sz="0" w:space="0" w:color="auto"/>
            <w:bottom w:val="none" w:sz="0" w:space="0" w:color="auto"/>
            <w:right w:val="none" w:sz="0" w:space="0" w:color="auto"/>
          </w:divBdr>
        </w:div>
        <w:div w:id="296883281">
          <w:marLeft w:val="480"/>
          <w:marRight w:val="0"/>
          <w:marTop w:val="0"/>
          <w:marBottom w:val="0"/>
          <w:divBdr>
            <w:top w:val="none" w:sz="0" w:space="0" w:color="auto"/>
            <w:left w:val="none" w:sz="0" w:space="0" w:color="auto"/>
            <w:bottom w:val="none" w:sz="0" w:space="0" w:color="auto"/>
            <w:right w:val="none" w:sz="0" w:space="0" w:color="auto"/>
          </w:divBdr>
        </w:div>
        <w:div w:id="2124111336">
          <w:marLeft w:val="480"/>
          <w:marRight w:val="0"/>
          <w:marTop w:val="0"/>
          <w:marBottom w:val="0"/>
          <w:divBdr>
            <w:top w:val="none" w:sz="0" w:space="0" w:color="auto"/>
            <w:left w:val="none" w:sz="0" w:space="0" w:color="auto"/>
            <w:bottom w:val="none" w:sz="0" w:space="0" w:color="auto"/>
            <w:right w:val="none" w:sz="0" w:space="0" w:color="auto"/>
          </w:divBdr>
        </w:div>
        <w:div w:id="647825515">
          <w:marLeft w:val="480"/>
          <w:marRight w:val="0"/>
          <w:marTop w:val="0"/>
          <w:marBottom w:val="0"/>
          <w:divBdr>
            <w:top w:val="none" w:sz="0" w:space="0" w:color="auto"/>
            <w:left w:val="none" w:sz="0" w:space="0" w:color="auto"/>
            <w:bottom w:val="none" w:sz="0" w:space="0" w:color="auto"/>
            <w:right w:val="none" w:sz="0" w:space="0" w:color="auto"/>
          </w:divBdr>
        </w:div>
        <w:div w:id="1997416148">
          <w:marLeft w:val="480"/>
          <w:marRight w:val="0"/>
          <w:marTop w:val="0"/>
          <w:marBottom w:val="0"/>
          <w:divBdr>
            <w:top w:val="none" w:sz="0" w:space="0" w:color="auto"/>
            <w:left w:val="none" w:sz="0" w:space="0" w:color="auto"/>
            <w:bottom w:val="none" w:sz="0" w:space="0" w:color="auto"/>
            <w:right w:val="none" w:sz="0" w:space="0" w:color="auto"/>
          </w:divBdr>
        </w:div>
      </w:divsChild>
    </w:div>
    <w:div w:id="531259821">
      <w:bodyDiv w:val="1"/>
      <w:marLeft w:val="0"/>
      <w:marRight w:val="0"/>
      <w:marTop w:val="0"/>
      <w:marBottom w:val="0"/>
      <w:divBdr>
        <w:top w:val="none" w:sz="0" w:space="0" w:color="auto"/>
        <w:left w:val="none" w:sz="0" w:space="0" w:color="auto"/>
        <w:bottom w:val="none" w:sz="0" w:space="0" w:color="auto"/>
        <w:right w:val="none" w:sz="0" w:space="0" w:color="auto"/>
      </w:divBdr>
    </w:div>
    <w:div w:id="531724914">
      <w:bodyDiv w:val="1"/>
      <w:marLeft w:val="0"/>
      <w:marRight w:val="0"/>
      <w:marTop w:val="0"/>
      <w:marBottom w:val="0"/>
      <w:divBdr>
        <w:top w:val="none" w:sz="0" w:space="0" w:color="auto"/>
        <w:left w:val="none" w:sz="0" w:space="0" w:color="auto"/>
        <w:bottom w:val="none" w:sz="0" w:space="0" w:color="auto"/>
        <w:right w:val="none" w:sz="0" w:space="0" w:color="auto"/>
      </w:divBdr>
    </w:div>
    <w:div w:id="531725286">
      <w:bodyDiv w:val="1"/>
      <w:marLeft w:val="0"/>
      <w:marRight w:val="0"/>
      <w:marTop w:val="0"/>
      <w:marBottom w:val="0"/>
      <w:divBdr>
        <w:top w:val="none" w:sz="0" w:space="0" w:color="auto"/>
        <w:left w:val="none" w:sz="0" w:space="0" w:color="auto"/>
        <w:bottom w:val="none" w:sz="0" w:space="0" w:color="auto"/>
        <w:right w:val="none" w:sz="0" w:space="0" w:color="auto"/>
      </w:divBdr>
    </w:div>
    <w:div w:id="532117747">
      <w:bodyDiv w:val="1"/>
      <w:marLeft w:val="0"/>
      <w:marRight w:val="0"/>
      <w:marTop w:val="0"/>
      <w:marBottom w:val="0"/>
      <w:divBdr>
        <w:top w:val="none" w:sz="0" w:space="0" w:color="auto"/>
        <w:left w:val="none" w:sz="0" w:space="0" w:color="auto"/>
        <w:bottom w:val="none" w:sz="0" w:space="0" w:color="auto"/>
        <w:right w:val="none" w:sz="0" w:space="0" w:color="auto"/>
      </w:divBdr>
    </w:div>
    <w:div w:id="532310568">
      <w:bodyDiv w:val="1"/>
      <w:marLeft w:val="0"/>
      <w:marRight w:val="0"/>
      <w:marTop w:val="0"/>
      <w:marBottom w:val="0"/>
      <w:divBdr>
        <w:top w:val="none" w:sz="0" w:space="0" w:color="auto"/>
        <w:left w:val="none" w:sz="0" w:space="0" w:color="auto"/>
        <w:bottom w:val="none" w:sz="0" w:space="0" w:color="auto"/>
        <w:right w:val="none" w:sz="0" w:space="0" w:color="auto"/>
      </w:divBdr>
      <w:divsChild>
        <w:div w:id="2147117558">
          <w:marLeft w:val="480"/>
          <w:marRight w:val="0"/>
          <w:marTop w:val="0"/>
          <w:marBottom w:val="0"/>
          <w:divBdr>
            <w:top w:val="none" w:sz="0" w:space="0" w:color="auto"/>
            <w:left w:val="none" w:sz="0" w:space="0" w:color="auto"/>
            <w:bottom w:val="none" w:sz="0" w:space="0" w:color="auto"/>
            <w:right w:val="none" w:sz="0" w:space="0" w:color="auto"/>
          </w:divBdr>
        </w:div>
        <w:div w:id="972636210">
          <w:marLeft w:val="480"/>
          <w:marRight w:val="0"/>
          <w:marTop w:val="0"/>
          <w:marBottom w:val="0"/>
          <w:divBdr>
            <w:top w:val="none" w:sz="0" w:space="0" w:color="auto"/>
            <w:left w:val="none" w:sz="0" w:space="0" w:color="auto"/>
            <w:bottom w:val="none" w:sz="0" w:space="0" w:color="auto"/>
            <w:right w:val="none" w:sz="0" w:space="0" w:color="auto"/>
          </w:divBdr>
        </w:div>
        <w:div w:id="1600605726">
          <w:marLeft w:val="480"/>
          <w:marRight w:val="0"/>
          <w:marTop w:val="0"/>
          <w:marBottom w:val="0"/>
          <w:divBdr>
            <w:top w:val="none" w:sz="0" w:space="0" w:color="auto"/>
            <w:left w:val="none" w:sz="0" w:space="0" w:color="auto"/>
            <w:bottom w:val="none" w:sz="0" w:space="0" w:color="auto"/>
            <w:right w:val="none" w:sz="0" w:space="0" w:color="auto"/>
          </w:divBdr>
        </w:div>
        <w:div w:id="38096951">
          <w:marLeft w:val="480"/>
          <w:marRight w:val="0"/>
          <w:marTop w:val="0"/>
          <w:marBottom w:val="0"/>
          <w:divBdr>
            <w:top w:val="none" w:sz="0" w:space="0" w:color="auto"/>
            <w:left w:val="none" w:sz="0" w:space="0" w:color="auto"/>
            <w:bottom w:val="none" w:sz="0" w:space="0" w:color="auto"/>
            <w:right w:val="none" w:sz="0" w:space="0" w:color="auto"/>
          </w:divBdr>
        </w:div>
        <w:div w:id="2129354402">
          <w:marLeft w:val="480"/>
          <w:marRight w:val="0"/>
          <w:marTop w:val="0"/>
          <w:marBottom w:val="0"/>
          <w:divBdr>
            <w:top w:val="none" w:sz="0" w:space="0" w:color="auto"/>
            <w:left w:val="none" w:sz="0" w:space="0" w:color="auto"/>
            <w:bottom w:val="none" w:sz="0" w:space="0" w:color="auto"/>
            <w:right w:val="none" w:sz="0" w:space="0" w:color="auto"/>
          </w:divBdr>
        </w:div>
        <w:div w:id="159665764">
          <w:marLeft w:val="480"/>
          <w:marRight w:val="0"/>
          <w:marTop w:val="0"/>
          <w:marBottom w:val="0"/>
          <w:divBdr>
            <w:top w:val="none" w:sz="0" w:space="0" w:color="auto"/>
            <w:left w:val="none" w:sz="0" w:space="0" w:color="auto"/>
            <w:bottom w:val="none" w:sz="0" w:space="0" w:color="auto"/>
            <w:right w:val="none" w:sz="0" w:space="0" w:color="auto"/>
          </w:divBdr>
        </w:div>
        <w:div w:id="1867021595">
          <w:marLeft w:val="480"/>
          <w:marRight w:val="0"/>
          <w:marTop w:val="0"/>
          <w:marBottom w:val="0"/>
          <w:divBdr>
            <w:top w:val="none" w:sz="0" w:space="0" w:color="auto"/>
            <w:left w:val="none" w:sz="0" w:space="0" w:color="auto"/>
            <w:bottom w:val="none" w:sz="0" w:space="0" w:color="auto"/>
            <w:right w:val="none" w:sz="0" w:space="0" w:color="auto"/>
          </w:divBdr>
        </w:div>
        <w:div w:id="718669939">
          <w:marLeft w:val="480"/>
          <w:marRight w:val="0"/>
          <w:marTop w:val="0"/>
          <w:marBottom w:val="0"/>
          <w:divBdr>
            <w:top w:val="none" w:sz="0" w:space="0" w:color="auto"/>
            <w:left w:val="none" w:sz="0" w:space="0" w:color="auto"/>
            <w:bottom w:val="none" w:sz="0" w:space="0" w:color="auto"/>
            <w:right w:val="none" w:sz="0" w:space="0" w:color="auto"/>
          </w:divBdr>
        </w:div>
        <w:div w:id="561909931">
          <w:marLeft w:val="480"/>
          <w:marRight w:val="0"/>
          <w:marTop w:val="0"/>
          <w:marBottom w:val="0"/>
          <w:divBdr>
            <w:top w:val="none" w:sz="0" w:space="0" w:color="auto"/>
            <w:left w:val="none" w:sz="0" w:space="0" w:color="auto"/>
            <w:bottom w:val="none" w:sz="0" w:space="0" w:color="auto"/>
            <w:right w:val="none" w:sz="0" w:space="0" w:color="auto"/>
          </w:divBdr>
        </w:div>
        <w:div w:id="1971208117">
          <w:marLeft w:val="480"/>
          <w:marRight w:val="0"/>
          <w:marTop w:val="0"/>
          <w:marBottom w:val="0"/>
          <w:divBdr>
            <w:top w:val="none" w:sz="0" w:space="0" w:color="auto"/>
            <w:left w:val="none" w:sz="0" w:space="0" w:color="auto"/>
            <w:bottom w:val="none" w:sz="0" w:space="0" w:color="auto"/>
            <w:right w:val="none" w:sz="0" w:space="0" w:color="auto"/>
          </w:divBdr>
        </w:div>
        <w:div w:id="691613613">
          <w:marLeft w:val="480"/>
          <w:marRight w:val="0"/>
          <w:marTop w:val="0"/>
          <w:marBottom w:val="0"/>
          <w:divBdr>
            <w:top w:val="none" w:sz="0" w:space="0" w:color="auto"/>
            <w:left w:val="none" w:sz="0" w:space="0" w:color="auto"/>
            <w:bottom w:val="none" w:sz="0" w:space="0" w:color="auto"/>
            <w:right w:val="none" w:sz="0" w:space="0" w:color="auto"/>
          </w:divBdr>
        </w:div>
        <w:div w:id="366032790">
          <w:marLeft w:val="480"/>
          <w:marRight w:val="0"/>
          <w:marTop w:val="0"/>
          <w:marBottom w:val="0"/>
          <w:divBdr>
            <w:top w:val="none" w:sz="0" w:space="0" w:color="auto"/>
            <w:left w:val="none" w:sz="0" w:space="0" w:color="auto"/>
            <w:bottom w:val="none" w:sz="0" w:space="0" w:color="auto"/>
            <w:right w:val="none" w:sz="0" w:space="0" w:color="auto"/>
          </w:divBdr>
        </w:div>
        <w:div w:id="284431690">
          <w:marLeft w:val="480"/>
          <w:marRight w:val="0"/>
          <w:marTop w:val="0"/>
          <w:marBottom w:val="0"/>
          <w:divBdr>
            <w:top w:val="none" w:sz="0" w:space="0" w:color="auto"/>
            <w:left w:val="none" w:sz="0" w:space="0" w:color="auto"/>
            <w:bottom w:val="none" w:sz="0" w:space="0" w:color="auto"/>
            <w:right w:val="none" w:sz="0" w:space="0" w:color="auto"/>
          </w:divBdr>
        </w:div>
        <w:div w:id="1218737033">
          <w:marLeft w:val="480"/>
          <w:marRight w:val="0"/>
          <w:marTop w:val="0"/>
          <w:marBottom w:val="0"/>
          <w:divBdr>
            <w:top w:val="none" w:sz="0" w:space="0" w:color="auto"/>
            <w:left w:val="none" w:sz="0" w:space="0" w:color="auto"/>
            <w:bottom w:val="none" w:sz="0" w:space="0" w:color="auto"/>
            <w:right w:val="none" w:sz="0" w:space="0" w:color="auto"/>
          </w:divBdr>
        </w:div>
        <w:div w:id="2135707139">
          <w:marLeft w:val="480"/>
          <w:marRight w:val="0"/>
          <w:marTop w:val="0"/>
          <w:marBottom w:val="0"/>
          <w:divBdr>
            <w:top w:val="none" w:sz="0" w:space="0" w:color="auto"/>
            <w:left w:val="none" w:sz="0" w:space="0" w:color="auto"/>
            <w:bottom w:val="none" w:sz="0" w:space="0" w:color="auto"/>
            <w:right w:val="none" w:sz="0" w:space="0" w:color="auto"/>
          </w:divBdr>
        </w:div>
        <w:div w:id="1741513930">
          <w:marLeft w:val="480"/>
          <w:marRight w:val="0"/>
          <w:marTop w:val="0"/>
          <w:marBottom w:val="0"/>
          <w:divBdr>
            <w:top w:val="none" w:sz="0" w:space="0" w:color="auto"/>
            <w:left w:val="none" w:sz="0" w:space="0" w:color="auto"/>
            <w:bottom w:val="none" w:sz="0" w:space="0" w:color="auto"/>
            <w:right w:val="none" w:sz="0" w:space="0" w:color="auto"/>
          </w:divBdr>
        </w:div>
        <w:div w:id="1287394560">
          <w:marLeft w:val="480"/>
          <w:marRight w:val="0"/>
          <w:marTop w:val="0"/>
          <w:marBottom w:val="0"/>
          <w:divBdr>
            <w:top w:val="none" w:sz="0" w:space="0" w:color="auto"/>
            <w:left w:val="none" w:sz="0" w:space="0" w:color="auto"/>
            <w:bottom w:val="none" w:sz="0" w:space="0" w:color="auto"/>
            <w:right w:val="none" w:sz="0" w:space="0" w:color="auto"/>
          </w:divBdr>
        </w:div>
        <w:div w:id="822166149">
          <w:marLeft w:val="480"/>
          <w:marRight w:val="0"/>
          <w:marTop w:val="0"/>
          <w:marBottom w:val="0"/>
          <w:divBdr>
            <w:top w:val="none" w:sz="0" w:space="0" w:color="auto"/>
            <w:left w:val="none" w:sz="0" w:space="0" w:color="auto"/>
            <w:bottom w:val="none" w:sz="0" w:space="0" w:color="auto"/>
            <w:right w:val="none" w:sz="0" w:space="0" w:color="auto"/>
          </w:divBdr>
        </w:div>
        <w:div w:id="2128817646">
          <w:marLeft w:val="480"/>
          <w:marRight w:val="0"/>
          <w:marTop w:val="0"/>
          <w:marBottom w:val="0"/>
          <w:divBdr>
            <w:top w:val="none" w:sz="0" w:space="0" w:color="auto"/>
            <w:left w:val="none" w:sz="0" w:space="0" w:color="auto"/>
            <w:bottom w:val="none" w:sz="0" w:space="0" w:color="auto"/>
            <w:right w:val="none" w:sz="0" w:space="0" w:color="auto"/>
          </w:divBdr>
        </w:div>
        <w:div w:id="718818326">
          <w:marLeft w:val="480"/>
          <w:marRight w:val="0"/>
          <w:marTop w:val="0"/>
          <w:marBottom w:val="0"/>
          <w:divBdr>
            <w:top w:val="none" w:sz="0" w:space="0" w:color="auto"/>
            <w:left w:val="none" w:sz="0" w:space="0" w:color="auto"/>
            <w:bottom w:val="none" w:sz="0" w:space="0" w:color="auto"/>
            <w:right w:val="none" w:sz="0" w:space="0" w:color="auto"/>
          </w:divBdr>
        </w:div>
        <w:div w:id="2134324271">
          <w:marLeft w:val="480"/>
          <w:marRight w:val="0"/>
          <w:marTop w:val="0"/>
          <w:marBottom w:val="0"/>
          <w:divBdr>
            <w:top w:val="none" w:sz="0" w:space="0" w:color="auto"/>
            <w:left w:val="none" w:sz="0" w:space="0" w:color="auto"/>
            <w:bottom w:val="none" w:sz="0" w:space="0" w:color="auto"/>
            <w:right w:val="none" w:sz="0" w:space="0" w:color="auto"/>
          </w:divBdr>
        </w:div>
        <w:div w:id="370611621">
          <w:marLeft w:val="480"/>
          <w:marRight w:val="0"/>
          <w:marTop w:val="0"/>
          <w:marBottom w:val="0"/>
          <w:divBdr>
            <w:top w:val="none" w:sz="0" w:space="0" w:color="auto"/>
            <w:left w:val="none" w:sz="0" w:space="0" w:color="auto"/>
            <w:bottom w:val="none" w:sz="0" w:space="0" w:color="auto"/>
            <w:right w:val="none" w:sz="0" w:space="0" w:color="auto"/>
          </w:divBdr>
        </w:div>
        <w:div w:id="1933582519">
          <w:marLeft w:val="480"/>
          <w:marRight w:val="0"/>
          <w:marTop w:val="0"/>
          <w:marBottom w:val="0"/>
          <w:divBdr>
            <w:top w:val="none" w:sz="0" w:space="0" w:color="auto"/>
            <w:left w:val="none" w:sz="0" w:space="0" w:color="auto"/>
            <w:bottom w:val="none" w:sz="0" w:space="0" w:color="auto"/>
            <w:right w:val="none" w:sz="0" w:space="0" w:color="auto"/>
          </w:divBdr>
        </w:div>
        <w:div w:id="494804643">
          <w:marLeft w:val="480"/>
          <w:marRight w:val="0"/>
          <w:marTop w:val="0"/>
          <w:marBottom w:val="0"/>
          <w:divBdr>
            <w:top w:val="none" w:sz="0" w:space="0" w:color="auto"/>
            <w:left w:val="none" w:sz="0" w:space="0" w:color="auto"/>
            <w:bottom w:val="none" w:sz="0" w:space="0" w:color="auto"/>
            <w:right w:val="none" w:sz="0" w:space="0" w:color="auto"/>
          </w:divBdr>
        </w:div>
        <w:div w:id="1402363821">
          <w:marLeft w:val="480"/>
          <w:marRight w:val="0"/>
          <w:marTop w:val="0"/>
          <w:marBottom w:val="0"/>
          <w:divBdr>
            <w:top w:val="none" w:sz="0" w:space="0" w:color="auto"/>
            <w:left w:val="none" w:sz="0" w:space="0" w:color="auto"/>
            <w:bottom w:val="none" w:sz="0" w:space="0" w:color="auto"/>
            <w:right w:val="none" w:sz="0" w:space="0" w:color="auto"/>
          </w:divBdr>
        </w:div>
        <w:div w:id="395323820">
          <w:marLeft w:val="480"/>
          <w:marRight w:val="0"/>
          <w:marTop w:val="0"/>
          <w:marBottom w:val="0"/>
          <w:divBdr>
            <w:top w:val="none" w:sz="0" w:space="0" w:color="auto"/>
            <w:left w:val="none" w:sz="0" w:space="0" w:color="auto"/>
            <w:bottom w:val="none" w:sz="0" w:space="0" w:color="auto"/>
            <w:right w:val="none" w:sz="0" w:space="0" w:color="auto"/>
          </w:divBdr>
        </w:div>
        <w:div w:id="1201012914">
          <w:marLeft w:val="480"/>
          <w:marRight w:val="0"/>
          <w:marTop w:val="0"/>
          <w:marBottom w:val="0"/>
          <w:divBdr>
            <w:top w:val="none" w:sz="0" w:space="0" w:color="auto"/>
            <w:left w:val="none" w:sz="0" w:space="0" w:color="auto"/>
            <w:bottom w:val="none" w:sz="0" w:space="0" w:color="auto"/>
            <w:right w:val="none" w:sz="0" w:space="0" w:color="auto"/>
          </w:divBdr>
        </w:div>
        <w:div w:id="639186151">
          <w:marLeft w:val="480"/>
          <w:marRight w:val="0"/>
          <w:marTop w:val="0"/>
          <w:marBottom w:val="0"/>
          <w:divBdr>
            <w:top w:val="none" w:sz="0" w:space="0" w:color="auto"/>
            <w:left w:val="none" w:sz="0" w:space="0" w:color="auto"/>
            <w:bottom w:val="none" w:sz="0" w:space="0" w:color="auto"/>
            <w:right w:val="none" w:sz="0" w:space="0" w:color="auto"/>
          </w:divBdr>
        </w:div>
        <w:div w:id="456416897">
          <w:marLeft w:val="480"/>
          <w:marRight w:val="0"/>
          <w:marTop w:val="0"/>
          <w:marBottom w:val="0"/>
          <w:divBdr>
            <w:top w:val="none" w:sz="0" w:space="0" w:color="auto"/>
            <w:left w:val="none" w:sz="0" w:space="0" w:color="auto"/>
            <w:bottom w:val="none" w:sz="0" w:space="0" w:color="auto"/>
            <w:right w:val="none" w:sz="0" w:space="0" w:color="auto"/>
          </w:divBdr>
        </w:div>
        <w:div w:id="338892849">
          <w:marLeft w:val="480"/>
          <w:marRight w:val="0"/>
          <w:marTop w:val="0"/>
          <w:marBottom w:val="0"/>
          <w:divBdr>
            <w:top w:val="none" w:sz="0" w:space="0" w:color="auto"/>
            <w:left w:val="none" w:sz="0" w:space="0" w:color="auto"/>
            <w:bottom w:val="none" w:sz="0" w:space="0" w:color="auto"/>
            <w:right w:val="none" w:sz="0" w:space="0" w:color="auto"/>
          </w:divBdr>
        </w:div>
      </w:divsChild>
    </w:div>
    <w:div w:id="532503058">
      <w:bodyDiv w:val="1"/>
      <w:marLeft w:val="0"/>
      <w:marRight w:val="0"/>
      <w:marTop w:val="0"/>
      <w:marBottom w:val="0"/>
      <w:divBdr>
        <w:top w:val="none" w:sz="0" w:space="0" w:color="auto"/>
        <w:left w:val="none" w:sz="0" w:space="0" w:color="auto"/>
        <w:bottom w:val="none" w:sz="0" w:space="0" w:color="auto"/>
        <w:right w:val="none" w:sz="0" w:space="0" w:color="auto"/>
      </w:divBdr>
    </w:div>
    <w:div w:id="532545836">
      <w:bodyDiv w:val="1"/>
      <w:marLeft w:val="0"/>
      <w:marRight w:val="0"/>
      <w:marTop w:val="0"/>
      <w:marBottom w:val="0"/>
      <w:divBdr>
        <w:top w:val="none" w:sz="0" w:space="0" w:color="auto"/>
        <w:left w:val="none" w:sz="0" w:space="0" w:color="auto"/>
        <w:bottom w:val="none" w:sz="0" w:space="0" w:color="auto"/>
        <w:right w:val="none" w:sz="0" w:space="0" w:color="auto"/>
      </w:divBdr>
    </w:div>
    <w:div w:id="533076263">
      <w:bodyDiv w:val="1"/>
      <w:marLeft w:val="0"/>
      <w:marRight w:val="0"/>
      <w:marTop w:val="0"/>
      <w:marBottom w:val="0"/>
      <w:divBdr>
        <w:top w:val="none" w:sz="0" w:space="0" w:color="auto"/>
        <w:left w:val="none" w:sz="0" w:space="0" w:color="auto"/>
        <w:bottom w:val="none" w:sz="0" w:space="0" w:color="auto"/>
        <w:right w:val="none" w:sz="0" w:space="0" w:color="auto"/>
      </w:divBdr>
    </w:div>
    <w:div w:id="533353199">
      <w:bodyDiv w:val="1"/>
      <w:marLeft w:val="0"/>
      <w:marRight w:val="0"/>
      <w:marTop w:val="0"/>
      <w:marBottom w:val="0"/>
      <w:divBdr>
        <w:top w:val="none" w:sz="0" w:space="0" w:color="auto"/>
        <w:left w:val="none" w:sz="0" w:space="0" w:color="auto"/>
        <w:bottom w:val="none" w:sz="0" w:space="0" w:color="auto"/>
        <w:right w:val="none" w:sz="0" w:space="0" w:color="auto"/>
      </w:divBdr>
    </w:div>
    <w:div w:id="533621241">
      <w:bodyDiv w:val="1"/>
      <w:marLeft w:val="0"/>
      <w:marRight w:val="0"/>
      <w:marTop w:val="0"/>
      <w:marBottom w:val="0"/>
      <w:divBdr>
        <w:top w:val="none" w:sz="0" w:space="0" w:color="auto"/>
        <w:left w:val="none" w:sz="0" w:space="0" w:color="auto"/>
        <w:bottom w:val="none" w:sz="0" w:space="0" w:color="auto"/>
        <w:right w:val="none" w:sz="0" w:space="0" w:color="auto"/>
      </w:divBdr>
    </w:div>
    <w:div w:id="533811698">
      <w:bodyDiv w:val="1"/>
      <w:marLeft w:val="0"/>
      <w:marRight w:val="0"/>
      <w:marTop w:val="0"/>
      <w:marBottom w:val="0"/>
      <w:divBdr>
        <w:top w:val="none" w:sz="0" w:space="0" w:color="auto"/>
        <w:left w:val="none" w:sz="0" w:space="0" w:color="auto"/>
        <w:bottom w:val="none" w:sz="0" w:space="0" w:color="auto"/>
        <w:right w:val="none" w:sz="0" w:space="0" w:color="auto"/>
      </w:divBdr>
    </w:div>
    <w:div w:id="533813326">
      <w:bodyDiv w:val="1"/>
      <w:marLeft w:val="0"/>
      <w:marRight w:val="0"/>
      <w:marTop w:val="0"/>
      <w:marBottom w:val="0"/>
      <w:divBdr>
        <w:top w:val="none" w:sz="0" w:space="0" w:color="auto"/>
        <w:left w:val="none" w:sz="0" w:space="0" w:color="auto"/>
        <w:bottom w:val="none" w:sz="0" w:space="0" w:color="auto"/>
        <w:right w:val="none" w:sz="0" w:space="0" w:color="auto"/>
      </w:divBdr>
    </w:div>
    <w:div w:id="533929638">
      <w:bodyDiv w:val="1"/>
      <w:marLeft w:val="0"/>
      <w:marRight w:val="0"/>
      <w:marTop w:val="0"/>
      <w:marBottom w:val="0"/>
      <w:divBdr>
        <w:top w:val="none" w:sz="0" w:space="0" w:color="auto"/>
        <w:left w:val="none" w:sz="0" w:space="0" w:color="auto"/>
        <w:bottom w:val="none" w:sz="0" w:space="0" w:color="auto"/>
        <w:right w:val="none" w:sz="0" w:space="0" w:color="auto"/>
      </w:divBdr>
    </w:div>
    <w:div w:id="534732695">
      <w:bodyDiv w:val="1"/>
      <w:marLeft w:val="0"/>
      <w:marRight w:val="0"/>
      <w:marTop w:val="0"/>
      <w:marBottom w:val="0"/>
      <w:divBdr>
        <w:top w:val="none" w:sz="0" w:space="0" w:color="auto"/>
        <w:left w:val="none" w:sz="0" w:space="0" w:color="auto"/>
        <w:bottom w:val="none" w:sz="0" w:space="0" w:color="auto"/>
        <w:right w:val="none" w:sz="0" w:space="0" w:color="auto"/>
      </w:divBdr>
    </w:div>
    <w:div w:id="536553840">
      <w:bodyDiv w:val="1"/>
      <w:marLeft w:val="0"/>
      <w:marRight w:val="0"/>
      <w:marTop w:val="0"/>
      <w:marBottom w:val="0"/>
      <w:divBdr>
        <w:top w:val="none" w:sz="0" w:space="0" w:color="auto"/>
        <w:left w:val="none" w:sz="0" w:space="0" w:color="auto"/>
        <w:bottom w:val="none" w:sz="0" w:space="0" w:color="auto"/>
        <w:right w:val="none" w:sz="0" w:space="0" w:color="auto"/>
      </w:divBdr>
    </w:div>
    <w:div w:id="536744741">
      <w:bodyDiv w:val="1"/>
      <w:marLeft w:val="0"/>
      <w:marRight w:val="0"/>
      <w:marTop w:val="0"/>
      <w:marBottom w:val="0"/>
      <w:divBdr>
        <w:top w:val="none" w:sz="0" w:space="0" w:color="auto"/>
        <w:left w:val="none" w:sz="0" w:space="0" w:color="auto"/>
        <w:bottom w:val="none" w:sz="0" w:space="0" w:color="auto"/>
        <w:right w:val="none" w:sz="0" w:space="0" w:color="auto"/>
      </w:divBdr>
    </w:div>
    <w:div w:id="536816591">
      <w:bodyDiv w:val="1"/>
      <w:marLeft w:val="0"/>
      <w:marRight w:val="0"/>
      <w:marTop w:val="0"/>
      <w:marBottom w:val="0"/>
      <w:divBdr>
        <w:top w:val="none" w:sz="0" w:space="0" w:color="auto"/>
        <w:left w:val="none" w:sz="0" w:space="0" w:color="auto"/>
        <w:bottom w:val="none" w:sz="0" w:space="0" w:color="auto"/>
        <w:right w:val="none" w:sz="0" w:space="0" w:color="auto"/>
      </w:divBdr>
    </w:div>
    <w:div w:id="536819433">
      <w:bodyDiv w:val="1"/>
      <w:marLeft w:val="0"/>
      <w:marRight w:val="0"/>
      <w:marTop w:val="0"/>
      <w:marBottom w:val="0"/>
      <w:divBdr>
        <w:top w:val="none" w:sz="0" w:space="0" w:color="auto"/>
        <w:left w:val="none" w:sz="0" w:space="0" w:color="auto"/>
        <w:bottom w:val="none" w:sz="0" w:space="0" w:color="auto"/>
        <w:right w:val="none" w:sz="0" w:space="0" w:color="auto"/>
      </w:divBdr>
    </w:div>
    <w:div w:id="536889397">
      <w:bodyDiv w:val="1"/>
      <w:marLeft w:val="0"/>
      <w:marRight w:val="0"/>
      <w:marTop w:val="0"/>
      <w:marBottom w:val="0"/>
      <w:divBdr>
        <w:top w:val="none" w:sz="0" w:space="0" w:color="auto"/>
        <w:left w:val="none" w:sz="0" w:space="0" w:color="auto"/>
        <w:bottom w:val="none" w:sz="0" w:space="0" w:color="auto"/>
        <w:right w:val="none" w:sz="0" w:space="0" w:color="auto"/>
      </w:divBdr>
    </w:div>
    <w:div w:id="536967540">
      <w:bodyDiv w:val="1"/>
      <w:marLeft w:val="0"/>
      <w:marRight w:val="0"/>
      <w:marTop w:val="0"/>
      <w:marBottom w:val="0"/>
      <w:divBdr>
        <w:top w:val="none" w:sz="0" w:space="0" w:color="auto"/>
        <w:left w:val="none" w:sz="0" w:space="0" w:color="auto"/>
        <w:bottom w:val="none" w:sz="0" w:space="0" w:color="auto"/>
        <w:right w:val="none" w:sz="0" w:space="0" w:color="auto"/>
      </w:divBdr>
    </w:div>
    <w:div w:id="537283317">
      <w:bodyDiv w:val="1"/>
      <w:marLeft w:val="0"/>
      <w:marRight w:val="0"/>
      <w:marTop w:val="0"/>
      <w:marBottom w:val="0"/>
      <w:divBdr>
        <w:top w:val="none" w:sz="0" w:space="0" w:color="auto"/>
        <w:left w:val="none" w:sz="0" w:space="0" w:color="auto"/>
        <w:bottom w:val="none" w:sz="0" w:space="0" w:color="auto"/>
        <w:right w:val="none" w:sz="0" w:space="0" w:color="auto"/>
      </w:divBdr>
    </w:div>
    <w:div w:id="537284401">
      <w:bodyDiv w:val="1"/>
      <w:marLeft w:val="0"/>
      <w:marRight w:val="0"/>
      <w:marTop w:val="0"/>
      <w:marBottom w:val="0"/>
      <w:divBdr>
        <w:top w:val="none" w:sz="0" w:space="0" w:color="auto"/>
        <w:left w:val="none" w:sz="0" w:space="0" w:color="auto"/>
        <w:bottom w:val="none" w:sz="0" w:space="0" w:color="auto"/>
        <w:right w:val="none" w:sz="0" w:space="0" w:color="auto"/>
      </w:divBdr>
    </w:div>
    <w:div w:id="537359577">
      <w:bodyDiv w:val="1"/>
      <w:marLeft w:val="0"/>
      <w:marRight w:val="0"/>
      <w:marTop w:val="0"/>
      <w:marBottom w:val="0"/>
      <w:divBdr>
        <w:top w:val="none" w:sz="0" w:space="0" w:color="auto"/>
        <w:left w:val="none" w:sz="0" w:space="0" w:color="auto"/>
        <w:bottom w:val="none" w:sz="0" w:space="0" w:color="auto"/>
        <w:right w:val="none" w:sz="0" w:space="0" w:color="auto"/>
      </w:divBdr>
    </w:div>
    <w:div w:id="537861620">
      <w:bodyDiv w:val="1"/>
      <w:marLeft w:val="0"/>
      <w:marRight w:val="0"/>
      <w:marTop w:val="0"/>
      <w:marBottom w:val="0"/>
      <w:divBdr>
        <w:top w:val="none" w:sz="0" w:space="0" w:color="auto"/>
        <w:left w:val="none" w:sz="0" w:space="0" w:color="auto"/>
        <w:bottom w:val="none" w:sz="0" w:space="0" w:color="auto"/>
        <w:right w:val="none" w:sz="0" w:space="0" w:color="auto"/>
      </w:divBdr>
    </w:div>
    <w:div w:id="538125546">
      <w:bodyDiv w:val="1"/>
      <w:marLeft w:val="0"/>
      <w:marRight w:val="0"/>
      <w:marTop w:val="0"/>
      <w:marBottom w:val="0"/>
      <w:divBdr>
        <w:top w:val="none" w:sz="0" w:space="0" w:color="auto"/>
        <w:left w:val="none" w:sz="0" w:space="0" w:color="auto"/>
        <w:bottom w:val="none" w:sz="0" w:space="0" w:color="auto"/>
        <w:right w:val="none" w:sz="0" w:space="0" w:color="auto"/>
      </w:divBdr>
      <w:divsChild>
        <w:div w:id="1462110878">
          <w:marLeft w:val="480"/>
          <w:marRight w:val="0"/>
          <w:marTop w:val="0"/>
          <w:marBottom w:val="0"/>
          <w:divBdr>
            <w:top w:val="none" w:sz="0" w:space="0" w:color="auto"/>
            <w:left w:val="none" w:sz="0" w:space="0" w:color="auto"/>
            <w:bottom w:val="none" w:sz="0" w:space="0" w:color="auto"/>
            <w:right w:val="none" w:sz="0" w:space="0" w:color="auto"/>
          </w:divBdr>
        </w:div>
        <w:div w:id="1329601813">
          <w:marLeft w:val="480"/>
          <w:marRight w:val="0"/>
          <w:marTop w:val="0"/>
          <w:marBottom w:val="0"/>
          <w:divBdr>
            <w:top w:val="none" w:sz="0" w:space="0" w:color="auto"/>
            <w:left w:val="none" w:sz="0" w:space="0" w:color="auto"/>
            <w:bottom w:val="none" w:sz="0" w:space="0" w:color="auto"/>
            <w:right w:val="none" w:sz="0" w:space="0" w:color="auto"/>
          </w:divBdr>
        </w:div>
        <w:div w:id="1289897297">
          <w:marLeft w:val="480"/>
          <w:marRight w:val="0"/>
          <w:marTop w:val="0"/>
          <w:marBottom w:val="0"/>
          <w:divBdr>
            <w:top w:val="none" w:sz="0" w:space="0" w:color="auto"/>
            <w:left w:val="none" w:sz="0" w:space="0" w:color="auto"/>
            <w:bottom w:val="none" w:sz="0" w:space="0" w:color="auto"/>
            <w:right w:val="none" w:sz="0" w:space="0" w:color="auto"/>
          </w:divBdr>
        </w:div>
        <w:div w:id="1175537078">
          <w:marLeft w:val="480"/>
          <w:marRight w:val="0"/>
          <w:marTop w:val="0"/>
          <w:marBottom w:val="0"/>
          <w:divBdr>
            <w:top w:val="none" w:sz="0" w:space="0" w:color="auto"/>
            <w:left w:val="none" w:sz="0" w:space="0" w:color="auto"/>
            <w:bottom w:val="none" w:sz="0" w:space="0" w:color="auto"/>
            <w:right w:val="none" w:sz="0" w:space="0" w:color="auto"/>
          </w:divBdr>
        </w:div>
        <w:div w:id="1741099750">
          <w:marLeft w:val="480"/>
          <w:marRight w:val="0"/>
          <w:marTop w:val="0"/>
          <w:marBottom w:val="0"/>
          <w:divBdr>
            <w:top w:val="none" w:sz="0" w:space="0" w:color="auto"/>
            <w:left w:val="none" w:sz="0" w:space="0" w:color="auto"/>
            <w:bottom w:val="none" w:sz="0" w:space="0" w:color="auto"/>
            <w:right w:val="none" w:sz="0" w:space="0" w:color="auto"/>
          </w:divBdr>
        </w:div>
        <w:div w:id="2145346062">
          <w:marLeft w:val="480"/>
          <w:marRight w:val="0"/>
          <w:marTop w:val="0"/>
          <w:marBottom w:val="0"/>
          <w:divBdr>
            <w:top w:val="none" w:sz="0" w:space="0" w:color="auto"/>
            <w:left w:val="none" w:sz="0" w:space="0" w:color="auto"/>
            <w:bottom w:val="none" w:sz="0" w:space="0" w:color="auto"/>
            <w:right w:val="none" w:sz="0" w:space="0" w:color="auto"/>
          </w:divBdr>
        </w:div>
        <w:div w:id="1533104101">
          <w:marLeft w:val="480"/>
          <w:marRight w:val="0"/>
          <w:marTop w:val="0"/>
          <w:marBottom w:val="0"/>
          <w:divBdr>
            <w:top w:val="none" w:sz="0" w:space="0" w:color="auto"/>
            <w:left w:val="none" w:sz="0" w:space="0" w:color="auto"/>
            <w:bottom w:val="none" w:sz="0" w:space="0" w:color="auto"/>
            <w:right w:val="none" w:sz="0" w:space="0" w:color="auto"/>
          </w:divBdr>
        </w:div>
        <w:div w:id="332224713">
          <w:marLeft w:val="480"/>
          <w:marRight w:val="0"/>
          <w:marTop w:val="0"/>
          <w:marBottom w:val="0"/>
          <w:divBdr>
            <w:top w:val="none" w:sz="0" w:space="0" w:color="auto"/>
            <w:left w:val="none" w:sz="0" w:space="0" w:color="auto"/>
            <w:bottom w:val="none" w:sz="0" w:space="0" w:color="auto"/>
            <w:right w:val="none" w:sz="0" w:space="0" w:color="auto"/>
          </w:divBdr>
        </w:div>
        <w:div w:id="802432268">
          <w:marLeft w:val="480"/>
          <w:marRight w:val="0"/>
          <w:marTop w:val="0"/>
          <w:marBottom w:val="0"/>
          <w:divBdr>
            <w:top w:val="none" w:sz="0" w:space="0" w:color="auto"/>
            <w:left w:val="none" w:sz="0" w:space="0" w:color="auto"/>
            <w:bottom w:val="none" w:sz="0" w:space="0" w:color="auto"/>
            <w:right w:val="none" w:sz="0" w:space="0" w:color="auto"/>
          </w:divBdr>
        </w:div>
        <w:div w:id="1538273176">
          <w:marLeft w:val="480"/>
          <w:marRight w:val="0"/>
          <w:marTop w:val="0"/>
          <w:marBottom w:val="0"/>
          <w:divBdr>
            <w:top w:val="none" w:sz="0" w:space="0" w:color="auto"/>
            <w:left w:val="none" w:sz="0" w:space="0" w:color="auto"/>
            <w:bottom w:val="none" w:sz="0" w:space="0" w:color="auto"/>
            <w:right w:val="none" w:sz="0" w:space="0" w:color="auto"/>
          </w:divBdr>
        </w:div>
        <w:div w:id="1684822843">
          <w:marLeft w:val="480"/>
          <w:marRight w:val="0"/>
          <w:marTop w:val="0"/>
          <w:marBottom w:val="0"/>
          <w:divBdr>
            <w:top w:val="none" w:sz="0" w:space="0" w:color="auto"/>
            <w:left w:val="none" w:sz="0" w:space="0" w:color="auto"/>
            <w:bottom w:val="none" w:sz="0" w:space="0" w:color="auto"/>
            <w:right w:val="none" w:sz="0" w:space="0" w:color="auto"/>
          </w:divBdr>
        </w:div>
        <w:div w:id="403723614">
          <w:marLeft w:val="480"/>
          <w:marRight w:val="0"/>
          <w:marTop w:val="0"/>
          <w:marBottom w:val="0"/>
          <w:divBdr>
            <w:top w:val="none" w:sz="0" w:space="0" w:color="auto"/>
            <w:left w:val="none" w:sz="0" w:space="0" w:color="auto"/>
            <w:bottom w:val="none" w:sz="0" w:space="0" w:color="auto"/>
            <w:right w:val="none" w:sz="0" w:space="0" w:color="auto"/>
          </w:divBdr>
        </w:div>
        <w:div w:id="516114108">
          <w:marLeft w:val="480"/>
          <w:marRight w:val="0"/>
          <w:marTop w:val="0"/>
          <w:marBottom w:val="0"/>
          <w:divBdr>
            <w:top w:val="none" w:sz="0" w:space="0" w:color="auto"/>
            <w:left w:val="none" w:sz="0" w:space="0" w:color="auto"/>
            <w:bottom w:val="none" w:sz="0" w:space="0" w:color="auto"/>
            <w:right w:val="none" w:sz="0" w:space="0" w:color="auto"/>
          </w:divBdr>
        </w:div>
        <w:div w:id="1045638761">
          <w:marLeft w:val="480"/>
          <w:marRight w:val="0"/>
          <w:marTop w:val="0"/>
          <w:marBottom w:val="0"/>
          <w:divBdr>
            <w:top w:val="none" w:sz="0" w:space="0" w:color="auto"/>
            <w:left w:val="none" w:sz="0" w:space="0" w:color="auto"/>
            <w:bottom w:val="none" w:sz="0" w:space="0" w:color="auto"/>
            <w:right w:val="none" w:sz="0" w:space="0" w:color="auto"/>
          </w:divBdr>
        </w:div>
        <w:div w:id="35812809">
          <w:marLeft w:val="480"/>
          <w:marRight w:val="0"/>
          <w:marTop w:val="0"/>
          <w:marBottom w:val="0"/>
          <w:divBdr>
            <w:top w:val="none" w:sz="0" w:space="0" w:color="auto"/>
            <w:left w:val="none" w:sz="0" w:space="0" w:color="auto"/>
            <w:bottom w:val="none" w:sz="0" w:space="0" w:color="auto"/>
            <w:right w:val="none" w:sz="0" w:space="0" w:color="auto"/>
          </w:divBdr>
        </w:div>
        <w:div w:id="1476489482">
          <w:marLeft w:val="480"/>
          <w:marRight w:val="0"/>
          <w:marTop w:val="0"/>
          <w:marBottom w:val="0"/>
          <w:divBdr>
            <w:top w:val="none" w:sz="0" w:space="0" w:color="auto"/>
            <w:left w:val="none" w:sz="0" w:space="0" w:color="auto"/>
            <w:bottom w:val="none" w:sz="0" w:space="0" w:color="auto"/>
            <w:right w:val="none" w:sz="0" w:space="0" w:color="auto"/>
          </w:divBdr>
        </w:div>
        <w:div w:id="667561803">
          <w:marLeft w:val="480"/>
          <w:marRight w:val="0"/>
          <w:marTop w:val="0"/>
          <w:marBottom w:val="0"/>
          <w:divBdr>
            <w:top w:val="none" w:sz="0" w:space="0" w:color="auto"/>
            <w:left w:val="none" w:sz="0" w:space="0" w:color="auto"/>
            <w:bottom w:val="none" w:sz="0" w:space="0" w:color="auto"/>
            <w:right w:val="none" w:sz="0" w:space="0" w:color="auto"/>
          </w:divBdr>
        </w:div>
        <w:div w:id="1493326698">
          <w:marLeft w:val="480"/>
          <w:marRight w:val="0"/>
          <w:marTop w:val="0"/>
          <w:marBottom w:val="0"/>
          <w:divBdr>
            <w:top w:val="none" w:sz="0" w:space="0" w:color="auto"/>
            <w:left w:val="none" w:sz="0" w:space="0" w:color="auto"/>
            <w:bottom w:val="none" w:sz="0" w:space="0" w:color="auto"/>
            <w:right w:val="none" w:sz="0" w:space="0" w:color="auto"/>
          </w:divBdr>
        </w:div>
        <w:div w:id="191112969">
          <w:marLeft w:val="480"/>
          <w:marRight w:val="0"/>
          <w:marTop w:val="0"/>
          <w:marBottom w:val="0"/>
          <w:divBdr>
            <w:top w:val="none" w:sz="0" w:space="0" w:color="auto"/>
            <w:left w:val="none" w:sz="0" w:space="0" w:color="auto"/>
            <w:bottom w:val="none" w:sz="0" w:space="0" w:color="auto"/>
            <w:right w:val="none" w:sz="0" w:space="0" w:color="auto"/>
          </w:divBdr>
        </w:div>
        <w:div w:id="82147705">
          <w:marLeft w:val="480"/>
          <w:marRight w:val="0"/>
          <w:marTop w:val="0"/>
          <w:marBottom w:val="0"/>
          <w:divBdr>
            <w:top w:val="none" w:sz="0" w:space="0" w:color="auto"/>
            <w:left w:val="none" w:sz="0" w:space="0" w:color="auto"/>
            <w:bottom w:val="none" w:sz="0" w:space="0" w:color="auto"/>
            <w:right w:val="none" w:sz="0" w:space="0" w:color="auto"/>
          </w:divBdr>
        </w:div>
        <w:div w:id="813910145">
          <w:marLeft w:val="480"/>
          <w:marRight w:val="0"/>
          <w:marTop w:val="0"/>
          <w:marBottom w:val="0"/>
          <w:divBdr>
            <w:top w:val="none" w:sz="0" w:space="0" w:color="auto"/>
            <w:left w:val="none" w:sz="0" w:space="0" w:color="auto"/>
            <w:bottom w:val="none" w:sz="0" w:space="0" w:color="auto"/>
            <w:right w:val="none" w:sz="0" w:space="0" w:color="auto"/>
          </w:divBdr>
        </w:div>
        <w:div w:id="588120488">
          <w:marLeft w:val="480"/>
          <w:marRight w:val="0"/>
          <w:marTop w:val="0"/>
          <w:marBottom w:val="0"/>
          <w:divBdr>
            <w:top w:val="none" w:sz="0" w:space="0" w:color="auto"/>
            <w:left w:val="none" w:sz="0" w:space="0" w:color="auto"/>
            <w:bottom w:val="none" w:sz="0" w:space="0" w:color="auto"/>
            <w:right w:val="none" w:sz="0" w:space="0" w:color="auto"/>
          </w:divBdr>
        </w:div>
        <w:div w:id="420103286">
          <w:marLeft w:val="480"/>
          <w:marRight w:val="0"/>
          <w:marTop w:val="0"/>
          <w:marBottom w:val="0"/>
          <w:divBdr>
            <w:top w:val="none" w:sz="0" w:space="0" w:color="auto"/>
            <w:left w:val="none" w:sz="0" w:space="0" w:color="auto"/>
            <w:bottom w:val="none" w:sz="0" w:space="0" w:color="auto"/>
            <w:right w:val="none" w:sz="0" w:space="0" w:color="auto"/>
          </w:divBdr>
        </w:div>
        <w:div w:id="155993755">
          <w:marLeft w:val="480"/>
          <w:marRight w:val="0"/>
          <w:marTop w:val="0"/>
          <w:marBottom w:val="0"/>
          <w:divBdr>
            <w:top w:val="none" w:sz="0" w:space="0" w:color="auto"/>
            <w:left w:val="none" w:sz="0" w:space="0" w:color="auto"/>
            <w:bottom w:val="none" w:sz="0" w:space="0" w:color="auto"/>
            <w:right w:val="none" w:sz="0" w:space="0" w:color="auto"/>
          </w:divBdr>
        </w:div>
        <w:div w:id="1190142918">
          <w:marLeft w:val="480"/>
          <w:marRight w:val="0"/>
          <w:marTop w:val="0"/>
          <w:marBottom w:val="0"/>
          <w:divBdr>
            <w:top w:val="none" w:sz="0" w:space="0" w:color="auto"/>
            <w:left w:val="none" w:sz="0" w:space="0" w:color="auto"/>
            <w:bottom w:val="none" w:sz="0" w:space="0" w:color="auto"/>
            <w:right w:val="none" w:sz="0" w:space="0" w:color="auto"/>
          </w:divBdr>
        </w:div>
        <w:div w:id="2115056733">
          <w:marLeft w:val="480"/>
          <w:marRight w:val="0"/>
          <w:marTop w:val="0"/>
          <w:marBottom w:val="0"/>
          <w:divBdr>
            <w:top w:val="none" w:sz="0" w:space="0" w:color="auto"/>
            <w:left w:val="none" w:sz="0" w:space="0" w:color="auto"/>
            <w:bottom w:val="none" w:sz="0" w:space="0" w:color="auto"/>
            <w:right w:val="none" w:sz="0" w:space="0" w:color="auto"/>
          </w:divBdr>
        </w:div>
        <w:div w:id="1982034829">
          <w:marLeft w:val="480"/>
          <w:marRight w:val="0"/>
          <w:marTop w:val="0"/>
          <w:marBottom w:val="0"/>
          <w:divBdr>
            <w:top w:val="none" w:sz="0" w:space="0" w:color="auto"/>
            <w:left w:val="none" w:sz="0" w:space="0" w:color="auto"/>
            <w:bottom w:val="none" w:sz="0" w:space="0" w:color="auto"/>
            <w:right w:val="none" w:sz="0" w:space="0" w:color="auto"/>
          </w:divBdr>
        </w:div>
        <w:div w:id="401024335">
          <w:marLeft w:val="480"/>
          <w:marRight w:val="0"/>
          <w:marTop w:val="0"/>
          <w:marBottom w:val="0"/>
          <w:divBdr>
            <w:top w:val="none" w:sz="0" w:space="0" w:color="auto"/>
            <w:left w:val="none" w:sz="0" w:space="0" w:color="auto"/>
            <w:bottom w:val="none" w:sz="0" w:space="0" w:color="auto"/>
            <w:right w:val="none" w:sz="0" w:space="0" w:color="auto"/>
          </w:divBdr>
        </w:div>
        <w:div w:id="1561289670">
          <w:marLeft w:val="480"/>
          <w:marRight w:val="0"/>
          <w:marTop w:val="0"/>
          <w:marBottom w:val="0"/>
          <w:divBdr>
            <w:top w:val="none" w:sz="0" w:space="0" w:color="auto"/>
            <w:left w:val="none" w:sz="0" w:space="0" w:color="auto"/>
            <w:bottom w:val="none" w:sz="0" w:space="0" w:color="auto"/>
            <w:right w:val="none" w:sz="0" w:space="0" w:color="auto"/>
          </w:divBdr>
        </w:div>
        <w:div w:id="1439642043">
          <w:marLeft w:val="480"/>
          <w:marRight w:val="0"/>
          <w:marTop w:val="0"/>
          <w:marBottom w:val="0"/>
          <w:divBdr>
            <w:top w:val="none" w:sz="0" w:space="0" w:color="auto"/>
            <w:left w:val="none" w:sz="0" w:space="0" w:color="auto"/>
            <w:bottom w:val="none" w:sz="0" w:space="0" w:color="auto"/>
            <w:right w:val="none" w:sz="0" w:space="0" w:color="auto"/>
          </w:divBdr>
        </w:div>
        <w:div w:id="1674802054">
          <w:marLeft w:val="480"/>
          <w:marRight w:val="0"/>
          <w:marTop w:val="0"/>
          <w:marBottom w:val="0"/>
          <w:divBdr>
            <w:top w:val="none" w:sz="0" w:space="0" w:color="auto"/>
            <w:left w:val="none" w:sz="0" w:space="0" w:color="auto"/>
            <w:bottom w:val="none" w:sz="0" w:space="0" w:color="auto"/>
            <w:right w:val="none" w:sz="0" w:space="0" w:color="auto"/>
          </w:divBdr>
        </w:div>
        <w:div w:id="195432268">
          <w:marLeft w:val="480"/>
          <w:marRight w:val="0"/>
          <w:marTop w:val="0"/>
          <w:marBottom w:val="0"/>
          <w:divBdr>
            <w:top w:val="none" w:sz="0" w:space="0" w:color="auto"/>
            <w:left w:val="none" w:sz="0" w:space="0" w:color="auto"/>
            <w:bottom w:val="none" w:sz="0" w:space="0" w:color="auto"/>
            <w:right w:val="none" w:sz="0" w:space="0" w:color="auto"/>
          </w:divBdr>
        </w:div>
        <w:div w:id="1482652978">
          <w:marLeft w:val="480"/>
          <w:marRight w:val="0"/>
          <w:marTop w:val="0"/>
          <w:marBottom w:val="0"/>
          <w:divBdr>
            <w:top w:val="none" w:sz="0" w:space="0" w:color="auto"/>
            <w:left w:val="none" w:sz="0" w:space="0" w:color="auto"/>
            <w:bottom w:val="none" w:sz="0" w:space="0" w:color="auto"/>
            <w:right w:val="none" w:sz="0" w:space="0" w:color="auto"/>
          </w:divBdr>
        </w:div>
      </w:divsChild>
    </w:div>
    <w:div w:id="538127432">
      <w:bodyDiv w:val="1"/>
      <w:marLeft w:val="0"/>
      <w:marRight w:val="0"/>
      <w:marTop w:val="0"/>
      <w:marBottom w:val="0"/>
      <w:divBdr>
        <w:top w:val="none" w:sz="0" w:space="0" w:color="auto"/>
        <w:left w:val="none" w:sz="0" w:space="0" w:color="auto"/>
        <w:bottom w:val="none" w:sz="0" w:space="0" w:color="auto"/>
        <w:right w:val="none" w:sz="0" w:space="0" w:color="auto"/>
      </w:divBdr>
    </w:div>
    <w:div w:id="538132596">
      <w:bodyDiv w:val="1"/>
      <w:marLeft w:val="0"/>
      <w:marRight w:val="0"/>
      <w:marTop w:val="0"/>
      <w:marBottom w:val="0"/>
      <w:divBdr>
        <w:top w:val="none" w:sz="0" w:space="0" w:color="auto"/>
        <w:left w:val="none" w:sz="0" w:space="0" w:color="auto"/>
        <w:bottom w:val="none" w:sz="0" w:space="0" w:color="auto"/>
        <w:right w:val="none" w:sz="0" w:space="0" w:color="auto"/>
      </w:divBdr>
    </w:div>
    <w:div w:id="538203008">
      <w:bodyDiv w:val="1"/>
      <w:marLeft w:val="0"/>
      <w:marRight w:val="0"/>
      <w:marTop w:val="0"/>
      <w:marBottom w:val="0"/>
      <w:divBdr>
        <w:top w:val="none" w:sz="0" w:space="0" w:color="auto"/>
        <w:left w:val="none" w:sz="0" w:space="0" w:color="auto"/>
        <w:bottom w:val="none" w:sz="0" w:space="0" w:color="auto"/>
        <w:right w:val="none" w:sz="0" w:space="0" w:color="auto"/>
      </w:divBdr>
    </w:div>
    <w:div w:id="538398918">
      <w:bodyDiv w:val="1"/>
      <w:marLeft w:val="0"/>
      <w:marRight w:val="0"/>
      <w:marTop w:val="0"/>
      <w:marBottom w:val="0"/>
      <w:divBdr>
        <w:top w:val="none" w:sz="0" w:space="0" w:color="auto"/>
        <w:left w:val="none" w:sz="0" w:space="0" w:color="auto"/>
        <w:bottom w:val="none" w:sz="0" w:space="0" w:color="auto"/>
        <w:right w:val="none" w:sz="0" w:space="0" w:color="auto"/>
      </w:divBdr>
    </w:div>
    <w:div w:id="538661318">
      <w:bodyDiv w:val="1"/>
      <w:marLeft w:val="0"/>
      <w:marRight w:val="0"/>
      <w:marTop w:val="0"/>
      <w:marBottom w:val="0"/>
      <w:divBdr>
        <w:top w:val="none" w:sz="0" w:space="0" w:color="auto"/>
        <w:left w:val="none" w:sz="0" w:space="0" w:color="auto"/>
        <w:bottom w:val="none" w:sz="0" w:space="0" w:color="auto"/>
        <w:right w:val="none" w:sz="0" w:space="0" w:color="auto"/>
      </w:divBdr>
    </w:div>
    <w:div w:id="539126283">
      <w:bodyDiv w:val="1"/>
      <w:marLeft w:val="0"/>
      <w:marRight w:val="0"/>
      <w:marTop w:val="0"/>
      <w:marBottom w:val="0"/>
      <w:divBdr>
        <w:top w:val="none" w:sz="0" w:space="0" w:color="auto"/>
        <w:left w:val="none" w:sz="0" w:space="0" w:color="auto"/>
        <w:bottom w:val="none" w:sz="0" w:space="0" w:color="auto"/>
        <w:right w:val="none" w:sz="0" w:space="0" w:color="auto"/>
      </w:divBdr>
    </w:div>
    <w:div w:id="539246373">
      <w:bodyDiv w:val="1"/>
      <w:marLeft w:val="0"/>
      <w:marRight w:val="0"/>
      <w:marTop w:val="0"/>
      <w:marBottom w:val="0"/>
      <w:divBdr>
        <w:top w:val="none" w:sz="0" w:space="0" w:color="auto"/>
        <w:left w:val="none" w:sz="0" w:space="0" w:color="auto"/>
        <w:bottom w:val="none" w:sz="0" w:space="0" w:color="auto"/>
        <w:right w:val="none" w:sz="0" w:space="0" w:color="auto"/>
      </w:divBdr>
    </w:div>
    <w:div w:id="539975062">
      <w:bodyDiv w:val="1"/>
      <w:marLeft w:val="0"/>
      <w:marRight w:val="0"/>
      <w:marTop w:val="0"/>
      <w:marBottom w:val="0"/>
      <w:divBdr>
        <w:top w:val="none" w:sz="0" w:space="0" w:color="auto"/>
        <w:left w:val="none" w:sz="0" w:space="0" w:color="auto"/>
        <w:bottom w:val="none" w:sz="0" w:space="0" w:color="auto"/>
        <w:right w:val="none" w:sz="0" w:space="0" w:color="auto"/>
      </w:divBdr>
    </w:div>
    <w:div w:id="539980447">
      <w:bodyDiv w:val="1"/>
      <w:marLeft w:val="0"/>
      <w:marRight w:val="0"/>
      <w:marTop w:val="0"/>
      <w:marBottom w:val="0"/>
      <w:divBdr>
        <w:top w:val="none" w:sz="0" w:space="0" w:color="auto"/>
        <w:left w:val="none" w:sz="0" w:space="0" w:color="auto"/>
        <w:bottom w:val="none" w:sz="0" w:space="0" w:color="auto"/>
        <w:right w:val="none" w:sz="0" w:space="0" w:color="auto"/>
      </w:divBdr>
    </w:div>
    <w:div w:id="540214182">
      <w:bodyDiv w:val="1"/>
      <w:marLeft w:val="0"/>
      <w:marRight w:val="0"/>
      <w:marTop w:val="0"/>
      <w:marBottom w:val="0"/>
      <w:divBdr>
        <w:top w:val="none" w:sz="0" w:space="0" w:color="auto"/>
        <w:left w:val="none" w:sz="0" w:space="0" w:color="auto"/>
        <w:bottom w:val="none" w:sz="0" w:space="0" w:color="auto"/>
        <w:right w:val="none" w:sz="0" w:space="0" w:color="auto"/>
      </w:divBdr>
      <w:divsChild>
        <w:div w:id="634802012">
          <w:marLeft w:val="480"/>
          <w:marRight w:val="0"/>
          <w:marTop w:val="0"/>
          <w:marBottom w:val="0"/>
          <w:divBdr>
            <w:top w:val="none" w:sz="0" w:space="0" w:color="auto"/>
            <w:left w:val="none" w:sz="0" w:space="0" w:color="auto"/>
            <w:bottom w:val="none" w:sz="0" w:space="0" w:color="auto"/>
            <w:right w:val="none" w:sz="0" w:space="0" w:color="auto"/>
          </w:divBdr>
        </w:div>
        <w:div w:id="582686184">
          <w:marLeft w:val="480"/>
          <w:marRight w:val="0"/>
          <w:marTop w:val="0"/>
          <w:marBottom w:val="0"/>
          <w:divBdr>
            <w:top w:val="none" w:sz="0" w:space="0" w:color="auto"/>
            <w:left w:val="none" w:sz="0" w:space="0" w:color="auto"/>
            <w:bottom w:val="none" w:sz="0" w:space="0" w:color="auto"/>
            <w:right w:val="none" w:sz="0" w:space="0" w:color="auto"/>
          </w:divBdr>
        </w:div>
        <w:div w:id="1804273572">
          <w:marLeft w:val="480"/>
          <w:marRight w:val="0"/>
          <w:marTop w:val="0"/>
          <w:marBottom w:val="0"/>
          <w:divBdr>
            <w:top w:val="none" w:sz="0" w:space="0" w:color="auto"/>
            <w:left w:val="none" w:sz="0" w:space="0" w:color="auto"/>
            <w:bottom w:val="none" w:sz="0" w:space="0" w:color="auto"/>
            <w:right w:val="none" w:sz="0" w:space="0" w:color="auto"/>
          </w:divBdr>
        </w:div>
        <w:div w:id="912931982">
          <w:marLeft w:val="480"/>
          <w:marRight w:val="0"/>
          <w:marTop w:val="0"/>
          <w:marBottom w:val="0"/>
          <w:divBdr>
            <w:top w:val="none" w:sz="0" w:space="0" w:color="auto"/>
            <w:left w:val="none" w:sz="0" w:space="0" w:color="auto"/>
            <w:bottom w:val="none" w:sz="0" w:space="0" w:color="auto"/>
            <w:right w:val="none" w:sz="0" w:space="0" w:color="auto"/>
          </w:divBdr>
        </w:div>
        <w:div w:id="1022125536">
          <w:marLeft w:val="480"/>
          <w:marRight w:val="0"/>
          <w:marTop w:val="0"/>
          <w:marBottom w:val="0"/>
          <w:divBdr>
            <w:top w:val="none" w:sz="0" w:space="0" w:color="auto"/>
            <w:left w:val="none" w:sz="0" w:space="0" w:color="auto"/>
            <w:bottom w:val="none" w:sz="0" w:space="0" w:color="auto"/>
            <w:right w:val="none" w:sz="0" w:space="0" w:color="auto"/>
          </w:divBdr>
        </w:div>
        <w:div w:id="1991596489">
          <w:marLeft w:val="480"/>
          <w:marRight w:val="0"/>
          <w:marTop w:val="0"/>
          <w:marBottom w:val="0"/>
          <w:divBdr>
            <w:top w:val="none" w:sz="0" w:space="0" w:color="auto"/>
            <w:left w:val="none" w:sz="0" w:space="0" w:color="auto"/>
            <w:bottom w:val="none" w:sz="0" w:space="0" w:color="auto"/>
            <w:right w:val="none" w:sz="0" w:space="0" w:color="auto"/>
          </w:divBdr>
        </w:div>
        <w:div w:id="444353043">
          <w:marLeft w:val="480"/>
          <w:marRight w:val="0"/>
          <w:marTop w:val="0"/>
          <w:marBottom w:val="0"/>
          <w:divBdr>
            <w:top w:val="none" w:sz="0" w:space="0" w:color="auto"/>
            <w:left w:val="none" w:sz="0" w:space="0" w:color="auto"/>
            <w:bottom w:val="none" w:sz="0" w:space="0" w:color="auto"/>
            <w:right w:val="none" w:sz="0" w:space="0" w:color="auto"/>
          </w:divBdr>
        </w:div>
        <w:div w:id="1735396529">
          <w:marLeft w:val="480"/>
          <w:marRight w:val="0"/>
          <w:marTop w:val="0"/>
          <w:marBottom w:val="0"/>
          <w:divBdr>
            <w:top w:val="none" w:sz="0" w:space="0" w:color="auto"/>
            <w:left w:val="none" w:sz="0" w:space="0" w:color="auto"/>
            <w:bottom w:val="none" w:sz="0" w:space="0" w:color="auto"/>
            <w:right w:val="none" w:sz="0" w:space="0" w:color="auto"/>
          </w:divBdr>
        </w:div>
        <w:div w:id="2116172120">
          <w:marLeft w:val="480"/>
          <w:marRight w:val="0"/>
          <w:marTop w:val="0"/>
          <w:marBottom w:val="0"/>
          <w:divBdr>
            <w:top w:val="none" w:sz="0" w:space="0" w:color="auto"/>
            <w:left w:val="none" w:sz="0" w:space="0" w:color="auto"/>
            <w:bottom w:val="none" w:sz="0" w:space="0" w:color="auto"/>
            <w:right w:val="none" w:sz="0" w:space="0" w:color="auto"/>
          </w:divBdr>
        </w:div>
        <w:div w:id="24142239">
          <w:marLeft w:val="480"/>
          <w:marRight w:val="0"/>
          <w:marTop w:val="0"/>
          <w:marBottom w:val="0"/>
          <w:divBdr>
            <w:top w:val="none" w:sz="0" w:space="0" w:color="auto"/>
            <w:left w:val="none" w:sz="0" w:space="0" w:color="auto"/>
            <w:bottom w:val="none" w:sz="0" w:space="0" w:color="auto"/>
            <w:right w:val="none" w:sz="0" w:space="0" w:color="auto"/>
          </w:divBdr>
        </w:div>
        <w:div w:id="1119297385">
          <w:marLeft w:val="480"/>
          <w:marRight w:val="0"/>
          <w:marTop w:val="0"/>
          <w:marBottom w:val="0"/>
          <w:divBdr>
            <w:top w:val="none" w:sz="0" w:space="0" w:color="auto"/>
            <w:left w:val="none" w:sz="0" w:space="0" w:color="auto"/>
            <w:bottom w:val="none" w:sz="0" w:space="0" w:color="auto"/>
            <w:right w:val="none" w:sz="0" w:space="0" w:color="auto"/>
          </w:divBdr>
        </w:div>
        <w:div w:id="151722263">
          <w:marLeft w:val="480"/>
          <w:marRight w:val="0"/>
          <w:marTop w:val="0"/>
          <w:marBottom w:val="0"/>
          <w:divBdr>
            <w:top w:val="none" w:sz="0" w:space="0" w:color="auto"/>
            <w:left w:val="none" w:sz="0" w:space="0" w:color="auto"/>
            <w:bottom w:val="none" w:sz="0" w:space="0" w:color="auto"/>
            <w:right w:val="none" w:sz="0" w:space="0" w:color="auto"/>
          </w:divBdr>
        </w:div>
        <w:div w:id="240407207">
          <w:marLeft w:val="480"/>
          <w:marRight w:val="0"/>
          <w:marTop w:val="0"/>
          <w:marBottom w:val="0"/>
          <w:divBdr>
            <w:top w:val="none" w:sz="0" w:space="0" w:color="auto"/>
            <w:left w:val="none" w:sz="0" w:space="0" w:color="auto"/>
            <w:bottom w:val="none" w:sz="0" w:space="0" w:color="auto"/>
            <w:right w:val="none" w:sz="0" w:space="0" w:color="auto"/>
          </w:divBdr>
        </w:div>
        <w:div w:id="2035614131">
          <w:marLeft w:val="480"/>
          <w:marRight w:val="0"/>
          <w:marTop w:val="0"/>
          <w:marBottom w:val="0"/>
          <w:divBdr>
            <w:top w:val="none" w:sz="0" w:space="0" w:color="auto"/>
            <w:left w:val="none" w:sz="0" w:space="0" w:color="auto"/>
            <w:bottom w:val="none" w:sz="0" w:space="0" w:color="auto"/>
            <w:right w:val="none" w:sz="0" w:space="0" w:color="auto"/>
          </w:divBdr>
        </w:div>
        <w:div w:id="950740283">
          <w:marLeft w:val="480"/>
          <w:marRight w:val="0"/>
          <w:marTop w:val="0"/>
          <w:marBottom w:val="0"/>
          <w:divBdr>
            <w:top w:val="none" w:sz="0" w:space="0" w:color="auto"/>
            <w:left w:val="none" w:sz="0" w:space="0" w:color="auto"/>
            <w:bottom w:val="none" w:sz="0" w:space="0" w:color="auto"/>
            <w:right w:val="none" w:sz="0" w:space="0" w:color="auto"/>
          </w:divBdr>
        </w:div>
        <w:div w:id="1293440353">
          <w:marLeft w:val="480"/>
          <w:marRight w:val="0"/>
          <w:marTop w:val="0"/>
          <w:marBottom w:val="0"/>
          <w:divBdr>
            <w:top w:val="none" w:sz="0" w:space="0" w:color="auto"/>
            <w:left w:val="none" w:sz="0" w:space="0" w:color="auto"/>
            <w:bottom w:val="none" w:sz="0" w:space="0" w:color="auto"/>
            <w:right w:val="none" w:sz="0" w:space="0" w:color="auto"/>
          </w:divBdr>
        </w:div>
        <w:div w:id="452943389">
          <w:marLeft w:val="480"/>
          <w:marRight w:val="0"/>
          <w:marTop w:val="0"/>
          <w:marBottom w:val="0"/>
          <w:divBdr>
            <w:top w:val="none" w:sz="0" w:space="0" w:color="auto"/>
            <w:left w:val="none" w:sz="0" w:space="0" w:color="auto"/>
            <w:bottom w:val="none" w:sz="0" w:space="0" w:color="auto"/>
            <w:right w:val="none" w:sz="0" w:space="0" w:color="auto"/>
          </w:divBdr>
        </w:div>
        <w:div w:id="553397131">
          <w:marLeft w:val="480"/>
          <w:marRight w:val="0"/>
          <w:marTop w:val="0"/>
          <w:marBottom w:val="0"/>
          <w:divBdr>
            <w:top w:val="none" w:sz="0" w:space="0" w:color="auto"/>
            <w:left w:val="none" w:sz="0" w:space="0" w:color="auto"/>
            <w:bottom w:val="none" w:sz="0" w:space="0" w:color="auto"/>
            <w:right w:val="none" w:sz="0" w:space="0" w:color="auto"/>
          </w:divBdr>
        </w:div>
        <w:div w:id="2025086479">
          <w:marLeft w:val="480"/>
          <w:marRight w:val="0"/>
          <w:marTop w:val="0"/>
          <w:marBottom w:val="0"/>
          <w:divBdr>
            <w:top w:val="none" w:sz="0" w:space="0" w:color="auto"/>
            <w:left w:val="none" w:sz="0" w:space="0" w:color="auto"/>
            <w:bottom w:val="none" w:sz="0" w:space="0" w:color="auto"/>
            <w:right w:val="none" w:sz="0" w:space="0" w:color="auto"/>
          </w:divBdr>
        </w:div>
        <w:div w:id="2008703570">
          <w:marLeft w:val="480"/>
          <w:marRight w:val="0"/>
          <w:marTop w:val="0"/>
          <w:marBottom w:val="0"/>
          <w:divBdr>
            <w:top w:val="none" w:sz="0" w:space="0" w:color="auto"/>
            <w:left w:val="none" w:sz="0" w:space="0" w:color="auto"/>
            <w:bottom w:val="none" w:sz="0" w:space="0" w:color="auto"/>
            <w:right w:val="none" w:sz="0" w:space="0" w:color="auto"/>
          </w:divBdr>
        </w:div>
        <w:div w:id="261954448">
          <w:marLeft w:val="480"/>
          <w:marRight w:val="0"/>
          <w:marTop w:val="0"/>
          <w:marBottom w:val="0"/>
          <w:divBdr>
            <w:top w:val="none" w:sz="0" w:space="0" w:color="auto"/>
            <w:left w:val="none" w:sz="0" w:space="0" w:color="auto"/>
            <w:bottom w:val="none" w:sz="0" w:space="0" w:color="auto"/>
            <w:right w:val="none" w:sz="0" w:space="0" w:color="auto"/>
          </w:divBdr>
        </w:div>
        <w:div w:id="2054040264">
          <w:marLeft w:val="480"/>
          <w:marRight w:val="0"/>
          <w:marTop w:val="0"/>
          <w:marBottom w:val="0"/>
          <w:divBdr>
            <w:top w:val="none" w:sz="0" w:space="0" w:color="auto"/>
            <w:left w:val="none" w:sz="0" w:space="0" w:color="auto"/>
            <w:bottom w:val="none" w:sz="0" w:space="0" w:color="auto"/>
            <w:right w:val="none" w:sz="0" w:space="0" w:color="auto"/>
          </w:divBdr>
        </w:div>
        <w:div w:id="1103962727">
          <w:marLeft w:val="480"/>
          <w:marRight w:val="0"/>
          <w:marTop w:val="0"/>
          <w:marBottom w:val="0"/>
          <w:divBdr>
            <w:top w:val="none" w:sz="0" w:space="0" w:color="auto"/>
            <w:left w:val="none" w:sz="0" w:space="0" w:color="auto"/>
            <w:bottom w:val="none" w:sz="0" w:space="0" w:color="auto"/>
            <w:right w:val="none" w:sz="0" w:space="0" w:color="auto"/>
          </w:divBdr>
        </w:div>
        <w:div w:id="1390110803">
          <w:marLeft w:val="480"/>
          <w:marRight w:val="0"/>
          <w:marTop w:val="0"/>
          <w:marBottom w:val="0"/>
          <w:divBdr>
            <w:top w:val="none" w:sz="0" w:space="0" w:color="auto"/>
            <w:left w:val="none" w:sz="0" w:space="0" w:color="auto"/>
            <w:bottom w:val="none" w:sz="0" w:space="0" w:color="auto"/>
            <w:right w:val="none" w:sz="0" w:space="0" w:color="auto"/>
          </w:divBdr>
        </w:div>
        <w:div w:id="1485319735">
          <w:marLeft w:val="480"/>
          <w:marRight w:val="0"/>
          <w:marTop w:val="0"/>
          <w:marBottom w:val="0"/>
          <w:divBdr>
            <w:top w:val="none" w:sz="0" w:space="0" w:color="auto"/>
            <w:left w:val="none" w:sz="0" w:space="0" w:color="auto"/>
            <w:bottom w:val="none" w:sz="0" w:space="0" w:color="auto"/>
            <w:right w:val="none" w:sz="0" w:space="0" w:color="auto"/>
          </w:divBdr>
        </w:div>
        <w:div w:id="95634066">
          <w:marLeft w:val="480"/>
          <w:marRight w:val="0"/>
          <w:marTop w:val="0"/>
          <w:marBottom w:val="0"/>
          <w:divBdr>
            <w:top w:val="none" w:sz="0" w:space="0" w:color="auto"/>
            <w:left w:val="none" w:sz="0" w:space="0" w:color="auto"/>
            <w:bottom w:val="none" w:sz="0" w:space="0" w:color="auto"/>
            <w:right w:val="none" w:sz="0" w:space="0" w:color="auto"/>
          </w:divBdr>
        </w:div>
        <w:div w:id="1729263327">
          <w:marLeft w:val="480"/>
          <w:marRight w:val="0"/>
          <w:marTop w:val="0"/>
          <w:marBottom w:val="0"/>
          <w:divBdr>
            <w:top w:val="none" w:sz="0" w:space="0" w:color="auto"/>
            <w:left w:val="none" w:sz="0" w:space="0" w:color="auto"/>
            <w:bottom w:val="none" w:sz="0" w:space="0" w:color="auto"/>
            <w:right w:val="none" w:sz="0" w:space="0" w:color="auto"/>
          </w:divBdr>
        </w:div>
        <w:div w:id="22169518">
          <w:marLeft w:val="480"/>
          <w:marRight w:val="0"/>
          <w:marTop w:val="0"/>
          <w:marBottom w:val="0"/>
          <w:divBdr>
            <w:top w:val="none" w:sz="0" w:space="0" w:color="auto"/>
            <w:left w:val="none" w:sz="0" w:space="0" w:color="auto"/>
            <w:bottom w:val="none" w:sz="0" w:space="0" w:color="auto"/>
            <w:right w:val="none" w:sz="0" w:space="0" w:color="auto"/>
          </w:divBdr>
        </w:div>
        <w:div w:id="1967153299">
          <w:marLeft w:val="480"/>
          <w:marRight w:val="0"/>
          <w:marTop w:val="0"/>
          <w:marBottom w:val="0"/>
          <w:divBdr>
            <w:top w:val="none" w:sz="0" w:space="0" w:color="auto"/>
            <w:left w:val="none" w:sz="0" w:space="0" w:color="auto"/>
            <w:bottom w:val="none" w:sz="0" w:space="0" w:color="auto"/>
            <w:right w:val="none" w:sz="0" w:space="0" w:color="auto"/>
          </w:divBdr>
        </w:div>
        <w:div w:id="422725698">
          <w:marLeft w:val="480"/>
          <w:marRight w:val="0"/>
          <w:marTop w:val="0"/>
          <w:marBottom w:val="0"/>
          <w:divBdr>
            <w:top w:val="none" w:sz="0" w:space="0" w:color="auto"/>
            <w:left w:val="none" w:sz="0" w:space="0" w:color="auto"/>
            <w:bottom w:val="none" w:sz="0" w:space="0" w:color="auto"/>
            <w:right w:val="none" w:sz="0" w:space="0" w:color="auto"/>
          </w:divBdr>
        </w:div>
        <w:div w:id="781151380">
          <w:marLeft w:val="480"/>
          <w:marRight w:val="0"/>
          <w:marTop w:val="0"/>
          <w:marBottom w:val="0"/>
          <w:divBdr>
            <w:top w:val="none" w:sz="0" w:space="0" w:color="auto"/>
            <w:left w:val="none" w:sz="0" w:space="0" w:color="auto"/>
            <w:bottom w:val="none" w:sz="0" w:space="0" w:color="auto"/>
            <w:right w:val="none" w:sz="0" w:space="0" w:color="auto"/>
          </w:divBdr>
        </w:div>
        <w:div w:id="140850587">
          <w:marLeft w:val="480"/>
          <w:marRight w:val="0"/>
          <w:marTop w:val="0"/>
          <w:marBottom w:val="0"/>
          <w:divBdr>
            <w:top w:val="none" w:sz="0" w:space="0" w:color="auto"/>
            <w:left w:val="none" w:sz="0" w:space="0" w:color="auto"/>
            <w:bottom w:val="none" w:sz="0" w:space="0" w:color="auto"/>
            <w:right w:val="none" w:sz="0" w:space="0" w:color="auto"/>
          </w:divBdr>
        </w:div>
        <w:div w:id="302858152">
          <w:marLeft w:val="480"/>
          <w:marRight w:val="0"/>
          <w:marTop w:val="0"/>
          <w:marBottom w:val="0"/>
          <w:divBdr>
            <w:top w:val="none" w:sz="0" w:space="0" w:color="auto"/>
            <w:left w:val="none" w:sz="0" w:space="0" w:color="auto"/>
            <w:bottom w:val="none" w:sz="0" w:space="0" w:color="auto"/>
            <w:right w:val="none" w:sz="0" w:space="0" w:color="auto"/>
          </w:divBdr>
        </w:div>
      </w:divsChild>
    </w:div>
    <w:div w:id="540244565">
      <w:bodyDiv w:val="1"/>
      <w:marLeft w:val="0"/>
      <w:marRight w:val="0"/>
      <w:marTop w:val="0"/>
      <w:marBottom w:val="0"/>
      <w:divBdr>
        <w:top w:val="none" w:sz="0" w:space="0" w:color="auto"/>
        <w:left w:val="none" w:sz="0" w:space="0" w:color="auto"/>
        <w:bottom w:val="none" w:sz="0" w:space="0" w:color="auto"/>
        <w:right w:val="none" w:sz="0" w:space="0" w:color="auto"/>
      </w:divBdr>
    </w:div>
    <w:div w:id="540827223">
      <w:bodyDiv w:val="1"/>
      <w:marLeft w:val="0"/>
      <w:marRight w:val="0"/>
      <w:marTop w:val="0"/>
      <w:marBottom w:val="0"/>
      <w:divBdr>
        <w:top w:val="none" w:sz="0" w:space="0" w:color="auto"/>
        <w:left w:val="none" w:sz="0" w:space="0" w:color="auto"/>
        <w:bottom w:val="none" w:sz="0" w:space="0" w:color="auto"/>
        <w:right w:val="none" w:sz="0" w:space="0" w:color="auto"/>
      </w:divBdr>
    </w:div>
    <w:div w:id="540868841">
      <w:bodyDiv w:val="1"/>
      <w:marLeft w:val="0"/>
      <w:marRight w:val="0"/>
      <w:marTop w:val="0"/>
      <w:marBottom w:val="0"/>
      <w:divBdr>
        <w:top w:val="none" w:sz="0" w:space="0" w:color="auto"/>
        <w:left w:val="none" w:sz="0" w:space="0" w:color="auto"/>
        <w:bottom w:val="none" w:sz="0" w:space="0" w:color="auto"/>
        <w:right w:val="none" w:sz="0" w:space="0" w:color="auto"/>
      </w:divBdr>
    </w:div>
    <w:div w:id="541140939">
      <w:bodyDiv w:val="1"/>
      <w:marLeft w:val="0"/>
      <w:marRight w:val="0"/>
      <w:marTop w:val="0"/>
      <w:marBottom w:val="0"/>
      <w:divBdr>
        <w:top w:val="none" w:sz="0" w:space="0" w:color="auto"/>
        <w:left w:val="none" w:sz="0" w:space="0" w:color="auto"/>
        <w:bottom w:val="none" w:sz="0" w:space="0" w:color="auto"/>
        <w:right w:val="none" w:sz="0" w:space="0" w:color="auto"/>
      </w:divBdr>
    </w:div>
    <w:div w:id="541358048">
      <w:bodyDiv w:val="1"/>
      <w:marLeft w:val="0"/>
      <w:marRight w:val="0"/>
      <w:marTop w:val="0"/>
      <w:marBottom w:val="0"/>
      <w:divBdr>
        <w:top w:val="none" w:sz="0" w:space="0" w:color="auto"/>
        <w:left w:val="none" w:sz="0" w:space="0" w:color="auto"/>
        <w:bottom w:val="none" w:sz="0" w:space="0" w:color="auto"/>
        <w:right w:val="none" w:sz="0" w:space="0" w:color="auto"/>
      </w:divBdr>
    </w:div>
    <w:div w:id="541988954">
      <w:bodyDiv w:val="1"/>
      <w:marLeft w:val="0"/>
      <w:marRight w:val="0"/>
      <w:marTop w:val="0"/>
      <w:marBottom w:val="0"/>
      <w:divBdr>
        <w:top w:val="none" w:sz="0" w:space="0" w:color="auto"/>
        <w:left w:val="none" w:sz="0" w:space="0" w:color="auto"/>
        <w:bottom w:val="none" w:sz="0" w:space="0" w:color="auto"/>
        <w:right w:val="none" w:sz="0" w:space="0" w:color="auto"/>
      </w:divBdr>
    </w:div>
    <w:div w:id="542206584">
      <w:bodyDiv w:val="1"/>
      <w:marLeft w:val="0"/>
      <w:marRight w:val="0"/>
      <w:marTop w:val="0"/>
      <w:marBottom w:val="0"/>
      <w:divBdr>
        <w:top w:val="none" w:sz="0" w:space="0" w:color="auto"/>
        <w:left w:val="none" w:sz="0" w:space="0" w:color="auto"/>
        <w:bottom w:val="none" w:sz="0" w:space="0" w:color="auto"/>
        <w:right w:val="none" w:sz="0" w:space="0" w:color="auto"/>
      </w:divBdr>
    </w:div>
    <w:div w:id="542443189">
      <w:bodyDiv w:val="1"/>
      <w:marLeft w:val="0"/>
      <w:marRight w:val="0"/>
      <w:marTop w:val="0"/>
      <w:marBottom w:val="0"/>
      <w:divBdr>
        <w:top w:val="none" w:sz="0" w:space="0" w:color="auto"/>
        <w:left w:val="none" w:sz="0" w:space="0" w:color="auto"/>
        <w:bottom w:val="none" w:sz="0" w:space="0" w:color="auto"/>
        <w:right w:val="none" w:sz="0" w:space="0" w:color="auto"/>
      </w:divBdr>
    </w:div>
    <w:div w:id="542523391">
      <w:bodyDiv w:val="1"/>
      <w:marLeft w:val="0"/>
      <w:marRight w:val="0"/>
      <w:marTop w:val="0"/>
      <w:marBottom w:val="0"/>
      <w:divBdr>
        <w:top w:val="none" w:sz="0" w:space="0" w:color="auto"/>
        <w:left w:val="none" w:sz="0" w:space="0" w:color="auto"/>
        <w:bottom w:val="none" w:sz="0" w:space="0" w:color="auto"/>
        <w:right w:val="none" w:sz="0" w:space="0" w:color="auto"/>
      </w:divBdr>
    </w:div>
    <w:div w:id="542644054">
      <w:bodyDiv w:val="1"/>
      <w:marLeft w:val="0"/>
      <w:marRight w:val="0"/>
      <w:marTop w:val="0"/>
      <w:marBottom w:val="0"/>
      <w:divBdr>
        <w:top w:val="none" w:sz="0" w:space="0" w:color="auto"/>
        <w:left w:val="none" w:sz="0" w:space="0" w:color="auto"/>
        <w:bottom w:val="none" w:sz="0" w:space="0" w:color="auto"/>
        <w:right w:val="none" w:sz="0" w:space="0" w:color="auto"/>
      </w:divBdr>
    </w:div>
    <w:div w:id="543911160">
      <w:bodyDiv w:val="1"/>
      <w:marLeft w:val="0"/>
      <w:marRight w:val="0"/>
      <w:marTop w:val="0"/>
      <w:marBottom w:val="0"/>
      <w:divBdr>
        <w:top w:val="none" w:sz="0" w:space="0" w:color="auto"/>
        <w:left w:val="none" w:sz="0" w:space="0" w:color="auto"/>
        <w:bottom w:val="none" w:sz="0" w:space="0" w:color="auto"/>
        <w:right w:val="none" w:sz="0" w:space="0" w:color="auto"/>
      </w:divBdr>
    </w:div>
    <w:div w:id="544025447">
      <w:bodyDiv w:val="1"/>
      <w:marLeft w:val="0"/>
      <w:marRight w:val="0"/>
      <w:marTop w:val="0"/>
      <w:marBottom w:val="0"/>
      <w:divBdr>
        <w:top w:val="none" w:sz="0" w:space="0" w:color="auto"/>
        <w:left w:val="none" w:sz="0" w:space="0" w:color="auto"/>
        <w:bottom w:val="none" w:sz="0" w:space="0" w:color="auto"/>
        <w:right w:val="none" w:sz="0" w:space="0" w:color="auto"/>
      </w:divBdr>
    </w:div>
    <w:div w:id="544683836">
      <w:bodyDiv w:val="1"/>
      <w:marLeft w:val="0"/>
      <w:marRight w:val="0"/>
      <w:marTop w:val="0"/>
      <w:marBottom w:val="0"/>
      <w:divBdr>
        <w:top w:val="none" w:sz="0" w:space="0" w:color="auto"/>
        <w:left w:val="none" w:sz="0" w:space="0" w:color="auto"/>
        <w:bottom w:val="none" w:sz="0" w:space="0" w:color="auto"/>
        <w:right w:val="none" w:sz="0" w:space="0" w:color="auto"/>
      </w:divBdr>
    </w:div>
    <w:div w:id="544875364">
      <w:bodyDiv w:val="1"/>
      <w:marLeft w:val="0"/>
      <w:marRight w:val="0"/>
      <w:marTop w:val="0"/>
      <w:marBottom w:val="0"/>
      <w:divBdr>
        <w:top w:val="none" w:sz="0" w:space="0" w:color="auto"/>
        <w:left w:val="none" w:sz="0" w:space="0" w:color="auto"/>
        <w:bottom w:val="none" w:sz="0" w:space="0" w:color="auto"/>
        <w:right w:val="none" w:sz="0" w:space="0" w:color="auto"/>
      </w:divBdr>
    </w:div>
    <w:div w:id="544947807">
      <w:bodyDiv w:val="1"/>
      <w:marLeft w:val="0"/>
      <w:marRight w:val="0"/>
      <w:marTop w:val="0"/>
      <w:marBottom w:val="0"/>
      <w:divBdr>
        <w:top w:val="none" w:sz="0" w:space="0" w:color="auto"/>
        <w:left w:val="none" w:sz="0" w:space="0" w:color="auto"/>
        <w:bottom w:val="none" w:sz="0" w:space="0" w:color="auto"/>
        <w:right w:val="none" w:sz="0" w:space="0" w:color="auto"/>
      </w:divBdr>
    </w:div>
    <w:div w:id="545945450">
      <w:bodyDiv w:val="1"/>
      <w:marLeft w:val="0"/>
      <w:marRight w:val="0"/>
      <w:marTop w:val="0"/>
      <w:marBottom w:val="0"/>
      <w:divBdr>
        <w:top w:val="none" w:sz="0" w:space="0" w:color="auto"/>
        <w:left w:val="none" w:sz="0" w:space="0" w:color="auto"/>
        <w:bottom w:val="none" w:sz="0" w:space="0" w:color="auto"/>
        <w:right w:val="none" w:sz="0" w:space="0" w:color="auto"/>
      </w:divBdr>
    </w:div>
    <w:div w:id="545989031">
      <w:bodyDiv w:val="1"/>
      <w:marLeft w:val="0"/>
      <w:marRight w:val="0"/>
      <w:marTop w:val="0"/>
      <w:marBottom w:val="0"/>
      <w:divBdr>
        <w:top w:val="none" w:sz="0" w:space="0" w:color="auto"/>
        <w:left w:val="none" w:sz="0" w:space="0" w:color="auto"/>
        <w:bottom w:val="none" w:sz="0" w:space="0" w:color="auto"/>
        <w:right w:val="none" w:sz="0" w:space="0" w:color="auto"/>
      </w:divBdr>
    </w:div>
    <w:div w:id="545991752">
      <w:bodyDiv w:val="1"/>
      <w:marLeft w:val="0"/>
      <w:marRight w:val="0"/>
      <w:marTop w:val="0"/>
      <w:marBottom w:val="0"/>
      <w:divBdr>
        <w:top w:val="none" w:sz="0" w:space="0" w:color="auto"/>
        <w:left w:val="none" w:sz="0" w:space="0" w:color="auto"/>
        <w:bottom w:val="none" w:sz="0" w:space="0" w:color="auto"/>
        <w:right w:val="none" w:sz="0" w:space="0" w:color="auto"/>
      </w:divBdr>
    </w:div>
    <w:div w:id="546112028">
      <w:bodyDiv w:val="1"/>
      <w:marLeft w:val="0"/>
      <w:marRight w:val="0"/>
      <w:marTop w:val="0"/>
      <w:marBottom w:val="0"/>
      <w:divBdr>
        <w:top w:val="none" w:sz="0" w:space="0" w:color="auto"/>
        <w:left w:val="none" w:sz="0" w:space="0" w:color="auto"/>
        <w:bottom w:val="none" w:sz="0" w:space="0" w:color="auto"/>
        <w:right w:val="none" w:sz="0" w:space="0" w:color="auto"/>
      </w:divBdr>
      <w:divsChild>
        <w:div w:id="1220939379">
          <w:marLeft w:val="480"/>
          <w:marRight w:val="0"/>
          <w:marTop w:val="0"/>
          <w:marBottom w:val="0"/>
          <w:divBdr>
            <w:top w:val="none" w:sz="0" w:space="0" w:color="auto"/>
            <w:left w:val="none" w:sz="0" w:space="0" w:color="auto"/>
            <w:bottom w:val="none" w:sz="0" w:space="0" w:color="auto"/>
            <w:right w:val="none" w:sz="0" w:space="0" w:color="auto"/>
          </w:divBdr>
        </w:div>
        <w:div w:id="1264262834">
          <w:marLeft w:val="480"/>
          <w:marRight w:val="0"/>
          <w:marTop w:val="0"/>
          <w:marBottom w:val="0"/>
          <w:divBdr>
            <w:top w:val="none" w:sz="0" w:space="0" w:color="auto"/>
            <w:left w:val="none" w:sz="0" w:space="0" w:color="auto"/>
            <w:bottom w:val="none" w:sz="0" w:space="0" w:color="auto"/>
            <w:right w:val="none" w:sz="0" w:space="0" w:color="auto"/>
          </w:divBdr>
        </w:div>
        <w:div w:id="545341154">
          <w:marLeft w:val="480"/>
          <w:marRight w:val="0"/>
          <w:marTop w:val="0"/>
          <w:marBottom w:val="0"/>
          <w:divBdr>
            <w:top w:val="none" w:sz="0" w:space="0" w:color="auto"/>
            <w:left w:val="none" w:sz="0" w:space="0" w:color="auto"/>
            <w:bottom w:val="none" w:sz="0" w:space="0" w:color="auto"/>
            <w:right w:val="none" w:sz="0" w:space="0" w:color="auto"/>
          </w:divBdr>
        </w:div>
        <w:div w:id="28117891">
          <w:marLeft w:val="480"/>
          <w:marRight w:val="0"/>
          <w:marTop w:val="0"/>
          <w:marBottom w:val="0"/>
          <w:divBdr>
            <w:top w:val="none" w:sz="0" w:space="0" w:color="auto"/>
            <w:left w:val="none" w:sz="0" w:space="0" w:color="auto"/>
            <w:bottom w:val="none" w:sz="0" w:space="0" w:color="auto"/>
            <w:right w:val="none" w:sz="0" w:space="0" w:color="auto"/>
          </w:divBdr>
        </w:div>
        <w:div w:id="925071931">
          <w:marLeft w:val="480"/>
          <w:marRight w:val="0"/>
          <w:marTop w:val="0"/>
          <w:marBottom w:val="0"/>
          <w:divBdr>
            <w:top w:val="none" w:sz="0" w:space="0" w:color="auto"/>
            <w:left w:val="none" w:sz="0" w:space="0" w:color="auto"/>
            <w:bottom w:val="none" w:sz="0" w:space="0" w:color="auto"/>
            <w:right w:val="none" w:sz="0" w:space="0" w:color="auto"/>
          </w:divBdr>
        </w:div>
        <w:div w:id="1689260902">
          <w:marLeft w:val="480"/>
          <w:marRight w:val="0"/>
          <w:marTop w:val="0"/>
          <w:marBottom w:val="0"/>
          <w:divBdr>
            <w:top w:val="none" w:sz="0" w:space="0" w:color="auto"/>
            <w:left w:val="none" w:sz="0" w:space="0" w:color="auto"/>
            <w:bottom w:val="none" w:sz="0" w:space="0" w:color="auto"/>
            <w:right w:val="none" w:sz="0" w:space="0" w:color="auto"/>
          </w:divBdr>
        </w:div>
        <w:div w:id="973830744">
          <w:marLeft w:val="480"/>
          <w:marRight w:val="0"/>
          <w:marTop w:val="0"/>
          <w:marBottom w:val="0"/>
          <w:divBdr>
            <w:top w:val="none" w:sz="0" w:space="0" w:color="auto"/>
            <w:left w:val="none" w:sz="0" w:space="0" w:color="auto"/>
            <w:bottom w:val="none" w:sz="0" w:space="0" w:color="auto"/>
            <w:right w:val="none" w:sz="0" w:space="0" w:color="auto"/>
          </w:divBdr>
        </w:div>
        <w:div w:id="884174892">
          <w:marLeft w:val="480"/>
          <w:marRight w:val="0"/>
          <w:marTop w:val="0"/>
          <w:marBottom w:val="0"/>
          <w:divBdr>
            <w:top w:val="none" w:sz="0" w:space="0" w:color="auto"/>
            <w:left w:val="none" w:sz="0" w:space="0" w:color="auto"/>
            <w:bottom w:val="none" w:sz="0" w:space="0" w:color="auto"/>
            <w:right w:val="none" w:sz="0" w:space="0" w:color="auto"/>
          </w:divBdr>
        </w:div>
        <w:div w:id="2079941700">
          <w:marLeft w:val="480"/>
          <w:marRight w:val="0"/>
          <w:marTop w:val="0"/>
          <w:marBottom w:val="0"/>
          <w:divBdr>
            <w:top w:val="none" w:sz="0" w:space="0" w:color="auto"/>
            <w:left w:val="none" w:sz="0" w:space="0" w:color="auto"/>
            <w:bottom w:val="none" w:sz="0" w:space="0" w:color="auto"/>
            <w:right w:val="none" w:sz="0" w:space="0" w:color="auto"/>
          </w:divBdr>
        </w:div>
        <w:div w:id="961231901">
          <w:marLeft w:val="480"/>
          <w:marRight w:val="0"/>
          <w:marTop w:val="0"/>
          <w:marBottom w:val="0"/>
          <w:divBdr>
            <w:top w:val="none" w:sz="0" w:space="0" w:color="auto"/>
            <w:left w:val="none" w:sz="0" w:space="0" w:color="auto"/>
            <w:bottom w:val="none" w:sz="0" w:space="0" w:color="auto"/>
            <w:right w:val="none" w:sz="0" w:space="0" w:color="auto"/>
          </w:divBdr>
        </w:div>
        <w:div w:id="1355839866">
          <w:marLeft w:val="480"/>
          <w:marRight w:val="0"/>
          <w:marTop w:val="0"/>
          <w:marBottom w:val="0"/>
          <w:divBdr>
            <w:top w:val="none" w:sz="0" w:space="0" w:color="auto"/>
            <w:left w:val="none" w:sz="0" w:space="0" w:color="auto"/>
            <w:bottom w:val="none" w:sz="0" w:space="0" w:color="auto"/>
            <w:right w:val="none" w:sz="0" w:space="0" w:color="auto"/>
          </w:divBdr>
        </w:div>
        <w:div w:id="1904028264">
          <w:marLeft w:val="480"/>
          <w:marRight w:val="0"/>
          <w:marTop w:val="0"/>
          <w:marBottom w:val="0"/>
          <w:divBdr>
            <w:top w:val="none" w:sz="0" w:space="0" w:color="auto"/>
            <w:left w:val="none" w:sz="0" w:space="0" w:color="auto"/>
            <w:bottom w:val="none" w:sz="0" w:space="0" w:color="auto"/>
            <w:right w:val="none" w:sz="0" w:space="0" w:color="auto"/>
          </w:divBdr>
        </w:div>
        <w:div w:id="2101170968">
          <w:marLeft w:val="480"/>
          <w:marRight w:val="0"/>
          <w:marTop w:val="0"/>
          <w:marBottom w:val="0"/>
          <w:divBdr>
            <w:top w:val="none" w:sz="0" w:space="0" w:color="auto"/>
            <w:left w:val="none" w:sz="0" w:space="0" w:color="auto"/>
            <w:bottom w:val="none" w:sz="0" w:space="0" w:color="auto"/>
            <w:right w:val="none" w:sz="0" w:space="0" w:color="auto"/>
          </w:divBdr>
        </w:div>
        <w:div w:id="1929534389">
          <w:marLeft w:val="480"/>
          <w:marRight w:val="0"/>
          <w:marTop w:val="0"/>
          <w:marBottom w:val="0"/>
          <w:divBdr>
            <w:top w:val="none" w:sz="0" w:space="0" w:color="auto"/>
            <w:left w:val="none" w:sz="0" w:space="0" w:color="auto"/>
            <w:bottom w:val="none" w:sz="0" w:space="0" w:color="auto"/>
            <w:right w:val="none" w:sz="0" w:space="0" w:color="auto"/>
          </w:divBdr>
        </w:div>
        <w:div w:id="1425146663">
          <w:marLeft w:val="480"/>
          <w:marRight w:val="0"/>
          <w:marTop w:val="0"/>
          <w:marBottom w:val="0"/>
          <w:divBdr>
            <w:top w:val="none" w:sz="0" w:space="0" w:color="auto"/>
            <w:left w:val="none" w:sz="0" w:space="0" w:color="auto"/>
            <w:bottom w:val="none" w:sz="0" w:space="0" w:color="auto"/>
            <w:right w:val="none" w:sz="0" w:space="0" w:color="auto"/>
          </w:divBdr>
        </w:div>
        <w:div w:id="2078242196">
          <w:marLeft w:val="480"/>
          <w:marRight w:val="0"/>
          <w:marTop w:val="0"/>
          <w:marBottom w:val="0"/>
          <w:divBdr>
            <w:top w:val="none" w:sz="0" w:space="0" w:color="auto"/>
            <w:left w:val="none" w:sz="0" w:space="0" w:color="auto"/>
            <w:bottom w:val="none" w:sz="0" w:space="0" w:color="auto"/>
            <w:right w:val="none" w:sz="0" w:space="0" w:color="auto"/>
          </w:divBdr>
        </w:div>
        <w:div w:id="1264805978">
          <w:marLeft w:val="480"/>
          <w:marRight w:val="0"/>
          <w:marTop w:val="0"/>
          <w:marBottom w:val="0"/>
          <w:divBdr>
            <w:top w:val="none" w:sz="0" w:space="0" w:color="auto"/>
            <w:left w:val="none" w:sz="0" w:space="0" w:color="auto"/>
            <w:bottom w:val="none" w:sz="0" w:space="0" w:color="auto"/>
            <w:right w:val="none" w:sz="0" w:space="0" w:color="auto"/>
          </w:divBdr>
        </w:div>
        <w:div w:id="1753312810">
          <w:marLeft w:val="480"/>
          <w:marRight w:val="0"/>
          <w:marTop w:val="0"/>
          <w:marBottom w:val="0"/>
          <w:divBdr>
            <w:top w:val="none" w:sz="0" w:space="0" w:color="auto"/>
            <w:left w:val="none" w:sz="0" w:space="0" w:color="auto"/>
            <w:bottom w:val="none" w:sz="0" w:space="0" w:color="auto"/>
            <w:right w:val="none" w:sz="0" w:space="0" w:color="auto"/>
          </w:divBdr>
        </w:div>
        <w:div w:id="1944798872">
          <w:marLeft w:val="480"/>
          <w:marRight w:val="0"/>
          <w:marTop w:val="0"/>
          <w:marBottom w:val="0"/>
          <w:divBdr>
            <w:top w:val="none" w:sz="0" w:space="0" w:color="auto"/>
            <w:left w:val="none" w:sz="0" w:space="0" w:color="auto"/>
            <w:bottom w:val="none" w:sz="0" w:space="0" w:color="auto"/>
            <w:right w:val="none" w:sz="0" w:space="0" w:color="auto"/>
          </w:divBdr>
        </w:div>
        <w:div w:id="1694068811">
          <w:marLeft w:val="480"/>
          <w:marRight w:val="0"/>
          <w:marTop w:val="0"/>
          <w:marBottom w:val="0"/>
          <w:divBdr>
            <w:top w:val="none" w:sz="0" w:space="0" w:color="auto"/>
            <w:left w:val="none" w:sz="0" w:space="0" w:color="auto"/>
            <w:bottom w:val="none" w:sz="0" w:space="0" w:color="auto"/>
            <w:right w:val="none" w:sz="0" w:space="0" w:color="auto"/>
          </w:divBdr>
        </w:div>
        <w:div w:id="231085194">
          <w:marLeft w:val="480"/>
          <w:marRight w:val="0"/>
          <w:marTop w:val="0"/>
          <w:marBottom w:val="0"/>
          <w:divBdr>
            <w:top w:val="none" w:sz="0" w:space="0" w:color="auto"/>
            <w:left w:val="none" w:sz="0" w:space="0" w:color="auto"/>
            <w:bottom w:val="none" w:sz="0" w:space="0" w:color="auto"/>
            <w:right w:val="none" w:sz="0" w:space="0" w:color="auto"/>
          </w:divBdr>
        </w:div>
        <w:div w:id="280915757">
          <w:marLeft w:val="480"/>
          <w:marRight w:val="0"/>
          <w:marTop w:val="0"/>
          <w:marBottom w:val="0"/>
          <w:divBdr>
            <w:top w:val="none" w:sz="0" w:space="0" w:color="auto"/>
            <w:left w:val="none" w:sz="0" w:space="0" w:color="auto"/>
            <w:bottom w:val="none" w:sz="0" w:space="0" w:color="auto"/>
            <w:right w:val="none" w:sz="0" w:space="0" w:color="auto"/>
          </w:divBdr>
        </w:div>
        <w:div w:id="813522790">
          <w:marLeft w:val="480"/>
          <w:marRight w:val="0"/>
          <w:marTop w:val="0"/>
          <w:marBottom w:val="0"/>
          <w:divBdr>
            <w:top w:val="none" w:sz="0" w:space="0" w:color="auto"/>
            <w:left w:val="none" w:sz="0" w:space="0" w:color="auto"/>
            <w:bottom w:val="none" w:sz="0" w:space="0" w:color="auto"/>
            <w:right w:val="none" w:sz="0" w:space="0" w:color="auto"/>
          </w:divBdr>
        </w:div>
        <w:div w:id="2051176262">
          <w:marLeft w:val="480"/>
          <w:marRight w:val="0"/>
          <w:marTop w:val="0"/>
          <w:marBottom w:val="0"/>
          <w:divBdr>
            <w:top w:val="none" w:sz="0" w:space="0" w:color="auto"/>
            <w:left w:val="none" w:sz="0" w:space="0" w:color="auto"/>
            <w:bottom w:val="none" w:sz="0" w:space="0" w:color="auto"/>
            <w:right w:val="none" w:sz="0" w:space="0" w:color="auto"/>
          </w:divBdr>
        </w:div>
        <w:div w:id="1376156054">
          <w:marLeft w:val="480"/>
          <w:marRight w:val="0"/>
          <w:marTop w:val="0"/>
          <w:marBottom w:val="0"/>
          <w:divBdr>
            <w:top w:val="none" w:sz="0" w:space="0" w:color="auto"/>
            <w:left w:val="none" w:sz="0" w:space="0" w:color="auto"/>
            <w:bottom w:val="none" w:sz="0" w:space="0" w:color="auto"/>
            <w:right w:val="none" w:sz="0" w:space="0" w:color="auto"/>
          </w:divBdr>
        </w:div>
      </w:divsChild>
    </w:div>
    <w:div w:id="546453630">
      <w:bodyDiv w:val="1"/>
      <w:marLeft w:val="0"/>
      <w:marRight w:val="0"/>
      <w:marTop w:val="0"/>
      <w:marBottom w:val="0"/>
      <w:divBdr>
        <w:top w:val="none" w:sz="0" w:space="0" w:color="auto"/>
        <w:left w:val="none" w:sz="0" w:space="0" w:color="auto"/>
        <w:bottom w:val="none" w:sz="0" w:space="0" w:color="auto"/>
        <w:right w:val="none" w:sz="0" w:space="0" w:color="auto"/>
      </w:divBdr>
    </w:div>
    <w:div w:id="546457744">
      <w:bodyDiv w:val="1"/>
      <w:marLeft w:val="0"/>
      <w:marRight w:val="0"/>
      <w:marTop w:val="0"/>
      <w:marBottom w:val="0"/>
      <w:divBdr>
        <w:top w:val="none" w:sz="0" w:space="0" w:color="auto"/>
        <w:left w:val="none" w:sz="0" w:space="0" w:color="auto"/>
        <w:bottom w:val="none" w:sz="0" w:space="0" w:color="auto"/>
        <w:right w:val="none" w:sz="0" w:space="0" w:color="auto"/>
      </w:divBdr>
    </w:div>
    <w:div w:id="546724554">
      <w:bodyDiv w:val="1"/>
      <w:marLeft w:val="0"/>
      <w:marRight w:val="0"/>
      <w:marTop w:val="0"/>
      <w:marBottom w:val="0"/>
      <w:divBdr>
        <w:top w:val="none" w:sz="0" w:space="0" w:color="auto"/>
        <w:left w:val="none" w:sz="0" w:space="0" w:color="auto"/>
        <w:bottom w:val="none" w:sz="0" w:space="0" w:color="auto"/>
        <w:right w:val="none" w:sz="0" w:space="0" w:color="auto"/>
      </w:divBdr>
    </w:div>
    <w:div w:id="547500064">
      <w:bodyDiv w:val="1"/>
      <w:marLeft w:val="0"/>
      <w:marRight w:val="0"/>
      <w:marTop w:val="0"/>
      <w:marBottom w:val="0"/>
      <w:divBdr>
        <w:top w:val="none" w:sz="0" w:space="0" w:color="auto"/>
        <w:left w:val="none" w:sz="0" w:space="0" w:color="auto"/>
        <w:bottom w:val="none" w:sz="0" w:space="0" w:color="auto"/>
        <w:right w:val="none" w:sz="0" w:space="0" w:color="auto"/>
      </w:divBdr>
    </w:div>
    <w:div w:id="547960395">
      <w:bodyDiv w:val="1"/>
      <w:marLeft w:val="0"/>
      <w:marRight w:val="0"/>
      <w:marTop w:val="0"/>
      <w:marBottom w:val="0"/>
      <w:divBdr>
        <w:top w:val="none" w:sz="0" w:space="0" w:color="auto"/>
        <w:left w:val="none" w:sz="0" w:space="0" w:color="auto"/>
        <w:bottom w:val="none" w:sz="0" w:space="0" w:color="auto"/>
        <w:right w:val="none" w:sz="0" w:space="0" w:color="auto"/>
      </w:divBdr>
    </w:div>
    <w:div w:id="548995424">
      <w:bodyDiv w:val="1"/>
      <w:marLeft w:val="0"/>
      <w:marRight w:val="0"/>
      <w:marTop w:val="0"/>
      <w:marBottom w:val="0"/>
      <w:divBdr>
        <w:top w:val="none" w:sz="0" w:space="0" w:color="auto"/>
        <w:left w:val="none" w:sz="0" w:space="0" w:color="auto"/>
        <w:bottom w:val="none" w:sz="0" w:space="0" w:color="auto"/>
        <w:right w:val="none" w:sz="0" w:space="0" w:color="auto"/>
      </w:divBdr>
    </w:div>
    <w:div w:id="550388669">
      <w:bodyDiv w:val="1"/>
      <w:marLeft w:val="0"/>
      <w:marRight w:val="0"/>
      <w:marTop w:val="0"/>
      <w:marBottom w:val="0"/>
      <w:divBdr>
        <w:top w:val="none" w:sz="0" w:space="0" w:color="auto"/>
        <w:left w:val="none" w:sz="0" w:space="0" w:color="auto"/>
        <w:bottom w:val="none" w:sz="0" w:space="0" w:color="auto"/>
        <w:right w:val="none" w:sz="0" w:space="0" w:color="auto"/>
      </w:divBdr>
    </w:div>
    <w:div w:id="550460242">
      <w:bodyDiv w:val="1"/>
      <w:marLeft w:val="0"/>
      <w:marRight w:val="0"/>
      <w:marTop w:val="0"/>
      <w:marBottom w:val="0"/>
      <w:divBdr>
        <w:top w:val="none" w:sz="0" w:space="0" w:color="auto"/>
        <w:left w:val="none" w:sz="0" w:space="0" w:color="auto"/>
        <w:bottom w:val="none" w:sz="0" w:space="0" w:color="auto"/>
        <w:right w:val="none" w:sz="0" w:space="0" w:color="auto"/>
      </w:divBdr>
    </w:div>
    <w:div w:id="551431688">
      <w:bodyDiv w:val="1"/>
      <w:marLeft w:val="0"/>
      <w:marRight w:val="0"/>
      <w:marTop w:val="0"/>
      <w:marBottom w:val="0"/>
      <w:divBdr>
        <w:top w:val="none" w:sz="0" w:space="0" w:color="auto"/>
        <w:left w:val="none" w:sz="0" w:space="0" w:color="auto"/>
        <w:bottom w:val="none" w:sz="0" w:space="0" w:color="auto"/>
        <w:right w:val="none" w:sz="0" w:space="0" w:color="auto"/>
      </w:divBdr>
    </w:div>
    <w:div w:id="551815519">
      <w:bodyDiv w:val="1"/>
      <w:marLeft w:val="0"/>
      <w:marRight w:val="0"/>
      <w:marTop w:val="0"/>
      <w:marBottom w:val="0"/>
      <w:divBdr>
        <w:top w:val="none" w:sz="0" w:space="0" w:color="auto"/>
        <w:left w:val="none" w:sz="0" w:space="0" w:color="auto"/>
        <w:bottom w:val="none" w:sz="0" w:space="0" w:color="auto"/>
        <w:right w:val="none" w:sz="0" w:space="0" w:color="auto"/>
      </w:divBdr>
    </w:div>
    <w:div w:id="551885967">
      <w:bodyDiv w:val="1"/>
      <w:marLeft w:val="0"/>
      <w:marRight w:val="0"/>
      <w:marTop w:val="0"/>
      <w:marBottom w:val="0"/>
      <w:divBdr>
        <w:top w:val="none" w:sz="0" w:space="0" w:color="auto"/>
        <w:left w:val="none" w:sz="0" w:space="0" w:color="auto"/>
        <w:bottom w:val="none" w:sz="0" w:space="0" w:color="auto"/>
        <w:right w:val="none" w:sz="0" w:space="0" w:color="auto"/>
      </w:divBdr>
    </w:div>
    <w:div w:id="552542810">
      <w:bodyDiv w:val="1"/>
      <w:marLeft w:val="0"/>
      <w:marRight w:val="0"/>
      <w:marTop w:val="0"/>
      <w:marBottom w:val="0"/>
      <w:divBdr>
        <w:top w:val="none" w:sz="0" w:space="0" w:color="auto"/>
        <w:left w:val="none" w:sz="0" w:space="0" w:color="auto"/>
        <w:bottom w:val="none" w:sz="0" w:space="0" w:color="auto"/>
        <w:right w:val="none" w:sz="0" w:space="0" w:color="auto"/>
      </w:divBdr>
    </w:div>
    <w:div w:id="554124615">
      <w:bodyDiv w:val="1"/>
      <w:marLeft w:val="0"/>
      <w:marRight w:val="0"/>
      <w:marTop w:val="0"/>
      <w:marBottom w:val="0"/>
      <w:divBdr>
        <w:top w:val="none" w:sz="0" w:space="0" w:color="auto"/>
        <w:left w:val="none" w:sz="0" w:space="0" w:color="auto"/>
        <w:bottom w:val="none" w:sz="0" w:space="0" w:color="auto"/>
        <w:right w:val="none" w:sz="0" w:space="0" w:color="auto"/>
      </w:divBdr>
    </w:div>
    <w:div w:id="554316510">
      <w:bodyDiv w:val="1"/>
      <w:marLeft w:val="0"/>
      <w:marRight w:val="0"/>
      <w:marTop w:val="0"/>
      <w:marBottom w:val="0"/>
      <w:divBdr>
        <w:top w:val="none" w:sz="0" w:space="0" w:color="auto"/>
        <w:left w:val="none" w:sz="0" w:space="0" w:color="auto"/>
        <w:bottom w:val="none" w:sz="0" w:space="0" w:color="auto"/>
        <w:right w:val="none" w:sz="0" w:space="0" w:color="auto"/>
      </w:divBdr>
    </w:div>
    <w:div w:id="554775603">
      <w:bodyDiv w:val="1"/>
      <w:marLeft w:val="0"/>
      <w:marRight w:val="0"/>
      <w:marTop w:val="0"/>
      <w:marBottom w:val="0"/>
      <w:divBdr>
        <w:top w:val="none" w:sz="0" w:space="0" w:color="auto"/>
        <w:left w:val="none" w:sz="0" w:space="0" w:color="auto"/>
        <w:bottom w:val="none" w:sz="0" w:space="0" w:color="auto"/>
        <w:right w:val="none" w:sz="0" w:space="0" w:color="auto"/>
      </w:divBdr>
    </w:div>
    <w:div w:id="555046643">
      <w:bodyDiv w:val="1"/>
      <w:marLeft w:val="0"/>
      <w:marRight w:val="0"/>
      <w:marTop w:val="0"/>
      <w:marBottom w:val="0"/>
      <w:divBdr>
        <w:top w:val="none" w:sz="0" w:space="0" w:color="auto"/>
        <w:left w:val="none" w:sz="0" w:space="0" w:color="auto"/>
        <w:bottom w:val="none" w:sz="0" w:space="0" w:color="auto"/>
        <w:right w:val="none" w:sz="0" w:space="0" w:color="auto"/>
      </w:divBdr>
    </w:div>
    <w:div w:id="555434480">
      <w:bodyDiv w:val="1"/>
      <w:marLeft w:val="0"/>
      <w:marRight w:val="0"/>
      <w:marTop w:val="0"/>
      <w:marBottom w:val="0"/>
      <w:divBdr>
        <w:top w:val="none" w:sz="0" w:space="0" w:color="auto"/>
        <w:left w:val="none" w:sz="0" w:space="0" w:color="auto"/>
        <w:bottom w:val="none" w:sz="0" w:space="0" w:color="auto"/>
        <w:right w:val="none" w:sz="0" w:space="0" w:color="auto"/>
      </w:divBdr>
    </w:div>
    <w:div w:id="555899270">
      <w:bodyDiv w:val="1"/>
      <w:marLeft w:val="0"/>
      <w:marRight w:val="0"/>
      <w:marTop w:val="0"/>
      <w:marBottom w:val="0"/>
      <w:divBdr>
        <w:top w:val="none" w:sz="0" w:space="0" w:color="auto"/>
        <w:left w:val="none" w:sz="0" w:space="0" w:color="auto"/>
        <w:bottom w:val="none" w:sz="0" w:space="0" w:color="auto"/>
        <w:right w:val="none" w:sz="0" w:space="0" w:color="auto"/>
      </w:divBdr>
    </w:div>
    <w:div w:id="556204397">
      <w:bodyDiv w:val="1"/>
      <w:marLeft w:val="0"/>
      <w:marRight w:val="0"/>
      <w:marTop w:val="0"/>
      <w:marBottom w:val="0"/>
      <w:divBdr>
        <w:top w:val="none" w:sz="0" w:space="0" w:color="auto"/>
        <w:left w:val="none" w:sz="0" w:space="0" w:color="auto"/>
        <w:bottom w:val="none" w:sz="0" w:space="0" w:color="auto"/>
        <w:right w:val="none" w:sz="0" w:space="0" w:color="auto"/>
      </w:divBdr>
    </w:div>
    <w:div w:id="556401189">
      <w:bodyDiv w:val="1"/>
      <w:marLeft w:val="0"/>
      <w:marRight w:val="0"/>
      <w:marTop w:val="0"/>
      <w:marBottom w:val="0"/>
      <w:divBdr>
        <w:top w:val="none" w:sz="0" w:space="0" w:color="auto"/>
        <w:left w:val="none" w:sz="0" w:space="0" w:color="auto"/>
        <w:bottom w:val="none" w:sz="0" w:space="0" w:color="auto"/>
        <w:right w:val="none" w:sz="0" w:space="0" w:color="auto"/>
      </w:divBdr>
    </w:div>
    <w:div w:id="556667867">
      <w:bodyDiv w:val="1"/>
      <w:marLeft w:val="0"/>
      <w:marRight w:val="0"/>
      <w:marTop w:val="0"/>
      <w:marBottom w:val="0"/>
      <w:divBdr>
        <w:top w:val="none" w:sz="0" w:space="0" w:color="auto"/>
        <w:left w:val="none" w:sz="0" w:space="0" w:color="auto"/>
        <w:bottom w:val="none" w:sz="0" w:space="0" w:color="auto"/>
        <w:right w:val="none" w:sz="0" w:space="0" w:color="auto"/>
      </w:divBdr>
    </w:div>
    <w:div w:id="556891549">
      <w:bodyDiv w:val="1"/>
      <w:marLeft w:val="0"/>
      <w:marRight w:val="0"/>
      <w:marTop w:val="0"/>
      <w:marBottom w:val="0"/>
      <w:divBdr>
        <w:top w:val="none" w:sz="0" w:space="0" w:color="auto"/>
        <w:left w:val="none" w:sz="0" w:space="0" w:color="auto"/>
        <w:bottom w:val="none" w:sz="0" w:space="0" w:color="auto"/>
        <w:right w:val="none" w:sz="0" w:space="0" w:color="auto"/>
      </w:divBdr>
    </w:div>
    <w:div w:id="556892102">
      <w:bodyDiv w:val="1"/>
      <w:marLeft w:val="0"/>
      <w:marRight w:val="0"/>
      <w:marTop w:val="0"/>
      <w:marBottom w:val="0"/>
      <w:divBdr>
        <w:top w:val="none" w:sz="0" w:space="0" w:color="auto"/>
        <w:left w:val="none" w:sz="0" w:space="0" w:color="auto"/>
        <w:bottom w:val="none" w:sz="0" w:space="0" w:color="auto"/>
        <w:right w:val="none" w:sz="0" w:space="0" w:color="auto"/>
      </w:divBdr>
    </w:div>
    <w:div w:id="557015884">
      <w:bodyDiv w:val="1"/>
      <w:marLeft w:val="0"/>
      <w:marRight w:val="0"/>
      <w:marTop w:val="0"/>
      <w:marBottom w:val="0"/>
      <w:divBdr>
        <w:top w:val="none" w:sz="0" w:space="0" w:color="auto"/>
        <w:left w:val="none" w:sz="0" w:space="0" w:color="auto"/>
        <w:bottom w:val="none" w:sz="0" w:space="0" w:color="auto"/>
        <w:right w:val="none" w:sz="0" w:space="0" w:color="auto"/>
      </w:divBdr>
    </w:div>
    <w:div w:id="557284083">
      <w:bodyDiv w:val="1"/>
      <w:marLeft w:val="0"/>
      <w:marRight w:val="0"/>
      <w:marTop w:val="0"/>
      <w:marBottom w:val="0"/>
      <w:divBdr>
        <w:top w:val="none" w:sz="0" w:space="0" w:color="auto"/>
        <w:left w:val="none" w:sz="0" w:space="0" w:color="auto"/>
        <w:bottom w:val="none" w:sz="0" w:space="0" w:color="auto"/>
        <w:right w:val="none" w:sz="0" w:space="0" w:color="auto"/>
      </w:divBdr>
    </w:div>
    <w:div w:id="557784100">
      <w:bodyDiv w:val="1"/>
      <w:marLeft w:val="0"/>
      <w:marRight w:val="0"/>
      <w:marTop w:val="0"/>
      <w:marBottom w:val="0"/>
      <w:divBdr>
        <w:top w:val="none" w:sz="0" w:space="0" w:color="auto"/>
        <w:left w:val="none" w:sz="0" w:space="0" w:color="auto"/>
        <w:bottom w:val="none" w:sz="0" w:space="0" w:color="auto"/>
        <w:right w:val="none" w:sz="0" w:space="0" w:color="auto"/>
      </w:divBdr>
    </w:div>
    <w:div w:id="558908113">
      <w:bodyDiv w:val="1"/>
      <w:marLeft w:val="0"/>
      <w:marRight w:val="0"/>
      <w:marTop w:val="0"/>
      <w:marBottom w:val="0"/>
      <w:divBdr>
        <w:top w:val="none" w:sz="0" w:space="0" w:color="auto"/>
        <w:left w:val="none" w:sz="0" w:space="0" w:color="auto"/>
        <w:bottom w:val="none" w:sz="0" w:space="0" w:color="auto"/>
        <w:right w:val="none" w:sz="0" w:space="0" w:color="auto"/>
      </w:divBdr>
    </w:div>
    <w:div w:id="559023260">
      <w:bodyDiv w:val="1"/>
      <w:marLeft w:val="0"/>
      <w:marRight w:val="0"/>
      <w:marTop w:val="0"/>
      <w:marBottom w:val="0"/>
      <w:divBdr>
        <w:top w:val="none" w:sz="0" w:space="0" w:color="auto"/>
        <w:left w:val="none" w:sz="0" w:space="0" w:color="auto"/>
        <w:bottom w:val="none" w:sz="0" w:space="0" w:color="auto"/>
        <w:right w:val="none" w:sz="0" w:space="0" w:color="auto"/>
      </w:divBdr>
    </w:div>
    <w:div w:id="559025271">
      <w:bodyDiv w:val="1"/>
      <w:marLeft w:val="0"/>
      <w:marRight w:val="0"/>
      <w:marTop w:val="0"/>
      <w:marBottom w:val="0"/>
      <w:divBdr>
        <w:top w:val="none" w:sz="0" w:space="0" w:color="auto"/>
        <w:left w:val="none" w:sz="0" w:space="0" w:color="auto"/>
        <w:bottom w:val="none" w:sz="0" w:space="0" w:color="auto"/>
        <w:right w:val="none" w:sz="0" w:space="0" w:color="auto"/>
      </w:divBdr>
    </w:div>
    <w:div w:id="559485095">
      <w:bodyDiv w:val="1"/>
      <w:marLeft w:val="0"/>
      <w:marRight w:val="0"/>
      <w:marTop w:val="0"/>
      <w:marBottom w:val="0"/>
      <w:divBdr>
        <w:top w:val="none" w:sz="0" w:space="0" w:color="auto"/>
        <w:left w:val="none" w:sz="0" w:space="0" w:color="auto"/>
        <w:bottom w:val="none" w:sz="0" w:space="0" w:color="auto"/>
        <w:right w:val="none" w:sz="0" w:space="0" w:color="auto"/>
      </w:divBdr>
    </w:div>
    <w:div w:id="559488368">
      <w:bodyDiv w:val="1"/>
      <w:marLeft w:val="0"/>
      <w:marRight w:val="0"/>
      <w:marTop w:val="0"/>
      <w:marBottom w:val="0"/>
      <w:divBdr>
        <w:top w:val="none" w:sz="0" w:space="0" w:color="auto"/>
        <w:left w:val="none" w:sz="0" w:space="0" w:color="auto"/>
        <w:bottom w:val="none" w:sz="0" w:space="0" w:color="auto"/>
        <w:right w:val="none" w:sz="0" w:space="0" w:color="auto"/>
      </w:divBdr>
    </w:div>
    <w:div w:id="562067044">
      <w:bodyDiv w:val="1"/>
      <w:marLeft w:val="0"/>
      <w:marRight w:val="0"/>
      <w:marTop w:val="0"/>
      <w:marBottom w:val="0"/>
      <w:divBdr>
        <w:top w:val="none" w:sz="0" w:space="0" w:color="auto"/>
        <w:left w:val="none" w:sz="0" w:space="0" w:color="auto"/>
        <w:bottom w:val="none" w:sz="0" w:space="0" w:color="auto"/>
        <w:right w:val="none" w:sz="0" w:space="0" w:color="auto"/>
      </w:divBdr>
    </w:div>
    <w:div w:id="562377366">
      <w:bodyDiv w:val="1"/>
      <w:marLeft w:val="0"/>
      <w:marRight w:val="0"/>
      <w:marTop w:val="0"/>
      <w:marBottom w:val="0"/>
      <w:divBdr>
        <w:top w:val="none" w:sz="0" w:space="0" w:color="auto"/>
        <w:left w:val="none" w:sz="0" w:space="0" w:color="auto"/>
        <w:bottom w:val="none" w:sz="0" w:space="0" w:color="auto"/>
        <w:right w:val="none" w:sz="0" w:space="0" w:color="auto"/>
      </w:divBdr>
    </w:div>
    <w:div w:id="562907880">
      <w:bodyDiv w:val="1"/>
      <w:marLeft w:val="0"/>
      <w:marRight w:val="0"/>
      <w:marTop w:val="0"/>
      <w:marBottom w:val="0"/>
      <w:divBdr>
        <w:top w:val="none" w:sz="0" w:space="0" w:color="auto"/>
        <w:left w:val="none" w:sz="0" w:space="0" w:color="auto"/>
        <w:bottom w:val="none" w:sz="0" w:space="0" w:color="auto"/>
        <w:right w:val="none" w:sz="0" w:space="0" w:color="auto"/>
      </w:divBdr>
    </w:div>
    <w:div w:id="563176926">
      <w:bodyDiv w:val="1"/>
      <w:marLeft w:val="0"/>
      <w:marRight w:val="0"/>
      <w:marTop w:val="0"/>
      <w:marBottom w:val="0"/>
      <w:divBdr>
        <w:top w:val="none" w:sz="0" w:space="0" w:color="auto"/>
        <w:left w:val="none" w:sz="0" w:space="0" w:color="auto"/>
        <w:bottom w:val="none" w:sz="0" w:space="0" w:color="auto"/>
        <w:right w:val="none" w:sz="0" w:space="0" w:color="auto"/>
      </w:divBdr>
    </w:div>
    <w:div w:id="563375176">
      <w:bodyDiv w:val="1"/>
      <w:marLeft w:val="0"/>
      <w:marRight w:val="0"/>
      <w:marTop w:val="0"/>
      <w:marBottom w:val="0"/>
      <w:divBdr>
        <w:top w:val="none" w:sz="0" w:space="0" w:color="auto"/>
        <w:left w:val="none" w:sz="0" w:space="0" w:color="auto"/>
        <w:bottom w:val="none" w:sz="0" w:space="0" w:color="auto"/>
        <w:right w:val="none" w:sz="0" w:space="0" w:color="auto"/>
      </w:divBdr>
    </w:div>
    <w:div w:id="563486285">
      <w:bodyDiv w:val="1"/>
      <w:marLeft w:val="0"/>
      <w:marRight w:val="0"/>
      <w:marTop w:val="0"/>
      <w:marBottom w:val="0"/>
      <w:divBdr>
        <w:top w:val="none" w:sz="0" w:space="0" w:color="auto"/>
        <w:left w:val="none" w:sz="0" w:space="0" w:color="auto"/>
        <w:bottom w:val="none" w:sz="0" w:space="0" w:color="auto"/>
        <w:right w:val="none" w:sz="0" w:space="0" w:color="auto"/>
      </w:divBdr>
    </w:div>
    <w:div w:id="563878975">
      <w:bodyDiv w:val="1"/>
      <w:marLeft w:val="0"/>
      <w:marRight w:val="0"/>
      <w:marTop w:val="0"/>
      <w:marBottom w:val="0"/>
      <w:divBdr>
        <w:top w:val="none" w:sz="0" w:space="0" w:color="auto"/>
        <w:left w:val="none" w:sz="0" w:space="0" w:color="auto"/>
        <w:bottom w:val="none" w:sz="0" w:space="0" w:color="auto"/>
        <w:right w:val="none" w:sz="0" w:space="0" w:color="auto"/>
      </w:divBdr>
    </w:div>
    <w:div w:id="564268641">
      <w:bodyDiv w:val="1"/>
      <w:marLeft w:val="0"/>
      <w:marRight w:val="0"/>
      <w:marTop w:val="0"/>
      <w:marBottom w:val="0"/>
      <w:divBdr>
        <w:top w:val="none" w:sz="0" w:space="0" w:color="auto"/>
        <w:left w:val="none" w:sz="0" w:space="0" w:color="auto"/>
        <w:bottom w:val="none" w:sz="0" w:space="0" w:color="auto"/>
        <w:right w:val="none" w:sz="0" w:space="0" w:color="auto"/>
      </w:divBdr>
    </w:div>
    <w:div w:id="564295734">
      <w:bodyDiv w:val="1"/>
      <w:marLeft w:val="0"/>
      <w:marRight w:val="0"/>
      <w:marTop w:val="0"/>
      <w:marBottom w:val="0"/>
      <w:divBdr>
        <w:top w:val="none" w:sz="0" w:space="0" w:color="auto"/>
        <w:left w:val="none" w:sz="0" w:space="0" w:color="auto"/>
        <w:bottom w:val="none" w:sz="0" w:space="0" w:color="auto"/>
        <w:right w:val="none" w:sz="0" w:space="0" w:color="auto"/>
      </w:divBdr>
    </w:div>
    <w:div w:id="564488919">
      <w:bodyDiv w:val="1"/>
      <w:marLeft w:val="0"/>
      <w:marRight w:val="0"/>
      <w:marTop w:val="0"/>
      <w:marBottom w:val="0"/>
      <w:divBdr>
        <w:top w:val="none" w:sz="0" w:space="0" w:color="auto"/>
        <w:left w:val="none" w:sz="0" w:space="0" w:color="auto"/>
        <w:bottom w:val="none" w:sz="0" w:space="0" w:color="auto"/>
        <w:right w:val="none" w:sz="0" w:space="0" w:color="auto"/>
      </w:divBdr>
    </w:div>
    <w:div w:id="565797197">
      <w:bodyDiv w:val="1"/>
      <w:marLeft w:val="0"/>
      <w:marRight w:val="0"/>
      <w:marTop w:val="0"/>
      <w:marBottom w:val="0"/>
      <w:divBdr>
        <w:top w:val="none" w:sz="0" w:space="0" w:color="auto"/>
        <w:left w:val="none" w:sz="0" w:space="0" w:color="auto"/>
        <w:bottom w:val="none" w:sz="0" w:space="0" w:color="auto"/>
        <w:right w:val="none" w:sz="0" w:space="0" w:color="auto"/>
      </w:divBdr>
    </w:div>
    <w:div w:id="565846421">
      <w:bodyDiv w:val="1"/>
      <w:marLeft w:val="0"/>
      <w:marRight w:val="0"/>
      <w:marTop w:val="0"/>
      <w:marBottom w:val="0"/>
      <w:divBdr>
        <w:top w:val="none" w:sz="0" w:space="0" w:color="auto"/>
        <w:left w:val="none" w:sz="0" w:space="0" w:color="auto"/>
        <w:bottom w:val="none" w:sz="0" w:space="0" w:color="auto"/>
        <w:right w:val="none" w:sz="0" w:space="0" w:color="auto"/>
      </w:divBdr>
    </w:div>
    <w:div w:id="566116712">
      <w:bodyDiv w:val="1"/>
      <w:marLeft w:val="0"/>
      <w:marRight w:val="0"/>
      <w:marTop w:val="0"/>
      <w:marBottom w:val="0"/>
      <w:divBdr>
        <w:top w:val="none" w:sz="0" w:space="0" w:color="auto"/>
        <w:left w:val="none" w:sz="0" w:space="0" w:color="auto"/>
        <w:bottom w:val="none" w:sz="0" w:space="0" w:color="auto"/>
        <w:right w:val="none" w:sz="0" w:space="0" w:color="auto"/>
      </w:divBdr>
      <w:divsChild>
        <w:div w:id="760641251">
          <w:marLeft w:val="480"/>
          <w:marRight w:val="0"/>
          <w:marTop w:val="0"/>
          <w:marBottom w:val="0"/>
          <w:divBdr>
            <w:top w:val="none" w:sz="0" w:space="0" w:color="auto"/>
            <w:left w:val="none" w:sz="0" w:space="0" w:color="auto"/>
            <w:bottom w:val="none" w:sz="0" w:space="0" w:color="auto"/>
            <w:right w:val="none" w:sz="0" w:space="0" w:color="auto"/>
          </w:divBdr>
        </w:div>
        <w:div w:id="258217773">
          <w:marLeft w:val="480"/>
          <w:marRight w:val="0"/>
          <w:marTop w:val="0"/>
          <w:marBottom w:val="0"/>
          <w:divBdr>
            <w:top w:val="none" w:sz="0" w:space="0" w:color="auto"/>
            <w:left w:val="none" w:sz="0" w:space="0" w:color="auto"/>
            <w:bottom w:val="none" w:sz="0" w:space="0" w:color="auto"/>
            <w:right w:val="none" w:sz="0" w:space="0" w:color="auto"/>
          </w:divBdr>
        </w:div>
        <w:div w:id="481964746">
          <w:marLeft w:val="480"/>
          <w:marRight w:val="0"/>
          <w:marTop w:val="0"/>
          <w:marBottom w:val="0"/>
          <w:divBdr>
            <w:top w:val="none" w:sz="0" w:space="0" w:color="auto"/>
            <w:left w:val="none" w:sz="0" w:space="0" w:color="auto"/>
            <w:bottom w:val="none" w:sz="0" w:space="0" w:color="auto"/>
            <w:right w:val="none" w:sz="0" w:space="0" w:color="auto"/>
          </w:divBdr>
        </w:div>
        <w:div w:id="317924013">
          <w:marLeft w:val="480"/>
          <w:marRight w:val="0"/>
          <w:marTop w:val="0"/>
          <w:marBottom w:val="0"/>
          <w:divBdr>
            <w:top w:val="none" w:sz="0" w:space="0" w:color="auto"/>
            <w:left w:val="none" w:sz="0" w:space="0" w:color="auto"/>
            <w:bottom w:val="none" w:sz="0" w:space="0" w:color="auto"/>
            <w:right w:val="none" w:sz="0" w:space="0" w:color="auto"/>
          </w:divBdr>
        </w:div>
        <w:div w:id="1286931783">
          <w:marLeft w:val="480"/>
          <w:marRight w:val="0"/>
          <w:marTop w:val="0"/>
          <w:marBottom w:val="0"/>
          <w:divBdr>
            <w:top w:val="none" w:sz="0" w:space="0" w:color="auto"/>
            <w:left w:val="none" w:sz="0" w:space="0" w:color="auto"/>
            <w:bottom w:val="none" w:sz="0" w:space="0" w:color="auto"/>
            <w:right w:val="none" w:sz="0" w:space="0" w:color="auto"/>
          </w:divBdr>
        </w:div>
        <w:div w:id="1880162926">
          <w:marLeft w:val="480"/>
          <w:marRight w:val="0"/>
          <w:marTop w:val="0"/>
          <w:marBottom w:val="0"/>
          <w:divBdr>
            <w:top w:val="none" w:sz="0" w:space="0" w:color="auto"/>
            <w:left w:val="none" w:sz="0" w:space="0" w:color="auto"/>
            <w:bottom w:val="none" w:sz="0" w:space="0" w:color="auto"/>
            <w:right w:val="none" w:sz="0" w:space="0" w:color="auto"/>
          </w:divBdr>
        </w:div>
        <w:div w:id="1047681672">
          <w:marLeft w:val="480"/>
          <w:marRight w:val="0"/>
          <w:marTop w:val="0"/>
          <w:marBottom w:val="0"/>
          <w:divBdr>
            <w:top w:val="none" w:sz="0" w:space="0" w:color="auto"/>
            <w:left w:val="none" w:sz="0" w:space="0" w:color="auto"/>
            <w:bottom w:val="none" w:sz="0" w:space="0" w:color="auto"/>
            <w:right w:val="none" w:sz="0" w:space="0" w:color="auto"/>
          </w:divBdr>
        </w:div>
        <w:div w:id="873343444">
          <w:marLeft w:val="480"/>
          <w:marRight w:val="0"/>
          <w:marTop w:val="0"/>
          <w:marBottom w:val="0"/>
          <w:divBdr>
            <w:top w:val="none" w:sz="0" w:space="0" w:color="auto"/>
            <w:left w:val="none" w:sz="0" w:space="0" w:color="auto"/>
            <w:bottom w:val="none" w:sz="0" w:space="0" w:color="auto"/>
            <w:right w:val="none" w:sz="0" w:space="0" w:color="auto"/>
          </w:divBdr>
        </w:div>
        <w:div w:id="734396806">
          <w:marLeft w:val="480"/>
          <w:marRight w:val="0"/>
          <w:marTop w:val="0"/>
          <w:marBottom w:val="0"/>
          <w:divBdr>
            <w:top w:val="none" w:sz="0" w:space="0" w:color="auto"/>
            <w:left w:val="none" w:sz="0" w:space="0" w:color="auto"/>
            <w:bottom w:val="none" w:sz="0" w:space="0" w:color="auto"/>
            <w:right w:val="none" w:sz="0" w:space="0" w:color="auto"/>
          </w:divBdr>
        </w:div>
        <w:div w:id="96681755">
          <w:marLeft w:val="480"/>
          <w:marRight w:val="0"/>
          <w:marTop w:val="0"/>
          <w:marBottom w:val="0"/>
          <w:divBdr>
            <w:top w:val="none" w:sz="0" w:space="0" w:color="auto"/>
            <w:left w:val="none" w:sz="0" w:space="0" w:color="auto"/>
            <w:bottom w:val="none" w:sz="0" w:space="0" w:color="auto"/>
            <w:right w:val="none" w:sz="0" w:space="0" w:color="auto"/>
          </w:divBdr>
        </w:div>
        <w:div w:id="155154554">
          <w:marLeft w:val="480"/>
          <w:marRight w:val="0"/>
          <w:marTop w:val="0"/>
          <w:marBottom w:val="0"/>
          <w:divBdr>
            <w:top w:val="none" w:sz="0" w:space="0" w:color="auto"/>
            <w:left w:val="none" w:sz="0" w:space="0" w:color="auto"/>
            <w:bottom w:val="none" w:sz="0" w:space="0" w:color="auto"/>
            <w:right w:val="none" w:sz="0" w:space="0" w:color="auto"/>
          </w:divBdr>
        </w:div>
        <w:div w:id="2116825376">
          <w:marLeft w:val="480"/>
          <w:marRight w:val="0"/>
          <w:marTop w:val="0"/>
          <w:marBottom w:val="0"/>
          <w:divBdr>
            <w:top w:val="none" w:sz="0" w:space="0" w:color="auto"/>
            <w:left w:val="none" w:sz="0" w:space="0" w:color="auto"/>
            <w:bottom w:val="none" w:sz="0" w:space="0" w:color="auto"/>
            <w:right w:val="none" w:sz="0" w:space="0" w:color="auto"/>
          </w:divBdr>
        </w:div>
        <w:div w:id="658653501">
          <w:marLeft w:val="480"/>
          <w:marRight w:val="0"/>
          <w:marTop w:val="0"/>
          <w:marBottom w:val="0"/>
          <w:divBdr>
            <w:top w:val="none" w:sz="0" w:space="0" w:color="auto"/>
            <w:left w:val="none" w:sz="0" w:space="0" w:color="auto"/>
            <w:bottom w:val="none" w:sz="0" w:space="0" w:color="auto"/>
            <w:right w:val="none" w:sz="0" w:space="0" w:color="auto"/>
          </w:divBdr>
        </w:div>
        <w:div w:id="1551989995">
          <w:marLeft w:val="480"/>
          <w:marRight w:val="0"/>
          <w:marTop w:val="0"/>
          <w:marBottom w:val="0"/>
          <w:divBdr>
            <w:top w:val="none" w:sz="0" w:space="0" w:color="auto"/>
            <w:left w:val="none" w:sz="0" w:space="0" w:color="auto"/>
            <w:bottom w:val="none" w:sz="0" w:space="0" w:color="auto"/>
            <w:right w:val="none" w:sz="0" w:space="0" w:color="auto"/>
          </w:divBdr>
        </w:div>
        <w:div w:id="34014744">
          <w:marLeft w:val="480"/>
          <w:marRight w:val="0"/>
          <w:marTop w:val="0"/>
          <w:marBottom w:val="0"/>
          <w:divBdr>
            <w:top w:val="none" w:sz="0" w:space="0" w:color="auto"/>
            <w:left w:val="none" w:sz="0" w:space="0" w:color="auto"/>
            <w:bottom w:val="none" w:sz="0" w:space="0" w:color="auto"/>
            <w:right w:val="none" w:sz="0" w:space="0" w:color="auto"/>
          </w:divBdr>
        </w:div>
        <w:div w:id="1333724557">
          <w:marLeft w:val="480"/>
          <w:marRight w:val="0"/>
          <w:marTop w:val="0"/>
          <w:marBottom w:val="0"/>
          <w:divBdr>
            <w:top w:val="none" w:sz="0" w:space="0" w:color="auto"/>
            <w:left w:val="none" w:sz="0" w:space="0" w:color="auto"/>
            <w:bottom w:val="none" w:sz="0" w:space="0" w:color="auto"/>
            <w:right w:val="none" w:sz="0" w:space="0" w:color="auto"/>
          </w:divBdr>
        </w:div>
        <w:div w:id="160199176">
          <w:marLeft w:val="480"/>
          <w:marRight w:val="0"/>
          <w:marTop w:val="0"/>
          <w:marBottom w:val="0"/>
          <w:divBdr>
            <w:top w:val="none" w:sz="0" w:space="0" w:color="auto"/>
            <w:left w:val="none" w:sz="0" w:space="0" w:color="auto"/>
            <w:bottom w:val="none" w:sz="0" w:space="0" w:color="auto"/>
            <w:right w:val="none" w:sz="0" w:space="0" w:color="auto"/>
          </w:divBdr>
        </w:div>
        <w:div w:id="1371302528">
          <w:marLeft w:val="480"/>
          <w:marRight w:val="0"/>
          <w:marTop w:val="0"/>
          <w:marBottom w:val="0"/>
          <w:divBdr>
            <w:top w:val="none" w:sz="0" w:space="0" w:color="auto"/>
            <w:left w:val="none" w:sz="0" w:space="0" w:color="auto"/>
            <w:bottom w:val="none" w:sz="0" w:space="0" w:color="auto"/>
            <w:right w:val="none" w:sz="0" w:space="0" w:color="auto"/>
          </w:divBdr>
        </w:div>
        <w:div w:id="1643147543">
          <w:marLeft w:val="480"/>
          <w:marRight w:val="0"/>
          <w:marTop w:val="0"/>
          <w:marBottom w:val="0"/>
          <w:divBdr>
            <w:top w:val="none" w:sz="0" w:space="0" w:color="auto"/>
            <w:left w:val="none" w:sz="0" w:space="0" w:color="auto"/>
            <w:bottom w:val="none" w:sz="0" w:space="0" w:color="auto"/>
            <w:right w:val="none" w:sz="0" w:space="0" w:color="auto"/>
          </w:divBdr>
        </w:div>
        <w:div w:id="948589145">
          <w:marLeft w:val="480"/>
          <w:marRight w:val="0"/>
          <w:marTop w:val="0"/>
          <w:marBottom w:val="0"/>
          <w:divBdr>
            <w:top w:val="none" w:sz="0" w:space="0" w:color="auto"/>
            <w:left w:val="none" w:sz="0" w:space="0" w:color="auto"/>
            <w:bottom w:val="none" w:sz="0" w:space="0" w:color="auto"/>
            <w:right w:val="none" w:sz="0" w:space="0" w:color="auto"/>
          </w:divBdr>
        </w:div>
        <w:div w:id="1124078671">
          <w:marLeft w:val="480"/>
          <w:marRight w:val="0"/>
          <w:marTop w:val="0"/>
          <w:marBottom w:val="0"/>
          <w:divBdr>
            <w:top w:val="none" w:sz="0" w:space="0" w:color="auto"/>
            <w:left w:val="none" w:sz="0" w:space="0" w:color="auto"/>
            <w:bottom w:val="none" w:sz="0" w:space="0" w:color="auto"/>
            <w:right w:val="none" w:sz="0" w:space="0" w:color="auto"/>
          </w:divBdr>
        </w:div>
        <w:div w:id="905385087">
          <w:marLeft w:val="480"/>
          <w:marRight w:val="0"/>
          <w:marTop w:val="0"/>
          <w:marBottom w:val="0"/>
          <w:divBdr>
            <w:top w:val="none" w:sz="0" w:space="0" w:color="auto"/>
            <w:left w:val="none" w:sz="0" w:space="0" w:color="auto"/>
            <w:bottom w:val="none" w:sz="0" w:space="0" w:color="auto"/>
            <w:right w:val="none" w:sz="0" w:space="0" w:color="auto"/>
          </w:divBdr>
        </w:div>
        <w:div w:id="1529371715">
          <w:marLeft w:val="480"/>
          <w:marRight w:val="0"/>
          <w:marTop w:val="0"/>
          <w:marBottom w:val="0"/>
          <w:divBdr>
            <w:top w:val="none" w:sz="0" w:space="0" w:color="auto"/>
            <w:left w:val="none" w:sz="0" w:space="0" w:color="auto"/>
            <w:bottom w:val="none" w:sz="0" w:space="0" w:color="auto"/>
            <w:right w:val="none" w:sz="0" w:space="0" w:color="auto"/>
          </w:divBdr>
        </w:div>
        <w:div w:id="599533898">
          <w:marLeft w:val="480"/>
          <w:marRight w:val="0"/>
          <w:marTop w:val="0"/>
          <w:marBottom w:val="0"/>
          <w:divBdr>
            <w:top w:val="none" w:sz="0" w:space="0" w:color="auto"/>
            <w:left w:val="none" w:sz="0" w:space="0" w:color="auto"/>
            <w:bottom w:val="none" w:sz="0" w:space="0" w:color="auto"/>
            <w:right w:val="none" w:sz="0" w:space="0" w:color="auto"/>
          </w:divBdr>
        </w:div>
      </w:divsChild>
    </w:div>
    <w:div w:id="566307031">
      <w:bodyDiv w:val="1"/>
      <w:marLeft w:val="0"/>
      <w:marRight w:val="0"/>
      <w:marTop w:val="0"/>
      <w:marBottom w:val="0"/>
      <w:divBdr>
        <w:top w:val="none" w:sz="0" w:space="0" w:color="auto"/>
        <w:left w:val="none" w:sz="0" w:space="0" w:color="auto"/>
        <w:bottom w:val="none" w:sz="0" w:space="0" w:color="auto"/>
        <w:right w:val="none" w:sz="0" w:space="0" w:color="auto"/>
      </w:divBdr>
    </w:div>
    <w:div w:id="566915445">
      <w:bodyDiv w:val="1"/>
      <w:marLeft w:val="0"/>
      <w:marRight w:val="0"/>
      <w:marTop w:val="0"/>
      <w:marBottom w:val="0"/>
      <w:divBdr>
        <w:top w:val="none" w:sz="0" w:space="0" w:color="auto"/>
        <w:left w:val="none" w:sz="0" w:space="0" w:color="auto"/>
        <w:bottom w:val="none" w:sz="0" w:space="0" w:color="auto"/>
        <w:right w:val="none" w:sz="0" w:space="0" w:color="auto"/>
      </w:divBdr>
    </w:div>
    <w:div w:id="567494631">
      <w:bodyDiv w:val="1"/>
      <w:marLeft w:val="0"/>
      <w:marRight w:val="0"/>
      <w:marTop w:val="0"/>
      <w:marBottom w:val="0"/>
      <w:divBdr>
        <w:top w:val="none" w:sz="0" w:space="0" w:color="auto"/>
        <w:left w:val="none" w:sz="0" w:space="0" w:color="auto"/>
        <w:bottom w:val="none" w:sz="0" w:space="0" w:color="auto"/>
        <w:right w:val="none" w:sz="0" w:space="0" w:color="auto"/>
      </w:divBdr>
    </w:div>
    <w:div w:id="567762392">
      <w:bodyDiv w:val="1"/>
      <w:marLeft w:val="0"/>
      <w:marRight w:val="0"/>
      <w:marTop w:val="0"/>
      <w:marBottom w:val="0"/>
      <w:divBdr>
        <w:top w:val="none" w:sz="0" w:space="0" w:color="auto"/>
        <w:left w:val="none" w:sz="0" w:space="0" w:color="auto"/>
        <w:bottom w:val="none" w:sz="0" w:space="0" w:color="auto"/>
        <w:right w:val="none" w:sz="0" w:space="0" w:color="auto"/>
      </w:divBdr>
    </w:div>
    <w:div w:id="568004125">
      <w:bodyDiv w:val="1"/>
      <w:marLeft w:val="0"/>
      <w:marRight w:val="0"/>
      <w:marTop w:val="0"/>
      <w:marBottom w:val="0"/>
      <w:divBdr>
        <w:top w:val="none" w:sz="0" w:space="0" w:color="auto"/>
        <w:left w:val="none" w:sz="0" w:space="0" w:color="auto"/>
        <w:bottom w:val="none" w:sz="0" w:space="0" w:color="auto"/>
        <w:right w:val="none" w:sz="0" w:space="0" w:color="auto"/>
      </w:divBdr>
    </w:div>
    <w:div w:id="568466771">
      <w:bodyDiv w:val="1"/>
      <w:marLeft w:val="0"/>
      <w:marRight w:val="0"/>
      <w:marTop w:val="0"/>
      <w:marBottom w:val="0"/>
      <w:divBdr>
        <w:top w:val="none" w:sz="0" w:space="0" w:color="auto"/>
        <w:left w:val="none" w:sz="0" w:space="0" w:color="auto"/>
        <w:bottom w:val="none" w:sz="0" w:space="0" w:color="auto"/>
        <w:right w:val="none" w:sz="0" w:space="0" w:color="auto"/>
      </w:divBdr>
    </w:div>
    <w:div w:id="569341584">
      <w:bodyDiv w:val="1"/>
      <w:marLeft w:val="0"/>
      <w:marRight w:val="0"/>
      <w:marTop w:val="0"/>
      <w:marBottom w:val="0"/>
      <w:divBdr>
        <w:top w:val="none" w:sz="0" w:space="0" w:color="auto"/>
        <w:left w:val="none" w:sz="0" w:space="0" w:color="auto"/>
        <w:bottom w:val="none" w:sz="0" w:space="0" w:color="auto"/>
        <w:right w:val="none" w:sz="0" w:space="0" w:color="auto"/>
      </w:divBdr>
    </w:div>
    <w:div w:id="569652215">
      <w:bodyDiv w:val="1"/>
      <w:marLeft w:val="0"/>
      <w:marRight w:val="0"/>
      <w:marTop w:val="0"/>
      <w:marBottom w:val="0"/>
      <w:divBdr>
        <w:top w:val="none" w:sz="0" w:space="0" w:color="auto"/>
        <w:left w:val="none" w:sz="0" w:space="0" w:color="auto"/>
        <w:bottom w:val="none" w:sz="0" w:space="0" w:color="auto"/>
        <w:right w:val="none" w:sz="0" w:space="0" w:color="auto"/>
      </w:divBdr>
    </w:div>
    <w:div w:id="570698111">
      <w:bodyDiv w:val="1"/>
      <w:marLeft w:val="0"/>
      <w:marRight w:val="0"/>
      <w:marTop w:val="0"/>
      <w:marBottom w:val="0"/>
      <w:divBdr>
        <w:top w:val="none" w:sz="0" w:space="0" w:color="auto"/>
        <w:left w:val="none" w:sz="0" w:space="0" w:color="auto"/>
        <w:bottom w:val="none" w:sz="0" w:space="0" w:color="auto"/>
        <w:right w:val="none" w:sz="0" w:space="0" w:color="auto"/>
      </w:divBdr>
    </w:div>
    <w:div w:id="570971494">
      <w:bodyDiv w:val="1"/>
      <w:marLeft w:val="0"/>
      <w:marRight w:val="0"/>
      <w:marTop w:val="0"/>
      <w:marBottom w:val="0"/>
      <w:divBdr>
        <w:top w:val="none" w:sz="0" w:space="0" w:color="auto"/>
        <w:left w:val="none" w:sz="0" w:space="0" w:color="auto"/>
        <w:bottom w:val="none" w:sz="0" w:space="0" w:color="auto"/>
        <w:right w:val="none" w:sz="0" w:space="0" w:color="auto"/>
      </w:divBdr>
    </w:div>
    <w:div w:id="571937791">
      <w:bodyDiv w:val="1"/>
      <w:marLeft w:val="0"/>
      <w:marRight w:val="0"/>
      <w:marTop w:val="0"/>
      <w:marBottom w:val="0"/>
      <w:divBdr>
        <w:top w:val="none" w:sz="0" w:space="0" w:color="auto"/>
        <w:left w:val="none" w:sz="0" w:space="0" w:color="auto"/>
        <w:bottom w:val="none" w:sz="0" w:space="0" w:color="auto"/>
        <w:right w:val="none" w:sz="0" w:space="0" w:color="auto"/>
      </w:divBdr>
    </w:div>
    <w:div w:id="572859918">
      <w:bodyDiv w:val="1"/>
      <w:marLeft w:val="0"/>
      <w:marRight w:val="0"/>
      <w:marTop w:val="0"/>
      <w:marBottom w:val="0"/>
      <w:divBdr>
        <w:top w:val="none" w:sz="0" w:space="0" w:color="auto"/>
        <w:left w:val="none" w:sz="0" w:space="0" w:color="auto"/>
        <w:bottom w:val="none" w:sz="0" w:space="0" w:color="auto"/>
        <w:right w:val="none" w:sz="0" w:space="0" w:color="auto"/>
      </w:divBdr>
    </w:div>
    <w:div w:id="573468947">
      <w:bodyDiv w:val="1"/>
      <w:marLeft w:val="0"/>
      <w:marRight w:val="0"/>
      <w:marTop w:val="0"/>
      <w:marBottom w:val="0"/>
      <w:divBdr>
        <w:top w:val="none" w:sz="0" w:space="0" w:color="auto"/>
        <w:left w:val="none" w:sz="0" w:space="0" w:color="auto"/>
        <w:bottom w:val="none" w:sz="0" w:space="0" w:color="auto"/>
        <w:right w:val="none" w:sz="0" w:space="0" w:color="auto"/>
      </w:divBdr>
    </w:div>
    <w:div w:id="573517589">
      <w:bodyDiv w:val="1"/>
      <w:marLeft w:val="0"/>
      <w:marRight w:val="0"/>
      <w:marTop w:val="0"/>
      <w:marBottom w:val="0"/>
      <w:divBdr>
        <w:top w:val="none" w:sz="0" w:space="0" w:color="auto"/>
        <w:left w:val="none" w:sz="0" w:space="0" w:color="auto"/>
        <w:bottom w:val="none" w:sz="0" w:space="0" w:color="auto"/>
        <w:right w:val="none" w:sz="0" w:space="0" w:color="auto"/>
      </w:divBdr>
    </w:div>
    <w:div w:id="574628080">
      <w:bodyDiv w:val="1"/>
      <w:marLeft w:val="0"/>
      <w:marRight w:val="0"/>
      <w:marTop w:val="0"/>
      <w:marBottom w:val="0"/>
      <w:divBdr>
        <w:top w:val="none" w:sz="0" w:space="0" w:color="auto"/>
        <w:left w:val="none" w:sz="0" w:space="0" w:color="auto"/>
        <w:bottom w:val="none" w:sz="0" w:space="0" w:color="auto"/>
        <w:right w:val="none" w:sz="0" w:space="0" w:color="auto"/>
      </w:divBdr>
    </w:div>
    <w:div w:id="575550082">
      <w:bodyDiv w:val="1"/>
      <w:marLeft w:val="0"/>
      <w:marRight w:val="0"/>
      <w:marTop w:val="0"/>
      <w:marBottom w:val="0"/>
      <w:divBdr>
        <w:top w:val="none" w:sz="0" w:space="0" w:color="auto"/>
        <w:left w:val="none" w:sz="0" w:space="0" w:color="auto"/>
        <w:bottom w:val="none" w:sz="0" w:space="0" w:color="auto"/>
        <w:right w:val="none" w:sz="0" w:space="0" w:color="auto"/>
      </w:divBdr>
      <w:divsChild>
        <w:div w:id="1652562150">
          <w:marLeft w:val="480"/>
          <w:marRight w:val="0"/>
          <w:marTop w:val="0"/>
          <w:marBottom w:val="0"/>
          <w:divBdr>
            <w:top w:val="none" w:sz="0" w:space="0" w:color="auto"/>
            <w:left w:val="none" w:sz="0" w:space="0" w:color="auto"/>
            <w:bottom w:val="none" w:sz="0" w:space="0" w:color="auto"/>
            <w:right w:val="none" w:sz="0" w:space="0" w:color="auto"/>
          </w:divBdr>
        </w:div>
        <w:div w:id="1089929340">
          <w:marLeft w:val="480"/>
          <w:marRight w:val="0"/>
          <w:marTop w:val="0"/>
          <w:marBottom w:val="0"/>
          <w:divBdr>
            <w:top w:val="none" w:sz="0" w:space="0" w:color="auto"/>
            <w:left w:val="none" w:sz="0" w:space="0" w:color="auto"/>
            <w:bottom w:val="none" w:sz="0" w:space="0" w:color="auto"/>
            <w:right w:val="none" w:sz="0" w:space="0" w:color="auto"/>
          </w:divBdr>
        </w:div>
        <w:div w:id="310136700">
          <w:marLeft w:val="480"/>
          <w:marRight w:val="0"/>
          <w:marTop w:val="0"/>
          <w:marBottom w:val="0"/>
          <w:divBdr>
            <w:top w:val="none" w:sz="0" w:space="0" w:color="auto"/>
            <w:left w:val="none" w:sz="0" w:space="0" w:color="auto"/>
            <w:bottom w:val="none" w:sz="0" w:space="0" w:color="auto"/>
            <w:right w:val="none" w:sz="0" w:space="0" w:color="auto"/>
          </w:divBdr>
        </w:div>
        <w:div w:id="2013988050">
          <w:marLeft w:val="480"/>
          <w:marRight w:val="0"/>
          <w:marTop w:val="0"/>
          <w:marBottom w:val="0"/>
          <w:divBdr>
            <w:top w:val="none" w:sz="0" w:space="0" w:color="auto"/>
            <w:left w:val="none" w:sz="0" w:space="0" w:color="auto"/>
            <w:bottom w:val="none" w:sz="0" w:space="0" w:color="auto"/>
            <w:right w:val="none" w:sz="0" w:space="0" w:color="auto"/>
          </w:divBdr>
        </w:div>
        <w:div w:id="1655333871">
          <w:marLeft w:val="480"/>
          <w:marRight w:val="0"/>
          <w:marTop w:val="0"/>
          <w:marBottom w:val="0"/>
          <w:divBdr>
            <w:top w:val="none" w:sz="0" w:space="0" w:color="auto"/>
            <w:left w:val="none" w:sz="0" w:space="0" w:color="auto"/>
            <w:bottom w:val="none" w:sz="0" w:space="0" w:color="auto"/>
            <w:right w:val="none" w:sz="0" w:space="0" w:color="auto"/>
          </w:divBdr>
        </w:div>
        <w:div w:id="1718504695">
          <w:marLeft w:val="480"/>
          <w:marRight w:val="0"/>
          <w:marTop w:val="0"/>
          <w:marBottom w:val="0"/>
          <w:divBdr>
            <w:top w:val="none" w:sz="0" w:space="0" w:color="auto"/>
            <w:left w:val="none" w:sz="0" w:space="0" w:color="auto"/>
            <w:bottom w:val="none" w:sz="0" w:space="0" w:color="auto"/>
            <w:right w:val="none" w:sz="0" w:space="0" w:color="auto"/>
          </w:divBdr>
        </w:div>
        <w:div w:id="1249733214">
          <w:marLeft w:val="480"/>
          <w:marRight w:val="0"/>
          <w:marTop w:val="0"/>
          <w:marBottom w:val="0"/>
          <w:divBdr>
            <w:top w:val="none" w:sz="0" w:space="0" w:color="auto"/>
            <w:left w:val="none" w:sz="0" w:space="0" w:color="auto"/>
            <w:bottom w:val="none" w:sz="0" w:space="0" w:color="auto"/>
            <w:right w:val="none" w:sz="0" w:space="0" w:color="auto"/>
          </w:divBdr>
        </w:div>
        <w:div w:id="949313855">
          <w:marLeft w:val="480"/>
          <w:marRight w:val="0"/>
          <w:marTop w:val="0"/>
          <w:marBottom w:val="0"/>
          <w:divBdr>
            <w:top w:val="none" w:sz="0" w:space="0" w:color="auto"/>
            <w:left w:val="none" w:sz="0" w:space="0" w:color="auto"/>
            <w:bottom w:val="none" w:sz="0" w:space="0" w:color="auto"/>
            <w:right w:val="none" w:sz="0" w:space="0" w:color="auto"/>
          </w:divBdr>
        </w:div>
        <w:div w:id="1074739706">
          <w:marLeft w:val="480"/>
          <w:marRight w:val="0"/>
          <w:marTop w:val="0"/>
          <w:marBottom w:val="0"/>
          <w:divBdr>
            <w:top w:val="none" w:sz="0" w:space="0" w:color="auto"/>
            <w:left w:val="none" w:sz="0" w:space="0" w:color="auto"/>
            <w:bottom w:val="none" w:sz="0" w:space="0" w:color="auto"/>
            <w:right w:val="none" w:sz="0" w:space="0" w:color="auto"/>
          </w:divBdr>
        </w:div>
        <w:div w:id="1114400146">
          <w:marLeft w:val="480"/>
          <w:marRight w:val="0"/>
          <w:marTop w:val="0"/>
          <w:marBottom w:val="0"/>
          <w:divBdr>
            <w:top w:val="none" w:sz="0" w:space="0" w:color="auto"/>
            <w:left w:val="none" w:sz="0" w:space="0" w:color="auto"/>
            <w:bottom w:val="none" w:sz="0" w:space="0" w:color="auto"/>
            <w:right w:val="none" w:sz="0" w:space="0" w:color="auto"/>
          </w:divBdr>
        </w:div>
        <w:div w:id="932782763">
          <w:marLeft w:val="480"/>
          <w:marRight w:val="0"/>
          <w:marTop w:val="0"/>
          <w:marBottom w:val="0"/>
          <w:divBdr>
            <w:top w:val="none" w:sz="0" w:space="0" w:color="auto"/>
            <w:left w:val="none" w:sz="0" w:space="0" w:color="auto"/>
            <w:bottom w:val="none" w:sz="0" w:space="0" w:color="auto"/>
            <w:right w:val="none" w:sz="0" w:space="0" w:color="auto"/>
          </w:divBdr>
        </w:div>
        <w:div w:id="2045207781">
          <w:marLeft w:val="480"/>
          <w:marRight w:val="0"/>
          <w:marTop w:val="0"/>
          <w:marBottom w:val="0"/>
          <w:divBdr>
            <w:top w:val="none" w:sz="0" w:space="0" w:color="auto"/>
            <w:left w:val="none" w:sz="0" w:space="0" w:color="auto"/>
            <w:bottom w:val="none" w:sz="0" w:space="0" w:color="auto"/>
            <w:right w:val="none" w:sz="0" w:space="0" w:color="auto"/>
          </w:divBdr>
        </w:div>
        <w:div w:id="1119640191">
          <w:marLeft w:val="480"/>
          <w:marRight w:val="0"/>
          <w:marTop w:val="0"/>
          <w:marBottom w:val="0"/>
          <w:divBdr>
            <w:top w:val="none" w:sz="0" w:space="0" w:color="auto"/>
            <w:left w:val="none" w:sz="0" w:space="0" w:color="auto"/>
            <w:bottom w:val="none" w:sz="0" w:space="0" w:color="auto"/>
            <w:right w:val="none" w:sz="0" w:space="0" w:color="auto"/>
          </w:divBdr>
        </w:div>
        <w:div w:id="1298145876">
          <w:marLeft w:val="480"/>
          <w:marRight w:val="0"/>
          <w:marTop w:val="0"/>
          <w:marBottom w:val="0"/>
          <w:divBdr>
            <w:top w:val="none" w:sz="0" w:space="0" w:color="auto"/>
            <w:left w:val="none" w:sz="0" w:space="0" w:color="auto"/>
            <w:bottom w:val="none" w:sz="0" w:space="0" w:color="auto"/>
            <w:right w:val="none" w:sz="0" w:space="0" w:color="auto"/>
          </w:divBdr>
        </w:div>
        <w:div w:id="130245552">
          <w:marLeft w:val="480"/>
          <w:marRight w:val="0"/>
          <w:marTop w:val="0"/>
          <w:marBottom w:val="0"/>
          <w:divBdr>
            <w:top w:val="none" w:sz="0" w:space="0" w:color="auto"/>
            <w:left w:val="none" w:sz="0" w:space="0" w:color="auto"/>
            <w:bottom w:val="none" w:sz="0" w:space="0" w:color="auto"/>
            <w:right w:val="none" w:sz="0" w:space="0" w:color="auto"/>
          </w:divBdr>
        </w:div>
        <w:div w:id="97263049">
          <w:marLeft w:val="480"/>
          <w:marRight w:val="0"/>
          <w:marTop w:val="0"/>
          <w:marBottom w:val="0"/>
          <w:divBdr>
            <w:top w:val="none" w:sz="0" w:space="0" w:color="auto"/>
            <w:left w:val="none" w:sz="0" w:space="0" w:color="auto"/>
            <w:bottom w:val="none" w:sz="0" w:space="0" w:color="auto"/>
            <w:right w:val="none" w:sz="0" w:space="0" w:color="auto"/>
          </w:divBdr>
        </w:div>
        <w:div w:id="750548619">
          <w:marLeft w:val="480"/>
          <w:marRight w:val="0"/>
          <w:marTop w:val="0"/>
          <w:marBottom w:val="0"/>
          <w:divBdr>
            <w:top w:val="none" w:sz="0" w:space="0" w:color="auto"/>
            <w:left w:val="none" w:sz="0" w:space="0" w:color="auto"/>
            <w:bottom w:val="none" w:sz="0" w:space="0" w:color="auto"/>
            <w:right w:val="none" w:sz="0" w:space="0" w:color="auto"/>
          </w:divBdr>
        </w:div>
        <w:div w:id="1333677264">
          <w:marLeft w:val="480"/>
          <w:marRight w:val="0"/>
          <w:marTop w:val="0"/>
          <w:marBottom w:val="0"/>
          <w:divBdr>
            <w:top w:val="none" w:sz="0" w:space="0" w:color="auto"/>
            <w:left w:val="none" w:sz="0" w:space="0" w:color="auto"/>
            <w:bottom w:val="none" w:sz="0" w:space="0" w:color="auto"/>
            <w:right w:val="none" w:sz="0" w:space="0" w:color="auto"/>
          </w:divBdr>
        </w:div>
        <w:div w:id="1662931780">
          <w:marLeft w:val="480"/>
          <w:marRight w:val="0"/>
          <w:marTop w:val="0"/>
          <w:marBottom w:val="0"/>
          <w:divBdr>
            <w:top w:val="none" w:sz="0" w:space="0" w:color="auto"/>
            <w:left w:val="none" w:sz="0" w:space="0" w:color="auto"/>
            <w:bottom w:val="none" w:sz="0" w:space="0" w:color="auto"/>
            <w:right w:val="none" w:sz="0" w:space="0" w:color="auto"/>
          </w:divBdr>
        </w:div>
        <w:div w:id="3554713">
          <w:marLeft w:val="480"/>
          <w:marRight w:val="0"/>
          <w:marTop w:val="0"/>
          <w:marBottom w:val="0"/>
          <w:divBdr>
            <w:top w:val="none" w:sz="0" w:space="0" w:color="auto"/>
            <w:left w:val="none" w:sz="0" w:space="0" w:color="auto"/>
            <w:bottom w:val="none" w:sz="0" w:space="0" w:color="auto"/>
            <w:right w:val="none" w:sz="0" w:space="0" w:color="auto"/>
          </w:divBdr>
        </w:div>
        <w:div w:id="956376142">
          <w:marLeft w:val="480"/>
          <w:marRight w:val="0"/>
          <w:marTop w:val="0"/>
          <w:marBottom w:val="0"/>
          <w:divBdr>
            <w:top w:val="none" w:sz="0" w:space="0" w:color="auto"/>
            <w:left w:val="none" w:sz="0" w:space="0" w:color="auto"/>
            <w:bottom w:val="none" w:sz="0" w:space="0" w:color="auto"/>
            <w:right w:val="none" w:sz="0" w:space="0" w:color="auto"/>
          </w:divBdr>
        </w:div>
        <w:div w:id="1295409872">
          <w:marLeft w:val="480"/>
          <w:marRight w:val="0"/>
          <w:marTop w:val="0"/>
          <w:marBottom w:val="0"/>
          <w:divBdr>
            <w:top w:val="none" w:sz="0" w:space="0" w:color="auto"/>
            <w:left w:val="none" w:sz="0" w:space="0" w:color="auto"/>
            <w:bottom w:val="none" w:sz="0" w:space="0" w:color="auto"/>
            <w:right w:val="none" w:sz="0" w:space="0" w:color="auto"/>
          </w:divBdr>
        </w:div>
        <w:div w:id="1500610088">
          <w:marLeft w:val="480"/>
          <w:marRight w:val="0"/>
          <w:marTop w:val="0"/>
          <w:marBottom w:val="0"/>
          <w:divBdr>
            <w:top w:val="none" w:sz="0" w:space="0" w:color="auto"/>
            <w:left w:val="none" w:sz="0" w:space="0" w:color="auto"/>
            <w:bottom w:val="none" w:sz="0" w:space="0" w:color="auto"/>
            <w:right w:val="none" w:sz="0" w:space="0" w:color="auto"/>
          </w:divBdr>
        </w:div>
        <w:div w:id="1936939397">
          <w:marLeft w:val="480"/>
          <w:marRight w:val="0"/>
          <w:marTop w:val="0"/>
          <w:marBottom w:val="0"/>
          <w:divBdr>
            <w:top w:val="none" w:sz="0" w:space="0" w:color="auto"/>
            <w:left w:val="none" w:sz="0" w:space="0" w:color="auto"/>
            <w:bottom w:val="none" w:sz="0" w:space="0" w:color="auto"/>
            <w:right w:val="none" w:sz="0" w:space="0" w:color="auto"/>
          </w:divBdr>
        </w:div>
        <w:div w:id="1995451542">
          <w:marLeft w:val="480"/>
          <w:marRight w:val="0"/>
          <w:marTop w:val="0"/>
          <w:marBottom w:val="0"/>
          <w:divBdr>
            <w:top w:val="none" w:sz="0" w:space="0" w:color="auto"/>
            <w:left w:val="none" w:sz="0" w:space="0" w:color="auto"/>
            <w:bottom w:val="none" w:sz="0" w:space="0" w:color="auto"/>
            <w:right w:val="none" w:sz="0" w:space="0" w:color="auto"/>
          </w:divBdr>
        </w:div>
        <w:div w:id="221723033">
          <w:marLeft w:val="480"/>
          <w:marRight w:val="0"/>
          <w:marTop w:val="0"/>
          <w:marBottom w:val="0"/>
          <w:divBdr>
            <w:top w:val="none" w:sz="0" w:space="0" w:color="auto"/>
            <w:left w:val="none" w:sz="0" w:space="0" w:color="auto"/>
            <w:bottom w:val="none" w:sz="0" w:space="0" w:color="auto"/>
            <w:right w:val="none" w:sz="0" w:space="0" w:color="auto"/>
          </w:divBdr>
        </w:div>
        <w:div w:id="1185558988">
          <w:marLeft w:val="480"/>
          <w:marRight w:val="0"/>
          <w:marTop w:val="0"/>
          <w:marBottom w:val="0"/>
          <w:divBdr>
            <w:top w:val="none" w:sz="0" w:space="0" w:color="auto"/>
            <w:left w:val="none" w:sz="0" w:space="0" w:color="auto"/>
            <w:bottom w:val="none" w:sz="0" w:space="0" w:color="auto"/>
            <w:right w:val="none" w:sz="0" w:space="0" w:color="auto"/>
          </w:divBdr>
        </w:div>
        <w:div w:id="1887062544">
          <w:marLeft w:val="480"/>
          <w:marRight w:val="0"/>
          <w:marTop w:val="0"/>
          <w:marBottom w:val="0"/>
          <w:divBdr>
            <w:top w:val="none" w:sz="0" w:space="0" w:color="auto"/>
            <w:left w:val="none" w:sz="0" w:space="0" w:color="auto"/>
            <w:bottom w:val="none" w:sz="0" w:space="0" w:color="auto"/>
            <w:right w:val="none" w:sz="0" w:space="0" w:color="auto"/>
          </w:divBdr>
        </w:div>
        <w:div w:id="1912542280">
          <w:marLeft w:val="480"/>
          <w:marRight w:val="0"/>
          <w:marTop w:val="0"/>
          <w:marBottom w:val="0"/>
          <w:divBdr>
            <w:top w:val="none" w:sz="0" w:space="0" w:color="auto"/>
            <w:left w:val="none" w:sz="0" w:space="0" w:color="auto"/>
            <w:bottom w:val="none" w:sz="0" w:space="0" w:color="auto"/>
            <w:right w:val="none" w:sz="0" w:space="0" w:color="auto"/>
          </w:divBdr>
        </w:div>
        <w:div w:id="495539792">
          <w:marLeft w:val="480"/>
          <w:marRight w:val="0"/>
          <w:marTop w:val="0"/>
          <w:marBottom w:val="0"/>
          <w:divBdr>
            <w:top w:val="none" w:sz="0" w:space="0" w:color="auto"/>
            <w:left w:val="none" w:sz="0" w:space="0" w:color="auto"/>
            <w:bottom w:val="none" w:sz="0" w:space="0" w:color="auto"/>
            <w:right w:val="none" w:sz="0" w:space="0" w:color="auto"/>
          </w:divBdr>
        </w:div>
        <w:div w:id="1750424331">
          <w:marLeft w:val="480"/>
          <w:marRight w:val="0"/>
          <w:marTop w:val="0"/>
          <w:marBottom w:val="0"/>
          <w:divBdr>
            <w:top w:val="none" w:sz="0" w:space="0" w:color="auto"/>
            <w:left w:val="none" w:sz="0" w:space="0" w:color="auto"/>
            <w:bottom w:val="none" w:sz="0" w:space="0" w:color="auto"/>
            <w:right w:val="none" w:sz="0" w:space="0" w:color="auto"/>
          </w:divBdr>
        </w:div>
        <w:div w:id="1446651352">
          <w:marLeft w:val="480"/>
          <w:marRight w:val="0"/>
          <w:marTop w:val="0"/>
          <w:marBottom w:val="0"/>
          <w:divBdr>
            <w:top w:val="none" w:sz="0" w:space="0" w:color="auto"/>
            <w:left w:val="none" w:sz="0" w:space="0" w:color="auto"/>
            <w:bottom w:val="none" w:sz="0" w:space="0" w:color="auto"/>
            <w:right w:val="none" w:sz="0" w:space="0" w:color="auto"/>
          </w:divBdr>
        </w:div>
        <w:div w:id="1684742918">
          <w:marLeft w:val="480"/>
          <w:marRight w:val="0"/>
          <w:marTop w:val="0"/>
          <w:marBottom w:val="0"/>
          <w:divBdr>
            <w:top w:val="none" w:sz="0" w:space="0" w:color="auto"/>
            <w:left w:val="none" w:sz="0" w:space="0" w:color="auto"/>
            <w:bottom w:val="none" w:sz="0" w:space="0" w:color="auto"/>
            <w:right w:val="none" w:sz="0" w:space="0" w:color="auto"/>
          </w:divBdr>
        </w:div>
      </w:divsChild>
    </w:div>
    <w:div w:id="575553835">
      <w:bodyDiv w:val="1"/>
      <w:marLeft w:val="0"/>
      <w:marRight w:val="0"/>
      <w:marTop w:val="0"/>
      <w:marBottom w:val="0"/>
      <w:divBdr>
        <w:top w:val="none" w:sz="0" w:space="0" w:color="auto"/>
        <w:left w:val="none" w:sz="0" w:space="0" w:color="auto"/>
        <w:bottom w:val="none" w:sz="0" w:space="0" w:color="auto"/>
        <w:right w:val="none" w:sz="0" w:space="0" w:color="auto"/>
      </w:divBdr>
    </w:div>
    <w:div w:id="575630291">
      <w:bodyDiv w:val="1"/>
      <w:marLeft w:val="0"/>
      <w:marRight w:val="0"/>
      <w:marTop w:val="0"/>
      <w:marBottom w:val="0"/>
      <w:divBdr>
        <w:top w:val="none" w:sz="0" w:space="0" w:color="auto"/>
        <w:left w:val="none" w:sz="0" w:space="0" w:color="auto"/>
        <w:bottom w:val="none" w:sz="0" w:space="0" w:color="auto"/>
        <w:right w:val="none" w:sz="0" w:space="0" w:color="auto"/>
      </w:divBdr>
    </w:div>
    <w:div w:id="575744756">
      <w:bodyDiv w:val="1"/>
      <w:marLeft w:val="0"/>
      <w:marRight w:val="0"/>
      <w:marTop w:val="0"/>
      <w:marBottom w:val="0"/>
      <w:divBdr>
        <w:top w:val="none" w:sz="0" w:space="0" w:color="auto"/>
        <w:left w:val="none" w:sz="0" w:space="0" w:color="auto"/>
        <w:bottom w:val="none" w:sz="0" w:space="0" w:color="auto"/>
        <w:right w:val="none" w:sz="0" w:space="0" w:color="auto"/>
      </w:divBdr>
    </w:div>
    <w:div w:id="575746364">
      <w:bodyDiv w:val="1"/>
      <w:marLeft w:val="0"/>
      <w:marRight w:val="0"/>
      <w:marTop w:val="0"/>
      <w:marBottom w:val="0"/>
      <w:divBdr>
        <w:top w:val="none" w:sz="0" w:space="0" w:color="auto"/>
        <w:left w:val="none" w:sz="0" w:space="0" w:color="auto"/>
        <w:bottom w:val="none" w:sz="0" w:space="0" w:color="auto"/>
        <w:right w:val="none" w:sz="0" w:space="0" w:color="auto"/>
      </w:divBdr>
    </w:div>
    <w:div w:id="576017931">
      <w:bodyDiv w:val="1"/>
      <w:marLeft w:val="0"/>
      <w:marRight w:val="0"/>
      <w:marTop w:val="0"/>
      <w:marBottom w:val="0"/>
      <w:divBdr>
        <w:top w:val="none" w:sz="0" w:space="0" w:color="auto"/>
        <w:left w:val="none" w:sz="0" w:space="0" w:color="auto"/>
        <w:bottom w:val="none" w:sz="0" w:space="0" w:color="auto"/>
        <w:right w:val="none" w:sz="0" w:space="0" w:color="auto"/>
      </w:divBdr>
    </w:div>
    <w:div w:id="576204737">
      <w:bodyDiv w:val="1"/>
      <w:marLeft w:val="0"/>
      <w:marRight w:val="0"/>
      <w:marTop w:val="0"/>
      <w:marBottom w:val="0"/>
      <w:divBdr>
        <w:top w:val="none" w:sz="0" w:space="0" w:color="auto"/>
        <w:left w:val="none" w:sz="0" w:space="0" w:color="auto"/>
        <w:bottom w:val="none" w:sz="0" w:space="0" w:color="auto"/>
        <w:right w:val="none" w:sz="0" w:space="0" w:color="auto"/>
      </w:divBdr>
    </w:div>
    <w:div w:id="576212018">
      <w:bodyDiv w:val="1"/>
      <w:marLeft w:val="0"/>
      <w:marRight w:val="0"/>
      <w:marTop w:val="0"/>
      <w:marBottom w:val="0"/>
      <w:divBdr>
        <w:top w:val="none" w:sz="0" w:space="0" w:color="auto"/>
        <w:left w:val="none" w:sz="0" w:space="0" w:color="auto"/>
        <w:bottom w:val="none" w:sz="0" w:space="0" w:color="auto"/>
        <w:right w:val="none" w:sz="0" w:space="0" w:color="auto"/>
      </w:divBdr>
    </w:div>
    <w:div w:id="576284208">
      <w:bodyDiv w:val="1"/>
      <w:marLeft w:val="0"/>
      <w:marRight w:val="0"/>
      <w:marTop w:val="0"/>
      <w:marBottom w:val="0"/>
      <w:divBdr>
        <w:top w:val="none" w:sz="0" w:space="0" w:color="auto"/>
        <w:left w:val="none" w:sz="0" w:space="0" w:color="auto"/>
        <w:bottom w:val="none" w:sz="0" w:space="0" w:color="auto"/>
        <w:right w:val="none" w:sz="0" w:space="0" w:color="auto"/>
      </w:divBdr>
    </w:div>
    <w:div w:id="576401915">
      <w:bodyDiv w:val="1"/>
      <w:marLeft w:val="0"/>
      <w:marRight w:val="0"/>
      <w:marTop w:val="0"/>
      <w:marBottom w:val="0"/>
      <w:divBdr>
        <w:top w:val="none" w:sz="0" w:space="0" w:color="auto"/>
        <w:left w:val="none" w:sz="0" w:space="0" w:color="auto"/>
        <w:bottom w:val="none" w:sz="0" w:space="0" w:color="auto"/>
        <w:right w:val="none" w:sz="0" w:space="0" w:color="auto"/>
      </w:divBdr>
    </w:div>
    <w:div w:id="577054799">
      <w:bodyDiv w:val="1"/>
      <w:marLeft w:val="0"/>
      <w:marRight w:val="0"/>
      <w:marTop w:val="0"/>
      <w:marBottom w:val="0"/>
      <w:divBdr>
        <w:top w:val="none" w:sz="0" w:space="0" w:color="auto"/>
        <w:left w:val="none" w:sz="0" w:space="0" w:color="auto"/>
        <w:bottom w:val="none" w:sz="0" w:space="0" w:color="auto"/>
        <w:right w:val="none" w:sz="0" w:space="0" w:color="auto"/>
      </w:divBdr>
    </w:div>
    <w:div w:id="578293626">
      <w:bodyDiv w:val="1"/>
      <w:marLeft w:val="0"/>
      <w:marRight w:val="0"/>
      <w:marTop w:val="0"/>
      <w:marBottom w:val="0"/>
      <w:divBdr>
        <w:top w:val="none" w:sz="0" w:space="0" w:color="auto"/>
        <w:left w:val="none" w:sz="0" w:space="0" w:color="auto"/>
        <w:bottom w:val="none" w:sz="0" w:space="0" w:color="auto"/>
        <w:right w:val="none" w:sz="0" w:space="0" w:color="auto"/>
      </w:divBdr>
    </w:div>
    <w:div w:id="578752968">
      <w:bodyDiv w:val="1"/>
      <w:marLeft w:val="0"/>
      <w:marRight w:val="0"/>
      <w:marTop w:val="0"/>
      <w:marBottom w:val="0"/>
      <w:divBdr>
        <w:top w:val="none" w:sz="0" w:space="0" w:color="auto"/>
        <w:left w:val="none" w:sz="0" w:space="0" w:color="auto"/>
        <w:bottom w:val="none" w:sz="0" w:space="0" w:color="auto"/>
        <w:right w:val="none" w:sz="0" w:space="0" w:color="auto"/>
      </w:divBdr>
    </w:div>
    <w:div w:id="579296214">
      <w:bodyDiv w:val="1"/>
      <w:marLeft w:val="0"/>
      <w:marRight w:val="0"/>
      <w:marTop w:val="0"/>
      <w:marBottom w:val="0"/>
      <w:divBdr>
        <w:top w:val="none" w:sz="0" w:space="0" w:color="auto"/>
        <w:left w:val="none" w:sz="0" w:space="0" w:color="auto"/>
        <w:bottom w:val="none" w:sz="0" w:space="0" w:color="auto"/>
        <w:right w:val="none" w:sz="0" w:space="0" w:color="auto"/>
      </w:divBdr>
    </w:div>
    <w:div w:id="579678161">
      <w:bodyDiv w:val="1"/>
      <w:marLeft w:val="0"/>
      <w:marRight w:val="0"/>
      <w:marTop w:val="0"/>
      <w:marBottom w:val="0"/>
      <w:divBdr>
        <w:top w:val="none" w:sz="0" w:space="0" w:color="auto"/>
        <w:left w:val="none" w:sz="0" w:space="0" w:color="auto"/>
        <w:bottom w:val="none" w:sz="0" w:space="0" w:color="auto"/>
        <w:right w:val="none" w:sz="0" w:space="0" w:color="auto"/>
      </w:divBdr>
    </w:div>
    <w:div w:id="580650117">
      <w:bodyDiv w:val="1"/>
      <w:marLeft w:val="0"/>
      <w:marRight w:val="0"/>
      <w:marTop w:val="0"/>
      <w:marBottom w:val="0"/>
      <w:divBdr>
        <w:top w:val="none" w:sz="0" w:space="0" w:color="auto"/>
        <w:left w:val="none" w:sz="0" w:space="0" w:color="auto"/>
        <w:bottom w:val="none" w:sz="0" w:space="0" w:color="auto"/>
        <w:right w:val="none" w:sz="0" w:space="0" w:color="auto"/>
      </w:divBdr>
    </w:div>
    <w:div w:id="581376160">
      <w:bodyDiv w:val="1"/>
      <w:marLeft w:val="0"/>
      <w:marRight w:val="0"/>
      <w:marTop w:val="0"/>
      <w:marBottom w:val="0"/>
      <w:divBdr>
        <w:top w:val="none" w:sz="0" w:space="0" w:color="auto"/>
        <w:left w:val="none" w:sz="0" w:space="0" w:color="auto"/>
        <w:bottom w:val="none" w:sz="0" w:space="0" w:color="auto"/>
        <w:right w:val="none" w:sz="0" w:space="0" w:color="auto"/>
      </w:divBdr>
    </w:div>
    <w:div w:id="581523833">
      <w:bodyDiv w:val="1"/>
      <w:marLeft w:val="0"/>
      <w:marRight w:val="0"/>
      <w:marTop w:val="0"/>
      <w:marBottom w:val="0"/>
      <w:divBdr>
        <w:top w:val="none" w:sz="0" w:space="0" w:color="auto"/>
        <w:left w:val="none" w:sz="0" w:space="0" w:color="auto"/>
        <w:bottom w:val="none" w:sz="0" w:space="0" w:color="auto"/>
        <w:right w:val="none" w:sz="0" w:space="0" w:color="auto"/>
      </w:divBdr>
    </w:div>
    <w:div w:id="581641402">
      <w:bodyDiv w:val="1"/>
      <w:marLeft w:val="0"/>
      <w:marRight w:val="0"/>
      <w:marTop w:val="0"/>
      <w:marBottom w:val="0"/>
      <w:divBdr>
        <w:top w:val="none" w:sz="0" w:space="0" w:color="auto"/>
        <w:left w:val="none" w:sz="0" w:space="0" w:color="auto"/>
        <w:bottom w:val="none" w:sz="0" w:space="0" w:color="auto"/>
        <w:right w:val="none" w:sz="0" w:space="0" w:color="auto"/>
      </w:divBdr>
    </w:div>
    <w:div w:id="583101676">
      <w:bodyDiv w:val="1"/>
      <w:marLeft w:val="0"/>
      <w:marRight w:val="0"/>
      <w:marTop w:val="0"/>
      <w:marBottom w:val="0"/>
      <w:divBdr>
        <w:top w:val="none" w:sz="0" w:space="0" w:color="auto"/>
        <w:left w:val="none" w:sz="0" w:space="0" w:color="auto"/>
        <w:bottom w:val="none" w:sz="0" w:space="0" w:color="auto"/>
        <w:right w:val="none" w:sz="0" w:space="0" w:color="auto"/>
      </w:divBdr>
    </w:div>
    <w:div w:id="583492073">
      <w:bodyDiv w:val="1"/>
      <w:marLeft w:val="0"/>
      <w:marRight w:val="0"/>
      <w:marTop w:val="0"/>
      <w:marBottom w:val="0"/>
      <w:divBdr>
        <w:top w:val="none" w:sz="0" w:space="0" w:color="auto"/>
        <w:left w:val="none" w:sz="0" w:space="0" w:color="auto"/>
        <w:bottom w:val="none" w:sz="0" w:space="0" w:color="auto"/>
        <w:right w:val="none" w:sz="0" w:space="0" w:color="auto"/>
      </w:divBdr>
    </w:div>
    <w:div w:id="584149001">
      <w:bodyDiv w:val="1"/>
      <w:marLeft w:val="0"/>
      <w:marRight w:val="0"/>
      <w:marTop w:val="0"/>
      <w:marBottom w:val="0"/>
      <w:divBdr>
        <w:top w:val="none" w:sz="0" w:space="0" w:color="auto"/>
        <w:left w:val="none" w:sz="0" w:space="0" w:color="auto"/>
        <w:bottom w:val="none" w:sz="0" w:space="0" w:color="auto"/>
        <w:right w:val="none" w:sz="0" w:space="0" w:color="auto"/>
      </w:divBdr>
      <w:divsChild>
        <w:div w:id="1500123719">
          <w:marLeft w:val="480"/>
          <w:marRight w:val="0"/>
          <w:marTop w:val="0"/>
          <w:marBottom w:val="0"/>
          <w:divBdr>
            <w:top w:val="none" w:sz="0" w:space="0" w:color="auto"/>
            <w:left w:val="none" w:sz="0" w:space="0" w:color="auto"/>
            <w:bottom w:val="none" w:sz="0" w:space="0" w:color="auto"/>
            <w:right w:val="none" w:sz="0" w:space="0" w:color="auto"/>
          </w:divBdr>
        </w:div>
        <w:div w:id="1141386709">
          <w:marLeft w:val="480"/>
          <w:marRight w:val="0"/>
          <w:marTop w:val="0"/>
          <w:marBottom w:val="0"/>
          <w:divBdr>
            <w:top w:val="none" w:sz="0" w:space="0" w:color="auto"/>
            <w:left w:val="none" w:sz="0" w:space="0" w:color="auto"/>
            <w:bottom w:val="none" w:sz="0" w:space="0" w:color="auto"/>
            <w:right w:val="none" w:sz="0" w:space="0" w:color="auto"/>
          </w:divBdr>
        </w:div>
        <w:div w:id="1240746888">
          <w:marLeft w:val="480"/>
          <w:marRight w:val="0"/>
          <w:marTop w:val="0"/>
          <w:marBottom w:val="0"/>
          <w:divBdr>
            <w:top w:val="none" w:sz="0" w:space="0" w:color="auto"/>
            <w:left w:val="none" w:sz="0" w:space="0" w:color="auto"/>
            <w:bottom w:val="none" w:sz="0" w:space="0" w:color="auto"/>
            <w:right w:val="none" w:sz="0" w:space="0" w:color="auto"/>
          </w:divBdr>
        </w:div>
        <w:div w:id="1031305111">
          <w:marLeft w:val="480"/>
          <w:marRight w:val="0"/>
          <w:marTop w:val="0"/>
          <w:marBottom w:val="0"/>
          <w:divBdr>
            <w:top w:val="none" w:sz="0" w:space="0" w:color="auto"/>
            <w:left w:val="none" w:sz="0" w:space="0" w:color="auto"/>
            <w:bottom w:val="none" w:sz="0" w:space="0" w:color="auto"/>
            <w:right w:val="none" w:sz="0" w:space="0" w:color="auto"/>
          </w:divBdr>
        </w:div>
        <w:div w:id="2048412020">
          <w:marLeft w:val="480"/>
          <w:marRight w:val="0"/>
          <w:marTop w:val="0"/>
          <w:marBottom w:val="0"/>
          <w:divBdr>
            <w:top w:val="none" w:sz="0" w:space="0" w:color="auto"/>
            <w:left w:val="none" w:sz="0" w:space="0" w:color="auto"/>
            <w:bottom w:val="none" w:sz="0" w:space="0" w:color="auto"/>
            <w:right w:val="none" w:sz="0" w:space="0" w:color="auto"/>
          </w:divBdr>
        </w:div>
        <w:div w:id="2043357359">
          <w:marLeft w:val="480"/>
          <w:marRight w:val="0"/>
          <w:marTop w:val="0"/>
          <w:marBottom w:val="0"/>
          <w:divBdr>
            <w:top w:val="none" w:sz="0" w:space="0" w:color="auto"/>
            <w:left w:val="none" w:sz="0" w:space="0" w:color="auto"/>
            <w:bottom w:val="none" w:sz="0" w:space="0" w:color="auto"/>
            <w:right w:val="none" w:sz="0" w:space="0" w:color="auto"/>
          </w:divBdr>
        </w:div>
        <w:div w:id="1221475694">
          <w:marLeft w:val="480"/>
          <w:marRight w:val="0"/>
          <w:marTop w:val="0"/>
          <w:marBottom w:val="0"/>
          <w:divBdr>
            <w:top w:val="none" w:sz="0" w:space="0" w:color="auto"/>
            <w:left w:val="none" w:sz="0" w:space="0" w:color="auto"/>
            <w:bottom w:val="none" w:sz="0" w:space="0" w:color="auto"/>
            <w:right w:val="none" w:sz="0" w:space="0" w:color="auto"/>
          </w:divBdr>
        </w:div>
        <w:div w:id="799760535">
          <w:marLeft w:val="480"/>
          <w:marRight w:val="0"/>
          <w:marTop w:val="0"/>
          <w:marBottom w:val="0"/>
          <w:divBdr>
            <w:top w:val="none" w:sz="0" w:space="0" w:color="auto"/>
            <w:left w:val="none" w:sz="0" w:space="0" w:color="auto"/>
            <w:bottom w:val="none" w:sz="0" w:space="0" w:color="auto"/>
            <w:right w:val="none" w:sz="0" w:space="0" w:color="auto"/>
          </w:divBdr>
        </w:div>
        <w:div w:id="853350539">
          <w:marLeft w:val="480"/>
          <w:marRight w:val="0"/>
          <w:marTop w:val="0"/>
          <w:marBottom w:val="0"/>
          <w:divBdr>
            <w:top w:val="none" w:sz="0" w:space="0" w:color="auto"/>
            <w:left w:val="none" w:sz="0" w:space="0" w:color="auto"/>
            <w:bottom w:val="none" w:sz="0" w:space="0" w:color="auto"/>
            <w:right w:val="none" w:sz="0" w:space="0" w:color="auto"/>
          </w:divBdr>
        </w:div>
        <w:div w:id="370418070">
          <w:marLeft w:val="480"/>
          <w:marRight w:val="0"/>
          <w:marTop w:val="0"/>
          <w:marBottom w:val="0"/>
          <w:divBdr>
            <w:top w:val="none" w:sz="0" w:space="0" w:color="auto"/>
            <w:left w:val="none" w:sz="0" w:space="0" w:color="auto"/>
            <w:bottom w:val="none" w:sz="0" w:space="0" w:color="auto"/>
            <w:right w:val="none" w:sz="0" w:space="0" w:color="auto"/>
          </w:divBdr>
        </w:div>
        <w:div w:id="51663799">
          <w:marLeft w:val="480"/>
          <w:marRight w:val="0"/>
          <w:marTop w:val="0"/>
          <w:marBottom w:val="0"/>
          <w:divBdr>
            <w:top w:val="none" w:sz="0" w:space="0" w:color="auto"/>
            <w:left w:val="none" w:sz="0" w:space="0" w:color="auto"/>
            <w:bottom w:val="none" w:sz="0" w:space="0" w:color="auto"/>
            <w:right w:val="none" w:sz="0" w:space="0" w:color="auto"/>
          </w:divBdr>
        </w:div>
        <w:div w:id="639503967">
          <w:marLeft w:val="480"/>
          <w:marRight w:val="0"/>
          <w:marTop w:val="0"/>
          <w:marBottom w:val="0"/>
          <w:divBdr>
            <w:top w:val="none" w:sz="0" w:space="0" w:color="auto"/>
            <w:left w:val="none" w:sz="0" w:space="0" w:color="auto"/>
            <w:bottom w:val="none" w:sz="0" w:space="0" w:color="auto"/>
            <w:right w:val="none" w:sz="0" w:space="0" w:color="auto"/>
          </w:divBdr>
        </w:div>
        <w:div w:id="1849710086">
          <w:marLeft w:val="480"/>
          <w:marRight w:val="0"/>
          <w:marTop w:val="0"/>
          <w:marBottom w:val="0"/>
          <w:divBdr>
            <w:top w:val="none" w:sz="0" w:space="0" w:color="auto"/>
            <w:left w:val="none" w:sz="0" w:space="0" w:color="auto"/>
            <w:bottom w:val="none" w:sz="0" w:space="0" w:color="auto"/>
            <w:right w:val="none" w:sz="0" w:space="0" w:color="auto"/>
          </w:divBdr>
        </w:div>
        <w:div w:id="1000043609">
          <w:marLeft w:val="480"/>
          <w:marRight w:val="0"/>
          <w:marTop w:val="0"/>
          <w:marBottom w:val="0"/>
          <w:divBdr>
            <w:top w:val="none" w:sz="0" w:space="0" w:color="auto"/>
            <w:left w:val="none" w:sz="0" w:space="0" w:color="auto"/>
            <w:bottom w:val="none" w:sz="0" w:space="0" w:color="auto"/>
            <w:right w:val="none" w:sz="0" w:space="0" w:color="auto"/>
          </w:divBdr>
        </w:div>
        <w:div w:id="312099582">
          <w:marLeft w:val="480"/>
          <w:marRight w:val="0"/>
          <w:marTop w:val="0"/>
          <w:marBottom w:val="0"/>
          <w:divBdr>
            <w:top w:val="none" w:sz="0" w:space="0" w:color="auto"/>
            <w:left w:val="none" w:sz="0" w:space="0" w:color="auto"/>
            <w:bottom w:val="none" w:sz="0" w:space="0" w:color="auto"/>
            <w:right w:val="none" w:sz="0" w:space="0" w:color="auto"/>
          </w:divBdr>
        </w:div>
        <w:div w:id="350838272">
          <w:marLeft w:val="480"/>
          <w:marRight w:val="0"/>
          <w:marTop w:val="0"/>
          <w:marBottom w:val="0"/>
          <w:divBdr>
            <w:top w:val="none" w:sz="0" w:space="0" w:color="auto"/>
            <w:left w:val="none" w:sz="0" w:space="0" w:color="auto"/>
            <w:bottom w:val="none" w:sz="0" w:space="0" w:color="auto"/>
            <w:right w:val="none" w:sz="0" w:space="0" w:color="auto"/>
          </w:divBdr>
        </w:div>
        <w:div w:id="1063481192">
          <w:marLeft w:val="480"/>
          <w:marRight w:val="0"/>
          <w:marTop w:val="0"/>
          <w:marBottom w:val="0"/>
          <w:divBdr>
            <w:top w:val="none" w:sz="0" w:space="0" w:color="auto"/>
            <w:left w:val="none" w:sz="0" w:space="0" w:color="auto"/>
            <w:bottom w:val="none" w:sz="0" w:space="0" w:color="auto"/>
            <w:right w:val="none" w:sz="0" w:space="0" w:color="auto"/>
          </w:divBdr>
        </w:div>
        <w:div w:id="83304823">
          <w:marLeft w:val="480"/>
          <w:marRight w:val="0"/>
          <w:marTop w:val="0"/>
          <w:marBottom w:val="0"/>
          <w:divBdr>
            <w:top w:val="none" w:sz="0" w:space="0" w:color="auto"/>
            <w:left w:val="none" w:sz="0" w:space="0" w:color="auto"/>
            <w:bottom w:val="none" w:sz="0" w:space="0" w:color="auto"/>
            <w:right w:val="none" w:sz="0" w:space="0" w:color="auto"/>
          </w:divBdr>
        </w:div>
        <w:div w:id="1536848738">
          <w:marLeft w:val="480"/>
          <w:marRight w:val="0"/>
          <w:marTop w:val="0"/>
          <w:marBottom w:val="0"/>
          <w:divBdr>
            <w:top w:val="none" w:sz="0" w:space="0" w:color="auto"/>
            <w:left w:val="none" w:sz="0" w:space="0" w:color="auto"/>
            <w:bottom w:val="none" w:sz="0" w:space="0" w:color="auto"/>
            <w:right w:val="none" w:sz="0" w:space="0" w:color="auto"/>
          </w:divBdr>
        </w:div>
        <w:div w:id="740640917">
          <w:marLeft w:val="480"/>
          <w:marRight w:val="0"/>
          <w:marTop w:val="0"/>
          <w:marBottom w:val="0"/>
          <w:divBdr>
            <w:top w:val="none" w:sz="0" w:space="0" w:color="auto"/>
            <w:left w:val="none" w:sz="0" w:space="0" w:color="auto"/>
            <w:bottom w:val="none" w:sz="0" w:space="0" w:color="auto"/>
            <w:right w:val="none" w:sz="0" w:space="0" w:color="auto"/>
          </w:divBdr>
        </w:div>
        <w:div w:id="114717801">
          <w:marLeft w:val="480"/>
          <w:marRight w:val="0"/>
          <w:marTop w:val="0"/>
          <w:marBottom w:val="0"/>
          <w:divBdr>
            <w:top w:val="none" w:sz="0" w:space="0" w:color="auto"/>
            <w:left w:val="none" w:sz="0" w:space="0" w:color="auto"/>
            <w:bottom w:val="none" w:sz="0" w:space="0" w:color="auto"/>
            <w:right w:val="none" w:sz="0" w:space="0" w:color="auto"/>
          </w:divBdr>
        </w:div>
        <w:div w:id="15738487">
          <w:marLeft w:val="480"/>
          <w:marRight w:val="0"/>
          <w:marTop w:val="0"/>
          <w:marBottom w:val="0"/>
          <w:divBdr>
            <w:top w:val="none" w:sz="0" w:space="0" w:color="auto"/>
            <w:left w:val="none" w:sz="0" w:space="0" w:color="auto"/>
            <w:bottom w:val="none" w:sz="0" w:space="0" w:color="auto"/>
            <w:right w:val="none" w:sz="0" w:space="0" w:color="auto"/>
          </w:divBdr>
        </w:div>
        <w:div w:id="636104818">
          <w:marLeft w:val="480"/>
          <w:marRight w:val="0"/>
          <w:marTop w:val="0"/>
          <w:marBottom w:val="0"/>
          <w:divBdr>
            <w:top w:val="none" w:sz="0" w:space="0" w:color="auto"/>
            <w:left w:val="none" w:sz="0" w:space="0" w:color="auto"/>
            <w:bottom w:val="none" w:sz="0" w:space="0" w:color="auto"/>
            <w:right w:val="none" w:sz="0" w:space="0" w:color="auto"/>
          </w:divBdr>
        </w:div>
        <w:div w:id="653611190">
          <w:marLeft w:val="480"/>
          <w:marRight w:val="0"/>
          <w:marTop w:val="0"/>
          <w:marBottom w:val="0"/>
          <w:divBdr>
            <w:top w:val="none" w:sz="0" w:space="0" w:color="auto"/>
            <w:left w:val="none" w:sz="0" w:space="0" w:color="auto"/>
            <w:bottom w:val="none" w:sz="0" w:space="0" w:color="auto"/>
            <w:right w:val="none" w:sz="0" w:space="0" w:color="auto"/>
          </w:divBdr>
        </w:div>
        <w:div w:id="2064017706">
          <w:marLeft w:val="480"/>
          <w:marRight w:val="0"/>
          <w:marTop w:val="0"/>
          <w:marBottom w:val="0"/>
          <w:divBdr>
            <w:top w:val="none" w:sz="0" w:space="0" w:color="auto"/>
            <w:left w:val="none" w:sz="0" w:space="0" w:color="auto"/>
            <w:bottom w:val="none" w:sz="0" w:space="0" w:color="auto"/>
            <w:right w:val="none" w:sz="0" w:space="0" w:color="auto"/>
          </w:divBdr>
        </w:div>
        <w:div w:id="223563368">
          <w:marLeft w:val="480"/>
          <w:marRight w:val="0"/>
          <w:marTop w:val="0"/>
          <w:marBottom w:val="0"/>
          <w:divBdr>
            <w:top w:val="none" w:sz="0" w:space="0" w:color="auto"/>
            <w:left w:val="none" w:sz="0" w:space="0" w:color="auto"/>
            <w:bottom w:val="none" w:sz="0" w:space="0" w:color="auto"/>
            <w:right w:val="none" w:sz="0" w:space="0" w:color="auto"/>
          </w:divBdr>
        </w:div>
        <w:div w:id="462238172">
          <w:marLeft w:val="480"/>
          <w:marRight w:val="0"/>
          <w:marTop w:val="0"/>
          <w:marBottom w:val="0"/>
          <w:divBdr>
            <w:top w:val="none" w:sz="0" w:space="0" w:color="auto"/>
            <w:left w:val="none" w:sz="0" w:space="0" w:color="auto"/>
            <w:bottom w:val="none" w:sz="0" w:space="0" w:color="auto"/>
            <w:right w:val="none" w:sz="0" w:space="0" w:color="auto"/>
          </w:divBdr>
        </w:div>
        <w:div w:id="1576403584">
          <w:marLeft w:val="480"/>
          <w:marRight w:val="0"/>
          <w:marTop w:val="0"/>
          <w:marBottom w:val="0"/>
          <w:divBdr>
            <w:top w:val="none" w:sz="0" w:space="0" w:color="auto"/>
            <w:left w:val="none" w:sz="0" w:space="0" w:color="auto"/>
            <w:bottom w:val="none" w:sz="0" w:space="0" w:color="auto"/>
            <w:right w:val="none" w:sz="0" w:space="0" w:color="auto"/>
          </w:divBdr>
        </w:div>
        <w:div w:id="1610046593">
          <w:marLeft w:val="480"/>
          <w:marRight w:val="0"/>
          <w:marTop w:val="0"/>
          <w:marBottom w:val="0"/>
          <w:divBdr>
            <w:top w:val="none" w:sz="0" w:space="0" w:color="auto"/>
            <w:left w:val="none" w:sz="0" w:space="0" w:color="auto"/>
            <w:bottom w:val="none" w:sz="0" w:space="0" w:color="auto"/>
            <w:right w:val="none" w:sz="0" w:space="0" w:color="auto"/>
          </w:divBdr>
        </w:div>
        <w:div w:id="1566573884">
          <w:marLeft w:val="480"/>
          <w:marRight w:val="0"/>
          <w:marTop w:val="0"/>
          <w:marBottom w:val="0"/>
          <w:divBdr>
            <w:top w:val="none" w:sz="0" w:space="0" w:color="auto"/>
            <w:left w:val="none" w:sz="0" w:space="0" w:color="auto"/>
            <w:bottom w:val="none" w:sz="0" w:space="0" w:color="auto"/>
            <w:right w:val="none" w:sz="0" w:space="0" w:color="auto"/>
          </w:divBdr>
        </w:div>
        <w:div w:id="1719354457">
          <w:marLeft w:val="480"/>
          <w:marRight w:val="0"/>
          <w:marTop w:val="0"/>
          <w:marBottom w:val="0"/>
          <w:divBdr>
            <w:top w:val="none" w:sz="0" w:space="0" w:color="auto"/>
            <w:left w:val="none" w:sz="0" w:space="0" w:color="auto"/>
            <w:bottom w:val="none" w:sz="0" w:space="0" w:color="auto"/>
            <w:right w:val="none" w:sz="0" w:space="0" w:color="auto"/>
          </w:divBdr>
        </w:div>
        <w:div w:id="491144047">
          <w:marLeft w:val="480"/>
          <w:marRight w:val="0"/>
          <w:marTop w:val="0"/>
          <w:marBottom w:val="0"/>
          <w:divBdr>
            <w:top w:val="none" w:sz="0" w:space="0" w:color="auto"/>
            <w:left w:val="none" w:sz="0" w:space="0" w:color="auto"/>
            <w:bottom w:val="none" w:sz="0" w:space="0" w:color="auto"/>
            <w:right w:val="none" w:sz="0" w:space="0" w:color="auto"/>
          </w:divBdr>
        </w:div>
      </w:divsChild>
    </w:div>
    <w:div w:id="584188033">
      <w:bodyDiv w:val="1"/>
      <w:marLeft w:val="0"/>
      <w:marRight w:val="0"/>
      <w:marTop w:val="0"/>
      <w:marBottom w:val="0"/>
      <w:divBdr>
        <w:top w:val="none" w:sz="0" w:space="0" w:color="auto"/>
        <w:left w:val="none" w:sz="0" w:space="0" w:color="auto"/>
        <w:bottom w:val="none" w:sz="0" w:space="0" w:color="auto"/>
        <w:right w:val="none" w:sz="0" w:space="0" w:color="auto"/>
      </w:divBdr>
    </w:div>
    <w:div w:id="585070052">
      <w:bodyDiv w:val="1"/>
      <w:marLeft w:val="0"/>
      <w:marRight w:val="0"/>
      <w:marTop w:val="0"/>
      <w:marBottom w:val="0"/>
      <w:divBdr>
        <w:top w:val="none" w:sz="0" w:space="0" w:color="auto"/>
        <w:left w:val="none" w:sz="0" w:space="0" w:color="auto"/>
        <w:bottom w:val="none" w:sz="0" w:space="0" w:color="auto"/>
        <w:right w:val="none" w:sz="0" w:space="0" w:color="auto"/>
      </w:divBdr>
    </w:div>
    <w:div w:id="585384394">
      <w:bodyDiv w:val="1"/>
      <w:marLeft w:val="0"/>
      <w:marRight w:val="0"/>
      <w:marTop w:val="0"/>
      <w:marBottom w:val="0"/>
      <w:divBdr>
        <w:top w:val="none" w:sz="0" w:space="0" w:color="auto"/>
        <w:left w:val="none" w:sz="0" w:space="0" w:color="auto"/>
        <w:bottom w:val="none" w:sz="0" w:space="0" w:color="auto"/>
        <w:right w:val="none" w:sz="0" w:space="0" w:color="auto"/>
      </w:divBdr>
    </w:div>
    <w:div w:id="585577764">
      <w:bodyDiv w:val="1"/>
      <w:marLeft w:val="0"/>
      <w:marRight w:val="0"/>
      <w:marTop w:val="0"/>
      <w:marBottom w:val="0"/>
      <w:divBdr>
        <w:top w:val="none" w:sz="0" w:space="0" w:color="auto"/>
        <w:left w:val="none" w:sz="0" w:space="0" w:color="auto"/>
        <w:bottom w:val="none" w:sz="0" w:space="0" w:color="auto"/>
        <w:right w:val="none" w:sz="0" w:space="0" w:color="auto"/>
      </w:divBdr>
    </w:div>
    <w:div w:id="585768543">
      <w:bodyDiv w:val="1"/>
      <w:marLeft w:val="0"/>
      <w:marRight w:val="0"/>
      <w:marTop w:val="0"/>
      <w:marBottom w:val="0"/>
      <w:divBdr>
        <w:top w:val="none" w:sz="0" w:space="0" w:color="auto"/>
        <w:left w:val="none" w:sz="0" w:space="0" w:color="auto"/>
        <w:bottom w:val="none" w:sz="0" w:space="0" w:color="auto"/>
        <w:right w:val="none" w:sz="0" w:space="0" w:color="auto"/>
      </w:divBdr>
    </w:div>
    <w:div w:id="585922656">
      <w:bodyDiv w:val="1"/>
      <w:marLeft w:val="0"/>
      <w:marRight w:val="0"/>
      <w:marTop w:val="0"/>
      <w:marBottom w:val="0"/>
      <w:divBdr>
        <w:top w:val="none" w:sz="0" w:space="0" w:color="auto"/>
        <w:left w:val="none" w:sz="0" w:space="0" w:color="auto"/>
        <w:bottom w:val="none" w:sz="0" w:space="0" w:color="auto"/>
        <w:right w:val="none" w:sz="0" w:space="0" w:color="auto"/>
      </w:divBdr>
    </w:div>
    <w:div w:id="585963177">
      <w:bodyDiv w:val="1"/>
      <w:marLeft w:val="0"/>
      <w:marRight w:val="0"/>
      <w:marTop w:val="0"/>
      <w:marBottom w:val="0"/>
      <w:divBdr>
        <w:top w:val="none" w:sz="0" w:space="0" w:color="auto"/>
        <w:left w:val="none" w:sz="0" w:space="0" w:color="auto"/>
        <w:bottom w:val="none" w:sz="0" w:space="0" w:color="auto"/>
        <w:right w:val="none" w:sz="0" w:space="0" w:color="auto"/>
      </w:divBdr>
    </w:div>
    <w:div w:id="586040147">
      <w:bodyDiv w:val="1"/>
      <w:marLeft w:val="0"/>
      <w:marRight w:val="0"/>
      <w:marTop w:val="0"/>
      <w:marBottom w:val="0"/>
      <w:divBdr>
        <w:top w:val="none" w:sz="0" w:space="0" w:color="auto"/>
        <w:left w:val="none" w:sz="0" w:space="0" w:color="auto"/>
        <w:bottom w:val="none" w:sz="0" w:space="0" w:color="auto"/>
        <w:right w:val="none" w:sz="0" w:space="0" w:color="auto"/>
      </w:divBdr>
    </w:div>
    <w:div w:id="586109275">
      <w:bodyDiv w:val="1"/>
      <w:marLeft w:val="0"/>
      <w:marRight w:val="0"/>
      <w:marTop w:val="0"/>
      <w:marBottom w:val="0"/>
      <w:divBdr>
        <w:top w:val="none" w:sz="0" w:space="0" w:color="auto"/>
        <w:left w:val="none" w:sz="0" w:space="0" w:color="auto"/>
        <w:bottom w:val="none" w:sz="0" w:space="0" w:color="auto"/>
        <w:right w:val="none" w:sz="0" w:space="0" w:color="auto"/>
      </w:divBdr>
      <w:divsChild>
        <w:div w:id="162816191">
          <w:marLeft w:val="480"/>
          <w:marRight w:val="0"/>
          <w:marTop w:val="0"/>
          <w:marBottom w:val="0"/>
          <w:divBdr>
            <w:top w:val="none" w:sz="0" w:space="0" w:color="auto"/>
            <w:left w:val="none" w:sz="0" w:space="0" w:color="auto"/>
            <w:bottom w:val="none" w:sz="0" w:space="0" w:color="auto"/>
            <w:right w:val="none" w:sz="0" w:space="0" w:color="auto"/>
          </w:divBdr>
        </w:div>
        <w:div w:id="352344237">
          <w:marLeft w:val="480"/>
          <w:marRight w:val="0"/>
          <w:marTop w:val="0"/>
          <w:marBottom w:val="0"/>
          <w:divBdr>
            <w:top w:val="none" w:sz="0" w:space="0" w:color="auto"/>
            <w:left w:val="none" w:sz="0" w:space="0" w:color="auto"/>
            <w:bottom w:val="none" w:sz="0" w:space="0" w:color="auto"/>
            <w:right w:val="none" w:sz="0" w:space="0" w:color="auto"/>
          </w:divBdr>
        </w:div>
        <w:div w:id="21133103">
          <w:marLeft w:val="480"/>
          <w:marRight w:val="0"/>
          <w:marTop w:val="0"/>
          <w:marBottom w:val="0"/>
          <w:divBdr>
            <w:top w:val="none" w:sz="0" w:space="0" w:color="auto"/>
            <w:left w:val="none" w:sz="0" w:space="0" w:color="auto"/>
            <w:bottom w:val="none" w:sz="0" w:space="0" w:color="auto"/>
            <w:right w:val="none" w:sz="0" w:space="0" w:color="auto"/>
          </w:divBdr>
        </w:div>
        <w:div w:id="2028213378">
          <w:marLeft w:val="480"/>
          <w:marRight w:val="0"/>
          <w:marTop w:val="0"/>
          <w:marBottom w:val="0"/>
          <w:divBdr>
            <w:top w:val="none" w:sz="0" w:space="0" w:color="auto"/>
            <w:left w:val="none" w:sz="0" w:space="0" w:color="auto"/>
            <w:bottom w:val="none" w:sz="0" w:space="0" w:color="auto"/>
            <w:right w:val="none" w:sz="0" w:space="0" w:color="auto"/>
          </w:divBdr>
        </w:div>
        <w:div w:id="1430661916">
          <w:marLeft w:val="480"/>
          <w:marRight w:val="0"/>
          <w:marTop w:val="0"/>
          <w:marBottom w:val="0"/>
          <w:divBdr>
            <w:top w:val="none" w:sz="0" w:space="0" w:color="auto"/>
            <w:left w:val="none" w:sz="0" w:space="0" w:color="auto"/>
            <w:bottom w:val="none" w:sz="0" w:space="0" w:color="auto"/>
            <w:right w:val="none" w:sz="0" w:space="0" w:color="auto"/>
          </w:divBdr>
        </w:div>
        <w:div w:id="1416635063">
          <w:marLeft w:val="480"/>
          <w:marRight w:val="0"/>
          <w:marTop w:val="0"/>
          <w:marBottom w:val="0"/>
          <w:divBdr>
            <w:top w:val="none" w:sz="0" w:space="0" w:color="auto"/>
            <w:left w:val="none" w:sz="0" w:space="0" w:color="auto"/>
            <w:bottom w:val="none" w:sz="0" w:space="0" w:color="auto"/>
            <w:right w:val="none" w:sz="0" w:space="0" w:color="auto"/>
          </w:divBdr>
        </w:div>
        <w:div w:id="1182550360">
          <w:marLeft w:val="480"/>
          <w:marRight w:val="0"/>
          <w:marTop w:val="0"/>
          <w:marBottom w:val="0"/>
          <w:divBdr>
            <w:top w:val="none" w:sz="0" w:space="0" w:color="auto"/>
            <w:left w:val="none" w:sz="0" w:space="0" w:color="auto"/>
            <w:bottom w:val="none" w:sz="0" w:space="0" w:color="auto"/>
            <w:right w:val="none" w:sz="0" w:space="0" w:color="auto"/>
          </w:divBdr>
        </w:div>
        <w:div w:id="1315915217">
          <w:marLeft w:val="480"/>
          <w:marRight w:val="0"/>
          <w:marTop w:val="0"/>
          <w:marBottom w:val="0"/>
          <w:divBdr>
            <w:top w:val="none" w:sz="0" w:space="0" w:color="auto"/>
            <w:left w:val="none" w:sz="0" w:space="0" w:color="auto"/>
            <w:bottom w:val="none" w:sz="0" w:space="0" w:color="auto"/>
            <w:right w:val="none" w:sz="0" w:space="0" w:color="auto"/>
          </w:divBdr>
        </w:div>
        <w:div w:id="189756669">
          <w:marLeft w:val="480"/>
          <w:marRight w:val="0"/>
          <w:marTop w:val="0"/>
          <w:marBottom w:val="0"/>
          <w:divBdr>
            <w:top w:val="none" w:sz="0" w:space="0" w:color="auto"/>
            <w:left w:val="none" w:sz="0" w:space="0" w:color="auto"/>
            <w:bottom w:val="none" w:sz="0" w:space="0" w:color="auto"/>
            <w:right w:val="none" w:sz="0" w:space="0" w:color="auto"/>
          </w:divBdr>
        </w:div>
        <w:div w:id="1073360463">
          <w:marLeft w:val="480"/>
          <w:marRight w:val="0"/>
          <w:marTop w:val="0"/>
          <w:marBottom w:val="0"/>
          <w:divBdr>
            <w:top w:val="none" w:sz="0" w:space="0" w:color="auto"/>
            <w:left w:val="none" w:sz="0" w:space="0" w:color="auto"/>
            <w:bottom w:val="none" w:sz="0" w:space="0" w:color="auto"/>
            <w:right w:val="none" w:sz="0" w:space="0" w:color="auto"/>
          </w:divBdr>
        </w:div>
        <w:div w:id="805002440">
          <w:marLeft w:val="480"/>
          <w:marRight w:val="0"/>
          <w:marTop w:val="0"/>
          <w:marBottom w:val="0"/>
          <w:divBdr>
            <w:top w:val="none" w:sz="0" w:space="0" w:color="auto"/>
            <w:left w:val="none" w:sz="0" w:space="0" w:color="auto"/>
            <w:bottom w:val="none" w:sz="0" w:space="0" w:color="auto"/>
            <w:right w:val="none" w:sz="0" w:space="0" w:color="auto"/>
          </w:divBdr>
        </w:div>
        <w:div w:id="11998911">
          <w:marLeft w:val="480"/>
          <w:marRight w:val="0"/>
          <w:marTop w:val="0"/>
          <w:marBottom w:val="0"/>
          <w:divBdr>
            <w:top w:val="none" w:sz="0" w:space="0" w:color="auto"/>
            <w:left w:val="none" w:sz="0" w:space="0" w:color="auto"/>
            <w:bottom w:val="none" w:sz="0" w:space="0" w:color="auto"/>
            <w:right w:val="none" w:sz="0" w:space="0" w:color="auto"/>
          </w:divBdr>
        </w:div>
        <w:div w:id="461968584">
          <w:marLeft w:val="480"/>
          <w:marRight w:val="0"/>
          <w:marTop w:val="0"/>
          <w:marBottom w:val="0"/>
          <w:divBdr>
            <w:top w:val="none" w:sz="0" w:space="0" w:color="auto"/>
            <w:left w:val="none" w:sz="0" w:space="0" w:color="auto"/>
            <w:bottom w:val="none" w:sz="0" w:space="0" w:color="auto"/>
            <w:right w:val="none" w:sz="0" w:space="0" w:color="auto"/>
          </w:divBdr>
        </w:div>
        <w:div w:id="1535271553">
          <w:marLeft w:val="480"/>
          <w:marRight w:val="0"/>
          <w:marTop w:val="0"/>
          <w:marBottom w:val="0"/>
          <w:divBdr>
            <w:top w:val="none" w:sz="0" w:space="0" w:color="auto"/>
            <w:left w:val="none" w:sz="0" w:space="0" w:color="auto"/>
            <w:bottom w:val="none" w:sz="0" w:space="0" w:color="auto"/>
            <w:right w:val="none" w:sz="0" w:space="0" w:color="auto"/>
          </w:divBdr>
        </w:div>
      </w:divsChild>
    </w:div>
    <w:div w:id="586500901">
      <w:bodyDiv w:val="1"/>
      <w:marLeft w:val="0"/>
      <w:marRight w:val="0"/>
      <w:marTop w:val="0"/>
      <w:marBottom w:val="0"/>
      <w:divBdr>
        <w:top w:val="none" w:sz="0" w:space="0" w:color="auto"/>
        <w:left w:val="none" w:sz="0" w:space="0" w:color="auto"/>
        <w:bottom w:val="none" w:sz="0" w:space="0" w:color="auto"/>
        <w:right w:val="none" w:sz="0" w:space="0" w:color="auto"/>
      </w:divBdr>
    </w:div>
    <w:div w:id="586891581">
      <w:bodyDiv w:val="1"/>
      <w:marLeft w:val="0"/>
      <w:marRight w:val="0"/>
      <w:marTop w:val="0"/>
      <w:marBottom w:val="0"/>
      <w:divBdr>
        <w:top w:val="none" w:sz="0" w:space="0" w:color="auto"/>
        <w:left w:val="none" w:sz="0" w:space="0" w:color="auto"/>
        <w:bottom w:val="none" w:sz="0" w:space="0" w:color="auto"/>
        <w:right w:val="none" w:sz="0" w:space="0" w:color="auto"/>
      </w:divBdr>
    </w:div>
    <w:div w:id="586962825">
      <w:bodyDiv w:val="1"/>
      <w:marLeft w:val="0"/>
      <w:marRight w:val="0"/>
      <w:marTop w:val="0"/>
      <w:marBottom w:val="0"/>
      <w:divBdr>
        <w:top w:val="none" w:sz="0" w:space="0" w:color="auto"/>
        <w:left w:val="none" w:sz="0" w:space="0" w:color="auto"/>
        <w:bottom w:val="none" w:sz="0" w:space="0" w:color="auto"/>
        <w:right w:val="none" w:sz="0" w:space="0" w:color="auto"/>
      </w:divBdr>
    </w:div>
    <w:div w:id="588660817">
      <w:bodyDiv w:val="1"/>
      <w:marLeft w:val="0"/>
      <w:marRight w:val="0"/>
      <w:marTop w:val="0"/>
      <w:marBottom w:val="0"/>
      <w:divBdr>
        <w:top w:val="none" w:sz="0" w:space="0" w:color="auto"/>
        <w:left w:val="none" w:sz="0" w:space="0" w:color="auto"/>
        <w:bottom w:val="none" w:sz="0" w:space="0" w:color="auto"/>
        <w:right w:val="none" w:sz="0" w:space="0" w:color="auto"/>
      </w:divBdr>
    </w:div>
    <w:div w:id="588998930">
      <w:bodyDiv w:val="1"/>
      <w:marLeft w:val="0"/>
      <w:marRight w:val="0"/>
      <w:marTop w:val="0"/>
      <w:marBottom w:val="0"/>
      <w:divBdr>
        <w:top w:val="none" w:sz="0" w:space="0" w:color="auto"/>
        <w:left w:val="none" w:sz="0" w:space="0" w:color="auto"/>
        <w:bottom w:val="none" w:sz="0" w:space="0" w:color="auto"/>
        <w:right w:val="none" w:sz="0" w:space="0" w:color="auto"/>
      </w:divBdr>
    </w:div>
    <w:div w:id="589319408">
      <w:bodyDiv w:val="1"/>
      <w:marLeft w:val="0"/>
      <w:marRight w:val="0"/>
      <w:marTop w:val="0"/>
      <w:marBottom w:val="0"/>
      <w:divBdr>
        <w:top w:val="none" w:sz="0" w:space="0" w:color="auto"/>
        <w:left w:val="none" w:sz="0" w:space="0" w:color="auto"/>
        <w:bottom w:val="none" w:sz="0" w:space="0" w:color="auto"/>
        <w:right w:val="none" w:sz="0" w:space="0" w:color="auto"/>
      </w:divBdr>
    </w:div>
    <w:div w:id="589776551">
      <w:bodyDiv w:val="1"/>
      <w:marLeft w:val="0"/>
      <w:marRight w:val="0"/>
      <w:marTop w:val="0"/>
      <w:marBottom w:val="0"/>
      <w:divBdr>
        <w:top w:val="none" w:sz="0" w:space="0" w:color="auto"/>
        <w:left w:val="none" w:sz="0" w:space="0" w:color="auto"/>
        <w:bottom w:val="none" w:sz="0" w:space="0" w:color="auto"/>
        <w:right w:val="none" w:sz="0" w:space="0" w:color="auto"/>
      </w:divBdr>
    </w:div>
    <w:div w:id="590236729">
      <w:bodyDiv w:val="1"/>
      <w:marLeft w:val="0"/>
      <w:marRight w:val="0"/>
      <w:marTop w:val="0"/>
      <w:marBottom w:val="0"/>
      <w:divBdr>
        <w:top w:val="none" w:sz="0" w:space="0" w:color="auto"/>
        <w:left w:val="none" w:sz="0" w:space="0" w:color="auto"/>
        <w:bottom w:val="none" w:sz="0" w:space="0" w:color="auto"/>
        <w:right w:val="none" w:sz="0" w:space="0" w:color="auto"/>
      </w:divBdr>
    </w:div>
    <w:div w:id="590506067">
      <w:bodyDiv w:val="1"/>
      <w:marLeft w:val="0"/>
      <w:marRight w:val="0"/>
      <w:marTop w:val="0"/>
      <w:marBottom w:val="0"/>
      <w:divBdr>
        <w:top w:val="none" w:sz="0" w:space="0" w:color="auto"/>
        <w:left w:val="none" w:sz="0" w:space="0" w:color="auto"/>
        <w:bottom w:val="none" w:sz="0" w:space="0" w:color="auto"/>
        <w:right w:val="none" w:sz="0" w:space="0" w:color="auto"/>
      </w:divBdr>
    </w:div>
    <w:div w:id="590891452">
      <w:bodyDiv w:val="1"/>
      <w:marLeft w:val="0"/>
      <w:marRight w:val="0"/>
      <w:marTop w:val="0"/>
      <w:marBottom w:val="0"/>
      <w:divBdr>
        <w:top w:val="none" w:sz="0" w:space="0" w:color="auto"/>
        <w:left w:val="none" w:sz="0" w:space="0" w:color="auto"/>
        <w:bottom w:val="none" w:sz="0" w:space="0" w:color="auto"/>
        <w:right w:val="none" w:sz="0" w:space="0" w:color="auto"/>
      </w:divBdr>
    </w:div>
    <w:div w:id="591426867">
      <w:bodyDiv w:val="1"/>
      <w:marLeft w:val="0"/>
      <w:marRight w:val="0"/>
      <w:marTop w:val="0"/>
      <w:marBottom w:val="0"/>
      <w:divBdr>
        <w:top w:val="none" w:sz="0" w:space="0" w:color="auto"/>
        <w:left w:val="none" w:sz="0" w:space="0" w:color="auto"/>
        <w:bottom w:val="none" w:sz="0" w:space="0" w:color="auto"/>
        <w:right w:val="none" w:sz="0" w:space="0" w:color="auto"/>
      </w:divBdr>
    </w:div>
    <w:div w:id="591663675">
      <w:bodyDiv w:val="1"/>
      <w:marLeft w:val="0"/>
      <w:marRight w:val="0"/>
      <w:marTop w:val="0"/>
      <w:marBottom w:val="0"/>
      <w:divBdr>
        <w:top w:val="none" w:sz="0" w:space="0" w:color="auto"/>
        <w:left w:val="none" w:sz="0" w:space="0" w:color="auto"/>
        <w:bottom w:val="none" w:sz="0" w:space="0" w:color="auto"/>
        <w:right w:val="none" w:sz="0" w:space="0" w:color="auto"/>
      </w:divBdr>
    </w:div>
    <w:div w:id="592127620">
      <w:bodyDiv w:val="1"/>
      <w:marLeft w:val="0"/>
      <w:marRight w:val="0"/>
      <w:marTop w:val="0"/>
      <w:marBottom w:val="0"/>
      <w:divBdr>
        <w:top w:val="none" w:sz="0" w:space="0" w:color="auto"/>
        <w:left w:val="none" w:sz="0" w:space="0" w:color="auto"/>
        <w:bottom w:val="none" w:sz="0" w:space="0" w:color="auto"/>
        <w:right w:val="none" w:sz="0" w:space="0" w:color="auto"/>
      </w:divBdr>
    </w:div>
    <w:div w:id="592323217">
      <w:bodyDiv w:val="1"/>
      <w:marLeft w:val="0"/>
      <w:marRight w:val="0"/>
      <w:marTop w:val="0"/>
      <w:marBottom w:val="0"/>
      <w:divBdr>
        <w:top w:val="none" w:sz="0" w:space="0" w:color="auto"/>
        <w:left w:val="none" w:sz="0" w:space="0" w:color="auto"/>
        <w:bottom w:val="none" w:sz="0" w:space="0" w:color="auto"/>
        <w:right w:val="none" w:sz="0" w:space="0" w:color="auto"/>
      </w:divBdr>
    </w:div>
    <w:div w:id="592708263">
      <w:bodyDiv w:val="1"/>
      <w:marLeft w:val="0"/>
      <w:marRight w:val="0"/>
      <w:marTop w:val="0"/>
      <w:marBottom w:val="0"/>
      <w:divBdr>
        <w:top w:val="none" w:sz="0" w:space="0" w:color="auto"/>
        <w:left w:val="none" w:sz="0" w:space="0" w:color="auto"/>
        <w:bottom w:val="none" w:sz="0" w:space="0" w:color="auto"/>
        <w:right w:val="none" w:sz="0" w:space="0" w:color="auto"/>
      </w:divBdr>
    </w:div>
    <w:div w:id="593168231">
      <w:bodyDiv w:val="1"/>
      <w:marLeft w:val="0"/>
      <w:marRight w:val="0"/>
      <w:marTop w:val="0"/>
      <w:marBottom w:val="0"/>
      <w:divBdr>
        <w:top w:val="none" w:sz="0" w:space="0" w:color="auto"/>
        <w:left w:val="none" w:sz="0" w:space="0" w:color="auto"/>
        <w:bottom w:val="none" w:sz="0" w:space="0" w:color="auto"/>
        <w:right w:val="none" w:sz="0" w:space="0" w:color="auto"/>
      </w:divBdr>
    </w:div>
    <w:div w:id="593250579">
      <w:bodyDiv w:val="1"/>
      <w:marLeft w:val="0"/>
      <w:marRight w:val="0"/>
      <w:marTop w:val="0"/>
      <w:marBottom w:val="0"/>
      <w:divBdr>
        <w:top w:val="none" w:sz="0" w:space="0" w:color="auto"/>
        <w:left w:val="none" w:sz="0" w:space="0" w:color="auto"/>
        <w:bottom w:val="none" w:sz="0" w:space="0" w:color="auto"/>
        <w:right w:val="none" w:sz="0" w:space="0" w:color="auto"/>
      </w:divBdr>
    </w:div>
    <w:div w:id="593629090">
      <w:bodyDiv w:val="1"/>
      <w:marLeft w:val="0"/>
      <w:marRight w:val="0"/>
      <w:marTop w:val="0"/>
      <w:marBottom w:val="0"/>
      <w:divBdr>
        <w:top w:val="none" w:sz="0" w:space="0" w:color="auto"/>
        <w:left w:val="none" w:sz="0" w:space="0" w:color="auto"/>
        <w:bottom w:val="none" w:sz="0" w:space="0" w:color="auto"/>
        <w:right w:val="none" w:sz="0" w:space="0" w:color="auto"/>
      </w:divBdr>
    </w:div>
    <w:div w:id="593977017">
      <w:bodyDiv w:val="1"/>
      <w:marLeft w:val="0"/>
      <w:marRight w:val="0"/>
      <w:marTop w:val="0"/>
      <w:marBottom w:val="0"/>
      <w:divBdr>
        <w:top w:val="none" w:sz="0" w:space="0" w:color="auto"/>
        <w:left w:val="none" w:sz="0" w:space="0" w:color="auto"/>
        <w:bottom w:val="none" w:sz="0" w:space="0" w:color="auto"/>
        <w:right w:val="none" w:sz="0" w:space="0" w:color="auto"/>
      </w:divBdr>
    </w:div>
    <w:div w:id="594244550">
      <w:bodyDiv w:val="1"/>
      <w:marLeft w:val="0"/>
      <w:marRight w:val="0"/>
      <w:marTop w:val="0"/>
      <w:marBottom w:val="0"/>
      <w:divBdr>
        <w:top w:val="none" w:sz="0" w:space="0" w:color="auto"/>
        <w:left w:val="none" w:sz="0" w:space="0" w:color="auto"/>
        <w:bottom w:val="none" w:sz="0" w:space="0" w:color="auto"/>
        <w:right w:val="none" w:sz="0" w:space="0" w:color="auto"/>
      </w:divBdr>
    </w:div>
    <w:div w:id="594679704">
      <w:bodyDiv w:val="1"/>
      <w:marLeft w:val="0"/>
      <w:marRight w:val="0"/>
      <w:marTop w:val="0"/>
      <w:marBottom w:val="0"/>
      <w:divBdr>
        <w:top w:val="none" w:sz="0" w:space="0" w:color="auto"/>
        <w:left w:val="none" w:sz="0" w:space="0" w:color="auto"/>
        <w:bottom w:val="none" w:sz="0" w:space="0" w:color="auto"/>
        <w:right w:val="none" w:sz="0" w:space="0" w:color="auto"/>
      </w:divBdr>
    </w:div>
    <w:div w:id="595403061">
      <w:bodyDiv w:val="1"/>
      <w:marLeft w:val="0"/>
      <w:marRight w:val="0"/>
      <w:marTop w:val="0"/>
      <w:marBottom w:val="0"/>
      <w:divBdr>
        <w:top w:val="none" w:sz="0" w:space="0" w:color="auto"/>
        <w:left w:val="none" w:sz="0" w:space="0" w:color="auto"/>
        <w:bottom w:val="none" w:sz="0" w:space="0" w:color="auto"/>
        <w:right w:val="none" w:sz="0" w:space="0" w:color="auto"/>
      </w:divBdr>
    </w:div>
    <w:div w:id="595408902">
      <w:bodyDiv w:val="1"/>
      <w:marLeft w:val="0"/>
      <w:marRight w:val="0"/>
      <w:marTop w:val="0"/>
      <w:marBottom w:val="0"/>
      <w:divBdr>
        <w:top w:val="none" w:sz="0" w:space="0" w:color="auto"/>
        <w:left w:val="none" w:sz="0" w:space="0" w:color="auto"/>
        <w:bottom w:val="none" w:sz="0" w:space="0" w:color="auto"/>
        <w:right w:val="none" w:sz="0" w:space="0" w:color="auto"/>
      </w:divBdr>
    </w:div>
    <w:div w:id="596061493">
      <w:bodyDiv w:val="1"/>
      <w:marLeft w:val="0"/>
      <w:marRight w:val="0"/>
      <w:marTop w:val="0"/>
      <w:marBottom w:val="0"/>
      <w:divBdr>
        <w:top w:val="none" w:sz="0" w:space="0" w:color="auto"/>
        <w:left w:val="none" w:sz="0" w:space="0" w:color="auto"/>
        <w:bottom w:val="none" w:sz="0" w:space="0" w:color="auto"/>
        <w:right w:val="none" w:sz="0" w:space="0" w:color="auto"/>
      </w:divBdr>
    </w:div>
    <w:div w:id="596209795">
      <w:bodyDiv w:val="1"/>
      <w:marLeft w:val="0"/>
      <w:marRight w:val="0"/>
      <w:marTop w:val="0"/>
      <w:marBottom w:val="0"/>
      <w:divBdr>
        <w:top w:val="none" w:sz="0" w:space="0" w:color="auto"/>
        <w:left w:val="none" w:sz="0" w:space="0" w:color="auto"/>
        <w:bottom w:val="none" w:sz="0" w:space="0" w:color="auto"/>
        <w:right w:val="none" w:sz="0" w:space="0" w:color="auto"/>
      </w:divBdr>
    </w:div>
    <w:div w:id="596642454">
      <w:bodyDiv w:val="1"/>
      <w:marLeft w:val="0"/>
      <w:marRight w:val="0"/>
      <w:marTop w:val="0"/>
      <w:marBottom w:val="0"/>
      <w:divBdr>
        <w:top w:val="none" w:sz="0" w:space="0" w:color="auto"/>
        <w:left w:val="none" w:sz="0" w:space="0" w:color="auto"/>
        <w:bottom w:val="none" w:sz="0" w:space="0" w:color="auto"/>
        <w:right w:val="none" w:sz="0" w:space="0" w:color="auto"/>
      </w:divBdr>
    </w:div>
    <w:div w:id="596670495">
      <w:bodyDiv w:val="1"/>
      <w:marLeft w:val="0"/>
      <w:marRight w:val="0"/>
      <w:marTop w:val="0"/>
      <w:marBottom w:val="0"/>
      <w:divBdr>
        <w:top w:val="none" w:sz="0" w:space="0" w:color="auto"/>
        <w:left w:val="none" w:sz="0" w:space="0" w:color="auto"/>
        <w:bottom w:val="none" w:sz="0" w:space="0" w:color="auto"/>
        <w:right w:val="none" w:sz="0" w:space="0" w:color="auto"/>
      </w:divBdr>
    </w:div>
    <w:div w:id="597179122">
      <w:bodyDiv w:val="1"/>
      <w:marLeft w:val="0"/>
      <w:marRight w:val="0"/>
      <w:marTop w:val="0"/>
      <w:marBottom w:val="0"/>
      <w:divBdr>
        <w:top w:val="none" w:sz="0" w:space="0" w:color="auto"/>
        <w:left w:val="none" w:sz="0" w:space="0" w:color="auto"/>
        <w:bottom w:val="none" w:sz="0" w:space="0" w:color="auto"/>
        <w:right w:val="none" w:sz="0" w:space="0" w:color="auto"/>
      </w:divBdr>
    </w:div>
    <w:div w:id="598102256">
      <w:bodyDiv w:val="1"/>
      <w:marLeft w:val="0"/>
      <w:marRight w:val="0"/>
      <w:marTop w:val="0"/>
      <w:marBottom w:val="0"/>
      <w:divBdr>
        <w:top w:val="none" w:sz="0" w:space="0" w:color="auto"/>
        <w:left w:val="none" w:sz="0" w:space="0" w:color="auto"/>
        <w:bottom w:val="none" w:sz="0" w:space="0" w:color="auto"/>
        <w:right w:val="none" w:sz="0" w:space="0" w:color="auto"/>
      </w:divBdr>
    </w:div>
    <w:div w:id="598292622">
      <w:bodyDiv w:val="1"/>
      <w:marLeft w:val="0"/>
      <w:marRight w:val="0"/>
      <w:marTop w:val="0"/>
      <w:marBottom w:val="0"/>
      <w:divBdr>
        <w:top w:val="none" w:sz="0" w:space="0" w:color="auto"/>
        <w:left w:val="none" w:sz="0" w:space="0" w:color="auto"/>
        <w:bottom w:val="none" w:sz="0" w:space="0" w:color="auto"/>
        <w:right w:val="none" w:sz="0" w:space="0" w:color="auto"/>
      </w:divBdr>
    </w:div>
    <w:div w:id="598830622">
      <w:bodyDiv w:val="1"/>
      <w:marLeft w:val="0"/>
      <w:marRight w:val="0"/>
      <w:marTop w:val="0"/>
      <w:marBottom w:val="0"/>
      <w:divBdr>
        <w:top w:val="none" w:sz="0" w:space="0" w:color="auto"/>
        <w:left w:val="none" w:sz="0" w:space="0" w:color="auto"/>
        <w:bottom w:val="none" w:sz="0" w:space="0" w:color="auto"/>
        <w:right w:val="none" w:sz="0" w:space="0" w:color="auto"/>
      </w:divBdr>
    </w:div>
    <w:div w:id="598948890">
      <w:bodyDiv w:val="1"/>
      <w:marLeft w:val="0"/>
      <w:marRight w:val="0"/>
      <w:marTop w:val="0"/>
      <w:marBottom w:val="0"/>
      <w:divBdr>
        <w:top w:val="none" w:sz="0" w:space="0" w:color="auto"/>
        <w:left w:val="none" w:sz="0" w:space="0" w:color="auto"/>
        <w:bottom w:val="none" w:sz="0" w:space="0" w:color="auto"/>
        <w:right w:val="none" w:sz="0" w:space="0" w:color="auto"/>
      </w:divBdr>
    </w:div>
    <w:div w:id="599338903">
      <w:bodyDiv w:val="1"/>
      <w:marLeft w:val="0"/>
      <w:marRight w:val="0"/>
      <w:marTop w:val="0"/>
      <w:marBottom w:val="0"/>
      <w:divBdr>
        <w:top w:val="none" w:sz="0" w:space="0" w:color="auto"/>
        <w:left w:val="none" w:sz="0" w:space="0" w:color="auto"/>
        <w:bottom w:val="none" w:sz="0" w:space="0" w:color="auto"/>
        <w:right w:val="none" w:sz="0" w:space="0" w:color="auto"/>
      </w:divBdr>
    </w:div>
    <w:div w:id="599601160">
      <w:bodyDiv w:val="1"/>
      <w:marLeft w:val="0"/>
      <w:marRight w:val="0"/>
      <w:marTop w:val="0"/>
      <w:marBottom w:val="0"/>
      <w:divBdr>
        <w:top w:val="none" w:sz="0" w:space="0" w:color="auto"/>
        <w:left w:val="none" w:sz="0" w:space="0" w:color="auto"/>
        <w:bottom w:val="none" w:sz="0" w:space="0" w:color="auto"/>
        <w:right w:val="none" w:sz="0" w:space="0" w:color="auto"/>
      </w:divBdr>
    </w:div>
    <w:div w:id="599604427">
      <w:bodyDiv w:val="1"/>
      <w:marLeft w:val="0"/>
      <w:marRight w:val="0"/>
      <w:marTop w:val="0"/>
      <w:marBottom w:val="0"/>
      <w:divBdr>
        <w:top w:val="none" w:sz="0" w:space="0" w:color="auto"/>
        <w:left w:val="none" w:sz="0" w:space="0" w:color="auto"/>
        <w:bottom w:val="none" w:sz="0" w:space="0" w:color="auto"/>
        <w:right w:val="none" w:sz="0" w:space="0" w:color="auto"/>
      </w:divBdr>
    </w:div>
    <w:div w:id="600721457">
      <w:bodyDiv w:val="1"/>
      <w:marLeft w:val="0"/>
      <w:marRight w:val="0"/>
      <w:marTop w:val="0"/>
      <w:marBottom w:val="0"/>
      <w:divBdr>
        <w:top w:val="none" w:sz="0" w:space="0" w:color="auto"/>
        <w:left w:val="none" w:sz="0" w:space="0" w:color="auto"/>
        <w:bottom w:val="none" w:sz="0" w:space="0" w:color="auto"/>
        <w:right w:val="none" w:sz="0" w:space="0" w:color="auto"/>
      </w:divBdr>
    </w:div>
    <w:div w:id="601109757">
      <w:bodyDiv w:val="1"/>
      <w:marLeft w:val="0"/>
      <w:marRight w:val="0"/>
      <w:marTop w:val="0"/>
      <w:marBottom w:val="0"/>
      <w:divBdr>
        <w:top w:val="none" w:sz="0" w:space="0" w:color="auto"/>
        <w:left w:val="none" w:sz="0" w:space="0" w:color="auto"/>
        <w:bottom w:val="none" w:sz="0" w:space="0" w:color="auto"/>
        <w:right w:val="none" w:sz="0" w:space="0" w:color="auto"/>
      </w:divBdr>
    </w:div>
    <w:div w:id="601231301">
      <w:bodyDiv w:val="1"/>
      <w:marLeft w:val="0"/>
      <w:marRight w:val="0"/>
      <w:marTop w:val="0"/>
      <w:marBottom w:val="0"/>
      <w:divBdr>
        <w:top w:val="none" w:sz="0" w:space="0" w:color="auto"/>
        <w:left w:val="none" w:sz="0" w:space="0" w:color="auto"/>
        <w:bottom w:val="none" w:sz="0" w:space="0" w:color="auto"/>
        <w:right w:val="none" w:sz="0" w:space="0" w:color="auto"/>
      </w:divBdr>
    </w:div>
    <w:div w:id="601379872">
      <w:bodyDiv w:val="1"/>
      <w:marLeft w:val="0"/>
      <w:marRight w:val="0"/>
      <w:marTop w:val="0"/>
      <w:marBottom w:val="0"/>
      <w:divBdr>
        <w:top w:val="none" w:sz="0" w:space="0" w:color="auto"/>
        <w:left w:val="none" w:sz="0" w:space="0" w:color="auto"/>
        <w:bottom w:val="none" w:sz="0" w:space="0" w:color="auto"/>
        <w:right w:val="none" w:sz="0" w:space="0" w:color="auto"/>
      </w:divBdr>
    </w:div>
    <w:div w:id="602691434">
      <w:bodyDiv w:val="1"/>
      <w:marLeft w:val="0"/>
      <w:marRight w:val="0"/>
      <w:marTop w:val="0"/>
      <w:marBottom w:val="0"/>
      <w:divBdr>
        <w:top w:val="none" w:sz="0" w:space="0" w:color="auto"/>
        <w:left w:val="none" w:sz="0" w:space="0" w:color="auto"/>
        <w:bottom w:val="none" w:sz="0" w:space="0" w:color="auto"/>
        <w:right w:val="none" w:sz="0" w:space="0" w:color="auto"/>
      </w:divBdr>
    </w:div>
    <w:div w:id="602884630">
      <w:bodyDiv w:val="1"/>
      <w:marLeft w:val="0"/>
      <w:marRight w:val="0"/>
      <w:marTop w:val="0"/>
      <w:marBottom w:val="0"/>
      <w:divBdr>
        <w:top w:val="none" w:sz="0" w:space="0" w:color="auto"/>
        <w:left w:val="none" w:sz="0" w:space="0" w:color="auto"/>
        <w:bottom w:val="none" w:sz="0" w:space="0" w:color="auto"/>
        <w:right w:val="none" w:sz="0" w:space="0" w:color="auto"/>
      </w:divBdr>
    </w:div>
    <w:div w:id="603153546">
      <w:bodyDiv w:val="1"/>
      <w:marLeft w:val="0"/>
      <w:marRight w:val="0"/>
      <w:marTop w:val="0"/>
      <w:marBottom w:val="0"/>
      <w:divBdr>
        <w:top w:val="none" w:sz="0" w:space="0" w:color="auto"/>
        <w:left w:val="none" w:sz="0" w:space="0" w:color="auto"/>
        <w:bottom w:val="none" w:sz="0" w:space="0" w:color="auto"/>
        <w:right w:val="none" w:sz="0" w:space="0" w:color="auto"/>
      </w:divBdr>
    </w:div>
    <w:div w:id="603656674">
      <w:bodyDiv w:val="1"/>
      <w:marLeft w:val="0"/>
      <w:marRight w:val="0"/>
      <w:marTop w:val="0"/>
      <w:marBottom w:val="0"/>
      <w:divBdr>
        <w:top w:val="none" w:sz="0" w:space="0" w:color="auto"/>
        <w:left w:val="none" w:sz="0" w:space="0" w:color="auto"/>
        <w:bottom w:val="none" w:sz="0" w:space="0" w:color="auto"/>
        <w:right w:val="none" w:sz="0" w:space="0" w:color="auto"/>
      </w:divBdr>
    </w:div>
    <w:div w:id="603879956">
      <w:bodyDiv w:val="1"/>
      <w:marLeft w:val="0"/>
      <w:marRight w:val="0"/>
      <w:marTop w:val="0"/>
      <w:marBottom w:val="0"/>
      <w:divBdr>
        <w:top w:val="none" w:sz="0" w:space="0" w:color="auto"/>
        <w:left w:val="none" w:sz="0" w:space="0" w:color="auto"/>
        <w:bottom w:val="none" w:sz="0" w:space="0" w:color="auto"/>
        <w:right w:val="none" w:sz="0" w:space="0" w:color="auto"/>
      </w:divBdr>
    </w:div>
    <w:div w:id="604001386">
      <w:bodyDiv w:val="1"/>
      <w:marLeft w:val="0"/>
      <w:marRight w:val="0"/>
      <w:marTop w:val="0"/>
      <w:marBottom w:val="0"/>
      <w:divBdr>
        <w:top w:val="none" w:sz="0" w:space="0" w:color="auto"/>
        <w:left w:val="none" w:sz="0" w:space="0" w:color="auto"/>
        <w:bottom w:val="none" w:sz="0" w:space="0" w:color="auto"/>
        <w:right w:val="none" w:sz="0" w:space="0" w:color="auto"/>
      </w:divBdr>
    </w:div>
    <w:div w:id="604964898">
      <w:bodyDiv w:val="1"/>
      <w:marLeft w:val="0"/>
      <w:marRight w:val="0"/>
      <w:marTop w:val="0"/>
      <w:marBottom w:val="0"/>
      <w:divBdr>
        <w:top w:val="none" w:sz="0" w:space="0" w:color="auto"/>
        <w:left w:val="none" w:sz="0" w:space="0" w:color="auto"/>
        <w:bottom w:val="none" w:sz="0" w:space="0" w:color="auto"/>
        <w:right w:val="none" w:sz="0" w:space="0" w:color="auto"/>
      </w:divBdr>
    </w:div>
    <w:div w:id="605040436">
      <w:bodyDiv w:val="1"/>
      <w:marLeft w:val="0"/>
      <w:marRight w:val="0"/>
      <w:marTop w:val="0"/>
      <w:marBottom w:val="0"/>
      <w:divBdr>
        <w:top w:val="none" w:sz="0" w:space="0" w:color="auto"/>
        <w:left w:val="none" w:sz="0" w:space="0" w:color="auto"/>
        <w:bottom w:val="none" w:sz="0" w:space="0" w:color="auto"/>
        <w:right w:val="none" w:sz="0" w:space="0" w:color="auto"/>
      </w:divBdr>
    </w:div>
    <w:div w:id="605160108">
      <w:bodyDiv w:val="1"/>
      <w:marLeft w:val="0"/>
      <w:marRight w:val="0"/>
      <w:marTop w:val="0"/>
      <w:marBottom w:val="0"/>
      <w:divBdr>
        <w:top w:val="none" w:sz="0" w:space="0" w:color="auto"/>
        <w:left w:val="none" w:sz="0" w:space="0" w:color="auto"/>
        <w:bottom w:val="none" w:sz="0" w:space="0" w:color="auto"/>
        <w:right w:val="none" w:sz="0" w:space="0" w:color="auto"/>
      </w:divBdr>
    </w:div>
    <w:div w:id="605381645">
      <w:bodyDiv w:val="1"/>
      <w:marLeft w:val="0"/>
      <w:marRight w:val="0"/>
      <w:marTop w:val="0"/>
      <w:marBottom w:val="0"/>
      <w:divBdr>
        <w:top w:val="none" w:sz="0" w:space="0" w:color="auto"/>
        <w:left w:val="none" w:sz="0" w:space="0" w:color="auto"/>
        <w:bottom w:val="none" w:sz="0" w:space="0" w:color="auto"/>
        <w:right w:val="none" w:sz="0" w:space="0" w:color="auto"/>
      </w:divBdr>
    </w:div>
    <w:div w:id="605618179">
      <w:bodyDiv w:val="1"/>
      <w:marLeft w:val="0"/>
      <w:marRight w:val="0"/>
      <w:marTop w:val="0"/>
      <w:marBottom w:val="0"/>
      <w:divBdr>
        <w:top w:val="none" w:sz="0" w:space="0" w:color="auto"/>
        <w:left w:val="none" w:sz="0" w:space="0" w:color="auto"/>
        <w:bottom w:val="none" w:sz="0" w:space="0" w:color="auto"/>
        <w:right w:val="none" w:sz="0" w:space="0" w:color="auto"/>
      </w:divBdr>
    </w:div>
    <w:div w:id="605963399">
      <w:bodyDiv w:val="1"/>
      <w:marLeft w:val="0"/>
      <w:marRight w:val="0"/>
      <w:marTop w:val="0"/>
      <w:marBottom w:val="0"/>
      <w:divBdr>
        <w:top w:val="none" w:sz="0" w:space="0" w:color="auto"/>
        <w:left w:val="none" w:sz="0" w:space="0" w:color="auto"/>
        <w:bottom w:val="none" w:sz="0" w:space="0" w:color="auto"/>
        <w:right w:val="none" w:sz="0" w:space="0" w:color="auto"/>
      </w:divBdr>
    </w:div>
    <w:div w:id="606083712">
      <w:bodyDiv w:val="1"/>
      <w:marLeft w:val="0"/>
      <w:marRight w:val="0"/>
      <w:marTop w:val="0"/>
      <w:marBottom w:val="0"/>
      <w:divBdr>
        <w:top w:val="none" w:sz="0" w:space="0" w:color="auto"/>
        <w:left w:val="none" w:sz="0" w:space="0" w:color="auto"/>
        <w:bottom w:val="none" w:sz="0" w:space="0" w:color="auto"/>
        <w:right w:val="none" w:sz="0" w:space="0" w:color="auto"/>
      </w:divBdr>
    </w:div>
    <w:div w:id="606354202">
      <w:bodyDiv w:val="1"/>
      <w:marLeft w:val="0"/>
      <w:marRight w:val="0"/>
      <w:marTop w:val="0"/>
      <w:marBottom w:val="0"/>
      <w:divBdr>
        <w:top w:val="none" w:sz="0" w:space="0" w:color="auto"/>
        <w:left w:val="none" w:sz="0" w:space="0" w:color="auto"/>
        <w:bottom w:val="none" w:sz="0" w:space="0" w:color="auto"/>
        <w:right w:val="none" w:sz="0" w:space="0" w:color="auto"/>
      </w:divBdr>
    </w:div>
    <w:div w:id="607153086">
      <w:bodyDiv w:val="1"/>
      <w:marLeft w:val="0"/>
      <w:marRight w:val="0"/>
      <w:marTop w:val="0"/>
      <w:marBottom w:val="0"/>
      <w:divBdr>
        <w:top w:val="none" w:sz="0" w:space="0" w:color="auto"/>
        <w:left w:val="none" w:sz="0" w:space="0" w:color="auto"/>
        <w:bottom w:val="none" w:sz="0" w:space="0" w:color="auto"/>
        <w:right w:val="none" w:sz="0" w:space="0" w:color="auto"/>
      </w:divBdr>
    </w:div>
    <w:div w:id="607666220">
      <w:bodyDiv w:val="1"/>
      <w:marLeft w:val="0"/>
      <w:marRight w:val="0"/>
      <w:marTop w:val="0"/>
      <w:marBottom w:val="0"/>
      <w:divBdr>
        <w:top w:val="none" w:sz="0" w:space="0" w:color="auto"/>
        <w:left w:val="none" w:sz="0" w:space="0" w:color="auto"/>
        <w:bottom w:val="none" w:sz="0" w:space="0" w:color="auto"/>
        <w:right w:val="none" w:sz="0" w:space="0" w:color="auto"/>
      </w:divBdr>
    </w:div>
    <w:div w:id="607733710">
      <w:bodyDiv w:val="1"/>
      <w:marLeft w:val="0"/>
      <w:marRight w:val="0"/>
      <w:marTop w:val="0"/>
      <w:marBottom w:val="0"/>
      <w:divBdr>
        <w:top w:val="none" w:sz="0" w:space="0" w:color="auto"/>
        <w:left w:val="none" w:sz="0" w:space="0" w:color="auto"/>
        <w:bottom w:val="none" w:sz="0" w:space="0" w:color="auto"/>
        <w:right w:val="none" w:sz="0" w:space="0" w:color="auto"/>
      </w:divBdr>
    </w:div>
    <w:div w:id="608664278">
      <w:bodyDiv w:val="1"/>
      <w:marLeft w:val="0"/>
      <w:marRight w:val="0"/>
      <w:marTop w:val="0"/>
      <w:marBottom w:val="0"/>
      <w:divBdr>
        <w:top w:val="none" w:sz="0" w:space="0" w:color="auto"/>
        <w:left w:val="none" w:sz="0" w:space="0" w:color="auto"/>
        <w:bottom w:val="none" w:sz="0" w:space="0" w:color="auto"/>
        <w:right w:val="none" w:sz="0" w:space="0" w:color="auto"/>
      </w:divBdr>
    </w:div>
    <w:div w:id="608700459">
      <w:bodyDiv w:val="1"/>
      <w:marLeft w:val="0"/>
      <w:marRight w:val="0"/>
      <w:marTop w:val="0"/>
      <w:marBottom w:val="0"/>
      <w:divBdr>
        <w:top w:val="none" w:sz="0" w:space="0" w:color="auto"/>
        <w:left w:val="none" w:sz="0" w:space="0" w:color="auto"/>
        <w:bottom w:val="none" w:sz="0" w:space="0" w:color="auto"/>
        <w:right w:val="none" w:sz="0" w:space="0" w:color="auto"/>
      </w:divBdr>
    </w:div>
    <w:div w:id="609164182">
      <w:bodyDiv w:val="1"/>
      <w:marLeft w:val="0"/>
      <w:marRight w:val="0"/>
      <w:marTop w:val="0"/>
      <w:marBottom w:val="0"/>
      <w:divBdr>
        <w:top w:val="none" w:sz="0" w:space="0" w:color="auto"/>
        <w:left w:val="none" w:sz="0" w:space="0" w:color="auto"/>
        <w:bottom w:val="none" w:sz="0" w:space="0" w:color="auto"/>
        <w:right w:val="none" w:sz="0" w:space="0" w:color="auto"/>
      </w:divBdr>
    </w:div>
    <w:div w:id="609355710">
      <w:bodyDiv w:val="1"/>
      <w:marLeft w:val="0"/>
      <w:marRight w:val="0"/>
      <w:marTop w:val="0"/>
      <w:marBottom w:val="0"/>
      <w:divBdr>
        <w:top w:val="none" w:sz="0" w:space="0" w:color="auto"/>
        <w:left w:val="none" w:sz="0" w:space="0" w:color="auto"/>
        <w:bottom w:val="none" w:sz="0" w:space="0" w:color="auto"/>
        <w:right w:val="none" w:sz="0" w:space="0" w:color="auto"/>
      </w:divBdr>
    </w:div>
    <w:div w:id="609438847">
      <w:bodyDiv w:val="1"/>
      <w:marLeft w:val="0"/>
      <w:marRight w:val="0"/>
      <w:marTop w:val="0"/>
      <w:marBottom w:val="0"/>
      <w:divBdr>
        <w:top w:val="none" w:sz="0" w:space="0" w:color="auto"/>
        <w:left w:val="none" w:sz="0" w:space="0" w:color="auto"/>
        <w:bottom w:val="none" w:sz="0" w:space="0" w:color="auto"/>
        <w:right w:val="none" w:sz="0" w:space="0" w:color="auto"/>
      </w:divBdr>
      <w:divsChild>
        <w:div w:id="1764108163">
          <w:marLeft w:val="480"/>
          <w:marRight w:val="0"/>
          <w:marTop w:val="0"/>
          <w:marBottom w:val="0"/>
          <w:divBdr>
            <w:top w:val="none" w:sz="0" w:space="0" w:color="auto"/>
            <w:left w:val="none" w:sz="0" w:space="0" w:color="auto"/>
            <w:bottom w:val="none" w:sz="0" w:space="0" w:color="auto"/>
            <w:right w:val="none" w:sz="0" w:space="0" w:color="auto"/>
          </w:divBdr>
        </w:div>
        <w:div w:id="1330402708">
          <w:marLeft w:val="480"/>
          <w:marRight w:val="0"/>
          <w:marTop w:val="0"/>
          <w:marBottom w:val="0"/>
          <w:divBdr>
            <w:top w:val="none" w:sz="0" w:space="0" w:color="auto"/>
            <w:left w:val="none" w:sz="0" w:space="0" w:color="auto"/>
            <w:bottom w:val="none" w:sz="0" w:space="0" w:color="auto"/>
            <w:right w:val="none" w:sz="0" w:space="0" w:color="auto"/>
          </w:divBdr>
        </w:div>
        <w:div w:id="1039168029">
          <w:marLeft w:val="480"/>
          <w:marRight w:val="0"/>
          <w:marTop w:val="0"/>
          <w:marBottom w:val="0"/>
          <w:divBdr>
            <w:top w:val="none" w:sz="0" w:space="0" w:color="auto"/>
            <w:left w:val="none" w:sz="0" w:space="0" w:color="auto"/>
            <w:bottom w:val="none" w:sz="0" w:space="0" w:color="auto"/>
            <w:right w:val="none" w:sz="0" w:space="0" w:color="auto"/>
          </w:divBdr>
        </w:div>
        <w:div w:id="1838494411">
          <w:marLeft w:val="480"/>
          <w:marRight w:val="0"/>
          <w:marTop w:val="0"/>
          <w:marBottom w:val="0"/>
          <w:divBdr>
            <w:top w:val="none" w:sz="0" w:space="0" w:color="auto"/>
            <w:left w:val="none" w:sz="0" w:space="0" w:color="auto"/>
            <w:bottom w:val="none" w:sz="0" w:space="0" w:color="auto"/>
            <w:right w:val="none" w:sz="0" w:space="0" w:color="auto"/>
          </w:divBdr>
        </w:div>
        <w:div w:id="1057045270">
          <w:marLeft w:val="480"/>
          <w:marRight w:val="0"/>
          <w:marTop w:val="0"/>
          <w:marBottom w:val="0"/>
          <w:divBdr>
            <w:top w:val="none" w:sz="0" w:space="0" w:color="auto"/>
            <w:left w:val="none" w:sz="0" w:space="0" w:color="auto"/>
            <w:bottom w:val="none" w:sz="0" w:space="0" w:color="auto"/>
            <w:right w:val="none" w:sz="0" w:space="0" w:color="auto"/>
          </w:divBdr>
        </w:div>
        <w:div w:id="1538662980">
          <w:marLeft w:val="480"/>
          <w:marRight w:val="0"/>
          <w:marTop w:val="0"/>
          <w:marBottom w:val="0"/>
          <w:divBdr>
            <w:top w:val="none" w:sz="0" w:space="0" w:color="auto"/>
            <w:left w:val="none" w:sz="0" w:space="0" w:color="auto"/>
            <w:bottom w:val="none" w:sz="0" w:space="0" w:color="auto"/>
            <w:right w:val="none" w:sz="0" w:space="0" w:color="auto"/>
          </w:divBdr>
        </w:div>
        <w:div w:id="433746827">
          <w:marLeft w:val="480"/>
          <w:marRight w:val="0"/>
          <w:marTop w:val="0"/>
          <w:marBottom w:val="0"/>
          <w:divBdr>
            <w:top w:val="none" w:sz="0" w:space="0" w:color="auto"/>
            <w:left w:val="none" w:sz="0" w:space="0" w:color="auto"/>
            <w:bottom w:val="none" w:sz="0" w:space="0" w:color="auto"/>
            <w:right w:val="none" w:sz="0" w:space="0" w:color="auto"/>
          </w:divBdr>
        </w:div>
        <w:div w:id="997149722">
          <w:marLeft w:val="480"/>
          <w:marRight w:val="0"/>
          <w:marTop w:val="0"/>
          <w:marBottom w:val="0"/>
          <w:divBdr>
            <w:top w:val="none" w:sz="0" w:space="0" w:color="auto"/>
            <w:left w:val="none" w:sz="0" w:space="0" w:color="auto"/>
            <w:bottom w:val="none" w:sz="0" w:space="0" w:color="auto"/>
            <w:right w:val="none" w:sz="0" w:space="0" w:color="auto"/>
          </w:divBdr>
        </w:div>
        <w:div w:id="616832968">
          <w:marLeft w:val="480"/>
          <w:marRight w:val="0"/>
          <w:marTop w:val="0"/>
          <w:marBottom w:val="0"/>
          <w:divBdr>
            <w:top w:val="none" w:sz="0" w:space="0" w:color="auto"/>
            <w:left w:val="none" w:sz="0" w:space="0" w:color="auto"/>
            <w:bottom w:val="none" w:sz="0" w:space="0" w:color="auto"/>
            <w:right w:val="none" w:sz="0" w:space="0" w:color="auto"/>
          </w:divBdr>
        </w:div>
        <w:div w:id="983120569">
          <w:marLeft w:val="480"/>
          <w:marRight w:val="0"/>
          <w:marTop w:val="0"/>
          <w:marBottom w:val="0"/>
          <w:divBdr>
            <w:top w:val="none" w:sz="0" w:space="0" w:color="auto"/>
            <w:left w:val="none" w:sz="0" w:space="0" w:color="auto"/>
            <w:bottom w:val="none" w:sz="0" w:space="0" w:color="auto"/>
            <w:right w:val="none" w:sz="0" w:space="0" w:color="auto"/>
          </w:divBdr>
        </w:div>
        <w:div w:id="1430084788">
          <w:marLeft w:val="480"/>
          <w:marRight w:val="0"/>
          <w:marTop w:val="0"/>
          <w:marBottom w:val="0"/>
          <w:divBdr>
            <w:top w:val="none" w:sz="0" w:space="0" w:color="auto"/>
            <w:left w:val="none" w:sz="0" w:space="0" w:color="auto"/>
            <w:bottom w:val="none" w:sz="0" w:space="0" w:color="auto"/>
            <w:right w:val="none" w:sz="0" w:space="0" w:color="auto"/>
          </w:divBdr>
        </w:div>
        <w:div w:id="2108387301">
          <w:marLeft w:val="480"/>
          <w:marRight w:val="0"/>
          <w:marTop w:val="0"/>
          <w:marBottom w:val="0"/>
          <w:divBdr>
            <w:top w:val="none" w:sz="0" w:space="0" w:color="auto"/>
            <w:left w:val="none" w:sz="0" w:space="0" w:color="auto"/>
            <w:bottom w:val="none" w:sz="0" w:space="0" w:color="auto"/>
            <w:right w:val="none" w:sz="0" w:space="0" w:color="auto"/>
          </w:divBdr>
        </w:div>
        <w:div w:id="1246114306">
          <w:marLeft w:val="480"/>
          <w:marRight w:val="0"/>
          <w:marTop w:val="0"/>
          <w:marBottom w:val="0"/>
          <w:divBdr>
            <w:top w:val="none" w:sz="0" w:space="0" w:color="auto"/>
            <w:left w:val="none" w:sz="0" w:space="0" w:color="auto"/>
            <w:bottom w:val="none" w:sz="0" w:space="0" w:color="auto"/>
            <w:right w:val="none" w:sz="0" w:space="0" w:color="auto"/>
          </w:divBdr>
        </w:div>
        <w:div w:id="397442858">
          <w:marLeft w:val="480"/>
          <w:marRight w:val="0"/>
          <w:marTop w:val="0"/>
          <w:marBottom w:val="0"/>
          <w:divBdr>
            <w:top w:val="none" w:sz="0" w:space="0" w:color="auto"/>
            <w:left w:val="none" w:sz="0" w:space="0" w:color="auto"/>
            <w:bottom w:val="none" w:sz="0" w:space="0" w:color="auto"/>
            <w:right w:val="none" w:sz="0" w:space="0" w:color="auto"/>
          </w:divBdr>
        </w:div>
      </w:divsChild>
    </w:div>
    <w:div w:id="610281559">
      <w:bodyDiv w:val="1"/>
      <w:marLeft w:val="0"/>
      <w:marRight w:val="0"/>
      <w:marTop w:val="0"/>
      <w:marBottom w:val="0"/>
      <w:divBdr>
        <w:top w:val="none" w:sz="0" w:space="0" w:color="auto"/>
        <w:left w:val="none" w:sz="0" w:space="0" w:color="auto"/>
        <w:bottom w:val="none" w:sz="0" w:space="0" w:color="auto"/>
        <w:right w:val="none" w:sz="0" w:space="0" w:color="auto"/>
      </w:divBdr>
    </w:div>
    <w:div w:id="610354405">
      <w:bodyDiv w:val="1"/>
      <w:marLeft w:val="0"/>
      <w:marRight w:val="0"/>
      <w:marTop w:val="0"/>
      <w:marBottom w:val="0"/>
      <w:divBdr>
        <w:top w:val="none" w:sz="0" w:space="0" w:color="auto"/>
        <w:left w:val="none" w:sz="0" w:space="0" w:color="auto"/>
        <w:bottom w:val="none" w:sz="0" w:space="0" w:color="auto"/>
        <w:right w:val="none" w:sz="0" w:space="0" w:color="auto"/>
      </w:divBdr>
    </w:div>
    <w:div w:id="610552496">
      <w:bodyDiv w:val="1"/>
      <w:marLeft w:val="0"/>
      <w:marRight w:val="0"/>
      <w:marTop w:val="0"/>
      <w:marBottom w:val="0"/>
      <w:divBdr>
        <w:top w:val="none" w:sz="0" w:space="0" w:color="auto"/>
        <w:left w:val="none" w:sz="0" w:space="0" w:color="auto"/>
        <w:bottom w:val="none" w:sz="0" w:space="0" w:color="auto"/>
        <w:right w:val="none" w:sz="0" w:space="0" w:color="auto"/>
      </w:divBdr>
    </w:div>
    <w:div w:id="611399614">
      <w:bodyDiv w:val="1"/>
      <w:marLeft w:val="0"/>
      <w:marRight w:val="0"/>
      <w:marTop w:val="0"/>
      <w:marBottom w:val="0"/>
      <w:divBdr>
        <w:top w:val="none" w:sz="0" w:space="0" w:color="auto"/>
        <w:left w:val="none" w:sz="0" w:space="0" w:color="auto"/>
        <w:bottom w:val="none" w:sz="0" w:space="0" w:color="auto"/>
        <w:right w:val="none" w:sz="0" w:space="0" w:color="auto"/>
      </w:divBdr>
    </w:div>
    <w:div w:id="611547610">
      <w:bodyDiv w:val="1"/>
      <w:marLeft w:val="0"/>
      <w:marRight w:val="0"/>
      <w:marTop w:val="0"/>
      <w:marBottom w:val="0"/>
      <w:divBdr>
        <w:top w:val="none" w:sz="0" w:space="0" w:color="auto"/>
        <w:left w:val="none" w:sz="0" w:space="0" w:color="auto"/>
        <w:bottom w:val="none" w:sz="0" w:space="0" w:color="auto"/>
        <w:right w:val="none" w:sz="0" w:space="0" w:color="auto"/>
      </w:divBdr>
    </w:div>
    <w:div w:id="611713153">
      <w:bodyDiv w:val="1"/>
      <w:marLeft w:val="0"/>
      <w:marRight w:val="0"/>
      <w:marTop w:val="0"/>
      <w:marBottom w:val="0"/>
      <w:divBdr>
        <w:top w:val="none" w:sz="0" w:space="0" w:color="auto"/>
        <w:left w:val="none" w:sz="0" w:space="0" w:color="auto"/>
        <w:bottom w:val="none" w:sz="0" w:space="0" w:color="auto"/>
        <w:right w:val="none" w:sz="0" w:space="0" w:color="auto"/>
      </w:divBdr>
    </w:div>
    <w:div w:id="611858040">
      <w:bodyDiv w:val="1"/>
      <w:marLeft w:val="0"/>
      <w:marRight w:val="0"/>
      <w:marTop w:val="0"/>
      <w:marBottom w:val="0"/>
      <w:divBdr>
        <w:top w:val="none" w:sz="0" w:space="0" w:color="auto"/>
        <w:left w:val="none" w:sz="0" w:space="0" w:color="auto"/>
        <w:bottom w:val="none" w:sz="0" w:space="0" w:color="auto"/>
        <w:right w:val="none" w:sz="0" w:space="0" w:color="auto"/>
      </w:divBdr>
    </w:div>
    <w:div w:id="611936813">
      <w:bodyDiv w:val="1"/>
      <w:marLeft w:val="0"/>
      <w:marRight w:val="0"/>
      <w:marTop w:val="0"/>
      <w:marBottom w:val="0"/>
      <w:divBdr>
        <w:top w:val="none" w:sz="0" w:space="0" w:color="auto"/>
        <w:left w:val="none" w:sz="0" w:space="0" w:color="auto"/>
        <w:bottom w:val="none" w:sz="0" w:space="0" w:color="auto"/>
        <w:right w:val="none" w:sz="0" w:space="0" w:color="auto"/>
      </w:divBdr>
    </w:div>
    <w:div w:id="612127707">
      <w:bodyDiv w:val="1"/>
      <w:marLeft w:val="0"/>
      <w:marRight w:val="0"/>
      <w:marTop w:val="0"/>
      <w:marBottom w:val="0"/>
      <w:divBdr>
        <w:top w:val="none" w:sz="0" w:space="0" w:color="auto"/>
        <w:left w:val="none" w:sz="0" w:space="0" w:color="auto"/>
        <w:bottom w:val="none" w:sz="0" w:space="0" w:color="auto"/>
        <w:right w:val="none" w:sz="0" w:space="0" w:color="auto"/>
      </w:divBdr>
    </w:div>
    <w:div w:id="612443389">
      <w:bodyDiv w:val="1"/>
      <w:marLeft w:val="0"/>
      <w:marRight w:val="0"/>
      <w:marTop w:val="0"/>
      <w:marBottom w:val="0"/>
      <w:divBdr>
        <w:top w:val="none" w:sz="0" w:space="0" w:color="auto"/>
        <w:left w:val="none" w:sz="0" w:space="0" w:color="auto"/>
        <w:bottom w:val="none" w:sz="0" w:space="0" w:color="auto"/>
        <w:right w:val="none" w:sz="0" w:space="0" w:color="auto"/>
      </w:divBdr>
    </w:div>
    <w:div w:id="612636806">
      <w:bodyDiv w:val="1"/>
      <w:marLeft w:val="0"/>
      <w:marRight w:val="0"/>
      <w:marTop w:val="0"/>
      <w:marBottom w:val="0"/>
      <w:divBdr>
        <w:top w:val="none" w:sz="0" w:space="0" w:color="auto"/>
        <w:left w:val="none" w:sz="0" w:space="0" w:color="auto"/>
        <w:bottom w:val="none" w:sz="0" w:space="0" w:color="auto"/>
        <w:right w:val="none" w:sz="0" w:space="0" w:color="auto"/>
      </w:divBdr>
    </w:div>
    <w:div w:id="612857632">
      <w:bodyDiv w:val="1"/>
      <w:marLeft w:val="0"/>
      <w:marRight w:val="0"/>
      <w:marTop w:val="0"/>
      <w:marBottom w:val="0"/>
      <w:divBdr>
        <w:top w:val="none" w:sz="0" w:space="0" w:color="auto"/>
        <w:left w:val="none" w:sz="0" w:space="0" w:color="auto"/>
        <w:bottom w:val="none" w:sz="0" w:space="0" w:color="auto"/>
        <w:right w:val="none" w:sz="0" w:space="0" w:color="auto"/>
      </w:divBdr>
    </w:div>
    <w:div w:id="613101309">
      <w:bodyDiv w:val="1"/>
      <w:marLeft w:val="0"/>
      <w:marRight w:val="0"/>
      <w:marTop w:val="0"/>
      <w:marBottom w:val="0"/>
      <w:divBdr>
        <w:top w:val="none" w:sz="0" w:space="0" w:color="auto"/>
        <w:left w:val="none" w:sz="0" w:space="0" w:color="auto"/>
        <w:bottom w:val="none" w:sz="0" w:space="0" w:color="auto"/>
        <w:right w:val="none" w:sz="0" w:space="0" w:color="auto"/>
      </w:divBdr>
    </w:div>
    <w:div w:id="613290360">
      <w:bodyDiv w:val="1"/>
      <w:marLeft w:val="0"/>
      <w:marRight w:val="0"/>
      <w:marTop w:val="0"/>
      <w:marBottom w:val="0"/>
      <w:divBdr>
        <w:top w:val="none" w:sz="0" w:space="0" w:color="auto"/>
        <w:left w:val="none" w:sz="0" w:space="0" w:color="auto"/>
        <w:bottom w:val="none" w:sz="0" w:space="0" w:color="auto"/>
        <w:right w:val="none" w:sz="0" w:space="0" w:color="auto"/>
      </w:divBdr>
    </w:div>
    <w:div w:id="614097930">
      <w:bodyDiv w:val="1"/>
      <w:marLeft w:val="0"/>
      <w:marRight w:val="0"/>
      <w:marTop w:val="0"/>
      <w:marBottom w:val="0"/>
      <w:divBdr>
        <w:top w:val="none" w:sz="0" w:space="0" w:color="auto"/>
        <w:left w:val="none" w:sz="0" w:space="0" w:color="auto"/>
        <w:bottom w:val="none" w:sz="0" w:space="0" w:color="auto"/>
        <w:right w:val="none" w:sz="0" w:space="0" w:color="auto"/>
      </w:divBdr>
    </w:div>
    <w:div w:id="614482668">
      <w:bodyDiv w:val="1"/>
      <w:marLeft w:val="0"/>
      <w:marRight w:val="0"/>
      <w:marTop w:val="0"/>
      <w:marBottom w:val="0"/>
      <w:divBdr>
        <w:top w:val="none" w:sz="0" w:space="0" w:color="auto"/>
        <w:left w:val="none" w:sz="0" w:space="0" w:color="auto"/>
        <w:bottom w:val="none" w:sz="0" w:space="0" w:color="auto"/>
        <w:right w:val="none" w:sz="0" w:space="0" w:color="auto"/>
      </w:divBdr>
    </w:div>
    <w:div w:id="615215946">
      <w:bodyDiv w:val="1"/>
      <w:marLeft w:val="0"/>
      <w:marRight w:val="0"/>
      <w:marTop w:val="0"/>
      <w:marBottom w:val="0"/>
      <w:divBdr>
        <w:top w:val="none" w:sz="0" w:space="0" w:color="auto"/>
        <w:left w:val="none" w:sz="0" w:space="0" w:color="auto"/>
        <w:bottom w:val="none" w:sz="0" w:space="0" w:color="auto"/>
        <w:right w:val="none" w:sz="0" w:space="0" w:color="auto"/>
      </w:divBdr>
    </w:div>
    <w:div w:id="616447976">
      <w:bodyDiv w:val="1"/>
      <w:marLeft w:val="0"/>
      <w:marRight w:val="0"/>
      <w:marTop w:val="0"/>
      <w:marBottom w:val="0"/>
      <w:divBdr>
        <w:top w:val="none" w:sz="0" w:space="0" w:color="auto"/>
        <w:left w:val="none" w:sz="0" w:space="0" w:color="auto"/>
        <w:bottom w:val="none" w:sz="0" w:space="0" w:color="auto"/>
        <w:right w:val="none" w:sz="0" w:space="0" w:color="auto"/>
      </w:divBdr>
    </w:div>
    <w:div w:id="616910190">
      <w:bodyDiv w:val="1"/>
      <w:marLeft w:val="0"/>
      <w:marRight w:val="0"/>
      <w:marTop w:val="0"/>
      <w:marBottom w:val="0"/>
      <w:divBdr>
        <w:top w:val="none" w:sz="0" w:space="0" w:color="auto"/>
        <w:left w:val="none" w:sz="0" w:space="0" w:color="auto"/>
        <w:bottom w:val="none" w:sz="0" w:space="0" w:color="auto"/>
        <w:right w:val="none" w:sz="0" w:space="0" w:color="auto"/>
      </w:divBdr>
    </w:div>
    <w:div w:id="617376232">
      <w:bodyDiv w:val="1"/>
      <w:marLeft w:val="0"/>
      <w:marRight w:val="0"/>
      <w:marTop w:val="0"/>
      <w:marBottom w:val="0"/>
      <w:divBdr>
        <w:top w:val="none" w:sz="0" w:space="0" w:color="auto"/>
        <w:left w:val="none" w:sz="0" w:space="0" w:color="auto"/>
        <w:bottom w:val="none" w:sz="0" w:space="0" w:color="auto"/>
        <w:right w:val="none" w:sz="0" w:space="0" w:color="auto"/>
      </w:divBdr>
    </w:div>
    <w:div w:id="618528908">
      <w:bodyDiv w:val="1"/>
      <w:marLeft w:val="0"/>
      <w:marRight w:val="0"/>
      <w:marTop w:val="0"/>
      <w:marBottom w:val="0"/>
      <w:divBdr>
        <w:top w:val="none" w:sz="0" w:space="0" w:color="auto"/>
        <w:left w:val="none" w:sz="0" w:space="0" w:color="auto"/>
        <w:bottom w:val="none" w:sz="0" w:space="0" w:color="auto"/>
        <w:right w:val="none" w:sz="0" w:space="0" w:color="auto"/>
      </w:divBdr>
    </w:div>
    <w:div w:id="618561271">
      <w:bodyDiv w:val="1"/>
      <w:marLeft w:val="0"/>
      <w:marRight w:val="0"/>
      <w:marTop w:val="0"/>
      <w:marBottom w:val="0"/>
      <w:divBdr>
        <w:top w:val="none" w:sz="0" w:space="0" w:color="auto"/>
        <w:left w:val="none" w:sz="0" w:space="0" w:color="auto"/>
        <w:bottom w:val="none" w:sz="0" w:space="0" w:color="auto"/>
        <w:right w:val="none" w:sz="0" w:space="0" w:color="auto"/>
      </w:divBdr>
    </w:div>
    <w:div w:id="618806403">
      <w:bodyDiv w:val="1"/>
      <w:marLeft w:val="0"/>
      <w:marRight w:val="0"/>
      <w:marTop w:val="0"/>
      <w:marBottom w:val="0"/>
      <w:divBdr>
        <w:top w:val="none" w:sz="0" w:space="0" w:color="auto"/>
        <w:left w:val="none" w:sz="0" w:space="0" w:color="auto"/>
        <w:bottom w:val="none" w:sz="0" w:space="0" w:color="auto"/>
        <w:right w:val="none" w:sz="0" w:space="0" w:color="auto"/>
      </w:divBdr>
    </w:div>
    <w:div w:id="619067001">
      <w:bodyDiv w:val="1"/>
      <w:marLeft w:val="0"/>
      <w:marRight w:val="0"/>
      <w:marTop w:val="0"/>
      <w:marBottom w:val="0"/>
      <w:divBdr>
        <w:top w:val="none" w:sz="0" w:space="0" w:color="auto"/>
        <w:left w:val="none" w:sz="0" w:space="0" w:color="auto"/>
        <w:bottom w:val="none" w:sz="0" w:space="0" w:color="auto"/>
        <w:right w:val="none" w:sz="0" w:space="0" w:color="auto"/>
      </w:divBdr>
    </w:div>
    <w:div w:id="619343748">
      <w:bodyDiv w:val="1"/>
      <w:marLeft w:val="0"/>
      <w:marRight w:val="0"/>
      <w:marTop w:val="0"/>
      <w:marBottom w:val="0"/>
      <w:divBdr>
        <w:top w:val="none" w:sz="0" w:space="0" w:color="auto"/>
        <w:left w:val="none" w:sz="0" w:space="0" w:color="auto"/>
        <w:bottom w:val="none" w:sz="0" w:space="0" w:color="auto"/>
        <w:right w:val="none" w:sz="0" w:space="0" w:color="auto"/>
      </w:divBdr>
    </w:div>
    <w:div w:id="619343888">
      <w:bodyDiv w:val="1"/>
      <w:marLeft w:val="0"/>
      <w:marRight w:val="0"/>
      <w:marTop w:val="0"/>
      <w:marBottom w:val="0"/>
      <w:divBdr>
        <w:top w:val="none" w:sz="0" w:space="0" w:color="auto"/>
        <w:left w:val="none" w:sz="0" w:space="0" w:color="auto"/>
        <w:bottom w:val="none" w:sz="0" w:space="0" w:color="auto"/>
        <w:right w:val="none" w:sz="0" w:space="0" w:color="auto"/>
      </w:divBdr>
    </w:div>
    <w:div w:id="620190259">
      <w:bodyDiv w:val="1"/>
      <w:marLeft w:val="0"/>
      <w:marRight w:val="0"/>
      <w:marTop w:val="0"/>
      <w:marBottom w:val="0"/>
      <w:divBdr>
        <w:top w:val="none" w:sz="0" w:space="0" w:color="auto"/>
        <w:left w:val="none" w:sz="0" w:space="0" w:color="auto"/>
        <w:bottom w:val="none" w:sz="0" w:space="0" w:color="auto"/>
        <w:right w:val="none" w:sz="0" w:space="0" w:color="auto"/>
      </w:divBdr>
      <w:divsChild>
        <w:div w:id="1567105253">
          <w:marLeft w:val="480"/>
          <w:marRight w:val="0"/>
          <w:marTop w:val="0"/>
          <w:marBottom w:val="0"/>
          <w:divBdr>
            <w:top w:val="none" w:sz="0" w:space="0" w:color="auto"/>
            <w:left w:val="none" w:sz="0" w:space="0" w:color="auto"/>
            <w:bottom w:val="none" w:sz="0" w:space="0" w:color="auto"/>
            <w:right w:val="none" w:sz="0" w:space="0" w:color="auto"/>
          </w:divBdr>
        </w:div>
        <w:div w:id="210532226">
          <w:marLeft w:val="480"/>
          <w:marRight w:val="0"/>
          <w:marTop w:val="0"/>
          <w:marBottom w:val="0"/>
          <w:divBdr>
            <w:top w:val="none" w:sz="0" w:space="0" w:color="auto"/>
            <w:left w:val="none" w:sz="0" w:space="0" w:color="auto"/>
            <w:bottom w:val="none" w:sz="0" w:space="0" w:color="auto"/>
            <w:right w:val="none" w:sz="0" w:space="0" w:color="auto"/>
          </w:divBdr>
        </w:div>
        <w:div w:id="1915965722">
          <w:marLeft w:val="480"/>
          <w:marRight w:val="0"/>
          <w:marTop w:val="0"/>
          <w:marBottom w:val="0"/>
          <w:divBdr>
            <w:top w:val="none" w:sz="0" w:space="0" w:color="auto"/>
            <w:left w:val="none" w:sz="0" w:space="0" w:color="auto"/>
            <w:bottom w:val="none" w:sz="0" w:space="0" w:color="auto"/>
            <w:right w:val="none" w:sz="0" w:space="0" w:color="auto"/>
          </w:divBdr>
        </w:div>
        <w:div w:id="1850631696">
          <w:marLeft w:val="480"/>
          <w:marRight w:val="0"/>
          <w:marTop w:val="0"/>
          <w:marBottom w:val="0"/>
          <w:divBdr>
            <w:top w:val="none" w:sz="0" w:space="0" w:color="auto"/>
            <w:left w:val="none" w:sz="0" w:space="0" w:color="auto"/>
            <w:bottom w:val="none" w:sz="0" w:space="0" w:color="auto"/>
            <w:right w:val="none" w:sz="0" w:space="0" w:color="auto"/>
          </w:divBdr>
        </w:div>
        <w:div w:id="366301156">
          <w:marLeft w:val="480"/>
          <w:marRight w:val="0"/>
          <w:marTop w:val="0"/>
          <w:marBottom w:val="0"/>
          <w:divBdr>
            <w:top w:val="none" w:sz="0" w:space="0" w:color="auto"/>
            <w:left w:val="none" w:sz="0" w:space="0" w:color="auto"/>
            <w:bottom w:val="none" w:sz="0" w:space="0" w:color="auto"/>
            <w:right w:val="none" w:sz="0" w:space="0" w:color="auto"/>
          </w:divBdr>
        </w:div>
        <w:div w:id="277488954">
          <w:marLeft w:val="480"/>
          <w:marRight w:val="0"/>
          <w:marTop w:val="0"/>
          <w:marBottom w:val="0"/>
          <w:divBdr>
            <w:top w:val="none" w:sz="0" w:space="0" w:color="auto"/>
            <w:left w:val="none" w:sz="0" w:space="0" w:color="auto"/>
            <w:bottom w:val="none" w:sz="0" w:space="0" w:color="auto"/>
            <w:right w:val="none" w:sz="0" w:space="0" w:color="auto"/>
          </w:divBdr>
        </w:div>
        <w:div w:id="682705613">
          <w:marLeft w:val="480"/>
          <w:marRight w:val="0"/>
          <w:marTop w:val="0"/>
          <w:marBottom w:val="0"/>
          <w:divBdr>
            <w:top w:val="none" w:sz="0" w:space="0" w:color="auto"/>
            <w:left w:val="none" w:sz="0" w:space="0" w:color="auto"/>
            <w:bottom w:val="none" w:sz="0" w:space="0" w:color="auto"/>
            <w:right w:val="none" w:sz="0" w:space="0" w:color="auto"/>
          </w:divBdr>
        </w:div>
        <w:div w:id="1251309554">
          <w:marLeft w:val="480"/>
          <w:marRight w:val="0"/>
          <w:marTop w:val="0"/>
          <w:marBottom w:val="0"/>
          <w:divBdr>
            <w:top w:val="none" w:sz="0" w:space="0" w:color="auto"/>
            <w:left w:val="none" w:sz="0" w:space="0" w:color="auto"/>
            <w:bottom w:val="none" w:sz="0" w:space="0" w:color="auto"/>
            <w:right w:val="none" w:sz="0" w:space="0" w:color="auto"/>
          </w:divBdr>
        </w:div>
        <w:div w:id="946044026">
          <w:marLeft w:val="480"/>
          <w:marRight w:val="0"/>
          <w:marTop w:val="0"/>
          <w:marBottom w:val="0"/>
          <w:divBdr>
            <w:top w:val="none" w:sz="0" w:space="0" w:color="auto"/>
            <w:left w:val="none" w:sz="0" w:space="0" w:color="auto"/>
            <w:bottom w:val="none" w:sz="0" w:space="0" w:color="auto"/>
            <w:right w:val="none" w:sz="0" w:space="0" w:color="auto"/>
          </w:divBdr>
        </w:div>
        <w:div w:id="2026978217">
          <w:marLeft w:val="480"/>
          <w:marRight w:val="0"/>
          <w:marTop w:val="0"/>
          <w:marBottom w:val="0"/>
          <w:divBdr>
            <w:top w:val="none" w:sz="0" w:space="0" w:color="auto"/>
            <w:left w:val="none" w:sz="0" w:space="0" w:color="auto"/>
            <w:bottom w:val="none" w:sz="0" w:space="0" w:color="auto"/>
            <w:right w:val="none" w:sz="0" w:space="0" w:color="auto"/>
          </w:divBdr>
        </w:div>
        <w:div w:id="1452892665">
          <w:marLeft w:val="480"/>
          <w:marRight w:val="0"/>
          <w:marTop w:val="0"/>
          <w:marBottom w:val="0"/>
          <w:divBdr>
            <w:top w:val="none" w:sz="0" w:space="0" w:color="auto"/>
            <w:left w:val="none" w:sz="0" w:space="0" w:color="auto"/>
            <w:bottom w:val="none" w:sz="0" w:space="0" w:color="auto"/>
            <w:right w:val="none" w:sz="0" w:space="0" w:color="auto"/>
          </w:divBdr>
        </w:div>
        <w:div w:id="1035227718">
          <w:marLeft w:val="480"/>
          <w:marRight w:val="0"/>
          <w:marTop w:val="0"/>
          <w:marBottom w:val="0"/>
          <w:divBdr>
            <w:top w:val="none" w:sz="0" w:space="0" w:color="auto"/>
            <w:left w:val="none" w:sz="0" w:space="0" w:color="auto"/>
            <w:bottom w:val="none" w:sz="0" w:space="0" w:color="auto"/>
            <w:right w:val="none" w:sz="0" w:space="0" w:color="auto"/>
          </w:divBdr>
        </w:div>
        <w:div w:id="1443069596">
          <w:marLeft w:val="480"/>
          <w:marRight w:val="0"/>
          <w:marTop w:val="0"/>
          <w:marBottom w:val="0"/>
          <w:divBdr>
            <w:top w:val="none" w:sz="0" w:space="0" w:color="auto"/>
            <w:left w:val="none" w:sz="0" w:space="0" w:color="auto"/>
            <w:bottom w:val="none" w:sz="0" w:space="0" w:color="auto"/>
            <w:right w:val="none" w:sz="0" w:space="0" w:color="auto"/>
          </w:divBdr>
        </w:div>
        <w:div w:id="1565484639">
          <w:marLeft w:val="480"/>
          <w:marRight w:val="0"/>
          <w:marTop w:val="0"/>
          <w:marBottom w:val="0"/>
          <w:divBdr>
            <w:top w:val="none" w:sz="0" w:space="0" w:color="auto"/>
            <w:left w:val="none" w:sz="0" w:space="0" w:color="auto"/>
            <w:bottom w:val="none" w:sz="0" w:space="0" w:color="auto"/>
            <w:right w:val="none" w:sz="0" w:space="0" w:color="auto"/>
          </w:divBdr>
        </w:div>
        <w:div w:id="1975282846">
          <w:marLeft w:val="480"/>
          <w:marRight w:val="0"/>
          <w:marTop w:val="0"/>
          <w:marBottom w:val="0"/>
          <w:divBdr>
            <w:top w:val="none" w:sz="0" w:space="0" w:color="auto"/>
            <w:left w:val="none" w:sz="0" w:space="0" w:color="auto"/>
            <w:bottom w:val="none" w:sz="0" w:space="0" w:color="auto"/>
            <w:right w:val="none" w:sz="0" w:space="0" w:color="auto"/>
          </w:divBdr>
        </w:div>
        <w:div w:id="226185162">
          <w:marLeft w:val="480"/>
          <w:marRight w:val="0"/>
          <w:marTop w:val="0"/>
          <w:marBottom w:val="0"/>
          <w:divBdr>
            <w:top w:val="none" w:sz="0" w:space="0" w:color="auto"/>
            <w:left w:val="none" w:sz="0" w:space="0" w:color="auto"/>
            <w:bottom w:val="none" w:sz="0" w:space="0" w:color="auto"/>
            <w:right w:val="none" w:sz="0" w:space="0" w:color="auto"/>
          </w:divBdr>
        </w:div>
        <w:div w:id="341930897">
          <w:marLeft w:val="480"/>
          <w:marRight w:val="0"/>
          <w:marTop w:val="0"/>
          <w:marBottom w:val="0"/>
          <w:divBdr>
            <w:top w:val="none" w:sz="0" w:space="0" w:color="auto"/>
            <w:left w:val="none" w:sz="0" w:space="0" w:color="auto"/>
            <w:bottom w:val="none" w:sz="0" w:space="0" w:color="auto"/>
            <w:right w:val="none" w:sz="0" w:space="0" w:color="auto"/>
          </w:divBdr>
        </w:div>
        <w:div w:id="507477813">
          <w:marLeft w:val="480"/>
          <w:marRight w:val="0"/>
          <w:marTop w:val="0"/>
          <w:marBottom w:val="0"/>
          <w:divBdr>
            <w:top w:val="none" w:sz="0" w:space="0" w:color="auto"/>
            <w:left w:val="none" w:sz="0" w:space="0" w:color="auto"/>
            <w:bottom w:val="none" w:sz="0" w:space="0" w:color="auto"/>
            <w:right w:val="none" w:sz="0" w:space="0" w:color="auto"/>
          </w:divBdr>
        </w:div>
        <w:div w:id="1423377889">
          <w:marLeft w:val="480"/>
          <w:marRight w:val="0"/>
          <w:marTop w:val="0"/>
          <w:marBottom w:val="0"/>
          <w:divBdr>
            <w:top w:val="none" w:sz="0" w:space="0" w:color="auto"/>
            <w:left w:val="none" w:sz="0" w:space="0" w:color="auto"/>
            <w:bottom w:val="none" w:sz="0" w:space="0" w:color="auto"/>
            <w:right w:val="none" w:sz="0" w:space="0" w:color="auto"/>
          </w:divBdr>
        </w:div>
        <w:div w:id="309139445">
          <w:marLeft w:val="480"/>
          <w:marRight w:val="0"/>
          <w:marTop w:val="0"/>
          <w:marBottom w:val="0"/>
          <w:divBdr>
            <w:top w:val="none" w:sz="0" w:space="0" w:color="auto"/>
            <w:left w:val="none" w:sz="0" w:space="0" w:color="auto"/>
            <w:bottom w:val="none" w:sz="0" w:space="0" w:color="auto"/>
            <w:right w:val="none" w:sz="0" w:space="0" w:color="auto"/>
          </w:divBdr>
        </w:div>
        <w:div w:id="735519501">
          <w:marLeft w:val="480"/>
          <w:marRight w:val="0"/>
          <w:marTop w:val="0"/>
          <w:marBottom w:val="0"/>
          <w:divBdr>
            <w:top w:val="none" w:sz="0" w:space="0" w:color="auto"/>
            <w:left w:val="none" w:sz="0" w:space="0" w:color="auto"/>
            <w:bottom w:val="none" w:sz="0" w:space="0" w:color="auto"/>
            <w:right w:val="none" w:sz="0" w:space="0" w:color="auto"/>
          </w:divBdr>
        </w:div>
        <w:div w:id="878779915">
          <w:marLeft w:val="480"/>
          <w:marRight w:val="0"/>
          <w:marTop w:val="0"/>
          <w:marBottom w:val="0"/>
          <w:divBdr>
            <w:top w:val="none" w:sz="0" w:space="0" w:color="auto"/>
            <w:left w:val="none" w:sz="0" w:space="0" w:color="auto"/>
            <w:bottom w:val="none" w:sz="0" w:space="0" w:color="auto"/>
            <w:right w:val="none" w:sz="0" w:space="0" w:color="auto"/>
          </w:divBdr>
        </w:div>
        <w:div w:id="501556104">
          <w:marLeft w:val="480"/>
          <w:marRight w:val="0"/>
          <w:marTop w:val="0"/>
          <w:marBottom w:val="0"/>
          <w:divBdr>
            <w:top w:val="none" w:sz="0" w:space="0" w:color="auto"/>
            <w:left w:val="none" w:sz="0" w:space="0" w:color="auto"/>
            <w:bottom w:val="none" w:sz="0" w:space="0" w:color="auto"/>
            <w:right w:val="none" w:sz="0" w:space="0" w:color="auto"/>
          </w:divBdr>
        </w:div>
        <w:div w:id="485125736">
          <w:marLeft w:val="480"/>
          <w:marRight w:val="0"/>
          <w:marTop w:val="0"/>
          <w:marBottom w:val="0"/>
          <w:divBdr>
            <w:top w:val="none" w:sz="0" w:space="0" w:color="auto"/>
            <w:left w:val="none" w:sz="0" w:space="0" w:color="auto"/>
            <w:bottom w:val="none" w:sz="0" w:space="0" w:color="auto"/>
            <w:right w:val="none" w:sz="0" w:space="0" w:color="auto"/>
          </w:divBdr>
        </w:div>
      </w:divsChild>
    </w:div>
    <w:div w:id="620260000">
      <w:bodyDiv w:val="1"/>
      <w:marLeft w:val="0"/>
      <w:marRight w:val="0"/>
      <w:marTop w:val="0"/>
      <w:marBottom w:val="0"/>
      <w:divBdr>
        <w:top w:val="none" w:sz="0" w:space="0" w:color="auto"/>
        <w:left w:val="none" w:sz="0" w:space="0" w:color="auto"/>
        <w:bottom w:val="none" w:sz="0" w:space="0" w:color="auto"/>
        <w:right w:val="none" w:sz="0" w:space="0" w:color="auto"/>
      </w:divBdr>
    </w:div>
    <w:div w:id="620963944">
      <w:bodyDiv w:val="1"/>
      <w:marLeft w:val="0"/>
      <w:marRight w:val="0"/>
      <w:marTop w:val="0"/>
      <w:marBottom w:val="0"/>
      <w:divBdr>
        <w:top w:val="none" w:sz="0" w:space="0" w:color="auto"/>
        <w:left w:val="none" w:sz="0" w:space="0" w:color="auto"/>
        <w:bottom w:val="none" w:sz="0" w:space="0" w:color="auto"/>
        <w:right w:val="none" w:sz="0" w:space="0" w:color="auto"/>
      </w:divBdr>
    </w:div>
    <w:div w:id="621304633">
      <w:bodyDiv w:val="1"/>
      <w:marLeft w:val="0"/>
      <w:marRight w:val="0"/>
      <w:marTop w:val="0"/>
      <w:marBottom w:val="0"/>
      <w:divBdr>
        <w:top w:val="none" w:sz="0" w:space="0" w:color="auto"/>
        <w:left w:val="none" w:sz="0" w:space="0" w:color="auto"/>
        <w:bottom w:val="none" w:sz="0" w:space="0" w:color="auto"/>
        <w:right w:val="none" w:sz="0" w:space="0" w:color="auto"/>
      </w:divBdr>
    </w:div>
    <w:div w:id="621574642">
      <w:bodyDiv w:val="1"/>
      <w:marLeft w:val="0"/>
      <w:marRight w:val="0"/>
      <w:marTop w:val="0"/>
      <w:marBottom w:val="0"/>
      <w:divBdr>
        <w:top w:val="none" w:sz="0" w:space="0" w:color="auto"/>
        <w:left w:val="none" w:sz="0" w:space="0" w:color="auto"/>
        <w:bottom w:val="none" w:sz="0" w:space="0" w:color="auto"/>
        <w:right w:val="none" w:sz="0" w:space="0" w:color="auto"/>
      </w:divBdr>
      <w:divsChild>
        <w:div w:id="672538398">
          <w:marLeft w:val="480"/>
          <w:marRight w:val="0"/>
          <w:marTop w:val="0"/>
          <w:marBottom w:val="0"/>
          <w:divBdr>
            <w:top w:val="none" w:sz="0" w:space="0" w:color="auto"/>
            <w:left w:val="none" w:sz="0" w:space="0" w:color="auto"/>
            <w:bottom w:val="none" w:sz="0" w:space="0" w:color="auto"/>
            <w:right w:val="none" w:sz="0" w:space="0" w:color="auto"/>
          </w:divBdr>
        </w:div>
        <w:div w:id="1510634687">
          <w:marLeft w:val="480"/>
          <w:marRight w:val="0"/>
          <w:marTop w:val="0"/>
          <w:marBottom w:val="0"/>
          <w:divBdr>
            <w:top w:val="none" w:sz="0" w:space="0" w:color="auto"/>
            <w:left w:val="none" w:sz="0" w:space="0" w:color="auto"/>
            <w:bottom w:val="none" w:sz="0" w:space="0" w:color="auto"/>
            <w:right w:val="none" w:sz="0" w:space="0" w:color="auto"/>
          </w:divBdr>
        </w:div>
        <w:div w:id="1537347539">
          <w:marLeft w:val="480"/>
          <w:marRight w:val="0"/>
          <w:marTop w:val="0"/>
          <w:marBottom w:val="0"/>
          <w:divBdr>
            <w:top w:val="none" w:sz="0" w:space="0" w:color="auto"/>
            <w:left w:val="none" w:sz="0" w:space="0" w:color="auto"/>
            <w:bottom w:val="none" w:sz="0" w:space="0" w:color="auto"/>
            <w:right w:val="none" w:sz="0" w:space="0" w:color="auto"/>
          </w:divBdr>
        </w:div>
        <w:div w:id="419570664">
          <w:marLeft w:val="480"/>
          <w:marRight w:val="0"/>
          <w:marTop w:val="0"/>
          <w:marBottom w:val="0"/>
          <w:divBdr>
            <w:top w:val="none" w:sz="0" w:space="0" w:color="auto"/>
            <w:left w:val="none" w:sz="0" w:space="0" w:color="auto"/>
            <w:bottom w:val="none" w:sz="0" w:space="0" w:color="auto"/>
            <w:right w:val="none" w:sz="0" w:space="0" w:color="auto"/>
          </w:divBdr>
        </w:div>
        <w:div w:id="18048271">
          <w:marLeft w:val="480"/>
          <w:marRight w:val="0"/>
          <w:marTop w:val="0"/>
          <w:marBottom w:val="0"/>
          <w:divBdr>
            <w:top w:val="none" w:sz="0" w:space="0" w:color="auto"/>
            <w:left w:val="none" w:sz="0" w:space="0" w:color="auto"/>
            <w:bottom w:val="none" w:sz="0" w:space="0" w:color="auto"/>
            <w:right w:val="none" w:sz="0" w:space="0" w:color="auto"/>
          </w:divBdr>
        </w:div>
        <w:div w:id="482359420">
          <w:marLeft w:val="480"/>
          <w:marRight w:val="0"/>
          <w:marTop w:val="0"/>
          <w:marBottom w:val="0"/>
          <w:divBdr>
            <w:top w:val="none" w:sz="0" w:space="0" w:color="auto"/>
            <w:left w:val="none" w:sz="0" w:space="0" w:color="auto"/>
            <w:bottom w:val="none" w:sz="0" w:space="0" w:color="auto"/>
            <w:right w:val="none" w:sz="0" w:space="0" w:color="auto"/>
          </w:divBdr>
        </w:div>
        <w:div w:id="343021080">
          <w:marLeft w:val="480"/>
          <w:marRight w:val="0"/>
          <w:marTop w:val="0"/>
          <w:marBottom w:val="0"/>
          <w:divBdr>
            <w:top w:val="none" w:sz="0" w:space="0" w:color="auto"/>
            <w:left w:val="none" w:sz="0" w:space="0" w:color="auto"/>
            <w:bottom w:val="none" w:sz="0" w:space="0" w:color="auto"/>
            <w:right w:val="none" w:sz="0" w:space="0" w:color="auto"/>
          </w:divBdr>
        </w:div>
        <w:div w:id="821238027">
          <w:marLeft w:val="480"/>
          <w:marRight w:val="0"/>
          <w:marTop w:val="0"/>
          <w:marBottom w:val="0"/>
          <w:divBdr>
            <w:top w:val="none" w:sz="0" w:space="0" w:color="auto"/>
            <w:left w:val="none" w:sz="0" w:space="0" w:color="auto"/>
            <w:bottom w:val="none" w:sz="0" w:space="0" w:color="auto"/>
            <w:right w:val="none" w:sz="0" w:space="0" w:color="auto"/>
          </w:divBdr>
        </w:div>
        <w:div w:id="1421098928">
          <w:marLeft w:val="480"/>
          <w:marRight w:val="0"/>
          <w:marTop w:val="0"/>
          <w:marBottom w:val="0"/>
          <w:divBdr>
            <w:top w:val="none" w:sz="0" w:space="0" w:color="auto"/>
            <w:left w:val="none" w:sz="0" w:space="0" w:color="auto"/>
            <w:bottom w:val="none" w:sz="0" w:space="0" w:color="auto"/>
            <w:right w:val="none" w:sz="0" w:space="0" w:color="auto"/>
          </w:divBdr>
        </w:div>
        <w:div w:id="1473592293">
          <w:marLeft w:val="480"/>
          <w:marRight w:val="0"/>
          <w:marTop w:val="0"/>
          <w:marBottom w:val="0"/>
          <w:divBdr>
            <w:top w:val="none" w:sz="0" w:space="0" w:color="auto"/>
            <w:left w:val="none" w:sz="0" w:space="0" w:color="auto"/>
            <w:bottom w:val="none" w:sz="0" w:space="0" w:color="auto"/>
            <w:right w:val="none" w:sz="0" w:space="0" w:color="auto"/>
          </w:divBdr>
        </w:div>
        <w:div w:id="1267425640">
          <w:marLeft w:val="480"/>
          <w:marRight w:val="0"/>
          <w:marTop w:val="0"/>
          <w:marBottom w:val="0"/>
          <w:divBdr>
            <w:top w:val="none" w:sz="0" w:space="0" w:color="auto"/>
            <w:left w:val="none" w:sz="0" w:space="0" w:color="auto"/>
            <w:bottom w:val="none" w:sz="0" w:space="0" w:color="auto"/>
            <w:right w:val="none" w:sz="0" w:space="0" w:color="auto"/>
          </w:divBdr>
        </w:div>
        <w:div w:id="1745957842">
          <w:marLeft w:val="480"/>
          <w:marRight w:val="0"/>
          <w:marTop w:val="0"/>
          <w:marBottom w:val="0"/>
          <w:divBdr>
            <w:top w:val="none" w:sz="0" w:space="0" w:color="auto"/>
            <w:left w:val="none" w:sz="0" w:space="0" w:color="auto"/>
            <w:bottom w:val="none" w:sz="0" w:space="0" w:color="auto"/>
            <w:right w:val="none" w:sz="0" w:space="0" w:color="auto"/>
          </w:divBdr>
        </w:div>
        <w:div w:id="181826438">
          <w:marLeft w:val="480"/>
          <w:marRight w:val="0"/>
          <w:marTop w:val="0"/>
          <w:marBottom w:val="0"/>
          <w:divBdr>
            <w:top w:val="none" w:sz="0" w:space="0" w:color="auto"/>
            <w:left w:val="none" w:sz="0" w:space="0" w:color="auto"/>
            <w:bottom w:val="none" w:sz="0" w:space="0" w:color="auto"/>
            <w:right w:val="none" w:sz="0" w:space="0" w:color="auto"/>
          </w:divBdr>
        </w:div>
        <w:div w:id="285743236">
          <w:marLeft w:val="480"/>
          <w:marRight w:val="0"/>
          <w:marTop w:val="0"/>
          <w:marBottom w:val="0"/>
          <w:divBdr>
            <w:top w:val="none" w:sz="0" w:space="0" w:color="auto"/>
            <w:left w:val="none" w:sz="0" w:space="0" w:color="auto"/>
            <w:bottom w:val="none" w:sz="0" w:space="0" w:color="auto"/>
            <w:right w:val="none" w:sz="0" w:space="0" w:color="auto"/>
          </w:divBdr>
        </w:div>
        <w:div w:id="553935080">
          <w:marLeft w:val="480"/>
          <w:marRight w:val="0"/>
          <w:marTop w:val="0"/>
          <w:marBottom w:val="0"/>
          <w:divBdr>
            <w:top w:val="none" w:sz="0" w:space="0" w:color="auto"/>
            <w:left w:val="none" w:sz="0" w:space="0" w:color="auto"/>
            <w:bottom w:val="none" w:sz="0" w:space="0" w:color="auto"/>
            <w:right w:val="none" w:sz="0" w:space="0" w:color="auto"/>
          </w:divBdr>
        </w:div>
        <w:div w:id="1254514300">
          <w:marLeft w:val="480"/>
          <w:marRight w:val="0"/>
          <w:marTop w:val="0"/>
          <w:marBottom w:val="0"/>
          <w:divBdr>
            <w:top w:val="none" w:sz="0" w:space="0" w:color="auto"/>
            <w:left w:val="none" w:sz="0" w:space="0" w:color="auto"/>
            <w:bottom w:val="none" w:sz="0" w:space="0" w:color="auto"/>
            <w:right w:val="none" w:sz="0" w:space="0" w:color="auto"/>
          </w:divBdr>
        </w:div>
        <w:div w:id="1856534922">
          <w:marLeft w:val="480"/>
          <w:marRight w:val="0"/>
          <w:marTop w:val="0"/>
          <w:marBottom w:val="0"/>
          <w:divBdr>
            <w:top w:val="none" w:sz="0" w:space="0" w:color="auto"/>
            <w:left w:val="none" w:sz="0" w:space="0" w:color="auto"/>
            <w:bottom w:val="none" w:sz="0" w:space="0" w:color="auto"/>
            <w:right w:val="none" w:sz="0" w:space="0" w:color="auto"/>
          </w:divBdr>
        </w:div>
        <w:div w:id="1191450158">
          <w:marLeft w:val="480"/>
          <w:marRight w:val="0"/>
          <w:marTop w:val="0"/>
          <w:marBottom w:val="0"/>
          <w:divBdr>
            <w:top w:val="none" w:sz="0" w:space="0" w:color="auto"/>
            <w:left w:val="none" w:sz="0" w:space="0" w:color="auto"/>
            <w:bottom w:val="none" w:sz="0" w:space="0" w:color="auto"/>
            <w:right w:val="none" w:sz="0" w:space="0" w:color="auto"/>
          </w:divBdr>
        </w:div>
        <w:div w:id="1702896356">
          <w:marLeft w:val="480"/>
          <w:marRight w:val="0"/>
          <w:marTop w:val="0"/>
          <w:marBottom w:val="0"/>
          <w:divBdr>
            <w:top w:val="none" w:sz="0" w:space="0" w:color="auto"/>
            <w:left w:val="none" w:sz="0" w:space="0" w:color="auto"/>
            <w:bottom w:val="none" w:sz="0" w:space="0" w:color="auto"/>
            <w:right w:val="none" w:sz="0" w:space="0" w:color="auto"/>
          </w:divBdr>
        </w:div>
        <w:div w:id="103547946">
          <w:marLeft w:val="480"/>
          <w:marRight w:val="0"/>
          <w:marTop w:val="0"/>
          <w:marBottom w:val="0"/>
          <w:divBdr>
            <w:top w:val="none" w:sz="0" w:space="0" w:color="auto"/>
            <w:left w:val="none" w:sz="0" w:space="0" w:color="auto"/>
            <w:bottom w:val="none" w:sz="0" w:space="0" w:color="auto"/>
            <w:right w:val="none" w:sz="0" w:space="0" w:color="auto"/>
          </w:divBdr>
        </w:div>
        <w:div w:id="1471705913">
          <w:marLeft w:val="480"/>
          <w:marRight w:val="0"/>
          <w:marTop w:val="0"/>
          <w:marBottom w:val="0"/>
          <w:divBdr>
            <w:top w:val="none" w:sz="0" w:space="0" w:color="auto"/>
            <w:left w:val="none" w:sz="0" w:space="0" w:color="auto"/>
            <w:bottom w:val="none" w:sz="0" w:space="0" w:color="auto"/>
            <w:right w:val="none" w:sz="0" w:space="0" w:color="auto"/>
          </w:divBdr>
        </w:div>
        <w:div w:id="1772116862">
          <w:marLeft w:val="480"/>
          <w:marRight w:val="0"/>
          <w:marTop w:val="0"/>
          <w:marBottom w:val="0"/>
          <w:divBdr>
            <w:top w:val="none" w:sz="0" w:space="0" w:color="auto"/>
            <w:left w:val="none" w:sz="0" w:space="0" w:color="auto"/>
            <w:bottom w:val="none" w:sz="0" w:space="0" w:color="auto"/>
            <w:right w:val="none" w:sz="0" w:space="0" w:color="auto"/>
          </w:divBdr>
        </w:div>
        <w:div w:id="190529974">
          <w:marLeft w:val="480"/>
          <w:marRight w:val="0"/>
          <w:marTop w:val="0"/>
          <w:marBottom w:val="0"/>
          <w:divBdr>
            <w:top w:val="none" w:sz="0" w:space="0" w:color="auto"/>
            <w:left w:val="none" w:sz="0" w:space="0" w:color="auto"/>
            <w:bottom w:val="none" w:sz="0" w:space="0" w:color="auto"/>
            <w:right w:val="none" w:sz="0" w:space="0" w:color="auto"/>
          </w:divBdr>
        </w:div>
        <w:div w:id="1891647621">
          <w:marLeft w:val="480"/>
          <w:marRight w:val="0"/>
          <w:marTop w:val="0"/>
          <w:marBottom w:val="0"/>
          <w:divBdr>
            <w:top w:val="none" w:sz="0" w:space="0" w:color="auto"/>
            <w:left w:val="none" w:sz="0" w:space="0" w:color="auto"/>
            <w:bottom w:val="none" w:sz="0" w:space="0" w:color="auto"/>
            <w:right w:val="none" w:sz="0" w:space="0" w:color="auto"/>
          </w:divBdr>
        </w:div>
        <w:div w:id="1317680904">
          <w:marLeft w:val="480"/>
          <w:marRight w:val="0"/>
          <w:marTop w:val="0"/>
          <w:marBottom w:val="0"/>
          <w:divBdr>
            <w:top w:val="none" w:sz="0" w:space="0" w:color="auto"/>
            <w:left w:val="none" w:sz="0" w:space="0" w:color="auto"/>
            <w:bottom w:val="none" w:sz="0" w:space="0" w:color="auto"/>
            <w:right w:val="none" w:sz="0" w:space="0" w:color="auto"/>
          </w:divBdr>
        </w:div>
        <w:div w:id="1109544386">
          <w:marLeft w:val="480"/>
          <w:marRight w:val="0"/>
          <w:marTop w:val="0"/>
          <w:marBottom w:val="0"/>
          <w:divBdr>
            <w:top w:val="none" w:sz="0" w:space="0" w:color="auto"/>
            <w:left w:val="none" w:sz="0" w:space="0" w:color="auto"/>
            <w:bottom w:val="none" w:sz="0" w:space="0" w:color="auto"/>
            <w:right w:val="none" w:sz="0" w:space="0" w:color="auto"/>
          </w:divBdr>
        </w:div>
        <w:div w:id="466820559">
          <w:marLeft w:val="480"/>
          <w:marRight w:val="0"/>
          <w:marTop w:val="0"/>
          <w:marBottom w:val="0"/>
          <w:divBdr>
            <w:top w:val="none" w:sz="0" w:space="0" w:color="auto"/>
            <w:left w:val="none" w:sz="0" w:space="0" w:color="auto"/>
            <w:bottom w:val="none" w:sz="0" w:space="0" w:color="auto"/>
            <w:right w:val="none" w:sz="0" w:space="0" w:color="auto"/>
          </w:divBdr>
        </w:div>
      </w:divsChild>
    </w:div>
    <w:div w:id="622226716">
      <w:bodyDiv w:val="1"/>
      <w:marLeft w:val="0"/>
      <w:marRight w:val="0"/>
      <w:marTop w:val="0"/>
      <w:marBottom w:val="0"/>
      <w:divBdr>
        <w:top w:val="none" w:sz="0" w:space="0" w:color="auto"/>
        <w:left w:val="none" w:sz="0" w:space="0" w:color="auto"/>
        <w:bottom w:val="none" w:sz="0" w:space="0" w:color="auto"/>
        <w:right w:val="none" w:sz="0" w:space="0" w:color="auto"/>
      </w:divBdr>
    </w:div>
    <w:div w:id="622270554">
      <w:bodyDiv w:val="1"/>
      <w:marLeft w:val="0"/>
      <w:marRight w:val="0"/>
      <w:marTop w:val="0"/>
      <w:marBottom w:val="0"/>
      <w:divBdr>
        <w:top w:val="none" w:sz="0" w:space="0" w:color="auto"/>
        <w:left w:val="none" w:sz="0" w:space="0" w:color="auto"/>
        <w:bottom w:val="none" w:sz="0" w:space="0" w:color="auto"/>
        <w:right w:val="none" w:sz="0" w:space="0" w:color="auto"/>
      </w:divBdr>
      <w:divsChild>
        <w:div w:id="86468039">
          <w:marLeft w:val="480"/>
          <w:marRight w:val="0"/>
          <w:marTop w:val="0"/>
          <w:marBottom w:val="0"/>
          <w:divBdr>
            <w:top w:val="none" w:sz="0" w:space="0" w:color="auto"/>
            <w:left w:val="none" w:sz="0" w:space="0" w:color="auto"/>
            <w:bottom w:val="none" w:sz="0" w:space="0" w:color="auto"/>
            <w:right w:val="none" w:sz="0" w:space="0" w:color="auto"/>
          </w:divBdr>
        </w:div>
        <w:div w:id="848107585">
          <w:marLeft w:val="480"/>
          <w:marRight w:val="0"/>
          <w:marTop w:val="0"/>
          <w:marBottom w:val="0"/>
          <w:divBdr>
            <w:top w:val="none" w:sz="0" w:space="0" w:color="auto"/>
            <w:left w:val="none" w:sz="0" w:space="0" w:color="auto"/>
            <w:bottom w:val="none" w:sz="0" w:space="0" w:color="auto"/>
            <w:right w:val="none" w:sz="0" w:space="0" w:color="auto"/>
          </w:divBdr>
        </w:div>
        <w:div w:id="2131243278">
          <w:marLeft w:val="480"/>
          <w:marRight w:val="0"/>
          <w:marTop w:val="0"/>
          <w:marBottom w:val="0"/>
          <w:divBdr>
            <w:top w:val="none" w:sz="0" w:space="0" w:color="auto"/>
            <w:left w:val="none" w:sz="0" w:space="0" w:color="auto"/>
            <w:bottom w:val="none" w:sz="0" w:space="0" w:color="auto"/>
            <w:right w:val="none" w:sz="0" w:space="0" w:color="auto"/>
          </w:divBdr>
        </w:div>
        <w:div w:id="258410152">
          <w:marLeft w:val="480"/>
          <w:marRight w:val="0"/>
          <w:marTop w:val="0"/>
          <w:marBottom w:val="0"/>
          <w:divBdr>
            <w:top w:val="none" w:sz="0" w:space="0" w:color="auto"/>
            <w:left w:val="none" w:sz="0" w:space="0" w:color="auto"/>
            <w:bottom w:val="none" w:sz="0" w:space="0" w:color="auto"/>
            <w:right w:val="none" w:sz="0" w:space="0" w:color="auto"/>
          </w:divBdr>
        </w:div>
        <w:div w:id="1893954358">
          <w:marLeft w:val="480"/>
          <w:marRight w:val="0"/>
          <w:marTop w:val="0"/>
          <w:marBottom w:val="0"/>
          <w:divBdr>
            <w:top w:val="none" w:sz="0" w:space="0" w:color="auto"/>
            <w:left w:val="none" w:sz="0" w:space="0" w:color="auto"/>
            <w:bottom w:val="none" w:sz="0" w:space="0" w:color="auto"/>
            <w:right w:val="none" w:sz="0" w:space="0" w:color="auto"/>
          </w:divBdr>
        </w:div>
        <w:div w:id="106582062">
          <w:marLeft w:val="480"/>
          <w:marRight w:val="0"/>
          <w:marTop w:val="0"/>
          <w:marBottom w:val="0"/>
          <w:divBdr>
            <w:top w:val="none" w:sz="0" w:space="0" w:color="auto"/>
            <w:left w:val="none" w:sz="0" w:space="0" w:color="auto"/>
            <w:bottom w:val="none" w:sz="0" w:space="0" w:color="auto"/>
            <w:right w:val="none" w:sz="0" w:space="0" w:color="auto"/>
          </w:divBdr>
        </w:div>
        <w:div w:id="481239826">
          <w:marLeft w:val="480"/>
          <w:marRight w:val="0"/>
          <w:marTop w:val="0"/>
          <w:marBottom w:val="0"/>
          <w:divBdr>
            <w:top w:val="none" w:sz="0" w:space="0" w:color="auto"/>
            <w:left w:val="none" w:sz="0" w:space="0" w:color="auto"/>
            <w:bottom w:val="none" w:sz="0" w:space="0" w:color="auto"/>
            <w:right w:val="none" w:sz="0" w:space="0" w:color="auto"/>
          </w:divBdr>
        </w:div>
        <w:div w:id="138573123">
          <w:marLeft w:val="480"/>
          <w:marRight w:val="0"/>
          <w:marTop w:val="0"/>
          <w:marBottom w:val="0"/>
          <w:divBdr>
            <w:top w:val="none" w:sz="0" w:space="0" w:color="auto"/>
            <w:left w:val="none" w:sz="0" w:space="0" w:color="auto"/>
            <w:bottom w:val="none" w:sz="0" w:space="0" w:color="auto"/>
            <w:right w:val="none" w:sz="0" w:space="0" w:color="auto"/>
          </w:divBdr>
        </w:div>
        <w:div w:id="1054475577">
          <w:marLeft w:val="480"/>
          <w:marRight w:val="0"/>
          <w:marTop w:val="0"/>
          <w:marBottom w:val="0"/>
          <w:divBdr>
            <w:top w:val="none" w:sz="0" w:space="0" w:color="auto"/>
            <w:left w:val="none" w:sz="0" w:space="0" w:color="auto"/>
            <w:bottom w:val="none" w:sz="0" w:space="0" w:color="auto"/>
            <w:right w:val="none" w:sz="0" w:space="0" w:color="auto"/>
          </w:divBdr>
        </w:div>
        <w:div w:id="1987467313">
          <w:marLeft w:val="480"/>
          <w:marRight w:val="0"/>
          <w:marTop w:val="0"/>
          <w:marBottom w:val="0"/>
          <w:divBdr>
            <w:top w:val="none" w:sz="0" w:space="0" w:color="auto"/>
            <w:left w:val="none" w:sz="0" w:space="0" w:color="auto"/>
            <w:bottom w:val="none" w:sz="0" w:space="0" w:color="auto"/>
            <w:right w:val="none" w:sz="0" w:space="0" w:color="auto"/>
          </w:divBdr>
        </w:div>
        <w:div w:id="1948149759">
          <w:marLeft w:val="480"/>
          <w:marRight w:val="0"/>
          <w:marTop w:val="0"/>
          <w:marBottom w:val="0"/>
          <w:divBdr>
            <w:top w:val="none" w:sz="0" w:space="0" w:color="auto"/>
            <w:left w:val="none" w:sz="0" w:space="0" w:color="auto"/>
            <w:bottom w:val="none" w:sz="0" w:space="0" w:color="auto"/>
            <w:right w:val="none" w:sz="0" w:space="0" w:color="auto"/>
          </w:divBdr>
        </w:div>
        <w:div w:id="960381454">
          <w:marLeft w:val="480"/>
          <w:marRight w:val="0"/>
          <w:marTop w:val="0"/>
          <w:marBottom w:val="0"/>
          <w:divBdr>
            <w:top w:val="none" w:sz="0" w:space="0" w:color="auto"/>
            <w:left w:val="none" w:sz="0" w:space="0" w:color="auto"/>
            <w:bottom w:val="none" w:sz="0" w:space="0" w:color="auto"/>
            <w:right w:val="none" w:sz="0" w:space="0" w:color="auto"/>
          </w:divBdr>
        </w:div>
        <w:div w:id="879829176">
          <w:marLeft w:val="480"/>
          <w:marRight w:val="0"/>
          <w:marTop w:val="0"/>
          <w:marBottom w:val="0"/>
          <w:divBdr>
            <w:top w:val="none" w:sz="0" w:space="0" w:color="auto"/>
            <w:left w:val="none" w:sz="0" w:space="0" w:color="auto"/>
            <w:bottom w:val="none" w:sz="0" w:space="0" w:color="auto"/>
            <w:right w:val="none" w:sz="0" w:space="0" w:color="auto"/>
          </w:divBdr>
        </w:div>
        <w:div w:id="875118268">
          <w:marLeft w:val="480"/>
          <w:marRight w:val="0"/>
          <w:marTop w:val="0"/>
          <w:marBottom w:val="0"/>
          <w:divBdr>
            <w:top w:val="none" w:sz="0" w:space="0" w:color="auto"/>
            <w:left w:val="none" w:sz="0" w:space="0" w:color="auto"/>
            <w:bottom w:val="none" w:sz="0" w:space="0" w:color="auto"/>
            <w:right w:val="none" w:sz="0" w:space="0" w:color="auto"/>
          </w:divBdr>
        </w:div>
        <w:div w:id="1146243451">
          <w:marLeft w:val="480"/>
          <w:marRight w:val="0"/>
          <w:marTop w:val="0"/>
          <w:marBottom w:val="0"/>
          <w:divBdr>
            <w:top w:val="none" w:sz="0" w:space="0" w:color="auto"/>
            <w:left w:val="none" w:sz="0" w:space="0" w:color="auto"/>
            <w:bottom w:val="none" w:sz="0" w:space="0" w:color="auto"/>
            <w:right w:val="none" w:sz="0" w:space="0" w:color="auto"/>
          </w:divBdr>
        </w:div>
        <w:div w:id="536548084">
          <w:marLeft w:val="480"/>
          <w:marRight w:val="0"/>
          <w:marTop w:val="0"/>
          <w:marBottom w:val="0"/>
          <w:divBdr>
            <w:top w:val="none" w:sz="0" w:space="0" w:color="auto"/>
            <w:left w:val="none" w:sz="0" w:space="0" w:color="auto"/>
            <w:bottom w:val="none" w:sz="0" w:space="0" w:color="auto"/>
            <w:right w:val="none" w:sz="0" w:space="0" w:color="auto"/>
          </w:divBdr>
        </w:div>
        <w:div w:id="435171471">
          <w:marLeft w:val="480"/>
          <w:marRight w:val="0"/>
          <w:marTop w:val="0"/>
          <w:marBottom w:val="0"/>
          <w:divBdr>
            <w:top w:val="none" w:sz="0" w:space="0" w:color="auto"/>
            <w:left w:val="none" w:sz="0" w:space="0" w:color="auto"/>
            <w:bottom w:val="none" w:sz="0" w:space="0" w:color="auto"/>
            <w:right w:val="none" w:sz="0" w:space="0" w:color="auto"/>
          </w:divBdr>
        </w:div>
        <w:div w:id="2120252998">
          <w:marLeft w:val="480"/>
          <w:marRight w:val="0"/>
          <w:marTop w:val="0"/>
          <w:marBottom w:val="0"/>
          <w:divBdr>
            <w:top w:val="none" w:sz="0" w:space="0" w:color="auto"/>
            <w:left w:val="none" w:sz="0" w:space="0" w:color="auto"/>
            <w:bottom w:val="none" w:sz="0" w:space="0" w:color="auto"/>
            <w:right w:val="none" w:sz="0" w:space="0" w:color="auto"/>
          </w:divBdr>
        </w:div>
        <w:div w:id="1918517537">
          <w:marLeft w:val="480"/>
          <w:marRight w:val="0"/>
          <w:marTop w:val="0"/>
          <w:marBottom w:val="0"/>
          <w:divBdr>
            <w:top w:val="none" w:sz="0" w:space="0" w:color="auto"/>
            <w:left w:val="none" w:sz="0" w:space="0" w:color="auto"/>
            <w:bottom w:val="none" w:sz="0" w:space="0" w:color="auto"/>
            <w:right w:val="none" w:sz="0" w:space="0" w:color="auto"/>
          </w:divBdr>
        </w:div>
        <w:div w:id="462891055">
          <w:marLeft w:val="480"/>
          <w:marRight w:val="0"/>
          <w:marTop w:val="0"/>
          <w:marBottom w:val="0"/>
          <w:divBdr>
            <w:top w:val="none" w:sz="0" w:space="0" w:color="auto"/>
            <w:left w:val="none" w:sz="0" w:space="0" w:color="auto"/>
            <w:bottom w:val="none" w:sz="0" w:space="0" w:color="auto"/>
            <w:right w:val="none" w:sz="0" w:space="0" w:color="auto"/>
          </w:divBdr>
        </w:div>
        <w:div w:id="614479321">
          <w:marLeft w:val="480"/>
          <w:marRight w:val="0"/>
          <w:marTop w:val="0"/>
          <w:marBottom w:val="0"/>
          <w:divBdr>
            <w:top w:val="none" w:sz="0" w:space="0" w:color="auto"/>
            <w:left w:val="none" w:sz="0" w:space="0" w:color="auto"/>
            <w:bottom w:val="none" w:sz="0" w:space="0" w:color="auto"/>
            <w:right w:val="none" w:sz="0" w:space="0" w:color="auto"/>
          </w:divBdr>
        </w:div>
        <w:div w:id="1891377997">
          <w:marLeft w:val="480"/>
          <w:marRight w:val="0"/>
          <w:marTop w:val="0"/>
          <w:marBottom w:val="0"/>
          <w:divBdr>
            <w:top w:val="none" w:sz="0" w:space="0" w:color="auto"/>
            <w:left w:val="none" w:sz="0" w:space="0" w:color="auto"/>
            <w:bottom w:val="none" w:sz="0" w:space="0" w:color="auto"/>
            <w:right w:val="none" w:sz="0" w:space="0" w:color="auto"/>
          </w:divBdr>
        </w:div>
        <w:div w:id="1573730725">
          <w:marLeft w:val="480"/>
          <w:marRight w:val="0"/>
          <w:marTop w:val="0"/>
          <w:marBottom w:val="0"/>
          <w:divBdr>
            <w:top w:val="none" w:sz="0" w:space="0" w:color="auto"/>
            <w:left w:val="none" w:sz="0" w:space="0" w:color="auto"/>
            <w:bottom w:val="none" w:sz="0" w:space="0" w:color="auto"/>
            <w:right w:val="none" w:sz="0" w:space="0" w:color="auto"/>
          </w:divBdr>
        </w:div>
        <w:div w:id="151415824">
          <w:marLeft w:val="480"/>
          <w:marRight w:val="0"/>
          <w:marTop w:val="0"/>
          <w:marBottom w:val="0"/>
          <w:divBdr>
            <w:top w:val="none" w:sz="0" w:space="0" w:color="auto"/>
            <w:left w:val="none" w:sz="0" w:space="0" w:color="auto"/>
            <w:bottom w:val="none" w:sz="0" w:space="0" w:color="auto"/>
            <w:right w:val="none" w:sz="0" w:space="0" w:color="auto"/>
          </w:divBdr>
        </w:div>
        <w:div w:id="1476414637">
          <w:marLeft w:val="480"/>
          <w:marRight w:val="0"/>
          <w:marTop w:val="0"/>
          <w:marBottom w:val="0"/>
          <w:divBdr>
            <w:top w:val="none" w:sz="0" w:space="0" w:color="auto"/>
            <w:left w:val="none" w:sz="0" w:space="0" w:color="auto"/>
            <w:bottom w:val="none" w:sz="0" w:space="0" w:color="auto"/>
            <w:right w:val="none" w:sz="0" w:space="0" w:color="auto"/>
          </w:divBdr>
        </w:div>
      </w:divsChild>
    </w:div>
    <w:div w:id="622348717">
      <w:bodyDiv w:val="1"/>
      <w:marLeft w:val="0"/>
      <w:marRight w:val="0"/>
      <w:marTop w:val="0"/>
      <w:marBottom w:val="0"/>
      <w:divBdr>
        <w:top w:val="none" w:sz="0" w:space="0" w:color="auto"/>
        <w:left w:val="none" w:sz="0" w:space="0" w:color="auto"/>
        <w:bottom w:val="none" w:sz="0" w:space="0" w:color="auto"/>
        <w:right w:val="none" w:sz="0" w:space="0" w:color="auto"/>
      </w:divBdr>
    </w:div>
    <w:div w:id="622350287">
      <w:bodyDiv w:val="1"/>
      <w:marLeft w:val="0"/>
      <w:marRight w:val="0"/>
      <w:marTop w:val="0"/>
      <w:marBottom w:val="0"/>
      <w:divBdr>
        <w:top w:val="none" w:sz="0" w:space="0" w:color="auto"/>
        <w:left w:val="none" w:sz="0" w:space="0" w:color="auto"/>
        <w:bottom w:val="none" w:sz="0" w:space="0" w:color="auto"/>
        <w:right w:val="none" w:sz="0" w:space="0" w:color="auto"/>
      </w:divBdr>
    </w:div>
    <w:div w:id="622804714">
      <w:bodyDiv w:val="1"/>
      <w:marLeft w:val="0"/>
      <w:marRight w:val="0"/>
      <w:marTop w:val="0"/>
      <w:marBottom w:val="0"/>
      <w:divBdr>
        <w:top w:val="none" w:sz="0" w:space="0" w:color="auto"/>
        <w:left w:val="none" w:sz="0" w:space="0" w:color="auto"/>
        <w:bottom w:val="none" w:sz="0" w:space="0" w:color="auto"/>
        <w:right w:val="none" w:sz="0" w:space="0" w:color="auto"/>
      </w:divBdr>
    </w:div>
    <w:div w:id="623923781">
      <w:bodyDiv w:val="1"/>
      <w:marLeft w:val="0"/>
      <w:marRight w:val="0"/>
      <w:marTop w:val="0"/>
      <w:marBottom w:val="0"/>
      <w:divBdr>
        <w:top w:val="none" w:sz="0" w:space="0" w:color="auto"/>
        <w:left w:val="none" w:sz="0" w:space="0" w:color="auto"/>
        <w:bottom w:val="none" w:sz="0" w:space="0" w:color="auto"/>
        <w:right w:val="none" w:sz="0" w:space="0" w:color="auto"/>
      </w:divBdr>
    </w:div>
    <w:div w:id="624888056">
      <w:bodyDiv w:val="1"/>
      <w:marLeft w:val="0"/>
      <w:marRight w:val="0"/>
      <w:marTop w:val="0"/>
      <w:marBottom w:val="0"/>
      <w:divBdr>
        <w:top w:val="none" w:sz="0" w:space="0" w:color="auto"/>
        <w:left w:val="none" w:sz="0" w:space="0" w:color="auto"/>
        <w:bottom w:val="none" w:sz="0" w:space="0" w:color="auto"/>
        <w:right w:val="none" w:sz="0" w:space="0" w:color="auto"/>
      </w:divBdr>
    </w:div>
    <w:div w:id="625158784">
      <w:bodyDiv w:val="1"/>
      <w:marLeft w:val="0"/>
      <w:marRight w:val="0"/>
      <w:marTop w:val="0"/>
      <w:marBottom w:val="0"/>
      <w:divBdr>
        <w:top w:val="none" w:sz="0" w:space="0" w:color="auto"/>
        <w:left w:val="none" w:sz="0" w:space="0" w:color="auto"/>
        <w:bottom w:val="none" w:sz="0" w:space="0" w:color="auto"/>
        <w:right w:val="none" w:sz="0" w:space="0" w:color="auto"/>
      </w:divBdr>
    </w:div>
    <w:div w:id="625160451">
      <w:bodyDiv w:val="1"/>
      <w:marLeft w:val="0"/>
      <w:marRight w:val="0"/>
      <w:marTop w:val="0"/>
      <w:marBottom w:val="0"/>
      <w:divBdr>
        <w:top w:val="none" w:sz="0" w:space="0" w:color="auto"/>
        <w:left w:val="none" w:sz="0" w:space="0" w:color="auto"/>
        <w:bottom w:val="none" w:sz="0" w:space="0" w:color="auto"/>
        <w:right w:val="none" w:sz="0" w:space="0" w:color="auto"/>
      </w:divBdr>
    </w:div>
    <w:div w:id="625166259">
      <w:bodyDiv w:val="1"/>
      <w:marLeft w:val="0"/>
      <w:marRight w:val="0"/>
      <w:marTop w:val="0"/>
      <w:marBottom w:val="0"/>
      <w:divBdr>
        <w:top w:val="none" w:sz="0" w:space="0" w:color="auto"/>
        <w:left w:val="none" w:sz="0" w:space="0" w:color="auto"/>
        <w:bottom w:val="none" w:sz="0" w:space="0" w:color="auto"/>
        <w:right w:val="none" w:sz="0" w:space="0" w:color="auto"/>
      </w:divBdr>
    </w:div>
    <w:div w:id="625353300">
      <w:bodyDiv w:val="1"/>
      <w:marLeft w:val="0"/>
      <w:marRight w:val="0"/>
      <w:marTop w:val="0"/>
      <w:marBottom w:val="0"/>
      <w:divBdr>
        <w:top w:val="none" w:sz="0" w:space="0" w:color="auto"/>
        <w:left w:val="none" w:sz="0" w:space="0" w:color="auto"/>
        <w:bottom w:val="none" w:sz="0" w:space="0" w:color="auto"/>
        <w:right w:val="none" w:sz="0" w:space="0" w:color="auto"/>
      </w:divBdr>
    </w:div>
    <w:div w:id="627900880">
      <w:bodyDiv w:val="1"/>
      <w:marLeft w:val="0"/>
      <w:marRight w:val="0"/>
      <w:marTop w:val="0"/>
      <w:marBottom w:val="0"/>
      <w:divBdr>
        <w:top w:val="none" w:sz="0" w:space="0" w:color="auto"/>
        <w:left w:val="none" w:sz="0" w:space="0" w:color="auto"/>
        <w:bottom w:val="none" w:sz="0" w:space="0" w:color="auto"/>
        <w:right w:val="none" w:sz="0" w:space="0" w:color="auto"/>
      </w:divBdr>
    </w:div>
    <w:div w:id="628248234">
      <w:bodyDiv w:val="1"/>
      <w:marLeft w:val="0"/>
      <w:marRight w:val="0"/>
      <w:marTop w:val="0"/>
      <w:marBottom w:val="0"/>
      <w:divBdr>
        <w:top w:val="none" w:sz="0" w:space="0" w:color="auto"/>
        <w:left w:val="none" w:sz="0" w:space="0" w:color="auto"/>
        <w:bottom w:val="none" w:sz="0" w:space="0" w:color="auto"/>
        <w:right w:val="none" w:sz="0" w:space="0" w:color="auto"/>
      </w:divBdr>
    </w:div>
    <w:div w:id="628323241">
      <w:bodyDiv w:val="1"/>
      <w:marLeft w:val="0"/>
      <w:marRight w:val="0"/>
      <w:marTop w:val="0"/>
      <w:marBottom w:val="0"/>
      <w:divBdr>
        <w:top w:val="none" w:sz="0" w:space="0" w:color="auto"/>
        <w:left w:val="none" w:sz="0" w:space="0" w:color="auto"/>
        <w:bottom w:val="none" w:sz="0" w:space="0" w:color="auto"/>
        <w:right w:val="none" w:sz="0" w:space="0" w:color="auto"/>
      </w:divBdr>
    </w:div>
    <w:div w:id="628362137">
      <w:bodyDiv w:val="1"/>
      <w:marLeft w:val="0"/>
      <w:marRight w:val="0"/>
      <w:marTop w:val="0"/>
      <w:marBottom w:val="0"/>
      <w:divBdr>
        <w:top w:val="none" w:sz="0" w:space="0" w:color="auto"/>
        <w:left w:val="none" w:sz="0" w:space="0" w:color="auto"/>
        <w:bottom w:val="none" w:sz="0" w:space="0" w:color="auto"/>
        <w:right w:val="none" w:sz="0" w:space="0" w:color="auto"/>
      </w:divBdr>
    </w:div>
    <w:div w:id="628629202">
      <w:bodyDiv w:val="1"/>
      <w:marLeft w:val="0"/>
      <w:marRight w:val="0"/>
      <w:marTop w:val="0"/>
      <w:marBottom w:val="0"/>
      <w:divBdr>
        <w:top w:val="none" w:sz="0" w:space="0" w:color="auto"/>
        <w:left w:val="none" w:sz="0" w:space="0" w:color="auto"/>
        <w:bottom w:val="none" w:sz="0" w:space="0" w:color="auto"/>
        <w:right w:val="none" w:sz="0" w:space="0" w:color="auto"/>
      </w:divBdr>
    </w:div>
    <w:div w:id="629164948">
      <w:bodyDiv w:val="1"/>
      <w:marLeft w:val="0"/>
      <w:marRight w:val="0"/>
      <w:marTop w:val="0"/>
      <w:marBottom w:val="0"/>
      <w:divBdr>
        <w:top w:val="none" w:sz="0" w:space="0" w:color="auto"/>
        <w:left w:val="none" w:sz="0" w:space="0" w:color="auto"/>
        <w:bottom w:val="none" w:sz="0" w:space="0" w:color="auto"/>
        <w:right w:val="none" w:sz="0" w:space="0" w:color="auto"/>
      </w:divBdr>
    </w:div>
    <w:div w:id="630014138">
      <w:bodyDiv w:val="1"/>
      <w:marLeft w:val="0"/>
      <w:marRight w:val="0"/>
      <w:marTop w:val="0"/>
      <w:marBottom w:val="0"/>
      <w:divBdr>
        <w:top w:val="none" w:sz="0" w:space="0" w:color="auto"/>
        <w:left w:val="none" w:sz="0" w:space="0" w:color="auto"/>
        <w:bottom w:val="none" w:sz="0" w:space="0" w:color="auto"/>
        <w:right w:val="none" w:sz="0" w:space="0" w:color="auto"/>
      </w:divBdr>
    </w:div>
    <w:div w:id="631131523">
      <w:bodyDiv w:val="1"/>
      <w:marLeft w:val="0"/>
      <w:marRight w:val="0"/>
      <w:marTop w:val="0"/>
      <w:marBottom w:val="0"/>
      <w:divBdr>
        <w:top w:val="none" w:sz="0" w:space="0" w:color="auto"/>
        <w:left w:val="none" w:sz="0" w:space="0" w:color="auto"/>
        <w:bottom w:val="none" w:sz="0" w:space="0" w:color="auto"/>
        <w:right w:val="none" w:sz="0" w:space="0" w:color="auto"/>
      </w:divBdr>
    </w:div>
    <w:div w:id="631136427">
      <w:bodyDiv w:val="1"/>
      <w:marLeft w:val="0"/>
      <w:marRight w:val="0"/>
      <w:marTop w:val="0"/>
      <w:marBottom w:val="0"/>
      <w:divBdr>
        <w:top w:val="none" w:sz="0" w:space="0" w:color="auto"/>
        <w:left w:val="none" w:sz="0" w:space="0" w:color="auto"/>
        <w:bottom w:val="none" w:sz="0" w:space="0" w:color="auto"/>
        <w:right w:val="none" w:sz="0" w:space="0" w:color="auto"/>
      </w:divBdr>
      <w:divsChild>
        <w:div w:id="129786271">
          <w:marLeft w:val="480"/>
          <w:marRight w:val="0"/>
          <w:marTop w:val="0"/>
          <w:marBottom w:val="0"/>
          <w:divBdr>
            <w:top w:val="none" w:sz="0" w:space="0" w:color="auto"/>
            <w:left w:val="none" w:sz="0" w:space="0" w:color="auto"/>
            <w:bottom w:val="none" w:sz="0" w:space="0" w:color="auto"/>
            <w:right w:val="none" w:sz="0" w:space="0" w:color="auto"/>
          </w:divBdr>
        </w:div>
        <w:div w:id="878977078">
          <w:marLeft w:val="480"/>
          <w:marRight w:val="0"/>
          <w:marTop w:val="0"/>
          <w:marBottom w:val="0"/>
          <w:divBdr>
            <w:top w:val="none" w:sz="0" w:space="0" w:color="auto"/>
            <w:left w:val="none" w:sz="0" w:space="0" w:color="auto"/>
            <w:bottom w:val="none" w:sz="0" w:space="0" w:color="auto"/>
            <w:right w:val="none" w:sz="0" w:space="0" w:color="auto"/>
          </w:divBdr>
        </w:div>
        <w:div w:id="1496336685">
          <w:marLeft w:val="480"/>
          <w:marRight w:val="0"/>
          <w:marTop w:val="0"/>
          <w:marBottom w:val="0"/>
          <w:divBdr>
            <w:top w:val="none" w:sz="0" w:space="0" w:color="auto"/>
            <w:left w:val="none" w:sz="0" w:space="0" w:color="auto"/>
            <w:bottom w:val="none" w:sz="0" w:space="0" w:color="auto"/>
            <w:right w:val="none" w:sz="0" w:space="0" w:color="auto"/>
          </w:divBdr>
        </w:div>
        <w:div w:id="1835341819">
          <w:marLeft w:val="480"/>
          <w:marRight w:val="0"/>
          <w:marTop w:val="0"/>
          <w:marBottom w:val="0"/>
          <w:divBdr>
            <w:top w:val="none" w:sz="0" w:space="0" w:color="auto"/>
            <w:left w:val="none" w:sz="0" w:space="0" w:color="auto"/>
            <w:bottom w:val="none" w:sz="0" w:space="0" w:color="auto"/>
            <w:right w:val="none" w:sz="0" w:space="0" w:color="auto"/>
          </w:divBdr>
        </w:div>
        <w:div w:id="53546539">
          <w:marLeft w:val="480"/>
          <w:marRight w:val="0"/>
          <w:marTop w:val="0"/>
          <w:marBottom w:val="0"/>
          <w:divBdr>
            <w:top w:val="none" w:sz="0" w:space="0" w:color="auto"/>
            <w:left w:val="none" w:sz="0" w:space="0" w:color="auto"/>
            <w:bottom w:val="none" w:sz="0" w:space="0" w:color="auto"/>
            <w:right w:val="none" w:sz="0" w:space="0" w:color="auto"/>
          </w:divBdr>
        </w:div>
        <w:div w:id="312367994">
          <w:marLeft w:val="480"/>
          <w:marRight w:val="0"/>
          <w:marTop w:val="0"/>
          <w:marBottom w:val="0"/>
          <w:divBdr>
            <w:top w:val="none" w:sz="0" w:space="0" w:color="auto"/>
            <w:left w:val="none" w:sz="0" w:space="0" w:color="auto"/>
            <w:bottom w:val="none" w:sz="0" w:space="0" w:color="auto"/>
            <w:right w:val="none" w:sz="0" w:space="0" w:color="auto"/>
          </w:divBdr>
        </w:div>
        <w:div w:id="20595404">
          <w:marLeft w:val="480"/>
          <w:marRight w:val="0"/>
          <w:marTop w:val="0"/>
          <w:marBottom w:val="0"/>
          <w:divBdr>
            <w:top w:val="none" w:sz="0" w:space="0" w:color="auto"/>
            <w:left w:val="none" w:sz="0" w:space="0" w:color="auto"/>
            <w:bottom w:val="none" w:sz="0" w:space="0" w:color="auto"/>
            <w:right w:val="none" w:sz="0" w:space="0" w:color="auto"/>
          </w:divBdr>
        </w:div>
        <w:div w:id="414087999">
          <w:marLeft w:val="480"/>
          <w:marRight w:val="0"/>
          <w:marTop w:val="0"/>
          <w:marBottom w:val="0"/>
          <w:divBdr>
            <w:top w:val="none" w:sz="0" w:space="0" w:color="auto"/>
            <w:left w:val="none" w:sz="0" w:space="0" w:color="auto"/>
            <w:bottom w:val="none" w:sz="0" w:space="0" w:color="auto"/>
            <w:right w:val="none" w:sz="0" w:space="0" w:color="auto"/>
          </w:divBdr>
        </w:div>
        <w:div w:id="1537811100">
          <w:marLeft w:val="480"/>
          <w:marRight w:val="0"/>
          <w:marTop w:val="0"/>
          <w:marBottom w:val="0"/>
          <w:divBdr>
            <w:top w:val="none" w:sz="0" w:space="0" w:color="auto"/>
            <w:left w:val="none" w:sz="0" w:space="0" w:color="auto"/>
            <w:bottom w:val="none" w:sz="0" w:space="0" w:color="auto"/>
            <w:right w:val="none" w:sz="0" w:space="0" w:color="auto"/>
          </w:divBdr>
        </w:div>
        <w:div w:id="973757493">
          <w:marLeft w:val="480"/>
          <w:marRight w:val="0"/>
          <w:marTop w:val="0"/>
          <w:marBottom w:val="0"/>
          <w:divBdr>
            <w:top w:val="none" w:sz="0" w:space="0" w:color="auto"/>
            <w:left w:val="none" w:sz="0" w:space="0" w:color="auto"/>
            <w:bottom w:val="none" w:sz="0" w:space="0" w:color="auto"/>
            <w:right w:val="none" w:sz="0" w:space="0" w:color="auto"/>
          </w:divBdr>
        </w:div>
        <w:div w:id="1843658840">
          <w:marLeft w:val="480"/>
          <w:marRight w:val="0"/>
          <w:marTop w:val="0"/>
          <w:marBottom w:val="0"/>
          <w:divBdr>
            <w:top w:val="none" w:sz="0" w:space="0" w:color="auto"/>
            <w:left w:val="none" w:sz="0" w:space="0" w:color="auto"/>
            <w:bottom w:val="none" w:sz="0" w:space="0" w:color="auto"/>
            <w:right w:val="none" w:sz="0" w:space="0" w:color="auto"/>
          </w:divBdr>
        </w:div>
        <w:div w:id="927692229">
          <w:marLeft w:val="480"/>
          <w:marRight w:val="0"/>
          <w:marTop w:val="0"/>
          <w:marBottom w:val="0"/>
          <w:divBdr>
            <w:top w:val="none" w:sz="0" w:space="0" w:color="auto"/>
            <w:left w:val="none" w:sz="0" w:space="0" w:color="auto"/>
            <w:bottom w:val="none" w:sz="0" w:space="0" w:color="auto"/>
            <w:right w:val="none" w:sz="0" w:space="0" w:color="auto"/>
          </w:divBdr>
        </w:div>
        <w:div w:id="1103384179">
          <w:marLeft w:val="480"/>
          <w:marRight w:val="0"/>
          <w:marTop w:val="0"/>
          <w:marBottom w:val="0"/>
          <w:divBdr>
            <w:top w:val="none" w:sz="0" w:space="0" w:color="auto"/>
            <w:left w:val="none" w:sz="0" w:space="0" w:color="auto"/>
            <w:bottom w:val="none" w:sz="0" w:space="0" w:color="auto"/>
            <w:right w:val="none" w:sz="0" w:space="0" w:color="auto"/>
          </w:divBdr>
        </w:div>
        <w:div w:id="1034160439">
          <w:marLeft w:val="480"/>
          <w:marRight w:val="0"/>
          <w:marTop w:val="0"/>
          <w:marBottom w:val="0"/>
          <w:divBdr>
            <w:top w:val="none" w:sz="0" w:space="0" w:color="auto"/>
            <w:left w:val="none" w:sz="0" w:space="0" w:color="auto"/>
            <w:bottom w:val="none" w:sz="0" w:space="0" w:color="auto"/>
            <w:right w:val="none" w:sz="0" w:space="0" w:color="auto"/>
          </w:divBdr>
        </w:div>
        <w:div w:id="2054772983">
          <w:marLeft w:val="480"/>
          <w:marRight w:val="0"/>
          <w:marTop w:val="0"/>
          <w:marBottom w:val="0"/>
          <w:divBdr>
            <w:top w:val="none" w:sz="0" w:space="0" w:color="auto"/>
            <w:left w:val="none" w:sz="0" w:space="0" w:color="auto"/>
            <w:bottom w:val="none" w:sz="0" w:space="0" w:color="auto"/>
            <w:right w:val="none" w:sz="0" w:space="0" w:color="auto"/>
          </w:divBdr>
        </w:div>
        <w:div w:id="476067597">
          <w:marLeft w:val="480"/>
          <w:marRight w:val="0"/>
          <w:marTop w:val="0"/>
          <w:marBottom w:val="0"/>
          <w:divBdr>
            <w:top w:val="none" w:sz="0" w:space="0" w:color="auto"/>
            <w:left w:val="none" w:sz="0" w:space="0" w:color="auto"/>
            <w:bottom w:val="none" w:sz="0" w:space="0" w:color="auto"/>
            <w:right w:val="none" w:sz="0" w:space="0" w:color="auto"/>
          </w:divBdr>
        </w:div>
        <w:div w:id="241836675">
          <w:marLeft w:val="480"/>
          <w:marRight w:val="0"/>
          <w:marTop w:val="0"/>
          <w:marBottom w:val="0"/>
          <w:divBdr>
            <w:top w:val="none" w:sz="0" w:space="0" w:color="auto"/>
            <w:left w:val="none" w:sz="0" w:space="0" w:color="auto"/>
            <w:bottom w:val="none" w:sz="0" w:space="0" w:color="auto"/>
            <w:right w:val="none" w:sz="0" w:space="0" w:color="auto"/>
          </w:divBdr>
        </w:div>
        <w:div w:id="446044369">
          <w:marLeft w:val="480"/>
          <w:marRight w:val="0"/>
          <w:marTop w:val="0"/>
          <w:marBottom w:val="0"/>
          <w:divBdr>
            <w:top w:val="none" w:sz="0" w:space="0" w:color="auto"/>
            <w:left w:val="none" w:sz="0" w:space="0" w:color="auto"/>
            <w:bottom w:val="none" w:sz="0" w:space="0" w:color="auto"/>
            <w:right w:val="none" w:sz="0" w:space="0" w:color="auto"/>
          </w:divBdr>
        </w:div>
        <w:div w:id="511259513">
          <w:marLeft w:val="480"/>
          <w:marRight w:val="0"/>
          <w:marTop w:val="0"/>
          <w:marBottom w:val="0"/>
          <w:divBdr>
            <w:top w:val="none" w:sz="0" w:space="0" w:color="auto"/>
            <w:left w:val="none" w:sz="0" w:space="0" w:color="auto"/>
            <w:bottom w:val="none" w:sz="0" w:space="0" w:color="auto"/>
            <w:right w:val="none" w:sz="0" w:space="0" w:color="auto"/>
          </w:divBdr>
        </w:div>
        <w:div w:id="918517184">
          <w:marLeft w:val="480"/>
          <w:marRight w:val="0"/>
          <w:marTop w:val="0"/>
          <w:marBottom w:val="0"/>
          <w:divBdr>
            <w:top w:val="none" w:sz="0" w:space="0" w:color="auto"/>
            <w:left w:val="none" w:sz="0" w:space="0" w:color="auto"/>
            <w:bottom w:val="none" w:sz="0" w:space="0" w:color="auto"/>
            <w:right w:val="none" w:sz="0" w:space="0" w:color="auto"/>
          </w:divBdr>
        </w:div>
        <w:div w:id="6953475">
          <w:marLeft w:val="480"/>
          <w:marRight w:val="0"/>
          <w:marTop w:val="0"/>
          <w:marBottom w:val="0"/>
          <w:divBdr>
            <w:top w:val="none" w:sz="0" w:space="0" w:color="auto"/>
            <w:left w:val="none" w:sz="0" w:space="0" w:color="auto"/>
            <w:bottom w:val="none" w:sz="0" w:space="0" w:color="auto"/>
            <w:right w:val="none" w:sz="0" w:space="0" w:color="auto"/>
          </w:divBdr>
        </w:div>
        <w:div w:id="1639988646">
          <w:marLeft w:val="480"/>
          <w:marRight w:val="0"/>
          <w:marTop w:val="0"/>
          <w:marBottom w:val="0"/>
          <w:divBdr>
            <w:top w:val="none" w:sz="0" w:space="0" w:color="auto"/>
            <w:left w:val="none" w:sz="0" w:space="0" w:color="auto"/>
            <w:bottom w:val="none" w:sz="0" w:space="0" w:color="auto"/>
            <w:right w:val="none" w:sz="0" w:space="0" w:color="auto"/>
          </w:divBdr>
        </w:div>
        <w:div w:id="670135756">
          <w:marLeft w:val="480"/>
          <w:marRight w:val="0"/>
          <w:marTop w:val="0"/>
          <w:marBottom w:val="0"/>
          <w:divBdr>
            <w:top w:val="none" w:sz="0" w:space="0" w:color="auto"/>
            <w:left w:val="none" w:sz="0" w:space="0" w:color="auto"/>
            <w:bottom w:val="none" w:sz="0" w:space="0" w:color="auto"/>
            <w:right w:val="none" w:sz="0" w:space="0" w:color="auto"/>
          </w:divBdr>
        </w:div>
        <w:div w:id="906720509">
          <w:marLeft w:val="480"/>
          <w:marRight w:val="0"/>
          <w:marTop w:val="0"/>
          <w:marBottom w:val="0"/>
          <w:divBdr>
            <w:top w:val="none" w:sz="0" w:space="0" w:color="auto"/>
            <w:left w:val="none" w:sz="0" w:space="0" w:color="auto"/>
            <w:bottom w:val="none" w:sz="0" w:space="0" w:color="auto"/>
            <w:right w:val="none" w:sz="0" w:space="0" w:color="auto"/>
          </w:divBdr>
        </w:div>
        <w:div w:id="811215082">
          <w:marLeft w:val="480"/>
          <w:marRight w:val="0"/>
          <w:marTop w:val="0"/>
          <w:marBottom w:val="0"/>
          <w:divBdr>
            <w:top w:val="none" w:sz="0" w:space="0" w:color="auto"/>
            <w:left w:val="none" w:sz="0" w:space="0" w:color="auto"/>
            <w:bottom w:val="none" w:sz="0" w:space="0" w:color="auto"/>
            <w:right w:val="none" w:sz="0" w:space="0" w:color="auto"/>
          </w:divBdr>
        </w:div>
        <w:div w:id="656571358">
          <w:marLeft w:val="480"/>
          <w:marRight w:val="0"/>
          <w:marTop w:val="0"/>
          <w:marBottom w:val="0"/>
          <w:divBdr>
            <w:top w:val="none" w:sz="0" w:space="0" w:color="auto"/>
            <w:left w:val="none" w:sz="0" w:space="0" w:color="auto"/>
            <w:bottom w:val="none" w:sz="0" w:space="0" w:color="auto"/>
            <w:right w:val="none" w:sz="0" w:space="0" w:color="auto"/>
          </w:divBdr>
        </w:div>
        <w:div w:id="395054826">
          <w:marLeft w:val="480"/>
          <w:marRight w:val="0"/>
          <w:marTop w:val="0"/>
          <w:marBottom w:val="0"/>
          <w:divBdr>
            <w:top w:val="none" w:sz="0" w:space="0" w:color="auto"/>
            <w:left w:val="none" w:sz="0" w:space="0" w:color="auto"/>
            <w:bottom w:val="none" w:sz="0" w:space="0" w:color="auto"/>
            <w:right w:val="none" w:sz="0" w:space="0" w:color="auto"/>
          </w:divBdr>
        </w:div>
      </w:divsChild>
    </w:div>
    <w:div w:id="631860552">
      <w:bodyDiv w:val="1"/>
      <w:marLeft w:val="0"/>
      <w:marRight w:val="0"/>
      <w:marTop w:val="0"/>
      <w:marBottom w:val="0"/>
      <w:divBdr>
        <w:top w:val="none" w:sz="0" w:space="0" w:color="auto"/>
        <w:left w:val="none" w:sz="0" w:space="0" w:color="auto"/>
        <w:bottom w:val="none" w:sz="0" w:space="0" w:color="auto"/>
        <w:right w:val="none" w:sz="0" w:space="0" w:color="auto"/>
      </w:divBdr>
    </w:div>
    <w:div w:id="632714207">
      <w:bodyDiv w:val="1"/>
      <w:marLeft w:val="0"/>
      <w:marRight w:val="0"/>
      <w:marTop w:val="0"/>
      <w:marBottom w:val="0"/>
      <w:divBdr>
        <w:top w:val="none" w:sz="0" w:space="0" w:color="auto"/>
        <w:left w:val="none" w:sz="0" w:space="0" w:color="auto"/>
        <w:bottom w:val="none" w:sz="0" w:space="0" w:color="auto"/>
        <w:right w:val="none" w:sz="0" w:space="0" w:color="auto"/>
      </w:divBdr>
      <w:divsChild>
        <w:div w:id="1852140749">
          <w:marLeft w:val="480"/>
          <w:marRight w:val="0"/>
          <w:marTop w:val="0"/>
          <w:marBottom w:val="0"/>
          <w:divBdr>
            <w:top w:val="none" w:sz="0" w:space="0" w:color="auto"/>
            <w:left w:val="none" w:sz="0" w:space="0" w:color="auto"/>
            <w:bottom w:val="none" w:sz="0" w:space="0" w:color="auto"/>
            <w:right w:val="none" w:sz="0" w:space="0" w:color="auto"/>
          </w:divBdr>
        </w:div>
        <w:div w:id="669482241">
          <w:marLeft w:val="480"/>
          <w:marRight w:val="0"/>
          <w:marTop w:val="0"/>
          <w:marBottom w:val="0"/>
          <w:divBdr>
            <w:top w:val="none" w:sz="0" w:space="0" w:color="auto"/>
            <w:left w:val="none" w:sz="0" w:space="0" w:color="auto"/>
            <w:bottom w:val="none" w:sz="0" w:space="0" w:color="auto"/>
            <w:right w:val="none" w:sz="0" w:space="0" w:color="auto"/>
          </w:divBdr>
        </w:div>
        <w:div w:id="1226377344">
          <w:marLeft w:val="480"/>
          <w:marRight w:val="0"/>
          <w:marTop w:val="0"/>
          <w:marBottom w:val="0"/>
          <w:divBdr>
            <w:top w:val="none" w:sz="0" w:space="0" w:color="auto"/>
            <w:left w:val="none" w:sz="0" w:space="0" w:color="auto"/>
            <w:bottom w:val="none" w:sz="0" w:space="0" w:color="auto"/>
            <w:right w:val="none" w:sz="0" w:space="0" w:color="auto"/>
          </w:divBdr>
        </w:div>
        <w:div w:id="466747657">
          <w:marLeft w:val="480"/>
          <w:marRight w:val="0"/>
          <w:marTop w:val="0"/>
          <w:marBottom w:val="0"/>
          <w:divBdr>
            <w:top w:val="none" w:sz="0" w:space="0" w:color="auto"/>
            <w:left w:val="none" w:sz="0" w:space="0" w:color="auto"/>
            <w:bottom w:val="none" w:sz="0" w:space="0" w:color="auto"/>
            <w:right w:val="none" w:sz="0" w:space="0" w:color="auto"/>
          </w:divBdr>
        </w:div>
        <w:div w:id="765075190">
          <w:marLeft w:val="480"/>
          <w:marRight w:val="0"/>
          <w:marTop w:val="0"/>
          <w:marBottom w:val="0"/>
          <w:divBdr>
            <w:top w:val="none" w:sz="0" w:space="0" w:color="auto"/>
            <w:left w:val="none" w:sz="0" w:space="0" w:color="auto"/>
            <w:bottom w:val="none" w:sz="0" w:space="0" w:color="auto"/>
            <w:right w:val="none" w:sz="0" w:space="0" w:color="auto"/>
          </w:divBdr>
        </w:div>
        <w:div w:id="1555584912">
          <w:marLeft w:val="480"/>
          <w:marRight w:val="0"/>
          <w:marTop w:val="0"/>
          <w:marBottom w:val="0"/>
          <w:divBdr>
            <w:top w:val="none" w:sz="0" w:space="0" w:color="auto"/>
            <w:left w:val="none" w:sz="0" w:space="0" w:color="auto"/>
            <w:bottom w:val="none" w:sz="0" w:space="0" w:color="auto"/>
            <w:right w:val="none" w:sz="0" w:space="0" w:color="auto"/>
          </w:divBdr>
        </w:div>
        <w:div w:id="1623265923">
          <w:marLeft w:val="480"/>
          <w:marRight w:val="0"/>
          <w:marTop w:val="0"/>
          <w:marBottom w:val="0"/>
          <w:divBdr>
            <w:top w:val="none" w:sz="0" w:space="0" w:color="auto"/>
            <w:left w:val="none" w:sz="0" w:space="0" w:color="auto"/>
            <w:bottom w:val="none" w:sz="0" w:space="0" w:color="auto"/>
            <w:right w:val="none" w:sz="0" w:space="0" w:color="auto"/>
          </w:divBdr>
        </w:div>
        <w:div w:id="1109472489">
          <w:marLeft w:val="480"/>
          <w:marRight w:val="0"/>
          <w:marTop w:val="0"/>
          <w:marBottom w:val="0"/>
          <w:divBdr>
            <w:top w:val="none" w:sz="0" w:space="0" w:color="auto"/>
            <w:left w:val="none" w:sz="0" w:space="0" w:color="auto"/>
            <w:bottom w:val="none" w:sz="0" w:space="0" w:color="auto"/>
            <w:right w:val="none" w:sz="0" w:space="0" w:color="auto"/>
          </w:divBdr>
        </w:div>
        <w:div w:id="1418474704">
          <w:marLeft w:val="480"/>
          <w:marRight w:val="0"/>
          <w:marTop w:val="0"/>
          <w:marBottom w:val="0"/>
          <w:divBdr>
            <w:top w:val="none" w:sz="0" w:space="0" w:color="auto"/>
            <w:left w:val="none" w:sz="0" w:space="0" w:color="auto"/>
            <w:bottom w:val="none" w:sz="0" w:space="0" w:color="auto"/>
            <w:right w:val="none" w:sz="0" w:space="0" w:color="auto"/>
          </w:divBdr>
        </w:div>
        <w:div w:id="757482822">
          <w:marLeft w:val="480"/>
          <w:marRight w:val="0"/>
          <w:marTop w:val="0"/>
          <w:marBottom w:val="0"/>
          <w:divBdr>
            <w:top w:val="none" w:sz="0" w:space="0" w:color="auto"/>
            <w:left w:val="none" w:sz="0" w:space="0" w:color="auto"/>
            <w:bottom w:val="none" w:sz="0" w:space="0" w:color="auto"/>
            <w:right w:val="none" w:sz="0" w:space="0" w:color="auto"/>
          </w:divBdr>
        </w:div>
        <w:div w:id="633753336">
          <w:marLeft w:val="480"/>
          <w:marRight w:val="0"/>
          <w:marTop w:val="0"/>
          <w:marBottom w:val="0"/>
          <w:divBdr>
            <w:top w:val="none" w:sz="0" w:space="0" w:color="auto"/>
            <w:left w:val="none" w:sz="0" w:space="0" w:color="auto"/>
            <w:bottom w:val="none" w:sz="0" w:space="0" w:color="auto"/>
            <w:right w:val="none" w:sz="0" w:space="0" w:color="auto"/>
          </w:divBdr>
        </w:div>
        <w:div w:id="566840674">
          <w:marLeft w:val="480"/>
          <w:marRight w:val="0"/>
          <w:marTop w:val="0"/>
          <w:marBottom w:val="0"/>
          <w:divBdr>
            <w:top w:val="none" w:sz="0" w:space="0" w:color="auto"/>
            <w:left w:val="none" w:sz="0" w:space="0" w:color="auto"/>
            <w:bottom w:val="none" w:sz="0" w:space="0" w:color="auto"/>
            <w:right w:val="none" w:sz="0" w:space="0" w:color="auto"/>
          </w:divBdr>
        </w:div>
        <w:div w:id="1001154314">
          <w:marLeft w:val="480"/>
          <w:marRight w:val="0"/>
          <w:marTop w:val="0"/>
          <w:marBottom w:val="0"/>
          <w:divBdr>
            <w:top w:val="none" w:sz="0" w:space="0" w:color="auto"/>
            <w:left w:val="none" w:sz="0" w:space="0" w:color="auto"/>
            <w:bottom w:val="none" w:sz="0" w:space="0" w:color="auto"/>
            <w:right w:val="none" w:sz="0" w:space="0" w:color="auto"/>
          </w:divBdr>
        </w:div>
        <w:div w:id="52777309">
          <w:marLeft w:val="480"/>
          <w:marRight w:val="0"/>
          <w:marTop w:val="0"/>
          <w:marBottom w:val="0"/>
          <w:divBdr>
            <w:top w:val="none" w:sz="0" w:space="0" w:color="auto"/>
            <w:left w:val="none" w:sz="0" w:space="0" w:color="auto"/>
            <w:bottom w:val="none" w:sz="0" w:space="0" w:color="auto"/>
            <w:right w:val="none" w:sz="0" w:space="0" w:color="auto"/>
          </w:divBdr>
        </w:div>
        <w:div w:id="178858119">
          <w:marLeft w:val="480"/>
          <w:marRight w:val="0"/>
          <w:marTop w:val="0"/>
          <w:marBottom w:val="0"/>
          <w:divBdr>
            <w:top w:val="none" w:sz="0" w:space="0" w:color="auto"/>
            <w:left w:val="none" w:sz="0" w:space="0" w:color="auto"/>
            <w:bottom w:val="none" w:sz="0" w:space="0" w:color="auto"/>
            <w:right w:val="none" w:sz="0" w:space="0" w:color="auto"/>
          </w:divBdr>
        </w:div>
        <w:div w:id="1368095463">
          <w:marLeft w:val="480"/>
          <w:marRight w:val="0"/>
          <w:marTop w:val="0"/>
          <w:marBottom w:val="0"/>
          <w:divBdr>
            <w:top w:val="none" w:sz="0" w:space="0" w:color="auto"/>
            <w:left w:val="none" w:sz="0" w:space="0" w:color="auto"/>
            <w:bottom w:val="none" w:sz="0" w:space="0" w:color="auto"/>
            <w:right w:val="none" w:sz="0" w:space="0" w:color="auto"/>
          </w:divBdr>
        </w:div>
        <w:div w:id="422185537">
          <w:marLeft w:val="480"/>
          <w:marRight w:val="0"/>
          <w:marTop w:val="0"/>
          <w:marBottom w:val="0"/>
          <w:divBdr>
            <w:top w:val="none" w:sz="0" w:space="0" w:color="auto"/>
            <w:left w:val="none" w:sz="0" w:space="0" w:color="auto"/>
            <w:bottom w:val="none" w:sz="0" w:space="0" w:color="auto"/>
            <w:right w:val="none" w:sz="0" w:space="0" w:color="auto"/>
          </w:divBdr>
        </w:div>
        <w:div w:id="2008828107">
          <w:marLeft w:val="480"/>
          <w:marRight w:val="0"/>
          <w:marTop w:val="0"/>
          <w:marBottom w:val="0"/>
          <w:divBdr>
            <w:top w:val="none" w:sz="0" w:space="0" w:color="auto"/>
            <w:left w:val="none" w:sz="0" w:space="0" w:color="auto"/>
            <w:bottom w:val="none" w:sz="0" w:space="0" w:color="auto"/>
            <w:right w:val="none" w:sz="0" w:space="0" w:color="auto"/>
          </w:divBdr>
        </w:div>
        <w:div w:id="987784100">
          <w:marLeft w:val="480"/>
          <w:marRight w:val="0"/>
          <w:marTop w:val="0"/>
          <w:marBottom w:val="0"/>
          <w:divBdr>
            <w:top w:val="none" w:sz="0" w:space="0" w:color="auto"/>
            <w:left w:val="none" w:sz="0" w:space="0" w:color="auto"/>
            <w:bottom w:val="none" w:sz="0" w:space="0" w:color="auto"/>
            <w:right w:val="none" w:sz="0" w:space="0" w:color="auto"/>
          </w:divBdr>
        </w:div>
        <w:div w:id="734931029">
          <w:marLeft w:val="480"/>
          <w:marRight w:val="0"/>
          <w:marTop w:val="0"/>
          <w:marBottom w:val="0"/>
          <w:divBdr>
            <w:top w:val="none" w:sz="0" w:space="0" w:color="auto"/>
            <w:left w:val="none" w:sz="0" w:space="0" w:color="auto"/>
            <w:bottom w:val="none" w:sz="0" w:space="0" w:color="auto"/>
            <w:right w:val="none" w:sz="0" w:space="0" w:color="auto"/>
          </w:divBdr>
        </w:div>
        <w:div w:id="1525292162">
          <w:marLeft w:val="480"/>
          <w:marRight w:val="0"/>
          <w:marTop w:val="0"/>
          <w:marBottom w:val="0"/>
          <w:divBdr>
            <w:top w:val="none" w:sz="0" w:space="0" w:color="auto"/>
            <w:left w:val="none" w:sz="0" w:space="0" w:color="auto"/>
            <w:bottom w:val="none" w:sz="0" w:space="0" w:color="auto"/>
            <w:right w:val="none" w:sz="0" w:space="0" w:color="auto"/>
          </w:divBdr>
        </w:div>
        <w:div w:id="778067940">
          <w:marLeft w:val="480"/>
          <w:marRight w:val="0"/>
          <w:marTop w:val="0"/>
          <w:marBottom w:val="0"/>
          <w:divBdr>
            <w:top w:val="none" w:sz="0" w:space="0" w:color="auto"/>
            <w:left w:val="none" w:sz="0" w:space="0" w:color="auto"/>
            <w:bottom w:val="none" w:sz="0" w:space="0" w:color="auto"/>
            <w:right w:val="none" w:sz="0" w:space="0" w:color="auto"/>
          </w:divBdr>
        </w:div>
        <w:div w:id="1113936558">
          <w:marLeft w:val="480"/>
          <w:marRight w:val="0"/>
          <w:marTop w:val="0"/>
          <w:marBottom w:val="0"/>
          <w:divBdr>
            <w:top w:val="none" w:sz="0" w:space="0" w:color="auto"/>
            <w:left w:val="none" w:sz="0" w:space="0" w:color="auto"/>
            <w:bottom w:val="none" w:sz="0" w:space="0" w:color="auto"/>
            <w:right w:val="none" w:sz="0" w:space="0" w:color="auto"/>
          </w:divBdr>
        </w:div>
        <w:div w:id="226114512">
          <w:marLeft w:val="480"/>
          <w:marRight w:val="0"/>
          <w:marTop w:val="0"/>
          <w:marBottom w:val="0"/>
          <w:divBdr>
            <w:top w:val="none" w:sz="0" w:space="0" w:color="auto"/>
            <w:left w:val="none" w:sz="0" w:space="0" w:color="auto"/>
            <w:bottom w:val="none" w:sz="0" w:space="0" w:color="auto"/>
            <w:right w:val="none" w:sz="0" w:space="0" w:color="auto"/>
          </w:divBdr>
        </w:div>
        <w:div w:id="943003522">
          <w:marLeft w:val="480"/>
          <w:marRight w:val="0"/>
          <w:marTop w:val="0"/>
          <w:marBottom w:val="0"/>
          <w:divBdr>
            <w:top w:val="none" w:sz="0" w:space="0" w:color="auto"/>
            <w:left w:val="none" w:sz="0" w:space="0" w:color="auto"/>
            <w:bottom w:val="none" w:sz="0" w:space="0" w:color="auto"/>
            <w:right w:val="none" w:sz="0" w:space="0" w:color="auto"/>
          </w:divBdr>
        </w:div>
        <w:div w:id="1738504572">
          <w:marLeft w:val="480"/>
          <w:marRight w:val="0"/>
          <w:marTop w:val="0"/>
          <w:marBottom w:val="0"/>
          <w:divBdr>
            <w:top w:val="none" w:sz="0" w:space="0" w:color="auto"/>
            <w:left w:val="none" w:sz="0" w:space="0" w:color="auto"/>
            <w:bottom w:val="none" w:sz="0" w:space="0" w:color="auto"/>
            <w:right w:val="none" w:sz="0" w:space="0" w:color="auto"/>
          </w:divBdr>
        </w:div>
        <w:div w:id="685640723">
          <w:marLeft w:val="480"/>
          <w:marRight w:val="0"/>
          <w:marTop w:val="0"/>
          <w:marBottom w:val="0"/>
          <w:divBdr>
            <w:top w:val="none" w:sz="0" w:space="0" w:color="auto"/>
            <w:left w:val="none" w:sz="0" w:space="0" w:color="auto"/>
            <w:bottom w:val="none" w:sz="0" w:space="0" w:color="auto"/>
            <w:right w:val="none" w:sz="0" w:space="0" w:color="auto"/>
          </w:divBdr>
        </w:div>
        <w:div w:id="949582669">
          <w:marLeft w:val="480"/>
          <w:marRight w:val="0"/>
          <w:marTop w:val="0"/>
          <w:marBottom w:val="0"/>
          <w:divBdr>
            <w:top w:val="none" w:sz="0" w:space="0" w:color="auto"/>
            <w:left w:val="none" w:sz="0" w:space="0" w:color="auto"/>
            <w:bottom w:val="none" w:sz="0" w:space="0" w:color="auto"/>
            <w:right w:val="none" w:sz="0" w:space="0" w:color="auto"/>
          </w:divBdr>
        </w:div>
        <w:div w:id="1579555493">
          <w:marLeft w:val="480"/>
          <w:marRight w:val="0"/>
          <w:marTop w:val="0"/>
          <w:marBottom w:val="0"/>
          <w:divBdr>
            <w:top w:val="none" w:sz="0" w:space="0" w:color="auto"/>
            <w:left w:val="none" w:sz="0" w:space="0" w:color="auto"/>
            <w:bottom w:val="none" w:sz="0" w:space="0" w:color="auto"/>
            <w:right w:val="none" w:sz="0" w:space="0" w:color="auto"/>
          </w:divBdr>
        </w:div>
        <w:div w:id="1138182030">
          <w:marLeft w:val="480"/>
          <w:marRight w:val="0"/>
          <w:marTop w:val="0"/>
          <w:marBottom w:val="0"/>
          <w:divBdr>
            <w:top w:val="none" w:sz="0" w:space="0" w:color="auto"/>
            <w:left w:val="none" w:sz="0" w:space="0" w:color="auto"/>
            <w:bottom w:val="none" w:sz="0" w:space="0" w:color="auto"/>
            <w:right w:val="none" w:sz="0" w:space="0" w:color="auto"/>
          </w:divBdr>
        </w:div>
      </w:divsChild>
    </w:div>
    <w:div w:id="633558807">
      <w:bodyDiv w:val="1"/>
      <w:marLeft w:val="0"/>
      <w:marRight w:val="0"/>
      <w:marTop w:val="0"/>
      <w:marBottom w:val="0"/>
      <w:divBdr>
        <w:top w:val="none" w:sz="0" w:space="0" w:color="auto"/>
        <w:left w:val="none" w:sz="0" w:space="0" w:color="auto"/>
        <w:bottom w:val="none" w:sz="0" w:space="0" w:color="auto"/>
        <w:right w:val="none" w:sz="0" w:space="0" w:color="auto"/>
      </w:divBdr>
    </w:div>
    <w:div w:id="633677412">
      <w:bodyDiv w:val="1"/>
      <w:marLeft w:val="0"/>
      <w:marRight w:val="0"/>
      <w:marTop w:val="0"/>
      <w:marBottom w:val="0"/>
      <w:divBdr>
        <w:top w:val="none" w:sz="0" w:space="0" w:color="auto"/>
        <w:left w:val="none" w:sz="0" w:space="0" w:color="auto"/>
        <w:bottom w:val="none" w:sz="0" w:space="0" w:color="auto"/>
        <w:right w:val="none" w:sz="0" w:space="0" w:color="auto"/>
      </w:divBdr>
    </w:div>
    <w:div w:id="634600101">
      <w:bodyDiv w:val="1"/>
      <w:marLeft w:val="0"/>
      <w:marRight w:val="0"/>
      <w:marTop w:val="0"/>
      <w:marBottom w:val="0"/>
      <w:divBdr>
        <w:top w:val="none" w:sz="0" w:space="0" w:color="auto"/>
        <w:left w:val="none" w:sz="0" w:space="0" w:color="auto"/>
        <w:bottom w:val="none" w:sz="0" w:space="0" w:color="auto"/>
        <w:right w:val="none" w:sz="0" w:space="0" w:color="auto"/>
      </w:divBdr>
    </w:div>
    <w:div w:id="635179898">
      <w:bodyDiv w:val="1"/>
      <w:marLeft w:val="0"/>
      <w:marRight w:val="0"/>
      <w:marTop w:val="0"/>
      <w:marBottom w:val="0"/>
      <w:divBdr>
        <w:top w:val="none" w:sz="0" w:space="0" w:color="auto"/>
        <w:left w:val="none" w:sz="0" w:space="0" w:color="auto"/>
        <w:bottom w:val="none" w:sz="0" w:space="0" w:color="auto"/>
        <w:right w:val="none" w:sz="0" w:space="0" w:color="auto"/>
      </w:divBdr>
    </w:div>
    <w:div w:id="635450467">
      <w:bodyDiv w:val="1"/>
      <w:marLeft w:val="0"/>
      <w:marRight w:val="0"/>
      <w:marTop w:val="0"/>
      <w:marBottom w:val="0"/>
      <w:divBdr>
        <w:top w:val="none" w:sz="0" w:space="0" w:color="auto"/>
        <w:left w:val="none" w:sz="0" w:space="0" w:color="auto"/>
        <w:bottom w:val="none" w:sz="0" w:space="0" w:color="auto"/>
        <w:right w:val="none" w:sz="0" w:space="0" w:color="auto"/>
      </w:divBdr>
    </w:div>
    <w:div w:id="636035783">
      <w:bodyDiv w:val="1"/>
      <w:marLeft w:val="0"/>
      <w:marRight w:val="0"/>
      <w:marTop w:val="0"/>
      <w:marBottom w:val="0"/>
      <w:divBdr>
        <w:top w:val="none" w:sz="0" w:space="0" w:color="auto"/>
        <w:left w:val="none" w:sz="0" w:space="0" w:color="auto"/>
        <w:bottom w:val="none" w:sz="0" w:space="0" w:color="auto"/>
        <w:right w:val="none" w:sz="0" w:space="0" w:color="auto"/>
      </w:divBdr>
    </w:div>
    <w:div w:id="636449136">
      <w:bodyDiv w:val="1"/>
      <w:marLeft w:val="0"/>
      <w:marRight w:val="0"/>
      <w:marTop w:val="0"/>
      <w:marBottom w:val="0"/>
      <w:divBdr>
        <w:top w:val="none" w:sz="0" w:space="0" w:color="auto"/>
        <w:left w:val="none" w:sz="0" w:space="0" w:color="auto"/>
        <w:bottom w:val="none" w:sz="0" w:space="0" w:color="auto"/>
        <w:right w:val="none" w:sz="0" w:space="0" w:color="auto"/>
      </w:divBdr>
    </w:div>
    <w:div w:id="637228790">
      <w:bodyDiv w:val="1"/>
      <w:marLeft w:val="0"/>
      <w:marRight w:val="0"/>
      <w:marTop w:val="0"/>
      <w:marBottom w:val="0"/>
      <w:divBdr>
        <w:top w:val="none" w:sz="0" w:space="0" w:color="auto"/>
        <w:left w:val="none" w:sz="0" w:space="0" w:color="auto"/>
        <w:bottom w:val="none" w:sz="0" w:space="0" w:color="auto"/>
        <w:right w:val="none" w:sz="0" w:space="0" w:color="auto"/>
      </w:divBdr>
    </w:div>
    <w:div w:id="637421803">
      <w:bodyDiv w:val="1"/>
      <w:marLeft w:val="0"/>
      <w:marRight w:val="0"/>
      <w:marTop w:val="0"/>
      <w:marBottom w:val="0"/>
      <w:divBdr>
        <w:top w:val="none" w:sz="0" w:space="0" w:color="auto"/>
        <w:left w:val="none" w:sz="0" w:space="0" w:color="auto"/>
        <w:bottom w:val="none" w:sz="0" w:space="0" w:color="auto"/>
        <w:right w:val="none" w:sz="0" w:space="0" w:color="auto"/>
      </w:divBdr>
    </w:div>
    <w:div w:id="638068795">
      <w:bodyDiv w:val="1"/>
      <w:marLeft w:val="0"/>
      <w:marRight w:val="0"/>
      <w:marTop w:val="0"/>
      <w:marBottom w:val="0"/>
      <w:divBdr>
        <w:top w:val="none" w:sz="0" w:space="0" w:color="auto"/>
        <w:left w:val="none" w:sz="0" w:space="0" w:color="auto"/>
        <w:bottom w:val="none" w:sz="0" w:space="0" w:color="auto"/>
        <w:right w:val="none" w:sz="0" w:space="0" w:color="auto"/>
      </w:divBdr>
    </w:div>
    <w:div w:id="638805235">
      <w:bodyDiv w:val="1"/>
      <w:marLeft w:val="0"/>
      <w:marRight w:val="0"/>
      <w:marTop w:val="0"/>
      <w:marBottom w:val="0"/>
      <w:divBdr>
        <w:top w:val="none" w:sz="0" w:space="0" w:color="auto"/>
        <w:left w:val="none" w:sz="0" w:space="0" w:color="auto"/>
        <w:bottom w:val="none" w:sz="0" w:space="0" w:color="auto"/>
        <w:right w:val="none" w:sz="0" w:space="0" w:color="auto"/>
      </w:divBdr>
    </w:div>
    <w:div w:id="639073744">
      <w:bodyDiv w:val="1"/>
      <w:marLeft w:val="0"/>
      <w:marRight w:val="0"/>
      <w:marTop w:val="0"/>
      <w:marBottom w:val="0"/>
      <w:divBdr>
        <w:top w:val="none" w:sz="0" w:space="0" w:color="auto"/>
        <w:left w:val="none" w:sz="0" w:space="0" w:color="auto"/>
        <w:bottom w:val="none" w:sz="0" w:space="0" w:color="auto"/>
        <w:right w:val="none" w:sz="0" w:space="0" w:color="auto"/>
      </w:divBdr>
    </w:div>
    <w:div w:id="639576292">
      <w:bodyDiv w:val="1"/>
      <w:marLeft w:val="0"/>
      <w:marRight w:val="0"/>
      <w:marTop w:val="0"/>
      <w:marBottom w:val="0"/>
      <w:divBdr>
        <w:top w:val="none" w:sz="0" w:space="0" w:color="auto"/>
        <w:left w:val="none" w:sz="0" w:space="0" w:color="auto"/>
        <w:bottom w:val="none" w:sz="0" w:space="0" w:color="auto"/>
        <w:right w:val="none" w:sz="0" w:space="0" w:color="auto"/>
      </w:divBdr>
    </w:div>
    <w:div w:id="639648578">
      <w:bodyDiv w:val="1"/>
      <w:marLeft w:val="0"/>
      <w:marRight w:val="0"/>
      <w:marTop w:val="0"/>
      <w:marBottom w:val="0"/>
      <w:divBdr>
        <w:top w:val="none" w:sz="0" w:space="0" w:color="auto"/>
        <w:left w:val="none" w:sz="0" w:space="0" w:color="auto"/>
        <w:bottom w:val="none" w:sz="0" w:space="0" w:color="auto"/>
        <w:right w:val="none" w:sz="0" w:space="0" w:color="auto"/>
      </w:divBdr>
    </w:div>
    <w:div w:id="639966964">
      <w:bodyDiv w:val="1"/>
      <w:marLeft w:val="0"/>
      <w:marRight w:val="0"/>
      <w:marTop w:val="0"/>
      <w:marBottom w:val="0"/>
      <w:divBdr>
        <w:top w:val="none" w:sz="0" w:space="0" w:color="auto"/>
        <w:left w:val="none" w:sz="0" w:space="0" w:color="auto"/>
        <w:bottom w:val="none" w:sz="0" w:space="0" w:color="auto"/>
        <w:right w:val="none" w:sz="0" w:space="0" w:color="auto"/>
      </w:divBdr>
    </w:div>
    <w:div w:id="640229394">
      <w:bodyDiv w:val="1"/>
      <w:marLeft w:val="0"/>
      <w:marRight w:val="0"/>
      <w:marTop w:val="0"/>
      <w:marBottom w:val="0"/>
      <w:divBdr>
        <w:top w:val="none" w:sz="0" w:space="0" w:color="auto"/>
        <w:left w:val="none" w:sz="0" w:space="0" w:color="auto"/>
        <w:bottom w:val="none" w:sz="0" w:space="0" w:color="auto"/>
        <w:right w:val="none" w:sz="0" w:space="0" w:color="auto"/>
      </w:divBdr>
    </w:div>
    <w:div w:id="640309216">
      <w:bodyDiv w:val="1"/>
      <w:marLeft w:val="0"/>
      <w:marRight w:val="0"/>
      <w:marTop w:val="0"/>
      <w:marBottom w:val="0"/>
      <w:divBdr>
        <w:top w:val="none" w:sz="0" w:space="0" w:color="auto"/>
        <w:left w:val="none" w:sz="0" w:space="0" w:color="auto"/>
        <w:bottom w:val="none" w:sz="0" w:space="0" w:color="auto"/>
        <w:right w:val="none" w:sz="0" w:space="0" w:color="auto"/>
      </w:divBdr>
    </w:div>
    <w:div w:id="640579587">
      <w:bodyDiv w:val="1"/>
      <w:marLeft w:val="0"/>
      <w:marRight w:val="0"/>
      <w:marTop w:val="0"/>
      <w:marBottom w:val="0"/>
      <w:divBdr>
        <w:top w:val="none" w:sz="0" w:space="0" w:color="auto"/>
        <w:left w:val="none" w:sz="0" w:space="0" w:color="auto"/>
        <w:bottom w:val="none" w:sz="0" w:space="0" w:color="auto"/>
        <w:right w:val="none" w:sz="0" w:space="0" w:color="auto"/>
      </w:divBdr>
    </w:div>
    <w:div w:id="640885038">
      <w:bodyDiv w:val="1"/>
      <w:marLeft w:val="0"/>
      <w:marRight w:val="0"/>
      <w:marTop w:val="0"/>
      <w:marBottom w:val="0"/>
      <w:divBdr>
        <w:top w:val="none" w:sz="0" w:space="0" w:color="auto"/>
        <w:left w:val="none" w:sz="0" w:space="0" w:color="auto"/>
        <w:bottom w:val="none" w:sz="0" w:space="0" w:color="auto"/>
        <w:right w:val="none" w:sz="0" w:space="0" w:color="auto"/>
      </w:divBdr>
    </w:div>
    <w:div w:id="640890730">
      <w:bodyDiv w:val="1"/>
      <w:marLeft w:val="0"/>
      <w:marRight w:val="0"/>
      <w:marTop w:val="0"/>
      <w:marBottom w:val="0"/>
      <w:divBdr>
        <w:top w:val="none" w:sz="0" w:space="0" w:color="auto"/>
        <w:left w:val="none" w:sz="0" w:space="0" w:color="auto"/>
        <w:bottom w:val="none" w:sz="0" w:space="0" w:color="auto"/>
        <w:right w:val="none" w:sz="0" w:space="0" w:color="auto"/>
      </w:divBdr>
    </w:div>
    <w:div w:id="642277910">
      <w:bodyDiv w:val="1"/>
      <w:marLeft w:val="0"/>
      <w:marRight w:val="0"/>
      <w:marTop w:val="0"/>
      <w:marBottom w:val="0"/>
      <w:divBdr>
        <w:top w:val="none" w:sz="0" w:space="0" w:color="auto"/>
        <w:left w:val="none" w:sz="0" w:space="0" w:color="auto"/>
        <w:bottom w:val="none" w:sz="0" w:space="0" w:color="auto"/>
        <w:right w:val="none" w:sz="0" w:space="0" w:color="auto"/>
      </w:divBdr>
    </w:div>
    <w:div w:id="642391495">
      <w:bodyDiv w:val="1"/>
      <w:marLeft w:val="0"/>
      <w:marRight w:val="0"/>
      <w:marTop w:val="0"/>
      <w:marBottom w:val="0"/>
      <w:divBdr>
        <w:top w:val="none" w:sz="0" w:space="0" w:color="auto"/>
        <w:left w:val="none" w:sz="0" w:space="0" w:color="auto"/>
        <w:bottom w:val="none" w:sz="0" w:space="0" w:color="auto"/>
        <w:right w:val="none" w:sz="0" w:space="0" w:color="auto"/>
      </w:divBdr>
    </w:div>
    <w:div w:id="642393088">
      <w:bodyDiv w:val="1"/>
      <w:marLeft w:val="0"/>
      <w:marRight w:val="0"/>
      <w:marTop w:val="0"/>
      <w:marBottom w:val="0"/>
      <w:divBdr>
        <w:top w:val="none" w:sz="0" w:space="0" w:color="auto"/>
        <w:left w:val="none" w:sz="0" w:space="0" w:color="auto"/>
        <w:bottom w:val="none" w:sz="0" w:space="0" w:color="auto"/>
        <w:right w:val="none" w:sz="0" w:space="0" w:color="auto"/>
      </w:divBdr>
    </w:div>
    <w:div w:id="643117478">
      <w:bodyDiv w:val="1"/>
      <w:marLeft w:val="0"/>
      <w:marRight w:val="0"/>
      <w:marTop w:val="0"/>
      <w:marBottom w:val="0"/>
      <w:divBdr>
        <w:top w:val="none" w:sz="0" w:space="0" w:color="auto"/>
        <w:left w:val="none" w:sz="0" w:space="0" w:color="auto"/>
        <w:bottom w:val="none" w:sz="0" w:space="0" w:color="auto"/>
        <w:right w:val="none" w:sz="0" w:space="0" w:color="auto"/>
      </w:divBdr>
    </w:div>
    <w:div w:id="644161465">
      <w:bodyDiv w:val="1"/>
      <w:marLeft w:val="0"/>
      <w:marRight w:val="0"/>
      <w:marTop w:val="0"/>
      <w:marBottom w:val="0"/>
      <w:divBdr>
        <w:top w:val="none" w:sz="0" w:space="0" w:color="auto"/>
        <w:left w:val="none" w:sz="0" w:space="0" w:color="auto"/>
        <w:bottom w:val="none" w:sz="0" w:space="0" w:color="auto"/>
        <w:right w:val="none" w:sz="0" w:space="0" w:color="auto"/>
      </w:divBdr>
    </w:div>
    <w:div w:id="644511864">
      <w:bodyDiv w:val="1"/>
      <w:marLeft w:val="0"/>
      <w:marRight w:val="0"/>
      <w:marTop w:val="0"/>
      <w:marBottom w:val="0"/>
      <w:divBdr>
        <w:top w:val="none" w:sz="0" w:space="0" w:color="auto"/>
        <w:left w:val="none" w:sz="0" w:space="0" w:color="auto"/>
        <w:bottom w:val="none" w:sz="0" w:space="0" w:color="auto"/>
        <w:right w:val="none" w:sz="0" w:space="0" w:color="auto"/>
      </w:divBdr>
    </w:div>
    <w:div w:id="645086812">
      <w:bodyDiv w:val="1"/>
      <w:marLeft w:val="0"/>
      <w:marRight w:val="0"/>
      <w:marTop w:val="0"/>
      <w:marBottom w:val="0"/>
      <w:divBdr>
        <w:top w:val="none" w:sz="0" w:space="0" w:color="auto"/>
        <w:left w:val="none" w:sz="0" w:space="0" w:color="auto"/>
        <w:bottom w:val="none" w:sz="0" w:space="0" w:color="auto"/>
        <w:right w:val="none" w:sz="0" w:space="0" w:color="auto"/>
      </w:divBdr>
      <w:divsChild>
        <w:div w:id="1092360934">
          <w:marLeft w:val="480"/>
          <w:marRight w:val="0"/>
          <w:marTop w:val="0"/>
          <w:marBottom w:val="0"/>
          <w:divBdr>
            <w:top w:val="none" w:sz="0" w:space="0" w:color="auto"/>
            <w:left w:val="none" w:sz="0" w:space="0" w:color="auto"/>
            <w:bottom w:val="none" w:sz="0" w:space="0" w:color="auto"/>
            <w:right w:val="none" w:sz="0" w:space="0" w:color="auto"/>
          </w:divBdr>
        </w:div>
        <w:div w:id="207953642">
          <w:marLeft w:val="480"/>
          <w:marRight w:val="0"/>
          <w:marTop w:val="0"/>
          <w:marBottom w:val="0"/>
          <w:divBdr>
            <w:top w:val="none" w:sz="0" w:space="0" w:color="auto"/>
            <w:left w:val="none" w:sz="0" w:space="0" w:color="auto"/>
            <w:bottom w:val="none" w:sz="0" w:space="0" w:color="auto"/>
            <w:right w:val="none" w:sz="0" w:space="0" w:color="auto"/>
          </w:divBdr>
        </w:div>
        <w:div w:id="219637689">
          <w:marLeft w:val="480"/>
          <w:marRight w:val="0"/>
          <w:marTop w:val="0"/>
          <w:marBottom w:val="0"/>
          <w:divBdr>
            <w:top w:val="none" w:sz="0" w:space="0" w:color="auto"/>
            <w:left w:val="none" w:sz="0" w:space="0" w:color="auto"/>
            <w:bottom w:val="none" w:sz="0" w:space="0" w:color="auto"/>
            <w:right w:val="none" w:sz="0" w:space="0" w:color="auto"/>
          </w:divBdr>
        </w:div>
        <w:div w:id="1354066436">
          <w:marLeft w:val="480"/>
          <w:marRight w:val="0"/>
          <w:marTop w:val="0"/>
          <w:marBottom w:val="0"/>
          <w:divBdr>
            <w:top w:val="none" w:sz="0" w:space="0" w:color="auto"/>
            <w:left w:val="none" w:sz="0" w:space="0" w:color="auto"/>
            <w:bottom w:val="none" w:sz="0" w:space="0" w:color="auto"/>
            <w:right w:val="none" w:sz="0" w:space="0" w:color="auto"/>
          </w:divBdr>
        </w:div>
        <w:div w:id="1437289583">
          <w:marLeft w:val="480"/>
          <w:marRight w:val="0"/>
          <w:marTop w:val="0"/>
          <w:marBottom w:val="0"/>
          <w:divBdr>
            <w:top w:val="none" w:sz="0" w:space="0" w:color="auto"/>
            <w:left w:val="none" w:sz="0" w:space="0" w:color="auto"/>
            <w:bottom w:val="none" w:sz="0" w:space="0" w:color="auto"/>
            <w:right w:val="none" w:sz="0" w:space="0" w:color="auto"/>
          </w:divBdr>
        </w:div>
        <w:div w:id="1387408934">
          <w:marLeft w:val="480"/>
          <w:marRight w:val="0"/>
          <w:marTop w:val="0"/>
          <w:marBottom w:val="0"/>
          <w:divBdr>
            <w:top w:val="none" w:sz="0" w:space="0" w:color="auto"/>
            <w:left w:val="none" w:sz="0" w:space="0" w:color="auto"/>
            <w:bottom w:val="none" w:sz="0" w:space="0" w:color="auto"/>
            <w:right w:val="none" w:sz="0" w:space="0" w:color="auto"/>
          </w:divBdr>
        </w:div>
        <w:div w:id="2137794233">
          <w:marLeft w:val="480"/>
          <w:marRight w:val="0"/>
          <w:marTop w:val="0"/>
          <w:marBottom w:val="0"/>
          <w:divBdr>
            <w:top w:val="none" w:sz="0" w:space="0" w:color="auto"/>
            <w:left w:val="none" w:sz="0" w:space="0" w:color="auto"/>
            <w:bottom w:val="none" w:sz="0" w:space="0" w:color="auto"/>
            <w:right w:val="none" w:sz="0" w:space="0" w:color="auto"/>
          </w:divBdr>
        </w:div>
        <w:div w:id="609238717">
          <w:marLeft w:val="480"/>
          <w:marRight w:val="0"/>
          <w:marTop w:val="0"/>
          <w:marBottom w:val="0"/>
          <w:divBdr>
            <w:top w:val="none" w:sz="0" w:space="0" w:color="auto"/>
            <w:left w:val="none" w:sz="0" w:space="0" w:color="auto"/>
            <w:bottom w:val="none" w:sz="0" w:space="0" w:color="auto"/>
            <w:right w:val="none" w:sz="0" w:space="0" w:color="auto"/>
          </w:divBdr>
        </w:div>
        <w:div w:id="52121862">
          <w:marLeft w:val="480"/>
          <w:marRight w:val="0"/>
          <w:marTop w:val="0"/>
          <w:marBottom w:val="0"/>
          <w:divBdr>
            <w:top w:val="none" w:sz="0" w:space="0" w:color="auto"/>
            <w:left w:val="none" w:sz="0" w:space="0" w:color="auto"/>
            <w:bottom w:val="none" w:sz="0" w:space="0" w:color="auto"/>
            <w:right w:val="none" w:sz="0" w:space="0" w:color="auto"/>
          </w:divBdr>
        </w:div>
        <w:div w:id="1754812659">
          <w:marLeft w:val="480"/>
          <w:marRight w:val="0"/>
          <w:marTop w:val="0"/>
          <w:marBottom w:val="0"/>
          <w:divBdr>
            <w:top w:val="none" w:sz="0" w:space="0" w:color="auto"/>
            <w:left w:val="none" w:sz="0" w:space="0" w:color="auto"/>
            <w:bottom w:val="none" w:sz="0" w:space="0" w:color="auto"/>
            <w:right w:val="none" w:sz="0" w:space="0" w:color="auto"/>
          </w:divBdr>
        </w:div>
        <w:div w:id="726999006">
          <w:marLeft w:val="480"/>
          <w:marRight w:val="0"/>
          <w:marTop w:val="0"/>
          <w:marBottom w:val="0"/>
          <w:divBdr>
            <w:top w:val="none" w:sz="0" w:space="0" w:color="auto"/>
            <w:left w:val="none" w:sz="0" w:space="0" w:color="auto"/>
            <w:bottom w:val="none" w:sz="0" w:space="0" w:color="auto"/>
            <w:right w:val="none" w:sz="0" w:space="0" w:color="auto"/>
          </w:divBdr>
        </w:div>
        <w:div w:id="655767503">
          <w:marLeft w:val="480"/>
          <w:marRight w:val="0"/>
          <w:marTop w:val="0"/>
          <w:marBottom w:val="0"/>
          <w:divBdr>
            <w:top w:val="none" w:sz="0" w:space="0" w:color="auto"/>
            <w:left w:val="none" w:sz="0" w:space="0" w:color="auto"/>
            <w:bottom w:val="none" w:sz="0" w:space="0" w:color="auto"/>
            <w:right w:val="none" w:sz="0" w:space="0" w:color="auto"/>
          </w:divBdr>
        </w:div>
        <w:div w:id="615452566">
          <w:marLeft w:val="480"/>
          <w:marRight w:val="0"/>
          <w:marTop w:val="0"/>
          <w:marBottom w:val="0"/>
          <w:divBdr>
            <w:top w:val="none" w:sz="0" w:space="0" w:color="auto"/>
            <w:left w:val="none" w:sz="0" w:space="0" w:color="auto"/>
            <w:bottom w:val="none" w:sz="0" w:space="0" w:color="auto"/>
            <w:right w:val="none" w:sz="0" w:space="0" w:color="auto"/>
          </w:divBdr>
        </w:div>
        <w:div w:id="115216885">
          <w:marLeft w:val="480"/>
          <w:marRight w:val="0"/>
          <w:marTop w:val="0"/>
          <w:marBottom w:val="0"/>
          <w:divBdr>
            <w:top w:val="none" w:sz="0" w:space="0" w:color="auto"/>
            <w:left w:val="none" w:sz="0" w:space="0" w:color="auto"/>
            <w:bottom w:val="none" w:sz="0" w:space="0" w:color="auto"/>
            <w:right w:val="none" w:sz="0" w:space="0" w:color="auto"/>
          </w:divBdr>
        </w:div>
        <w:div w:id="2130468692">
          <w:marLeft w:val="480"/>
          <w:marRight w:val="0"/>
          <w:marTop w:val="0"/>
          <w:marBottom w:val="0"/>
          <w:divBdr>
            <w:top w:val="none" w:sz="0" w:space="0" w:color="auto"/>
            <w:left w:val="none" w:sz="0" w:space="0" w:color="auto"/>
            <w:bottom w:val="none" w:sz="0" w:space="0" w:color="auto"/>
            <w:right w:val="none" w:sz="0" w:space="0" w:color="auto"/>
          </w:divBdr>
        </w:div>
        <w:div w:id="826239273">
          <w:marLeft w:val="480"/>
          <w:marRight w:val="0"/>
          <w:marTop w:val="0"/>
          <w:marBottom w:val="0"/>
          <w:divBdr>
            <w:top w:val="none" w:sz="0" w:space="0" w:color="auto"/>
            <w:left w:val="none" w:sz="0" w:space="0" w:color="auto"/>
            <w:bottom w:val="none" w:sz="0" w:space="0" w:color="auto"/>
            <w:right w:val="none" w:sz="0" w:space="0" w:color="auto"/>
          </w:divBdr>
        </w:div>
        <w:div w:id="2001738288">
          <w:marLeft w:val="480"/>
          <w:marRight w:val="0"/>
          <w:marTop w:val="0"/>
          <w:marBottom w:val="0"/>
          <w:divBdr>
            <w:top w:val="none" w:sz="0" w:space="0" w:color="auto"/>
            <w:left w:val="none" w:sz="0" w:space="0" w:color="auto"/>
            <w:bottom w:val="none" w:sz="0" w:space="0" w:color="auto"/>
            <w:right w:val="none" w:sz="0" w:space="0" w:color="auto"/>
          </w:divBdr>
        </w:div>
        <w:div w:id="1071002610">
          <w:marLeft w:val="480"/>
          <w:marRight w:val="0"/>
          <w:marTop w:val="0"/>
          <w:marBottom w:val="0"/>
          <w:divBdr>
            <w:top w:val="none" w:sz="0" w:space="0" w:color="auto"/>
            <w:left w:val="none" w:sz="0" w:space="0" w:color="auto"/>
            <w:bottom w:val="none" w:sz="0" w:space="0" w:color="auto"/>
            <w:right w:val="none" w:sz="0" w:space="0" w:color="auto"/>
          </w:divBdr>
        </w:div>
        <w:div w:id="1400441273">
          <w:marLeft w:val="480"/>
          <w:marRight w:val="0"/>
          <w:marTop w:val="0"/>
          <w:marBottom w:val="0"/>
          <w:divBdr>
            <w:top w:val="none" w:sz="0" w:space="0" w:color="auto"/>
            <w:left w:val="none" w:sz="0" w:space="0" w:color="auto"/>
            <w:bottom w:val="none" w:sz="0" w:space="0" w:color="auto"/>
            <w:right w:val="none" w:sz="0" w:space="0" w:color="auto"/>
          </w:divBdr>
        </w:div>
        <w:div w:id="119956492">
          <w:marLeft w:val="480"/>
          <w:marRight w:val="0"/>
          <w:marTop w:val="0"/>
          <w:marBottom w:val="0"/>
          <w:divBdr>
            <w:top w:val="none" w:sz="0" w:space="0" w:color="auto"/>
            <w:left w:val="none" w:sz="0" w:space="0" w:color="auto"/>
            <w:bottom w:val="none" w:sz="0" w:space="0" w:color="auto"/>
            <w:right w:val="none" w:sz="0" w:space="0" w:color="auto"/>
          </w:divBdr>
        </w:div>
        <w:div w:id="1176000630">
          <w:marLeft w:val="480"/>
          <w:marRight w:val="0"/>
          <w:marTop w:val="0"/>
          <w:marBottom w:val="0"/>
          <w:divBdr>
            <w:top w:val="none" w:sz="0" w:space="0" w:color="auto"/>
            <w:left w:val="none" w:sz="0" w:space="0" w:color="auto"/>
            <w:bottom w:val="none" w:sz="0" w:space="0" w:color="auto"/>
            <w:right w:val="none" w:sz="0" w:space="0" w:color="auto"/>
          </w:divBdr>
        </w:div>
        <w:div w:id="980427363">
          <w:marLeft w:val="480"/>
          <w:marRight w:val="0"/>
          <w:marTop w:val="0"/>
          <w:marBottom w:val="0"/>
          <w:divBdr>
            <w:top w:val="none" w:sz="0" w:space="0" w:color="auto"/>
            <w:left w:val="none" w:sz="0" w:space="0" w:color="auto"/>
            <w:bottom w:val="none" w:sz="0" w:space="0" w:color="auto"/>
            <w:right w:val="none" w:sz="0" w:space="0" w:color="auto"/>
          </w:divBdr>
        </w:div>
        <w:div w:id="1184593305">
          <w:marLeft w:val="480"/>
          <w:marRight w:val="0"/>
          <w:marTop w:val="0"/>
          <w:marBottom w:val="0"/>
          <w:divBdr>
            <w:top w:val="none" w:sz="0" w:space="0" w:color="auto"/>
            <w:left w:val="none" w:sz="0" w:space="0" w:color="auto"/>
            <w:bottom w:val="none" w:sz="0" w:space="0" w:color="auto"/>
            <w:right w:val="none" w:sz="0" w:space="0" w:color="auto"/>
          </w:divBdr>
        </w:div>
      </w:divsChild>
    </w:div>
    <w:div w:id="645162250">
      <w:bodyDiv w:val="1"/>
      <w:marLeft w:val="0"/>
      <w:marRight w:val="0"/>
      <w:marTop w:val="0"/>
      <w:marBottom w:val="0"/>
      <w:divBdr>
        <w:top w:val="none" w:sz="0" w:space="0" w:color="auto"/>
        <w:left w:val="none" w:sz="0" w:space="0" w:color="auto"/>
        <w:bottom w:val="none" w:sz="0" w:space="0" w:color="auto"/>
        <w:right w:val="none" w:sz="0" w:space="0" w:color="auto"/>
      </w:divBdr>
    </w:div>
    <w:div w:id="645283965">
      <w:bodyDiv w:val="1"/>
      <w:marLeft w:val="0"/>
      <w:marRight w:val="0"/>
      <w:marTop w:val="0"/>
      <w:marBottom w:val="0"/>
      <w:divBdr>
        <w:top w:val="none" w:sz="0" w:space="0" w:color="auto"/>
        <w:left w:val="none" w:sz="0" w:space="0" w:color="auto"/>
        <w:bottom w:val="none" w:sz="0" w:space="0" w:color="auto"/>
        <w:right w:val="none" w:sz="0" w:space="0" w:color="auto"/>
      </w:divBdr>
    </w:div>
    <w:div w:id="646014258">
      <w:bodyDiv w:val="1"/>
      <w:marLeft w:val="0"/>
      <w:marRight w:val="0"/>
      <w:marTop w:val="0"/>
      <w:marBottom w:val="0"/>
      <w:divBdr>
        <w:top w:val="none" w:sz="0" w:space="0" w:color="auto"/>
        <w:left w:val="none" w:sz="0" w:space="0" w:color="auto"/>
        <w:bottom w:val="none" w:sz="0" w:space="0" w:color="auto"/>
        <w:right w:val="none" w:sz="0" w:space="0" w:color="auto"/>
      </w:divBdr>
    </w:div>
    <w:div w:id="646084567">
      <w:bodyDiv w:val="1"/>
      <w:marLeft w:val="0"/>
      <w:marRight w:val="0"/>
      <w:marTop w:val="0"/>
      <w:marBottom w:val="0"/>
      <w:divBdr>
        <w:top w:val="none" w:sz="0" w:space="0" w:color="auto"/>
        <w:left w:val="none" w:sz="0" w:space="0" w:color="auto"/>
        <w:bottom w:val="none" w:sz="0" w:space="0" w:color="auto"/>
        <w:right w:val="none" w:sz="0" w:space="0" w:color="auto"/>
      </w:divBdr>
    </w:div>
    <w:div w:id="646478458">
      <w:bodyDiv w:val="1"/>
      <w:marLeft w:val="0"/>
      <w:marRight w:val="0"/>
      <w:marTop w:val="0"/>
      <w:marBottom w:val="0"/>
      <w:divBdr>
        <w:top w:val="none" w:sz="0" w:space="0" w:color="auto"/>
        <w:left w:val="none" w:sz="0" w:space="0" w:color="auto"/>
        <w:bottom w:val="none" w:sz="0" w:space="0" w:color="auto"/>
        <w:right w:val="none" w:sz="0" w:space="0" w:color="auto"/>
      </w:divBdr>
    </w:div>
    <w:div w:id="646663738">
      <w:bodyDiv w:val="1"/>
      <w:marLeft w:val="0"/>
      <w:marRight w:val="0"/>
      <w:marTop w:val="0"/>
      <w:marBottom w:val="0"/>
      <w:divBdr>
        <w:top w:val="none" w:sz="0" w:space="0" w:color="auto"/>
        <w:left w:val="none" w:sz="0" w:space="0" w:color="auto"/>
        <w:bottom w:val="none" w:sz="0" w:space="0" w:color="auto"/>
        <w:right w:val="none" w:sz="0" w:space="0" w:color="auto"/>
      </w:divBdr>
    </w:div>
    <w:div w:id="647368543">
      <w:bodyDiv w:val="1"/>
      <w:marLeft w:val="0"/>
      <w:marRight w:val="0"/>
      <w:marTop w:val="0"/>
      <w:marBottom w:val="0"/>
      <w:divBdr>
        <w:top w:val="none" w:sz="0" w:space="0" w:color="auto"/>
        <w:left w:val="none" w:sz="0" w:space="0" w:color="auto"/>
        <w:bottom w:val="none" w:sz="0" w:space="0" w:color="auto"/>
        <w:right w:val="none" w:sz="0" w:space="0" w:color="auto"/>
      </w:divBdr>
    </w:div>
    <w:div w:id="647438344">
      <w:bodyDiv w:val="1"/>
      <w:marLeft w:val="0"/>
      <w:marRight w:val="0"/>
      <w:marTop w:val="0"/>
      <w:marBottom w:val="0"/>
      <w:divBdr>
        <w:top w:val="none" w:sz="0" w:space="0" w:color="auto"/>
        <w:left w:val="none" w:sz="0" w:space="0" w:color="auto"/>
        <w:bottom w:val="none" w:sz="0" w:space="0" w:color="auto"/>
        <w:right w:val="none" w:sz="0" w:space="0" w:color="auto"/>
      </w:divBdr>
    </w:div>
    <w:div w:id="647588574">
      <w:bodyDiv w:val="1"/>
      <w:marLeft w:val="0"/>
      <w:marRight w:val="0"/>
      <w:marTop w:val="0"/>
      <w:marBottom w:val="0"/>
      <w:divBdr>
        <w:top w:val="none" w:sz="0" w:space="0" w:color="auto"/>
        <w:left w:val="none" w:sz="0" w:space="0" w:color="auto"/>
        <w:bottom w:val="none" w:sz="0" w:space="0" w:color="auto"/>
        <w:right w:val="none" w:sz="0" w:space="0" w:color="auto"/>
      </w:divBdr>
    </w:div>
    <w:div w:id="648021607">
      <w:bodyDiv w:val="1"/>
      <w:marLeft w:val="0"/>
      <w:marRight w:val="0"/>
      <w:marTop w:val="0"/>
      <w:marBottom w:val="0"/>
      <w:divBdr>
        <w:top w:val="none" w:sz="0" w:space="0" w:color="auto"/>
        <w:left w:val="none" w:sz="0" w:space="0" w:color="auto"/>
        <w:bottom w:val="none" w:sz="0" w:space="0" w:color="auto"/>
        <w:right w:val="none" w:sz="0" w:space="0" w:color="auto"/>
      </w:divBdr>
    </w:div>
    <w:div w:id="648246652">
      <w:bodyDiv w:val="1"/>
      <w:marLeft w:val="0"/>
      <w:marRight w:val="0"/>
      <w:marTop w:val="0"/>
      <w:marBottom w:val="0"/>
      <w:divBdr>
        <w:top w:val="none" w:sz="0" w:space="0" w:color="auto"/>
        <w:left w:val="none" w:sz="0" w:space="0" w:color="auto"/>
        <w:bottom w:val="none" w:sz="0" w:space="0" w:color="auto"/>
        <w:right w:val="none" w:sz="0" w:space="0" w:color="auto"/>
      </w:divBdr>
    </w:div>
    <w:div w:id="648441461">
      <w:bodyDiv w:val="1"/>
      <w:marLeft w:val="0"/>
      <w:marRight w:val="0"/>
      <w:marTop w:val="0"/>
      <w:marBottom w:val="0"/>
      <w:divBdr>
        <w:top w:val="none" w:sz="0" w:space="0" w:color="auto"/>
        <w:left w:val="none" w:sz="0" w:space="0" w:color="auto"/>
        <w:bottom w:val="none" w:sz="0" w:space="0" w:color="auto"/>
        <w:right w:val="none" w:sz="0" w:space="0" w:color="auto"/>
      </w:divBdr>
    </w:div>
    <w:div w:id="648633675">
      <w:bodyDiv w:val="1"/>
      <w:marLeft w:val="0"/>
      <w:marRight w:val="0"/>
      <w:marTop w:val="0"/>
      <w:marBottom w:val="0"/>
      <w:divBdr>
        <w:top w:val="none" w:sz="0" w:space="0" w:color="auto"/>
        <w:left w:val="none" w:sz="0" w:space="0" w:color="auto"/>
        <w:bottom w:val="none" w:sz="0" w:space="0" w:color="auto"/>
        <w:right w:val="none" w:sz="0" w:space="0" w:color="auto"/>
      </w:divBdr>
    </w:div>
    <w:div w:id="649360635">
      <w:bodyDiv w:val="1"/>
      <w:marLeft w:val="0"/>
      <w:marRight w:val="0"/>
      <w:marTop w:val="0"/>
      <w:marBottom w:val="0"/>
      <w:divBdr>
        <w:top w:val="none" w:sz="0" w:space="0" w:color="auto"/>
        <w:left w:val="none" w:sz="0" w:space="0" w:color="auto"/>
        <w:bottom w:val="none" w:sz="0" w:space="0" w:color="auto"/>
        <w:right w:val="none" w:sz="0" w:space="0" w:color="auto"/>
      </w:divBdr>
    </w:div>
    <w:div w:id="649748781">
      <w:bodyDiv w:val="1"/>
      <w:marLeft w:val="0"/>
      <w:marRight w:val="0"/>
      <w:marTop w:val="0"/>
      <w:marBottom w:val="0"/>
      <w:divBdr>
        <w:top w:val="none" w:sz="0" w:space="0" w:color="auto"/>
        <w:left w:val="none" w:sz="0" w:space="0" w:color="auto"/>
        <w:bottom w:val="none" w:sz="0" w:space="0" w:color="auto"/>
        <w:right w:val="none" w:sz="0" w:space="0" w:color="auto"/>
      </w:divBdr>
    </w:div>
    <w:div w:id="649866258">
      <w:bodyDiv w:val="1"/>
      <w:marLeft w:val="0"/>
      <w:marRight w:val="0"/>
      <w:marTop w:val="0"/>
      <w:marBottom w:val="0"/>
      <w:divBdr>
        <w:top w:val="none" w:sz="0" w:space="0" w:color="auto"/>
        <w:left w:val="none" w:sz="0" w:space="0" w:color="auto"/>
        <w:bottom w:val="none" w:sz="0" w:space="0" w:color="auto"/>
        <w:right w:val="none" w:sz="0" w:space="0" w:color="auto"/>
      </w:divBdr>
    </w:div>
    <w:div w:id="649948422">
      <w:bodyDiv w:val="1"/>
      <w:marLeft w:val="0"/>
      <w:marRight w:val="0"/>
      <w:marTop w:val="0"/>
      <w:marBottom w:val="0"/>
      <w:divBdr>
        <w:top w:val="none" w:sz="0" w:space="0" w:color="auto"/>
        <w:left w:val="none" w:sz="0" w:space="0" w:color="auto"/>
        <w:bottom w:val="none" w:sz="0" w:space="0" w:color="auto"/>
        <w:right w:val="none" w:sz="0" w:space="0" w:color="auto"/>
      </w:divBdr>
    </w:div>
    <w:div w:id="650452107">
      <w:bodyDiv w:val="1"/>
      <w:marLeft w:val="0"/>
      <w:marRight w:val="0"/>
      <w:marTop w:val="0"/>
      <w:marBottom w:val="0"/>
      <w:divBdr>
        <w:top w:val="none" w:sz="0" w:space="0" w:color="auto"/>
        <w:left w:val="none" w:sz="0" w:space="0" w:color="auto"/>
        <w:bottom w:val="none" w:sz="0" w:space="0" w:color="auto"/>
        <w:right w:val="none" w:sz="0" w:space="0" w:color="auto"/>
      </w:divBdr>
    </w:div>
    <w:div w:id="652103461">
      <w:bodyDiv w:val="1"/>
      <w:marLeft w:val="0"/>
      <w:marRight w:val="0"/>
      <w:marTop w:val="0"/>
      <w:marBottom w:val="0"/>
      <w:divBdr>
        <w:top w:val="none" w:sz="0" w:space="0" w:color="auto"/>
        <w:left w:val="none" w:sz="0" w:space="0" w:color="auto"/>
        <w:bottom w:val="none" w:sz="0" w:space="0" w:color="auto"/>
        <w:right w:val="none" w:sz="0" w:space="0" w:color="auto"/>
      </w:divBdr>
    </w:div>
    <w:div w:id="653067648">
      <w:bodyDiv w:val="1"/>
      <w:marLeft w:val="0"/>
      <w:marRight w:val="0"/>
      <w:marTop w:val="0"/>
      <w:marBottom w:val="0"/>
      <w:divBdr>
        <w:top w:val="none" w:sz="0" w:space="0" w:color="auto"/>
        <w:left w:val="none" w:sz="0" w:space="0" w:color="auto"/>
        <w:bottom w:val="none" w:sz="0" w:space="0" w:color="auto"/>
        <w:right w:val="none" w:sz="0" w:space="0" w:color="auto"/>
      </w:divBdr>
    </w:div>
    <w:div w:id="653334520">
      <w:bodyDiv w:val="1"/>
      <w:marLeft w:val="0"/>
      <w:marRight w:val="0"/>
      <w:marTop w:val="0"/>
      <w:marBottom w:val="0"/>
      <w:divBdr>
        <w:top w:val="none" w:sz="0" w:space="0" w:color="auto"/>
        <w:left w:val="none" w:sz="0" w:space="0" w:color="auto"/>
        <w:bottom w:val="none" w:sz="0" w:space="0" w:color="auto"/>
        <w:right w:val="none" w:sz="0" w:space="0" w:color="auto"/>
      </w:divBdr>
    </w:div>
    <w:div w:id="653686699">
      <w:bodyDiv w:val="1"/>
      <w:marLeft w:val="0"/>
      <w:marRight w:val="0"/>
      <w:marTop w:val="0"/>
      <w:marBottom w:val="0"/>
      <w:divBdr>
        <w:top w:val="none" w:sz="0" w:space="0" w:color="auto"/>
        <w:left w:val="none" w:sz="0" w:space="0" w:color="auto"/>
        <w:bottom w:val="none" w:sz="0" w:space="0" w:color="auto"/>
        <w:right w:val="none" w:sz="0" w:space="0" w:color="auto"/>
      </w:divBdr>
    </w:div>
    <w:div w:id="653752921">
      <w:bodyDiv w:val="1"/>
      <w:marLeft w:val="0"/>
      <w:marRight w:val="0"/>
      <w:marTop w:val="0"/>
      <w:marBottom w:val="0"/>
      <w:divBdr>
        <w:top w:val="none" w:sz="0" w:space="0" w:color="auto"/>
        <w:left w:val="none" w:sz="0" w:space="0" w:color="auto"/>
        <w:bottom w:val="none" w:sz="0" w:space="0" w:color="auto"/>
        <w:right w:val="none" w:sz="0" w:space="0" w:color="auto"/>
      </w:divBdr>
    </w:div>
    <w:div w:id="654450662">
      <w:bodyDiv w:val="1"/>
      <w:marLeft w:val="0"/>
      <w:marRight w:val="0"/>
      <w:marTop w:val="0"/>
      <w:marBottom w:val="0"/>
      <w:divBdr>
        <w:top w:val="none" w:sz="0" w:space="0" w:color="auto"/>
        <w:left w:val="none" w:sz="0" w:space="0" w:color="auto"/>
        <w:bottom w:val="none" w:sz="0" w:space="0" w:color="auto"/>
        <w:right w:val="none" w:sz="0" w:space="0" w:color="auto"/>
      </w:divBdr>
    </w:div>
    <w:div w:id="654456395">
      <w:bodyDiv w:val="1"/>
      <w:marLeft w:val="0"/>
      <w:marRight w:val="0"/>
      <w:marTop w:val="0"/>
      <w:marBottom w:val="0"/>
      <w:divBdr>
        <w:top w:val="none" w:sz="0" w:space="0" w:color="auto"/>
        <w:left w:val="none" w:sz="0" w:space="0" w:color="auto"/>
        <w:bottom w:val="none" w:sz="0" w:space="0" w:color="auto"/>
        <w:right w:val="none" w:sz="0" w:space="0" w:color="auto"/>
      </w:divBdr>
    </w:div>
    <w:div w:id="654836914">
      <w:bodyDiv w:val="1"/>
      <w:marLeft w:val="0"/>
      <w:marRight w:val="0"/>
      <w:marTop w:val="0"/>
      <w:marBottom w:val="0"/>
      <w:divBdr>
        <w:top w:val="none" w:sz="0" w:space="0" w:color="auto"/>
        <w:left w:val="none" w:sz="0" w:space="0" w:color="auto"/>
        <w:bottom w:val="none" w:sz="0" w:space="0" w:color="auto"/>
        <w:right w:val="none" w:sz="0" w:space="0" w:color="auto"/>
      </w:divBdr>
    </w:div>
    <w:div w:id="655260665">
      <w:bodyDiv w:val="1"/>
      <w:marLeft w:val="0"/>
      <w:marRight w:val="0"/>
      <w:marTop w:val="0"/>
      <w:marBottom w:val="0"/>
      <w:divBdr>
        <w:top w:val="none" w:sz="0" w:space="0" w:color="auto"/>
        <w:left w:val="none" w:sz="0" w:space="0" w:color="auto"/>
        <w:bottom w:val="none" w:sz="0" w:space="0" w:color="auto"/>
        <w:right w:val="none" w:sz="0" w:space="0" w:color="auto"/>
      </w:divBdr>
    </w:div>
    <w:div w:id="655452687">
      <w:bodyDiv w:val="1"/>
      <w:marLeft w:val="0"/>
      <w:marRight w:val="0"/>
      <w:marTop w:val="0"/>
      <w:marBottom w:val="0"/>
      <w:divBdr>
        <w:top w:val="none" w:sz="0" w:space="0" w:color="auto"/>
        <w:left w:val="none" w:sz="0" w:space="0" w:color="auto"/>
        <w:bottom w:val="none" w:sz="0" w:space="0" w:color="auto"/>
        <w:right w:val="none" w:sz="0" w:space="0" w:color="auto"/>
      </w:divBdr>
    </w:div>
    <w:div w:id="655501241">
      <w:bodyDiv w:val="1"/>
      <w:marLeft w:val="0"/>
      <w:marRight w:val="0"/>
      <w:marTop w:val="0"/>
      <w:marBottom w:val="0"/>
      <w:divBdr>
        <w:top w:val="none" w:sz="0" w:space="0" w:color="auto"/>
        <w:left w:val="none" w:sz="0" w:space="0" w:color="auto"/>
        <w:bottom w:val="none" w:sz="0" w:space="0" w:color="auto"/>
        <w:right w:val="none" w:sz="0" w:space="0" w:color="auto"/>
      </w:divBdr>
    </w:div>
    <w:div w:id="655765994">
      <w:bodyDiv w:val="1"/>
      <w:marLeft w:val="0"/>
      <w:marRight w:val="0"/>
      <w:marTop w:val="0"/>
      <w:marBottom w:val="0"/>
      <w:divBdr>
        <w:top w:val="none" w:sz="0" w:space="0" w:color="auto"/>
        <w:left w:val="none" w:sz="0" w:space="0" w:color="auto"/>
        <w:bottom w:val="none" w:sz="0" w:space="0" w:color="auto"/>
        <w:right w:val="none" w:sz="0" w:space="0" w:color="auto"/>
      </w:divBdr>
    </w:div>
    <w:div w:id="655954201">
      <w:bodyDiv w:val="1"/>
      <w:marLeft w:val="0"/>
      <w:marRight w:val="0"/>
      <w:marTop w:val="0"/>
      <w:marBottom w:val="0"/>
      <w:divBdr>
        <w:top w:val="none" w:sz="0" w:space="0" w:color="auto"/>
        <w:left w:val="none" w:sz="0" w:space="0" w:color="auto"/>
        <w:bottom w:val="none" w:sz="0" w:space="0" w:color="auto"/>
        <w:right w:val="none" w:sz="0" w:space="0" w:color="auto"/>
      </w:divBdr>
    </w:div>
    <w:div w:id="656149334">
      <w:bodyDiv w:val="1"/>
      <w:marLeft w:val="0"/>
      <w:marRight w:val="0"/>
      <w:marTop w:val="0"/>
      <w:marBottom w:val="0"/>
      <w:divBdr>
        <w:top w:val="none" w:sz="0" w:space="0" w:color="auto"/>
        <w:left w:val="none" w:sz="0" w:space="0" w:color="auto"/>
        <w:bottom w:val="none" w:sz="0" w:space="0" w:color="auto"/>
        <w:right w:val="none" w:sz="0" w:space="0" w:color="auto"/>
      </w:divBdr>
    </w:div>
    <w:div w:id="656498664">
      <w:bodyDiv w:val="1"/>
      <w:marLeft w:val="0"/>
      <w:marRight w:val="0"/>
      <w:marTop w:val="0"/>
      <w:marBottom w:val="0"/>
      <w:divBdr>
        <w:top w:val="none" w:sz="0" w:space="0" w:color="auto"/>
        <w:left w:val="none" w:sz="0" w:space="0" w:color="auto"/>
        <w:bottom w:val="none" w:sz="0" w:space="0" w:color="auto"/>
        <w:right w:val="none" w:sz="0" w:space="0" w:color="auto"/>
      </w:divBdr>
    </w:div>
    <w:div w:id="656882169">
      <w:bodyDiv w:val="1"/>
      <w:marLeft w:val="0"/>
      <w:marRight w:val="0"/>
      <w:marTop w:val="0"/>
      <w:marBottom w:val="0"/>
      <w:divBdr>
        <w:top w:val="none" w:sz="0" w:space="0" w:color="auto"/>
        <w:left w:val="none" w:sz="0" w:space="0" w:color="auto"/>
        <w:bottom w:val="none" w:sz="0" w:space="0" w:color="auto"/>
        <w:right w:val="none" w:sz="0" w:space="0" w:color="auto"/>
      </w:divBdr>
    </w:div>
    <w:div w:id="657268659">
      <w:bodyDiv w:val="1"/>
      <w:marLeft w:val="0"/>
      <w:marRight w:val="0"/>
      <w:marTop w:val="0"/>
      <w:marBottom w:val="0"/>
      <w:divBdr>
        <w:top w:val="none" w:sz="0" w:space="0" w:color="auto"/>
        <w:left w:val="none" w:sz="0" w:space="0" w:color="auto"/>
        <w:bottom w:val="none" w:sz="0" w:space="0" w:color="auto"/>
        <w:right w:val="none" w:sz="0" w:space="0" w:color="auto"/>
      </w:divBdr>
      <w:divsChild>
        <w:div w:id="1762096694">
          <w:marLeft w:val="480"/>
          <w:marRight w:val="0"/>
          <w:marTop w:val="0"/>
          <w:marBottom w:val="0"/>
          <w:divBdr>
            <w:top w:val="none" w:sz="0" w:space="0" w:color="auto"/>
            <w:left w:val="none" w:sz="0" w:space="0" w:color="auto"/>
            <w:bottom w:val="none" w:sz="0" w:space="0" w:color="auto"/>
            <w:right w:val="none" w:sz="0" w:space="0" w:color="auto"/>
          </w:divBdr>
        </w:div>
        <w:div w:id="312491197">
          <w:marLeft w:val="480"/>
          <w:marRight w:val="0"/>
          <w:marTop w:val="0"/>
          <w:marBottom w:val="0"/>
          <w:divBdr>
            <w:top w:val="none" w:sz="0" w:space="0" w:color="auto"/>
            <w:left w:val="none" w:sz="0" w:space="0" w:color="auto"/>
            <w:bottom w:val="none" w:sz="0" w:space="0" w:color="auto"/>
            <w:right w:val="none" w:sz="0" w:space="0" w:color="auto"/>
          </w:divBdr>
        </w:div>
        <w:div w:id="1087078108">
          <w:marLeft w:val="480"/>
          <w:marRight w:val="0"/>
          <w:marTop w:val="0"/>
          <w:marBottom w:val="0"/>
          <w:divBdr>
            <w:top w:val="none" w:sz="0" w:space="0" w:color="auto"/>
            <w:left w:val="none" w:sz="0" w:space="0" w:color="auto"/>
            <w:bottom w:val="none" w:sz="0" w:space="0" w:color="auto"/>
            <w:right w:val="none" w:sz="0" w:space="0" w:color="auto"/>
          </w:divBdr>
        </w:div>
        <w:div w:id="2127193791">
          <w:marLeft w:val="480"/>
          <w:marRight w:val="0"/>
          <w:marTop w:val="0"/>
          <w:marBottom w:val="0"/>
          <w:divBdr>
            <w:top w:val="none" w:sz="0" w:space="0" w:color="auto"/>
            <w:left w:val="none" w:sz="0" w:space="0" w:color="auto"/>
            <w:bottom w:val="none" w:sz="0" w:space="0" w:color="auto"/>
            <w:right w:val="none" w:sz="0" w:space="0" w:color="auto"/>
          </w:divBdr>
        </w:div>
        <w:div w:id="1365641138">
          <w:marLeft w:val="480"/>
          <w:marRight w:val="0"/>
          <w:marTop w:val="0"/>
          <w:marBottom w:val="0"/>
          <w:divBdr>
            <w:top w:val="none" w:sz="0" w:space="0" w:color="auto"/>
            <w:left w:val="none" w:sz="0" w:space="0" w:color="auto"/>
            <w:bottom w:val="none" w:sz="0" w:space="0" w:color="auto"/>
            <w:right w:val="none" w:sz="0" w:space="0" w:color="auto"/>
          </w:divBdr>
        </w:div>
        <w:div w:id="888036127">
          <w:marLeft w:val="480"/>
          <w:marRight w:val="0"/>
          <w:marTop w:val="0"/>
          <w:marBottom w:val="0"/>
          <w:divBdr>
            <w:top w:val="none" w:sz="0" w:space="0" w:color="auto"/>
            <w:left w:val="none" w:sz="0" w:space="0" w:color="auto"/>
            <w:bottom w:val="none" w:sz="0" w:space="0" w:color="auto"/>
            <w:right w:val="none" w:sz="0" w:space="0" w:color="auto"/>
          </w:divBdr>
        </w:div>
        <w:div w:id="1552762140">
          <w:marLeft w:val="480"/>
          <w:marRight w:val="0"/>
          <w:marTop w:val="0"/>
          <w:marBottom w:val="0"/>
          <w:divBdr>
            <w:top w:val="none" w:sz="0" w:space="0" w:color="auto"/>
            <w:left w:val="none" w:sz="0" w:space="0" w:color="auto"/>
            <w:bottom w:val="none" w:sz="0" w:space="0" w:color="auto"/>
            <w:right w:val="none" w:sz="0" w:space="0" w:color="auto"/>
          </w:divBdr>
        </w:div>
        <w:div w:id="1527596626">
          <w:marLeft w:val="480"/>
          <w:marRight w:val="0"/>
          <w:marTop w:val="0"/>
          <w:marBottom w:val="0"/>
          <w:divBdr>
            <w:top w:val="none" w:sz="0" w:space="0" w:color="auto"/>
            <w:left w:val="none" w:sz="0" w:space="0" w:color="auto"/>
            <w:bottom w:val="none" w:sz="0" w:space="0" w:color="auto"/>
            <w:right w:val="none" w:sz="0" w:space="0" w:color="auto"/>
          </w:divBdr>
        </w:div>
        <w:div w:id="1390959397">
          <w:marLeft w:val="480"/>
          <w:marRight w:val="0"/>
          <w:marTop w:val="0"/>
          <w:marBottom w:val="0"/>
          <w:divBdr>
            <w:top w:val="none" w:sz="0" w:space="0" w:color="auto"/>
            <w:left w:val="none" w:sz="0" w:space="0" w:color="auto"/>
            <w:bottom w:val="none" w:sz="0" w:space="0" w:color="auto"/>
            <w:right w:val="none" w:sz="0" w:space="0" w:color="auto"/>
          </w:divBdr>
        </w:div>
        <w:div w:id="1238396758">
          <w:marLeft w:val="480"/>
          <w:marRight w:val="0"/>
          <w:marTop w:val="0"/>
          <w:marBottom w:val="0"/>
          <w:divBdr>
            <w:top w:val="none" w:sz="0" w:space="0" w:color="auto"/>
            <w:left w:val="none" w:sz="0" w:space="0" w:color="auto"/>
            <w:bottom w:val="none" w:sz="0" w:space="0" w:color="auto"/>
            <w:right w:val="none" w:sz="0" w:space="0" w:color="auto"/>
          </w:divBdr>
        </w:div>
        <w:div w:id="1767994992">
          <w:marLeft w:val="480"/>
          <w:marRight w:val="0"/>
          <w:marTop w:val="0"/>
          <w:marBottom w:val="0"/>
          <w:divBdr>
            <w:top w:val="none" w:sz="0" w:space="0" w:color="auto"/>
            <w:left w:val="none" w:sz="0" w:space="0" w:color="auto"/>
            <w:bottom w:val="none" w:sz="0" w:space="0" w:color="auto"/>
            <w:right w:val="none" w:sz="0" w:space="0" w:color="auto"/>
          </w:divBdr>
        </w:div>
        <w:div w:id="1163856618">
          <w:marLeft w:val="480"/>
          <w:marRight w:val="0"/>
          <w:marTop w:val="0"/>
          <w:marBottom w:val="0"/>
          <w:divBdr>
            <w:top w:val="none" w:sz="0" w:space="0" w:color="auto"/>
            <w:left w:val="none" w:sz="0" w:space="0" w:color="auto"/>
            <w:bottom w:val="none" w:sz="0" w:space="0" w:color="auto"/>
            <w:right w:val="none" w:sz="0" w:space="0" w:color="auto"/>
          </w:divBdr>
        </w:div>
        <w:div w:id="1320694060">
          <w:marLeft w:val="480"/>
          <w:marRight w:val="0"/>
          <w:marTop w:val="0"/>
          <w:marBottom w:val="0"/>
          <w:divBdr>
            <w:top w:val="none" w:sz="0" w:space="0" w:color="auto"/>
            <w:left w:val="none" w:sz="0" w:space="0" w:color="auto"/>
            <w:bottom w:val="none" w:sz="0" w:space="0" w:color="auto"/>
            <w:right w:val="none" w:sz="0" w:space="0" w:color="auto"/>
          </w:divBdr>
        </w:div>
        <w:div w:id="1831169423">
          <w:marLeft w:val="480"/>
          <w:marRight w:val="0"/>
          <w:marTop w:val="0"/>
          <w:marBottom w:val="0"/>
          <w:divBdr>
            <w:top w:val="none" w:sz="0" w:space="0" w:color="auto"/>
            <w:left w:val="none" w:sz="0" w:space="0" w:color="auto"/>
            <w:bottom w:val="none" w:sz="0" w:space="0" w:color="auto"/>
            <w:right w:val="none" w:sz="0" w:space="0" w:color="auto"/>
          </w:divBdr>
        </w:div>
        <w:div w:id="1103648730">
          <w:marLeft w:val="480"/>
          <w:marRight w:val="0"/>
          <w:marTop w:val="0"/>
          <w:marBottom w:val="0"/>
          <w:divBdr>
            <w:top w:val="none" w:sz="0" w:space="0" w:color="auto"/>
            <w:left w:val="none" w:sz="0" w:space="0" w:color="auto"/>
            <w:bottom w:val="none" w:sz="0" w:space="0" w:color="auto"/>
            <w:right w:val="none" w:sz="0" w:space="0" w:color="auto"/>
          </w:divBdr>
        </w:div>
        <w:div w:id="1730616687">
          <w:marLeft w:val="480"/>
          <w:marRight w:val="0"/>
          <w:marTop w:val="0"/>
          <w:marBottom w:val="0"/>
          <w:divBdr>
            <w:top w:val="none" w:sz="0" w:space="0" w:color="auto"/>
            <w:left w:val="none" w:sz="0" w:space="0" w:color="auto"/>
            <w:bottom w:val="none" w:sz="0" w:space="0" w:color="auto"/>
            <w:right w:val="none" w:sz="0" w:space="0" w:color="auto"/>
          </w:divBdr>
        </w:div>
        <w:div w:id="1302224487">
          <w:marLeft w:val="480"/>
          <w:marRight w:val="0"/>
          <w:marTop w:val="0"/>
          <w:marBottom w:val="0"/>
          <w:divBdr>
            <w:top w:val="none" w:sz="0" w:space="0" w:color="auto"/>
            <w:left w:val="none" w:sz="0" w:space="0" w:color="auto"/>
            <w:bottom w:val="none" w:sz="0" w:space="0" w:color="auto"/>
            <w:right w:val="none" w:sz="0" w:space="0" w:color="auto"/>
          </w:divBdr>
        </w:div>
        <w:div w:id="935332387">
          <w:marLeft w:val="480"/>
          <w:marRight w:val="0"/>
          <w:marTop w:val="0"/>
          <w:marBottom w:val="0"/>
          <w:divBdr>
            <w:top w:val="none" w:sz="0" w:space="0" w:color="auto"/>
            <w:left w:val="none" w:sz="0" w:space="0" w:color="auto"/>
            <w:bottom w:val="none" w:sz="0" w:space="0" w:color="auto"/>
            <w:right w:val="none" w:sz="0" w:space="0" w:color="auto"/>
          </w:divBdr>
        </w:div>
        <w:div w:id="2010675431">
          <w:marLeft w:val="480"/>
          <w:marRight w:val="0"/>
          <w:marTop w:val="0"/>
          <w:marBottom w:val="0"/>
          <w:divBdr>
            <w:top w:val="none" w:sz="0" w:space="0" w:color="auto"/>
            <w:left w:val="none" w:sz="0" w:space="0" w:color="auto"/>
            <w:bottom w:val="none" w:sz="0" w:space="0" w:color="auto"/>
            <w:right w:val="none" w:sz="0" w:space="0" w:color="auto"/>
          </w:divBdr>
        </w:div>
        <w:div w:id="1879972709">
          <w:marLeft w:val="480"/>
          <w:marRight w:val="0"/>
          <w:marTop w:val="0"/>
          <w:marBottom w:val="0"/>
          <w:divBdr>
            <w:top w:val="none" w:sz="0" w:space="0" w:color="auto"/>
            <w:left w:val="none" w:sz="0" w:space="0" w:color="auto"/>
            <w:bottom w:val="none" w:sz="0" w:space="0" w:color="auto"/>
            <w:right w:val="none" w:sz="0" w:space="0" w:color="auto"/>
          </w:divBdr>
        </w:div>
        <w:div w:id="2140031433">
          <w:marLeft w:val="480"/>
          <w:marRight w:val="0"/>
          <w:marTop w:val="0"/>
          <w:marBottom w:val="0"/>
          <w:divBdr>
            <w:top w:val="none" w:sz="0" w:space="0" w:color="auto"/>
            <w:left w:val="none" w:sz="0" w:space="0" w:color="auto"/>
            <w:bottom w:val="none" w:sz="0" w:space="0" w:color="auto"/>
            <w:right w:val="none" w:sz="0" w:space="0" w:color="auto"/>
          </w:divBdr>
        </w:div>
        <w:div w:id="1384400361">
          <w:marLeft w:val="480"/>
          <w:marRight w:val="0"/>
          <w:marTop w:val="0"/>
          <w:marBottom w:val="0"/>
          <w:divBdr>
            <w:top w:val="none" w:sz="0" w:space="0" w:color="auto"/>
            <w:left w:val="none" w:sz="0" w:space="0" w:color="auto"/>
            <w:bottom w:val="none" w:sz="0" w:space="0" w:color="auto"/>
            <w:right w:val="none" w:sz="0" w:space="0" w:color="auto"/>
          </w:divBdr>
        </w:div>
        <w:div w:id="372776086">
          <w:marLeft w:val="480"/>
          <w:marRight w:val="0"/>
          <w:marTop w:val="0"/>
          <w:marBottom w:val="0"/>
          <w:divBdr>
            <w:top w:val="none" w:sz="0" w:space="0" w:color="auto"/>
            <w:left w:val="none" w:sz="0" w:space="0" w:color="auto"/>
            <w:bottom w:val="none" w:sz="0" w:space="0" w:color="auto"/>
            <w:right w:val="none" w:sz="0" w:space="0" w:color="auto"/>
          </w:divBdr>
        </w:div>
        <w:div w:id="1119496413">
          <w:marLeft w:val="480"/>
          <w:marRight w:val="0"/>
          <w:marTop w:val="0"/>
          <w:marBottom w:val="0"/>
          <w:divBdr>
            <w:top w:val="none" w:sz="0" w:space="0" w:color="auto"/>
            <w:left w:val="none" w:sz="0" w:space="0" w:color="auto"/>
            <w:bottom w:val="none" w:sz="0" w:space="0" w:color="auto"/>
            <w:right w:val="none" w:sz="0" w:space="0" w:color="auto"/>
          </w:divBdr>
        </w:div>
        <w:div w:id="1280068579">
          <w:marLeft w:val="480"/>
          <w:marRight w:val="0"/>
          <w:marTop w:val="0"/>
          <w:marBottom w:val="0"/>
          <w:divBdr>
            <w:top w:val="none" w:sz="0" w:space="0" w:color="auto"/>
            <w:left w:val="none" w:sz="0" w:space="0" w:color="auto"/>
            <w:bottom w:val="none" w:sz="0" w:space="0" w:color="auto"/>
            <w:right w:val="none" w:sz="0" w:space="0" w:color="auto"/>
          </w:divBdr>
        </w:div>
        <w:div w:id="1589072729">
          <w:marLeft w:val="480"/>
          <w:marRight w:val="0"/>
          <w:marTop w:val="0"/>
          <w:marBottom w:val="0"/>
          <w:divBdr>
            <w:top w:val="none" w:sz="0" w:space="0" w:color="auto"/>
            <w:left w:val="none" w:sz="0" w:space="0" w:color="auto"/>
            <w:bottom w:val="none" w:sz="0" w:space="0" w:color="auto"/>
            <w:right w:val="none" w:sz="0" w:space="0" w:color="auto"/>
          </w:divBdr>
        </w:div>
      </w:divsChild>
    </w:div>
    <w:div w:id="657685181">
      <w:bodyDiv w:val="1"/>
      <w:marLeft w:val="0"/>
      <w:marRight w:val="0"/>
      <w:marTop w:val="0"/>
      <w:marBottom w:val="0"/>
      <w:divBdr>
        <w:top w:val="none" w:sz="0" w:space="0" w:color="auto"/>
        <w:left w:val="none" w:sz="0" w:space="0" w:color="auto"/>
        <w:bottom w:val="none" w:sz="0" w:space="0" w:color="auto"/>
        <w:right w:val="none" w:sz="0" w:space="0" w:color="auto"/>
      </w:divBdr>
    </w:div>
    <w:div w:id="657807210">
      <w:bodyDiv w:val="1"/>
      <w:marLeft w:val="0"/>
      <w:marRight w:val="0"/>
      <w:marTop w:val="0"/>
      <w:marBottom w:val="0"/>
      <w:divBdr>
        <w:top w:val="none" w:sz="0" w:space="0" w:color="auto"/>
        <w:left w:val="none" w:sz="0" w:space="0" w:color="auto"/>
        <w:bottom w:val="none" w:sz="0" w:space="0" w:color="auto"/>
        <w:right w:val="none" w:sz="0" w:space="0" w:color="auto"/>
      </w:divBdr>
    </w:div>
    <w:div w:id="657923587">
      <w:bodyDiv w:val="1"/>
      <w:marLeft w:val="0"/>
      <w:marRight w:val="0"/>
      <w:marTop w:val="0"/>
      <w:marBottom w:val="0"/>
      <w:divBdr>
        <w:top w:val="none" w:sz="0" w:space="0" w:color="auto"/>
        <w:left w:val="none" w:sz="0" w:space="0" w:color="auto"/>
        <w:bottom w:val="none" w:sz="0" w:space="0" w:color="auto"/>
        <w:right w:val="none" w:sz="0" w:space="0" w:color="auto"/>
      </w:divBdr>
    </w:div>
    <w:div w:id="658315416">
      <w:bodyDiv w:val="1"/>
      <w:marLeft w:val="0"/>
      <w:marRight w:val="0"/>
      <w:marTop w:val="0"/>
      <w:marBottom w:val="0"/>
      <w:divBdr>
        <w:top w:val="none" w:sz="0" w:space="0" w:color="auto"/>
        <w:left w:val="none" w:sz="0" w:space="0" w:color="auto"/>
        <w:bottom w:val="none" w:sz="0" w:space="0" w:color="auto"/>
        <w:right w:val="none" w:sz="0" w:space="0" w:color="auto"/>
      </w:divBdr>
    </w:div>
    <w:div w:id="658584522">
      <w:bodyDiv w:val="1"/>
      <w:marLeft w:val="0"/>
      <w:marRight w:val="0"/>
      <w:marTop w:val="0"/>
      <w:marBottom w:val="0"/>
      <w:divBdr>
        <w:top w:val="none" w:sz="0" w:space="0" w:color="auto"/>
        <w:left w:val="none" w:sz="0" w:space="0" w:color="auto"/>
        <w:bottom w:val="none" w:sz="0" w:space="0" w:color="auto"/>
        <w:right w:val="none" w:sz="0" w:space="0" w:color="auto"/>
      </w:divBdr>
    </w:div>
    <w:div w:id="658655780">
      <w:bodyDiv w:val="1"/>
      <w:marLeft w:val="0"/>
      <w:marRight w:val="0"/>
      <w:marTop w:val="0"/>
      <w:marBottom w:val="0"/>
      <w:divBdr>
        <w:top w:val="none" w:sz="0" w:space="0" w:color="auto"/>
        <w:left w:val="none" w:sz="0" w:space="0" w:color="auto"/>
        <w:bottom w:val="none" w:sz="0" w:space="0" w:color="auto"/>
        <w:right w:val="none" w:sz="0" w:space="0" w:color="auto"/>
      </w:divBdr>
    </w:div>
    <w:div w:id="658768555">
      <w:bodyDiv w:val="1"/>
      <w:marLeft w:val="0"/>
      <w:marRight w:val="0"/>
      <w:marTop w:val="0"/>
      <w:marBottom w:val="0"/>
      <w:divBdr>
        <w:top w:val="none" w:sz="0" w:space="0" w:color="auto"/>
        <w:left w:val="none" w:sz="0" w:space="0" w:color="auto"/>
        <w:bottom w:val="none" w:sz="0" w:space="0" w:color="auto"/>
        <w:right w:val="none" w:sz="0" w:space="0" w:color="auto"/>
      </w:divBdr>
    </w:div>
    <w:div w:id="659118909">
      <w:bodyDiv w:val="1"/>
      <w:marLeft w:val="0"/>
      <w:marRight w:val="0"/>
      <w:marTop w:val="0"/>
      <w:marBottom w:val="0"/>
      <w:divBdr>
        <w:top w:val="none" w:sz="0" w:space="0" w:color="auto"/>
        <w:left w:val="none" w:sz="0" w:space="0" w:color="auto"/>
        <w:bottom w:val="none" w:sz="0" w:space="0" w:color="auto"/>
        <w:right w:val="none" w:sz="0" w:space="0" w:color="auto"/>
      </w:divBdr>
    </w:div>
    <w:div w:id="659697027">
      <w:bodyDiv w:val="1"/>
      <w:marLeft w:val="0"/>
      <w:marRight w:val="0"/>
      <w:marTop w:val="0"/>
      <w:marBottom w:val="0"/>
      <w:divBdr>
        <w:top w:val="none" w:sz="0" w:space="0" w:color="auto"/>
        <w:left w:val="none" w:sz="0" w:space="0" w:color="auto"/>
        <w:bottom w:val="none" w:sz="0" w:space="0" w:color="auto"/>
        <w:right w:val="none" w:sz="0" w:space="0" w:color="auto"/>
      </w:divBdr>
    </w:div>
    <w:div w:id="661274579">
      <w:bodyDiv w:val="1"/>
      <w:marLeft w:val="0"/>
      <w:marRight w:val="0"/>
      <w:marTop w:val="0"/>
      <w:marBottom w:val="0"/>
      <w:divBdr>
        <w:top w:val="none" w:sz="0" w:space="0" w:color="auto"/>
        <w:left w:val="none" w:sz="0" w:space="0" w:color="auto"/>
        <w:bottom w:val="none" w:sz="0" w:space="0" w:color="auto"/>
        <w:right w:val="none" w:sz="0" w:space="0" w:color="auto"/>
      </w:divBdr>
      <w:divsChild>
        <w:div w:id="1573855929">
          <w:marLeft w:val="480"/>
          <w:marRight w:val="0"/>
          <w:marTop w:val="0"/>
          <w:marBottom w:val="0"/>
          <w:divBdr>
            <w:top w:val="none" w:sz="0" w:space="0" w:color="auto"/>
            <w:left w:val="none" w:sz="0" w:space="0" w:color="auto"/>
            <w:bottom w:val="none" w:sz="0" w:space="0" w:color="auto"/>
            <w:right w:val="none" w:sz="0" w:space="0" w:color="auto"/>
          </w:divBdr>
        </w:div>
        <w:div w:id="518471665">
          <w:marLeft w:val="480"/>
          <w:marRight w:val="0"/>
          <w:marTop w:val="0"/>
          <w:marBottom w:val="0"/>
          <w:divBdr>
            <w:top w:val="none" w:sz="0" w:space="0" w:color="auto"/>
            <w:left w:val="none" w:sz="0" w:space="0" w:color="auto"/>
            <w:bottom w:val="none" w:sz="0" w:space="0" w:color="auto"/>
            <w:right w:val="none" w:sz="0" w:space="0" w:color="auto"/>
          </w:divBdr>
        </w:div>
        <w:div w:id="634873525">
          <w:marLeft w:val="480"/>
          <w:marRight w:val="0"/>
          <w:marTop w:val="0"/>
          <w:marBottom w:val="0"/>
          <w:divBdr>
            <w:top w:val="none" w:sz="0" w:space="0" w:color="auto"/>
            <w:left w:val="none" w:sz="0" w:space="0" w:color="auto"/>
            <w:bottom w:val="none" w:sz="0" w:space="0" w:color="auto"/>
            <w:right w:val="none" w:sz="0" w:space="0" w:color="auto"/>
          </w:divBdr>
        </w:div>
        <w:div w:id="1365985141">
          <w:marLeft w:val="480"/>
          <w:marRight w:val="0"/>
          <w:marTop w:val="0"/>
          <w:marBottom w:val="0"/>
          <w:divBdr>
            <w:top w:val="none" w:sz="0" w:space="0" w:color="auto"/>
            <w:left w:val="none" w:sz="0" w:space="0" w:color="auto"/>
            <w:bottom w:val="none" w:sz="0" w:space="0" w:color="auto"/>
            <w:right w:val="none" w:sz="0" w:space="0" w:color="auto"/>
          </w:divBdr>
        </w:div>
        <w:div w:id="1912422523">
          <w:marLeft w:val="480"/>
          <w:marRight w:val="0"/>
          <w:marTop w:val="0"/>
          <w:marBottom w:val="0"/>
          <w:divBdr>
            <w:top w:val="none" w:sz="0" w:space="0" w:color="auto"/>
            <w:left w:val="none" w:sz="0" w:space="0" w:color="auto"/>
            <w:bottom w:val="none" w:sz="0" w:space="0" w:color="auto"/>
            <w:right w:val="none" w:sz="0" w:space="0" w:color="auto"/>
          </w:divBdr>
        </w:div>
        <w:div w:id="1153374219">
          <w:marLeft w:val="480"/>
          <w:marRight w:val="0"/>
          <w:marTop w:val="0"/>
          <w:marBottom w:val="0"/>
          <w:divBdr>
            <w:top w:val="none" w:sz="0" w:space="0" w:color="auto"/>
            <w:left w:val="none" w:sz="0" w:space="0" w:color="auto"/>
            <w:bottom w:val="none" w:sz="0" w:space="0" w:color="auto"/>
            <w:right w:val="none" w:sz="0" w:space="0" w:color="auto"/>
          </w:divBdr>
        </w:div>
        <w:div w:id="1925911801">
          <w:marLeft w:val="480"/>
          <w:marRight w:val="0"/>
          <w:marTop w:val="0"/>
          <w:marBottom w:val="0"/>
          <w:divBdr>
            <w:top w:val="none" w:sz="0" w:space="0" w:color="auto"/>
            <w:left w:val="none" w:sz="0" w:space="0" w:color="auto"/>
            <w:bottom w:val="none" w:sz="0" w:space="0" w:color="auto"/>
            <w:right w:val="none" w:sz="0" w:space="0" w:color="auto"/>
          </w:divBdr>
        </w:div>
        <w:div w:id="831674994">
          <w:marLeft w:val="480"/>
          <w:marRight w:val="0"/>
          <w:marTop w:val="0"/>
          <w:marBottom w:val="0"/>
          <w:divBdr>
            <w:top w:val="none" w:sz="0" w:space="0" w:color="auto"/>
            <w:left w:val="none" w:sz="0" w:space="0" w:color="auto"/>
            <w:bottom w:val="none" w:sz="0" w:space="0" w:color="auto"/>
            <w:right w:val="none" w:sz="0" w:space="0" w:color="auto"/>
          </w:divBdr>
        </w:div>
        <w:div w:id="1656104575">
          <w:marLeft w:val="480"/>
          <w:marRight w:val="0"/>
          <w:marTop w:val="0"/>
          <w:marBottom w:val="0"/>
          <w:divBdr>
            <w:top w:val="none" w:sz="0" w:space="0" w:color="auto"/>
            <w:left w:val="none" w:sz="0" w:space="0" w:color="auto"/>
            <w:bottom w:val="none" w:sz="0" w:space="0" w:color="auto"/>
            <w:right w:val="none" w:sz="0" w:space="0" w:color="auto"/>
          </w:divBdr>
        </w:div>
        <w:div w:id="2012025232">
          <w:marLeft w:val="480"/>
          <w:marRight w:val="0"/>
          <w:marTop w:val="0"/>
          <w:marBottom w:val="0"/>
          <w:divBdr>
            <w:top w:val="none" w:sz="0" w:space="0" w:color="auto"/>
            <w:left w:val="none" w:sz="0" w:space="0" w:color="auto"/>
            <w:bottom w:val="none" w:sz="0" w:space="0" w:color="auto"/>
            <w:right w:val="none" w:sz="0" w:space="0" w:color="auto"/>
          </w:divBdr>
        </w:div>
        <w:div w:id="1406538542">
          <w:marLeft w:val="480"/>
          <w:marRight w:val="0"/>
          <w:marTop w:val="0"/>
          <w:marBottom w:val="0"/>
          <w:divBdr>
            <w:top w:val="none" w:sz="0" w:space="0" w:color="auto"/>
            <w:left w:val="none" w:sz="0" w:space="0" w:color="auto"/>
            <w:bottom w:val="none" w:sz="0" w:space="0" w:color="auto"/>
            <w:right w:val="none" w:sz="0" w:space="0" w:color="auto"/>
          </w:divBdr>
        </w:div>
        <w:div w:id="1793985917">
          <w:marLeft w:val="480"/>
          <w:marRight w:val="0"/>
          <w:marTop w:val="0"/>
          <w:marBottom w:val="0"/>
          <w:divBdr>
            <w:top w:val="none" w:sz="0" w:space="0" w:color="auto"/>
            <w:left w:val="none" w:sz="0" w:space="0" w:color="auto"/>
            <w:bottom w:val="none" w:sz="0" w:space="0" w:color="auto"/>
            <w:right w:val="none" w:sz="0" w:space="0" w:color="auto"/>
          </w:divBdr>
        </w:div>
        <w:div w:id="309291238">
          <w:marLeft w:val="480"/>
          <w:marRight w:val="0"/>
          <w:marTop w:val="0"/>
          <w:marBottom w:val="0"/>
          <w:divBdr>
            <w:top w:val="none" w:sz="0" w:space="0" w:color="auto"/>
            <w:left w:val="none" w:sz="0" w:space="0" w:color="auto"/>
            <w:bottom w:val="none" w:sz="0" w:space="0" w:color="auto"/>
            <w:right w:val="none" w:sz="0" w:space="0" w:color="auto"/>
          </w:divBdr>
        </w:div>
        <w:div w:id="1920408176">
          <w:marLeft w:val="480"/>
          <w:marRight w:val="0"/>
          <w:marTop w:val="0"/>
          <w:marBottom w:val="0"/>
          <w:divBdr>
            <w:top w:val="none" w:sz="0" w:space="0" w:color="auto"/>
            <w:left w:val="none" w:sz="0" w:space="0" w:color="auto"/>
            <w:bottom w:val="none" w:sz="0" w:space="0" w:color="auto"/>
            <w:right w:val="none" w:sz="0" w:space="0" w:color="auto"/>
          </w:divBdr>
        </w:div>
        <w:div w:id="1500848571">
          <w:marLeft w:val="480"/>
          <w:marRight w:val="0"/>
          <w:marTop w:val="0"/>
          <w:marBottom w:val="0"/>
          <w:divBdr>
            <w:top w:val="none" w:sz="0" w:space="0" w:color="auto"/>
            <w:left w:val="none" w:sz="0" w:space="0" w:color="auto"/>
            <w:bottom w:val="none" w:sz="0" w:space="0" w:color="auto"/>
            <w:right w:val="none" w:sz="0" w:space="0" w:color="auto"/>
          </w:divBdr>
        </w:div>
        <w:div w:id="575630197">
          <w:marLeft w:val="480"/>
          <w:marRight w:val="0"/>
          <w:marTop w:val="0"/>
          <w:marBottom w:val="0"/>
          <w:divBdr>
            <w:top w:val="none" w:sz="0" w:space="0" w:color="auto"/>
            <w:left w:val="none" w:sz="0" w:space="0" w:color="auto"/>
            <w:bottom w:val="none" w:sz="0" w:space="0" w:color="auto"/>
            <w:right w:val="none" w:sz="0" w:space="0" w:color="auto"/>
          </w:divBdr>
        </w:div>
        <w:div w:id="531646584">
          <w:marLeft w:val="480"/>
          <w:marRight w:val="0"/>
          <w:marTop w:val="0"/>
          <w:marBottom w:val="0"/>
          <w:divBdr>
            <w:top w:val="none" w:sz="0" w:space="0" w:color="auto"/>
            <w:left w:val="none" w:sz="0" w:space="0" w:color="auto"/>
            <w:bottom w:val="none" w:sz="0" w:space="0" w:color="auto"/>
            <w:right w:val="none" w:sz="0" w:space="0" w:color="auto"/>
          </w:divBdr>
        </w:div>
        <w:div w:id="837694135">
          <w:marLeft w:val="480"/>
          <w:marRight w:val="0"/>
          <w:marTop w:val="0"/>
          <w:marBottom w:val="0"/>
          <w:divBdr>
            <w:top w:val="none" w:sz="0" w:space="0" w:color="auto"/>
            <w:left w:val="none" w:sz="0" w:space="0" w:color="auto"/>
            <w:bottom w:val="none" w:sz="0" w:space="0" w:color="auto"/>
            <w:right w:val="none" w:sz="0" w:space="0" w:color="auto"/>
          </w:divBdr>
        </w:div>
        <w:div w:id="447315612">
          <w:marLeft w:val="480"/>
          <w:marRight w:val="0"/>
          <w:marTop w:val="0"/>
          <w:marBottom w:val="0"/>
          <w:divBdr>
            <w:top w:val="none" w:sz="0" w:space="0" w:color="auto"/>
            <w:left w:val="none" w:sz="0" w:space="0" w:color="auto"/>
            <w:bottom w:val="none" w:sz="0" w:space="0" w:color="auto"/>
            <w:right w:val="none" w:sz="0" w:space="0" w:color="auto"/>
          </w:divBdr>
        </w:div>
        <w:div w:id="1638873467">
          <w:marLeft w:val="480"/>
          <w:marRight w:val="0"/>
          <w:marTop w:val="0"/>
          <w:marBottom w:val="0"/>
          <w:divBdr>
            <w:top w:val="none" w:sz="0" w:space="0" w:color="auto"/>
            <w:left w:val="none" w:sz="0" w:space="0" w:color="auto"/>
            <w:bottom w:val="none" w:sz="0" w:space="0" w:color="auto"/>
            <w:right w:val="none" w:sz="0" w:space="0" w:color="auto"/>
          </w:divBdr>
        </w:div>
        <w:div w:id="1278756993">
          <w:marLeft w:val="480"/>
          <w:marRight w:val="0"/>
          <w:marTop w:val="0"/>
          <w:marBottom w:val="0"/>
          <w:divBdr>
            <w:top w:val="none" w:sz="0" w:space="0" w:color="auto"/>
            <w:left w:val="none" w:sz="0" w:space="0" w:color="auto"/>
            <w:bottom w:val="none" w:sz="0" w:space="0" w:color="auto"/>
            <w:right w:val="none" w:sz="0" w:space="0" w:color="auto"/>
          </w:divBdr>
        </w:div>
        <w:div w:id="126094579">
          <w:marLeft w:val="480"/>
          <w:marRight w:val="0"/>
          <w:marTop w:val="0"/>
          <w:marBottom w:val="0"/>
          <w:divBdr>
            <w:top w:val="none" w:sz="0" w:space="0" w:color="auto"/>
            <w:left w:val="none" w:sz="0" w:space="0" w:color="auto"/>
            <w:bottom w:val="none" w:sz="0" w:space="0" w:color="auto"/>
            <w:right w:val="none" w:sz="0" w:space="0" w:color="auto"/>
          </w:divBdr>
        </w:div>
        <w:div w:id="1519545029">
          <w:marLeft w:val="480"/>
          <w:marRight w:val="0"/>
          <w:marTop w:val="0"/>
          <w:marBottom w:val="0"/>
          <w:divBdr>
            <w:top w:val="none" w:sz="0" w:space="0" w:color="auto"/>
            <w:left w:val="none" w:sz="0" w:space="0" w:color="auto"/>
            <w:bottom w:val="none" w:sz="0" w:space="0" w:color="auto"/>
            <w:right w:val="none" w:sz="0" w:space="0" w:color="auto"/>
          </w:divBdr>
        </w:div>
        <w:div w:id="889460977">
          <w:marLeft w:val="480"/>
          <w:marRight w:val="0"/>
          <w:marTop w:val="0"/>
          <w:marBottom w:val="0"/>
          <w:divBdr>
            <w:top w:val="none" w:sz="0" w:space="0" w:color="auto"/>
            <w:left w:val="none" w:sz="0" w:space="0" w:color="auto"/>
            <w:bottom w:val="none" w:sz="0" w:space="0" w:color="auto"/>
            <w:right w:val="none" w:sz="0" w:space="0" w:color="auto"/>
          </w:divBdr>
        </w:div>
        <w:div w:id="1860503315">
          <w:marLeft w:val="480"/>
          <w:marRight w:val="0"/>
          <w:marTop w:val="0"/>
          <w:marBottom w:val="0"/>
          <w:divBdr>
            <w:top w:val="none" w:sz="0" w:space="0" w:color="auto"/>
            <w:left w:val="none" w:sz="0" w:space="0" w:color="auto"/>
            <w:bottom w:val="none" w:sz="0" w:space="0" w:color="auto"/>
            <w:right w:val="none" w:sz="0" w:space="0" w:color="auto"/>
          </w:divBdr>
        </w:div>
        <w:div w:id="1705598075">
          <w:marLeft w:val="480"/>
          <w:marRight w:val="0"/>
          <w:marTop w:val="0"/>
          <w:marBottom w:val="0"/>
          <w:divBdr>
            <w:top w:val="none" w:sz="0" w:space="0" w:color="auto"/>
            <w:left w:val="none" w:sz="0" w:space="0" w:color="auto"/>
            <w:bottom w:val="none" w:sz="0" w:space="0" w:color="auto"/>
            <w:right w:val="none" w:sz="0" w:space="0" w:color="auto"/>
          </w:divBdr>
        </w:div>
        <w:div w:id="108668613">
          <w:marLeft w:val="480"/>
          <w:marRight w:val="0"/>
          <w:marTop w:val="0"/>
          <w:marBottom w:val="0"/>
          <w:divBdr>
            <w:top w:val="none" w:sz="0" w:space="0" w:color="auto"/>
            <w:left w:val="none" w:sz="0" w:space="0" w:color="auto"/>
            <w:bottom w:val="none" w:sz="0" w:space="0" w:color="auto"/>
            <w:right w:val="none" w:sz="0" w:space="0" w:color="auto"/>
          </w:divBdr>
        </w:div>
        <w:div w:id="1556046205">
          <w:marLeft w:val="480"/>
          <w:marRight w:val="0"/>
          <w:marTop w:val="0"/>
          <w:marBottom w:val="0"/>
          <w:divBdr>
            <w:top w:val="none" w:sz="0" w:space="0" w:color="auto"/>
            <w:left w:val="none" w:sz="0" w:space="0" w:color="auto"/>
            <w:bottom w:val="none" w:sz="0" w:space="0" w:color="auto"/>
            <w:right w:val="none" w:sz="0" w:space="0" w:color="auto"/>
          </w:divBdr>
        </w:div>
        <w:div w:id="734932195">
          <w:marLeft w:val="480"/>
          <w:marRight w:val="0"/>
          <w:marTop w:val="0"/>
          <w:marBottom w:val="0"/>
          <w:divBdr>
            <w:top w:val="none" w:sz="0" w:space="0" w:color="auto"/>
            <w:left w:val="none" w:sz="0" w:space="0" w:color="auto"/>
            <w:bottom w:val="none" w:sz="0" w:space="0" w:color="auto"/>
            <w:right w:val="none" w:sz="0" w:space="0" w:color="auto"/>
          </w:divBdr>
        </w:div>
      </w:divsChild>
    </w:div>
    <w:div w:id="661390047">
      <w:bodyDiv w:val="1"/>
      <w:marLeft w:val="0"/>
      <w:marRight w:val="0"/>
      <w:marTop w:val="0"/>
      <w:marBottom w:val="0"/>
      <w:divBdr>
        <w:top w:val="none" w:sz="0" w:space="0" w:color="auto"/>
        <w:left w:val="none" w:sz="0" w:space="0" w:color="auto"/>
        <w:bottom w:val="none" w:sz="0" w:space="0" w:color="auto"/>
        <w:right w:val="none" w:sz="0" w:space="0" w:color="auto"/>
      </w:divBdr>
    </w:div>
    <w:div w:id="661548910">
      <w:bodyDiv w:val="1"/>
      <w:marLeft w:val="0"/>
      <w:marRight w:val="0"/>
      <w:marTop w:val="0"/>
      <w:marBottom w:val="0"/>
      <w:divBdr>
        <w:top w:val="none" w:sz="0" w:space="0" w:color="auto"/>
        <w:left w:val="none" w:sz="0" w:space="0" w:color="auto"/>
        <w:bottom w:val="none" w:sz="0" w:space="0" w:color="auto"/>
        <w:right w:val="none" w:sz="0" w:space="0" w:color="auto"/>
      </w:divBdr>
    </w:div>
    <w:div w:id="662468700">
      <w:bodyDiv w:val="1"/>
      <w:marLeft w:val="0"/>
      <w:marRight w:val="0"/>
      <w:marTop w:val="0"/>
      <w:marBottom w:val="0"/>
      <w:divBdr>
        <w:top w:val="none" w:sz="0" w:space="0" w:color="auto"/>
        <w:left w:val="none" w:sz="0" w:space="0" w:color="auto"/>
        <w:bottom w:val="none" w:sz="0" w:space="0" w:color="auto"/>
        <w:right w:val="none" w:sz="0" w:space="0" w:color="auto"/>
      </w:divBdr>
    </w:div>
    <w:div w:id="663044150">
      <w:bodyDiv w:val="1"/>
      <w:marLeft w:val="0"/>
      <w:marRight w:val="0"/>
      <w:marTop w:val="0"/>
      <w:marBottom w:val="0"/>
      <w:divBdr>
        <w:top w:val="none" w:sz="0" w:space="0" w:color="auto"/>
        <w:left w:val="none" w:sz="0" w:space="0" w:color="auto"/>
        <w:bottom w:val="none" w:sz="0" w:space="0" w:color="auto"/>
        <w:right w:val="none" w:sz="0" w:space="0" w:color="auto"/>
      </w:divBdr>
    </w:div>
    <w:div w:id="663775693">
      <w:bodyDiv w:val="1"/>
      <w:marLeft w:val="0"/>
      <w:marRight w:val="0"/>
      <w:marTop w:val="0"/>
      <w:marBottom w:val="0"/>
      <w:divBdr>
        <w:top w:val="none" w:sz="0" w:space="0" w:color="auto"/>
        <w:left w:val="none" w:sz="0" w:space="0" w:color="auto"/>
        <w:bottom w:val="none" w:sz="0" w:space="0" w:color="auto"/>
        <w:right w:val="none" w:sz="0" w:space="0" w:color="auto"/>
      </w:divBdr>
    </w:div>
    <w:div w:id="665206271">
      <w:bodyDiv w:val="1"/>
      <w:marLeft w:val="0"/>
      <w:marRight w:val="0"/>
      <w:marTop w:val="0"/>
      <w:marBottom w:val="0"/>
      <w:divBdr>
        <w:top w:val="none" w:sz="0" w:space="0" w:color="auto"/>
        <w:left w:val="none" w:sz="0" w:space="0" w:color="auto"/>
        <w:bottom w:val="none" w:sz="0" w:space="0" w:color="auto"/>
        <w:right w:val="none" w:sz="0" w:space="0" w:color="auto"/>
      </w:divBdr>
    </w:div>
    <w:div w:id="665863475">
      <w:bodyDiv w:val="1"/>
      <w:marLeft w:val="0"/>
      <w:marRight w:val="0"/>
      <w:marTop w:val="0"/>
      <w:marBottom w:val="0"/>
      <w:divBdr>
        <w:top w:val="none" w:sz="0" w:space="0" w:color="auto"/>
        <w:left w:val="none" w:sz="0" w:space="0" w:color="auto"/>
        <w:bottom w:val="none" w:sz="0" w:space="0" w:color="auto"/>
        <w:right w:val="none" w:sz="0" w:space="0" w:color="auto"/>
      </w:divBdr>
    </w:div>
    <w:div w:id="666903221">
      <w:bodyDiv w:val="1"/>
      <w:marLeft w:val="0"/>
      <w:marRight w:val="0"/>
      <w:marTop w:val="0"/>
      <w:marBottom w:val="0"/>
      <w:divBdr>
        <w:top w:val="none" w:sz="0" w:space="0" w:color="auto"/>
        <w:left w:val="none" w:sz="0" w:space="0" w:color="auto"/>
        <w:bottom w:val="none" w:sz="0" w:space="0" w:color="auto"/>
        <w:right w:val="none" w:sz="0" w:space="0" w:color="auto"/>
      </w:divBdr>
      <w:divsChild>
        <w:div w:id="1620721253">
          <w:marLeft w:val="480"/>
          <w:marRight w:val="0"/>
          <w:marTop w:val="0"/>
          <w:marBottom w:val="0"/>
          <w:divBdr>
            <w:top w:val="none" w:sz="0" w:space="0" w:color="auto"/>
            <w:left w:val="none" w:sz="0" w:space="0" w:color="auto"/>
            <w:bottom w:val="none" w:sz="0" w:space="0" w:color="auto"/>
            <w:right w:val="none" w:sz="0" w:space="0" w:color="auto"/>
          </w:divBdr>
        </w:div>
        <w:div w:id="1101610853">
          <w:marLeft w:val="480"/>
          <w:marRight w:val="0"/>
          <w:marTop w:val="0"/>
          <w:marBottom w:val="0"/>
          <w:divBdr>
            <w:top w:val="none" w:sz="0" w:space="0" w:color="auto"/>
            <w:left w:val="none" w:sz="0" w:space="0" w:color="auto"/>
            <w:bottom w:val="none" w:sz="0" w:space="0" w:color="auto"/>
            <w:right w:val="none" w:sz="0" w:space="0" w:color="auto"/>
          </w:divBdr>
        </w:div>
        <w:div w:id="698047000">
          <w:marLeft w:val="480"/>
          <w:marRight w:val="0"/>
          <w:marTop w:val="0"/>
          <w:marBottom w:val="0"/>
          <w:divBdr>
            <w:top w:val="none" w:sz="0" w:space="0" w:color="auto"/>
            <w:left w:val="none" w:sz="0" w:space="0" w:color="auto"/>
            <w:bottom w:val="none" w:sz="0" w:space="0" w:color="auto"/>
            <w:right w:val="none" w:sz="0" w:space="0" w:color="auto"/>
          </w:divBdr>
        </w:div>
        <w:div w:id="2126733800">
          <w:marLeft w:val="480"/>
          <w:marRight w:val="0"/>
          <w:marTop w:val="0"/>
          <w:marBottom w:val="0"/>
          <w:divBdr>
            <w:top w:val="none" w:sz="0" w:space="0" w:color="auto"/>
            <w:left w:val="none" w:sz="0" w:space="0" w:color="auto"/>
            <w:bottom w:val="none" w:sz="0" w:space="0" w:color="auto"/>
            <w:right w:val="none" w:sz="0" w:space="0" w:color="auto"/>
          </w:divBdr>
        </w:div>
        <w:div w:id="446236853">
          <w:marLeft w:val="480"/>
          <w:marRight w:val="0"/>
          <w:marTop w:val="0"/>
          <w:marBottom w:val="0"/>
          <w:divBdr>
            <w:top w:val="none" w:sz="0" w:space="0" w:color="auto"/>
            <w:left w:val="none" w:sz="0" w:space="0" w:color="auto"/>
            <w:bottom w:val="none" w:sz="0" w:space="0" w:color="auto"/>
            <w:right w:val="none" w:sz="0" w:space="0" w:color="auto"/>
          </w:divBdr>
        </w:div>
        <w:div w:id="147330188">
          <w:marLeft w:val="480"/>
          <w:marRight w:val="0"/>
          <w:marTop w:val="0"/>
          <w:marBottom w:val="0"/>
          <w:divBdr>
            <w:top w:val="none" w:sz="0" w:space="0" w:color="auto"/>
            <w:left w:val="none" w:sz="0" w:space="0" w:color="auto"/>
            <w:bottom w:val="none" w:sz="0" w:space="0" w:color="auto"/>
            <w:right w:val="none" w:sz="0" w:space="0" w:color="auto"/>
          </w:divBdr>
        </w:div>
        <w:div w:id="1396506737">
          <w:marLeft w:val="480"/>
          <w:marRight w:val="0"/>
          <w:marTop w:val="0"/>
          <w:marBottom w:val="0"/>
          <w:divBdr>
            <w:top w:val="none" w:sz="0" w:space="0" w:color="auto"/>
            <w:left w:val="none" w:sz="0" w:space="0" w:color="auto"/>
            <w:bottom w:val="none" w:sz="0" w:space="0" w:color="auto"/>
            <w:right w:val="none" w:sz="0" w:space="0" w:color="auto"/>
          </w:divBdr>
        </w:div>
        <w:div w:id="126169825">
          <w:marLeft w:val="480"/>
          <w:marRight w:val="0"/>
          <w:marTop w:val="0"/>
          <w:marBottom w:val="0"/>
          <w:divBdr>
            <w:top w:val="none" w:sz="0" w:space="0" w:color="auto"/>
            <w:left w:val="none" w:sz="0" w:space="0" w:color="auto"/>
            <w:bottom w:val="none" w:sz="0" w:space="0" w:color="auto"/>
            <w:right w:val="none" w:sz="0" w:space="0" w:color="auto"/>
          </w:divBdr>
        </w:div>
        <w:div w:id="186211965">
          <w:marLeft w:val="480"/>
          <w:marRight w:val="0"/>
          <w:marTop w:val="0"/>
          <w:marBottom w:val="0"/>
          <w:divBdr>
            <w:top w:val="none" w:sz="0" w:space="0" w:color="auto"/>
            <w:left w:val="none" w:sz="0" w:space="0" w:color="auto"/>
            <w:bottom w:val="none" w:sz="0" w:space="0" w:color="auto"/>
            <w:right w:val="none" w:sz="0" w:space="0" w:color="auto"/>
          </w:divBdr>
        </w:div>
        <w:div w:id="174612383">
          <w:marLeft w:val="480"/>
          <w:marRight w:val="0"/>
          <w:marTop w:val="0"/>
          <w:marBottom w:val="0"/>
          <w:divBdr>
            <w:top w:val="none" w:sz="0" w:space="0" w:color="auto"/>
            <w:left w:val="none" w:sz="0" w:space="0" w:color="auto"/>
            <w:bottom w:val="none" w:sz="0" w:space="0" w:color="auto"/>
            <w:right w:val="none" w:sz="0" w:space="0" w:color="auto"/>
          </w:divBdr>
        </w:div>
        <w:div w:id="1778675034">
          <w:marLeft w:val="480"/>
          <w:marRight w:val="0"/>
          <w:marTop w:val="0"/>
          <w:marBottom w:val="0"/>
          <w:divBdr>
            <w:top w:val="none" w:sz="0" w:space="0" w:color="auto"/>
            <w:left w:val="none" w:sz="0" w:space="0" w:color="auto"/>
            <w:bottom w:val="none" w:sz="0" w:space="0" w:color="auto"/>
            <w:right w:val="none" w:sz="0" w:space="0" w:color="auto"/>
          </w:divBdr>
        </w:div>
        <w:div w:id="1288775346">
          <w:marLeft w:val="480"/>
          <w:marRight w:val="0"/>
          <w:marTop w:val="0"/>
          <w:marBottom w:val="0"/>
          <w:divBdr>
            <w:top w:val="none" w:sz="0" w:space="0" w:color="auto"/>
            <w:left w:val="none" w:sz="0" w:space="0" w:color="auto"/>
            <w:bottom w:val="none" w:sz="0" w:space="0" w:color="auto"/>
            <w:right w:val="none" w:sz="0" w:space="0" w:color="auto"/>
          </w:divBdr>
        </w:div>
        <w:div w:id="57829025">
          <w:marLeft w:val="480"/>
          <w:marRight w:val="0"/>
          <w:marTop w:val="0"/>
          <w:marBottom w:val="0"/>
          <w:divBdr>
            <w:top w:val="none" w:sz="0" w:space="0" w:color="auto"/>
            <w:left w:val="none" w:sz="0" w:space="0" w:color="auto"/>
            <w:bottom w:val="none" w:sz="0" w:space="0" w:color="auto"/>
            <w:right w:val="none" w:sz="0" w:space="0" w:color="auto"/>
          </w:divBdr>
        </w:div>
        <w:div w:id="1276134286">
          <w:marLeft w:val="480"/>
          <w:marRight w:val="0"/>
          <w:marTop w:val="0"/>
          <w:marBottom w:val="0"/>
          <w:divBdr>
            <w:top w:val="none" w:sz="0" w:space="0" w:color="auto"/>
            <w:left w:val="none" w:sz="0" w:space="0" w:color="auto"/>
            <w:bottom w:val="none" w:sz="0" w:space="0" w:color="auto"/>
            <w:right w:val="none" w:sz="0" w:space="0" w:color="auto"/>
          </w:divBdr>
        </w:div>
        <w:div w:id="969628993">
          <w:marLeft w:val="480"/>
          <w:marRight w:val="0"/>
          <w:marTop w:val="0"/>
          <w:marBottom w:val="0"/>
          <w:divBdr>
            <w:top w:val="none" w:sz="0" w:space="0" w:color="auto"/>
            <w:left w:val="none" w:sz="0" w:space="0" w:color="auto"/>
            <w:bottom w:val="none" w:sz="0" w:space="0" w:color="auto"/>
            <w:right w:val="none" w:sz="0" w:space="0" w:color="auto"/>
          </w:divBdr>
        </w:div>
        <w:div w:id="527986481">
          <w:marLeft w:val="480"/>
          <w:marRight w:val="0"/>
          <w:marTop w:val="0"/>
          <w:marBottom w:val="0"/>
          <w:divBdr>
            <w:top w:val="none" w:sz="0" w:space="0" w:color="auto"/>
            <w:left w:val="none" w:sz="0" w:space="0" w:color="auto"/>
            <w:bottom w:val="none" w:sz="0" w:space="0" w:color="auto"/>
            <w:right w:val="none" w:sz="0" w:space="0" w:color="auto"/>
          </w:divBdr>
        </w:div>
        <w:div w:id="1350644103">
          <w:marLeft w:val="480"/>
          <w:marRight w:val="0"/>
          <w:marTop w:val="0"/>
          <w:marBottom w:val="0"/>
          <w:divBdr>
            <w:top w:val="none" w:sz="0" w:space="0" w:color="auto"/>
            <w:left w:val="none" w:sz="0" w:space="0" w:color="auto"/>
            <w:bottom w:val="none" w:sz="0" w:space="0" w:color="auto"/>
            <w:right w:val="none" w:sz="0" w:space="0" w:color="auto"/>
          </w:divBdr>
        </w:div>
        <w:div w:id="567224555">
          <w:marLeft w:val="480"/>
          <w:marRight w:val="0"/>
          <w:marTop w:val="0"/>
          <w:marBottom w:val="0"/>
          <w:divBdr>
            <w:top w:val="none" w:sz="0" w:space="0" w:color="auto"/>
            <w:left w:val="none" w:sz="0" w:space="0" w:color="auto"/>
            <w:bottom w:val="none" w:sz="0" w:space="0" w:color="auto"/>
            <w:right w:val="none" w:sz="0" w:space="0" w:color="auto"/>
          </w:divBdr>
        </w:div>
        <w:div w:id="1559050563">
          <w:marLeft w:val="480"/>
          <w:marRight w:val="0"/>
          <w:marTop w:val="0"/>
          <w:marBottom w:val="0"/>
          <w:divBdr>
            <w:top w:val="none" w:sz="0" w:space="0" w:color="auto"/>
            <w:left w:val="none" w:sz="0" w:space="0" w:color="auto"/>
            <w:bottom w:val="none" w:sz="0" w:space="0" w:color="auto"/>
            <w:right w:val="none" w:sz="0" w:space="0" w:color="auto"/>
          </w:divBdr>
        </w:div>
        <w:div w:id="1548759114">
          <w:marLeft w:val="480"/>
          <w:marRight w:val="0"/>
          <w:marTop w:val="0"/>
          <w:marBottom w:val="0"/>
          <w:divBdr>
            <w:top w:val="none" w:sz="0" w:space="0" w:color="auto"/>
            <w:left w:val="none" w:sz="0" w:space="0" w:color="auto"/>
            <w:bottom w:val="none" w:sz="0" w:space="0" w:color="auto"/>
            <w:right w:val="none" w:sz="0" w:space="0" w:color="auto"/>
          </w:divBdr>
        </w:div>
        <w:div w:id="608319619">
          <w:marLeft w:val="480"/>
          <w:marRight w:val="0"/>
          <w:marTop w:val="0"/>
          <w:marBottom w:val="0"/>
          <w:divBdr>
            <w:top w:val="none" w:sz="0" w:space="0" w:color="auto"/>
            <w:left w:val="none" w:sz="0" w:space="0" w:color="auto"/>
            <w:bottom w:val="none" w:sz="0" w:space="0" w:color="auto"/>
            <w:right w:val="none" w:sz="0" w:space="0" w:color="auto"/>
          </w:divBdr>
        </w:div>
        <w:div w:id="561332866">
          <w:marLeft w:val="480"/>
          <w:marRight w:val="0"/>
          <w:marTop w:val="0"/>
          <w:marBottom w:val="0"/>
          <w:divBdr>
            <w:top w:val="none" w:sz="0" w:space="0" w:color="auto"/>
            <w:left w:val="none" w:sz="0" w:space="0" w:color="auto"/>
            <w:bottom w:val="none" w:sz="0" w:space="0" w:color="auto"/>
            <w:right w:val="none" w:sz="0" w:space="0" w:color="auto"/>
          </w:divBdr>
        </w:div>
        <w:div w:id="414404998">
          <w:marLeft w:val="480"/>
          <w:marRight w:val="0"/>
          <w:marTop w:val="0"/>
          <w:marBottom w:val="0"/>
          <w:divBdr>
            <w:top w:val="none" w:sz="0" w:space="0" w:color="auto"/>
            <w:left w:val="none" w:sz="0" w:space="0" w:color="auto"/>
            <w:bottom w:val="none" w:sz="0" w:space="0" w:color="auto"/>
            <w:right w:val="none" w:sz="0" w:space="0" w:color="auto"/>
          </w:divBdr>
        </w:div>
      </w:divsChild>
    </w:div>
    <w:div w:id="667708559">
      <w:bodyDiv w:val="1"/>
      <w:marLeft w:val="0"/>
      <w:marRight w:val="0"/>
      <w:marTop w:val="0"/>
      <w:marBottom w:val="0"/>
      <w:divBdr>
        <w:top w:val="none" w:sz="0" w:space="0" w:color="auto"/>
        <w:left w:val="none" w:sz="0" w:space="0" w:color="auto"/>
        <w:bottom w:val="none" w:sz="0" w:space="0" w:color="auto"/>
        <w:right w:val="none" w:sz="0" w:space="0" w:color="auto"/>
      </w:divBdr>
    </w:div>
    <w:div w:id="668026045">
      <w:bodyDiv w:val="1"/>
      <w:marLeft w:val="0"/>
      <w:marRight w:val="0"/>
      <w:marTop w:val="0"/>
      <w:marBottom w:val="0"/>
      <w:divBdr>
        <w:top w:val="none" w:sz="0" w:space="0" w:color="auto"/>
        <w:left w:val="none" w:sz="0" w:space="0" w:color="auto"/>
        <w:bottom w:val="none" w:sz="0" w:space="0" w:color="auto"/>
        <w:right w:val="none" w:sz="0" w:space="0" w:color="auto"/>
      </w:divBdr>
    </w:div>
    <w:div w:id="668098472">
      <w:bodyDiv w:val="1"/>
      <w:marLeft w:val="0"/>
      <w:marRight w:val="0"/>
      <w:marTop w:val="0"/>
      <w:marBottom w:val="0"/>
      <w:divBdr>
        <w:top w:val="none" w:sz="0" w:space="0" w:color="auto"/>
        <w:left w:val="none" w:sz="0" w:space="0" w:color="auto"/>
        <w:bottom w:val="none" w:sz="0" w:space="0" w:color="auto"/>
        <w:right w:val="none" w:sz="0" w:space="0" w:color="auto"/>
      </w:divBdr>
    </w:div>
    <w:div w:id="668168822">
      <w:bodyDiv w:val="1"/>
      <w:marLeft w:val="0"/>
      <w:marRight w:val="0"/>
      <w:marTop w:val="0"/>
      <w:marBottom w:val="0"/>
      <w:divBdr>
        <w:top w:val="none" w:sz="0" w:space="0" w:color="auto"/>
        <w:left w:val="none" w:sz="0" w:space="0" w:color="auto"/>
        <w:bottom w:val="none" w:sz="0" w:space="0" w:color="auto"/>
        <w:right w:val="none" w:sz="0" w:space="0" w:color="auto"/>
      </w:divBdr>
    </w:div>
    <w:div w:id="668602783">
      <w:bodyDiv w:val="1"/>
      <w:marLeft w:val="0"/>
      <w:marRight w:val="0"/>
      <w:marTop w:val="0"/>
      <w:marBottom w:val="0"/>
      <w:divBdr>
        <w:top w:val="none" w:sz="0" w:space="0" w:color="auto"/>
        <w:left w:val="none" w:sz="0" w:space="0" w:color="auto"/>
        <w:bottom w:val="none" w:sz="0" w:space="0" w:color="auto"/>
        <w:right w:val="none" w:sz="0" w:space="0" w:color="auto"/>
      </w:divBdr>
    </w:div>
    <w:div w:id="669601394">
      <w:bodyDiv w:val="1"/>
      <w:marLeft w:val="0"/>
      <w:marRight w:val="0"/>
      <w:marTop w:val="0"/>
      <w:marBottom w:val="0"/>
      <w:divBdr>
        <w:top w:val="none" w:sz="0" w:space="0" w:color="auto"/>
        <w:left w:val="none" w:sz="0" w:space="0" w:color="auto"/>
        <w:bottom w:val="none" w:sz="0" w:space="0" w:color="auto"/>
        <w:right w:val="none" w:sz="0" w:space="0" w:color="auto"/>
      </w:divBdr>
      <w:divsChild>
        <w:div w:id="945960783">
          <w:marLeft w:val="480"/>
          <w:marRight w:val="0"/>
          <w:marTop w:val="0"/>
          <w:marBottom w:val="0"/>
          <w:divBdr>
            <w:top w:val="none" w:sz="0" w:space="0" w:color="auto"/>
            <w:left w:val="none" w:sz="0" w:space="0" w:color="auto"/>
            <w:bottom w:val="none" w:sz="0" w:space="0" w:color="auto"/>
            <w:right w:val="none" w:sz="0" w:space="0" w:color="auto"/>
          </w:divBdr>
        </w:div>
        <w:div w:id="1791123461">
          <w:marLeft w:val="480"/>
          <w:marRight w:val="0"/>
          <w:marTop w:val="0"/>
          <w:marBottom w:val="0"/>
          <w:divBdr>
            <w:top w:val="none" w:sz="0" w:space="0" w:color="auto"/>
            <w:left w:val="none" w:sz="0" w:space="0" w:color="auto"/>
            <w:bottom w:val="none" w:sz="0" w:space="0" w:color="auto"/>
            <w:right w:val="none" w:sz="0" w:space="0" w:color="auto"/>
          </w:divBdr>
        </w:div>
        <w:div w:id="1269965446">
          <w:marLeft w:val="480"/>
          <w:marRight w:val="0"/>
          <w:marTop w:val="0"/>
          <w:marBottom w:val="0"/>
          <w:divBdr>
            <w:top w:val="none" w:sz="0" w:space="0" w:color="auto"/>
            <w:left w:val="none" w:sz="0" w:space="0" w:color="auto"/>
            <w:bottom w:val="none" w:sz="0" w:space="0" w:color="auto"/>
            <w:right w:val="none" w:sz="0" w:space="0" w:color="auto"/>
          </w:divBdr>
        </w:div>
        <w:div w:id="1843397624">
          <w:marLeft w:val="480"/>
          <w:marRight w:val="0"/>
          <w:marTop w:val="0"/>
          <w:marBottom w:val="0"/>
          <w:divBdr>
            <w:top w:val="none" w:sz="0" w:space="0" w:color="auto"/>
            <w:left w:val="none" w:sz="0" w:space="0" w:color="auto"/>
            <w:bottom w:val="none" w:sz="0" w:space="0" w:color="auto"/>
            <w:right w:val="none" w:sz="0" w:space="0" w:color="auto"/>
          </w:divBdr>
        </w:div>
        <w:div w:id="980619968">
          <w:marLeft w:val="480"/>
          <w:marRight w:val="0"/>
          <w:marTop w:val="0"/>
          <w:marBottom w:val="0"/>
          <w:divBdr>
            <w:top w:val="none" w:sz="0" w:space="0" w:color="auto"/>
            <w:left w:val="none" w:sz="0" w:space="0" w:color="auto"/>
            <w:bottom w:val="none" w:sz="0" w:space="0" w:color="auto"/>
            <w:right w:val="none" w:sz="0" w:space="0" w:color="auto"/>
          </w:divBdr>
        </w:div>
        <w:div w:id="1252740891">
          <w:marLeft w:val="480"/>
          <w:marRight w:val="0"/>
          <w:marTop w:val="0"/>
          <w:marBottom w:val="0"/>
          <w:divBdr>
            <w:top w:val="none" w:sz="0" w:space="0" w:color="auto"/>
            <w:left w:val="none" w:sz="0" w:space="0" w:color="auto"/>
            <w:bottom w:val="none" w:sz="0" w:space="0" w:color="auto"/>
            <w:right w:val="none" w:sz="0" w:space="0" w:color="auto"/>
          </w:divBdr>
        </w:div>
        <w:div w:id="1606499576">
          <w:marLeft w:val="480"/>
          <w:marRight w:val="0"/>
          <w:marTop w:val="0"/>
          <w:marBottom w:val="0"/>
          <w:divBdr>
            <w:top w:val="none" w:sz="0" w:space="0" w:color="auto"/>
            <w:left w:val="none" w:sz="0" w:space="0" w:color="auto"/>
            <w:bottom w:val="none" w:sz="0" w:space="0" w:color="auto"/>
            <w:right w:val="none" w:sz="0" w:space="0" w:color="auto"/>
          </w:divBdr>
        </w:div>
        <w:div w:id="480778127">
          <w:marLeft w:val="480"/>
          <w:marRight w:val="0"/>
          <w:marTop w:val="0"/>
          <w:marBottom w:val="0"/>
          <w:divBdr>
            <w:top w:val="none" w:sz="0" w:space="0" w:color="auto"/>
            <w:left w:val="none" w:sz="0" w:space="0" w:color="auto"/>
            <w:bottom w:val="none" w:sz="0" w:space="0" w:color="auto"/>
            <w:right w:val="none" w:sz="0" w:space="0" w:color="auto"/>
          </w:divBdr>
        </w:div>
        <w:div w:id="1522282402">
          <w:marLeft w:val="480"/>
          <w:marRight w:val="0"/>
          <w:marTop w:val="0"/>
          <w:marBottom w:val="0"/>
          <w:divBdr>
            <w:top w:val="none" w:sz="0" w:space="0" w:color="auto"/>
            <w:left w:val="none" w:sz="0" w:space="0" w:color="auto"/>
            <w:bottom w:val="none" w:sz="0" w:space="0" w:color="auto"/>
            <w:right w:val="none" w:sz="0" w:space="0" w:color="auto"/>
          </w:divBdr>
        </w:div>
        <w:div w:id="2110156925">
          <w:marLeft w:val="480"/>
          <w:marRight w:val="0"/>
          <w:marTop w:val="0"/>
          <w:marBottom w:val="0"/>
          <w:divBdr>
            <w:top w:val="none" w:sz="0" w:space="0" w:color="auto"/>
            <w:left w:val="none" w:sz="0" w:space="0" w:color="auto"/>
            <w:bottom w:val="none" w:sz="0" w:space="0" w:color="auto"/>
            <w:right w:val="none" w:sz="0" w:space="0" w:color="auto"/>
          </w:divBdr>
        </w:div>
        <w:div w:id="575091140">
          <w:marLeft w:val="480"/>
          <w:marRight w:val="0"/>
          <w:marTop w:val="0"/>
          <w:marBottom w:val="0"/>
          <w:divBdr>
            <w:top w:val="none" w:sz="0" w:space="0" w:color="auto"/>
            <w:left w:val="none" w:sz="0" w:space="0" w:color="auto"/>
            <w:bottom w:val="none" w:sz="0" w:space="0" w:color="auto"/>
            <w:right w:val="none" w:sz="0" w:space="0" w:color="auto"/>
          </w:divBdr>
        </w:div>
        <w:div w:id="1310749806">
          <w:marLeft w:val="480"/>
          <w:marRight w:val="0"/>
          <w:marTop w:val="0"/>
          <w:marBottom w:val="0"/>
          <w:divBdr>
            <w:top w:val="none" w:sz="0" w:space="0" w:color="auto"/>
            <w:left w:val="none" w:sz="0" w:space="0" w:color="auto"/>
            <w:bottom w:val="none" w:sz="0" w:space="0" w:color="auto"/>
            <w:right w:val="none" w:sz="0" w:space="0" w:color="auto"/>
          </w:divBdr>
        </w:div>
        <w:div w:id="1442840597">
          <w:marLeft w:val="480"/>
          <w:marRight w:val="0"/>
          <w:marTop w:val="0"/>
          <w:marBottom w:val="0"/>
          <w:divBdr>
            <w:top w:val="none" w:sz="0" w:space="0" w:color="auto"/>
            <w:left w:val="none" w:sz="0" w:space="0" w:color="auto"/>
            <w:bottom w:val="none" w:sz="0" w:space="0" w:color="auto"/>
            <w:right w:val="none" w:sz="0" w:space="0" w:color="auto"/>
          </w:divBdr>
        </w:div>
        <w:div w:id="654071731">
          <w:marLeft w:val="480"/>
          <w:marRight w:val="0"/>
          <w:marTop w:val="0"/>
          <w:marBottom w:val="0"/>
          <w:divBdr>
            <w:top w:val="none" w:sz="0" w:space="0" w:color="auto"/>
            <w:left w:val="none" w:sz="0" w:space="0" w:color="auto"/>
            <w:bottom w:val="none" w:sz="0" w:space="0" w:color="auto"/>
            <w:right w:val="none" w:sz="0" w:space="0" w:color="auto"/>
          </w:divBdr>
        </w:div>
        <w:div w:id="407073902">
          <w:marLeft w:val="480"/>
          <w:marRight w:val="0"/>
          <w:marTop w:val="0"/>
          <w:marBottom w:val="0"/>
          <w:divBdr>
            <w:top w:val="none" w:sz="0" w:space="0" w:color="auto"/>
            <w:left w:val="none" w:sz="0" w:space="0" w:color="auto"/>
            <w:bottom w:val="none" w:sz="0" w:space="0" w:color="auto"/>
            <w:right w:val="none" w:sz="0" w:space="0" w:color="auto"/>
          </w:divBdr>
        </w:div>
        <w:div w:id="1477457817">
          <w:marLeft w:val="480"/>
          <w:marRight w:val="0"/>
          <w:marTop w:val="0"/>
          <w:marBottom w:val="0"/>
          <w:divBdr>
            <w:top w:val="none" w:sz="0" w:space="0" w:color="auto"/>
            <w:left w:val="none" w:sz="0" w:space="0" w:color="auto"/>
            <w:bottom w:val="none" w:sz="0" w:space="0" w:color="auto"/>
            <w:right w:val="none" w:sz="0" w:space="0" w:color="auto"/>
          </w:divBdr>
        </w:div>
        <w:div w:id="1846894792">
          <w:marLeft w:val="480"/>
          <w:marRight w:val="0"/>
          <w:marTop w:val="0"/>
          <w:marBottom w:val="0"/>
          <w:divBdr>
            <w:top w:val="none" w:sz="0" w:space="0" w:color="auto"/>
            <w:left w:val="none" w:sz="0" w:space="0" w:color="auto"/>
            <w:bottom w:val="none" w:sz="0" w:space="0" w:color="auto"/>
            <w:right w:val="none" w:sz="0" w:space="0" w:color="auto"/>
          </w:divBdr>
        </w:div>
        <w:div w:id="218398374">
          <w:marLeft w:val="480"/>
          <w:marRight w:val="0"/>
          <w:marTop w:val="0"/>
          <w:marBottom w:val="0"/>
          <w:divBdr>
            <w:top w:val="none" w:sz="0" w:space="0" w:color="auto"/>
            <w:left w:val="none" w:sz="0" w:space="0" w:color="auto"/>
            <w:bottom w:val="none" w:sz="0" w:space="0" w:color="auto"/>
            <w:right w:val="none" w:sz="0" w:space="0" w:color="auto"/>
          </w:divBdr>
        </w:div>
        <w:div w:id="1333146858">
          <w:marLeft w:val="480"/>
          <w:marRight w:val="0"/>
          <w:marTop w:val="0"/>
          <w:marBottom w:val="0"/>
          <w:divBdr>
            <w:top w:val="none" w:sz="0" w:space="0" w:color="auto"/>
            <w:left w:val="none" w:sz="0" w:space="0" w:color="auto"/>
            <w:bottom w:val="none" w:sz="0" w:space="0" w:color="auto"/>
            <w:right w:val="none" w:sz="0" w:space="0" w:color="auto"/>
          </w:divBdr>
        </w:div>
        <w:div w:id="2111006560">
          <w:marLeft w:val="480"/>
          <w:marRight w:val="0"/>
          <w:marTop w:val="0"/>
          <w:marBottom w:val="0"/>
          <w:divBdr>
            <w:top w:val="none" w:sz="0" w:space="0" w:color="auto"/>
            <w:left w:val="none" w:sz="0" w:space="0" w:color="auto"/>
            <w:bottom w:val="none" w:sz="0" w:space="0" w:color="auto"/>
            <w:right w:val="none" w:sz="0" w:space="0" w:color="auto"/>
          </w:divBdr>
        </w:div>
        <w:div w:id="2142771065">
          <w:marLeft w:val="480"/>
          <w:marRight w:val="0"/>
          <w:marTop w:val="0"/>
          <w:marBottom w:val="0"/>
          <w:divBdr>
            <w:top w:val="none" w:sz="0" w:space="0" w:color="auto"/>
            <w:left w:val="none" w:sz="0" w:space="0" w:color="auto"/>
            <w:bottom w:val="none" w:sz="0" w:space="0" w:color="auto"/>
            <w:right w:val="none" w:sz="0" w:space="0" w:color="auto"/>
          </w:divBdr>
        </w:div>
        <w:div w:id="405882255">
          <w:marLeft w:val="480"/>
          <w:marRight w:val="0"/>
          <w:marTop w:val="0"/>
          <w:marBottom w:val="0"/>
          <w:divBdr>
            <w:top w:val="none" w:sz="0" w:space="0" w:color="auto"/>
            <w:left w:val="none" w:sz="0" w:space="0" w:color="auto"/>
            <w:bottom w:val="none" w:sz="0" w:space="0" w:color="auto"/>
            <w:right w:val="none" w:sz="0" w:space="0" w:color="auto"/>
          </w:divBdr>
        </w:div>
        <w:div w:id="300768824">
          <w:marLeft w:val="480"/>
          <w:marRight w:val="0"/>
          <w:marTop w:val="0"/>
          <w:marBottom w:val="0"/>
          <w:divBdr>
            <w:top w:val="none" w:sz="0" w:space="0" w:color="auto"/>
            <w:left w:val="none" w:sz="0" w:space="0" w:color="auto"/>
            <w:bottom w:val="none" w:sz="0" w:space="0" w:color="auto"/>
            <w:right w:val="none" w:sz="0" w:space="0" w:color="auto"/>
          </w:divBdr>
        </w:div>
        <w:div w:id="1066339546">
          <w:marLeft w:val="480"/>
          <w:marRight w:val="0"/>
          <w:marTop w:val="0"/>
          <w:marBottom w:val="0"/>
          <w:divBdr>
            <w:top w:val="none" w:sz="0" w:space="0" w:color="auto"/>
            <w:left w:val="none" w:sz="0" w:space="0" w:color="auto"/>
            <w:bottom w:val="none" w:sz="0" w:space="0" w:color="auto"/>
            <w:right w:val="none" w:sz="0" w:space="0" w:color="auto"/>
          </w:divBdr>
        </w:div>
        <w:div w:id="200170584">
          <w:marLeft w:val="480"/>
          <w:marRight w:val="0"/>
          <w:marTop w:val="0"/>
          <w:marBottom w:val="0"/>
          <w:divBdr>
            <w:top w:val="none" w:sz="0" w:space="0" w:color="auto"/>
            <w:left w:val="none" w:sz="0" w:space="0" w:color="auto"/>
            <w:bottom w:val="none" w:sz="0" w:space="0" w:color="auto"/>
            <w:right w:val="none" w:sz="0" w:space="0" w:color="auto"/>
          </w:divBdr>
        </w:div>
        <w:div w:id="859898022">
          <w:marLeft w:val="480"/>
          <w:marRight w:val="0"/>
          <w:marTop w:val="0"/>
          <w:marBottom w:val="0"/>
          <w:divBdr>
            <w:top w:val="none" w:sz="0" w:space="0" w:color="auto"/>
            <w:left w:val="none" w:sz="0" w:space="0" w:color="auto"/>
            <w:bottom w:val="none" w:sz="0" w:space="0" w:color="auto"/>
            <w:right w:val="none" w:sz="0" w:space="0" w:color="auto"/>
          </w:divBdr>
        </w:div>
        <w:div w:id="1740249119">
          <w:marLeft w:val="480"/>
          <w:marRight w:val="0"/>
          <w:marTop w:val="0"/>
          <w:marBottom w:val="0"/>
          <w:divBdr>
            <w:top w:val="none" w:sz="0" w:space="0" w:color="auto"/>
            <w:left w:val="none" w:sz="0" w:space="0" w:color="auto"/>
            <w:bottom w:val="none" w:sz="0" w:space="0" w:color="auto"/>
            <w:right w:val="none" w:sz="0" w:space="0" w:color="auto"/>
          </w:divBdr>
        </w:div>
        <w:div w:id="1836530992">
          <w:marLeft w:val="480"/>
          <w:marRight w:val="0"/>
          <w:marTop w:val="0"/>
          <w:marBottom w:val="0"/>
          <w:divBdr>
            <w:top w:val="none" w:sz="0" w:space="0" w:color="auto"/>
            <w:left w:val="none" w:sz="0" w:space="0" w:color="auto"/>
            <w:bottom w:val="none" w:sz="0" w:space="0" w:color="auto"/>
            <w:right w:val="none" w:sz="0" w:space="0" w:color="auto"/>
          </w:divBdr>
        </w:div>
        <w:div w:id="2126533557">
          <w:marLeft w:val="480"/>
          <w:marRight w:val="0"/>
          <w:marTop w:val="0"/>
          <w:marBottom w:val="0"/>
          <w:divBdr>
            <w:top w:val="none" w:sz="0" w:space="0" w:color="auto"/>
            <w:left w:val="none" w:sz="0" w:space="0" w:color="auto"/>
            <w:bottom w:val="none" w:sz="0" w:space="0" w:color="auto"/>
            <w:right w:val="none" w:sz="0" w:space="0" w:color="auto"/>
          </w:divBdr>
        </w:div>
        <w:div w:id="1484853933">
          <w:marLeft w:val="480"/>
          <w:marRight w:val="0"/>
          <w:marTop w:val="0"/>
          <w:marBottom w:val="0"/>
          <w:divBdr>
            <w:top w:val="none" w:sz="0" w:space="0" w:color="auto"/>
            <w:left w:val="none" w:sz="0" w:space="0" w:color="auto"/>
            <w:bottom w:val="none" w:sz="0" w:space="0" w:color="auto"/>
            <w:right w:val="none" w:sz="0" w:space="0" w:color="auto"/>
          </w:divBdr>
        </w:div>
        <w:div w:id="1986884896">
          <w:marLeft w:val="480"/>
          <w:marRight w:val="0"/>
          <w:marTop w:val="0"/>
          <w:marBottom w:val="0"/>
          <w:divBdr>
            <w:top w:val="none" w:sz="0" w:space="0" w:color="auto"/>
            <w:left w:val="none" w:sz="0" w:space="0" w:color="auto"/>
            <w:bottom w:val="none" w:sz="0" w:space="0" w:color="auto"/>
            <w:right w:val="none" w:sz="0" w:space="0" w:color="auto"/>
          </w:divBdr>
        </w:div>
        <w:div w:id="2097634377">
          <w:marLeft w:val="480"/>
          <w:marRight w:val="0"/>
          <w:marTop w:val="0"/>
          <w:marBottom w:val="0"/>
          <w:divBdr>
            <w:top w:val="none" w:sz="0" w:space="0" w:color="auto"/>
            <w:left w:val="none" w:sz="0" w:space="0" w:color="auto"/>
            <w:bottom w:val="none" w:sz="0" w:space="0" w:color="auto"/>
            <w:right w:val="none" w:sz="0" w:space="0" w:color="auto"/>
          </w:divBdr>
        </w:div>
        <w:div w:id="127164063">
          <w:marLeft w:val="480"/>
          <w:marRight w:val="0"/>
          <w:marTop w:val="0"/>
          <w:marBottom w:val="0"/>
          <w:divBdr>
            <w:top w:val="none" w:sz="0" w:space="0" w:color="auto"/>
            <w:left w:val="none" w:sz="0" w:space="0" w:color="auto"/>
            <w:bottom w:val="none" w:sz="0" w:space="0" w:color="auto"/>
            <w:right w:val="none" w:sz="0" w:space="0" w:color="auto"/>
          </w:divBdr>
        </w:div>
      </w:divsChild>
    </w:div>
    <w:div w:id="669717622">
      <w:bodyDiv w:val="1"/>
      <w:marLeft w:val="0"/>
      <w:marRight w:val="0"/>
      <w:marTop w:val="0"/>
      <w:marBottom w:val="0"/>
      <w:divBdr>
        <w:top w:val="none" w:sz="0" w:space="0" w:color="auto"/>
        <w:left w:val="none" w:sz="0" w:space="0" w:color="auto"/>
        <w:bottom w:val="none" w:sz="0" w:space="0" w:color="auto"/>
        <w:right w:val="none" w:sz="0" w:space="0" w:color="auto"/>
      </w:divBdr>
    </w:div>
    <w:div w:id="670451418">
      <w:bodyDiv w:val="1"/>
      <w:marLeft w:val="0"/>
      <w:marRight w:val="0"/>
      <w:marTop w:val="0"/>
      <w:marBottom w:val="0"/>
      <w:divBdr>
        <w:top w:val="none" w:sz="0" w:space="0" w:color="auto"/>
        <w:left w:val="none" w:sz="0" w:space="0" w:color="auto"/>
        <w:bottom w:val="none" w:sz="0" w:space="0" w:color="auto"/>
        <w:right w:val="none" w:sz="0" w:space="0" w:color="auto"/>
      </w:divBdr>
    </w:div>
    <w:div w:id="670524864">
      <w:bodyDiv w:val="1"/>
      <w:marLeft w:val="0"/>
      <w:marRight w:val="0"/>
      <w:marTop w:val="0"/>
      <w:marBottom w:val="0"/>
      <w:divBdr>
        <w:top w:val="none" w:sz="0" w:space="0" w:color="auto"/>
        <w:left w:val="none" w:sz="0" w:space="0" w:color="auto"/>
        <w:bottom w:val="none" w:sz="0" w:space="0" w:color="auto"/>
        <w:right w:val="none" w:sz="0" w:space="0" w:color="auto"/>
      </w:divBdr>
    </w:div>
    <w:div w:id="670564964">
      <w:bodyDiv w:val="1"/>
      <w:marLeft w:val="0"/>
      <w:marRight w:val="0"/>
      <w:marTop w:val="0"/>
      <w:marBottom w:val="0"/>
      <w:divBdr>
        <w:top w:val="none" w:sz="0" w:space="0" w:color="auto"/>
        <w:left w:val="none" w:sz="0" w:space="0" w:color="auto"/>
        <w:bottom w:val="none" w:sz="0" w:space="0" w:color="auto"/>
        <w:right w:val="none" w:sz="0" w:space="0" w:color="auto"/>
      </w:divBdr>
      <w:divsChild>
        <w:div w:id="1170826255">
          <w:marLeft w:val="480"/>
          <w:marRight w:val="0"/>
          <w:marTop w:val="0"/>
          <w:marBottom w:val="0"/>
          <w:divBdr>
            <w:top w:val="none" w:sz="0" w:space="0" w:color="auto"/>
            <w:left w:val="none" w:sz="0" w:space="0" w:color="auto"/>
            <w:bottom w:val="none" w:sz="0" w:space="0" w:color="auto"/>
            <w:right w:val="none" w:sz="0" w:space="0" w:color="auto"/>
          </w:divBdr>
        </w:div>
        <w:div w:id="1278567699">
          <w:marLeft w:val="480"/>
          <w:marRight w:val="0"/>
          <w:marTop w:val="0"/>
          <w:marBottom w:val="0"/>
          <w:divBdr>
            <w:top w:val="none" w:sz="0" w:space="0" w:color="auto"/>
            <w:left w:val="none" w:sz="0" w:space="0" w:color="auto"/>
            <w:bottom w:val="none" w:sz="0" w:space="0" w:color="auto"/>
            <w:right w:val="none" w:sz="0" w:space="0" w:color="auto"/>
          </w:divBdr>
        </w:div>
        <w:div w:id="497310077">
          <w:marLeft w:val="480"/>
          <w:marRight w:val="0"/>
          <w:marTop w:val="0"/>
          <w:marBottom w:val="0"/>
          <w:divBdr>
            <w:top w:val="none" w:sz="0" w:space="0" w:color="auto"/>
            <w:left w:val="none" w:sz="0" w:space="0" w:color="auto"/>
            <w:bottom w:val="none" w:sz="0" w:space="0" w:color="auto"/>
            <w:right w:val="none" w:sz="0" w:space="0" w:color="auto"/>
          </w:divBdr>
        </w:div>
        <w:div w:id="746996785">
          <w:marLeft w:val="480"/>
          <w:marRight w:val="0"/>
          <w:marTop w:val="0"/>
          <w:marBottom w:val="0"/>
          <w:divBdr>
            <w:top w:val="none" w:sz="0" w:space="0" w:color="auto"/>
            <w:left w:val="none" w:sz="0" w:space="0" w:color="auto"/>
            <w:bottom w:val="none" w:sz="0" w:space="0" w:color="auto"/>
            <w:right w:val="none" w:sz="0" w:space="0" w:color="auto"/>
          </w:divBdr>
        </w:div>
        <w:div w:id="437260249">
          <w:marLeft w:val="480"/>
          <w:marRight w:val="0"/>
          <w:marTop w:val="0"/>
          <w:marBottom w:val="0"/>
          <w:divBdr>
            <w:top w:val="none" w:sz="0" w:space="0" w:color="auto"/>
            <w:left w:val="none" w:sz="0" w:space="0" w:color="auto"/>
            <w:bottom w:val="none" w:sz="0" w:space="0" w:color="auto"/>
            <w:right w:val="none" w:sz="0" w:space="0" w:color="auto"/>
          </w:divBdr>
        </w:div>
        <w:div w:id="54553858">
          <w:marLeft w:val="480"/>
          <w:marRight w:val="0"/>
          <w:marTop w:val="0"/>
          <w:marBottom w:val="0"/>
          <w:divBdr>
            <w:top w:val="none" w:sz="0" w:space="0" w:color="auto"/>
            <w:left w:val="none" w:sz="0" w:space="0" w:color="auto"/>
            <w:bottom w:val="none" w:sz="0" w:space="0" w:color="auto"/>
            <w:right w:val="none" w:sz="0" w:space="0" w:color="auto"/>
          </w:divBdr>
        </w:div>
        <w:div w:id="376394000">
          <w:marLeft w:val="480"/>
          <w:marRight w:val="0"/>
          <w:marTop w:val="0"/>
          <w:marBottom w:val="0"/>
          <w:divBdr>
            <w:top w:val="none" w:sz="0" w:space="0" w:color="auto"/>
            <w:left w:val="none" w:sz="0" w:space="0" w:color="auto"/>
            <w:bottom w:val="none" w:sz="0" w:space="0" w:color="auto"/>
            <w:right w:val="none" w:sz="0" w:space="0" w:color="auto"/>
          </w:divBdr>
        </w:div>
        <w:div w:id="1639989643">
          <w:marLeft w:val="480"/>
          <w:marRight w:val="0"/>
          <w:marTop w:val="0"/>
          <w:marBottom w:val="0"/>
          <w:divBdr>
            <w:top w:val="none" w:sz="0" w:space="0" w:color="auto"/>
            <w:left w:val="none" w:sz="0" w:space="0" w:color="auto"/>
            <w:bottom w:val="none" w:sz="0" w:space="0" w:color="auto"/>
            <w:right w:val="none" w:sz="0" w:space="0" w:color="auto"/>
          </w:divBdr>
        </w:div>
        <w:div w:id="494489440">
          <w:marLeft w:val="480"/>
          <w:marRight w:val="0"/>
          <w:marTop w:val="0"/>
          <w:marBottom w:val="0"/>
          <w:divBdr>
            <w:top w:val="none" w:sz="0" w:space="0" w:color="auto"/>
            <w:left w:val="none" w:sz="0" w:space="0" w:color="auto"/>
            <w:bottom w:val="none" w:sz="0" w:space="0" w:color="auto"/>
            <w:right w:val="none" w:sz="0" w:space="0" w:color="auto"/>
          </w:divBdr>
        </w:div>
        <w:div w:id="1032343550">
          <w:marLeft w:val="480"/>
          <w:marRight w:val="0"/>
          <w:marTop w:val="0"/>
          <w:marBottom w:val="0"/>
          <w:divBdr>
            <w:top w:val="none" w:sz="0" w:space="0" w:color="auto"/>
            <w:left w:val="none" w:sz="0" w:space="0" w:color="auto"/>
            <w:bottom w:val="none" w:sz="0" w:space="0" w:color="auto"/>
            <w:right w:val="none" w:sz="0" w:space="0" w:color="auto"/>
          </w:divBdr>
        </w:div>
        <w:div w:id="1928222889">
          <w:marLeft w:val="480"/>
          <w:marRight w:val="0"/>
          <w:marTop w:val="0"/>
          <w:marBottom w:val="0"/>
          <w:divBdr>
            <w:top w:val="none" w:sz="0" w:space="0" w:color="auto"/>
            <w:left w:val="none" w:sz="0" w:space="0" w:color="auto"/>
            <w:bottom w:val="none" w:sz="0" w:space="0" w:color="auto"/>
            <w:right w:val="none" w:sz="0" w:space="0" w:color="auto"/>
          </w:divBdr>
        </w:div>
        <w:div w:id="2047679746">
          <w:marLeft w:val="480"/>
          <w:marRight w:val="0"/>
          <w:marTop w:val="0"/>
          <w:marBottom w:val="0"/>
          <w:divBdr>
            <w:top w:val="none" w:sz="0" w:space="0" w:color="auto"/>
            <w:left w:val="none" w:sz="0" w:space="0" w:color="auto"/>
            <w:bottom w:val="none" w:sz="0" w:space="0" w:color="auto"/>
            <w:right w:val="none" w:sz="0" w:space="0" w:color="auto"/>
          </w:divBdr>
        </w:div>
        <w:div w:id="1948270544">
          <w:marLeft w:val="480"/>
          <w:marRight w:val="0"/>
          <w:marTop w:val="0"/>
          <w:marBottom w:val="0"/>
          <w:divBdr>
            <w:top w:val="none" w:sz="0" w:space="0" w:color="auto"/>
            <w:left w:val="none" w:sz="0" w:space="0" w:color="auto"/>
            <w:bottom w:val="none" w:sz="0" w:space="0" w:color="auto"/>
            <w:right w:val="none" w:sz="0" w:space="0" w:color="auto"/>
          </w:divBdr>
        </w:div>
        <w:div w:id="404841507">
          <w:marLeft w:val="480"/>
          <w:marRight w:val="0"/>
          <w:marTop w:val="0"/>
          <w:marBottom w:val="0"/>
          <w:divBdr>
            <w:top w:val="none" w:sz="0" w:space="0" w:color="auto"/>
            <w:left w:val="none" w:sz="0" w:space="0" w:color="auto"/>
            <w:bottom w:val="none" w:sz="0" w:space="0" w:color="auto"/>
            <w:right w:val="none" w:sz="0" w:space="0" w:color="auto"/>
          </w:divBdr>
        </w:div>
        <w:div w:id="1262494140">
          <w:marLeft w:val="480"/>
          <w:marRight w:val="0"/>
          <w:marTop w:val="0"/>
          <w:marBottom w:val="0"/>
          <w:divBdr>
            <w:top w:val="none" w:sz="0" w:space="0" w:color="auto"/>
            <w:left w:val="none" w:sz="0" w:space="0" w:color="auto"/>
            <w:bottom w:val="none" w:sz="0" w:space="0" w:color="auto"/>
            <w:right w:val="none" w:sz="0" w:space="0" w:color="auto"/>
          </w:divBdr>
        </w:div>
        <w:div w:id="742021544">
          <w:marLeft w:val="480"/>
          <w:marRight w:val="0"/>
          <w:marTop w:val="0"/>
          <w:marBottom w:val="0"/>
          <w:divBdr>
            <w:top w:val="none" w:sz="0" w:space="0" w:color="auto"/>
            <w:left w:val="none" w:sz="0" w:space="0" w:color="auto"/>
            <w:bottom w:val="none" w:sz="0" w:space="0" w:color="auto"/>
            <w:right w:val="none" w:sz="0" w:space="0" w:color="auto"/>
          </w:divBdr>
        </w:div>
        <w:div w:id="709887542">
          <w:marLeft w:val="480"/>
          <w:marRight w:val="0"/>
          <w:marTop w:val="0"/>
          <w:marBottom w:val="0"/>
          <w:divBdr>
            <w:top w:val="none" w:sz="0" w:space="0" w:color="auto"/>
            <w:left w:val="none" w:sz="0" w:space="0" w:color="auto"/>
            <w:bottom w:val="none" w:sz="0" w:space="0" w:color="auto"/>
            <w:right w:val="none" w:sz="0" w:space="0" w:color="auto"/>
          </w:divBdr>
        </w:div>
        <w:div w:id="1578511712">
          <w:marLeft w:val="480"/>
          <w:marRight w:val="0"/>
          <w:marTop w:val="0"/>
          <w:marBottom w:val="0"/>
          <w:divBdr>
            <w:top w:val="none" w:sz="0" w:space="0" w:color="auto"/>
            <w:left w:val="none" w:sz="0" w:space="0" w:color="auto"/>
            <w:bottom w:val="none" w:sz="0" w:space="0" w:color="auto"/>
            <w:right w:val="none" w:sz="0" w:space="0" w:color="auto"/>
          </w:divBdr>
        </w:div>
        <w:div w:id="1484811236">
          <w:marLeft w:val="480"/>
          <w:marRight w:val="0"/>
          <w:marTop w:val="0"/>
          <w:marBottom w:val="0"/>
          <w:divBdr>
            <w:top w:val="none" w:sz="0" w:space="0" w:color="auto"/>
            <w:left w:val="none" w:sz="0" w:space="0" w:color="auto"/>
            <w:bottom w:val="none" w:sz="0" w:space="0" w:color="auto"/>
            <w:right w:val="none" w:sz="0" w:space="0" w:color="auto"/>
          </w:divBdr>
        </w:div>
        <w:div w:id="542643792">
          <w:marLeft w:val="480"/>
          <w:marRight w:val="0"/>
          <w:marTop w:val="0"/>
          <w:marBottom w:val="0"/>
          <w:divBdr>
            <w:top w:val="none" w:sz="0" w:space="0" w:color="auto"/>
            <w:left w:val="none" w:sz="0" w:space="0" w:color="auto"/>
            <w:bottom w:val="none" w:sz="0" w:space="0" w:color="auto"/>
            <w:right w:val="none" w:sz="0" w:space="0" w:color="auto"/>
          </w:divBdr>
        </w:div>
        <w:div w:id="400561150">
          <w:marLeft w:val="480"/>
          <w:marRight w:val="0"/>
          <w:marTop w:val="0"/>
          <w:marBottom w:val="0"/>
          <w:divBdr>
            <w:top w:val="none" w:sz="0" w:space="0" w:color="auto"/>
            <w:left w:val="none" w:sz="0" w:space="0" w:color="auto"/>
            <w:bottom w:val="none" w:sz="0" w:space="0" w:color="auto"/>
            <w:right w:val="none" w:sz="0" w:space="0" w:color="auto"/>
          </w:divBdr>
        </w:div>
        <w:div w:id="1971353088">
          <w:marLeft w:val="480"/>
          <w:marRight w:val="0"/>
          <w:marTop w:val="0"/>
          <w:marBottom w:val="0"/>
          <w:divBdr>
            <w:top w:val="none" w:sz="0" w:space="0" w:color="auto"/>
            <w:left w:val="none" w:sz="0" w:space="0" w:color="auto"/>
            <w:bottom w:val="none" w:sz="0" w:space="0" w:color="auto"/>
            <w:right w:val="none" w:sz="0" w:space="0" w:color="auto"/>
          </w:divBdr>
        </w:div>
        <w:div w:id="2128965575">
          <w:marLeft w:val="480"/>
          <w:marRight w:val="0"/>
          <w:marTop w:val="0"/>
          <w:marBottom w:val="0"/>
          <w:divBdr>
            <w:top w:val="none" w:sz="0" w:space="0" w:color="auto"/>
            <w:left w:val="none" w:sz="0" w:space="0" w:color="auto"/>
            <w:bottom w:val="none" w:sz="0" w:space="0" w:color="auto"/>
            <w:right w:val="none" w:sz="0" w:space="0" w:color="auto"/>
          </w:divBdr>
        </w:div>
        <w:div w:id="1565721198">
          <w:marLeft w:val="480"/>
          <w:marRight w:val="0"/>
          <w:marTop w:val="0"/>
          <w:marBottom w:val="0"/>
          <w:divBdr>
            <w:top w:val="none" w:sz="0" w:space="0" w:color="auto"/>
            <w:left w:val="none" w:sz="0" w:space="0" w:color="auto"/>
            <w:bottom w:val="none" w:sz="0" w:space="0" w:color="auto"/>
            <w:right w:val="none" w:sz="0" w:space="0" w:color="auto"/>
          </w:divBdr>
        </w:div>
        <w:div w:id="956371901">
          <w:marLeft w:val="480"/>
          <w:marRight w:val="0"/>
          <w:marTop w:val="0"/>
          <w:marBottom w:val="0"/>
          <w:divBdr>
            <w:top w:val="none" w:sz="0" w:space="0" w:color="auto"/>
            <w:left w:val="none" w:sz="0" w:space="0" w:color="auto"/>
            <w:bottom w:val="none" w:sz="0" w:space="0" w:color="auto"/>
            <w:right w:val="none" w:sz="0" w:space="0" w:color="auto"/>
          </w:divBdr>
        </w:div>
        <w:div w:id="1025907433">
          <w:marLeft w:val="480"/>
          <w:marRight w:val="0"/>
          <w:marTop w:val="0"/>
          <w:marBottom w:val="0"/>
          <w:divBdr>
            <w:top w:val="none" w:sz="0" w:space="0" w:color="auto"/>
            <w:left w:val="none" w:sz="0" w:space="0" w:color="auto"/>
            <w:bottom w:val="none" w:sz="0" w:space="0" w:color="auto"/>
            <w:right w:val="none" w:sz="0" w:space="0" w:color="auto"/>
          </w:divBdr>
        </w:div>
        <w:div w:id="1782532466">
          <w:marLeft w:val="480"/>
          <w:marRight w:val="0"/>
          <w:marTop w:val="0"/>
          <w:marBottom w:val="0"/>
          <w:divBdr>
            <w:top w:val="none" w:sz="0" w:space="0" w:color="auto"/>
            <w:left w:val="none" w:sz="0" w:space="0" w:color="auto"/>
            <w:bottom w:val="none" w:sz="0" w:space="0" w:color="auto"/>
            <w:right w:val="none" w:sz="0" w:space="0" w:color="auto"/>
          </w:divBdr>
        </w:div>
        <w:div w:id="760181433">
          <w:marLeft w:val="480"/>
          <w:marRight w:val="0"/>
          <w:marTop w:val="0"/>
          <w:marBottom w:val="0"/>
          <w:divBdr>
            <w:top w:val="none" w:sz="0" w:space="0" w:color="auto"/>
            <w:left w:val="none" w:sz="0" w:space="0" w:color="auto"/>
            <w:bottom w:val="none" w:sz="0" w:space="0" w:color="auto"/>
            <w:right w:val="none" w:sz="0" w:space="0" w:color="auto"/>
          </w:divBdr>
        </w:div>
        <w:div w:id="1490244985">
          <w:marLeft w:val="480"/>
          <w:marRight w:val="0"/>
          <w:marTop w:val="0"/>
          <w:marBottom w:val="0"/>
          <w:divBdr>
            <w:top w:val="none" w:sz="0" w:space="0" w:color="auto"/>
            <w:left w:val="none" w:sz="0" w:space="0" w:color="auto"/>
            <w:bottom w:val="none" w:sz="0" w:space="0" w:color="auto"/>
            <w:right w:val="none" w:sz="0" w:space="0" w:color="auto"/>
          </w:divBdr>
        </w:div>
      </w:divsChild>
    </w:div>
    <w:div w:id="671102785">
      <w:bodyDiv w:val="1"/>
      <w:marLeft w:val="0"/>
      <w:marRight w:val="0"/>
      <w:marTop w:val="0"/>
      <w:marBottom w:val="0"/>
      <w:divBdr>
        <w:top w:val="none" w:sz="0" w:space="0" w:color="auto"/>
        <w:left w:val="none" w:sz="0" w:space="0" w:color="auto"/>
        <w:bottom w:val="none" w:sz="0" w:space="0" w:color="auto"/>
        <w:right w:val="none" w:sz="0" w:space="0" w:color="auto"/>
      </w:divBdr>
      <w:divsChild>
        <w:div w:id="1303580572">
          <w:marLeft w:val="480"/>
          <w:marRight w:val="0"/>
          <w:marTop w:val="0"/>
          <w:marBottom w:val="0"/>
          <w:divBdr>
            <w:top w:val="none" w:sz="0" w:space="0" w:color="auto"/>
            <w:left w:val="none" w:sz="0" w:space="0" w:color="auto"/>
            <w:bottom w:val="none" w:sz="0" w:space="0" w:color="auto"/>
            <w:right w:val="none" w:sz="0" w:space="0" w:color="auto"/>
          </w:divBdr>
        </w:div>
        <w:div w:id="1630436559">
          <w:marLeft w:val="480"/>
          <w:marRight w:val="0"/>
          <w:marTop w:val="0"/>
          <w:marBottom w:val="0"/>
          <w:divBdr>
            <w:top w:val="none" w:sz="0" w:space="0" w:color="auto"/>
            <w:left w:val="none" w:sz="0" w:space="0" w:color="auto"/>
            <w:bottom w:val="none" w:sz="0" w:space="0" w:color="auto"/>
            <w:right w:val="none" w:sz="0" w:space="0" w:color="auto"/>
          </w:divBdr>
        </w:div>
        <w:div w:id="907807946">
          <w:marLeft w:val="480"/>
          <w:marRight w:val="0"/>
          <w:marTop w:val="0"/>
          <w:marBottom w:val="0"/>
          <w:divBdr>
            <w:top w:val="none" w:sz="0" w:space="0" w:color="auto"/>
            <w:left w:val="none" w:sz="0" w:space="0" w:color="auto"/>
            <w:bottom w:val="none" w:sz="0" w:space="0" w:color="auto"/>
            <w:right w:val="none" w:sz="0" w:space="0" w:color="auto"/>
          </w:divBdr>
        </w:div>
        <w:div w:id="975796177">
          <w:marLeft w:val="480"/>
          <w:marRight w:val="0"/>
          <w:marTop w:val="0"/>
          <w:marBottom w:val="0"/>
          <w:divBdr>
            <w:top w:val="none" w:sz="0" w:space="0" w:color="auto"/>
            <w:left w:val="none" w:sz="0" w:space="0" w:color="auto"/>
            <w:bottom w:val="none" w:sz="0" w:space="0" w:color="auto"/>
            <w:right w:val="none" w:sz="0" w:space="0" w:color="auto"/>
          </w:divBdr>
        </w:div>
        <w:div w:id="1194001696">
          <w:marLeft w:val="480"/>
          <w:marRight w:val="0"/>
          <w:marTop w:val="0"/>
          <w:marBottom w:val="0"/>
          <w:divBdr>
            <w:top w:val="none" w:sz="0" w:space="0" w:color="auto"/>
            <w:left w:val="none" w:sz="0" w:space="0" w:color="auto"/>
            <w:bottom w:val="none" w:sz="0" w:space="0" w:color="auto"/>
            <w:right w:val="none" w:sz="0" w:space="0" w:color="auto"/>
          </w:divBdr>
        </w:div>
        <w:div w:id="690106078">
          <w:marLeft w:val="480"/>
          <w:marRight w:val="0"/>
          <w:marTop w:val="0"/>
          <w:marBottom w:val="0"/>
          <w:divBdr>
            <w:top w:val="none" w:sz="0" w:space="0" w:color="auto"/>
            <w:left w:val="none" w:sz="0" w:space="0" w:color="auto"/>
            <w:bottom w:val="none" w:sz="0" w:space="0" w:color="auto"/>
            <w:right w:val="none" w:sz="0" w:space="0" w:color="auto"/>
          </w:divBdr>
        </w:div>
        <w:div w:id="433330837">
          <w:marLeft w:val="480"/>
          <w:marRight w:val="0"/>
          <w:marTop w:val="0"/>
          <w:marBottom w:val="0"/>
          <w:divBdr>
            <w:top w:val="none" w:sz="0" w:space="0" w:color="auto"/>
            <w:left w:val="none" w:sz="0" w:space="0" w:color="auto"/>
            <w:bottom w:val="none" w:sz="0" w:space="0" w:color="auto"/>
            <w:right w:val="none" w:sz="0" w:space="0" w:color="auto"/>
          </w:divBdr>
        </w:div>
        <w:div w:id="1580820977">
          <w:marLeft w:val="480"/>
          <w:marRight w:val="0"/>
          <w:marTop w:val="0"/>
          <w:marBottom w:val="0"/>
          <w:divBdr>
            <w:top w:val="none" w:sz="0" w:space="0" w:color="auto"/>
            <w:left w:val="none" w:sz="0" w:space="0" w:color="auto"/>
            <w:bottom w:val="none" w:sz="0" w:space="0" w:color="auto"/>
            <w:right w:val="none" w:sz="0" w:space="0" w:color="auto"/>
          </w:divBdr>
        </w:div>
        <w:div w:id="1543517157">
          <w:marLeft w:val="480"/>
          <w:marRight w:val="0"/>
          <w:marTop w:val="0"/>
          <w:marBottom w:val="0"/>
          <w:divBdr>
            <w:top w:val="none" w:sz="0" w:space="0" w:color="auto"/>
            <w:left w:val="none" w:sz="0" w:space="0" w:color="auto"/>
            <w:bottom w:val="none" w:sz="0" w:space="0" w:color="auto"/>
            <w:right w:val="none" w:sz="0" w:space="0" w:color="auto"/>
          </w:divBdr>
        </w:div>
        <w:div w:id="2016027477">
          <w:marLeft w:val="480"/>
          <w:marRight w:val="0"/>
          <w:marTop w:val="0"/>
          <w:marBottom w:val="0"/>
          <w:divBdr>
            <w:top w:val="none" w:sz="0" w:space="0" w:color="auto"/>
            <w:left w:val="none" w:sz="0" w:space="0" w:color="auto"/>
            <w:bottom w:val="none" w:sz="0" w:space="0" w:color="auto"/>
            <w:right w:val="none" w:sz="0" w:space="0" w:color="auto"/>
          </w:divBdr>
        </w:div>
        <w:div w:id="133376751">
          <w:marLeft w:val="480"/>
          <w:marRight w:val="0"/>
          <w:marTop w:val="0"/>
          <w:marBottom w:val="0"/>
          <w:divBdr>
            <w:top w:val="none" w:sz="0" w:space="0" w:color="auto"/>
            <w:left w:val="none" w:sz="0" w:space="0" w:color="auto"/>
            <w:bottom w:val="none" w:sz="0" w:space="0" w:color="auto"/>
            <w:right w:val="none" w:sz="0" w:space="0" w:color="auto"/>
          </w:divBdr>
        </w:div>
        <w:div w:id="782188460">
          <w:marLeft w:val="480"/>
          <w:marRight w:val="0"/>
          <w:marTop w:val="0"/>
          <w:marBottom w:val="0"/>
          <w:divBdr>
            <w:top w:val="none" w:sz="0" w:space="0" w:color="auto"/>
            <w:left w:val="none" w:sz="0" w:space="0" w:color="auto"/>
            <w:bottom w:val="none" w:sz="0" w:space="0" w:color="auto"/>
            <w:right w:val="none" w:sz="0" w:space="0" w:color="auto"/>
          </w:divBdr>
        </w:div>
        <w:div w:id="982077787">
          <w:marLeft w:val="480"/>
          <w:marRight w:val="0"/>
          <w:marTop w:val="0"/>
          <w:marBottom w:val="0"/>
          <w:divBdr>
            <w:top w:val="none" w:sz="0" w:space="0" w:color="auto"/>
            <w:left w:val="none" w:sz="0" w:space="0" w:color="auto"/>
            <w:bottom w:val="none" w:sz="0" w:space="0" w:color="auto"/>
            <w:right w:val="none" w:sz="0" w:space="0" w:color="auto"/>
          </w:divBdr>
        </w:div>
        <w:div w:id="1126705794">
          <w:marLeft w:val="480"/>
          <w:marRight w:val="0"/>
          <w:marTop w:val="0"/>
          <w:marBottom w:val="0"/>
          <w:divBdr>
            <w:top w:val="none" w:sz="0" w:space="0" w:color="auto"/>
            <w:left w:val="none" w:sz="0" w:space="0" w:color="auto"/>
            <w:bottom w:val="none" w:sz="0" w:space="0" w:color="auto"/>
            <w:right w:val="none" w:sz="0" w:space="0" w:color="auto"/>
          </w:divBdr>
        </w:div>
        <w:div w:id="1660888093">
          <w:marLeft w:val="480"/>
          <w:marRight w:val="0"/>
          <w:marTop w:val="0"/>
          <w:marBottom w:val="0"/>
          <w:divBdr>
            <w:top w:val="none" w:sz="0" w:space="0" w:color="auto"/>
            <w:left w:val="none" w:sz="0" w:space="0" w:color="auto"/>
            <w:bottom w:val="none" w:sz="0" w:space="0" w:color="auto"/>
            <w:right w:val="none" w:sz="0" w:space="0" w:color="auto"/>
          </w:divBdr>
        </w:div>
        <w:div w:id="251545387">
          <w:marLeft w:val="480"/>
          <w:marRight w:val="0"/>
          <w:marTop w:val="0"/>
          <w:marBottom w:val="0"/>
          <w:divBdr>
            <w:top w:val="none" w:sz="0" w:space="0" w:color="auto"/>
            <w:left w:val="none" w:sz="0" w:space="0" w:color="auto"/>
            <w:bottom w:val="none" w:sz="0" w:space="0" w:color="auto"/>
            <w:right w:val="none" w:sz="0" w:space="0" w:color="auto"/>
          </w:divBdr>
        </w:div>
        <w:div w:id="1382559741">
          <w:marLeft w:val="480"/>
          <w:marRight w:val="0"/>
          <w:marTop w:val="0"/>
          <w:marBottom w:val="0"/>
          <w:divBdr>
            <w:top w:val="none" w:sz="0" w:space="0" w:color="auto"/>
            <w:left w:val="none" w:sz="0" w:space="0" w:color="auto"/>
            <w:bottom w:val="none" w:sz="0" w:space="0" w:color="auto"/>
            <w:right w:val="none" w:sz="0" w:space="0" w:color="auto"/>
          </w:divBdr>
        </w:div>
        <w:div w:id="152988389">
          <w:marLeft w:val="480"/>
          <w:marRight w:val="0"/>
          <w:marTop w:val="0"/>
          <w:marBottom w:val="0"/>
          <w:divBdr>
            <w:top w:val="none" w:sz="0" w:space="0" w:color="auto"/>
            <w:left w:val="none" w:sz="0" w:space="0" w:color="auto"/>
            <w:bottom w:val="none" w:sz="0" w:space="0" w:color="auto"/>
            <w:right w:val="none" w:sz="0" w:space="0" w:color="auto"/>
          </w:divBdr>
        </w:div>
        <w:div w:id="2079664244">
          <w:marLeft w:val="480"/>
          <w:marRight w:val="0"/>
          <w:marTop w:val="0"/>
          <w:marBottom w:val="0"/>
          <w:divBdr>
            <w:top w:val="none" w:sz="0" w:space="0" w:color="auto"/>
            <w:left w:val="none" w:sz="0" w:space="0" w:color="auto"/>
            <w:bottom w:val="none" w:sz="0" w:space="0" w:color="auto"/>
            <w:right w:val="none" w:sz="0" w:space="0" w:color="auto"/>
          </w:divBdr>
        </w:div>
        <w:div w:id="164980940">
          <w:marLeft w:val="480"/>
          <w:marRight w:val="0"/>
          <w:marTop w:val="0"/>
          <w:marBottom w:val="0"/>
          <w:divBdr>
            <w:top w:val="none" w:sz="0" w:space="0" w:color="auto"/>
            <w:left w:val="none" w:sz="0" w:space="0" w:color="auto"/>
            <w:bottom w:val="none" w:sz="0" w:space="0" w:color="auto"/>
            <w:right w:val="none" w:sz="0" w:space="0" w:color="auto"/>
          </w:divBdr>
        </w:div>
        <w:div w:id="2003656589">
          <w:marLeft w:val="480"/>
          <w:marRight w:val="0"/>
          <w:marTop w:val="0"/>
          <w:marBottom w:val="0"/>
          <w:divBdr>
            <w:top w:val="none" w:sz="0" w:space="0" w:color="auto"/>
            <w:left w:val="none" w:sz="0" w:space="0" w:color="auto"/>
            <w:bottom w:val="none" w:sz="0" w:space="0" w:color="auto"/>
            <w:right w:val="none" w:sz="0" w:space="0" w:color="auto"/>
          </w:divBdr>
        </w:div>
        <w:div w:id="1190559016">
          <w:marLeft w:val="480"/>
          <w:marRight w:val="0"/>
          <w:marTop w:val="0"/>
          <w:marBottom w:val="0"/>
          <w:divBdr>
            <w:top w:val="none" w:sz="0" w:space="0" w:color="auto"/>
            <w:left w:val="none" w:sz="0" w:space="0" w:color="auto"/>
            <w:bottom w:val="none" w:sz="0" w:space="0" w:color="auto"/>
            <w:right w:val="none" w:sz="0" w:space="0" w:color="auto"/>
          </w:divBdr>
        </w:div>
        <w:div w:id="256400864">
          <w:marLeft w:val="480"/>
          <w:marRight w:val="0"/>
          <w:marTop w:val="0"/>
          <w:marBottom w:val="0"/>
          <w:divBdr>
            <w:top w:val="none" w:sz="0" w:space="0" w:color="auto"/>
            <w:left w:val="none" w:sz="0" w:space="0" w:color="auto"/>
            <w:bottom w:val="none" w:sz="0" w:space="0" w:color="auto"/>
            <w:right w:val="none" w:sz="0" w:space="0" w:color="auto"/>
          </w:divBdr>
        </w:div>
        <w:div w:id="78330129">
          <w:marLeft w:val="480"/>
          <w:marRight w:val="0"/>
          <w:marTop w:val="0"/>
          <w:marBottom w:val="0"/>
          <w:divBdr>
            <w:top w:val="none" w:sz="0" w:space="0" w:color="auto"/>
            <w:left w:val="none" w:sz="0" w:space="0" w:color="auto"/>
            <w:bottom w:val="none" w:sz="0" w:space="0" w:color="auto"/>
            <w:right w:val="none" w:sz="0" w:space="0" w:color="auto"/>
          </w:divBdr>
        </w:div>
        <w:div w:id="1360004999">
          <w:marLeft w:val="480"/>
          <w:marRight w:val="0"/>
          <w:marTop w:val="0"/>
          <w:marBottom w:val="0"/>
          <w:divBdr>
            <w:top w:val="none" w:sz="0" w:space="0" w:color="auto"/>
            <w:left w:val="none" w:sz="0" w:space="0" w:color="auto"/>
            <w:bottom w:val="none" w:sz="0" w:space="0" w:color="auto"/>
            <w:right w:val="none" w:sz="0" w:space="0" w:color="auto"/>
          </w:divBdr>
        </w:div>
        <w:div w:id="1292902210">
          <w:marLeft w:val="480"/>
          <w:marRight w:val="0"/>
          <w:marTop w:val="0"/>
          <w:marBottom w:val="0"/>
          <w:divBdr>
            <w:top w:val="none" w:sz="0" w:space="0" w:color="auto"/>
            <w:left w:val="none" w:sz="0" w:space="0" w:color="auto"/>
            <w:bottom w:val="none" w:sz="0" w:space="0" w:color="auto"/>
            <w:right w:val="none" w:sz="0" w:space="0" w:color="auto"/>
          </w:divBdr>
        </w:div>
        <w:div w:id="920722773">
          <w:marLeft w:val="480"/>
          <w:marRight w:val="0"/>
          <w:marTop w:val="0"/>
          <w:marBottom w:val="0"/>
          <w:divBdr>
            <w:top w:val="none" w:sz="0" w:space="0" w:color="auto"/>
            <w:left w:val="none" w:sz="0" w:space="0" w:color="auto"/>
            <w:bottom w:val="none" w:sz="0" w:space="0" w:color="auto"/>
            <w:right w:val="none" w:sz="0" w:space="0" w:color="auto"/>
          </w:divBdr>
        </w:div>
        <w:div w:id="1770618747">
          <w:marLeft w:val="480"/>
          <w:marRight w:val="0"/>
          <w:marTop w:val="0"/>
          <w:marBottom w:val="0"/>
          <w:divBdr>
            <w:top w:val="none" w:sz="0" w:space="0" w:color="auto"/>
            <w:left w:val="none" w:sz="0" w:space="0" w:color="auto"/>
            <w:bottom w:val="none" w:sz="0" w:space="0" w:color="auto"/>
            <w:right w:val="none" w:sz="0" w:space="0" w:color="auto"/>
          </w:divBdr>
        </w:div>
        <w:div w:id="825129729">
          <w:marLeft w:val="480"/>
          <w:marRight w:val="0"/>
          <w:marTop w:val="0"/>
          <w:marBottom w:val="0"/>
          <w:divBdr>
            <w:top w:val="none" w:sz="0" w:space="0" w:color="auto"/>
            <w:left w:val="none" w:sz="0" w:space="0" w:color="auto"/>
            <w:bottom w:val="none" w:sz="0" w:space="0" w:color="auto"/>
            <w:right w:val="none" w:sz="0" w:space="0" w:color="auto"/>
          </w:divBdr>
        </w:div>
        <w:div w:id="44376228">
          <w:marLeft w:val="480"/>
          <w:marRight w:val="0"/>
          <w:marTop w:val="0"/>
          <w:marBottom w:val="0"/>
          <w:divBdr>
            <w:top w:val="none" w:sz="0" w:space="0" w:color="auto"/>
            <w:left w:val="none" w:sz="0" w:space="0" w:color="auto"/>
            <w:bottom w:val="none" w:sz="0" w:space="0" w:color="auto"/>
            <w:right w:val="none" w:sz="0" w:space="0" w:color="auto"/>
          </w:divBdr>
        </w:div>
        <w:div w:id="1463429000">
          <w:marLeft w:val="480"/>
          <w:marRight w:val="0"/>
          <w:marTop w:val="0"/>
          <w:marBottom w:val="0"/>
          <w:divBdr>
            <w:top w:val="none" w:sz="0" w:space="0" w:color="auto"/>
            <w:left w:val="none" w:sz="0" w:space="0" w:color="auto"/>
            <w:bottom w:val="none" w:sz="0" w:space="0" w:color="auto"/>
            <w:right w:val="none" w:sz="0" w:space="0" w:color="auto"/>
          </w:divBdr>
        </w:div>
      </w:divsChild>
    </w:div>
    <w:div w:id="671221899">
      <w:bodyDiv w:val="1"/>
      <w:marLeft w:val="0"/>
      <w:marRight w:val="0"/>
      <w:marTop w:val="0"/>
      <w:marBottom w:val="0"/>
      <w:divBdr>
        <w:top w:val="none" w:sz="0" w:space="0" w:color="auto"/>
        <w:left w:val="none" w:sz="0" w:space="0" w:color="auto"/>
        <w:bottom w:val="none" w:sz="0" w:space="0" w:color="auto"/>
        <w:right w:val="none" w:sz="0" w:space="0" w:color="auto"/>
      </w:divBdr>
    </w:div>
    <w:div w:id="671955890">
      <w:bodyDiv w:val="1"/>
      <w:marLeft w:val="0"/>
      <w:marRight w:val="0"/>
      <w:marTop w:val="0"/>
      <w:marBottom w:val="0"/>
      <w:divBdr>
        <w:top w:val="none" w:sz="0" w:space="0" w:color="auto"/>
        <w:left w:val="none" w:sz="0" w:space="0" w:color="auto"/>
        <w:bottom w:val="none" w:sz="0" w:space="0" w:color="auto"/>
        <w:right w:val="none" w:sz="0" w:space="0" w:color="auto"/>
      </w:divBdr>
    </w:div>
    <w:div w:id="672297346">
      <w:bodyDiv w:val="1"/>
      <w:marLeft w:val="0"/>
      <w:marRight w:val="0"/>
      <w:marTop w:val="0"/>
      <w:marBottom w:val="0"/>
      <w:divBdr>
        <w:top w:val="none" w:sz="0" w:space="0" w:color="auto"/>
        <w:left w:val="none" w:sz="0" w:space="0" w:color="auto"/>
        <w:bottom w:val="none" w:sz="0" w:space="0" w:color="auto"/>
        <w:right w:val="none" w:sz="0" w:space="0" w:color="auto"/>
      </w:divBdr>
    </w:div>
    <w:div w:id="672610375">
      <w:bodyDiv w:val="1"/>
      <w:marLeft w:val="0"/>
      <w:marRight w:val="0"/>
      <w:marTop w:val="0"/>
      <w:marBottom w:val="0"/>
      <w:divBdr>
        <w:top w:val="none" w:sz="0" w:space="0" w:color="auto"/>
        <w:left w:val="none" w:sz="0" w:space="0" w:color="auto"/>
        <w:bottom w:val="none" w:sz="0" w:space="0" w:color="auto"/>
        <w:right w:val="none" w:sz="0" w:space="0" w:color="auto"/>
      </w:divBdr>
    </w:div>
    <w:div w:id="672686047">
      <w:bodyDiv w:val="1"/>
      <w:marLeft w:val="0"/>
      <w:marRight w:val="0"/>
      <w:marTop w:val="0"/>
      <w:marBottom w:val="0"/>
      <w:divBdr>
        <w:top w:val="none" w:sz="0" w:space="0" w:color="auto"/>
        <w:left w:val="none" w:sz="0" w:space="0" w:color="auto"/>
        <w:bottom w:val="none" w:sz="0" w:space="0" w:color="auto"/>
        <w:right w:val="none" w:sz="0" w:space="0" w:color="auto"/>
      </w:divBdr>
    </w:div>
    <w:div w:id="672797879">
      <w:bodyDiv w:val="1"/>
      <w:marLeft w:val="0"/>
      <w:marRight w:val="0"/>
      <w:marTop w:val="0"/>
      <w:marBottom w:val="0"/>
      <w:divBdr>
        <w:top w:val="none" w:sz="0" w:space="0" w:color="auto"/>
        <w:left w:val="none" w:sz="0" w:space="0" w:color="auto"/>
        <w:bottom w:val="none" w:sz="0" w:space="0" w:color="auto"/>
        <w:right w:val="none" w:sz="0" w:space="0" w:color="auto"/>
      </w:divBdr>
    </w:div>
    <w:div w:id="673265923">
      <w:bodyDiv w:val="1"/>
      <w:marLeft w:val="0"/>
      <w:marRight w:val="0"/>
      <w:marTop w:val="0"/>
      <w:marBottom w:val="0"/>
      <w:divBdr>
        <w:top w:val="none" w:sz="0" w:space="0" w:color="auto"/>
        <w:left w:val="none" w:sz="0" w:space="0" w:color="auto"/>
        <w:bottom w:val="none" w:sz="0" w:space="0" w:color="auto"/>
        <w:right w:val="none" w:sz="0" w:space="0" w:color="auto"/>
      </w:divBdr>
    </w:div>
    <w:div w:id="673607876">
      <w:bodyDiv w:val="1"/>
      <w:marLeft w:val="0"/>
      <w:marRight w:val="0"/>
      <w:marTop w:val="0"/>
      <w:marBottom w:val="0"/>
      <w:divBdr>
        <w:top w:val="none" w:sz="0" w:space="0" w:color="auto"/>
        <w:left w:val="none" w:sz="0" w:space="0" w:color="auto"/>
        <w:bottom w:val="none" w:sz="0" w:space="0" w:color="auto"/>
        <w:right w:val="none" w:sz="0" w:space="0" w:color="auto"/>
      </w:divBdr>
    </w:div>
    <w:div w:id="674114778">
      <w:bodyDiv w:val="1"/>
      <w:marLeft w:val="0"/>
      <w:marRight w:val="0"/>
      <w:marTop w:val="0"/>
      <w:marBottom w:val="0"/>
      <w:divBdr>
        <w:top w:val="none" w:sz="0" w:space="0" w:color="auto"/>
        <w:left w:val="none" w:sz="0" w:space="0" w:color="auto"/>
        <w:bottom w:val="none" w:sz="0" w:space="0" w:color="auto"/>
        <w:right w:val="none" w:sz="0" w:space="0" w:color="auto"/>
      </w:divBdr>
    </w:div>
    <w:div w:id="674723324">
      <w:bodyDiv w:val="1"/>
      <w:marLeft w:val="0"/>
      <w:marRight w:val="0"/>
      <w:marTop w:val="0"/>
      <w:marBottom w:val="0"/>
      <w:divBdr>
        <w:top w:val="none" w:sz="0" w:space="0" w:color="auto"/>
        <w:left w:val="none" w:sz="0" w:space="0" w:color="auto"/>
        <w:bottom w:val="none" w:sz="0" w:space="0" w:color="auto"/>
        <w:right w:val="none" w:sz="0" w:space="0" w:color="auto"/>
      </w:divBdr>
    </w:div>
    <w:div w:id="674962401">
      <w:bodyDiv w:val="1"/>
      <w:marLeft w:val="0"/>
      <w:marRight w:val="0"/>
      <w:marTop w:val="0"/>
      <w:marBottom w:val="0"/>
      <w:divBdr>
        <w:top w:val="none" w:sz="0" w:space="0" w:color="auto"/>
        <w:left w:val="none" w:sz="0" w:space="0" w:color="auto"/>
        <w:bottom w:val="none" w:sz="0" w:space="0" w:color="auto"/>
        <w:right w:val="none" w:sz="0" w:space="0" w:color="auto"/>
      </w:divBdr>
    </w:div>
    <w:div w:id="675157781">
      <w:bodyDiv w:val="1"/>
      <w:marLeft w:val="0"/>
      <w:marRight w:val="0"/>
      <w:marTop w:val="0"/>
      <w:marBottom w:val="0"/>
      <w:divBdr>
        <w:top w:val="none" w:sz="0" w:space="0" w:color="auto"/>
        <w:left w:val="none" w:sz="0" w:space="0" w:color="auto"/>
        <w:bottom w:val="none" w:sz="0" w:space="0" w:color="auto"/>
        <w:right w:val="none" w:sz="0" w:space="0" w:color="auto"/>
      </w:divBdr>
      <w:divsChild>
        <w:div w:id="1196118558">
          <w:marLeft w:val="480"/>
          <w:marRight w:val="0"/>
          <w:marTop w:val="0"/>
          <w:marBottom w:val="0"/>
          <w:divBdr>
            <w:top w:val="none" w:sz="0" w:space="0" w:color="auto"/>
            <w:left w:val="none" w:sz="0" w:space="0" w:color="auto"/>
            <w:bottom w:val="none" w:sz="0" w:space="0" w:color="auto"/>
            <w:right w:val="none" w:sz="0" w:space="0" w:color="auto"/>
          </w:divBdr>
        </w:div>
        <w:div w:id="2020161677">
          <w:marLeft w:val="480"/>
          <w:marRight w:val="0"/>
          <w:marTop w:val="0"/>
          <w:marBottom w:val="0"/>
          <w:divBdr>
            <w:top w:val="none" w:sz="0" w:space="0" w:color="auto"/>
            <w:left w:val="none" w:sz="0" w:space="0" w:color="auto"/>
            <w:bottom w:val="none" w:sz="0" w:space="0" w:color="auto"/>
            <w:right w:val="none" w:sz="0" w:space="0" w:color="auto"/>
          </w:divBdr>
        </w:div>
        <w:div w:id="452136504">
          <w:marLeft w:val="480"/>
          <w:marRight w:val="0"/>
          <w:marTop w:val="0"/>
          <w:marBottom w:val="0"/>
          <w:divBdr>
            <w:top w:val="none" w:sz="0" w:space="0" w:color="auto"/>
            <w:left w:val="none" w:sz="0" w:space="0" w:color="auto"/>
            <w:bottom w:val="none" w:sz="0" w:space="0" w:color="auto"/>
            <w:right w:val="none" w:sz="0" w:space="0" w:color="auto"/>
          </w:divBdr>
        </w:div>
        <w:div w:id="427777388">
          <w:marLeft w:val="480"/>
          <w:marRight w:val="0"/>
          <w:marTop w:val="0"/>
          <w:marBottom w:val="0"/>
          <w:divBdr>
            <w:top w:val="none" w:sz="0" w:space="0" w:color="auto"/>
            <w:left w:val="none" w:sz="0" w:space="0" w:color="auto"/>
            <w:bottom w:val="none" w:sz="0" w:space="0" w:color="auto"/>
            <w:right w:val="none" w:sz="0" w:space="0" w:color="auto"/>
          </w:divBdr>
        </w:div>
        <w:div w:id="737020067">
          <w:marLeft w:val="480"/>
          <w:marRight w:val="0"/>
          <w:marTop w:val="0"/>
          <w:marBottom w:val="0"/>
          <w:divBdr>
            <w:top w:val="none" w:sz="0" w:space="0" w:color="auto"/>
            <w:left w:val="none" w:sz="0" w:space="0" w:color="auto"/>
            <w:bottom w:val="none" w:sz="0" w:space="0" w:color="auto"/>
            <w:right w:val="none" w:sz="0" w:space="0" w:color="auto"/>
          </w:divBdr>
        </w:div>
        <w:div w:id="1518690368">
          <w:marLeft w:val="480"/>
          <w:marRight w:val="0"/>
          <w:marTop w:val="0"/>
          <w:marBottom w:val="0"/>
          <w:divBdr>
            <w:top w:val="none" w:sz="0" w:space="0" w:color="auto"/>
            <w:left w:val="none" w:sz="0" w:space="0" w:color="auto"/>
            <w:bottom w:val="none" w:sz="0" w:space="0" w:color="auto"/>
            <w:right w:val="none" w:sz="0" w:space="0" w:color="auto"/>
          </w:divBdr>
        </w:div>
        <w:div w:id="351689208">
          <w:marLeft w:val="480"/>
          <w:marRight w:val="0"/>
          <w:marTop w:val="0"/>
          <w:marBottom w:val="0"/>
          <w:divBdr>
            <w:top w:val="none" w:sz="0" w:space="0" w:color="auto"/>
            <w:left w:val="none" w:sz="0" w:space="0" w:color="auto"/>
            <w:bottom w:val="none" w:sz="0" w:space="0" w:color="auto"/>
            <w:right w:val="none" w:sz="0" w:space="0" w:color="auto"/>
          </w:divBdr>
        </w:div>
        <w:div w:id="522599005">
          <w:marLeft w:val="480"/>
          <w:marRight w:val="0"/>
          <w:marTop w:val="0"/>
          <w:marBottom w:val="0"/>
          <w:divBdr>
            <w:top w:val="none" w:sz="0" w:space="0" w:color="auto"/>
            <w:left w:val="none" w:sz="0" w:space="0" w:color="auto"/>
            <w:bottom w:val="none" w:sz="0" w:space="0" w:color="auto"/>
            <w:right w:val="none" w:sz="0" w:space="0" w:color="auto"/>
          </w:divBdr>
        </w:div>
        <w:div w:id="290982451">
          <w:marLeft w:val="480"/>
          <w:marRight w:val="0"/>
          <w:marTop w:val="0"/>
          <w:marBottom w:val="0"/>
          <w:divBdr>
            <w:top w:val="none" w:sz="0" w:space="0" w:color="auto"/>
            <w:left w:val="none" w:sz="0" w:space="0" w:color="auto"/>
            <w:bottom w:val="none" w:sz="0" w:space="0" w:color="auto"/>
            <w:right w:val="none" w:sz="0" w:space="0" w:color="auto"/>
          </w:divBdr>
        </w:div>
        <w:div w:id="1265845224">
          <w:marLeft w:val="480"/>
          <w:marRight w:val="0"/>
          <w:marTop w:val="0"/>
          <w:marBottom w:val="0"/>
          <w:divBdr>
            <w:top w:val="none" w:sz="0" w:space="0" w:color="auto"/>
            <w:left w:val="none" w:sz="0" w:space="0" w:color="auto"/>
            <w:bottom w:val="none" w:sz="0" w:space="0" w:color="auto"/>
            <w:right w:val="none" w:sz="0" w:space="0" w:color="auto"/>
          </w:divBdr>
        </w:div>
        <w:div w:id="784890150">
          <w:marLeft w:val="480"/>
          <w:marRight w:val="0"/>
          <w:marTop w:val="0"/>
          <w:marBottom w:val="0"/>
          <w:divBdr>
            <w:top w:val="none" w:sz="0" w:space="0" w:color="auto"/>
            <w:left w:val="none" w:sz="0" w:space="0" w:color="auto"/>
            <w:bottom w:val="none" w:sz="0" w:space="0" w:color="auto"/>
            <w:right w:val="none" w:sz="0" w:space="0" w:color="auto"/>
          </w:divBdr>
        </w:div>
        <w:div w:id="1154642718">
          <w:marLeft w:val="480"/>
          <w:marRight w:val="0"/>
          <w:marTop w:val="0"/>
          <w:marBottom w:val="0"/>
          <w:divBdr>
            <w:top w:val="none" w:sz="0" w:space="0" w:color="auto"/>
            <w:left w:val="none" w:sz="0" w:space="0" w:color="auto"/>
            <w:bottom w:val="none" w:sz="0" w:space="0" w:color="auto"/>
            <w:right w:val="none" w:sz="0" w:space="0" w:color="auto"/>
          </w:divBdr>
        </w:div>
        <w:div w:id="2021009393">
          <w:marLeft w:val="480"/>
          <w:marRight w:val="0"/>
          <w:marTop w:val="0"/>
          <w:marBottom w:val="0"/>
          <w:divBdr>
            <w:top w:val="none" w:sz="0" w:space="0" w:color="auto"/>
            <w:left w:val="none" w:sz="0" w:space="0" w:color="auto"/>
            <w:bottom w:val="none" w:sz="0" w:space="0" w:color="auto"/>
            <w:right w:val="none" w:sz="0" w:space="0" w:color="auto"/>
          </w:divBdr>
        </w:div>
        <w:div w:id="1556618146">
          <w:marLeft w:val="480"/>
          <w:marRight w:val="0"/>
          <w:marTop w:val="0"/>
          <w:marBottom w:val="0"/>
          <w:divBdr>
            <w:top w:val="none" w:sz="0" w:space="0" w:color="auto"/>
            <w:left w:val="none" w:sz="0" w:space="0" w:color="auto"/>
            <w:bottom w:val="none" w:sz="0" w:space="0" w:color="auto"/>
            <w:right w:val="none" w:sz="0" w:space="0" w:color="auto"/>
          </w:divBdr>
        </w:div>
        <w:div w:id="462846434">
          <w:marLeft w:val="480"/>
          <w:marRight w:val="0"/>
          <w:marTop w:val="0"/>
          <w:marBottom w:val="0"/>
          <w:divBdr>
            <w:top w:val="none" w:sz="0" w:space="0" w:color="auto"/>
            <w:left w:val="none" w:sz="0" w:space="0" w:color="auto"/>
            <w:bottom w:val="none" w:sz="0" w:space="0" w:color="auto"/>
            <w:right w:val="none" w:sz="0" w:space="0" w:color="auto"/>
          </w:divBdr>
        </w:div>
        <w:div w:id="124811228">
          <w:marLeft w:val="480"/>
          <w:marRight w:val="0"/>
          <w:marTop w:val="0"/>
          <w:marBottom w:val="0"/>
          <w:divBdr>
            <w:top w:val="none" w:sz="0" w:space="0" w:color="auto"/>
            <w:left w:val="none" w:sz="0" w:space="0" w:color="auto"/>
            <w:bottom w:val="none" w:sz="0" w:space="0" w:color="auto"/>
            <w:right w:val="none" w:sz="0" w:space="0" w:color="auto"/>
          </w:divBdr>
        </w:div>
        <w:div w:id="1845512588">
          <w:marLeft w:val="480"/>
          <w:marRight w:val="0"/>
          <w:marTop w:val="0"/>
          <w:marBottom w:val="0"/>
          <w:divBdr>
            <w:top w:val="none" w:sz="0" w:space="0" w:color="auto"/>
            <w:left w:val="none" w:sz="0" w:space="0" w:color="auto"/>
            <w:bottom w:val="none" w:sz="0" w:space="0" w:color="auto"/>
            <w:right w:val="none" w:sz="0" w:space="0" w:color="auto"/>
          </w:divBdr>
        </w:div>
        <w:div w:id="297690552">
          <w:marLeft w:val="480"/>
          <w:marRight w:val="0"/>
          <w:marTop w:val="0"/>
          <w:marBottom w:val="0"/>
          <w:divBdr>
            <w:top w:val="none" w:sz="0" w:space="0" w:color="auto"/>
            <w:left w:val="none" w:sz="0" w:space="0" w:color="auto"/>
            <w:bottom w:val="none" w:sz="0" w:space="0" w:color="auto"/>
            <w:right w:val="none" w:sz="0" w:space="0" w:color="auto"/>
          </w:divBdr>
        </w:div>
        <w:div w:id="1833449686">
          <w:marLeft w:val="480"/>
          <w:marRight w:val="0"/>
          <w:marTop w:val="0"/>
          <w:marBottom w:val="0"/>
          <w:divBdr>
            <w:top w:val="none" w:sz="0" w:space="0" w:color="auto"/>
            <w:left w:val="none" w:sz="0" w:space="0" w:color="auto"/>
            <w:bottom w:val="none" w:sz="0" w:space="0" w:color="auto"/>
            <w:right w:val="none" w:sz="0" w:space="0" w:color="auto"/>
          </w:divBdr>
        </w:div>
        <w:div w:id="327751594">
          <w:marLeft w:val="480"/>
          <w:marRight w:val="0"/>
          <w:marTop w:val="0"/>
          <w:marBottom w:val="0"/>
          <w:divBdr>
            <w:top w:val="none" w:sz="0" w:space="0" w:color="auto"/>
            <w:left w:val="none" w:sz="0" w:space="0" w:color="auto"/>
            <w:bottom w:val="none" w:sz="0" w:space="0" w:color="auto"/>
            <w:right w:val="none" w:sz="0" w:space="0" w:color="auto"/>
          </w:divBdr>
        </w:div>
        <w:div w:id="1929652284">
          <w:marLeft w:val="480"/>
          <w:marRight w:val="0"/>
          <w:marTop w:val="0"/>
          <w:marBottom w:val="0"/>
          <w:divBdr>
            <w:top w:val="none" w:sz="0" w:space="0" w:color="auto"/>
            <w:left w:val="none" w:sz="0" w:space="0" w:color="auto"/>
            <w:bottom w:val="none" w:sz="0" w:space="0" w:color="auto"/>
            <w:right w:val="none" w:sz="0" w:space="0" w:color="auto"/>
          </w:divBdr>
        </w:div>
        <w:div w:id="749428925">
          <w:marLeft w:val="480"/>
          <w:marRight w:val="0"/>
          <w:marTop w:val="0"/>
          <w:marBottom w:val="0"/>
          <w:divBdr>
            <w:top w:val="none" w:sz="0" w:space="0" w:color="auto"/>
            <w:left w:val="none" w:sz="0" w:space="0" w:color="auto"/>
            <w:bottom w:val="none" w:sz="0" w:space="0" w:color="auto"/>
            <w:right w:val="none" w:sz="0" w:space="0" w:color="auto"/>
          </w:divBdr>
        </w:div>
        <w:div w:id="1548906025">
          <w:marLeft w:val="480"/>
          <w:marRight w:val="0"/>
          <w:marTop w:val="0"/>
          <w:marBottom w:val="0"/>
          <w:divBdr>
            <w:top w:val="none" w:sz="0" w:space="0" w:color="auto"/>
            <w:left w:val="none" w:sz="0" w:space="0" w:color="auto"/>
            <w:bottom w:val="none" w:sz="0" w:space="0" w:color="auto"/>
            <w:right w:val="none" w:sz="0" w:space="0" w:color="auto"/>
          </w:divBdr>
        </w:div>
        <w:div w:id="1111776578">
          <w:marLeft w:val="480"/>
          <w:marRight w:val="0"/>
          <w:marTop w:val="0"/>
          <w:marBottom w:val="0"/>
          <w:divBdr>
            <w:top w:val="none" w:sz="0" w:space="0" w:color="auto"/>
            <w:left w:val="none" w:sz="0" w:space="0" w:color="auto"/>
            <w:bottom w:val="none" w:sz="0" w:space="0" w:color="auto"/>
            <w:right w:val="none" w:sz="0" w:space="0" w:color="auto"/>
          </w:divBdr>
        </w:div>
        <w:div w:id="1058093143">
          <w:marLeft w:val="480"/>
          <w:marRight w:val="0"/>
          <w:marTop w:val="0"/>
          <w:marBottom w:val="0"/>
          <w:divBdr>
            <w:top w:val="none" w:sz="0" w:space="0" w:color="auto"/>
            <w:left w:val="none" w:sz="0" w:space="0" w:color="auto"/>
            <w:bottom w:val="none" w:sz="0" w:space="0" w:color="auto"/>
            <w:right w:val="none" w:sz="0" w:space="0" w:color="auto"/>
          </w:divBdr>
        </w:div>
        <w:div w:id="5982835">
          <w:marLeft w:val="480"/>
          <w:marRight w:val="0"/>
          <w:marTop w:val="0"/>
          <w:marBottom w:val="0"/>
          <w:divBdr>
            <w:top w:val="none" w:sz="0" w:space="0" w:color="auto"/>
            <w:left w:val="none" w:sz="0" w:space="0" w:color="auto"/>
            <w:bottom w:val="none" w:sz="0" w:space="0" w:color="auto"/>
            <w:right w:val="none" w:sz="0" w:space="0" w:color="auto"/>
          </w:divBdr>
        </w:div>
        <w:div w:id="1220483869">
          <w:marLeft w:val="480"/>
          <w:marRight w:val="0"/>
          <w:marTop w:val="0"/>
          <w:marBottom w:val="0"/>
          <w:divBdr>
            <w:top w:val="none" w:sz="0" w:space="0" w:color="auto"/>
            <w:left w:val="none" w:sz="0" w:space="0" w:color="auto"/>
            <w:bottom w:val="none" w:sz="0" w:space="0" w:color="auto"/>
            <w:right w:val="none" w:sz="0" w:space="0" w:color="auto"/>
          </w:divBdr>
        </w:div>
      </w:divsChild>
    </w:div>
    <w:div w:id="675621930">
      <w:bodyDiv w:val="1"/>
      <w:marLeft w:val="0"/>
      <w:marRight w:val="0"/>
      <w:marTop w:val="0"/>
      <w:marBottom w:val="0"/>
      <w:divBdr>
        <w:top w:val="none" w:sz="0" w:space="0" w:color="auto"/>
        <w:left w:val="none" w:sz="0" w:space="0" w:color="auto"/>
        <w:bottom w:val="none" w:sz="0" w:space="0" w:color="auto"/>
        <w:right w:val="none" w:sz="0" w:space="0" w:color="auto"/>
      </w:divBdr>
    </w:div>
    <w:div w:id="676350557">
      <w:bodyDiv w:val="1"/>
      <w:marLeft w:val="0"/>
      <w:marRight w:val="0"/>
      <w:marTop w:val="0"/>
      <w:marBottom w:val="0"/>
      <w:divBdr>
        <w:top w:val="none" w:sz="0" w:space="0" w:color="auto"/>
        <w:left w:val="none" w:sz="0" w:space="0" w:color="auto"/>
        <w:bottom w:val="none" w:sz="0" w:space="0" w:color="auto"/>
        <w:right w:val="none" w:sz="0" w:space="0" w:color="auto"/>
      </w:divBdr>
    </w:div>
    <w:div w:id="676352540">
      <w:bodyDiv w:val="1"/>
      <w:marLeft w:val="0"/>
      <w:marRight w:val="0"/>
      <w:marTop w:val="0"/>
      <w:marBottom w:val="0"/>
      <w:divBdr>
        <w:top w:val="none" w:sz="0" w:space="0" w:color="auto"/>
        <w:left w:val="none" w:sz="0" w:space="0" w:color="auto"/>
        <w:bottom w:val="none" w:sz="0" w:space="0" w:color="auto"/>
        <w:right w:val="none" w:sz="0" w:space="0" w:color="auto"/>
      </w:divBdr>
    </w:div>
    <w:div w:id="676806106">
      <w:bodyDiv w:val="1"/>
      <w:marLeft w:val="0"/>
      <w:marRight w:val="0"/>
      <w:marTop w:val="0"/>
      <w:marBottom w:val="0"/>
      <w:divBdr>
        <w:top w:val="none" w:sz="0" w:space="0" w:color="auto"/>
        <w:left w:val="none" w:sz="0" w:space="0" w:color="auto"/>
        <w:bottom w:val="none" w:sz="0" w:space="0" w:color="auto"/>
        <w:right w:val="none" w:sz="0" w:space="0" w:color="auto"/>
      </w:divBdr>
    </w:div>
    <w:div w:id="677077213">
      <w:bodyDiv w:val="1"/>
      <w:marLeft w:val="0"/>
      <w:marRight w:val="0"/>
      <w:marTop w:val="0"/>
      <w:marBottom w:val="0"/>
      <w:divBdr>
        <w:top w:val="none" w:sz="0" w:space="0" w:color="auto"/>
        <w:left w:val="none" w:sz="0" w:space="0" w:color="auto"/>
        <w:bottom w:val="none" w:sz="0" w:space="0" w:color="auto"/>
        <w:right w:val="none" w:sz="0" w:space="0" w:color="auto"/>
      </w:divBdr>
    </w:div>
    <w:div w:id="677123416">
      <w:bodyDiv w:val="1"/>
      <w:marLeft w:val="0"/>
      <w:marRight w:val="0"/>
      <w:marTop w:val="0"/>
      <w:marBottom w:val="0"/>
      <w:divBdr>
        <w:top w:val="none" w:sz="0" w:space="0" w:color="auto"/>
        <w:left w:val="none" w:sz="0" w:space="0" w:color="auto"/>
        <w:bottom w:val="none" w:sz="0" w:space="0" w:color="auto"/>
        <w:right w:val="none" w:sz="0" w:space="0" w:color="auto"/>
      </w:divBdr>
    </w:div>
    <w:div w:id="678434125">
      <w:bodyDiv w:val="1"/>
      <w:marLeft w:val="0"/>
      <w:marRight w:val="0"/>
      <w:marTop w:val="0"/>
      <w:marBottom w:val="0"/>
      <w:divBdr>
        <w:top w:val="none" w:sz="0" w:space="0" w:color="auto"/>
        <w:left w:val="none" w:sz="0" w:space="0" w:color="auto"/>
        <w:bottom w:val="none" w:sz="0" w:space="0" w:color="auto"/>
        <w:right w:val="none" w:sz="0" w:space="0" w:color="auto"/>
      </w:divBdr>
    </w:div>
    <w:div w:id="680162365">
      <w:bodyDiv w:val="1"/>
      <w:marLeft w:val="0"/>
      <w:marRight w:val="0"/>
      <w:marTop w:val="0"/>
      <w:marBottom w:val="0"/>
      <w:divBdr>
        <w:top w:val="none" w:sz="0" w:space="0" w:color="auto"/>
        <w:left w:val="none" w:sz="0" w:space="0" w:color="auto"/>
        <w:bottom w:val="none" w:sz="0" w:space="0" w:color="auto"/>
        <w:right w:val="none" w:sz="0" w:space="0" w:color="auto"/>
      </w:divBdr>
    </w:div>
    <w:div w:id="680425408">
      <w:bodyDiv w:val="1"/>
      <w:marLeft w:val="0"/>
      <w:marRight w:val="0"/>
      <w:marTop w:val="0"/>
      <w:marBottom w:val="0"/>
      <w:divBdr>
        <w:top w:val="none" w:sz="0" w:space="0" w:color="auto"/>
        <w:left w:val="none" w:sz="0" w:space="0" w:color="auto"/>
        <w:bottom w:val="none" w:sz="0" w:space="0" w:color="auto"/>
        <w:right w:val="none" w:sz="0" w:space="0" w:color="auto"/>
      </w:divBdr>
    </w:div>
    <w:div w:id="680551069">
      <w:bodyDiv w:val="1"/>
      <w:marLeft w:val="0"/>
      <w:marRight w:val="0"/>
      <w:marTop w:val="0"/>
      <w:marBottom w:val="0"/>
      <w:divBdr>
        <w:top w:val="none" w:sz="0" w:space="0" w:color="auto"/>
        <w:left w:val="none" w:sz="0" w:space="0" w:color="auto"/>
        <w:bottom w:val="none" w:sz="0" w:space="0" w:color="auto"/>
        <w:right w:val="none" w:sz="0" w:space="0" w:color="auto"/>
      </w:divBdr>
    </w:div>
    <w:div w:id="681591080">
      <w:bodyDiv w:val="1"/>
      <w:marLeft w:val="0"/>
      <w:marRight w:val="0"/>
      <w:marTop w:val="0"/>
      <w:marBottom w:val="0"/>
      <w:divBdr>
        <w:top w:val="none" w:sz="0" w:space="0" w:color="auto"/>
        <w:left w:val="none" w:sz="0" w:space="0" w:color="auto"/>
        <w:bottom w:val="none" w:sz="0" w:space="0" w:color="auto"/>
        <w:right w:val="none" w:sz="0" w:space="0" w:color="auto"/>
      </w:divBdr>
    </w:div>
    <w:div w:id="681972041">
      <w:bodyDiv w:val="1"/>
      <w:marLeft w:val="0"/>
      <w:marRight w:val="0"/>
      <w:marTop w:val="0"/>
      <w:marBottom w:val="0"/>
      <w:divBdr>
        <w:top w:val="none" w:sz="0" w:space="0" w:color="auto"/>
        <w:left w:val="none" w:sz="0" w:space="0" w:color="auto"/>
        <w:bottom w:val="none" w:sz="0" w:space="0" w:color="auto"/>
        <w:right w:val="none" w:sz="0" w:space="0" w:color="auto"/>
      </w:divBdr>
    </w:div>
    <w:div w:id="682127085">
      <w:bodyDiv w:val="1"/>
      <w:marLeft w:val="0"/>
      <w:marRight w:val="0"/>
      <w:marTop w:val="0"/>
      <w:marBottom w:val="0"/>
      <w:divBdr>
        <w:top w:val="none" w:sz="0" w:space="0" w:color="auto"/>
        <w:left w:val="none" w:sz="0" w:space="0" w:color="auto"/>
        <w:bottom w:val="none" w:sz="0" w:space="0" w:color="auto"/>
        <w:right w:val="none" w:sz="0" w:space="0" w:color="auto"/>
      </w:divBdr>
    </w:div>
    <w:div w:id="682129483">
      <w:bodyDiv w:val="1"/>
      <w:marLeft w:val="0"/>
      <w:marRight w:val="0"/>
      <w:marTop w:val="0"/>
      <w:marBottom w:val="0"/>
      <w:divBdr>
        <w:top w:val="none" w:sz="0" w:space="0" w:color="auto"/>
        <w:left w:val="none" w:sz="0" w:space="0" w:color="auto"/>
        <w:bottom w:val="none" w:sz="0" w:space="0" w:color="auto"/>
        <w:right w:val="none" w:sz="0" w:space="0" w:color="auto"/>
      </w:divBdr>
    </w:div>
    <w:div w:id="682904005">
      <w:bodyDiv w:val="1"/>
      <w:marLeft w:val="0"/>
      <w:marRight w:val="0"/>
      <w:marTop w:val="0"/>
      <w:marBottom w:val="0"/>
      <w:divBdr>
        <w:top w:val="none" w:sz="0" w:space="0" w:color="auto"/>
        <w:left w:val="none" w:sz="0" w:space="0" w:color="auto"/>
        <w:bottom w:val="none" w:sz="0" w:space="0" w:color="auto"/>
        <w:right w:val="none" w:sz="0" w:space="0" w:color="auto"/>
      </w:divBdr>
    </w:div>
    <w:div w:id="683476567">
      <w:bodyDiv w:val="1"/>
      <w:marLeft w:val="0"/>
      <w:marRight w:val="0"/>
      <w:marTop w:val="0"/>
      <w:marBottom w:val="0"/>
      <w:divBdr>
        <w:top w:val="none" w:sz="0" w:space="0" w:color="auto"/>
        <w:left w:val="none" w:sz="0" w:space="0" w:color="auto"/>
        <w:bottom w:val="none" w:sz="0" w:space="0" w:color="auto"/>
        <w:right w:val="none" w:sz="0" w:space="0" w:color="auto"/>
      </w:divBdr>
    </w:div>
    <w:div w:id="683868869">
      <w:bodyDiv w:val="1"/>
      <w:marLeft w:val="0"/>
      <w:marRight w:val="0"/>
      <w:marTop w:val="0"/>
      <w:marBottom w:val="0"/>
      <w:divBdr>
        <w:top w:val="none" w:sz="0" w:space="0" w:color="auto"/>
        <w:left w:val="none" w:sz="0" w:space="0" w:color="auto"/>
        <w:bottom w:val="none" w:sz="0" w:space="0" w:color="auto"/>
        <w:right w:val="none" w:sz="0" w:space="0" w:color="auto"/>
      </w:divBdr>
    </w:div>
    <w:div w:id="683938467">
      <w:bodyDiv w:val="1"/>
      <w:marLeft w:val="0"/>
      <w:marRight w:val="0"/>
      <w:marTop w:val="0"/>
      <w:marBottom w:val="0"/>
      <w:divBdr>
        <w:top w:val="none" w:sz="0" w:space="0" w:color="auto"/>
        <w:left w:val="none" w:sz="0" w:space="0" w:color="auto"/>
        <w:bottom w:val="none" w:sz="0" w:space="0" w:color="auto"/>
        <w:right w:val="none" w:sz="0" w:space="0" w:color="auto"/>
      </w:divBdr>
    </w:div>
    <w:div w:id="684983407">
      <w:bodyDiv w:val="1"/>
      <w:marLeft w:val="0"/>
      <w:marRight w:val="0"/>
      <w:marTop w:val="0"/>
      <w:marBottom w:val="0"/>
      <w:divBdr>
        <w:top w:val="none" w:sz="0" w:space="0" w:color="auto"/>
        <w:left w:val="none" w:sz="0" w:space="0" w:color="auto"/>
        <w:bottom w:val="none" w:sz="0" w:space="0" w:color="auto"/>
        <w:right w:val="none" w:sz="0" w:space="0" w:color="auto"/>
      </w:divBdr>
    </w:div>
    <w:div w:id="685445156">
      <w:bodyDiv w:val="1"/>
      <w:marLeft w:val="0"/>
      <w:marRight w:val="0"/>
      <w:marTop w:val="0"/>
      <w:marBottom w:val="0"/>
      <w:divBdr>
        <w:top w:val="none" w:sz="0" w:space="0" w:color="auto"/>
        <w:left w:val="none" w:sz="0" w:space="0" w:color="auto"/>
        <w:bottom w:val="none" w:sz="0" w:space="0" w:color="auto"/>
        <w:right w:val="none" w:sz="0" w:space="0" w:color="auto"/>
      </w:divBdr>
    </w:div>
    <w:div w:id="685670127">
      <w:bodyDiv w:val="1"/>
      <w:marLeft w:val="0"/>
      <w:marRight w:val="0"/>
      <w:marTop w:val="0"/>
      <w:marBottom w:val="0"/>
      <w:divBdr>
        <w:top w:val="none" w:sz="0" w:space="0" w:color="auto"/>
        <w:left w:val="none" w:sz="0" w:space="0" w:color="auto"/>
        <w:bottom w:val="none" w:sz="0" w:space="0" w:color="auto"/>
        <w:right w:val="none" w:sz="0" w:space="0" w:color="auto"/>
      </w:divBdr>
    </w:div>
    <w:div w:id="685787478">
      <w:bodyDiv w:val="1"/>
      <w:marLeft w:val="0"/>
      <w:marRight w:val="0"/>
      <w:marTop w:val="0"/>
      <w:marBottom w:val="0"/>
      <w:divBdr>
        <w:top w:val="none" w:sz="0" w:space="0" w:color="auto"/>
        <w:left w:val="none" w:sz="0" w:space="0" w:color="auto"/>
        <w:bottom w:val="none" w:sz="0" w:space="0" w:color="auto"/>
        <w:right w:val="none" w:sz="0" w:space="0" w:color="auto"/>
      </w:divBdr>
    </w:div>
    <w:div w:id="686059248">
      <w:bodyDiv w:val="1"/>
      <w:marLeft w:val="0"/>
      <w:marRight w:val="0"/>
      <w:marTop w:val="0"/>
      <w:marBottom w:val="0"/>
      <w:divBdr>
        <w:top w:val="none" w:sz="0" w:space="0" w:color="auto"/>
        <w:left w:val="none" w:sz="0" w:space="0" w:color="auto"/>
        <w:bottom w:val="none" w:sz="0" w:space="0" w:color="auto"/>
        <w:right w:val="none" w:sz="0" w:space="0" w:color="auto"/>
      </w:divBdr>
      <w:divsChild>
        <w:div w:id="81027497">
          <w:marLeft w:val="480"/>
          <w:marRight w:val="0"/>
          <w:marTop w:val="0"/>
          <w:marBottom w:val="0"/>
          <w:divBdr>
            <w:top w:val="none" w:sz="0" w:space="0" w:color="auto"/>
            <w:left w:val="none" w:sz="0" w:space="0" w:color="auto"/>
            <w:bottom w:val="none" w:sz="0" w:space="0" w:color="auto"/>
            <w:right w:val="none" w:sz="0" w:space="0" w:color="auto"/>
          </w:divBdr>
        </w:div>
        <w:div w:id="716317673">
          <w:marLeft w:val="480"/>
          <w:marRight w:val="0"/>
          <w:marTop w:val="0"/>
          <w:marBottom w:val="0"/>
          <w:divBdr>
            <w:top w:val="none" w:sz="0" w:space="0" w:color="auto"/>
            <w:left w:val="none" w:sz="0" w:space="0" w:color="auto"/>
            <w:bottom w:val="none" w:sz="0" w:space="0" w:color="auto"/>
            <w:right w:val="none" w:sz="0" w:space="0" w:color="auto"/>
          </w:divBdr>
        </w:div>
        <w:div w:id="986327310">
          <w:marLeft w:val="480"/>
          <w:marRight w:val="0"/>
          <w:marTop w:val="0"/>
          <w:marBottom w:val="0"/>
          <w:divBdr>
            <w:top w:val="none" w:sz="0" w:space="0" w:color="auto"/>
            <w:left w:val="none" w:sz="0" w:space="0" w:color="auto"/>
            <w:bottom w:val="none" w:sz="0" w:space="0" w:color="auto"/>
            <w:right w:val="none" w:sz="0" w:space="0" w:color="auto"/>
          </w:divBdr>
        </w:div>
        <w:div w:id="625158299">
          <w:marLeft w:val="480"/>
          <w:marRight w:val="0"/>
          <w:marTop w:val="0"/>
          <w:marBottom w:val="0"/>
          <w:divBdr>
            <w:top w:val="none" w:sz="0" w:space="0" w:color="auto"/>
            <w:left w:val="none" w:sz="0" w:space="0" w:color="auto"/>
            <w:bottom w:val="none" w:sz="0" w:space="0" w:color="auto"/>
            <w:right w:val="none" w:sz="0" w:space="0" w:color="auto"/>
          </w:divBdr>
        </w:div>
        <w:div w:id="1520507495">
          <w:marLeft w:val="480"/>
          <w:marRight w:val="0"/>
          <w:marTop w:val="0"/>
          <w:marBottom w:val="0"/>
          <w:divBdr>
            <w:top w:val="none" w:sz="0" w:space="0" w:color="auto"/>
            <w:left w:val="none" w:sz="0" w:space="0" w:color="auto"/>
            <w:bottom w:val="none" w:sz="0" w:space="0" w:color="auto"/>
            <w:right w:val="none" w:sz="0" w:space="0" w:color="auto"/>
          </w:divBdr>
        </w:div>
        <w:div w:id="1727946895">
          <w:marLeft w:val="480"/>
          <w:marRight w:val="0"/>
          <w:marTop w:val="0"/>
          <w:marBottom w:val="0"/>
          <w:divBdr>
            <w:top w:val="none" w:sz="0" w:space="0" w:color="auto"/>
            <w:left w:val="none" w:sz="0" w:space="0" w:color="auto"/>
            <w:bottom w:val="none" w:sz="0" w:space="0" w:color="auto"/>
            <w:right w:val="none" w:sz="0" w:space="0" w:color="auto"/>
          </w:divBdr>
        </w:div>
        <w:div w:id="2080051683">
          <w:marLeft w:val="480"/>
          <w:marRight w:val="0"/>
          <w:marTop w:val="0"/>
          <w:marBottom w:val="0"/>
          <w:divBdr>
            <w:top w:val="none" w:sz="0" w:space="0" w:color="auto"/>
            <w:left w:val="none" w:sz="0" w:space="0" w:color="auto"/>
            <w:bottom w:val="none" w:sz="0" w:space="0" w:color="auto"/>
            <w:right w:val="none" w:sz="0" w:space="0" w:color="auto"/>
          </w:divBdr>
        </w:div>
        <w:div w:id="1256406201">
          <w:marLeft w:val="480"/>
          <w:marRight w:val="0"/>
          <w:marTop w:val="0"/>
          <w:marBottom w:val="0"/>
          <w:divBdr>
            <w:top w:val="none" w:sz="0" w:space="0" w:color="auto"/>
            <w:left w:val="none" w:sz="0" w:space="0" w:color="auto"/>
            <w:bottom w:val="none" w:sz="0" w:space="0" w:color="auto"/>
            <w:right w:val="none" w:sz="0" w:space="0" w:color="auto"/>
          </w:divBdr>
        </w:div>
        <w:div w:id="662928086">
          <w:marLeft w:val="480"/>
          <w:marRight w:val="0"/>
          <w:marTop w:val="0"/>
          <w:marBottom w:val="0"/>
          <w:divBdr>
            <w:top w:val="none" w:sz="0" w:space="0" w:color="auto"/>
            <w:left w:val="none" w:sz="0" w:space="0" w:color="auto"/>
            <w:bottom w:val="none" w:sz="0" w:space="0" w:color="auto"/>
            <w:right w:val="none" w:sz="0" w:space="0" w:color="auto"/>
          </w:divBdr>
        </w:div>
        <w:div w:id="511260420">
          <w:marLeft w:val="480"/>
          <w:marRight w:val="0"/>
          <w:marTop w:val="0"/>
          <w:marBottom w:val="0"/>
          <w:divBdr>
            <w:top w:val="none" w:sz="0" w:space="0" w:color="auto"/>
            <w:left w:val="none" w:sz="0" w:space="0" w:color="auto"/>
            <w:bottom w:val="none" w:sz="0" w:space="0" w:color="auto"/>
            <w:right w:val="none" w:sz="0" w:space="0" w:color="auto"/>
          </w:divBdr>
        </w:div>
        <w:div w:id="726802618">
          <w:marLeft w:val="480"/>
          <w:marRight w:val="0"/>
          <w:marTop w:val="0"/>
          <w:marBottom w:val="0"/>
          <w:divBdr>
            <w:top w:val="none" w:sz="0" w:space="0" w:color="auto"/>
            <w:left w:val="none" w:sz="0" w:space="0" w:color="auto"/>
            <w:bottom w:val="none" w:sz="0" w:space="0" w:color="auto"/>
            <w:right w:val="none" w:sz="0" w:space="0" w:color="auto"/>
          </w:divBdr>
        </w:div>
        <w:div w:id="433214712">
          <w:marLeft w:val="480"/>
          <w:marRight w:val="0"/>
          <w:marTop w:val="0"/>
          <w:marBottom w:val="0"/>
          <w:divBdr>
            <w:top w:val="none" w:sz="0" w:space="0" w:color="auto"/>
            <w:left w:val="none" w:sz="0" w:space="0" w:color="auto"/>
            <w:bottom w:val="none" w:sz="0" w:space="0" w:color="auto"/>
            <w:right w:val="none" w:sz="0" w:space="0" w:color="auto"/>
          </w:divBdr>
        </w:div>
        <w:div w:id="1425959950">
          <w:marLeft w:val="480"/>
          <w:marRight w:val="0"/>
          <w:marTop w:val="0"/>
          <w:marBottom w:val="0"/>
          <w:divBdr>
            <w:top w:val="none" w:sz="0" w:space="0" w:color="auto"/>
            <w:left w:val="none" w:sz="0" w:space="0" w:color="auto"/>
            <w:bottom w:val="none" w:sz="0" w:space="0" w:color="auto"/>
            <w:right w:val="none" w:sz="0" w:space="0" w:color="auto"/>
          </w:divBdr>
        </w:div>
        <w:div w:id="95367893">
          <w:marLeft w:val="480"/>
          <w:marRight w:val="0"/>
          <w:marTop w:val="0"/>
          <w:marBottom w:val="0"/>
          <w:divBdr>
            <w:top w:val="none" w:sz="0" w:space="0" w:color="auto"/>
            <w:left w:val="none" w:sz="0" w:space="0" w:color="auto"/>
            <w:bottom w:val="none" w:sz="0" w:space="0" w:color="auto"/>
            <w:right w:val="none" w:sz="0" w:space="0" w:color="auto"/>
          </w:divBdr>
        </w:div>
      </w:divsChild>
    </w:div>
    <w:div w:id="686103008">
      <w:bodyDiv w:val="1"/>
      <w:marLeft w:val="0"/>
      <w:marRight w:val="0"/>
      <w:marTop w:val="0"/>
      <w:marBottom w:val="0"/>
      <w:divBdr>
        <w:top w:val="none" w:sz="0" w:space="0" w:color="auto"/>
        <w:left w:val="none" w:sz="0" w:space="0" w:color="auto"/>
        <w:bottom w:val="none" w:sz="0" w:space="0" w:color="auto"/>
        <w:right w:val="none" w:sz="0" w:space="0" w:color="auto"/>
      </w:divBdr>
    </w:div>
    <w:div w:id="686634780">
      <w:bodyDiv w:val="1"/>
      <w:marLeft w:val="0"/>
      <w:marRight w:val="0"/>
      <w:marTop w:val="0"/>
      <w:marBottom w:val="0"/>
      <w:divBdr>
        <w:top w:val="none" w:sz="0" w:space="0" w:color="auto"/>
        <w:left w:val="none" w:sz="0" w:space="0" w:color="auto"/>
        <w:bottom w:val="none" w:sz="0" w:space="0" w:color="auto"/>
        <w:right w:val="none" w:sz="0" w:space="0" w:color="auto"/>
      </w:divBdr>
    </w:div>
    <w:div w:id="686905293">
      <w:bodyDiv w:val="1"/>
      <w:marLeft w:val="0"/>
      <w:marRight w:val="0"/>
      <w:marTop w:val="0"/>
      <w:marBottom w:val="0"/>
      <w:divBdr>
        <w:top w:val="none" w:sz="0" w:space="0" w:color="auto"/>
        <w:left w:val="none" w:sz="0" w:space="0" w:color="auto"/>
        <w:bottom w:val="none" w:sz="0" w:space="0" w:color="auto"/>
        <w:right w:val="none" w:sz="0" w:space="0" w:color="auto"/>
      </w:divBdr>
    </w:div>
    <w:div w:id="687172957">
      <w:bodyDiv w:val="1"/>
      <w:marLeft w:val="0"/>
      <w:marRight w:val="0"/>
      <w:marTop w:val="0"/>
      <w:marBottom w:val="0"/>
      <w:divBdr>
        <w:top w:val="none" w:sz="0" w:space="0" w:color="auto"/>
        <w:left w:val="none" w:sz="0" w:space="0" w:color="auto"/>
        <w:bottom w:val="none" w:sz="0" w:space="0" w:color="auto"/>
        <w:right w:val="none" w:sz="0" w:space="0" w:color="auto"/>
      </w:divBdr>
    </w:div>
    <w:div w:id="687407658">
      <w:bodyDiv w:val="1"/>
      <w:marLeft w:val="0"/>
      <w:marRight w:val="0"/>
      <w:marTop w:val="0"/>
      <w:marBottom w:val="0"/>
      <w:divBdr>
        <w:top w:val="none" w:sz="0" w:space="0" w:color="auto"/>
        <w:left w:val="none" w:sz="0" w:space="0" w:color="auto"/>
        <w:bottom w:val="none" w:sz="0" w:space="0" w:color="auto"/>
        <w:right w:val="none" w:sz="0" w:space="0" w:color="auto"/>
      </w:divBdr>
    </w:div>
    <w:div w:id="687413935">
      <w:bodyDiv w:val="1"/>
      <w:marLeft w:val="0"/>
      <w:marRight w:val="0"/>
      <w:marTop w:val="0"/>
      <w:marBottom w:val="0"/>
      <w:divBdr>
        <w:top w:val="none" w:sz="0" w:space="0" w:color="auto"/>
        <w:left w:val="none" w:sz="0" w:space="0" w:color="auto"/>
        <w:bottom w:val="none" w:sz="0" w:space="0" w:color="auto"/>
        <w:right w:val="none" w:sz="0" w:space="0" w:color="auto"/>
      </w:divBdr>
    </w:div>
    <w:div w:id="687414661">
      <w:bodyDiv w:val="1"/>
      <w:marLeft w:val="0"/>
      <w:marRight w:val="0"/>
      <w:marTop w:val="0"/>
      <w:marBottom w:val="0"/>
      <w:divBdr>
        <w:top w:val="none" w:sz="0" w:space="0" w:color="auto"/>
        <w:left w:val="none" w:sz="0" w:space="0" w:color="auto"/>
        <w:bottom w:val="none" w:sz="0" w:space="0" w:color="auto"/>
        <w:right w:val="none" w:sz="0" w:space="0" w:color="auto"/>
      </w:divBdr>
    </w:div>
    <w:div w:id="688485565">
      <w:bodyDiv w:val="1"/>
      <w:marLeft w:val="0"/>
      <w:marRight w:val="0"/>
      <w:marTop w:val="0"/>
      <w:marBottom w:val="0"/>
      <w:divBdr>
        <w:top w:val="none" w:sz="0" w:space="0" w:color="auto"/>
        <w:left w:val="none" w:sz="0" w:space="0" w:color="auto"/>
        <w:bottom w:val="none" w:sz="0" w:space="0" w:color="auto"/>
        <w:right w:val="none" w:sz="0" w:space="0" w:color="auto"/>
      </w:divBdr>
    </w:div>
    <w:div w:id="689263595">
      <w:bodyDiv w:val="1"/>
      <w:marLeft w:val="0"/>
      <w:marRight w:val="0"/>
      <w:marTop w:val="0"/>
      <w:marBottom w:val="0"/>
      <w:divBdr>
        <w:top w:val="none" w:sz="0" w:space="0" w:color="auto"/>
        <w:left w:val="none" w:sz="0" w:space="0" w:color="auto"/>
        <w:bottom w:val="none" w:sz="0" w:space="0" w:color="auto"/>
        <w:right w:val="none" w:sz="0" w:space="0" w:color="auto"/>
      </w:divBdr>
    </w:div>
    <w:div w:id="690376986">
      <w:bodyDiv w:val="1"/>
      <w:marLeft w:val="0"/>
      <w:marRight w:val="0"/>
      <w:marTop w:val="0"/>
      <w:marBottom w:val="0"/>
      <w:divBdr>
        <w:top w:val="none" w:sz="0" w:space="0" w:color="auto"/>
        <w:left w:val="none" w:sz="0" w:space="0" w:color="auto"/>
        <w:bottom w:val="none" w:sz="0" w:space="0" w:color="auto"/>
        <w:right w:val="none" w:sz="0" w:space="0" w:color="auto"/>
      </w:divBdr>
    </w:div>
    <w:div w:id="690497661">
      <w:bodyDiv w:val="1"/>
      <w:marLeft w:val="0"/>
      <w:marRight w:val="0"/>
      <w:marTop w:val="0"/>
      <w:marBottom w:val="0"/>
      <w:divBdr>
        <w:top w:val="none" w:sz="0" w:space="0" w:color="auto"/>
        <w:left w:val="none" w:sz="0" w:space="0" w:color="auto"/>
        <w:bottom w:val="none" w:sz="0" w:space="0" w:color="auto"/>
        <w:right w:val="none" w:sz="0" w:space="0" w:color="auto"/>
      </w:divBdr>
    </w:div>
    <w:div w:id="690716473">
      <w:bodyDiv w:val="1"/>
      <w:marLeft w:val="0"/>
      <w:marRight w:val="0"/>
      <w:marTop w:val="0"/>
      <w:marBottom w:val="0"/>
      <w:divBdr>
        <w:top w:val="none" w:sz="0" w:space="0" w:color="auto"/>
        <w:left w:val="none" w:sz="0" w:space="0" w:color="auto"/>
        <w:bottom w:val="none" w:sz="0" w:space="0" w:color="auto"/>
        <w:right w:val="none" w:sz="0" w:space="0" w:color="auto"/>
      </w:divBdr>
    </w:div>
    <w:div w:id="690840439">
      <w:bodyDiv w:val="1"/>
      <w:marLeft w:val="0"/>
      <w:marRight w:val="0"/>
      <w:marTop w:val="0"/>
      <w:marBottom w:val="0"/>
      <w:divBdr>
        <w:top w:val="none" w:sz="0" w:space="0" w:color="auto"/>
        <w:left w:val="none" w:sz="0" w:space="0" w:color="auto"/>
        <w:bottom w:val="none" w:sz="0" w:space="0" w:color="auto"/>
        <w:right w:val="none" w:sz="0" w:space="0" w:color="auto"/>
      </w:divBdr>
    </w:div>
    <w:div w:id="690957149">
      <w:bodyDiv w:val="1"/>
      <w:marLeft w:val="0"/>
      <w:marRight w:val="0"/>
      <w:marTop w:val="0"/>
      <w:marBottom w:val="0"/>
      <w:divBdr>
        <w:top w:val="none" w:sz="0" w:space="0" w:color="auto"/>
        <w:left w:val="none" w:sz="0" w:space="0" w:color="auto"/>
        <w:bottom w:val="none" w:sz="0" w:space="0" w:color="auto"/>
        <w:right w:val="none" w:sz="0" w:space="0" w:color="auto"/>
      </w:divBdr>
    </w:div>
    <w:div w:id="690960534">
      <w:bodyDiv w:val="1"/>
      <w:marLeft w:val="0"/>
      <w:marRight w:val="0"/>
      <w:marTop w:val="0"/>
      <w:marBottom w:val="0"/>
      <w:divBdr>
        <w:top w:val="none" w:sz="0" w:space="0" w:color="auto"/>
        <w:left w:val="none" w:sz="0" w:space="0" w:color="auto"/>
        <w:bottom w:val="none" w:sz="0" w:space="0" w:color="auto"/>
        <w:right w:val="none" w:sz="0" w:space="0" w:color="auto"/>
      </w:divBdr>
    </w:div>
    <w:div w:id="691498146">
      <w:bodyDiv w:val="1"/>
      <w:marLeft w:val="0"/>
      <w:marRight w:val="0"/>
      <w:marTop w:val="0"/>
      <w:marBottom w:val="0"/>
      <w:divBdr>
        <w:top w:val="none" w:sz="0" w:space="0" w:color="auto"/>
        <w:left w:val="none" w:sz="0" w:space="0" w:color="auto"/>
        <w:bottom w:val="none" w:sz="0" w:space="0" w:color="auto"/>
        <w:right w:val="none" w:sz="0" w:space="0" w:color="auto"/>
      </w:divBdr>
    </w:div>
    <w:div w:id="692463698">
      <w:bodyDiv w:val="1"/>
      <w:marLeft w:val="0"/>
      <w:marRight w:val="0"/>
      <w:marTop w:val="0"/>
      <w:marBottom w:val="0"/>
      <w:divBdr>
        <w:top w:val="none" w:sz="0" w:space="0" w:color="auto"/>
        <w:left w:val="none" w:sz="0" w:space="0" w:color="auto"/>
        <w:bottom w:val="none" w:sz="0" w:space="0" w:color="auto"/>
        <w:right w:val="none" w:sz="0" w:space="0" w:color="auto"/>
      </w:divBdr>
    </w:div>
    <w:div w:id="693263309">
      <w:bodyDiv w:val="1"/>
      <w:marLeft w:val="0"/>
      <w:marRight w:val="0"/>
      <w:marTop w:val="0"/>
      <w:marBottom w:val="0"/>
      <w:divBdr>
        <w:top w:val="none" w:sz="0" w:space="0" w:color="auto"/>
        <w:left w:val="none" w:sz="0" w:space="0" w:color="auto"/>
        <w:bottom w:val="none" w:sz="0" w:space="0" w:color="auto"/>
        <w:right w:val="none" w:sz="0" w:space="0" w:color="auto"/>
      </w:divBdr>
    </w:div>
    <w:div w:id="693461186">
      <w:bodyDiv w:val="1"/>
      <w:marLeft w:val="0"/>
      <w:marRight w:val="0"/>
      <w:marTop w:val="0"/>
      <w:marBottom w:val="0"/>
      <w:divBdr>
        <w:top w:val="none" w:sz="0" w:space="0" w:color="auto"/>
        <w:left w:val="none" w:sz="0" w:space="0" w:color="auto"/>
        <w:bottom w:val="none" w:sz="0" w:space="0" w:color="auto"/>
        <w:right w:val="none" w:sz="0" w:space="0" w:color="auto"/>
      </w:divBdr>
    </w:div>
    <w:div w:id="693767413">
      <w:bodyDiv w:val="1"/>
      <w:marLeft w:val="0"/>
      <w:marRight w:val="0"/>
      <w:marTop w:val="0"/>
      <w:marBottom w:val="0"/>
      <w:divBdr>
        <w:top w:val="none" w:sz="0" w:space="0" w:color="auto"/>
        <w:left w:val="none" w:sz="0" w:space="0" w:color="auto"/>
        <w:bottom w:val="none" w:sz="0" w:space="0" w:color="auto"/>
        <w:right w:val="none" w:sz="0" w:space="0" w:color="auto"/>
      </w:divBdr>
      <w:divsChild>
        <w:div w:id="203375502">
          <w:marLeft w:val="480"/>
          <w:marRight w:val="0"/>
          <w:marTop w:val="0"/>
          <w:marBottom w:val="0"/>
          <w:divBdr>
            <w:top w:val="none" w:sz="0" w:space="0" w:color="auto"/>
            <w:left w:val="none" w:sz="0" w:space="0" w:color="auto"/>
            <w:bottom w:val="none" w:sz="0" w:space="0" w:color="auto"/>
            <w:right w:val="none" w:sz="0" w:space="0" w:color="auto"/>
          </w:divBdr>
        </w:div>
        <w:div w:id="831987947">
          <w:marLeft w:val="480"/>
          <w:marRight w:val="0"/>
          <w:marTop w:val="0"/>
          <w:marBottom w:val="0"/>
          <w:divBdr>
            <w:top w:val="none" w:sz="0" w:space="0" w:color="auto"/>
            <w:left w:val="none" w:sz="0" w:space="0" w:color="auto"/>
            <w:bottom w:val="none" w:sz="0" w:space="0" w:color="auto"/>
            <w:right w:val="none" w:sz="0" w:space="0" w:color="auto"/>
          </w:divBdr>
        </w:div>
        <w:div w:id="1731686670">
          <w:marLeft w:val="480"/>
          <w:marRight w:val="0"/>
          <w:marTop w:val="0"/>
          <w:marBottom w:val="0"/>
          <w:divBdr>
            <w:top w:val="none" w:sz="0" w:space="0" w:color="auto"/>
            <w:left w:val="none" w:sz="0" w:space="0" w:color="auto"/>
            <w:bottom w:val="none" w:sz="0" w:space="0" w:color="auto"/>
            <w:right w:val="none" w:sz="0" w:space="0" w:color="auto"/>
          </w:divBdr>
        </w:div>
        <w:div w:id="1635133186">
          <w:marLeft w:val="480"/>
          <w:marRight w:val="0"/>
          <w:marTop w:val="0"/>
          <w:marBottom w:val="0"/>
          <w:divBdr>
            <w:top w:val="none" w:sz="0" w:space="0" w:color="auto"/>
            <w:left w:val="none" w:sz="0" w:space="0" w:color="auto"/>
            <w:bottom w:val="none" w:sz="0" w:space="0" w:color="auto"/>
            <w:right w:val="none" w:sz="0" w:space="0" w:color="auto"/>
          </w:divBdr>
        </w:div>
        <w:div w:id="111360612">
          <w:marLeft w:val="480"/>
          <w:marRight w:val="0"/>
          <w:marTop w:val="0"/>
          <w:marBottom w:val="0"/>
          <w:divBdr>
            <w:top w:val="none" w:sz="0" w:space="0" w:color="auto"/>
            <w:left w:val="none" w:sz="0" w:space="0" w:color="auto"/>
            <w:bottom w:val="none" w:sz="0" w:space="0" w:color="auto"/>
            <w:right w:val="none" w:sz="0" w:space="0" w:color="auto"/>
          </w:divBdr>
        </w:div>
        <w:div w:id="981037867">
          <w:marLeft w:val="480"/>
          <w:marRight w:val="0"/>
          <w:marTop w:val="0"/>
          <w:marBottom w:val="0"/>
          <w:divBdr>
            <w:top w:val="none" w:sz="0" w:space="0" w:color="auto"/>
            <w:left w:val="none" w:sz="0" w:space="0" w:color="auto"/>
            <w:bottom w:val="none" w:sz="0" w:space="0" w:color="auto"/>
            <w:right w:val="none" w:sz="0" w:space="0" w:color="auto"/>
          </w:divBdr>
        </w:div>
        <w:div w:id="1664695886">
          <w:marLeft w:val="480"/>
          <w:marRight w:val="0"/>
          <w:marTop w:val="0"/>
          <w:marBottom w:val="0"/>
          <w:divBdr>
            <w:top w:val="none" w:sz="0" w:space="0" w:color="auto"/>
            <w:left w:val="none" w:sz="0" w:space="0" w:color="auto"/>
            <w:bottom w:val="none" w:sz="0" w:space="0" w:color="auto"/>
            <w:right w:val="none" w:sz="0" w:space="0" w:color="auto"/>
          </w:divBdr>
        </w:div>
        <w:div w:id="1392339339">
          <w:marLeft w:val="480"/>
          <w:marRight w:val="0"/>
          <w:marTop w:val="0"/>
          <w:marBottom w:val="0"/>
          <w:divBdr>
            <w:top w:val="none" w:sz="0" w:space="0" w:color="auto"/>
            <w:left w:val="none" w:sz="0" w:space="0" w:color="auto"/>
            <w:bottom w:val="none" w:sz="0" w:space="0" w:color="auto"/>
            <w:right w:val="none" w:sz="0" w:space="0" w:color="auto"/>
          </w:divBdr>
        </w:div>
        <w:div w:id="591738039">
          <w:marLeft w:val="480"/>
          <w:marRight w:val="0"/>
          <w:marTop w:val="0"/>
          <w:marBottom w:val="0"/>
          <w:divBdr>
            <w:top w:val="none" w:sz="0" w:space="0" w:color="auto"/>
            <w:left w:val="none" w:sz="0" w:space="0" w:color="auto"/>
            <w:bottom w:val="none" w:sz="0" w:space="0" w:color="auto"/>
            <w:right w:val="none" w:sz="0" w:space="0" w:color="auto"/>
          </w:divBdr>
        </w:div>
        <w:div w:id="1926108663">
          <w:marLeft w:val="480"/>
          <w:marRight w:val="0"/>
          <w:marTop w:val="0"/>
          <w:marBottom w:val="0"/>
          <w:divBdr>
            <w:top w:val="none" w:sz="0" w:space="0" w:color="auto"/>
            <w:left w:val="none" w:sz="0" w:space="0" w:color="auto"/>
            <w:bottom w:val="none" w:sz="0" w:space="0" w:color="auto"/>
            <w:right w:val="none" w:sz="0" w:space="0" w:color="auto"/>
          </w:divBdr>
        </w:div>
        <w:div w:id="865100438">
          <w:marLeft w:val="480"/>
          <w:marRight w:val="0"/>
          <w:marTop w:val="0"/>
          <w:marBottom w:val="0"/>
          <w:divBdr>
            <w:top w:val="none" w:sz="0" w:space="0" w:color="auto"/>
            <w:left w:val="none" w:sz="0" w:space="0" w:color="auto"/>
            <w:bottom w:val="none" w:sz="0" w:space="0" w:color="auto"/>
            <w:right w:val="none" w:sz="0" w:space="0" w:color="auto"/>
          </w:divBdr>
        </w:div>
        <w:div w:id="982075395">
          <w:marLeft w:val="480"/>
          <w:marRight w:val="0"/>
          <w:marTop w:val="0"/>
          <w:marBottom w:val="0"/>
          <w:divBdr>
            <w:top w:val="none" w:sz="0" w:space="0" w:color="auto"/>
            <w:left w:val="none" w:sz="0" w:space="0" w:color="auto"/>
            <w:bottom w:val="none" w:sz="0" w:space="0" w:color="auto"/>
            <w:right w:val="none" w:sz="0" w:space="0" w:color="auto"/>
          </w:divBdr>
        </w:div>
        <w:div w:id="1100418792">
          <w:marLeft w:val="480"/>
          <w:marRight w:val="0"/>
          <w:marTop w:val="0"/>
          <w:marBottom w:val="0"/>
          <w:divBdr>
            <w:top w:val="none" w:sz="0" w:space="0" w:color="auto"/>
            <w:left w:val="none" w:sz="0" w:space="0" w:color="auto"/>
            <w:bottom w:val="none" w:sz="0" w:space="0" w:color="auto"/>
            <w:right w:val="none" w:sz="0" w:space="0" w:color="auto"/>
          </w:divBdr>
        </w:div>
        <w:div w:id="1673141404">
          <w:marLeft w:val="480"/>
          <w:marRight w:val="0"/>
          <w:marTop w:val="0"/>
          <w:marBottom w:val="0"/>
          <w:divBdr>
            <w:top w:val="none" w:sz="0" w:space="0" w:color="auto"/>
            <w:left w:val="none" w:sz="0" w:space="0" w:color="auto"/>
            <w:bottom w:val="none" w:sz="0" w:space="0" w:color="auto"/>
            <w:right w:val="none" w:sz="0" w:space="0" w:color="auto"/>
          </w:divBdr>
        </w:div>
        <w:div w:id="498891488">
          <w:marLeft w:val="480"/>
          <w:marRight w:val="0"/>
          <w:marTop w:val="0"/>
          <w:marBottom w:val="0"/>
          <w:divBdr>
            <w:top w:val="none" w:sz="0" w:space="0" w:color="auto"/>
            <w:left w:val="none" w:sz="0" w:space="0" w:color="auto"/>
            <w:bottom w:val="none" w:sz="0" w:space="0" w:color="auto"/>
            <w:right w:val="none" w:sz="0" w:space="0" w:color="auto"/>
          </w:divBdr>
        </w:div>
        <w:div w:id="500970852">
          <w:marLeft w:val="480"/>
          <w:marRight w:val="0"/>
          <w:marTop w:val="0"/>
          <w:marBottom w:val="0"/>
          <w:divBdr>
            <w:top w:val="none" w:sz="0" w:space="0" w:color="auto"/>
            <w:left w:val="none" w:sz="0" w:space="0" w:color="auto"/>
            <w:bottom w:val="none" w:sz="0" w:space="0" w:color="auto"/>
            <w:right w:val="none" w:sz="0" w:space="0" w:color="auto"/>
          </w:divBdr>
        </w:div>
        <w:div w:id="1408914944">
          <w:marLeft w:val="480"/>
          <w:marRight w:val="0"/>
          <w:marTop w:val="0"/>
          <w:marBottom w:val="0"/>
          <w:divBdr>
            <w:top w:val="none" w:sz="0" w:space="0" w:color="auto"/>
            <w:left w:val="none" w:sz="0" w:space="0" w:color="auto"/>
            <w:bottom w:val="none" w:sz="0" w:space="0" w:color="auto"/>
            <w:right w:val="none" w:sz="0" w:space="0" w:color="auto"/>
          </w:divBdr>
        </w:div>
        <w:div w:id="1573812393">
          <w:marLeft w:val="480"/>
          <w:marRight w:val="0"/>
          <w:marTop w:val="0"/>
          <w:marBottom w:val="0"/>
          <w:divBdr>
            <w:top w:val="none" w:sz="0" w:space="0" w:color="auto"/>
            <w:left w:val="none" w:sz="0" w:space="0" w:color="auto"/>
            <w:bottom w:val="none" w:sz="0" w:space="0" w:color="auto"/>
            <w:right w:val="none" w:sz="0" w:space="0" w:color="auto"/>
          </w:divBdr>
        </w:div>
        <w:div w:id="128868311">
          <w:marLeft w:val="480"/>
          <w:marRight w:val="0"/>
          <w:marTop w:val="0"/>
          <w:marBottom w:val="0"/>
          <w:divBdr>
            <w:top w:val="none" w:sz="0" w:space="0" w:color="auto"/>
            <w:left w:val="none" w:sz="0" w:space="0" w:color="auto"/>
            <w:bottom w:val="none" w:sz="0" w:space="0" w:color="auto"/>
            <w:right w:val="none" w:sz="0" w:space="0" w:color="auto"/>
          </w:divBdr>
        </w:div>
        <w:div w:id="1823933317">
          <w:marLeft w:val="480"/>
          <w:marRight w:val="0"/>
          <w:marTop w:val="0"/>
          <w:marBottom w:val="0"/>
          <w:divBdr>
            <w:top w:val="none" w:sz="0" w:space="0" w:color="auto"/>
            <w:left w:val="none" w:sz="0" w:space="0" w:color="auto"/>
            <w:bottom w:val="none" w:sz="0" w:space="0" w:color="auto"/>
            <w:right w:val="none" w:sz="0" w:space="0" w:color="auto"/>
          </w:divBdr>
        </w:div>
        <w:div w:id="373190317">
          <w:marLeft w:val="480"/>
          <w:marRight w:val="0"/>
          <w:marTop w:val="0"/>
          <w:marBottom w:val="0"/>
          <w:divBdr>
            <w:top w:val="none" w:sz="0" w:space="0" w:color="auto"/>
            <w:left w:val="none" w:sz="0" w:space="0" w:color="auto"/>
            <w:bottom w:val="none" w:sz="0" w:space="0" w:color="auto"/>
            <w:right w:val="none" w:sz="0" w:space="0" w:color="auto"/>
          </w:divBdr>
        </w:div>
        <w:div w:id="56906568">
          <w:marLeft w:val="480"/>
          <w:marRight w:val="0"/>
          <w:marTop w:val="0"/>
          <w:marBottom w:val="0"/>
          <w:divBdr>
            <w:top w:val="none" w:sz="0" w:space="0" w:color="auto"/>
            <w:left w:val="none" w:sz="0" w:space="0" w:color="auto"/>
            <w:bottom w:val="none" w:sz="0" w:space="0" w:color="auto"/>
            <w:right w:val="none" w:sz="0" w:space="0" w:color="auto"/>
          </w:divBdr>
        </w:div>
        <w:div w:id="335764744">
          <w:marLeft w:val="480"/>
          <w:marRight w:val="0"/>
          <w:marTop w:val="0"/>
          <w:marBottom w:val="0"/>
          <w:divBdr>
            <w:top w:val="none" w:sz="0" w:space="0" w:color="auto"/>
            <w:left w:val="none" w:sz="0" w:space="0" w:color="auto"/>
            <w:bottom w:val="none" w:sz="0" w:space="0" w:color="auto"/>
            <w:right w:val="none" w:sz="0" w:space="0" w:color="auto"/>
          </w:divBdr>
        </w:div>
        <w:div w:id="841580436">
          <w:marLeft w:val="480"/>
          <w:marRight w:val="0"/>
          <w:marTop w:val="0"/>
          <w:marBottom w:val="0"/>
          <w:divBdr>
            <w:top w:val="none" w:sz="0" w:space="0" w:color="auto"/>
            <w:left w:val="none" w:sz="0" w:space="0" w:color="auto"/>
            <w:bottom w:val="none" w:sz="0" w:space="0" w:color="auto"/>
            <w:right w:val="none" w:sz="0" w:space="0" w:color="auto"/>
          </w:divBdr>
        </w:div>
        <w:div w:id="101001808">
          <w:marLeft w:val="480"/>
          <w:marRight w:val="0"/>
          <w:marTop w:val="0"/>
          <w:marBottom w:val="0"/>
          <w:divBdr>
            <w:top w:val="none" w:sz="0" w:space="0" w:color="auto"/>
            <w:left w:val="none" w:sz="0" w:space="0" w:color="auto"/>
            <w:bottom w:val="none" w:sz="0" w:space="0" w:color="auto"/>
            <w:right w:val="none" w:sz="0" w:space="0" w:color="auto"/>
          </w:divBdr>
        </w:div>
        <w:div w:id="1355502245">
          <w:marLeft w:val="480"/>
          <w:marRight w:val="0"/>
          <w:marTop w:val="0"/>
          <w:marBottom w:val="0"/>
          <w:divBdr>
            <w:top w:val="none" w:sz="0" w:space="0" w:color="auto"/>
            <w:left w:val="none" w:sz="0" w:space="0" w:color="auto"/>
            <w:bottom w:val="none" w:sz="0" w:space="0" w:color="auto"/>
            <w:right w:val="none" w:sz="0" w:space="0" w:color="auto"/>
          </w:divBdr>
        </w:div>
      </w:divsChild>
    </w:div>
    <w:div w:id="693922923">
      <w:bodyDiv w:val="1"/>
      <w:marLeft w:val="0"/>
      <w:marRight w:val="0"/>
      <w:marTop w:val="0"/>
      <w:marBottom w:val="0"/>
      <w:divBdr>
        <w:top w:val="none" w:sz="0" w:space="0" w:color="auto"/>
        <w:left w:val="none" w:sz="0" w:space="0" w:color="auto"/>
        <w:bottom w:val="none" w:sz="0" w:space="0" w:color="auto"/>
        <w:right w:val="none" w:sz="0" w:space="0" w:color="auto"/>
      </w:divBdr>
    </w:div>
    <w:div w:id="694230486">
      <w:bodyDiv w:val="1"/>
      <w:marLeft w:val="0"/>
      <w:marRight w:val="0"/>
      <w:marTop w:val="0"/>
      <w:marBottom w:val="0"/>
      <w:divBdr>
        <w:top w:val="none" w:sz="0" w:space="0" w:color="auto"/>
        <w:left w:val="none" w:sz="0" w:space="0" w:color="auto"/>
        <w:bottom w:val="none" w:sz="0" w:space="0" w:color="auto"/>
        <w:right w:val="none" w:sz="0" w:space="0" w:color="auto"/>
      </w:divBdr>
    </w:div>
    <w:div w:id="695161772">
      <w:bodyDiv w:val="1"/>
      <w:marLeft w:val="0"/>
      <w:marRight w:val="0"/>
      <w:marTop w:val="0"/>
      <w:marBottom w:val="0"/>
      <w:divBdr>
        <w:top w:val="none" w:sz="0" w:space="0" w:color="auto"/>
        <w:left w:val="none" w:sz="0" w:space="0" w:color="auto"/>
        <w:bottom w:val="none" w:sz="0" w:space="0" w:color="auto"/>
        <w:right w:val="none" w:sz="0" w:space="0" w:color="auto"/>
      </w:divBdr>
    </w:div>
    <w:div w:id="695276963">
      <w:bodyDiv w:val="1"/>
      <w:marLeft w:val="0"/>
      <w:marRight w:val="0"/>
      <w:marTop w:val="0"/>
      <w:marBottom w:val="0"/>
      <w:divBdr>
        <w:top w:val="none" w:sz="0" w:space="0" w:color="auto"/>
        <w:left w:val="none" w:sz="0" w:space="0" w:color="auto"/>
        <w:bottom w:val="none" w:sz="0" w:space="0" w:color="auto"/>
        <w:right w:val="none" w:sz="0" w:space="0" w:color="auto"/>
      </w:divBdr>
    </w:div>
    <w:div w:id="696270740">
      <w:bodyDiv w:val="1"/>
      <w:marLeft w:val="0"/>
      <w:marRight w:val="0"/>
      <w:marTop w:val="0"/>
      <w:marBottom w:val="0"/>
      <w:divBdr>
        <w:top w:val="none" w:sz="0" w:space="0" w:color="auto"/>
        <w:left w:val="none" w:sz="0" w:space="0" w:color="auto"/>
        <w:bottom w:val="none" w:sz="0" w:space="0" w:color="auto"/>
        <w:right w:val="none" w:sz="0" w:space="0" w:color="auto"/>
      </w:divBdr>
    </w:div>
    <w:div w:id="696388481">
      <w:bodyDiv w:val="1"/>
      <w:marLeft w:val="0"/>
      <w:marRight w:val="0"/>
      <w:marTop w:val="0"/>
      <w:marBottom w:val="0"/>
      <w:divBdr>
        <w:top w:val="none" w:sz="0" w:space="0" w:color="auto"/>
        <w:left w:val="none" w:sz="0" w:space="0" w:color="auto"/>
        <w:bottom w:val="none" w:sz="0" w:space="0" w:color="auto"/>
        <w:right w:val="none" w:sz="0" w:space="0" w:color="auto"/>
      </w:divBdr>
    </w:div>
    <w:div w:id="696463975">
      <w:bodyDiv w:val="1"/>
      <w:marLeft w:val="0"/>
      <w:marRight w:val="0"/>
      <w:marTop w:val="0"/>
      <w:marBottom w:val="0"/>
      <w:divBdr>
        <w:top w:val="none" w:sz="0" w:space="0" w:color="auto"/>
        <w:left w:val="none" w:sz="0" w:space="0" w:color="auto"/>
        <w:bottom w:val="none" w:sz="0" w:space="0" w:color="auto"/>
        <w:right w:val="none" w:sz="0" w:space="0" w:color="auto"/>
      </w:divBdr>
    </w:div>
    <w:div w:id="696469584">
      <w:bodyDiv w:val="1"/>
      <w:marLeft w:val="0"/>
      <w:marRight w:val="0"/>
      <w:marTop w:val="0"/>
      <w:marBottom w:val="0"/>
      <w:divBdr>
        <w:top w:val="none" w:sz="0" w:space="0" w:color="auto"/>
        <w:left w:val="none" w:sz="0" w:space="0" w:color="auto"/>
        <w:bottom w:val="none" w:sz="0" w:space="0" w:color="auto"/>
        <w:right w:val="none" w:sz="0" w:space="0" w:color="auto"/>
      </w:divBdr>
    </w:div>
    <w:div w:id="697311532">
      <w:bodyDiv w:val="1"/>
      <w:marLeft w:val="0"/>
      <w:marRight w:val="0"/>
      <w:marTop w:val="0"/>
      <w:marBottom w:val="0"/>
      <w:divBdr>
        <w:top w:val="none" w:sz="0" w:space="0" w:color="auto"/>
        <w:left w:val="none" w:sz="0" w:space="0" w:color="auto"/>
        <w:bottom w:val="none" w:sz="0" w:space="0" w:color="auto"/>
        <w:right w:val="none" w:sz="0" w:space="0" w:color="auto"/>
      </w:divBdr>
    </w:div>
    <w:div w:id="697899619">
      <w:bodyDiv w:val="1"/>
      <w:marLeft w:val="0"/>
      <w:marRight w:val="0"/>
      <w:marTop w:val="0"/>
      <w:marBottom w:val="0"/>
      <w:divBdr>
        <w:top w:val="none" w:sz="0" w:space="0" w:color="auto"/>
        <w:left w:val="none" w:sz="0" w:space="0" w:color="auto"/>
        <w:bottom w:val="none" w:sz="0" w:space="0" w:color="auto"/>
        <w:right w:val="none" w:sz="0" w:space="0" w:color="auto"/>
      </w:divBdr>
    </w:div>
    <w:div w:id="698893570">
      <w:bodyDiv w:val="1"/>
      <w:marLeft w:val="0"/>
      <w:marRight w:val="0"/>
      <w:marTop w:val="0"/>
      <w:marBottom w:val="0"/>
      <w:divBdr>
        <w:top w:val="none" w:sz="0" w:space="0" w:color="auto"/>
        <w:left w:val="none" w:sz="0" w:space="0" w:color="auto"/>
        <w:bottom w:val="none" w:sz="0" w:space="0" w:color="auto"/>
        <w:right w:val="none" w:sz="0" w:space="0" w:color="auto"/>
      </w:divBdr>
    </w:div>
    <w:div w:id="699473028">
      <w:bodyDiv w:val="1"/>
      <w:marLeft w:val="0"/>
      <w:marRight w:val="0"/>
      <w:marTop w:val="0"/>
      <w:marBottom w:val="0"/>
      <w:divBdr>
        <w:top w:val="none" w:sz="0" w:space="0" w:color="auto"/>
        <w:left w:val="none" w:sz="0" w:space="0" w:color="auto"/>
        <w:bottom w:val="none" w:sz="0" w:space="0" w:color="auto"/>
        <w:right w:val="none" w:sz="0" w:space="0" w:color="auto"/>
      </w:divBdr>
    </w:div>
    <w:div w:id="699626515">
      <w:bodyDiv w:val="1"/>
      <w:marLeft w:val="0"/>
      <w:marRight w:val="0"/>
      <w:marTop w:val="0"/>
      <w:marBottom w:val="0"/>
      <w:divBdr>
        <w:top w:val="none" w:sz="0" w:space="0" w:color="auto"/>
        <w:left w:val="none" w:sz="0" w:space="0" w:color="auto"/>
        <w:bottom w:val="none" w:sz="0" w:space="0" w:color="auto"/>
        <w:right w:val="none" w:sz="0" w:space="0" w:color="auto"/>
      </w:divBdr>
    </w:div>
    <w:div w:id="699748383">
      <w:bodyDiv w:val="1"/>
      <w:marLeft w:val="0"/>
      <w:marRight w:val="0"/>
      <w:marTop w:val="0"/>
      <w:marBottom w:val="0"/>
      <w:divBdr>
        <w:top w:val="none" w:sz="0" w:space="0" w:color="auto"/>
        <w:left w:val="none" w:sz="0" w:space="0" w:color="auto"/>
        <w:bottom w:val="none" w:sz="0" w:space="0" w:color="auto"/>
        <w:right w:val="none" w:sz="0" w:space="0" w:color="auto"/>
      </w:divBdr>
    </w:div>
    <w:div w:id="700010236">
      <w:bodyDiv w:val="1"/>
      <w:marLeft w:val="0"/>
      <w:marRight w:val="0"/>
      <w:marTop w:val="0"/>
      <w:marBottom w:val="0"/>
      <w:divBdr>
        <w:top w:val="none" w:sz="0" w:space="0" w:color="auto"/>
        <w:left w:val="none" w:sz="0" w:space="0" w:color="auto"/>
        <w:bottom w:val="none" w:sz="0" w:space="0" w:color="auto"/>
        <w:right w:val="none" w:sz="0" w:space="0" w:color="auto"/>
      </w:divBdr>
    </w:div>
    <w:div w:id="700088132">
      <w:bodyDiv w:val="1"/>
      <w:marLeft w:val="0"/>
      <w:marRight w:val="0"/>
      <w:marTop w:val="0"/>
      <w:marBottom w:val="0"/>
      <w:divBdr>
        <w:top w:val="none" w:sz="0" w:space="0" w:color="auto"/>
        <w:left w:val="none" w:sz="0" w:space="0" w:color="auto"/>
        <w:bottom w:val="none" w:sz="0" w:space="0" w:color="auto"/>
        <w:right w:val="none" w:sz="0" w:space="0" w:color="auto"/>
      </w:divBdr>
    </w:div>
    <w:div w:id="700545474">
      <w:bodyDiv w:val="1"/>
      <w:marLeft w:val="0"/>
      <w:marRight w:val="0"/>
      <w:marTop w:val="0"/>
      <w:marBottom w:val="0"/>
      <w:divBdr>
        <w:top w:val="none" w:sz="0" w:space="0" w:color="auto"/>
        <w:left w:val="none" w:sz="0" w:space="0" w:color="auto"/>
        <w:bottom w:val="none" w:sz="0" w:space="0" w:color="auto"/>
        <w:right w:val="none" w:sz="0" w:space="0" w:color="auto"/>
      </w:divBdr>
    </w:div>
    <w:div w:id="700790541">
      <w:bodyDiv w:val="1"/>
      <w:marLeft w:val="0"/>
      <w:marRight w:val="0"/>
      <w:marTop w:val="0"/>
      <w:marBottom w:val="0"/>
      <w:divBdr>
        <w:top w:val="none" w:sz="0" w:space="0" w:color="auto"/>
        <w:left w:val="none" w:sz="0" w:space="0" w:color="auto"/>
        <w:bottom w:val="none" w:sz="0" w:space="0" w:color="auto"/>
        <w:right w:val="none" w:sz="0" w:space="0" w:color="auto"/>
      </w:divBdr>
    </w:div>
    <w:div w:id="701247547">
      <w:bodyDiv w:val="1"/>
      <w:marLeft w:val="0"/>
      <w:marRight w:val="0"/>
      <w:marTop w:val="0"/>
      <w:marBottom w:val="0"/>
      <w:divBdr>
        <w:top w:val="none" w:sz="0" w:space="0" w:color="auto"/>
        <w:left w:val="none" w:sz="0" w:space="0" w:color="auto"/>
        <w:bottom w:val="none" w:sz="0" w:space="0" w:color="auto"/>
        <w:right w:val="none" w:sz="0" w:space="0" w:color="auto"/>
      </w:divBdr>
    </w:div>
    <w:div w:id="701437521">
      <w:bodyDiv w:val="1"/>
      <w:marLeft w:val="0"/>
      <w:marRight w:val="0"/>
      <w:marTop w:val="0"/>
      <w:marBottom w:val="0"/>
      <w:divBdr>
        <w:top w:val="none" w:sz="0" w:space="0" w:color="auto"/>
        <w:left w:val="none" w:sz="0" w:space="0" w:color="auto"/>
        <w:bottom w:val="none" w:sz="0" w:space="0" w:color="auto"/>
        <w:right w:val="none" w:sz="0" w:space="0" w:color="auto"/>
      </w:divBdr>
    </w:div>
    <w:div w:id="702827852">
      <w:bodyDiv w:val="1"/>
      <w:marLeft w:val="0"/>
      <w:marRight w:val="0"/>
      <w:marTop w:val="0"/>
      <w:marBottom w:val="0"/>
      <w:divBdr>
        <w:top w:val="none" w:sz="0" w:space="0" w:color="auto"/>
        <w:left w:val="none" w:sz="0" w:space="0" w:color="auto"/>
        <w:bottom w:val="none" w:sz="0" w:space="0" w:color="auto"/>
        <w:right w:val="none" w:sz="0" w:space="0" w:color="auto"/>
      </w:divBdr>
    </w:div>
    <w:div w:id="702940343">
      <w:bodyDiv w:val="1"/>
      <w:marLeft w:val="0"/>
      <w:marRight w:val="0"/>
      <w:marTop w:val="0"/>
      <w:marBottom w:val="0"/>
      <w:divBdr>
        <w:top w:val="none" w:sz="0" w:space="0" w:color="auto"/>
        <w:left w:val="none" w:sz="0" w:space="0" w:color="auto"/>
        <w:bottom w:val="none" w:sz="0" w:space="0" w:color="auto"/>
        <w:right w:val="none" w:sz="0" w:space="0" w:color="auto"/>
      </w:divBdr>
    </w:div>
    <w:div w:id="703210547">
      <w:bodyDiv w:val="1"/>
      <w:marLeft w:val="0"/>
      <w:marRight w:val="0"/>
      <w:marTop w:val="0"/>
      <w:marBottom w:val="0"/>
      <w:divBdr>
        <w:top w:val="none" w:sz="0" w:space="0" w:color="auto"/>
        <w:left w:val="none" w:sz="0" w:space="0" w:color="auto"/>
        <w:bottom w:val="none" w:sz="0" w:space="0" w:color="auto"/>
        <w:right w:val="none" w:sz="0" w:space="0" w:color="auto"/>
      </w:divBdr>
      <w:divsChild>
        <w:div w:id="1985312139">
          <w:marLeft w:val="480"/>
          <w:marRight w:val="0"/>
          <w:marTop w:val="0"/>
          <w:marBottom w:val="0"/>
          <w:divBdr>
            <w:top w:val="none" w:sz="0" w:space="0" w:color="auto"/>
            <w:left w:val="none" w:sz="0" w:space="0" w:color="auto"/>
            <w:bottom w:val="none" w:sz="0" w:space="0" w:color="auto"/>
            <w:right w:val="none" w:sz="0" w:space="0" w:color="auto"/>
          </w:divBdr>
        </w:div>
        <w:div w:id="2062367610">
          <w:marLeft w:val="480"/>
          <w:marRight w:val="0"/>
          <w:marTop w:val="0"/>
          <w:marBottom w:val="0"/>
          <w:divBdr>
            <w:top w:val="none" w:sz="0" w:space="0" w:color="auto"/>
            <w:left w:val="none" w:sz="0" w:space="0" w:color="auto"/>
            <w:bottom w:val="none" w:sz="0" w:space="0" w:color="auto"/>
            <w:right w:val="none" w:sz="0" w:space="0" w:color="auto"/>
          </w:divBdr>
        </w:div>
        <w:div w:id="1252928485">
          <w:marLeft w:val="480"/>
          <w:marRight w:val="0"/>
          <w:marTop w:val="0"/>
          <w:marBottom w:val="0"/>
          <w:divBdr>
            <w:top w:val="none" w:sz="0" w:space="0" w:color="auto"/>
            <w:left w:val="none" w:sz="0" w:space="0" w:color="auto"/>
            <w:bottom w:val="none" w:sz="0" w:space="0" w:color="auto"/>
            <w:right w:val="none" w:sz="0" w:space="0" w:color="auto"/>
          </w:divBdr>
        </w:div>
        <w:div w:id="1920629225">
          <w:marLeft w:val="480"/>
          <w:marRight w:val="0"/>
          <w:marTop w:val="0"/>
          <w:marBottom w:val="0"/>
          <w:divBdr>
            <w:top w:val="none" w:sz="0" w:space="0" w:color="auto"/>
            <w:left w:val="none" w:sz="0" w:space="0" w:color="auto"/>
            <w:bottom w:val="none" w:sz="0" w:space="0" w:color="auto"/>
            <w:right w:val="none" w:sz="0" w:space="0" w:color="auto"/>
          </w:divBdr>
        </w:div>
        <w:div w:id="341707186">
          <w:marLeft w:val="480"/>
          <w:marRight w:val="0"/>
          <w:marTop w:val="0"/>
          <w:marBottom w:val="0"/>
          <w:divBdr>
            <w:top w:val="none" w:sz="0" w:space="0" w:color="auto"/>
            <w:left w:val="none" w:sz="0" w:space="0" w:color="auto"/>
            <w:bottom w:val="none" w:sz="0" w:space="0" w:color="auto"/>
            <w:right w:val="none" w:sz="0" w:space="0" w:color="auto"/>
          </w:divBdr>
        </w:div>
        <w:div w:id="2006668305">
          <w:marLeft w:val="480"/>
          <w:marRight w:val="0"/>
          <w:marTop w:val="0"/>
          <w:marBottom w:val="0"/>
          <w:divBdr>
            <w:top w:val="none" w:sz="0" w:space="0" w:color="auto"/>
            <w:left w:val="none" w:sz="0" w:space="0" w:color="auto"/>
            <w:bottom w:val="none" w:sz="0" w:space="0" w:color="auto"/>
            <w:right w:val="none" w:sz="0" w:space="0" w:color="auto"/>
          </w:divBdr>
        </w:div>
        <w:div w:id="706107524">
          <w:marLeft w:val="480"/>
          <w:marRight w:val="0"/>
          <w:marTop w:val="0"/>
          <w:marBottom w:val="0"/>
          <w:divBdr>
            <w:top w:val="none" w:sz="0" w:space="0" w:color="auto"/>
            <w:left w:val="none" w:sz="0" w:space="0" w:color="auto"/>
            <w:bottom w:val="none" w:sz="0" w:space="0" w:color="auto"/>
            <w:right w:val="none" w:sz="0" w:space="0" w:color="auto"/>
          </w:divBdr>
        </w:div>
        <w:div w:id="1666786669">
          <w:marLeft w:val="480"/>
          <w:marRight w:val="0"/>
          <w:marTop w:val="0"/>
          <w:marBottom w:val="0"/>
          <w:divBdr>
            <w:top w:val="none" w:sz="0" w:space="0" w:color="auto"/>
            <w:left w:val="none" w:sz="0" w:space="0" w:color="auto"/>
            <w:bottom w:val="none" w:sz="0" w:space="0" w:color="auto"/>
            <w:right w:val="none" w:sz="0" w:space="0" w:color="auto"/>
          </w:divBdr>
        </w:div>
        <w:div w:id="1406878406">
          <w:marLeft w:val="480"/>
          <w:marRight w:val="0"/>
          <w:marTop w:val="0"/>
          <w:marBottom w:val="0"/>
          <w:divBdr>
            <w:top w:val="none" w:sz="0" w:space="0" w:color="auto"/>
            <w:left w:val="none" w:sz="0" w:space="0" w:color="auto"/>
            <w:bottom w:val="none" w:sz="0" w:space="0" w:color="auto"/>
            <w:right w:val="none" w:sz="0" w:space="0" w:color="auto"/>
          </w:divBdr>
        </w:div>
        <w:div w:id="1238368819">
          <w:marLeft w:val="480"/>
          <w:marRight w:val="0"/>
          <w:marTop w:val="0"/>
          <w:marBottom w:val="0"/>
          <w:divBdr>
            <w:top w:val="none" w:sz="0" w:space="0" w:color="auto"/>
            <w:left w:val="none" w:sz="0" w:space="0" w:color="auto"/>
            <w:bottom w:val="none" w:sz="0" w:space="0" w:color="auto"/>
            <w:right w:val="none" w:sz="0" w:space="0" w:color="auto"/>
          </w:divBdr>
        </w:div>
        <w:div w:id="1834762187">
          <w:marLeft w:val="480"/>
          <w:marRight w:val="0"/>
          <w:marTop w:val="0"/>
          <w:marBottom w:val="0"/>
          <w:divBdr>
            <w:top w:val="none" w:sz="0" w:space="0" w:color="auto"/>
            <w:left w:val="none" w:sz="0" w:space="0" w:color="auto"/>
            <w:bottom w:val="none" w:sz="0" w:space="0" w:color="auto"/>
            <w:right w:val="none" w:sz="0" w:space="0" w:color="auto"/>
          </w:divBdr>
        </w:div>
        <w:div w:id="1963075357">
          <w:marLeft w:val="480"/>
          <w:marRight w:val="0"/>
          <w:marTop w:val="0"/>
          <w:marBottom w:val="0"/>
          <w:divBdr>
            <w:top w:val="none" w:sz="0" w:space="0" w:color="auto"/>
            <w:left w:val="none" w:sz="0" w:space="0" w:color="auto"/>
            <w:bottom w:val="none" w:sz="0" w:space="0" w:color="auto"/>
            <w:right w:val="none" w:sz="0" w:space="0" w:color="auto"/>
          </w:divBdr>
        </w:div>
        <w:div w:id="643001020">
          <w:marLeft w:val="480"/>
          <w:marRight w:val="0"/>
          <w:marTop w:val="0"/>
          <w:marBottom w:val="0"/>
          <w:divBdr>
            <w:top w:val="none" w:sz="0" w:space="0" w:color="auto"/>
            <w:left w:val="none" w:sz="0" w:space="0" w:color="auto"/>
            <w:bottom w:val="none" w:sz="0" w:space="0" w:color="auto"/>
            <w:right w:val="none" w:sz="0" w:space="0" w:color="auto"/>
          </w:divBdr>
        </w:div>
        <w:div w:id="1312520314">
          <w:marLeft w:val="480"/>
          <w:marRight w:val="0"/>
          <w:marTop w:val="0"/>
          <w:marBottom w:val="0"/>
          <w:divBdr>
            <w:top w:val="none" w:sz="0" w:space="0" w:color="auto"/>
            <w:left w:val="none" w:sz="0" w:space="0" w:color="auto"/>
            <w:bottom w:val="none" w:sz="0" w:space="0" w:color="auto"/>
            <w:right w:val="none" w:sz="0" w:space="0" w:color="auto"/>
          </w:divBdr>
        </w:div>
        <w:div w:id="57171161">
          <w:marLeft w:val="480"/>
          <w:marRight w:val="0"/>
          <w:marTop w:val="0"/>
          <w:marBottom w:val="0"/>
          <w:divBdr>
            <w:top w:val="none" w:sz="0" w:space="0" w:color="auto"/>
            <w:left w:val="none" w:sz="0" w:space="0" w:color="auto"/>
            <w:bottom w:val="none" w:sz="0" w:space="0" w:color="auto"/>
            <w:right w:val="none" w:sz="0" w:space="0" w:color="auto"/>
          </w:divBdr>
        </w:div>
        <w:div w:id="389350405">
          <w:marLeft w:val="480"/>
          <w:marRight w:val="0"/>
          <w:marTop w:val="0"/>
          <w:marBottom w:val="0"/>
          <w:divBdr>
            <w:top w:val="none" w:sz="0" w:space="0" w:color="auto"/>
            <w:left w:val="none" w:sz="0" w:space="0" w:color="auto"/>
            <w:bottom w:val="none" w:sz="0" w:space="0" w:color="auto"/>
            <w:right w:val="none" w:sz="0" w:space="0" w:color="auto"/>
          </w:divBdr>
        </w:div>
        <w:div w:id="1185099152">
          <w:marLeft w:val="480"/>
          <w:marRight w:val="0"/>
          <w:marTop w:val="0"/>
          <w:marBottom w:val="0"/>
          <w:divBdr>
            <w:top w:val="none" w:sz="0" w:space="0" w:color="auto"/>
            <w:left w:val="none" w:sz="0" w:space="0" w:color="auto"/>
            <w:bottom w:val="none" w:sz="0" w:space="0" w:color="auto"/>
            <w:right w:val="none" w:sz="0" w:space="0" w:color="auto"/>
          </w:divBdr>
        </w:div>
        <w:div w:id="2076774147">
          <w:marLeft w:val="480"/>
          <w:marRight w:val="0"/>
          <w:marTop w:val="0"/>
          <w:marBottom w:val="0"/>
          <w:divBdr>
            <w:top w:val="none" w:sz="0" w:space="0" w:color="auto"/>
            <w:left w:val="none" w:sz="0" w:space="0" w:color="auto"/>
            <w:bottom w:val="none" w:sz="0" w:space="0" w:color="auto"/>
            <w:right w:val="none" w:sz="0" w:space="0" w:color="auto"/>
          </w:divBdr>
        </w:div>
        <w:div w:id="1674795647">
          <w:marLeft w:val="480"/>
          <w:marRight w:val="0"/>
          <w:marTop w:val="0"/>
          <w:marBottom w:val="0"/>
          <w:divBdr>
            <w:top w:val="none" w:sz="0" w:space="0" w:color="auto"/>
            <w:left w:val="none" w:sz="0" w:space="0" w:color="auto"/>
            <w:bottom w:val="none" w:sz="0" w:space="0" w:color="auto"/>
            <w:right w:val="none" w:sz="0" w:space="0" w:color="auto"/>
          </w:divBdr>
        </w:div>
        <w:div w:id="1800757218">
          <w:marLeft w:val="480"/>
          <w:marRight w:val="0"/>
          <w:marTop w:val="0"/>
          <w:marBottom w:val="0"/>
          <w:divBdr>
            <w:top w:val="none" w:sz="0" w:space="0" w:color="auto"/>
            <w:left w:val="none" w:sz="0" w:space="0" w:color="auto"/>
            <w:bottom w:val="none" w:sz="0" w:space="0" w:color="auto"/>
            <w:right w:val="none" w:sz="0" w:space="0" w:color="auto"/>
          </w:divBdr>
        </w:div>
        <w:div w:id="1668603">
          <w:marLeft w:val="480"/>
          <w:marRight w:val="0"/>
          <w:marTop w:val="0"/>
          <w:marBottom w:val="0"/>
          <w:divBdr>
            <w:top w:val="none" w:sz="0" w:space="0" w:color="auto"/>
            <w:left w:val="none" w:sz="0" w:space="0" w:color="auto"/>
            <w:bottom w:val="none" w:sz="0" w:space="0" w:color="auto"/>
            <w:right w:val="none" w:sz="0" w:space="0" w:color="auto"/>
          </w:divBdr>
        </w:div>
        <w:div w:id="1349331415">
          <w:marLeft w:val="480"/>
          <w:marRight w:val="0"/>
          <w:marTop w:val="0"/>
          <w:marBottom w:val="0"/>
          <w:divBdr>
            <w:top w:val="none" w:sz="0" w:space="0" w:color="auto"/>
            <w:left w:val="none" w:sz="0" w:space="0" w:color="auto"/>
            <w:bottom w:val="none" w:sz="0" w:space="0" w:color="auto"/>
            <w:right w:val="none" w:sz="0" w:space="0" w:color="auto"/>
          </w:divBdr>
        </w:div>
        <w:div w:id="832069799">
          <w:marLeft w:val="480"/>
          <w:marRight w:val="0"/>
          <w:marTop w:val="0"/>
          <w:marBottom w:val="0"/>
          <w:divBdr>
            <w:top w:val="none" w:sz="0" w:space="0" w:color="auto"/>
            <w:left w:val="none" w:sz="0" w:space="0" w:color="auto"/>
            <w:bottom w:val="none" w:sz="0" w:space="0" w:color="auto"/>
            <w:right w:val="none" w:sz="0" w:space="0" w:color="auto"/>
          </w:divBdr>
        </w:div>
        <w:div w:id="471681897">
          <w:marLeft w:val="480"/>
          <w:marRight w:val="0"/>
          <w:marTop w:val="0"/>
          <w:marBottom w:val="0"/>
          <w:divBdr>
            <w:top w:val="none" w:sz="0" w:space="0" w:color="auto"/>
            <w:left w:val="none" w:sz="0" w:space="0" w:color="auto"/>
            <w:bottom w:val="none" w:sz="0" w:space="0" w:color="auto"/>
            <w:right w:val="none" w:sz="0" w:space="0" w:color="auto"/>
          </w:divBdr>
        </w:div>
        <w:div w:id="672143095">
          <w:marLeft w:val="480"/>
          <w:marRight w:val="0"/>
          <w:marTop w:val="0"/>
          <w:marBottom w:val="0"/>
          <w:divBdr>
            <w:top w:val="none" w:sz="0" w:space="0" w:color="auto"/>
            <w:left w:val="none" w:sz="0" w:space="0" w:color="auto"/>
            <w:bottom w:val="none" w:sz="0" w:space="0" w:color="auto"/>
            <w:right w:val="none" w:sz="0" w:space="0" w:color="auto"/>
          </w:divBdr>
        </w:div>
        <w:div w:id="97330838">
          <w:marLeft w:val="480"/>
          <w:marRight w:val="0"/>
          <w:marTop w:val="0"/>
          <w:marBottom w:val="0"/>
          <w:divBdr>
            <w:top w:val="none" w:sz="0" w:space="0" w:color="auto"/>
            <w:left w:val="none" w:sz="0" w:space="0" w:color="auto"/>
            <w:bottom w:val="none" w:sz="0" w:space="0" w:color="auto"/>
            <w:right w:val="none" w:sz="0" w:space="0" w:color="auto"/>
          </w:divBdr>
        </w:div>
        <w:div w:id="1300306424">
          <w:marLeft w:val="480"/>
          <w:marRight w:val="0"/>
          <w:marTop w:val="0"/>
          <w:marBottom w:val="0"/>
          <w:divBdr>
            <w:top w:val="none" w:sz="0" w:space="0" w:color="auto"/>
            <w:left w:val="none" w:sz="0" w:space="0" w:color="auto"/>
            <w:bottom w:val="none" w:sz="0" w:space="0" w:color="auto"/>
            <w:right w:val="none" w:sz="0" w:space="0" w:color="auto"/>
          </w:divBdr>
        </w:div>
        <w:div w:id="1574389803">
          <w:marLeft w:val="480"/>
          <w:marRight w:val="0"/>
          <w:marTop w:val="0"/>
          <w:marBottom w:val="0"/>
          <w:divBdr>
            <w:top w:val="none" w:sz="0" w:space="0" w:color="auto"/>
            <w:left w:val="none" w:sz="0" w:space="0" w:color="auto"/>
            <w:bottom w:val="none" w:sz="0" w:space="0" w:color="auto"/>
            <w:right w:val="none" w:sz="0" w:space="0" w:color="auto"/>
          </w:divBdr>
        </w:div>
        <w:div w:id="1022781666">
          <w:marLeft w:val="480"/>
          <w:marRight w:val="0"/>
          <w:marTop w:val="0"/>
          <w:marBottom w:val="0"/>
          <w:divBdr>
            <w:top w:val="none" w:sz="0" w:space="0" w:color="auto"/>
            <w:left w:val="none" w:sz="0" w:space="0" w:color="auto"/>
            <w:bottom w:val="none" w:sz="0" w:space="0" w:color="auto"/>
            <w:right w:val="none" w:sz="0" w:space="0" w:color="auto"/>
          </w:divBdr>
        </w:div>
        <w:div w:id="1437478122">
          <w:marLeft w:val="480"/>
          <w:marRight w:val="0"/>
          <w:marTop w:val="0"/>
          <w:marBottom w:val="0"/>
          <w:divBdr>
            <w:top w:val="none" w:sz="0" w:space="0" w:color="auto"/>
            <w:left w:val="none" w:sz="0" w:space="0" w:color="auto"/>
            <w:bottom w:val="none" w:sz="0" w:space="0" w:color="auto"/>
            <w:right w:val="none" w:sz="0" w:space="0" w:color="auto"/>
          </w:divBdr>
        </w:div>
      </w:divsChild>
    </w:div>
    <w:div w:id="703866351">
      <w:bodyDiv w:val="1"/>
      <w:marLeft w:val="0"/>
      <w:marRight w:val="0"/>
      <w:marTop w:val="0"/>
      <w:marBottom w:val="0"/>
      <w:divBdr>
        <w:top w:val="none" w:sz="0" w:space="0" w:color="auto"/>
        <w:left w:val="none" w:sz="0" w:space="0" w:color="auto"/>
        <w:bottom w:val="none" w:sz="0" w:space="0" w:color="auto"/>
        <w:right w:val="none" w:sz="0" w:space="0" w:color="auto"/>
      </w:divBdr>
    </w:div>
    <w:div w:id="704209664">
      <w:bodyDiv w:val="1"/>
      <w:marLeft w:val="0"/>
      <w:marRight w:val="0"/>
      <w:marTop w:val="0"/>
      <w:marBottom w:val="0"/>
      <w:divBdr>
        <w:top w:val="none" w:sz="0" w:space="0" w:color="auto"/>
        <w:left w:val="none" w:sz="0" w:space="0" w:color="auto"/>
        <w:bottom w:val="none" w:sz="0" w:space="0" w:color="auto"/>
        <w:right w:val="none" w:sz="0" w:space="0" w:color="auto"/>
      </w:divBdr>
    </w:div>
    <w:div w:id="704839722">
      <w:bodyDiv w:val="1"/>
      <w:marLeft w:val="0"/>
      <w:marRight w:val="0"/>
      <w:marTop w:val="0"/>
      <w:marBottom w:val="0"/>
      <w:divBdr>
        <w:top w:val="none" w:sz="0" w:space="0" w:color="auto"/>
        <w:left w:val="none" w:sz="0" w:space="0" w:color="auto"/>
        <w:bottom w:val="none" w:sz="0" w:space="0" w:color="auto"/>
        <w:right w:val="none" w:sz="0" w:space="0" w:color="auto"/>
      </w:divBdr>
    </w:div>
    <w:div w:id="705832530">
      <w:bodyDiv w:val="1"/>
      <w:marLeft w:val="0"/>
      <w:marRight w:val="0"/>
      <w:marTop w:val="0"/>
      <w:marBottom w:val="0"/>
      <w:divBdr>
        <w:top w:val="none" w:sz="0" w:space="0" w:color="auto"/>
        <w:left w:val="none" w:sz="0" w:space="0" w:color="auto"/>
        <w:bottom w:val="none" w:sz="0" w:space="0" w:color="auto"/>
        <w:right w:val="none" w:sz="0" w:space="0" w:color="auto"/>
      </w:divBdr>
    </w:div>
    <w:div w:id="705906275">
      <w:bodyDiv w:val="1"/>
      <w:marLeft w:val="0"/>
      <w:marRight w:val="0"/>
      <w:marTop w:val="0"/>
      <w:marBottom w:val="0"/>
      <w:divBdr>
        <w:top w:val="none" w:sz="0" w:space="0" w:color="auto"/>
        <w:left w:val="none" w:sz="0" w:space="0" w:color="auto"/>
        <w:bottom w:val="none" w:sz="0" w:space="0" w:color="auto"/>
        <w:right w:val="none" w:sz="0" w:space="0" w:color="auto"/>
      </w:divBdr>
    </w:div>
    <w:div w:id="705983858">
      <w:bodyDiv w:val="1"/>
      <w:marLeft w:val="0"/>
      <w:marRight w:val="0"/>
      <w:marTop w:val="0"/>
      <w:marBottom w:val="0"/>
      <w:divBdr>
        <w:top w:val="none" w:sz="0" w:space="0" w:color="auto"/>
        <w:left w:val="none" w:sz="0" w:space="0" w:color="auto"/>
        <w:bottom w:val="none" w:sz="0" w:space="0" w:color="auto"/>
        <w:right w:val="none" w:sz="0" w:space="0" w:color="auto"/>
      </w:divBdr>
    </w:div>
    <w:div w:id="706375257">
      <w:bodyDiv w:val="1"/>
      <w:marLeft w:val="0"/>
      <w:marRight w:val="0"/>
      <w:marTop w:val="0"/>
      <w:marBottom w:val="0"/>
      <w:divBdr>
        <w:top w:val="none" w:sz="0" w:space="0" w:color="auto"/>
        <w:left w:val="none" w:sz="0" w:space="0" w:color="auto"/>
        <w:bottom w:val="none" w:sz="0" w:space="0" w:color="auto"/>
        <w:right w:val="none" w:sz="0" w:space="0" w:color="auto"/>
      </w:divBdr>
    </w:div>
    <w:div w:id="706640644">
      <w:bodyDiv w:val="1"/>
      <w:marLeft w:val="0"/>
      <w:marRight w:val="0"/>
      <w:marTop w:val="0"/>
      <w:marBottom w:val="0"/>
      <w:divBdr>
        <w:top w:val="none" w:sz="0" w:space="0" w:color="auto"/>
        <w:left w:val="none" w:sz="0" w:space="0" w:color="auto"/>
        <w:bottom w:val="none" w:sz="0" w:space="0" w:color="auto"/>
        <w:right w:val="none" w:sz="0" w:space="0" w:color="auto"/>
      </w:divBdr>
    </w:div>
    <w:div w:id="706759929">
      <w:bodyDiv w:val="1"/>
      <w:marLeft w:val="0"/>
      <w:marRight w:val="0"/>
      <w:marTop w:val="0"/>
      <w:marBottom w:val="0"/>
      <w:divBdr>
        <w:top w:val="none" w:sz="0" w:space="0" w:color="auto"/>
        <w:left w:val="none" w:sz="0" w:space="0" w:color="auto"/>
        <w:bottom w:val="none" w:sz="0" w:space="0" w:color="auto"/>
        <w:right w:val="none" w:sz="0" w:space="0" w:color="auto"/>
      </w:divBdr>
    </w:div>
    <w:div w:id="706835062">
      <w:bodyDiv w:val="1"/>
      <w:marLeft w:val="0"/>
      <w:marRight w:val="0"/>
      <w:marTop w:val="0"/>
      <w:marBottom w:val="0"/>
      <w:divBdr>
        <w:top w:val="none" w:sz="0" w:space="0" w:color="auto"/>
        <w:left w:val="none" w:sz="0" w:space="0" w:color="auto"/>
        <w:bottom w:val="none" w:sz="0" w:space="0" w:color="auto"/>
        <w:right w:val="none" w:sz="0" w:space="0" w:color="auto"/>
      </w:divBdr>
    </w:div>
    <w:div w:id="706876372">
      <w:bodyDiv w:val="1"/>
      <w:marLeft w:val="0"/>
      <w:marRight w:val="0"/>
      <w:marTop w:val="0"/>
      <w:marBottom w:val="0"/>
      <w:divBdr>
        <w:top w:val="none" w:sz="0" w:space="0" w:color="auto"/>
        <w:left w:val="none" w:sz="0" w:space="0" w:color="auto"/>
        <w:bottom w:val="none" w:sz="0" w:space="0" w:color="auto"/>
        <w:right w:val="none" w:sz="0" w:space="0" w:color="auto"/>
      </w:divBdr>
    </w:div>
    <w:div w:id="707031714">
      <w:bodyDiv w:val="1"/>
      <w:marLeft w:val="0"/>
      <w:marRight w:val="0"/>
      <w:marTop w:val="0"/>
      <w:marBottom w:val="0"/>
      <w:divBdr>
        <w:top w:val="none" w:sz="0" w:space="0" w:color="auto"/>
        <w:left w:val="none" w:sz="0" w:space="0" w:color="auto"/>
        <w:bottom w:val="none" w:sz="0" w:space="0" w:color="auto"/>
        <w:right w:val="none" w:sz="0" w:space="0" w:color="auto"/>
      </w:divBdr>
    </w:div>
    <w:div w:id="707141125">
      <w:bodyDiv w:val="1"/>
      <w:marLeft w:val="0"/>
      <w:marRight w:val="0"/>
      <w:marTop w:val="0"/>
      <w:marBottom w:val="0"/>
      <w:divBdr>
        <w:top w:val="none" w:sz="0" w:space="0" w:color="auto"/>
        <w:left w:val="none" w:sz="0" w:space="0" w:color="auto"/>
        <w:bottom w:val="none" w:sz="0" w:space="0" w:color="auto"/>
        <w:right w:val="none" w:sz="0" w:space="0" w:color="auto"/>
      </w:divBdr>
    </w:div>
    <w:div w:id="707492024">
      <w:bodyDiv w:val="1"/>
      <w:marLeft w:val="0"/>
      <w:marRight w:val="0"/>
      <w:marTop w:val="0"/>
      <w:marBottom w:val="0"/>
      <w:divBdr>
        <w:top w:val="none" w:sz="0" w:space="0" w:color="auto"/>
        <w:left w:val="none" w:sz="0" w:space="0" w:color="auto"/>
        <w:bottom w:val="none" w:sz="0" w:space="0" w:color="auto"/>
        <w:right w:val="none" w:sz="0" w:space="0" w:color="auto"/>
      </w:divBdr>
    </w:div>
    <w:div w:id="707686924">
      <w:bodyDiv w:val="1"/>
      <w:marLeft w:val="0"/>
      <w:marRight w:val="0"/>
      <w:marTop w:val="0"/>
      <w:marBottom w:val="0"/>
      <w:divBdr>
        <w:top w:val="none" w:sz="0" w:space="0" w:color="auto"/>
        <w:left w:val="none" w:sz="0" w:space="0" w:color="auto"/>
        <w:bottom w:val="none" w:sz="0" w:space="0" w:color="auto"/>
        <w:right w:val="none" w:sz="0" w:space="0" w:color="auto"/>
      </w:divBdr>
    </w:div>
    <w:div w:id="707996798">
      <w:bodyDiv w:val="1"/>
      <w:marLeft w:val="0"/>
      <w:marRight w:val="0"/>
      <w:marTop w:val="0"/>
      <w:marBottom w:val="0"/>
      <w:divBdr>
        <w:top w:val="none" w:sz="0" w:space="0" w:color="auto"/>
        <w:left w:val="none" w:sz="0" w:space="0" w:color="auto"/>
        <w:bottom w:val="none" w:sz="0" w:space="0" w:color="auto"/>
        <w:right w:val="none" w:sz="0" w:space="0" w:color="auto"/>
      </w:divBdr>
    </w:div>
    <w:div w:id="707997942">
      <w:bodyDiv w:val="1"/>
      <w:marLeft w:val="0"/>
      <w:marRight w:val="0"/>
      <w:marTop w:val="0"/>
      <w:marBottom w:val="0"/>
      <w:divBdr>
        <w:top w:val="none" w:sz="0" w:space="0" w:color="auto"/>
        <w:left w:val="none" w:sz="0" w:space="0" w:color="auto"/>
        <w:bottom w:val="none" w:sz="0" w:space="0" w:color="auto"/>
        <w:right w:val="none" w:sz="0" w:space="0" w:color="auto"/>
      </w:divBdr>
    </w:div>
    <w:div w:id="708147710">
      <w:bodyDiv w:val="1"/>
      <w:marLeft w:val="0"/>
      <w:marRight w:val="0"/>
      <w:marTop w:val="0"/>
      <w:marBottom w:val="0"/>
      <w:divBdr>
        <w:top w:val="none" w:sz="0" w:space="0" w:color="auto"/>
        <w:left w:val="none" w:sz="0" w:space="0" w:color="auto"/>
        <w:bottom w:val="none" w:sz="0" w:space="0" w:color="auto"/>
        <w:right w:val="none" w:sz="0" w:space="0" w:color="auto"/>
      </w:divBdr>
    </w:div>
    <w:div w:id="708384403">
      <w:bodyDiv w:val="1"/>
      <w:marLeft w:val="0"/>
      <w:marRight w:val="0"/>
      <w:marTop w:val="0"/>
      <w:marBottom w:val="0"/>
      <w:divBdr>
        <w:top w:val="none" w:sz="0" w:space="0" w:color="auto"/>
        <w:left w:val="none" w:sz="0" w:space="0" w:color="auto"/>
        <w:bottom w:val="none" w:sz="0" w:space="0" w:color="auto"/>
        <w:right w:val="none" w:sz="0" w:space="0" w:color="auto"/>
      </w:divBdr>
    </w:div>
    <w:div w:id="708914654">
      <w:bodyDiv w:val="1"/>
      <w:marLeft w:val="0"/>
      <w:marRight w:val="0"/>
      <w:marTop w:val="0"/>
      <w:marBottom w:val="0"/>
      <w:divBdr>
        <w:top w:val="none" w:sz="0" w:space="0" w:color="auto"/>
        <w:left w:val="none" w:sz="0" w:space="0" w:color="auto"/>
        <w:bottom w:val="none" w:sz="0" w:space="0" w:color="auto"/>
        <w:right w:val="none" w:sz="0" w:space="0" w:color="auto"/>
      </w:divBdr>
    </w:div>
    <w:div w:id="709190289">
      <w:bodyDiv w:val="1"/>
      <w:marLeft w:val="0"/>
      <w:marRight w:val="0"/>
      <w:marTop w:val="0"/>
      <w:marBottom w:val="0"/>
      <w:divBdr>
        <w:top w:val="none" w:sz="0" w:space="0" w:color="auto"/>
        <w:left w:val="none" w:sz="0" w:space="0" w:color="auto"/>
        <w:bottom w:val="none" w:sz="0" w:space="0" w:color="auto"/>
        <w:right w:val="none" w:sz="0" w:space="0" w:color="auto"/>
      </w:divBdr>
    </w:div>
    <w:div w:id="709305201">
      <w:bodyDiv w:val="1"/>
      <w:marLeft w:val="0"/>
      <w:marRight w:val="0"/>
      <w:marTop w:val="0"/>
      <w:marBottom w:val="0"/>
      <w:divBdr>
        <w:top w:val="none" w:sz="0" w:space="0" w:color="auto"/>
        <w:left w:val="none" w:sz="0" w:space="0" w:color="auto"/>
        <w:bottom w:val="none" w:sz="0" w:space="0" w:color="auto"/>
        <w:right w:val="none" w:sz="0" w:space="0" w:color="auto"/>
      </w:divBdr>
    </w:div>
    <w:div w:id="710156895">
      <w:bodyDiv w:val="1"/>
      <w:marLeft w:val="0"/>
      <w:marRight w:val="0"/>
      <w:marTop w:val="0"/>
      <w:marBottom w:val="0"/>
      <w:divBdr>
        <w:top w:val="none" w:sz="0" w:space="0" w:color="auto"/>
        <w:left w:val="none" w:sz="0" w:space="0" w:color="auto"/>
        <w:bottom w:val="none" w:sz="0" w:space="0" w:color="auto"/>
        <w:right w:val="none" w:sz="0" w:space="0" w:color="auto"/>
      </w:divBdr>
    </w:div>
    <w:div w:id="710807200">
      <w:bodyDiv w:val="1"/>
      <w:marLeft w:val="0"/>
      <w:marRight w:val="0"/>
      <w:marTop w:val="0"/>
      <w:marBottom w:val="0"/>
      <w:divBdr>
        <w:top w:val="none" w:sz="0" w:space="0" w:color="auto"/>
        <w:left w:val="none" w:sz="0" w:space="0" w:color="auto"/>
        <w:bottom w:val="none" w:sz="0" w:space="0" w:color="auto"/>
        <w:right w:val="none" w:sz="0" w:space="0" w:color="auto"/>
      </w:divBdr>
    </w:div>
    <w:div w:id="710958435">
      <w:bodyDiv w:val="1"/>
      <w:marLeft w:val="0"/>
      <w:marRight w:val="0"/>
      <w:marTop w:val="0"/>
      <w:marBottom w:val="0"/>
      <w:divBdr>
        <w:top w:val="none" w:sz="0" w:space="0" w:color="auto"/>
        <w:left w:val="none" w:sz="0" w:space="0" w:color="auto"/>
        <w:bottom w:val="none" w:sz="0" w:space="0" w:color="auto"/>
        <w:right w:val="none" w:sz="0" w:space="0" w:color="auto"/>
      </w:divBdr>
    </w:div>
    <w:div w:id="711268346">
      <w:bodyDiv w:val="1"/>
      <w:marLeft w:val="0"/>
      <w:marRight w:val="0"/>
      <w:marTop w:val="0"/>
      <w:marBottom w:val="0"/>
      <w:divBdr>
        <w:top w:val="none" w:sz="0" w:space="0" w:color="auto"/>
        <w:left w:val="none" w:sz="0" w:space="0" w:color="auto"/>
        <w:bottom w:val="none" w:sz="0" w:space="0" w:color="auto"/>
        <w:right w:val="none" w:sz="0" w:space="0" w:color="auto"/>
      </w:divBdr>
    </w:div>
    <w:div w:id="711535547">
      <w:bodyDiv w:val="1"/>
      <w:marLeft w:val="0"/>
      <w:marRight w:val="0"/>
      <w:marTop w:val="0"/>
      <w:marBottom w:val="0"/>
      <w:divBdr>
        <w:top w:val="none" w:sz="0" w:space="0" w:color="auto"/>
        <w:left w:val="none" w:sz="0" w:space="0" w:color="auto"/>
        <w:bottom w:val="none" w:sz="0" w:space="0" w:color="auto"/>
        <w:right w:val="none" w:sz="0" w:space="0" w:color="auto"/>
      </w:divBdr>
    </w:div>
    <w:div w:id="711734204">
      <w:bodyDiv w:val="1"/>
      <w:marLeft w:val="0"/>
      <w:marRight w:val="0"/>
      <w:marTop w:val="0"/>
      <w:marBottom w:val="0"/>
      <w:divBdr>
        <w:top w:val="none" w:sz="0" w:space="0" w:color="auto"/>
        <w:left w:val="none" w:sz="0" w:space="0" w:color="auto"/>
        <w:bottom w:val="none" w:sz="0" w:space="0" w:color="auto"/>
        <w:right w:val="none" w:sz="0" w:space="0" w:color="auto"/>
      </w:divBdr>
    </w:div>
    <w:div w:id="711880674">
      <w:bodyDiv w:val="1"/>
      <w:marLeft w:val="0"/>
      <w:marRight w:val="0"/>
      <w:marTop w:val="0"/>
      <w:marBottom w:val="0"/>
      <w:divBdr>
        <w:top w:val="none" w:sz="0" w:space="0" w:color="auto"/>
        <w:left w:val="none" w:sz="0" w:space="0" w:color="auto"/>
        <w:bottom w:val="none" w:sz="0" w:space="0" w:color="auto"/>
        <w:right w:val="none" w:sz="0" w:space="0" w:color="auto"/>
      </w:divBdr>
    </w:div>
    <w:div w:id="712271832">
      <w:bodyDiv w:val="1"/>
      <w:marLeft w:val="0"/>
      <w:marRight w:val="0"/>
      <w:marTop w:val="0"/>
      <w:marBottom w:val="0"/>
      <w:divBdr>
        <w:top w:val="none" w:sz="0" w:space="0" w:color="auto"/>
        <w:left w:val="none" w:sz="0" w:space="0" w:color="auto"/>
        <w:bottom w:val="none" w:sz="0" w:space="0" w:color="auto"/>
        <w:right w:val="none" w:sz="0" w:space="0" w:color="auto"/>
      </w:divBdr>
    </w:div>
    <w:div w:id="714238090">
      <w:bodyDiv w:val="1"/>
      <w:marLeft w:val="0"/>
      <w:marRight w:val="0"/>
      <w:marTop w:val="0"/>
      <w:marBottom w:val="0"/>
      <w:divBdr>
        <w:top w:val="none" w:sz="0" w:space="0" w:color="auto"/>
        <w:left w:val="none" w:sz="0" w:space="0" w:color="auto"/>
        <w:bottom w:val="none" w:sz="0" w:space="0" w:color="auto"/>
        <w:right w:val="none" w:sz="0" w:space="0" w:color="auto"/>
      </w:divBdr>
      <w:divsChild>
        <w:div w:id="2113740381">
          <w:marLeft w:val="480"/>
          <w:marRight w:val="0"/>
          <w:marTop w:val="0"/>
          <w:marBottom w:val="0"/>
          <w:divBdr>
            <w:top w:val="none" w:sz="0" w:space="0" w:color="auto"/>
            <w:left w:val="none" w:sz="0" w:space="0" w:color="auto"/>
            <w:bottom w:val="none" w:sz="0" w:space="0" w:color="auto"/>
            <w:right w:val="none" w:sz="0" w:space="0" w:color="auto"/>
          </w:divBdr>
        </w:div>
        <w:div w:id="2034066981">
          <w:marLeft w:val="480"/>
          <w:marRight w:val="0"/>
          <w:marTop w:val="0"/>
          <w:marBottom w:val="0"/>
          <w:divBdr>
            <w:top w:val="none" w:sz="0" w:space="0" w:color="auto"/>
            <w:left w:val="none" w:sz="0" w:space="0" w:color="auto"/>
            <w:bottom w:val="none" w:sz="0" w:space="0" w:color="auto"/>
            <w:right w:val="none" w:sz="0" w:space="0" w:color="auto"/>
          </w:divBdr>
        </w:div>
        <w:div w:id="1363483239">
          <w:marLeft w:val="480"/>
          <w:marRight w:val="0"/>
          <w:marTop w:val="0"/>
          <w:marBottom w:val="0"/>
          <w:divBdr>
            <w:top w:val="none" w:sz="0" w:space="0" w:color="auto"/>
            <w:left w:val="none" w:sz="0" w:space="0" w:color="auto"/>
            <w:bottom w:val="none" w:sz="0" w:space="0" w:color="auto"/>
            <w:right w:val="none" w:sz="0" w:space="0" w:color="auto"/>
          </w:divBdr>
        </w:div>
        <w:div w:id="2112698308">
          <w:marLeft w:val="480"/>
          <w:marRight w:val="0"/>
          <w:marTop w:val="0"/>
          <w:marBottom w:val="0"/>
          <w:divBdr>
            <w:top w:val="none" w:sz="0" w:space="0" w:color="auto"/>
            <w:left w:val="none" w:sz="0" w:space="0" w:color="auto"/>
            <w:bottom w:val="none" w:sz="0" w:space="0" w:color="auto"/>
            <w:right w:val="none" w:sz="0" w:space="0" w:color="auto"/>
          </w:divBdr>
        </w:div>
        <w:div w:id="1918400410">
          <w:marLeft w:val="480"/>
          <w:marRight w:val="0"/>
          <w:marTop w:val="0"/>
          <w:marBottom w:val="0"/>
          <w:divBdr>
            <w:top w:val="none" w:sz="0" w:space="0" w:color="auto"/>
            <w:left w:val="none" w:sz="0" w:space="0" w:color="auto"/>
            <w:bottom w:val="none" w:sz="0" w:space="0" w:color="auto"/>
            <w:right w:val="none" w:sz="0" w:space="0" w:color="auto"/>
          </w:divBdr>
        </w:div>
        <w:div w:id="2089576314">
          <w:marLeft w:val="480"/>
          <w:marRight w:val="0"/>
          <w:marTop w:val="0"/>
          <w:marBottom w:val="0"/>
          <w:divBdr>
            <w:top w:val="none" w:sz="0" w:space="0" w:color="auto"/>
            <w:left w:val="none" w:sz="0" w:space="0" w:color="auto"/>
            <w:bottom w:val="none" w:sz="0" w:space="0" w:color="auto"/>
            <w:right w:val="none" w:sz="0" w:space="0" w:color="auto"/>
          </w:divBdr>
        </w:div>
        <w:div w:id="1463841342">
          <w:marLeft w:val="480"/>
          <w:marRight w:val="0"/>
          <w:marTop w:val="0"/>
          <w:marBottom w:val="0"/>
          <w:divBdr>
            <w:top w:val="none" w:sz="0" w:space="0" w:color="auto"/>
            <w:left w:val="none" w:sz="0" w:space="0" w:color="auto"/>
            <w:bottom w:val="none" w:sz="0" w:space="0" w:color="auto"/>
            <w:right w:val="none" w:sz="0" w:space="0" w:color="auto"/>
          </w:divBdr>
        </w:div>
        <w:div w:id="1504516144">
          <w:marLeft w:val="480"/>
          <w:marRight w:val="0"/>
          <w:marTop w:val="0"/>
          <w:marBottom w:val="0"/>
          <w:divBdr>
            <w:top w:val="none" w:sz="0" w:space="0" w:color="auto"/>
            <w:left w:val="none" w:sz="0" w:space="0" w:color="auto"/>
            <w:bottom w:val="none" w:sz="0" w:space="0" w:color="auto"/>
            <w:right w:val="none" w:sz="0" w:space="0" w:color="auto"/>
          </w:divBdr>
        </w:div>
        <w:div w:id="2075856219">
          <w:marLeft w:val="480"/>
          <w:marRight w:val="0"/>
          <w:marTop w:val="0"/>
          <w:marBottom w:val="0"/>
          <w:divBdr>
            <w:top w:val="none" w:sz="0" w:space="0" w:color="auto"/>
            <w:left w:val="none" w:sz="0" w:space="0" w:color="auto"/>
            <w:bottom w:val="none" w:sz="0" w:space="0" w:color="auto"/>
            <w:right w:val="none" w:sz="0" w:space="0" w:color="auto"/>
          </w:divBdr>
        </w:div>
        <w:div w:id="1939212547">
          <w:marLeft w:val="480"/>
          <w:marRight w:val="0"/>
          <w:marTop w:val="0"/>
          <w:marBottom w:val="0"/>
          <w:divBdr>
            <w:top w:val="none" w:sz="0" w:space="0" w:color="auto"/>
            <w:left w:val="none" w:sz="0" w:space="0" w:color="auto"/>
            <w:bottom w:val="none" w:sz="0" w:space="0" w:color="auto"/>
            <w:right w:val="none" w:sz="0" w:space="0" w:color="auto"/>
          </w:divBdr>
        </w:div>
        <w:div w:id="1047267205">
          <w:marLeft w:val="480"/>
          <w:marRight w:val="0"/>
          <w:marTop w:val="0"/>
          <w:marBottom w:val="0"/>
          <w:divBdr>
            <w:top w:val="none" w:sz="0" w:space="0" w:color="auto"/>
            <w:left w:val="none" w:sz="0" w:space="0" w:color="auto"/>
            <w:bottom w:val="none" w:sz="0" w:space="0" w:color="auto"/>
            <w:right w:val="none" w:sz="0" w:space="0" w:color="auto"/>
          </w:divBdr>
        </w:div>
        <w:div w:id="2043165922">
          <w:marLeft w:val="480"/>
          <w:marRight w:val="0"/>
          <w:marTop w:val="0"/>
          <w:marBottom w:val="0"/>
          <w:divBdr>
            <w:top w:val="none" w:sz="0" w:space="0" w:color="auto"/>
            <w:left w:val="none" w:sz="0" w:space="0" w:color="auto"/>
            <w:bottom w:val="none" w:sz="0" w:space="0" w:color="auto"/>
            <w:right w:val="none" w:sz="0" w:space="0" w:color="auto"/>
          </w:divBdr>
        </w:div>
        <w:div w:id="928197683">
          <w:marLeft w:val="480"/>
          <w:marRight w:val="0"/>
          <w:marTop w:val="0"/>
          <w:marBottom w:val="0"/>
          <w:divBdr>
            <w:top w:val="none" w:sz="0" w:space="0" w:color="auto"/>
            <w:left w:val="none" w:sz="0" w:space="0" w:color="auto"/>
            <w:bottom w:val="none" w:sz="0" w:space="0" w:color="auto"/>
            <w:right w:val="none" w:sz="0" w:space="0" w:color="auto"/>
          </w:divBdr>
        </w:div>
        <w:div w:id="952438767">
          <w:marLeft w:val="480"/>
          <w:marRight w:val="0"/>
          <w:marTop w:val="0"/>
          <w:marBottom w:val="0"/>
          <w:divBdr>
            <w:top w:val="none" w:sz="0" w:space="0" w:color="auto"/>
            <w:left w:val="none" w:sz="0" w:space="0" w:color="auto"/>
            <w:bottom w:val="none" w:sz="0" w:space="0" w:color="auto"/>
            <w:right w:val="none" w:sz="0" w:space="0" w:color="auto"/>
          </w:divBdr>
        </w:div>
        <w:div w:id="1144154346">
          <w:marLeft w:val="480"/>
          <w:marRight w:val="0"/>
          <w:marTop w:val="0"/>
          <w:marBottom w:val="0"/>
          <w:divBdr>
            <w:top w:val="none" w:sz="0" w:space="0" w:color="auto"/>
            <w:left w:val="none" w:sz="0" w:space="0" w:color="auto"/>
            <w:bottom w:val="none" w:sz="0" w:space="0" w:color="auto"/>
            <w:right w:val="none" w:sz="0" w:space="0" w:color="auto"/>
          </w:divBdr>
        </w:div>
        <w:div w:id="66467169">
          <w:marLeft w:val="480"/>
          <w:marRight w:val="0"/>
          <w:marTop w:val="0"/>
          <w:marBottom w:val="0"/>
          <w:divBdr>
            <w:top w:val="none" w:sz="0" w:space="0" w:color="auto"/>
            <w:left w:val="none" w:sz="0" w:space="0" w:color="auto"/>
            <w:bottom w:val="none" w:sz="0" w:space="0" w:color="auto"/>
            <w:right w:val="none" w:sz="0" w:space="0" w:color="auto"/>
          </w:divBdr>
        </w:div>
        <w:div w:id="1459951788">
          <w:marLeft w:val="480"/>
          <w:marRight w:val="0"/>
          <w:marTop w:val="0"/>
          <w:marBottom w:val="0"/>
          <w:divBdr>
            <w:top w:val="none" w:sz="0" w:space="0" w:color="auto"/>
            <w:left w:val="none" w:sz="0" w:space="0" w:color="auto"/>
            <w:bottom w:val="none" w:sz="0" w:space="0" w:color="auto"/>
            <w:right w:val="none" w:sz="0" w:space="0" w:color="auto"/>
          </w:divBdr>
        </w:div>
        <w:div w:id="497842985">
          <w:marLeft w:val="480"/>
          <w:marRight w:val="0"/>
          <w:marTop w:val="0"/>
          <w:marBottom w:val="0"/>
          <w:divBdr>
            <w:top w:val="none" w:sz="0" w:space="0" w:color="auto"/>
            <w:left w:val="none" w:sz="0" w:space="0" w:color="auto"/>
            <w:bottom w:val="none" w:sz="0" w:space="0" w:color="auto"/>
            <w:right w:val="none" w:sz="0" w:space="0" w:color="auto"/>
          </w:divBdr>
        </w:div>
        <w:div w:id="219561617">
          <w:marLeft w:val="480"/>
          <w:marRight w:val="0"/>
          <w:marTop w:val="0"/>
          <w:marBottom w:val="0"/>
          <w:divBdr>
            <w:top w:val="none" w:sz="0" w:space="0" w:color="auto"/>
            <w:left w:val="none" w:sz="0" w:space="0" w:color="auto"/>
            <w:bottom w:val="none" w:sz="0" w:space="0" w:color="auto"/>
            <w:right w:val="none" w:sz="0" w:space="0" w:color="auto"/>
          </w:divBdr>
        </w:div>
        <w:div w:id="1513177547">
          <w:marLeft w:val="480"/>
          <w:marRight w:val="0"/>
          <w:marTop w:val="0"/>
          <w:marBottom w:val="0"/>
          <w:divBdr>
            <w:top w:val="none" w:sz="0" w:space="0" w:color="auto"/>
            <w:left w:val="none" w:sz="0" w:space="0" w:color="auto"/>
            <w:bottom w:val="none" w:sz="0" w:space="0" w:color="auto"/>
            <w:right w:val="none" w:sz="0" w:space="0" w:color="auto"/>
          </w:divBdr>
        </w:div>
        <w:div w:id="762651654">
          <w:marLeft w:val="480"/>
          <w:marRight w:val="0"/>
          <w:marTop w:val="0"/>
          <w:marBottom w:val="0"/>
          <w:divBdr>
            <w:top w:val="none" w:sz="0" w:space="0" w:color="auto"/>
            <w:left w:val="none" w:sz="0" w:space="0" w:color="auto"/>
            <w:bottom w:val="none" w:sz="0" w:space="0" w:color="auto"/>
            <w:right w:val="none" w:sz="0" w:space="0" w:color="auto"/>
          </w:divBdr>
        </w:div>
        <w:div w:id="244001346">
          <w:marLeft w:val="480"/>
          <w:marRight w:val="0"/>
          <w:marTop w:val="0"/>
          <w:marBottom w:val="0"/>
          <w:divBdr>
            <w:top w:val="none" w:sz="0" w:space="0" w:color="auto"/>
            <w:left w:val="none" w:sz="0" w:space="0" w:color="auto"/>
            <w:bottom w:val="none" w:sz="0" w:space="0" w:color="auto"/>
            <w:right w:val="none" w:sz="0" w:space="0" w:color="auto"/>
          </w:divBdr>
        </w:div>
        <w:div w:id="1084645578">
          <w:marLeft w:val="480"/>
          <w:marRight w:val="0"/>
          <w:marTop w:val="0"/>
          <w:marBottom w:val="0"/>
          <w:divBdr>
            <w:top w:val="none" w:sz="0" w:space="0" w:color="auto"/>
            <w:left w:val="none" w:sz="0" w:space="0" w:color="auto"/>
            <w:bottom w:val="none" w:sz="0" w:space="0" w:color="auto"/>
            <w:right w:val="none" w:sz="0" w:space="0" w:color="auto"/>
          </w:divBdr>
        </w:div>
        <w:div w:id="1225947488">
          <w:marLeft w:val="480"/>
          <w:marRight w:val="0"/>
          <w:marTop w:val="0"/>
          <w:marBottom w:val="0"/>
          <w:divBdr>
            <w:top w:val="none" w:sz="0" w:space="0" w:color="auto"/>
            <w:left w:val="none" w:sz="0" w:space="0" w:color="auto"/>
            <w:bottom w:val="none" w:sz="0" w:space="0" w:color="auto"/>
            <w:right w:val="none" w:sz="0" w:space="0" w:color="auto"/>
          </w:divBdr>
        </w:div>
        <w:div w:id="2132239979">
          <w:marLeft w:val="480"/>
          <w:marRight w:val="0"/>
          <w:marTop w:val="0"/>
          <w:marBottom w:val="0"/>
          <w:divBdr>
            <w:top w:val="none" w:sz="0" w:space="0" w:color="auto"/>
            <w:left w:val="none" w:sz="0" w:space="0" w:color="auto"/>
            <w:bottom w:val="none" w:sz="0" w:space="0" w:color="auto"/>
            <w:right w:val="none" w:sz="0" w:space="0" w:color="auto"/>
          </w:divBdr>
        </w:div>
      </w:divsChild>
    </w:div>
    <w:div w:id="715206599">
      <w:bodyDiv w:val="1"/>
      <w:marLeft w:val="0"/>
      <w:marRight w:val="0"/>
      <w:marTop w:val="0"/>
      <w:marBottom w:val="0"/>
      <w:divBdr>
        <w:top w:val="none" w:sz="0" w:space="0" w:color="auto"/>
        <w:left w:val="none" w:sz="0" w:space="0" w:color="auto"/>
        <w:bottom w:val="none" w:sz="0" w:space="0" w:color="auto"/>
        <w:right w:val="none" w:sz="0" w:space="0" w:color="auto"/>
      </w:divBdr>
    </w:div>
    <w:div w:id="715543038">
      <w:bodyDiv w:val="1"/>
      <w:marLeft w:val="0"/>
      <w:marRight w:val="0"/>
      <w:marTop w:val="0"/>
      <w:marBottom w:val="0"/>
      <w:divBdr>
        <w:top w:val="none" w:sz="0" w:space="0" w:color="auto"/>
        <w:left w:val="none" w:sz="0" w:space="0" w:color="auto"/>
        <w:bottom w:val="none" w:sz="0" w:space="0" w:color="auto"/>
        <w:right w:val="none" w:sz="0" w:space="0" w:color="auto"/>
      </w:divBdr>
    </w:div>
    <w:div w:id="716707634">
      <w:bodyDiv w:val="1"/>
      <w:marLeft w:val="0"/>
      <w:marRight w:val="0"/>
      <w:marTop w:val="0"/>
      <w:marBottom w:val="0"/>
      <w:divBdr>
        <w:top w:val="none" w:sz="0" w:space="0" w:color="auto"/>
        <w:left w:val="none" w:sz="0" w:space="0" w:color="auto"/>
        <w:bottom w:val="none" w:sz="0" w:space="0" w:color="auto"/>
        <w:right w:val="none" w:sz="0" w:space="0" w:color="auto"/>
      </w:divBdr>
    </w:div>
    <w:div w:id="717321450">
      <w:bodyDiv w:val="1"/>
      <w:marLeft w:val="0"/>
      <w:marRight w:val="0"/>
      <w:marTop w:val="0"/>
      <w:marBottom w:val="0"/>
      <w:divBdr>
        <w:top w:val="none" w:sz="0" w:space="0" w:color="auto"/>
        <w:left w:val="none" w:sz="0" w:space="0" w:color="auto"/>
        <w:bottom w:val="none" w:sz="0" w:space="0" w:color="auto"/>
        <w:right w:val="none" w:sz="0" w:space="0" w:color="auto"/>
      </w:divBdr>
    </w:div>
    <w:div w:id="718090560">
      <w:bodyDiv w:val="1"/>
      <w:marLeft w:val="0"/>
      <w:marRight w:val="0"/>
      <w:marTop w:val="0"/>
      <w:marBottom w:val="0"/>
      <w:divBdr>
        <w:top w:val="none" w:sz="0" w:space="0" w:color="auto"/>
        <w:left w:val="none" w:sz="0" w:space="0" w:color="auto"/>
        <w:bottom w:val="none" w:sz="0" w:space="0" w:color="auto"/>
        <w:right w:val="none" w:sz="0" w:space="0" w:color="auto"/>
      </w:divBdr>
    </w:div>
    <w:div w:id="718431931">
      <w:bodyDiv w:val="1"/>
      <w:marLeft w:val="0"/>
      <w:marRight w:val="0"/>
      <w:marTop w:val="0"/>
      <w:marBottom w:val="0"/>
      <w:divBdr>
        <w:top w:val="none" w:sz="0" w:space="0" w:color="auto"/>
        <w:left w:val="none" w:sz="0" w:space="0" w:color="auto"/>
        <w:bottom w:val="none" w:sz="0" w:space="0" w:color="auto"/>
        <w:right w:val="none" w:sz="0" w:space="0" w:color="auto"/>
      </w:divBdr>
    </w:div>
    <w:div w:id="719522725">
      <w:bodyDiv w:val="1"/>
      <w:marLeft w:val="0"/>
      <w:marRight w:val="0"/>
      <w:marTop w:val="0"/>
      <w:marBottom w:val="0"/>
      <w:divBdr>
        <w:top w:val="none" w:sz="0" w:space="0" w:color="auto"/>
        <w:left w:val="none" w:sz="0" w:space="0" w:color="auto"/>
        <w:bottom w:val="none" w:sz="0" w:space="0" w:color="auto"/>
        <w:right w:val="none" w:sz="0" w:space="0" w:color="auto"/>
      </w:divBdr>
    </w:div>
    <w:div w:id="719862772">
      <w:bodyDiv w:val="1"/>
      <w:marLeft w:val="0"/>
      <w:marRight w:val="0"/>
      <w:marTop w:val="0"/>
      <w:marBottom w:val="0"/>
      <w:divBdr>
        <w:top w:val="none" w:sz="0" w:space="0" w:color="auto"/>
        <w:left w:val="none" w:sz="0" w:space="0" w:color="auto"/>
        <w:bottom w:val="none" w:sz="0" w:space="0" w:color="auto"/>
        <w:right w:val="none" w:sz="0" w:space="0" w:color="auto"/>
      </w:divBdr>
    </w:div>
    <w:div w:id="720524050">
      <w:bodyDiv w:val="1"/>
      <w:marLeft w:val="0"/>
      <w:marRight w:val="0"/>
      <w:marTop w:val="0"/>
      <w:marBottom w:val="0"/>
      <w:divBdr>
        <w:top w:val="none" w:sz="0" w:space="0" w:color="auto"/>
        <w:left w:val="none" w:sz="0" w:space="0" w:color="auto"/>
        <w:bottom w:val="none" w:sz="0" w:space="0" w:color="auto"/>
        <w:right w:val="none" w:sz="0" w:space="0" w:color="auto"/>
      </w:divBdr>
    </w:div>
    <w:div w:id="720712036">
      <w:bodyDiv w:val="1"/>
      <w:marLeft w:val="0"/>
      <w:marRight w:val="0"/>
      <w:marTop w:val="0"/>
      <w:marBottom w:val="0"/>
      <w:divBdr>
        <w:top w:val="none" w:sz="0" w:space="0" w:color="auto"/>
        <w:left w:val="none" w:sz="0" w:space="0" w:color="auto"/>
        <w:bottom w:val="none" w:sz="0" w:space="0" w:color="auto"/>
        <w:right w:val="none" w:sz="0" w:space="0" w:color="auto"/>
      </w:divBdr>
    </w:div>
    <w:div w:id="720978837">
      <w:bodyDiv w:val="1"/>
      <w:marLeft w:val="0"/>
      <w:marRight w:val="0"/>
      <w:marTop w:val="0"/>
      <w:marBottom w:val="0"/>
      <w:divBdr>
        <w:top w:val="none" w:sz="0" w:space="0" w:color="auto"/>
        <w:left w:val="none" w:sz="0" w:space="0" w:color="auto"/>
        <w:bottom w:val="none" w:sz="0" w:space="0" w:color="auto"/>
        <w:right w:val="none" w:sz="0" w:space="0" w:color="auto"/>
      </w:divBdr>
    </w:div>
    <w:div w:id="721438898">
      <w:bodyDiv w:val="1"/>
      <w:marLeft w:val="0"/>
      <w:marRight w:val="0"/>
      <w:marTop w:val="0"/>
      <w:marBottom w:val="0"/>
      <w:divBdr>
        <w:top w:val="none" w:sz="0" w:space="0" w:color="auto"/>
        <w:left w:val="none" w:sz="0" w:space="0" w:color="auto"/>
        <w:bottom w:val="none" w:sz="0" w:space="0" w:color="auto"/>
        <w:right w:val="none" w:sz="0" w:space="0" w:color="auto"/>
      </w:divBdr>
    </w:div>
    <w:div w:id="721563951">
      <w:bodyDiv w:val="1"/>
      <w:marLeft w:val="0"/>
      <w:marRight w:val="0"/>
      <w:marTop w:val="0"/>
      <w:marBottom w:val="0"/>
      <w:divBdr>
        <w:top w:val="none" w:sz="0" w:space="0" w:color="auto"/>
        <w:left w:val="none" w:sz="0" w:space="0" w:color="auto"/>
        <w:bottom w:val="none" w:sz="0" w:space="0" w:color="auto"/>
        <w:right w:val="none" w:sz="0" w:space="0" w:color="auto"/>
      </w:divBdr>
    </w:div>
    <w:div w:id="722023501">
      <w:bodyDiv w:val="1"/>
      <w:marLeft w:val="0"/>
      <w:marRight w:val="0"/>
      <w:marTop w:val="0"/>
      <w:marBottom w:val="0"/>
      <w:divBdr>
        <w:top w:val="none" w:sz="0" w:space="0" w:color="auto"/>
        <w:left w:val="none" w:sz="0" w:space="0" w:color="auto"/>
        <w:bottom w:val="none" w:sz="0" w:space="0" w:color="auto"/>
        <w:right w:val="none" w:sz="0" w:space="0" w:color="auto"/>
      </w:divBdr>
    </w:div>
    <w:div w:id="722023722">
      <w:bodyDiv w:val="1"/>
      <w:marLeft w:val="0"/>
      <w:marRight w:val="0"/>
      <w:marTop w:val="0"/>
      <w:marBottom w:val="0"/>
      <w:divBdr>
        <w:top w:val="none" w:sz="0" w:space="0" w:color="auto"/>
        <w:left w:val="none" w:sz="0" w:space="0" w:color="auto"/>
        <w:bottom w:val="none" w:sz="0" w:space="0" w:color="auto"/>
        <w:right w:val="none" w:sz="0" w:space="0" w:color="auto"/>
      </w:divBdr>
    </w:div>
    <w:div w:id="722141711">
      <w:bodyDiv w:val="1"/>
      <w:marLeft w:val="0"/>
      <w:marRight w:val="0"/>
      <w:marTop w:val="0"/>
      <w:marBottom w:val="0"/>
      <w:divBdr>
        <w:top w:val="none" w:sz="0" w:space="0" w:color="auto"/>
        <w:left w:val="none" w:sz="0" w:space="0" w:color="auto"/>
        <w:bottom w:val="none" w:sz="0" w:space="0" w:color="auto"/>
        <w:right w:val="none" w:sz="0" w:space="0" w:color="auto"/>
      </w:divBdr>
    </w:div>
    <w:div w:id="722680415">
      <w:bodyDiv w:val="1"/>
      <w:marLeft w:val="0"/>
      <w:marRight w:val="0"/>
      <w:marTop w:val="0"/>
      <w:marBottom w:val="0"/>
      <w:divBdr>
        <w:top w:val="none" w:sz="0" w:space="0" w:color="auto"/>
        <w:left w:val="none" w:sz="0" w:space="0" w:color="auto"/>
        <w:bottom w:val="none" w:sz="0" w:space="0" w:color="auto"/>
        <w:right w:val="none" w:sz="0" w:space="0" w:color="auto"/>
      </w:divBdr>
    </w:div>
    <w:div w:id="722942423">
      <w:bodyDiv w:val="1"/>
      <w:marLeft w:val="0"/>
      <w:marRight w:val="0"/>
      <w:marTop w:val="0"/>
      <w:marBottom w:val="0"/>
      <w:divBdr>
        <w:top w:val="none" w:sz="0" w:space="0" w:color="auto"/>
        <w:left w:val="none" w:sz="0" w:space="0" w:color="auto"/>
        <w:bottom w:val="none" w:sz="0" w:space="0" w:color="auto"/>
        <w:right w:val="none" w:sz="0" w:space="0" w:color="auto"/>
      </w:divBdr>
    </w:div>
    <w:div w:id="723141896">
      <w:bodyDiv w:val="1"/>
      <w:marLeft w:val="0"/>
      <w:marRight w:val="0"/>
      <w:marTop w:val="0"/>
      <w:marBottom w:val="0"/>
      <w:divBdr>
        <w:top w:val="none" w:sz="0" w:space="0" w:color="auto"/>
        <w:left w:val="none" w:sz="0" w:space="0" w:color="auto"/>
        <w:bottom w:val="none" w:sz="0" w:space="0" w:color="auto"/>
        <w:right w:val="none" w:sz="0" w:space="0" w:color="auto"/>
      </w:divBdr>
    </w:div>
    <w:div w:id="723287566">
      <w:bodyDiv w:val="1"/>
      <w:marLeft w:val="0"/>
      <w:marRight w:val="0"/>
      <w:marTop w:val="0"/>
      <w:marBottom w:val="0"/>
      <w:divBdr>
        <w:top w:val="none" w:sz="0" w:space="0" w:color="auto"/>
        <w:left w:val="none" w:sz="0" w:space="0" w:color="auto"/>
        <w:bottom w:val="none" w:sz="0" w:space="0" w:color="auto"/>
        <w:right w:val="none" w:sz="0" w:space="0" w:color="auto"/>
      </w:divBdr>
    </w:div>
    <w:div w:id="723405219">
      <w:bodyDiv w:val="1"/>
      <w:marLeft w:val="0"/>
      <w:marRight w:val="0"/>
      <w:marTop w:val="0"/>
      <w:marBottom w:val="0"/>
      <w:divBdr>
        <w:top w:val="none" w:sz="0" w:space="0" w:color="auto"/>
        <w:left w:val="none" w:sz="0" w:space="0" w:color="auto"/>
        <w:bottom w:val="none" w:sz="0" w:space="0" w:color="auto"/>
        <w:right w:val="none" w:sz="0" w:space="0" w:color="auto"/>
      </w:divBdr>
    </w:div>
    <w:div w:id="723720084">
      <w:bodyDiv w:val="1"/>
      <w:marLeft w:val="0"/>
      <w:marRight w:val="0"/>
      <w:marTop w:val="0"/>
      <w:marBottom w:val="0"/>
      <w:divBdr>
        <w:top w:val="none" w:sz="0" w:space="0" w:color="auto"/>
        <w:left w:val="none" w:sz="0" w:space="0" w:color="auto"/>
        <w:bottom w:val="none" w:sz="0" w:space="0" w:color="auto"/>
        <w:right w:val="none" w:sz="0" w:space="0" w:color="auto"/>
      </w:divBdr>
    </w:div>
    <w:div w:id="724833385">
      <w:bodyDiv w:val="1"/>
      <w:marLeft w:val="0"/>
      <w:marRight w:val="0"/>
      <w:marTop w:val="0"/>
      <w:marBottom w:val="0"/>
      <w:divBdr>
        <w:top w:val="none" w:sz="0" w:space="0" w:color="auto"/>
        <w:left w:val="none" w:sz="0" w:space="0" w:color="auto"/>
        <w:bottom w:val="none" w:sz="0" w:space="0" w:color="auto"/>
        <w:right w:val="none" w:sz="0" w:space="0" w:color="auto"/>
      </w:divBdr>
    </w:div>
    <w:div w:id="725103650">
      <w:bodyDiv w:val="1"/>
      <w:marLeft w:val="0"/>
      <w:marRight w:val="0"/>
      <w:marTop w:val="0"/>
      <w:marBottom w:val="0"/>
      <w:divBdr>
        <w:top w:val="none" w:sz="0" w:space="0" w:color="auto"/>
        <w:left w:val="none" w:sz="0" w:space="0" w:color="auto"/>
        <w:bottom w:val="none" w:sz="0" w:space="0" w:color="auto"/>
        <w:right w:val="none" w:sz="0" w:space="0" w:color="auto"/>
      </w:divBdr>
    </w:div>
    <w:div w:id="725297324">
      <w:bodyDiv w:val="1"/>
      <w:marLeft w:val="0"/>
      <w:marRight w:val="0"/>
      <w:marTop w:val="0"/>
      <w:marBottom w:val="0"/>
      <w:divBdr>
        <w:top w:val="none" w:sz="0" w:space="0" w:color="auto"/>
        <w:left w:val="none" w:sz="0" w:space="0" w:color="auto"/>
        <w:bottom w:val="none" w:sz="0" w:space="0" w:color="auto"/>
        <w:right w:val="none" w:sz="0" w:space="0" w:color="auto"/>
      </w:divBdr>
    </w:div>
    <w:div w:id="725953396">
      <w:bodyDiv w:val="1"/>
      <w:marLeft w:val="0"/>
      <w:marRight w:val="0"/>
      <w:marTop w:val="0"/>
      <w:marBottom w:val="0"/>
      <w:divBdr>
        <w:top w:val="none" w:sz="0" w:space="0" w:color="auto"/>
        <w:left w:val="none" w:sz="0" w:space="0" w:color="auto"/>
        <w:bottom w:val="none" w:sz="0" w:space="0" w:color="auto"/>
        <w:right w:val="none" w:sz="0" w:space="0" w:color="auto"/>
      </w:divBdr>
    </w:div>
    <w:div w:id="726028090">
      <w:bodyDiv w:val="1"/>
      <w:marLeft w:val="0"/>
      <w:marRight w:val="0"/>
      <w:marTop w:val="0"/>
      <w:marBottom w:val="0"/>
      <w:divBdr>
        <w:top w:val="none" w:sz="0" w:space="0" w:color="auto"/>
        <w:left w:val="none" w:sz="0" w:space="0" w:color="auto"/>
        <w:bottom w:val="none" w:sz="0" w:space="0" w:color="auto"/>
        <w:right w:val="none" w:sz="0" w:space="0" w:color="auto"/>
      </w:divBdr>
    </w:div>
    <w:div w:id="726758680">
      <w:bodyDiv w:val="1"/>
      <w:marLeft w:val="0"/>
      <w:marRight w:val="0"/>
      <w:marTop w:val="0"/>
      <w:marBottom w:val="0"/>
      <w:divBdr>
        <w:top w:val="none" w:sz="0" w:space="0" w:color="auto"/>
        <w:left w:val="none" w:sz="0" w:space="0" w:color="auto"/>
        <w:bottom w:val="none" w:sz="0" w:space="0" w:color="auto"/>
        <w:right w:val="none" w:sz="0" w:space="0" w:color="auto"/>
      </w:divBdr>
    </w:div>
    <w:div w:id="726802635">
      <w:bodyDiv w:val="1"/>
      <w:marLeft w:val="0"/>
      <w:marRight w:val="0"/>
      <w:marTop w:val="0"/>
      <w:marBottom w:val="0"/>
      <w:divBdr>
        <w:top w:val="none" w:sz="0" w:space="0" w:color="auto"/>
        <w:left w:val="none" w:sz="0" w:space="0" w:color="auto"/>
        <w:bottom w:val="none" w:sz="0" w:space="0" w:color="auto"/>
        <w:right w:val="none" w:sz="0" w:space="0" w:color="auto"/>
      </w:divBdr>
    </w:div>
    <w:div w:id="727453988">
      <w:bodyDiv w:val="1"/>
      <w:marLeft w:val="0"/>
      <w:marRight w:val="0"/>
      <w:marTop w:val="0"/>
      <w:marBottom w:val="0"/>
      <w:divBdr>
        <w:top w:val="none" w:sz="0" w:space="0" w:color="auto"/>
        <w:left w:val="none" w:sz="0" w:space="0" w:color="auto"/>
        <w:bottom w:val="none" w:sz="0" w:space="0" w:color="auto"/>
        <w:right w:val="none" w:sz="0" w:space="0" w:color="auto"/>
      </w:divBdr>
    </w:div>
    <w:div w:id="727726451">
      <w:bodyDiv w:val="1"/>
      <w:marLeft w:val="0"/>
      <w:marRight w:val="0"/>
      <w:marTop w:val="0"/>
      <w:marBottom w:val="0"/>
      <w:divBdr>
        <w:top w:val="none" w:sz="0" w:space="0" w:color="auto"/>
        <w:left w:val="none" w:sz="0" w:space="0" w:color="auto"/>
        <w:bottom w:val="none" w:sz="0" w:space="0" w:color="auto"/>
        <w:right w:val="none" w:sz="0" w:space="0" w:color="auto"/>
      </w:divBdr>
    </w:div>
    <w:div w:id="727806930">
      <w:bodyDiv w:val="1"/>
      <w:marLeft w:val="0"/>
      <w:marRight w:val="0"/>
      <w:marTop w:val="0"/>
      <w:marBottom w:val="0"/>
      <w:divBdr>
        <w:top w:val="none" w:sz="0" w:space="0" w:color="auto"/>
        <w:left w:val="none" w:sz="0" w:space="0" w:color="auto"/>
        <w:bottom w:val="none" w:sz="0" w:space="0" w:color="auto"/>
        <w:right w:val="none" w:sz="0" w:space="0" w:color="auto"/>
      </w:divBdr>
    </w:div>
    <w:div w:id="727917351">
      <w:bodyDiv w:val="1"/>
      <w:marLeft w:val="0"/>
      <w:marRight w:val="0"/>
      <w:marTop w:val="0"/>
      <w:marBottom w:val="0"/>
      <w:divBdr>
        <w:top w:val="none" w:sz="0" w:space="0" w:color="auto"/>
        <w:left w:val="none" w:sz="0" w:space="0" w:color="auto"/>
        <w:bottom w:val="none" w:sz="0" w:space="0" w:color="auto"/>
        <w:right w:val="none" w:sz="0" w:space="0" w:color="auto"/>
      </w:divBdr>
    </w:div>
    <w:div w:id="728578830">
      <w:bodyDiv w:val="1"/>
      <w:marLeft w:val="0"/>
      <w:marRight w:val="0"/>
      <w:marTop w:val="0"/>
      <w:marBottom w:val="0"/>
      <w:divBdr>
        <w:top w:val="none" w:sz="0" w:space="0" w:color="auto"/>
        <w:left w:val="none" w:sz="0" w:space="0" w:color="auto"/>
        <w:bottom w:val="none" w:sz="0" w:space="0" w:color="auto"/>
        <w:right w:val="none" w:sz="0" w:space="0" w:color="auto"/>
      </w:divBdr>
    </w:div>
    <w:div w:id="728768892">
      <w:bodyDiv w:val="1"/>
      <w:marLeft w:val="0"/>
      <w:marRight w:val="0"/>
      <w:marTop w:val="0"/>
      <w:marBottom w:val="0"/>
      <w:divBdr>
        <w:top w:val="none" w:sz="0" w:space="0" w:color="auto"/>
        <w:left w:val="none" w:sz="0" w:space="0" w:color="auto"/>
        <w:bottom w:val="none" w:sz="0" w:space="0" w:color="auto"/>
        <w:right w:val="none" w:sz="0" w:space="0" w:color="auto"/>
      </w:divBdr>
    </w:div>
    <w:div w:id="728842561">
      <w:bodyDiv w:val="1"/>
      <w:marLeft w:val="0"/>
      <w:marRight w:val="0"/>
      <w:marTop w:val="0"/>
      <w:marBottom w:val="0"/>
      <w:divBdr>
        <w:top w:val="none" w:sz="0" w:space="0" w:color="auto"/>
        <w:left w:val="none" w:sz="0" w:space="0" w:color="auto"/>
        <w:bottom w:val="none" w:sz="0" w:space="0" w:color="auto"/>
        <w:right w:val="none" w:sz="0" w:space="0" w:color="auto"/>
      </w:divBdr>
    </w:div>
    <w:div w:id="728842599">
      <w:bodyDiv w:val="1"/>
      <w:marLeft w:val="0"/>
      <w:marRight w:val="0"/>
      <w:marTop w:val="0"/>
      <w:marBottom w:val="0"/>
      <w:divBdr>
        <w:top w:val="none" w:sz="0" w:space="0" w:color="auto"/>
        <w:left w:val="none" w:sz="0" w:space="0" w:color="auto"/>
        <w:bottom w:val="none" w:sz="0" w:space="0" w:color="auto"/>
        <w:right w:val="none" w:sz="0" w:space="0" w:color="auto"/>
      </w:divBdr>
    </w:div>
    <w:div w:id="728916037">
      <w:bodyDiv w:val="1"/>
      <w:marLeft w:val="0"/>
      <w:marRight w:val="0"/>
      <w:marTop w:val="0"/>
      <w:marBottom w:val="0"/>
      <w:divBdr>
        <w:top w:val="none" w:sz="0" w:space="0" w:color="auto"/>
        <w:left w:val="none" w:sz="0" w:space="0" w:color="auto"/>
        <w:bottom w:val="none" w:sz="0" w:space="0" w:color="auto"/>
        <w:right w:val="none" w:sz="0" w:space="0" w:color="auto"/>
      </w:divBdr>
    </w:div>
    <w:div w:id="729114601">
      <w:bodyDiv w:val="1"/>
      <w:marLeft w:val="0"/>
      <w:marRight w:val="0"/>
      <w:marTop w:val="0"/>
      <w:marBottom w:val="0"/>
      <w:divBdr>
        <w:top w:val="none" w:sz="0" w:space="0" w:color="auto"/>
        <w:left w:val="none" w:sz="0" w:space="0" w:color="auto"/>
        <w:bottom w:val="none" w:sz="0" w:space="0" w:color="auto"/>
        <w:right w:val="none" w:sz="0" w:space="0" w:color="auto"/>
      </w:divBdr>
    </w:div>
    <w:div w:id="729503806">
      <w:bodyDiv w:val="1"/>
      <w:marLeft w:val="0"/>
      <w:marRight w:val="0"/>
      <w:marTop w:val="0"/>
      <w:marBottom w:val="0"/>
      <w:divBdr>
        <w:top w:val="none" w:sz="0" w:space="0" w:color="auto"/>
        <w:left w:val="none" w:sz="0" w:space="0" w:color="auto"/>
        <w:bottom w:val="none" w:sz="0" w:space="0" w:color="auto"/>
        <w:right w:val="none" w:sz="0" w:space="0" w:color="auto"/>
      </w:divBdr>
    </w:div>
    <w:div w:id="730926403">
      <w:bodyDiv w:val="1"/>
      <w:marLeft w:val="0"/>
      <w:marRight w:val="0"/>
      <w:marTop w:val="0"/>
      <w:marBottom w:val="0"/>
      <w:divBdr>
        <w:top w:val="none" w:sz="0" w:space="0" w:color="auto"/>
        <w:left w:val="none" w:sz="0" w:space="0" w:color="auto"/>
        <w:bottom w:val="none" w:sz="0" w:space="0" w:color="auto"/>
        <w:right w:val="none" w:sz="0" w:space="0" w:color="auto"/>
      </w:divBdr>
    </w:div>
    <w:div w:id="731543585">
      <w:bodyDiv w:val="1"/>
      <w:marLeft w:val="0"/>
      <w:marRight w:val="0"/>
      <w:marTop w:val="0"/>
      <w:marBottom w:val="0"/>
      <w:divBdr>
        <w:top w:val="none" w:sz="0" w:space="0" w:color="auto"/>
        <w:left w:val="none" w:sz="0" w:space="0" w:color="auto"/>
        <w:bottom w:val="none" w:sz="0" w:space="0" w:color="auto"/>
        <w:right w:val="none" w:sz="0" w:space="0" w:color="auto"/>
      </w:divBdr>
    </w:div>
    <w:div w:id="732198795">
      <w:bodyDiv w:val="1"/>
      <w:marLeft w:val="0"/>
      <w:marRight w:val="0"/>
      <w:marTop w:val="0"/>
      <w:marBottom w:val="0"/>
      <w:divBdr>
        <w:top w:val="none" w:sz="0" w:space="0" w:color="auto"/>
        <w:left w:val="none" w:sz="0" w:space="0" w:color="auto"/>
        <w:bottom w:val="none" w:sz="0" w:space="0" w:color="auto"/>
        <w:right w:val="none" w:sz="0" w:space="0" w:color="auto"/>
      </w:divBdr>
    </w:div>
    <w:div w:id="732630003">
      <w:bodyDiv w:val="1"/>
      <w:marLeft w:val="0"/>
      <w:marRight w:val="0"/>
      <w:marTop w:val="0"/>
      <w:marBottom w:val="0"/>
      <w:divBdr>
        <w:top w:val="none" w:sz="0" w:space="0" w:color="auto"/>
        <w:left w:val="none" w:sz="0" w:space="0" w:color="auto"/>
        <w:bottom w:val="none" w:sz="0" w:space="0" w:color="auto"/>
        <w:right w:val="none" w:sz="0" w:space="0" w:color="auto"/>
      </w:divBdr>
    </w:div>
    <w:div w:id="732850086">
      <w:bodyDiv w:val="1"/>
      <w:marLeft w:val="0"/>
      <w:marRight w:val="0"/>
      <w:marTop w:val="0"/>
      <w:marBottom w:val="0"/>
      <w:divBdr>
        <w:top w:val="none" w:sz="0" w:space="0" w:color="auto"/>
        <w:left w:val="none" w:sz="0" w:space="0" w:color="auto"/>
        <w:bottom w:val="none" w:sz="0" w:space="0" w:color="auto"/>
        <w:right w:val="none" w:sz="0" w:space="0" w:color="auto"/>
      </w:divBdr>
    </w:div>
    <w:div w:id="733044368">
      <w:bodyDiv w:val="1"/>
      <w:marLeft w:val="0"/>
      <w:marRight w:val="0"/>
      <w:marTop w:val="0"/>
      <w:marBottom w:val="0"/>
      <w:divBdr>
        <w:top w:val="none" w:sz="0" w:space="0" w:color="auto"/>
        <w:left w:val="none" w:sz="0" w:space="0" w:color="auto"/>
        <w:bottom w:val="none" w:sz="0" w:space="0" w:color="auto"/>
        <w:right w:val="none" w:sz="0" w:space="0" w:color="auto"/>
      </w:divBdr>
    </w:div>
    <w:div w:id="733771032">
      <w:bodyDiv w:val="1"/>
      <w:marLeft w:val="0"/>
      <w:marRight w:val="0"/>
      <w:marTop w:val="0"/>
      <w:marBottom w:val="0"/>
      <w:divBdr>
        <w:top w:val="none" w:sz="0" w:space="0" w:color="auto"/>
        <w:left w:val="none" w:sz="0" w:space="0" w:color="auto"/>
        <w:bottom w:val="none" w:sz="0" w:space="0" w:color="auto"/>
        <w:right w:val="none" w:sz="0" w:space="0" w:color="auto"/>
      </w:divBdr>
    </w:div>
    <w:div w:id="734284700">
      <w:bodyDiv w:val="1"/>
      <w:marLeft w:val="0"/>
      <w:marRight w:val="0"/>
      <w:marTop w:val="0"/>
      <w:marBottom w:val="0"/>
      <w:divBdr>
        <w:top w:val="none" w:sz="0" w:space="0" w:color="auto"/>
        <w:left w:val="none" w:sz="0" w:space="0" w:color="auto"/>
        <w:bottom w:val="none" w:sz="0" w:space="0" w:color="auto"/>
        <w:right w:val="none" w:sz="0" w:space="0" w:color="auto"/>
      </w:divBdr>
    </w:div>
    <w:div w:id="734552225">
      <w:bodyDiv w:val="1"/>
      <w:marLeft w:val="0"/>
      <w:marRight w:val="0"/>
      <w:marTop w:val="0"/>
      <w:marBottom w:val="0"/>
      <w:divBdr>
        <w:top w:val="none" w:sz="0" w:space="0" w:color="auto"/>
        <w:left w:val="none" w:sz="0" w:space="0" w:color="auto"/>
        <w:bottom w:val="none" w:sz="0" w:space="0" w:color="auto"/>
        <w:right w:val="none" w:sz="0" w:space="0" w:color="auto"/>
      </w:divBdr>
    </w:div>
    <w:div w:id="735711065">
      <w:bodyDiv w:val="1"/>
      <w:marLeft w:val="0"/>
      <w:marRight w:val="0"/>
      <w:marTop w:val="0"/>
      <w:marBottom w:val="0"/>
      <w:divBdr>
        <w:top w:val="none" w:sz="0" w:space="0" w:color="auto"/>
        <w:left w:val="none" w:sz="0" w:space="0" w:color="auto"/>
        <w:bottom w:val="none" w:sz="0" w:space="0" w:color="auto"/>
        <w:right w:val="none" w:sz="0" w:space="0" w:color="auto"/>
      </w:divBdr>
    </w:div>
    <w:div w:id="735974119">
      <w:bodyDiv w:val="1"/>
      <w:marLeft w:val="0"/>
      <w:marRight w:val="0"/>
      <w:marTop w:val="0"/>
      <w:marBottom w:val="0"/>
      <w:divBdr>
        <w:top w:val="none" w:sz="0" w:space="0" w:color="auto"/>
        <w:left w:val="none" w:sz="0" w:space="0" w:color="auto"/>
        <w:bottom w:val="none" w:sz="0" w:space="0" w:color="auto"/>
        <w:right w:val="none" w:sz="0" w:space="0" w:color="auto"/>
      </w:divBdr>
    </w:div>
    <w:div w:id="736167076">
      <w:bodyDiv w:val="1"/>
      <w:marLeft w:val="0"/>
      <w:marRight w:val="0"/>
      <w:marTop w:val="0"/>
      <w:marBottom w:val="0"/>
      <w:divBdr>
        <w:top w:val="none" w:sz="0" w:space="0" w:color="auto"/>
        <w:left w:val="none" w:sz="0" w:space="0" w:color="auto"/>
        <w:bottom w:val="none" w:sz="0" w:space="0" w:color="auto"/>
        <w:right w:val="none" w:sz="0" w:space="0" w:color="auto"/>
      </w:divBdr>
    </w:div>
    <w:div w:id="736703586">
      <w:bodyDiv w:val="1"/>
      <w:marLeft w:val="0"/>
      <w:marRight w:val="0"/>
      <w:marTop w:val="0"/>
      <w:marBottom w:val="0"/>
      <w:divBdr>
        <w:top w:val="none" w:sz="0" w:space="0" w:color="auto"/>
        <w:left w:val="none" w:sz="0" w:space="0" w:color="auto"/>
        <w:bottom w:val="none" w:sz="0" w:space="0" w:color="auto"/>
        <w:right w:val="none" w:sz="0" w:space="0" w:color="auto"/>
      </w:divBdr>
    </w:div>
    <w:div w:id="737217249">
      <w:bodyDiv w:val="1"/>
      <w:marLeft w:val="0"/>
      <w:marRight w:val="0"/>
      <w:marTop w:val="0"/>
      <w:marBottom w:val="0"/>
      <w:divBdr>
        <w:top w:val="none" w:sz="0" w:space="0" w:color="auto"/>
        <w:left w:val="none" w:sz="0" w:space="0" w:color="auto"/>
        <w:bottom w:val="none" w:sz="0" w:space="0" w:color="auto"/>
        <w:right w:val="none" w:sz="0" w:space="0" w:color="auto"/>
      </w:divBdr>
    </w:div>
    <w:div w:id="737829924">
      <w:bodyDiv w:val="1"/>
      <w:marLeft w:val="0"/>
      <w:marRight w:val="0"/>
      <w:marTop w:val="0"/>
      <w:marBottom w:val="0"/>
      <w:divBdr>
        <w:top w:val="none" w:sz="0" w:space="0" w:color="auto"/>
        <w:left w:val="none" w:sz="0" w:space="0" w:color="auto"/>
        <w:bottom w:val="none" w:sz="0" w:space="0" w:color="auto"/>
        <w:right w:val="none" w:sz="0" w:space="0" w:color="auto"/>
      </w:divBdr>
    </w:div>
    <w:div w:id="738133416">
      <w:bodyDiv w:val="1"/>
      <w:marLeft w:val="0"/>
      <w:marRight w:val="0"/>
      <w:marTop w:val="0"/>
      <w:marBottom w:val="0"/>
      <w:divBdr>
        <w:top w:val="none" w:sz="0" w:space="0" w:color="auto"/>
        <w:left w:val="none" w:sz="0" w:space="0" w:color="auto"/>
        <w:bottom w:val="none" w:sz="0" w:space="0" w:color="auto"/>
        <w:right w:val="none" w:sz="0" w:space="0" w:color="auto"/>
      </w:divBdr>
    </w:div>
    <w:div w:id="738407684">
      <w:bodyDiv w:val="1"/>
      <w:marLeft w:val="0"/>
      <w:marRight w:val="0"/>
      <w:marTop w:val="0"/>
      <w:marBottom w:val="0"/>
      <w:divBdr>
        <w:top w:val="none" w:sz="0" w:space="0" w:color="auto"/>
        <w:left w:val="none" w:sz="0" w:space="0" w:color="auto"/>
        <w:bottom w:val="none" w:sz="0" w:space="0" w:color="auto"/>
        <w:right w:val="none" w:sz="0" w:space="0" w:color="auto"/>
      </w:divBdr>
    </w:div>
    <w:div w:id="738555225">
      <w:bodyDiv w:val="1"/>
      <w:marLeft w:val="0"/>
      <w:marRight w:val="0"/>
      <w:marTop w:val="0"/>
      <w:marBottom w:val="0"/>
      <w:divBdr>
        <w:top w:val="none" w:sz="0" w:space="0" w:color="auto"/>
        <w:left w:val="none" w:sz="0" w:space="0" w:color="auto"/>
        <w:bottom w:val="none" w:sz="0" w:space="0" w:color="auto"/>
        <w:right w:val="none" w:sz="0" w:space="0" w:color="auto"/>
      </w:divBdr>
    </w:div>
    <w:div w:id="739013687">
      <w:bodyDiv w:val="1"/>
      <w:marLeft w:val="0"/>
      <w:marRight w:val="0"/>
      <w:marTop w:val="0"/>
      <w:marBottom w:val="0"/>
      <w:divBdr>
        <w:top w:val="none" w:sz="0" w:space="0" w:color="auto"/>
        <w:left w:val="none" w:sz="0" w:space="0" w:color="auto"/>
        <w:bottom w:val="none" w:sz="0" w:space="0" w:color="auto"/>
        <w:right w:val="none" w:sz="0" w:space="0" w:color="auto"/>
      </w:divBdr>
    </w:div>
    <w:div w:id="739445932">
      <w:bodyDiv w:val="1"/>
      <w:marLeft w:val="0"/>
      <w:marRight w:val="0"/>
      <w:marTop w:val="0"/>
      <w:marBottom w:val="0"/>
      <w:divBdr>
        <w:top w:val="none" w:sz="0" w:space="0" w:color="auto"/>
        <w:left w:val="none" w:sz="0" w:space="0" w:color="auto"/>
        <w:bottom w:val="none" w:sz="0" w:space="0" w:color="auto"/>
        <w:right w:val="none" w:sz="0" w:space="0" w:color="auto"/>
      </w:divBdr>
    </w:div>
    <w:div w:id="739980893">
      <w:bodyDiv w:val="1"/>
      <w:marLeft w:val="0"/>
      <w:marRight w:val="0"/>
      <w:marTop w:val="0"/>
      <w:marBottom w:val="0"/>
      <w:divBdr>
        <w:top w:val="none" w:sz="0" w:space="0" w:color="auto"/>
        <w:left w:val="none" w:sz="0" w:space="0" w:color="auto"/>
        <w:bottom w:val="none" w:sz="0" w:space="0" w:color="auto"/>
        <w:right w:val="none" w:sz="0" w:space="0" w:color="auto"/>
      </w:divBdr>
    </w:div>
    <w:div w:id="740103845">
      <w:bodyDiv w:val="1"/>
      <w:marLeft w:val="0"/>
      <w:marRight w:val="0"/>
      <w:marTop w:val="0"/>
      <w:marBottom w:val="0"/>
      <w:divBdr>
        <w:top w:val="none" w:sz="0" w:space="0" w:color="auto"/>
        <w:left w:val="none" w:sz="0" w:space="0" w:color="auto"/>
        <w:bottom w:val="none" w:sz="0" w:space="0" w:color="auto"/>
        <w:right w:val="none" w:sz="0" w:space="0" w:color="auto"/>
      </w:divBdr>
    </w:div>
    <w:div w:id="740523307">
      <w:bodyDiv w:val="1"/>
      <w:marLeft w:val="0"/>
      <w:marRight w:val="0"/>
      <w:marTop w:val="0"/>
      <w:marBottom w:val="0"/>
      <w:divBdr>
        <w:top w:val="none" w:sz="0" w:space="0" w:color="auto"/>
        <w:left w:val="none" w:sz="0" w:space="0" w:color="auto"/>
        <w:bottom w:val="none" w:sz="0" w:space="0" w:color="auto"/>
        <w:right w:val="none" w:sz="0" w:space="0" w:color="auto"/>
      </w:divBdr>
      <w:divsChild>
        <w:div w:id="654840190">
          <w:marLeft w:val="480"/>
          <w:marRight w:val="0"/>
          <w:marTop w:val="0"/>
          <w:marBottom w:val="0"/>
          <w:divBdr>
            <w:top w:val="none" w:sz="0" w:space="0" w:color="auto"/>
            <w:left w:val="none" w:sz="0" w:space="0" w:color="auto"/>
            <w:bottom w:val="none" w:sz="0" w:space="0" w:color="auto"/>
            <w:right w:val="none" w:sz="0" w:space="0" w:color="auto"/>
          </w:divBdr>
        </w:div>
        <w:div w:id="552429289">
          <w:marLeft w:val="480"/>
          <w:marRight w:val="0"/>
          <w:marTop w:val="0"/>
          <w:marBottom w:val="0"/>
          <w:divBdr>
            <w:top w:val="none" w:sz="0" w:space="0" w:color="auto"/>
            <w:left w:val="none" w:sz="0" w:space="0" w:color="auto"/>
            <w:bottom w:val="none" w:sz="0" w:space="0" w:color="auto"/>
            <w:right w:val="none" w:sz="0" w:space="0" w:color="auto"/>
          </w:divBdr>
        </w:div>
        <w:div w:id="501747349">
          <w:marLeft w:val="480"/>
          <w:marRight w:val="0"/>
          <w:marTop w:val="0"/>
          <w:marBottom w:val="0"/>
          <w:divBdr>
            <w:top w:val="none" w:sz="0" w:space="0" w:color="auto"/>
            <w:left w:val="none" w:sz="0" w:space="0" w:color="auto"/>
            <w:bottom w:val="none" w:sz="0" w:space="0" w:color="auto"/>
            <w:right w:val="none" w:sz="0" w:space="0" w:color="auto"/>
          </w:divBdr>
        </w:div>
        <w:div w:id="1922400171">
          <w:marLeft w:val="480"/>
          <w:marRight w:val="0"/>
          <w:marTop w:val="0"/>
          <w:marBottom w:val="0"/>
          <w:divBdr>
            <w:top w:val="none" w:sz="0" w:space="0" w:color="auto"/>
            <w:left w:val="none" w:sz="0" w:space="0" w:color="auto"/>
            <w:bottom w:val="none" w:sz="0" w:space="0" w:color="auto"/>
            <w:right w:val="none" w:sz="0" w:space="0" w:color="auto"/>
          </w:divBdr>
        </w:div>
        <w:div w:id="1882286255">
          <w:marLeft w:val="480"/>
          <w:marRight w:val="0"/>
          <w:marTop w:val="0"/>
          <w:marBottom w:val="0"/>
          <w:divBdr>
            <w:top w:val="none" w:sz="0" w:space="0" w:color="auto"/>
            <w:left w:val="none" w:sz="0" w:space="0" w:color="auto"/>
            <w:bottom w:val="none" w:sz="0" w:space="0" w:color="auto"/>
            <w:right w:val="none" w:sz="0" w:space="0" w:color="auto"/>
          </w:divBdr>
        </w:div>
        <w:div w:id="612132425">
          <w:marLeft w:val="480"/>
          <w:marRight w:val="0"/>
          <w:marTop w:val="0"/>
          <w:marBottom w:val="0"/>
          <w:divBdr>
            <w:top w:val="none" w:sz="0" w:space="0" w:color="auto"/>
            <w:left w:val="none" w:sz="0" w:space="0" w:color="auto"/>
            <w:bottom w:val="none" w:sz="0" w:space="0" w:color="auto"/>
            <w:right w:val="none" w:sz="0" w:space="0" w:color="auto"/>
          </w:divBdr>
        </w:div>
        <w:div w:id="507600867">
          <w:marLeft w:val="480"/>
          <w:marRight w:val="0"/>
          <w:marTop w:val="0"/>
          <w:marBottom w:val="0"/>
          <w:divBdr>
            <w:top w:val="none" w:sz="0" w:space="0" w:color="auto"/>
            <w:left w:val="none" w:sz="0" w:space="0" w:color="auto"/>
            <w:bottom w:val="none" w:sz="0" w:space="0" w:color="auto"/>
            <w:right w:val="none" w:sz="0" w:space="0" w:color="auto"/>
          </w:divBdr>
        </w:div>
        <w:div w:id="675424548">
          <w:marLeft w:val="480"/>
          <w:marRight w:val="0"/>
          <w:marTop w:val="0"/>
          <w:marBottom w:val="0"/>
          <w:divBdr>
            <w:top w:val="none" w:sz="0" w:space="0" w:color="auto"/>
            <w:left w:val="none" w:sz="0" w:space="0" w:color="auto"/>
            <w:bottom w:val="none" w:sz="0" w:space="0" w:color="auto"/>
            <w:right w:val="none" w:sz="0" w:space="0" w:color="auto"/>
          </w:divBdr>
        </w:div>
        <w:div w:id="1770616011">
          <w:marLeft w:val="480"/>
          <w:marRight w:val="0"/>
          <w:marTop w:val="0"/>
          <w:marBottom w:val="0"/>
          <w:divBdr>
            <w:top w:val="none" w:sz="0" w:space="0" w:color="auto"/>
            <w:left w:val="none" w:sz="0" w:space="0" w:color="auto"/>
            <w:bottom w:val="none" w:sz="0" w:space="0" w:color="auto"/>
            <w:right w:val="none" w:sz="0" w:space="0" w:color="auto"/>
          </w:divBdr>
        </w:div>
        <w:div w:id="1147086473">
          <w:marLeft w:val="480"/>
          <w:marRight w:val="0"/>
          <w:marTop w:val="0"/>
          <w:marBottom w:val="0"/>
          <w:divBdr>
            <w:top w:val="none" w:sz="0" w:space="0" w:color="auto"/>
            <w:left w:val="none" w:sz="0" w:space="0" w:color="auto"/>
            <w:bottom w:val="none" w:sz="0" w:space="0" w:color="auto"/>
            <w:right w:val="none" w:sz="0" w:space="0" w:color="auto"/>
          </w:divBdr>
        </w:div>
        <w:div w:id="1930238072">
          <w:marLeft w:val="480"/>
          <w:marRight w:val="0"/>
          <w:marTop w:val="0"/>
          <w:marBottom w:val="0"/>
          <w:divBdr>
            <w:top w:val="none" w:sz="0" w:space="0" w:color="auto"/>
            <w:left w:val="none" w:sz="0" w:space="0" w:color="auto"/>
            <w:bottom w:val="none" w:sz="0" w:space="0" w:color="auto"/>
            <w:right w:val="none" w:sz="0" w:space="0" w:color="auto"/>
          </w:divBdr>
        </w:div>
        <w:div w:id="1254319957">
          <w:marLeft w:val="480"/>
          <w:marRight w:val="0"/>
          <w:marTop w:val="0"/>
          <w:marBottom w:val="0"/>
          <w:divBdr>
            <w:top w:val="none" w:sz="0" w:space="0" w:color="auto"/>
            <w:left w:val="none" w:sz="0" w:space="0" w:color="auto"/>
            <w:bottom w:val="none" w:sz="0" w:space="0" w:color="auto"/>
            <w:right w:val="none" w:sz="0" w:space="0" w:color="auto"/>
          </w:divBdr>
        </w:div>
        <w:div w:id="1462530234">
          <w:marLeft w:val="480"/>
          <w:marRight w:val="0"/>
          <w:marTop w:val="0"/>
          <w:marBottom w:val="0"/>
          <w:divBdr>
            <w:top w:val="none" w:sz="0" w:space="0" w:color="auto"/>
            <w:left w:val="none" w:sz="0" w:space="0" w:color="auto"/>
            <w:bottom w:val="none" w:sz="0" w:space="0" w:color="auto"/>
            <w:right w:val="none" w:sz="0" w:space="0" w:color="auto"/>
          </w:divBdr>
        </w:div>
        <w:div w:id="840119427">
          <w:marLeft w:val="480"/>
          <w:marRight w:val="0"/>
          <w:marTop w:val="0"/>
          <w:marBottom w:val="0"/>
          <w:divBdr>
            <w:top w:val="none" w:sz="0" w:space="0" w:color="auto"/>
            <w:left w:val="none" w:sz="0" w:space="0" w:color="auto"/>
            <w:bottom w:val="none" w:sz="0" w:space="0" w:color="auto"/>
            <w:right w:val="none" w:sz="0" w:space="0" w:color="auto"/>
          </w:divBdr>
        </w:div>
        <w:div w:id="804468495">
          <w:marLeft w:val="480"/>
          <w:marRight w:val="0"/>
          <w:marTop w:val="0"/>
          <w:marBottom w:val="0"/>
          <w:divBdr>
            <w:top w:val="none" w:sz="0" w:space="0" w:color="auto"/>
            <w:left w:val="none" w:sz="0" w:space="0" w:color="auto"/>
            <w:bottom w:val="none" w:sz="0" w:space="0" w:color="auto"/>
            <w:right w:val="none" w:sz="0" w:space="0" w:color="auto"/>
          </w:divBdr>
        </w:div>
        <w:div w:id="1549994252">
          <w:marLeft w:val="480"/>
          <w:marRight w:val="0"/>
          <w:marTop w:val="0"/>
          <w:marBottom w:val="0"/>
          <w:divBdr>
            <w:top w:val="none" w:sz="0" w:space="0" w:color="auto"/>
            <w:left w:val="none" w:sz="0" w:space="0" w:color="auto"/>
            <w:bottom w:val="none" w:sz="0" w:space="0" w:color="auto"/>
            <w:right w:val="none" w:sz="0" w:space="0" w:color="auto"/>
          </w:divBdr>
        </w:div>
        <w:div w:id="472914922">
          <w:marLeft w:val="480"/>
          <w:marRight w:val="0"/>
          <w:marTop w:val="0"/>
          <w:marBottom w:val="0"/>
          <w:divBdr>
            <w:top w:val="none" w:sz="0" w:space="0" w:color="auto"/>
            <w:left w:val="none" w:sz="0" w:space="0" w:color="auto"/>
            <w:bottom w:val="none" w:sz="0" w:space="0" w:color="auto"/>
            <w:right w:val="none" w:sz="0" w:space="0" w:color="auto"/>
          </w:divBdr>
        </w:div>
        <w:div w:id="1873112573">
          <w:marLeft w:val="480"/>
          <w:marRight w:val="0"/>
          <w:marTop w:val="0"/>
          <w:marBottom w:val="0"/>
          <w:divBdr>
            <w:top w:val="none" w:sz="0" w:space="0" w:color="auto"/>
            <w:left w:val="none" w:sz="0" w:space="0" w:color="auto"/>
            <w:bottom w:val="none" w:sz="0" w:space="0" w:color="auto"/>
            <w:right w:val="none" w:sz="0" w:space="0" w:color="auto"/>
          </w:divBdr>
        </w:div>
        <w:div w:id="629435761">
          <w:marLeft w:val="480"/>
          <w:marRight w:val="0"/>
          <w:marTop w:val="0"/>
          <w:marBottom w:val="0"/>
          <w:divBdr>
            <w:top w:val="none" w:sz="0" w:space="0" w:color="auto"/>
            <w:left w:val="none" w:sz="0" w:space="0" w:color="auto"/>
            <w:bottom w:val="none" w:sz="0" w:space="0" w:color="auto"/>
            <w:right w:val="none" w:sz="0" w:space="0" w:color="auto"/>
          </w:divBdr>
        </w:div>
        <w:div w:id="842280137">
          <w:marLeft w:val="480"/>
          <w:marRight w:val="0"/>
          <w:marTop w:val="0"/>
          <w:marBottom w:val="0"/>
          <w:divBdr>
            <w:top w:val="none" w:sz="0" w:space="0" w:color="auto"/>
            <w:left w:val="none" w:sz="0" w:space="0" w:color="auto"/>
            <w:bottom w:val="none" w:sz="0" w:space="0" w:color="auto"/>
            <w:right w:val="none" w:sz="0" w:space="0" w:color="auto"/>
          </w:divBdr>
        </w:div>
        <w:div w:id="741610519">
          <w:marLeft w:val="480"/>
          <w:marRight w:val="0"/>
          <w:marTop w:val="0"/>
          <w:marBottom w:val="0"/>
          <w:divBdr>
            <w:top w:val="none" w:sz="0" w:space="0" w:color="auto"/>
            <w:left w:val="none" w:sz="0" w:space="0" w:color="auto"/>
            <w:bottom w:val="none" w:sz="0" w:space="0" w:color="auto"/>
            <w:right w:val="none" w:sz="0" w:space="0" w:color="auto"/>
          </w:divBdr>
        </w:div>
        <w:div w:id="1266501472">
          <w:marLeft w:val="480"/>
          <w:marRight w:val="0"/>
          <w:marTop w:val="0"/>
          <w:marBottom w:val="0"/>
          <w:divBdr>
            <w:top w:val="none" w:sz="0" w:space="0" w:color="auto"/>
            <w:left w:val="none" w:sz="0" w:space="0" w:color="auto"/>
            <w:bottom w:val="none" w:sz="0" w:space="0" w:color="auto"/>
            <w:right w:val="none" w:sz="0" w:space="0" w:color="auto"/>
          </w:divBdr>
        </w:div>
        <w:div w:id="982198167">
          <w:marLeft w:val="480"/>
          <w:marRight w:val="0"/>
          <w:marTop w:val="0"/>
          <w:marBottom w:val="0"/>
          <w:divBdr>
            <w:top w:val="none" w:sz="0" w:space="0" w:color="auto"/>
            <w:left w:val="none" w:sz="0" w:space="0" w:color="auto"/>
            <w:bottom w:val="none" w:sz="0" w:space="0" w:color="auto"/>
            <w:right w:val="none" w:sz="0" w:space="0" w:color="auto"/>
          </w:divBdr>
        </w:div>
        <w:div w:id="1817182278">
          <w:marLeft w:val="480"/>
          <w:marRight w:val="0"/>
          <w:marTop w:val="0"/>
          <w:marBottom w:val="0"/>
          <w:divBdr>
            <w:top w:val="none" w:sz="0" w:space="0" w:color="auto"/>
            <w:left w:val="none" w:sz="0" w:space="0" w:color="auto"/>
            <w:bottom w:val="none" w:sz="0" w:space="0" w:color="auto"/>
            <w:right w:val="none" w:sz="0" w:space="0" w:color="auto"/>
          </w:divBdr>
        </w:div>
        <w:div w:id="232784073">
          <w:marLeft w:val="480"/>
          <w:marRight w:val="0"/>
          <w:marTop w:val="0"/>
          <w:marBottom w:val="0"/>
          <w:divBdr>
            <w:top w:val="none" w:sz="0" w:space="0" w:color="auto"/>
            <w:left w:val="none" w:sz="0" w:space="0" w:color="auto"/>
            <w:bottom w:val="none" w:sz="0" w:space="0" w:color="auto"/>
            <w:right w:val="none" w:sz="0" w:space="0" w:color="auto"/>
          </w:divBdr>
        </w:div>
        <w:div w:id="948006403">
          <w:marLeft w:val="480"/>
          <w:marRight w:val="0"/>
          <w:marTop w:val="0"/>
          <w:marBottom w:val="0"/>
          <w:divBdr>
            <w:top w:val="none" w:sz="0" w:space="0" w:color="auto"/>
            <w:left w:val="none" w:sz="0" w:space="0" w:color="auto"/>
            <w:bottom w:val="none" w:sz="0" w:space="0" w:color="auto"/>
            <w:right w:val="none" w:sz="0" w:space="0" w:color="auto"/>
          </w:divBdr>
        </w:div>
        <w:div w:id="426081523">
          <w:marLeft w:val="480"/>
          <w:marRight w:val="0"/>
          <w:marTop w:val="0"/>
          <w:marBottom w:val="0"/>
          <w:divBdr>
            <w:top w:val="none" w:sz="0" w:space="0" w:color="auto"/>
            <w:left w:val="none" w:sz="0" w:space="0" w:color="auto"/>
            <w:bottom w:val="none" w:sz="0" w:space="0" w:color="auto"/>
            <w:right w:val="none" w:sz="0" w:space="0" w:color="auto"/>
          </w:divBdr>
        </w:div>
      </w:divsChild>
    </w:div>
    <w:div w:id="740719093">
      <w:bodyDiv w:val="1"/>
      <w:marLeft w:val="0"/>
      <w:marRight w:val="0"/>
      <w:marTop w:val="0"/>
      <w:marBottom w:val="0"/>
      <w:divBdr>
        <w:top w:val="none" w:sz="0" w:space="0" w:color="auto"/>
        <w:left w:val="none" w:sz="0" w:space="0" w:color="auto"/>
        <w:bottom w:val="none" w:sz="0" w:space="0" w:color="auto"/>
        <w:right w:val="none" w:sz="0" w:space="0" w:color="auto"/>
      </w:divBdr>
    </w:div>
    <w:div w:id="740836330">
      <w:bodyDiv w:val="1"/>
      <w:marLeft w:val="0"/>
      <w:marRight w:val="0"/>
      <w:marTop w:val="0"/>
      <w:marBottom w:val="0"/>
      <w:divBdr>
        <w:top w:val="none" w:sz="0" w:space="0" w:color="auto"/>
        <w:left w:val="none" w:sz="0" w:space="0" w:color="auto"/>
        <w:bottom w:val="none" w:sz="0" w:space="0" w:color="auto"/>
        <w:right w:val="none" w:sz="0" w:space="0" w:color="auto"/>
      </w:divBdr>
    </w:div>
    <w:div w:id="741752930">
      <w:bodyDiv w:val="1"/>
      <w:marLeft w:val="0"/>
      <w:marRight w:val="0"/>
      <w:marTop w:val="0"/>
      <w:marBottom w:val="0"/>
      <w:divBdr>
        <w:top w:val="none" w:sz="0" w:space="0" w:color="auto"/>
        <w:left w:val="none" w:sz="0" w:space="0" w:color="auto"/>
        <w:bottom w:val="none" w:sz="0" w:space="0" w:color="auto"/>
        <w:right w:val="none" w:sz="0" w:space="0" w:color="auto"/>
      </w:divBdr>
    </w:div>
    <w:div w:id="741871317">
      <w:bodyDiv w:val="1"/>
      <w:marLeft w:val="0"/>
      <w:marRight w:val="0"/>
      <w:marTop w:val="0"/>
      <w:marBottom w:val="0"/>
      <w:divBdr>
        <w:top w:val="none" w:sz="0" w:space="0" w:color="auto"/>
        <w:left w:val="none" w:sz="0" w:space="0" w:color="auto"/>
        <w:bottom w:val="none" w:sz="0" w:space="0" w:color="auto"/>
        <w:right w:val="none" w:sz="0" w:space="0" w:color="auto"/>
      </w:divBdr>
    </w:div>
    <w:div w:id="742096203">
      <w:bodyDiv w:val="1"/>
      <w:marLeft w:val="0"/>
      <w:marRight w:val="0"/>
      <w:marTop w:val="0"/>
      <w:marBottom w:val="0"/>
      <w:divBdr>
        <w:top w:val="none" w:sz="0" w:space="0" w:color="auto"/>
        <w:left w:val="none" w:sz="0" w:space="0" w:color="auto"/>
        <w:bottom w:val="none" w:sz="0" w:space="0" w:color="auto"/>
        <w:right w:val="none" w:sz="0" w:space="0" w:color="auto"/>
      </w:divBdr>
    </w:div>
    <w:div w:id="742220490">
      <w:bodyDiv w:val="1"/>
      <w:marLeft w:val="0"/>
      <w:marRight w:val="0"/>
      <w:marTop w:val="0"/>
      <w:marBottom w:val="0"/>
      <w:divBdr>
        <w:top w:val="none" w:sz="0" w:space="0" w:color="auto"/>
        <w:left w:val="none" w:sz="0" w:space="0" w:color="auto"/>
        <w:bottom w:val="none" w:sz="0" w:space="0" w:color="auto"/>
        <w:right w:val="none" w:sz="0" w:space="0" w:color="auto"/>
      </w:divBdr>
    </w:div>
    <w:div w:id="742415401">
      <w:bodyDiv w:val="1"/>
      <w:marLeft w:val="0"/>
      <w:marRight w:val="0"/>
      <w:marTop w:val="0"/>
      <w:marBottom w:val="0"/>
      <w:divBdr>
        <w:top w:val="none" w:sz="0" w:space="0" w:color="auto"/>
        <w:left w:val="none" w:sz="0" w:space="0" w:color="auto"/>
        <w:bottom w:val="none" w:sz="0" w:space="0" w:color="auto"/>
        <w:right w:val="none" w:sz="0" w:space="0" w:color="auto"/>
      </w:divBdr>
    </w:div>
    <w:div w:id="742416468">
      <w:bodyDiv w:val="1"/>
      <w:marLeft w:val="0"/>
      <w:marRight w:val="0"/>
      <w:marTop w:val="0"/>
      <w:marBottom w:val="0"/>
      <w:divBdr>
        <w:top w:val="none" w:sz="0" w:space="0" w:color="auto"/>
        <w:left w:val="none" w:sz="0" w:space="0" w:color="auto"/>
        <w:bottom w:val="none" w:sz="0" w:space="0" w:color="auto"/>
        <w:right w:val="none" w:sz="0" w:space="0" w:color="auto"/>
      </w:divBdr>
    </w:div>
    <w:div w:id="742531940">
      <w:bodyDiv w:val="1"/>
      <w:marLeft w:val="0"/>
      <w:marRight w:val="0"/>
      <w:marTop w:val="0"/>
      <w:marBottom w:val="0"/>
      <w:divBdr>
        <w:top w:val="none" w:sz="0" w:space="0" w:color="auto"/>
        <w:left w:val="none" w:sz="0" w:space="0" w:color="auto"/>
        <w:bottom w:val="none" w:sz="0" w:space="0" w:color="auto"/>
        <w:right w:val="none" w:sz="0" w:space="0" w:color="auto"/>
      </w:divBdr>
    </w:div>
    <w:div w:id="742794624">
      <w:bodyDiv w:val="1"/>
      <w:marLeft w:val="0"/>
      <w:marRight w:val="0"/>
      <w:marTop w:val="0"/>
      <w:marBottom w:val="0"/>
      <w:divBdr>
        <w:top w:val="none" w:sz="0" w:space="0" w:color="auto"/>
        <w:left w:val="none" w:sz="0" w:space="0" w:color="auto"/>
        <w:bottom w:val="none" w:sz="0" w:space="0" w:color="auto"/>
        <w:right w:val="none" w:sz="0" w:space="0" w:color="auto"/>
      </w:divBdr>
    </w:div>
    <w:div w:id="743064482">
      <w:bodyDiv w:val="1"/>
      <w:marLeft w:val="0"/>
      <w:marRight w:val="0"/>
      <w:marTop w:val="0"/>
      <w:marBottom w:val="0"/>
      <w:divBdr>
        <w:top w:val="none" w:sz="0" w:space="0" w:color="auto"/>
        <w:left w:val="none" w:sz="0" w:space="0" w:color="auto"/>
        <w:bottom w:val="none" w:sz="0" w:space="0" w:color="auto"/>
        <w:right w:val="none" w:sz="0" w:space="0" w:color="auto"/>
      </w:divBdr>
    </w:div>
    <w:div w:id="743377287">
      <w:bodyDiv w:val="1"/>
      <w:marLeft w:val="0"/>
      <w:marRight w:val="0"/>
      <w:marTop w:val="0"/>
      <w:marBottom w:val="0"/>
      <w:divBdr>
        <w:top w:val="none" w:sz="0" w:space="0" w:color="auto"/>
        <w:left w:val="none" w:sz="0" w:space="0" w:color="auto"/>
        <w:bottom w:val="none" w:sz="0" w:space="0" w:color="auto"/>
        <w:right w:val="none" w:sz="0" w:space="0" w:color="auto"/>
      </w:divBdr>
    </w:div>
    <w:div w:id="743723889">
      <w:bodyDiv w:val="1"/>
      <w:marLeft w:val="0"/>
      <w:marRight w:val="0"/>
      <w:marTop w:val="0"/>
      <w:marBottom w:val="0"/>
      <w:divBdr>
        <w:top w:val="none" w:sz="0" w:space="0" w:color="auto"/>
        <w:left w:val="none" w:sz="0" w:space="0" w:color="auto"/>
        <w:bottom w:val="none" w:sz="0" w:space="0" w:color="auto"/>
        <w:right w:val="none" w:sz="0" w:space="0" w:color="auto"/>
      </w:divBdr>
    </w:div>
    <w:div w:id="743844369">
      <w:bodyDiv w:val="1"/>
      <w:marLeft w:val="0"/>
      <w:marRight w:val="0"/>
      <w:marTop w:val="0"/>
      <w:marBottom w:val="0"/>
      <w:divBdr>
        <w:top w:val="none" w:sz="0" w:space="0" w:color="auto"/>
        <w:left w:val="none" w:sz="0" w:space="0" w:color="auto"/>
        <w:bottom w:val="none" w:sz="0" w:space="0" w:color="auto"/>
        <w:right w:val="none" w:sz="0" w:space="0" w:color="auto"/>
      </w:divBdr>
    </w:div>
    <w:div w:id="744062335">
      <w:bodyDiv w:val="1"/>
      <w:marLeft w:val="0"/>
      <w:marRight w:val="0"/>
      <w:marTop w:val="0"/>
      <w:marBottom w:val="0"/>
      <w:divBdr>
        <w:top w:val="none" w:sz="0" w:space="0" w:color="auto"/>
        <w:left w:val="none" w:sz="0" w:space="0" w:color="auto"/>
        <w:bottom w:val="none" w:sz="0" w:space="0" w:color="auto"/>
        <w:right w:val="none" w:sz="0" w:space="0" w:color="auto"/>
      </w:divBdr>
    </w:div>
    <w:div w:id="744381400">
      <w:bodyDiv w:val="1"/>
      <w:marLeft w:val="0"/>
      <w:marRight w:val="0"/>
      <w:marTop w:val="0"/>
      <w:marBottom w:val="0"/>
      <w:divBdr>
        <w:top w:val="none" w:sz="0" w:space="0" w:color="auto"/>
        <w:left w:val="none" w:sz="0" w:space="0" w:color="auto"/>
        <w:bottom w:val="none" w:sz="0" w:space="0" w:color="auto"/>
        <w:right w:val="none" w:sz="0" w:space="0" w:color="auto"/>
      </w:divBdr>
    </w:div>
    <w:div w:id="745420262">
      <w:bodyDiv w:val="1"/>
      <w:marLeft w:val="0"/>
      <w:marRight w:val="0"/>
      <w:marTop w:val="0"/>
      <w:marBottom w:val="0"/>
      <w:divBdr>
        <w:top w:val="none" w:sz="0" w:space="0" w:color="auto"/>
        <w:left w:val="none" w:sz="0" w:space="0" w:color="auto"/>
        <w:bottom w:val="none" w:sz="0" w:space="0" w:color="auto"/>
        <w:right w:val="none" w:sz="0" w:space="0" w:color="auto"/>
      </w:divBdr>
    </w:div>
    <w:div w:id="746344560">
      <w:bodyDiv w:val="1"/>
      <w:marLeft w:val="0"/>
      <w:marRight w:val="0"/>
      <w:marTop w:val="0"/>
      <w:marBottom w:val="0"/>
      <w:divBdr>
        <w:top w:val="none" w:sz="0" w:space="0" w:color="auto"/>
        <w:left w:val="none" w:sz="0" w:space="0" w:color="auto"/>
        <w:bottom w:val="none" w:sz="0" w:space="0" w:color="auto"/>
        <w:right w:val="none" w:sz="0" w:space="0" w:color="auto"/>
      </w:divBdr>
    </w:div>
    <w:div w:id="746654394">
      <w:bodyDiv w:val="1"/>
      <w:marLeft w:val="0"/>
      <w:marRight w:val="0"/>
      <w:marTop w:val="0"/>
      <w:marBottom w:val="0"/>
      <w:divBdr>
        <w:top w:val="none" w:sz="0" w:space="0" w:color="auto"/>
        <w:left w:val="none" w:sz="0" w:space="0" w:color="auto"/>
        <w:bottom w:val="none" w:sz="0" w:space="0" w:color="auto"/>
        <w:right w:val="none" w:sz="0" w:space="0" w:color="auto"/>
      </w:divBdr>
    </w:div>
    <w:div w:id="746849319">
      <w:bodyDiv w:val="1"/>
      <w:marLeft w:val="0"/>
      <w:marRight w:val="0"/>
      <w:marTop w:val="0"/>
      <w:marBottom w:val="0"/>
      <w:divBdr>
        <w:top w:val="none" w:sz="0" w:space="0" w:color="auto"/>
        <w:left w:val="none" w:sz="0" w:space="0" w:color="auto"/>
        <w:bottom w:val="none" w:sz="0" w:space="0" w:color="auto"/>
        <w:right w:val="none" w:sz="0" w:space="0" w:color="auto"/>
      </w:divBdr>
    </w:div>
    <w:div w:id="747187757">
      <w:bodyDiv w:val="1"/>
      <w:marLeft w:val="0"/>
      <w:marRight w:val="0"/>
      <w:marTop w:val="0"/>
      <w:marBottom w:val="0"/>
      <w:divBdr>
        <w:top w:val="none" w:sz="0" w:space="0" w:color="auto"/>
        <w:left w:val="none" w:sz="0" w:space="0" w:color="auto"/>
        <w:bottom w:val="none" w:sz="0" w:space="0" w:color="auto"/>
        <w:right w:val="none" w:sz="0" w:space="0" w:color="auto"/>
      </w:divBdr>
    </w:div>
    <w:div w:id="747388659">
      <w:bodyDiv w:val="1"/>
      <w:marLeft w:val="0"/>
      <w:marRight w:val="0"/>
      <w:marTop w:val="0"/>
      <w:marBottom w:val="0"/>
      <w:divBdr>
        <w:top w:val="none" w:sz="0" w:space="0" w:color="auto"/>
        <w:left w:val="none" w:sz="0" w:space="0" w:color="auto"/>
        <w:bottom w:val="none" w:sz="0" w:space="0" w:color="auto"/>
        <w:right w:val="none" w:sz="0" w:space="0" w:color="auto"/>
      </w:divBdr>
    </w:div>
    <w:div w:id="747532559">
      <w:bodyDiv w:val="1"/>
      <w:marLeft w:val="0"/>
      <w:marRight w:val="0"/>
      <w:marTop w:val="0"/>
      <w:marBottom w:val="0"/>
      <w:divBdr>
        <w:top w:val="none" w:sz="0" w:space="0" w:color="auto"/>
        <w:left w:val="none" w:sz="0" w:space="0" w:color="auto"/>
        <w:bottom w:val="none" w:sz="0" w:space="0" w:color="auto"/>
        <w:right w:val="none" w:sz="0" w:space="0" w:color="auto"/>
      </w:divBdr>
    </w:div>
    <w:div w:id="747924844">
      <w:bodyDiv w:val="1"/>
      <w:marLeft w:val="0"/>
      <w:marRight w:val="0"/>
      <w:marTop w:val="0"/>
      <w:marBottom w:val="0"/>
      <w:divBdr>
        <w:top w:val="none" w:sz="0" w:space="0" w:color="auto"/>
        <w:left w:val="none" w:sz="0" w:space="0" w:color="auto"/>
        <w:bottom w:val="none" w:sz="0" w:space="0" w:color="auto"/>
        <w:right w:val="none" w:sz="0" w:space="0" w:color="auto"/>
      </w:divBdr>
    </w:div>
    <w:div w:id="748967716">
      <w:bodyDiv w:val="1"/>
      <w:marLeft w:val="0"/>
      <w:marRight w:val="0"/>
      <w:marTop w:val="0"/>
      <w:marBottom w:val="0"/>
      <w:divBdr>
        <w:top w:val="none" w:sz="0" w:space="0" w:color="auto"/>
        <w:left w:val="none" w:sz="0" w:space="0" w:color="auto"/>
        <w:bottom w:val="none" w:sz="0" w:space="0" w:color="auto"/>
        <w:right w:val="none" w:sz="0" w:space="0" w:color="auto"/>
      </w:divBdr>
      <w:divsChild>
        <w:div w:id="1232160771">
          <w:marLeft w:val="480"/>
          <w:marRight w:val="0"/>
          <w:marTop w:val="0"/>
          <w:marBottom w:val="0"/>
          <w:divBdr>
            <w:top w:val="none" w:sz="0" w:space="0" w:color="auto"/>
            <w:left w:val="none" w:sz="0" w:space="0" w:color="auto"/>
            <w:bottom w:val="none" w:sz="0" w:space="0" w:color="auto"/>
            <w:right w:val="none" w:sz="0" w:space="0" w:color="auto"/>
          </w:divBdr>
        </w:div>
        <w:div w:id="1163743647">
          <w:marLeft w:val="480"/>
          <w:marRight w:val="0"/>
          <w:marTop w:val="0"/>
          <w:marBottom w:val="0"/>
          <w:divBdr>
            <w:top w:val="none" w:sz="0" w:space="0" w:color="auto"/>
            <w:left w:val="none" w:sz="0" w:space="0" w:color="auto"/>
            <w:bottom w:val="none" w:sz="0" w:space="0" w:color="auto"/>
            <w:right w:val="none" w:sz="0" w:space="0" w:color="auto"/>
          </w:divBdr>
        </w:div>
        <w:div w:id="1613826547">
          <w:marLeft w:val="480"/>
          <w:marRight w:val="0"/>
          <w:marTop w:val="0"/>
          <w:marBottom w:val="0"/>
          <w:divBdr>
            <w:top w:val="none" w:sz="0" w:space="0" w:color="auto"/>
            <w:left w:val="none" w:sz="0" w:space="0" w:color="auto"/>
            <w:bottom w:val="none" w:sz="0" w:space="0" w:color="auto"/>
            <w:right w:val="none" w:sz="0" w:space="0" w:color="auto"/>
          </w:divBdr>
        </w:div>
        <w:div w:id="711732790">
          <w:marLeft w:val="480"/>
          <w:marRight w:val="0"/>
          <w:marTop w:val="0"/>
          <w:marBottom w:val="0"/>
          <w:divBdr>
            <w:top w:val="none" w:sz="0" w:space="0" w:color="auto"/>
            <w:left w:val="none" w:sz="0" w:space="0" w:color="auto"/>
            <w:bottom w:val="none" w:sz="0" w:space="0" w:color="auto"/>
            <w:right w:val="none" w:sz="0" w:space="0" w:color="auto"/>
          </w:divBdr>
        </w:div>
        <w:div w:id="1525165228">
          <w:marLeft w:val="480"/>
          <w:marRight w:val="0"/>
          <w:marTop w:val="0"/>
          <w:marBottom w:val="0"/>
          <w:divBdr>
            <w:top w:val="none" w:sz="0" w:space="0" w:color="auto"/>
            <w:left w:val="none" w:sz="0" w:space="0" w:color="auto"/>
            <w:bottom w:val="none" w:sz="0" w:space="0" w:color="auto"/>
            <w:right w:val="none" w:sz="0" w:space="0" w:color="auto"/>
          </w:divBdr>
        </w:div>
        <w:div w:id="1208446921">
          <w:marLeft w:val="480"/>
          <w:marRight w:val="0"/>
          <w:marTop w:val="0"/>
          <w:marBottom w:val="0"/>
          <w:divBdr>
            <w:top w:val="none" w:sz="0" w:space="0" w:color="auto"/>
            <w:left w:val="none" w:sz="0" w:space="0" w:color="auto"/>
            <w:bottom w:val="none" w:sz="0" w:space="0" w:color="auto"/>
            <w:right w:val="none" w:sz="0" w:space="0" w:color="auto"/>
          </w:divBdr>
        </w:div>
        <w:div w:id="618072161">
          <w:marLeft w:val="480"/>
          <w:marRight w:val="0"/>
          <w:marTop w:val="0"/>
          <w:marBottom w:val="0"/>
          <w:divBdr>
            <w:top w:val="none" w:sz="0" w:space="0" w:color="auto"/>
            <w:left w:val="none" w:sz="0" w:space="0" w:color="auto"/>
            <w:bottom w:val="none" w:sz="0" w:space="0" w:color="auto"/>
            <w:right w:val="none" w:sz="0" w:space="0" w:color="auto"/>
          </w:divBdr>
        </w:div>
        <w:div w:id="1910650008">
          <w:marLeft w:val="480"/>
          <w:marRight w:val="0"/>
          <w:marTop w:val="0"/>
          <w:marBottom w:val="0"/>
          <w:divBdr>
            <w:top w:val="none" w:sz="0" w:space="0" w:color="auto"/>
            <w:left w:val="none" w:sz="0" w:space="0" w:color="auto"/>
            <w:bottom w:val="none" w:sz="0" w:space="0" w:color="auto"/>
            <w:right w:val="none" w:sz="0" w:space="0" w:color="auto"/>
          </w:divBdr>
        </w:div>
        <w:div w:id="1099568356">
          <w:marLeft w:val="480"/>
          <w:marRight w:val="0"/>
          <w:marTop w:val="0"/>
          <w:marBottom w:val="0"/>
          <w:divBdr>
            <w:top w:val="none" w:sz="0" w:space="0" w:color="auto"/>
            <w:left w:val="none" w:sz="0" w:space="0" w:color="auto"/>
            <w:bottom w:val="none" w:sz="0" w:space="0" w:color="auto"/>
            <w:right w:val="none" w:sz="0" w:space="0" w:color="auto"/>
          </w:divBdr>
        </w:div>
        <w:div w:id="128254227">
          <w:marLeft w:val="480"/>
          <w:marRight w:val="0"/>
          <w:marTop w:val="0"/>
          <w:marBottom w:val="0"/>
          <w:divBdr>
            <w:top w:val="none" w:sz="0" w:space="0" w:color="auto"/>
            <w:left w:val="none" w:sz="0" w:space="0" w:color="auto"/>
            <w:bottom w:val="none" w:sz="0" w:space="0" w:color="auto"/>
            <w:right w:val="none" w:sz="0" w:space="0" w:color="auto"/>
          </w:divBdr>
        </w:div>
        <w:div w:id="968049384">
          <w:marLeft w:val="480"/>
          <w:marRight w:val="0"/>
          <w:marTop w:val="0"/>
          <w:marBottom w:val="0"/>
          <w:divBdr>
            <w:top w:val="none" w:sz="0" w:space="0" w:color="auto"/>
            <w:left w:val="none" w:sz="0" w:space="0" w:color="auto"/>
            <w:bottom w:val="none" w:sz="0" w:space="0" w:color="auto"/>
            <w:right w:val="none" w:sz="0" w:space="0" w:color="auto"/>
          </w:divBdr>
        </w:div>
        <w:div w:id="1357806566">
          <w:marLeft w:val="480"/>
          <w:marRight w:val="0"/>
          <w:marTop w:val="0"/>
          <w:marBottom w:val="0"/>
          <w:divBdr>
            <w:top w:val="none" w:sz="0" w:space="0" w:color="auto"/>
            <w:left w:val="none" w:sz="0" w:space="0" w:color="auto"/>
            <w:bottom w:val="none" w:sz="0" w:space="0" w:color="auto"/>
            <w:right w:val="none" w:sz="0" w:space="0" w:color="auto"/>
          </w:divBdr>
        </w:div>
        <w:div w:id="1664817461">
          <w:marLeft w:val="480"/>
          <w:marRight w:val="0"/>
          <w:marTop w:val="0"/>
          <w:marBottom w:val="0"/>
          <w:divBdr>
            <w:top w:val="none" w:sz="0" w:space="0" w:color="auto"/>
            <w:left w:val="none" w:sz="0" w:space="0" w:color="auto"/>
            <w:bottom w:val="none" w:sz="0" w:space="0" w:color="auto"/>
            <w:right w:val="none" w:sz="0" w:space="0" w:color="auto"/>
          </w:divBdr>
        </w:div>
        <w:div w:id="59211529">
          <w:marLeft w:val="480"/>
          <w:marRight w:val="0"/>
          <w:marTop w:val="0"/>
          <w:marBottom w:val="0"/>
          <w:divBdr>
            <w:top w:val="none" w:sz="0" w:space="0" w:color="auto"/>
            <w:left w:val="none" w:sz="0" w:space="0" w:color="auto"/>
            <w:bottom w:val="none" w:sz="0" w:space="0" w:color="auto"/>
            <w:right w:val="none" w:sz="0" w:space="0" w:color="auto"/>
          </w:divBdr>
        </w:div>
        <w:div w:id="837187924">
          <w:marLeft w:val="480"/>
          <w:marRight w:val="0"/>
          <w:marTop w:val="0"/>
          <w:marBottom w:val="0"/>
          <w:divBdr>
            <w:top w:val="none" w:sz="0" w:space="0" w:color="auto"/>
            <w:left w:val="none" w:sz="0" w:space="0" w:color="auto"/>
            <w:bottom w:val="none" w:sz="0" w:space="0" w:color="auto"/>
            <w:right w:val="none" w:sz="0" w:space="0" w:color="auto"/>
          </w:divBdr>
        </w:div>
      </w:divsChild>
    </w:div>
    <w:div w:id="749428269">
      <w:bodyDiv w:val="1"/>
      <w:marLeft w:val="0"/>
      <w:marRight w:val="0"/>
      <w:marTop w:val="0"/>
      <w:marBottom w:val="0"/>
      <w:divBdr>
        <w:top w:val="none" w:sz="0" w:space="0" w:color="auto"/>
        <w:left w:val="none" w:sz="0" w:space="0" w:color="auto"/>
        <w:bottom w:val="none" w:sz="0" w:space="0" w:color="auto"/>
        <w:right w:val="none" w:sz="0" w:space="0" w:color="auto"/>
      </w:divBdr>
    </w:div>
    <w:div w:id="750780909">
      <w:bodyDiv w:val="1"/>
      <w:marLeft w:val="0"/>
      <w:marRight w:val="0"/>
      <w:marTop w:val="0"/>
      <w:marBottom w:val="0"/>
      <w:divBdr>
        <w:top w:val="none" w:sz="0" w:space="0" w:color="auto"/>
        <w:left w:val="none" w:sz="0" w:space="0" w:color="auto"/>
        <w:bottom w:val="none" w:sz="0" w:space="0" w:color="auto"/>
        <w:right w:val="none" w:sz="0" w:space="0" w:color="auto"/>
      </w:divBdr>
      <w:divsChild>
        <w:div w:id="1141314623">
          <w:marLeft w:val="480"/>
          <w:marRight w:val="0"/>
          <w:marTop w:val="0"/>
          <w:marBottom w:val="0"/>
          <w:divBdr>
            <w:top w:val="none" w:sz="0" w:space="0" w:color="auto"/>
            <w:left w:val="none" w:sz="0" w:space="0" w:color="auto"/>
            <w:bottom w:val="none" w:sz="0" w:space="0" w:color="auto"/>
            <w:right w:val="none" w:sz="0" w:space="0" w:color="auto"/>
          </w:divBdr>
        </w:div>
        <w:div w:id="1222014037">
          <w:marLeft w:val="480"/>
          <w:marRight w:val="0"/>
          <w:marTop w:val="0"/>
          <w:marBottom w:val="0"/>
          <w:divBdr>
            <w:top w:val="none" w:sz="0" w:space="0" w:color="auto"/>
            <w:left w:val="none" w:sz="0" w:space="0" w:color="auto"/>
            <w:bottom w:val="none" w:sz="0" w:space="0" w:color="auto"/>
            <w:right w:val="none" w:sz="0" w:space="0" w:color="auto"/>
          </w:divBdr>
        </w:div>
        <w:div w:id="368261565">
          <w:marLeft w:val="480"/>
          <w:marRight w:val="0"/>
          <w:marTop w:val="0"/>
          <w:marBottom w:val="0"/>
          <w:divBdr>
            <w:top w:val="none" w:sz="0" w:space="0" w:color="auto"/>
            <w:left w:val="none" w:sz="0" w:space="0" w:color="auto"/>
            <w:bottom w:val="none" w:sz="0" w:space="0" w:color="auto"/>
            <w:right w:val="none" w:sz="0" w:space="0" w:color="auto"/>
          </w:divBdr>
        </w:div>
        <w:div w:id="749472598">
          <w:marLeft w:val="480"/>
          <w:marRight w:val="0"/>
          <w:marTop w:val="0"/>
          <w:marBottom w:val="0"/>
          <w:divBdr>
            <w:top w:val="none" w:sz="0" w:space="0" w:color="auto"/>
            <w:left w:val="none" w:sz="0" w:space="0" w:color="auto"/>
            <w:bottom w:val="none" w:sz="0" w:space="0" w:color="auto"/>
            <w:right w:val="none" w:sz="0" w:space="0" w:color="auto"/>
          </w:divBdr>
        </w:div>
        <w:div w:id="1708917297">
          <w:marLeft w:val="480"/>
          <w:marRight w:val="0"/>
          <w:marTop w:val="0"/>
          <w:marBottom w:val="0"/>
          <w:divBdr>
            <w:top w:val="none" w:sz="0" w:space="0" w:color="auto"/>
            <w:left w:val="none" w:sz="0" w:space="0" w:color="auto"/>
            <w:bottom w:val="none" w:sz="0" w:space="0" w:color="auto"/>
            <w:right w:val="none" w:sz="0" w:space="0" w:color="auto"/>
          </w:divBdr>
        </w:div>
        <w:div w:id="710306160">
          <w:marLeft w:val="480"/>
          <w:marRight w:val="0"/>
          <w:marTop w:val="0"/>
          <w:marBottom w:val="0"/>
          <w:divBdr>
            <w:top w:val="none" w:sz="0" w:space="0" w:color="auto"/>
            <w:left w:val="none" w:sz="0" w:space="0" w:color="auto"/>
            <w:bottom w:val="none" w:sz="0" w:space="0" w:color="auto"/>
            <w:right w:val="none" w:sz="0" w:space="0" w:color="auto"/>
          </w:divBdr>
        </w:div>
        <w:div w:id="100075888">
          <w:marLeft w:val="480"/>
          <w:marRight w:val="0"/>
          <w:marTop w:val="0"/>
          <w:marBottom w:val="0"/>
          <w:divBdr>
            <w:top w:val="none" w:sz="0" w:space="0" w:color="auto"/>
            <w:left w:val="none" w:sz="0" w:space="0" w:color="auto"/>
            <w:bottom w:val="none" w:sz="0" w:space="0" w:color="auto"/>
            <w:right w:val="none" w:sz="0" w:space="0" w:color="auto"/>
          </w:divBdr>
        </w:div>
        <w:div w:id="628902210">
          <w:marLeft w:val="480"/>
          <w:marRight w:val="0"/>
          <w:marTop w:val="0"/>
          <w:marBottom w:val="0"/>
          <w:divBdr>
            <w:top w:val="none" w:sz="0" w:space="0" w:color="auto"/>
            <w:left w:val="none" w:sz="0" w:space="0" w:color="auto"/>
            <w:bottom w:val="none" w:sz="0" w:space="0" w:color="auto"/>
            <w:right w:val="none" w:sz="0" w:space="0" w:color="auto"/>
          </w:divBdr>
        </w:div>
        <w:div w:id="267157188">
          <w:marLeft w:val="480"/>
          <w:marRight w:val="0"/>
          <w:marTop w:val="0"/>
          <w:marBottom w:val="0"/>
          <w:divBdr>
            <w:top w:val="none" w:sz="0" w:space="0" w:color="auto"/>
            <w:left w:val="none" w:sz="0" w:space="0" w:color="auto"/>
            <w:bottom w:val="none" w:sz="0" w:space="0" w:color="auto"/>
            <w:right w:val="none" w:sz="0" w:space="0" w:color="auto"/>
          </w:divBdr>
        </w:div>
        <w:div w:id="1466119595">
          <w:marLeft w:val="480"/>
          <w:marRight w:val="0"/>
          <w:marTop w:val="0"/>
          <w:marBottom w:val="0"/>
          <w:divBdr>
            <w:top w:val="none" w:sz="0" w:space="0" w:color="auto"/>
            <w:left w:val="none" w:sz="0" w:space="0" w:color="auto"/>
            <w:bottom w:val="none" w:sz="0" w:space="0" w:color="auto"/>
            <w:right w:val="none" w:sz="0" w:space="0" w:color="auto"/>
          </w:divBdr>
        </w:div>
        <w:div w:id="1854688422">
          <w:marLeft w:val="480"/>
          <w:marRight w:val="0"/>
          <w:marTop w:val="0"/>
          <w:marBottom w:val="0"/>
          <w:divBdr>
            <w:top w:val="none" w:sz="0" w:space="0" w:color="auto"/>
            <w:left w:val="none" w:sz="0" w:space="0" w:color="auto"/>
            <w:bottom w:val="none" w:sz="0" w:space="0" w:color="auto"/>
            <w:right w:val="none" w:sz="0" w:space="0" w:color="auto"/>
          </w:divBdr>
        </w:div>
        <w:div w:id="615061821">
          <w:marLeft w:val="480"/>
          <w:marRight w:val="0"/>
          <w:marTop w:val="0"/>
          <w:marBottom w:val="0"/>
          <w:divBdr>
            <w:top w:val="none" w:sz="0" w:space="0" w:color="auto"/>
            <w:left w:val="none" w:sz="0" w:space="0" w:color="auto"/>
            <w:bottom w:val="none" w:sz="0" w:space="0" w:color="auto"/>
            <w:right w:val="none" w:sz="0" w:space="0" w:color="auto"/>
          </w:divBdr>
        </w:div>
        <w:div w:id="1314529365">
          <w:marLeft w:val="480"/>
          <w:marRight w:val="0"/>
          <w:marTop w:val="0"/>
          <w:marBottom w:val="0"/>
          <w:divBdr>
            <w:top w:val="none" w:sz="0" w:space="0" w:color="auto"/>
            <w:left w:val="none" w:sz="0" w:space="0" w:color="auto"/>
            <w:bottom w:val="none" w:sz="0" w:space="0" w:color="auto"/>
            <w:right w:val="none" w:sz="0" w:space="0" w:color="auto"/>
          </w:divBdr>
        </w:div>
        <w:div w:id="2063477700">
          <w:marLeft w:val="480"/>
          <w:marRight w:val="0"/>
          <w:marTop w:val="0"/>
          <w:marBottom w:val="0"/>
          <w:divBdr>
            <w:top w:val="none" w:sz="0" w:space="0" w:color="auto"/>
            <w:left w:val="none" w:sz="0" w:space="0" w:color="auto"/>
            <w:bottom w:val="none" w:sz="0" w:space="0" w:color="auto"/>
            <w:right w:val="none" w:sz="0" w:space="0" w:color="auto"/>
          </w:divBdr>
        </w:div>
        <w:div w:id="322705618">
          <w:marLeft w:val="480"/>
          <w:marRight w:val="0"/>
          <w:marTop w:val="0"/>
          <w:marBottom w:val="0"/>
          <w:divBdr>
            <w:top w:val="none" w:sz="0" w:space="0" w:color="auto"/>
            <w:left w:val="none" w:sz="0" w:space="0" w:color="auto"/>
            <w:bottom w:val="none" w:sz="0" w:space="0" w:color="auto"/>
            <w:right w:val="none" w:sz="0" w:space="0" w:color="auto"/>
          </w:divBdr>
        </w:div>
        <w:div w:id="780077322">
          <w:marLeft w:val="480"/>
          <w:marRight w:val="0"/>
          <w:marTop w:val="0"/>
          <w:marBottom w:val="0"/>
          <w:divBdr>
            <w:top w:val="none" w:sz="0" w:space="0" w:color="auto"/>
            <w:left w:val="none" w:sz="0" w:space="0" w:color="auto"/>
            <w:bottom w:val="none" w:sz="0" w:space="0" w:color="auto"/>
            <w:right w:val="none" w:sz="0" w:space="0" w:color="auto"/>
          </w:divBdr>
        </w:div>
        <w:div w:id="1579099208">
          <w:marLeft w:val="480"/>
          <w:marRight w:val="0"/>
          <w:marTop w:val="0"/>
          <w:marBottom w:val="0"/>
          <w:divBdr>
            <w:top w:val="none" w:sz="0" w:space="0" w:color="auto"/>
            <w:left w:val="none" w:sz="0" w:space="0" w:color="auto"/>
            <w:bottom w:val="none" w:sz="0" w:space="0" w:color="auto"/>
            <w:right w:val="none" w:sz="0" w:space="0" w:color="auto"/>
          </w:divBdr>
        </w:div>
        <w:div w:id="1855219247">
          <w:marLeft w:val="480"/>
          <w:marRight w:val="0"/>
          <w:marTop w:val="0"/>
          <w:marBottom w:val="0"/>
          <w:divBdr>
            <w:top w:val="none" w:sz="0" w:space="0" w:color="auto"/>
            <w:left w:val="none" w:sz="0" w:space="0" w:color="auto"/>
            <w:bottom w:val="none" w:sz="0" w:space="0" w:color="auto"/>
            <w:right w:val="none" w:sz="0" w:space="0" w:color="auto"/>
          </w:divBdr>
        </w:div>
        <w:div w:id="1212304751">
          <w:marLeft w:val="480"/>
          <w:marRight w:val="0"/>
          <w:marTop w:val="0"/>
          <w:marBottom w:val="0"/>
          <w:divBdr>
            <w:top w:val="none" w:sz="0" w:space="0" w:color="auto"/>
            <w:left w:val="none" w:sz="0" w:space="0" w:color="auto"/>
            <w:bottom w:val="none" w:sz="0" w:space="0" w:color="auto"/>
            <w:right w:val="none" w:sz="0" w:space="0" w:color="auto"/>
          </w:divBdr>
        </w:div>
        <w:div w:id="979846538">
          <w:marLeft w:val="480"/>
          <w:marRight w:val="0"/>
          <w:marTop w:val="0"/>
          <w:marBottom w:val="0"/>
          <w:divBdr>
            <w:top w:val="none" w:sz="0" w:space="0" w:color="auto"/>
            <w:left w:val="none" w:sz="0" w:space="0" w:color="auto"/>
            <w:bottom w:val="none" w:sz="0" w:space="0" w:color="auto"/>
            <w:right w:val="none" w:sz="0" w:space="0" w:color="auto"/>
          </w:divBdr>
        </w:div>
        <w:div w:id="1521965595">
          <w:marLeft w:val="480"/>
          <w:marRight w:val="0"/>
          <w:marTop w:val="0"/>
          <w:marBottom w:val="0"/>
          <w:divBdr>
            <w:top w:val="none" w:sz="0" w:space="0" w:color="auto"/>
            <w:left w:val="none" w:sz="0" w:space="0" w:color="auto"/>
            <w:bottom w:val="none" w:sz="0" w:space="0" w:color="auto"/>
            <w:right w:val="none" w:sz="0" w:space="0" w:color="auto"/>
          </w:divBdr>
        </w:div>
        <w:div w:id="1434126847">
          <w:marLeft w:val="480"/>
          <w:marRight w:val="0"/>
          <w:marTop w:val="0"/>
          <w:marBottom w:val="0"/>
          <w:divBdr>
            <w:top w:val="none" w:sz="0" w:space="0" w:color="auto"/>
            <w:left w:val="none" w:sz="0" w:space="0" w:color="auto"/>
            <w:bottom w:val="none" w:sz="0" w:space="0" w:color="auto"/>
            <w:right w:val="none" w:sz="0" w:space="0" w:color="auto"/>
          </w:divBdr>
        </w:div>
        <w:div w:id="21784458">
          <w:marLeft w:val="480"/>
          <w:marRight w:val="0"/>
          <w:marTop w:val="0"/>
          <w:marBottom w:val="0"/>
          <w:divBdr>
            <w:top w:val="none" w:sz="0" w:space="0" w:color="auto"/>
            <w:left w:val="none" w:sz="0" w:space="0" w:color="auto"/>
            <w:bottom w:val="none" w:sz="0" w:space="0" w:color="auto"/>
            <w:right w:val="none" w:sz="0" w:space="0" w:color="auto"/>
          </w:divBdr>
        </w:div>
        <w:div w:id="1280069736">
          <w:marLeft w:val="480"/>
          <w:marRight w:val="0"/>
          <w:marTop w:val="0"/>
          <w:marBottom w:val="0"/>
          <w:divBdr>
            <w:top w:val="none" w:sz="0" w:space="0" w:color="auto"/>
            <w:left w:val="none" w:sz="0" w:space="0" w:color="auto"/>
            <w:bottom w:val="none" w:sz="0" w:space="0" w:color="auto"/>
            <w:right w:val="none" w:sz="0" w:space="0" w:color="auto"/>
          </w:divBdr>
        </w:div>
        <w:div w:id="1358237402">
          <w:marLeft w:val="480"/>
          <w:marRight w:val="0"/>
          <w:marTop w:val="0"/>
          <w:marBottom w:val="0"/>
          <w:divBdr>
            <w:top w:val="none" w:sz="0" w:space="0" w:color="auto"/>
            <w:left w:val="none" w:sz="0" w:space="0" w:color="auto"/>
            <w:bottom w:val="none" w:sz="0" w:space="0" w:color="auto"/>
            <w:right w:val="none" w:sz="0" w:space="0" w:color="auto"/>
          </w:divBdr>
        </w:div>
        <w:div w:id="1266881698">
          <w:marLeft w:val="480"/>
          <w:marRight w:val="0"/>
          <w:marTop w:val="0"/>
          <w:marBottom w:val="0"/>
          <w:divBdr>
            <w:top w:val="none" w:sz="0" w:space="0" w:color="auto"/>
            <w:left w:val="none" w:sz="0" w:space="0" w:color="auto"/>
            <w:bottom w:val="none" w:sz="0" w:space="0" w:color="auto"/>
            <w:right w:val="none" w:sz="0" w:space="0" w:color="auto"/>
          </w:divBdr>
        </w:div>
        <w:div w:id="170877610">
          <w:marLeft w:val="480"/>
          <w:marRight w:val="0"/>
          <w:marTop w:val="0"/>
          <w:marBottom w:val="0"/>
          <w:divBdr>
            <w:top w:val="none" w:sz="0" w:space="0" w:color="auto"/>
            <w:left w:val="none" w:sz="0" w:space="0" w:color="auto"/>
            <w:bottom w:val="none" w:sz="0" w:space="0" w:color="auto"/>
            <w:right w:val="none" w:sz="0" w:space="0" w:color="auto"/>
          </w:divBdr>
        </w:div>
        <w:div w:id="1079134170">
          <w:marLeft w:val="480"/>
          <w:marRight w:val="0"/>
          <w:marTop w:val="0"/>
          <w:marBottom w:val="0"/>
          <w:divBdr>
            <w:top w:val="none" w:sz="0" w:space="0" w:color="auto"/>
            <w:left w:val="none" w:sz="0" w:space="0" w:color="auto"/>
            <w:bottom w:val="none" w:sz="0" w:space="0" w:color="auto"/>
            <w:right w:val="none" w:sz="0" w:space="0" w:color="auto"/>
          </w:divBdr>
        </w:div>
        <w:div w:id="627589840">
          <w:marLeft w:val="480"/>
          <w:marRight w:val="0"/>
          <w:marTop w:val="0"/>
          <w:marBottom w:val="0"/>
          <w:divBdr>
            <w:top w:val="none" w:sz="0" w:space="0" w:color="auto"/>
            <w:left w:val="none" w:sz="0" w:space="0" w:color="auto"/>
            <w:bottom w:val="none" w:sz="0" w:space="0" w:color="auto"/>
            <w:right w:val="none" w:sz="0" w:space="0" w:color="auto"/>
          </w:divBdr>
        </w:div>
        <w:div w:id="1175532414">
          <w:marLeft w:val="480"/>
          <w:marRight w:val="0"/>
          <w:marTop w:val="0"/>
          <w:marBottom w:val="0"/>
          <w:divBdr>
            <w:top w:val="none" w:sz="0" w:space="0" w:color="auto"/>
            <w:left w:val="none" w:sz="0" w:space="0" w:color="auto"/>
            <w:bottom w:val="none" w:sz="0" w:space="0" w:color="auto"/>
            <w:right w:val="none" w:sz="0" w:space="0" w:color="auto"/>
          </w:divBdr>
        </w:div>
        <w:div w:id="313027664">
          <w:marLeft w:val="480"/>
          <w:marRight w:val="0"/>
          <w:marTop w:val="0"/>
          <w:marBottom w:val="0"/>
          <w:divBdr>
            <w:top w:val="none" w:sz="0" w:space="0" w:color="auto"/>
            <w:left w:val="none" w:sz="0" w:space="0" w:color="auto"/>
            <w:bottom w:val="none" w:sz="0" w:space="0" w:color="auto"/>
            <w:right w:val="none" w:sz="0" w:space="0" w:color="auto"/>
          </w:divBdr>
        </w:div>
        <w:div w:id="1542093925">
          <w:marLeft w:val="480"/>
          <w:marRight w:val="0"/>
          <w:marTop w:val="0"/>
          <w:marBottom w:val="0"/>
          <w:divBdr>
            <w:top w:val="none" w:sz="0" w:space="0" w:color="auto"/>
            <w:left w:val="none" w:sz="0" w:space="0" w:color="auto"/>
            <w:bottom w:val="none" w:sz="0" w:space="0" w:color="auto"/>
            <w:right w:val="none" w:sz="0" w:space="0" w:color="auto"/>
          </w:divBdr>
        </w:div>
        <w:div w:id="1228371594">
          <w:marLeft w:val="480"/>
          <w:marRight w:val="0"/>
          <w:marTop w:val="0"/>
          <w:marBottom w:val="0"/>
          <w:divBdr>
            <w:top w:val="none" w:sz="0" w:space="0" w:color="auto"/>
            <w:left w:val="none" w:sz="0" w:space="0" w:color="auto"/>
            <w:bottom w:val="none" w:sz="0" w:space="0" w:color="auto"/>
            <w:right w:val="none" w:sz="0" w:space="0" w:color="auto"/>
          </w:divBdr>
        </w:div>
      </w:divsChild>
    </w:div>
    <w:div w:id="751194780">
      <w:bodyDiv w:val="1"/>
      <w:marLeft w:val="0"/>
      <w:marRight w:val="0"/>
      <w:marTop w:val="0"/>
      <w:marBottom w:val="0"/>
      <w:divBdr>
        <w:top w:val="none" w:sz="0" w:space="0" w:color="auto"/>
        <w:left w:val="none" w:sz="0" w:space="0" w:color="auto"/>
        <w:bottom w:val="none" w:sz="0" w:space="0" w:color="auto"/>
        <w:right w:val="none" w:sz="0" w:space="0" w:color="auto"/>
      </w:divBdr>
    </w:div>
    <w:div w:id="751271568">
      <w:bodyDiv w:val="1"/>
      <w:marLeft w:val="0"/>
      <w:marRight w:val="0"/>
      <w:marTop w:val="0"/>
      <w:marBottom w:val="0"/>
      <w:divBdr>
        <w:top w:val="none" w:sz="0" w:space="0" w:color="auto"/>
        <w:left w:val="none" w:sz="0" w:space="0" w:color="auto"/>
        <w:bottom w:val="none" w:sz="0" w:space="0" w:color="auto"/>
        <w:right w:val="none" w:sz="0" w:space="0" w:color="auto"/>
      </w:divBdr>
    </w:div>
    <w:div w:id="751658638">
      <w:bodyDiv w:val="1"/>
      <w:marLeft w:val="0"/>
      <w:marRight w:val="0"/>
      <w:marTop w:val="0"/>
      <w:marBottom w:val="0"/>
      <w:divBdr>
        <w:top w:val="none" w:sz="0" w:space="0" w:color="auto"/>
        <w:left w:val="none" w:sz="0" w:space="0" w:color="auto"/>
        <w:bottom w:val="none" w:sz="0" w:space="0" w:color="auto"/>
        <w:right w:val="none" w:sz="0" w:space="0" w:color="auto"/>
      </w:divBdr>
    </w:div>
    <w:div w:id="752313099">
      <w:bodyDiv w:val="1"/>
      <w:marLeft w:val="0"/>
      <w:marRight w:val="0"/>
      <w:marTop w:val="0"/>
      <w:marBottom w:val="0"/>
      <w:divBdr>
        <w:top w:val="none" w:sz="0" w:space="0" w:color="auto"/>
        <w:left w:val="none" w:sz="0" w:space="0" w:color="auto"/>
        <w:bottom w:val="none" w:sz="0" w:space="0" w:color="auto"/>
        <w:right w:val="none" w:sz="0" w:space="0" w:color="auto"/>
      </w:divBdr>
    </w:div>
    <w:div w:id="752776370">
      <w:bodyDiv w:val="1"/>
      <w:marLeft w:val="0"/>
      <w:marRight w:val="0"/>
      <w:marTop w:val="0"/>
      <w:marBottom w:val="0"/>
      <w:divBdr>
        <w:top w:val="none" w:sz="0" w:space="0" w:color="auto"/>
        <w:left w:val="none" w:sz="0" w:space="0" w:color="auto"/>
        <w:bottom w:val="none" w:sz="0" w:space="0" w:color="auto"/>
        <w:right w:val="none" w:sz="0" w:space="0" w:color="auto"/>
      </w:divBdr>
    </w:div>
    <w:div w:id="754058134">
      <w:bodyDiv w:val="1"/>
      <w:marLeft w:val="0"/>
      <w:marRight w:val="0"/>
      <w:marTop w:val="0"/>
      <w:marBottom w:val="0"/>
      <w:divBdr>
        <w:top w:val="none" w:sz="0" w:space="0" w:color="auto"/>
        <w:left w:val="none" w:sz="0" w:space="0" w:color="auto"/>
        <w:bottom w:val="none" w:sz="0" w:space="0" w:color="auto"/>
        <w:right w:val="none" w:sz="0" w:space="0" w:color="auto"/>
      </w:divBdr>
    </w:div>
    <w:div w:id="754399273">
      <w:bodyDiv w:val="1"/>
      <w:marLeft w:val="0"/>
      <w:marRight w:val="0"/>
      <w:marTop w:val="0"/>
      <w:marBottom w:val="0"/>
      <w:divBdr>
        <w:top w:val="none" w:sz="0" w:space="0" w:color="auto"/>
        <w:left w:val="none" w:sz="0" w:space="0" w:color="auto"/>
        <w:bottom w:val="none" w:sz="0" w:space="0" w:color="auto"/>
        <w:right w:val="none" w:sz="0" w:space="0" w:color="auto"/>
      </w:divBdr>
    </w:div>
    <w:div w:id="754547156">
      <w:bodyDiv w:val="1"/>
      <w:marLeft w:val="0"/>
      <w:marRight w:val="0"/>
      <w:marTop w:val="0"/>
      <w:marBottom w:val="0"/>
      <w:divBdr>
        <w:top w:val="none" w:sz="0" w:space="0" w:color="auto"/>
        <w:left w:val="none" w:sz="0" w:space="0" w:color="auto"/>
        <w:bottom w:val="none" w:sz="0" w:space="0" w:color="auto"/>
        <w:right w:val="none" w:sz="0" w:space="0" w:color="auto"/>
      </w:divBdr>
    </w:div>
    <w:div w:id="754940333">
      <w:bodyDiv w:val="1"/>
      <w:marLeft w:val="0"/>
      <w:marRight w:val="0"/>
      <w:marTop w:val="0"/>
      <w:marBottom w:val="0"/>
      <w:divBdr>
        <w:top w:val="none" w:sz="0" w:space="0" w:color="auto"/>
        <w:left w:val="none" w:sz="0" w:space="0" w:color="auto"/>
        <w:bottom w:val="none" w:sz="0" w:space="0" w:color="auto"/>
        <w:right w:val="none" w:sz="0" w:space="0" w:color="auto"/>
      </w:divBdr>
    </w:div>
    <w:div w:id="754975335">
      <w:bodyDiv w:val="1"/>
      <w:marLeft w:val="0"/>
      <w:marRight w:val="0"/>
      <w:marTop w:val="0"/>
      <w:marBottom w:val="0"/>
      <w:divBdr>
        <w:top w:val="none" w:sz="0" w:space="0" w:color="auto"/>
        <w:left w:val="none" w:sz="0" w:space="0" w:color="auto"/>
        <w:bottom w:val="none" w:sz="0" w:space="0" w:color="auto"/>
        <w:right w:val="none" w:sz="0" w:space="0" w:color="auto"/>
      </w:divBdr>
    </w:div>
    <w:div w:id="755176803">
      <w:bodyDiv w:val="1"/>
      <w:marLeft w:val="0"/>
      <w:marRight w:val="0"/>
      <w:marTop w:val="0"/>
      <w:marBottom w:val="0"/>
      <w:divBdr>
        <w:top w:val="none" w:sz="0" w:space="0" w:color="auto"/>
        <w:left w:val="none" w:sz="0" w:space="0" w:color="auto"/>
        <w:bottom w:val="none" w:sz="0" w:space="0" w:color="auto"/>
        <w:right w:val="none" w:sz="0" w:space="0" w:color="auto"/>
      </w:divBdr>
    </w:div>
    <w:div w:id="755245789">
      <w:bodyDiv w:val="1"/>
      <w:marLeft w:val="0"/>
      <w:marRight w:val="0"/>
      <w:marTop w:val="0"/>
      <w:marBottom w:val="0"/>
      <w:divBdr>
        <w:top w:val="none" w:sz="0" w:space="0" w:color="auto"/>
        <w:left w:val="none" w:sz="0" w:space="0" w:color="auto"/>
        <w:bottom w:val="none" w:sz="0" w:space="0" w:color="auto"/>
        <w:right w:val="none" w:sz="0" w:space="0" w:color="auto"/>
      </w:divBdr>
    </w:div>
    <w:div w:id="755514178">
      <w:bodyDiv w:val="1"/>
      <w:marLeft w:val="0"/>
      <w:marRight w:val="0"/>
      <w:marTop w:val="0"/>
      <w:marBottom w:val="0"/>
      <w:divBdr>
        <w:top w:val="none" w:sz="0" w:space="0" w:color="auto"/>
        <w:left w:val="none" w:sz="0" w:space="0" w:color="auto"/>
        <w:bottom w:val="none" w:sz="0" w:space="0" w:color="auto"/>
        <w:right w:val="none" w:sz="0" w:space="0" w:color="auto"/>
      </w:divBdr>
      <w:divsChild>
        <w:div w:id="1584071138">
          <w:marLeft w:val="480"/>
          <w:marRight w:val="0"/>
          <w:marTop w:val="0"/>
          <w:marBottom w:val="0"/>
          <w:divBdr>
            <w:top w:val="none" w:sz="0" w:space="0" w:color="auto"/>
            <w:left w:val="none" w:sz="0" w:space="0" w:color="auto"/>
            <w:bottom w:val="none" w:sz="0" w:space="0" w:color="auto"/>
            <w:right w:val="none" w:sz="0" w:space="0" w:color="auto"/>
          </w:divBdr>
        </w:div>
        <w:div w:id="1251506670">
          <w:marLeft w:val="480"/>
          <w:marRight w:val="0"/>
          <w:marTop w:val="0"/>
          <w:marBottom w:val="0"/>
          <w:divBdr>
            <w:top w:val="none" w:sz="0" w:space="0" w:color="auto"/>
            <w:left w:val="none" w:sz="0" w:space="0" w:color="auto"/>
            <w:bottom w:val="none" w:sz="0" w:space="0" w:color="auto"/>
            <w:right w:val="none" w:sz="0" w:space="0" w:color="auto"/>
          </w:divBdr>
        </w:div>
        <w:div w:id="1251154881">
          <w:marLeft w:val="480"/>
          <w:marRight w:val="0"/>
          <w:marTop w:val="0"/>
          <w:marBottom w:val="0"/>
          <w:divBdr>
            <w:top w:val="none" w:sz="0" w:space="0" w:color="auto"/>
            <w:left w:val="none" w:sz="0" w:space="0" w:color="auto"/>
            <w:bottom w:val="none" w:sz="0" w:space="0" w:color="auto"/>
            <w:right w:val="none" w:sz="0" w:space="0" w:color="auto"/>
          </w:divBdr>
        </w:div>
        <w:div w:id="1218279065">
          <w:marLeft w:val="480"/>
          <w:marRight w:val="0"/>
          <w:marTop w:val="0"/>
          <w:marBottom w:val="0"/>
          <w:divBdr>
            <w:top w:val="none" w:sz="0" w:space="0" w:color="auto"/>
            <w:left w:val="none" w:sz="0" w:space="0" w:color="auto"/>
            <w:bottom w:val="none" w:sz="0" w:space="0" w:color="auto"/>
            <w:right w:val="none" w:sz="0" w:space="0" w:color="auto"/>
          </w:divBdr>
        </w:div>
        <w:div w:id="1858889573">
          <w:marLeft w:val="480"/>
          <w:marRight w:val="0"/>
          <w:marTop w:val="0"/>
          <w:marBottom w:val="0"/>
          <w:divBdr>
            <w:top w:val="none" w:sz="0" w:space="0" w:color="auto"/>
            <w:left w:val="none" w:sz="0" w:space="0" w:color="auto"/>
            <w:bottom w:val="none" w:sz="0" w:space="0" w:color="auto"/>
            <w:right w:val="none" w:sz="0" w:space="0" w:color="auto"/>
          </w:divBdr>
        </w:div>
        <w:div w:id="739983517">
          <w:marLeft w:val="480"/>
          <w:marRight w:val="0"/>
          <w:marTop w:val="0"/>
          <w:marBottom w:val="0"/>
          <w:divBdr>
            <w:top w:val="none" w:sz="0" w:space="0" w:color="auto"/>
            <w:left w:val="none" w:sz="0" w:space="0" w:color="auto"/>
            <w:bottom w:val="none" w:sz="0" w:space="0" w:color="auto"/>
            <w:right w:val="none" w:sz="0" w:space="0" w:color="auto"/>
          </w:divBdr>
        </w:div>
        <w:div w:id="1447506206">
          <w:marLeft w:val="480"/>
          <w:marRight w:val="0"/>
          <w:marTop w:val="0"/>
          <w:marBottom w:val="0"/>
          <w:divBdr>
            <w:top w:val="none" w:sz="0" w:space="0" w:color="auto"/>
            <w:left w:val="none" w:sz="0" w:space="0" w:color="auto"/>
            <w:bottom w:val="none" w:sz="0" w:space="0" w:color="auto"/>
            <w:right w:val="none" w:sz="0" w:space="0" w:color="auto"/>
          </w:divBdr>
        </w:div>
        <w:div w:id="1852596769">
          <w:marLeft w:val="480"/>
          <w:marRight w:val="0"/>
          <w:marTop w:val="0"/>
          <w:marBottom w:val="0"/>
          <w:divBdr>
            <w:top w:val="none" w:sz="0" w:space="0" w:color="auto"/>
            <w:left w:val="none" w:sz="0" w:space="0" w:color="auto"/>
            <w:bottom w:val="none" w:sz="0" w:space="0" w:color="auto"/>
            <w:right w:val="none" w:sz="0" w:space="0" w:color="auto"/>
          </w:divBdr>
        </w:div>
        <w:div w:id="823008886">
          <w:marLeft w:val="480"/>
          <w:marRight w:val="0"/>
          <w:marTop w:val="0"/>
          <w:marBottom w:val="0"/>
          <w:divBdr>
            <w:top w:val="none" w:sz="0" w:space="0" w:color="auto"/>
            <w:left w:val="none" w:sz="0" w:space="0" w:color="auto"/>
            <w:bottom w:val="none" w:sz="0" w:space="0" w:color="auto"/>
            <w:right w:val="none" w:sz="0" w:space="0" w:color="auto"/>
          </w:divBdr>
        </w:div>
        <w:div w:id="380177455">
          <w:marLeft w:val="480"/>
          <w:marRight w:val="0"/>
          <w:marTop w:val="0"/>
          <w:marBottom w:val="0"/>
          <w:divBdr>
            <w:top w:val="none" w:sz="0" w:space="0" w:color="auto"/>
            <w:left w:val="none" w:sz="0" w:space="0" w:color="auto"/>
            <w:bottom w:val="none" w:sz="0" w:space="0" w:color="auto"/>
            <w:right w:val="none" w:sz="0" w:space="0" w:color="auto"/>
          </w:divBdr>
        </w:div>
        <w:div w:id="2003311640">
          <w:marLeft w:val="480"/>
          <w:marRight w:val="0"/>
          <w:marTop w:val="0"/>
          <w:marBottom w:val="0"/>
          <w:divBdr>
            <w:top w:val="none" w:sz="0" w:space="0" w:color="auto"/>
            <w:left w:val="none" w:sz="0" w:space="0" w:color="auto"/>
            <w:bottom w:val="none" w:sz="0" w:space="0" w:color="auto"/>
            <w:right w:val="none" w:sz="0" w:space="0" w:color="auto"/>
          </w:divBdr>
        </w:div>
        <w:div w:id="1331716849">
          <w:marLeft w:val="480"/>
          <w:marRight w:val="0"/>
          <w:marTop w:val="0"/>
          <w:marBottom w:val="0"/>
          <w:divBdr>
            <w:top w:val="none" w:sz="0" w:space="0" w:color="auto"/>
            <w:left w:val="none" w:sz="0" w:space="0" w:color="auto"/>
            <w:bottom w:val="none" w:sz="0" w:space="0" w:color="auto"/>
            <w:right w:val="none" w:sz="0" w:space="0" w:color="auto"/>
          </w:divBdr>
        </w:div>
        <w:div w:id="1298878419">
          <w:marLeft w:val="480"/>
          <w:marRight w:val="0"/>
          <w:marTop w:val="0"/>
          <w:marBottom w:val="0"/>
          <w:divBdr>
            <w:top w:val="none" w:sz="0" w:space="0" w:color="auto"/>
            <w:left w:val="none" w:sz="0" w:space="0" w:color="auto"/>
            <w:bottom w:val="none" w:sz="0" w:space="0" w:color="auto"/>
            <w:right w:val="none" w:sz="0" w:space="0" w:color="auto"/>
          </w:divBdr>
        </w:div>
        <w:div w:id="1803421163">
          <w:marLeft w:val="480"/>
          <w:marRight w:val="0"/>
          <w:marTop w:val="0"/>
          <w:marBottom w:val="0"/>
          <w:divBdr>
            <w:top w:val="none" w:sz="0" w:space="0" w:color="auto"/>
            <w:left w:val="none" w:sz="0" w:space="0" w:color="auto"/>
            <w:bottom w:val="none" w:sz="0" w:space="0" w:color="auto"/>
            <w:right w:val="none" w:sz="0" w:space="0" w:color="auto"/>
          </w:divBdr>
        </w:div>
        <w:div w:id="451167043">
          <w:marLeft w:val="480"/>
          <w:marRight w:val="0"/>
          <w:marTop w:val="0"/>
          <w:marBottom w:val="0"/>
          <w:divBdr>
            <w:top w:val="none" w:sz="0" w:space="0" w:color="auto"/>
            <w:left w:val="none" w:sz="0" w:space="0" w:color="auto"/>
            <w:bottom w:val="none" w:sz="0" w:space="0" w:color="auto"/>
            <w:right w:val="none" w:sz="0" w:space="0" w:color="auto"/>
          </w:divBdr>
        </w:div>
        <w:div w:id="51739054">
          <w:marLeft w:val="480"/>
          <w:marRight w:val="0"/>
          <w:marTop w:val="0"/>
          <w:marBottom w:val="0"/>
          <w:divBdr>
            <w:top w:val="none" w:sz="0" w:space="0" w:color="auto"/>
            <w:left w:val="none" w:sz="0" w:space="0" w:color="auto"/>
            <w:bottom w:val="none" w:sz="0" w:space="0" w:color="auto"/>
            <w:right w:val="none" w:sz="0" w:space="0" w:color="auto"/>
          </w:divBdr>
        </w:div>
        <w:div w:id="1044063987">
          <w:marLeft w:val="480"/>
          <w:marRight w:val="0"/>
          <w:marTop w:val="0"/>
          <w:marBottom w:val="0"/>
          <w:divBdr>
            <w:top w:val="none" w:sz="0" w:space="0" w:color="auto"/>
            <w:left w:val="none" w:sz="0" w:space="0" w:color="auto"/>
            <w:bottom w:val="none" w:sz="0" w:space="0" w:color="auto"/>
            <w:right w:val="none" w:sz="0" w:space="0" w:color="auto"/>
          </w:divBdr>
        </w:div>
        <w:div w:id="973607248">
          <w:marLeft w:val="480"/>
          <w:marRight w:val="0"/>
          <w:marTop w:val="0"/>
          <w:marBottom w:val="0"/>
          <w:divBdr>
            <w:top w:val="none" w:sz="0" w:space="0" w:color="auto"/>
            <w:left w:val="none" w:sz="0" w:space="0" w:color="auto"/>
            <w:bottom w:val="none" w:sz="0" w:space="0" w:color="auto"/>
            <w:right w:val="none" w:sz="0" w:space="0" w:color="auto"/>
          </w:divBdr>
        </w:div>
        <w:div w:id="1039163652">
          <w:marLeft w:val="480"/>
          <w:marRight w:val="0"/>
          <w:marTop w:val="0"/>
          <w:marBottom w:val="0"/>
          <w:divBdr>
            <w:top w:val="none" w:sz="0" w:space="0" w:color="auto"/>
            <w:left w:val="none" w:sz="0" w:space="0" w:color="auto"/>
            <w:bottom w:val="none" w:sz="0" w:space="0" w:color="auto"/>
            <w:right w:val="none" w:sz="0" w:space="0" w:color="auto"/>
          </w:divBdr>
        </w:div>
        <w:div w:id="2027487739">
          <w:marLeft w:val="480"/>
          <w:marRight w:val="0"/>
          <w:marTop w:val="0"/>
          <w:marBottom w:val="0"/>
          <w:divBdr>
            <w:top w:val="none" w:sz="0" w:space="0" w:color="auto"/>
            <w:left w:val="none" w:sz="0" w:space="0" w:color="auto"/>
            <w:bottom w:val="none" w:sz="0" w:space="0" w:color="auto"/>
            <w:right w:val="none" w:sz="0" w:space="0" w:color="auto"/>
          </w:divBdr>
        </w:div>
        <w:div w:id="216556764">
          <w:marLeft w:val="480"/>
          <w:marRight w:val="0"/>
          <w:marTop w:val="0"/>
          <w:marBottom w:val="0"/>
          <w:divBdr>
            <w:top w:val="none" w:sz="0" w:space="0" w:color="auto"/>
            <w:left w:val="none" w:sz="0" w:space="0" w:color="auto"/>
            <w:bottom w:val="none" w:sz="0" w:space="0" w:color="auto"/>
            <w:right w:val="none" w:sz="0" w:space="0" w:color="auto"/>
          </w:divBdr>
        </w:div>
        <w:div w:id="2092116919">
          <w:marLeft w:val="480"/>
          <w:marRight w:val="0"/>
          <w:marTop w:val="0"/>
          <w:marBottom w:val="0"/>
          <w:divBdr>
            <w:top w:val="none" w:sz="0" w:space="0" w:color="auto"/>
            <w:left w:val="none" w:sz="0" w:space="0" w:color="auto"/>
            <w:bottom w:val="none" w:sz="0" w:space="0" w:color="auto"/>
            <w:right w:val="none" w:sz="0" w:space="0" w:color="auto"/>
          </w:divBdr>
        </w:div>
        <w:div w:id="266275020">
          <w:marLeft w:val="480"/>
          <w:marRight w:val="0"/>
          <w:marTop w:val="0"/>
          <w:marBottom w:val="0"/>
          <w:divBdr>
            <w:top w:val="none" w:sz="0" w:space="0" w:color="auto"/>
            <w:left w:val="none" w:sz="0" w:space="0" w:color="auto"/>
            <w:bottom w:val="none" w:sz="0" w:space="0" w:color="auto"/>
            <w:right w:val="none" w:sz="0" w:space="0" w:color="auto"/>
          </w:divBdr>
        </w:div>
        <w:div w:id="293100150">
          <w:marLeft w:val="480"/>
          <w:marRight w:val="0"/>
          <w:marTop w:val="0"/>
          <w:marBottom w:val="0"/>
          <w:divBdr>
            <w:top w:val="none" w:sz="0" w:space="0" w:color="auto"/>
            <w:left w:val="none" w:sz="0" w:space="0" w:color="auto"/>
            <w:bottom w:val="none" w:sz="0" w:space="0" w:color="auto"/>
            <w:right w:val="none" w:sz="0" w:space="0" w:color="auto"/>
          </w:divBdr>
        </w:div>
        <w:div w:id="2015835681">
          <w:marLeft w:val="480"/>
          <w:marRight w:val="0"/>
          <w:marTop w:val="0"/>
          <w:marBottom w:val="0"/>
          <w:divBdr>
            <w:top w:val="none" w:sz="0" w:space="0" w:color="auto"/>
            <w:left w:val="none" w:sz="0" w:space="0" w:color="auto"/>
            <w:bottom w:val="none" w:sz="0" w:space="0" w:color="auto"/>
            <w:right w:val="none" w:sz="0" w:space="0" w:color="auto"/>
          </w:divBdr>
        </w:div>
        <w:div w:id="427164712">
          <w:marLeft w:val="480"/>
          <w:marRight w:val="0"/>
          <w:marTop w:val="0"/>
          <w:marBottom w:val="0"/>
          <w:divBdr>
            <w:top w:val="none" w:sz="0" w:space="0" w:color="auto"/>
            <w:left w:val="none" w:sz="0" w:space="0" w:color="auto"/>
            <w:bottom w:val="none" w:sz="0" w:space="0" w:color="auto"/>
            <w:right w:val="none" w:sz="0" w:space="0" w:color="auto"/>
          </w:divBdr>
        </w:div>
        <w:div w:id="1999729694">
          <w:marLeft w:val="480"/>
          <w:marRight w:val="0"/>
          <w:marTop w:val="0"/>
          <w:marBottom w:val="0"/>
          <w:divBdr>
            <w:top w:val="none" w:sz="0" w:space="0" w:color="auto"/>
            <w:left w:val="none" w:sz="0" w:space="0" w:color="auto"/>
            <w:bottom w:val="none" w:sz="0" w:space="0" w:color="auto"/>
            <w:right w:val="none" w:sz="0" w:space="0" w:color="auto"/>
          </w:divBdr>
        </w:div>
        <w:div w:id="1107967714">
          <w:marLeft w:val="480"/>
          <w:marRight w:val="0"/>
          <w:marTop w:val="0"/>
          <w:marBottom w:val="0"/>
          <w:divBdr>
            <w:top w:val="none" w:sz="0" w:space="0" w:color="auto"/>
            <w:left w:val="none" w:sz="0" w:space="0" w:color="auto"/>
            <w:bottom w:val="none" w:sz="0" w:space="0" w:color="auto"/>
            <w:right w:val="none" w:sz="0" w:space="0" w:color="auto"/>
          </w:divBdr>
        </w:div>
        <w:div w:id="1874220526">
          <w:marLeft w:val="480"/>
          <w:marRight w:val="0"/>
          <w:marTop w:val="0"/>
          <w:marBottom w:val="0"/>
          <w:divBdr>
            <w:top w:val="none" w:sz="0" w:space="0" w:color="auto"/>
            <w:left w:val="none" w:sz="0" w:space="0" w:color="auto"/>
            <w:bottom w:val="none" w:sz="0" w:space="0" w:color="auto"/>
            <w:right w:val="none" w:sz="0" w:space="0" w:color="auto"/>
          </w:divBdr>
        </w:div>
        <w:div w:id="696544374">
          <w:marLeft w:val="480"/>
          <w:marRight w:val="0"/>
          <w:marTop w:val="0"/>
          <w:marBottom w:val="0"/>
          <w:divBdr>
            <w:top w:val="none" w:sz="0" w:space="0" w:color="auto"/>
            <w:left w:val="none" w:sz="0" w:space="0" w:color="auto"/>
            <w:bottom w:val="none" w:sz="0" w:space="0" w:color="auto"/>
            <w:right w:val="none" w:sz="0" w:space="0" w:color="auto"/>
          </w:divBdr>
        </w:div>
        <w:div w:id="377435502">
          <w:marLeft w:val="480"/>
          <w:marRight w:val="0"/>
          <w:marTop w:val="0"/>
          <w:marBottom w:val="0"/>
          <w:divBdr>
            <w:top w:val="none" w:sz="0" w:space="0" w:color="auto"/>
            <w:left w:val="none" w:sz="0" w:space="0" w:color="auto"/>
            <w:bottom w:val="none" w:sz="0" w:space="0" w:color="auto"/>
            <w:right w:val="none" w:sz="0" w:space="0" w:color="auto"/>
          </w:divBdr>
        </w:div>
        <w:div w:id="1526944178">
          <w:marLeft w:val="480"/>
          <w:marRight w:val="0"/>
          <w:marTop w:val="0"/>
          <w:marBottom w:val="0"/>
          <w:divBdr>
            <w:top w:val="none" w:sz="0" w:space="0" w:color="auto"/>
            <w:left w:val="none" w:sz="0" w:space="0" w:color="auto"/>
            <w:bottom w:val="none" w:sz="0" w:space="0" w:color="auto"/>
            <w:right w:val="none" w:sz="0" w:space="0" w:color="auto"/>
          </w:divBdr>
        </w:div>
        <w:div w:id="1083187405">
          <w:marLeft w:val="480"/>
          <w:marRight w:val="0"/>
          <w:marTop w:val="0"/>
          <w:marBottom w:val="0"/>
          <w:divBdr>
            <w:top w:val="none" w:sz="0" w:space="0" w:color="auto"/>
            <w:left w:val="none" w:sz="0" w:space="0" w:color="auto"/>
            <w:bottom w:val="none" w:sz="0" w:space="0" w:color="auto"/>
            <w:right w:val="none" w:sz="0" w:space="0" w:color="auto"/>
          </w:divBdr>
        </w:div>
        <w:div w:id="1822189259">
          <w:marLeft w:val="480"/>
          <w:marRight w:val="0"/>
          <w:marTop w:val="0"/>
          <w:marBottom w:val="0"/>
          <w:divBdr>
            <w:top w:val="none" w:sz="0" w:space="0" w:color="auto"/>
            <w:left w:val="none" w:sz="0" w:space="0" w:color="auto"/>
            <w:bottom w:val="none" w:sz="0" w:space="0" w:color="auto"/>
            <w:right w:val="none" w:sz="0" w:space="0" w:color="auto"/>
          </w:divBdr>
        </w:div>
      </w:divsChild>
    </w:div>
    <w:div w:id="755711894">
      <w:bodyDiv w:val="1"/>
      <w:marLeft w:val="0"/>
      <w:marRight w:val="0"/>
      <w:marTop w:val="0"/>
      <w:marBottom w:val="0"/>
      <w:divBdr>
        <w:top w:val="none" w:sz="0" w:space="0" w:color="auto"/>
        <w:left w:val="none" w:sz="0" w:space="0" w:color="auto"/>
        <w:bottom w:val="none" w:sz="0" w:space="0" w:color="auto"/>
        <w:right w:val="none" w:sz="0" w:space="0" w:color="auto"/>
      </w:divBdr>
    </w:div>
    <w:div w:id="755783183">
      <w:bodyDiv w:val="1"/>
      <w:marLeft w:val="0"/>
      <w:marRight w:val="0"/>
      <w:marTop w:val="0"/>
      <w:marBottom w:val="0"/>
      <w:divBdr>
        <w:top w:val="none" w:sz="0" w:space="0" w:color="auto"/>
        <w:left w:val="none" w:sz="0" w:space="0" w:color="auto"/>
        <w:bottom w:val="none" w:sz="0" w:space="0" w:color="auto"/>
        <w:right w:val="none" w:sz="0" w:space="0" w:color="auto"/>
      </w:divBdr>
    </w:div>
    <w:div w:id="755784681">
      <w:bodyDiv w:val="1"/>
      <w:marLeft w:val="0"/>
      <w:marRight w:val="0"/>
      <w:marTop w:val="0"/>
      <w:marBottom w:val="0"/>
      <w:divBdr>
        <w:top w:val="none" w:sz="0" w:space="0" w:color="auto"/>
        <w:left w:val="none" w:sz="0" w:space="0" w:color="auto"/>
        <w:bottom w:val="none" w:sz="0" w:space="0" w:color="auto"/>
        <w:right w:val="none" w:sz="0" w:space="0" w:color="auto"/>
      </w:divBdr>
      <w:divsChild>
        <w:div w:id="361369091">
          <w:marLeft w:val="480"/>
          <w:marRight w:val="0"/>
          <w:marTop w:val="0"/>
          <w:marBottom w:val="0"/>
          <w:divBdr>
            <w:top w:val="none" w:sz="0" w:space="0" w:color="auto"/>
            <w:left w:val="none" w:sz="0" w:space="0" w:color="auto"/>
            <w:bottom w:val="none" w:sz="0" w:space="0" w:color="auto"/>
            <w:right w:val="none" w:sz="0" w:space="0" w:color="auto"/>
          </w:divBdr>
        </w:div>
        <w:div w:id="387458709">
          <w:marLeft w:val="480"/>
          <w:marRight w:val="0"/>
          <w:marTop w:val="0"/>
          <w:marBottom w:val="0"/>
          <w:divBdr>
            <w:top w:val="none" w:sz="0" w:space="0" w:color="auto"/>
            <w:left w:val="none" w:sz="0" w:space="0" w:color="auto"/>
            <w:bottom w:val="none" w:sz="0" w:space="0" w:color="auto"/>
            <w:right w:val="none" w:sz="0" w:space="0" w:color="auto"/>
          </w:divBdr>
        </w:div>
        <w:div w:id="1181361727">
          <w:marLeft w:val="480"/>
          <w:marRight w:val="0"/>
          <w:marTop w:val="0"/>
          <w:marBottom w:val="0"/>
          <w:divBdr>
            <w:top w:val="none" w:sz="0" w:space="0" w:color="auto"/>
            <w:left w:val="none" w:sz="0" w:space="0" w:color="auto"/>
            <w:bottom w:val="none" w:sz="0" w:space="0" w:color="auto"/>
            <w:right w:val="none" w:sz="0" w:space="0" w:color="auto"/>
          </w:divBdr>
        </w:div>
        <w:div w:id="1087074955">
          <w:marLeft w:val="480"/>
          <w:marRight w:val="0"/>
          <w:marTop w:val="0"/>
          <w:marBottom w:val="0"/>
          <w:divBdr>
            <w:top w:val="none" w:sz="0" w:space="0" w:color="auto"/>
            <w:left w:val="none" w:sz="0" w:space="0" w:color="auto"/>
            <w:bottom w:val="none" w:sz="0" w:space="0" w:color="auto"/>
            <w:right w:val="none" w:sz="0" w:space="0" w:color="auto"/>
          </w:divBdr>
        </w:div>
        <w:div w:id="1664162325">
          <w:marLeft w:val="480"/>
          <w:marRight w:val="0"/>
          <w:marTop w:val="0"/>
          <w:marBottom w:val="0"/>
          <w:divBdr>
            <w:top w:val="none" w:sz="0" w:space="0" w:color="auto"/>
            <w:left w:val="none" w:sz="0" w:space="0" w:color="auto"/>
            <w:bottom w:val="none" w:sz="0" w:space="0" w:color="auto"/>
            <w:right w:val="none" w:sz="0" w:space="0" w:color="auto"/>
          </w:divBdr>
        </w:div>
        <w:div w:id="905646146">
          <w:marLeft w:val="480"/>
          <w:marRight w:val="0"/>
          <w:marTop w:val="0"/>
          <w:marBottom w:val="0"/>
          <w:divBdr>
            <w:top w:val="none" w:sz="0" w:space="0" w:color="auto"/>
            <w:left w:val="none" w:sz="0" w:space="0" w:color="auto"/>
            <w:bottom w:val="none" w:sz="0" w:space="0" w:color="auto"/>
            <w:right w:val="none" w:sz="0" w:space="0" w:color="auto"/>
          </w:divBdr>
        </w:div>
        <w:div w:id="1155949920">
          <w:marLeft w:val="480"/>
          <w:marRight w:val="0"/>
          <w:marTop w:val="0"/>
          <w:marBottom w:val="0"/>
          <w:divBdr>
            <w:top w:val="none" w:sz="0" w:space="0" w:color="auto"/>
            <w:left w:val="none" w:sz="0" w:space="0" w:color="auto"/>
            <w:bottom w:val="none" w:sz="0" w:space="0" w:color="auto"/>
            <w:right w:val="none" w:sz="0" w:space="0" w:color="auto"/>
          </w:divBdr>
        </w:div>
        <w:div w:id="857624895">
          <w:marLeft w:val="480"/>
          <w:marRight w:val="0"/>
          <w:marTop w:val="0"/>
          <w:marBottom w:val="0"/>
          <w:divBdr>
            <w:top w:val="none" w:sz="0" w:space="0" w:color="auto"/>
            <w:left w:val="none" w:sz="0" w:space="0" w:color="auto"/>
            <w:bottom w:val="none" w:sz="0" w:space="0" w:color="auto"/>
            <w:right w:val="none" w:sz="0" w:space="0" w:color="auto"/>
          </w:divBdr>
        </w:div>
        <w:div w:id="249584670">
          <w:marLeft w:val="480"/>
          <w:marRight w:val="0"/>
          <w:marTop w:val="0"/>
          <w:marBottom w:val="0"/>
          <w:divBdr>
            <w:top w:val="none" w:sz="0" w:space="0" w:color="auto"/>
            <w:left w:val="none" w:sz="0" w:space="0" w:color="auto"/>
            <w:bottom w:val="none" w:sz="0" w:space="0" w:color="auto"/>
            <w:right w:val="none" w:sz="0" w:space="0" w:color="auto"/>
          </w:divBdr>
        </w:div>
        <w:div w:id="191382237">
          <w:marLeft w:val="480"/>
          <w:marRight w:val="0"/>
          <w:marTop w:val="0"/>
          <w:marBottom w:val="0"/>
          <w:divBdr>
            <w:top w:val="none" w:sz="0" w:space="0" w:color="auto"/>
            <w:left w:val="none" w:sz="0" w:space="0" w:color="auto"/>
            <w:bottom w:val="none" w:sz="0" w:space="0" w:color="auto"/>
            <w:right w:val="none" w:sz="0" w:space="0" w:color="auto"/>
          </w:divBdr>
        </w:div>
        <w:div w:id="968169267">
          <w:marLeft w:val="480"/>
          <w:marRight w:val="0"/>
          <w:marTop w:val="0"/>
          <w:marBottom w:val="0"/>
          <w:divBdr>
            <w:top w:val="none" w:sz="0" w:space="0" w:color="auto"/>
            <w:left w:val="none" w:sz="0" w:space="0" w:color="auto"/>
            <w:bottom w:val="none" w:sz="0" w:space="0" w:color="auto"/>
            <w:right w:val="none" w:sz="0" w:space="0" w:color="auto"/>
          </w:divBdr>
        </w:div>
        <w:div w:id="521280027">
          <w:marLeft w:val="480"/>
          <w:marRight w:val="0"/>
          <w:marTop w:val="0"/>
          <w:marBottom w:val="0"/>
          <w:divBdr>
            <w:top w:val="none" w:sz="0" w:space="0" w:color="auto"/>
            <w:left w:val="none" w:sz="0" w:space="0" w:color="auto"/>
            <w:bottom w:val="none" w:sz="0" w:space="0" w:color="auto"/>
            <w:right w:val="none" w:sz="0" w:space="0" w:color="auto"/>
          </w:divBdr>
        </w:div>
        <w:div w:id="40712187">
          <w:marLeft w:val="480"/>
          <w:marRight w:val="0"/>
          <w:marTop w:val="0"/>
          <w:marBottom w:val="0"/>
          <w:divBdr>
            <w:top w:val="none" w:sz="0" w:space="0" w:color="auto"/>
            <w:left w:val="none" w:sz="0" w:space="0" w:color="auto"/>
            <w:bottom w:val="none" w:sz="0" w:space="0" w:color="auto"/>
            <w:right w:val="none" w:sz="0" w:space="0" w:color="auto"/>
          </w:divBdr>
        </w:div>
        <w:div w:id="1039166837">
          <w:marLeft w:val="480"/>
          <w:marRight w:val="0"/>
          <w:marTop w:val="0"/>
          <w:marBottom w:val="0"/>
          <w:divBdr>
            <w:top w:val="none" w:sz="0" w:space="0" w:color="auto"/>
            <w:left w:val="none" w:sz="0" w:space="0" w:color="auto"/>
            <w:bottom w:val="none" w:sz="0" w:space="0" w:color="auto"/>
            <w:right w:val="none" w:sz="0" w:space="0" w:color="auto"/>
          </w:divBdr>
        </w:div>
        <w:div w:id="1557202107">
          <w:marLeft w:val="480"/>
          <w:marRight w:val="0"/>
          <w:marTop w:val="0"/>
          <w:marBottom w:val="0"/>
          <w:divBdr>
            <w:top w:val="none" w:sz="0" w:space="0" w:color="auto"/>
            <w:left w:val="none" w:sz="0" w:space="0" w:color="auto"/>
            <w:bottom w:val="none" w:sz="0" w:space="0" w:color="auto"/>
            <w:right w:val="none" w:sz="0" w:space="0" w:color="auto"/>
          </w:divBdr>
        </w:div>
        <w:div w:id="1952082448">
          <w:marLeft w:val="480"/>
          <w:marRight w:val="0"/>
          <w:marTop w:val="0"/>
          <w:marBottom w:val="0"/>
          <w:divBdr>
            <w:top w:val="none" w:sz="0" w:space="0" w:color="auto"/>
            <w:left w:val="none" w:sz="0" w:space="0" w:color="auto"/>
            <w:bottom w:val="none" w:sz="0" w:space="0" w:color="auto"/>
            <w:right w:val="none" w:sz="0" w:space="0" w:color="auto"/>
          </w:divBdr>
        </w:div>
        <w:div w:id="124550362">
          <w:marLeft w:val="480"/>
          <w:marRight w:val="0"/>
          <w:marTop w:val="0"/>
          <w:marBottom w:val="0"/>
          <w:divBdr>
            <w:top w:val="none" w:sz="0" w:space="0" w:color="auto"/>
            <w:left w:val="none" w:sz="0" w:space="0" w:color="auto"/>
            <w:bottom w:val="none" w:sz="0" w:space="0" w:color="auto"/>
            <w:right w:val="none" w:sz="0" w:space="0" w:color="auto"/>
          </w:divBdr>
        </w:div>
        <w:div w:id="1924337304">
          <w:marLeft w:val="480"/>
          <w:marRight w:val="0"/>
          <w:marTop w:val="0"/>
          <w:marBottom w:val="0"/>
          <w:divBdr>
            <w:top w:val="none" w:sz="0" w:space="0" w:color="auto"/>
            <w:left w:val="none" w:sz="0" w:space="0" w:color="auto"/>
            <w:bottom w:val="none" w:sz="0" w:space="0" w:color="auto"/>
            <w:right w:val="none" w:sz="0" w:space="0" w:color="auto"/>
          </w:divBdr>
        </w:div>
        <w:div w:id="1754810886">
          <w:marLeft w:val="480"/>
          <w:marRight w:val="0"/>
          <w:marTop w:val="0"/>
          <w:marBottom w:val="0"/>
          <w:divBdr>
            <w:top w:val="none" w:sz="0" w:space="0" w:color="auto"/>
            <w:left w:val="none" w:sz="0" w:space="0" w:color="auto"/>
            <w:bottom w:val="none" w:sz="0" w:space="0" w:color="auto"/>
            <w:right w:val="none" w:sz="0" w:space="0" w:color="auto"/>
          </w:divBdr>
        </w:div>
        <w:div w:id="1409575582">
          <w:marLeft w:val="480"/>
          <w:marRight w:val="0"/>
          <w:marTop w:val="0"/>
          <w:marBottom w:val="0"/>
          <w:divBdr>
            <w:top w:val="none" w:sz="0" w:space="0" w:color="auto"/>
            <w:left w:val="none" w:sz="0" w:space="0" w:color="auto"/>
            <w:bottom w:val="none" w:sz="0" w:space="0" w:color="auto"/>
            <w:right w:val="none" w:sz="0" w:space="0" w:color="auto"/>
          </w:divBdr>
        </w:div>
        <w:div w:id="1158888455">
          <w:marLeft w:val="480"/>
          <w:marRight w:val="0"/>
          <w:marTop w:val="0"/>
          <w:marBottom w:val="0"/>
          <w:divBdr>
            <w:top w:val="none" w:sz="0" w:space="0" w:color="auto"/>
            <w:left w:val="none" w:sz="0" w:space="0" w:color="auto"/>
            <w:bottom w:val="none" w:sz="0" w:space="0" w:color="auto"/>
            <w:right w:val="none" w:sz="0" w:space="0" w:color="auto"/>
          </w:divBdr>
        </w:div>
        <w:div w:id="1684823075">
          <w:marLeft w:val="480"/>
          <w:marRight w:val="0"/>
          <w:marTop w:val="0"/>
          <w:marBottom w:val="0"/>
          <w:divBdr>
            <w:top w:val="none" w:sz="0" w:space="0" w:color="auto"/>
            <w:left w:val="none" w:sz="0" w:space="0" w:color="auto"/>
            <w:bottom w:val="none" w:sz="0" w:space="0" w:color="auto"/>
            <w:right w:val="none" w:sz="0" w:space="0" w:color="auto"/>
          </w:divBdr>
        </w:div>
        <w:div w:id="1071275213">
          <w:marLeft w:val="480"/>
          <w:marRight w:val="0"/>
          <w:marTop w:val="0"/>
          <w:marBottom w:val="0"/>
          <w:divBdr>
            <w:top w:val="none" w:sz="0" w:space="0" w:color="auto"/>
            <w:left w:val="none" w:sz="0" w:space="0" w:color="auto"/>
            <w:bottom w:val="none" w:sz="0" w:space="0" w:color="auto"/>
            <w:right w:val="none" w:sz="0" w:space="0" w:color="auto"/>
          </w:divBdr>
        </w:div>
        <w:div w:id="1355494531">
          <w:marLeft w:val="480"/>
          <w:marRight w:val="0"/>
          <w:marTop w:val="0"/>
          <w:marBottom w:val="0"/>
          <w:divBdr>
            <w:top w:val="none" w:sz="0" w:space="0" w:color="auto"/>
            <w:left w:val="none" w:sz="0" w:space="0" w:color="auto"/>
            <w:bottom w:val="none" w:sz="0" w:space="0" w:color="auto"/>
            <w:right w:val="none" w:sz="0" w:space="0" w:color="auto"/>
          </w:divBdr>
        </w:div>
        <w:div w:id="805466295">
          <w:marLeft w:val="480"/>
          <w:marRight w:val="0"/>
          <w:marTop w:val="0"/>
          <w:marBottom w:val="0"/>
          <w:divBdr>
            <w:top w:val="none" w:sz="0" w:space="0" w:color="auto"/>
            <w:left w:val="none" w:sz="0" w:space="0" w:color="auto"/>
            <w:bottom w:val="none" w:sz="0" w:space="0" w:color="auto"/>
            <w:right w:val="none" w:sz="0" w:space="0" w:color="auto"/>
          </w:divBdr>
        </w:div>
        <w:div w:id="883565438">
          <w:marLeft w:val="480"/>
          <w:marRight w:val="0"/>
          <w:marTop w:val="0"/>
          <w:marBottom w:val="0"/>
          <w:divBdr>
            <w:top w:val="none" w:sz="0" w:space="0" w:color="auto"/>
            <w:left w:val="none" w:sz="0" w:space="0" w:color="auto"/>
            <w:bottom w:val="none" w:sz="0" w:space="0" w:color="auto"/>
            <w:right w:val="none" w:sz="0" w:space="0" w:color="auto"/>
          </w:divBdr>
        </w:div>
      </w:divsChild>
    </w:div>
    <w:div w:id="756247685">
      <w:bodyDiv w:val="1"/>
      <w:marLeft w:val="0"/>
      <w:marRight w:val="0"/>
      <w:marTop w:val="0"/>
      <w:marBottom w:val="0"/>
      <w:divBdr>
        <w:top w:val="none" w:sz="0" w:space="0" w:color="auto"/>
        <w:left w:val="none" w:sz="0" w:space="0" w:color="auto"/>
        <w:bottom w:val="none" w:sz="0" w:space="0" w:color="auto"/>
        <w:right w:val="none" w:sz="0" w:space="0" w:color="auto"/>
      </w:divBdr>
    </w:div>
    <w:div w:id="756638485">
      <w:bodyDiv w:val="1"/>
      <w:marLeft w:val="0"/>
      <w:marRight w:val="0"/>
      <w:marTop w:val="0"/>
      <w:marBottom w:val="0"/>
      <w:divBdr>
        <w:top w:val="none" w:sz="0" w:space="0" w:color="auto"/>
        <w:left w:val="none" w:sz="0" w:space="0" w:color="auto"/>
        <w:bottom w:val="none" w:sz="0" w:space="0" w:color="auto"/>
        <w:right w:val="none" w:sz="0" w:space="0" w:color="auto"/>
      </w:divBdr>
    </w:div>
    <w:div w:id="757405088">
      <w:bodyDiv w:val="1"/>
      <w:marLeft w:val="0"/>
      <w:marRight w:val="0"/>
      <w:marTop w:val="0"/>
      <w:marBottom w:val="0"/>
      <w:divBdr>
        <w:top w:val="none" w:sz="0" w:space="0" w:color="auto"/>
        <w:left w:val="none" w:sz="0" w:space="0" w:color="auto"/>
        <w:bottom w:val="none" w:sz="0" w:space="0" w:color="auto"/>
        <w:right w:val="none" w:sz="0" w:space="0" w:color="auto"/>
      </w:divBdr>
    </w:div>
    <w:div w:id="758720222">
      <w:bodyDiv w:val="1"/>
      <w:marLeft w:val="0"/>
      <w:marRight w:val="0"/>
      <w:marTop w:val="0"/>
      <w:marBottom w:val="0"/>
      <w:divBdr>
        <w:top w:val="none" w:sz="0" w:space="0" w:color="auto"/>
        <w:left w:val="none" w:sz="0" w:space="0" w:color="auto"/>
        <w:bottom w:val="none" w:sz="0" w:space="0" w:color="auto"/>
        <w:right w:val="none" w:sz="0" w:space="0" w:color="auto"/>
      </w:divBdr>
    </w:div>
    <w:div w:id="758871981">
      <w:bodyDiv w:val="1"/>
      <w:marLeft w:val="0"/>
      <w:marRight w:val="0"/>
      <w:marTop w:val="0"/>
      <w:marBottom w:val="0"/>
      <w:divBdr>
        <w:top w:val="none" w:sz="0" w:space="0" w:color="auto"/>
        <w:left w:val="none" w:sz="0" w:space="0" w:color="auto"/>
        <w:bottom w:val="none" w:sz="0" w:space="0" w:color="auto"/>
        <w:right w:val="none" w:sz="0" w:space="0" w:color="auto"/>
      </w:divBdr>
    </w:div>
    <w:div w:id="758983221">
      <w:bodyDiv w:val="1"/>
      <w:marLeft w:val="0"/>
      <w:marRight w:val="0"/>
      <w:marTop w:val="0"/>
      <w:marBottom w:val="0"/>
      <w:divBdr>
        <w:top w:val="none" w:sz="0" w:space="0" w:color="auto"/>
        <w:left w:val="none" w:sz="0" w:space="0" w:color="auto"/>
        <w:bottom w:val="none" w:sz="0" w:space="0" w:color="auto"/>
        <w:right w:val="none" w:sz="0" w:space="0" w:color="auto"/>
      </w:divBdr>
    </w:div>
    <w:div w:id="759370942">
      <w:bodyDiv w:val="1"/>
      <w:marLeft w:val="0"/>
      <w:marRight w:val="0"/>
      <w:marTop w:val="0"/>
      <w:marBottom w:val="0"/>
      <w:divBdr>
        <w:top w:val="none" w:sz="0" w:space="0" w:color="auto"/>
        <w:left w:val="none" w:sz="0" w:space="0" w:color="auto"/>
        <w:bottom w:val="none" w:sz="0" w:space="0" w:color="auto"/>
        <w:right w:val="none" w:sz="0" w:space="0" w:color="auto"/>
      </w:divBdr>
    </w:div>
    <w:div w:id="760374296">
      <w:bodyDiv w:val="1"/>
      <w:marLeft w:val="0"/>
      <w:marRight w:val="0"/>
      <w:marTop w:val="0"/>
      <w:marBottom w:val="0"/>
      <w:divBdr>
        <w:top w:val="none" w:sz="0" w:space="0" w:color="auto"/>
        <w:left w:val="none" w:sz="0" w:space="0" w:color="auto"/>
        <w:bottom w:val="none" w:sz="0" w:space="0" w:color="auto"/>
        <w:right w:val="none" w:sz="0" w:space="0" w:color="auto"/>
      </w:divBdr>
    </w:div>
    <w:div w:id="761071808">
      <w:bodyDiv w:val="1"/>
      <w:marLeft w:val="0"/>
      <w:marRight w:val="0"/>
      <w:marTop w:val="0"/>
      <w:marBottom w:val="0"/>
      <w:divBdr>
        <w:top w:val="none" w:sz="0" w:space="0" w:color="auto"/>
        <w:left w:val="none" w:sz="0" w:space="0" w:color="auto"/>
        <w:bottom w:val="none" w:sz="0" w:space="0" w:color="auto"/>
        <w:right w:val="none" w:sz="0" w:space="0" w:color="auto"/>
      </w:divBdr>
    </w:div>
    <w:div w:id="761529818">
      <w:bodyDiv w:val="1"/>
      <w:marLeft w:val="0"/>
      <w:marRight w:val="0"/>
      <w:marTop w:val="0"/>
      <w:marBottom w:val="0"/>
      <w:divBdr>
        <w:top w:val="none" w:sz="0" w:space="0" w:color="auto"/>
        <w:left w:val="none" w:sz="0" w:space="0" w:color="auto"/>
        <w:bottom w:val="none" w:sz="0" w:space="0" w:color="auto"/>
        <w:right w:val="none" w:sz="0" w:space="0" w:color="auto"/>
      </w:divBdr>
    </w:div>
    <w:div w:id="761922286">
      <w:bodyDiv w:val="1"/>
      <w:marLeft w:val="0"/>
      <w:marRight w:val="0"/>
      <w:marTop w:val="0"/>
      <w:marBottom w:val="0"/>
      <w:divBdr>
        <w:top w:val="none" w:sz="0" w:space="0" w:color="auto"/>
        <w:left w:val="none" w:sz="0" w:space="0" w:color="auto"/>
        <w:bottom w:val="none" w:sz="0" w:space="0" w:color="auto"/>
        <w:right w:val="none" w:sz="0" w:space="0" w:color="auto"/>
      </w:divBdr>
    </w:div>
    <w:div w:id="762073463">
      <w:bodyDiv w:val="1"/>
      <w:marLeft w:val="0"/>
      <w:marRight w:val="0"/>
      <w:marTop w:val="0"/>
      <w:marBottom w:val="0"/>
      <w:divBdr>
        <w:top w:val="none" w:sz="0" w:space="0" w:color="auto"/>
        <w:left w:val="none" w:sz="0" w:space="0" w:color="auto"/>
        <w:bottom w:val="none" w:sz="0" w:space="0" w:color="auto"/>
        <w:right w:val="none" w:sz="0" w:space="0" w:color="auto"/>
      </w:divBdr>
    </w:div>
    <w:div w:id="762142210">
      <w:bodyDiv w:val="1"/>
      <w:marLeft w:val="0"/>
      <w:marRight w:val="0"/>
      <w:marTop w:val="0"/>
      <w:marBottom w:val="0"/>
      <w:divBdr>
        <w:top w:val="none" w:sz="0" w:space="0" w:color="auto"/>
        <w:left w:val="none" w:sz="0" w:space="0" w:color="auto"/>
        <w:bottom w:val="none" w:sz="0" w:space="0" w:color="auto"/>
        <w:right w:val="none" w:sz="0" w:space="0" w:color="auto"/>
      </w:divBdr>
    </w:div>
    <w:div w:id="762800557">
      <w:bodyDiv w:val="1"/>
      <w:marLeft w:val="0"/>
      <w:marRight w:val="0"/>
      <w:marTop w:val="0"/>
      <w:marBottom w:val="0"/>
      <w:divBdr>
        <w:top w:val="none" w:sz="0" w:space="0" w:color="auto"/>
        <w:left w:val="none" w:sz="0" w:space="0" w:color="auto"/>
        <w:bottom w:val="none" w:sz="0" w:space="0" w:color="auto"/>
        <w:right w:val="none" w:sz="0" w:space="0" w:color="auto"/>
      </w:divBdr>
    </w:div>
    <w:div w:id="763115285">
      <w:bodyDiv w:val="1"/>
      <w:marLeft w:val="0"/>
      <w:marRight w:val="0"/>
      <w:marTop w:val="0"/>
      <w:marBottom w:val="0"/>
      <w:divBdr>
        <w:top w:val="none" w:sz="0" w:space="0" w:color="auto"/>
        <w:left w:val="none" w:sz="0" w:space="0" w:color="auto"/>
        <w:bottom w:val="none" w:sz="0" w:space="0" w:color="auto"/>
        <w:right w:val="none" w:sz="0" w:space="0" w:color="auto"/>
      </w:divBdr>
    </w:div>
    <w:div w:id="763264862">
      <w:bodyDiv w:val="1"/>
      <w:marLeft w:val="0"/>
      <w:marRight w:val="0"/>
      <w:marTop w:val="0"/>
      <w:marBottom w:val="0"/>
      <w:divBdr>
        <w:top w:val="none" w:sz="0" w:space="0" w:color="auto"/>
        <w:left w:val="none" w:sz="0" w:space="0" w:color="auto"/>
        <w:bottom w:val="none" w:sz="0" w:space="0" w:color="auto"/>
        <w:right w:val="none" w:sz="0" w:space="0" w:color="auto"/>
      </w:divBdr>
    </w:div>
    <w:div w:id="764377311">
      <w:bodyDiv w:val="1"/>
      <w:marLeft w:val="0"/>
      <w:marRight w:val="0"/>
      <w:marTop w:val="0"/>
      <w:marBottom w:val="0"/>
      <w:divBdr>
        <w:top w:val="none" w:sz="0" w:space="0" w:color="auto"/>
        <w:left w:val="none" w:sz="0" w:space="0" w:color="auto"/>
        <w:bottom w:val="none" w:sz="0" w:space="0" w:color="auto"/>
        <w:right w:val="none" w:sz="0" w:space="0" w:color="auto"/>
      </w:divBdr>
    </w:div>
    <w:div w:id="764378016">
      <w:bodyDiv w:val="1"/>
      <w:marLeft w:val="0"/>
      <w:marRight w:val="0"/>
      <w:marTop w:val="0"/>
      <w:marBottom w:val="0"/>
      <w:divBdr>
        <w:top w:val="none" w:sz="0" w:space="0" w:color="auto"/>
        <w:left w:val="none" w:sz="0" w:space="0" w:color="auto"/>
        <w:bottom w:val="none" w:sz="0" w:space="0" w:color="auto"/>
        <w:right w:val="none" w:sz="0" w:space="0" w:color="auto"/>
      </w:divBdr>
    </w:div>
    <w:div w:id="764761727">
      <w:bodyDiv w:val="1"/>
      <w:marLeft w:val="0"/>
      <w:marRight w:val="0"/>
      <w:marTop w:val="0"/>
      <w:marBottom w:val="0"/>
      <w:divBdr>
        <w:top w:val="none" w:sz="0" w:space="0" w:color="auto"/>
        <w:left w:val="none" w:sz="0" w:space="0" w:color="auto"/>
        <w:bottom w:val="none" w:sz="0" w:space="0" w:color="auto"/>
        <w:right w:val="none" w:sz="0" w:space="0" w:color="auto"/>
      </w:divBdr>
    </w:div>
    <w:div w:id="764888979">
      <w:bodyDiv w:val="1"/>
      <w:marLeft w:val="0"/>
      <w:marRight w:val="0"/>
      <w:marTop w:val="0"/>
      <w:marBottom w:val="0"/>
      <w:divBdr>
        <w:top w:val="none" w:sz="0" w:space="0" w:color="auto"/>
        <w:left w:val="none" w:sz="0" w:space="0" w:color="auto"/>
        <w:bottom w:val="none" w:sz="0" w:space="0" w:color="auto"/>
        <w:right w:val="none" w:sz="0" w:space="0" w:color="auto"/>
      </w:divBdr>
    </w:div>
    <w:div w:id="765200264">
      <w:bodyDiv w:val="1"/>
      <w:marLeft w:val="0"/>
      <w:marRight w:val="0"/>
      <w:marTop w:val="0"/>
      <w:marBottom w:val="0"/>
      <w:divBdr>
        <w:top w:val="none" w:sz="0" w:space="0" w:color="auto"/>
        <w:left w:val="none" w:sz="0" w:space="0" w:color="auto"/>
        <w:bottom w:val="none" w:sz="0" w:space="0" w:color="auto"/>
        <w:right w:val="none" w:sz="0" w:space="0" w:color="auto"/>
      </w:divBdr>
    </w:div>
    <w:div w:id="766731976">
      <w:bodyDiv w:val="1"/>
      <w:marLeft w:val="0"/>
      <w:marRight w:val="0"/>
      <w:marTop w:val="0"/>
      <w:marBottom w:val="0"/>
      <w:divBdr>
        <w:top w:val="none" w:sz="0" w:space="0" w:color="auto"/>
        <w:left w:val="none" w:sz="0" w:space="0" w:color="auto"/>
        <w:bottom w:val="none" w:sz="0" w:space="0" w:color="auto"/>
        <w:right w:val="none" w:sz="0" w:space="0" w:color="auto"/>
      </w:divBdr>
    </w:div>
    <w:div w:id="767121148">
      <w:bodyDiv w:val="1"/>
      <w:marLeft w:val="0"/>
      <w:marRight w:val="0"/>
      <w:marTop w:val="0"/>
      <w:marBottom w:val="0"/>
      <w:divBdr>
        <w:top w:val="none" w:sz="0" w:space="0" w:color="auto"/>
        <w:left w:val="none" w:sz="0" w:space="0" w:color="auto"/>
        <w:bottom w:val="none" w:sz="0" w:space="0" w:color="auto"/>
        <w:right w:val="none" w:sz="0" w:space="0" w:color="auto"/>
      </w:divBdr>
      <w:divsChild>
        <w:div w:id="1166703483">
          <w:marLeft w:val="0"/>
          <w:marRight w:val="0"/>
          <w:marTop w:val="0"/>
          <w:marBottom w:val="0"/>
          <w:divBdr>
            <w:top w:val="none" w:sz="0" w:space="0" w:color="auto"/>
            <w:left w:val="none" w:sz="0" w:space="0" w:color="auto"/>
            <w:bottom w:val="none" w:sz="0" w:space="0" w:color="auto"/>
            <w:right w:val="none" w:sz="0" w:space="0" w:color="auto"/>
          </w:divBdr>
          <w:divsChild>
            <w:div w:id="628360509">
              <w:marLeft w:val="0"/>
              <w:marRight w:val="0"/>
              <w:marTop w:val="0"/>
              <w:marBottom w:val="0"/>
              <w:divBdr>
                <w:top w:val="none" w:sz="0" w:space="0" w:color="auto"/>
                <w:left w:val="none" w:sz="0" w:space="0" w:color="auto"/>
                <w:bottom w:val="none" w:sz="0" w:space="0" w:color="auto"/>
                <w:right w:val="none" w:sz="0" w:space="0" w:color="auto"/>
              </w:divBdr>
            </w:div>
            <w:div w:id="436757539">
              <w:marLeft w:val="0"/>
              <w:marRight w:val="0"/>
              <w:marTop w:val="0"/>
              <w:marBottom w:val="0"/>
              <w:divBdr>
                <w:top w:val="none" w:sz="0" w:space="0" w:color="auto"/>
                <w:left w:val="none" w:sz="0" w:space="0" w:color="auto"/>
                <w:bottom w:val="none" w:sz="0" w:space="0" w:color="auto"/>
                <w:right w:val="none" w:sz="0" w:space="0" w:color="auto"/>
              </w:divBdr>
              <w:divsChild>
                <w:div w:id="940843958">
                  <w:marLeft w:val="0"/>
                  <w:marRight w:val="0"/>
                  <w:marTop w:val="0"/>
                  <w:marBottom w:val="0"/>
                  <w:divBdr>
                    <w:top w:val="none" w:sz="0" w:space="0" w:color="auto"/>
                    <w:left w:val="none" w:sz="0" w:space="0" w:color="auto"/>
                    <w:bottom w:val="none" w:sz="0" w:space="0" w:color="auto"/>
                    <w:right w:val="none" w:sz="0" w:space="0" w:color="auto"/>
                  </w:divBdr>
                  <w:divsChild>
                    <w:div w:id="15657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51587">
              <w:marLeft w:val="0"/>
              <w:marRight w:val="0"/>
              <w:marTop w:val="0"/>
              <w:marBottom w:val="0"/>
              <w:divBdr>
                <w:top w:val="none" w:sz="0" w:space="0" w:color="auto"/>
                <w:left w:val="none" w:sz="0" w:space="0" w:color="auto"/>
                <w:bottom w:val="none" w:sz="0" w:space="0" w:color="auto"/>
                <w:right w:val="none" w:sz="0" w:space="0" w:color="auto"/>
              </w:divBdr>
            </w:div>
          </w:divsChild>
        </w:div>
        <w:div w:id="1915123474">
          <w:marLeft w:val="0"/>
          <w:marRight w:val="0"/>
          <w:marTop w:val="0"/>
          <w:marBottom w:val="0"/>
          <w:divBdr>
            <w:top w:val="none" w:sz="0" w:space="0" w:color="auto"/>
            <w:left w:val="none" w:sz="0" w:space="0" w:color="auto"/>
            <w:bottom w:val="none" w:sz="0" w:space="0" w:color="auto"/>
            <w:right w:val="none" w:sz="0" w:space="0" w:color="auto"/>
          </w:divBdr>
          <w:divsChild>
            <w:div w:id="978803054">
              <w:marLeft w:val="0"/>
              <w:marRight w:val="0"/>
              <w:marTop w:val="0"/>
              <w:marBottom w:val="0"/>
              <w:divBdr>
                <w:top w:val="none" w:sz="0" w:space="0" w:color="auto"/>
                <w:left w:val="none" w:sz="0" w:space="0" w:color="auto"/>
                <w:bottom w:val="none" w:sz="0" w:space="0" w:color="auto"/>
                <w:right w:val="none" w:sz="0" w:space="0" w:color="auto"/>
              </w:divBdr>
            </w:div>
            <w:div w:id="1603762955">
              <w:marLeft w:val="0"/>
              <w:marRight w:val="0"/>
              <w:marTop w:val="0"/>
              <w:marBottom w:val="0"/>
              <w:divBdr>
                <w:top w:val="none" w:sz="0" w:space="0" w:color="auto"/>
                <w:left w:val="none" w:sz="0" w:space="0" w:color="auto"/>
                <w:bottom w:val="none" w:sz="0" w:space="0" w:color="auto"/>
                <w:right w:val="none" w:sz="0" w:space="0" w:color="auto"/>
              </w:divBdr>
              <w:divsChild>
                <w:div w:id="2052532102">
                  <w:marLeft w:val="0"/>
                  <w:marRight w:val="0"/>
                  <w:marTop w:val="0"/>
                  <w:marBottom w:val="0"/>
                  <w:divBdr>
                    <w:top w:val="none" w:sz="0" w:space="0" w:color="auto"/>
                    <w:left w:val="none" w:sz="0" w:space="0" w:color="auto"/>
                    <w:bottom w:val="none" w:sz="0" w:space="0" w:color="auto"/>
                    <w:right w:val="none" w:sz="0" w:space="0" w:color="auto"/>
                  </w:divBdr>
                  <w:divsChild>
                    <w:div w:id="18373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21672">
              <w:marLeft w:val="0"/>
              <w:marRight w:val="0"/>
              <w:marTop w:val="0"/>
              <w:marBottom w:val="0"/>
              <w:divBdr>
                <w:top w:val="none" w:sz="0" w:space="0" w:color="auto"/>
                <w:left w:val="none" w:sz="0" w:space="0" w:color="auto"/>
                <w:bottom w:val="none" w:sz="0" w:space="0" w:color="auto"/>
                <w:right w:val="none" w:sz="0" w:space="0" w:color="auto"/>
              </w:divBdr>
            </w:div>
          </w:divsChild>
        </w:div>
        <w:div w:id="139537647">
          <w:marLeft w:val="0"/>
          <w:marRight w:val="0"/>
          <w:marTop w:val="0"/>
          <w:marBottom w:val="0"/>
          <w:divBdr>
            <w:top w:val="none" w:sz="0" w:space="0" w:color="auto"/>
            <w:left w:val="none" w:sz="0" w:space="0" w:color="auto"/>
            <w:bottom w:val="none" w:sz="0" w:space="0" w:color="auto"/>
            <w:right w:val="none" w:sz="0" w:space="0" w:color="auto"/>
          </w:divBdr>
          <w:divsChild>
            <w:div w:id="595941603">
              <w:marLeft w:val="0"/>
              <w:marRight w:val="0"/>
              <w:marTop w:val="0"/>
              <w:marBottom w:val="0"/>
              <w:divBdr>
                <w:top w:val="none" w:sz="0" w:space="0" w:color="auto"/>
                <w:left w:val="none" w:sz="0" w:space="0" w:color="auto"/>
                <w:bottom w:val="none" w:sz="0" w:space="0" w:color="auto"/>
                <w:right w:val="none" w:sz="0" w:space="0" w:color="auto"/>
              </w:divBdr>
            </w:div>
            <w:div w:id="470446938">
              <w:marLeft w:val="0"/>
              <w:marRight w:val="0"/>
              <w:marTop w:val="0"/>
              <w:marBottom w:val="0"/>
              <w:divBdr>
                <w:top w:val="none" w:sz="0" w:space="0" w:color="auto"/>
                <w:left w:val="none" w:sz="0" w:space="0" w:color="auto"/>
                <w:bottom w:val="none" w:sz="0" w:space="0" w:color="auto"/>
                <w:right w:val="none" w:sz="0" w:space="0" w:color="auto"/>
              </w:divBdr>
              <w:divsChild>
                <w:div w:id="479811350">
                  <w:marLeft w:val="0"/>
                  <w:marRight w:val="0"/>
                  <w:marTop w:val="0"/>
                  <w:marBottom w:val="0"/>
                  <w:divBdr>
                    <w:top w:val="none" w:sz="0" w:space="0" w:color="auto"/>
                    <w:left w:val="none" w:sz="0" w:space="0" w:color="auto"/>
                    <w:bottom w:val="none" w:sz="0" w:space="0" w:color="auto"/>
                    <w:right w:val="none" w:sz="0" w:space="0" w:color="auto"/>
                  </w:divBdr>
                  <w:divsChild>
                    <w:div w:id="71512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92185">
              <w:marLeft w:val="0"/>
              <w:marRight w:val="0"/>
              <w:marTop w:val="0"/>
              <w:marBottom w:val="0"/>
              <w:divBdr>
                <w:top w:val="none" w:sz="0" w:space="0" w:color="auto"/>
                <w:left w:val="none" w:sz="0" w:space="0" w:color="auto"/>
                <w:bottom w:val="none" w:sz="0" w:space="0" w:color="auto"/>
                <w:right w:val="none" w:sz="0" w:space="0" w:color="auto"/>
              </w:divBdr>
            </w:div>
          </w:divsChild>
        </w:div>
        <w:div w:id="1306818501">
          <w:marLeft w:val="0"/>
          <w:marRight w:val="0"/>
          <w:marTop w:val="0"/>
          <w:marBottom w:val="0"/>
          <w:divBdr>
            <w:top w:val="none" w:sz="0" w:space="0" w:color="auto"/>
            <w:left w:val="none" w:sz="0" w:space="0" w:color="auto"/>
            <w:bottom w:val="none" w:sz="0" w:space="0" w:color="auto"/>
            <w:right w:val="none" w:sz="0" w:space="0" w:color="auto"/>
          </w:divBdr>
          <w:divsChild>
            <w:div w:id="1814516896">
              <w:marLeft w:val="0"/>
              <w:marRight w:val="0"/>
              <w:marTop w:val="0"/>
              <w:marBottom w:val="0"/>
              <w:divBdr>
                <w:top w:val="none" w:sz="0" w:space="0" w:color="auto"/>
                <w:left w:val="none" w:sz="0" w:space="0" w:color="auto"/>
                <w:bottom w:val="none" w:sz="0" w:space="0" w:color="auto"/>
                <w:right w:val="none" w:sz="0" w:space="0" w:color="auto"/>
              </w:divBdr>
            </w:div>
            <w:div w:id="410472516">
              <w:marLeft w:val="0"/>
              <w:marRight w:val="0"/>
              <w:marTop w:val="0"/>
              <w:marBottom w:val="0"/>
              <w:divBdr>
                <w:top w:val="none" w:sz="0" w:space="0" w:color="auto"/>
                <w:left w:val="none" w:sz="0" w:space="0" w:color="auto"/>
                <w:bottom w:val="none" w:sz="0" w:space="0" w:color="auto"/>
                <w:right w:val="none" w:sz="0" w:space="0" w:color="auto"/>
              </w:divBdr>
              <w:divsChild>
                <w:div w:id="1484590502">
                  <w:marLeft w:val="0"/>
                  <w:marRight w:val="0"/>
                  <w:marTop w:val="0"/>
                  <w:marBottom w:val="0"/>
                  <w:divBdr>
                    <w:top w:val="none" w:sz="0" w:space="0" w:color="auto"/>
                    <w:left w:val="none" w:sz="0" w:space="0" w:color="auto"/>
                    <w:bottom w:val="none" w:sz="0" w:space="0" w:color="auto"/>
                    <w:right w:val="none" w:sz="0" w:space="0" w:color="auto"/>
                  </w:divBdr>
                  <w:divsChild>
                    <w:div w:id="23902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2480">
              <w:marLeft w:val="0"/>
              <w:marRight w:val="0"/>
              <w:marTop w:val="0"/>
              <w:marBottom w:val="0"/>
              <w:divBdr>
                <w:top w:val="none" w:sz="0" w:space="0" w:color="auto"/>
                <w:left w:val="none" w:sz="0" w:space="0" w:color="auto"/>
                <w:bottom w:val="none" w:sz="0" w:space="0" w:color="auto"/>
                <w:right w:val="none" w:sz="0" w:space="0" w:color="auto"/>
              </w:divBdr>
            </w:div>
          </w:divsChild>
        </w:div>
        <w:div w:id="1543404323">
          <w:marLeft w:val="0"/>
          <w:marRight w:val="0"/>
          <w:marTop w:val="0"/>
          <w:marBottom w:val="0"/>
          <w:divBdr>
            <w:top w:val="none" w:sz="0" w:space="0" w:color="auto"/>
            <w:left w:val="none" w:sz="0" w:space="0" w:color="auto"/>
            <w:bottom w:val="none" w:sz="0" w:space="0" w:color="auto"/>
            <w:right w:val="none" w:sz="0" w:space="0" w:color="auto"/>
          </w:divBdr>
          <w:divsChild>
            <w:div w:id="57678511">
              <w:marLeft w:val="0"/>
              <w:marRight w:val="0"/>
              <w:marTop w:val="0"/>
              <w:marBottom w:val="0"/>
              <w:divBdr>
                <w:top w:val="none" w:sz="0" w:space="0" w:color="auto"/>
                <w:left w:val="none" w:sz="0" w:space="0" w:color="auto"/>
                <w:bottom w:val="none" w:sz="0" w:space="0" w:color="auto"/>
                <w:right w:val="none" w:sz="0" w:space="0" w:color="auto"/>
              </w:divBdr>
            </w:div>
            <w:div w:id="1871142899">
              <w:marLeft w:val="0"/>
              <w:marRight w:val="0"/>
              <w:marTop w:val="0"/>
              <w:marBottom w:val="0"/>
              <w:divBdr>
                <w:top w:val="none" w:sz="0" w:space="0" w:color="auto"/>
                <w:left w:val="none" w:sz="0" w:space="0" w:color="auto"/>
                <w:bottom w:val="none" w:sz="0" w:space="0" w:color="auto"/>
                <w:right w:val="none" w:sz="0" w:space="0" w:color="auto"/>
              </w:divBdr>
              <w:divsChild>
                <w:div w:id="1055617141">
                  <w:marLeft w:val="0"/>
                  <w:marRight w:val="0"/>
                  <w:marTop w:val="0"/>
                  <w:marBottom w:val="0"/>
                  <w:divBdr>
                    <w:top w:val="none" w:sz="0" w:space="0" w:color="auto"/>
                    <w:left w:val="none" w:sz="0" w:space="0" w:color="auto"/>
                    <w:bottom w:val="none" w:sz="0" w:space="0" w:color="auto"/>
                    <w:right w:val="none" w:sz="0" w:space="0" w:color="auto"/>
                  </w:divBdr>
                  <w:divsChild>
                    <w:div w:id="83218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978949">
              <w:marLeft w:val="0"/>
              <w:marRight w:val="0"/>
              <w:marTop w:val="0"/>
              <w:marBottom w:val="0"/>
              <w:divBdr>
                <w:top w:val="none" w:sz="0" w:space="0" w:color="auto"/>
                <w:left w:val="none" w:sz="0" w:space="0" w:color="auto"/>
                <w:bottom w:val="none" w:sz="0" w:space="0" w:color="auto"/>
                <w:right w:val="none" w:sz="0" w:space="0" w:color="auto"/>
              </w:divBdr>
            </w:div>
          </w:divsChild>
        </w:div>
        <w:div w:id="748814875">
          <w:marLeft w:val="0"/>
          <w:marRight w:val="0"/>
          <w:marTop w:val="0"/>
          <w:marBottom w:val="0"/>
          <w:divBdr>
            <w:top w:val="none" w:sz="0" w:space="0" w:color="auto"/>
            <w:left w:val="none" w:sz="0" w:space="0" w:color="auto"/>
            <w:bottom w:val="none" w:sz="0" w:space="0" w:color="auto"/>
            <w:right w:val="none" w:sz="0" w:space="0" w:color="auto"/>
          </w:divBdr>
          <w:divsChild>
            <w:div w:id="144901267">
              <w:marLeft w:val="0"/>
              <w:marRight w:val="0"/>
              <w:marTop w:val="0"/>
              <w:marBottom w:val="0"/>
              <w:divBdr>
                <w:top w:val="none" w:sz="0" w:space="0" w:color="auto"/>
                <w:left w:val="none" w:sz="0" w:space="0" w:color="auto"/>
                <w:bottom w:val="none" w:sz="0" w:space="0" w:color="auto"/>
                <w:right w:val="none" w:sz="0" w:space="0" w:color="auto"/>
              </w:divBdr>
            </w:div>
            <w:div w:id="1043359544">
              <w:marLeft w:val="0"/>
              <w:marRight w:val="0"/>
              <w:marTop w:val="0"/>
              <w:marBottom w:val="0"/>
              <w:divBdr>
                <w:top w:val="none" w:sz="0" w:space="0" w:color="auto"/>
                <w:left w:val="none" w:sz="0" w:space="0" w:color="auto"/>
                <w:bottom w:val="none" w:sz="0" w:space="0" w:color="auto"/>
                <w:right w:val="none" w:sz="0" w:space="0" w:color="auto"/>
              </w:divBdr>
              <w:divsChild>
                <w:div w:id="753089595">
                  <w:marLeft w:val="0"/>
                  <w:marRight w:val="0"/>
                  <w:marTop w:val="0"/>
                  <w:marBottom w:val="0"/>
                  <w:divBdr>
                    <w:top w:val="none" w:sz="0" w:space="0" w:color="auto"/>
                    <w:left w:val="none" w:sz="0" w:space="0" w:color="auto"/>
                    <w:bottom w:val="none" w:sz="0" w:space="0" w:color="auto"/>
                    <w:right w:val="none" w:sz="0" w:space="0" w:color="auto"/>
                  </w:divBdr>
                  <w:divsChild>
                    <w:div w:id="214272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1522">
              <w:marLeft w:val="0"/>
              <w:marRight w:val="0"/>
              <w:marTop w:val="0"/>
              <w:marBottom w:val="0"/>
              <w:divBdr>
                <w:top w:val="none" w:sz="0" w:space="0" w:color="auto"/>
                <w:left w:val="none" w:sz="0" w:space="0" w:color="auto"/>
                <w:bottom w:val="none" w:sz="0" w:space="0" w:color="auto"/>
                <w:right w:val="none" w:sz="0" w:space="0" w:color="auto"/>
              </w:divBdr>
            </w:div>
          </w:divsChild>
        </w:div>
        <w:div w:id="1643391767">
          <w:marLeft w:val="0"/>
          <w:marRight w:val="0"/>
          <w:marTop w:val="0"/>
          <w:marBottom w:val="0"/>
          <w:divBdr>
            <w:top w:val="none" w:sz="0" w:space="0" w:color="auto"/>
            <w:left w:val="none" w:sz="0" w:space="0" w:color="auto"/>
            <w:bottom w:val="none" w:sz="0" w:space="0" w:color="auto"/>
            <w:right w:val="none" w:sz="0" w:space="0" w:color="auto"/>
          </w:divBdr>
          <w:divsChild>
            <w:div w:id="1303538167">
              <w:marLeft w:val="0"/>
              <w:marRight w:val="0"/>
              <w:marTop w:val="0"/>
              <w:marBottom w:val="0"/>
              <w:divBdr>
                <w:top w:val="none" w:sz="0" w:space="0" w:color="auto"/>
                <w:left w:val="none" w:sz="0" w:space="0" w:color="auto"/>
                <w:bottom w:val="none" w:sz="0" w:space="0" w:color="auto"/>
                <w:right w:val="none" w:sz="0" w:space="0" w:color="auto"/>
              </w:divBdr>
            </w:div>
            <w:div w:id="1101296793">
              <w:marLeft w:val="0"/>
              <w:marRight w:val="0"/>
              <w:marTop w:val="0"/>
              <w:marBottom w:val="0"/>
              <w:divBdr>
                <w:top w:val="none" w:sz="0" w:space="0" w:color="auto"/>
                <w:left w:val="none" w:sz="0" w:space="0" w:color="auto"/>
                <w:bottom w:val="none" w:sz="0" w:space="0" w:color="auto"/>
                <w:right w:val="none" w:sz="0" w:space="0" w:color="auto"/>
              </w:divBdr>
              <w:divsChild>
                <w:div w:id="987129107">
                  <w:marLeft w:val="0"/>
                  <w:marRight w:val="0"/>
                  <w:marTop w:val="0"/>
                  <w:marBottom w:val="0"/>
                  <w:divBdr>
                    <w:top w:val="none" w:sz="0" w:space="0" w:color="auto"/>
                    <w:left w:val="none" w:sz="0" w:space="0" w:color="auto"/>
                    <w:bottom w:val="none" w:sz="0" w:space="0" w:color="auto"/>
                    <w:right w:val="none" w:sz="0" w:space="0" w:color="auto"/>
                  </w:divBdr>
                  <w:divsChild>
                    <w:div w:id="161339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840940">
              <w:marLeft w:val="0"/>
              <w:marRight w:val="0"/>
              <w:marTop w:val="0"/>
              <w:marBottom w:val="0"/>
              <w:divBdr>
                <w:top w:val="none" w:sz="0" w:space="0" w:color="auto"/>
                <w:left w:val="none" w:sz="0" w:space="0" w:color="auto"/>
                <w:bottom w:val="none" w:sz="0" w:space="0" w:color="auto"/>
                <w:right w:val="none" w:sz="0" w:space="0" w:color="auto"/>
              </w:divBdr>
            </w:div>
          </w:divsChild>
        </w:div>
        <w:div w:id="1278223013">
          <w:marLeft w:val="0"/>
          <w:marRight w:val="0"/>
          <w:marTop w:val="0"/>
          <w:marBottom w:val="0"/>
          <w:divBdr>
            <w:top w:val="none" w:sz="0" w:space="0" w:color="auto"/>
            <w:left w:val="none" w:sz="0" w:space="0" w:color="auto"/>
            <w:bottom w:val="none" w:sz="0" w:space="0" w:color="auto"/>
            <w:right w:val="none" w:sz="0" w:space="0" w:color="auto"/>
          </w:divBdr>
          <w:divsChild>
            <w:div w:id="457143425">
              <w:marLeft w:val="0"/>
              <w:marRight w:val="0"/>
              <w:marTop w:val="0"/>
              <w:marBottom w:val="0"/>
              <w:divBdr>
                <w:top w:val="none" w:sz="0" w:space="0" w:color="auto"/>
                <w:left w:val="none" w:sz="0" w:space="0" w:color="auto"/>
                <w:bottom w:val="none" w:sz="0" w:space="0" w:color="auto"/>
                <w:right w:val="none" w:sz="0" w:space="0" w:color="auto"/>
              </w:divBdr>
            </w:div>
            <w:div w:id="130365460">
              <w:marLeft w:val="0"/>
              <w:marRight w:val="0"/>
              <w:marTop w:val="0"/>
              <w:marBottom w:val="0"/>
              <w:divBdr>
                <w:top w:val="none" w:sz="0" w:space="0" w:color="auto"/>
                <w:left w:val="none" w:sz="0" w:space="0" w:color="auto"/>
                <w:bottom w:val="none" w:sz="0" w:space="0" w:color="auto"/>
                <w:right w:val="none" w:sz="0" w:space="0" w:color="auto"/>
              </w:divBdr>
              <w:divsChild>
                <w:div w:id="828784851">
                  <w:marLeft w:val="0"/>
                  <w:marRight w:val="0"/>
                  <w:marTop w:val="0"/>
                  <w:marBottom w:val="0"/>
                  <w:divBdr>
                    <w:top w:val="none" w:sz="0" w:space="0" w:color="auto"/>
                    <w:left w:val="none" w:sz="0" w:space="0" w:color="auto"/>
                    <w:bottom w:val="none" w:sz="0" w:space="0" w:color="auto"/>
                    <w:right w:val="none" w:sz="0" w:space="0" w:color="auto"/>
                  </w:divBdr>
                  <w:divsChild>
                    <w:div w:id="42102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99332">
              <w:marLeft w:val="0"/>
              <w:marRight w:val="0"/>
              <w:marTop w:val="0"/>
              <w:marBottom w:val="0"/>
              <w:divBdr>
                <w:top w:val="none" w:sz="0" w:space="0" w:color="auto"/>
                <w:left w:val="none" w:sz="0" w:space="0" w:color="auto"/>
                <w:bottom w:val="none" w:sz="0" w:space="0" w:color="auto"/>
                <w:right w:val="none" w:sz="0" w:space="0" w:color="auto"/>
              </w:divBdr>
            </w:div>
          </w:divsChild>
        </w:div>
        <w:div w:id="511259047">
          <w:marLeft w:val="0"/>
          <w:marRight w:val="0"/>
          <w:marTop w:val="0"/>
          <w:marBottom w:val="0"/>
          <w:divBdr>
            <w:top w:val="none" w:sz="0" w:space="0" w:color="auto"/>
            <w:left w:val="none" w:sz="0" w:space="0" w:color="auto"/>
            <w:bottom w:val="none" w:sz="0" w:space="0" w:color="auto"/>
            <w:right w:val="none" w:sz="0" w:space="0" w:color="auto"/>
          </w:divBdr>
          <w:divsChild>
            <w:div w:id="467094679">
              <w:marLeft w:val="0"/>
              <w:marRight w:val="0"/>
              <w:marTop w:val="0"/>
              <w:marBottom w:val="0"/>
              <w:divBdr>
                <w:top w:val="none" w:sz="0" w:space="0" w:color="auto"/>
                <w:left w:val="none" w:sz="0" w:space="0" w:color="auto"/>
                <w:bottom w:val="none" w:sz="0" w:space="0" w:color="auto"/>
                <w:right w:val="none" w:sz="0" w:space="0" w:color="auto"/>
              </w:divBdr>
            </w:div>
            <w:div w:id="409809873">
              <w:marLeft w:val="0"/>
              <w:marRight w:val="0"/>
              <w:marTop w:val="0"/>
              <w:marBottom w:val="0"/>
              <w:divBdr>
                <w:top w:val="none" w:sz="0" w:space="0" w:color="auto"/>
                <w:left w:val="none" w:sz="0" w:space="0" w:color="auto"/>
                <w:bottom w:val="none" w:sz="0" w:space="0" w:color="auto"/>
                <w:right w:val="none" w:sz="0" w:space="0" w:color="auto"/>
              </w:divBdr>
              <w:divsChild>
                <w:div w:id="269434478">
                  <w:marLeft w:val="0"/>
                  <w:marRight w:val="0"/>
                  <w:marTop w:val="0"/>
                  <w:marBottom w:val="0"/>
                  <w:divBdr>
                    <w:top w:val="none" w:sz="0" w:space="0" w:color="auto"/>
                    <w:left w:val="none" w:sz="0" w:space="0" w:color="auto"/>
                    <w:bottom w:val="none" w:sz="0" w:space="0" w:color="auto"/>
                    <w:right w:val="none" w:sz="0" w:space="0" w:color="auto"/>
                  </w:divBdr>
                  <w:divsChild>
                    <w:div w:id="156089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81897">
              <w:marLeft w:val="0"/>
              <w:marRight w:val="0"/>
              <w:marTop w:val="0"/>
              <w:marBottom w:val="0"/>
              <w:divBdr>
                <w:top w:val="none" w:sz="0" w:space="0" w:color="auto"/>
                <w:left w:val="none" w:sz="0" w:space="0" w:color="auto"/>
                <w:bottom w:val="none" w:sz="0" w:space="0" w:color="auto"/>
                <w:right w:val="none" w:sz="0" w:space="0" w:color="auto"/>
              </w:divBdr>
            </w:div>
          </w:divsChild>
        </w:div>
        <w:div w:id="1073746820">
          <w:marLeft w:val="0"/>
          <w:marRight w:val="0"/>
          <w:marTop w:val="0"/>
          <w:marBottom w:val="0"/>
          <w:divBdr>
            <w:top w:val="none" w:sz="0" w:space="0" w:color="auto"/>
            <w:left w:val="none" w:sz="0" w:space="0" w:color="auto"/>
            <w:bottom w:val="none" w:sz="0" w:space="0" w:color="auto"/>
            <w:right w:val="none" w:sz="0" w:space="0" w:color="auto"/>
          </w:divBdr>
          <w:divsChild>
            <w:div w:id="2058628133">
              <w:marLeft w:val="0"/>
              <w:marRight w:val="0"/>
              <w:marTop w:val="0"/>
              <w:marBottom w:val="0"/>
              <w:divBdr>
                <w:top w:val="none" w:sz="0" w:space="0" w:color="auto"/>
                <w:left w:val="none" w:sz="0" w:space="0" w:color="auto"/>
                <w:bottom w:val="none" w:sz="0" w:space="0" w:color="auto"/>
                <w:right w:val="none" w:sz="0" w:space="0" w:color="auto"/>
              </w:divBdr>
            </w:div>
            <w:div w:id="738788318">
              <w:marLeft w:val="0"/>
              <w:marRight w:val="0"/>
              <w:marTop w:val="0"/>
              <w:marBottom w:val="0"/>
              <w:divBdr>
                <w:top w:val="none" w:sz="0" w:space="0" w:color="auto"/>
                <w:left w:val="none" w:sz="0" w:space="0" w:color="auto"/>
                <w:bottom w:val="none" w:sz="0" w:space="0" w:color="auto"/>
                <w:right w:val="none" w:sz="0" w:space="0" w:color="auto"/>
              </w:divBdr>
              <w:divsChild>
                <w:div w:id="1111975457">
                  <w:marLeft w:val="0"/>
                  <w:marRight w:val="0"/>
                  <w:marTop w:val="0"/>
                  <w:marBottom w:val="0"/>
                  <w:divBdr>
                    <w:top w:val="none" w:sz="0" w:space="0" w:color="auto"/>
                    <w:left w:val="none" w:sz="0" w:space="0" w:color="auto"/>
                    <w:bottom w:val="none" w:sz="0" w:space="0" w:color="auto"/>
                    <w:right w:val="none" w:sz="0" w:space="0" w:color="auto"/>
                  </w:divBdr>
                  <w:divsChild>
                    <w:div w:id="73840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3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891233">
      <w:bodyDiv w:val="1"/>
      <w:marLeft w:val="0"/>
      <w:marRight w:val="0"/>
      <w:marTop w:val="0"/>
      <w:marBottom w:val="0"/>
      <w:divBdr>
        <w:top w:val="none" w:sz="0" w:space="0" w:color="auto"/>
        <w:left w:val="none" w:sz="0" w:space="0" w:color="auto"/>
        <w:bottom w:val="none" w:sz="0" w:space="0" w:color="auto"/>
        <w:right w:val="none" w:sz="0" w:space="0" w:color="auto"/>
      </w:divBdr>
    </w:div>
    <w:div w:id="768164338">
      <w:bodyDiv w:val="1"/>
      <w:marLeft w:val="0"/>
      <w:marRight w:val="0"/>
      <w:marTop w:val="0"/>
      <w:marBottom w:val="0"/>
      <w:divBdr>
        <w:top w:val="none" w:sz="0" w:space="0" w:color="auto"/>
        <w:left w:val="none" w:sz="0" w:space="0" w:color="auto"/>
        <w:bottom w:val="none" w:sz="0" w:space="0" w:color="auto"/>
        <w:right w:val="none" w:sz="0" w:space="0" w:color="auto"/>
      </w:divBdr>
    </w:div>
    <w:div w:id="769549018">
      <w:bodyDiv w:val="1"/>
      <w:marLeft w:val="0"/>
      <w:marRight w:val="0"/>
      <w:marTop w:val="0"/>
      <w:marBottom w:val="0"/>
      <w:divBdr>
        <w:top w:val="none" w:sz="0" w:space="0" w:color="auto"/>
        <w:left w:val="none" w:sz="0" w:space="0" w:color="auto"/>
        <w:bottom w:val="none" w:sz="0" w:space="0" w:color="auto"/>
        <w:right w:val="none" w:sz="0" w:space="0" w:color="auto"/>
      </w:divBdr>
    </w:div>
    <w:div w:id="769666605">
      <w:bodyDiv w:val="1"/>
      <w:marLeft w:val="0"/>
      <w:marRight w:val="0"/>
      <w:marTop w:val="0"/>
      <w:marBottom w:val="0"/>
      <w:divBdr>
        <w:top w:val="none" w:sz="0" w:space="0" w:color="auto"/>
        <w:left w:val="none" w:sz="0" w:space="0" w:color="auto"/>
        <w:bottom w:val="none" w:sz="0" w:space="0" w:color="auto"/>
        <w:right w:val="none" w:sz="0" w:space="0" w:color="auto"/>
      </w:divBdr>
    </w:div>
    <w:div w:id="769741274">
      <w:bodyDiv w:val="1"/>
      <w:marLeft w:val="0"/>
      <w:marRight w:val="0"/>
      <w:marTop w:val="0"/>
      <w:marBottom w:val="0"/>
      <w:divBdr>
        <w:top w:val="none" w:sz="0" w:space="0" w:color="auto"/>
        <w:left w:val="none" w:sz="0" w:space="0" w:color="auto"/>
        <w:bottom w:val="none" w:sz="0" w:space="0" w:color="auto"/>
        <w:right w:val="none" w:sz="0" w:space="0" w:color="auto"/>
      </w:divBdr>
    </w:div>
    <w:div w:id="770508689">
      <w:bodyDiv w:val="1"/>
      <w:marLeft w:val="0"/>
      <w:marRight w:val="0"/>
      <w:marTop w:val="0"/>
      <w:marBottom w:val="0"/>
      <w:divBdr>
        <w:top w:val="none" w:sz="0" w:space="0" w:color="auto"/>
        <w:left w:val="none" w:sz="0" w:space="0" w:color="auto"/>
        <w:bottom w:val="none" w:sz="0" w:space="0" w:color="auto"/>
        <w:right w:val="none" w:sz="0" w:space="0" w:color="auto"/>
      </w:divBdr>
    </w:div>
    <w:div w:id="770593222">
      <w:bodyDiv w:val="1"/>
      <w:marLeft w:val="0"/>
      <w:marRight w:val="0"/>
      <w:marTop w:val="0"/>
      <w:marBottom w:val="0"/>
      <w:divBdr>
        <w:top w:val="none" w:sz="0" w:space="0" w:color="auto"/>
        <w:left w:val="none" w:sz="0" w:space="0" w:color="auto"/>
        <w:bottom w:val="none" w:sz="0" w:space="0" w:color="auto"/>
        <w:right w:val="none" w:sz="0" w:space="0" w:color="auto"/>
      </w:divBdr>
    </w:div>
    <w:div w:id="770666956">
      <w:bodyDiv w:val="1"/>
      <w:marLeft w:val="0"/>
      <w:marRight w:val="0"/>
      <w:marTop w:val="0"/>
      <w:marBottom w:val="0"/>
      <w:divBdr>
        <w:top w:val="none" w:sz="0" w:space="0" w:color="auto"/>
        <w:left w:val="none" w:sz="0" w:space="0" w:color="auto"/>
        <w:bottom w:val="none" w:sz="0" w:space="0" w:color="auto"/>
        <w:right w:val="none" w:sz="0" w:space="0" w:color="auto"/>
      </w:divBdr>
    </w:div>
    <w:div w:id="770704208">
      <w:bodyDiv w:val="1"/>
      <w:marLeft w:val="0"/>
      <w:marRight w:val="0"/>
      <w:marTop w:val="0"/>
      <w:marBottom w:val="0"/>
      <w:divBdr>
        <w:top w:val="none" w:sz="0" w:space="0" w:color="auto"/>
        <w:left w:val="none" w:sz="0" w:space="0" w:color="auto"/>
        <w:bottom w:val="none" w:sz="0" w:space="0" w:color="auto"/>
        <w:right w:val="none" w:sz="0" w:space="0" w:color="auto"/>
      </w:divBdr>
    </w:div>
    <w:div w:id="771706082">
      <w:bodyDiv w:val="1"/>
      <w:marLeft w:val="0"/>
      <w:marRight w:val="0"/>
      <w:marTop w:val="0"/>
      <w:marBottom w:val="0"/>
      <w:divBdr>
        <w:top w:val="none" w:sz="0" w:space="0" w:color="auto"/>
        <w:left w:val="none" w:sz="0" w:space="0" w:color="auto"/>
        <w:bottom w:val="none" w:sz="0" w:space="0" w:color="auto"/>
        <w:right w:val="none" w:sz="0" w:space="0" w:color="auto"/>
      </w:divBdr>
    </w:div>
    <w:div w:id="772436852">
      <w:bodyDiv w:val="1"/>
      <w:marLeft w:val="0"/>
      <w:marRight w:val="0"/>
      <w:marTop w:val="0"/>
      <w:marBottom w:val="0"/>
      <w:divBdr>
        <w:top w:val="none" w:sz="0" w:space="0" w:color="auto"/>
        <w:left w:val="none" w:sz="0" w:space="0" w:color="auto"/>
        <w:bottom w:val="none" w:sz="0" w:space="0" w:color="auto"/>
        <w:right w:val="none" w:sz="0" w:space="0" w:color="auto"/>
      </w:divBdr>
    </w:div>
    <w:div w:id="774012562">
      <w:bodyDiv w:val="1"/>
      <w:marLeft w:val="0"/>
      <w:marRight w:val="0"/>
      <w:marTop w:val="0"/>
      <w:marBottom w:val="0"/>
      <w:divBdr>
        <w:top w:val="none" w:sz="0" w:space="0" w:color="auto"/>
        <w:left w:val="none" w:sz="0" w:space="0" w:color="auto"/>
        <w:bottom w:val="none" w:sz="0" w:space="0" w:color="auto"/>
        <w:right w:val="none" w:sz="0" w:space="0" w:color="auto"/>
      </w:divBdr>
    </w:div>
    <w:div w:id="775829651">
      <w:bodyDiv w:val="1"/>
      <w:marLeft w:val="0"/>
      <w:marRight w:val="0"/>
      <w:marTop w:val="0"/>
      <w:marBottom w:val="0"/>
      <w:divBdr>
        <w:top w:val="none" w:sz="0" w:space="0" w:color="auto"/>
        <w:left w:val="none" w:sz="0" w:space="0" w:color="auto"/>
        <w:bottom w:val="none" w:sz="0" w:space="0" w:color="auto"/>
        <w:right w:val="none" w:sz="0" w:space="0" w:color="auto"/>
      </w:divBdr>
      <w:divsChild>
        <w:div w:id="1584413121">
          <w:marLeft w:val="480"/>
          <w:marRight w:val="0"/>
          <w:marTop w:val="0"/>
          <w:marBottom w:val="0"/>
          <w:divBdr>
            <w:top w:val="none" w:sz="0" w:space="0" w:color="auto"/>
            <w:left w:val="none" w:sz="0" w:space="0" w:color="auto"/>
            <w:bottom w:val="none" w:sz="0" w:space="0" w:color="auto"/>
            <w:right w:val="none" w:sz="0" w:space="0" w:color="auto"/>
          </w:divBdr>
        </w:div>
        <w:div w:id="718867304">
          <w:marLeft w:val="480"/>
          <w:marRight w:val="0"/>
          <w:marTop w:val="0"/>
          <w:marBottom w:val="0"/>
          <w:divBdr>
            <w:top w:val="none" w:sz="0" w:space="0" w:color="auto"/>
            <w:left w:val="none" w:sz="0" w:space="0" w:color="auto"/>
            <w:bottom w:val="none" w:sz="0" w:space="0" w:color="auto"/>
            <w:right w:val="none" w:sz="0" w:space="0" w:color="auto"/>
          </w:divBdr>
        </w:div>
        <w:div w:id="694309890">
          <w:marLeft w:val="480"/>
          <w:marRight w:val="0"/>
          <w:marTop w:val="0"/>
          <w:marBottom w:val="0"/>
          <w:divBdr>
            <w:top w:val="none" w:sz="0" w:space="0" w:color="auto"/>
            <w:left w:val="none" w:sz="0" w:space="0" w:color="auto"/>
            <w:bottom w:val="none" w:sz="0" w:space="0" w:color="auto"/>
            <w:right w:val="none" w:sz="0" w:space="0" w:color="auto"/>
          </w:divBdr>
        </w:div>
        <w:div w:id="1869566700">
          <w:marLeft w:val="480"/>
          <w:marRight w:val="0"/>
          <w:marTop w:val="0"/>
          <w:marBottom w:val="0"/>
          <w:divBdr>
            <w:top w:val="none" w:sz="0" w:space="0" w:color="auto"/>
            <w:left w:val="none" w:sz="0" w:space="0" w:color="auto"/>
            <w:bottom w:val="none" w:sz="0" w:space="0" w:color="auto"/>
            <w:right w:val="none" w:sz="0" w:space="0" w:color="auto"/>
          </w:divBdr>
        </w:div>
        <w:div w:id="1337459070">
          <w:marLeft w:val="480"/>
          <w:marRight w:val="0"/>
          <w:marTop w:val="0"/>
          <w:marBottom w:val="0"/>
          <w:divBdr>
            <w:top w:val="none" w:sz="0" w:space="0" w:color="auto"/>
            <w:left w:val="none" w:sz="0" w:space="0" w:color="auto"/>
            <w:bottom w:val="none" w:sz="0" w:space="0" w:color="auto"/>
            <w:right w:val="none" w:sz="0" w:space="0" w:color="auto"/>
          </w:divBdr>
        </w:div>
        <w:div w:id="1105269174">
          <w:marLeft w:val="480"/>
          <w:marRight w:val="0"/>
          <w:marTop w:val="0"/>
          <w:marBottom w:val="0"/>
          <w:divBdr>
            <w:top w:val="none" w:sz="0" w:space="0" w:color="auto"/>
            <w:left w:val="none" w:sz="0" w:space="0" w:color="auto"/>
            <w:bottom w:val="none" w:sz="0" w:space="0" w:color="auto"/>
            <w:right w:val="none" w:sz="0" w:space="0" w:color="auto"/>
          </w:divBdr>
        </w:div>
        <w:div w:id="1862619144">
          <w:marLeft w:val="480"/>
          <w:marRight w:val="0"/>
          <w:marTop w:val="0"/>
          <w:marBottom w:val="0"/>
          <w:divBdr>
            <w:top w:val="none" w:sz="0" w:space="0" w:color="auto"/>
            <w:left w:val="none" w:sz="0" w:space="0" w:color="auto"/>
            <w:bottom w:val="none" w:sz="0" w:space="0" w:color="auto"/>
            <w:right w:val="none" w:sz="0" w:space="0" w:color="auto"/>
          </w:divBdr>
        </w:div>
        <w:div w:id="1922137672">
          <w:marLeft w:val="480"/>
          <w:marRight w:val="0"/>
          <w:marTop w:val="0"/>
          <w:marBottom w:val="0"/>
          <w:divBdr>
            <w:top w:val="none" w:sz="0" w:space="0" w:color="auto"/>
            <w:left w:val="none" w:sz="0" w:space="0" w:color="auto"/>
            <w:bottom w:val="none" w:sz="0" w:space="0" w:color="auto"/>
            <w:right w:val="none" w:sz="0" w:space="0" w:color="auto"/>
          </w:divBdr>
        </w:div>
        <w:div w:id="1012612855">
          <w:marLeft w:val="480"/>
          <w:marRight w:val="0"/>
          <w:marTop w:val="0"/>
          <w:marBottom w:val="0"/>
          <w:divBdr>
            <w:top w:val="none" w:sz="0" w:space="0" w:color="auto"/>
            <w:left w:val="none" w:sz="0" w:space="0" w:color="auto"/>
            <w:bottom w:val="none" w:sz="0" w:space="0" w:color="auto"/>
            <w:right w:val="none" w:sz="0" w:space="0" w:color="auto"/>
          </w:divBdr>
        </w:div>
        <w:div w:id="369768616">
          <w:marLeft w:val="480"/>
          <w:marRight w:val="0"/>
          <w:marTop w:val="0"/>
          <w:marBottom w:val="0"/>
          <w:divBdr>
            <w:top w:val="none" w:sz="0" w:space="0" w:color="auto"/>
            <w:left w:val="none" w:sz="0" w:space="0" w:color="auto"/>
            <w:bottom w:val="none" w:sz="0" w:space="0" w:color="auto"/>
            <w:right w:val="none" w:sz="0" w:space="0" w:color="auto"/>
          </w:divBdr>
        </w:div>
        <w:div w:id="348873159">
          <w:marLeft w:val="480"/>
          <w:marRight w:val="0"/>
          <w:marTop w:val="0"/>
          <w:marBottom w:val="0"/>
          <w:divBdr>
            <w:top w:val="none" w:sz="0" w:space="0" w:color="auto"/>
            <w:left w:val="none" w:sz="0" w:space="0" w:color="auto"/>
            <w:bottom w:val="none" w:sz="0" w:space="0" w:color="auto"/>
            <w:right w:val="none" w:sz="0" w:space="0" w:color="auto"/>
          </w:divBdr>
        </w:div>
        <w:div w:id="762146265">
          <w:marLeft w:val="480"/>
          <w:marRight w:val="0"/>
          <w:marTop w:val="0"/>
          <w:marBottom w:val="0"/>
          <w:divBdr>
            <w:top w:val="none" w:sz="0" w:space="0" w:color="auto"/>
            <w:left w:val="none" w:sz="0" w:space="0" w:color="auto"/>
            <w:bottom w:val="none" w:sz="0" w:space="0" w:color="auto"/>
            <w:right w:val="none" w:sz="0" w:space="0" w:color="auto"/>
          </w:divBdr>
        </w:div>
        <w:div w:id="1146698348">
          <w:marLeft w:val="480"/>
          <w:marRight w:val="0"/>
          <w:marTop w:val="0"/>
          <w:marBottom w:val="0"/>
          <w:divBdr>
            <w:top w:val="none" w:sz="0" w:space="0" w:color="auto"/>
            <w:left w:val="none" w:sz="0" w:space="0" w:color="auto"/>
            <w:bottom w:val="none" w:sz="0" w:space="0" w:color="auto"/>
            <w:right w:val="none" w:sz="0" w:space="0" w:color="auto"/>
          </w:divBdr>
        </w:div>
        <w:div w:id="1384208951">
          <w:marLeft w:val="480"/>
          <w:marRight w:val="0"/>
          <w:marTop w:val="0"/>
          <w:marBottom w:val="0"/>
          <w:divBdr>
            <w:top w:val="none" w:sz="0" w:space="0" w:color="auto"/>
            <w:left w:val="none" w:sz="0" w:space="0" w:color="auto"/>
            <w:bottom w:val="none" w:sz="0" w:space="0" w:color="auto"/>
            <w:right w:val="none" w:sz="0" w:space="0" w:color="auto"/>
          </w:divBdr>
        </w:div>
        <w:div w:id="620651357">
          <w:marLeft w:val="480"/>
          <w:marRight w:val="0"/>
          <w:marTop w:val="0"/>
          <w:marBottom w:val="0"/>
          <w:divBdr>
            <w:top w:val="none" w:sz="0" w:space="0" w:color="auto"/>
            <w:left w:val="none" w:sz="0" w:space="0" w:color="auto"/>
            <w:bottom w:val="none" w:sz="0" w:space="0" w:color="auto"/>
            <w:right w:val="none" w:sz="0" w:space="0" w:color="auto"/>
          </w:divBdr>
        </w:div>
        <w:div w:id="289241871">
          <w:marLeft w:val="480"/>
          <w:marRight w:val="0"/>
          <w:marTop w:val="0"/>
          <w:marBottom w:val="0"/>
          <w:divBdr>
            <w:top w:val="none" w:sz="0" w:space="0" w:color="auto"/>
            <w:left w:val="none" w:sz="0" w:space="0" w:color="auto"/>
            <w:bottom w:val="none" w:sz="0" w:space="0" w:color="auto"/>
            <w:right w:val="none" w:sz="0" w:space="0" w:color="auto"/>
          </w:divBdr>
        </w:div>
        <w:div w:id="462040324">
          <w:marLeft w:val="480"/>
          <w:marRight w:val="0"/>
          <w:marTop w:val="0"/>
          <w:marBottom w:val="0"/>
          <w:divBdr>
            <w:top w:val="none" w:sz="0" w:space="0" w:color="auto"/>
            <w:left w:val="none" w:sz="0" w:space="0" w:color="auto"/>
            <w:bottom w:val="none" w:sz="0" w:space="0" w:color="auto"/>
            <w:right w:val="none" w:sz="0" w:space="0" w:color="auto"/>
          </w:divBdr>
        </w:div>
        <w:div w:id="164908328">
          <w:marLeft w:val="480"/>
          <w:marRight w:val="0"/>
          <w:marTop w:val="0"/>
          <w:marBottom w:val="0"/>
          <w:divBdr>
            <w:top w:val="none" w:sz="0" w:space="0" w:color="auto"/>
            <w:left w:val="none" w:sz="0" w:space="0" w:color="auto"/>
            <w:bottom w:val="none" w:sz="0" w:space="0" w:color="auto"/>
            <w:right w:val="none" w:sz="0" w:space="0" w:color="auto"/>
          </w:divBdr>
        </w:div>
        <w:div w:id="695153520">
          <w:marLeft w:val="480"/>
          <w:marRight w:val="0"/>
          <w:marTop w:val="0"/>
          <w:marBottom w:val="0"/>
          <w:divBdr>
            <w:top w:val="none" w:sz="0" w:space="0" w:color="auto"/>
            <w:left w:val="none" w:sz="0" w:space="0" w:color="auto"/>
            <w:bottom w:val="none" w:sz="0" w:space="0" w:color="auto"/>
            <w:right w:val="none" w:sz="0" w:space="0" w:color="auto"/>
          </w:divBdr>
        </w:div>
        <w:div w:id="1885679454">
          <w:marLeft w:val="480"/>
          <w:marRight w:val="0"/>
          <w:marTop w:val="0"/>
          <w:marBottom w:val="0"/>
          <w:divBdr>
            <w:top w:val="none" w:sz="0" w:space="0" w:color="auto"/>
            <w:left w:val="none" w:sz="0" w:space="0" w:color="auto"/>
            <w:bottom w:val="none" w:sz="0" w:space="0" w:color="auto"/>
            <w:right w:val="none" w:sz="0" w:space="0" w:color="auto"/>
          </w:divBdr>
        </w:div>
        <w:div w:id="850800330">
          <w:marLeft w:val="480"/>
          <w:marRight w:val="0"/>
          <w:marTop w:val="0"/>
          <w:marBottom w:val="0"/>
          <w:divBdr>
            <w:top w:val="none" w:sz="0" w:space="0" w:color="auto"/>
            <w:left w:val="none" w:sz="0" w:space="0" w:color="auto"/>
            <w:bottom w:val="none" w:sz="0" w:space="0" w:color="auto"/>
            <w:right w:val="none" w:sz="0" w:space="0" w:color="auto"/>
          </w:divBdr>
        </w:div>
        <w:div w:id="402915890">
          <w:marLeft w:val="480"/>
          <w:marRight w:val="0"/>
          <w:marTop w:val="0"/>
          <w:marBottom w:val="0"/>
          <w:divBdr>
            <w:top w:val="none" w:sz="0" w:space="0" w:color="auto"/>
            <w:left w:val="none" w:sz="0" w:space="0" w:color="auto"/>
            <w:bottom w:val="none" w:sz="0" w:space="0" w:color="auto"/>
            <w:right w:val="none" w:sz="0" w:space="0" w:color="auto"/>
          </w:divBdr>
        </w:div>
        <w:div w:id="822622863">
          <w:marLeft w:val="480"/>
          <w:marRight w:val="0"/>
          <w:marTop w:val="0"/>
          <w:marBottom w:val="0"/>
          <w:divBdr>
            <w:top w:val="none" w:sz="0" w:space="0" w:color="auto"/>
            <w:left w:val="none" w:sz="0" w:space="0" w:color="auto"/>
            <w:bottom w:val="none" w:sz="0" w:space="0" w:color="auto"/>
            <w:right w:val="none" w:sz="0" w:space="0" w:color="auto"/>
          </w:divBdr>
        </w:div>
        <w:div w:id="212354920">
          <w:marLeft w:val="480"/>
          <w:marRight w:val="0"/>
          <w:marTop w:val="0"/>
          <w:marBottom w:val="0"/>
          <w:divBdr>
            <w:top w:val="none" w:sz="0" w:space="0" w:color="auto"/>
            <w:left w:val="none" w:sz="0" w:space="0" w:color="auto"/>
            <w:bottom w:val="none" w:sz="0" w:space="0" w:color="auto"/>
            <w:right w:val="none" w:sz="0" w:space="0" w:color="auto"/>
          </w:divBdr>
        </w:div>
        <w:div w:id="254050136">
          <w:marLeft w:val="480"/>
          <w:marRight w:val="0"/>
          <w:marTop w:val="0"/>
          <w:marBottom w:val="0"/>
          <w:divBdr>
            <w:top w:val="none" w:sz="0" w:space="0" w:color="auto"/>
            <w:left w:val="none" w:sz="0" w:space="0" w:color="auto"/>
            <w:bottom w:val="none" w:sz="0" w:space="0" w:color="auto"/>
            <w:right w:val="none" w:sz="0" w:space="0" w:color="auto"/>
          </w:divBdr>
        </w:div>
        <w:div w:id="241139607">
          <w:marLeft w:val="480"/>
          <w:marRight w:val="0"/>
          <w:marTop w:val="0"/>
          <w:marBottom w:val="0"/>
          <w:divBdr>
            <w:top w:val="none" w:sz="0" w:space="0" w:color="auto"/>
            <w:left w:val="none" w:sz="0" w:space="0" w:color="auto"/>
            <w:bottom w:val="none" w:sz="0" w:space="0" w:color="auto"/>
            <w:right w:val="none" w:sz="0" w:space="0" w:color="auto"/>
          </w:divBdr>
        </w:div>
        <w:div w:id="1742874347">
          <w:marLeft w:val="480"/>
          <w:marRight w:val="0"/>
          <w:marTop w:val="0"/>
          <w:marBottom w:val="0"/>
          <w:divBdr>
            <w:top w:val="none" w:sz="0" w:space="0" w:color="auto"/>
            <w:left w:val="none" w:sz="0" w:space="0" w:color="auto"/>
            <w:bottom w:val="none" w:sz="0" w:space="0" w:color="auto"/>
            <w:right w:val="none" w:sz="0" w:space="0" w:color="auto"/>
          </w:divBdr>
        </w:div>
        <w:div w:id="477917765">
          <w:marLeft w:val="480"/>
          <w:marRight w:val="0"/>
          <w:marTop w:val="0"/>
          <w:marBottom w:val="0"/>
          <w:divBdr>
            <w:top w:val="none" w:sz="0" w:space="0" w:color="auto"/>
            <w:left w:val="none" w:sz="0" w:space="0" w:color="auto"/>
            <w:bottom w:val="none" w:sz="0" w:space="0" w:color="auto"/>
            <w:right w:val="none" w:sz="0" w:space="0" w:color="auto"/>
          </w:divBdr>
        </w:div>
        <w:div w:id="1895267294">
          <w:marLeft w:val="480"/>
          <w:marRight w:val="0"/>
          <w:marTop w:val="0"/>
          <w:marBottom w:val="0"/>
          <w:divBdr>
            <w:top w:val="none" w:sz="0" w:space="0" w:color="auto"/>
            <w:left w:val="none" w:sz="0" w:space="0" w:color="auto"/>
            <w:bottom w:val="none" w:sz="0" w:space="0" w:color="auto"/>
            <w:right w:val="none" w:sz="0" w:space="0" w:color="auto"/>
          </w:divBdr>
        </w:div>
      </w:divsChild>
    </w:div>
    <w:div w:id="775977840">
      <w:bodyDiv w:val="1"/>
      <w:marLeft w:val="0"/>
      <w:marRight w:val="0"/>
      <w:marTop w:val="0"/>
      <w:marBottom w:val="0"/>
      <w:divBdr>
        <w:top w:val="none" w:sz="0" w:space="0" w:color="auto"/>
        <w:left w:val="none" w:sz="0" w:space="0" w:color="auto"/>
        <w:bottom w:val="none" w:sz="0" w:space="0" w:color="auto"/>
        <w:right w:val="none" w:sz="0" w:space="0" w:color="auto"/>
      </w:divBdr>
    </w:div>
    <w:div w:id="776365421">
      <w:bodyDiv w:val="1"/>
      <w:marLeft w:val="0"/>
      <w:marRight w:val="0"/>
      <w:marTop w:val="0"/>
      <w:marBottom w:val="0"/>
      <w:divBdr>
        <w:top w:val="none" w:sz="0" w:space="0" w:color="auto"/>
        <w:left w:val="none" w:sz="0" w:space="0" w:color="auto"/>
        <w:bottom w:val="none" w:sz="0" w:space="0" w:color="auto"/>
        <w:right w:val="none" w:sz="0" w:space="0" w:color="auto"/>
      </w:divBdr>
    </w:div>
    <w:div w:id="776486491">
      <w:bodyDiv w:val="1"/>
      <w:marLeft w:val="0"/>
      <w:marRight w:val="0"/>
      <w:marTop w:val="0"/>
      <w:marBottom w:val="0"/>
      <w:divBdr>
        <w:top w:val="none" w:sz="0" w:space="0" w:color="auto"/>
        <w:left w:val="none" w:sz="0" w:space="0" w:color="auto"/>
        <w:bottom w:val="none" w:sz="0" w:space="0" w:color="auto"/>
        <w:right w:val="none" w:sz="0" w:space="0" w:color="auto"/>
      </w:divBdr>
    </w:div>
    <w:div w:id="776559711">
      <w:bodyDiv w:val="1"/>
      <w:marLeft w:val="0"/>
      <w:marRight w:val="0"/>
      <w:marTop w:val="0"/>
      <w:marBottom w:val="0"/>
      <w:divBdr>
        <w:top w:val="none" w:sz="0" w:space="0" w:color="auto"/>
        <w:left w:val="none" w:sz="0" w:space="0" w:color="auto"/>
        <w:bottom w:val="none" w:sz="0" w:space="0" w:color="auto"/>
        <w:right w:val="none" w:sz="0" w:space="0" w:color="auto"/>
      </w:divBdr>
    </w:div>
    <w:div w:id="776951249">
      <w:bodyDiv w:val="1"/>
      <w:marLeft w:val="0"/>
      <w:marRight w:val="0"/>
      <w:marTop w:val="0"/>
      <w:marBottom w:val="0"/>
      <w:divBdr>
        <w:top w:val="none" w:sz="0" w:space="0" w:color="auto"/>
        <w:left w:val="none" w:sz="0" w:space="0" w:color="auto"/>
        <w:bottom w:val="none" w:sz="0" w:space="0" w:color="auto"/>
        <w:right w:val="none" w:sz="0" w:space="0" w:color="auto"/>
      </w:divBdr>
    </w:div>
    <w:div w:id="778336908">
      <w:bodyDiv w:val="1"/>
      <w:marLeft w:val="0"/>
      <w:marRight w:val="0"/>
      <w:marTop w:val="0"/>
      <w:marBottom w:val="0"/>
      <w:divBdr>
        <w:top w:val="none" w:sz="0" w:space="0" w:color="auto"/>
        <w:left w:val="none" w:sz="0" w:space="0" w:color="auto"/>
        <w:bottom w:val="none" w:sz="0" w:space="0" w:color="auto"/>
        <w:right w:val="none" w:sz="0" w:space="0" w:color="auto"/>
      </w:divBdr>
    </w:div>
    <w:div w:id="778649029">
      <w:bodyDiv w:val="1"/>
      <w:marLeft w:val="0"/>
      <w:marRight w:val="0"/>
      <w:marTop w:val="0"/>
      <w:marBottom w:val="0"/>
      <w:divBdr>
        <w:top w:val="none" w:sz="0" w:space="0" w:color="auto"/>
        <w:left w:val="none" w:sz="0" w:space="0" w:color="auto"/>
        <w:bottom w:val="none" w:sz="0" w:space="0" w:color="auto"/>
        <w:right w:val="none" w:sz="0" w:space="0" w:color="auto"/>
      </w:divBdr>
    </w:div>
    <w:div w:id="779111483">
      <w:bodyDiv w:val="1"/>
      <w:marLeft w:val="0"/>
      <w:marRight w:val="0"/>
      <w:marTop w:val="0"/>
      <w:marBottom w:val="0"/>
      <w:divBdr>
        <w:top w:val="none" w:sz="0" w:space="0" w:color="auto"/>
        <w:left w:val="none" w:sz="0" w:space="0" w:color="auto"/>
        <w:bottom w:val="none" w:sz="0" w:space="0" w:color="auto"/>
        <w:right w:val="none" w:sz="0" w:space="0" w:color="auto"/>
      </w:divBdr>
    </w:div>
    <w:div w:id="781538998">
      <w:bodyDiv w:val="1"/>
      <w:marLeft w:val="0"/>
      <w:marRight w:val="0"/>
      <w:marTop w:val="0"/>
      <w:marBottom w:val="0"/>
      <w:divBdr>
        <w:top w:val="none" w:sz="0" w:space="0" w:color="auto"/>
        <w:left w:val="none" w:sz="0" w:space="0" w:color="auto"/>
        <w:bottom w:val="none" w:sz="0" w:space="0" w:color="auto"/>
        <w:right w:val="none" w:sz="0" w:space="0" w:color="auto"/>
      </w:divBdr>
    </w:div>
    <w:div w:id="782309663">
      <w:bodyDiv w:val="1"/>
      <w:marLeft w:val="0"/>
      <w:marRight w:val="0"/>
      <w:marTop w:val="0"/>
      <w:marBottom w:val="0"/>
      <w:divBdr>
        <w:top w:val="none" w:sz="0" w:space="0" w:color="auto"/>
        <w:left w:val="none" w:sz="0" w:space="0" w:color="auto"/>
        <w:bottom w:val="none" w:sz="0" w:space="0" w:color="auto"/>
        <w:right w:val="none" w:sz="0" w:space="0" w:color="auto"/>
      </w:divBdr>
    </w:div>
    <w:div w:id="782842180">
      <w:bodyDiv w:val="1"/>
      <w:marLeft w:val="0"/>
      <w:marRight w:val="0"/>
      <w:marTop w:val="0"/>
      <w:marBottom w:val="0"/>
      <w:divBdr>
        <w:top w:val="none" w:sz="0" w:space="0" w:color="auto"/>
        <w:left w:val="none" w:sz="0" w:space="0" w:color="auto"/>
        <w:bottom w:val="none" w:sz="0" w:space="0" w:color="auto"/>
        <w:right w:val="none" w:sz="0" w:space="0" w:color="auto"/>
      </w:divBdr>
    </w:div>
    <w:div w:id="782917630">
      <w:bodyDiv w:val="1"/>
      <w:marLeft w:val="0"/>
      <w:marRight w:val="0"/>
      <w:marTop w:val="0"/>
      <w:marBottom w:val="0"/>
      <w:divBdr>
        <w:top w:val="none" w:sz="0" w:space="0" w:color="auto"/>
        <w:left w:val="none" w:sz="0" w:space="0" w:color="auto"/>
        <w:bottom w:val="none" w:sz="0" w:space="0" w:color="auto"/>
        <w:right w:val="none" w:sz="0" w:space="0" w:color="auto"/>
      </w:divBdr>
    </w:div>
    <w:div w:id="783575983">
      <w:bodyDiv w:val="1"/>
      <w:marLeft w:val="0"/>
      <w:marRight w:val="0"/>
      <w:marTop w:val="0"/>
      <w:marBottom w:val="0"/>
      <w:divBdr>
        <w:top w:val="none" w:sz="0" w:space="0" w:color="auto"/>
        <w:left w:val="none" w:sz="0" w:space="0" w:color="auto"/>
        <w:bottom w:val="none" w:sz="0" w:space="0" w:color="auto"/>
        <w:right w:val="none" w:sz="0" w:space="0" w:color="auto"/>
      </w:divBdr>
    </w:div>
    <w:div w:id="784274672">
      <w:bodyDiv w:val="1"/>
      <w:marLeft w:val="0"/>
      <w:marRight w:val="0"/>
      <w:marTop w:val="0"/>
      <w:marBottom w:val="0"/>
      <w:divBdr>
        <w:top w:val="none" w:sz="0" w:space="0" w:color="auto"/>
        <w:left w:val="none" w:sz="0" w:space="0" w:color="auto"/>
        <w:bottom w:val="none" w:sz="0" w:space="0" w:color="auto"/>
        <w:right w:val="none" w:sz="0" w:space="0" w:color="auto"/>
      </w:divBdr>
    </w:div>
    <w:div w:id="784467350">
      <w:bodyDiv w:val="1"/>
      <w:marLeft w:val="0"/>
      <w:marRight w:val="0"/>
      <w:marTop w:val="0"/>
      <w:marBottom w:val="0"/>
      <w:divBdr>
        <w:top w:val="none" w:sz="0" w:space="0" w:color="auto"/>
        <w:left w:val="none" w:sz="0" w:space="0" w:color="auto"/>
        <w:bottom w:val="none" w:sz="0" w:space="0" w:color="auto"/>
        <w:right w:val="none" w:sz="0" w:space="0" w:color="auto"/>
      </w:divBdr>
    </w:div>
    <w:div w:id="784616201">
      <w:bodyDiv w:val="1"/>
      <w:marLeft w:val="0"/>
      <w:marRight w:val="0"/>
      <w:marTop w:val="0"/>
      <w:marBottom w:val="0"/>
      <w:divBdr>
        <w:top w:val="none" w:sz="0" w:space="0" w:color="auto"/>
        <w:left w:val="none" w:sz="0" w:space="0" w:color="auto"/>
        <w:bottom w:val="none" w:sz="0" w:space="0" w:color="auto"/>
        <w:right w:val="none" w:sz="0" w:space="0" w:color="auto"/>
      </w:divBdr>
    </w:div>
    <w:div w:id="785348423">
      <w:bodyDiv w:val="1"/>
      <w:marLeft w:val="0"/>
      <w:marRight w:val="0"/>
      <w:marTop w:val="0"/>
      <w:marBottom w:val="0"/>
      <w:divBdr>
        <w:top w:val="none" w:sz="0" w:space="0" w:color="auto"/>
        <w:left w:val="none" w:sz="0" w:space="0" w:color="auto"/>
        <w:bottom w:val="none" w:sz="0" w:space="0" w:color="auto"/>
        <w:right w:val="none" w:sz="0" w:space="0" w:color="auto"/>
      </w:divBdr>
    </w:div>
    <w:div w:id="785582143">
      <w:bodyDiv w:val="1"/>
      <w:marLeft w:val="0"/>
      <w:marRight w:val="0"/>
      <w:marTop w:val="0"/>
      <w:marBottom w:val="0"/>
      <w:divBdr>
        <w:top w:val="none" w:sz="0" w:space="0" w:color="auto"/>
        <w:left w:val="none" w:sz="0" w:space="0" w:color="auto"/>
        <w:bottom w:val="none" w:sz="0" w:space="0" w:color="auto"/>
        <w:right w:val="none" w:sz="0" w:space="0" w:color="auto"/>
      </w:divBdr>
      <w:divsChild>
        <w:div w:id="758673807">
          <w:marLeft w:val="0"/>
          <w:marRight w:val="0"/>
          <w:marTop w:val="0"/>
          <w:marBottom w:val="0"/>
          <w:divBdr>
            <w:top w:val="none" w:sz="0" w:space="0" w:color="auto"/>
            <w:left w:val="none" w:sz="0" w:space="0" w:color="auto"/>
            <w:bottom w:val="none" w:sz="0" w:space="0" w:color="auto"/>
            <w:right w:val="none" w:sz="0" w:space="0" w:color="auto"/>
          </w:divBdr>
          <w:divsChild>
            <w:div w:id="899487300">
              <w:marLeft w:val="0"/>
              <w:marRight w:val="0"/>
              <w:marTop w:val="0"/>
              <w:marBottom w:val="0"/>
              <w:divBdr>
                <w:top w:val="none" w:sz="0" w:space="0" w:color="auto"/>
                <w:left w:val="none" w:sz="0" w:space="0" w:color="auto"/>
                <w:bottom w:val="none" w:sz="0" w:space="0" w:color="auto"/>
                <w:right w:val="none" w:sz="0" w:space="0" w:color="auto"/>
              </w:divBdr>
              <w:divsChild>
                <w:div w:id="1668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72798">
          <w:marLeft w:val="0"/>
          <w:marRight w:val="0"/>
          <w:marTop w:val="0"/>
          <w:marBottom w:val="0"/>
          <w:divBdr>
            <w:top w:val="none" w:sz="0" w:space="0" w:color="auto"/>
            <w:left w:val="none" w:sz="0" w:space="0" w:color="auto"/>
            <w:bottom w:val="none" w:sz="0" w:space="0" w:color="auto"/>
            <w:right w:val="none" w:sz="0" w:space="0" w:color="auto"/>
          </w:divBdr>
          <w:divsChild>
            <w:div w:id="1935703598">
              <w:marLeft w:val="0"/>
              <w:marRight w:val="0"/>
              <w:marTop w:val="0"/>
              <w:marBottom w:val="0"/>
              <w:divBdr>
                <w:top w:val="none" w:sz="0" w:space="0" w:color="auto"/>
                <w:left w:val="none" w:sz="0" w:space="0" w:color="auto"/>
                <w:bottom w:val="none" w:sz="0" w:space="0" w:color="auto"/>
                <w:right w:val="none" w:sz="0" w:space="0" w:color="auto"/>
              </w:divBdr>
              <w:divsChild>
                <w:div w:id="53092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781650">
      <w:bodyDiv w:val="1"/>
      <w:marLeft w:val="0"/>
      <w:marRight w:val="0"/>
      <w:marTop w:val="0"/>
      <w:marBottom w:val="0"/>
      <w:divBdr>
        <w:top w:val="none" w:sz="0" w:space="0" w:color="auto"/>
        <w:left w:val="none" w:sz="0" w:space="0" w:color="auto"/>
        <w:bottom w:val="none" w:sz="0" w:space="0" w:color="auto"/>
        <w:right w:val="none" w:sz="0" w:space="0" w:color="auto"/>
      </w:divBdr>
    </w:div>
    <w:div w:id="787504035">
      <w:bodyDiv w:val="1"/>
      <w:marLeft w:val="0"/>
      <w:marRight w:val="0"/>
      <w:marTop w:val="0"/>
      <w:marBottom w:val="0"/>
      <w:divBdr>
        <w:top w:val="none" w:sz="0" w:space="0" w:color="auto"/>
        <w:left w:val="none" w:sz="0" w:space="0" w:color="auto"/>
        <w:bottom w:val="none" w:sz="0" w:space="0" w:color="auto"/>
        <w:right w:val="none" w:sz="0" w:space="0" w:color="auto"/>
      </w:divBdr>
    </w:div>
    <w:div w:id="788664487">
      <w:bodyDiv w:val="1"/>
      <w:marLeft w:val="0"/>
      <w:marRight w:val="0"/>
      <w:marTop w:val="0"/>
      <w:marBottom w:val="0"/>
      <w:divBdr>
        <w:top w:val="none" w:sz="0" w:space="0" w:color="auto"/>
        <w:left w:val="none" w:sz="0" w:space="0" w:color="auto"/>
        <w:bottom w:val="none" w:sz="0" w:space="0" w:color="auto"/>
        <w:right w:val="none" w:sz="0" w:space="0" w:color="auto"/>
      </w:divBdr>
      <w:divsChild>
        <w:div w:id="90902534">
          <w:marLeft w:val="480"/>
          <w:marRight w:val="0"/>
          <w:marTop w:val="0"/>
          <w:marBottom w:val="0"/>
          <w:divBdr>
            <w:top w:val="none" w:sz="0" w:space="0" w:color="auto"/>
            <w:left w:val="none" w:sz="0" w:space="0" w:color="auto"/>
            <w:bottom w:val="none" w:sz="0" w:space="0" w:color="auto"/>
            <w:right w:val="none" w:sz="0" w:space="0" w:color="auto"/>
          </w:divBdr>
        </w:div>
        <w:div w:id="1052196124">
          <w:marLeft w:val="480"/>
          <w:marRight w:val="0"/>
          <w:marTop w:val="0"/>
          <w:marBottom w:val="0"/>
          <w:divBdr>
            <w:top w:val="none" w:sz="0" w:space="0" w:color="auto"/>
            <w:left w:val="none" w:sz="0" w:space="0" w:color="auto"/>
            <w:bottom w:val="none" w:sz="0" w:space="0" w:color="auto"/>
            <w:right w:val="none" w:sz="0" w:space="0" w:color="auto"/>
          </w:divBdr>
        </w:div>
        <w:div w:id="2025280609">
          <w:marLeft w:val="480"/>
          <w:marRight w:val="0"/>
          <w:marTop w:val="0"/>
          <w:marBottom w:val="0"/>
          <w:divBdr>
            <w:top w:val="none" w:sz="0" w:space="0" w:color="auto"/>
            <w:left w:val="none" w:sz="0" w:space="0" w:color="auto"/>
            <w:bottom w:val="none" w:sz="0" w:space="0" w:color="auto"/>
            <w:right w:val="none" w:sz="0" w:space="0" w:color="auto"/>
          </w:divBdr>
        </w:div>
      </w:divsChild>
    </w:div>
    <w:div w:id="788817909">
      <w:bodyDiv w:val="1"/>
      <w:marLeft w:val="0"/>
      <w:marRight w:val="0"/>
      <w:marTop w:val="0"/>
      <w:marBottom w:val="0"/>
      <w:divBdr>
        <w:top w:val="none" w:sz="0" w:space="0" w:color="auto"/>
        <w:left w:val="none" w:sz="0" w:space="0" w:color="auto"/>
        <w:bottom w:val="none" w:sz="0" w:space="0" w:color="auto"/>
        <w:right w:val="none" w:sz="0" w:space="0" w:color="auto"/>
      </w:divBdr>
    </w:div>
    <w:div w:id="789520273">
      <w:bodyDiv w:val="1"/>
      <w:marLeft w:val="0"/>
      <w:marRight w:val="0"/>
      <w:marTop w:val="0"/>
      <w:marBottom w:val="0"/>
      <w:divBdr>
        <w:top w:val="none" w:sz="0" w:space="0" w:color="auto"/>
        <w:left w:val="none" w:sz="0" w:space="0" w:color="auto"/>
        <w:bottom w:val="none" w:sz="0" w:space="0" w:color="auto"/>
        <w:right w:val="none" w:sz="0" w:space="0" w:color="auto"/>
      </w:divBdr>
    </w:div>
    <w:div w:id="790048782">
      <w:bodyDiv w:val="1"/>
      <w:marLeft w:val="0"/>
      <w:marRight w:val="0"/>
      <w:marTop w:val="0"/>
      <w:marBottom w:val="0"/>
      <w:divBdr>
        <w:top w:val="none" w:sz="0" w:space="0" w:color="auto"/>
        <w:left w:val="none" w:sz="0" w:space="0" w:color="auto"/>
        <w:bottom w:val="none" w:sz="0" w:space="0" w:color="auto"/>
        <w:right w:val="none" w:sz="0" w:space="0" w:color="auto"/>
      </w:divBdr>
    </w:div>
    <w:div w:id="790824196">
      <w:bodyDiv w:val="1"/>
      <w:marLeft w:val="0"/>
      <w:marRight w:val="0"/>
      <w:marTop w:val="0"/>
      <w:marBottom w:val="0"/>
      <w:divBdr>
        <w:top w:val="none" w:sz="0" w:space="0" w:color="auto"/>
        <w:left w:val="none" w:sz="0" w:space="0" w:color="auto"/>
        <w:bottom w:val="none" w:sz="0" w:space="0" w:color="auto"/>
        <w:right w:val="none" w:sz="0" w:space="0" w:color="auto"/>
      </w:divBdr>
    </w:div>
    <w:div w:id="791172614">
      <w:bodyDiv w:val="1"/>
      <w:marLeft w:val="0"/>
      <w:marRight w:val="0"/>
      <w:marTop w:val="0"/>
      <w:marBottom w:val="0"/>
      <w:divBdr>
        <w:top w:val="none" w:sz="0" w:space="0" w:color="auto"/>
        <w:left w:val="none" w:sz="0" w:space="0" w:color="auto"/>
        <w:bottom w:val="none" w:sz="0" w:space="0" w:color="auto"/>
        <w:right w:val="none" w:sz="0" w:space="0" w:color="auto"/>
      </w:divBdr>
    </w:div>
    <w:div w:id="792019091">
      <w:bodyDiv w:val="1"/>
      <w:marLeft w:val="0"/>
      <w:marRight w:val="0"/>
      <w:marTop w:val="0"/>
      <w:marBottom w:val="0"/>
      <w:divBdr>
        <w:top w:val="none" w:sz="0" w:space="0" w:color="auto"/>
        <w:left w:val="none" w:sz="0" w:space="0" w:color="auto"/>
        <w:bottom w:val="none" w:sz="0" w:space="0" w:color="auto"/>
        <w:right w:val="none" w:sz="0" w:space="0" w:color="auto"/>
      </w:divBdr>
    </w:div>
    <w:div w:id="792089816">
      <w:bodyDiv w:val="1"/>
      <w:marLeft w:val="0"/>
      <w:marRight w:val="0"/>
      <w:marTop w:val="0"/>
      <w:marBottom w:val="0"/>
      <w:divBdr>
        <w:top w:val="none" w:sz="0" w:space="0" w:color="auto"/>
        <w:left w:val="none" w:sz="0" w:space="0" w:color="auto"/>
        <w:bottom w:val="none" w:sz="0" w:space="0" w:color="auto"/>
        <w:right w:val="none" w:sz="0" w:space="0" w:color="auto"/>
      </w:divBdr>
    </w:div>
    <w:div w:id="792138144">
      <w:bodyDiv w:val="1"/>
      <w:marLeft w:val="0"/>
      <w:marRight w:val="0"/>
      <w:marTop w:val="0"/>
      <w:marBottom w:val="0"/>
      <w:divBdr>
        <w:top w:val="none" w:sz="0" w:space="0" w:color="auto"/>
        <w:left w:val="none" w:sz="0" w:space="0" w:color="auto"/>
        <w:bottom w:val="none" w:sz="0" w:space="0" w:color="auto"/>
        <w:right w:val="none" w:sz="0" w:space="0" w:color="auto"/>
      </w:divBdr>
    </w:div>
    <w:div w:id="793403524">
      <w:bodyDiv w:val="1"/>
      <w:marLeft w:val="0"/>
      <w:marRight w:val="0"/>
      <w:marTop w:val="0"/>
      <w:marBottom w:val="0"/>
      <w:divBdr>
        <w:top w:val="none" w:sz="0" w:space="0" w:color="auto"/>
        <w:left w:val="none" w:sz="0" w:space="0" w:color="auto"/>
        <w:bottom w:val="none" w:sz="0" w:space="0" w:color="auto"/>
        <w:right w:val="none" w:sz="0" w:space="0" w:color="auto"/>
      </w:divBdr>
    </w:div>
    <w:div w:id="794102503">
      <w:bodyDiv w:val="1"/>
      <w:marLeft w:val="0"/>
      <w:marRight w:val="0"/>
      <w:marTop w:val="0"/>
      <w:marBottom w:val="0"/>
      <w:divBdr>
        <w:top w:val="none" w:sz="0" w:space="0" w:color="auto"/>
        <w:left w:val="none" w:sz="0" w:space="0" w:color="auto"/>
        <w:bottom w:val="none" w:sz="0" w:space="0" w:color="auto"/>
        <w:right w:val="none" w:sz="0" w:space="0" w:color="auto"/>
      </w:divBdr>
    </w:div>
    <w:div w:id="794324092">
      <w:bodyDiv w:val="1"/>
      <w:marLeft w:val="0"/>
      <w:marRight w:val="0"/>
      <w:marTop w:val="0"/>
      <w:marBottom w:val="0"/>
      <w:divBdr>
        <w:top w:val="none" w:sz="0" w:space="0" w:color="auto"/>
        <w:left w:val="none" w:sz="0" w:space="0" w:color="auto"/>
        <w:bottom w:val="none" w:sz="0" w:space="0" w:color="auto"/>
        <w:right w:val="none" w:sz="0" w:space="0" w:color="auto"/>
      </w:divBdr>
    </w:div>
    <w:div w:id="795832235">
      <w:bodyDiv w:val="1"/>
      <w:marLeft w:val="0"/>
      <w:marRight w:val="0"/>
      <w:marTop w:val="0"/>
      <w:marBottom w:val="0"/>
      <w:divBdr>
        <w:top w:val="none" w:sz="0" w:space="0" w:color="auto"/>
        <w:left w:val="none" w:sz="0" w:space="0" w:color="auto"/>
        <w:bottom w:val="none" w:sz="0" w:space="0" w:color="auto"/>
        <w:right w:val="none" w:sz="0" w:space="0" w:color="auto"/>
      </w:divBdr>
    </w:div>
    <w:div w:id="796027574">
      <w:bodyDiv w:val="1"/>
      <w:marLeft w:val="0"/>
      <w:marRight w:val="0"/>
      <w:marTop w:val="0"/>
      <w:marBottom w:val="0"/>
      <w:divBdr>
        <w:top w:val="none" w:sz="0" w:space="0" w:color="auto"/>
        <w:left w:val="none" w:sz="0" w:space="0" w:color="auto"/>
        <w:bottom w:val="none" w:sz="0" w:space="0" w:color="auto"/>
        <w:right w:val="none" w:sz="0" w:space="0" w:color="auto"/>
      </w:divBdr>
    </w:div>
    <w:div w:id="796027596">
      <w:bodyDiv w:val="1"/>
      <w:marLeft w:val="0"/>
      <w:marRight w:val="0"/>
      <w:marTop w:val="0"/>
      <w:marBottom w:val="0"/>
      <w:divBdr>
        <w:top w:val="none" w:sz="0" w:space="0" w:color="auto"/>
        <w:left w:val="none" w:sz="0" w:space="0" w:color="auto"/>
        <w:bottom w:val="none" w:sz="0" w:space="0" w:color="auto"/>
        <w:right w:val="none" w:sz="0" w:space="0" w:color="auto"/>
      </w:divBdr>
    </w:div>
    <w:div w:id="796140183">
      <w:bodyDiv w:val="1"/>
      <w:marLeft w:val="0"/>
      <w:marRight w:val="0"/>
      <w:marTop w:val="0"/>
      <w:marBottom w:val="0"/>
      <w:divBdr>
        <w:top w:val="none" w:sz="0" w:space="0" w:color="auto"/>
        <w:left w:val="none" w:sz="0" w:space="0" w:color="auto"/>
        <w:bottom w:val="none" w:sz="0" w:space="0" w:color="auto"/>
        <w:right w:val="none" w:sz="0" w:space="0" w:color="auto"/>
      </w:divBdr>
    </w:div>
    <w:div w:id="796489550">
      <w:bodyDiv w:val="1"/>
      <w:marLeft w:val="0"/>
      <w:marRight w:val="0"/>
      <w:marTop w:val="0"/>
      <w:marBottom w:val="0"/>
      <w:divBdr>
        <w:top w:val="none" w:sz="0" w:space="0" w:color="auto"/>
        <w:left w:val="none" w:sz="0" w:space="0" w:color="auto"/>
        <w:bottom w:val="none" w:sz="0" w:space="0" w:color="auto"/>
        <w:right w:val="none" w:sz="0" w:space="0" w:color="auto"/>
      </w:divBdr>
    </w:div>
    <w:div w:id="796804167">
      <w:bodyDiv w:val="1"/>
      <w:marLeft w:val="0"/>
      <w:marRight w:val="0"/>
      <w:marTop w:val="0"/>
      <w:marBottom w:val="0"/>
      <w:divBdr>
        <w:top w:val="none" w:sz="0" w:space="0" w:color="auto"/>
        <w:left w:val="none" w:sz="0" w:space="0" w:color="auto"/>
        <w:bottom w:val="none" w:sz="0" w:space="0" w:color="auto"/>
        <w:right w:val="none" w:sz="0" w:space="0" w:color="auto"/>
      </w:divBdr>
    </w:div>
    <w:div w:id="796872749">
      <w:bodyDiv w:val="1"/>
      <w:marLeft w:val="0"/>
      <w:marRight w:val="0"/>
      <w:marTop w:val="0"/>
      <w:marBottom w:val="0"/>
      <w:divBdr>
        <w:top w:val="none" w:sz="0" w:space="0" w:color="auto"/>
        <w:left w:val="none" w:sz="0" w:space="0" w:color="auto"/>
        <w:bottom w:val="none" w:sz="0" w:space="0" w:color="auto"/>
        <w:right w:val="none" w:sz="0" w:space="0" w:color="auto"/>
      </w:divBdr>
    </w:div>
    <w:div w:id="796879233">
      <w:bodyDiv w:val="1"/>
      <w:marLeft w:val="0"/>
      <w:marRight w:val="0"/>
      <w:marTop w:val="0"/>
      <w:marBottom w:val="0"/>
      <w:divBdr>
        <w:top w:val="none" w:sz="0" w:space="0" w:color="auto"/>
        <w:left w:val="none" w:sz="0" w:space="0" w:color="auto"/>
        <w:bottom w:val="none" w:sz="0" w:space="0" w:color="auto"/>
        <w:right w:val="none" w:sz="0" w:space="0" w:color="auto"/>
      </w:divBdr>
    </w:div>
    <w:div w:id="797647581">
      <w:bodyDiv w:val="1"/>
      <w:marLeft w:val="0"/>
      <w:marRight w:val="0"/>
      <w:marTop w:val="0"/>
      <w:marBottom w:val="0"/>
      <w:divBdr>
        <w:top w:val="none" w:sz="0" w:space="0" w:color="auto"/>
        <w:left w:val="none" w:sz="0" w:space="0" w:color="auto"/>
        <w:bottom w:val="none" w:sz="0" w:space="0" w:color="auto"/>
        <w:right w:val="none" w:sz="0" w:space="0" w:color="auto"/>
      </w:divBdr>
    </w:div>
    <w:div w:id="797649754">
      <w:bodyDiv w:val="1"/>
      <w:marLeft w:val="0"/>
      <w:marRight w:val="0"/>
      <w:marTop w:val="0"/>
      <w:marBottom w:val="0"/>
      <w:divBdr>
        <w:top w:val="none" w:sz="0" w:space="0" w:color="auto"/>
        <w:left w:val="none" w:sz="0" w:space="0" w:color="auto"/>
        <w:bottom w:val="none" w:sz="0" w:space="0" w:color="auto"/>
        <w:right w:val="none" w:sz="0" w:space="0" w:color="auto"/>
      </w:divBdr>
    </w:div>
    <w:div w:id="797913814">
      <w:bodyDiv w:val="1"/>
      <w:marLeft w:val="0"/>
      <w:marRight w:val="0"/>
      <w:marTop w:val="0"/>
      <w:marBottom w:val="0"/>
      <w:divBdr>
        <w:top w:val="none" w:sz="0" w:space="0" w:color="auto"/>
        <w:left w:val="none" w:sz="0" w:space="0" w:color="auto"/>
        <w:bottom w:val="none" w:sz="0" w:space="0" w:color="auto"/>
        <w:right w:val="none" w:sz="0" w:space="0" w:color="auto"/>
      </w:divBdr>
    </w:div>
    <w:div w:id="798036969">
      <w:bodyDiv w:val="1"/>
      <w:marLeft w:val="0"/>
      <w:marRight w:val="0"/>
      <w:marTop w:val="0"/>
      <w:marBottom w:val="0"/>
      <w:divBdr>
        <w:top w:val="none" w:sz="0" w:space="0" w:color="auto"/>
        <w:left w:val="none" w:sz="0" w:space="0" w:color="auto"/>
        <w:bottom w:val="none" w:sz="0" w:space="0" w:color="auto"/>
        <w:right w:val="none" w:sz="0" w:space="0" w:color="auto"/>
      </w:divBdr>
    </w:div>
    <w:div w:id="798648140">
      <w:bodyDiv w:val="1"/>
      <w:marLeft w:val="0"/>
      <w:marRight w:val="0"/>
      <w:marTop w:val="0"/>
      <w:marBottom w:val="0"/>
      <w:divBdr>
        <w:top w:val="none" w:sz="0" w:space="0" w:color="auto"/>
        <w:left w:val="none" w:sz="0" w:space="0" w:color="auto"/>
        <w:bottom w:val="none" w:sz="0" w:space="0" w:color="auto"/>
        <w:right w:val="none" w:sz="0" w:space="0" w:color="auto"/>
      </w:divBdr>
    </w:div>
    <w:div w:id="798769874">
      <w:bodyDiv w:val="1"/>
      <w:marLeft w:val="0"/>
      <w:marRight w:val="0"/>
      <w:marTop w:val="0"/>
      <w:marBottom w:val="0"/>
      <w:divBdr>
        <w:top w:val="none" w:sz="0" w:space="0" w:color="auto"/>
        <w:left w:val="none" w:sz="0" w:space="0" w:color="auto"/>
        <w:bottom w:val="none" w:sz="0" w:space="0" w:color="auto"/>
        <w:right w:val="none" w:sz="0" w:space="0" w:color="auto"/>
      </w:divBdr>
    </w:div>
    <w:div w:id="798963257">
      <w:bodyDiv w:val="1"/>
      <w:marLeft w:val="0"/>
      <w:marRight w:val="0"/>
      <w:marTop w:val="0"/>
      <w:marBottom w:val="0"/>
      <w:divBdr>
        <w:top w:val="none" w:sz="0" w:space="0" w:color="auto"/>
        <w:left w:val="none" w:sz="0" w:space="0" w:color="auto"/>
        <w:bottom w:val="none" w:sz="0" w:space="0" w:color="auto"/>
        <w:right w:val="none" w:sz="0" w:space="0" w:color="auto"/>
      </w:divBdr>
    </w:div>
    <w:div w:id="799374263">
      <w:bodyDiv w:val="1"/>
      <w:marLeft w:val="0"/>
      <w:marRight w:val="0"/>
      <w:marTop w:val="0"/>
      <w:marBottom w:val="0"/>
      <w:divBdr>
        <w:top w:val="none" w:sz="0" w:space="0" w:color="auto"/>
        <w:left w:val="none" w:sz="0" w:space="0" w:color="auto"/>
        <w:bottom w:val="none" w:sz="0" w:space="0" w:color="auto"/>
        <w:right w:val="none" w:sz="0" w:space="0" w:color="auto"/>
      </w:divBdr>
    </w:div>
    <w:div w:id="800614327">
      <w:bodyDiv w:val="1"/>
      <w:marLeft w:val="0"/>
      <w:marRight w:val="0"/>
      <w:marTop w:val="0"/>
      <w:marBottom w:val="0"/>
      <w:divBdr>
        <w:top w:val="none" w:sz="0" w:space="0" w:color="auto"/>
        <w:left w:val="none" w:sz="0" w:space="0" w:color="auto"/>
        <w:bottom w:val="none" w:sz="0" w:space="0" w:color="auto"/>
        <w:right w:val="none" w:sz="0" w:space="0" w:color="auto"/>
      </w:divBdr>
    </w:div>
    <w:div w:id="800876728">
      <w:bodyDiv w:val="1"/>
      <w:marLeft w:val="0"/>
      <w:marRight w:val="0"/>
      <w:marTop w:val="0"/>
      <w:marBottom w:val="0"/>
      <w:divBdr>
        <w:top w:val="none" w:sz="0" w:space="0" w:color="auto"/>
        <w:left w:val="none" w:sz="0" w:space="0" w:color="auto"/>
        <w:bottom w:val="none" w:sz="0" w:space="0" w:color="auto"/>
        <w:right w:val="none" w:sz="0" w:space="0" w:color="auto"/>
      </w:divBdr>
    </w:div>
    <w:div w:id="801507509">
      <w:bodyDiv w:val="1"/>
      <w:marLeft w:val="0"/>
      <w:marRight w:val="0"/>
      <w:marTop w:val="0"/>
      <w:marBottom w:val="0"/>
      <w:divBdr>
        <w:top w:val="none" w:sz="0" w:space="0" w:color="auto"/>
        <w:left w:val="none" w:sz="0" w:space="0" w:color="auto"/>
        <w:bottom w:val="none" w:sz="0" w:space="0" w:color="auto"/>
        <w:right w:val="none" w:sz="0" w:space="0" w:color="auto"/>
      </w:divBdr>
    </w:div>
    <w:div w:id="802237904">
      <w:bodyDiv w:val="1"/>
      <w:marLeft w:val="0"/>
      <w:marRight w:val="0"/>
      <w:marTop w:val="0"/>
      <w:marBottom w:val="0"/>
      <w:divBdr>
        <w:top w:val="none" w:sz="0" w:space="0" w:color="auto"/>
        <w:left w:val="none" w:sz="0" w:space="0" w:color="auto"/>
        <w:bottom w:val="none" w:sz="0" w:space="0" w:color="auto"/>
        <w:right w:val="none" w:sz="0" w:space="0" w:color="auto"/>
      </w:divBdr>
    </w:div>
    <w:div w:id="802385418">
      <w:bodyDiv w:val="1"/>
      <w:marLeft w:val="0"/>
      <w:marRight w:val="0"/>
      <w:marTop w:val="0"/>
      <w:marBottom w:val="0"/>
      <w:divBdr>
        <w:top w:val="none" w:sz="0" w:space="0" w:color="auto"/>
        <w:left w:val="none" w:sz="0" w:space="0" w:color="auto"/>
        <w:bottom w:val="none" w:sz="0" w:space="0" w:color="auto"/>
        <w:right w:val="none" w:sz="0" w:space="0" w:color="auto"/>
      </w:divBdr>
    </w:div>
    <w:div w:id="803277950">
      <w:bodyDiv w:val="1"/>
      <w:marLeft w:val="0"/>
      <w:marRight w:val="0"/>
      <w:marTop w:val="0"/>
      <w:marBottom w:val="0"/>
      <w:divBdr>
        <w:top w:val="none" w:sz="0" w:space="0" w:color="auto"/>
        <w:left w:val="none" w:sz="0" w:space="0" w:color="auto"/>
        <w:bottom w:val="none" w:sz="0" w:space="0" w:color="auto"/>
        <w:right w:val="none" w:sz="0" w:space="0" w:color="auto"/>
      </w:divBdr>
    </w:div>
    <w:div w:id="803548790">
      <w:bodyDiv w:val="1"/>
      <w:marLeft w:val="0"/>
      <w:marRight w:val="0"/>
      <w:marTop w:val="0"/>
      <w:marBottom w:val="0"/>
      <w:divBdr>
        <w:top w:val="none" w:sz="0" w:space="0" w:color="auto"/>
        <w:left w:val="none" w:sz="0" w:space="0" w:color="auto"/>
        <w:bottom w:val="none" w:sz="0" w:space="0" w:color="auto"/>
        <w:right w:val="none" w:sz="0" w:space="0" w:color="auto"/>
      </w:divBdr>
      <w:divsChild>
        <w:div w:id="2034913375">
          <w:marLeft w:val="480"/>
          <w:marRight w:val="0"/>
          <w:marTop w:val="0"/>
          <w:marBottom w:val="0"/>
          <w:divBdr>
            <w:top w:val="none" w:sz="0" w:space="0" w:color="auto"/>
            <w:left w:val="none" w:sz="0" w:space="0" w:color="auto"/>
            <w:bottom w:val="none" w:sz="0" w:space="0" w:color="auto"/>
            <w:right w:val="none" w:sz="0" w:space="0" w:color="auto"/>
          </w:divBdr>
        </w:div>
        <w:div w:id="1506241304">
          <w:marLeft w:val="480"/>
          <w:marRight w:val="0"/>
          <w:marTop w:val="0"/>
          <w:marBottom w:val="0"/>
          <w:divBdr>
            <w:top w:val="none" w:sz="0" w:space="0" w:color="auto"/>
            <w:left w:val="none" w:sz="0" w:space="0" w:color="auto"/>
            <w:bottom w:val="none" w:sz="0" w:space="0" w:color="auto"/>
            <w:right w:val="none" w:sz="0" w:space="0" w:color="auto"/>
          </w:divBdr>
        </w:div>
        <w:div w:id="518855799">
          <w:marLeft w:val="480"/>
          <w:marRight w:val="0"/>
          <w:marTop w:val="0"/>
          <w:marBottom w:val="0"/>
          <w:divBdr>
            <w:top w:val="none" w:sz="0" w:space="0" w:color="auto"/>
            <w:left w:val="none" w:sz="0" w:space="0" w:color="auto"/>
            <w:bottom w:val="none" w:sz="0" w:space="0" w:color="auto"/>
            <w:right w:val="none" w:sz="0" w:space="0" w:color="auto"/>
          </w:divBdr>
        </w:div>
        <w:div w:id="163476764">
          <w:marLeft w:val="480"/>
          <w:marRight w:val="0"/>
          <w:marTop w:val="0"/>
          <w:marBottom w:val="0"/>
          <w:divBdr>
            <w:top w:val="none" w:sz="0" w:space="0" w:color="auto"/>
            <w:left w:val="none" w:sz="0" w:space="0" w:color="auto"/>
            <w:bottom w:val="none" w:sz="0" w:space="0" w:color="auto"/>
            <w:right w:val="none" w:sz="0" w:space="0" w:color="auto"/>
          </w:divBdr>
        </w:div>
        <w:div w:id="1505586666">
          <w:marLeft w:val="480"/>
          <w:marRight w:val="0"/>
          <w:marTop w:val="0"/>
          <w:marBottom w:val="0"/>
          <w:divBdr>
            <w:top w:val="none" w:sz="0" w:space="0" w:color="auto"/>
            <w:left w:val="none" w:sz="0" w:space="0" w:color="auto"/>
            <w:bottom w:val="none" w:sz="0" w:space="0" w:color="auto"/>
            <w:right w:val="none" w:sz="0" w:space="0" w:color="auto"/>
          </w:divBdr>
        </w:div>
        <w:div w:id="1519272005">
          <w:marLeft w:val="480"/>
          <w:marRight w:val="0"/>
          <w:marTop w:val="0"/>
          <w:marBottom w:val="0"/>
          <w:divBdr>
            <w:top w:val="none" w:sz="0" w:space="0" w:color="auto"/>
            <w:left w:val="none" w:sz="0" w:space="0" w:color="auto"/>
            <w:bottom w:val="none" w:sz="0" w:space="0" w:color="auto"/>
            <w:right w:val="none" w:sz="0" w:space="0" w:color="auto"/>
          </w:divBdr>
        </w:div>
        <w:div w:id="920061336">
          <w:marLeft w:val="480"/>
          <w:marRight w:val="0"/>
          <w:marTop w:val="0"/>
          <w:marBottom w:val="0"/>
          <w:divBdr>
            <w:top w:val="none" w:sz="0" w:space="0" w:color="auto"/>
            <w:left w:val="none" w:sz="0" w:space="0" w:color="auto"/>
            <w:bottom w:val="none" w:sz="0" w:space="0" w:color="auto"/>
            <w:right w:val="none" w:sz="0" w:space="0" w:color="auto"/>
          </w:divBdr>
        </w:div>
        <w:div w:id="274530864">
          <w:marLeft w:val="480"/>
          <w:marRight w:val="0"/>
          <w:marTop w:val="0"/>
          <w:marBottom w:val="0"/>
          <w:divBdr>
            <w:top w:val="none" w:sz="0" w:space="0" w:color="auto"/>
            <w:left w:val="none" w:sz="0" w:space="0" w:color="auto"/>
            <w:bottom w:val="none" w:sz="0" w:space="0" w:color="auto"/>
            <w:right w:val="none" w:sz="0" w:space="0" w:color="auto"/>
          </w:divBdr>
        </w:div>
        <w:div w:id="1748918097">
          <w:marLeft w:val="480"/>
          <w:marRight w:val="0"/>
          <w:marTop w:val="0"/>
          <w:marBottom w:val="0"/>
          <w:divBdr>
            <w:top w:val="none" w:sz="0" w:space="0" w:color="auto"/>
            <w:left w:val="none" w:sz="0" w:space="0" w:color="auto"/>
            <w:bottom w:val="none" w:sz="0" w:space="0" w:color="auto"/>
            <w:right w:val="none" w:sz="0" w:space="0" w:color="auto"/>
          </w:divBdr>
        </w:div>
        <w:div w:id="1344088266">
          <w:marLeft w:val="480"/>
          <w:marRight w:val="0"/>
          <w:marTop w:val="0"/>
          <w:marBottom w:val="0"/>
          <w:divBdr>
            <w:top w:val="none" w:sz="0" w:space="0" w:color="auto"/>
            <w:left w:val="none" w:sz="0" w:space="0" w:color="auto"/>
            <w:bottom w:val="none" w:sz="0" w:space="0" w:color="auto"/>
            <w:right w:val="none" w:sz="0" w:space="0" w:color="auto"/>
          </w:divBdr>
        </w:div>
        <w:div w:id="1516923054">
          <w:marLeft w:val="480"/>
          <w:marRight w:val="0"/>
          <w:marTop w:val="0"/>
          <w:marBottom w:val="0"/>
          <w:divBdr>
            <w:top w:val="none" w:sz="0" w:space="0" w:color="auto"/>
            <w:left w:val="none" w:sz="0" w:space="0" w:color="auto"/>
            <w:bottom w:val="none" w:sz="0" w:space="0" w:color="auto"/>
            <w:right w:val="none" w:sz="0" w:space="0" w:color="auto"/>
          </w:divBdr>
        </w:div>
        <w:div w:id="87695459">
          <w:marLeft w:val="480"/>
          <w:marRight w:val="0"/>
          <w:marTop w:val="0"/>
          <w:marBottom w:val="0"/>
          <w:divBdr>
            <w:top w:val="none" w:sz="0" w:space="0" w:color="auto"/>
            <w:left w:val="none" w:sz="0" w:space="0" w:color="auto"/>
            <w:bottom w:val="none" w:sz="0" w:space="0" w:color="auto"/>
            <w:right w:val="none" w:sz="0" w:space="0" w:color="auto"/>
          </w:divBdr>
        </w:div>
        <w:div w:id="78213201">
          <w:marLeft w:val="480"/>
          <w:marRight w:val="0"/>
          <w:marTop w:val="0"/>
          <w:marBottom w:val="0"/>
          <w:divBdr>
            <w:top w:val="none" w:sz="0" w:space="0" w:color="auto"/>
            <w:left w:val="none" w:sz="0" w:space="0" w:color="auto"/>
            <w:bottom w:val="none" w:sz="0" w:space="0" w:color="auto"/>
            <w:right w:val="none" w:sz="0" w:space="0" w:color="auto"/>
          </w:divBdr>
        </w:div>
        <w:div w:id="67655033">
          <w:marLeft w:val="480"/>
          <w:marRight w:val="0"/>
          <w:marTop w:val="0"/>
          <w:marBottom w:val="0"/>
          <w:divBdr>
            <w:top w:val="none" w:sz="0" w:space="0" w:color="auto"/>
            <w:left w:val="none" w:sz="0" w:space="0" w:color="auto"/>
            <w:bottom w:val="none" w:sz="0" w:space="0" w:color="auto"/>
            <w:right w:val="none" w:sz="0" w:space="0" w:color="auto"/>
          </w:divBdr>
        </w:div>
        <w:div w:id="305861211">
          <w:marLeft w:val="480"/>
          <w:marRight w:val="0"/>
          <w:marTop w:val="0"/>
          <w:marBottom w:val="0"/>
          <w:divBdr>
            <w:top w:val="none" w:sz="0" w:space="0" w:color="auto"/>
            <w:left w:val="none" w:sz="0" w:space="0" w:color="auto"/>
            <w:bottom w:val="none" w:sz="0" w:space="0" w:color="auto"/>
            <w:right w:val="none" w:sz="0" w:space="0" w:color="auto"/>
          </w:divBdr>
        </w:div>
        <w:div w:id="971517292">
          <w:marLeft w:val="480"/>
          <w:marRight w:val="0"/>
          <w:marTop w:val="0"/>
          <w:marBottom w:val="0"/>
          <w:divBdr>
            <w:top w:val="none" w:sz="0" w:space="0" w:color="auto"/>
            <w:left w:val="none" w:sz="0" w:space="0" w:color="auto"/>
            <w:bottom w:val="none" w:sz="0" w:space="0" w:color="auto"/>
            <w:right w:val="none" w:sz="0" w:space="0" w:color="auto"/>
          </w:divBdr>
        </w:div>
        <w:div w:id="642194582">
          <w:marLeft w:val="480"/>
          <w:marRight w:val="0"/>
          <w:marTop w:val="0"/>
          <w:marBottom w:val="0"/>
          <w:divBdr>
            <w:top w:val="none" w:sz="0" w:space="0" w:color="auto"/>
            <w:left w:val="none" w:sz="0" w:space="0" w:color="auto"/>
            <w:bottom w:val="none" w:sz="0" w:space="0" w:color="auto"/>
            <w:right w:val="none" w:sz="0" w:space="0" w:color="auto"/>
          </w:divBdr>
        </w:div>
        <w:div w:id="724566731">
          <w:marLeft w:val="480"/>
          <w:marRight w:val="0"/>
          <w:marTop w:val="0"/>
          <w:marBottom w:val="0"/>
          <w:divBdr>
            <w:top w:val="none" w:sz="0" w:space="0" w:color="auto"/>
            <w:left w:val="none" w:sz="0" w:space="0" w:color="auto"/>
            <w:bottom w:val="none" w:sz="0" w:space="0" w:color="auto"/>
            <w:right w:val="none" w:sz="0" w:space="0" w:color="auto"/>
          </w:divBdr>
        </w:div>
        <w:div w:id="965162823">
          <w:marLeft w:val="480"/>
          <w:marRight w:val="0"/>
          <w:marTop w:val="0"/>
          <w:marBottom w:val="0"/>
          <w:divBdr>
            <w:top w:val="none" w:sz="0" w:space="0" w:color="auto"/>
            <w:left w:val="none" w:sz="0" w:space="0" w:color="auto"/>
            <w:bottom w:val="none" w:sz="0" w:space="0" w:color="auto"/>
            <w:right w:val="none" w:sz="0" w:space="0" w:color="auto"/>
          </w:divBdr>
        </w:div>
        <w:div w:id="859314754">
          <w:marLeft w:val="480"/>
          <w:marRight w:val="0"/>
          <w:marTop w:val="0"/>
          <w:marBottom w:val="0"/>
          <w:divBdr>
            <w:top w:val="none" w:sz="0" w:space="0" w:color="auto"/>
            <w:left w:val="none" w:sz="0" w:space="0" w:color="auto"/>
            <w:bottom w:val="none" w:sz="0" w:space="0" w:color="auto"/>
            <w:right w:val="none" w:sz="0" w:space="0" w:color="auto"/>
          </w:divBdr>
        </w:div>
        <w:div w:id="1579167560">
          <w:marLeft w:val="480"/>
          <w:marRight w:val="0"/>
          <w:marTop w:val="0"/>
          <w:marBottom w:val="0"/>
          <w:divBdr>
            <w:top w:val="none" w:sz="0" w:space="0" w:color="auto"/>
            <w:left w:val="none" w:sz="0" w:space="0" w:color="auto"/>
            <w:bottom w:val="none" w:sz="0" w:space="0" w:color="auto"/>
            <w:right w:val="none" w:sz="0" w:space="0" w:color="auto"/>
          </w:divBdr>
        </w:div>
        <w:div w:id="1628850158">
          <w:marLeft w:val="480"/>
          <w:marRight w:val="0"/>
          <w:marTop w:val="0"/>
          <w:marBottom w:val="0"/>
          <w:divBdr>
            <w:top w:val="none" w:sz="0" w:space="0" w:color="auto"/>
            <w:left w:val="none" w:sz="0" w:space="0" w:color="auto"/>
            <w:bottom w:val="none" w:sz="0" w:space="0" w:color="auto"/>
            <w:right w:val="none" w:sz="0" w:space="0" w:color="auto"/>
          </w:divBdr>
        </w:div>
        <w:div w:id="382943415">
          <w:marLeft w:val="480"/>
          <w:marRight w:val="0"/>
          <w:marTop w:val="0"/>
          <w:marBottom w:val="0"/>
          <w:divBdr>
            <w:top w:val="none" w:sz="0" w:space="0" w:color="auto"/>
            <w:left w:val="none" w:sz="0" w:space="0" w:color="auto"/>
            <w:bottom w:val="none" w:sz="0" w:space="0" w:color="auto"/>
            <w:right w:val="none" w:sz="0" w:space="0" w:color="auto"/>
          </w:divBdr>
        </w:div>
        <w:div w:id="1038579471">
          <w:marLeft w:val="480"/>
          <w:marRight w:val="0"/>
          <w:marTop w:val="0"/>
          <w:marBottom w:val="0"/>
          <w:divBdr>
            <w:top w:val="none" w:sz="0" w:space="0" w:color="auto"/>
            <w:left w:val="none" w:sz="0" w:space="0" w:color="auto"/>
            <w:bottom w:val="none" w:sz="0" w:space="0" w:color="auto"/>
            <w:right w:val="none" w:sz="0" w:space="0" w:color="auto"/>
          </w:divBdr>
        </w:div>
        <w:div w:id="838499804">
          <w:marLeft w:val="480"/>
          <w:marRight w:val="0"/>
          <w:marTop w:val="0"/>
          <w:marBottom w:val="0"/>
          <w:divBdr>
            <w:top w:val="none" w:sz="0" w:space="0" w:color="auto"/>
            <w:left w:val="none" w:sz="0" w:space="0" w:color="auto"/>
            <w:bottom w:val="none" w:sz="0" w:space="0" w:color="auto"/>
            <w:right w:val="none" w:sz="0" w:space="0" w:color="auto"/>
          </w:divBdr>
        </w:div>
        <w:div w:id="552229538">
          <w:marLeft w:val="480"/>
          <w:marRight w:val="0"/>
          <w:marTop w:val="0"/>
          <w:marBottom w:val="0"/>
          <w:divBdr>
            <w:top w:val="none" w:sz="0" w:space="0" w:color="auto"/>
            <w:left w:val="none" w:sz="0" w:space="0" w:color="auto"/>
            <w:bottom w:val="none" w:sz="0" w:space="0" w:color="auto"/>
            <w:right w:val="none" w:sz="0" w:space="0" w:color="auto"/>
          </w:divBdr>
        </w:div>
        <w:div w:id="716465594">
          <w:marLeft w:val="480"/>
          <w:marRight w:val="0"/>
          <w:marTop w:val="0"/>
          <w:marBottom w:val="0"/>
          <w:divBdr>
            <w:top w:val="none" w:sz="0" w:space="0" w:color="auto"/>
            <w:left w:val="none" w:sz="0" w:space="0" w:color="auto"/>
            <w:bottom w:val="none" w:sz="0" w:space="0" w:color="auto"/>
            <w:right w:val="none" w:sz="0" w:space="0" w:color="auto"/>
          </w:divBdr>
        </w:div>
        <w:div w:id="999163011">
          <w:marLeft w:val="480"/>
          <w:marRight w:val="0"/>
          <w:marTop w:val="0"/>
          <w:marBottom w:val="0"/>
          <w:divBdr>
            <w:top w:val="none" w:sz="0" w:space="0" w:color="auto"/>
            <w:left w:val="none" w:sz="0" w:space="0" w:color="auto"/>
            <w:bottom w:val="none" w:sz="0" w:space="0" w:color="auto"/>
            <w:right w:val="none" w:sz="0" w:space="0" w:color="auto"/>
          </w:divBdr>
        </w:div>
        <w:div w:id="728572476">
          <w:marLeft w:val="480"/>
          <w:marRight w:val="0"/>
          <w:marTop w:val="0"/>
          <w:marBottom w:val="0"/>
          <w:divBdr>
            <w:top w:val="none" w:sz="0" w:space="0" w:color="auto"/>
            <w:left w:val="none" w:sz="0" w:space="0" w:color="auto"/>
            <w:bottom w:val="none" w:sz="0" w:space="0" w:color="auto"/>
            <w:right w:val="none" w:sz="0" w:space="0" w:color="auto"/>
          </w:divBdr>
        </w:div>
        <w:div w:id="1672836415">
          <w:marLeft w:val="480"/>
          <w:marRight w:val="0"/>
          <w:marTop w:val="0"/>
          <w:marBottom w:val="0"/>
          <w:divBdr>
            <w:top w:val="none" w:sz="0" w:space="0" w:color="auto"/>
            <w:left w:val="none" w:sz="0" w:space="0" w:color="auto"/>
            <w:bottom w:val="none" w:sz="0" w:space="0" w:color="auto"/>
            <w:right w:val="none" w:sz="0" w:space="0" w:color="auto"/>
          </w:divBdr>
        </w:div>
      </w:divsChild>
    </w:div>
    <w:div w:id="803893838">
      <w:bodyDiv w:val="1"/>
      <w:marLeft w:val="0"/>
      <w:marRight w:val="0"/>
      <w:marTop w:val="0"/>
      <w:marBottom w:val="0"/>
      <w:divBdr>
        <w:top w:val="none" w:sz="0" w:space="0" w:color="auto"/>
        <w:left w:val="none" w:sz="0" w:space="0" w:color="auto"/>
        <w:bottom w:val="none" w:sz="0" w:space="0" w:color="auto"/>
        <w:right w:val="none" w:sz="0" w:space="0" w:color="auto"/>
      </w:divBdr>
    </w:div>
    <w:div w:id="804202853">
      <w:bodyDiv w:val="1"/>
      <w:marLeft w:val="0"/>
      <w:marRight w:val="0"/>
      <w:marTop w:val="0"/>
      <w:marBottom w:val="0"/>
      <w:divBdr>
        <w:top w:val="none" w:sz="0" w:space="0" w:color="auto"/>
        <w:left w:val="none" w:sz="0" w:space="0" w:color="auto"/>
        <w:bottom w:val="none" w:sz="0" w:space="0" w:color="auto"/>
        <w:right w:val="none" w:sz="0" w:space="0" w:color="auto"/>
      </w:divBdr>
    </w:div>
    <w:div w:id="804349069">
      <w:bodyDiv w:val="1"/>
      <w:marLeft w:val="0"/>
      <w:marRight w:val="0"/>
      <w:marTop w:val="0"/>
      <w:marBottom w:val="0"/>
      <w:divBdr>
        <w:top w:val="none" w:sz="0" w:space="0" w:color="auto"/>
        <w:left w:val="none" w:sz="0" w:space="0" w:color="auto"/>
        <w:bottom w:val="none" w:sz="0" w:space="0" w:color="auto"/>
        <w:right w:val="none" w:sz="0" w:space="0" w:color="auto"/>
      </w:divBdr>
      <w:divsChild>
        <w:div w:id="2105570346">
          <w:marLeft w:val="480"/>
          <w:marRight w:val="0"/>
          <w:marTop w:val="0"/>
          <w:marBottom w:val="0"/>
          <w:divBdr>
            <w:top w:val="none" w:sz="0" w:space="0" w:color="auto"/>
            <w:left w:val="none" w:sz="0" w:space="0" w:color="auto"/>
            <w:bottom w:val="none" w:sz="0" w:space="0" w:color="auto"/>
            <w:right w:val="none" w:sz="0" w:space="0" w:color="auto"/>
          </w:divBdr>
        </w:div>
        <w:div w:id="338431757">
          <w:marLeft w:val="480"/>
          <w:marRight w:val="0"/>
          <w:marTop w:val="0"/>
          <w:marBottom w:val="0"/>
          <w:divBdr>
            <w:top w:val="none" w:sz="0" w:space="0" w:color="auto"/>
            <w:left w:val="none" w:sz="0" w:space="0" w:color="auto"/>
            <w:bottom w:val="none" w:sz="0" w:space="0" w:color="auto"/>
            <w:right w:val="none" w:sz="0" w:space="0" w:color="auto"/>
          </w:divBdr>
        </w:div>
        <w:div w:id="2092504329">
          <w:marLeft w:val="480"/>
          <w:marRight w:val="0"/>
          <w:marTop w:val="0"/>
          <w:marBottom w:val="0"/>
          <w:divBdr>
            <w:top w:val="none" w:sz="0" w:space="0" w:color="auto"/>
            <w:left w:val="none" w:sz="0" w:space="0" w:color="auto"/>
            <w:bottom w:val="none" w:sz="0" w:space="0" w:color="auto"/>
            <w:right w:val="none" w:sz="0" w:space="0" w:color="auto"/>
          </w:divBdr>
        </w:div>
        <w:div w:id="177819144">
          <w:marLeft w:val="480"/>
          <w:marRight w:val="0"/>
          <w:marTop w:val="0"/>
          <w:marBottom w:val="0"/>
          <w:divBdr>
            <w:top w:val="none" w:sz="0" w:space="0" w:color="auto"/>
            <w:left w:val="none" w:sz="0" w:space="0" w:color="auto"/>
            <w:bottom w:val="none" w:sz="0" w:space="0" w:color="auto"/>
            <w:right w:val="none" w:sz="0" w:space="0" w:color="auto"/>
          </w:divBdr>
        </w:div>
        <w:div w:id="685182200">
          <w:marLeft w:val="480"/>
          <w:marRight w:val="0"/>
          <w:marTop w:val="0"/>
          <w:marBottom w:val="0"/>
          <w:divBdr>
            <w:top w:val="none" w:sz="0" w:space="0" w:color="auto"/>
            <w:left w:val="none" w:sz="0" w:space="0" w:color="auto"/>
            <w:bottom w:val="none" w:sz="0" w:space="0" w:color="auto"/>
            <w:right w:val="none" w:sz="0" w:space="0" w:color="auto"/>
          </w:divBdr>
        </w:div>
        <w:div w:id="477304880">
          <w:marLeft w:val="480"/>
          <w:marRight w:val="0"/>
          <w:marTop w:val="0"/>
          <w:marBottom w:val="0"/>
          <w:divBdr>
            <w:top w:val="none" w:sz="0" w:space="0" w:color="auto"/>
            <w:left w:val="none" w:sz="0" w:space="0" w:color="auto"/>
            <w:bottom w:val="none" w:sz="0" w:space="0" w:color="auto"/>
            <w:right w:val="none" w:sz="0" w:space="0" w:color="auto"/>
          </w:divBdr>
        </w:div>
        <w:div w:id="106387681">
          <w:marLeft w:val="480"/>
          <w:marRight w:val="0"/>
          <w:marTop w:val="0"/>
          <w:marBottom w:val="0"/>
          <w:divBdr>
            <w:top w:val="none" w:sz="0" w:space="0" w:color="auto"/>
            <w:left w:val="none" w:sz="0" w:space="0" w:color="auto"/>
            <w:bottom w:val="none" w:sz="0" w:space="0" w:color="auto"/>
            <w:right w:val="none" w:sz="0" w:space="0" w:color="auto"/>
          </w:divBdr>
        </w:div>
        <w:div w:id="1068841382">
          <w:marLeft w:val="480"/>
          <w:marRight w:val="0"/>
          <w:marTop w:val="0"/>
          <w:marBottom w:val="0"/>
          <w:divBdr>
            <w:top w:val="none" w:sz="0" w:space="0" w:color="auto"/>
            <w:left w:val="none" w:sz="0" w:space="0" w:color="auto"/>
            <w:bottom w:val="none" w:sz="0" w:space="0" w:color="auto"/>
            <w:right w:val="none" w:sz="0" w:space="0" w:color="auto"/>
          </w:divBdr>
        </w:div>
        <w:div w:id="977806129">
          <w:marLeft w:val="480"/>
          <w:marRight w:val="0"/>
          <w:marTop w:val="0"/>
          <w:marBottom w:val="0"/>
          <w:divBdr>
            <w:top w:val="none" w:sz="0" w:space="0" w:color="auto"/>
            <w:left w:val="none" w:sz="0" w:space="0" w:color="auto"/>
            <w:bottom w:val="none" w:sz="0" w:space="0" w:color="auto"/>
            <w:right w:val="none" w:sz="0" w:space="0" w:color="auto"/>
          </w:divBdr>
        </w:div>
        <w:div w:id="624849633">
          <w:marLeft w:val="480"/>
          <w:marRight w:val="0"/>
          <w:marTop w:val="0"/>
          <w:marBottom w:val="0"/>
          <w:divBdr>
            <w:top w:val="none" w:sz="0" w:space="0" w:color="auto"/>
            <w:left w:val="none" w:sz="0" w:space="0" w:color="auto"/>
            <w:bottom w:val="none" w:sz="0" w:space="0" w:color="auto"/>
            <w:right w:val="none" w:sz="0" w:space="0" w:color="auto"/>
          </w:divBdr>
        </w:div>
        <w:div w:id="1511408520">
          <w:marLeft w:val="480"/>
          <w:marRight w:val="0"/>
          <w:marTop w:val="0"/>
          <w:marBottom w:val="0"/>
          <w:divBdr>
            <w:top w:val="none" w:sz="0" w:space="0" w:color="auto"/>
            <w:left w:val="none" w:sz="0" w:space="0" w:color="auto"/>
            <w:bottom w:val="none" w:sz="0" w:space="0" w:color="auto"/>
            <w:right w:val="none" w:sz="0" w:space="0" w:color="auto"/>
          </w:divBdr>
        </w:div>
        <w:div w:id="1552425996">
          <w:marLeft w:val="480"/>
          <w:marRight w:val="0"/>
          <w:marTop w:val="0"/>
          <w:marBottom w:val="0"/>
          <w:divBdr>
            <w:top w:val="none" w:sz="0" w:space="0" w:color="auto"/>
            <w:left w:val="none" w:sz="0" w:space="0" w:color="auto"/>
            <w:bottom w:val="none" w:sz="0" w:space="0" w:color="auto"/>
            <w:right w:val="none" w:sz="0" w:space="0" w:color="auto"/>
          </w:divBdr>
        </w:div>
        <w:div w:id="2115318809">
          <w:marLeft w:val="480"/>
          <w:marRight w:val="0"/>
          <w:marTop w:val="0"/>
          <w:marBottom w:val="0"/>
          <w:divBdr>
            <w:top w:val="none" w:sz="0" w:space="0" w:color="auto"/>
            <w:left w:val="none" w:sz="0" w:space="0" w:color="auto"/>
            <w:bottom w:val="none" w:sz="0" w:space="0" w:color="auto"/>
            <w:right w:val="none" w:sz="0" w:space="0" w:color="auto"/>
          </w:divBdr>
        </w:div>
        <w:div w:id="1276406181">
          <w:marLeft w:val="480"/>
          <w:marRight w:val="0"/>
          <w:marTop w:val="0"/>
          <w:marBottom w:val="0"/>
          <w:divBdr>
            <w:top w:val="none" w:sz="0" w:space="0" w:color="auto"/>
            <w:left w:val="none" w:sz="0" w:space="0" w:color="auto"/>
            <w:bottom w:val="none" w:sz="0" w:space="0" w:color="auto"/>
            <w:right w:val="none" w:sz="0" w:space="0" w:color="auto"/>
          </w:divBdr>
        </w:div>
        <w:div w:id="221140813">
          <w:marLeft w:val="480"/>
          <w:marRight w:val="0"/>
          <w:marTop w:val="0"/>
          <w:marBottom w:val="0"/>
          <w:divBdr>
            <w:top w:val="none" w:sz="0" w:space="0" w:color="auto"/>
            <w:left w:val="none" w:sz="0" w:space="0" w:color="auto"/>
            <w:bottom w:val="none" w:sz="0" w:space="0" w:color="auto"/>
            <w:right w:val="none" w:sz="0" w:space="0" w:color="auto"/>
          </w:divBdr>
        </w:div>
        <w:div w:id="1009680065">
          <w:marLeft w:val="480"/>
          <w:marRight w:val="0"/>
          <w:marTop w:val="0"/>
          <w:marBottom w:val="0"/>
          <w:divBdr>
            <w:top w:val="none" w:sz="0" w:space="0" w:color="auto"/>
            <w:left w:val="none" w:sz="0" w:space="0" w:color="auto"/>
            <w:bottom w:val="none" w:sz="0" w:space="0" w:color="auto"/>
            <w:right w:val="none" w:sz="0" w:space="0" w:color="auto"/>
          </w:divBdr>
        </w:div>
        <w:div w:id="1422025114">
          <w:marLeft w:val="480"/>
          <w:marRight w:val="0"/>
          <w:marTop w:val="0"/>
          <w:marBottom w:val="0"/>
          <w:divBdr>
            <w:top w:val="none" w:sz="0" w:space="0" w:color="auto"/>
            <w:left w:val="none" w:sz="0" w:space="0" w:color="auto"/>
            <w:bottom w:val="none" w:sz="0" w:space="0" w:color="auto"/>
            <w:right w:val="none" w:sz="0" w:space="0" w:color="auto"/>
          </w:divBdr>
        </w:div>
        <w:div w:id="2046909596">
          <w:marLeft w:val="480"/>
          <w:marRight w:val="0"/>
          <w:marTop w:val="0"/>
          <w:marBottom w:val="0"/>
          <w:divBdr>
            <w:top w:val="none" w:sz="0" w:space="0" w:color="auto"/>
            <w:left w:val="none" w:sz="0" w:space="0" w:color="auto"/>
            <w:bottom w:val="none" w:sz="0" w:space="0" w:color="auto"/>
            <w:right w:val="none" w:sz="0" w:space="0" w:color="auto"/>
          </w:divBdr>
        </w:div>
        <w:div w:id="1917468645">
          <w:marLeft w:val="480"/>
          <w:marRight w:val="0"/>
          <w:marTop w:val="0"/>
          <w:marBottom w:val="0"/>
          <w:divBdr>
            <w:top w:val="none" w:sz="0" w:space="0" w:color="auto"/>
            <w:left w:val="none" w:sz="0" w:space="0" w:color="auto"/>
            <w:bottom w:val="none" w:sz="0" w:space="0" w:color="auto"/>
            <w:right w:val="none" w:sz="0" w:space="0" w:color="auto"/>
          </w:divBdr>
        </w:div>
        <w:div w:id="1443693111">
          <w:marLeft w:val="480"/>
          <w:marRight w:val="0"/>
          <w:marTop w:val="0"/>
          <w:marBottom w:val="0"/>
          <w:divBdr>
            <w:top w:val="none" w:sz="0" w:space="0" w:color="auto"/>
            <w:left w:val="none" w:sz="0" w:space="0" w:color="auto"/>
            <w:bottom w:val="none" w:sz="0" w:space="0" w:color="auto"/>
            <w:right w:val="none" w:sz="0" w:space="0" w:color="auto"/>
          </w:divBdr>
        </w:div>
        <w:div w:id="1986398279">
          <w:marLeft w:val="480"/>
          <w:marRight w:val="0"/>
          <w:marTop w:val="0"/>
          <w:marBottom w:val="0"/>
          <w:divBdr>
            <w:top w:val="none" w:sz="0" w:space="0" w:color="auto"/>
            <w:left w:val="none" w:sz="0" w:space="0" w:color="auto"/>
            <w:bottom w:val="none" w:sz="0" w:space="0" w:color="auto"/>
            <w:right w:val="none" w:sz="0" w:space="0" w:color="auto"/>
          </w:divBdr>
        </w:div>
        <w:div w:id="170023130">
          <w:marLeft w:val="480"/>
          <w:marRight w:val="0"/>
          <w:marTop w:val="0"/>
          <w:marBottom w:val="0"/>
          <w:divBdr>
            <w:top w:val="none" w:sz="0" w:space="0" w:color="auto"/>
            <w:left w:val="none" w:sz="0" w:space="0" w:color="auto"/>
            <w:bottom w:val="none" w:sz="0" w:space="0" w:color="auto"/>
            <w:right w:val="none" w:sz="0" w:space="0" w:color="auto"/>
          </w:divBdr>
        </w:div>
        <w:div w:id="1059280247">
          <w:marLeft w:val="480"/>
          <w:marRight w:val="0"/>
          <w:marTop w:val="0"/>
          <w:marBottom w:val="0"/>
          <w:divBdr>
            <w:top w:val="none" w:sz="0" w:space="0" w:color="auto"/>
            <w:left w:val="none" w:sz="0" w:space="0" w:color="auto"/>
            <w:bottom w:val="none" w:sz="0" w:space="0" w:color="auto"/>
            <w:right w:val="none" w:sz="0" w:space="0" w:color="auto"/>
          </w:divBdr>
        </w:div>
        <w:div w:id="1508212694">
          <w:marLeft w:val="480"/>
          <w:marRight w:val="0"/>
          <w:marTop w:val="0"/>
          <w:marBottom w:val="0"/>
          <w:divBdr>
            <w:top w:val="none" w:sz="0" w:space="0" w:color="auto"/>
            <w:left w:val="none" w:sz="0" w:space="0" w:color="auto"/>
            <w:bottom w:val="none" w:sz="0" w:space="0" w:color="auto"/>
            <w:right w:val="none" w:sz="0" w:space="0" w:color="auto"/>
          </w:divBdr>
        </w:div>
        <w:div w:id="1967422181">
          <w:marLeft w:val="480"/>
          <w:marRight w:val="0"/>
          <w:marTop w:val="0"/>
          <w:marBottom w:val="0"/>
          <w:divBdr>
            <w:top w:val="none" w:sz="0" w:space="0" w:color="auto"/>
            <w:left w:val="none" w:sz="0" w:space="0" w:color="auto"/>
            <w:bottom w:val="none" w:sz="0" w:space="0" w:color="auto"/>
            <w:right w:val="none" w:sz="0" w:space="0" w:color="auto"/>
          </w:divBdr>
        </w:div>
        <w:div w:id="1568146960">
          <w:marLeft w:val="480"/>
          <w:marRight w:val="0"/>
          <w:marTop w:val="0"/>
          <w:marBottom w:val="0"/>
          <w:divBdr>
            <w:top w:val="none" w:sz="0" w:space="0" w:color="auto"/>
            <w:left w:val="none" w:sz="0" w:space="0" w:color="auto"/>
            <w:bottom w:val="none" w:sz="0" w:space="0" w:color="auto"/>
            <w:right w:val="none" w:sz="0" w:space="0" w:color="auto"/>
          </w:divBdr>
        </w:div>
      </w:divsChild>
    </w:div>
    <w:div w:id="805005386">
      <w:bodyDiv w:val="1"/>
      <w:marLeft w:val="0"/>
      <w:marRight w:val="0"/>
      <w:marTop w:val="0"/>
      <w:marBottom w:val="0"/>
      <w:divBdr>
        <w:top w:val="none" w:sz="0" w:space="0" w:color="auto"/>
        <w:left w:val="none" w:sz="0" w:space="0" w:color="auto"/>
        <w:bottom w:val="none" w:sz="0" w:space="0" w:color="auto"/>
        <w:right w:val="none" w:sz="0" w:space="0" w:color="auto"/>
      </w:divBdr>
    </w:div>
    <w:div w:id="805044918">
      <w:bodyDiv w:val="1"/>
      <w:marLeft w:val="0"/>
      <w:marRight w:val="0"/>
      <w:marTop w:val="0"/>
      <w:marBottom w:val="0"/>
      <w:divBdr>
        <w:top w:val="none" w:sz="0" w:space="0" w:color="auto"/>
        <w:left w:val="none" w:sz="0" w:space="0" w:color="auto"/>
        <w:bottom w:val="none" w:sz="0" w:space="0" w:color="auto"/>
        <w:right w:val="none" w:sz="0" w:space="0" w:color="auto"/>
      </w:divBdr>
    </w:div>
    <w:div w:id="805396886">
      <w:bodyDiv w:val="1"/>
      <w:marLeft w:val="0"/>
      <w:marRight w:val="0"/>
      <w:marTop w:val="0"/>
      <w:marBottom w:val="0"/>
      <w:divBdr>
        <w:top w:val="none" w:sz="0" w:space="0" w:color="auto"/>
        <w:left w:val="none" w:sz="0" w:space="0" w:color="auto"/>
        <w:bottom w:val="none" w:sz="0" w:space="0" w:color="auto"/>
        <w:right w:val="none" w:sz="0" w:space="0" w:color="auto"/>
      </w:divBdr>
      <w:divsChild>
        <w:div w:id="1287737656">
          <w:marLeft w:val="480"/>
          <w:marRight w:val="0"/>
          <w:marTop w:val="0"/>
          <w:marBottom w:val="0"/>
          <w:divBdr>
            <w:top w:val="none" w:sz="0" w:space="0" w:color="auto"/>
            <w:left w:val="none" w:sz="0" w:space="0" w:color="auto"/>
            <w:bottom w:val="none" w:sz="0" w:space="0" w:color="auto"/>
            <w:right w:val="none" w:sz="0" w:space="0" w:color="auto"/>
          </w:divBdr>
        </w:div>
        <w:div w:id="1781488641">
          <w:marLeft w:val="480"/>
          <w:marRight w:val="0"/>
          <w:marTop w:val="0"/>
          <w:marBottom w:val="0"/>
          <w:divBdr>
            <w:top w:val="none" w:sz="0" w:space="0" w:color="auto"/>
            <w:left w:val="none" w:sz="0" w:space="0" w:color="auto"/>
            <w:bottom w:val="none" w:sz="0" w:space="0" w:color="auto"/>
            <w:right w:val="none" w:sz="0" w:space="0" w:color="auto"/>
          </w:divBdr>
        </w:div>
        <w:div w:id="1046444934">
          <w:marLeft w:val="480"/>
          <w:marRight w:val="0"/>
          <w:marTop w:val="0"/>
          <w:marBottom w:val="0"/>
          <w:divBdr>
            <w:top w:val="none" w:sz="0" w:space="0" w:color="auto"/>
            <w:left w:val="none" w:sz="0" w:space="0" w:color="auto"/>
            <w:bottom w:val="none" w:sz="0" w:space="0" w:color="auto"/>
            <w:right w:val="none" w:sz="0" w:space="0" w:color="auto"/>
          </w:divBdr>
        </w:div>
        <w:div w:id="2052073467">
          <w:marLeft w:val="480"/>
          <w:marRight w:val="0"/>
          <w:marTop w:val="0"/>
          <w:marBottom w:val="0"/>
          <w:divBdr>
            <w:top w:val="none" w:sz="0" w:space="0" w:color="auto"/>
            <w:left w:val="none" w:sz="0" w:space="0" w:color="auto"/>
            <w:bottom w:val="none" w:sz="0" w:space="0" w:color="auto"/>
            <w:right w:val="none" w:sz="0" w:space="0" w:color="auto"/>
          </w:divBdr>
        </w:div>
        <w:div w:id="1231648633">
          <w:marLeft w:val="480"/>
          <w:marRight w:val="0"/>
          <w:marTop w:val="0"/>
          <w:marBottom w:val="0"/>
          <w:divBdr>
            <w:top w:val="none" w:sz="0" w:space="0" w:color="auto"/>
            <w:left w:val="none" w:sz="0" w:space="0" w:color="auto"/>
            <w:bottom w:val="none" w:sz="0" w:space="0" w:color="auto"/>
            <w:right w:val="none" w:sz="0" w:space="0" w:color="auto"/>
          </w:divBdr>
        </w:div>
        <w:div w:id="310401561">
          <w:marLeft w:val="480"/>
          <w:marRight w:val="0"/>
          <w:marTop w:val="0"/>
          <w:marBottom w:val="0"/>
          <w:divBdr>
            <w:top w:val="none" w:sz="0" w:space="0" w:color="auto"/>
            <w:left w:val="none" w:sz="0" w:space="0" w:color="auto"/>
            <w:bottom w:val="none" w:sz="0" w:space="0" w:color="auto"/>
            <w:right w:val="none" w:sz="0" w:space="0" w:color="auto"/>
          </w:divBdr>
        </w:div>
        <w:div w:id="279726618">
          <w:marLeft w:val="480"/>
          <w:marRight w:val="0"/>
          <w:marTop w:val="0"/>
          <w:marBottom w:val="0"/>
          <w:divBdr>
            <w:top w:val="none" w:sz="0" w:space="0" w:color="auto"/>
            <w:left w:val="none" w:sz="0" w:space="0" w:color="auto"/>
            <w:bottom w:val="none" w:sz="0" w:space="0" w:color="auto"/>
            <w:right w:val="none" w:sz="0" w:space="0" w:color="auto"/>
          </w:divBdr>
        </w:div>
        <w:div w:id="1990940994">
          <w:marLeft w:val="480"/>
          <w:marRight w:val="0"/>
          <w:marTop w:val="0"/>
          <w:marBottom w:val="0"/>
          <w:divBdr>
            <w:top w:val="none" w:sz="0" w:space="0" w:color="auto"/>
            <w:left w:val="none" w:sz="0" w:space="0" w:color="auto"/>
            <w:bottom w:val="none" w:sz="0" w:space="0" w:color="auto"/>
            <w:right w:val="none" w:sz="0" w:space="0" w:color="auto"/>
          </w:divBdr>
        </w:div>
        <w:div w:id="1451362049">
          <w:marLeft w:val="480"/>
          <w:marRight w:val="0"/>
          <w:marTop w:val="0"/>
          <w:marBottom w:val="0"/>
          <w:divBdr>
            <w:top w:val="none" w:sz="0" w:space="0" w:color="auto"/>
            <w:left w:val="none" w:sz="0" w:space="0" w:color="auto"/>
            <w:bottom w:val="none" w:sz="0" w:space="0" w:color="auto"/>
            <w:right w:val="none" w:sz="0" w:space="0" w:color="auto"/>
          </w:divBdr>
        </w:div>
        <w:div w:id="846747855">
          <w:marLeft w:val="480"/>
          <w:marRight w:val="0"/>
          <w:marTop w:val="0"/>
          <w:marBottom w:val="0"/>
          <w:divBdr>
            <w:top w:val="none" w:sz="0" w:space="0" w:color="auto"/>
            <w:left w:val="none" w:sz="0" w:space="0" w:color="auto"/>
            <w:bottom w:val="none" w:sz="0" w:space="0" w:color="auto"/>
            <w:right w:val="none" w:sz="0" w:space="0" w:color="auto"/>
          </w:divBdr>
        </w:div>
        <w:div w:id="623460426">
          <w:marLeft w:val="480"/>
          <w:marRight w:val="0"/>
          <w:marTop w:val="0"/>
          <w:marBottom w:val="0"/>
          <w:divBdr>
            <w:top w:val="none" w:sz="0" w:space="0" w:color="auto"/>
            <w:left w:val="none" w:sz="0" w:space="0" w:color="auto"/>
            <w:bottom w:val="none" w:sz="0" w:space="0" w:color="auto"/>
            <w:right w:val="none" w:sz="0" w:space="0" w:color="auto"/>
          </w:divBdr>
        </w:div>
        <w:div w:id="1916620832">
          <w:marLeft w:val="480"/>
          <w:marRight w:val="0"/>
          <w:marTop w:val="0"/>
          <w:marBottom w:val="0"/>
          <w:divBdr>
            <w:top w:val="none" w:sz="0" w:space="0" w:color="auto"/>
            <w:left w:val="none" w:sz="0" w:space="0" w:color="auto"/>
            <w:bottom w:val="none" w:sz="0" w:space="0" w:color="auto"/>
            <w:right w:val="none" w:sz="0" w:space="0" w:color="auto"/>
          </w:divBdr>
        </w:div>
        <w:div w:id="155340548">
          <w:marLeft w:val="480"/>
          <w:marRight w:val="0"/>
          <w:marTop w:val="0"/>
          <w:marBottom w:val="0"/>
          <w:divBdr>
            <w:top w:val="none" w:sz="0" w:space="0" w:color="auto"/>
            <w:left w:val="none" w:sz="0" w:space="0" w:color="auto"/>
            <w:bottom w:val="none" w:sz="0" w:space="0" w:color="auto"/>
            <w:right w:val="none" w:sz="0" w:space="0" w:color="auto"/>
          </w:divBdr>
        </w:div>
        <w:div w:id="2096046108">
          <w:marLeft w:val="480"/>
          <w:marRight w:val="0"/>
          <w:marTop w:val="0"/>
          <w:marBottom w:val="0"/>
          <w:divBdr>
            <w:top w:val="none" w:sz="0" w:space="0" w:color="auto"/>
            <w:left w:val="none" w:sz="0" w:space="0" w:color="auto"/>
            <w:bottom w:val="none" w:sz="0" w:space="0" w:color="auto"/>
            <w:right w:val="none" w:sz="0" w:space="0" w:color="auto"/>
          </w:divBdr>
        </w:div>
        <w:div w:id="1666594245">
          <w:marLeft w:val="480"/>
          <w:marRight w:val="0"/>
          <w:marTop w:val="0"/>
          <w:marBottom w:val="0"/>
          <w:divBdr>
            <w:top w:val="none" w:sz="0" w:space="0" w:color="auto"/>
            <w:left w:val="none" w:sz="0" w:space="0" w:color="auto"/>
            <w:bottom w:val="none" w:sz="0" w:space="0" w:color="auto"/>
            <w:right w:val="none" w:sz="0" w:space="0" w:color="auto"/>
          </w:divBdr>
        </w:div>
        <w:div w:id="1448619543">
          <w:marLeft w:val="480"/>
          <w:marRight w:val="0"/>
          <w:marTop w:val="0"/>
          <w:marBottom w:val="0"/>
          <w:divBdr>
            <w:top w:val="none" w:sz="0" w:space="0" w:color="auto"/>
            <w:left w:val="none" w:sz="0" w:space="0" w:color="auto"/>
            <w:bottom w:val="none" w:sz="0" w:space="0" w:color="auto"/>
            <w:right w:val="none" w:sz="0" w:space="0" w:color="auto"/>
          </w:divBdr>
        </w:div>
        <w:div w:id="756054132">
          <w:marLeft w:val="480"/>
          <w:marRight w:val="0"/>
          <w:marTop w:val="0"/>
          <w:marBottom w:val="0"/>
          <w:divBdr>
            <w:top w:val="none" w:sz="0" w:space="0" w:color="auto"/>
            <w:left w:val="none" w:sz="0" w:space="0" w:color="auto"/>
            <w:bottom w:val="none" w:sz="0" w:space="0" w:color="auto"/>
            <w:right w:val="none" w:sz="0" w:space="0" w:color="auto"/>
          </w:divBdr>
        </w:div>
        <w:div w:id="953832082">
          <w:marLeft w:val="480"/>
          <w:marRight w:val="0"/>
          <w:marTop w:val="0"/>
          <w:marBottom w:val="0"/>
          <w:divBdr>
            <w:top w:val="none" w:sz="0" w:space="0" w:color="auto"/>
            <w:left w:val="none" w:sz="0" w:space="0" w:color="auto"/>
            <w:bottom w:val="none" w:sz="0" w:space="0" w:color="auto"/>
            <w:right w:val="none" w:sz="0" w:space="0" w:color="auto"/>
          </w:divBdr>
        </w:div>
        <w:div w:id="1431856225">
          <w:marLeft w:val="480"/>
          <w:marRight w:val="0"/>
          <w:marTop w:val="0"/>
          <w:marBottom w:val="0"/>
          <w:divBdr>
            <w:top w:val="none" w:sz="0" w:space="0" w:color="auto"/>
            <w:left w:val="none" w:sz="0" w:space="0" w:color="auto"/>
            <w:bottom w:val="none" w:sz="0" w:space="0" w:color="auto"/>
            <w:right w:val="none" w:sz="0" w:space="0" w:color="auto"/>
          </w:divBdr>
        </w:div>
        <w:div w:id="1979795428">
          <w:marLeft w:val="480"/>
          <w:marRight w:val="0"/>
          <w:marTop w:val="0"/>
          <w:marBottom w:val="0"/>
          <w:divBdr>
            <w:top w:val="none" w:sz="0" w:space="0" w:color="auto"/>
            <w:left w:val="none" w:sz="0" w:space="0" w:color="auto"/>
            <w:bottom w:val="none" w:sz="0" w:space="0" w:color="auto"/>
            <w:right w:val="none" w:sz="0" w:space="0" w:color="auto"/>
          </w:divBdr>
        </w:div>
        <w:div w:id="363018255">
          <w:marLeft w:val="480"/>
          <w:marRight w:val="0"/>
          <w:marTop w:val="0"/>
          <w:marBottom w:val="0"/>
          <w:divBdr>
            <w:top w:val="none" w:sz="0" w:space="0" w:color="auto"/>
            <w:left w:val="none" w:sz="0" w:space="0" w:color="auto"/>
            <w:bottom w:val="none" w:sz="0" w:space="0" w:color="auto"/>
            <w:right w:val="none" w:sz="0" w:space="0" w:color="auto"/>
          </w:divBdr>
        </w:div>
      </w:divsChild>
    </w:div>
    <w:div w:id="805469879">
      <w:bodyDiv w:val="1"/>
      <w:marLeft w:val="0"/>
      <w:marRight w:val="0"/>
      <w:marTop w:val="0"/>
      <w:marBottom w:val="0"/>
      <w:divBdr>
        <w:top w:val="none" w:sz="0" w:space="0" w:color="auto"/>
        <w:left w:val="none" w:sz="0" w:space="0" w:color="auto"/>
        <w:bottom w:val="none" w:sz="0" w:space="0" w:color="auto"/>
        <w:right w:val="none" w:sz="0" w:space="0" w:color="auto"/>
      </w:divBdr>
    </w:div>
    <w:div w:id="805659159">
      <w:bodyDiv w:val="1"/>
      <w:marLeft w:val="0"/>
      <w:marRight w:val="0"/>
      <w:marTop w:val="0"/>
      <w:marBottom w:val="0"/>
      <w:divBdr>
        <w:top w:val="none" w:sz="0" w:space="0" w:color="auto"/>
        <w:left w:val="none" w:sz="0" w:space="0" w:color="auto"/>
        <w:bottom w:val="none" w:sz="0" w:space="0" w:color="auto"/>
        <w:right w:val="none" w:sz="0" w:space="0" w:color="auto"/>
      </w:divBdr>
    </w:div>
    <w:div w:id="805977242">
      <w:bodyDiv w:val="1"/>
      <w:marLeft w:val="0"/>
      <w:marRight w:val="0"/>
      <w:marTop w:val="0"/>
      <w:marBottom w:val="0"/>
      <w:divBdr>
        <w:top w:val="none" w:sz="0" w:space="0" w:color="auto"/>
        <w:left w:val="none" w:sz="0" w:space="0" w:color="auto"/>
        <w:bottom w:val="none" w:sz="0" w:space="0" w:color="auto"/>
        <w:right w:val="none" w:sz="0" w:space="0" w:color="auto"/>
      </w:divBdr>
    </w:div>
    <w:div w:id="806240560">
      <w:bodyDiv w:val="1"/>
      <w:marLeft w:val="0"/>
      <w:marRight w:val="0"/>
      <w:marTop w:val="0"/>
      <w:marBottom w:val="0"/>
      <w:divBdr>
        <w:top w:val="none" w:sz="0" w:space="0" w:color="auto"/>
        <w:left w:val="none" w:sz="0" w:space="0" w:color="auto"/>
        <w:bottom w:val="none" w:sz="0" w:space="0" w:color="auto"/>
        <w:right w:val="none" w:sz="0" w:space="0" w:color="auto"/>
      </w:divBdr>
    </w:div>
    <w:div w:id="806245533">
      <w:bodyDiv w:val="1"/>
      <w:marLeft w:val="0"/>
      <w:marRight w:val="0"/>
      <w:marTop w:val="0"/>
      <w:marBottom w:val="0"/>
      <w:divBdr>
        <w:top w:val="none" w:sz="0" w:space="0" w:color="auto"/>
        <w:left w:val="none" w:sz="0" w:space="0" w:color="auto"/>
        <w:bottom w:val="none" w:sz="0" w:space="0" w:color="auto"/>
        <w:right w:val="none" w:sz="0" w:space="0" w:color="auto"/>
      </w:divBdr>
    </w:div>
    <w:div w:id="806626883">
      <w:bodyDiv w:val="1"/>
      <w:marLeft w:val="0"/>
      <w:marRight w:val="0"/>
      <w:marTop w:val="0"/>
      <w:marBottom w:val="0"/>
      <w:divBdr>
        <w:top w:val="none" w:sz="0" w:space="0" w:color="auto"/>
        <w:left w:val="none" w:sz="0" w:space="0" w:color="auto"/>
        <w:bottom w:val="none" w:sz="0" w:space="0" w:color="auto"/>
        <w:right w:val="none" w:sz="0" w:space="0" w:color="auto"/>
      </w:divBdr>
    </w:div>
    <w:div w:id="807018792">
      <w:bodyDiv w:val="1"/>
      <w:marLeft w:val="0"/>
      <w:marRight w:val="0"/>
      <w:marTop w:val="0"/>
      <w:marBottom w:val="0"/>
      <w:divBdr>
        <w:top w:val="none" w:sz="0" w:space="0" w:color="auto"/>
        <w:left w:val="none" w:sz="0" w:space="0" w:color="auto"/>
        <w:bottom w:val="none" w:sz="0" w:space="0" w:color="auto"/>
        <w:right w:val="none" w:sz="0" w:space="0" w:color="auto"/>
      </w:divBdr>
    </w:div>
    <w:div w:id="807089142">
      <w:bodyDiv w:val="1"/>
      <w:marLeft w:val="0"/>
      <w:marRight w:val="0"/>
      <w:marTop w:val="0"/>
      <w:marBottom w:val="0"/>
      <w:divBdr>
        <w:top w:val="none" w:sz="0" w:space="0" w:color="auto"/>
        <w:left w:val="none" w:sz="0" w:space="0" w:color="auto"/>
        <w:bottom w:val="none" w:sz="0" w:space="0" w:color="auto"/>
        <w:right w:val="none" w:sz="0" w:space="0" w:color="auto"/>
      </w:divBdr>
    </w:div>
    <w:div w:id="807435571">
      <w:bodyDiv w:val="1"/>
      <w:marLeft w:val="0"/>
      <w:marRight w:val="0"/>
      <w:marTop w:val="0"/>
      <w:marBottom w:val="0"/>
      <w:divBdr>
        <w:top w:val="none" w:sz="0" w:space="0" w:color="auto"/>
        <w:left w:val="none" w:sz="0" w:space="0" w:color="auto"/>
        <w:bottom w:val="none" w:sz="0" w:space="0" w:color="auto"/>
        <w:right w:val="none" w:sz="0" w:space="0" w:color="auto"/>
      </w:divBdr>
    </w:div>
    <w:div w:id="808593695">
      <w:bodyDiv w:val="1"/>
      <w:marLeft w:val="0"/>
      <w:marRight w:val="0"/>
      <w:marTop w:val="0"/>
      <w:marBottom w:val="0"/>
      <w:divBdr>
        <w:top w:val="none" w:sz="0" w:space="0" w:color="auto"/>
        <w:left w:val="none" w:sz="0" w:space="0" w:color="auto"/>
        <w:bottom w:val="none" w:sz="0" w:space="0" w:color="auto"/>
        <w:right w:val="none" w:sz="0" w:space="0" w:color="auto"/>
      </w:divBdr>
    </w:div>
    <w:div w:id="808939468">
      <w:bodyDiv w:val="1"/>
      <w:marLeft w:val="0"/>
      <w:marRight w:val="0"/>
      <w:marTop w:val="0"/>
      <w:marBottom w:val="0"/>
      <w:divBdr>
        <w:top w:val="none" w:sz="0" w:space="0" w:color="auto"/>
        <w:left w:val="none" w:sz="0" w:space="0" w:color="auto"/>
        <w:bottom w:val="none" w:sz="0" w:space="0" w:color="auto"/>
        <w:right w:val="none" w:sz="0" w:space="0" w:color="auto"/>
      </w:divBdr>
    </w:div>
    <w:div w:id="809056082">
      <w:bodyDiv w:val="1"/>
      <w:marLeft w:val="0"/>
      <w:marRight w:val="0"/>
      <w:marTop w:val="0"/>
      <w:marBottom w:val="0"/>
      <w:divBdr>
        <w:top w:val="none" w:sz="0" w:space="0" w:color="auto"/>
        <w:left w:val="none" w:sz="0" w:space="0" w:color="auto"/>
        <w:bottom w:val="none" w:sz="0" w:space="0" w:color="auto"/>
        <w:right w:val="none" w:sz="0" w:space="0" w:color="auto"/>
      </w:divBdr>
    </w:div>
    <w:div w:id="809710887">
      <w:bodyDiv w:val="1"/>
      <w:marLeft w:val="0"/>
      <w:marRight w:val="0"/>
      <w:marTop w:val="0"/>
      <w:marBottom w:val="0"/>
      <w:divBdr>
        <w:top w:val="none" w:sz="0" w:space="0" w:color="auto"/>
        <w:left w:val="none" w:sz="0" w:space="0" w:color="auto"/>
        <w:bottom w:val="none" w:sz="0" w:space="0" w:color="auto"/>
        <w:right w:val="none" w:sz="0" w:space="0" w:color="auto"/>
      </w:divBdr>
    </w:div>
    <w:div w:id="809782714">
      <w:bodyDiv w:val="1"/>
      <w:marLeft w:val="0"/>
      <w:marRight w:val="0"/>
      <w:marTop w:val="0"/>
      <w:marBottom w:val="0"/>
      <w:divBdr>
        <w:top w:val="none" w:sz="0" w:space="0" w:color="auto"/>
        <w:left w:val="none" w:sz="0" w:space="0" w:color="auto"/>
        <w:bottom w:val="none" w:sz="0" w:space="0" w:color="auto"/>
        <w:right w:val="none" w:sz="0" w:space="0" w:color="auto"/>
      </w:divBdr>
    </w:div>
    <w:div w:id="810446288">
      <w:bodyDiv w:val="1"/>
      <w:marLeft w:val="0"/>
      <w:marRight w:val="0"/>
      <w:marTop w:val="0"/>
      <w:marBottom w:val="0"/>
      <w:divBdr>
        <w:top w:val="none" w:sz="0" w:space="0" w:color="auto"/>
        <w:left w:val="none" w:sz="0" w:space="0" w:color="auto"/>
        <w:bottom w:val="none" w:sz="0" w:space="0" w:color="auto"/>
        <w:right w:val="none" w:sz="0" w:space="0" w:color="auto"/>
      </w:divBdr>
    </w:div>
    <w:div w:id="810515582">
      <w:bodyDiv w:val="1"/>
      <w:marLeft w:val="0"/>
      <w:marRight w:val="0"/>
      <w:marTop w:val="0"/>
      <w:marBottom w:val="0"/>
      <w:divBdr>
        <w:top w:val="none" w:sz="0" w:space="0" w:color="auto"/>
        <w:left w:val="none" w:sz="0" w:space="0" w:color="auto"/>
        <w:bottom w:val="none" w:sz="0" w:space="0" w:color="auto"/>
        <w:right w:val="none" w:sz="0" w:space="0" w:color="auto"/>
      </w:divBdr>
    </w:div>
    <w:div w:id="810631898">
      <w:bodyDiv w:val="1"/>
      <w:marLeft w:val="0"/>
      <w:marRight w:val="0"/>
      <w:marTop w:val="0"/>
      <w:marBottom w:val="0"/>
      <w:divBdr>
        <w:top w:val="none" w:sz="0" w:space="0" w:color="auto"/>
        <w:left w:val="none" w:sz="0" w:space="0" w:color="auto"/>
        <w:bottom w:val="none" w:sz="0" w:space="0" w:color="auto"/>
        <w:right w:val="none" w:sz="0" w:space="0" w:color="auto"/>
      </w:divBdr>
    </w:div>
    <w:div w:id="810949382">
      <w:bodyDiv w:val="1"/>
      <w:marLeft w:val="0"/>
      <w:marRight w:val="0"/>
      <w:marTop w:val="0"/>
      <w:marBottom w:val="0"/>
      <w:divBdr>
        <w:top w:val="none" w:sz="0" w:space="0" w:color="auto"/>
        <w:left w:val="none" w:sz="0" w:space="0" w:color="auto"/>
        <w:bottom w:val="none" w:sz="0" w:space="0" w:color="auto"/>
        <w:right w:val="none" w:sz="0" w:space="0" w:color="auto"/>
      </w:divBdr>
    </w:div>
    <w:div w:id="811101351">
      <w:bodyDiv w:val="1"/>
      <w:marLeft w:val="0"/>
      <w:marRight w:val="0"/>
      <w:marTop w:val="0"/>
      <w:marBottom w:val="0"/>
      <w:divBdr>
        <w:top w:val="none" w:sz="0" w:space="0" w:color="auto"/>
        <w:left w:val="none" w:sz="0" w:space="0" w:color="auto"/>
        <w:bottom w:val="none" w:sz="0" w:space="0" w:color="auto"/>
        <w:right w:val="none" w:sz="0" w:space="0" w:color="auto"/>
      </w:divBdr>
    </w:div>
    <w:div w:id="811169081">
      <w:bodyDiv w:val="1"/>
      <w:marLeft w:val="0"/>
      <w:marRight w:val="0"/>
      <w:marTop w:val="0"/>
      <w:marBottom w:val="0"/>
      <w:divBdr>
        <w:top w:val="none" w:sz="0" w:space="0" w:color="auto"/>
        <w:left w:val="none" w:sz="0" w:space="0" w:color="auto"/>
        <w:bottom w:val="none" w:sz="0" w:space="0" w:color="auto"/>
        <w:right w:val="none" w:sz="0" w:space="0" w:color="auto"/>
      </w:divBdr>
    </w:div>
    <w:div w:id="812254212">
      <w:bodyDiv w:val="1"/>
      <w:marLeft w:val="0"/>
      <w:marRight w:val="0"/>
      <w:marTop w:val="0"/>
      <w:marBottom w:val="0"/>
      <w:divBdr>
        <w:top w:val="none" w:sz="0" w:space="0" w:color="auto"/>
        <w:left w:val="none" w:sz="0" w:space="0" w:color="auto"/>
        <w:bottom w:val="none" w:sz="0" w:space="0" w:color="auto"/>
        <w:right w:val="none" w:sz="0" w:space="0" w:color="auto"/>
      </w:divBdr>
    </w:div>
    <w:div w:id="813449192">
      <w:bodyDiv w:val="1"/>
      <w:marLeft w:val="0"/>
      <w:marRight w:val="0"/>
      <w:marTop w:val="0"/>
      <w:marBottom w:val="0"/>
      <w:divBdr>
        <w:top w:val="none" w:sz="0" w:space="0" w:color="auto"/>
        <w:left w:val="none" w:sz="0" w:space="0" w:color="auto"/>
        <w:bottom w:val="none" w:sz="0" w:space="0" w:color="auto"/>
        <w:right w:val="none" w:sz="0" w:space="0" w:color="auto"/>
      </w:divBdr>
    </w:div>
    <w:div w:id="813716363">
      <w:bodyDiv w:val="1"/>
      <w:marLeft w:val="0"/>
      <w:marRight w:val="0"/>
      <w:marTop w:val="0"/>
      <w:marBottom w:val="0"/>
      <w:divBdr>
        <w:top w:val="none" w:sz="0" w:space="0" w:color="auto"/>
        <w:left w:val="none" w:sz="0" w:space="0" w:color="auto"/>
        <w:bottom w:val="none" w:sz="0" w:space="0" w:color="auto"/>
        <w:right w:val="none" w:sz="0" w:space="0" w:color="auto"/>
      </w:divBdr>
    </w:div>
    <w:div w:id="814298199">
      <w:bodyDiv w:val="1"/>
      <w:marLeft w:val="0"/>
      <w:marRight w:val="0"/>
      <w:marTop w:val="0"/>
      <w:marBottom w:val="0"/>
      <w:divBdr>
        <w:top w:val="none" w:sz="0" w:space="0" w:color="auto"/>
        <w:left w:val="none" w:sz="0" w:space="0" w:color="auto"/>
        <w:bottom w:val="none" w:sz="0" w:space="0" w:color="auto"/>
        <w:right w:val="none" w:sz="0" w:space="0" w:color="auto"/>
      </w:divBdr>
    </w:div>
    <w:div w:id="814486713">
      <w:bodyDiv w:val="1"/>
      <w:marLeft w:val="0"/>
      <w:marRight w:val="0"/>
      <w:marTop w:val="0"/>
      <w:marBottom w:val="0"/>
      <w:divBdr>
        <w:top w:val="none" w:sz="0" w:space="0" w:color="auto"/>
        <w:left w:val="none" w:sz="0" w:space="0" w:color="auto"/>
        <w:bottom w:val="none" w:sz="0" w:space="0" w:color="auto"/>
        <w:right w:val="none" w:sz="0" w:space="0" w:color="auto"/>
      </w:divBdr>
    </w:div>
    <w:div w:id="814641844">
      <w:bodyDiv w:val="1"/>
      <w:marLeft w:val="0"/>
      <w:marRight w:val="0"/>
      <w:marTop w:val="0"/>
      <w:marBottom w:val="0"/>
      <w:divBdr>
        <w:top w:val="none" w:sz="0" w:space="0" w:color="auto"/>
        <w:left w:val="none" w:sz="0" w:space="0" w:color="auto"/>
        <w:bottom w:val="none" w:sz="0" w:space="0" w:color="auto"/>
        <w:right w:val="none" w:sz="0" w:space="0" w:color="auto"/>
      </w:divBdr>
    </w:div>
    <w:div w:id="815025407">
      <w:bodyDiv w:val="1"/>
      <w:marLeft w:val="0"/>
      <w:marRight w:val="0"/>
      <w:marTop w:val="0"/>
      <w:marBottom w:val="0"/>
      <w:divBdr>
        <w:top w:val="none" w:sz="0" w:space="0" w:color="auto"/>
        <w:left w:val="none" w:sz="0" w:space="0" w:color="auto"/>
        <w:bottom w:val="none" w:sz="0" w:space="0" w:color="auto"/>
        <w:right w:val="none" w:sz="0" w:space="0" w:color="auto"/>
      </w:divBdr>
    </w:div>
    <w:div w:id="815102247">
      <w:bodyDiv w:val="1"/>
      <w:marLeft w:val="0"/>
      <w:marRight w:val="0"/>
      <w:marTop w:val="0"/>
      <w:marBottom w:val="0"/>
      <w:divBdr>
        <w:top w:val="none" w:sz="0" w:space="0" w:color="auto"/>
        <w:left w:val="none" w:sz="0" w:space="0" w:color="auto"/>
        <w:bottom w:val="none" w:sz="0" w:space="0" w:color="auto"/>
        <w:right w:val="none" w:sz="0" w:space="0" w:color="auto"/>
      </w:divBdr>
    </w:div>
    <w:div w:id="815416853">
      <w:bodyDiv w:val="1"/>
      <w:marLeft w:val="0"/>
      <w:marRight w:val="0"/>
      <w:marTop w:val="0"/>
      <w:marBottom w:val="0"/>
      <w:divBdr>
        <w:top w:val="none" w:sz="0" w:space="0" w:color="auto"/>
        <w:left w:val="none" w:sz="0" w:space="0" w:color="auto"/>
        <w:bottom w:val="none" w:sz="0" w:space="0" w:color="auto"/>
        <w:right w:val="none" w:sz="0" w:space="0" w:color="auto"/>
      </w:divBdr>
    </w:div>
    <w:div w:id="815802134">
      <w:bodyDiv w:val="1"/>
      <w:marLeft w:val="0"/>
      <w:marRight w:val="0"/>
      <w:marTop w:val="0"/>
      <w:marBottom w:val="0"/>
      <w:divBdr>
        <w:top w:val="none" w:sz="0" w:space="0" w:color="auto"/>
        <w:left w:val="none" w:sz="0" w:space="0" w:color="auto"/>
        <w:bottom w:val="none" w:sz="0" w:space="0" w:color="auto"/>
        <w:right w:val="none" w:sz="0" w:space="0" w:color="auto"/>
      </w:divBdr>
    </w:div>
    <w:div w:id="815998360">
      <w:bodyDiv w:val="1"/>
      <w:marLeft w:val="0"/>
      <w:marRight w:val="0"/>
      <w:marTop w:val="0"/>
      <w:marBottom w:val="0"/>
      <w:divBdr>
        <w:top w:val="none" w:sz="0" w:space="0" w:color="auto"/>
        <w:left w:val="none" w:sz="0" w:space="0" w:color="auto"/>
        <w:bottom w:val="none" w:sz="0" w:space="0" w:color="auto"/>
        <w:right w:val="none" w:sz="0" w:space="0" w:color="auto"/>
      </w:divBdr>
      <w:divsChild>
        <w:div w:id="676931812">
          <w:marLeft w:val="480"/>
          <w:marRight w:val="0"/>
          <w:marTop w:val="0"/>
          <w:marBottom w:val="0"/>
          <w:divBdr>
            <w:top w:val="none" w:sz="0" w:space="0" w:color="auto"/>
            <w:left w:val="none" w:sz="0" w:space="0" w:color="auto"/>
            <w:bottom w:val="none" w:sz="0" w:space="0" w:color="auto"/>
            <w:right w:val="none" w:sz="0" w:space="0" w:color="auto"/>
          </w:divBdr>
        </w:div>
        <w:div w:id="1234655465">
          <w:marLeft w:val="480"/>
          <w:marRight w:val="0"/>
          <w:marTop w:val="0"/>
          <w:marBottom w:val="0"/>
          <w:divBdr>
            <w:top w:val="none" w:sz="0" w:space="0" w:color="auto"/>
            <w:left w:val="none" w:sz="0" w:space="0" w:color="auto"/>
            <w:bottom w:val="none" w:sz="0" w:space="0" w:color="auto"/>
            <w:right w:val="none" w:sz="0" w:space="0" w:color="auto"/>
          </w:divBdr>
        </w:div>
        <w:div w:id="74473255">
          <w:marLeft w:val="480"/>
          <w:marRight w:val="0"/>
          <w:marTop w:val="0"/>
          <w:marBottom w:val="0"/>
          <w:divBdr>
            <w:top w:val="none" w:sz="0" w:space="0" w:color="auto"/>
            <w:left w:val="none" w:sz="0" w:space="0" w:color="auto"/>
            <w:bottom w:val="none" w:sz="0" w:space="0" w:color="auto"/>
            <w:right w:val="none" w:sz="0" w:space="0" w:color="auto"/>
          </w:divBdr>
        </w:div>
        <w:div w:id="132797421">
          <w:marLeft w:val="480"/>
          <w:marRight w:val="0"/>
          <w:marTop w:val="0"/>
          <w:marBottom w:val="0"/>
          <w:divBdr>
            <w:top w:val="none" w:sz="0" w:space="0" w:color="auto"/>
            <w:left w:val="none" w:sz="0" w:space="0" w:color="auto"/>
            <w:bottom w:val="none" w:sz="0" w:space="0" w:color="auto"/>
            <w:right w:val="none" w:sz="0" w:space="0" w:color="auto"/>
          </w:divBdr>
        </w:div>
        <w:div w:id="1534225538">
          <w:marLeft w:val="480"/>
          <w:marRight w:val="0"/>
          <w:marTop w:val="0"/>
          <w:marBottom w:val="0"/>
          <w:divBdr>
            <w:top w:val="none" w:sz="0" w:space="0" w:color="auto"/>
            <w:left w:val="none" w:sz="0" w:space="0" w:color="auto"/>
            <w:bottom w:val="none" w:sz="0" w:space="0" w:color="auto"/>
            <w:right w:val="none" w:sz="0" w:space="0" w:color="auto"/>
          </w:divBdr>
        </w:div>
        <w:div w:id="1515416122">
          <w:marLeft w:val="480"/>
          <w:marRight w:val="0"/>
          <w:marTop w:val="0"/>
          <w:marBottom w:val="0"/>
          <w:divBdr>
            <w:top w:val="none" w:sz="0" w:space="0" w:color="auto"/>
            <w:left w:val="none" w:sz="0" w:space="0" w:color="auto"/>
            <w:bottom w:val="none" w:sz="0" w:space="0" w:color="auto"/>
            <w:right w:val="none" w:sz="0" w:space="0" w:color="auto"/>
          </w:divBdr>
        </w:div>
        <w:div w:id="1656295270">
          <w:marLeft w:val="480"/>
          <w:marRight w:val="0"/>
          <w:marTop w:val="0"/>
          <w:marBottom w:val="0"/>
          <w:divBdr>
            <w:top w:val="none" w:sz="0" w:space="0" w:color="auto"/>
            <w:left w:val="none" w:sz="0" w:space="0" w:color="auto"/>
            <w:bottom w:val="none" w:sz="0" w:space="0" w:color="auto"/>
            <w:right w:val="none" w:sz="0" w:space="0" w:color="auto"/>
          </w:divBdr>
        </w:div>
        <w:div w:id="1363244757">
          <w:marLeft w:val="480"/>
          <w:marRight w:val="0"/>
          <w:marTop w:val="0"/>
          <w:marBottom w:val="0"/>
          <w:divBdr>
            <w:top w:val="none" w:sz="0" w:space="0" w:color="auto"/>
            <w:left w:val="none" w:sz="0" w:space="0" w:color="auto"/>
            <w:bottom w:val="none" w:sz="0" w:space="0" w:color="auto"/>
            <w:right w:val="none" w:sz="0" w:space="0" w:color="auto"/>
          </w:divBdr>
        </w:div>
        <w:div w:id="1888684695">
          <w:marLeft w:val="480"/>
          <w:marRight w:val="0"/>
          <w:marTop w:val="0"/>
          <w:marBottom w:val="0"/>
          <w:divBdr>
            <w:top w:val="none" w:sz="0" w:space="0" w:color="auto"/>
            <w:left w:val="none" w:sz="0" w:space="0" w:color="auto"/>
            <w:bottom w:val="none" w:sz="0" w:space="0" w:color="auto"/>
            <w:right w:val="none" w:sz="0" w:space="0" w:color="auto"/>
          </w:divBdr>
        </w:div>
        <w:div w:id="992026247">
          <w:marLeft w:val="480"/>
          <w:marRight w:val="0"/>
          <w:marTop w:val="0"/>
          <w:marBottom w:val="0"/>
          <w:divBdr>
            <w:top w:val="none" w:sz="0" w:space="0" w:color="auto"/>
            <w:left w:val="none" w:sz="0" w:space="0" w:color="auto"/>
            <w:bottom w:val="none" w:sz="0" w:space="0" w:color="auto"/>
            <w:right w:val="none" w:sz="0" w:space="0" w:color="auto"/>
          </w:divBdr>
        </w:div>
        <w:div w:id="1070925432">
          <w:marLeft w:val="480"/>
          <w:marRight w:val="0"/>
          <w:marTop w:val="0"/>
          <w:marBottom w:val="0"/>
          <w:divBdr>
            <w:top w:val="none" w:sz="0" w:space="0" w:color="auto"/>
            <w:left w:val="none" w:sz="0" w:space="0" w:color="auto"/>
            <w:bottom w:val="none" w:sz="0" w:space="0" w:color="auto"/>
            <w:right w:val="none" w:sz="0" w:space="0" w:color="auto"/>
          </w:divBdr>
        </w:div>
        <w:div w:id="1009331050">
          <w:marLeft w:val="480"/>
          <w:marRight w:val="0"/>
          <w:marTop w:val="0"/>
          <w:marBottom w:val="0"/>
          <w:divBdr>
            <w:top w:val="none" w:sz="0" w:space="0" w:color="auto"/>
            <w:left w:val="none" w:sz="0" w:space="0" w:color="auto"/>
            <w:bottom w:val="none" w:sz="0" w:space="0" w:color="auto"/>
            <w:right w:val="none" w:sz="0" w:space="0" w:color="auto"/>
          </w:divBdr>
        </w:div>
        <w:div w:id="517039833">
          <w:marLeft w:val="480"/>
          <w:marRight w:val="0"/>
          <w:marTop w:val="0"/>
          <w:marBottom w:val="0"/>
          <w:divBdr>
            <w:top w:val="none" w:sz="0" w:space="0" w:color="auto"/>
            <w:left w:val="none" w:sz="0" w:space="0" w:color="auto"/>
            <w:bottom w:val="none" w:sz="0" w:space="0" w:color="auto"/>
            <w:right w:val="none" w:sz="0" w:space="0" w:color="auto"/>
          </w:divBdr>
        </w:div>
        <w:div w:id="669067454">
          <w:marLeft w:val="480"/>
          <w:marRight w:val="0"/>
          <w:marTop w:val="0"/>
          <w:marBottom w:val="0"/>
          <w:divBdr>
            <w:top w:val="none" w:sz="0" w:space="0" w:color="auto"/>
            <w:left w:val="none" w:sz="0" w:space="0" w:color="auto"/>
            <w:bottom w:val="none" w:sz="0" w:space="0" w:color="auto"/>
            <w:right w:val="none" w:sz="0" w:space="0" w:color="auto"/>
          </w:divBdr>
        </w:div>
        <w:div w:id="493644686">
          <w:marLeft w:val="480"/>
          <w:marRight w:val="0"/>
          <w:marTop w:val="0"/>
          <w:marBottom w:val="0"/>
          <w:divBdr>
            <w:top w:val="none" w:sz="0" w:space="0" w:color="auto"/>
            <w:left w:val="none" w:sz="0" w:space="0" w:color="auto"/>
            <w:bottom w:val="none" w:sz="0" w:space="0" w:color="auto"/>
            <w:right w:val="none" w:sz="0" w:space="0" w:color="auto"/>
          </w:divBdr>
        </w:div>
        <w:div w:id="1295871043">
          <w:marLeft w:val="480"/>
          <w:marRight w:val="0"/>
          <w:marTop w:val="0"/>
          <w:marBottom w:val="0"/>
          <w:divBdr>
            <w:top w:val="none" w:sz="0" w:space="0" w:color="auto"/>
            <w:left w:val="none" w:sz="0" w:space="0" w:color="auto"/>
            <w:bottom w:val="none" w:sz="0" w:space="0" w:color="auto"/>
            <w:right w:val="none" w:sz="0" w:space="0" w:color="auto"/>
          </w:divBdr>
        </w:div>
        <w:div w:id="1675913104">
          <w:marLeft w:val="480"/>
          <w:marRight w:val="0"/>
          <w:marTop w:val="0"/>
          <w:marBottom w:val="0"/>
          <w:divBdr>
            <w:top w:val="none" w:sz="0" w:space="0" w:color="auto"/>
            <w:left w:val="none" w:sz="0" w:space="0" w:color="auto"/>
            <w:bottom w:val="none" w:sz="0" w:space="0" w:color="auto"/>
            <w:right w:val="none" w:sz="0" w:space="0" w:color="auto"/>
          </w:divBdr>
        </w:div>
        <w:div w:id="558857256">
          <w:marLeft w:val="480"/>
          <w:marRight w:val="0"/>
          <w:marTop w:val="0"/>
          <w:marBottom w:val="0"/>
          <w:divBdr>
            <w:top w:val="none" w:sz="0" w:space="0" w:color="auto"/>
            <w:left w:val="none" w:sz="0" w:space="0" w:color="auto"/>
            <w:bottom w:val="none" w:sz="0" w:space="0" w:color="auto"/>
            <w:right w:val="none" w:sz="0" w:space="0" w:color="auto"/>
          </w:divBdr>
        </w:div>
        <w:div w:id="1154955924">
          <w:marLeft w:val="480"/>
          <w:marRight w:val="0"/>
          <w:marTop w:val="0"/>
          <w:marBottom w:val="0"/>
          <w:divBdr>
            <w:top w:val="none" w:sz="0" w:space="0" w:color="auto"/>
            <w:left w:val="none" w:sz="0" w:space="0" w:color="auto"/>
            <w:bottom w:val="none" w:sz="0" w:space="0" w:color="auto"/>
            <w:right w:val="none" w:sz="0" w:space="0" w:color="auto"/>
          </w:divBdr>
        </w:div>
        <w:div w:id="1690763548">
          <w:marLeft w:val="480"/>
          <w:marRight w:val="0"/>
          <w:marTop w:val="0"/>
          <w:marBottom w:val="0"/>
          <w:divBdr>
            <w:top w:val="none" w:sz="0" w:space="0" w:color="auto"/>
            <w:left w:val="none" w:sz="0" w:space="0" w:color="auto"/>
            <w:bottom w:val="none" w:sz="0" w:space="0" w:color="auto"/>
            <w:right w:val="none" w:sz="0" w:space="0" w:color="auto"/>
          </w:divBdr>
        </w:div>
        <w:div w:id="438718381">
          <w:marLeft w:val="480"/>
          <w:marRight w:val="0"/>
          <w:marTop w:val="0"/>
          <w:marBottom w:val="0"/>
          <w:divBdr>
            <w:top w:val="none" w:sz="0" w:space="0" w:color="auto"/>
            <w:left w:val="none" w:sz="0" w:space="0" w:color="auto"/>
            <w:bottom w:val="none" w:sz="0" w:space="0" w:color="auto"/>
            <w:right w:val="none" w:sz="0" w:space="0" w:color="auto"/>
          </w:divBdr>
        </w:div>
        <w:div w:id="1117990730">
          <w:marLeft w:val="480"/>
          <w:marRight w:val="0"/>
          <w:marTop w:val="0"/>
          <w:marBottom w:val="0"/>
          <w:divBdr>
            <w:top w:val="none" w:sz="0" w:space="0" w:color="auto"/>
            <w:left w:val="none" w:sz="0" w:space="0" w:color="auto"/>
            <w:bottom w:val="none" w:sz="0" w:space="0" w:color="auto"/>
            <w:right w:val="none" w:sz="0" w:space="0" w:color="auto"/>
          </w:divBdr>
        </w:div>
        <w:div w:id="1367415372">
          <w:marLeft w:val="480"/>
          <w:marRight w:val="0"/>
          <w:marTop w:val="0"/>
          <w:marBottom w:val="0"/>
          <w:divBdr>
            <w:top w:val="none" w:sz="0" w:space="0" w:color="auto"/>
            <w:left w:val="none" w:sz="0" w:space="0" w:color="auto"/>
            <w:bottom w:val="none" w:sz="0" w:space="0" w:color="auto"/>
            <w:right w:val="none" w:sz="0" w:space="0" w:color="auto"/>
          </w:divBdr>
        </w:div>
        <w:div w:id="1953318316">
          <w:marLeft w:val="480"/>
          <w:marRight w:val="0"/>
          <w:marTop w:val="0"/>
          <w:marBottom w:val="0"/>
          <w:divBdr>
            <w:top w:val="none" w:sz="0" w:space="0" w:color="auto"/>
            <w:left w:val="none" w:sz="0" w:space="0" w:color="auto"/>
            <w:bottom w:val="none" w:sz="0" w:space="0" w:color="auto"/>
            <w:right w:val="none" w:sz="0" w:space="0" w:color="auto"/>
          </w:divBdr>
        </w:div>
        <w:div w:id="1791362610">
          <w:marLeft w:val="480"/>
          <w:marRight w:val="0"/>
          <w:marTop w:val="0"/>
          <w:marBottom w:val="0"/>
          <w:divBdr>
            <w:top w:val="none" w:sz="0" w:space="0" w:color="auto"/>
            <w:left w:val="none" w:sz="0" w:space="0" w:color="auto"/>
            <w:bottom w:val="none" w:sz="0" w:space="0" w:color="auto"/>
            <w:right w:val="none" w:sz="0" w:space="0" w:color="auto"/>
          </w:divBdr>
        </w:div>
      </w:divsChild>
    </w:div>
    <w:div w:id="815999130">
      <w:bodyDiv w:val="1"/>
      <w:marLeft w:val="0"/>
      <w:marRight w:val="0"/>
      <w:marTop w:val="0"/>
      <w:marBottom w:val="0"/>
      <w:divBdr>
        <w:top w:val="none" w:sz="0" w:space="0" w:color="auto"/>
        <w:left w:val="none" w:sz="0" w:space="0" w:color="auto"/>
        <w:bottom w:val="none" w:sz="0" w:space="0" w:color="auto"/>
        <w:right w:val="none" w:sz="0" w:space="0" w:color="auto"/>
      </w:divBdr>
    </w:div>
    <w:div w:id="816335637">
      <w:bodyDiv w:val="1"/>
      <w:marLeft w:val="0"/>
      <w:marRight w:val="0"/>
      <w:marTop w:val="0"/>
      <w:marBottom w:val="0"/>
      <w:divBdr>
        <w:top w:val="none" w:sz="0" w:space="0" w:color="auto"/>
        <w:left w:val="none" w:sz="0" w:space="0" w:color="auto"/>
        <w:bottom w:val="none" w:sz="0" w:space="0" w:color="auto"/>
        <w:right w:val="none" w:sz="0" w:space="0" w:color="auto"/>
      </w:divBdr>
    </w:div>
    <w:div w:id="816529816">
      <w:bodyDiv w:val="1"/>
      <w:marLeft w:val="0"/>
      <w:marRight w:val="0"/>
      <w:marTop w:val="0"/>
      <w:marBottom w:val="0"/>
      <w:divBdr>
        <w:top w:val="none" w:sz="0" w:space="0" w:color="auto"/>
        <w:left w:val="none" w:sz="0" w:space="0" w:color="auto"/>
        <w:bottom w:val="none" w:sz="0" w:space="0" w:color="auto"/>
        <w:right w:val="none" w:sz="0" w:space="0" w:color="auto"/>
      </w:divBdr>
    </w:div>
    <w:div w:id="816610594">
      <w:bodyDiv w:val="1"/>
      <w:marLeft w:val="0"/>
      <w:marRight w:val="0"/>
      <w:marTop w:val="0"/>
      <w:marBottom w:val="0"/>
      <w:divBdr>
        <w:top w:val="none" w:sz="0" w:space="0" w:color="auto"/>
        <w:left w:val="none" w:sz="0" w:space="0" w:color="auto"/>
        <w:bottom w:val="none" w:sz="0" w:space="0" w:color="auto"/>
        <w:right w:val="none" w:sz="0" w:space="0" w:color="auto"/>
      </w:divBdr>
    </w:div>
    <w:div w:id="816916028">
      <w:bodyDiv w:val="1"/>
      <w:marLeft w:val="0"/>
      <w:marRight w:val="0"/>
      <w:marTop w:val="0"/>
      <w:marBottom w:val="0"/>
      <w:divBdr>
        <w:top w:val="none" w:sz="0" w:space="0" w:color="auto"/>
        <w:left w:val="none" w:sz="0" w:space="0" w:color="auto"/>
        <w:bottom w:val="none" w:sz="0" w:space="0" w:color="auto"/>
        <w:right w:val="none" w:sz="0" w:space="0" w:color="auto"/>
      </w:divBdr>
    </w:div>
    <w:div w:id="816923797">
      <w:bodyDiv w:val="1"/>
      <w:marLeft w:val="0"/>
      <w:marRight w:val="0"/>
      <w:marTop w:val="0"/>
      <w:marBottom w:val="0"/>
      <w:divBdr>
        <w:top w:val="none" w:sz="0" w:space="0" w:color="auto"/>
        <w:left w:val="none" w:sz="0" w:space="0" w:color="auto"/>
        <w:bottom w:val="none" w:sz="0" w:space="0" w:color="auto"/>
        <w:right w:val="none" w:sz="0" w:space="0" w:color="auto"/>
      </w:divBdr>
    </w:div>
    <w:div w:id="816924122">
      <w:bodyDiv w:val="1"/>
      <w:marLeft w:val="0"/>
      <w:marRight w:val="0"/>
      <w:marTop w:val="0"/>
      <w:marBottom w:val="0"/>
      <w:divBdr>
        <w:top w:val="none" w:sz="0" w:space="0" w:color="auto"/>
        <w:left w:val="none" w:sz="0" w:space="0" w:color="auto"/>
        <w:bottom w:val="none" w:sz="0" w:space="0" w:color="auto"/>
        <w:right w:val="none" w:sz="0" w:space="0" w:color="auto"/>
      </w:divBdr>
    </w:div>
    <w:div w:id="817113826">
      <w:bodyDiv w:val="1"/>
      <w:marLeft w:val="0"/>
      <w:marRight w:val="0"/>
      <w:marTop w:val="0"/>
      <w:marBottom w:val="0"/>
      <w:divBdr>
        <w:top w:val="none" w:sz="0" w:space="0" w:color="auto"/>
        <w:left w:val="none" w:sz="0" w:space="0" w:color="auto"/>
        <w:bottom w:val="none" w:sz="0" w:space="0" w:color="auto"/>
        <w:right w:val="none" w:sz="0" w:space="0" w:color="auto"/>
      </w:divBdr>
    </w:div>
    <w:div w:id="817260320">
      <w:bodyDiv w:val="1"/>
      <w:marLeft w:val="0"/>
      <w:marRight w:val="0"/>
      <w:marTop w:val="0"/>
      <w:marBottom w:val="0"/>
      <w:divBdr>
        <w:top w:val="none" w:sz="0" w:space="0" w:color="auto"/>
        <w:left w:val="none" w:sz="0" w:space="0" w:color="auto"/>
        <w:bottom w:val="none" w:sz="0" w:space="0" w:color="auto"/>
        <w:right w:val="none" w:sz="0" w:space="0" w:color="auto"/>
      </w:divBdr>
    </w:div>
    <w:div w:id="817649863">
      <w:bodyDiv w:val="1"/>
      <w:marLeft w:val="0"/>
      <w:marRight w:val="0"/>
      <w:marTop w:val="0"/>
      <w:marBottom w:val="0"/>
      <w:divBdr>
        <w:top w:val="none" w:sz="0" w:space="0" w:color="auto"/>
        <w:left w:val="none" w:sz="0" w:space="0" w:color="auto"/>
        <w:bottom w:val="none" w:sz="0" w:space="0" w:color="auto"/>
        <w:right w:val="none" w:sz="0" w:space="0" w:color="auto"/>
      </w:divBdr>
    </w:div>
    <w:div w:id="817694656">
      <w:bodyDiv w:val="1"/>
      <w:marLeft w:val="0"/>
      <w:marRight w:val="0"/>
      <w:marTop w:val="0"/>
      <w:marBottom w:val="0"/>
      <w:divBdr>
        <w:top w:val="none" w:sz="0" w:space="0" w:color="auto"/>
        <w:left w:val="none" w:sz="0" w:space="0" w:color="auto"/>
        <w:bottom w:val="none" w:sz="0" w:space="0" w:color="auto"/>
        <w:right w:val="none" w:sz="0" w:space="0" w:color="auto"/>
      </w:divBdr>
    </w:div>
    <w:div w:id="817724739">
      <w:bodyDiv w:val="1"/>
      <w:marLeft w:val="0"/>
      <w:marRight w:val="0"/>
      <w:marTop w:val="0"/>
      <w:marBottom w:val="0"/>
      <w:divBdr>
        <w:top w:val="none" w:sz="0" w:space="0" w:color="auto"/>
        <w:left w:val="none" w:sz="0" w:space="0" w:color="auto"/>
        <w:bottom w:val="none" w:sz="0" w:space="0" w:color="auto"/>
        <w:right w:val="none" w:sz="0" w:space="0" w:color="auto"/>
      </w:divBdr>
    </w:div>
    <w:div w:id="817769518">
      <w:bodyDiv w:val="1"/>
      <w:marLeft w:val="0"/>
      <w:marRight w:val="0"/>
      <w:marTop w:val="0"/>
      <w:marBottom w:val="0"/>
      <w:divBdr>
        <w:top w:val="none" w:sz="0" w:space="0" w:color="auto"/>
        <w:left w:val="none" w:sz="0" w:space="0" w:color="auto"/>
        <w:bottom w:val="none" w:sz="0" w:space="0" w:color="auto"/>
        <w:right w:val="none" w:sz="0" w:space="0" w:color="auto"/>
      </w:divBdr>
    </w:div>
    <w:div w:id="818182630">
      <w:bodyDiv w:val="1"/>
      <w:marLeft w:val="0"/>
      <w:marRight w:val="0"/>
      <w:marTop w:val="0"/>
      <w:marBottom w:val="0"/>
      <w:divBdr>
        <w:top w:val="none" w:sz="0" w:space="0" w:color="auto"/>
        <w:left w:val="none" w:sz="0" w:space="0" w:color="auto"/>
        <w:bottom w:val="none" w:sz="0" w:space="0" w:color="auto"/>
        <w:right w:val="none" w:sz="0" w:space="0" w:color="auto"/>
      </w:divBdr>
    </w:div>
    <w:div w:id="818494318">
      <w:bodyDiv w:val="1"/>
      <w:marLeft w:val="0"/>
      <w:marRight w:val="0"/>
      <w:marTop w:val="0"/>
      <w:marBottom w:val="0"/>
      <w:divBdr>
        <w:top w:val="none" w:sz="0" w:space="0" w:color="auto"/>
        <w:left w:val="none" w:sz="0" w:space="0" w:color="auto"/>
        <w:bottom w:val="none" w:sz="0" w:space="0" w:color="auto"/>
        <w:right w:val="none" w:sz="0" w:space="0" w:color="auto"/>
      </w:divBdr>
    </w:div>
    <w:div w:id="819081900">
      <w:bodyDiv w:val="1"/>
      <w:marLeft w:val="0"/>
      <w:marRight w:val="0"/>
      <w:marTop w:val="0"/>
      <w:marBottom w:val="0"/>
      <w:divBdr>
        <w:top w:val="none" w:sz="0" w:space="0" w:color="auto"/>
        <w:left w:val="none" w:sz="0" w:space="0" w:color="auto"/>
        <w:bottom w:val="none" w:sz="0" w:space="0" w:color="auto"/>
        <w:right w:val="none" w:sz="0" w:space="0" w:color="auto"/>
      </w:divBdr>
    </w:div>
    <w:div w:id="819150767">
      <w:bodyDiv w:val="1"/>
      <w:marLeft w:val="0"/>
      <w:marRight w:val="0"/>
      <w:marTop w:val="0"/>
      <w:marBottom w:val="0"/>
      <w:divBdr>
        <w:top w:val="none" w:sz="0" w:space="0" w:color="auto"/>
        <w:left w:val="none" w:sz="0" w:space="0" w:color="auto"/>
        <w:bottom w:val="none" w:sz="0" w:space="0" w:color="auto"/>
        <w:right w:val="none" w:sz="0" w:space="0" w:color="auto"/>
      </w:divBdr>
    </w:div>
    <w:div w:id="819855376">
      <w:bodyDiv w:val="1"/>
      <w:marLeft w:val="0"/>
      <w:marRight w:val="0"/>
      <w:marTop w:val="0"/>
      <w:marBottom w:val="0"/>
      <w:divBdr>
        <w:top w:val="none" w:sz="0" w:space="0" w:color="auto"/>
        <w:left w:val="none" w:sz="0" w:space="0" w:color="auto"/>
        <w:bottom w:val="none" w:sz="0" w:space="0" w:color="auto"/>
        <w:right w:val="none" w:sz="0" w:space="0" w:color="auto"/>
      </w:divBdr>
    </w:div>
    <w:div w:id="820269255">
      <w:bodyDiv w:val="1"/>
      <w:marLeft w:val="0"/>
      <w:marRight w:val="0"/>
      <w:marTop w:val="0"/>
      <w:marBottom w:val="0"/>
      <w:divBdr>
        <w:top w:val="none" w:sz="0" w:space="0" w:color="auto"/>
        <w:left w:val="none" w:sz="0" w:space="0" w:color="auto"/>
        <w:bottom w:val="none" w:sz="0" w:space="0" w:color="auto"/>
        <w:right w:val="none" w:sz="0" w:space="0" w:color="auto"/>
      </w:divBdr>
    </w:div>
    <w:div w:id="820848811">
      <w:bodyDiv w:val="1"/>
      <w:marLeft w:val="0"/>
      <w:marRight w:val="0"/>
      <w:marTop w:val="0"/>
      <w:marBottom w:val="0"/>
      <w:divBdr>
        <w:top w:val="none" w:sz="0" w:space="0" w:color="auto"/>
        <w:left w:val="none" w:sz="0" w:space="0" w:color="auto"/>
        <w:bottom w:val="none" w:sz="0" w:space="0" w:color="auto"/>
        <w:right w:val="none" w:sz="0" w:space="0" w:color="auto"/>
      </w:divBdr>
    </w:div>
    <w:div w:id="821123298">
      <w:bodyDiv w:val="1"/>
      <w:marLeft w:val="0"/>
      <w:marRight w:val="0"/>
      <w:marTop w:val="0"/>
      <w:marBottom w:val="0"/>
      <w:divBdr>
        <w:top w:val="none" w:sz="0" w:space="0" w:color="auto"/>
        <w:left w:val="none" w:sz="0" w:space="0" w:color="auto"/>
        <w:bottom w:val="none" w:sz="0" w:space="0" w:color="auto"/>
        <w:right w:val="none" w:sz="0" w:space="0" w:color="auto"/>
      </w:divBdr>
    </w:div>
    <w:div w:id="822158826">
      <w:bodyDiv w:val="1"/>
      <w:marLeft w:val="0"/>
      <w:marRight w:val="0"/>
      <w:marTop w:val="0"/>
      <w:marBottom w:val="0"/>
      <w:divBdr>
        <w:top w:val="none" w:sz="0" w:space="0" w:color="auto"/>
        <w:left w:val="none" w:sz="0" w:space="0" w:color="auto"/>
        <w:bottom w:val="none" w:sz="0" w:space="0" w:color="auto"/>
        <w:right w:val="none" w:sz="0" w:space="0" w:color="auto"/>
      </w:divBdr>
    </w:div>
    <w:div w:id="822350870">
      <w:bodyDiv w:val="1"/>
      <w:marLeft w:val="0"/>
      <w:marRight w:val="0"/>
      <w:marTop w:val="0"/>
      <w:marBottom w:val="0"/>
      <w:divBdr>
        <w:top w:val="none" w:sz="0" w:space="0" w:color="auto"/>
        <w:left w:val="none" w:sz="0" w:space="0" w:color="auto"/>
        <w:bottom w:val="none" w:sz="0" w:space="0" w:color="auto"/>
        <w:right w:val="none" w:sz="0" w:space="0" w:color="auto"/>
      </w:divBdr>
      <w:divsChild>
        <w:div w:id="1662855174">
          <w:marLeft w:val="480"/>
          <w:marRight w:val="0"/>
          <w:marTop w:val="0"/>
          <w:marBottom w:val="0"/>
          <w:divBdr>
            <w:top w:val="none" w:sz="0" w:space="0" w:color="auto"/>
            <w:left w:val="none" w:sz="0" w:space="0" w:color="auto"/>
            <w:bottom w:val="none" w:sz="0" w:space="0" w:color="auto"/>
            <w:right w:val="none" w:sz="0" w:space="0" w:color="auto"/>
          </w:divBdr>
        </w:div>
        <w:div w:id="2123986290">
          <w:marLeft w:val="480"/>
          <w:marRight w:val="0"/>
          <w:marTop w:val="0"/>
          <w:marBottom w:val="0"/>
          <w:divBdr>
            <w:top w:val="none" w:sz="0" w:space="0" w:color="auto"/>
            <w:left w:val="none" w:sz="0" w:space="0" w:color="auto"/>
            <w:bottom w:val="none" w:sz="0" w:space="0" w:color="auto"/>
            <w:right w:val="none" w:sz="0" w:space="0" w:color="auto"/>
          </w:divBdr>
        </w:div>
        <w:div w:id="1168254557">
          <w:marLeft w:val="480"/>
          <w:marRight w:val="0"/>
          <w:marTop w:val="0"/>
          <w:marBottom w:val="0"/>
          <w:divBdr>
            <w:top w:val="none" w:sz="0" w:space="0" w:color="auto"/>
            <w:left w:val="none" w:sz="0" w:space="0" w:color="auto"/>
            <w:bottom w:val="none" w:sz="0" w:space="0" w:color="auto"/>
            <w:right w:val="none" w:sz="0" w:space="0" w:color="auto"/>
          </w:divBdr>
        </w:div>
        <w:div w:id="1480146801">
          <w:marLeft w:val="480"/>
          <w:marRight w:val="0"/>
          <w:marTop w:val="0"/>
          <w:marBottom w:val="0"/>
          <w:divBdr>
            <w:top w:val="none" w:sz="0" w:space="0" w:color="auto"/>
            <w:left w:val="none" w:sz="0" w:space="0" w:color="auto"/>
            <w:bottom w:val="none" w:sz="0" w:space="0" w:color="auto"/>
            <w:right w:val="none" w:sz="0" w:space="0" w:color="auto"/>
          </w:divBdr>
        </w:div>
        <w:div w:id="1961449931">
          <w:marLeft w:val="480"/>
          <w:marRight w:val="0"/>
          <w:marTop w:val="0"/>
          <w:marBottom w:val="0"/>
          <w:divBdr>
            <w:top w:val="none" w:sz="0" w:space="0" w:color="auto"/>
            <w:left w:val="none" w:sz="0" w:space="0" w:color="auto"/>
            <w:bottom w:val="none" w:sz="0" w:space="0" w:color="auto"/>
            <w:right w:val="none" w:sz="0" w:space="0" w:color="auto"/>
          </w:divBdr>
        </w:div>
        <w:div w:id="1578172486">
          <w:marLeft w:val="480"/>
          <w:marRight w:val="0"/>
          <w:marTop w:val="0"/>
          <w:marBottom w:val="0"/>
          <w:divBdr>
            <w:top w:val="none" w:sz="0" w:space="0" w:color="auto"/>
            <w:left w:val="none" w:sz="0" w:space="0" w:color="auto"/>
            <w:bottom w:val="none" w:sz="0" w:space="0" w:color="auto"/>
            <w:right w:val="none" w:sz="0" w:space="0" w:color="auto"/>
          </w:divBdr>
        </w:div>
        <w:div w:id="1922981368">
          <w:marLeft w:val="480"/>
          <w:marRight w:val="0"/>
          <w:marTop w:val="0"/>
          <w:marBottom w:val="0"/>
          <w:divBdr>
            <w:top w:val="none" w:sz="0" w:space="0" w:color="auto"/>
            <w:left w:val="none" w:sz="0" w:space="0" w:color="auto"/>
            <w:bottom w:val="none" w:sz="0" w:space="0" w:color="auto"/>
            <w:right w:val="none" w:sz="0" w:space="0" w:color="auto"/>
          </w:divBdr>
        </w:div>
        <w:div w:id="222832776">
          <w:marLeft w:val="480"/>
          <w:marRight w:val="0"/>
          <w:marTop w:val="0"/>
          <w:marBottom w:val="0"/>
          <w:divBdr>
            <w:top w:val="none" w:sz="0" w:space="0" w:color="auto"/>
            <w:left w:val="none" w:sz="0" w:space="0" w:color="auto"/>
            <w:bottom w:val="none" w:sz="0" w:space="0" w:color="auto"/>
            <w:right w:val="none" w:sz="0" w:space="0" w:color="auto"/>
          </w:divBdr>
        </w:div>
        <w:div w:id="1960524829">
          <w:marLeft w:val="480"/>
          <w:marRight w:val="0"/>
          <w:marTop w:val="0"/>
          <w:marBottom w:val="0"/>
          <w:divBdr>
            <w:top w:val="none" w:sz="0" w:space="0" w:color="auto"/>
            <w:left w:val="none" w:sz="0" w:space="0" w:color="auto"/>
            <w:bottom w:val="none" w:sz="0" w:space="0" w:color="auto"/>
            <w:right w:val="none" w:sz="0" w:space="0" w:color="auto"/>
          </w:divBdr>
        </w:div>
        <w:div w:id="1086682303">
          <w:marLeft w:val="480"/>
          <w:marRight w:val="0"/>
          <w:marTop w:val="0"/>
          <w:marBottom w:val="0"/>
          <w:divBdr>
            <w:top w:val="none" w:sz="0" w:space="0" w:color="auto"/>
            <w:left w:val="none" w:sz="0" w:space="0" w:color="auto"/>
            <w:bottom w:val="none" w:sz="0" w:space="0" w:color="auto"/>
            <w:right w:val="none" w:sz="0" w:space="0" w:color="auto"/>
          </w:divBdr>
        </w:div>
        <w:div w:id="1732772234">
          <w:marLeft w:val="480"/>
          <w:marRight w:val="0"/>
          <w:marTop w:val="0"/>
          <w:marBottom w:val="0"/>
          <w:divBdr>
            <w:top w:val="none" w:sz="0" w:space="0" w:color="auto"/>
            <w:left w:val="none" w:sz="0" w:space="0" w:color="auto"/>
            <w:bottom w:val="none" w:sz="0" w:space="0" w:color="auto"/>
            <w:right w:val="none" w:sz="0" w:space="0" w:color="auto"/>
          </w:divBdr>
        </w:div>
        <w:div w:id="634335067">
          <w:marLeft w:val="480"/>
          <w:marRight w:val="0"/>
          <w:marTop w:val="0"/>
          <w:marBottom w:val="0"/>
          <w:divBdr>
            <w:top w:val="none" w:sz="0" w:space="0" w:color="auto"/>
            <w:left w:val="none" w:sz="0" w:space="0" w:color="auto"/>
            <w:bottom w:val="none" w:sz="0" w:space="0" w:color="auto"/>
            <w:right w:val="none" w:sz="0" w:space="0" w:color="auto"/>
          </w:divBdr>
        </w:div>
        <w:div w:id="1572425939">
          <w:marLeft w:val="480"/>
          <w:marRight w:val="0"/>
          <w:marTop w:val="0"/>
          <w:marBottom w:val="0"/>
          <w:divBdr>
            <w:top w:val="none" w:sz="0" w:space="0" w:color="auto"/>
            <w:left w:val="none" w:sz="0" w:space="0" w:color="auto"/>
            <w:bottom w:val="none" w:sz="0" w:space="0" w:color="auto"/>
            <w:right w:val="none" w:sz="0" w:space="0" w:color="auto"/>
          </w:divBdr>
        </w:div>
        <w:div w:id="1552766673">
          <w:marLeft w:val="480"/>
          <w:marRight w:val="0"/>
          <w:marTop w:val="0"/>
          <w:marBottom w:val="0"/>
          <w:divBdr>
            <w:top w:val="none" w:sz="0" w:space="0" w:color="auto"/>
            <w:left w:val="none" w:sz="0" w:space="0" w:color="auto"/>
            <w:bottom w:val="none" w:sz="0" w:space="0" w:color="auto"/>
            <w:right w:val="none" w:sz="0" w:space="0" w:color="auto"/>
          </w:divBdr>
        </w:div>
        <w:div w:id="538518790">
          <w:marLeft w:val="480"/>
          <w:marRight w:val="0"/>
          <w:marTop w:val="0"/>
          <w:marBottom w:val="0"/>
          <w:divBdr>
            <w:top w:val="none" w:sz="0" w:space="0" w:color="auto"/>
            <w:left w:val="none" w:sz="0" w:space="0" w:color="auto"/>
            <w:bottom w:val="none" w:sz="0" w:space="0" w:color="auto"/>
            <w:right w:val="none" w:sz="0" w:space="0" w:color="auto"/>
          </w:divBdr>
        </w:div>
        <w:div w:id="1565795765">
          <w:marLeft w:val="480"/>
          <w:marRight w:val="0"/>
          <w:marTop w:val="0"/>
          <w:marBottom w:val="0"/>
          <w:divBdr>
            <w:top w:val="none" w:sz="0" w:space="0" w:color="auto"/>
            <w:left w:val="none" w:sz="0" w:space="0" w:color="auto"/>
            <w:bottom w:val="none" w:sz="0" w:space="0" w:color="auto"/>
            <w:right w:val="none" w:sz="0" w:space="0" w:color="auto"/>
          </w:divBdr>
        </w:div>
        <w:div w:id="797845395">
          <w:marLeft w:val="480"/>
          <w:marRight w:val="0"/>
          <w:marTop w:val="0"/>
          <w:marBottom w:val="0"/>
          <w:divBdr>
            <w:top w:val="none" w:sz="0" w:space="0" w:color="auto"/>
            <w:left w:val="none" w:sz="0" w:space="0" w:color="auto"/>
            <w:bottom w:val="none" w:sz="0" w:space="0" w:color="auto"/>
            <w:right w:val="none" w:sz="0" w:space="0" w:color="auto"/>
          </w:divBdr>
        </w:div>
        <w:div w:id="1161433407">
          <w:marLeft w:val="480"/>
          <w:marRight w:val="0"/>
          <w:marTop w:val="0"/>
          <w:marBottom w:val="0"/>
          <w:divBdr>
            <w:top w:val="none" w:sz="0" w:space="0" w:color="auto"/>
            <w:left w:val="none" w:sz="0" w:space="0" w:color="auto"/>
            <w:bottom w:val="none" w:sz="0" w:space="0" w:color="auto"/>
            <w:right w:val="none" w:sz="0" w:space="0" w:color="auto"/>
          </w:divBdr>
        </w:div>
        <w:div w:id="529799214">
          <w:marLeft w:val="480"/>
          <w:marRight w:val="0"/>
          <w:marTop w:val="0"/>
          <w:marBottom w:val="0"/>
          <w:divBdr>
            <w:top w:val="none" w:sz="0" w:space="0" w:color="auto"/>
            <w:left w:val="none" w:sz="0" w:space="0" w:color="auto"/>
            <w:bottom w:val="none" w:sz="0" w:space="0" w:color="auto"/>
            <w:right w:val="none" w:sz="0" w:space="0" w:color="auto"/>
          </w:divBdr>
        </w:div>
        <w:div w:id="995493698">
          <w:marLeft w:val="480"/>
          <w:marRight w:val="0"/>
          <w:marTop w:val="0"/>
          <w:marBottom w:val="0"/>
          <w:divBdr>
            <w:top w:val="none" w:sz="0" w:space="0" w:color="auto"/>
            <w:left w:val="none" w:sz="0" w:space="0" w:color="auto"/>
            <w:bottom w:val="none" w:sz="0" w:space="0" w:color="auto"/>
            <w:right w:val="none" w:sz="0" w:space="0" w:color="auto"/>
          </w:divBdr>
        </w:div>
        <w:div w:id="29258442">
          <w:marLeft w:val="480"/>
          <w:marRight w:val="0"/>
          <w:marTop w:val="0"/>
          <w:marBottom w:val="0"/>
          <w:divBdr>
            <w:top w:val="none" w:sz="0" w:space="0" w:color="auto"/>
            <w:left w:val="none" w:sz="0" w:space="0" w:color="auto"/>
            <w:bottom w:val="none" w:sz="0" w:space="0" w:color="auto"/>
            <w:right w:val="none" w:sz="0" w:space="0" w:color="auto"/>
          </w:divBdr>
        </w:div>
        <w:div w:id="1729300895">
          <w:marLeft w:val="480"/>
          <w:marRight w:val="0"/>
          <w:marTop w:val="0"/>
          <w:marBottom w:val="0"/>
          <w:divBdr>
            <w:top w:val="none" w:sz="0" w:space="0" w:color="auto"/>
            <w:left w:val="none" w:sz="0" w:space="0" w:color="auto"/>
            <w:bottom w:val="none" w:sz="0" w:space="0" w:color="auto"/>
            <w:right w:val="none" w:sz="0" w:space="0" w:color="auto"/>
          </w:divBdr>
        </w:div>
        <w:div w:id="811823884">
          <w:marLeft w:val="480"/>
          <w:marRight w:val="0"/>
          <w:marTop w:val="0"/>
          <w:marBottom w:val="0"/>
          <w:divBdr>
            <w:top w:val="none" w:sz="0" w:space="0" w:color="auto"/>
            <w:left w:val="none" w:sz="0" w:space="0" w:color="auto"/>
            <w:bottom w:val="none" w:sz="0" w:space="0" w:color="auto"/>
            <w:right w:val="none" w:sz="0" w:space="0" w:color="auto"/>
          </w:divBdr>
        </w:div>
        <w:div w:id="1341353573">
          <w:marLeft w:val="480"/>
          <w:marRight w:val="0"/>
          <w:marTop w:val="0"/>
          <w:marBottom w:val="0"/>
          <w:divBdr>
            <w:top w:val="none" w:sz="0" w:space="0" w:color="auto"/>
            <w:left w:val="none" w:sz="0" w:space="0" w:color="auto"/>
            <w:bottom w:val="none" w:sz="0" w:space="0" w:color="auto"/>
            <w:right w:val="none" w:sz="0" w:space="0" w:color="auto"/>
          </w:divBdr>
        </w:div>
        <w:div w:id="810252516">
          <w:marLeft w:val="480"/>
          <w:marRight w:val="0"/>
          <w:marTop w:val="0"/>
          <w:marBottom w:val="0"/>
          <w:divBdr>
            <w:top w:val="none" w:sz="0" w:space="0" w:color="auto"/>
            <w:left w:val="none" w:sz="0" w:space="0" w:color="auto"/>
            <w:bottom w:val="none" w:sz="0" w:space="0" w:color="auto"/>
            <w:right w:val="none" w:sz="0" w:space="0" w:color="auto"/>
          </w:divBdr>
        </w:div>
        <w:div w:id="1643196670">
          <w:marLeft w:val="480"/>
          <w:marRight w:val="0"/>
          <w:marTop w:val="0"/>
          <w:marBottom w:val="0"/>
          <w:divBdr>
            <w:top w:val="none" w:sz="0" w:space="0" w:color="auto"/>
            <w:left w:val="none" w:sz="0" w:space="0" w:color="auto"/>
            <w:bottom w:val="none" w:sz="0" w:space="0" w:color="auto"/>
            <w:right w:val="none" w:sz="0" w:space="0" w:color="auto"/>
          </w:divBdr>
        </w:div>
        <w:div w:id="478572521">
          <w:marLeft w:val="480"/>
          <w:marRight w:val="0"/>
          <w:marTop w:val="0"/>
          <w:marBottom w:val="0"/>
          <w:divBdr>
            <w:top w:val="none" w:sz="0" w:space="0" w:color="auto"/>
            <w:left w:val="none" w:sz="0" w:space="0" w:color="auto"/>
            <w:bottom w:val="none" w:sz="0" w:space="0" w:color="auto"/>
            <w:right w:val="none" w:sz="0" w:space="0" w:color="auto"/>
          </w:divBdr>
        </w:div>
        <w:div w:id="1777210506">
          <w:marLeft w:val="480"/>
          <w:marRight w:val="0"/>
          <w:marTop w:val="0"/>
          <w:marBottom w:val="0"/>
          <w:divBdr>
            <w:top w:val="none" w:sz="0" w:space="0" w:color="auto"/>
            <w:left w:val="none" w:sz="0" w:space="0" w:color="auto"/>
            <w:bottom w:val="none" w:sz="0" w:space="0" w:color="auto"/>
            <w:right w:val="none" w:sz="0" w:space="0" w:color="auto"/>
          </w:divBdr>
        </w:div>
        <w:div w:id="224872461">
          <w:marLeft w:val="480"/>
          <w:marRight w:val="0"/>
          <w:marTop w:val="0"/>
          <w:marBottom w:val="0"/>
          <w:divBdr>
            <w:top w:val="none" w:sz="0" w:space="0" w:color="auto"/>
            <w:left w:val="none" w:sz="0" w:space="0" w:color="auto"/>
            <w:bottom w:val="none" w:sz="0" w:space="0" w:color="auto"/>
            <w:right w:val="none" w:sz="0" w:space="0" w:color="auto"/>
          </w:divBdr>
        </w:div>
      </w:divsChild>
    </w:div>
    <w:div w:id="822501079">
      <w:bodyDiv w:val="1"/>
      <w:marLeft w:val="0"/>
      <w:marRight w:val="0"/>
      <w:marTop w:val="0"/>
      <w:marBottom w:val="0"/>
      <w:divBdr>
        <w:top w:val="none" w:sz="0" w:space="0" w:color="auto"/>
        <w:left w:val="none" w:sz="0" w:space="0" w:color="auto"/>
        <w:bottom w:val="none" w:sz="0" w:space="0" w:color="auto"/>
        <w:right w:val="none" w:sz="0" w:space="0" w:color="auto"/>
      </w:divBdr>
    </w:div>
    <w:div w:id="823009891">
      <w:bodyDiv w:val="1"/>
      <w:marLeft w:val="0"/>
      <w:marRight w:val="0"/>
      <w:marTop w:val="0"/>
      <w:marBottom w:val="0"/>
      <w:divBdr>
        <w:top w:val="none" w:sz="0" w:space="0" w:color="auto"/>
        <w:left w:val="none" w:sz="0" w:space="0" w:color="auto"/>
        <w:bottom w:val="none" w:sz="0" w:space="0" w:color="auto"/>
        <w:right w:val="none" w:sz="0" w:space="0" w:color="auto"/>
      </w:divBdr>
    </w:div>
    <w:div w:id="823014196">
      <w:bodyDiv w:val="1"/>
      <w:marLeft w:val="0"/>
      <w:marRight w:val="0"/>
      <w:marTop w:val="0"/>
      <w:marBottom w:val="0"/>
      <w:divBdr>
        <w:top w:val="none" w:sz="0" w:space="0" w:color="auto"/>
        <w:left w:val="none" w:sz="0" w:space="0" w:color="auto"/>
        <w:bottom w:val="none" w:sz="0" w:space="0" w:color="auto"/>
        <w:right w:val="none" w:sz="0" w:space="0" w:color="auto"/>
      </w:divBdr>
    </w:div>
    <w:div w:id="823394888">
      <w:bodyDiv w:val="1"/>
      <w:marLeft w:val="0"/>
      <w:marRight w:val="0"/>
      <w:marTop w:val="0"/>
      <w:marBottom w:val="0"/>
      <w:divBdr>
        <w:top w:val="none" w:sz="0" w:space="0" w:color="auto"/>
        <w:left w:val="none" w:sz="0" w:space="0" w:color="auto"/>
        <w:bottom w:val="none" w:sz="0" w:space="0" w:color="auto"/>
        <w:right w:val="none" w:sz="0" w:space="0" w:color="auto"/>
      </w:divBdr>
    </w:div>
    <w:div w:id="823552161">
      <w:bodyDiv w:val="1"/>
      <w:marLeft w:val="0"/>
      <w:marRight w:val="0"/>
      <w:marTop w:val="0"/>
      <w:marBottom w:val="0"/>
      <w:divBdr>
        <w:top w:val="none" w:sz="0" w:space="0" w:color="auto"/>
        <w:left w:val="none" w:sz="0" w:space="0" w:color="auto"/>
        <w:bottom w:val="none" w:sz="0" w:space="0" w:color="auto"/>
        <w:right w:val="none" w:sz="0" w:space="0" w:color="auto"/>
      </w:divBdr>
    </w:div>
    <w:div w:id="823662197">
      <w:bodyDiv w:val="1"/>
      <w:marLeft w:val="0"/>
      <w:marRight w:val="0"/>
      <w:marTop w:val="0"/>
      <w:marBottom w:val="0"/>
      <w:divBdr>
        <w:top w:val="none" w:sz="0" w:space="0" w:color="auto"/>
        <w:left w:val="none" w:sz="0" w:space="0" w:color="auto"/>
        <w:bottom w:val="none" w:sz="0" w:space="0" w:color="auto"/>
        <w:right w:val="none" w:sz="0" w:space="0" w:color="auto"/>
      </w:divBdr>
    </w:div>
    <w:div w:id="823743255">
      <w:bodyDiv w:val="1"/>
      <w:marLeft w:val="0"/>
      <w:marRight w:val="0"/>
      <w:marTop w:val="0"/>
      <w:marBottom w:val="0"/>
      <w:divBdr>
        <w:top w:val="none" w:sz="0" w:space="0" w:color="auto"/>
        <w:left w:val="none" w:sz="0" w:space="0" w:color="auto"/>
        <w:bottom w:val="none" w:sz="0" w:space="0" w:color="auto"/>
        <w:right w:val="none" w:sz="0" w:space="0" w:color="auto"/>
      </w:divBdr>
    </w:div>
    <w:div w:id="824518330">
      <w:bodyDiv w:val="1"/>
      <w:marLeft w:val="0"/>
      <w:marRight w:val="0"/>
      <w:marTop w:val="0"/>
      <w:marBottom w:val="0"/>
      <w:divBdr>
        <w:top w:val="none" w:sz="0" w:space="0" w:color="auto"/>
        <w:left w:val="none" w:sz="0" w:space="0" w:color="auto"/>
        <w:bottom w:val="none" w:sz="0" w:space="0" w:color="auto"/>
        <w:right w:val="none" w:sz="0" w:space="0" w:color="auto"/>
      </w:divBdr>
    </w:div>
    <w:div w:id="824737562">
      <w:bodyDiv w:val="1"/>
      <w:marLeft w:val="0"/>
      <w:marRight w:val="0"/>
      <w:marTop w:val="0"/>
      <w:marBottom w:val="0"/>
      <w:divBdr>
        <w:top w:val="none" w:sz="0" w:space="0" w:color="auto"/>
        <w:left w:val="none" w:sz="0" w:space="0" w:color="auto"/>
        <w:bottom w:val="none" w:sz="0" w:space="0" w:color="auto"/>
        <w:right w:val="none" w:sz="0" w:space="0" w:color="auto"/>
      </w:divBdr>
    </w:div>
    <w:div w:id="824859587">
      <w:bodyDiv w:val="1"/>
      <w:marLeft w:val="0"/>
      <w:marRight w:val="0"/>
      <w:marTop w:val="0"/>
      <w:marBottom w:val="0"/>
      <w:divBdr>
        <w:top w:val="none" w:sz="0" w:space="0" w:color="auto"/>
        <w:left w:val="none" w:sz="0" w:space="0" w:color="auto"/>
        <w:bottom w:val="none" w:sz="0" w:space="0" w:color="auto"/>
        <w:right w:val="none" w:sz="0" w:space="0" w:color="auto"/>
      </w:divBdr>
    </w:div>
    <w:div w:id="824979034">
      <w:bodyDiv w:val="1"/>
      <w:marLeft w:val="0"/>
      <w:marRight w:val="0"/>
      <w:marTop w:val="0"/>
      <w:marBottom w:val="0"/>
      <w:divBdr>
        <w:top w:val="none" w:sz="0" w:space="0" w:color="auto"/>
        <w:left w:val="none" w:sz="0" w:space="0" w:color="auto"/>
        <w:bottom w:val="none" w:sz="0" w:space="0" w:color="auto"/>
        <w:right w:val="none" w:sz="0" w:space="0" w:color="auto"/>
      </w:divBdr>
    </w:div>
    <w:div w:id="825513241">
      <w:bodyDiv w:val="1"/>
      <w:marLeft w:val="0"/>
      <w:marRight w:val="0"/>
      <w:marTop w:val="0"/>
      <w:marBottom w:val="0"/>
      <w:divBdr>
        <w:top w:val="none" w:sz="0" w:space="0" w:color="auto"/>
        <w:left w:val="none" w:sz="0" w:space="0" w:color="auto"/>
        <w:bottom w:val="none" w:sz="0" w:space="0" w:color="auto"/>
        <w:right w:val="none" w:sz="0" w:space="0" w:color="auto"/>
      </w:divBdr>
    </w:div>
    <w:div w:id="825895460">
      <w:bodyDiv w:val="1"/>
      <w:marLeft w:val="0"/>
      <w:marRight w:val="0"/>
      <w:marTop w:val="0"/>
      <w:marBottom w:val="0"/>
      <w:divBdr>
        <w:top w:val="none" w:sz="0" w:space="0" w:color="auto"/>
        <w:left w:val="none" w:sz="0" w:space="0" w:color="auto"/>
        <w:bottom w:val="none" w:sz="0" w:space="0" w:color="auto"/>
        <w:right w:val="none" w:sz="0" w:space="0" w:color="auto"/>
      </w:divBdr>
    </w:div>
    <w:div w:id="825900548">
      <w:bodyDiv w:val="1"/>
      <w:marLeft w:val="0"/>
      <w:marRight w:val="0"/>
      <w:marTop w:val="0"/>
      <w:marBottom w:val="0"/>
      <w:divBdr>
        <w:top w:val="none" w:sz="0" w:space="0" w:color="auto"/>
        <w:left w:val="none" w:sz="0" w:space="0" w:color="auto"/>
        <w:bottom w:val="none" w:sz="0" w:space="0" w:color="auto"/>
        <w:right w:val="none" w:sz="0" w:space="0" w:color="auto"/>
      </w:divBdr>
    </w:div>
    <w:div w:id="826437385">
      <w:bodyDiv w:val="1"/>
      <w:marLeft w:val="0"/>
      <w:marRight w:val="0"/>
      <w:marTop w:val="0"/>
      <w:marBottom w:val="0"/>
      <w:divBdr>
        <w:top w:val="none" w:sz="0" w:space="0" w:color="auto"/>
        <w:left w:val="none" w:sz="0" w:space="0" w:color="auto"/>
        <w:bottom w:val="none" w:sz="0" w:space="0" w:color="auto"/>
        <w:right w:val="none" w:sz="0" w:space="0" w:color="auto"/>
      </w:divBdr>
    </w:div>
    <w:div w:id="827862115">
      <w:bodyDiv w:val="1"/>
      <w:marLeft w:val="0"/>
      <w:marRight w:val="0"/>
      <w:marTop w:val="0"/>
      <w:marBottom w:val="0"/>
      <w:divBdr>
        <w:top w:val="none" w:sz="0" w:space="0" w:color="auto"/>
        <w:left w:val="none" w:sz="0" w:space="0" w:color="auto"/>
        <w:bottom w:val="none" w:sz="0" w:space="0" w:color="auto"/>
        <w:right w:val="none" w:sz="0" w:space="0" w:color="auto"/>
      </w:divBdr>
    </w:div>
    <w:div w:id="828445107">
      <w:bodyDiv w:val="1"/>
      <w:marLeft w:val="0"/>
      <w:marRight w:val="0"/>
      <w:marTop w:val="0"/>
      <w:marBottom w:val="0"/>
      <w:divBdr>
        <w:top w:val="none" w:sz="0" w:space="0" w:color="auto"/>
        <w:left w:val="none" w:sz="0" w:space="0" w:color="auto"/>
        <w:bottom w:val="none" w:sz="0" w:space="0" w:color="auto"/>
        <w:right w:val="none" w:sz="0" w:space="0" w:color="auto"/>
      </w:divBdr>
    </w:div>
    <w:div w:id="828517262">
      <w:bodyDiv w:val="1"/>
      <w:marLeft w:val="0"/>
      <w:marRight w:val="0"/>
      <w:marTop w:val="0"/>
      <w:marBottom w:val="0"/>
      <w:divBdr>
        <w:top w:val="none" w:sz="0" w:space="0" w:color="auto"/>
        <w:left w:val="none" w:sz="0" w:space="0" w:color="auto"/>
        <w:bottom w:val="none" w:sz="0" w:space="0" w:color="auto"/>
        <w:right w:val="none" w:sz="0" w:space="0" w:color="auto"/>
      </w:divBdr>
    </w:div>
    <w:div w:id="828984806">
      <w:bodyDiv w:val="1"/>
      <w:marLeft w:val="0"/>
      <w:marRight w:val="0"/>
      <w:marTop w:val="0"/>
      <w:marBottom w:val="0"/>
      <w:divBdr>
        <w:top w:val="none" w:sz="0" w:space="0" w:color="auto"/>
        <w:left w:val="none" w:sz="0" w:space="0" w:color="auto"/>
        <w:bottom w:val="none" w:sz="0" w:space="0" w:color="auto"/>
        <w:right w:val="none" w:sz="0" w:space="0" w:color="auto"/>
      </w:divBdr>
    </w:div>
    <w:div w:id="829835686">
      <w:bodyDiv w:val="1"/>
      <w:marLeft w:val="0"/>
      <w:marRight w:val="0"/>
      <w:marTop w:val="0"/>
      <w:marBottom w:val="0"/>
      <w:divBdr>
        <w:top w:val="none" w:sz="0" w:space="0" w:color="auto"/>
        <w:left w:val="none" w:sz="0" w:space="0" w:color="auto"/>
        <w:bottom w:val="none" w:sz="0" w:space="0" w:color="auto"/>
        <w:right w:val="none" w:sz="0" w:space="0" w:color="auto"/>
      </w:divBdr>
    </w:div>
    <w:div w:id="830364842">
      <w:bodyDiv w:val="1"/>
      <w:marLeft w:val="0"/>
      <w:marRight w:val="0"/>
      <w:marTop w:val="0"/>
      <w:marBottom w:val="0"/>
      <w:divBdr>
        <w:top w:val="none" w:sz="0" w:space="0" w:color="auto"/>
        <w:left w:val="none" w:sz="0" w:space="0" w:color="auto"/>
        <w:bottom w:val="none" w:sz="0" w:space="0" w:color="auto"/>
        <w:right w:val="none" w:sz="0" w:space="0" w:color="auto"/>
      </w:divBdr>
    </w:div>
    <w:div w:id="830680608">
      <w:bodyDiv w:val="1"/>
      <w:marLeft w:val="0"/>
      <w:marRight w:val="0"/>
      <w:marTop w:val="0"/>
      <w:marBottom w:val="0"/>
      <w:divBdr>
        <w:top w:val="none" w:sz="0" w:space="0" w:color="auto"/>
        <w:left w:val="none" w:sz="0" w:space="0" w:color="auto"/>
        <w:bottom w:val="none" w:sz="0" w:space="0" w:color="auto"/>
        <w:right w:val="none" w:sz="0" w:space="0" w:color="auto"/>
      </w:divBdr>
    </w:div>
    <w:div w:id="830827764">
      <w:bodyDiv w:val="1"/>
      <w:marLeft w:val="0"/>
      <w:marRight w:val="0"/>
      <w:marTop w:val="0"/>
      <w:marBottom w:val="0"/>
      <w:divBdr>
        <w:top w:val="none" w:sz="0" w:space="0" w:color="auto"/>
        <w:left w:val="none" w:sz="0" w:space="0" w:color="auto"/>
        <w:bottom w:val="none" w:sz="0" w:space="0" w:color="auto"/>
        <w:right w:val="none" w:sz="0" w:space="0" w:color="auto"/>
      </w:divBdr>
    </w:div>
    <w:div w:id="831262415">
      <w:bodyDiv w:val="1"/>
      <w:marLeft w:val="0"/>
      <w:marRight w:val="0"/>
      <w:marTop w:val="0"/>
      <w:marBottom w:val="0"/>
      <w:divBdr>
        <w:top w:val="none" w:sz="0" w:space="0" w:color="auto"/>
        <w:left w:val="none" w:sz="0" w:space="0" w:color="auto"/>
        <w:bottom w:val="none" w:sz="0" w:space="0" w:color="auto"/>
        <w:right w:val="none" w:sz="0" w:space="0" w:color="auto"/>
      </w:divBdr>
    </w:div>
    <w:div w:id="831335493">
      <w:bodyDiv w:val="1"/>
      <w:marLeft w:val="0"/>
      <w:marRight w:val="0"/>
      <w:marTop w:val="0"/>
      <w:marBottom w:val="0"/>
      <w:divBdr>
        <w:top w:val="none" w:sz="0" w:space="0" w:color="auto"/>
        <w:left w:val="none" w:sz="0" w:space="0" w:color="auto"/>
        <w:bottom w:val="none" w:sz="0" w:space="0" w:color="auto"/>
        <w:right w:val="none" w:sz="0" w:space="0" w:color="auto"/>
      </w:divBdr>
    </w:div>
    <w:div w:id="831338252">
      <w:bodyDiv w:val="1"/>
      <w:marLeft w:val="0"/>
      <w:marRight w:val="0"/>
      <w:marTop w:val="0"/>
      <w:marBottom w:val="0"/>
      <w:divBdr>
        <w:top w:val="none" w:sz="0" w:space="0" w:color="auto"/>
        <w:left w:val="none" w:sz="0" w:space="0" w:color="auto"/>
        <w:bottom w:val="none" w:sz="0" w:space="0" w:color="auto"/>
        <w:right w:val="none" w:sz="0" w:space="0" w:color="auto"/>
      </w:divBdr>
    </w:div>
    <w:div w:id="831408361">
      <w:bodyDiv w:val="1"/>
      <w:marLeft w:val="0"/>
      <w:marRight w:val="0"/>
      <w:marTop w:val="0"/>
      <w:marBottom w:val="0"/>
      <w:divBdr>
        <w:top w:val="none" w:sz="0" w:space="0" w:color="auto"/>
        <w:left w:val="none" w:sz="0" w:space="0" w:color="auto"/>
        <w:bottom w:val="none" w:sz="0" w:space="0" w:color="auto"/>
        <w:right w:val="none" w:sz="0" w:space="0" w:color="auto"/>
      </w:divBdr>
    </w:div>
    <w:div w:id="831411943">
      <w:bodyDiv w:val="1"/>
      <w:marLeft w:val="0"/>
      <w:marRight w:val="0"/>
      <w:marTop w:val="0"/>
      <w:marBottom w:val="0"/>
      <w:divBdr>
        <w:top w:val="none" w:sz="0" w:space="0" w:color="auto"/>
        <w:left w:val="none" w:sz="0" w:space="0" w:color="auto"/>
        <w:bottom w:val="none" w:sz="0" w:space="0" w:color="auto"/>
        <w:right w:val="none" w:sz="0" w:space="0" w:color="auto"/>
      </w:divBdr>
    </w:div>
    <w:div w:id="831717424">
      <w:bodyDiv w:val="1"/>
      <w:marLeft w:val="0"/>
      <w:marRight w:val="0"/>
      <w:marTop w:val="0"/>
      <w:marBottom w:val="0"/>
      <w:divBdr>
        <w:top w:val="none" w:sz="0" w:space="0" w:color="auto"/>
        <w:left w:val="none" w:sz="0" w:space="0" w:color="auto"/>
        <w:bottom w:val="none" w:sz="0" w:space="0" w:color="auto"/>
        <w:right w:val="none" w:sz="0" w:space="0" w:color="auto"/>
      </w:divBdr>
    </w:div>
    <w:div w:id="832139099">
      <w:bodyDiv w:val="1"/>
      <w:marLeft w:val="0"/>
      <w:marRight w:val="0"/>
      <w:marTop w:val="0"/>
      <w:marBottom w:val="0"/>
      <w:divBdr>
        <w:top w:val="none" w:sz="0" w:space="0" w:color="auto"/>
        <w:left w:val="none" w:sz="0" w:space="0" w:color="auto"/>
        <w:bottom w:val="none" w:sz="0" w:space="0" w:color="auto"/>
        <w:right w:val="none" w:sz="0" w:space="0" w:color="auto"/>
      </w:divBdr>
    </w:div>
    <w:div w:id="832989040">
      <w:bodyDiv w:val="1"/>
      <w:marLeft w:val="0"/>
      <w:marRight w:val="0"/>
      <w:marTop w:val="0"/>
      <w:marBottom w:val="0"/>
      <w:divBdr>
        <w:top w:val="none" w:sz="0" w:space="0" w:color="auto"/>
        <w:left w:val="none" w:sz="0" w:space="0" w:color="auto"/>
        <w:bottom w:val="none" w:sz="0" w:space="0" w:color="auto"/>
        <w:right w:val="none" w:sz="0" w:space="0" w:color="auto"/>
      </w:divBdr>
    </w:div>
    <w:div w:id="833187993">
      <w:bodyDiv w:val="1"/>
      <w:marLeft w:val="0"/>
      <w:marRight w:val="0"/>
      <w:marTop w:val="0"/>
      <w:marBottom w:val="0"/>
      <w:divBdr>
        <w:top w:val="none" w:sz="0" w:space="0" w:color="auto"/>
        <w:left w:val="none" w:sz="0" w:space="0" w:color="auto"/>
        <w:bottom w:val="none" w:sz="0" w:space="0" w:color="auto"/>
        <w:right w:val="none" w:sz="0" w:space="0" w:color="auto"/>
      </w:divBdr>
      <w:divsChild>
        <w:div w:id="1784377666">
          <w:marLeft w:val="480"/>
          <w:marRight w:val="0"/>
          <w:marTop w:val="0"/>
          <w:marBottom w:val="0"/>
          <w:divBdr>
            <w:top w:val="none" w:sz="0" w:space="0" w:color="auto"/>
            <w:left w:val="none" w:sz="0" w:space="0" w:color="auto"/>
            <w:bottom w:val="none" w:sz="0" w:space="0" w:color="auto"/>
            <w:right w:val="none" w:sz="0" w:space="0" w:color="auto"/>
          </w:divBdr>
        </w:div>
        <w:div w:id="455831466">
          <w:marLeft w:val="480"/>
          <w:marRight w:val="0"/>
          <w:marTop w:val="0"/>
          <w:marBottom w:val="0"/>
          <w:divBdr>
            <w:top w:val="none" w:sz="0" w:space="0" w:color="auto"/>
            <w:left w:val="none" w:sz="0" w:space="0" w:color="auto"/>
            <w:bottom w:val="none" w:sz="0" w:space="0" w:color="auto"/>
            <w:right w:val="none" w:sz="0" w:space="0" w:color="auto"/>
          </w:divBdr>
        </w:div>
        <w:div w:id="2147315740">
          <w:marLeft w:val="480"/>
          <w:marRight w:val="0"/>
          <w:marTop w:val="0"/>
          <w:marBottom w:val="0"/>
          <w:divBdr>
            <w:top w:val="none" w:sz="0" w:space="0" w:color="auto"/>
            <w:left w:val="none" w:sz="0" w:space="0" w:color="auto"/>
            <w:bottom w:val="none" w:sz="0" w:space="0" w:color="auto"/>
            <w:right w:val="none" w:sz="0" w:space="0" w:color="auto"/>
          </w:divBdr>
        </w:div>
        <w:div w:id="5794614">
          <w:marLeft w:val="480"/>
          <w:marRight w:val="0"/>
          <w:marTop w:val="0"/>
          <w:marBottom w:val="0"/>
          <w:divBdr>
            <w:top w:val="none" w:sz="0" w:space="0" w:color="auto"/>
            <w:left w:val="none" w:sz="0" w:space="0" w:color="auto"/>
            <w:bottom w:val="none" w:sz="0" w:space="0" w:color="auto"/>
            <w:right w:val="none" w:sz="0" w:space="0" w:color="auto"/>
          </w:divBdr>
        </w:div>
        <w:div w:id="357245060">
          <w:marLeft w:val="480"/>
          <w:marRight w:val="0"/>
          <w:marTop w:val="0"/>
          <w:marBottom w:val="0"/>
          <w:divBdr>
            <w:top w:val="none" w:sz="0" w:space="0" w:color="auto"/>
            <w:left w:val="none" w:sz="0" w:space="0" w:color="auto"/>
            <w:bottom w:val="none" w:sz="0" w:space="0" w:color="auto"/>
            <w:right w:val="none" w:sz="0" w:space="0" w:color="auto"/>
          </w:divBdr>
        </w:div>
        <w:div w:id="1751192895">
          <w:marLeft w:val="480"/>
          <w:marRight w:val="0"/>
          <w:marTop w:val="0"/>
          <w:marBottom w:val="0"/>
          <w:divBdr>
            <w:top w:val="none" w:sz="0" w:space="0" w:color="auto"/>
            <w:left w:val="none" w:sz="0" w:space="0" w:color="auto"/>
            <w:bottom w:val="none" w:sz="0" w:space="0" w:color="auto"/>
            <w:right w:val="none" w:sz="0" w:space="0" w:color="auto"/>
          </w:divBdr>
        </w:div>
        <w:div w:id="772744125">
          <w:marLeft w:val="480"/>
          <w:marRight w:val="0"/>
          <w:marTop w:val="0"/>
          <w:marBottom w:val="0"/>
          <w:divBdr>
            <w:top w:val="none" w:sz="0" w:space="0" w:color="auto"/>
            <w:left w:val="none" w:sz="0" w:space="0" w:color="auto"/>
            <w:bottom w:val="none" w:sz="0" w:space="0" w:color="auto"/>
            <w:right w:val="none" w:sz="0" w:space="0" w:color="auto"/>
          </w:divBdr>
        </w:div>
        <w:div w:id="623389153">
          <w:marLeft w:val="480"/>
          <w:marRight w:val="0"/>
          <w:marTop w:val="0"/>
          <w:marBottom w:val="0"/>
          <w:divBdr>
            <w:top w:val="none" w:sz="0" w:space="0" w:color="auto"/>
            <w:left w:val="none" w:sz="0" w:space="0" w:color="auto"/>
            <w:bottom w:val="none" w:sz="0" w:space="0" w:color="auto"/>
            <w:right w:val="none" w:sz="0" w:space="0" w:color="auto"/>
          </w:divBdr>
        </w:div>
        <w:div w:id="817766669">
          <w:marLeft w:val="480"/>
          <w:marRight w:val="0"/>
          <w:marTop w:val="0"/>
          <w:marBottom w:val="0"/>
          <w:divBdr>
            <w:top w:val="none" w:sz="0" w:space="0" w:color="auto"/>
            <w:left w:val="none" w:sz="0" w:space="0" w:color="auto"/>
            <w:bottom w:val="none" w:sz="0" w:space="0" w:color="auto"/>
            <w:right w:val="none" w:sz="0" w:space="0" w:color="auto"/>
          </w:divBdr>
        </w:div>
        <w:div w:id="264264625">
          <w:marLeft w:val="480"/>
          <w:marRight w:val="0"/>
          <w:marTop w:val="0"/>
          <w:marBottom w:val="0"/>
          <w:divBdr>
            <w:top w:val="none" w:sz="0" w:space="0" w:color="auto"/>
            <w:left w:val="none" w:sz="0" w:space="0" w:color="auto"/>
            <w:bottom w:val="none" w:sz="0" w:space="0" w:color="auto"/>
            <w:right w:val="none" w:sz="0" w:space="0" w:color="auto"/>
          </w:divBdr>
        </w:div>
        <w:div w:id="949432313">
          <w:marLeft w:val="480"/>
          <w:marRight w:val="0"/>
          <w:marTop w:val="0"/>
          <w:marBottom w:val="0"/>
          <w:divBdr>
            <w:top w:val="none" w:sz="0" w:space="0" w:color="auto"/>
            <w:left w:val="none" w:sz="0" w:space="0" w:color="auto"/>
            <w:bottom w:val="none" w:sz="0" w:space="0" w:color="auto"/>
            <w:right w:val="none" w:sz="0" w:space="0" w:color="auto"/>
          </w:divBdr>
        </w:div>
        <w:div w:id="2026515451">
          <w:marLeft w:val="480"/>
          <w:marRight w:val="0"/>
          <w:marTop w:val="0"/>
          <w:marBottom w:val="0"/>
          <w:divBdr>
            <w:top w:val="none" w:sz="0" w:space="0" w:color="auto"/>
            <w:left w:val="none" w:sz="0" w:space="0" w:color="auto"/>
            <w:bottom w:val="none" w:sz="0" w:space="0" w:color="auto"/>
            <w:right w:val="none" w:sz="0" w:space="0" w:color="auto"/>
          </w:divBdr>
        </w:div>
        <w:div w:id="1158419240">
          <w:marLeft w:val="480"/>
          <w:marRight w:val="0"/>
          <w:marTop w:val="0"/>
          <w:marBottom w:val="0"/>
          <w:divBdr>
            <w:top w:val="none" w:sz="0" w:space="0" w:color="auto"/>
            <w:left w:val="none" w:sz="0" w:space="0" w:color="auto"/>
            <w:bottom w:val="none" w:sz="0" w:space="0" w:color="auto"/>
            <w:right w:val="none" w:sz="0" w:space="0" w:color="auto"/>
          </w:divBdr>
        </w:div>
        <w:div w:id="1927953150">
          <w:marLeft w:val="480"/>
          <w:marRight w:val="0"/>
          <w:marTop w:val="0"/>
          <w:marBottom w:val="0"/>
          <w:divBdr>
            <w:top w:val="none" w:sz="0" w:space="0" w:color="auto"/>
            <w:left w:val="none" w:sz="0" w:space="0" w:color="auto"/>
            <w:bottom w:val="none" w:sz="0" w:space="0" w:color="auto"/>
            <w:right w:val="none" w:sz="0" w:space="0" w:color="auto"/>
          </w:divBdr>
        </w:div>
        <w:div w:id="1002315965">
          <w:marLeft w:val="480"/>
          <w:marRight w:val="0"/>
          <w:marTop w:val="0"/>
          <w:marBottom w:val="0"/>
          <w:divBdr>
            <w:top w:val="none" w:sz="0" w:space="0" w:color="auto"/>
            <w:left w:val="none" w:sz="0" w:space="0" w:color="auto"/>
            <w:bottom w:val="none" w:sz="0" w:space="0" w:color="auto"/>
            <w:right w:val="none" w:sz="0" w:space="0" w:color="auto"/>
          </w:divBdr>
        </w:div>
        <w:div w:id="105395286">
          <w:marLeft w:val="480"/>
          <w:marRight w:val="0"/>
          <w:marTop w:val="0"/>
          <w:marBottom w:val="0"/>
          <w:divBdr>
            <w:top w:val="none" w:sz="0" w:space="0" w:color="auto"/>
            <w:left w:val="none" w:sz="0" w:space="0" w:color="auto"/>
            <w:bottom w:val="none" w:sz="0" w:space="0" w:color="auto"/>
            <w:right w:val="none" w:sz="0" w:space="0" w:color="auto"/>
          </w:divBdr>
        </w:div>
        <w:div w:id="1787693331">
          <w:marLeft w:val="480"/>
          <w:marRight w:val="0"/>
          <w:marTop w:val="0"/>
          <w:marBottom w:val="0"/>
          <w:divBdr>
            <w:top w:val="none" w:sz="0" w:space="0" w:color="auto"/>
            <w:left w:val="none" w:sz="0" w:space="0" w:color="auto"/>
            <w:bottom w:val="none" w:sz="0" w:space="0" w:color="auto"/>
            <w:right w:val="none" w:sz="0" w:space="0" w:color="auto"/>
          </w:divBdr>
        </w:div>
        <w:div w:id="629481932">
          <w:marLeft w:val="480"/>
          <w:marRight w:val="0"/>
          <w:marTop w:val="0"/>
          <w:marBottom w:val="0"/>
          <w:divBdr>
            <w:top w:val="none" w:sz="0" w:space="0" w:color="auto"/>
            <w:left w:val="none" w:sz="0" w:space="0" w:color="auto"/>
            <w:bottom w:val="none" w:sz="0" w:space="0" w:color="auto"/>
            <w:right w:val="none" w:sz="0" w:space="0" w:color="auto"/>
          </w:divBdr>
        </w:div>
        <w:div w:id="331225537">
          <w:marLeft w:val="480"/>
          <w:marRight w:val="0"/>
          <w:marTop w:val="0"/>
          <w:marBottom w:val="0"/>
          <w:divBdr>
            <w:top w:val="none" w:sz="0" w:space="0" w:color="auto"/>
            <w:left w:val="none" w:sz="0" w:space="0" w:color="auto"/>
            <w:bottom w:val="none" w:sz="0" w:space="0" w:color="auto"/>
            <w:right w:val="none" w:sz="0" w:space="0" w:color="auto"/>
          </w:divBdr>
        </w:div>
        <w:div w:id="2117821272">
          <w:marLeft w:val="480"/>
          <w:marRight w:val="0"/>
          <w:marTop w:val="0"/>
          <w:marBottom w:val="0"/>
          <w:divBdr>
            <w:top w:val="none" w:sz="0" w:space="0" w:color="auto"/>
            <w:left w:val="none" w:sz="0" w:space="0" w:color="auto"/>
            <w:bottom w:val="none" w:sz="0" w:space="0" w:color="auto"/>
            <w:right w:val="none" w:sz="0" w:space="0" w:color="auto"/>
          </w:divBdr>
        </w:div>
        <w:div w:id="1259875004">
          <w:marLeft w:val="480"/>
          <w:marRight w:val="0"/>
          <w:marTop w:val="0"/>
          <w:marBottom w:val="0"/>
          <w:divBdr>
            <w:top w:val="none" w:sz="0" w:space="0" w:color="auto"/>
            <w:left w:val="none" w:sz="0" w:space="0" w:color="auto"/>
            <w:bottom w:val="none" w:sz="0" w:space="0" w:color="auto"/>
            <w:right w:val="none" w:sz="0" w:space="0" w:color="auto"/>
          </w:divBdr>
        </w:div>
        <w:div w:id="2051879840">
          <w:marLeft w:val="480"/>
          <w:marRight w:val="0"/>
          <w:marTop w:val="0"/>
          <w:marBottom w:val="0"/>
          <w:divBdr>
            <w:top w:val="none" w:sz="0" w:space="0" w:color="auto"/>
            <w:left w:val="none" w:sz="0" w:space="0" w:color="auto"/>
            <w:bottom w:val="none" w:sz="0" w:space="0" w:color="auto"/>
            <w:right w:val="none" w:sz="0" w:space="0" w:color="auto"/>
          </w:divBdr>
        </w:div>
        <w:div w:id="582298604">
          <w:marLeft w:val="480"/>
          <w:marRight w:val="0"/>
          <w:marTop w:val="0"/>
          <w:marBottom w:val="0"/>
          <w:divBdr>
            <w:top w:val="none" w:sz="0" w:space="0" w:color="auto"/>
            <w:left w:val="none" w:sz="0" w:space="0" w:color="auto"/>
            <w:bottom w:val="none" w:sz="0" w:space="0" w:color="auto"/>
            <w:right w:val="none" w:sz="0" w:space="0" w:color="auto"/>
          </w:divBdr>
        </w:div>
        <w:div w:id="533274890">
          <w:marLeft w:val="480"/>
          <w:marRight w:val="0"/>
          <w:marTop w:val="0"/>
          <w:marBottom w:val="0"/>
          <w:divBdr>
            <w:top w:val="none" w:sz="0" w:space="0" w:color="auto"/>
            <w:left w:val="none" w:sz="0" w:space="0" w:color="auto"/>
            <w:bottom w:val="none" w:sz="0" w:space="0" w:color="auto"/>
            <w:right w:val="none" w:sz="0" w:space="0" w:color="auto"/>
          </w:divBdr>
        </w:div>
        <w:div w:id="15234136">
          <w:marLeft w:val="480"/>
          <w:marRight w:val="0"/>
          <w:marTop w:val="0"/>
          <w:marBottom w:val="0"/>
          <w:divBdr>
            <w:top w:val="none" w:sz="0" w:space="0" w:color="auto"/>
            <w:left w:val="none" w:sz="0" w:space="0" w:color="auto"/>
            <w:bottom w:val="none" w:sz="0" w:space="0" w:color="auto"/>
            <w:right w:val="none" w:sz="0" w:space="0" w:color="auto"/>
          </w:divBdr>
        </w:div>
        <w:div w:id="1827935693">
          <w:marLeft w:val="480"/>
          <w:marRight w:val="0"/>
          <w:marTop w:val="0"/>
          <w:marBottom w:val="0"/>
          <w:divBdr>
            <w:top w:val="none" w:sz="0" w:space="0" w:color="auto"/>
            <w:left w:val="none" w:sz="0" w:space="0" w:color="auto"/>
            <w:bottom w:val="none" w:sz="0" w:space="0" w:color="auto"/>
            <w:right w:val="none" w:sz="0" w:space="0" w:color="auto"/>
          </w:divBdr>
        </w:div>
        <w:div w:id="1559317487">
          <w:marLeft w:val="480"/>
          <w:marRight w:val="0"/>
          <w:marTop w:val="0"/>
          <w:marBottom w:val="0"/>
          <w:divBdr>
            <w:top w:val="none" w:sz="0" w:space="0" w:color="auto"/>
            <w:left w:val="none" w:sz="0" w:space="0" w:color="auto"/>
            <w:bottom w:val="none" w:sz="0" w:space="0" w:color="auto"/>
            <w:right w:val="none" w:sz="0" w:space="0" w:color="auto"/>
          </w:divBdr>
        </w:div>
      </w:divsChild>
    </w:div>
    <w:div w:id="833453526">
      <w:bodyDiv w:val="1"/>
      <w:marLeft w:val="0"/>
      <w:marRight w:val="0"/>
      <w:marTop w:val="0"/>
      <w:marBottom w:val="0"/>
      <w:divBdr>
        <w:top w:val="none" w:sz="0" w:space="0" w:color="auto"/>
        <w:left w:val="none" w:sz="0" w:space="0" w:color="auto"/>
        <w:bottom w:val="none" w:sz="0" w:space="0" w:color="auto"/>
        <w:right w:val="none" w:sz="0" w:space="0" w:color="auto"/>
      </w:divBdr>
    </w:div>
    <w:div w:id="834220897">
      <w:bodyDiv w:val="1"/>
      <w:marLeft w:val="0"/>
      <w:marRight w:val="0"/>
      <w:marTop w:val="0"/>
      <w:marBottom w:val="0"/>
      <w:divBdr>
        <w:top w:val="none" w:sz="0" w:space="0" w:color="auto"/>
        <w:left w:val="none" w:sz="0" w:space="0" w:color="auto"/>
        <w:bottom w:val="none" w:sz="0" w:space="0" w:color="auto"/>
        <w:right w:val="none" w:sz="0" w:space="0" w:color="auto"/>
      </w:divBdr>
    </w:div>
    <w:div w:id="834303665">
      <w:bodyDiv w:val="1"/>
      <w:marLeft w:val="0"/>
      <w:marRight w:val="0"/>
      <w:marTop w:val="0"/>
      <w:marBottom w:val="0"/>
      <w:divBdr>
        <w:top w:val="none" w:sz="0" w:space="0" w:color="auto"/>
        <w:left w:val="none" w:sz="0" w:space="0" w:color="auto"/>
        <w:bottom w:val="none" w:sz="0" w:space="0" w:color="auto"/>
        <w:right w:val="none" w:sz="0" w:space="0" w:color="auto"/>
      </w:divBdr>
    </w:div>
    <w:div w:id="834951717">
      <w:bodyDiv w:val="1"/>
      <w:marLeft w:val="0"/>
      <w:marRight w:val="0"/>
      <w:marTop w:val="0"/>
      <w:marBottom w:val="0"/>
      <w:divBdr>
        <w:top w:val="none" w:sz="0" w:space="0" w:color="auto"/>
        <w:left w:val="none" w:sz="0" w:space="0" w:color="auto"/>
        <w:bottom w:val="none" w:sz="0" w:space="0" w:color="auto"/>
        <w:right w:val="none" w:sz="0" w:space="0" w:color="auto"/>
      </w:divBdr>
    </w:div>
    <w:div w:id="835657104">
      <w:bodyDiv w:val="1"/>
      <w:marLeft w:val="0"/>
      <w:marRight w:val="0"/>
      <w:marTop w:val="0"/>
      <w:marBottom w:val="0"/>
      <w:divBdr>
        <w:top w:val="none" w:sz="0" w:space="0" w:color="auto"/>
        <w:left w:val="none" w:sz="0" w:space="0" w:color="auto"/>
        <w:bottom w:val="none" w:sz="0" w:space="0" w:color="auto"/>
        <w:right w:val="none" w:sz="0" w:space="0" w:color="auto"/>
      </w:divBdr>
    </w:div>
    <w:div w:id="836380285">
      <w:bodyDiv w:val="1"/>
      <w:marLeft w:val="0"/>
      <w:marRight w:val="0"/>
      <w:marTop w:val="0"/>
      <w:marBottom w:val="0"/>
      <w:divBdr>
        <w:top w:val="none" w:sz="0" w:space="0" w:color="auto"/>
        <w:left w:val="none" w:sz="0" w:space="0" w:color="auto"/>
        <w:bottom w:val="none" w:sz="0" w:space="0" w:color="auto"/>
        <w:right w:val="none" w:sz="0" w:space="0" w:color="auto"/>
      </w:divBdr>
    </w:div>
    <w:div w:id="836506451">
      <w:bodyDiv w:val="1"/>
      <w:marLeft w:val="0"/>
      <w:marRight w:val="0"/>
      <w:marTop w:val="0"/>
      <w:marBottom w:val="0"/>
      <w:divBdr>
        <w:top w:val="none" w:sz="0" w:space="0" w:color="auto"/>
        <w:left w:val="none" w:sz="0" w:space="0" w:color="auto"/>
        <w:bottom w:val="none" w:sz="0" w:space="0" w:color="auto"/>
        <w:right w:val="none" w:sz="0" w:space="0" w:color="auto"/>
      </w:divBdr>
    </w:div>
    <w:div w:id="836578999">
      <w:bodyDiv w:val="1"/>
      <w:marLeft w:val="0"/>
      <w:marRight w:val="0"/>
      <w:marTop w:val="0"/>
      <w:marBottom w:val="0"/>
      <w:divBdr>
        <w:top w:val="none" w:sz="0" w:space="0" w:color="auto"/>
        <w:left w:val="none" w:sz="0" w:space="0" w:color="auto"/>
        <w:bottom w:val="none" w:sz="0" w:space="0" w:color="auto"/>
        <w:right w:val="none" w:sz="0" w:space="0" w:color="auto"/>
      </w:divBdr>
    </w:div>
    <w:div w:id="837622275">
      <w:bodyDiv w:val="1"/>
      <w:marLeft w:val="0"/>
      <w:marRight w:val="0"/>
      <w:marTop w:val="0"/>
      <w:marBottom w:val="0"/>
      <w:divBdr>
        <w:top w:val="none" w:sz="0" w:space="0" w:color="auto"/>
        <w:left w:val="none" w:sz="0" w:space="0" w:color="auto"/>
        <w:bottom w:val="none" w:sz="0" w:space="0" w:color="auto"/>
        <w:right w:val="none" w:sz="0" w:space="0" w:color="auto"/>
      </w:divBdr>
    </w:div>
    <w:div w:id="838275355">
      <w:bodyDiv w:val="1"/>
      <w:marLeft w:val="0"/>
      <w:marRight w:val="0"/>
      <w:marTop w:val="0"/>
      <w:marBottom w:val="0"/>
      <w:divBdr>
        <w:top w:val="none" w:sz="0" w:space="0" w:color="auto"/>
        <w:left w:val="none" w:sz="0" w:space="0" w:color="auto"/>
        <w:bottom w:val="none" w:sz="0" w:space="0" w:color="auto"/>
        <w:right w:val="none" w:sz="0" w:space="0" w:color="auto"/>
      </w:divBdr>
    </w:div>
    <w:div w:id="838737762">
      <w:bodyDiv w:val="1"/>
      <w:marLeft w:val="0"/>
      <w:marRight w:val="0"/>
      <w:marTop w:val="0"/>
      <w:marBottom w:val="0"/>
      <w:divBdr>
        <w:top w:val="none" w:sz="0" w:space="0" w:color="auto"/>
        <w:left w:val="none" w:sz="0" w:space="0" w:color="auto"/>
        <w:bottom w:val="none" w:sz="0" w:space="0" w:color="auto"/>
        <w:right w:val="none" w:sz="0" w:space="0" w:color="auto"/>
      </w:divBdr>
    </w:div>
    <w:div w:id="839975879">
      <w:bodyDiv w:val="1"/>
      <w:marLeft w:val="0"/>
      <w:marRight w:val="0"/>
      <w:marTop w:val="0"/>
      <w:marBottom w:val="0"/>
      <w:divBdr>
        <w:top w:val="none" w:sz="0" w:space="0" w:color="auto"/>
        <w:left w:val="none" w:sz="0" w:space="0" w:color="auto"/>
        <w:bottom w:val="none" w:sz="0" w:space="0" w:color="auto"/>
        <w:right w:val="none" w:sz="0" w:space="0" w:color="auto"/>
      </w:divBdr>
    </w:div>
    <w:div w:id="840195575">
      <w:bodyDiv w:val="1"/>
      <w:marLeft w:val="0"/>
      <w:marRight w:val="0"/>
      <w:marTop w:val="0"/>
      <w:marBottom w:val="0"/>
      <w:divBdr>
        <w:top w:val="none" w:sz="0" w:space="0" w:color="auto"/>
        <w:left w:val="none" w:sz="0" w:space="0" w:color="auto"/>
        <w:bottom w:val="none" w:sz="0" w:space="0" w:color="auto"/>
        <w:right w:val="none" w:sz="0" w:space="0" w:color="auto"/>
      </w:divBdr>
    </w:div>
    <w:div w:id="840242485">
      <w:bodyDiv w:val="1"/>
      <w:marLeft w:val="0"/>
      <w:marRight w:val="0"/>
      <w:marTop w:val="0"/>
      <w:marBottom w:val="0"/>
      <w:divBdr>
        <w:top w:val="none" w:sz="0" w:space="0" w:color="auto"/>
        <w:left w:val="none" w:sz="0" w:space="0" w:color="auto"/>
        <w:bottom w:val="none" w:sz="0" w:space="0" w:color="auto"/>
        <w:right w:val="none" w:sz="0" w:space="0" w:color="auto"/>
      </w:divBdr>
    </w:div>
    <w:div w:id="841163272">
      <w:bodyDiv w:val="1"/>
      <w:marLeft w:val="0"/>
      <w:marRight w:val="0"/>
      <w:marTop w:val="0"/>
      <w:marBottom w:val="0"/>
      <w:divBdr>
        <w:top w:val="none" w:sz="0" w:space="0" w:color="auto"/>
        <w:left w:val="none" w:sz="0" w:space="0" w:color="auto"/>
        <w:bottom w:val="none" w:sz="0" w:space="0" w:color="auto"/>
        <w:right w:val="none" w:sz="0" w:space="0" w:color="auto"/>
      </w:divBdr>
    </w:div>
    <w:div w:id="841167365">
      <w:bodyDiv w:val="1"/>
      <w:marLeft w:val="0"/>
      <w:marRight w:val="0"/>
      <w:marTop w:val="0"/>
      <w:marBottom w:val="0"/>
      <w:divBdr>
        <w:top w:val="none" w:sz="0" w:space="0" w:color="auto"/>
        <w:left w:val="none" w:sz="0" w:space="0" w:color="auto"/>
        <w:bottom w:val="none" w:sz="0" w:space="0" w:color="auto"/>
        <w:right w:val="none" w:sz="0" w:space="0" w:color="auto"/>
      </w:divBdr>
    </w:div>
    <w:div w:id="841239018">
      <w:bodyDiv w:val="1"/>
      <w:marLeft w:val="0"/>
      <w:marRight w:val="0"/>
      <w:marTop w:val="0"/>
      <w:marBottom w:val="0"/>
      <w:divBdr>
        <w:top w:val="none" w:sz="0" w:space="0" w:color="auto"/>
        <w:left w:val="none" w:sz="0" w:space="0" w:color="auto"/>
        <w:bottom w:val="none" w:sz="0" w:space="0" w:color="auto"/>
        <w:right w:val="none" w:sz="0" w:space="0" w:color="auto"/>
      </w:divBdr>
    </w:div>
    <w:div w:id="841509113">
      <w:bodyDiv w:val="1"/>
      <w:marLeft w:val="0"/>
      <w:marRight w:val="0"/>
      <w:marTop w:val="0"/>
      <w:marBottom w:val="0"/>
      <w:divBdr>
        <w:top w:val="none" w:sz="0" w:space="0" w:color="auto"/>
        <w:left w:val="none" w:sz="0" w:space="0" w:color="auto"/>
        <w:bottom w:val="none" w:sz="0" w:space="0" w:color="auto"/>
        <w:right w:val="none" w:sz="0" w:space="0" w:color="auto"/>
      </w:divBdr>
    </w:div>
    <w:div w:id="843083230">
      <w:bodyDiv w:val="1"/>
      <w:marLeft w:val="0"/>
      <w:marRight w:val="0"/>
      <w:marTop w:val="0"/>
      <w:marBottom w:val="0"/>
      <w:divBdr>
        <w:top w:val="none" w:sz="0" w:space="0" w:color="auto"/>
        <w:left w:val="none" w:sz="0" w:space="0" w:color="auto"/>
        <w:bottom w:val="none" w:sz="0" w:space="0" w:color="auto"/>
        <w:right w:val="none" w:sz="0" w:space="0" w:color="auto"/>
      </w:divBdr>
    </w:div>
    <w:div w:id="843738493">
      <w:bodyDiv w:val="1"/>
      <w:marLeft w:val="0"/>
      <w:marRight w:val="0"/>
      <w:marTop w:val="0"/>
      <w:marBottom w:val="0"/>
      <w:divBdr>
        <w:top w:val="none" w:sz="0" w:space="0" w:color="auto"/>
        <w:left w:val="none" w:sz="0" w:space="0" w:color="auto"/>
        <w:bottom w:val="none" w:sz="0" w:space="0" w:color="auto"/>
        <w:right w:val="none" w:sz="0" w:space="0" w:color="auto"/>
      </w:divBdr>
    </w:div>
    <w:div w:id="844200745">
      <w:bodyDiv w:val="1"/>
      <w:marLeft w:val="0"/>
      <w:marRight w:val="0"/>
      <w:marTop w:val="0"/>
      <w:marBottom w:val="0"/>
      <w:divBdr>
        <w:top w:val="none" w:sz="0" w:space="0" w:color="auto"/>
        <w:left w:val="none" w:sz="0" w:space="0" w:color="auto"/>
        <w:bottom w:val="none" w:sz="0" w:space="0" w:color="auto"/>
        <w:right w:val="none" w:sz="0" w:space="0" w:color="auto"/>
      </w:divBdr>
    </w:div>
    <w:div w:id="844248688">
      <w:bodyDiv w:val="1"/>
      <w:marLeft w:val="0"/>
      <w:marRight w:val="0"/>
      <w:marTop w:val="0"/>
      <w:marBottom w:val="0"/>
      <w:divBdr>
        <w:top w:val="none" w:sz="0" w:space="0" w:color="auto"/>
        <w:left w:val="none" w:sz="0" w:space="0" w:color="auto"/>
        <w:bottom w:val="none" w:sz="0" w:space="0" w:color="auto"/>
        <w:right w:val="none" w:sz="0" w:space="0" w:color="auto"/>
      </w:divBdr>
    </w:div>
    <w:div w:id="844587292">
      <w:bodyDiv w:val="1"/>
      <w:marLeft w:val="0"/>
      <w:marRight w:val="0"/>
      <w:marTop w:val="0"/>
      <w:marBottom w:val="0"/>
      <w:divBdr>
        <w:top w:val="none" w:sz="0" w:space="0" w:color="auto"/>
        <w:left w:val="none" w:sz="0" w:space="0" w:color="auto"/>
        <w:bottom w:val="none" w:sz="0" w:space="0" w:color="auto"/>
        <w:right w:val="none" w:sz="0" w:space="0" w:color="auto"/>
      </w:divBdr>
    </w:div>
    <w:div w:id="844635276">
      <w:bodyDiv w:val="1"/>
      <w:marLeft w:val="0"/>
      <w:marRight w:val="0"/>
      <w:marTop w:val="0"/>
      <w:marBottom w:val="0"/>
      <w:divBdr>
        <w:top w:val="none" w:sz="0" w:space="0" w:color="auto"/>
        <w:left w:val="none" w:sz="0" w:space="0" w:color="auto"/>
        <w:bottom w:val="none" w:sz="0" w:space="0" w:color="auto"/>
        <w:right w:val="none" w:sz="0" w:space="0" w:color="auto"/>
      </w:divBdr>
    </w:div>
    <w:div w:id="845052249">
      <w:bodyDiv w:val="1"/>
      <w:marLeft w:val="0"/>
      <w:marRight w:val="0"/>
      <w:marTop w:val="0"/>
      <w:marBottom w:val="0"/>
      <w:divBdr>
        <w:top w:val="none" w:sz="0" w:space="0" w:color="auto"/>
        <w:left w:val="none" w:sz="0" w:space="0" w:color="auto"/>
        <w:bottom w:val="none" w:sz="0" w:space="0" w:color="auto"/>
        <w:right w:val="none" w:sz="0" w:space="0" w:color="auto"/>
      </w:divBdr>
    </w:div>
    <w:div w:id="845553765">
      <w:bodyDiv w:val="1"/>
      <w:marLeft w:val="0"/>
      <w:marRight w:val="0"/>
      <w:marTop w:val="0"/>
      <w:marBottom w:val="0"/>
      <w:divBdr>
        <w:top w:val="none" w:sz="0" w:space="0" w:color="auto"/>
        <w:left w:val="none" w:sz="0" w:space="0" w:color="auto"/>
        <w:bottom w:val="none" w:sz="0" w:space="0" w:color="auto"/>
        <w:right w:val="none" w:sz="0" w:space="0" w:color="auto"/>
      </w:divBdr>
    </w:div>
    <w:div w:id="845873846">
      <w:bodyDiv w:val="1"/>
      <w:marLeft w:val="0"/>
      <w:marRight w:val="0"/>
      <w:marTop w:val="0"/>
      <w:marBottom w:val="0"/>
      <w:divBdr>
        <w:top w:val="none" w:sz="0" w:space="0" w:color="auto"/>
        <w:left w:val="none" w:sz="0" w:space="0" w:color="auto"/>
        <w:bottom w:val="none" w:sz="0" w:space="0" w:color="auto"/>
        <w:right w:val="none" w:sz="0" w:space="0" w:color="auto"/>
      </w:divBdr>
    </w:div>
    <w:div w:id="845902451">
      <w:bodyDiv w:val="1"/>
      <w:marLeft w:val="0"/>
      <w:marRight w:val="0"/>
      <w:marTop w:val="0"/>
      <w:marBottom w:val="0"/>
      <w:divBdr>
        <w:top w:val="none" w:sz="0" w:space="0" w:color="auto"/>
        <w:left w:val="none" w:sz="0" w:space="0" w:color="auto"/>
        <w:bottom w:val="none" w:sz="0" w:space="0" w:color="auto"/>
        <w:right w:val="none" w:sz="0" w:space="0" w:color="auto"/>
      </w:divBdr>
    </w:div>
    <w:div w:id="846822066">
      <w:bodyDiv w:val="1"/>
      <w:marLeft w:val="0"/>
      <w:marRight w:val="0"/>
      <w:marTop w:val="0"/>
      <w:marBottom w:val="0"/>
      <w:divBdr>
        <w:top w:val="none" w:sz="0" w:space="0" w:color="auto"/>
        <w:left w:val="none" w:sz="0" w:space="0" w:color="auto"/>
        <w:bottom w:val="none" w:sz="0" w:space="0" w:color="auto"/>
        <w:right w:val="none" w:sz="0" w:space="0" w:color="auto"/>
      </w:divBdr>
    </w:div>
    <w:div w:id="846947248">
      <w:bodyDiv w:val="1"/>
      <w:marLeft w:val="0"/>
      <w:marRight w:val="0"/>
      <w:marTop w:val="0"/>
      <w:marBottom w:val="0"/>
      <w:divBdr>
        <w:top w:val="none" w:sz="0" w:space="0" w:color="auto"/>
        <w:left w:val="none" w:sz="0" w:space="0" w:color="auto"/>
        <w:bottom w:val="none" w:sz="0" w:space="0" w:color="auto"/>
        <w:right w:val="none" w:sz="0" w:space="0" w:color="auto"/>
      </w:divBdr>
    </w:div>
    <w:div w:id="847327731">
      <w:bodyDiv w:val="1"/>
      <w:marLeft w:val="0"/>
      <w:marRight w:val="0"/>
      <w:marTop w:val="0"/>
      <w:marBottom w:val="0"/>
      <w:divBdr>
        <w:top w:val="none" w:sz="0" w:space="0" w:color="auto"/>
        <w:left w:val="none" w:sz="0" w:space="0" w:color="auto"/>
        <w:bottom w:val="none" w:sz="0" w:space="0" w:color="auto"/>
        <w:right w:val="none" w:sz="0" w:space="0" w:color="auto"/>
      </w:divBdr>
    </w:div>
    <w:div w:id="847714786">
      <w:bodyDiv w:val="1"/>
      <w:marLeft w:val="0"/>
      <w:marRight w:val="0"/>
      <w:marTop w:val="0"/>
      <w:marBottom w:val="0"/>
      <w:divBdr>
        <w:top w:val="none" w:sz="0" w:space="0" w:color="auto"/>
        <w:left w:val="none" w:sz="0" w:space="0" w:color="auto"/>
        <w:bottom w:val="none" w:sz="0" w:space="0" w:color="auto"/>
        <w:right w:val="none" w:sz="0" w:space="0" w:color="auto"/>
      </w:divBdr>
    </w:div>
    <w:div w:id="847787942">
      <w:bodyDiv w:val="1"/>
      <w:marLeft w:val="0"/>
      <w:marRight w:val="0"/>
      <w:marTop w:val="0"/>
      <w:marBottom w:val="0"/>
      <w:divBdr>
        <w:top w:val="none" w:sz="0" w:space="0" w:color="auto"/>
        <w:left w:val="none" w:sz="0" w:space="0" w:color="auto"/>
        <w:bottom w:val="none" w:sz="0" w:space="0" w:color="auto"/>
        <w:right w:val="none" w:sz="0" w:space="0" w:color="auto"/>
      </w:divBdr>
    </w:div>
    <w:div w:id="847983650">
      <w:bodyDiv w:val="1"/>
      <w:marLeft w:val="0"/>
      <w:marRight w:val="0"/>
      <w:marTop w:val="0"/>
      <w:marBottom w:val="0"/>
      <w:divBdr>
        <w:top w:val="none" w:sz="0" w:space="0" w:color="auto"/>
        <w:left w:val="none" w:sz="0" w:space="0" w:color="auto"/>
        <w:bottom w:val="none" w:sz="0" w:space="0" w:color="auto"/>
        <w:right w:val="none" w:sz="0" w:space="0" w:color="auto"/>
      </w:divBdr>
    </w:div>
    <w:div w:id="848377027">
      <w:bodyDiv w:val="1"/>
      <w:marLeft w:val="0"/>
      <w:marRight w:val="0"/>
      <w:marTop w:val="0"/>
      <w:marBottom w:val="0"/>
      <w:divBdr>
        <w:top w:val="none" w:sz="0" w:space="0" w:color="auto"/>
        <w:left w:val="none" w:sz="0" w:space="0" w:color="auto"/>
        <w:bottom w:val="none" w:sz="0" w:space="0" w:color="auto"/>
        <w:right w:val="none" w:sz="0" w:space="0" w:color="auto"/>
      </w:divBdr>
    </w:div>
    <w:div w:id="848789192">
      <w:bodyDiv w:val="1"/>
      <w:marLeft w:val="0"/>
      <w:marRight w:val="0"/>
      <w:marTop w:val="0"/>
      <w:marBottom w:val="0"/>
      <w:divBdr>
        <w:top w:val="none" w:sz="0" w:space="0" w:color="auto"/>
        <w:left w:val="none" w:sz="0" w:space="0" w:color="auto"/>
        <w:bottom w:val="none" w:sz="0" w:space="0" w:color="auto"/>
        <w:right w:val="none" w:sz="0" w:space="0" w:color="auto"/>
      </w:divBdr>
    </w:div>
    <w:div w:id="849023690">
      <w:bodyDiv w:val="1"/>
      <w:marLeft w:val="0"/>
      <w:marRight w:val="0"/>
      <w:marTop w:val="0"/>
      <w:marBottom w:val="0"/>
      <w:divBdr>
        <w:top w:val="none" w:sz="0" w:space="0" w:color="auto"/>
        <w:left w:val="none" w:sz="0" w:space="0" w:color="auto"/>
        <w:bottom w:val="none" w:sz="0" w:space="0" w:color="auto"/>
        <w:right w:val="none" w:sz="0" w:space="0" w:color="auto"/>
      </w:divBdr>
    </w:div>
    <w:div w:id="849027328">
      <w:bodyDiv w:val="1"/>
      <w:marLeft w:val="0"/>
      <w:marRight w:val="0"/>
      <w:marTop w:val="0"/>
      <w:marBottom w:val="0"/>
      <w:divBdr>
        <w:top w:val="none" w:sz="0" w:space="0" w:color="auto"/>
        <w:left w:val="none" w:sz="0" w:space="0" w:color="auto"/>
        <w:bottom w:val="none" w:sz="0" w:space="0" w:color="auto"/>
        <w:right w:val="none" w:sz="0" w:space="0" w:color="auto"/>
      </w:divBdr>
    </w:div>
    <w:div w:id="849489132">
      <w:bodyDiv w:val="1"/>
      <w:marLeft w:val="0"/>
      <w:marRight w:val="0"/>
      <w:marTop w:val="0"/>
      <w:marBottom w:val="0"/>
      <w:divBdr>
        <w:top w:val="none" w:sz="0" w:space="0" w:color="auto"/>
        <w:left w:val="none" w:sz="0" w:space="0" w:color="auto"/>
        <w:bottom w:val="none" w:sz="0" w:space="0" w:color="auto"/>
        <w:right w:val="none" w:sz="0" w:space="0" w:color="auto"/>
      </w:divBdr>
    </w:div>
    <w:div w:id="849636118">
      <w:bodyDiv w:val="1"/>
      <w:marLeft w:val="0"/>
      <w:marRight w:val="0"/>
      <w:marTop w:val="0"/>
      <w:marBottom w:val="0"/>
      <w:divBdr>
        <w:top w:val="none" w:sz="0" w:space="0" w:color="auto"/>
        <w:left w:val="none" w:sz="0" w:space="0" w:color="auto"/>
        <w:bottom w:val="none" w:sz="0" w:space="0" w:color="auto"/>
        <w:right w:val="none" w:sz="0" w:space="0" w:color="auto"/>
      </w:divBdr>
    </w:div>
    <w:div w:id="850754784">
      <w:bodyDiv w:val="1"/>
      <w:marLeft w:val="0"/>
      <w:marRight w:val="0"/>
      <w:marTop w:val="0"/>
      <w:marBottom w:val="0"/>
      <w:divBdr>
        <w:top w:val="none" w:sz="0" w:space="0" w:color="auto"/>
        <w:left w:val="none" w:sz="0" w:space="0" w:color="auto"/>
        <w:bottom w:val="none" w:sz="0" w:space="0" w:color="auto"/>
        <w:right w:val="none" w:sz="0" w:space="0" w:color="auto"/>
      </w:divBdr>
      <w:divsChild>
        <w:div w:id="399058704">
          <w:marLeft w:val="0"/>
          <w:marRight w:val="0"/>
          <w:marTop w:val="0"/>
          <w:marBottom w:val="0"/>
          <w:divBdr>
            <w:top w:val="none" w:sz="0" w:space="0" w:color="auto"/>
            <w:left w:val="none" w:sz="0" w:space="0" w:color="auto"/>
            <w:bottom w:val="none" w:sz="0" w:space="0" w:color="auto"/>
            <w:right w:val="none" w:sz="0" w:space="0" w:color="auto"/>
          </w:divBdr>
          <w:divsChild>
            <w:div w:id="275142503">
              <w:marLeft w:val="0"/>
              <w:marRight w:val="0"/>
              <w:marTop w:val="0"/>
              <w:marBottom w:val="0"/>
              <w:divBdr>
                <w:top w:val="none" w:sz="0" w:space="0" w:color="auto"/>
                <w:left w:val="none" w:sz="0" w:space="0" w:color="auto"/>
                <w:bottom w:val="none" w:sz="0" w:space="0" w:color="auto"/>
                <w:right w:val="none" w:sz="0" w:space="0" w:color="auto"/>
              </w:divBdr>
            </w:div>
            <w:div w:id="1584140998">
              <w:marLeft w:val="0"/>
              <w:marRight w:val="0"/>
              <w:marTop w:val="0"/>
              <w:marBottom w:val="0"/>
              <w:divBdr>
                <w:top w:val="none" w:sz="0" w:space="0" w:color="auto"/>
                <w:left w:val="none" w:sz="0" w:space="0" w:color="auto"/>
                <w:bottom w:val="none" w:sz="0" w:space="0" w:color="auto"/>
                <w:right w:val="none" w:sz="0" w:space="0" w:color="auto"/>
              </w:divBdr>
              <w:divsChild>
                <w:div w:id="992105814">
                  <w:marLeft w:val="0"/>
                  <w:marRight w:val="0"/>
                  <w:marTop w:val="0"/>
                  <w:marBottom w:val="0"/>
                  <w:divBdr>
                    <w:top w:val="none" w:sz="0" w:space="0" w:color="auto"/>
                    <w:left w:val="none" w:sz="0" w:space="0" w:color="auto"/>
                    <w:bottom w:val="none" w:sz="0" w:space="0" w:color="auto"/>
                    <w:right w:val="none" w:sz="0" w:space="0" w:color="auto"/>
                  </w:divBdr>
                  <w:divsChild>
                    <w:div w:id="93489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1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51696">
      <w:bodyDiv w:val="1"/>
      <w:marLeft w:val="0"/>
      <w:marRight w:val="0"/>
      <w:marTop w:val="0"/>
      <w:marBottom w:val="0"/>
      <w:divBdr>
        <w:top w:val="none" w:sz="0" w:space="0" w:color="auto"/>
        <w:left w:val="none" w:sz="0" w:space="0" w:color="auto"/>
        <w:bottom w:val="none" w:sz="0" w:space="0" w:color="auto"/>
        <w:right w:val="none" w:sz="0" w:space="0" w:color="auto"/>
      </w:divBdr>
    </w:div>
    <w:div w:id="852306830">
      <w:bodyDiv w:val="1"/>
      <w:marLeft w:val="0"/>
      <w:marRight w:val="0"/>
      <w:marTop w:val="0"/>
      <w:marBottom w:val="0"/>
      <w:divBdr>
        <w:top w:val="none" w:sz="0" w:space="0" w:color="auto"/>
        <w:left w:val="none" w:sz="0" w:space="0" w:color="auto"/>
        <w:bottom w:val="none" w:sz="0" w:space="0" w:color="auto"/>
        <w:right w:val="none" w:sz="0" w:space="0" w:color="auto"/>
      </w:divBdr>
      <w:divsChild>
        <w:div w:id="119569423">
          <w:marLeft w:val="480"/>
          <w:marRight w:val="0"/>
          <w:marTop w:val="0"/>
          <w:marBottom w:val="0"/>
          <w:divBdr>
            <w:top w:val="none" w:sz="0" w:space="0" w:color="auto"/>
            <w:left w:val="none" w:sz="0" w:space="0" w:color="auto"/>
            <w:bottom w:val="none" w:sz="0" w:space="0" w:color="auto"/>
            <w:right w:val="none" w:sz="0" w:space="0" w:color="auto"/>
          </w:divBdr>
        </w:div>
        <w:div w:id="1881940143">
          <w:marLeft w:val="480"/>
          <w:marRight w:val="0"/>
          <w:marTop w:val="0"/>
          <w:marBottom w:val="0"/>
          <w:divBdr>
            <w:top w:val="none" w:sz="0" w:space="0" w:color="auto"/>
            <w:left w:val="none" w:sz="0" w:space="0" w:color="auto"/>
            <w:bottom w:val="none" w:sz="0" w:space="0" w:color="auto"/>
            <w:right w:val="none" w:sz="0" w:space="0" w:color="auto"/>
          </w:divBdr>
        </w:div>
        <w:div w:id="1650984274">
          <w:marLeft w:val="480"/>
          <w:marRight w:val="0"/>
          <w:marTop w:val="0"/>
          <w:marBottom w:val="0"/>
          <w:divBdr>
            <w:top w:val="none" w:sz="0" w:space="0" w:color="auto"/>
            <w:left w:val="none" w:sz="0" w:space="0" w:color="auto"/>
            <w:bottom w:val="none" w:sz="0" w:space="0" w:color="auto"/>
            <w:right w:val="none" w:sz="0" w:space="0" w:color="auto"/>
          </w:divBdr>
        </w:div>
        <w:div w:id="435828412">
          <w:marLeft w:val="480"/>
          <w:marRight w:val="0"/>
          <w:marTop w:val="0"/>
          <w:marBottom w:val="0"/>
          <w:divBdr>
            <w:top w:val="none" w:sz="0" w:space="0" w:color="auto"/>
            <w:left w:val="none" w:sz="0" w:space="0" w:color="auto"/>
            <w:bottom w:val="none" w:sz="0" w:space="0" w:color="auto"/>
            <w:right w:val="none" w:sz="0" w:space="0" w:color="auto"/>
          </w:divBdr>
        </w:div>
        <w:div w:id="1972975920">
          <w:marLeft w:val="480"/>
          <w:marRight w:val="0"/>
          <w:marTop w:val="0"/>
          <w:marBottom w:val="0"/>
          <w:divBdr>
            <w:top w:val="none" w:sz="0" w:space="0" w:color="auto"/>
            <w:left w:val="none" w:sz="0" w:space="0" w:color="auto"/>
            <w:bottom w:val="none" w:sz="0" w:space="0" w:color="auto"/>
            <w:right w:val="none" w:sz="0" w:space="0" w:color="auto"/>
          </w:divBdr>
        </w:div>
        <w:div w:id="78257915">
          <w:marLeft w:val="480"/>
          <w:marRight w:val="0"/>
          <w:marTop w:val="0"/>
          <w:marBottom w:val="0"/>
          <w:divBdr>
            <w:top w:val="none" w:sz="0" w:space="0" w:color="auto"/>
            <w:left w:val="none" w:sz="0" w:space="0" w:color="auto"/>
            <w:bottom w:val="none" w:sz="0" w:space="0" w:color="auto"/>
            <w:right w:val="none" w:sz="0" w:space="0" w:color="auto"/>
          </w:divBdr>
        </w:div>
        <w:div w:id="430711891">
          <w:marLeft w:val="480"/>
          <w:marRight w:val="0"/>
          <w:marTop w:val="0"/>
          <w:marBottom w:val="0"/>
          <w:divBdr>
            <w:top w:val="none" w:sz="0" w:space="0" w:color="auto"/>
            <w:left w:val="none" w:sz="0" w:space="0" w:color="auto"/>
            <w:bottom w:val="none" w:sz="0" w:space="0" w:color="auto"/>
            <w:right w:val="none" w:sz="0" w:space="0" w:color="auto"/>
          </w:divBdr>
        </w:div>
        <w:div w:id="372464470">
          <w:marLeft w:val="480"/>
          <w:marRight w:val="0"/>
          <w:marTop w:val="0"/>
          <w:marBottom w:val="0"/>
          <w:divBdr>
            <w:top w:val="none" w:sz="0" w:space="0" w:color="auto"/>
            <w:left w:val="none" w:sz="0" w:space="0" w:color="auto"/>
            <w:bottom w:val="none" w:sz="0" w:space="0" w:color="auto"/>
            <w:right w:val="none" w:sz="0" w:space="0" w:color="auto"/>
          </w:divBdr>
        </w:div>
        <w:div w:id="669135834">
          <w:marLeft w:val="480"/>
          <w:marRight w:val="0"/>
          <w:marTop w:val="0"/>
          <w:marBottom w:val="0"/>
          <w:divBdr>
            <w:top w:val="none" w:sz="0" w:space="0" w:color="auto"/>
            <w:left w:val="none" w:sz="0" w:space="0" w:color="auto"/>
            <w:bottom w:val="none" w:sz="0" w:space="0" w:color="auto"/>
            <w:right w:val="none" w:sz="0" w:space="0" w:color="auto"/>
          </w:divBdr>
        </w:div>
        <w:div w:id="1171405136">
          <w:marLeft w:val="480"/>
          <w:marRight w:val="0"/>
          <w:marTop w:val="0"/>
          <w:marBottom w:val="0"/>
          <w:divBdr>
            <w:top w:val="none" w:sz="0" w:space="0" w:color="auto"/>
            <w:left w:val="none" w:sz="0" w:space="0" w:color="auto"/>
            <w:bottom w:val="none" w:sz="0" w:space="0" w:color="auto"/>
            <w:right w:val="none" w:sz="0" w:space="0" w:color="auto"/>
          </w:divBdr>
        </w:div>
        <w:div w:id="1477992578">
          <w:marLeft w:val="480"/>
          <w:marRight w:val="0"/>
          <w:marTop w:val="0"/>
          <w:marBottom w:val="0"/>
          <w:divBdr>
            <w:top w:val="none" w:sz="0" w:space="0" w:color="auto"/>
            <w:left w:val="none" w:sz="0" w:space="0" w:color="auto"/>
            <w:bottom w:val="none" w:sz="0" w:space="0" w:color="auto"/>
            <w:right w:val="none" w:sz="0" w:space="0" w:color="auto"/>
          </w:divBdr>
        </w:div>
        <w:div w:id="298460151">
          <w:marLeft w:val="480"/>
          <w:marRight w:val="0"/>
          <w:marTop w:val="0"/>
          <w:marBottom w:val="0"/>
          <w:divBdr>
            <w:top w:val="none" w:sz="0" w:space="0" w:color="auto"/>
            <w:left w:val="none" w:sz="0" w:space="0" w:color="auto"/>
            <w:bottom w:val="none" w:sz="0" w:space="0" w:color="auto"/>
            <w:right w:val="none" w:sz="0" w:space="0" w:color="auto"/>
          </w:divBdr>
        </w:div>
        <w:div w:id="1062170599">
          <w:marLeft w:val="480"/>
          <w:marRight w:val="0"/>
          <w:marTop w:val="0"/>
          <w:marBottom w:val="0"/>
          <w:divBdr>
            <w:top w:val="none" w:sz="0" w:space="0" w:color="auto"/>
            <w:left w:val="none" w:sz="0" w:space="0" w:color="auto"/>
            <w:bottom w:val="none" w:sz="0" w:space="0" w:color="auto"/>
            <w:right w:val="none" w:sz="0" w:space="0" w:color="auto"/>
          </w:divBdr>
        </w:div>
        <w:div w:id="710618928">
          <w:marLeft w:val="480"/>
          <w:marRight w:val="0"/>
          <w:marTop w:val="0"/>
          <w:marBottom w:val="0"/>
          <w:divBdr>
            <w:top w:val="none" w:sz="0" w:space="0" w:color="auto"/>
            <w:left w:val="none" w:sz="0" w:space="0" w:color="auto"/>
            <w:bottom w:val="none" w:sz="0" w:space="0" w:color="auto"/>
            <w:right w:val="none" w:sz="0" w:space="0" w:color="auto"/>
          </w:divBdr>
        </w:div>
        <w:div w:id="1265766114">
          <w:marLeft w:val="480"/>
          <w:marRight w:val="0"/>
          <w:marTop w:val="0"/>
          <w:marBottom w:val="0"/>
          <w:divBdr>
            <w:top w:val="none" w:sz="0" w:space="0" w:color="auto"/>
            <w:left w:val="none" w:sz="0" w:space="0" w:color="auto"/>
            <w:bottom w:val="none" w:sz="0" w:space="0" w:color="auto"/>
            <w:right w:val="none" w:sz="0" w:space="0" w:color="auto"/>
          </w:divBdr>
        </w:div>
        <w:div w:id="193926453">
          <w:marLeft w:val="480"/>
          <w:marRight w:val="0"/>
          <w:marTop w:val="0"/>
          <w:marBottom w:val="0"/>
          <w:divBdr>
            <w:top w:val="none" w:sz="0" w:space="0" w:color="auto"/>
            <w:left w:val="none" w:sz="0" w:space="0" w:color="auto"/>
            <w:bottom w:val="none" w:sz="0" w:space="0" w:color="auto"/>
            <w:right w:val="none" w:sz="0" w:space="0" w:color="auto"/>
          </w:divBdr>
        </w:div>
        <w:div w:id="315649030">
          <w:marLeft w:val="480"/>
          <w:marRight w:val="0"/>
          <w:marTop w:val="0"/>
          <w:marBottom w:val="0"/>
          <w:divBdr>
            <w:top w:val="none" w:sz="0" w:space="0" w:color="auto"/>
            <w:left w:val="none" w:sz="0" w:space="0" w:color="auto"/>
            <w:bottom w:val="none" w:sz="0" w:space="0" w:color="auto"/>
            <w:right w:val="none" w:sz="0" w:space="0" w:color="auto"/>
          </w:divBdr>
        </w:div>
        <w:div w:id="1159079446">
          <w:marLeft w:val="480"/>
          <w:marRight w:val="0"/>
          <w:marTop w:val="0"/>
          <w:marBottom w:val="0"/>
          <w:divBdr>
            <w:top w:val="none" w:sz="0" w:space="0" w:color="auto"/>
            <w:left w:val="none" w:sz="0" w:space="0" w:color="auto"/>
            <w:bottom w:val="none" w:sz="0" w:space="0" w:color="auto"/>
            <w:right w:val="none" w:sz="0" w:space="0" w:color="auto"/>
          </w:divBdr>
        </w:div>
        <w:div w:id="529412123">
          <w:marLeft w:val="480"/>
          <w:marRight w:val="0"/>
          <w:marTop w:val="0"/>
          <w:marBottom w:val="0"/>
          <w:divBdr>
            <w:top w:val="none" w:sz="0" w:space="0" w:color="auto"/>
            <w:left w:val="none" w:sz="0" w:space="0" w:color="auto"/>
            <w:bottom w:val="none" w:sz="0" w:space="0" w:color="auto"/>
            <w:right w:val="none" w:sz="0" w:space="0" w:color="auto"/>
          </w:divBdr>
        </w:div>
        <w:div w:id="40596868">
          <w:marLeft w:val="480"/>
          <w:marRight w:val="0"/>
          <w:marTop w:val="0"/>
          <w:marBottom w:val="0"/>
          <w:divBdr>
            <w:top w:val="none" w:sz="0" w:space="0" w:color="auto"/>
            <w:left w:val="none" w:sz="0" w:space="0" w:color="auto"/>
            <w:bottom w:val="none" w:sz="0" w:space="0" w:color="auto"/>
            <w:right w:val="none" w:sz="0" w:space="0" w:color="auto"/>
          </w:divBdr>
        </w:div>
        <w:div w:id="1716269809">
          <w:marLeft w:val="480"/>
          <w:marRight w:val="0"/>
          <w:marTop w:val="0"/>
          <w:marBottom w:val="0"/>
          <w:divBdr>
            <w:top w:val="none" w:sz="0" w:space="0" w:color="auto"/>
            <w:left w:val="none" w:sz="0" w:space="0" w:color="auto"/>
            <w:bottom w:val="none" w:sz="0" w:space="0" w:color="auto"/>
            <w:right w:val="none" w:sz="0" w:space="0" w:color="auto"/>
          </w:divBdr>
        </w:div>
        <w:div w:id="1619726543">
          <w:marLeft w:val="480"/>
          <w:marRight w:val="0"/>
          <w:marTop w:val="0"/>
          <w:marBottom w:val="0"/>
          <w:divBdr>
            <w:top w:val="none" w:sz="0" w:space="0" w:color="auto"/>
            <w:left w:val="none" w:sz="0" w:space="0" w:color="auto"/>
            <w:bottom w:val="none" w:sz="0" w:space="0" w:color="auto"/>
            <w:right w:val="none" w:sz="0" w:space="0" w:color="auto"/>
          </w:divBdr>
        </w:div>
        <w:div w:id="1658729386">
          <w:marLeft w:val="480"/>
          <w:marRight w:val="0"/>
          <w:marTop w:val="0"/>
          <w:marBottom w:val="0"/>
          <w:divBdr>
            <w:top w:val="none" w:sz="0" w:space="0" w:color="auto"/>
            <w:left w:val="none" w:sz="0" w:space="0" w:color="auto"/>
            <w:bottom w:val="none" w:sz="0" w:space="0" w:color="auto"/>
            <w:right w:val="none" w:sz="0" w:space="0" w:color="auto"/>
          </w:divBdr>
        </w:div>
        <w:div w:id="717439445">
          <w:marLeft w:val="480"/>
          <w:marRight w:val="0"/>
          <w:marTop w:val="0"/>
          <w:marBottom w:val="0"/>
          <w:divBdr>
            <w:top w:val="none" w:sz="0" w:space="0" w:color="auto"/>
            <w:left w:val="none" w:sz="0" w:space="0" w:color="auto"/>
            <w:bottom w:val="none" w:sz="0" w:space="0" w:color="auto"/>
            <w:right w:val="none" w:sz="0" w:space="0" w:color="auto"/>
          </w:divBdr>
        </w:div>
      </w:divsChild>
    </w:div>
    <w:div w:id="852647072">
      <w:bodyDiv w:val="1"/>
      <w:marLeft w:val="0"/>
      <w:marRight w:val="0"/>
      <w:marTop w:val="0"/>
      <w:marBottom w:val="0"/>
      <w:divBdr>
        <w:top w:val="none" w:sz="0" w:space="0" w:color="auto"/>
        <w:left w:val="none" w:sz="0" w:space="0" w:color="auto"/>
        <w:bottom w:val="none" w:sz="0" w:space="0" w:color="auto"/>
        <w:right w:val="none" w:sz="0" w:space="0" w:color="auto"/>
      </w:divBdr>
    </w:div>
    <w:div w:id="854735611">
      <w:bodyDiv w:val="1"/>
      <w:marLeft w:val="0"/>
      <w:marRight w:val="0"/>
      <w:marTop w:val="0"/>
      <w:marBottom w:val="0"/>
      <w:divBdr>
        <w:top w:val="none" w:sz="0" w:space="0" w:color="auto"/>
        <w:left w:val="none" w:sz="0" w:space="0" w:color="auto"/>
        <w:bottom w:val="none" w:sz="0" w:space="0" w:color="auto"/>
        <w:right w:val="none" w:sz="0" w:space="0" w:color="auto"/>
      </w:divBdr>
    </w:div>
    <w:div w:id="854803953">
      <w:bodyDiv w:val="1"/>
      <w:marLeft w:val="0"/>
      <w:marRight w:val="0"/>
      <w:marTop w:val="0"/>
      <w:marBottom w:val="0"/>
      <w:divBdr>
        <w:top w:val="none" w:sz="0" w:space="0" w:color="auto"/>
        <w:left w:val="none" w:sz="0" w:space="0" w:color="auto"/>
        <w:bottom w:val="none" w:sz="0" w:space="0" w:color="auto"/>
        <w:right w:val="none" w:sz="0" w:space="0" w:color="auto"/>
      </w:divBdr>
    </w:div>
    <w:div w:id="854879256">
      <w:bodyDiv w:val="1"/>
      <w:marLeft w:val="0"/>
      <w:marRight w:val="0"/>
      <w:marTop w:val="0"/>
      <w:marBottom w:val="0"/>
      <w:divBdr>
        <w:top w:val="none" w:sz="0" w:space="0" w:color="auto"/>
        <w:left w:val="none" w:sz="0" w:space="0" w:color="auto"/>
        <w:bottom w:val="none" w:sz="0" w:space="0" w:color="auto"/>
        <w:right w:val="none" w:sz="0" w:space="0" w:color="auto"/>
      </w:divBdr>
    </w:div>
    <w:div w:id="855776474">
      <w:bodyDiv w:val="1"/>
      <w:marLeft w:val="0"/>
      <w:marRight w:val="0"/>
      <w:marTop w:val="0"/>
      <w:marBottom w:val="0"/>
      <w:divBdr>
        <w:top w:val="none" w:sz="0" w:space="0" w:color="auto"/>
        <w:left w:val="none" w:sz="0" w:space="0" w:color="auto"/>
        <w:bottom w:val="none" w:sz="0" w:space="0" w:color="auto"/>
        <w:right w:val="none" w:sz="0" w:space="0" w:color="auto"/>
      </w:divBdr>
    </w:div>
    <w:div w:id="857474056">
      <w:bodyDiv w:val="1"/>
      <w:marLeft w:val="0"/>
      <w:marRight w:val="0"/>
      <w:marTop w:val="0"/>
      <w:marBottom w:val="0"/>
      <w:divBdr>
        <w:top w:val="none" w:sz="0" w:space="0" w:color="auto"/>
        <w:left w:val="none" w:sz="0" w:space="0" w:color="auto"/>
        <w:bottom w:val="none" w:sz="0" w:space="0" w:color="auto"/>
        <w:right w:val="none" w:sz="0" w:space="0" w:color="auto"/>
      </w:divBdr>
    </w:div>
    <w:div w:id="857818002">
      <w:bodyDiv w:val="1"/>
      <w:marLeft w:val="0"/>
      <w:marRight w:val="0"/>
      <w:marTop w:val="0"/>
      <w:marBottom w:val="0"/>
      <w:divBdr>
        <w:top w:val="none" w:sz="0" w:space="0" w:color="auto"/>
        <w:left w:val="none" w:sz="0" w:space="0" w:color="auto"/>
        <w:bottom w:val="none" w:sz="0" w:space="0" w:color="auto"/>
        <w:right w:val="none" w:sz="0" w:space="0" w:color="auto"/>
      </w:divBdr>
    </w:div>
    <w:div w:id="858085924">
      <w:bodyDiv w:val="1"/>
      <w:marLeft w:val="0"/>
      <w:marRight w:val="0"/>
      <w:marTop w:val="0"/>
      <w:marBottom w:val="0"/>
      <w:divBdr>
        <w:top w:val="none" w:sz="0" w:space="0" w:color="auto"/>
        <w:left w:val="none" w:sz="0" w:space="0" w:color="auto"/>
        <w:bottom w:val="none" w:sz="0" w:space="0" w:color="auto"/>
        <w:right w:val="none" w:sz="0" w:space="0" w:color="auto"/>
      </w:divBdr>
    </w:div>
    <w:div w:id="858202100">
      <w:bodyDiv w:val="1"/>
      <w:marLeft w:val="0"/>
      <w:marRight w:val="0"/>
      <w:marTop w:val="0"/>
      <w:marBottom w:val="0"/>
      <w:divBdr>
        <w:top w:val="none" w:sz="0" w:space="0" w:color="auto"/>
        <w:left w:val="none" w:sz="0" w:space="0" w:color="auto"/>
        <w:bottom w:val="none" w:sz="0" w:space="0" w:color="auto"/>
        <w:right w:val="none" w:sz="0" w:space="0" w:color="auto"/>
      </w:divBdr>
      <w:divsChild>
        <w:div w:id="2072188157">
          <w:marLeft w:val="480"/>
          <w:marRight w:val="0"/>
          <w:marTop w:val="0"/>
          <w:marBottom w:val="0"/>
          <w:divBdr>
            <w:top w:val="none" w:sz="0" w:space="0" w:color="auto"/>
            <w:left w:val="none" w:sz="0" w:space="0" w:color="auto"/>
            <w:bottom w:val="none" w:sz="0" w:space="0" w:color="auto"/>
            <w:right w:val="none" w:sz="0" w:space="0" w:color="auto"/>
          </w:divBdr>
        </w:div>
        <w:div w:id="986860109">
          <w:marLeft w:val="480"/>
          <w:marRight w:val="0"/>
          <w:marTop w:val="0"/>
          <w:marBottom w:val="0"/>
          <w:divBdr>
            <w:top w:val="none" w:sz="0" w:space="0" w:color="auto"/>
            <w:left w:val="none" w:sz="0" w:space="0" w:color="auto"/>
            <w:bottom w:val="none" w:sz="0" w:space="0" w:color="auto"/>
            <w:right w:val="none" w:sz="0" w:space="0" w:color="auto"/>
          </w:divBdr>
        </w:div>
        <w:div w:id="473715917">
          <w:marLeft w:val="480"/>
          <w:marRight w:val="0"/>
          <w:marTop w:val="0"/>
          <w:marBottom w:val="0"/>
          <w:divBdr>
            <w:top w:val="none" w:sz="0" w:space="0" w:color="auto"/>
            <w:left w:val="none" w:sz="0" w:space="0" w:color="auto"/>
            <w:bottom w:val="none" w:sz="0" w:space="0" w:color="auto"/>
            <w:right w:val="none" w:sz="0" w:space="0" w:color="auto"/>
          </w:divBdr>
        </w:div>
        <w:div w:id="1462267810">
          <w:marLeft w:val="480"/>
          <w:marRight w:val="0"/>
          <w:marTop w:val="0"/>
          <w:marBottom w:val="0"/>
          <w:divBdr>
            <w:top w:val="none" w:sz="0" w:space="0" w:color="auto"/>
            <w:left w:val="none" w:sz="0" w:space="0" w:color="auto"/>
            <w:bottom w:val="none" w:sz="0" w:space="0" w:color="auto"/>
            <w:right w:val="none" w:sz="0" w:space="0" w:color="auto"/>
          </w:divBdr>
        </w:div>
        <w:div w:id="1016036405">
          <w:marLeft w:val="480"/>
          <w:marRight w:val="0"/>
          <w:marTop w:val="0"/>
          <w:marBottom w:val="0"/>
          <w:divBdr>
            <w:top w:val="none" w:sz="0" w:space="0" w:color="auto"/>
            <w:left w:val="none" w:sz="0" w:space="0" w:color="auto"/>
            <w:bottom w:val="none" w:sz="0" w:space="0" w:color="auto"/>
            <w:right w:val="none" w:sz="0" w:space="0" w:color="auto"/>
          </w:divBdr>
        </w:div>
        <w:div w:id="824976300">
          <w:marLeft w:val="480"/>
          <w:marRight w:val="0"/>
          <w:marTop w:val="0"/>
          <w:marBottom w:val="0"/>
          <w:divBdr>
            <w:top w:val="none" w:sz="0" w:space="0" w:color="auto"/>
            <w:left w:val="none" w:sz="0" w:space="0" w:color="auto"/>
            <w:bottom w:val="none" w:sz="0" w:space="0" w:color="auto"/>
            <w:right w:val="none" w:sz="0" w:space="0" w:color="auto"/>
          </w:divBdr>
        </w:div>
        <w:div w:id="539248404">
          <w:marLeft w:val="480"/>
          <w:marRight w:val="0"/>
          <w:marTop w:val="0"/>
          <w:marBottom w:val="0"/>
          <w:divBdr>
            <w:top w:val="none" w:sz="0" w:space="0" w:color="auto"/>
            <w:left w:val="none" w:sz="0" w:space="0" w:color="auto"/>
            <w:bottom w:val="none" w:sz="0" w:space="0" w:color="auto"/>
            <w:right w:val="none" w:sz="0" w:space="0" w:color="auto"/>
          </w:divBdr>
        </w:div>
        <w:div w:id="1682125657">
          <w:marLeft w:val="480"/>
          <w:marRight w:val="0"/>
          <w:marTop w:val="0"/>
          <w:marBottom w:val="0"/>
          <w:divBdr>
            <w:top w:val="none" w:sz="0" w:space="0" w:color="auto"/>
            <w:left w:val="none" w:sz="0" w:space="0" w:color="auto"/>
            <w:bottom w:val="none" w:sz="0" w:space="0" w:color="auto"/>
            <w:right w:val="none" w:sz="0" w:space="0" w:color="auto"/>
          </w:divBdr>
        </w:div>
        <w:div w:id="128984549">
          <w:marLeft w:val="480"/>
          <w:marRight w:val="0"/>
          <w:marTop w:val="0"/>
          <w:marBottom w:val="0"/>
          <w:divBdr>
            <w:top w:val="none" w:sz="0" w:space="0" w:color="auto"/>
            <w:left w:val="none" w:sz="0" w:space="0" w:color="auto"/>
            <w:bottom w:val="none" w:sz="0" w:space="0" w:color="auto"/>
            <w:right w:val="none" w:sz="0" w:space="0" w:color="auto"/>
          </w:divBdr>
        </w:div>
        <w:div w:id="1469514868">
          <w:marLeft w:val="480"/>
          <w:marRight w:val="0"/>
          <w:marTop w:val="0"/>
          <w:marBottom w:val="0"/>
          <w:divBdr>
            <w:top w:val="none" w:sz="0" w:space="0" w:color="auto"/>
            <w:left w:val="none" w:sz="0" w:space="0" w:color="auto"/>
            <w:bottom w:val="none" w:sz="0" w:space="0" w:color="auto"/>
            <w:right w:val="none" w:sz="0" w:space="0" w:color="auto"/>
          </w:divBdr>
        </w:div>
        <w:div w:id="1869296590">
          <w:marLeft w:val="480"/>
          <w:marRight w:val="0"/>
          <w:marTop w:val="0"/>
          <w:marBottom w:val="0"/>
          <w:divBdr>
            <w:top w:val="none" w:sz="0" w:space="0" w:color="auto"/>
            <w:left w:val="none" w:sz="0" w:space="0" w:color="auto"/>
            <w:bottom w:val="none" w:sz="0" w:space="0" w:color="auto"/>
            <w:right w:val="none" w:sz="0" w:space="0" w:color="auto"/>
          </w:divBdr>
        </w:div>
        <w:div w:id="79570889">
          <w:marLeft w:val="480"/>
          <w:marRight w:val="0"/>
          <w:marTop w:val="0"/>
          <w:marBottom w:val="0"/>
          <w:divBdr>
            <w:top w:val="none" w:sz="0" w:space="0" w:color="auto"/>
            <w:left w:val="none" w:sz="0" w:space="0" w:color="auto"/>
            <w:bottom w:val="none" w:sz="0" w:space="0" w:color="auto"/>
            <w:right w:val="none" w:sz="0" w:space="0" w:color="auto"/>
          </w:divBdr>
        </w:div>
        <w:div w:id="1617636572">
          <w:marLeft w:val="480"/>
          <w:marRight w:val="0"/>
          <w:marTop w:val="0"/>
          <w:marBottom w:val="0"/>
          <w:divBdr>
            <w:top w:val="none" w:sz="0" w:space="0" w:color="auto"/>
            <w:left w:val="none" w:sz="0" w:space="0" w:color="auto"/>
            <w:bottom w:val="none" w:sz="0" w:space="0" w:color="auto"/>
            <w:right w:val="none" w:sz="0" w:space="0" w:color="auto"/>
          </w:divBdr>
        </w:div>
        <w:div w:id="2032761226">
          <w:marLeft w:val="480"/>
          <w:marRight w:val="0"/>
          <w:marTop w:val="0"/>
          <w:marBottom w:val="0"/>
          <w:divBdr>
            <w:top w:val="none" w:sz="0" w:space="0" w:color="auto"/>
            <w:left w:val="none" w:sz="0" w:space="0" w:color="auto"/>
            <w:bottom w:val="none" w:sz="0" w:space="0" w:color="auto"/>
            <w:right w:val="none" w:sz="0" w:space="0" w:color="auto"/>
          </w:divBdr>
        </w:div>
        <w:div w:id="1194226985">
          <w:marLeft w:val="480"/>
          <w:marRight w:val="0"/>
          <w:marTop w:val="0"/>
          <w:marBottom w:val="0"/>
          <w:divBdr>
            <w:top w:val="none" w:sz="0" w:space="0" w:color="auto"/>
            <w:left w:val="none" w:sz="0" w:space="0" w:color="auto"/>
            <w:bottom w:val="none" w:sz="0" w:space="0" w:color="auto"/>
            <w:right w:val="none" w:sz="0" w:space="0" w:color="auto"/>
          </w:divBdr>
        </w:div>
        <w:div w:id="1242986734">
          <w:marLeft w:val="480"/>
          <w:marRight w:val="0"/>
          <w:marTop w:val="0"/>
          <w:marBottom w:val="0"/>
          <w:divBdr>
            <w:top w:val="none" w:sz="0" w:space="0" w:color="auto"/>
            <w:left w:val="none" w:sz="0" w:space="0" w:color="auto"/>
            <w:bottom w:val="none" w:sz="0" w:space="0" w:color="auto"/>
            <w:right w:val="none" w:sz="0" w:space="0" w:color="auto"/>
          </w:divBdr>
        </w:div>
        <w:div w:id="1732851621">
          <w:marLeft w:val="480"/>
          <w:marRight w:val="0"/>
          <w:marTop w:val="0"/>
          <w:marBottom w:val="0"/>
          <w:divBdr>
            <w:top w:val="none" w:sz="0" w:space="0" w:color="auto"/>
            <w:left w:val="none" w:sz="0" w:space="0" w:color="auto"/>
            <w:bottom w:val="none" w:sz="0" w:space="0" w:color="auto"/>
            <w:right w:val="none" w:sz="0" w:space="0" w:color="auto"/>
          </w:divBdr>
        </w:div>
        <w:div w:id="1580367173">
          <w:marLeft w:val="480"/>
          <w:marRight w:val="0"/>
          <w:marTop w:val="0"/>
          <w:marBottom w:val="0"/>
          <w:divBdr>
            <w:top w:val="none" w:sz="0" w:space="0" w:color="auto"/>
            <w:left w:val="none" w:sz="0" w:space="0" w:color="auto"/>
            <w:bottom w:val="none" w:sz="0" w:space="0" w:color="auto"/>
            <w:right w:val="none" w:sz="0" w:space="0" w:color="auto"/>
          </w:divBdr>
        </w:div>
        <w:div w:id="1996520030">
          <w:marLeft w:val="480"/>
          <w:marRight w:val="0"/>
          <w:marTop w:val="0"/>
          <w:marBottom w:val="0"/>
          <w:divBdr>
            <w:top w:val="none" w:sz="0" w:space="0" w:color="auto"/>
            <w:left w:val="none" w:sz="0" w:space="0" w:color="auto"/>
            <w:bottom w:val="none" w:sz="0" w:space="0" w:color="auto"/>
            <w:right w:val="none" w:sz="0" w:space="0" w:color="auto"/>
          </w:divBdr>
        </w:div>
        <w:div w:id="182012210">
          <w:marLeft w:val="480"/>
          <w:marRight w:val="0"/>
          <w:marTop w:val="0"/>
          <w:marBottom w:val="0"/>
          <w:divBdr>
            <w:top w:val="none" w:sz="0" w:space="0" w:color="auto"/>
            <w:left w:val="none" w:sz="0" w:space="0" w:color="auto"/>
            <w:bottom w:val="none" w:sz="0" w:space="0" w:color="auto"/>
            <w:right w:val="none" w:sz="0" w:space="0" w:color="auto"/>
          </w:divBdr>
        </w:div>
        <w:div w:id="368798041">
          <w:marLeft w:val="480"/>
          <w:marRight w:val="0"/>
          <w:marTop w:val="0"/>
          <w:marBottom w:val="0"/>
          <w:divBdr>
            <w:top w:val="none" w:sz="0" w:space="0" w:color="auto"/>
            <w:left w:val="none" w:sz="0" w:space="0" w:color="auto"/>
            <w:bottom w:val="none" w:sz="0" w:space="0" w:color="auto"/>
            <w:right w:val="none" w:sz="0" w:space="0" w:color="auto"/>
          </w:divBdr>
        </w:div>
        <w:div w:id="640035604">
          <w:marLeft w:val="480"/>
          <w:marRight w:val="0"/>
          <w:marTop w:val="0"/>
          <w:marBottom w:val="0"/>
          <w:divBdr>
            <w:top w:val="none" w:sz="0" w:space="0" w:color="auto"/>
            <w:left w:val="none" w:sz="0" w:space="0" w:color="auto"/>
            <w:bottom w:val="none" w:sz="0" w:space="0" w:color="auto"/>
            <w:right w:val="none" w:sz="0" w:space="0" w:color="auto"/>
          </w:divBdr>
        </w:div>
        <w:div w:id="730469689">
          <w:marLeft w:val="480"/>
          <w:marRight w:val="0"/>
          <w:marTop w:val="0"/>
          <w:marBottom w:val="0"/>
          <w:divBdr>
            <w:top w:val="none" w:sz="0" w:space="0" w:color="auto"/>
            <w:left w:val="none" w:sz="0" w:space="0" w:color="auto"/>
            <w:bottom w:val="none" w:sz="0" w:space="0" w:color="auto"/>
            <w:right w:val="none" w:sz="0" w:space="0" w:color="auto"/>
          </w:divBdr>
        </w:div>
        <w:div w:id="1056469252">
          <w:marLeft w:val="480"/>
          <w:marRight w:val="0"/>
          <w:marTop w:val="0"/>
          <w:marBottom w:val="0"/>
          <w:divBdr>
            <w:top w:val="none" w:sz="0" w:space="0" w:color="auto"/>
            <w:left w:val="none" w:sz="0" w:space="0" w:color="auto"/>
            <w:bottom w:val="none" w:sz="0" w:space="0" w:color="auto"/>
            <w:right w:val="none" w:sz="0" w:space="0" w:color="auto"/>
          </w:divBdr>
        </w:div>
        <w:div w:id="1046637722">
          <w:marLeft w:val="480"/>
          <w:marRight w:val="0"/>
          <w:marTop w:val="0"/>
          <w:marBottom w:val="0"/>
          <w:divBdr>
            <w:top w:val="none" w:sz="0" w:space="0" w:color="auto"/>
            <w:left w:val="none" w:sz="0" w:space="0" w:color="auto"/>
            <w:bottom w:val="none" w:sz="0" w:space="0" w:color="auto"/>
            <w:right w:val="none" w:sz="0" w:space="0" w:color="auto"/>
          </w:divBdr>
        </w:div>
        <w:div w:id="2360951">
          <w:marLeft w:val="480"/>
          <w:marRight w:val="0"/>
          <w:marTop w:val="0"/>
          <w:marBottom w:val="0"/>
          <w:divBdr>
            <w:top w:val="none" w:sz="0" w:space="0" w:color="auto"/>
            <w:left w:val="none" w:sz="0" w:space="0" w:color="auto"/>
            <w:bottom w:val="none" w:sz="0" w:space="0" w:color="auto"/>
            <w:right w:val="none" w:sz="0" w:space="0" w:color="auto"/>
          </w:divBdr>
        </w:div>
        <w:div w:id="2102556007">
          <w:marLeft w:val="480"/>
          <w:marRight w:val="0"/>
          <w:marTop w:val="0"/>
          <w:marBottom w:val="0"/>
          <w:divBdr>
            <w:top w:val="none" w:sz="0" w:space="0" w:color="auto"/>
            <w:left w:val="none" w:sz="0" w:space="0" w:color="auto"/>
            <w:bottom w:val="none" w:sz="0" w:space="0" w:color="auto"/>
            <w:right w:val="none" w:sz="0" w:space="0" w:color="auto"/>
          </w:divBdr>
        </w:div>
        <w:div w:id="168297330">
          <w:marLeft w:val="480"/>
          <w:marRight w:val="0"/>
          <w:marTop w:val="0"/>
          <w:marBottom w:val="0"/>
          <w:divBdr>
            <w:top w:val="none" w:sz="0" w:space="0" w:color="auto"/>
            <w:left w:val="none" w:sz="0" w:space="0" w:color="auto"/>
            <w:bottom w:val="none" w:sz="0" w:space="0" w:color="auto"/>
            <w:right w:val="none" w:sz="0" w:space="0" w:color="auto"/>
          </w:divBdr>
        </w:div>
        <w:div w:id="1136263967">
          <w:marLeft w:val="480"/>
          <w:marRight w:val="0"/>
          <w:marTop w:val="0"/>
          <w:marBottom w:val="0"/>
          <w:divBdr>
            <w:top w:val="none" w:sz="0" w:space="0" w:color="auto"/>
            <w:left w:val="none" w:sz="0" w:space="0" w:color="auto"/>
            <w:bottom w:val="none" w:sz="0" w:space="0" w:color="auto"/>
            <w:right w:val="none" w:sz="0" w:space="0" w:color="auto"/>
          </w:divBdr>
        </w:div>
        <w:div w:id="1006832431">
          <w:marLeft w:val="480"/>
          <w:marRight w:val="0"/>
          <w:marTop w:val="0"/>
          <w:marBottom w:val="0"/>
          <w:divBdr>
            <w:top w:val="none" w:sz="0" w:space="0" w:color="auto"/>
            <w:left w:val="none" w:sz="0" w:space="0" w:color="auto"/>
            <w:bottom w:val="none" w:sz="0" w:space="0" w:color="auto"/>
            <w:right w:val="none" w:sz="0" w:space="0" w:color="auto"/>
          </w:divBdr>
        </w:div>
        <w:div w:id="148399490">
          <w:marLeft w:val="480"/>
          <w:marRight w:val="0"/>
          <w:marTop w:val="0"/>
          <w:marBottom w:val="0"/>
          <w:divBdr>
            <w:top w:val="none" w:sz="0" w:space="0" w:color="auto"/>
            <w:left w:val="none" w:sz="0" w:space="0" w:color="auto"/>
            <w:bottom w:val="none" w:sz="0" w:space="0" w:color="auto"/>
            <w:right w:val="none" w:sz="0" w:space="0" w:color="auto"/>
          </w:divBdr>
        </w:div>
        <w:div w:id="1124663926">
          <w:marLeft w:val="480"/>
          <w:marRight w:val="0"/>
          <w:marTop w:val="0"/>
          <w:marBottom w:val="0"/>
          <w:divBdr>
            <w:top w:val="none" w:sz="0" w:space="0" w:color="auto"/>
            <w:left w:val="none" w:sz="0" w:space="0" w:color="auto"/>
            <w:bottom w:val="none" w:sz="0" w:space="0" w:color="auto"/>
            <w:right w:val="none" w:sz="0" w:space="0" w:color="auto"/>
          </w:divBdr>
        </w:div>
        <w:div w:id="1931893383">
          <w:marLeft w:val="480"/>
          <w:marRight w:val="0"/>
          <w:marTop w:val="0"/>
          <w:marBottom w:val="0"/>
          <w:divBdr>
            <w:top w:val="none" w:sz="0" w:space="0" w:color="auto"/>
            <w:left w:val="none" w:sz="0" w:space="0" w:color="auto"/>
            <w:bottom w:val="none" w:sz="0" w:space="0" w:color="auto"/>
            <w:right w:val="none" w:sz="0" w:space="0" w:color="auto"/>
          </w:divBdr>
        </w:div>
        <w:div w:id="59330537">
          <w:marLeft w:val="480"/>
          <w:marRight w:val="0"/>
          <w:marTop w:val="0"/>
          <w:marBottom w:val="0"/>
          <w:divBdr>
            <w:top w:val="none" w:sz="0" w:space="0" w:color="auto"/>
            <w:left w:val="none" w:sz="0" w:space="0" w:color="auto"/>
            <w:bottom w:val="none" w:sz="0" w:space="0" w:color="auto"/>
            <w:right w:val="none" w:sz="0" w:space="0" w:color="auto"/>
          </w:divBdr>
        </w:div>
      </w:divsChild>
    </w:div>
    <w:div w:id="858855551">
      <w:bodyDiv w:val="1"/>
      <w:marLeft w:val="0"/>
      <w:marRight w:val="0"/>
      <w:marTop w:val="0"/>
      <w:marBottom w:val="0"/>
      <w:divBdr>
        <w:top w:val="none" w:sz="0" w:space="0" w:color="auto"/>
        <w:left w:val="none" w:sz="0" w:space="0" w:color="auto"/>
        <w:bottom w:val="none" w:sz="0" w:space="0" w:color="auto"/>
        <w:right w:val="none" w:sz="0" w:space="0" w:color="auto"/>
      </w:divBdr>
    </w:div>
    <w:div w:id="859004900">
      <w:bodyDiv w:val="1"/>
      <w:marLeft w:val="0"/>
      <w:marRight w:val="0"/>
      <w:marTop w:val="0"/>
      <w:marBottom w:val="0"/>
      <w:divBdr>
        <w:top w:val="none" w:sz="0" w:space="0" w:color="auto"/>
        <w:left w:val="none" w:sz="0" w:space="0" w:color="auto"/>
        <w:bottom w:val="none" w:sz="0" w:space="0" w:color="auto"/>
        <w:right w:val="none" w:sz="0" w:space="0" w:color="auto"/>
      </w:divBdr>
    </w:div>
    <w:div w:id="859202850">
      <w:bodyDiv w:val="1"/>
      <w:marLeft w:val="0"/>
      <w:marRight w:val="0"/>
      <w:marTop w:val="0"/>
      <w:marBottom w:val="0"/>
      <w:divBdr>
        <w:top w:val="none" w:sz="0" w:space="0" w:color="auto"/>
        <w:left w:val="none" w:sz="0" w:space="0" w:color="auto"/>
        <w:bottom w:val="none" w:sz="0" w:space="0" w:color="auto"/>
        <w:right w:val="none" w:sz="0" w:space="0" w:color="auto"/>
      </w:divBdr>
    </w:div>
    <w:div w:id="859778896">
      <w:bodyDiv w:val="1"/>
      <w:marLeft w:val="0"/>
      <w:marRight w:val="0"/>
      <w:marTop w:val="0"/>
      <w:marBottom w:val="0"/>
      <w:divBdr>
        <w:top w:val="none" w:sz="0" w:space="0" w:color="auto"/>
        <w:left w:val="none" w:sz="0" w:space="0" w:color="auto"/>
        <w:bottom w:val="none" w:sz="0" w:space="0" w:color="auto"/>
        <w:right w:val="none" w:sz="0" w:space="0" w:color="auto"/>
      </w:divBdr>
    </w:div>
    <w:div w:id="859974560">
      <w:bodyDiv w:val="1"/>
      <w:marLeft w:val="0"/>
      <w:marRight w:val="0"/>
      <w:marTop w:val="0"/>
      <w:marBottom w:val="0"/>
      <w:divBdr>
        <w:top w:val="none" w:sz="0" w:space="0" w:color="auto"/>
        <w:left w:val="none" w:sz="0" w:space="0" w:color="auto"/>
        <w:bottom w:val="none" w:sz="0" w:space="0" w:color="auto"/>
        <w:right w:val="none" w:sz="0" w:space="0" w:color="auto"/>
      </w:divBdr>
      <w:divsChild>
        <w:div w:id="1586962176">
          <w:marLeft w:val="480"/>
          <w:marRight w:val="0"/>
          <w:marTop w:val="0"/>
          <w:marBottom w:val="0"/>
          <w:divBdr>
            <w:top w:val="none" w:sz="0" w:space="0" w:color="auto"/>
            <w:left w:val="none" w:sz="0" w:space="0" w:color="auto"/>
            <w:bottom w:val="none" w:sz="0" w:space="0" w:color="auto"/>
            <w:right w:val="none" w:sz="0" w:space="0" w:color="auto"/>
          </w:divBdr>
        </w:div>
        <w:div w:id="1294753308">
          <w:marLeft w:val="480"/>
          <w:marRight w:val="0"/>
          <w:marTop w:val="0"/>
          <w:marBottom w:val="0"/>
          <w:divBdr>
            <w:top w:val="none" w:sz="0" w:space="0" w:color="auto"/>
            <w:left w:val="none" w:sz="0" w:space="0" w:color="auto"/>
            <w:bottom w:val="none" w:sz="0" w:space="0" w:color="auto"/>
            <w:right w:val="none" w:sz="0" w:space="0" w:color="auto"/>
          </w:divBdr>
        </w:div>
        <w:div w:id="114296264">
          <w:marLeft w:val="480"/>
          <w:marRight w:val="0"/>
          <w:marTop w:val="0"/>
          <w:marBottom w:val="0"/>
          <w:divBdr>
            <w:top w:val="none" w:sz="0" w:space="0" w:color="auto"/>
            <w:left w:val="none" w:sz="0" w:space="0" w:color="auto"/>
            <w:bottom w:val="none" w:sz="0" w:space="0" w:color="auto"/>
            <w:right w:val="none" w:sz="0" w:space="0" w:color="auto"/>
          </w:divBdr>
        </w:div>
        <w:div w:id="1592350417">
          <w:marLeft w:val="480"/>
          <w:marRight w:val="0"/>
          <w:marTop w:val="0"/>
          <w:marBottom w:val="0"/>
          <w:divBdr>
            <w:top w:val="none" w:sz="0" w:space="0" w:color="auto"/>
            <w:left w:val="none" w:sz="0" w:space="0" w:color="auto"/>
            <w:bottom w:val="none" w:sz="0" w:space="0" w:color="auto"/>
            <w:right w:val="none" w:sz="0" w:space="0" w:color="auto"/>
          </w:divBdr>
        </w:div>
        <w:div w:id="1155295969">
          <w:marLeft w:val="480"/>
          <w:marRight w:val="0"/>
          <w:marTop w:val="0"/>
          <w:marBottom w:val="0"/>
          <w:divBdr>
            <w:top w:val="none" w:sz="0" w:space="0" w:color="auto"/>
            <w:left w:val="none" w:sz="0" w:space="0" w:color="auto"/>
            <w:bottom w:val="none" w:sz="0" w:space="0" w:color="auto"/>
            <w:right w:val="none" w:sz="0" w:space="0" w:color="auto"/>
          </w:divBdr>
        </w:div>
        <w:div w:id="1375808902">
          <w:marLeft w:val="480"/>
          <w:marRight w:val="0"/>
          <w:marTop w:val="0"/>
          <w:marBottom w:val="0"/>
          <w:divBdr>
            <w:top w:val="none" w:sz="0" w:space="0" w:color="auto"/>
            <w:left w:val="none" w:sz="0" w:space="0" w:color="auto"/>
            <w:bottom w:val="none" w:sz="0" w:space="0" w:color="auto"/>
            <w:right w:val="none" w:sz="0" w:space="0" w:color="auto"/>
          </w:divBdr>
        </w:div>
        <w:div w:id="42561540">
          <w:marLeft w:val="480"/>
          <w:marRight w:val="0"/>
          <w:marTop w:val="0"/>
          <w:marBottom w:val="0"/>
          <w:divBdr>
            <w:top w:val="none" w:sz="0" w:space="0" w:color="auto"/>
            <w:left w:val="none" w:sz="0" w:space="0" w:color="auto"/>
            <w:bottom w:val="none" w:sz="0" w:space="0" w:color="auto"/>
            <w:right w:val="none" w:sz="0" w:space="0" w:color="auto"/>
          </w:divBdr>
        </w:div>
        <w:div w:id="55322216">
          <w:marLeft w:val="480"/>
          <w:marRight w:val="0"/>
          <w:marTop w:val="0"/>
          <w:marBottom w:val="0"/>
          <w:divBdr>
            <w:top w:val="none" w:sz="0" w:space="0" w:color="auto"/>
            <w:left w:val="none" w:sz="0" w:space="0" w:color="auto"/>
            <w:bottom w:val="none" w:sz="0" w:space="0" w:color="auto"/>
            <w:right w:val="none" w:sz="0" w:space="0" w:color="auto"/>
          </w:divBdr>
        </w:div>
        <w:div w:id="1679622167">
          <w:marLeft w:val="480"/>
          <w:marRight w:val="0"/>
          <w:marTop w:val="0"/>
          <w:marBottom w:val="0"/>
          <w:divBdr>
            <w:top w:val="none" w:sz="0" w:space="0" w:color="auto"/>
            <w:left w:val="none" w:sz="0" w:space="0" w:color="auto"/>
            <w:bottom w:val="none" w:sz="0" w:space="0" w:color="auto"/>
            <w:right w:val="none" w:sz="0" w:space="0" w:color="auto"/>
          </w:divBdr>
        </w:div>
        <w:div w:id="2110807138">
          <w:marLeft w:val="480"/>
          <w:marRight w:val="0"/>
          <w:marTop w:val="0"/>
          <w:marBottom w:val="0"/>
          <w:divBdr>
            <w:top w:val="none" w:sz="0" w:space="0" w:color="auto"/>
            <w:left w:val="none" w:sz="0" w:space="0" w:color="auto"/>
            <w:bottom w:val="none" w:sz="0" w:space="0" w:color="auto"/>
            <w:right w:val="none" w:sz="0" w:space="0" w:color="auto"/>
          </w:divBdr>
        </w:div>
        <w:div w:id="1091926055">
          <w:marLeft w:val="480"/>
          <w:marRight w:val="0"/>
          <w:marTop w:val="0"/>
          <w:marBottom w:val="0"/>
          <w:divBdr>
            <w:top w:val="none" w:sz="0" w:space="0" w:color="auto"/>
            <w:left w:val="none" w:sz="0" w:space="0" w:color="auto"/>
            <w:bottom w:val="none" w:sz="0" w:space="0" w:color="auto"/>
            <w:right w:val="none" w:sz="0" w:space="0" w:color="auto"/>
          </w:divBdr>
        </w:div>
        <w:div w:id="358286334">
          <w:marLeft w:val="480"/>
          <w:marRight w:val="0"/>
          <w:marTop w:val="0"/>
          <w:marBottom w:val="0"/>
          <w:divBdr>
            <w:top w:val="none" w:sz="0" w:space="0" w:color="auto"/>
            <w:left w:val="none" w:sz="0" w:space="0" w:color="auto"/>
            <w:bottom w:val="none" w:sz="0" w:space="0" w:color="auto"/>
            <w:right w:val="none" w:sz="0" w:space="0" w:color="auto"/>
          </w:divBdr>
        </w:div>
        <w:div w:id="1110053149">
          <w:marLeft w:val="480"/>
          <w:marRight w:val="0"/>
          <w:marTop w:val="0"/>
          <w:marBottom w:val="0"/>
          <w:divBdr>
            <w:top w:val="none" w:sz="0" w:space="0" w:color="auto"/>
            <w:left w:val="none" w:sz="0" w:space="0" w:color="auto"/>
            <w:bottom w:val="none" w:sz="0" w:space="0" w:color="auto"/>
            <w:right w:val="none" w:sz="0" w:space="0" w:color="auto"/>
          </w:divBdr>
        </w:div>
        <w:div w:id="101341895">
          <w:marLeft w:val="480"/>
          <w:marRight w:val="0"/>
          <w:marTop w:val="0"/>
          <w:marBottom w:val="0"/>
          <w:divBdr>
            <w:top w:val="none" w:sz="0" w:space="0" w:color="auto"/>
            <w:left w:val="none" w:sz="0" w:space="0" w:color="auto"/>
            <w:bottom w:val="none" w:sz="0" w:space="0" w:color="auto"/>
            <w:right w:val="none" w:sz="0" w:space="0" w:color="auto"/>
          </w:divBdr>
        </w:div>
        <w:div w:id="872036968">
          <w:marLeft w:val="480"/>
          <w:marRight w:val="0"/>
          <w:marTop w:val="0"/>
          <w:marBottom w:val="0"/>
          <w:divBdr>
            <w:top w:val="none" w:sz="0" w:space="0" w:color="auto"/>
            <w:left w:val="none" w:sz="0" w:space="0" w:color="auto"/>
            <w:bottom w:val="none" w:sz="0" w:space="0" w:color="auto"/>
            <w:right w:val="none" w:sz="0" w:space="0" w:color="auto"/>
          </w:divBdr>
        </w:div>
        <w:div w:id="1135291217">
          <w:marLeft w:val="480"/>
          <w:marRight w:val="0"/>
          <w:marTop w:val="0"/>
          <w:marBottom w:val="0"/>
          <w:divBdr>
            <w:top w:val="none" w:sz="0" w:space="0" w:color="auto"/>
            <w:left w:val="none" w:sz="0" w:space="0" w:color="auto"/>
            <w:bottom w:val="none" w:sz="0" w:space="0" w:color="auto"/>
            <w:right w:val="none" w:sz="0" w:space="0" w:color="auto"/>
          </w:divBdr>
        </w:div>
        <w:div w:id="1242369212">
          <w:marLeft w:val="480"/>
          <w:marRight w:val="0"/>
          <w:marTop w:val="0"/>
          <w:marBottom w:val="0"/>
          <w:divBdr>
            <w:top w:val="none" w:sz="0" w:space="0" w:color="auto"/>
            <w:left w:val="none" w:sz="0" w:space="0" w:color="auto"/>
            <w:bottom w:val="none" w:sz="0" w:space="0" w:color="auto"/>
            <w:right w:val="none" w:sz="0" w:space="0" w:color="auto"/>
          </w:divBdr>
        </w:div>
        <w:div w:id="470484595">
          <w:marLeft w:val="480"/>
          <w:marRight w:val="0"/>
          <w:marTop w:val="0"/>
          <w:marBottom w:val="0"/>
          <w:divBdr>
            <w:top w:val="none" w:sz="0" w:space="0" w:color="auto"/>
            <w:left w:val="none" w:sz="0" w:space="0" w:color="auto"/>
            <w:bottom w:val="none" w:sz="0" w:space="0" w:color="auto"/>
            <w:right w:val="none" w:sz="0" w:space="0" w:color="auto"/>
          </w:divBdr>
        </w:div>
        <w:div w:id="52852890">
          <w:marLeft w:val="480"/>
          <w:marRight w:val="0"/>
          <w:marTop w:val="0"/>
          <w:marBottom w:val="0"/>
          <w:divBdr>
            <w:top w:val="none" w:sz="0" w:space="0" w:color="auto"/>
            <w:left w:val="none" w:sz="0" w:space="0" w:color="auto"/>
            <w:bottom w:val="none" w:sz="0" w:space="0" w:color="auto"/>
            <w:right w:val="none" w:sz="0" w:space="0" w:color="auto"/>
          </w:divBdr>
        </w:div>
        <w:div w:id="1501576207">
          <w:marLeft w:val="480"/>
          <w:marRight w:val="0"/>
          <w:marTop w:val="0"/>
          <w:marBottom w:val="0"/>
          <w:divBdr>
            <w:top w:val="none" w:sz="0" w:space="0" w:color="auto"/>
            <w:left w:val="none" w:sz="0" w:space="0" w:color="auto"/>
            <w:bottom w:val="none" w:sz="0" w:space="0" w:color="auto"/>
            <w:right w:val="none" w:sz="0" w:space="0" w:color="auto"/>
          </w:divBdr>
        </w:div>
        <w:div w:id="459691854">
          <w:marLeft w:val="480"/>
          <w:marRight w:val="0"/>
          <w:marTop w:val="0"/>
          <w:marBottom w:val="0"/>
          <w:divBdr>
            <w:top w:val="none" w:sz="0" w:space="0" w:color="auto"/>
            <w:left w:val="none" w:sz="0" w:space="0" w:color="auto"/>
            <w:bottom w:val="none" w:sz="0" w:space="0" w:color="auto"/>
            <w:right w:val="none" w:sz="0" w:space="0" w:color="auto"/>
          </w:divBdr>
        </w:div>
        <w:div w:id="1645551132">
          <w:marLeft w:val="480"/>
          <w:marRight w:val="0"/>
          <w:marTop w:val="0"/>
          <w:marBottom w:val="0"/>
          <w:divBdr>
            <w:top w:val="none" w:sz="0" w:space="0" w:color="auto"/>
            <w:left w:val="none" w:sz="0" w:space="0" w:color="auto"/>
            <w:bottom w:val="none" w:sz="0" w:space="0" w:color="auto"/>
            <w:right w:val="none" w:sz="0" w:space="0" w:color="auto"/>
          </w:divBdr>
        </w:div>
      </w:divsChild>
    </w:div>
    <w:div w:id="860432994">
      <w:bodyDiv w:val="1"/>
      <w:marLeft w:val="0"/>
      <w:marRight w:val="0"/>
      <w:marTop w:val="0"/>
      <w:marBottom w:val="0"/>
      <w:divBdr>
        <w:top w:val="none" w:sz="0" w:space="0" w:color="auto"/>
        <w:left w:val="none" w:sz="0" w:space="0" w:color="auto"/>
        <w:bottom w:val="none" w:sz="0" w:space="0" w:color="auto"/>
        <w:right w:val="none" w:sz="0" w:space="0" w:color="auto"/>
      </w:divBdr>
    </w:div>
    <w:div w:id="860581623">
      <w:bodyDiv w:val="1"/>
      <w:marLeft w:val="0"/>
      <w:marRight w:val="0"/>
      <w:marTop w:val="0"/>
      <w:marBottom w:val="0"/>
      <w:divBdr>
        <w:top w:val="none" w:sz="0" w:space="0" w:color="auto"/>
        <w:left w:val="none" w:sz="0" w:space="0" w:color="auto"/>
        <w:bottom w:val="none" w:sz="0" w:space="0" w:color="auto"/>
        <w:right w:val="none" w:sz="0" w:space="0" w:color="auto"/>
      </w:divBdr>
    </w:div>
    <w:div w:id="860977391">
      <w:bodyDiv w:val="1"/>
      <w:marLeft w:val="0"/>
      <w:marRight w:val="0"/>
      <w:marTop w:val="0"/>
      <w:marBottom w:val="0"/>
      <w:divBdr>
        <w:top w:val="none" w:sz="0" w:space="0" w:color="auto"/>
        <w:left w:val="none" w:sz="0" w:space="0" w:color="auto"/>
        <w:bottom w:val="none" w:sz="0" w:space="0" w:color="auto"/>
        <w:right w:val="none" w:sz="0" w:space="0" w:color="auto"/>
      </w:divBdr>
    </w:div>
    <w:div w:id="861669745">
      <w:bodyDiv w:val="1"/>
      <w:marLeft w:val="0"/>
      <w:marRight w:val="0"/>
      <w:marTop w:val="0"/>
      <w:marBottom w:val="0"/>
      <w:divBdr>
        <w:top w:val="none" w:sz="0" w:space="0" w:color="auto"/>
        <w:left w:val="none" w:sz="0" w:space="0" w:color="auto"/>
        <w:bottom w:val="none" w:sz="0" w:space="0" w:color="auto"/>
        <w:right w:val="none" w:sz="0" w:space="0" w:color="auto"/>
      </w:divBdr>
    </w:div>
    <w:div w:id="862130238">
      <w:bodyDiv w:val="1"/>
      <w:marLeft w:val="0"/>
      <w:marRight w:val="0"/>
      <w:marTop w:val="0"/>
      <w:marBottom w:val="0"/>
      <w:divBdr>
        <w:top w:val="none" w:sz="0" w:space="0" w:color="auto"/>
        <w:left w:val="none" w:sz="0" w:space="0" w:color="auto"/>
        <w:bottom w:val="none" w:sz="0" w:space="0" w:color="auto"/>
        <w:right w:val="none" w:sz="0" w:space="0" w:color="auto"/>
      </w:divBdr>
    </w:div>
    <w:div w:id="863129326">
      <w:bodyDiv w:val="1"/>
      <w:marLeft w:val="0"/>
      <w:marRight w:val="0"/>
      <w:marTop w:val="0"/>
      <w:marBottom w:val="0"/>
      <w:divBdr>
        <w:top w:val="none" w:sz="0" w:space="0" w:color="auto"/>
        <w:left w:val="none" w:sz="0" w:space="0" w:color="auto"/>
        <w:bottom w:val="none" w:sz="0" w:space="0" w:color="auto"/>
        <w:right w:val="none" w:sz="0" w:space="0" w:color="auto"/>
      </w:divBdr>
    </w:div>
    <w:div w:id="863131552">
      <w:bodyDiv w:val="1"/>
      <w:marLeft w:val="0"/>
      <w:marRight w:val="0"/>
      <w:marTop w:val="0"/>
      <w:marBottom w:val="0"/>
      <w:divBdr>
        <w:top w:val="none" w:sz="0" w:space="0" w:color="auto"/>
        <w:left w:val="none" w:sz="0" w:space="0" w:color="auto"/>
        <w:bottom w:val="none" w:sz="0" w:space="0" w:color="auto"/>
        <w:right w:val="none" w:sz="0" w:space="0" w:color="auto"/>
      </w:divBdr>
    </w:div>
    <w:div w:id="863251501">
      <w:bodyDiv w:val="1"/>
      <w:marLeft w:val="0"/>
      <w:marRight w:val="0"/>
      <w:marTop w:val="0"/>
      <w:marBottom w:val="0"/>
      <w:divBdr>
        <w:top w:val="none" w:sz="0" w:space="0" w:color="auto"/>
        <w:left w:val="none" w:sz="0" w:space="0" w:color="auto"/>
        <w:bottom w:val="none" w:sz="0" w:space="0" w:color="auto"/>
        <w:right w:val="none" w:sz="0" w:space="0" w:color="auto"/>
      </w:divBdr>
    </w:div>
    <w:div w:id="864100903">
      <w:bodyDiv w:val="1"/>
      <w:marLeft w:val="0"/>
      <w:marRight w:val="0"/>
      <w:marTop w:val="0"/>
      <w:marBottom w:val="0"/>
      <w:divBdr>
        <w:top w:val="none" w:sz="0" w:space="0" w:color="auto"/>
        <w:left w:val="none" w:sz="0" w:space="0" w:color="auto"/>
        <w:bottom w:val="none" w:sz="0" w:space="0" w:color="auto"/>
        <w:right w:val="none" w:sz="0" w:space="0" w:color="auto"/>
      </w:divBdr>
    </w:div>
    <w:div w:id="864175845">
      <w:bodyDiv w:val="1"/>
      <w:marLeft w:val="0"/>
      <w:marRight w:val="0"/>
      <w:marTop w:val="0"/>
      <w:marBottom w:val="0"/>
      <w:divBdr>
        <w:top w:val="none" w:sz="0" w:space="0" w:color="auto"/>
        <w:left w:val="none" w:sz="0" w:space="0" w:color="auto"/>
        <w:bottom w:val="none" w:sz="0" w:space="0" w:color="auto"/>
        <w:right w:val="none" w:sz="0" w:space="0" w:color="auto"/>
      </w:divBdr>
    </w:div>
    <w:div w:id="864754477">
      <w:bodyDiv w:val="1"/>
      <w:marLeft w:val="0"/>
      <w:marRight w:val="0"/>
      <w:marTop w:val="0"/>
      <w:marBottom w:val="0"/>
      <w:divBdr>
        <w:top w:val="none" w:sz="0" w:space="0" w:color="auto"/>
        <w:left w:val="none" w:sz="0" w:space="0" w:color="auto"/>
        <w:bottom w:val="none" w:sz="0" w:space="0" w:color="auto"/>
        <w:right w:val="none" w:sz="0" w:space="0" w:color="auto"/>
      </w:divBdr>
    </w:div>
    <w:div w:id="865141863">
      <w:bodyDiv w:val="1"/>
      <w:marLeft w:val="0"/>
      <w:marRight w:val="0"/>
      <w:marTop w:val="0"/>
      <w:marBottom w:val="0"/>
      <w:divBdr>
        <w:top w:val="none" w:sz="0" w:space="0" w:color="auto"/>
        <w:left w:val="none" w:sz="0" w:space="0" w:color="auto"/>
        <w:bottom w:val="none" w:sz="0" w:space="0" w:color="auto"/>
        <w:right w:val="none" w:sz="0" w:space="0" w:color="auto"/>
      </w:divBdr>
    </w:div>
    <w:div w:id="865142274">
      <w:bodyDiv w:val="1"/>
      <w:marLeft w:val="0"/>
      <w:marRight w:val="0"/>
      <w:marTop w:val="0"/>
      <w:marBottom w:val="0"/>
      <w:divBdr>
        <w:top w:val="none" w:sz="0" w:space="0" w:color="auto"/>
        <w:left w:val="none" w:sz="0" w:space="0" w:color="auto"/>
        <w:bottom w:val="none" w:sz="0" w:space="0" w:color="auto"/>
        <w:right w:val="none" w:sz="0" w:space="0" w:color="auto"/>
      </w:divBdr>
    </w:div>
    <w:div w:id="865680035">
      <w:bodyDiv w:val="1"/>
      <w:marLeft w:val="0"/>
      <w:marRight w:val="0"/>
      <w:marTop w:val="0"/>
      <w:marBottom w:val="0"/>
      <w:divBdr>
        <w:top w:val="none" w:sz="0" w:space="0" w:color="auto"/>
        <w:left w:val="none" w:sz="0" w:space="0" w:color="auto"/>
        <w:bottom w:val="none" w:sz="0" w:space="0" w:color="auto"/>
        <w:right w:val="none" w:sz="0" w:space="0" w:color="auto"/>
      </w:divBdr>
    </w:div>
    <w:div w:id="866452530">
      <w:bodyDiv w:val="1"/>
      <w:marLeft w:val="0"/>
      <w:marRight w:val="0"/>
      <w:marTop w:val="0"/>
      <w:marBottom w:val="0"/>
      <w:divBdr>
        <w:top w:val="none" w:sz="0" w:space="0" w:color="auto"/>
        <w:left w:val="none" w:sz="0" w:space="0" w:color="auto"/>
        <w:bottom w:val="none" w:sz="0" w:space="0" w:color="auto"/>
        <w:right w:val="none" w:sz="0" w:space="0" w:color="auto"/>
      </w:divBdr>
    </w:div>
    <w:div w:id="866673885">
      <w:bodyDiv w:val="1"/>
      <w:marLeft w:val="0"/>
      <w:marRight w:val="0"/>
      <w:marTop w:val="0"/>
      <w:marBottom w:val="0"/>
      <w:divBdr>
        <w:top w:val="none" w:sz="0" w:space="0" w:color="auto"/>
        <w:left w:val="none" w:sz="0" w:space="0" w:color="auto"/>
        <w:bottom w:val="none" w:sz="0" w:space="0" w:color="auto"/>
        <w:right w:val="none" w:sz="0" w:space="0" w:color="auto"/>
      </w:divBdr>
    </w:div>
    <w:div w:id="866674536">
      <w:bodyDiv w:val="1"/>
      <w:marLeft w:val="0"/>
      <w:marRight w:val="0"/>
      <w:marTop w:val="0"/>
      <w:marBottom w:val="0"/>
      <w:divBdr>
        <w:top w:val="none" w:sz="0" w:space="0" w:color="auto"/>
        <w:left w:val="none" w:sz="0" w:space="0" w:color="auto"/>
        <w:bottom w:val="none" w:sz="0" w:space="0" w:color="auto"/>
        <w:right w:val="none" w:sz="0" w:space="0" w:color="auto"/>
      </w:divBdr>
      <w:divsChild>
        <w:div w:id="262423366">
          <w:marLeft w:val="480"/>
          <w:marRight w:val="0"/>
          <w:marTop w:val="0"/>
          <w:marBottom w:val="0"/>
          <w:divBdr>
            <w:top w:val="none" w:sz="0" w:space="0" w:color="auto"/>
            <w:left w:val="none" w:sz="0" w:space="0" w:color="auto"/>
            <w:bottom w:val="none" w:sz="0" w:space="0" w:color="auto"/>
            <w:right w:val="none" w:sz="0" w:space="0" w:color="auto"/>
          </w:divBdr>
        </w:div>
        <w:div w:id="2141877914">
          <w:marLeft w:val="480"/>
          <w:marRight w:val="0"/>
          <w:marTop w:val="0"/>
          <w:marBottom w:val="0"/>
          <w:divBdr>
            <w:top w:val="none" w:sz="0" w:space="0" w:color="auto"/>
            <w:left w:val="none" w:sz="0" w:space="0" w:color="auto"/>
            <w:bottom w:val="none" w:sz="0" w:space="0" w:color="auto"/>
            <w:right w:val="none" w:sz="0" w:space="0" w:color="auto"/>
          </w:divBdr>
        </w:div>
        <w:div w:id="452334849">
          <w:marLeft w:val="480"/>
          <w:marRight w:val="0"/>
          <w:marTop w:val="0"/>
          <w:marBottom w:val="0"/>
          <w:divBdr>
            <w:top w:val="none" w:sz="0" w:space="0" w:color="auto"/>
            <w:left w:val="none" w:sz="0" w:space="0" w:color="auto"/>
            <w:bottom w:val="none" w:sz="0" w:space="0" w:color="auto"/>
            <w:right w:val="none" w:sz="0" w:space="0" w:color="auto"/>
          </w:divBdr>
        </w:div>
        <w:div w:id="1177420825">
          <w:marLeft w:val="480"/>
          <w:marRight w:val="0"/>
          <w:marTop w:val="0"/>
          <w:marBottom w:val="0"/>
          <w:divBdr>
            <w:top w:val="none" w:sz="0" w:space="0" w:color="auto"/>
            <w:left w:val="none" w:sz="0" w:space="0" w:color="auto"/>
            <w:bottom w:val="none" w:sz="0" w:space="0" w:color="auto"/>
            <w:right w:val="none" w:sz="0" w:space="0" w:color="auto"/>
          </w:divBdr>
        </w:div>
        <w:div w:id="813450432">
          <w:marLeft w:val="480"/>
          <w:marRight w:val="0"/>
          <w:marTop w:val="0"/>
          <w:marBottom w:val="0"/>
          <w:divBdr>
            <w:top w:val="none" w:sz="0" w:space="0" w:color="auto"/>
            <w:left w:val="none" w:sz="0" w:space="0" w:color="auto"/>
            <w:bottom w:val="none" w:sz="0" w:space="0" w:color="auto"/>
            <w:right w:val="none" w:sz="0" w:space="0" w:color="auto"/>
          </w:divBdr>
        </w:div>
        <w:div w:id="441220645">
          <w:marLeft w:val="480"/>
          <w:marRight w:val="0"/>
          <w:marTop w:val="0"/>
          <w:marBottom w:val="0"/>
          <w:divBdr>
            <w:top w:val="none" w:sz="0" w:space="0" w:color="auto"/>
            <w:left w:val="none" w:sz="0" w:space="0" w:color="auto"/>
            <w:bottom w:val="none" w:sz="0" w:space="0" w:color="auto"/>
            <w:right w:val="none" w:sz="0" w:space="0" w:color="auto"/>
          </w:divBdr>
        </w:div>
        <w:div w:id="1920433930">
          <w:marLeft w:val="480"/>
          <w:marRight w:val="0"/>
          <w:marTop w:val="0"/>
          <w:marBottom w:val="0"/>
          <w:divBdr>
            <w:top w:val="none" w:sz="0" w:space="0" w:color="auto"/>
            <w:left w:val="none" w:sz="0" w:space="0" w:color="auto"/>
            <w:bottom w:val="none" w:sz="0" w:space="0" w:color="auto"/>
            <w:right w:val="none" w:sz="0" w:space="0" w:color="auto"/>
          </w:divBdr>
        </w:div>
        <w:div w:id="1219705984">
          <w:marLeft w:val="480"/>
          <w:marRight w:val="0"/>
          <w:marTop w:val="0"/>
          <w:marBottom w:val="0"/>
          <w:divBdr>
            <w:top w:val="none" w:sz="0" w:space="0" w:color="auto"/>
            <w:left w:val="none" w:sz="0" w:space="0" w:color="auto"/>
            <w:bottom w:val="none" w:sz="0" w:space="0" w:color="auto"/>
            <w:right w:val="none" w:sz="0" w:space="0" w:color="auto"/>
          </w:divBdr>
        </w:div>
        <w:div w:id="89787713">
          <w:marLeft w:val="480"/>
          <w:marRight w:val="0"/>
          <w:marTop w:val="0"/>
          <w:marBottom w:val="0"/>
          <w:divBdr>
            <w:top w:val="none" w:sz="0" w:space="0" w:color="auto"/>
            <w:left w:val="none" w:sz="0" w:space="0" w:color="auto"/>
            <w:bottom w:val="none" w:sz="0" w:space="0" w:color="auto"/>
            <w:right w:val="none" w:sz="0" w:space="0" w:color="auto"/>
          </w:divBdr>
        </w:div>
        <w:div w:id="166294357">
          <w:marLeft w:val="480"/>
          <w:marRight w:val="0"/>
          <w:marTop w:val="0"/>
          <w:marBottom w:val="0"/>
          <w:divBdr>
            <w:top w:val="none" w:sz="0" w:space="0" w:color="auto"/>
            <w:left w:val="none" w:sz="0" w:space="0" w:color="auto"/>
            <w:bottom w:val="none" w:sz="0" w:space="0" w:color="auto"/>
            <w:right w:val="none" w:sz="0" w:space="0" w:color="auto"/>
          </w:divBdr>
        </w:div>
        <w:div w:id="1008170753">
          <w:marLeft w:val="480"/>
          <w:marRight w:val="0"/>
          <w:marTop w:val="0"/>
          <w:marBottom w:val="0"/>
          <w:divBdr>
            <w:top w:val="none" w:sz="0" w:space="0" w:color="auto"/>
            <w:left w:val="none" w:sz="0" w:space="0" w:color="auto"/>
            <w:bottom w:val="none" w:sz="0" w:space="0" w:color="auto"/>
            <w:right w:val="none" w:sz="0" w:space="0" w:color="auto"/>
          </w:divBdr>
        </w:div>
        <w:div w:id="166214875">
          <w:marLeft w:val="480"/>
          <w:marRight w:val="0"/>
          <w:marTop w:val="0"/>
          <w:marBottom w:val="0"/>
          <w:divBdr>
            <w:top w:val="none" w:sz="0" w:space="0" w:color="auto"/>
            <w:left w:val="none" w:sz="0" w:space="0" w:color="auto"/>
            <w:bottom w:val="none" w:sz="0" w:space="0" w:color="auto"/>
            <w:right w:val="none" w:sz="0" w:space="0" w:color="auto"/>
          </w:divBdr>
        </w:div>
        <w:div w:id="980187236">
          <w:marLeft w:val="480"/>
          <w:marRight w:val="0"/>
          <w:marTop w:val="0"/>
          <w:marBottom w:val="0"/>
          <w:divBdr>
            <w:top w:val="none" w:sz="0" w:space="0" w:color="auto"/>
            <w:left w:val="none" w:sz="0" w:space="0" w:color="auto"/>
            <w:bottom w:val="none" w:sz="0" w:space="0" w:color="auto"/>
            <w:right w:val="none" w:sz="0" w:space="0" w:color="auto"/>
          </w:divBdr>
        </w:div>
      </w:divsChild>
    </w:div>
    <w:div w:id="866913911">
      <w:bodyDiv w:val="1"/>
      <w:marLeft w:val="0"/>
      <w:marRight w:val="0"/>
      <w:marTop w:val="0"/>
      <w:marBottom w:val="0"/>
      <w:divBdr>
        <w:top w:val="none" w:sz="0" w:space="0" w:color="auto"/>
        <w:left w:val="none" w:sz="0" w:space="0" w:color="auto"/>
        <w:bottom w:val="none" w:sz="0" w:space="0" w:color="auto"/>
        <w:right w:val="none" w:sz="0" w:space="0" w:color="auto"/>
      </w:divBdr>
    </w:div>
    <w:div w:id="867529443">
      <w:bodyDiv w:val="1"/>
      <w:marLeft w:val="0"/>
      <w:marRight w:val="0"/>
      <w:marTop w:val="0"/>
      <w:marBottom w:val="0"/>
      <w:divBdr>
        <w:top w:val="none" w:sz="0" w:space="0" w:color="auto"/>
        <w:left w:val="none" w:sz="0" w:space="0" w:color="auto"/>
        <w:bottom w:val="none" w:sz="0" w:space="0" w:color="auto"/>
        <w:right w:val="none" w:sz="0" w:space="0" w:color="auto"/>
      </w:divBdr>
    </w:div>
    <w:div w:id="867834179">
      <w:bodyDiv w:val="1"/>
      <w:marLeft w:val="0"/>
      <w:marRight w:val="0"/>
      <w:marTop w:val="0"/>
      <w:marBottom w:val="0"/>
      <w:divBdr>
        <w:top w:val="none" w:sz="0" w:space="0" w:color="auto"/>
        <w:left w:val="none" w:sz="0" w:space="0" w:color="auto"/>
        <w:bottom w:val="none" w:sz="0" w:space="0" w:color="auto"/>
        <w:right w:val="none" w:sz="0" w:space="0" w:color="auto"/>
      </w:divBdr>
    </w:div>
    <w:div w:id="867836463">
      <w:bodyDiv w:val="1"/>
      <w:marLeft w:val="0"/>
      <w:marRight w:val="0"/>
      <w:marTop w:val="0"/>
      <w:marBottom w:val="0"/>
      <w:divBdr>
        <w:top w:val="none" w:sz="0" w:space="0" w:color="auto"/>
        <w:left w:val="none" w:sz="0" w:space="0" w:color="auto"/>
        <w:bottom w:val="none" w:sz="0" w:space="0" w:color="auto"/>
        <w:right w:val="none" w:sz="0" w:space="0" w:color="auto"/>
      </w:divBdr>
    </w:div>
    <w:div w:id="868376968">
      <w:bodyDiv w:val="1"/>
      <w:marLeft w:val="0"/>
      <w:marRight w:val="0"/>
      <w:marTop w:val="0"/>
      <w:marBottom w:val="0"/>
      <w:divBdr>
        <w:top w:val="none" w:sz="0" w:space="0" w:color="auto"/>
        <w:left w:val="none" w:sz="0" w:space="0" w:color="auto"/>
        <w:bottom w:val="none" w:sz="0" w:space="0" w:color="auto"/>
        <w:right w:val="none" w:sz="0" w:space="0" w:color="auto"/>
      </w:divBdr>
    </w:div>
    <w:div w:id="868377147">
      <w:bodyDiv w:val="1"/>
      <w:marLeft w:val="0"/>
      <w:marRight w:val="0"/>
      <w:marTop w:val="0"/>
      <w:marBottom w:val="0"/>
      <w:divBdr>
        <w:top w:val="none" w:sz="0" w:space="0" w:color="auto"/>
        <w:left w:val="none" w:sz="0" w:space="0" w:color="auto"/>
        <w:bottom w:val="none" w:sz="0" w:space="0" w:color="auto"/>
        <w:right w:val="none" w:sz="0" w:space="0" w:color="auto"/>
      </w:divBdr>
    </w:div>
    <w:div w:id="868565678">
      <w:bodyDiv w:val="1"/>
      <w:marLeft w:val="0"/>
      <w:marRight w:val="0"/>
      <w:marTop w:val="0"/>
      <w:marBottom w:val="0"/>
      <w:divBdr>
        <w:top w:val="none" w:sz="0" w:space="0" w:color="auto"/>
        <w:left w:val="none" w:sz="0" w:space="0" w:color="auto"/>
        <w:bottom w:val="none" w:sz="0" w:space="0" w:color="auto"/>
        <w:right w:val="none" w:sz="0" w:space="0" w:color="auto"/>
      </w:divBdr>
    </w:div>
    <w:div w:id="869417018">
      <w:bodyDiv w:val="1"/>
      <w:marLeft w:val="0"/>
      <w:marRight w:val="0"/>
      <w:marTop w:val="0"/>
      <w:marBottom w:val="0"/>
      <w:divBdr>
        <w:top w:val="none" w:sz="0" w:space="0" w:color="auto"/>
        <w:left w:val="none" w:sz="0" w:space="0" w:color="auto"/>
        <w:bottom w:val="none" w:sz="0" w:space="0" w:color="auto"/>
        <w:right w:val="none" w:sz="0" w:space="0" w:color="auto"/>
      </w:divBdr>
    </w:div>
    <w:div w:id="869613133">
      <w:bodyDiv w:val="1"/>
      <w:marLeft w:val="0"/>
      <w:marRight w:val="0"/>
      <w:marTop w:val="0"/>
      <w:marBottom w:val="0"/>
      <w:divBdr>
        <w:top w:val="none" w:sz="0" w:space="0" w:color="auto"/>
        <w:left w:val="none" w:sz="0" w:space="0" w:color="auto"/>
        <w:bottom w:val="none" w:sz="0" w:space="0" w:color="auto"/>
        <w:right w:val="none" w:sz="0" w:space="0" w:color="auto"/>
      </w:divBdr>
    </w:div>
    <w:div w:id="870996100">
      <w:bodyDiv w:val="1"/>
      <w:marLeft w:val="0"/>
      <w:marRight w:val="0"/>
      <w:marTop w:val="0"/>
      <w:marBottom w:val="0"/>
      <w:divBdr>
        <w:top w:val="none" w:sz="0" w:space="0" w:color="auto"/>
        <w:left w:val="none" w:sz="0" w:space="0" w:color="auto"/>
        <w:bottom w:val="none" w:sz="0" w:space="0" w:color="auto"/>
        <w:right w:val="none" w:sz="0" w:space="0" w:color="auto"/>
      </w:divBdr>
    </w:div>
    <w:div w:id="871185207">
      <w:bodyDiv w:val="1"/>
      <w:marLeft w:val="0"/>
      <w:marRight w:val="0"/>
      <w:marTop w:val="0"/>
      <w:marBottom w:val="0"/>
      <w:divBdr>
        <w:top w:val="none" w:sz="0" w:space="0" w:color="auto"/>
        <w:left w:val="none" w:sz="0" w:space="0" w:color="auto"/>
        <w:bottom w:val="none" w:sz="0" w:space="0" w:color="auto"/>
        <w:right w:val="none" w:sz="0" w:space="0" w:color="auto"/>
      </w:divBdr>
    </w:div>
    <w:div w:id="871530123">
      <w:bodyDiv w:val="1"/>
      <w:marLeft w:val="0"/>
      <w:marRight w:val="0"/>
      <w:marTop w:val="0"/>
      <w:marBottom w:val="0"/>
      <w:divBdr>
        <w:top w:val="none" w:sz="0" w:space="0" w:color="auto"/>
        <w:left w:val="none" w:sz="0" w:space="0" w:color="auto"/>
        <w:bottom w:val="none" w:sz="0" w:space="0" w:color="auto"/>
        <w:right w:val="none" w:sz="0" w:space="0" w:color="auto"/>
      </w:divBdr>
    </w:div>
    <w:div w:id="872234324">
      <w:bodyDiv w:val="1"/>
      <w:marLeft w:val="0"/>
      <w:marRight w:val="0"/>
      <w:marTop w:val="0"/>
      <w:marBottom w:val="0"/>
      <w:divBdr>
        <w:top w:val="none" w:sz="0" w:space="0" w:color="auto"/>
        <w:left w:val="none" w:sz="0" w:space="0" w:color="auto"/>
        <w:bottom w:val="none" w:sz="0" w:space="0" w:color="auto"/>
        <w:right w:val="none" w:sz="0" w:space="0" w:color="auto"/>
      </w:divBdr>
    </w:div>
    <w:div w:id="872885922">
      <w:bodyDiv w:val="1"/>
      <w:marLeft w:val="0"/>
      <w:marRight w:val="0"/>
      <w:marTop w:val="0"/>
      <w:marBottom w:val="0"/>
      <w:divBdr>
        <w:top w:val="none" w:sz="0" w:space="0" w:color="auto"/>
        <w:left w:val="none" w:sz="0" w:space="0" w:color="auto"/>
        <w:bottom w:val="none" w:sz="0" w:space="0" w:color="auto"/>
        <w:right w:val="none" w:sz="0" w:space="0" w:color="auto"/>
      </w:divBdr>
    </w:div>
    <w:div w:id="873158207">
      <w:bodyDiv w:val="1"/>
      <w:marLeft w:val="0"/>
      <w:marRight w:val="0"/>
      <w:marTop w:val="0"/>
      <w:marBottom w:val="0"/>
      <w:divBdr>
        <w:top w:val="none" w:sz="0" w:space="0" w:color="auto"/>
        <w:left w:val="none" w:sz="0" w:space="0" w:color="auto"/>
        <w:bottom w:val="none" w:sz="0" w:space="0" w:color="auto"/>
        <w:right w:val="none" w:sz="0" w:space="0" w:color="auto"/>
      </w:divBdr>
      <w:divsChild>
        <w:div w:id="2057507615">
          <w:marLeft w:val="480"/>
          <w:marRight w:val="0"/>
          <w:marTop w:val="0"/>
          <w:marBottom w:val="0"/>
          <w:divBdr>
            <w:top w:val="none" w:sz="0" w:space="0" w:color="auto"/>
            <w:left w:val="none" w:sz="0" w:space="0" w:color="auto"/>
            <w:bottom w:val="none" w:sz="0" w:space="0" w:color="auto"/>
            <w:right w:val="none" w:sz="0" w:space="0" w:color="auto"/>
          </w:divBdr>
        </w:div>
        <w:div w:id="533424641">
          <w:marLeft w:val="480"/>
          <w:marRight w:val="0"/>
          <w:marTop w:val="0"/>
          <w:marBottom w:val="0"/>
          <w:divBdr>
            <w:top w:val="none" w:sz="0" w:space="0" w:color="auto"/>
            <w:left w:val="none" w:sz="0" w:space="0" w:color="auto"/>
            <w:bottom w:val="none" w:sz="0" w:space="0" w:color="auto"/>
            <w:right w:val="none" w:sz="0" w:space="0" w:color="auto"/>
          </w:divBdr>
        </w:div>
        <w:div w:id="1101948783">
          <w:marLeft w:val="480"/>
          <w:marRight w:val="0"/>
          <w:marTop w:val="0"/>
          <w:marBottom w:val="0"/>
          <w:divBdr>
            <w:top w:val="none" w:sz="0" w:space="0" w:color="auto"/>
            <w:left w:val="none" w:sz="0" w:space="0" w:color="auto"/>
            <w:bottom w:val="none" w:sz="0" w:space="0" w:color="auto"/>
            <w:right w:val="none" w:sz="0" w:space="0" w:color="auto"/>
          </w:divBdr>
        </w:div>
        <w:div w:id="1119645278">
          <w:marLeft w:val="480"/>
          <w:marRight w:val="0"/>
          <w:marTop w:val="0"/>
          <w:marBottom w:val="0"/>
          <w:divBdr>
            <w:top w:val="none" w:sz="0" w:space="0" w:color="auto"/>
            <w:left w:val="none" w:sz="0" w:space="0" w:color="auto"/>
            <w:bottom w:val="none" w:sz="0" w:space="0" w:color="auto"/>
            <w:right w:val="none" w:sz="0" w:space="0" w:color="auto"/>
          </w:divBdr>
        </w:div>
        <w:div w:id="864178330">
          <w:marLeft w:val="480"/>
          <w:marRight w:val="0"/>
          <w:marTop w:val="0"/>
          <w:marBottom w:val="0"/>
          <w:divBdr>
            <w:top w:val="none" w:sz="0" w:space="0" w:color="auto"/>
            <w:left w:val="none" w:sz="0" w:space="0" w:color="auto"/>
            <w:bottom w:val="none" w:sz="0" w:space="0" w:color="auto"/>
            <w:right w:val="none" w:sz="0" w:space="0" w:color="auto"/>
          </w:divBdr>
        </w:div>
        <w:div w:id="1180898762">
          <w:marLeft w:val="480"/>
          <w:marRight w:val="0"/>
          <w:marTop w:val="0"/>
          <w:marBottom w:val="0"/>
          <w:divBdr>
            <w:top w:val="none" w:sz="0" w:space="0" w:color="auto"/>
            <w:left w:val="none" w:sz="0" w:space="0" w:color="auto"/>
            <w:bottom w:val="none" w:sz="0" w:space="0" w:color="auto"/>
            <w:right w:val="none" w:sz="0" w:space="0" w:color="auto"/>
          </w:divBdr>
        </w:div>
        <w:div w:id="1650548489">
          <w:marLeft w:val="480"/>
          <w:marRight w:val="0"/>
          <w:marTop w:val="0"/>
          <w:marBottom w:val="0"/>
          <w:divBdr>
            <w:top w:val="none" w:sz="0" w:space="0" w:color="auto"/>
            <w:left w:val="none" w:sz="0" w:space="0" w:color="auto"/>
            <w:bottom w:val="none" w:sz="0" w:space="0" w:color="auto"/>
            <w:right w:val="none" w:sz="0" w:space="0" w:color="auto"/>
          </w:divBdr>
        </w:div>
        <w:div w:id="2115904652">
          <w:marLeft w:val="480"/>
          <w:marRight w:val="0"/>
          <w:marTop w:val="0"/>
          <w:marBottom w:val="0"/>
          <w:divBdr>
            <w:top w:val="none" w:sz="0" w:space="0" w:color="auto"/>
            <w:left w:val="none" w:sz="0" w:space="0" w:color="auto"/>
            <w:bottom w:val="none" w:sz="0" w:space="0" w:color="auto"/>
            <w:right w:val="none" w:sz="0" w:space="0" w:color="auto"/>
          </w:divBdr>
        </w:div>
        <w:div w:id="329720337">
          <w:marLeft w:val="480"/>
          <w:marRight w:val="0"/>
          <w:marTop w:val="0"/>
          <w:marBottom w:val="0"/>
          <w:divBdr>
            <w:top w:val="none" w:sz="0" w:space="0" w:color="auto"/>
            <w:left w:val="none" w:sz="0" w:space="0" w:color="auto"/>
            <w:bottom w:val="none" w:sz="0" w:space="0" w:color="auto"/>
            <w:right w:val="none" w:sz="0" w:space="0" w:color="auto"/>
          </w:divBdr>
        </w:div>
        <w:div w:id="2131850361">
          <w:marLeft w:val="480"/>
          <w:marRight w:val="0"/>
          <w:marTop w:val="0"/>
          <w:marBottom w:val="0"/>
          <w:divBdr>
            <w:top w:val="none" w:sz="0" w:space="0" w:color="auto"/>
            <w:left w:val="none" w:sz="0" w:space="0" w:color="auto"/>
            <w:bottom w:val="none" w:sz="0" w:space="0" w:color="auto"/>
            <w:right w:val="none" w:sz="0" w:space="0" w:color="auto"/>
          </w:divBdr>
        </w:div>
        <w:div w:id="2069919307">
          <w:marLeft w:val="480"/>
          <w:marRight w:val="0"/>
          <w:marTop w:val="0"/>
          <w:marBottom w:val="0"/>
          <w:divBdr>
            <w:top w:val="none" w:sz="0" w:space="0" w:color="auto"/>
            <w:left w:val="none" w:sz="0" w:space="0" w:color="auto"/>
            <w:bottom w:val="none" w:sz="0" w:space="0" w:color="auto"/>
            <w:right w:val="none" w:sz="0" w:space="0" w:color="auto"/>
          </w:divBdr>
        </w:div>
        <w:div w:id="1454012841">
          <w:marLeft w:val="480"/>
          <w:marRight w:val="0"/>
          <w:marTop w:val="0"/>
          <w:marBottom w:val="0"/>
          <w:divBdr>
            <w:top w:val="none" w:sz="0" w:space="0" w:color="auto"/>
            <w:left w:val="none" w:sz="0" w:space="0" w:color="auto"/>
            <w:bottom w:val="none" w:sz="0" w:space="0" w:color="auto"/>
            <w:right w:val="none" w:sz="0" w:space="0" w:color="auto"/>
          </w:divBdr>
        </w:div>
        <w:div w:id="1840844754">
          <w:marLeft w:val="480"/>
          <w:marRight w:val="0"/>
          <w:marTop w:val="0"/>
          <w:marBottom w:val="0"/>
          <w:divBdr>
            <w:top w:val="none" w:sz="0" w:space="0" w:color="auto"/>
            <w:left w:val="none" w:sz="0" w:space="0" w:color="auto"/>
            <w:bottom w:val="none" w:sz="0" w:space="0" w:color="auto"/>
            <w:right w:val="none" w:sz="0" w:space="0" w:color="auto"/>
          </w:divBdr>
        </w:div>
        <w:div w:id="164133217">
          <w:marLeft w:val="480"/>
          <w:marRight w:val="0"/>
          <w:marTop w:val="0"/>
          <w:marBottom w:val="0"/>
          <w:divBdr>
            <w:top w:val="none" w:sz="0" w:space="0" w:color="auto"/>
            <w:left w:val="none" w:sz="0" w:space="0" w:color="auto"/>
            <w:bottom w:val="none" w:sz="0" w:space="0" w:color="auto"/>
            <w:right w:val="none" w:sz="0" w:space="0" w:color="auto"/>
          </w:divBdr>
        </w:div>
        <w:div w:id="450706509">
          <w:marLeft w:val="480"/>
          <w:marRight w:val="0"/>
          <w:marTop w:val="0"/>
          <w:marBottom w:val="0"/>
          <w:divBdr>
            <w:top w:val="none" w:sz="0" w:space="0" w:color="auto"/>
            <w:left w:val="none" w:sz="0" w:space="0" w:color="auto"/>
            <w:bottom w:val="none" w:sz="0" w:space="0" w:color="auto"/>
            <w:right w:val="none" w:sz="0" w:space="0" w:color="auto"/>
          </w:divBdr>
        </w:div>
        <w:div w:id="1589729971">
          <w:marLeft w:val="480"/>
          <w:marRight w:val="0"/>
          <w:marTop w:val="0"/>
          <w:marBottom w:val="0"/>
          <w:divBdr>
            <w:top w:val="none" w:sz="0" w:space="0" w:color="auto"/>
            <w:left w:val="none" w:sz="0" w:space="0" w:color="auto"/>
            <w:bottom w:val="none" w:sz="0" w:space="0" w:color="auto"/>
            <w:right w:val="none" w:sz="0" w:space="0" w:color="auto"/>
          </w:divBdr>
        </w:div>
        <w:div w:id="808010154">
          <w:marLeft w:val="480"/>
          <w:marRight w:val="0"/>
          <w:marTop w:val="0"/>
          <w:marBottom w:val="0"/>
          <w:divBdr>
            <w:top w:val="none" w:sz="0" w:space="0" w:color="auto"/>
            <w:left w:val="none" w:sz="0" w:space="0" w:color="auto"/>
            <w:bottom w:val="none" w:sz="0" w:space="0" w:color="auto"/>
            <w:right w:val="none" w:sz="0" w:space="0" w:color="auto"/>
          </w:divBdr>
        </w:div>
        <w:div w:id="847210674">
          <w:marLeft w:val="480"/>
          <w:marRight w:val="0"/>
          <w:marTop w:val="0"/>
          <w:marBottom w:val="0"/>
          <w:divBdr>
            <w:top w:val="none" w:sz="0" w:space="0" w:color="auto"/>
            <w:left w:val="none" w:sz="0" w:space="0" w:color="auto"/>
            <w:bottom w:val="none" w:sz="0" w:space="0" w:color="auto"/>
            <w:right w:val="none" w:sz="0" w:space="0" w:color="auto"/>
          </w:divBdr>
        </w:div>
        <w:div w:id="569383949">
          <w:marLeft w:val="480"/>
          <w:marRight w:val="0"/>
          <w:marTop w:val="0"/>
          <w:marBottom w:val="0"/>
          <w:divBdr>
            <w:top w:val="none" w:sz="0" w:space="0" w:color="auto"/>
            <w:left w:val="none" w:sz="0" w:space="0" w:color="auto"/>
            <w:bottom w:val="none" w:sz="0" w:space="0" w:color="auto"/>
            <w:right w:val="none" w:sz="0" w:space="0" w:color="auto"/>
          </w:divBdr>
        </w:div>
        <w:div w:id="900561432">
          <w:marLeft w:val="480"/>
          <w:marRight w:val="0"/>
          <w:marTop w:val="0"/>
          <w:marBottom w:val="0"/>
          <w:divBdr>
            <w:top w:val="none" w:sz="0" w:space="0" w:color="auto"/>
            <w:left w:val="none" w:sz="0" w:space="0" w:color="auto"/>
            <w:bottom w:val="none" w:sz="0" w:space="0" w:color="auto"/>
            <w:right w:val="none" w:sz="0" w:space="0" w:color="auto"/>
          </w:divBdr>
        </w:div>
        <w:div w:id="317922349">
          <w:marLeft w:val="480"/>
          <w:marRight w:val="0"/>
          <w:marTop w:val="0"/>
          <w:marBottom w:val="0"/>
          <w:divBdr>
            <w:top w:val="none" w:sz="0" w:space="0" w:color="auto"/>
            <w:left w:val="none" w:sz="0" w:space="0" w:color="auto"/>
            <w:bottom w:val="none" w:sz="0" w:space="0" w:color="auto"/>
            <w:right w:val="none" w:sz="0" w:space="0" w:color="auto"/>
          </w:divBdr>
        </w:div>
        <w:div w:id="2014184038">
          <w:marLeft w:val="480"/>
          <w:marRight w:val="0"/>
          <w:marTop w:val="0"/>
          <w:marBottom w:val="0"/>
          <w:divBdr>
            <w:top w:val="none" w:sz="0" w:space="0" w:color="auto"/>
            <w:left w:val="none" w:sz="0" w:space="0" w:color="auto"/>
            <w:bottom w:val="none" w:sz="0" w:space="0" w:color="auto"/>
            <w:right w:val="none" w:sz="0" w:space="0" w:color="auto"/>
          </w:divBdr>
        </w:div>
        <w:div w:id="374162959">
          <w:marLeft w:val="480"/>
          <w:marRight w:val="0"/>
          <w:marTop w:val="0"/>
          <w:marBottom w:val="0"/>
          <w:divBdr>
            <w:top w:val="none" w:sz="0" w:space="0" w:color="auto"/>
            <w:left w:val="none" w:sz="0" w:space="0" w:color="auto"/>
            <w:bottom w:val="none" w:sz="0" w:space="0" w:color="auto"/>
            <w:right w:val="none" w:sz="0" w:space="0" w:color="auto"/>
          </w:divBdr>
        </w:div>
        <w:div w:id="1103846029">
          <w:marLeft w:val="480"/>
          <w:marRight w:val="0"/>
          <w:marTop w:val="0"/>
          <w:marBottom w:val="0"/>
          <w:divBdr>
            <w:top w:val="none" w:sz="0" w:space="0" w:color="auto"/>
            <w:left w:val="none" w:sz="0" w:space="0" w:color="auto"/>
            <w:bottom w:val="none" w:sz="0" w:space="0" w:color="auto"/>
            <w:right w:val="none" w:sz="0" w:space="0" w:color="auto"/>
          </w:divBdr>
        </w:div>
        <w:div w:id="2048485314">
          <w:marLeft w:val="480"/>
          <w:marRight w:val="0"/>
          <w:marTop w:val="0"/>
          <w:marBottom w:val="0"/>
          <w:divBdr>
            <w:top w:val="none" w:sz="0" w:space="0" w:color="auto"/>
            <w:left w:val="none" w:sz="0" w:space="0" w:color="auto"/>
            <w:bottom w:val="none" w:sz="0" w:space="0" w:color="auto"/>
            <w:right w:val="none" w:sz="0" w:space="0" w:color="auto"/>
          </w:divBdr>
        </w:div>
      </w:divsChild>
    </w:div>
    <w:div w:id="873268219">
      <w:bodyDiv w:val="1"/>
      <w:marLeft w:val="0"/>
      <w:marRight w:val="0"/>
      <w:marTop w:val="0"/>
      <w:marBottom w:val="0"/>
      <w:divBdr>
        <w:top w:val="none" w:sz="0" w:space="0" w:color="auto"/>
        <w:left w:val="none" w:sz="0" w:space="0" w:color="auto"/>
        <w:bottom w:val="none" w:sz="0" w:space="0" w:color="auto"/>
        <w:right w:val="none" w:sz="0" w:space="0" w:color="auto"/>
      </w:divBdr>
    </w:div>
    <w:div w:id="873688914">
      <w:bodyDiv w:val="1"/>
      <w:marLeft w:val="0"/>
      <w:marRight w:val="0"/>
      <w:marTop w:val="0"/>
      <w:marBottom w:val="0"/>
      <w:divBdr>
        <w:top w:val="none" w:sz="0" w:space="0" w:color="auto"/>
        <w:left w:val="none" w:sz="0" w:space="0" w:color="auto"/>
        <w:bottom w:val="none" w:sz="0" w:space="0" w:color="auto"/>
        <w:right w:val="none" w:sz="0" w:space="0" w:color="auto"/>
      </w:divBdr>
      <w:divsChild>
        <w:div w:id="513544274">
          <w:marLeft w:val="480"/>
          <w:marRight w:val="0"/>
          <w:marTop w:val="0"/>
          <w:marBottom w:val="0"/>
          <w:divBdr>
            <w:top w:val="none" w:sz="0" w:space="0" w:color="auto"/>
            <w:left w:val="none" w:sz="0" w:space="0" w:color="auto"/>
            <w:bottom w:val="none" w:sz="0" w:space="0" w:color="auto"/>
            <w:right w:val="none" w:sz="0" w:space="0" w:color="auto"/>
          </w:divBdr>
        </w:div>
        <w:div w:id="460734097">
          <w:marLeft w:val="480"/>
          <w:marRight w:val="0"/>
          <w:marTop w:val="0"/>
          <w:marBottom w:val="0"/>
          <w:divBdr>
            <w:top w:val="none" w:sz="0" w:space="0" w:color="auto"/>
            <w:left w:val="none" w:sz="0" w:space="0" w:color="auto"/>
            <w:bottom w:val="none" w:sz="0" w:space="0" w:color="auto"/>
            <w:right w:val="none" w:sz="0" w:space="0" w:color="auto"/>
          </w:divBdr>
        </w:div>
        <w:div w:id="1835292842">
          <w:marLeft w:val="480"/>
          <w:marRight w:val="0"/>
          <w:marTop w:val="0"/>
          <w:marBottom w:val="0"/>
          <w:divBdr>
            <w:top w:val="none" w:sz="0" w:space="0" w:color="auto"/>
            <w:left w:val="none" w:sz="0" w:space="0" w:color="auto"/>
            <w:bottom w:val="none" w:sz="0" w:space="0" w:color="auto"/>
            <w:right w:val="none" w:sz="0" w:space="0" w:color="auto"/>
          </w:divBdr>
        </w:div>
        <w:div w:id="439840589">
          <w:marLeft w:val="480"/>
          <w:marRight w:val="0"/>
          <w:marTop w:val="0"/>
          <w:marBottom w:val="0"/>
          <w:divBdr>
            <w:top w:val="none" w:sz="0" w:space="0" w:color="auto"/>
            <w:left w:val="none" w:sz="0" w:space="0" w:color="auto"/>
            <w:bottom w:val="none" w:sz="0" w:space="0" w:color="auto"/>
            <w:right w:val="none" w:sz="0" w:space="0" w:color="auto"/>
          </w:divBdr>
        </w:div>
        <w:div w:id="101151239">
          <w:marLeft w:val="480"/>
          <w:marRight w:val="0"/>
          <w:marTop w:val="0"/>
          <w:marBottom w:val="0"/>
          <w:divBdr>
            <w:top w:val="none" w:sz="0" w:space="0" w:color="auto"/>
            <w:left w:val="none" w:sz="0" w:space="0" w:color="auto"/>
            <w:bottom w:val="none" w:sz="0" w:space="0" w:color="auto"/>
            <w:right w:val="none" w:sz="0" w:space="0" w:color="auto"/>
          </w:divBdr>
        </w:div>
        <w:div w:id="546570873">
          <w:marLeft w:val="480"/>
          <w:marRight w:val="0"/>
          <w:marTop w:val="0"/>
          <w:marBottom w:val="0"/>
          <w:divBdr>
            <w:top w:val="none" w:sz="0" w:space="0" w:color="auto"/>
            <w:left w:val="none" w:sz="0" w:space="0" w:color="auto"/>
            <w:bottom w:val="none" w:sz="0" w:space="0" w:color="auto"/>
            <w:right w:val="none" w:sz="0" w:space="0" w:color="auto"/>
          </w:divBdr>
        </w:div>
        <w:div w:id="1620453071">
          <w:marLeft w:val="480"/>
          <w:marRight w:val="0"/>
          <w:marTop w:val="0"/>
          <w:marBottom w:val="0"/>
          <w:divBdr>
            <w:top w:val="none" w:sz="0" w:space="0" w:color="auto"/>
            <w:left w:val="none" w:sz="0" w:space="0" w:color="auto"/>
            <w:bottom w:val="none" w:sz="0" w:space="0" w:color="auto"/>
            <w:right w:val="none" w:sz="0" w:space="0" w:color="auto"/>
          </w:divBdr>
        </w:div>
        <w:div w:id="2000502548">
          <w:marLeft w:val="480"/>
          <w:marRight w:val="0"/>
          <w:marTop w:val="0"/>
          <w:marBottom w:val="0"/>
          <w:divBdr>
            <w:top w:val="none" w:sz="0" w:space="0" w:color="auto"/>
            <w:left w:val="none" w:sz="0" w:space="0" w:color="auto"/>
            <w:bottom w:val="none" w:sz="0" w:space="0" w:color="auto"/>
            <w:right w:val="none" w:sz="0" w:space="0" w:color="auto"/>
          </w:divBdr>
        </w:div>
        <w:div w:id="2101876921">
          <w:marLeft w:val="480"/>
          <w:marRight w:val="0"/>
          <w:marTop w:val="0"/>
          <w:marBottom w:val="0"/>
          <w:divBdr>
            <w:top w:val="none" w:sz="0" w:space="0" w:color="auto"/>
            <w:left w:val="none" w:sz="0" w:space="0" w:color="auto"/>
            <w:bottom w:val="none" w:sz="0" w:space="0" w:color="auto"/>
            <w:right w:val="none" w:sz="0" w:space="0" w:color="auto"/>
          </w:divBdr>
        </w:div>
        <w:div w:id="1898937049">
          <w:marLeft w:val="480"/>
          <w:marRight w:val="0"/>
          <w:marTop w:val="0"/>
          <w:marBottom w:val="0"/>
          <w:divBdr>
            <w:top w:val="none" w:sz="0" w:space="0" w:color="auto"/>
            <w:left w:val="none" w:sz="0" w:space="0" w:color="auto"/>
            <w:bottom w:val="none" w:sz="0" w:space="0" w:color="auto"/>
            <w:right w:val="none" w:sz="0" w:space="0" w:color="auto"/>
          </w:divBdr>
        </w:div>
        <w:div w:id="2077587998">
          <w:marLeft w:val="480"/>
          <w:marRight w:val="0"/>
          <w:marTop w:val="0"/>
          <w:marBottom w:val="0"/>
          <w:divBdr>
            <w:top w:val="none" w:sz="0" w:space="0" w:color="auto"/>
            <w:left w:val="none" w:sz="0" w:space="0" w:color="auto"/>
            <w:bottom w:val="none" w:sz="0" w:space="0" w:color="auto"/>
            <w:right w:val="none" w:sz="0" w:space="0" w:color="auto"/>
          </w:divBdr>
        </w:div>
        <w:div w:id="251007910">
          <w:marLeft w:val="480"/>
          <w:marRight w:val="0"/>
          <w:marTop w:val="0"/>
          <w:marBottom w:val="0"/>
          <w:divBdr>
            <w:top w:val="none" w:sz="0" w:space="0" w:color="auto"/>
            <w:left w:val="none" w:sz="0" w:space="0" w:color="auto"/>
            <w:bottom w:val="none" w:sz="0" w:space="0" w:color="auto"/>
            <w:right w:val="none" w:sz="0" w:space="0" w:color="auto"/>
          </w:divBdr>
        </w:div>
        <w:div w:id="1509709163">
          <w:marLeft w:val="480"/>
          <w:marRight w:val="0"/>
          <w:marTop w:val="0"/>
          <w:marBottom w:val="0"/>
          <w:divBdr>
            <w:top w:val="none" w:sz="0" w:space="0" w:color="auto"/>
            <w:left w:val="none" w:sz="0" w:space="0" w:color="auto"/>
            <w:bottom w:val="none" w:sz="0" w:space="0" w:color="auto"/>
            <w:right w:val="none" w:sz="0" w:space="0" w:color="auto"/>
          </w:divBdr>
        </w:div>
        <w:div w:id="419912430">
          <w:marLeft w:val="480"/>
          <w:marRight w:val="0"/>
          <w:marTop w:val="0"/>
          <w:marBottom w:val="0"/>
          <w:divBdr>
            <w:top w:val="none" w:sz="0" w:space="0" w:color="auto"/>
            <w:left w:val="none" w:sz="0" w:space="0" w:color="auto"/>
            <w:bottom w:val="none" w:sz="0" w:space="0" w:color="auto"/>
            <w:right w:val="none" w:sz="0" w:space="0" w:color="auto"/>
          </w:divBdr>
        </w:div>
        <w:div w:id="1956862172">
          <w:marLeft w:val="480"/>
          <w:marRight w:val="0"/>
          <w:marTop w:val="0"/>
          <w:marBottom w:val="0"/>
          <w:divBdr>
            <w:top w:val="none" w:sz="0" w:space="0" w:color="auto"/>
            <w:left w:val="none" w:sz="0" w:space="0" w:color="auto"/>
            <w:bottom w:val="none" w:sz="0" w:space="0" w:color="auto"/>
            <w:right w:val="none" w:sz="0" w:space="0" w:color="auto"/>
          </w:divBdr>
        </w:div>
        <w:div w:id="225341009">
          <w:marLeft w:val="480"/>
          <w:marRight w:val="0"/>
          <w:marTop w:val="0"/>
          <w:marBottom w:val="0"/>
          <w:divBdr>
            <w:top w:val="none" w:sz="0" w:space="0" w:color="auto"/>
            <w:left w:val="none" w:sz="0" w:space="0" w:color="auto"/>
            <w:bottom w:val="none" w:sz="0" w:space="0" w:color="auto"/>
            <w:right w:val="none" w:sz="0" w:space="0" w:color="auto"/>
          </w:divBdr>
        </w:div>
        <w:div w:id="1104573585">
          <w:marLeft w:val="480"/>
          <w:marRight w:val="0"/>
          <w:marTop w:val="0"/>
          <w:marBottom w:val="0"/>
          <w:divBdr>
            <w:top w:val="none" w:sz="0" w:space="0" w:color="auto"/>
            <w:left w:val="none" w:sz="0" w:space="0" w:color="auto"/>
            <w:bottom w:val="none" w:sz="0" w:space="0" w:color="auto"/>
            <w:right w:val="none" w:sz="0" w:space="0" w:color="auto"/>
          </w:divBdr>
        </w:div>
        <w:div w:id="77988222">
          <w:marLeft w:val="480"/>
          <w:marRight w:val="0"/>
          <w:marTop w:val="0"/>
          <w:marBottom w:val="0"/>
          <w:divBdr>
            <w:top w:val="none" w:sz="0" w:space="0" w:color="auto"/>
            <w:left w:val="none" w:sz="0" w:space="0" w:color="auto"/>
            <w:bottom w:val="none" w:sz="0" w:space="0" w:color="auto"/>
            <w:right w:val="none" w:sz="0" w:space="0" w:color="auto"/>
          </w:divBdr>
        </w:div>
        <w:div w:id="1210651283">
          <w:marLeft w:val="480"/>
          <w:marRight w:val="0"/>
          <w:marTop w:val="0"/>
          <w:marBottom w:val="0"/>
          <w:divBdr>
            <w:top w:val="none" w:sz="0" w:space="0" w:color="auto"/>
            <w:left w:val="none" w:sz="0" w:space="0" w:color="auto"/>
            <w:bottom w:val="none" w:sz="0" w:space="0" w:color="auto"/>
            <w:right w:val="none" w:sz="0" w:space="0" w:color="auto"/>
          </w:divBdr>
        </w:div>
        <w:div w:id="598292801">
          <w:marLeft w:val="480"/>
          <w:marRight w:val="0"/>
          <w:marTop w:val="0"/>
          <w:marBottom w:val="0"/>
          <w:divBdr>
            <w:top w:val="none" w:sz="0" w:space="0" w:color="auto"/>
            <w:left w:val="none" w:sz="0" w:space="0" w:color="auto"/>
            <w:bottom w:val="none" w:sz="0" w:space="0" w:color="auto"/>
            <w:right w:val="none" w:sz="0" w:space="0" w:color="auto"/>
          </w:divBdr>
        </w:div>
        <w:div w:id="27881989">
          <w:marLeft w:val="480"/>
          <w:marRight w:val="0"/>
          <w:marTop w:val="0"/>
          <w:marBottom w:val="0"/>
          <w:divBdr>
            <w:top w:val="none" w:sz="0" w:space="0" w:color="auto"/>
            <w:left w:val="none" w:sz="0" w:space="0" w:color="auto"/>
            <w:bottom w:val="none" w:sz="0" w:space="0" w:color="auto"/>
            <w:right w:val="none" w:sz="0" w:space="0" w:color="auto"/>
          </w:divBdr>
        </w:div>
        <w:div w:id="1387679263">
          <w:marLeft w:val="480"/>
          <w:marRight w:val="0"/>
          <w:marTop w:val="0"/>
          <w:marBottom w:val="0"/>
          <w:divBdr>
            <w:top w:val="none" w:sz="0" w:space="0" w:color="auto"/>
            <w:left w:val="none" w:sz="0" w:space="0" w:color="auto"/>
            <w:bottom w:val="none" w:sz="0" w:space="0" w:color="auto"/>
            <w:right w:val="none" w:sz="0" w:space="0" w:color="auto"/>
          </w:divBdr>
        </w:div>
        <w:div w:id="637035588">
          <w:marLeft w:val="480"/>
          <w:marRight w:val="0"/>
          <w:marTop w:val="0"/>
          <w:marBottom w:val="0"/>
          <w:divBdr>
            <w:top w:val="none" w:sz="0" w:space="0" w:color="auto"/>
            <w:left w:val="none" w:sz="0" w:space="0" w:color="auto"/>
            <w:bottom w:val="none" w:sz="0" w:space="0" w:color="auto"/>
            <w:right w:val="none" w:sz="0" w:space="0" w:color="auto"/>
          </w:divBdr>
        </w:div>
        <w:div w:id="451435286">
          <w:marLeft w:val="480"/>
          <w:marRight w:val="0"/>
          <w:marTop w:val="0"/>
          <w:marBottom w:val="0"/>
          <w:divBdr>
            <w:top w:val="none" w:sz="0" w:space="0" w:color="auto"/>
            <w:left w:val="none" w:sz="0" w:space="0" w:color="auto"/>
            <w:bottom w:val="none" w:sz="0" w:space="0" w:color="auto"/>
            <w:right w:val="none" w:sz="0" w:space="0" w:color="auto"/>
          </w:divBdr>
        </w:div>
        <w:div w:id="1986279916">
          <w:marLeft w:val="480"/>
          <w:marRight w:val="0"/>
          <w:marTop w:val="0"/>
          <w:marBottom w:val="0"/>
          <w:divBdr>
            <w:top w:val="none" w:sz="0" w:space="0" w:color="auto"/>
            <w:left w:val="none" w:sz="0" w:space="0" w:color="auto"/>
            <w:bottom w:val="none" w:sz="0" w:space="0" w:color="auto"/>
            <w:right w:val="none" w:sz="0" w:space="0" w:color="auto"/>
          </w:divBdr>
        </w:div>
        <w:div w:id="472412264">
          <w:marLeft w:val="480"/>
          <w:marRight w:val="0"/>
          <w:marTop w:val="0"/>
          <w:marBottom w:val="0"/>
          <w:divBdr>
            <w:top w:val="none" w:sz="0" w:space="0" w:color="auto"/>
            <w:left w:val="none" w:sz="0" w:space="0" w:color="auto"/>
            <w:bottom w:val="none" w:sz="0" w:space="0" w:color="auto"/>
            <w:right w:val="none" w:sz="0" w:space="0" w:color="auto"/>
          </w:divBdr>
        </w:div>
        <w:div w:id="1851681778">
          <w:marLeft w:val="480"/>
          <w:marRight w:val="0"/>
          <w:marTop w:val="0"/>
          <w:marBottom w:val="0"/>
          <w:divBdr>
            <w:top w:val="none" w:sz="0" w:space="0" w:color="auto"/>
            <w:left w:val="none" w:sz="0" w:space="0" w:color="auto"/>
            <w:bottom w:val="none" w:sz="0" w:space="0" w:color="auto"/>
            <w:right w:val="none" w:sz="0" w:space="0" w:color="auto"/>
          </w:divBdr>
        </w:div>
        <w:div w:id="1005061268">
          <w:marLeft w:val="480"/>
          <w:marRight w:val="0"/>
          <w:marTop w:val="0"/>
          <w:marBottom w:val="0"/>
          <w:divBdr>
            <w:top w:val="none" w:sz="0" w:space="0" w:color="auto"/>
            <w:left w:val="none" w:sz="0" w:space="0" w:color="auto"/>
            <w:bottom w:val="none" w:sz="0" w:space="0" w:color="auto"/>
            <w:right w:val="none" w:sz="0" w:space="0" w:color="auto"/>
          </w:divBdr>
        </w:div>
      </w:divsChild>
    </w:div>
    <w:div w:id="874002348">
      <w:bodyDiv w:val="1"/>
      <w:marLeft w:val="0"/>
      <w:marRight w:val="0"/>
      <w:marTop w:val="0"/>
      <w:marBottom w:val="0"/>
      <w:divBdr>
        <w:top w:val="none" w:sz="0" w:space="0" w:color="auto"/>
        <w:left w:val="none" w:sz="0" w:space="0" w:color="auto"/>
        <w:bottom w:val="none" w:sz="0" w:space="0" w:color="auto"/>
        <w:right w:val="none" w:sz="0" w:space="0" w:color="auto"/>
      </w:divBdr>
    </w:div>
    <w:div w:id="874269401">
      <w:bodyDiv w:val="1"/>
      <w:marLeft w:val="0"/>
      <w:marRight w:val="0"/>
      <w:marTop w:val="0"/>
      <w:marBottom w:val="0"/>
      <w:divBdr>
        <w:top w:val="none" w:sz="0" w:space="0" w:color="auto"/>
        <w:left w:val="none" w:sz="0" w:space="0" w:color="auto"/>
        <w:bottom w:val="none" w:sz="0" w:space="0" w:color="auto"/>
        <w:right w:val="none" w:sz="0" w:space="0" w:color="auto"/>
      </w:divBdr>
    </w:div>
    <w:div w:id="874780786">
      <w:bodyDiv w:val="1"/>
      <w:marLeft w:val="0"/>
      <w:marRight w:val="0"/>
      <w:marTop w:val="0"/>
      <w:marBottom w:val="0"/>
      <w:divBdr>
        <w:top w:val="none" w:sz="0" w:space="0" w:color="auto"/>
        <w:left w:val="none" w:sz="0" w:space="0" w:color="auto"/>
        <w:bottom w:val="none" w:sz="0" w:space="0" w:color="auto"/>
        <w:right w:val="none" w:sz="0" w:space="0" w:color="auto"/>
      </w:divBdr>
      <w:divsChild>
        <w:div w:id="1926836004">
          <w:marLeft w:val="480"/>
          <w:marRight w:val="0"/>
          <w:marTop w:val="0"/>
          <w:marBottom w:val="0"/>
          <w:divBdr>
            <w:top w:val="none" w:sz="0" w:space="0" w:color="auto"/>
            <w:left w:val="none" w:sz="0" w:space="0" w:color="auto"/>
            <w:bottom w:val="none" w:sz="0" w:space="0" w:color="auto"/>
            <w:right w:val="none" w:sz="0" w:space="0" w:color="auto"/>
          </w:divBdr>
        </w:div>
        <w:div w:id="2126535429">
          <w:marLeft w:val="480"/>
          <w:marRight w:val="0"/>
          <w:marTop w:val="0"/>
          <w:marBottom w:val="0"/>
          <w:divBdr>
            <w:top w:val="none" w:sz="0" w:space="0" w:color="auto"/>
            <w:left w:val="none" w:sz="0" w:space="0" w:color="auto"/>
            <w:bottom w:val="none" w:sz="0" w:space="0" w:color="auto"/>
            <w:right w:val="none" w:sz="0" w:space="0" w:color="auto"/>
          </w:divBdr>
        </w:div>
        <w:div w:id="1956979977">
          <w:marLeft w:val="480"/>
          <w:marRight w:val="0"/>
          <w:marTop w:val="0"/>
          <w:marBottom w:val="0"/>
          <w:divBdr>
            <w:top w:val="none" w:sz="0" w:space="0" w:color="auto"/>
            <w:left w:val="none" w:sz="0" w:space="0" w:color="auto"/>
            <w:bottom w:val="none" w:sz="0" w:space="0" w:color="auto"/>
            <w:right w:val="none" w:sz="0" w:space="0" w:color="auto"/>
          </w:divBdr>
        </w:div>
        <w:div w:id="1449009562">
          <w:marLeft w:val="480"/>
          <w:marRight w:val="0"/>
          <w:marTop w:val="0"/>
          <w:marBottom w:val="0"/>
          <w:divBdr>
            <w:top w:val="none" w:sz="0" w:space="0" w:color="auto"/>
            <w:left w:val="none" w:sz="0" w:space="0" w:color="auto"/>
            <w:bottom w:val="none" w:sz="0" w:space="0" w:color="auto"/>
            <w:right w:val="none" w:sz="0" w:space="0" w:color="auto"/>
          </w:divBdr>
        </w:div>
        <w:div w:id="709309086">
          <w:marLeft w:val="480"/>
          <w:marRight w:val="0"/>
          <w:marTop w:val="0"/>
          <w:marBottom w:val="0"/>
          <w:divBdr>
            <w:top w:val="none" w:sz="0" w:space="0" w:color="auto"/>
            <w:left w:val="none" w:sz="0" w:space="0" w:color="auto"/>
            <w:bottom w:val="none" w:sz="0" w:space="0" w:color="auto"/>
            <w:right w:val="none" w:sz="0" w:space="0" w:color="auto"/>
          </w:divBdr>
        </w:div>
        <w:div w:id="1959606948">
          <w:marLeft w:val="480"/>
          <w:marRight w:val="0"/>
          <w:marTop w:val="0"/>
          <w:marBottom w:val="0"/>
          <w:divBdr>
            <w:top w:val="none" w:sz="0" w:space="0" w:color="auto"/>
            <w:left w:val="none" w:sz="0" w:space="0" w:color="auto"/>
            <w:bottom w:val="none" w:sz="0" w:space="0" w:color="auto"/>
            <w:right w:val="none" w:sz="0" w:space="0" w:color="auto"/>
          </w:divBdr>
        </w:div>
        <w:div w:id="790827552">
          <w:marLeft w:val="480"/>
          <w:marRight w:val="0"/>
          <w:marTop w:val="0"/>
          <w:marBottom w:val="0"/>
          <w:divBdr>
            <w:top w:val="none" w:sz="0" w:space="0" w:color="auto"/>
            <w:left w:val="none" w:sz="0" w:space="0" w:color="auto"/>
            <w:bottom w:val="none" w:sz="0" w:space="0" w:color="auto"/>
            <w:right w:val="none" w:sz="0" w:space="0" w:color="auto"/>
          </w:divBdr>
        </w:div>
        <w:div w:id="1529371121">
          <w:marLeft w:val="480"/>
          <w:marRight w:val="0"/>
          <w:marTop w:val="0"/>
          <w:marBottom w:val="0"/>
          <w:divBdr>
            <w:top w:val="none" w:sz="0" w:space="0" w:color="auto"/>
            <w:left w:val="none" w:sz="0" w:space="0" w:color="auto"/>
            <w:bottom w:val="none" w:sz="0" w:space="0" w:color="auto"/>
            <w:right w:val="none" w:sz="0" w:space="0" w:color="auto"/>
          </w:divBdr>
        </w:div>
        <w:div w:id="324939100">
          <w:marLeft w:val="480"/>
          <w:marRight w:val="0"/>
          <w:marTop w:val="0"/>
          <w:marBottom w:val="0"/>
          <w:divBdr>
            <w:top w:val="none" w:sz="0" w:space="0" w:color="auto"/>
            <w:left w:val="none" w:sz="0" w:space="0" w:color="auto"/>
            <w:bottom w:val="none" w:sz="0" w:space="0" w:color="auto"/>
            <w:right w:val="none" w:sz="0" w:space="0" w:color="auto"/>
          </w:divBdr>
        </w:div>
        <w:div w:id="1090353470">
          <w:marLeft w:val="480"/>
          <w:marRight w:val="0"/>
          <w:marTop w:val="0"/>
          <w:marBottom w:val="0"/>
          <w:divBdr>
            <w:top w:val="none" w:sz="0" w:space="0" w:color="auto"/>
            <w:left w:val="none" w:sz="0" w:space="0" w:color="auto"/>
            <w:bottom w:val="none" w:sz="0" w:space="0" w:color="auto"/>
            <w:right w:val="none" w:sz="0" w:space="0" w:color="auto"/>
          </w:divBdr>
        </w:div>
        <w:div w:id="1915236819">
          <w:marLeft w:val="480"/>
          <w:marRight w:val="0"/>
          <w:marTop w:val="0"/>
          <w:marBottom w:val="0"/>
          <w:divBdr>
            <w:top w:val="none" w:sz="0" w:space="0" w:color="auto"/>
            <w:left w:val="none" w:sz="0" w:space="0" w:color="auto"/>
            <w:bottom w:val="none" w:sz="0" w:space="0" w:color="auto"/>
            <w:right w:val="none" w:sz="0" w:space="0" w:color="auto"/>
          </w:divBdr>
        </w:div>
        <w:div w:id="240456163">
          <w:marLeft w:val="480"/>
          <w:marRight w:val="0"/>
          <w:marTop w:val="0"/>
          <w:marBottom w:val="0"/>
          <w:divBdr>
            <w:top w:val="none" w:sz="0" w:space="0" w:color="auto"/>
            <w:left w:val="none" w:sz="0" w:space="0" w:color="auto"/>
            <w:bottom w:val="none" w:sz="0" w:space="0" w:color="auto"/>
            <w:right w:val="none" w:sz="0" w:space="0" w:color="auto"/>
          </w:divBdr>
        </w:div>
        <w:div w:id="1043209376">
          <w:marLeft w:val="480"/>
          <w:marRight w:val="0"/>
          <w:marTop w:val="0"/>
          <w:marBottom w:val="0"/>
          <w:divBdr>
            <w:top w:val="none" w:sz="0" w:space="0" w:color="auto"/>
            <w:left w:val="none" w:sz="0" w:space="0" w:color="auto"/>
            <w:bottom w:val="none" w:sz="0" w:space="0" w:color="auto"/>
            <w:right w:val="none" w:sz="0" w:space="0" w:color="auto"/>
          </w:divBdr>
        </w:div>
        <w:div w:id="602493426">
          <w:marLeft w:val="480"/>
          <w:marRight w:val="0"/>
          <w:marTop w:val="0"/>
          <w:marBottom w:val="0"/>
          <w:divBdr>
            <w:top w:val="none" w:sz="0" w:space="0" w:color="auto"/>
            <w:left w:val="none" w:sz="0" w:space="0" w:color="auto"/>
            <w:bottom w:val="none" w:sz="0" w:space="0" w:color="auto"/>
            <w:right w:val="none" w:sz="0" w:space="0" w:color="auto"/>
          </w:divBdr>
        </w:div>
        <w:div w:id="1154567397">
          <w:marLeft w:val="480"/>
          <w:marRight w:val="0"/>
          <w:marTop w:val="0"/>
          <w:marBottom w:val="0"/>
          <w:divBdr>
            <w:top w:val="none" w:sz="0" w:space="0" w:color="auto"/>
            <w:left w:val="none" w:sz="0" w:space="0" w:color="auto"/>
            <w:bottom w:val="none" w:sz="0" w:space="0" w:color="auto"/>
            <w:right w:val="none" w:sz="0" w:space="0" w:color="auto"/>
          </w:divBdr>
        </w:div>
        <w:div w:id="111484321">
          <w:marLeft w:val="480"/>
          <w:marRight w:val="0"/>
          <w:marTop w:val="0"/>
          <w:marBottom w:val="0"/>
          <w:divBdr>
            <w:top w:val="none" w:sz="0" w:space="0" w:color="auto"/>
            <w:left w:val="none" w:sz="0" w:space="0" w:color="auto"/>
            <w:bottom w:val="none" w:sz="0" w:space="0" w:color="auto"/>
            <w:right w:val="none" w:sz="0" w:space="0" w:color="auto"/>
          </w:divBdr>
        </w:div>
        <w:div w:id="1051080863">
          <w:marLeft w:val="480"/>
          <w:marRight w:val="0"/>
          <w:marTop w:val="0"/>
          <w:marBottom w:val="0"/>
          <w:divBdr>
            <w:top w:val="none" w:sz="0" w:space="0" w:color="auto"/>
            <w:left w:val="none" w:sz="0" w:space="0" w:color="auto"/>
            <w:bottom w:val="none" w:sz="0" w:space="0" w:color="auto"/>
            <w:right w:val="none" w:sz="0" w:space="0" w:color="auto"/>
          </w:divBdr>
        </w:div>
        <w:div w:id="1302149575">
          <w:marLeft w:val="480"/>
          <w:marRight w:val="0"/>
          <w:marTop w:val="0"/>
          <w:marBottom w:val="0"/>
          <w:divBdr>
            <w:top w:val="none" w:sz="0" w:space="0" w:color="auto"/>
            <w:left w:val="none" w:sz="0" w:space="0" w:color="auto"/>
            <w:bottom w:val="none" w:sz="0" w:space="0" w:color="auto"/>
            <w:right w:val="none" w:sz="0" w:space="0" w:color="auto"/>
          </w:divBdr>
        </w:div>
        <w:div w:id="752625341">
          <w:marLeft w:val="480"/>
          <w:marRight w:val="0"/>
          <w:marTop w:val="0"/>
          <w:marBottom w:val="0"/>
          <w:divBdr>
            <w:top w:val="none" w:sz="0" w:space="0" w:color="auto"/>
            <w:left w:val="none" w:sz="0" w:space="0" w:color="auto"/>
            <w:bottom w:val="none" w:sz="0" w:space="0" w:color="auto"/>
            <w:right w:val="none" w:sz="0" w:space="0" w:color="auto"/>
          </w:divBdr>
        </w:div>
        <w:div w:id="946546996">
          <w:marLeft w:val="480"/>
          <w:marRight w:val="0"/>
          <w:marTop w:val="0"/>
          <w:marBottom w:val="0"/>
          <w:divBdr>
            <w:top w:val="none" w:sz="0" w:space="0" w:color="auto"/>
            <w:left w:val="none" w:sz="0" w:space="0" w:color="auto"/>
            <w:bottom w:val="none" w:sz="0" w:space="0" w:color="auto"/>
            <w:right w:val="none" w:sz="0" w:space="0" w:color="auto"/>
          </w:divBdr>
        </w:div>
        <w:div w:id="1314986681">
          <w:marLeft w:val="480"/>
          <w:marRight w:val="0"/>
          <w:marTop w:val="0"/>
          <w:marBottom w:val="0"/>
          <w:divBdr>
            <w:top w:val="none" w:sz="0" w:space="0" w:color="auto"/>
            <w:left w:val="none" w:sz="0" w:space="0" w:color="auto"/>
            <w:bottom w:val="none" w:sz="0" w:space="0" w:color="auto"/>
            <w:right w:val="none" w:sz="0" w:space="0" w:color="auto"/>
          </w:divBdr>
        </w:div>
      </w:divsChild>
    </w:div>
    <w:div w:id="875195661">
      <w:bodyDiv w:val="1"/>
      <w:marLeft w:val="0"/>
      <w:marRight w:val="0"/>
      <w:marTop w:val="0"/>
      <w:marBottom w:val="0"/>
      <w:divBdr>
        <w:top w:val="none" w:sz="0" w:space="0" w:color="auto"/>
        <w:left w:val="none" w:sz="0" w:space="0" w:color="auto"/>
        <w:bottom w:val="none" w:sz="0" w:space="0" w:color="auto"/>
        <w:right w:val="none" w:sz="0" w:space="0" w:color="auto"/>
      </w:divBdr>
    </w:div>
    <w:div w:id="875701918">
      <w:bodyDiv w:val="1"/>
      <w:marLeft w:val="0"/>
      <w:marRight w:val="0"/>
      <w:marTop w:val="0"/>
      <w:marBottom w:val="0"/>
      <w:divBdr>
        <w:top w:val="none" w:sz="0" w:space="0" w:color="auto"/>
        <w:left w:val="none" w:sz="0" w:space="0" w:color="auto"/>
        <w:bottom w:val="none" w:sz="0" w:space="0" w:color="auto"/>
        <w:right w:val="none" w:sz="0" w:space="0" w:color="auto"/>
      </w:divBdr>
    </w:div>
    <w:div w:id="875847370">
      <w:bodyDiv w:val="1"/>
      <w:marLeft w:val="0"/>
      <w:marRight w:val="0"/>
      <w:marTop w:val="0"/>
      <w:marBottom w:val="0"/>
      <w:divBdr>
        <w:top w:val="none" w:sz="0" w:space="0" w:color="auto"/>
        <w:left w:val="none" w:sz="0" w:space="0" w:color="auto"/>
        <w:bottom w:val="none" w:sz="0" w:space="0" w:color="auto"/>
        <w:right w:val="none" w:sz="0" w:space="0" w:color="auto"/>
      </w:divBdr>
    </w:div>
    <w:div w:id="876116942">
      <w:bodyDiv w:val="1"/>
      <w:marLeft w:val="0"/>
      <w:marRight w:val="0"/>
      <w:marTop w:val="0"/>
      <w:marBottom w:val="0"/>
      <w:divBdr>
        <w:top w:val="none" w:sz="0" w:space="0" w:color="auto"/>
        <w:left w:val="none" w:sz="0" w:space="0" w:color="auto"/>
        <w:bottom w:val="none" w:sz="0" w:space="0" w:color="auto"/>
        <w:right w:val="none" w:sz="0" w:space="0" w:color="auto"/>
      </w:divBdr>
    </w:div>
    <w:div w:id="876235531">
      <w:bodyDiv w:val="1"/>
      <w:marLeft w:val="0"/>
      <w:marRight w:val="0"/>
      <w:marTop w:val="0"/>
      <w:marBottom w:val="0"/>
      <w:divBdr>
        <w:top w:val="none" w:sz="0" w:space="0" w:color="auto"/>
        <w:left w:val="none" w:sz="0" w:space="0" w:color="auto"/>
        <w:bottom w:val="none" w:sz="0" w:space="0" w:color="auto"/>
        <w:right w:val="none" w:sz="0" w:space="0" w:color="auto"/>
      </w:divBdr>
    </w:div>
    <w:div w:id="876550768">
      <w:bodyDiv w:val="1"/>
      <w:marLeft w:val="0"/>
      <w:marRight w:val="0"/>
      <w:marTop w:val="0"/>
      <w:marBottom w:val="0"/>
      <w:divBdr>
        <w:top w:val="none" w:sz="0" w:space="0" w:color="auto"/>
        <w:left w:val="none" w:sz="0" w:space="0" w:color="auto"/>
        <w:bottom w:val="none" w:sz="0" w:space="0" w:color="auto"/>
        <w:right w:val="none" w:sz="0" w:space="0" w:color="auto"/>
      </w:divBdr>
    </w:div>
    <w:div w:id="877013450">
      <w:bodyDiv w:val="1"/>
      <w:marLeft w:val="0"/>
      <w:marRight w:val="0"/>
      <w:marTop w:val="0"/>
      <w:marBottom w:val="0"/>
      <w:divBdr>
        <w:top w:val="none" w:sz="0" w:space="0" w:color="auto"/>
        <w:left w:val="none" w:sz="0" w:space="0" w:color="auto"/>
        <w:bottom w:val="none" w:sz="0" w:space="0" w:color="auto"/>
        <w:right w:val="none" w:sz="0" w:space="0" w:color="auto"/>
      </w:divBdr>
    </w:div>
    <w:div w:id="877472041">
      <w:bodyDiv w:val="1"/>
      <w:marLeft w:val="0"/>
      <w:marRight w:val="0"/>
      <w:marTop w:val="0"/>
      <w:marBottom w:val="0"/>
      <w:divBdr>
        <w:top w:val="none" w:sz="0" w:space="0" w:color="auto"/>
        <w:left w:val="none" w:sz="0" w:space="0" w:color="auto"/>
        <w:bottom w:val="none" w:sz="0" w:space="0" w:color="auto"/>
        <w:right w:val="none" w:sz="0" w:space="0" w:color="auto"/>
      </w:divBdr>
    </w:div>
    <w:div w:id="878129137">
      <w:bodyDiv w:val="1"/>
      <w:marLeft w:val="0"/>
      <w:marRight w:val="0"/>
      <w:marTop w:val="0"/>
      <w:marBottom w:val="0"/>
      <w:divBdr>
        <w:top w:val="none" w:sz="0" w:space="0" w:color="auto"/>
        <w:left w:val="none" w:sz="0" w:space="0" w:color="auto"/>
        <w:bottom w:val="none" w:sz="0" w:space="0" w:color="auto"/>
        <w:right w:val="none" w:sz="0" w:space="0" w:color="auto"/>
      </w:divBdr>
    </w:div>
    <w:div w:id="878397167">
      <w:bodyDiv w:val="1"/>
      <w:marLeft w:val="0"/>
      <w:marRight w:val="0"/>
      <w:marTop w:val="0"/>
      <w:marBottom w:val="0"/>
      <w:divBdr>
        <w:top w:val="none" w:sz="0" w:space="0" w:color="auto"/>
        <w:left w:val="none" w:sz="0" w:space="0" w:color="auto"/>
        <w:bottom w:val="none" w:sz="0" w:space="0" w:color="auto"/>
        <w:right w:val="none" w:sz="0" w:space="0" w:color="auto"/>
      </w:divBdr>
    </w:div>
    <w:div w:id="878854765">
      <w:bodyDiv w:val="1"/>
      <w:marLeft w:val="0"/>
      <w:marRight w:val="0"/>
      <w:marTop w:val="0"/>
      <w:marBottom w:val="0"/>
      <w:divBdr>
        <w:top w:val="none" w:sz="0" w:space="0" w:color="auto"/>
        <w:left w:val="none" w:sz="0" w:space="0" w:color="auto"/>
        <w:bottom w:val="none" w:sz="0" w:space="0" w:color="auto"/>
        <w:right w:val="none" w:sz="0" w:space="0" w:color="auto"/>
      </w:divBdr>
    </w:div>
    <w:div w:id="879243601">
      <w:bodyDiv w:val="1"/>
      <w:marLeft w:val="0"/>
      <w:marRight w:val="0"/>
      <w:marTop w:val="0"/>
      <w:marBottom w:val="0"/>
      <w:divBdr>
        <w:top w:val="none" w:sz="0" w:space="0" w:color="auto"/>
        <w:left w:val="none" w:sz="0" w:space="0" w:color="auto"/>
        <w:bottom w:val="none" w:sz="0" w:space="0" w:color="auto"/>
        <w:right w:val="none" w:sz="0" w:space="0" w:color="auto"/>
      </w:divBdr>
    </w:div>
    <w:div w:id="879320402">
      <w:bodyDiv w:val="1"/>
      <w:marLeft w:val="0"/>
      <w:marRight w:val="0"/>
      <w:marTop w:val="0"/>
      <w:marBottom w:val="0"/>
      <w:divBdr>
        <w:top w:val="none" w:sz="0" w:space="0" w:color="auto"/>
        <w:left w:val="none" w:sz="0" w:space="0" w:color="auto"/>
        <w:bottom w:val="none" w:sz="0" w:space="0" w:color="auto"/>
        <w:right w:val="none" w:sz="0" w:space="0" w:color="auto"/>
      </w:divBdr>
    </w:div>
    <w:div w:id="880440699">
      <w:bodyDiv w:val="1"/>
      <w:marLeft w:val="0"/>
      <w:marRight w:val="0"/>
      <w:marTop w:val="0"/>
      <w:marBottom w:val="0"/>
      <w:divBdr>
        <w:top w:val="none" w:sz="0" w:space="0" w:color="auto"/>
        <w:left w:val="none" w:sz="0" w:space="0" w:color="auto"/>
        <w:bottom w:val="none" w:sz="0" w:space="0" w:color="auto"/>
        <w:right w:val="none" w:sz="0" w:space="0" w:color="auto"/>
      </w:divBdr>
    </w:div>
    <w:div w:id="880630667">
      <w:bodyDiv w:val="1"/>
      <w:marLeft w:val="0"/>
      <w:marRight w:val="0"/>
      <w:marTop w:val="0"/>
      <w:marBottom w:val="0"/>
      <w:divBdr>
        <w:top w:val="none" w:sz="0" w:space="0" w:color="auto"/>
        <w:left w:val="none" w:sz="0" w:space="0" w:color="auto"/>
        <w:bottom w:val="none" w:sz="0" w:space="0" w:color="auto"/>
        <w:right w:val="none" w:sz="0" w:space="0" w:color="auto"/>
      </w:divBdr>
    </w:div>
    <w:div w:id="880826191">
      <w:bodyDiv w:val="1"/>
      <w:marLeft w:val="0"/>
      <w:marRight w:val="0"/>
      <w:marTop w:val="0"/>
      <w:marBottom w:val="0"/>
      <w:divBdr>
        <w:top w:val="none" w:sz="0" w:space="0" w:color="auto"/>
        <w:left w:val="none" w:sz="0" w:space="0" w:color="auto"/>
        <w:bottom w:val="none" w:sz="0" w:space="0" w:color="auto"/>
        <w:right w:val="none" w:sz="0" w:space="0" w:color="auto"/>
      </w:divBdr>
    </w:div>
    <w:div w:id="881551209">
      <w:bodyDiv w:val="1"/>
      <w:marLeft w:val="0"/>
      <w:marRight w:val="0"/>
      <w:marTop w:val="0"/>
      <w:marBottom w:val="0"/>
      <w:divBdr>
        <w:top w:val="none" w:sz="0" w:space="0" w:color="auto"/>
        <w:left w:val="none" w:sz="0" w:space="0" w:color="auto"/>
        <w:bottom w:val="none" w:sz="0" w:space="0" w:color="auto"/>
        <w:right w:val="none" w:sz="0" w:space="0" w:color="auto"/>
      </w:divBdr>
    </w:div>
    <w:div w:id="882059075">
      <w:bodyDiv w:val="1"/>
      <w:marLeft w:val="0"/>
      <w:marRight w:val="0"/>
      <w:marTop w:val="0"/>
      <w:marBottom w:val="0"/>
      <w:divBdr>
        <w:top w:val="none" w:sz="0" w:space="0" w:color="auto"/>
        <w:left w:val="none" w:sz="0" w:space="0" w:color="auto"/>
        <w:bottom w:val="none" w:sz="0" w:space="0" w:color="auto"/>
        <w:right w:val="none" w:sz="0" w:space="0" w:color="auto"/>
      </w:divBdr>
    </w:div>
    <w:div w:id="882523182">
      <w:bodyDiv w:val="1"/>
      <w:marLeft w:val="0"/>
      <w:marRight w:val="0"/>
      <w:marTop w:val="0"/>
      <w:marBottom w:val="0"/>
      <w:divBdr>
        <w:top w:val="none" w:sz="0" w:space="0" w:color="auto"/>
        <w:left w:val="none" w:sz="0" w:space="0" w:color="auto"/>
        <w:bottom w:val="none" w:sz="0" w:space="0" w:color="auto"/>
        <w:right w:val="none" w:sz="0" w:space="0" w:color="auto"/>
      </w:divBdr>
    </w:div>
    <w:div w:id="882710360">
      <w:bodyDiv w:val="1"/>
      <w:marLeft w:val="0"/>
      <w:marRight w:val="0"/>
      <w:marTop w:val="0"/>
      <w:marBottom w:val="0"/>
      <w:divBdr>
        <w:top w:val="none" w:sz="0" w:space="0" w:color="auto"/>
        <w:left w:val="none" w:sz="0" w:space="0" w:color="auto"/>
        <w:bottom w:val="none" w:sz="0" w:space="0" w:color="auto"/>
        <w:right w:val="none" w:sz="0" w:space="0" w:color="auto"/>
      </w:divBdr>
    </w:div>
    <w:div w:id="882713702">
      <w:bodyDiv w:val="1"/>
      <w:marLeft w:val="0"/>
      <w:marRight w:val="0"/>
      <w:marTop w:val="0"/>
      <w:marBottom w:val="0"/>
      <w:divBdr>
        <w:top w:val="none" w:sz="0" w:space="0" w:color="auto"/>
        <w:left w:val="none" w:sz="0" w:space="0" w:color="auto"/>
        <w:bottom w:val="none" w:sz="0" w:space="0" w:color="auto"/>
        <w:right w:val="none" w:sz="0" w:space="0" w:color="auto"/>
      </w:divBdr>
    </w:div>
    <w:div w:id="882717837">
      <w:bodyDiv w:val="1"/>
      <w:marLeft w:val="0"/>
      <w:marRight w:val="0"/>
      <w:marTop w:val="0"/>
      <w:marBottom w:val="0"/>
      <w:divBdr>
        <w:top w:val="none" w:sz="0" w:space="0" w:color="auto"/>
        <w:left w:val="none" w:sz="0" w:space="0" w:color="auto"/>
        <w:bottom w:val="none" w:sz="0" w:space="0" w:color="auto"/>
        <w:right w:val="none" w:sz="0" w:space="0" w:color="auto"/>
      </w:divBdr>
    </w:div>
    <w:div w:id="882911602">
      <w:bodyDiv w:val="1"/>
      <w:marLeft w:val="0"/>
      <w:marRight w:val="0"/>
      <w:marTop w:val="0"/>
      <w:marBottom w:val="0"/>
      <w:divBdr>
        <w:top w:val="none" w:sz="0" w:space="0" w:color="auto"/>
        <w:left w:val="none" w:sz="0" w:space="0" w:color="auto"/>
        <w:bottom w:val="none" w:sz="0" w:space="0" w:color="auto"/>
        <w:right w:val="none" w:sz="0" w:space="0" w:color="auto"/>
      </w:divBdr>
    </w:div>
    <w:div w:id="883642240">
      <w:bodyDiv w:val="1"/>
      <w:marLeft w:val="0"/>
      <w:marRight w:val="0"/>
      <w:marTop w:val="0"/>
      <w:marBottom w:val="0"/>
      <w:divBdr>
        <w:top w:val="none" w:sz="0" w:space="0" w:color="auto"/>
        <w:left w:val="none" w:sz="0" w:space="0" w:color="auto"/>
        <w:bottom w:val="none" w:sz="0" w:space="0" w:color="auto"/>
        <w:right w:val="none" w:sz="0" w:space="0" w:color="auto"/>
      </w:divBdr>
    </w:div>
    <w:div w:id="884608551">
      <w:bodyDiv w:val="1"/>
      <w:marLeft w:val="0"/>
      <w:marRight w:val="0"/>
      <w:marTop w:val="0"/>
      <w:marBottom w:val="0"/>
      <w:divBdr>
        <w:top w:val="none" w:sz="0" w:space="0" w:color="auto"/>
        <w:left w:val="none" w:sz="0" w:space="0" w:color="auto"/>
        <w:bottom w:val="none" w:sz="0" w:space="0" w:color="auto"/>
        <w:right w:val="none" w:sz="0" w:space="0" w:color="auto"/>
      </w:divBdr>
    </w:div>
    <w:div w:id="884680916">
      <w:bodyDiv w:val="1"/>
      <w:marLeft w:val="0"/>
      <w:marRight w:val="0"/>
      <w:marTop w:val="0"/>
      <w:marBottom w:val="0"/>
      <w:divBdr>
        <w:top w:val="none" w:sz="0" w:space="0" w:color="auto"/>
        <w:left w:val="none" w:sz="0" w:space="0" w:color="auto"/>
        <w:bottom w:val="none" w:sz="0" w:space="0" w:color="auto"/>
        <w:right w:val="none" w:sz="0" w:space="0" w:color="auto"/>
      </w:divBdr>
    </w:div>
    <w:div w:id="885919915">
      <w:bodyDiv w:val="1"/>
      <w:marLeft w:val="0"/>
      <w:marRight w:val="0"/>
      <w:marTop w:val="0"/>
      <w:marBottom w:val="0"/>
      <w:divBdr>
        <w:top w:val="none" w:sz="0" w:space="0" w:color="auto"/>
        <w:left w:val="none" w:sz="0" w:space="0" w:color="auto"/>
        <w:bottom w:val="none" w:sz="0" w:space="0" w:color="auto"/>
        <w:right w:val="none" w:sz="0" w:space="0" w:color="auto"/>
      </w:divBdr>
    </w:div>
    <w:div w:id="886452557">
      <w:bodyDiv w:val="1"/>
      <w:marLeft w:val="0"/>
      <w:marRight w:val="0"/>
      <w:marTop w:val="0"/>
      <w:marBottom w:val="0"/>
      <w:divBdr>
        <w:top w:val="none" w:sz="0" w:space="0" w:color="auto"/>
        <w:left w:val="none" w:sz="0" w:space="0" w:color="auto"/>
        <w:bottom w:val="none" w:sz="0" w:space="0" w:color="auto"/>
        <w:right w:val="none" w:sz="0" w:space="0" w:color="auto"/>
      </w:divBdr>
      <w:divsChild>
        <w:div w:id="327565283">
          <w:marLeft w:val="480"/>
          <w:marRight w:val="0"/>
          <w:marTop w:val="0"/>
          <w:marBottom w:val="0"/>
          <w:divBdr>
            <w:top w:val="none" w:sz="0" w:space="0" w:color="auto"/>
            <w:left w:val="none" w:sz="0" w:space="0" w:color="auto"/>
            <w:bottom w:val="none" w:sz="0" w:space="0" w:color="auto"/>
            <w:right w:val="none" w:sz="0" w:space="0" w:color="auto"/>
          </w:divBdr>
        </w:div>
        <w:div w:id="345910412">
          <w:marLeft w:val="480"/>
          <w:marRight w:val="0"/>
          <w:marTop w:val="0"/>
          <w:marBottom w:val="0"/>
          <w:divBdr>
            <w:top w:val="none" w:sz="0" w:space="0" w:color="auto"/>
            <w:left w:val="none" w:sz="0" w:space="0" w:color="auto"/>
            <w:bottom w:val="none" w:sz="0" w:space="0" w:color="auto"/>
            <w:right w:val="none" w:sz="0" w:space="0" w:color="auto"/>
          </w:divBdr>
        </w:div>
        <w:div w:id="401177625">
          <w:marLeft w:val="480"/>
          <w:marRight w:val="0"/>
          <w:marTop w:val="0"/>
          <w:marBottom w:val="0"/>
          <w:divBdr>
            <w:top w:val="none" w:sz="0" w:space="0" w:color="auto"/>
            <w:left w:val="none" w:sz="0" w:space="0" w:color="auto"/>
            <w:bottom w:val="none" w:sz="0" w:space="0" w:color="auto"/>
            <w:right w:val="none" w:sz="0" w:space="0" w:color="auto"/>
          </w:divBdr>
        </w:div>
        <w:div w:id="1875145111">
          <w:marLeft w:val="480"/>
          <w:marRight w:val="0"/>
          <w:marTop w:val="0"/>
          <w:marBottom w:val="0"/>
          <w:divBdr>
            <w:top w:val="none" w:sz="0" w:space="0" w:color="auto"/>
            <w:left w:val="none" w:sz="0" w:space="0" w:color="auto"/>
            <w:bottom w:val="none" w:sz="0" w:space="0" w:color="auto"/>
            <w:right w:val="none" w:sz="0" w:space="0" w:color="auto"/>
          </w:divBdr>
        </w:div>
        <w:div w:id="1495948985">
          <w:marLeft w:val="480"/>
          <w:marRight w:val="0"/>
          <w:marTop w:val="0"/>
          <w:marBottom w:val="0"/>
          <w:divBdr>
            <w:top w:val="none" w:sz="0" w:space="0" w:color="auto"/>
            <w:left w:val="none" w:sz="0" w:space="0" w:color="auto"/>
            <w:bottom w:val="none" w:sz="0" w:space="0" w:color="auto"/>
            <w:right w:val="none" w:sz="0" w:space="0" w:color="auto"/>
          </w:divBdr>
        </w:div>
        <w:div w:id="17781174">
          <w:marLeft w:val="480"/>
          <w:marRight w:val="0"/>
          <w:marTop w:val="0"/>
          <w:marBottom w:val="0"/>
          <w:divBdr>
            <w:top w:val="none" w:sz="0" w:space="0" w:color="auto"/>
            <w:left w:val="none" w:sz="0" w:space="0" w:color="auto"/>
            <w:bottom w:val="none" w:sz="0" w:space="0" w:color="auto"/>
            <w:right w:val="none" w:sz="0" w:space="0" w:color="auto"/>
          </w:divBdr>
        </w:div>
        <w:div w:id="1537086470">
          <w:marLeft w:val="480"/>
          <w:marRight w:val="0"/>
          <w:marTop w:val="0"/>
          <w:marBottom w:val="0"/>
          <w:divBdr>
            <w:top w:val="none" w:sz="0" w:space="0" w:color="auto"/>
            <w:left w:val="none" w:sz="0" w:space="0" w:color="auto"/>
            <w:bottom w:val="none" w:sz="0" w:space="0" w:color="auto"/>
            <w:right w:val="none" w:sz="0" w:space="0" w:color="auto"/>
          </w:divBdr>
        </w:div>
        <w:div w:id="1132794481">
          <w:marLeft w:val="480"/>
          <w:marRight w:val="0"/>
          <w:marTop w:val="0"/>
          <w:marBottom w:val="0"/>
          <w:divBdr>
            <w:top w:val="none" w:sz="0" w:space="0" w:color="auto"/>
            <w:left w:val="none" w:sz="0" w:space="0" w:color="auto"/>
            <w:bottom w:val="none" w:sz="0" w:space="0" w:color="auto"/>
            <w:right w:val="none" w:sz="0" w:space="0" w:color="auto"/>
          </w:divBdr>
        </w:div>
        <w:div w:id="399014340">
          <w:marLeft w:val="480"/>
          <w:marRight w:val="0"/>
          <w:marTop w:val="0"/>
          <w:marBottom w:val="0"/>
          <w:divBdr>
            <w:top w:val="none" w:sz="0" w:space="0" w:color="auto"/>
            <w:left w:val="none" w:sz="0" w:space="0" w:color="auto"/>
            <w:bottom w:val="none" w:sz="0" w:space="0" w:color="auto"/>
            <w:right w:val="none" w:sz="0" w:space="0" w:color="auto"/>
          </w:divBdr>
        </w:div>
        <w:div w:id="187372271">
          <w:marLeft w:val="480"/>
          <w:marRight w:val="0"/>
          <w:marTop w:val="0"/>
          <w:marBottom w:val="0"/>
          <w:divBdr>
            <w:top w:val="none" w:sz="0" w:space="0" w:color="auto"/>
            <w:left w:val="none" w:sz="0" w:space="0" w:color="auto"/>
            <w:bottom w:val="none" w:sz="0" w:space="0" w:color="auto"/>
            <w:right w:val="none" w:sz="0" w:space="0" w:color="auto"/>
          </w:divBdr>
        </w:div>
        <w:div w:id="1703362457">
          <w:marLeft w:val="480"/>
          <w:marRight w:val="0"/>
          <w:marTop w:val="0"/>
          <w:marBottom w:val="0"/>
          <w:divBdr>
            <w:top w:val="none" w:sz="0" w:space="0" w:color="auto"/>
            <w:left w:val="none" w:sz="0" w:space="0" w:color="auto"/>
            <w:bottom w:val="none" w:sz="0" w:space="0" w:color="auto"/>
            <w:right w:val="none" w:sz="0" w:space="0" w:color="auto"/>
          </w:divBdr>
        </w:div>
        <w:div w:id="1635941223">
          <w:marLeft w:val="480"/>
          <w:marRight w:val="0"/>
          <w:marTop w:val="0"/>
          <w:marBottom w:val="0"/>
          <w:divBdr>
            <w:top w:val="none" w:sz="0" w:space="0" w:color="auto"/>
            <w:left w:val="none" w:sz="0" w:space="0" w:color="auto"/>
            <w:bottom w:val="none" w:sz="0" w:space="0" w:color="auto"/>
            <w:right w:val="none" w:sz="0" w:space="0" w:color="auto"/>
          </w:divBdr>
        </w:div>
        <w:div w:id="1422604594">
          <w:marLeft w:val="480"/>
          <w:marRight w:val="0"/>
          <w:marTop w:val="0"/>
          <w:marBottom w:val="0"/>
          <w:divBdr>
            <w:top w:val="none" w:sz="0" w:space="0" w:color="auto"/>
            <w:left w:val="none" w:sz="0" w:space="0" w:color="auto"/>
            <w:bottom w:val="none" w:sz="0" w:space="0" w:color="auto"/>
            <w:right w:val="none" w:sz="0" w:space="0" w:color="auto"/>
          </w:divBdr>
        </w:div>
        <w:div w:id="1352801616">
          <w:marLeft w:val="480"/>
          <w:marRight w:val="0"/>
          <w:marTop w:val="0"/>
          <w:marBottom w:val="0"/>
          <w:divBdr>
            <w:top w:val="none" w:sz="0" w:space="0" w:color="auto"/>
            <w:left w:val="none" w:sz="0" w:space="0" w:color="auto"/>
            <w:bottom w:val="none" w:sz="0" w:space="0" w:color="auto"/>
            <w:right w:val="none" w:sz="0" w:space="0" w:color="auto"/>
          </w:divBdr>
        </w:div>
        <w:div w:id="487133905">
          <w:marLeft w:val="480"/>
          <w:marRight w:val="0"/>
          <w:marTop w:val="0"/>
          <w:marBottom w:val="0"/>
          <w:divBdr>
            <w:top w:val="none" w:sz="0" w:space="0" w:color="auto"/>
            <w:left w:val="none" w:sz="0" w:space="0" w:color="auto"/>
            <w:bottom w:val="none" w:sz="0" w:space="0" w:color="auto"/>
            <w:right w:val="none" w:sz="0" w:space="0" w:color="auto"/>
          </w:divBdr>
        </w:div>
        <w:div w:id="1970234850">
          <w:marLeft w:val="480"/>
          <w:marRight w:val="0"/>
          <w:marTop w:val="0"/>
          <w:marBottom w:val="0"/>
          <w:divBdr>
            <w:top w:val="none" w:sz="0" w:space="0" w:color="auto"/>
            <w:left w:val="none" w:sz="0" w:space="0" w:color="auto"/>
            <w:bottom w:val="none" w:sz="0" w:space="0" w:color="auto"/>
            <w:right w:val="none" w:sz="0" w:space="0" w:color="auto"/>
          </w:divBdr>
        </w:div>
        <w:div w:id="1175995363">
          <w:marLeft w:val="480"/>
          <w:marRight w:val="0"/>
          <w:marTop w:val="0"/>
          <w:marBottom w:val="0"/>
          <w:divBdr>
            <w:top w:val="none" w:sz="0" w:space="0" w:color="auto"/>
            <w:left w:val="none" w:sz="0" w:space="0" w:color="auto"/>
            <w:bottom w:val="none" w:sz="0" w:space="0" w:color="auto"/>
            <w:right w:val="none" w:sz="0" w:space="0" w:color="auto"/>
          </w:divBdr>
        </w:div>
        <w:div w:id="1848907315">
          <w:marLeft w:val="480"/>
          <w:marRight w:val="0"/>
          <w:marTop w:val="0"/>
          <w:marBottom w:val="0"/>
          <w:divBdr>
            <w:top w:val="none" w:sz="0" w:space="0" w:color="auto"/>
            <w:left w:val="none" w:sz="0" w:space="0" w:color="auto"/>
            <w:bottom w:val="none" w:sz="0" w:space="0" w:color="auto"/>
            <w:right w:val="none" w:sz="0" w:space="0" w:color="auto"/>
          </w:divBdr>
        </w:div>
        <w:div w:id="653267119">
          <w:marLeft w:val="480"/>
          <w:marRight w:val="0"/>
          <w:marTop w:val="0"/>
          <w:marBottom w:val="0"/>
          <w:divBdr>
            <w:top w:val="none" w:sz="0" w:space="0" w:color="auto"/>
            <w:left w:val="none" w:sz="0" w:space="0" w:color="auto"/>
            <w:bottom w:val="none" w:sz="0" w:space="0" w:color="auto"/>
            <w:right w:val="none" w:sz="0" w:space="0" w:color="auto"/>
          </w:divBdr>
        </w:div>
        <w:div w:id="165366394">
          <w:marLeft w:val="480"/>
          <w:marRight w:val="0"/>
          <w:marTop w:val="0"/>
          <w:marBottom w:val="0"/>
          <w:divBdr>
            <w:top w:val="none" w:sz="0" w:space="0" w:color="auto"/>
            <w:left w:val="none" w:sz="0" w:space="0" w:color="auto"/>
            <w:bottom w:val="none" w:sz="0" w:space="0" w:color="auto"/>
            <w:right w:val="none" w:sz="0" w:space="0" w:color="auto"/>
          </w:divBdr>
        </w:div>
        <w:div w:id="1479110606">
          <w:marLeft w:val="480"/>
          <w:marRight w:val="0"/>
          <w:marTop w:val="0"/>
          <w:marBottom w:val="0"/>
          <w:divBdr>
            <w:top w:val="none" w:sz="0" w:space="0" w:color="auto"/>
            <w:left w:val="none" w:sz="0" w:space="0" w:color="auto"/>
            <w:bottom w:val="none" w:sz="0" w:space="0" w:color="auto"/>
            <w:right w:val="none" w:sz="0" w:space="0" w:color="auto"/>
          </w:divBdr>
        </w:div>
        <w:div w:id="1651710085">
          <w:marLeft w:val="480"/>
          <w:marRight w:val="0"/>
          <w:marTop w:val="0"/>
          <w:marBottom w:val="0"/>
          <w:divBdr>
            <w:top w:val="none" w:sz="0" w:space="0" w:color="auto"/>
            <w:left w:val="none" w:sz="0" w:space="0" w:color="auto"/>
            <w:bottom w:val="none" w:sz="0" w:space="0" w:color="auto"/>
            <w:right w:val="none" w:sz="0" w:space="0" w:color="auto"/>
          </w:divBdr>
        </w:div>
        <w:div w:id="828449024">
          <w:marLeft w:val="480"/>
          <w:marRight w:val="0"/>
          <w:marTop w:val="0"/>
          <w:marBottom w:val="0"/>
          <w:divBdr>
            <w:top w:val="none" w:sz="0" w:space="0" w:color="auto"/>
            <w:left w:val="none" w:sz="0" w:space="0" w:color="auto"/>
            <w:bottom w:val="none" w:sz="0" w:space="0" w:color="auto"/>
            <w:right w:val="none" w:sz="0" w:space="0" w:color="auto"/>
          </w:divBdr>
        </w:div>
        <w:div w:id="2126272500">
          <w:marLeft w:val="480"/>
          <w:marRight w:val="0"/>
          <w:marTop w:val="0"/>
          <w:marBottom w:val="0"/>
          <w:divBdr>
            <w:top w:val="none" w:sz="0" w:space="0" w:color="auto"/>
            <w:left w:val="none" w:sz="0" w:space="0" w:color="auto"/>
            <w:bottom w:val="none" w:sz="0" w:space="0" w:color="auto"/>
            <w:right w:val="none" w:sz="0" w:space="0" w:color="auto"/>
          </w:divBdr>
        </w:div>
        <w:div w:id="1544365221">
          <w:marLeft w:val="480"/>
          <w:marRight w:val="0"/>
          <w:marTop w:val="0"/>
          <w:marBottom w:val="0"/>
          <w:divBdr>
            <w:top w:val="none" w:sz="0" w:space="0" w:color="auto"/>
            <w:left w:val="none" w:sz="0" w:space="0" w:color="auto"/>
            <w:bottom w:val="none" w:sz="0" w:space="0" w:color="auto"/>
            <w:right w:val="none" w:sz="0" w:space="0" w:color="auto"/>
          </w:divBdr>
        </w:div>
        <w:div w:id="1562987259">
          <w:marLeft w:val="480"/>
          <w:marRight w:val="0"/>
          <w:marTop w:val="0"/>
          <w:marBottom w:val="0"/>
          <w:divBdr>
            <w:top w:val="none" w:sz="0" w:space="0" w:color="auto"/>
            <w:left w:val="none" w:sz="0" w:space="0" w:color="auto"/>
            <w:bottom w:val="none" w:sz="0" w:space="0" w:color="auto"/>
            <w:right w:val="none" w:sz="0" w:space="0" w:color="auto"/>
          </w:divBdr>
        </w:div>
        <w:div w:id="557085978">
          <w:marLeft w:val="480"/>
          <w:marRight w:val="0"/>
          <w:marTop w:val="0"/>
          <w:marBottom w:val="0"/>
          <w:divBdr>
            <w:top w:val="none" w:sz="0" w:space="0" w:color="auto"/>
            <w:left w:val="none" w:sz="0" w:space="0" w:color="auto"/>
            <w:bottom w:val="none" w:sz="0" w:space="0" w:color="auto"/>
            <w:right w:val="none" w:sz="0" w:space="0" w:color="auto"/>
          </w:divBdr>
        </w:div>
        <w:div w:id="585039887">
          <w:marLeft w:val="480"/>
          <w:marRight w:val="0"/>
          <w:marTop w:val="0"/>
          <w:marBottom w:val="0"/>
          <w:divBdr>
            <w:top w:val="none" w:sz="0" w:space="0" w:color="auto"/>
            <w:left w:val="none" w:sz="0" w:space="0" w:color="auto"/>
            <w:bottom w:val="none" w:sz="0" w:space="0" w:color="auto"/>
            <w:right w:val="none" w:sz="0" w:space="0" w:color="auto"/>
          </w:divBdr>
        </w:div>
        <w:div w:id="1048335027">
          <w:marLeft w:val="480"/>
          <w:marRight w:val="0"/>
          <w:marTop w:val="0"/>
          <w:marBottom w:val="0"/>
          <w:divBdr>
            <w:top w:val="none" w:sz="0" w:space="0" w:color="auto"/>
            <w:left w:val="none" w:sz="0" w:space="0" w:color="auto"/>
            <w:bottom w:val="none" w:sz="0" w:space="0" w:color="auto"/>
            <w:right w:val="none" w:sz="0" w:space="0" w:color="auto"/>
          </w:divBdr>
        </w:div>
        <w:div w:id="1127117006">
          <w:marLeft w:val="480"/>
          <w:marRight w:val="0"/>
          <w:marTop w:val="0"/>
          <w:marBottom w:val="0"/>
          <w:divBdr>
            <w:top w:val="none" w:sz="0" w:space="0" w:color="auto"/>
            <w:left w:val="none" w:sz="0" w:space="0" w:color="auto"/>
            <w:bottom w:val="none" w:sz="0" w:space="0" w:color="auto"/>
            <w:right w:val="none" w:sz="0" w:space="0" w:color="auto"/>
          </w:divBdr>
        </w:div>
        <w:div w:id="887690763">
          <w:marLeft w:val="480"/>
          <w:marRight w:val="0"/>
          <w:marTop w:val="0"/>
          <w:marBottom w:val="0"/>
          <w:divBdr>
            <w:top w:val="none" w:sz="0" w:space="0" w:color="auto"/>
            <w:left w:val="none" w:sz="0" w:space="0" w:color="auto"/>
            <w:bottom w:val="none" w:sz="0" w:space="0" w:color="auto"/>
            <w:right w:val="none" w:sz="0" w:space="0" w:color="auto"/>
          </w:divBdr>
        </w:div>
      </w:divsChild>
    </w:div>
    <w:div w:id="886453541">
      <w:bodyDiv w:val="1"/>
      <w:marLeft w:val="0"/>
      <w:marRight w:val="0"/>
      <w:marTop w:val="0"/>
      <w:marBottom w:val="0"/>
      <w:divBdr>
        <w:top w:val="none" w:sz="0" w:space="0" w:color="auto"/>
        <w:left w:val="none" w:sz="0" w:space="0" w:color="auto"/>
        <w:bottom w:val="none" w:sz="0" w:space="0" w:color="auto"/>
        <w:right w:val="none" w:sz="0" w:space="0" w:color="auto"/>
      </w:divBdr>
    </w:div>
    <w:div w:id="886603607">
      <w:bodyDiv w:val="1"/>
      <w:marLeft w:val="0"/>
      <w:marRight w:val="0"/>
      <w:marTop w:val="0"/>
      <w:marBottom w:val="0"/>
      <w:divBdr>
        <w:top w:val="none" w:sz="0" w:space="0" w:color="auto"/>
        <w:left w:val="none" w:sz="0" w:space="0" w:color="auto"/>
        <w:bottom w:val="none" w:sz="0" w:space="0" w:color="auto"/>
        <w:right w:val="none" w:sz="0" w:space="0" w:color="auto"/>
      </w:divBdr>
    </w:div>
    <w:div w:id="887180308">
      <w:bodyDiv w:val="1"/>
      <w:marLeft w:val="0"/>
      <w:marRight w:val="0"/>
      <w:marTop w:val="0"/>
      <w:marBottom w:val="0"/>
      <w:divBdr>
        <w:top w:val="none" w:sz="0" w:space="0" w:color="auto"/>
        <w:left w:val="none" w:sz="0" w:space="0" w:color="auto"/>
        <w:bottom w:val="none" w:sz="0" w:space="0" w:color="auto"/>
        <w:right w:val="none" w:sz="0" w:space="0" w:color="auto"/>
      </w:divBdr>
    </w:div>
    <w:div w:id="887304771">
      <w:bodyDiv w:val="1"/>
      <w:marLeft w:val="0"/>
      <w:marRight w:val="0"/>
      <w:marTop w:val="0"/>
      <w:marBottom w:val="0"/>
      <w:divBdr>
        <w:top w:val="none" w:sz="0" w:space="0" w:color="auto"/>
        <w:left w:val="none" w:sz="0" w:space="0" w:color="auto"/>
        <w:bottom w:val="none" w:sz="0" w:space="0" w:color="auto"/>
        <w:right w:val="none" w:sz="0" w:space="0" w:color="auto"/>
      </w:divBdr>
    </w:div>
    <w:div w:id="887567157">
      <w:bodyDiv w:val="1"/>
      <w:marLeft w:val="0"/>
      <w:marRight w:val="0"/>
      <w:marTop w:val="0"/>
      <w:marBottom w:val="0"/>
      <w:divBdr>
        <w:top w:val="none" w:sz="0" w:space="0" w:color="auto"/>
        <w:left w:val="none" w:sz="0" w:space="0" w:color="auto"/>
        <w:bottom w:val="none" w:sz="0" w:space="0" w:color="auto"/>
        <w:right w:val="none" w:sz="0" w:space="0" w:color="auto"/>
      </w:divBdr>
    </w:div>
    <w:div w:id="887574001">
      <w:bodyDiv w:val="1"/>
      <w:marLeft w:val="0"/>
      <w:marRight w:val="0"/>
      <w:marTop w:val="0"/>
      <w:marBottom w:val="0"/>
      <w:divBdr>
        <w:top w:val="none" w:sz="0" w:space="0" w:color="auto"/>
        <w:left w:val="none" w:sz="0" w:space="0" w:color="auto"/>
        <w:bottom w:val="none" w:sz="0" w:space="0" w:color="auto"/>
        <w:right w:val="none" w:sz="0" w:space="0" w:color="auto"/>
      </w:divBdr>
    </w:div>
    <w:div w:id="887881763">
      <w:bodyDiv w:val="1"/>
      <w:marLeft w:val="0"/>
      <w:marRight w:val="0"/>
      <w:marTop w:val="0"/>
      <w:marBottom w:val="0"/>
      <w:divBdr>
        <w:top w:val="none" w:sz="0" w:space="0" w:color="auto"/>
        <w:left w:val="none" w:sz="0" w:space="0" w:color="auto"/>
        <w:bottom w:val="none" w:sz="0" w:space="0" w:color="auto"/>
        <w:right w:val="none" w:sz="0" w:space="0" w:color="auto"/>
      </w:divBdr>
    </w:div>
    <w:div w:id="887958311">
      <w:bodyDiv w:val="1"/>
      <w:marLeft w:val="0"/>
      <w:marRight w:val="0"/>
      <w:marTop w:val="0"/>
      <w:marBottom w:val="0"/>
      <w:divBdr>
        <w:top w:val="none" w:sz="0" w:space="0" w:color="auto"/>
        <w:left w:val="none" w:sz="0" w:space="0" w:color="auto"/>
        <w:bottom w:val="none" w:sz="0" w:space="0" w:color="auto"/>
        <w:right w:val="none" w:sz="0" w:space="0" w:color="auto"/>
      </w:divBdr>
    </w:div>
    <w:div w:id="888808110">
      <w:bodyDiv w:val="1"/>
      <w:marLeft w:val="0"/>
      <w:marRight w:val="0"/>
      <w:marTop w:val="0"/>
      <w:marBottom w:val="0"/>
      <w:divBdr>
        <w:top w:val="none" w:sz="0" w:space="0" w:color="auto"/>
        <w:left w:val="none" w:sz="0" w:space="0" w:color="auto"/>
        <w:bottom w:val="none" w:sz="0" w:space="0" w:color="auto"/>
        <w:right w:val="none" w:sz="0" w:space="0" w:color="auto"/>
      </w:divBdr>
    </w:div>
    <w:div w:id="888951617">
      <w:bodyDiv w:val="1"/>
      <w:marLeft w:val="0"/>
      <w:marRight w:val="0"/>
      <w:marTop w:val="0"/>
      <w:marBottom w:val="0"/>
      <w:divBdr>
        <w:top w:val="none" w:sz="0" w:space="0" w:color="auto"/>
        <w:left w:val="none" w:sz="0" w:space="0" w:color="auto"/>
        <w:bottom w:val="none" w:sz="0" w:space="0" w:color="auto"/>
        <w:right w:val="none" w:sz="0" w:space="0" w:color="auto"/>
      </w:divBdr>
    </w:div>
    <w:div w:id="889192845">
      <w:bodyDiv w:val="1"/>
      <w:marLeft w:val="0"/>
      <w:marRight w:val="0"/>
      <w:marTop w:val="0"/>
      <w:marBottom w:val="0"/>
      <w:divBdr>
        <w:top w:val="none" w:sz="0" w:space="0" w:color="auto"/>
        <w:left w:val="none" w:sz="0" w:space="0" w:color="auto"/>
        <w:bottom w:val="none" w:sz="0" w:space="0" w:color="auto"/>
        <w:right w:val="none" w:sz="0" w:space="0" w:color="auto"/>
      </w:divBdr>
    </w:div>
    <w:div w:id="890114433">
      <w:bodyDiv w:val="1"/>
      <w:marLeft w:val="0"/>
      <w:marRight w:val="0"/>
      <w:marTop w:val="0"/>
      <w:marBottom w:val="0"/>
      <w:divBdr>
        <w:top w:val="none" w:sz="0" w:space="0" w:color="auto"/>
        <w:left w:val="none" w:sz="0" w:space="0" w:color="auto"/>
        <w:bottom w:val="none" w:sz="0" w:space="0" w:color="auto"/>
        <w:right w:val="none" w:sz="0" w:space="0" w:color="auto"/>
      </w:divBdr>
    </w:div>
    <w:div w:id="890654713">
      <w:bodyDiv w:val="1"/>
      <w:marLeft w:val="0"/>
      <w:marRight w:val="0"/>
      <w:marTop w:val="0"/>
      <w:marBottom w:val="0"/>
      <w:divBdr>
        <w:top w:val="none" w:sz="0" w:space="0" w:color="auto"/>
        <w:left w:val="none" w:sz="0" w:space="0" w:color="auto"/>
        <w:bottom w:val="none" w:sz="0" w:space="0" w:color="auto"/>
        <w:right w:val="none" w:sz="0" w:space="0" w:color="auto"/>
      </w:divBdr>
    </w:div>
    <w:div w:id="890769365">
      <w:bodyDiv w:val="1"/>
      <w:marLeft w:val="0"/>
      <w:marRight w:val="0"/>
      <w:marTop w:val="0"/>
      <w:marBottom w:val="0"/>
      <w:divBdr>
        <w:top w:val="none" w:sz="0" w:space="0" w:color="auto"/>
        <w:left w:val="none" w:sz="0" w:space="0" w:color="auto"/>
        <w:bottom w:val="none" w:sz="0" w:space="0" w:color="auto"/>
        <w:right w:val="none" w:sz="0" w:space="0" w:color="auto"/>
      </w:divBdr>
    </w:div>
    <w:div w:id="891043200">
      <w:bodyDiv w:val="1"/>
      <w:marLeft w:val="0"/>
      <w:marRight w:val="0"/>
      <w:marTop w:val="0"/>
      <w:marBottom w:val="0"/>
      <w:divBdr>
        <w:top w:val="none" w:sz="0" w:space="0" w:color="auto"/>
        <w:left w:val="none" w:sz="0" w:space="0" w:color="auto"/>
        <w:bottom w:val="none" w:sz="0" w:space="0" w:color="auto"/>
        <w:right w:val="none" w:sz="0" w:space="0" w:color="auto"/>
      </w:divBdr>
      <w:divsChild>
        <w:div w:id="2146461686">
          <w:marLeft w:val="480"/>
          <w:marRight w:val="0"/>
          <w:marTop w:val="0"/>
          <w:marBottom w:val="0"/>
          <w:divBdr>
            <w:top w:val="none" w:sz="0" w:space="0" w:color="auto"/>
            <w:left w:val="none" w:sz="0" w:space="0" w:color="auto"/>
            <w:bottom w:val="none" w:sz="0" w:space="0" w:color="auto"/>
            <w:right w:val="none" w:sz="0" w:space="0" w:color="auto"/>
          </w:divBdr>
        </w:div>
        <w:div w:id="1770197790">
          <w:marLeft w:val="480"/>
          <w:marRight w:val="0"/>
          <w:marTop w:val="0"/>
          <w:marBottom w:val="0"/>
          <w:divBdr>
            <w:top w:val="none" w:sz="0" w:space="0" w:color="auto"/>
            <w:left w:val="none" w:sz="0" w:space="0" w:color="auto"/>
            <w:bottom w:val="none" w:sz="0" w:space="0" w:color="auto"/>
            <w:right w:val="none" w:sz="0" w:space="0" w:color="auto"/>
          </w:divBdr>
        </w:div>
        <w:div w:id="1734890163">
          <w:marLeft w:val="480"/>
          <w:marRight w:val="0"/>
          <w:marTop w:val="0"/>
          <w:marBottom w:val="0"/>
          <w:divBdr>
            <w:top w:val="none" w:sz="0" w:space="0" w:color="auto"/>
            <w:left w:val="none" w:sz="0" w:space="0" w:color="auto"/>
            <w:bottom w:val="none" w:sz="0" w:space="0" w:color="auto"/>
            <w:right w:val="none" w:sz="0" w:space="0" w:color="auto"/>
          </w:divBdr>
        </w:div>
        <w:div w:id="733430250">
          <w:marLeft w:val="480"/>
          <w:marRight w:val="0"/>
          <w:marTop w:val="0"/>
          <w:marBottom w:val="0"/>
          <w:divBdr>
            <w:top w:val="none" w:sz="0" w:space="0" w:color="auto"/>
            <w:left w:val="none" w:sz="0" w:space="0" w:color="auto"/>
            <w:bottom w:val="none" w:sz="0" w:space="0" w:color="auto"/>
            <w:right w:val="none" w:sz="0" w:space="0" w:color="auto"/>
          </w:divBdr>
        </w:div>
        <w:div w:id="1326125181">
          <w:marLeft w:val="480"/>
          <w:marRight w:val="0"/>
          <w:marTop w:val="0"/>
          <w:marBottom w:val="0"/>
          <w:divBdr>
            <w:top w:val="none" w:sz="0" w:space="0" w:color="auto"/>
            <w:left w:val="none" w:sz="0" w:space="0" w:color="auto"/>
            <w:bottom w:val="none" w:sz="0" w:space="0" w:color="auto"/>
            <w:right w:val="none" w:sz="0" w:space="0" w:color="auto"/>
          </w:divBdr>
        </w:div>
        <w:div w:id="554194161">
          <w:marLeft w:val="480"/>
          <w:marRight w:val="0"/>
          <w:marTop w:val="0"/>
          <w:marBottom w:val="0"/>
          <w:divBdr>
            <w:top w:val="none" w:sz="0" w:space="0" w:color="auto"/>
            <w:left w:val="none" w:sz="0" w:space="0" w:color="auto"/>
            <w:bottom w:val="none" w:sz="0" w:space="0" w:color="auto"/>
            <w:right w:val="none" w:sz="0" w:space="0" w:color="auto"/>
          </w:divBdr>
        </w:div>
        <w:div w:id="886179935">
          <w:marLeft w:val="480"/>
          <w:marRight w:val="0"/>
          <w:marTop w:val="0"/>
          <w:marBottom w:val="0"/>
          <w:divBdr>
            <w:top w:val="none" w:sz="0" w:space="0" w:color="auto"/>
            <w:left w:val="none" w:sz="0" w:space="0" w:color="auto"/>
            <w:bottom w:val="none" w:sz="0" w:space="0" w:color="auto"/>
            <w:right w:val="none" w:sz="0" w:space="0" w:color="auto"/>
          </w:divBdr>
        </w:div>
        <w:div w:id="602609782">
          <w:marLeft w:val="480"/>
          <w:marRight w:val="0"/>
          <w:marTop w:val="0"/>
          <w:marBottom w:val="0"/>
          <w:divBdr>
            <w:top w:val="none" w:sz="0" w:space="0" w:color="auto"/>
            <w:left w:val="none" w:sz="0" w:space="0" w:color="auto"/>
            <w:bottom w:val="none" w:sz="0" w:space="0" w:color="auto"/>
            <w:right w:val="none" w:sz="0" w:space="0" w:color="auto"/>
          </w:divBdr>
        </w:div>
        <w:div w:id="2054188796">
          <w:marLeft w:val="480"/>
          <w:marRight w:val="0"/>
          <w:marTop w:val="0"/>
          <w:marBottom w:val="0"/>
          <w:divBdr>
            <w:top w:val="none" w:sz="0" w:space="0" w:color="auto"/>
            <w:left w:val="none" w:sz="0" w:space="0" w:color="auto"/>
            <w:bottom w:val="none" w:sz="0" w:space="0" w:color="auto"/>
            <w:right w:val="none" w:sz="0" w:space="0" w:color="auto"/>
          </w:divBdr>
        </w:div>
        <w:div w:id="1463233041">
          <w:marLeft w:val="480"/>
          <w:marRight w:val="0"/>
          <w:marTop w:val="0"/>
          <w:marBottom w:val="0"/>
          <w:divBdr>
            <w:top w:val="none" w:sz="0" w:space="0" w:color="auto"/>
            <w:left w:val="none" w:sz="0" w:space="0" w:color="auto"/>
            <w:bottom w:val="none" w:sz="0" w:space="0" w:color="auto"/>
            <w:right w:val="none" w:sz="0" w:space="0" w:color="auto"/>
          </w:divBdr>
        </w:div>
        <w:div w:id="1936014548">
          <w:marLeft w:val="480"/>
          <w:marRight w:val="0"/>
          <w:marTop w:val="0"/>
          <w:marBottom w:val="0"/>
          <w:divBdr>
            <w:top w:val="none" w:sz="0" w:space="0" w:color="auto"/>
            <w:left w:val="none" w:sz="0" w:space="0" w:color="auto"/>
            <w:bottom w:val="none" w:sz="0" w:space="0" w:color="auto"/>
            <w:right w:val="none" w:sz="0" w:space="0" w:color="auto"/>
          </w:divBdr>
        </w:div>
        <w:div w:id="706294674">
          <w:marLeft w:val="480"/>
          <w:marRight w:val="0"/>
          <w:marTop w:val="0"/>
          <w:marBottom w:val="0"/>
          <w:divBdr>
            <w:top w:val="none" w:sz="0" w:space="0" w:color="auto"/>
            <w:left w:val="none" w:sz="0" w:space="0" w:color="auto"/>
            <w:bottom w:val="none" w:sz="0" w:space="0" w:color="auto"/>
            <w:right w:val="none" w:sz="0" w:space="0" w:color="auto"/>
          </w:divBdr>
        </w:div>
        <w:div w:id="2012676294">
          <w:marLeft w:val="480"/>
          <w:marRight w:val="0"/>
          <w:marTop w:val="0"/>
          <w:marBottom w:val="0"/>
          <w:divBdr>
            <w:top w:val="none" w:sz="0" w:space="0" w:color="auto"/>
            <w:left w:val="none" w:sz="0" w:space="0" w:color="auto"/>
            <w:bottom w:val="none" w:sz="0" w:space="0" w:color="auto"/>
            <w:right w:val="none" w:sz="0" w:space="0" w:color="auto"/>
          </w:divBdr>
        </w:div>
        <w:div w:id="864714568">
          <w:marLeft w:val="480"/>
          <w:marRight w:val="0"/>
          <w:marTop w:val="0"/>
          <w:marBottom w:val="0"/>
          <w:divBdr>
            <w:top w:val="none" w:sz="0" w:space="0" w:color="auto"/>
            <w:left w:val="none" w:sz="0" w:space="0" w:color="auto"/>
            <w:bottom w:val="none" w:sz="0" w:space="0" w:color="auto"/>
            <w:right w:val="none" w:sz="0" w:space="0" w:color="auto"/>
          </w:divBdr>
        </w:div>
        <w:div w:id="313073230">
          <w:marLeft w:val="480"/>
          <w:marRight w:val="0"/>
          <w:marTop w:val="0"/>
          <w:marBottom w:val="0"/>
          <w:divBdr>
            <w:top w:val="none" w:sz="0" w:space="0" w:color="auto"/>
            <w:left w:val="none" w:sz="0" w:space="0" w:color="auto"/>
            <w:bottom w:val="none" w:sz="0" w:space="0" w:color="auto"/>
            <w:right w:val="none" w:sz="0" w:space="0" w:color="auto"/>
          </w:divBdr>
        </w:div>
        <w:div w:id="641276628">
          <w:marLeft w:val="480"/>
          <w:marRight w:val="0"/>
          <w:marTop w:val="0"/>
          <w:marBottom w:val="0"/>
          <w:divBdr>
            <w:top w:val="none" w:sz="0" w:space="0" w:color="auto"/>
            <w:left w:val="none" w:sz="0" w:space="0" w:color="auto"/>
            <w:bottom w:val="none" w:sz="0" w:space="0" w:color="auto"/>
            <w:right w:val="none" w:sz="0" w:space="0" w:color="auto"/>
          </w:divBdr>
        </w:div>
        <w:div w:id="1135293181">
          <w:marLeft w:val="480"/>
          <w:marRight w:val="0"/>
          <w:marTop w:val="0"/>
          <w:marBottom w:val="0"/>
          <w:divBdr>
            <w:top w:val="none" w:sz="0" w:space="0" w:color="auto"/>
            <w:left w:val="none" w:sz="0" w:space="0" w:color="auto"/>
            <w:bottom w:val="none" w:sz="0" w:space="0" w:color="auto"/>
            <w:right w:val="none" w:sz="0" w:space="0" w:color="auto"/>
          </w:divBdr>
        </w:div>
        <w:div w:id="646397246">
          <w:marLeft w:val="480"/>
          <w:marRight w:val="0"/>
          <w:marTop w:val="0"/>
          <w:marBottom w:val="0"/>
          <w:divBdr>
            <w:top w:val="none" w:sz="0" w:space="0" w:color="auto"/>
            <w:left w:val="none" w:sz="0" w:space="0" w:color="auto"/>
            <w:bottom w:val="none" w:sz="0" w:space="0" w:color="auto"/>
            <w:right w:val="none" w:sz="0" w:space="0" w:color="auto"/>
          </w:divBdr>
        </w:div>
        <w:div w:id="424884725">
          <w:marLeft w:val="480"/>
          <w:marRight w:val="0"/>
          <w:marTop w:val="0"/>
          <w:marBottom w:val="0"/>
          <w:divBdr>
            <w:top w:val="none" w:sz="0" w:space="0" w:color="auto"/>
            <w:left w:val="none" w:sz="0" w:space="0" w:color="auto"/>
            <w:bottom w:val="none" w:sz="0" w:space="0" w:color="auto"/>
            <w:right w:val="none" w:sz="0" w:space="0" w:color="auto"/>
          </w:divBdr>
        </w:div>
        <w:div w:id="2034181934">
          <w:marLeft w:val="480"/>
          <w:marRight w:val="0"/>
          <w:marTop w:val="0"/>
          <w:marBottom w:val="0"/>
          <w:divBdr>
            <w:top w:val="none" w:sz="0" w:space="0" w:color="auto"/>
            <w:left w:val="none" w:sz="0" w:space="0" w:color="auto"/>
            <w:bottom w:val="none" w:sz="0" w:space="0" w:color="auto"/>
            <w:right w:val="none" w:sz="0" w:space="0" w:color="auto"/>
          </w:divBdr>
        </w:div>
        <w:div w:id="820850543">
          <w:marLeft w:val="480"/>
          <w:marRight w:val="0"/>
          <w:marTop w:val="0"/>
          <w:marBottom w:val="0"/>
          <w:divBdr>
            <w:top w:val="none" w:sz="0" w:space="0" w:color="auto"/>
            <w:left w:val="none" w:sz="0" w:space="0" w:color="auto"/>
            <w:bottom w:val="none" w:sz="0" w:space="0" w:color="auto"/>
            <w:right w:val="none" w:sz="0" w:space="0" w:color="auto"/>
          </w:divBdr>
        </w:div>
        <w:div w:id="1373965263">
          <w:marLeft w:val="480"/>
          <w:marRight w:val="0"/>
          <w:marTop w:val="0"/>
          <w:marBottom w:val="0"/>
          <w:divBdr>
            <w:top w:val="none" w:sz="0" w:space="0" w:color="auto"/>
            <w:left w:val="none" w:sz="0" w:space="0" w:color="auto"/>
            <w:bottom w:val="none" w:sz="0" w:space="0" w:color="auto"/>
            <w:right w:val="none" w:sz="0" w:space="0" w:color="auto"/>
          </w:divBdr>
        </w:div>
        <w:div w:id="2141192475">
          <w:marLeft w:val="480"/>
          <w:marRight w:val="0"/>
          <w:marTop w:val="0"/>
          <w:marBottom w:val="0"/>
          <w:divBdr>
            <w:top w:val="none" w:sz="0" w:space="0" w:color="auto"/>
            <w:left w:val="none" w:sz="0" w:space="0" w:color="auto"/>
            <w:bottom w:val="none" w:sz="0" w:space="0" w:color="auto"/>
            <w:right w:val="none" w:sz="0" w:space="0" w:color="auto"/>
          </w:divBdr>
        </w:div>
        <w:div w:id="58141366">
          <w:marLeft w:val="480"/>
          <w:marRight w:val="0"/>
          <w:marTop w:val="0"/>
          <w:marBottom w:val="0"/>
          <w:divBdr>
            <w:top w:val="none" w:sz="0" w:space="0" w:color="auto"/>
            <w:left w:val="none" w:sz="0" w:space="0" w:color="auto"/>
            <w:bottom w:val="none" w:sz="0" w:space="0" w:color="auto"/>
            <w:right w:val="none" w:sz="0" w:space="0" w:color="auto"/>
          </w:divBdr>
        </w:div>
        <w:div w:id="489902869">
          <w:marLeft w:val="480"/>
          <w:marRight w:val="0"/>
          <w:marTop w:val="0"/>
          <w:marBottom w:val="0"/>
          <w:divBdr>
            <w:top w:val="none" w:sz="0" w:space="0" w:color="auto"/>
            <w:left w:val="none" w:sz="0" w:space="0" w:color="auto"/>
            <w:bottom w:val="none" w:sz="0" w:space="0" w:color="auto"/>
            <w:right w:val="none" w:sz="0" w:space="0" w:color="auto"/>
          </w:divBdr>
        </w:div>
        <w:div w:id="1638952059">
          <w:marLeft w:val="480"/>
          <w:marRight w:val="0"/>
          <w:marTop w:val="0"/>
          <w:marBottom w:val="0"/>
          <w:divBdr>
            <w:top w:val="none" w:sz="0" w:space="0" w:color="auto"/>
            <w:left w:val="none" w:sz="0" w:space="0" w:color="auto"/>
            <w:bottom w:val="none" w:sz="0" w:space="0" w:color="auto"/>
            <w:right w:val="none" w:sz="0" w:space="0" w:color="auto"/>
          </w:divBdr>
        </w:div>
        <w:div w:id="1485660909">
          <w:marLeft w:val="480"/>
          <w:marRight w:val="0"/>
          <w:marTop w:val="0"/>
          <w:marBottom w:val="0"/>
          <w:divBdr>
            <w:top w:val="none" w:sz="0" w:space="0" w:color="auto"/>
            <w:left w:val="none" w:sz="0" w:space="0" w:color="auto"/>
            <w:bottom w:val="none" w:sz="0" w:space="0" w:color="auto"/>
            <w:right w:val="none" w:sz="0" w:space="0" w:color="auto"/>
          </w:divBdr>
        </w:div>
      </w:divsChild>
    </w:div>
    <w:div w:id="891233464">
      <w:bodyDiv w:val="1"/>
      <w:marLeft w:val="0"/>
      <w:marRight w:val="0"/>
      <w:marTop w:val="0"/>
      <w:marBottom w:val="0"/>
      <w:divBdr>
        <w:top w:val="none" w:sz="0" w:space="0" w:color="auto"/>
        <w:left w:val="none" w:sz="0" w:space="0" w:color="auto"/>
        <w:bottom w:val="none" w:sz="0" w:space="0" w:color="auto"/>
        <w:right w:val="none" w:sz="0" w:space="0" w:color="auto"/>
      </w:divBdr>
    </w:div>
    <w:div w:id="891884827">
      <w:bodyDiv w:val="1"/>
      <w:marLeft w:val="0"/>
      <w:marRight w:val="0"/>
      <w:marTop w:val="0"/>
      <w:marBottom w:val="0"/>
      <w:divBdr>
        <w:top w:val="none" w:sz="0" w:space="0" w:color="auto"/>
        <w:left w:val="none" w:sz="0" w:space="0" w:color="auto"/>
        <w:bottom w:val="none" w:sz="0" w:space="0" w:color="auto"/>
        <w:right w:val="none" w:sz="0" w:space="0" w:color="auto"/>
      </w:divBdr>
    </w:div>
    <w:div w:id="892080834">
      <w:bodyDiv w:val="1"/>
      <w:marLeft w:val="0"/>
      <w:marRight w:val="0"/>
      <w:marTop w:val="0"/>
      <w:marBottom w:val="0"/>
      <w:divBdr>
        <w:top w:val="none" w:sz="0" w:space="0" w:color="auto"/>
        <w:left w:val="none" w:sz="0" w:space="0" w:color="auto"/>
        <w:bottom w:val="none" w:sz="0" w:space="0" w:color="auto"/>
        <w:right w:val="none" w:sz="0" w:space="0" w:color="auto"/>
      </w:divBdr>
    </w:div>
    <w:div w:id="892303905">
      <w:bodyDiv w:val="1"/>
      <w:marLeft w:val="0"/>
      <w:marRight w:val="0"/>
      <w:marTop w:val="0"/>
      <w:marBottom w:val="0"/>
      <w:divBdr>
        <w:top w:val="none" w:sz="0" w:space="0" w:color="auto"/>
        <w:left w:val="none" w:sz="0" w:space="0" w:color="auto"/>
        <w:bottom w:val="none" w:sz="0" w:space="0" w:color="auto"/>
        <w:right w:val="none" w:sz="0" w:space="0" w:color="auto"/>
      </w:divBdr>
    </w:div>
    <w:div w:id="892734132">
      <w:bodyDiv w:val="1"/>
      <w:marLeft w:val="0"/>
      <w:marRight w:val="0"/>
      <w:marTop w:val="0"/>
      <w:marBottom w:val="0"/>
      <w:divBdr>
        <w:top w:val="none" w:sz="0" w:space="0" w:color="auto"/>
        <w:left w:val="none" w:sz="0" w:space="0" w:color="auto"/>
        <w:bottom w:val="none" w:sz="0" w:space="0" w:color="auto"/>
        <w:right w:val="none" w:sz="0" w:space="0" w:color="auto"/>
      </w:divBdr>
    </w:div>
    <w:div w:id="892740593">
      <w:bodyDiv w:val="1"/>
      <w:marLeft w:val="0"/>
      <w:marRight w:val="0"/>
      <w:marTop w:val="0"/>
      <w:marBottom w:val="0"/>
      <w:divBdr>
        <w:top w:val="none" w:sz="0" w:space="0" w:color="auto"/>
        <w:left w:val="none" w:sz="0" w:space="0" w:color="auto"/>
        <w:bottom w:val="none" w:sz="0" w:space="0" w:color="auto"/>
        <w:right w:val="none" w:sz="0" w:space="0" w:color="auto"/>
      </w:divBdr>
    </w:div>
    <w:div w:id="893152611">
      <w:bodyDiv w:val="1"/>
      <w:marLeft w:val="0"/>
      <w:marRight w:val="0"/>
      <w:marTop w:val="0"/>
      <w:marBottom w:val="0"/>
      <w:divBdr>
        <w:top w:val="none" w:sz="0" w:space="0" w:color="auto"/>
        <w:left w:val="none" w:sz="0" w:space="0" w:color="auto"/>
        <w:bottom w:val="none" w:sz="0" w:space="0" w:color="auto"/>
        <w:right w:val="none" w:sz="0" w:space="0" w:color="auto"/>
      </w:divBdr>
    </w:div>
    <w:div w:id="894775182">
      <w:bodyDiv w:val="1"/>
      <w:marLeft w:val="0"/>
      <w:marRight w:val="0"/>
      <w:marTop w:val="0"/>
      <w:marBottom w:val="0"/>
      <w:divBdr>
        <w:top w:val="none" w:sz="0" w:space="0" w:color="auto"/>
        <w:left w:val="none" w:sz="0" w:space="0" w:color="auto"/>
        <w:bottom w:val="none" w:sz="0" w:space="0" w:color="auto"/>
        <w:right w:val="none" w:sz="0" w:space="0" w:color="auto"/>
      </w:divBdr>
    </w:div>
    <w:div w:id="894849102">
      <w:bodyDiv w:val="1"/>
      <w:marLeft w:val="0"/>
      <w:marRight w:val="0"/>
      <w:marTop w:val="0"/>
      <w:marBottom w:val="0"/>
      <w:divBdr>
        <w:top w:val="none" w:sz="0" w:space="0" w:color="auto"/>
        <w:left w:val="none" w:sz="0" w:space="0" w:color="auto"/>
        <w:bottom w:val="none" w:sz="0" w:space="0" w:color="auto"/>
        <w:right w:val="none" w:sz="0" w:space="0" w:color="auto"/>
      </w:divBdr>
    </w:div>
    <w:div w:id="895313302">
      <w:bodyDiv w:val="1"/>
      <w:marLeft w:val="0"/>
      <w:marRight w:val="0"/>
      <w:marTop w:val="0"/>
      <w:marBottom w:val="0"/>
      <w:divBdr>
        <w:top w:val="none" w:sz="0" w:space="0" w:color="auto"/>
        <w:left w:val="none" w:sz="0" w:space="0" w:color="auto"/>
        <w:bottom w:val="none" w:sz="0" w:space="0" w:color="auto"/>
        <w:right w:val="none" w:sz="0" w:space="0" w:color="auto"/>
      </w:divBdr>
    </w:div>
    <w:div w:id="896360639">
      <w:bodyDiv w:val="1"/>
      <w:marLeft w:val="0"/>
      <w:marRight w:val="0"/>
      <w:marTop w:val="0"/>
      <w:marBottom w:val="0"/>
      <w:divBdr>
        <w:top w:val="none" w:sz="0" w:space="0" w:color="auto"/>
        <w:left w:val="none" w:sz="0" w:space="0" w:color="auto"/>
        <w:bottom w:val="none" w:sz="0" w:space="0" w:color="auto"/>
        <w:right w:val="none" w:sz="0" w:space="0" w:color="auto"/>
      </w:divBdr>
    </w:div>
    <w:div w:id="897860599">
      <w:bodyDiv w:val="1"/>
      <w:marLeft w:val="0"/>
      <w:marRight w:val="0"/>
      <w:marTop w:val="0"/>
      <w:marBottom w:val="0"/>
      <w:divBdr>
        <w:top w:val="none" w:sz="0" w:space="0" w:color="auto"/>
        <w:left w:val="none" w:sz="0" w:space="0" w:color="auto"/>
        <w:bottom w:val="none" w:sz="0" w:space="0" w:color="auto"/>
        <w:right w:val="none" w:sz="0" w:space="0" w:color="auto"/>
      </w:divBdr>
    </w:div>
    <w:div w:id="898324148">
      <w:bodyDiv w:val="1"/>
      <w:marLeft w:val="0"/>
      <w:marRight w:val="0"/>
      <w:marTop w:val="0"/>
      <w:marBottom w:val="0"/>
      <w:divBdr>
        <w:top w:val="none" w:sz="0" w:space="0" w:color="auto"/>
        <w:left w:val="none" w:sz="0" w:space="0" w:color="auto"/>
        <w:bottom w:val="none" w:sz="0" w:space="0" w:color="auto"/>
        <w:right w:val="none" w:sz="0" w:space="0" w:color="auto"/>
      </w:divBdr>
    </w:div>
    <w:div w:id="898708138">
      <w:bodyDiv w:val="1"/>
      <w:marLeft w:val="0"/>
      <w:marRight w:val="0"/>
      <w:marTop w:val="0"/>
      <w:marBottom w:val="0"/>
      <w:divBdr>
        <w:top w:val="none" w:sz="0" w:space="0" w:color="auto"/>
        <w:left w:val="none" w:sz="0" w:space="0" w:color="auto"/>
        <w:bottom w:val="none" w:sz="0" w:space="0" w:color="auto"/>
        <w:right w:val="none" w:sz="0" w:space="0" w:color="auto"/>
      </w:divBdr>
    </w:div>
    <w:div w:id="899100301">
      <w:bodyDiv w:val="1"/>
      <w:marLeft w:val="0"/>
      <w:marRight w:val="0"/>
      <w:marTop w:val="0"/>
      <w:marBottom w:val="0"/>
      <w:divBdr>
        <w:top w:val="none" w:sz="0" w:space="0" w:color="auto"/>
        <w:left w:val="none" w:sz="0" w:space="0" w:color="auto"/>
        <w:bottom w:val="none" w:sz="0" w:space="0" w:color="auto"/>
        <w:right w:val="none" w:sz="0" w:space="0" w:color="auto"/>
      </w:divBdr>
    </w:div>
    <w:div w:id="899167079">
      <w:bodyDiv w:val="1"/>
      <w:marLeft w:val="0"/>
      <w:marRight w:val="0"/>
      <w:marTop w:val="0"/>
      <w:marBottom w:val="0"/>
      <w:divBdr>
        <w:top w:val="none" w:sz="0" w:space="0" w:color="auto"/>
        <w:left w:val="none" w:sz="0" w:space="0" w:color="auto"/>
        <w:bottom w:val="none" w:sz="0" w:space="0" w:color="auto"/>
        <w:right w:val="none" w:sz="0" w:space="0" w:color="auto"/>
      </w:divBdr>
    </w:div>
    <w:div w:id="899444994">
      <w:bodyDiv w:val="1"/>
      <w:marLeft w:val="0"/>
      <w:marRight w:val="0"/>
      <w:marTop w:val="0"/>
      <w:marBottom w:val="0"/>
      <w:divBdr>
        <w:top w:val="none" w:sz="0" w:space="0" w:color="auto"/>
        <w:left w:val="none" w:sz="0" w:space="0" w:color="auto"/>
        <w:bottom w:val="none" w:sz="0" w:space="0" w:color="auto"/>
        <w:right w:val="none" w:sz="0" w:space="0" w:color="auto"/>
      </w:divBdr>
    </w:div>
    <w:div w:id="899638726">
      <w:bodyDiv w:val="1"/>
      <w:marLeft w:val="0"/>
      <w:marRight w:val="0"/>
      <w:marTop w:val="0"/>
      <w:marBottom w:val="0"/>
      <w:divBdr>
        <w:top w:val="none" w:sz="0" w:space="0" w:color="auto"/>
        <w:left w:val="none" w:sz="0" w:space="0" w:color="auto"/>
        <w:bottom w:val="none" w:sz="0" w:space="0" w:color="auto"/>
        <w:right w:val="none" w:sz="0" w:space="0" w:color="auto"/>
      </w:divBdr>
    </w:div>
    <w:div w:id="900676929">
      <w:bodyDiv w:val="1"/>
      <w:marLeft w:val="0"/>
      <w:marRight w:val="0"/>
      <w:marTop w:val="0"/>
      <w:marBottom w:val="0"/>
      <w:divBdr>
        <w:top w:val="none" w:sz="0" w:space="0" w:color="auto"/>
        <w:left w:val="none" w:sz="0" w:space="0" w:color="auto"/>
        <w:bottom w:val="none" w:sz="0" w:space="0" w:color="auto"/>
        <w:right w:val="none" w:sz="0" w:space="0" w:color="auto"/>
      </w:divBdr>
    </w:div>
    <w:div w:id="900678232">
      <w:bodyDiv w:val="1"/>
      <w:marLeft w:val="0"/>
      <w:marRight w:val="0"/>
      <w:marTop w:val="0"/>
      <w:marBottom w:val="0"/>
      <w:divBdr>
        <w:top w:val="none" w:sz="0" w:space="0" w:color="auto"/>
        <w:left w:val="none" w:sz="0" w:space="0" w:color="auto"/>
        <w:bottom w:val="none" w:sz="0" w:space="0" w:color="auto"/>
        <w:right w:val="none" w:sz="0" w:space="0" w:color="auto"/>
      </w:divBdr>
    </w:div>
    <w:div w:id="900755638">
      <w:bodyDiv w:val="1"/>
      <w:marLeft w:val="0"/>
      <w:marRight w:val="0"/>
      <w:marTop w:val="0"/>
      <w:marBottom w:val="0"/>
      <w:divBdr>
        <w:top w:val="none" w:sz="0" w:space="0" w:color="auto"/>
        <w:left w:val="none" w:sz="0" w:space="0" w:color="auto"/>
        <w:bottom w:val="none" w:sz="0" w:space="0" w:color="auto"/>
        <w:right w:val="none" w:sz="0" w:space="0" w:color="auto"/>
      </w:divBdr>
    </w:div>
    <w:div w:id="900943852">
      <w:bodyDiv w:val="1"/>
      <w:marLeft w:val="0"/>
      <w:marRight w:val="0"/>
      <w:marTop w:val="0"/>
      <w:marBottom w:val="0"/>
      <w:divBdr>
        <w:top w:val="none" w:sz="0" w:space="0" w:color="auto"/>
        <w:left w:val="none" w:sz="0" w:space="0" w:color="auto"/>
        <w:bottom w:val="none" w:sz="0" w:space="0" w:color="auto"/>
        <w:right w:val="none" w:sz="0" w:space="0" w:color="auto"/>
      </w:divBdr>
    </w:div>
    <w:div w:id="901259187">
      <w:bodyDiv w:val="1"/>
      <w:marLeft w:val="0"/>
      <w:marRight w:val="0"/>
      <w:marTop w:val="0"/>
      <w:marBottom w:val="0"/>
      <w:divBdr>
        <w:top w:val="none" w:sz="0" w:space="0" w:color="auto"/>
        <w:left w:val="none" w:sz="0" w:space="0" w:color="auto"/>
        <w:bottom w:val="none" w:sz="0" w:space="0" w:color="auto"/>
        <w:right w:val="none" w:sz="0" w:space="0" w:color="auto"/>
      </w:divBdr>
    </w:div>
    <w:div w:id="901795530">
      <w:bodyDiv w:val="1"/>
      <w:marLeft w:val="0"/>
      <w:marRight w:val="0"/>
      <w:marTop w:val="0"/>
      <w:marBottom w:val="0"/>
      <w:divBdr>
        <w:top w:val="none" w:sz="0" w:space="0" w:color="auto"/>
        <w:left w:val="none" w:sz="0" w:space="0" w:color="auto"/>
        <w:bottom w:val="none" w:sz="0" w:space="0" w:color="auto"/>
        <w:right w:val="none" w:sz="0" w:space="0" w:color="auto"/>
      </w:divBdr>
    </w:div>
    <w:div w:id="901797507">
      <w:bodyDiv w:val="1"/>
      <w:marLeft w:val="0"/>
      <w:marRight w:val="0"/>
      <w:marTop w:val="0"/>
      <w:marBottom w:val="0"/>
      <w:divBdr>
        <w:top w:val="none" w:sz="0" w:space="0" w:color="auto"/>
        <w:left w:val="none" w:sz="0" w:space="0" w:color="auto"/>
        <w:bottom w:val="none" w:sz="0" w:space="0" w:color="auto"/>
        <w:right w:val="none" w:sz="0" w:space="0" w:color="auto"/>
      </w:divBdr>
    </w:div>
    <w:div w:id="902103984">
      <w:bodyDiv w:val="1"/>
      <w:marLeft w:val="0"/>
      <w:marRight w:val="0"/>
      <w:marTop w:val="0"/>
      <w:marBottom w:val="0"/>
      <w:divBdr>
        <w:top w:val="none" w:sz="0" w:space="0" w:color="auto"/>
        <w:left w:val="none" w:sz="0" w:space="0" w:color="auto"/>
        <w:bottom w:val="none" w:sz="0" w:space="0" w:color="auto"/>
        <w:right w:val="none" w:sz="0" w:space="0" w:color="auto"/>
      </w:divBdr>
    </w:div>
    <w:div w:id="902571051">
      <w:bodyDiv w:val="1"/>
      <w:marLeft w:val="0"/>
      <w:marRight w:val="0"/>
      <w:marTop w:val="0"/>
      <w:marBottom w:val="0"/>
      <w:divBdr>
        <w:top w:val="none" w:sz="0" w:space="0" w:color="auto"/>
        <w:left w:val="none" w:sz="0" w:space="0" w:color="auto"/>
        <w:bottom w:val="none" w:sz="0" w:space="0" w:color="auto"/>
        <w:right w:val="none" w:sz="0" w:space="0" w:color="auto"/>
      </w:divBdr>
    </w:div>
    <w:div w:id="903107587">
      <w:bodyDiv w:val="1"/>
      <w:marLeft w:val="0"/>
      <w:marRight w:val="0"/>
      <w:marTop w:val="0"/>
      <w:marBottom w:val="0"/>
      <w:divBdr>
        <w:top w:val="none" w:sz="0" w:space="0" w:color="auto"/>
        <w:left w:val="none" w:sz="0" w:space="0" w:color="auto"/>
        <w:bottom w:val="none" w:sz="0" w:space="0" w:color="auto"/>
        <w:right w:val="none" w:sz="0" w:space="0" w:color="auto"/>
      </w:divBdr>
    </w:div>
    <w:div w:id="903640267">
      <w:bodyDiv w:val="1"/>
      <w:marLeft w:val="0"/>
      <w:marRight w:val="0"/>
      <w:marTop w:val="0"/>
      <w:marBottom w:val="0"/>
      <w:divBdr>
        <w:top w:val="none" w:sz="0" w:space="0" w:color="auto"/>
        <w:left w:val="none" w:sz="0" w:space="0" w:color="auto"/>
        <w:bottom w:val="none" w:sz="0" w:space="0" w:color="auto"/>
        <w:right w:val="none" w:sz="0" w:space="0" w:color="auto"/>
      </w:divBdr>
    </w:div>
    <w:div w:id="903680519">
      <w:bodyDiv w:val="1"/>
      <w:marLeft w:val="0"/>
      <w:marRight w:val="0"/>
      <w:marTop w:val="0"/>
      <w:marBottom w:val="0"/>
      <w:divBdr>
        <w:top w:val="none" w:sz="0" w:space="0" w:color="auto"/>
        <w:left w:val="none" w:sz="0" w:space="0" w:color="auto"/>
        <w:bottom w:val="none" w:sz="0" w:space="0" w:color="auto"/>
        <w:right w:val="none" w:sz="0" w:space="0" w:color="auto"/>
      </w:divBdr>
    </w:div>
    <w:div w:id="905189592">
      <w:bodyDiv w:val="1"/>
      <w:marLeft w:val="0"/>
      <w:marRight w:val="0"/>
      <w:marTop w:val="0"/>
      <w:marBottom w:val="0"/>
      <w:divBdr>
        <w:top w:val="none" w:sz="0" w:space="0" w:color="auto"/>
        <w:left w:val="none" w:sz="0" w:space="0" w:color="auto"/>
        <w:bottom w:val="none" w:sz="0" w:space="0" w:color="auto"/>
        <w:right w:val="none" w:sz="0" w:space="0" w:color="auto"/>
      </w:divBdr>
    </w:div>
    <w:div w:id="905577672">
      <w:bodyDiv w:val="1"/>
      <w:marLeft w:val="0"/>
      <w:marRight w:val="0"/>
      <w:marTop w:val="0"/>
      <w:marBottom w:val="0"/>
      <w:divBdr>
        <w:top w:val="none" w:sz="0" w:space="0" w:color="auto"/>
        <w:left w:val="none" w:sz="0" w:space="0" w:color="auto"/>
        <w:bottom w:val="none" w:sz="0" w:space="0" w:color="auto"/>
        <w:right w:val="none" w:sz="0" w:space="0" w:color="auto"/>
      </w:divBdr>
    </w:div>
    <w:div w:id="905721719">
      <w:bodyDiv w:val="1"/>
      <w:marLeft w:val="0"/>
      <w:marRight w:val="0"/>
      <w:marTop w:val="0"/>
      <w:marBottom w:val="0"/>
      <w:divBdr>
        <w:top w:val="none" w:sz="0" w:space="0" w:color="auto"/>
        <w:left w:val="none" w:sz="0" w:space="0" w:color="auto"/>
        <w:bottom w:val="none" w:sz="0" w:space="0" w:color="auto"/>
        <w:right w:val="none" w:sz="0" w:space="0" w:color="auto"/>
      </w:divBdr>
    </w:div>
    <w:div w:id="906183772">
      <w:bodyDiv w:val="1"/>
      <w:marLeft w:val="0"/>
      <w:marRight w:val="0"/>
      <w:marTop w:val="0"/>
      <w:marBottom w:val="0"/>
      <w:divBdr>
        <w:top w:val="none" w:sz="0" w:space="0" w:color="auto"/>
        <w:left w:val="none" w:sz="0" w:space="0" w:color="auto"/>
        <w:bottom w:val="none" w:sz="0" w:space="0" w:color="auto"/>
        <w:right w:val="none" w:sz="0" w:space="0" w:color="auto"/>
      </w:divBdr>
    </w:div>
    <w:div w:id="906188262">
      <w:bodyDiv w:val="1"/>
      <w:marLeft w:val="0"/>
      <w:marRight w:val="0"/>
      <w:marTop w:val="0"/>
      <w:marBottom w:val="0"/>
      <w:divBdr>
        <w:top w:val="none" w:sz="0" w:space="0" w:color="auto"/>
        <w:left w:val="none" w:sz="0" w:space="0" w:color="auto"/>
        <w:bottom w:val="none" w:sz="0" w:space="0" w:color="auto"/>
        <w:right w:val="none" w:sz="0" w:space="0" w:color="auto"/>
      </w:divBdr>
    </w:div>
    <w:div w:id="906232257">
      <w:bodyDiv w:val="1"/>
      <w:marLeft w:val="0"/>
      <w:marRight w:val="0"/>
      <w:marTop w:val="0"/>
      <w:marBottom w:val="0"/>
      <w:divBdr>
        <w:top w:val="none" w:sz="0" w:space="0" w:color="auto"/>
        <w:left w:val="none" w:sz="0" w:space="0" w:color="auto"/>
        <w:bottom w:val="none" w:sz="0" w:space="0" w:color="auto"/>
        <w:right w:val="none" w:sz="0" w:space="0" w:color="auto"/>
      </w:divBdr>
    </w:div>
    <w:div w:id="906652587">
      <w:bodyDiv w:val="1"/>
      <w:marLeft w:val="0"/>
      <w:marRight w:val="0"/>
      <w:marTop w:val="0"/>
      <w:marBottom w:val="0"/>
      <w:divBdr>
        <w:top w:val="none" w:sz="0" w:space="0" w:color="auto"/>
        <w:left w:val="none" w:sz="0" w:space="0" w:color="auto"/>
        <w:bottom w:val="none" w:sz="0" w:space="0" w:color="auto"/>
        <w:right w:val="none" w:sz="0" w:space="0" w:color="auto"/>
      </w:divBdr>
    </w:div>
    <w:div w:id="907689909">
      <w:bodyDiv w:val="1"/>
      <w:marLeft w:val="0"/>
      <w:marRight w:val="0"/>
      <w:marTop w:val="0"/>
      <w:marBottom w:val="0"/>
      <w:divBdr>
        <w:top w:val="none" w:sz="0" w:space="0" w:color="auto"/>
        <w:left w:val="none" w:sz="0" w:space="0" w:color="auto"/>
        <w:bottom w:val="none" w:sz="0" w:space="0" w:color="auto"/>
        <w:right w:val="none" w:sz="0" w:space="0" w:color="auto"/>
      </w:divBdr>
    </w:div>
    <w:div w:id="907809083">
      <w:bodyDiv w:val="1"/>
      <w:marLeft w:val="0"/>
      <w:marRight w:val="0"/>
      <w:marTop w:val="0"/>
      <w:marBottom w:val="0"/>
      <w:divBdr>
        <w:top w:val="none" w:sz="0" w:space="0" w:color="auto"/>
        <w:left w:val="none" w:sz="0" w:space="0" w:color="auto"/>
        <w:bottom w:val="none" w:sz="0" w:space="0" w:color="auto"/>
        <w:right w:val="none" w:sz="0" w:space="0" w:color="auto"/>
      </w:divBdr>
    </w:div>
    <w:div w:id="908073722">
      <w:bodyDiv w:val="1"/>
      <w:marLeft w:val="0"/>
      <w:marRight w:val="0"/>
      <w:marTop w:val="0"/>
      <w:marBottom w:val="0"/>
      <w:divBdr>
        <w:top w:val="none" w:sz="0" w:space="0" w:color="auto"/>
        <w:left w:val="none" w:sz="0" w:space="0" w:color="auto"/>
        <w:bottom w:val="none" w:sz="0" w:space="0" w:color="auto"/>
        <w:right w:val="none" w:sz="0" w:space="0" w:color="auto"/>
      </w:divBdr>
    </w:div>
    <w:div w:id="908081776">
      <w:bodyDiv w:val="1"/>
      <w:marLeft w:val="0"/>
      <w:marRight w:val="0"/>
      <w:marTop w:val="0"/>
      <w:marBottom w:val="0"/>
      <w:divBdr>
        <w:top w:val="none" w:sz="0" w:space="0" w:color="auto"/>
        <w:left w:val="none" w:sz="0" w:space="0" w:color="auto"/>
        <w:bottom w:val="none" w:sz="0" w:space="0" w:color="auto"/>
        <w:right w:val="none" w:sz="0" w:space="0" w:color="auto"/>
      </w:divBdr>
    </w:div>
    <w:div w:id="908225306">
      <w:bodyDiv w:val="1"/>
      <w:marLeft w:val="0"/>
      <w:marRight w:val="0"/>
      <w:marTop w:val="0"/>
      <w:marBottom w:val="0"/>
      <w:divBdr>
        <w:top w:val="none" w:sz="0" w:space="0" w:color="auto"/>
        <w:left w:val="none" w:sz="0" w:space="0" w:color="auto"/>
        <w:bottom w:val="none" w:sz="0" w:space="0" w:color="auto"/>
        <w:right w:val="none" w:sz="0" w:space="0" w:color="auto"/>
      </w:divBdr>
    </w:div>
    <w:div w:id="908614602">
      <w:bodyDiv w:val="1"/>
      <w:marLeft w:val="0"/>
      <w:marRight w:val="0"/>
      <w:marTop w:val="0"/>
      <w:marBottom w:val="0"/>
      <w:divBdr>
        <w:top w:val="none" w:sz="0" w:space="0" w:color="auto"/>
        <w:left w:val="none" w:sz="0" w:space="0" w:color="auto"/>
        <w:bottom w:val="none" w:sz="0" w:space="0" w:color="auto"/>
        <w:right w:val="none" w:sz="0" w:space="0" w:color="auto"/>
      </w:divBdr>
    </w:div>
    <w:div w:id="908617705">
      <w:bodyDiv w:val="1"/>
      <w:marLeft w:val="0"/>
      <w:marRight w:val="0"/>
      <w:marTop w:val="0"/>
      <w:marBottom w:val="0"/>
      <w:divBdr>
        <w:top w:val="none" w:sz="0" w:space="0" w:color="auto"/>
        <w:left w:val="none" w:sz="0" w:space="0" w:color="auto"/>
        <w:bottom w:val="none" w:sz="0" w:space="0" w:color="auto"/>
        <w:right w:val="none" w:sz="0" w:space="0" w:color="auto"/>
      </w:divBdr>
    </w:div>
    <w:div w:id="908618100">
      <w:bodyDiv w:val="1"/>
      <w:marLeft w:val="0"/>
      <w:marRight w:val="0"/>
      <w:marTop w:val="0"/>
      <w:marBottom w:val="0"/>
      <w:divBdr>
        <w:top w:val="none" w:sz="0" w:space="0" w:color="auto"/>
        <w:left w:val="none" w:sz="0" w:space="0" w:color="auto"/>
        <w:bottom w:val="none" w:sz="0" w:space="0" w:color="auto"/>
        <w:right w:val="none" w:sz="0" w:space="0" w:color="auto"/>
      </w:divBdr>
    </w:div>
    <w:div w:id="909340158">
      <w:bodyDiv w:val="1"/>
      <w:marLeft w:val="0"/>
      <w:marRight w:val="0"/>
      <w:marTop w:val="0"/>
      <w:marBottom w:val="0"/>
      <w:divBdr>
        <w:top w:val="none" w:sz="0" w:space="0" w:color="auto"/>
        <w:left w:val="none" w:sz="0" w:space="0" w:color="auto"/>
        <w:bottom w:val="none" w:sz="0" w:space="0" w:color="auto"/>
        <w:right w:val="none" w:sz="0" w:space="0" w:color="auto"/>
      </w:divBdr>
    </w:div>
    <w:div w:id="909388662">
      <w:bodyDiv w:val="1"/>
      <w:marLeft w:val="0"/>
      <w:marRight w:val="0"/>
      <w:marTop w:val="0"/>
      <w:marBottom w:val="0"/>
      <w:divBdr>
        <w:top w:val="none" w:sz="0" w:space="0" w:color="auto"/>
        <w:left w:val="none" w:sz="0" w:space="0" w:color="auto"/>
        <w:bottom w:val="none" w:sz="0" w:space="0" w:color="auto"/>
        <w:right w:val="none" w:sz="0" w:space="0" w:color="auto"/>
      </w:divBdr>
    </w:div>
    <w:div w:id="909656074">
      <w:bodyDiv w:val="1"/>
      <w:marLeft w:val="0"/>
      <w:marRight w:val="0"/>
      <w:marTop w:val="0"/>
      <w:marBottom w:val="0"/>
      <w:divBdr>
        <w:top w:val="none" w:sz="0" w:space="0" w:color="auto"/>
        <w:left w:val="none" w:sz="0" w:space="0" w:color="auto"/>
        <w:bottom w:val="none" w:sz="0" w:space="0" w:color="auto"/>
        <w:right w:val="none" w:sz="0" w:space="0" w:color="auto"/>
      </w:divBdr>
    </w:div>
    <w:div w:id="910231664">
      <w:bodyDiv w:val="1"/>
      <w:marLeft w:val="0"/>
      <w:marRight w:val="0"/>
      <w:marTop w:val="0"/>
      <w:marBottom w:val="0"/>
      <w:divBdr>
        <w:top w:val="none" w:sz="0" w:space="0" w:color="auto"/>
        <w:left w:val="none" w:sz="0" w:space="0" w:color="auto"/>
        <w:bottom w:val="none" w:sz="0" w:space="0" w:color="auto"/>
        <w:right w:val="none" w:sz="0" w:space="0" w:color="auto"/>
      </w:divBdr>
    </w:div>
    <w:div w:id="910314909">
      <w:bodyDiv w:val="1"/>
      <w:marLeft w:val="0"/>
      <w:marRight w:val="0"/>
      <w:marTop w:val="0"/>
      <w:marBottom w:val="0"/>
      <w:divBdr>
        <w:top w:val="none" w:sz="0" w:space="0" w:color="auto"/>
        <w:left w:val="none" w:sz="0" w:space="0" w:color="auto"/>
        <w:bottom w:val="none" w:sz="0" w:space="0" w:color="auto"/>
        <w:right w:val="none" w:sz="0" w:space="0" w:color="auto"/>
      </w:divBdr>
    </w:div>
    <w:div w:id="910848244">
      <w:bodyDiv w:val="1"/>
      <w:marLeft w:val="0"/>
      <w:marRight w:val="0"/>
      <w:marTop w:val="0"/>
      <w:marBottom w:val="0"/>
      <w:divBdr>
        <w:top w:val="none" w:sz="0" w:space="0" w:color="auto"/>
        <w:left w:val="none" w:sz="0" w:space="0" w:color="auto"/>
        <w:bottom w:val="none" w:sz="0" w:space="0" w:color="auto"/>
        <w:right w:val="none" w:sz="0" w:space="0" w:color="auto"/>
      </w:divBdr>
    </w:div>
    <w:div w:id="911157209">
      <w:bodyDiv w:val="1"/>
      <w:marLeft w:val="0"/>
      <w:marRight w:val="0"/>
      <w:marTop w:val="0"/>
      <w:marBottom w:val="0"/>
      <w:divBdr>
        <w:top w:val="none" w:sz="0" w:space="0" w:color="auto"/>
        <w:left w:val="none" w:sz="0" w:space="0" w:color="auto"/>
        <w:bottom w:val="none" w:sz="0" w:space="0" w:color="auto"/>
        <w:right w:val="none" w:sz="0" w:space="0" w:color="auto"/>
      </w:divBdr>
    </w:div>
    <w:div w:id="911425352">
      <w:bodyDiv w:val="1"/>
      <w:marLeft w:val="0"/>
      <w:marRight w:val="0"/>
      <w:marTop w:val="0"/>
      <w:marBottom w:val="0"/>
      <w:divBdr>
        <w:top w:val="none" w:sz="0" w:space="0" w:color="auto"/>
        <w:left w:val="none" w:sz="0" w:space="0" w:color="auto"/>
        <w:bottom w:val="none" w:sz="0" w:space="0" w:color="auto"/>
        <w:right w:val="none" w:sz="0" w:space="0" w:color="auto"/>
      </w:divBdr>
    </w:div>
    <w:div w:id="911891824">
      <w:bodyDiv w:val="1"/>
      <w:marLeft w:val="0"/>
      <w:marRight w:val="0"/>
      <w:marTop w:val="0"/>
      <w:marBottom w:val="0"/>
      <w:divBdr>
        <w:top w:val="none" w:sz="0" w:space="0" w:color="auto"/>
        <w:left w:val="none" w:sz="0" w:space="0" w:color="auto"/>
        <w:bottom w:val="none" w:sz="0" w:space="0" w:color="auto"/>
        <w:right w:val="none" w:sz="0" w:space="0" w:color="auto"/>
      </w:divBdr>
    </w:div>
    <w:div w:id="911936856">
      <w:bodyDiv w:val="1"/>
      <w:marLeft w:val="0"/>
      <w:marRight w:val="0"/>
      <w:marTop w:val="0"/>
      <w:marBottom w:val="0"/>
      <w:divBdr>
        <w:top w:val="none" w:sz="0" w:space="0" w:color="auto"/>
        <w:left w:val="none" w:sz="0" w:space="0" w:color="auto"/>
        <w:bottom w:val="none" w:sz="0" w:space="0" w:color="auto"/>
        <w:right w:val="none" w:sz="0" w:space="0" w:color="auto"/>
      </w:divBdr>
    </w:div>
    <w:div w:id="912352094">
      <w:bodyDiv w:val="1"/>
      <w:marLeft w:val="0"/>
      <w:marRight w:val="0"/>
      <w:marTop w:val="0"/>
      <w:marBottom w:val="0"/>
      <w:divBdr>
        <w:top w:val="none" w:sz="0" w:space="0" w:color="auto"/>
        <w:left w:val="none" w:sz="0" w:space="0" w:color="auto"/>
        <w:bottom w:val="none" w:sz="0" w:space="0" w:color="auto"/>
        <w:right w:val="none" w:sz="0" w:space="0" w:color="auto"/>
      </w:divBdr>
    </w:div>
    <w:div w:id="914820284">
      <w:bodyDiv w:val="1"/>
      <w:marLeft w:val="0"/>
      <w:marRight w:val="0"/>
      <w:marTop w:val="0"/>
      <w:marBottom w:val="0"/>
      <w:divBdr>
        <w:top w:val="none" w:sz="0" w:space="0" w:color="auto"/>
        <w:left w:val="none" w:sz="0" w:space="0" w:color="auto"/>
        <w:bottom w:val="none" w:sz="0" w:space="0" w:color="auto"/>
        <w:right w:val="none" w:sz="0" w:space="0" w:color="auto"/>
      </w:divBdr>
    </w:div>
    <w:div w:id="915363551">
      <w:bodyDiv w:val="1"/>
      <w:marLeft w:val="0"/>
      <w:marRight w:val="0"/>
      <w:marTop w:val="0"/>
      <w:marBottom w:val="0"/>
      <w:divBdr>
        <w:top w:val="none" w:sz="0" w:space="0" w:color="auto"/>
        <w:left w:val="none" w:sz="0" w:space="0" w:color="auto"/>
        <w:bottom w:val="none" w:sz="0" w:space="0" w:color="auto"/>
        <w:right w:val="none" w:sz="0" w:space="0" w:color="auto"/>
      </w:divBdr>
    </w:div>
    <w:div w:id="915742299">
      <w:bodyDiv w:val="1"/>
      <w:marLeft w:val="0"/>
      <w:marRight w:val="0"/>
      <w:marTop w:val="0"/>
      <w:marBottom w:val="0"/>
      <w:divBdr>
        <w:top w:val="none" w:sz="0" w:space="0" w:color="auto"/>
        <w:left w:val="none" w:sz="0" w:space="0" w:color="auto"/>
        <w:bottom w:val="none" w:sz="0" w:space="0" w:color="auto"/>
        <w:right w:val="none" w:sz="0" w:space="0" w:color="auto"/>
      </w:divBdr>
    </w:div>
    <w:div w:id="916131401">
      <w:bodyDiv w:val="1"/>
      <w:marLeft w:val="0"/>
      <w:marRight w:val="0"/>
      <w:marTop w:val="0"/>
      <w:marBottom w:val="0"/>
      <w:divBdr>
        <w:top w:val="none" w:sz="0" w:space="0" w:color="auto"/>
        <w:left w:val="none" w:sz="0" w:space="0" w:color="auto"/>
        <w:bottom w:val="none" w:sz="0" w:space="0" w:color="auto"/>
        <w:right w:val="none" w:sz="0" w:space="0" w:color="auto"/>
      </w:divBdr>
    </w:div>
    <w:div w:id="916134066">
      <w:bodyDiv w:val="1"/>
      <w:marLeft w:val="0"/>
      <w:marRight w:val="0"/>
      <w:marTop w:val="0"/>
      <w:marBottom w:val="0"/>
      <w:divBdr>
        <w:top w:val="none" w:sz="0" w:space="0" w:color="auto"/>
        <w:left w:val="none" w:sz="0" w:space="0" w:color="auto"/>
        <w:bottom w:val="none" w:sz="0" w:space="0" w:color="auto"/>
        <w:right w:val="none" w:sz="0" w:space="0" w:color="auto"/>
      </w:divBdr>
    </w:div>
    <w:div w:id="916398662">
      <w:bodyDiv w:val="1"/>
      <w:marLeft w:val="0"/>
      <w:marRight w:val="0"/>
      <w:marTop w:val="0"/>
      <w:marBottom w:val="0"/>
      <w:divBdr>
        <w:top w:val="none" w:sz="0" w:space="0" w:color="auto"/>
        <w:left w:val="none" w:sz="0" w:space="0" w:color="auto"/>
        <w:bottom w:val="none" w:sz="0" w:space="0" w:color="auto"/>
        <w:right w:val="none" w:sz="0" w:space="0" w:color="auto"/>
      </w:divBdr>
    </w:div>
    <w:div w:id="916673779">
      <w:bodyDiv w:val="1"/>
      <w:marLeft w:val="0"/>
      <w:marRight w:val="0"/>
      <w:marTop w:val="0"/>
      <w:marBottom w:val="0"/>
      <w:divBdr>
        <w:top w:val="none" w:sz="0" w:space="0" w:color="auto"/>
        <w:left w:val="none" w:sz="0" w:space="0" w:color="auto"/>
        <w:bottom w:val="none" w:sz="0" w:space="0" w:color="auto"/>
        <w:right w:val="none" w:sz="0" w:space="0" w:color="auto"/>
      </w:divBdr>
    </w:div>
    <w:div w:id="916789550">
      <w:bodyDiv w:val="1"/>
      <w:marLeft w:val="0"/>
      <w:marRight w:val="0"/>
      <w:marTop w:val="0"/>
      <w:marBottom w:val="0"/>
      <w:divBdr>
        <w:top w:val="none" w:sz="0" w:space="0" w:color="auto"/>
        <w:left w:val="none" w:sz="0" w:space="0" w:color="auto"/>
        <w:bottom w:val="none" w:sz="0" w:space="0" w:color="auto"/>
        <w:right w:val="none" w:sz="0" w:space="0" w:color="auto"/>
      </w:divBdr>
    </w:div>
    <w:div w:id="917516956">
      <w:bodyDiv w:val="1"/>
      <w:marLeft w:val="0"/>
      <w:marRight w:val="0"/>
      <w:marTop w:val="0"/>
      <w:marBottom w:val="0"/>
      <w:divBdr>
        <w:top w:val="none" w:sz="0" w:space="0" w:color="auto"/>
        <w:left w:val="none" w:sz="0" w:space="0" w:color="auto"/>
        <w:bottom w:val="none" w:sz="0" w:space="0" w:color="auto"/>
        <w:right w:val="none" w:sz="0" w:space="0" w:color="auto"/>
      </w:divBdr>
    </w:div>
    <w:div w:id="918902731">
      <w:bodyDiv w:val="1"/>
      <w:marLeft w:val="0"/>
      <w:marRight w:val="0"/>
      <w:marTop w:val="0"/>
      <w:marBottom w:val="0"/>
      <w:divBdr>
        <w:top w:val="none" w:sz="0" w:space="0" w:color="auto"/>
        <w:left w:val="none" w:sz="0" w:space="0" w:color="auto"/>
        <w:bottom w:val="none" w:sz="0" w:space="0" w:color="auto"/>
        <w:right w:val="none" w:sz="0" w:space="0" w:color="auto"/>
      </w:divBdr>
    </w:div>
    <w:div w:id="919216001">
      <w:bodyDiv w:val="1"/>
      <w:marLeft w:val="0"/>
      <w:marRight w:val="0"/>
      <w:marTop w:val="0"/>
      <w:marBottom w:val="0"/>
      <w:divBdr>
        <w:top w:val="none" w:sz="0" w:space="0" w:color="auto"/>
        <w:left w:val="none" w:sz="0" w:space="0" w:color="auto"/>
        <w:bottom w:val="none" w:sz="0" w:space="0" w:color="auto"/>
        <w:right w:val="none" w:sz="0" w:space="0" w:color="auto"/>
      </w:divBdr>
    </w:div>
    <w:div w:id="919674906">
      <w:bodyDiv w:val="1"/>
      <w:marLeft w:val="0"/>
      <w:marRight w:val="0"/>
      <w:marTop w:val="0"/>
      <w:marBottom w:val="0"/>
      <w:divBdr>
        <w:top w:val="none" w:sz="0" w:space="0" w:color="auto"/>
        <w:left w:val="none" w:sz="0" w:space="0" w:color="auto"/>
        <w:bottom w:val="none" w:sz="0" w:space="0" w:color="auto"/>
        <w:right w:val="none" w:sz="0" w:space="0" w:color="auto"/>
      </w:divBdr>
    </w:div>
    <w:div w:id="919758223">
      <w:bodyDiv w:val="1"/>
      <w:marLeft w:val="0"/>
      <w:marRight w:val="0"/>
      <w:marTop w:val="0"/>
      <w:marBottom w:val="0"/>
      <w:divBdr>
        <w:top w:val="none" w:sz="0" w:space="0" w:color="auto"/>
        <w:left w:val="none" w:sz="0" w:space="0" w:color="auto"/>
        <w:bottom w:val="none" w:sz="0" w:space="0" w:color="auto"/>
        <w:right w:val="none" w:sz="0" w:space="0" w:color="auto"/>
      </w:divBdr>
    </w:div>
    <w:div w:id="920145139">
      <w:bodyDiv w:val="1"/>
      <w:marLeft w:val="0"/>
      <w:marRight w:val="0"/>
      <w:marTop w:val="0"/>
      <w:marBottom w:val="0"/>
      <w:divBdr>
        <w:top w:val="none" w:sz="0" w:space="0" w:color="auto"/>
        <w:left w:val="none" w:sz="0" w:space="0" w:color="auto"/>
        <w:bottom w:val="none" w:sz="0" w:space="0" w:color="auto"/>
        <w:right w:val="none" w:sz="0" w:space="0" w:color="auto"/>
      </w:divBdr>
    </w:div>
    <w:div w:id="920332970">
      <w:bodyDiv w:val="1"/>
      <w:marLeft w:val="0"/>
      <w:marRight w:val="0"/>
      <w:marTop w:val="0"/>
      <w:marBottom w:val="0"/>
      <w:divBdr>
        <w:top w:val="none" w:sz="0" w:space="0" w:color="auto"/>
        <w:left w:val="none" w:sz="0" w:space="0" w:color="auto"/>
        <w:bottom w:val="none" w:sz="0" w:space="0" w:color="auto"/>
        <w:right w:val="none" w:sz="0" w:space="0" w:color="auto"/>
      </w:divBdr>
    </w:div>
    <w:div w:id="920679253">
      <w:bodyDiv w:val="1"/>
      <w:marLeft w:val="0"/>
      <w:marRight w:val="0"/>
      <w:marTop w:val="0"/>
      <w:marBottom w:val="0"/>
      <w:divBdr>
        <w:top w:val="none" w:sz="0" w:space="0" w:color="auto"/>
        <w:left w:val="none" w:sz="0" w:space="0" w:color="auto"/>
        <w:bottom w:val="none" w:sz="0" w:space="0" w:color="auto"/>
        <w:right w:val="none" w:sz="0" w:space="0" w:color="auto"/>
      </w:divBdr>
    </w:div>
    <w:div w:id="920718573">
      <w:bodyDiv w:val="1"/>
      <w:marLeft w:val="0"/>
      <w:marRight w:val="0"/>
      <w:marTop w:val="0"/>
      <w:marBottom w:val="0"/>
      <w:divBdr>
        <w:top w:val="none" w:sz="0" w:space="0" w:color="auto"/>
        <w:left w:val="none" w:sz="0" w:space="0" w:color="auto"/>
        <w:bottom w:val="none" w:sz="0" w:space="0" w:color="auto"/>
        <w:right w:val="none" w:sz="0" w:space="0" w:color="auto"/>
      </w:divBdr>
    </w:div>
    <w:div w:id="920790975">
      <w:bodyDiv w:val="1"/>
      <w:marLeft w:val="0"/>
      <w:marRight w:val="0"/>
      <w:marTop w:val="0"/>
      <w:marBottom w:val="0"/>
      <w:divBdr>
        <w:top w:val="none" w:sz="0" w:space="0" w:color="auto"/>
        <w:left w:val="none" w:sz="0" w:space="0" w:color="auto"/>
        <w:bottom w:val="none" w:sz="0" w:space="0" w:color="auto"/>
        <w:right w:val="none" w:sz="0" w:space="0" w:color="auto"/>
      </w:divBdr>
    </w:div>
    <w:div w:id="921599964">
      <w:bodyDiv w:val="1"/>
      <w:marLeft w:val="0"/>
      <w:marRight w:val="0"/>
      <w:marTop w:val="0"/>
      <w:marBottom w:val="0"/>
      <w:divBdr>
        <w:top w:val="none" w:sz="0" w:space="0" w:color="auto"/>
        <w:left w:val="none" w:sz="0" w:space="0" w:color="auto"/>
        <w:bottom w:val="none" w:sz="0" w:space="0" w:color="auto"/>
        <w:right w:val="none" w:sz="0" w:space="0" w:color="auto"/>
      </w:divBdr>
    </w:div>
    <w:div w:id="921983960">
      <w:bodyDiv w:val="1"/>
      <w:marLeft w:val="0"/>
      <w:marRight w:val="0"/>
      <w:marTop w:val="0"/>
      <w:marBottom w:val="0"/>
      <w:divBdr>
        <w:top w:val="none" w:sz="0" w:space="0" w:color="auto"/>
        <w:left w:val="none" w:sz="0" w:space="0" w:color="auto"/>
        <w:bottom w:val="none" w:sz="0" w:space="0" w:color="auto"/>
        <w:right w:val="none" w:sz="0" w:space="0" w:color="auto"/>
      </w:divBdr>
    </w:div>
    <w:div w:id="921990271">
      <w:bodyDiv w:val="1"/>
      <w:marLeft w:val="0"/>
      <w:marRight w:val="0"/>
      <w:marTop w:val="0"/>
      <w:marBottom w:val="0"/>
      <w:divBdr>
        <w:top w:val="none" w:sz="0" w:space="0" w:color="auto"/>
        <w:left w:val="none" w:sz="0" w:space="0" w:color="auto"/>
        <w:bottom w:val="none" w:sz="0" w:space="0" w:color="auto"/>
        <w:right w:val="none" w:sz="0" w:space="0" w:color="auto"/>
      </w:divBdr>
    </w:div>
    <w:div w:id="922494559">
      <w:bodyDiv w:val="1"/>
      <w:marLeft w:val="0"/>
      <w:marRight w:val="0"/>
      <w:marTop w:val="0"/>
      <w:marBottom w:val="0"/>
      <w:divBdr>
        <w:top w:val="none" w:sz="0" w:space="0" w:color="auto"/>
        <w:left w:val="none" w:sz="0" w:space="0" w:color="auto"/>
        <w:bottom w:val="none" w:sz="0" w:space="0" w:color="auto"/>
        <w:right w:val="none" w:sz="0" w:space="0" w:color="auto"/>
      </w:divBdr>
    </w:div>
    <w:div w:id="922835116">
      <w:bodyDiv w:val="1"/>
      <w:marLeft w:val="0"/>
      <w:marRight w:val="0"/>
      <w:marTop w:val="0"/>
      <w:marBottom w:val="0"/>
      <w:divBdr>
        <w:top w:val="none" w:sz="0" w:space="0" w:color="auto"/>
        <w:left w:val="none" w:sz="0" w:space="0" w:color="auto"/>
        <w:bottom w:val="none" w:sz="0" w:space="0" w:color="auto"/>
        <w:right w:val="none" w:sz="0" w:space="0" w:color="auto"/>
      </w:divBdr>
    </w:div>
    <w:div w:id="923420237">
      <w:bodyDiv w:val="1"/>
      <w:marLeft w:val="0"/>
      <w:marRight w:val="0"/>
      <w:marTop w:val="0"/>
      <w:marBottom w:val="0"/>
      <w:divBdr>
        <w:top w:val="none" w:sz="0" w:space="0" w:color="auto"/>
        <w:left w:val="none" w:sz="0" w:space="0" w:color="auto"/>
        <w:bottom w:val="none" w:sz="0" w:space="0" w:color="auto"/>
        <w:right w:val="none" w:sz="0" w:space="0" w:color="auto"/>
      </w:divBdr>
    </w:div>
    <w:div w:id="923491511">
      <w:bodyDiv w:val="1"/>
      <w:marLeft w:val="0"/>
      <w:marRight w:val="0"/>
      <w:marTop w:val="0"/>
      <w:marBottom w:val="0"/>
      <w:divBdr>
        <w:top w:val="none" w:sz="0" w:space="0" w:color="auto"/>
        <w:left w:val="none" w:sz="0" w:space="0" w:color="auto"/>
        <w:bottom w:val="none" w:sz="0" w:space="0" w:color="auto"/>
        <w:right w:val="none" w:sz="0" w:space="0" w:color="auto"/>
      </w:divBdr>
      <w:divsChild>
        <w:div w:id="1533689519">
          <w:marLeft w:val="480"/>
          <w:marRight w:val="0"/>
          <w:marTop w:val="0"/>
          <w:marBottom w:val="0"/>
          <w:divBdr>
            <w:top w:val="none" w:sz="0" w:space="0" w:color="auto"/>
            <w:left w:val="none" w:sz="0" w:space="0" w:color="auto"/>
            <w:bottom w:val="none" w:sz="0" w:space="0" w:color="auto"/>
            <w:right w:val="none" w:sz="0" w:space="0" w:color="auto"/>
          </w:divBdr>
        </w:div>
        <w:div w:id="1441802008">
          <w:marLeft w:val="480"/>
          <w:marRight w:val="0"/>
          <w:marTop w:val="0"/>
          <w:marBottom w:val="0"/>
          <w:divBdr>
            <w:top w:val="none" w:sz="0" w:space="0" w:color="auto"/>
            <w:left w:val="none" w:sz="0" w:space="0" w:color="auto"/>
            <w:bottom w:val="none" w:sz="0" w:space="0" w:color="auto"/>
            <w:right w:val="none" w:sz="0" w:space="0" w:color="auto"/>
          </w:divBdr>
        </w:div>
        <w:div w:id="1332024788">
          <w:marLeft w:val="480"/>
          <w:marRight w:val="0"/>
          <w:marTop w:val="0"/>
          <w:marBottom w:val="0"/>
          <w:divBdr>
            <w:top w:val="none" w:sz="0" w:space="0" w:color="auto"/>
            <w:left w:val="none" w:sz="0" w:space="0" w:color="auto"/>
            <w:bottom w:val="none" w:sz="0" w:space="0" w:color="auto"/>
            <w:right w:val="none" w:sz="0" w:space="0" w:color="auto"/>
          </w:divBdr>
        </w:div>
        <w:div w:id="1738625779">
          <w:marLeft w:val="480"/>
          <w:marRight w:val="0"/>
          <w:marTop w:val="0"/>
          <w:marBottom w:val="0"/>
          <w:divBdr>
            <w:top w:val="none" w:sz="0" w:space="0" w:color="auto"/>
            <w:left w:val="none" w:sz="0" w:space="0" w:color="auto"/>
            <w:bottom w:val="none" w:sz="0" w:space="0" w:color="auto"/>
            <w:right w:val="none" w:sz="0" w:space="0" w:color="auto"/>
          </w:divBdr>
        </w:div>
        <w:div w:id="1280255741">
          <w:marLeft w:val="480"/>
          <w:marRight w:val="0"/>
          <w:marTop w:val="0"/>
          <w:marBottom w:val="0"/>
          <w:divBdr>
            <w:top w:val="none" w:sz="0" w:space="0" w:color="auto"/>
            <w:left w:val="none" w:sz="0" w:space="0" w:color="auto"/>
            <w:bottom w:val="none" w:sz="0" w:space="0" w:color="auto"/>
            <w:right w:val="none" w:sz="0" w:space="0" w:color="auto"/>
          </w:divBdr>
        </w:div>
        <w:div w:id="1421875611">
          <w:marLeft w:val="480"/>
          <w:marRight w:val="0"/>
          <w:marTop w:val="0"/>
          <w:marBottom w:val="0"/>
          <w:divBdr>
            <w:top w:val="none" w:sz="0" w:space="0" w:color="auto"/>
            <w:left w:val="none" w:sz="0" w:space="0" w:color="auto"/>
            <w:bottom w:val="none" w:sz="0" w:space="0" w:color="auto"/>
            <w:right w:val="none" w:sz="0" w:space="0" w:color="auto"/>
          </w:divBdr>
        </w:div>
        <w:div w:id="1691908084">
          <w:marLeft w:val="480"/>
          <w:marRight w:val="0"/>
          <w:marTop w:val="0"/>
          <w:marBottom w:val="0"/>
          <w:divBdr>
            <w:top w:val="none" w:sz="0" w:space="0" w:color="auto"/>
            <w:left w:val="none" w:sz="0" w:space="0" w:color="auto"/>
            <w:bottom w:val="none" w:sz="0" w:space="0" w:color="auto"/>
            <w:right w:val="none" w:sz="0" w:space="0" w:color="auto"/>
          </w:divBdr>
        </w:div>
        <w:div w:id="15624645">
          <w:marLeft w:val="480"/>
          <w:marRight w:val="0"/>
          <w:marTop w:val="0"/>
          <w:marBottom w:val="0"/>
          <w:divBdr>
            <w:top w:val="none" w:sz="0" w:space="0" w:color="auto"/>
            <w:left w:val="none" w:sz="0" w:space="0" w:color="auto"/>
            <w:bottom w:val="none" w:sz="0" w:space="0" w:color="auto"/>
            <w:right w:val="none" w:sz="0" w:space="0" w:color="auto"/>
          </w:divBdr>
        </w:div>
        <w:div w:id="1230117398">
          <w:marLeft w:val="480"/>
          <w:marRight w:val="0"/>
          <w:marTop w:val="0"/>
          <w:marBottom w:val="0"/>
          <w:divBdr>
            <w:top w:val="none" w:sz="0" w:space="0" w:color="auto"/>
            <w:left w:val="none" w:sz="0" w:space="0" w:color="auto"/>
            <w:bottom w:val="none" w:sz="0" w:space="0" w:color="auto"/>
            <w:right w:val="none" w:sz="0" w:space="0" w:color="auto"/>
          </w:divBdr>
        </w:div>
        <w:div w:id="1087460767">
          <w:marLeft w:val="480"/>
          <w:marRight w:val="0"/>
          <w:marTop w:val="0"/>
          <w:marBottom w:val="0"/>
          <w:divBdr>
            <w:top w:val="none" w:sz="0" w:space="0" w:color="auto"/>
            <w:left w:val="none" w:sz="0" w:space="0" w:color="auto"/>
            <w:bottom w:val="none" w:sz="0" w:space="0" w:color="auto"/>
            <w:right w:val="none" w:sz="0" w:space="0" w:color="auto"/>
          </w:divBdr>
        </w:div>
        <w:div w:id="1761873449">
          <w:marLeft w:val="480"/>
          <w:marRight w:val="0"/>
          <w:marTop w:val="0"/>
          <w:marBottom w:val="0"/>
          <w:divBdr>
            <w:top w:val="none" w:sz="0" w:space="0" w:color="auto"/>
            <w:left w:val="none" w:sz="0" w:space="0" w:color="auto"/>
            <w:bottom w:val="none" w:sz="0" w:space="0" w:color="auto"/>
            <w:right w:val="none" w:sz="0" w:space="0" w:color="auto"/>
          </w:divBdr>
        </w:div>
        <w:div w:id="876897026">
          <w:marLeft w:val="480"/>
          <w:marRight w:val="0"/>
          <w:marTop w:val="0"/>
          <w:marBottom w:val="0"/>
          <w:divBdr>
            <w:top w:val="none" w:sz="0" w:space="0" w:color="auto"/>
            <w:left w:val="none" w:sz="0" w:space="0" w:color="auto"/>
            <w:bottom w:val="none" w:sz="0" w:space="0" w:color="auto"/>
            <w:right w:val="none" w:sz="0" w:space="0" w:color="auto"/>
          </w:divBdr>
        </w:div>
        <w:div w:id="1968775155">
          <w:marLeft w:val="480"/>
          <w:marRight w:val="0"/>
          <w:marTop w:val="0"/>
          <w:marBottom w:val="0"/>
          <w:divBdr>
            <w:top w:val="none" w:sz="0" w:space="0" w:color="auto"/>
            <w:left w:val="none" w:sz="0" w:space="0" w:color="auto"/>
            <w:bottom w:val="none" w:sz="0" w:space="0" w:color="auto"/>
            <w:right w:val="none" w:sz="0" w:space="0" w:color="auto"/>
          </w:divBdr>
        </w:div>
        <w:div w:id="738409248">
          <w:marLeft w:val="480"/>
          <w:marRight w:val="0"/>
          <w:marTop w:val="0"/>
          <w:marBottom w:val="0"/>
          <w:divBdr>
            <w:top w:val="none" w:sz="0" w:space="0" w:color="auto"/>
            <w:left w:val="none" w:sz="0" w:space="0" w:color="auto"/>
            <w:bottom w:val="none" w:sz="0" w:space="0" w:color="auto"/>
            <w:right w:val="none" w:sz="0" w:space="0" w:color="auto"/>
          </w:divBdr>
        </w:div>
        <w:div w:id="1533299895">
          <w:marLeft w:val="480"/>
          <w:marRight w:val="0"/>
          <w:marTop w:val="0"/>
          <w:marBottom w:val="0"/>
          <w:divBdr>
            <w:top w:val="none" w:sz="0" w:space="0" w:color="auto"/>
            <w:left w:val="none" w:sz="0" w:space="0" w:color="auto"/>
            <w:bottom w:val="none" w:sz="0" w:space="0" w:color="auto"/>
            <w:right w:val="none" w:sz="0" w:space="0" w:color="auto"/>
          </w:divBdr>
        </w:div>
        <w:div w:id="922302298">
          <w:marLeft w:val="480"/>
          <w:marRight w:val="0"/>
          <w:marTop w:val="0"/>
          <w:marBottom w:val="0"/>
          <w:divBdr>
            <w:top w:val="none" w:sz="0" w:space="0" w:color="auto"/>
            <w:left w:val="none" w:sz="0" w:space="0" w:color="auto"/>
            <w:bottom w:val="none" w:sz="0" w:space="0" w:color="auto"/>
            <w:right w:val="none" w:sz="0" w:space="0" w:color="auto"/>
          </w:divBdr>
        </w:div>
        <w:div w:id="167527486">
          <w:marLeft w:val="480"/>
          <w:marRight w:val="0"/>
          <w:marTop w:val="0"/>
          <w:marBottom w:val="0"/>
          <w:divBdr>
            <w:top w:val="none" w:sz="0" w:space="0" w:color="auto"/>
            <w:left w:val="none" w:sz="0" w:space="0" w:color="auto"/>
            <w:bottom w:val="none" w:sz="0" w:space="0" w:color="auto"/>
            <w:right w:val="none" w:sz="0" w:space="0" w:color="auto"/>
          </w:divBdr>
        </w:div>
        <w:div w:id="301426213">
          <w:marLeft w:val="480"/>
          <w:marRight w:val="0"/>
          <w:marTop w:val="0"/>
          <w:marBottom w:val="0"/>
          <w:divBdr>
            <w:top w:val="none" w:sz="0" w:space="0" w:color="auto"/>
            <w:left w:val="none" w:sz="0" w:space="0" w:color="auto"/>
            <w:bottom w:val="none" w:sz="0" w:space="0" w:color="auto"/>
            <w:right w:val="none" w:sz="0" w:space="0" w:color="auto"/>
          </w:divBdr>
        </w:div>
        <w:div w:id="1308976264">
          <w:marLeft w:val="480"/>
          <w:marRight w:val="0"/>
          <w:marTop w:val="0"/>
          <w:marBottom w:val="0"/>
          <w:divBdr>
            <w:top w:val="none" w:sz="0" w:space="0" w:color="auto"/>
            <w:left w:val="none" w:sz="0" w:space="0" w:color="auto"/>
            <w:bottom w:val="none" w:sz="0" w:space="0" w:color="auto"/>
            <w:right w:val="none" w:sz="0" w:space="0" w:color="auto"/>
          </w:divBdr>
        </w:div>
        <w:div w:id="1773931632">
          <w:marLeft w:val="480"/>
          <w:marRight w:val="0"/>
          <w:marTop w:val="0"/>
          <w:marBottom w:val="0"/>
          <w:divBdr>
            <w:top w:val="none" w:sz="0" w:space="0" w:color="auto"/>
            <w:left w:val="none" w:sz="0" w:space="0" w:color="auto"/>
            <w:bottom w:val="none" w:sz="0" w:space="0" w:color="auto"/>
            <w:right w:val="none" w:sz="0" w:space="0" w:color="auto"/>
          </w:divBdr>
        </w:div>
        <w:div w:id="910624640">
          <w:marLeft w:val="480"/>
          <w:marRight w:val="0"/>
          <w:marTop w:val="0"/>
          <w:marBottom w:val="0"/>
          <w:divBdr>
            <w:top w:val="none" w:sz="0" w:space="0" w:color="auto"/>
            <w:left w:val="none" w:sz="0" w:space="0" w:color="auto"/>
            <w:bottom w:val="none" w:sz="0" w:space="0" w:color="auto"/>
            <w:right w:val="none" w:sz="0" w:space="0" w:color="auto"/>
          </w:divBdr>
        </w:div>
        <w:div w:id="970863651">
          <w:marLeft w:val="480"/>
          <w:marRight w:val="0"/>
          <w:marTop w:val="0"/>
          <w:marBottom w:val="0"/>
          <w:divBdr>
            <w:top w:val="none" w:sz="0" w:space="0" w:color="auto"/>
            <w:left w:val="none" w:sz="0" w:space="0" w:color="auto"/>
            <w:bottom w:val="none" w:sz="0" w:space="0" w:color="auto"/>
            <w:right w:val="none" w:sz="0" w:space="0" w:color="auto"/>
          </w:divBdr>
        </w:div>
        <w:div w:id="696807019">
          <w:marLeft w:val="480"/>
          <w:marRight w:val="0"/>
          <w:marTop w:val="0"/>
          <w:marBottom w:val="0"/>
          <w:divBdr>
            <w:top w:val="none" w:sz="0" w:space="0" w:color="auto"/>
            <w:left w:val="none" w:sz="0" w:space="0" w:color="auto"/>
            <w:bottom w:val="none" w:sz="0" w:space="0" w:color="auto"/>
            <w:right w:val="none" w:sz="0" w:space="0" w:color="auto"/>
          </w:divBdr>
        </w:div>
        <w:div w:id="715154919">
          <w:marLeft w:val="480"/>
          <w:marRight w:val="0"/>
          <w:marTop w:val="0"/>
          <w:marBottom w:val="0"/>
          <w:divBdr>
            <w:top w:val="none" w:sz="0" w:space="0" w:color="auto"/>
            <w:left w:val="none" w:sz="0" w:space="0" w:color="auto"/>
            <w:bottom w:val="none" w:sz="0" w:space="0" w:color="auto"/>
            <w:right w:val="none" w:sz="0" w:space="0" w:color="auto"/>
          </w:divBdr>
        </w:div>
        <w:div w:id="1838691018">
          <w:marLeft w:val="480"/>
          <w:marRight w:val="0"/>
          <w:marTop w:val="0"/>
          <w:marBottom w:val="0"/>
          <w:divBdr>
            <w:top w:val="none" w:sz="0" w:space="0" w:color="auto"/>
            <w:left w:val="none" w:sz="0" w:space="0" w:color="auto"/>
            <w:bottom w:val="none" w:sz="0" w:space="0" w:color="auto"/>
            <w:right w:val="none" w:sz="0" w:space="0" w:color="auto"/>
          </w:divBdr>
        </w:div>
        <w:div w:id="185562826">
          <w:marLeft w:val="480"/>
          <w:marRight w:val="0"/>
          <w:marTop w:val="0"/>
          <w:marBottom w:val="0"/>
          <w:divBdr>
            <w:top w:val="none" w:sz="0" w:space="0" w:color="auto"/>
            <w:left w:val="none" w:sz="0" w:space="0" w:color="auto"/>
            <w:bottom w:val="none" w:sz="0" w:space="0" w:color="auto"/>
            <w:right w:val="none" w:sz="0" w:space="0" w:color="auto"/>
          </w:divBdr>
        </w:div>
        <w:div w:id="1295719861">
          <w:marLeft w:val="480"/>
          <w:marRight w:val="0"/>
          <w:marTop w:val="0"/>
          <w:marBottom w:val="0"/>
          <w:divBdr>
            <w:top w:val="none" w:sz="0" w:space="0" w:color="auto"/>
            <w:left w:val="none" w:sz="0" w:space="0" w:color="auto"/>
            <w:bottom w:val="none" w:sz="0" w:space="0" w:color="auto"/>
            <w:right w:val="none" w:sz="0" w:space="0" w:color="auto"/>
          </w:divBdr>
        </w:div>
        <w:div w:id="676351799">
          <w:marLeft w:val="480"/>
          <w:marRight w:val="0"/>
          <w:marTop w:val="0"/>
          <w:marBottom w:val="0"/>
          <w:divBdr>
            <w:top w:val="none" w:sz="0" w:space="0" w:color="auto"/>
            <w:left w:val="none" w:sz="0" w:space="0" w:color="auto"/>
            <w:bottom w:val="none" w:sz="0" w:space="0" w:color="auto"/>
            <w:right w:val="none" w:sz="0" w:space="0" w:color="auto"/>
          </w:divBdr>
        </w:div>
        <w:div w:id="313681238">
          <w:marLeft w:val="480"/>
          <w:marRight w:val="0"/>
          <w:marTop w:val="0"/>
          <w:marBottom w:val="0"/>
          <w:divBdr>
            <w:top w:val="none" w:sz="0" w:space="0" w:color="auto"/>
            <w:left w:val="none" w:sz="0" w:space="0" w:color="auto"/>
            <w:bottom w:val="none" w:sz="0" w:space="0" w:color="auto"/>
            <w:right w:val="none" w:sz="0" w:space="0" w:color="auto"/>
          </w:divBdr>
        </w:div>
        <w:div w:id="830174964">
          <w:marLeft w:val="480"/>
          <w:marRight w:val="0"/>
          <w:marTop w:val="0"/>
          <w:marBottom w:val="0"/>
          <w:divBdr>
            <w:top w:val="none" w:sz="0" w:space="0" w:color="auto"/>
            <w:left w:val="none" w:sz="0" w:space="0" w:color="auto"/>
            <w:bottom w:val="none" w:sz="0" w:space="0" w:color="auto"/>
            <w:right w:val="none" w:sz="0" w:space="0" w:color="auto"/>
          </w:divBdr>
        </w:div>
        <w:div w:id="311182475">
          <w:marLeft w:val="480"/>
          <w:marRight w:val="0"/>
          <w:marTop w:val="0"/>
          <w:marBottom w:val="0"/>
          <w:divBdr>
            <w:top w:val="none" w:sz="0" w:space="0" w:color="auto"/>
            <w:left w:val="none" w:sz="0" w:space="0" w:color="auto"/>
            <w:bottom w:val="none" w:sz="0" w:space="0" w:color="auto"/>
            <w:right w:val="none" w:sz="0" w:space="0" w:color="auto"/>
          </w:divBdr>
        </w:div>
      </w:divsChild>
    </w:div>
    <w:div w:id="923533981">
      <w:bodyDiv w:val="1"/>
      <w:marLeft w:val="0"/>
      <w:marRight w:val="0"/>
      <w:marTop w:val="0"/>
      <w:marBottom w:val="0"/>
      <w:divBdr>
        <w:top w:val="none" w:sz="0" w:space="0" w:color="auto"/>
        <w:left w:val="none" w:sz="0" w:space="0" w:color="auto"/>
        <w:bottom w:val="none" w:sz="0" w:space="0" w:color="auto"/>
        <w:right w:val="none" w:sz="0" w:space="0" w:color="auto"/>
      </w:divBdr>
    </w:div>
    <w:div w:id="923806619">
      <w:bodyDiv w:val="1"/>
      <w:marLeft w:val="0"/>
      <w:marRight w:val="0"/>
      <w:marTop w:val="0"/>
      <w:marBottom w:val="0"/>
      <w:divBdr>
        <w:top w:val="none" w:sz="0" w:space="0" w:color="auto"/>
        <w:left w:val="none" w:sz="0" w:space="0" w:color="auto"/>
        <w:bottom w:val="none" w:sz="0" w:space="0" w:color="auto"/>
        <w:right w:val="none" w:sz="0" w:space="0" w:color="auto"/>
      </w:divBdr>
    </w:div>
    <w:div w:id="923993808">
      <w:bodyDiv w:val="1"/>
      <w:marLeft w:val="0"/>
      <w:marRight w:val="0"/>
      <w:marTop w:val="0"/>
      <w:marBottom w:val="0"/>
      <w:divBdr>
        <w:top w:val="none" w:sz="0" w:space="0" w:color="auto"/>
        <w:left w:val="none" w:sz="0" w:space="0" w:color="auto"/>
        <w:bottom w:val="none" w:sz="0" w:space="0" w:color="auto"/>
        <w:right w:val="none" w:sz="0" w:space="0" w:color="auto"/>
      </w:divBdr>
    </w:div>
    <w:div w:id="924151301">
      <w:bodyDiv w:val="1"/>
      <w:marLeft w:val="0"/>
      <w:marRight w:val="0"/>
      <w:marTop w:val="0"/>
      <w:marBottom w:val="0"/>
      <w:divBdr>
        <w:top w:val="none" w:sz="0" w:space="0" w:color="auto"/>
        <w:left w:val="none" w:sz="0" w:space="0" w:color="auto"/>
        <w:bottom w:val="none" w:sz="0" w:space="0" w:color="auto"/>
        <w:right w:val="none" w:sz="0" w:space="0" w:color="auto"/>
      </w:divBdr>
    </w:div>
    <w:div w:id="924191217">
      <w:bodyDiv w:val="1"/>
      <w:marLeft w:val="0"/>
      <w:marRight w:val="0"/>
      <w:marTop w:val="0"/>
      <w:marBottom w:val="0"/>
      <w:divBdr>
        <w:top w:val="none" w:sz="0" w:space="0" w:color="auto"/>
        <w:left w:val="none" w:sz="0" w:space="0" w:color="auto"/>
        <w:bottom w:val="none" w:sz="0" w:space="0" w:color="auto"/>
        <w:right w:val="none" w:sz="0" w:space="0" w:color="auto"/>
      </w:divBdr>
      <w:divsChild>
        <w:div w:id="63459866">
          <w:marLeft w:val="480"/>
          <w:marRight w:val="0"/>
          <w:marTop w:val="0"/>
          <w:marBottom w:val="0"/>
          <w:divBdr>
            <w:top w:val="none" w:sz="0" w:space="0" w:color="auto"/>
            <w:left w:val="none" w:sz="0" w:space="0" w:color="auto"/>
            <w:bottom w:val="none" w:sz="0" w:space="0" w:color="auto"/>
            <w:right w:val="none" w:sz="0" w:space="0" w:color="auto"/>
          </w:divBdr>
        </w:div>
        <w:div w:id="1584757631">
          <w:marLeft w:val="480"/>
          <w:marRight w:val="0"/>
          <w:marTop w:val="0"/>
          <w:marBottom w:val="0"/>
          <w:divBdr>
            <w:top w:val="none" w:sz="0" w:space="0" w:color="auto"/>
            <w:left w:val="none" w:sz="0" w:space="0" w:color="auto"/>
            <w:bottom w:val="none" w:sz="0" w:space="0" w:color="auto"/>
            <w:right w:val="none" w:sz="0" w:space="0" w:color="auto"/>
          </w:divBdr>
        </w:div>
        <w:div w:id="1639411033">
          <w:marLeft w:val="480"/>
          <w:marRight w:val="0"/>
          <w:marTop w:val="0"/>
          <w:marBottom w:val="0"/>
          <w:divBdr>
            <w:top w:val="none" w:sz="0" w:space="0" w:color="auto"/>
            <w:left w:val="none" w:sz="0" w:space="0" w:color="auto"/>
            <w:bottom w:val="none" w:sz="0" w:space="0" w:color="auto"/>
            <w:right w:val="none" w:sz="0" w:space="0" w:color="auto"/>
          </w:divBdr>
        </w:div>
        <w:div w:id="541409348">
          <w:marLeft w:val="480"/>
          <w:marRight w:val="0"/>
          <w:marTop w:val="0"/>
          <w:marBottom w:val="0"/>
          <w:divBdr>
            <w:top w:val="none" w:sz="0" w:space="0" w:color="auto"/>
            <w:left w:val="none" w:sz="0" w:space="0" w:color="auto"/>
            <w:bottom w:val="none" w:sz="0" w:space="0" w:color="auto"/>
            <w:right w:val="none" w:sz="0" w:space="0" w:color="auto"/>
          </w:divBdr>
        </w:div>
        <w:div w:id="139544428">
          <w:marLeft w:val="480"/>
          <w:marRight w:val="0"/>
          <w:marTop w:val="0"/>
          <w:marBottom w:val="0"/>
          <w:divBdr>
            <w:top w:val="none" w:sz="0" w:space="0" w:color="auto"/>
            <w:left w:val="none" w:sz="0" w:space="0" w:color="auto"/>
            <w:bottom w:val="none" w:sz="0" w:space="0" w:color="auto"/>
            <w:right w:val="none" w:sz="0" w:space="0" w:color="auto"/>
          </w:divBdr>
        </w:div>
        <w:div w:id="119962742">
          <w:marLeft w:val="480"/>
          <w:marRight w:val="0"/>
          <w:marTop w:val="0"/>
          <w:marBottom w:val="0"/>
          <w:divBdr>
            <w:top w:val="none" w:sz="0" w:space="0" w:color="auto"/>
            <w:left w:val="none" w:sz="0" w:space="0" w:color="auto"/>
            <w:bottom w:val="none" w:sz="0" w:space="0" w:color="auto"/>
            <w:right w:val="none" w:sz="0" w:space="0" w:color="auto"/>
          </w:divBdr>
        </w:div>
        <w:div w:id="1903445628">
          <w:marLeft w:val="480"/>
          <w:marRight w:val="0"/>
          <w:marTop w:val="0"/>
          <w:marBottom w:val="0"/>
          <w:divBdr>
            <w:top w:val="none" w:sz="0" w:space="0" w:color="auto"/>
            <w:left w:val="none" w:sz="0" w:space="0" w:color="auto"/>
            <w:bottom w:val="none" w:sz="0" w:space="0" w:color="auto"/>
            <w:right w:val="none" w:sz="0" w:space="0" w:color="auto"/>
          </w:divBdr>
        </w:div>
        <w:div w:id="816920884">
          <w:marLeft w:val="480"/>
          <w:marRight w:val="0"/>
          <w:marTop w:val="0"/>
          <w:marBottom w:val="0"/>
          <w:divBdr>
            <w:top w:val="none" w:sz="0" w:space="0" w:color="auto"/>
            <w:left w:val="none" w:sz="0" w:space="0" w:color="auto"/>
            <w:bottom w:val="none" w:sz="0" w:space="0" w:color="auto"/>
            <w:right w:val="none" w:sz="0" w:space="0" w:color="auto"/>
          </w:divBdr>
        </w:div>
        <w:div w:id="183135960">
          <w:marLeft w:val="480"/>
          <w:marRight w:val="0"/>
          <w:marTop w:val="0"/>
          <w:marBottom w:val="0"/>
          <w:divBdr>
            <w:top w:val="none" w:sz="0" w:space="0" w:color="auto"/>
            <w:left w:val="none" w:sz="0" w:space="0" w:color="auto"/>
            <w:bottom w:val="none" w:sz="0" w:space="0" w:color="auto"/>
            <w:right w:val="none" w:sz="0" w:space="0" w:color="auto"/>
          </w:divBdr>
        </w:div>
        <w:div w:id="1965303247">
          <w:marLeft w:val="480"/>
          <w:marRight w:val="0"/>
          <w:marTop w:val="0"/>
          <w:marBottom w:val="0"/>
          <w:divBdr>
            <w:top w:val="none" w:sz="0" w:space="0" w:color="auto"/>
            <w:left w:val="none" w:sz="0" w:space="0" w:color="auto"/>
            <w:bottom w:val="none" w:sz="0" w:space="0" w:color="auto"/>
            <w:right w:val="none" w:sz="0" w:space="0" w:color="auto"/>
          </w:divBdr>
        </w:div>
        <w:div w:id="453908796">
          <w:marLeft w:val="480"/>
          <w:marRight w:val="0"/>
          <w:marTop w:val="0"/>
          <w:marBottom w:val="0"/>
          <w:divBdr>
            <w:top w:val="none" w:sz="0" w:space="0" w:color="auto"/>
            <w:left w:val="none" w:sz="0" w:space="0" w:color="auto"/>
            <w:bottom w:val="none" w:sz="0" w:space="0" w:color="auto"/>
            <w:right w:val="none" w:sz="0" w:space="0" w:color="auto"/>
          </w:divBdr>
        </w:div>
        <w:div w:id="364059962">
          <w:marLeft w:val="480"/>
          <w:marRight w:val="0"/>
          <w:marTop w:val="0"/>
          <w:marBottom w:val="0"/>
          <w:divBdr>
            <w:top w:val="none" w:sz="0" w:space="0" w:color="auto"/>
            <w:left w:val="none" w:sz="0" w:space="0" w:color="auto"/>
            <w:bottom w:val="none" w:sz="0" w:space="0" w:color="auto"/>
            <w:right w:val="none" w:sz="0" w:space="0" w:color="auto"/>
          </w:divBdr>
        </w:div>
        <w:div w:id="1318261851">
          <w:marLeft w:val="480"/>
          <w:marRight w:val="0"/>
          <w:marTop w:val="0"/>
          <w:marBottom w:val="0"/>
          <w:divBdr>
            <w:top w:val="none" w:sz="0" w:space="0" w:color="auto"/>
            <w:left w:val="none" w:sz="0" w:space="0" w:color="auto"/>
            <w:bottom w:val="none" w:sz="0" w:space="0" w:color="auto"/>
            <w:right w:val="none" w:sz="0" w:space="0" w:color="auto"/>
          </w:divBdr>
        </w:div>
        <w:div w:id="1941913291">
          <w:marLeft w:val="480"/>
          <w:marRight w:val="0"/>
          <w:marTop w:val="0"/>
          <w:marBottom w:val="0"/>
          <w:divBdr>
            <w:top w:val="none" w:sz="0" w:space="0" w:color="auto"/>
            <w:left w:val="none" w:sz="0" w:space="0" w:color="auto"/>
            <w:bottom w:val="none" w:sz="0" w:space="0" w:color="auto"/>
            <w:right w:val="none" w:sz="0" w:space="0" w:color="auto"/>
          </w:divBdr>
        </w:div>
        <w:div w:id="2096507511">
          <w:marLeft w:val="480"/>
          <w:marRight w:val="0"/>
          <w:marTop w:val="0"/>
          <w:marBottom w:val="0"/>
          <w:divBdr>
            <w:top w:val="none" w:sz="0" w:space="0" w:color="auto"/>
            <w:left w:val="none" w:sz="0" w:space="0" w:color="auto"/>
            <w:bottom w:val="none" w:sz="0" w:space="0" w:color="auto"/>
            <w:right w:val="none" w:sz="0" w:space="0" w:color="auto"/>
          </w:divBdr>
        </w:div>
        <w:div w:id="898978440">
          <w:marLeft w:val="480"/>
          <w:marRight w:val="0"/>
          <w:marTop w:val="0"/>
          <w:marBottom w:val="0"/>
          <w:divBdr>
            <w:top w:val="none" w:sz="0" w:space="0" w:color="auto"/>
            <w:left w:val="none" w:sz="0" w:space="0" w:color="auto"/>
            <w:bottom w:val="none" w:sz="0" w:space="0" w:color="auto"/>
            <w:right w:val="none" w:sz="0" w:space="0" w:color="auto"/>
          </w:divBdr>
        </w:div>
        <w:div w:id="1247228714">
          <w:marLeft w:val="480"/>
          <w:marRight w:val="0"/>
          <w:marTop w:val="0"/>
          <w:marBottom w:val="0"/>
          <w:divBdr>
            <w:top w:val="none" w:sz="0" w:space="0" w:color="auto"/>
            <w:left w:val="none" w:sz="0" w:space="0" w:color="auto"/>
            <w:bottom w:val="none" w:sz="0" w:space="0" w:color="auto"/>
            <w:right w:val="none" w:sz="0" w:space="0" w:color="auto"/>
          </w:divBdr>
        </w:div>
        <w:div w:id="1976133087">
          <w:marLeft w:val="480"/>
          <w:marRight w:val="0"/>
          <w:marTop w:val="0"/>
          <w:marBottom w:val="0"/>
          <w:divBdr>
            <w:top w:val="none" w:sz="0" w:space="0" w:color="auto"/>
            <w:left w:val="none" w:sz="0" w:space="0" w:color="auto"/>
            <w:bottom w:val="none" w:sz="0" w:space="0" w:color="auto"/>
            <w:right w:val="none" w:sz="0" w:space="0" w:color="auto"/>
          </w:divBdr>
        </w:div>
        <w:div w:id="1102262927">
          <w:marLeft w:val="480"/>
          <w:marRight w:val="0"/>
          <w:marTop w:val="0"/>
          <w:marBottom w:val="0"/>
          <w:divBdr>
            <w:top w:val="none" w:sz="0" w:space="0" w:color="auto"/>
            <w:left w:val="none" w:sz="0" w:space="0" w:color="auto"/>
            <w:bottom w:val="none" w:sz="0" w:space="0" w:color="auto"/>
            <w:right w:val="none" w:sz="0" w:space="0" w:color="auto"/>
          </w:divBdr>
        </w:div>
        <w:div w:id="502553848">
          <w:marLeft w:val="480"/>
          <w:marRight w:val="0"/>
          <w:marTop w:val="0"/>
          <w:marBottom w:val="0"/>
          <w:divBdr>
            <w:top w:val="none" w:sz="0" w:space="0" w:color="auto"/>
            <w:left w:val="none" w:sz="0" w:space="0" w:color="auto"/>
            <w:bottom w:val="none" w:sz="0" w:space="0" w:color="auto"/>
            <w:right w:val="none" w:sz="0" w:space="0" w:color="auto"/>
          </w:divBdr>
        </w:div>
        <w:div w:id="1283615883">
          <w:marLeft w:val="480"/>
          <w:marRight w:val="0"/>
          <w:marTop w:val="0"/>
          <w:marBottom w:val="0"/>
          <w:divBdr>
            <w:top w:val="none" w:sz="0" w:space="0" w:color="auto"/>
            <w:left w:val="none" w:sz="0" w:space="0" w:color="auto"/>
            <w:bottom w:val="none" w:sz="0" w:space="0" w:color="auto"/>
            <w:right w:val="none" w:sz="0" w:space="0" w:color="auto"/>
          </w:divBdr>
        </w:div>
        <w:div w:id="984310944">
          <w:marLeft w:val="480"/>
          <w:marRight w:val="0"/>
          <w:marTop w:val="0"/>
          <w:marBottom w:val="0"/>
          <w:divBdr>
            <w:top w:val="none" w:sz="0" w:space="0" w:color="auto"/>
            <w:left w:val="none" w:sz="0" w:space="0" w:color="auto"/>
            <w:bottom w:val="none" w:sz="0" w:space="0" w:color="auto"/>
            <w:right w:val="none" w:sz="0" w:space="0" w:color="auto"/>
          </w:divBdr>
        </w:div>
        <w:div w:id="1751729760">
          <w:marLeft w:val="480"/>
          <w:marRight w:val="0"/>
          <w:marTop w:val="0"/>
          <w:marBottom w:val="0"/>
          <w:divBdr>
            <w:top w:val="none" w:sz="0" w:space="0" w:color="auto"/>
            <w:left w:val="none" w:sz="0" w:space="0" w:color="auto"/>
            <w:bottom w:val="none" w:sz="0" w:space="0" w:color="auto"/>
            <w:right w:val="none" w:sz="0" w:space="0" w:color="auto"/>
          </w:divBdr>
        </w:div>
        <w:div w:id="1823623806">
          <w:marLeft w:val="480"/>
          <w:marRight w:val="0"/>
          <w:marTop w:val="0"/>
          <w:marBottom w:val="0"/>
          <w:divBdr>
            <w:top w:val="none" w:sz="0" w:space="0" w:color="auto"/>
            <w:left w:val="none" w:sz="0" w:space="0" w:color="auto"/>
            <w:bottom w:val="none" w:sz="0" w:space="0" w:color="auto"/>
            <w:right w:val="none" w:sz="0" w:space="0" w:color="auto"/>
          </w:divBdr>
        </w:div>
        <w:div w:id="1611738499">
          <w:marLeft w:val="480"/>
          <w:marRight w:val="0"/>
          <w:marTop w:val="0"/>
          <w:marBottom w:val="0"/>
          <w:divBdr>
            <w:top w:val="none" w:sz="0" w:space="0" w:color="auto"/>
            <w:left w:val="none" w:sz="0" w:space="0" w:color="auto"/>
            <w:bottom w:val="none" w:sz="0" w:space="0" w:color="auto"/>
            <w:right w:val="none" w:sz="0" w:space="0" w:color="auto"/>
          </w:divBdr>
        </w:div>
        <w:div w:id="539319045">
          <w:marLeft w:val="480"/>
          <w:marRight w:val="0"/>
          <w:marTop w:val="0"/>
          <w:marBottom w:val="0"/>
          <w:divBdr>
            <w:top w:val="none" w:sz="0" w:space="0" w:color="auto"/>
            <w:left w:val="none" w:sz="0" w:space="0" w:color="auto"/>
            <w:bottom w:val="none" w:sz="0" w:space="0" w:color="auto"/>
            <w:right w:val="none" w:sz="0" w:space="0" w:color="auto"/>
          </w:divBdr>
        </w:div>
        <w:div w:id="2090075731">
          <w:marLeft w:val="480"/>
          <w:marRight w:val="0"/>
          <w:marTop w:val="0"/>
          <w:marBottom w:val="0"/>
          <w:divBdr>
            <w:top w:val="none" w:sz="0" w:space="0" w:color="auto"/>
            <w:left w:val="none" w:sz="0" w:space="0" w:color="auto"/>
            <w:bottom w:val="none" w:sz="0" w:space="0" w:color="auto"/>
            <w:right w:val="none" w:sz="0" w:space="0" w:color="auto"/>
          </w:divBdr>
        </w:div>
        <w:div w:id="713844374">
          <w:marLeft w:val="480"/>
          <w:marRight w:val="0"/>
          <w:marTop w:val="0"/>
          <w:marBottom w:val="0"/>
          <w:divBdr>
            <w:top w:val="none" w:sz="0" w:space="0" w:color="auto"/>
            <w:left w:val="none" w:sz="0" w:space="0" w:color="auto"/>
            <w:bottom w:val="none" w:sz="0" w:space="0" w:color="auto"/>
            <w:right w:val="none" w:sz="0" w:space="0" w:color="auto"/>
          </w:divBdr>
        </w:div>
        <w:div w:id="845360745">
          <w:marLeft w:val="480"/>
          <w:marRight w:val="0"/>
          <w:marTop w:val="0"/>
          <w:marBottom w:val="0"/>
          <w:divBdr>
            <w:top w:val="none" w:sz="0" w:space="0" w:color="auto"/>
            <w:left w:val="none" w:sz="0" w:space="0" w:color="auto"/>
            <w:bottom w:val="none" w:sz="0" w:space="0" w:color="auto"/>
            <w:right w:val="none" w:sz="0" w:space="0" w:color="auto"/>
          </w:divBdr>
        </w:div>
        <w:div w:id="355274742">
          <w:marLeft w:val="480"/>
          <w:marRight w:val="0"/>
          <w:marTop w:val="0"/>
          <w:marBottom w:val="0"/>
          <w:divBdr>
            <w:top w:val="none" w:sz="0" w:space="0" w:color="auto"/>
            <w:left w:val="none" w:sz="0" w:space="0" w:color="auto"/>
            <w:bottom w:val="none" w:sz="0" w:space="0" w:color="auto"/>
            <w:right w:val="none" w:sz="0" w:space="0" w:color="auto"/>
          </w:divBdr>
        </w:div>
        <w:div w:id="1438132867">
          <w:marLeft w:val="480"/>
          <w:marRight w:val="0"/>
          <w:marTop w:val="0"/>
          <w:marBottom w:val="0"/>
          <w:divBdr>
            <w:top w:val="none" w:sz="0" w:space="0" w:color="auto"/>
            <w:left w:val="none" w:sz="0" w:space="0" w:color="auto"/>
            <w:bottom w:val="none" w:sz="0" w:space="0" w:color="auto"/>
            <w:right w:val="none" w:sz="0" w:space="0" w:color="auto"/>
          </w:divBdr>
        </w:div>
        <w:div w:id="2140294029">
          <w:marLeft w:val="480"/>
          <w:marRight w:val="0"/>
          <w:marTop w:val="0"/>
          <w:marBottom w:val="0"/>
          <w:divBdr>
            <w:top w:val="none" w:sz="0" w:space="0" w:color="auto"/>
            <w:left w:val="none" w:sz="0" w:space="0" w:color="auto"/>
            <w:bottom w:val="none" w:sz="0" w:space="0" w:color="auto"/>
            <w:right w:val="none" w:sz="0" w:space="0" w:color="auto"/>
          </w:divBdr>
        </w:div>
        <w:div w:id="130220374">
          <w:marLeft w:val="480"/>
          <w:marRight w:val="0"/>
          <w:marTop w:val="0"/>
          <w:marBottom w:val="0"/>
          <w:divBdr>
            <w:top w:val="none" w:sz="0" w:space="0" w:color="auto"/>
            <w:left w:val="none" w:sz="0" w:space="0" w:color="auto"/>
            <w:bottom w:val="none" w:sz="0" w:space="0" w:color="auto"/>
            <w:right w:val="none" w:sz="0" w:space="0" w:color="auto"/>
          </w:divBdr>
        </w:div>
      </w:divsChild>
    </w:div>
    <w:div w:id="924344104">
      <w:bodyDiv w:val="1"/>
      <w:marLeft w:val="0"/>
      <w:marRight w:val="0"/>
      <w:marTop w:val="0"/>
      <w:marBottom w:val="0"/>
      <w:divBdr>
        <w:top w:val="none" w:sz="0" w:space="0" w:color="auto"/>
        <w:left w:val="none" w:sz="0" w:space="0" w:color="auto"/>
        <w:bottom w:val="none" w:sz="0" w:space="0" w:color="auto"/>
        <w:right w:val="none" w:sz="0" w:space="0" w:color="auto"/>
      </w:divBdr>
    </w:div>
    <w:div w:id="924848135">
      <w:bodyDiv w:val="1"/>
      <w:marLeft w:val="0"/>
      <w:marRight w:val="0"/>
      <w:marTop w:val="0"/>
      <w:marBottom w:val="0"/>
      <w:divBdr>
        <w:top w:val="none" w:sz="0" w:space="0" w:color="auto"/>
        <w:left w:val="none" w:sz="0" w:space="0" w:color="auto"/>
        <w:bottom w:val="none" w:sz="0" w:space="0" w:color="auto"/>
        <w:right w:val="none" w:sz="0" w:space="0" w:color="auto"/>
      </w:divBdr>
    </w:div>
    <w:div w:id="924923688">
      <w:bodyDiv w:val="1"/>
      <w:marLeft w:val="0"/>
      <w:marRight w:val="0"/>
      <w:marTop w:val="0"/>
      <w:marBottom w:val="0"/>
      <w:divBdr>
        <w:top w:val="none" w:sz="0" w:space="0" w:color="auto"/>
        <w:left w:val="none" w:sz="0" w:space="0" w:color="auto"/>
        <w:bottom w:val="none" w:sz="0" w:space="0" w:color="auto"/>
        <w:right w:val="none" w:sz="0" w:space="0" w:color="auto"/>
      </w:divBdr>
    </w:div>
    <w:div w:id="924998745">
      <w:bodyDiv w:val="1"/>
      <w:marLeft w:val="0"/>
      <w:marRight w:val="0"/>
      <w:marTop w:val="0"/>
      <w:marBottom w:val="0"/>
      <w:divBdr>
        <w:top w:val="none" w:sz="0" w:space="0" w:color="auto"/>
        <w:left w:val="none" w:sz="0" w:space="0" w:color="auto"/>
        <w:bottom w:val="none" w:sz="0" w:space="0" w:color="auto"/>
        <w:right w:val="none" w:sz="0" w:space="0" w:color="auto"/>
      </w:divBdr>
    </w:div>
    <w:div w:id="925069724">
      <w:bodyDiv w:val="1"/>
      <w:marLeft w:val="0"/>
      <w:marRight w:val="0"/>
      <w:marTop w:val="0"/>
      <w:marBottom w:val="0"/>
      <w:divBdr>
        <w:top w:val="none" w:sz="0" w:space="0" w:color="auto"/>
        <w:left w:val="none" w:sz="0" w:space="0" w:color="auto"/>
        <w:bottom w:val="none" w:sz="0" w:space="0" w:color="auto"/>
        <w:right w:val="none" w:sz="0" w:space="0" w:color="auto"/>
      </w:divBdr>
    </w:div>
    <w:div w:id="925310203">
      <w:bodyDiv w:val="1"/>
      <w:marLeft w:val="0"/>
      <w:marRight w:val="0"/>
      <w:marTop w:val="0"/>
      <w:marBottom w:val="0"/>
      <w:divBdr>
        <w:top w:val="none" w:sz="0" w:space="0" w:color="auto"/>
        <w:left w:val="none" w:sz="0" w:space="0" w:color="auto"/>
        <w:bottom w:val="none" w:sz="0" w:space="0" w:color="auto"/>
        <w:right w:val="none" w:sz="0" w:space="0" w:color="auto"/>
      </w:divBdr>
    </w:div>
    <w:div w:id="925454820">
      <w:bodyDiv w:val="1"/>
      <w:marLeft w:val="0"/>
      <w:marRight w:val="0"/>
      <w:marTop w:val="0"/>
      <w:marBottom w:val="0"/>
      <w:divBdr>
        <w:top w:val="none" w:sz="0" w:space="0" w:color="auto"/>
        <w:left w:val="none" w:sz="0" w:space="0" w:color="auto"/>
        <w:bottom w:val="none" w:sz="0" w:space="0" w:color="auto"/>
        <w:right w:val="none" w:sz="0" w:space="0" w:color="auto"/>
      </w:divBdr>
      <w:divsChild>
        <w:div w:id="1708067107">
          <w:marLeft w:val="480"/>
          <w:marRight w:val="0"/>
          <w:marTop w:val="0"/>
          <w:marBottom w:val="0"/>
          <w:divBdr>
            <w:top w:val="none" w:sz="0" w:space="0" w:color="auto"/>
            <w:left w:val="none" w:sz="0" w:space="0" w:color="auto"/>
            <w:bottom w:val="none" w:sz="0" w:space="0" w:color="auto"/>
            <w:right w:val="none" w:sz="0" w:space="0" w:color="auto"/>
          </w:divBdr>
        </w:div>
        <w:div w:id="201476408">
          <w:marLeft w:val="480"/>
          <w:marRight w:val="0"/>
          <w:marTop w:val="0"/>
          <w:marBottom w:val="0"/>
          <w:divBdr>
            <w:top w:val="none" w:sz="0" w:space="0" w:color="auto"/>
            <w:left w:val="none" w:sz="0" w:space="0" w:color="auto"/>
            <w:bottom w:val="none" w:sz="0" w:space="0" w:color="auto"/>
            <w:right w:val="none" w:sz="0" w:space="0" w:color="auto"/>
          </w:divBdr>
        </w:div>
        <w:div w:id="2042658130">
          <w:marLeft w:val="480"/>
          <w:marRight w:val="0"/>
          <w:marTop w:val="0"/>
          <w:marBottom w:val="0"/>
          <w:divBdr>
            <w:top w:val="none" w:sz="0" w:space="0" w:color="auto"/>
            <w:left w:val="none" w:sz="0" w:space="0" w:color="auto"/>
            <w:bottom w:val="none" w:sz="0" w:space="0" w:color="auto"/>
            <w:right w:val="none" w:sz="0" w:space="0" w:color="auto"/>
          </w:divBdr>
        </w:div>
        <w:div w:id="1336221809">
          <w:marLeft w:val="480"/>
          <w:marRight w:val="0"/>
          <w:marTop w:val="0"/>
          <w:marBottom w:val="0"/>
          <w:divBdr>
            <w:top w:val="none" w:sz="0" w:space="0" w:color="auto"/>
            <w:left w:val="none" w:sz="0" w:space="0" w:color="auto"/>
            <w:bottom w:val="none" w:sz="0" w:space="0" w:color="auto"/>
            <w:right w:val="none" w:sz="0" w:space="0" w:color="auto"/>
          </w:divBdr>
        </w:div>
        <w:div w:id="451091647">
          <w:marLeft w:val="480"/>
          <w:marRight w:val="0"/>
          <w:marTop w:val="0"/>
          <w:marBottom w:val="0"/>
          <w:divBdr>
            <w:top w:val="none" w:sz="0" w:space="0" w:color="auto"/>
            <w:left w:val="none" w:sz="0" w:space="0" w:color="auto"/>
            <w:bottom w:val="none" w:sz="0" w:space="0" w:color="auto"/>
            <w:right w:val="none" w:sz="0" w:space="0" w:color="auto"/>
          </w:divBdr>
        </w:div>
        <w:div w:id="1386756369">
          <w:marLeft w:val="480"/>
          <w:marRight w:val="0"/>
          <w:marTop w:val="0"/>
          <w:marBottom w:val="0"/>
          <w:divBdr>
            <w:top w:val="none" w:sz="0" w:space="0" w:color="auto"/>
            <w:left w:val="none" w:sz="0" w:space="0" w:color="auto"/>
            <w:bottom w:val="none" w:sz="0" w:space="0" w:color="auto"/>
            <w:right w:val="none" w:sz="0" w:space="0" w:color="auto"/>
          </w:divBdr>
        </w:div>
        <w:div w:id="1337613635">
          <w:marLeft w:val="480"/>
          <w:marRight w:val="0"/>
          <w:marTop w:val="0"/>
          <w:marBottom w:val="0"/>
          <w:divBdr>
            <w:top w:val="none" w:sz="0" w:space="0" w:color="auto"/>
            <w:left w:val="none" w:sz="0" w:space="0" w:color="auto"/>
            <w:bottom w:val="none" w:sz="0" w:space="0" w:color="auto"/>
            <w:right w:val="none" w:sz="0" w:space="0" w:color="auto"/>
          </w:divBdr>
        </w:div>
        <w:div w:id="1710103821">
          <w:marLeft w:val="480"/>
          <w:marRight w:val="0"/>
          <w:marTop w:val="0"/>
          <w:marBottom w:val="0"/>
          <w:divBdr>
            <w:top w:val="none" w:sz="0" w:space="0" w:color="auto"/>
            <w:left w:val="none" w:sz="0" w:space="0" w:color="auto"/>
            <w:bottom w:val="none" w:sz="0" w:space="0" w:color="auto"/>
            <w:right w:val="none" w:sz="0" w:space="0" w:color="auto"/>
          </w:divBdr>
        </w:div>
        <w:div w:id="2053186844">
          <w:marLeft w:val="480"/>
          <w:marRight w:val="0"/>
          <w:marTop w:val="0"/>
          <w:marBottom w:val="0"/>
          <w:divBdr>
            <w:top w:val="none" w:sz="0" w:space="0" w:color="auto"/>
            <w:left w:val="none" w:sz="0" w:space="0" w:color="auto"/>
            <w:bottom w:val="none" w:sz="0" w:space="0" w:color="auto"/>
            <w:right w:val="none" w:sz="0" w:space="0" w:color="auto"/>
          </w:divBdr>
        </w:div>
        <w:div w:id="652219068">
          <w:marLeft w:val="480"/>
          <w:marRight w:val="0"/>
          <w:marTop w:val="0"/>
          <w:marBottom w:val="0"/>
          <w:divBdr>
            <w:top w:val="none" w:sz="0" w:space="0" w:color="auto"/>
            <w:left w:val="none" w:sz="0" w:space="0" w:color="auto"/>
            <w:bottom w:val="none" w:sz="0" w:space="0" w:color="auto"/>
            <w:right w:val="none" w:sz="0" w:space="0" w:color="auto"/>
          </w:divBdr>
        </w:div>
        <w:div w:id="1392541004">
          <w:marLeft w:val="480"/>
          <w:marRight w:val="0"/>
          <w:marTop w:val="0"/>
          <w:marBottom w:val="0"/>
          <w:divBdr>
            <w:top w:val="none" w:sz="0" w:space="0" w:color="auto"/>
            <w:left w:val="none" w:sz="0" w:space="0" w:color="auto"/>
            <w:bottom w:val="none" w:sz="0" w:space="0" w:color="auto"/>
            <w:right w:val="none" w:sz="0" w:space="0" w:color="auto"/>
          </w:divBdr>
        </w:div>
        <w:div w:id="139466508">
          <w:marLeft w:val="480"/>
          <w:marRight w:val="0"/>
          <w:marTop w:val="0"/>
          <w:marBottom w:val="0"/>
          <w:divBdr>
            <w:top w:val="none" w:sz="0" w:space="0" w:color="auto"/>
            <w:left w:val="none" w:sz="0" w:space="0" w:color="auto"/>
            <w:bottom w:val="none" w:sz="0" w:space="0" w:color="auto"/>
            <w:right w:val="none" w:sz="0" w:space="0" w:color="auto"/>
          </w:divBdr>
        </w:div>
        <w:div w:id="944579418">
          <w:marLeft w:val="480"/>
          <w:marRight w:val="0"/>
          <w:marTop w:val="0"/>
          <w:marBottom w:val="0"/>
          <w:divBdr>
            <w:top w:val="none" w:sz="0" w:space="0" w:color="auto"/>
            <w:left w:val="none" w:sz="0" w:space="0" w:color="auto"/>
            <w:bottom w:val="none" w:sz="0" w:space="0" w:color="auto"/>
            <w:right w:val="none" w:sz="0" w:space="0" w:color="auto"/>
          </w:divBdr>
        </w:div>
        <w:div w:id="1089037108">
          <w:marLeft w:val="480"/>
          <w:marRight w:val="0"/>
          <w:marTop w:val="0"/>
          <w:marBottom w:val="0"/>
          <w:divBdr>
            <w:top w:val="none" w:sz="0" w:space="0" w:color="auto"/>
            <w:left w:val="none" w:sz="0" w:space="0" w:color="auto"/>
            <w:bottom w:val="none" w:sz="0" w:space="0" w:color="auto"/>
            <w:right w:val="none" w:sz="0" w:space="0" w:color="auto"/>
          </w:divBdr>
        </w:div>
        <w:div w:id="1807432353">
          <w:marLeft w:val="480"/>
          <w:marRight w:val="0"/>
          <w:marTop w:val="0"/>
          <w:marBottom w:val="0"/>
          <w:divBdr>
            <w:top w:val="none" w:sz="0" w:space="0" w:color="auto"/>
            <w:left w:val="none" w:sz="0" w:space="0" w:color="auto"/>
            <w:bottom w:val="none" w:sz="0" w:space="0" w:color="auto"/>
            <w:right w:val="none" w:sz="0" w:space="0" w:color="auto"/>
          </w:divBdr>
        </w:div>
        <w:div w:id="1127820072">
          <w:marLeft w:val="480"/>
          <w:marRight w:val="0"/>
          <w:marTop w:val="0"/>
          <w:marBottom w:val="0"/>
          <w:divBdr>
            <w:top w:val="none" w:sz="0" w:space="0" w:color="auto"/>
            <w:left w:val="none" w:sz="0" w:space="0" w:color="auto"/>
            <w:bottom w:val="none" w:sz="0" w:space="0" w:color="auto"/>
            <w:right w:val="none" w:sz="0" w:space="0" w:color="auto"/>
          </w:divBdr>
        </w:div>
        <w:div w:id="871383668">
          <w:marLeft w:val="480"/>
          <w:marRight w:val="0"/>
          <w:marTop w:val="0"/>
          <w:marBottom w:val="0"/>
          <w:divBdr>
            <w:top w:val="none" w:sz="0" w:space="0" w:color="auto"/>
            <w:left w:val="none" w:sz="0" w:space="0" w:color="auto"/>
            <w:bottom w:val="none" w:sz="0" w:space="0" w:color="auto"/>
            <w:right w:val="none" w:sz="0" w:space="0" w:color="auto"/>
          </w:divBdr>
        </w:div>
        <w:div w:id="1817529718">
          <w:marLeft w:val="480"/>
          <w:marRight w:val="0"/>
          <w:marTop w:val="0"/>
          <w:marBottom w:val="0"/>
          <w:divBdr>
            <w:top w:val="none" w:sz="0" w:space="0" w:color="auto"/>
            <w:left w:val="none" w:sz="0" w:space="0" w:color="auto"/>
            <w:bottom w:val="none" w:sz="0" w:space="0" w:color="auto"/>
            <w:right w:val="none" w:sz="0" w:space="0" w:color="auto"/>
          </w:divBdr>
        </w:div>
        <w:div w:id="988511474">
          <w:marLeft w:val="480"/>
          <w:marRight w:val="0"/>
          <w:marTop w:val="0"/>
          <w:marBottom w:val="0"/>
          <w:divBdr>
            <w:top w:val="none" w:sz="0" w:space="0" w:color="auto"/>
            <w:left w:val="none" w:sz="0" w:space="0" w:color="auto"/>
            <w:bottom w:val="none" w:sz="0" w:space="0" w:color="auto"/>
            <w:right w:val="none" w:sz="0" w:space="0" w:color="auto"/>
          </w:divBdr>
        </w:div>
        <w:div w:id="2018388462">
          <w:marLeft w:val="480"/>
          <w:marRight w:val="0"/>
          <w:marTop w:val="0"/>
          <w:marBottom w:val="0"/>
          <w:divBdr>
            <w:top w:val="none" w:sz="0" w:space="0" w:color="auto"/>
            <w:left w:val="none" w:sz="0" w:space="0" w:color="auto"/>
            <w:bottom w:val="none" w:sz="0" w:space="0" w:color="auto"/>
            <w:right w:val="none" w:sz="0" w:space="0" w:color="auto"/>
          </w:divBdr>
        </w:div>
        <w:div w:id="658702521">
          <w:marLeft w:val="480"/>
          <w:marRight w:val="0"/>
          <w:marTop w:val="0"/>
          <w:marBottom w:val="0"/>
          <w:divBdr>
            <w:top w:val="none" w:sz="0" w:space="0" w:color="auto"/>
            <w:left w:val="none" w:sz="0" w:space="0" w:color="auto"/>
            <w:bottom w:val="none" w:sz="0" w:space="0" w:color="auto"/>
            <w:right w:val="none" w:sz="0" w:space="0" w:color="auto"/>
          </w:divBdr>
        </w:div>
        <w:div w:id="909384437">
          <w:marLeft w:val="480"/>
          <w:marRight w:val="0"/>
          <w:marTop w:val="0"/>
          <w:marBottom w:val="0"/>
          <w:divBdr>
            <w:top w:val="none" w:sz="0" w:space="0" w:color="auto"/>
            <w:left w:val="none" w:sz="0" w:space="0" w:color="auto"/>
            <w:bottom w:val="none" w:sz="0" w:space="0" w:color="auto"/>
            <w:right w:val="none" w:sz="0" w:space="0" w:color="auto"/>
          </w:divBdr>
        </w:div>
        <w:div w:id="1067924236">
          <w:marLeft w:val="480"/>
          <w:marRight w:val="0"/>
          <w:marTop w:val="0"/>
          <w:marBottom w:val="0"/>
          <w:divBdr>
            <w:top w:val="none" w:sz="0" w:space="0" w:color="auto"/>
            <w:left w:val="none" w:sz="0" w:space="0" w:color="auto"/>
            <w:bottom w:val="none" w:sz="0" w:space="0" w:color="auto"/>
            <w:right w:val="none" w:sz="0" w:space="0" w:color="auto"/>
          </w:divBdr>
        </w:div>
        <w:div w:id="1121723385">
          <w:marLeft w:val="480"/>
          <w:marRight w:val="0"/>
          <w:marTop w:val="0"/>
          <w:marBottom w:val="0"/>
          <w:divBdr>
            <w:top w:val="none" w:sz="0" w:space="0" w:color="auto"/>
            <w:left w:val="none" w:sz="0" w:space="0" w:color="auto"/>
            <w:bottom w:val="none" w:sz="0" w:space="0" w:color="auto"/>
            <w:right w:val="none" w:sz="0" w:space="0" w:color="auto"/>
          </w:divBdr>
        </w:div>
        <w:div w:id="617298787">
          <w:marLeft w:val="480"/>
          <w:marRight w:val="0"/>
          <w:marTop w:val="0"/>
          <w:marBottom w:val="0"/>
          <w:divBdr>
            <w:top w:val="none" w:sz="0" w:space="0" w:color="auto"/>
            <w:left w:val="none" w:sz="0" w:space="0" w:color="auto"/>
            <w:bottom w:val="none" w:sz="0" w:space="0" w:color="auto"/>
            <w:right w:val="none" w:sz="0" w:space="0" w:color="auto"/>
          </w:divBdr>
        </w:div>
        <w:div w:id="1652249745">
          <w:marLeft w:val="480"/>
          <w:marRight w:val="0"/>
          <w:marTop w:val="0"/>
          <w:marBottom w:val="0"/>
          <w:divBdr>
            <w:top w:val="none" w:sz="0" w:space="0" w:color="auto"/>
            <w:left w:val="none" w:sz="0" w:space="0" w:color="auto"/>
            <w:bottom w:val="none" w:sz="0" w:space="0" w:color="auto"/>
            <w:right w:val="none" w:sz="0" w:space="0" w:color="auto"/>
          </w:divBdr>
        </w:div>
        <w:div w:id="1304461197">
          <w:marLeft w:val="480"/>
          <w:marRight w:val="0"/>
          <w:marTop w:val="0"/>
          <w:marBottom w:val="0"/>
          <w:divBdr>
            <w:top w:val="none" w:sz="0" w:space="0" w:color="auto"/>
            <w:left w:val="none" w:sz="0" w:space="0" w:color="auto"/>
            <w:bottom w:val="none" w:sz="0" w:space="0" w:color="auto"/>
            <w:right w:val="none" w:sz="0" w:space="0" w:color="auto"/>
          </w:divBdr>
        </w:div>
        <w:div w:id="56588033">
          <w:marLeft w:val="480"/>
          <w:marRight w:val="0"/>
          <w:marTop w:val="0"/>
          <w:marBottom w:val="0"/>
          <w:divBdr>
            <w:top w:val="none" w:sz="0" w:space="0" w:color="auto"/>
            <w:left w:val="none" w:sz="0" w:space="0" w:color="auto"/>
            <w:bottom w:val="none" w:sz="0" w:space="0" w:color="auto"/>
            <w:right w:val="none" w:sz="0" w:space="0" w:color="auto"/>
          </w:divBdr>
        </w:div>
        <w:div w:id="59135675">
          <w:marLeft w:val="480"/>
          <w:marRight w:val="0"/>
          <w:marTop w:val="0"/>
          <w:marBottom w:val="0"/>
          <w:divBdr>
            <w:top w:val="none" w:sz="0" w:space="0" w:color="auto"/>
            <w:left w:val="none" w:sz="0" w:space="0" w:color="auto"/>
            <w:bottom w:val="none" w:sz="0" w:space="0" w:color="auto"/>
            <w:right w:val="none" w:sz="0" w:space="0" w:color="auto"/>
          </w:divBdr>
        </w:div>
        <w:div w:id="1726830215">
          <w:marLeft w:val="480"/>
          <w:marRight w:val="0"/>
          <w:marTop w:val="0"/>
          <w:marBottom w:val="0"/>
          <w:divBdr>
            <w:top w:val="none" w:sz="0" w:space="0" w:color="auto"/>
            <w:left w:val="none" w:sz="0" w:space="0" w:color="auto"/>
            <w:bottom w:val="none" w:sz="0" w:space="0" w:color="auto"/>
            <w:right w:val="none" w:sz="0" w:space="0" w:color="auto"/>
          </w:divBdr>
        </w:div>
        <w:div w:id="290596290">
          <w:marLeft w:val="480"/>
          <w:marRight w:val="0"/>
          <w:marTop w:val="0"/>
          <w:marBottom w:val="0"/>
          <w:divBdr>
            <w:top w:val="none" w:sz="0" w:space="0" w:color="auto"/>
            <w:left w:val="none" w:sz="0" w:space="0" w:color="auto"/>
            <w:bottom w:val="none" w:sz="0" w:space="0" w:color="auto"/>
            <w:right w:val="none" w:sz="0" w:space="0" w:color="auto"/>
          </w:divBdr>
        </w:div>
        <w:div w:id="543294646">
          <w:marLeft w:val="480"/>
          <w:marRight w:val="0"/>
          <w:marTop w:val="0"/>
          <w:marBottom w:val="0"/>
          <w:divBdr>
            <w:top w:val="none" w:sz="0" w:space="0" w:color="auto"/>
            <w:left w:val="none" w:sz="0" w:space="0" w:color="auto"/>
            <w:bottom w:val="none" w:sz="0" w:space="0" w:color="auto"/>
            <w:right w:val="none" w:sz="0" w:space="0" w:color="auto"/>
          </w:divBdr>
        </w:div>
      </w:divsChild>
    </w:div>
    <w:div w:id="925459680">
      <w:bodyDiv w:val="1"/>
      <w:marLeft w:val="0"/>
      <w:marRight w:val="0"/>
      <w:marTop w:val="0"/>
      <w:marBottom w:val="0"/>
      <w:divBdr>
        <w:top w:val="none" w:sz="0" w:space="0" w:color="auto"/>
        <w:left w:val="none" w:sz="0" w:space="0" w:color="auto"/>
        <w:bottom w:val="none" w:sz="0" w:space="0" w:color="auto"/>
        <w:right w:val="none" w:sz="0" w:space="0" w:color="auto"/>
      </w:divBdr>
    </w:div>
    <w:div w:id="925576828">
      <w:bodyDiv w:val="1"/>
      <w:marLeft w:val="0"/>
      <w:marRight w:val="0"/>
      <w:marTop w:val="0"/>
      <w:marBottom w:val="0"/>
      <w:divBdr>
        <w:top w:val="none" w:sz="0" w:space="0" w:color="auto"/>
        <w:left w:val="none" w:sz="0" w:space="0" w:color="auto"/>
        <w:bottom w:val="none" w:sz="0" w:space="0" w:color="auto"/>
        <w:right w:val="none" w:sz="0" w:space="0" w:color="auto"/>
      </w:divBdr>
    </w:div>
    <w:div w:id="925916671">
      <w:bodyDiv w:val="1"/>
      <w:marLeft w:val="0"/>
      <w:marRight w:val="0"/>
      <w:marTop w:val="0"/>
      <w:marBottom w:val="0"/>
      <w:divBdr>
        <w:top w:val="none" w:sz="0" w:space="0" w:color="auto"/>
        <w:left w:val="none" w:sz="0" w:space="0" w:color="auto"/>
        <w:bottom w:val="none" w:sz="0" w:space="0" w:color="auto"/>
        <w:right w:val="none" w:sz="0" w:space="0" w:color="auto"/>
      </w:divBdr>
    </w:div>
    <w:div w:id="926234872">
      <w:bodyDiv w:val="1"/>
      <w:marLeft w:val="0"/>
      <w:marRight w:val="0"/>
      <w:marTop w:val="0"/>
      <w:marBottom w:val="0"/>
      <w:divBdr>
        <w:top w:val="none" w:sz="0" w:space="0" w:color="auto"/>
        <w:left w:val="none" w:sz="0" w:space="0" w:color="auto"/>
        <w:bottom w:val="none" w:sz="0" w:space="0" w:color="auto"/>
        <w:right w:val="none" w:sz="0" w:space="0" w:color="auto"/>
      </w:divBdr>
    </w:div>
    <w:div w:id="926309238">
      <w:bodyDiv w:val="1"/>
      <w:marLeft w:val="0"/>
      <w:marRight w:val="0"/>
      <w:marTop w:val="0"/>
      <w:marBottom w:val="0"/>
      <w:divBdr>
        <w:top w:val="none" w:sz="0" w:space="0" w:color="auto"/>
        <w:left w:val="none" w:sz="0" w:space="0" w:color="auto"/>
        <w:bottom w:val="none" w:sz="0" w:space="0" w:color="auto"/>
        <w:right w:val="none" w:sz="0" w:space="0" w:color="auto"/>
      </w:divBdr>
    </w:div>
    <w:div w:id="927229787">
      <w:bodyDiv w:val="1"/>
      <w:marLeft w:val="0"/>
      <w:marRight w:val="0"/>
      <w:marTop w:val="0"/>
      <w:marBottom w:val="0"/>
      <w:divBdr>
        <w:top w:val="none" w:sz="0" w:space="0" w:color="auto"/>
        <w:left w:val="none" w:sz="0" w:space="0" w:color="auto"/>
        <w:bottom w:val="none" w:sz="0" w:space="0" w:color="auto"/>
        <w:right w:val="none" w:sz="0" w:space="0" w:color="auto"/>
      </w:divBdr>
    </w:div>
    <w:div w:id="927272336">
      <w:bodyDiv w:val="1"/>
      <w:marLeft w:val="0"/>
      <w:marRight w:val="0"/>
      <w:marTop w:val="0"/>
      <w:marBottom w:val="0"/>
      <w:divBdr>
        <w:top w:val="none" w:sz="0" w:space="0" w:color="auto"/>
        <w:left w:val="none" w:sz="0" w:space="0" w:color="auto"/>
        <w:bottom w:val="none" w:sz="0" w:space="0" w:color="auto"/>
        <w:right w:val="none" w:sz="0" w:space="0" w:color="auto"/>
      </w:divBdr>
    </w:div>
    <w:div w:id="927927654">
      <w:bodyDiv w:val="1"/>
      <w:marLeft w:val="0"/>
      <w:marRight w:val="0"/>
      <w:marTop w:val="0"/>
      <w:marBottom w:val="0"/>
      <w:divBdr>
        <w:top w:val="none" w:sz="0" w:space="0" w:color="auto"/>
        <w:left w:val="none" w:sz="0" w:space="0" w:color="auto"/>
        <w:bottom w:val="none" w:sz="0" w:space="0" w:color="auto"/>
        <w:right w:val="none" w:sz="0" w:space="0" w:color="auto"/>
      </w:divBdr>
    </w:div>
    <w:div w:id="928273264">
      <w:bodyDiv w:val="1"/>
      <w:marLeft w:val="0"/>
      <w:marRight w:val="0"/>
      <w:marTop w:val="0"/>
      <w:marBottom w:val="0"/>
      <w:divBdr>
        <w:top w:val="none" w:sz="0" w:space="0" w:color="auto"/>
        <w:left w:val="none" w:sz="0" w:space="0" w:color="auto"/>
        <w:bottom w:val="none" w:sz="0" w:space="0" w:color="auto"/>
        <w:right w:val="none" w:sz="0" w:space="0" w:color="auto"/>
      </w:divBdr>
    </w:div>
    <w:div w:id="928469835">
      <w:bodyDiv w:val="1"/>
      <w:marLeft w:val="0"/>
      <w:marRight w:val="0"/>
      <w:marTop w:val="0"/>
      <w:marBottom w:val="0"/>
      <w:divBdr>
        <w:top w:val="none" w:sz="0" w:space="0" w:color="auto"/>
        <w:left w:val="none" w:sz="0" w:space="0" w:color="auto"/>
        <w:bottom w:val="none" w:sz="0" w:space="0" w:color="auto"/>
        <w:right w:val="none" w:sz="0" w:space="0" w:color="auto"/>
      </w:divBdr>
    </w:div>
    <w:div w:id="928932085">
      <w:bodyDiv w:val="1"/>
      <w:marLeft w:val="0"/>
      <w:marRight w:val="0"/>
      <w:marTop w:val="0"/>
      <w:marBottom w:val="0"/>
      <w:divBdr>
        <w:top w:val="none" w:sz="0" w:space="0" w:color="auto"/>
        <w:left w:val="none" w:sz="0" w:space="0" w:color="auto"/>
        <w:bottom w:val="none" w:sz="0" w:space="0" w:color="auto"/>
        <w:right w:val="none" w:sz="0" w:space="0" w:color="auto"/>
      </w:divBdr>
    </w:div>
    <w:div w:id="929435914">
      <w:bodyDiv w:val="1"/>
      <w:marLeft w:val="0"/>
      <w:marRight w:val="0"/>
      <w:marTop w:val="0"/>
      <w:marBottom w:val="0"/>
      <w:divBdr>
        <w:top w:val="none" w:sz="0" w:space="0" w:color="auto"/>
        <w:left w:val="none" w:sz="0" w:space="0" w:color="auto"/>
        <w:bottom w:val="none" w:sz="0" w:space="0" w:color="auto"/>
        <w:right w:val="none" w:sz="0" w:space="0" w:color="auto"/>
      </w:divBdr>
    </w:div>
    <w:div w:id="929510125">
      <w:bodyDiv w:val="1"/>
      <w:marLeft w:val="0"/>
      <w:marRight w:val="0"/>
      <w:marTop w:val="0"/>
      <w:marBottom w:val="0"/>
      <w:divBdr>
        <w:top w:val="none" w:sz="0" w:space="0" w:color="auto"/>
        <w:left w:val="none" w:sz="0" w:space="0" w:color="auto"/>
        <w:bottom w:val="none" w:sz="0" w:space="0" w:color="auto"/>
        <w:right w:val="none" w:sz="0" w:space="0" w:color="auto"/>
      </w:divBdr>
    </w:div>
    <w:div w:id="929972252">
      <w:bodyDiv w:val="1"/>
      <w:marLeft w:val="0"/>
      <w:marRight w:val="0"/>
      <w:marTop w:val="0"/>
      <w:marBottom w:val="0"/>
      <w:divBdr>
        <w:top w:val="none" w:sz="0" w:space="0" w:color="auto"/>
        <w:left w:val="none" w:sz="0" w:space="0" w:color="auto"/>
        <w:bottom w:val="none" w:sz="0" w:space="0" w:color="auto"/>
        <w:right w:val="none" w:sz="0" w:space="0" w:color="auto"/>
      </w:divBdr>
    </w:div>
    <w:div w:id="930091528">
      <w:bodyDiv w:val="1"/>
      <w:marLeft w:val="0"/>
      <w:marRight w:val="0"/>
      <w:marTop w:val="0"/>
      <w:marBottom w:val="0"/>
      <w:divBdr>
        <w:top w:val="none" w:sz="0" w:space="0" w:color="auto"/>
        <w:left w:val="none" w:sz="0" w:space="0" w:color="auto"/>
        <w:bottom w:val="none" w:sz="0" w:space="0" w:color="auto"/>
        <w:right w:val="none" w:sz="0" w:space="0" w:color="auto"/>
      </w:divBdr>
    </w:div>
    <w:div w:id="931201358">
      <w:bodyDiv w:val="1"/>
      <w:marLeft w:val="0"/>
      <w:marRight w:val="0"/>
      <w:marTop w:val="0"/>
      <w:marBottom w:val="0"/>
      <w:divBdr>
        <w:top w:val="none" w:sz="0" w:space="0" w:color="auto"/>
        <w:left w:val="none" w:sz="0" w:space="0" w:color="auto"/>
        <w:bottom w:val="none" w:sz="0" w:space="0" w:color="auto"/>
        <w:right w:val="none" w:sz="0" w:space="0" w:color="auto"/>
      </w:divBdr>
    </w:div>
    <w:div w:id="931277312">
      <w:bodyDiv w:val="1"/>
      <w:marLeft w:val="0"/>
      <w:marRight w:val="0"/>
      <w:marTop w:val="0"/>
      <w:marBottom w:val="0"/>
      <w:divBdr>
        <w:top w:val="none" w:sz="0" w:space="0" w:color="auto"/>
        <w:left w:val="none" w:sz="0" w:space="0" w:color="auto"/>
        <w:bottom w:val="none" w:sz="0" w:space="0" w:color="auto"/>
        <w:right w:val="none" w:sz="0" w:space="0" w:color="auto"/>
      </w:divBdr>
    </w:div>
    <w:div w:id="931741906">
      <w:bodyDiv w:val="1"/>
      <w:marLeft w:val="0"/>
      <w:marRight w:val="0"/>
      <w:marTop w:val="0"/>
      <w:marBottom w:val="0"/>
      <w:divBdr>
        <w:top w:val="none" w:sz="0" w:space="0" w:color="auto"/>
        <w:left w:val="none" w:sz="0" w:space="0" w:color="auto"/>
        <w:bottom w:val="none" w:sz="0" w:space="0" w:color="auto"/>
        <w:right w:val="none" w:sz="0" w:space="0" w:color="auto"/>
      </w:divBdr>
    </w:div>
    <w:div w:id="931813893">
      <w:bodyDiv w:val="1"/>
      <w:marLeft w:val="0"/>
      <w:marRight w:val="0"/>
      <w:marTop w:val="0"/>
      <w:marBottom w:val="0"/>
      <w:divBdr>
        <w:top w:val="none" w:sz="0" w:space="0" w:color="auto"/>
        <w:left w:val="none" w:sz="0" w:space="0" w:color="auto"/>
        <w:bottom w:val="none" w:sz="0" w:space="0" w:color="auto"/>
        <w:right w:val="none" w:sz="0" w:space="0" w:color="auto"/>
      </w:divBdr>
    </w:div>
    <w:div w:id="932130137">
      <w:bodyDiv w:val="1"/>
      <w:marLeft w:val="0"/>
      <w:marRight w:val="0"/>
      <w:marTop w:val="0"/>
      <w:marBottom w:val="0"/>
      <w:divBdr>
        <w:top w:val="none" w:sz="0" w:space="0" w:color="auto"/>
        <w:left w:val="none" w:sz="0" w:space="0" w:color="auto"/>
        <w:bottom w:val="none" w:sz="0" w:space="0" w:color="auto"/>
        <w:right w:val="none" w:sz="0" w:space="0" w:color="auto"/>
      </w:divBdr>
    </w:div>
    <w:div w:id="932278142">
      <w:bodyDiv w:val="1"/>
      <w:marLeft w:val="0"/>
      <w:marRight w:val="0"/>
      <w:marTop w:val="0"/>
      <w:marBottom w:val="0"/>
      <w:divBdr>
        <w:top w:val="none" w:sz="0" w:space="0" w:color="auto"/>
        <w:left w:val="none" w:sz="0" w:space="0" w:color="auto"/>
        <w:bottom w:val="none" w:sz="0" w:space="0" w:color="auto"/>
        <w:right w:val="none" w:sz="0" w:space="0" w:color="auto"/>
      </w:divBdr>
    </w:div>
    <w:div w:id="932318954">
      <w:bodyDiv w:val="1"/>
      <w:marLeft w:val="0"/>
      <w:marRight w:val="0"/>
      <w:marTop w:val="0"/>
      <w:marBottom w:val="0"/>
      <w:divBdr>
        <w:top w:val="none" w:sz="0" w:space="0" w:color="auto"/>
        <w:left w:val="none" w:sz="0" w:space="0" w:color="auto"/>
        <w:bottom w:val="none" w:sz="0" w:space="0" w:color="auto"/>
        <w:right w:val="none" w:sz="0" w:space="0" w:color="auto"/>
      </w:divBdr>
    </w:div>
    <w:div w:id="932708552">
      <w:bodyDiv w:val="1"/>
      <w:marLeft w:val="0"/>
      <w:marRight w:val="0"/>
      <w:marTop w:val="0"/>
      <w:marBottom w:val="0"/>
      <w:divBdr>
        <w:top w:val="none" w:sz="0" w:space="0" w:color="auto"/>
        <w:left w:val="none" w:sz="0" w:space="0" w:color="auto"/>
        <w:bottom w:val="none" w:sz="0" w:space="0" w:color="auto"/>
        <w:right w:val="none" w:sz="0" w:space="0" w:color="auto"/>
      </w:divBdr>
      <w:divsChild>
        <w:div w:id="2082940818">
          <w:marLeft w:val="480"/>
          <w:marRight w:val="0"/>
          <w:marTop w:val="0"/>
          <w:marBottom w:val="0"/>
          <w:divBdr>
            <w:top w:val="none" w:sz="0" w:space="0" w:color="auto"/>
            <w:left w:val="none" w:sz="0" w:space="0" w:color="auto"/>
            <w:bottom w:val="none" w:sz="0" w:space="0" w:color="auto"/>
            <w:right w:val="none" w:sz="0" w:space="0" w:color="auto"/>
          </w:divBdr>
        </w:div>
        <w:div w:id="851145615">
          <w:marLeft w:val="480"/>
          <w:marRight w:val="0"/>
          <w:marTop w:val="0"/>
          <w:marBottom w:val="0"/>
          <w:divBdr>
            <w:top w:val="none" w:sz="0" w:space="0" w:color="auto"/>
            <w:left w:val="none" w:sz="0" w:space="0" w:color="auto"/>
            <w:bottom w:val="none" w:sz="0" w:space="0" w:color="auto"/>
            <w:right w:val="none" w:sz="0" w:space="0" w:color="auto"/>
          </w:divBdr>
        </w:div>
        <w:div w:id="1548948670">
          <w:marLeft w:val="480"/>
          <w:marRight w:val="0"/>
          <w:marTop w:val="0"/>
          <w:marBottom w:val="0"/>
          <w:divBdr>
            <w:top w:val="none" w:sz="0" w:space="0" w:color="auto"/>
            <w:left w:val="none" w:sz="0" w:space="0" w:color="auto"/>
            <w:bottom w:val="none" w:sz="0" w:space="0" w:color="auto"/>
            <w:right w:val="none" w:sz="0" w:space="0" w:color="auto"/>
          </w:divBdr>
        </w:div>
        <w:div w:id="1168055116">
          <w:marLeft w:val="480"/>
          <w:marRight w:val="0"/>
          <w:marTop w:val="0"/>
          <w:marBottom w:val="0"/>
          <w:divBdr>
            <w:top w:val="none" w:sz="0" w:space="0" w:color="auto"/>
            <w:left w:val="none" w:sz="0" w:space="0" w:color="auto"/>
            <w:bottom w:val="none" w:sz="0" w:space="0" w:color="auto"/>
            <w:right w:val="none" w:sz="0" w:space="0" w:color="auto"/>
          </w:divBdr>
        </w:div>
        <w:div w:id="1208446174">
          <w:marLeft w:val="480"/>
          <w:marRight w:val="0"/>
          <w:marTop w:val="0"/>
          <w:marBottom w:val="0"/>
          <w:divBdr>
            <w:top w:val="none" w:sz="0" w:space="0" w:color="auto"/>
            <w:left w:val="none" w:sz="0" w:space="0" w:color="auto"/>
            <w:bottom w:val="none" w:sz="0" w:space="0" w:color="auto"/>
            <w:right w:val="none" w:sz="0" w:space="0" w:color="auto"/>
          </w:divBdr>
        </w:div>
        <w:div w:id="983394399">
          <w:marLeft w:val="480"/>
          <w:marRight w:val="0"/>
          <w:marTop w:val="0"/>
          <w:marBottom w:val="0"/>
          <w:divBdr>
            <w:top w:val="none" w:sz="0" w:space="0" w:color="auto"/>
            <w:left w:val="none" w:sz="0" w:space="0" w:color="auto"/>
            <w:bottom w:val="none" w:sz="0" w:space="0" w:color="auto"/>
            <w:right w:val="none" w:sz="0" w:space="0" w:color="auto"/>
          </w:divBdr>
        </w:div>
        <w:div w:id="599409655">
          <w:marLeft w:val="480"/>
          <w:marRight w:val="0"/>
          <w:marTop w:val="0"/>
          <w:marBottom w:val="0"/>
          <w:divBdr>
            <w:top w:val="none" w:sz="0" w:space="0" w:color="auto"/>
            <w:left w:val="none" w:sz="0" w:space="0" w:color="auto"/>
            <w:bottom w:val="none" w:sz="0" w:space="0" w:color="auto"/>
            <w:right w:val="none" w:sz="0" w:space="0" w:color="auto"/>
          </w:divBdr>
        </w:div>
        <w:div w:id="1976986276">
          <w:marLeft w:val="480"/>
          <w:marRight w:val="0"/>
          <w:marTop w:val="0"/>
          <w:marBottom w:val="0"/>
          <w:divBdr>
            <w:top w:val="none" w:sz="0" w:space="0" w:color="auto"/>
            <w:left w:val="none" w:sz="0" w:space="0" w:color="auto"/>
            <w:bottom w:val="none" w:sz="0" w:space="0" w:color="auto"/>
            <w:right w:val="none" w:sz="0" w:space="0" w:color="auto"/>
          </w:divBdr>
        </w:div>
        <w:div w:id="1193149076">
          <w:marLeft w:val="480"/>
          <w:marRight w:val="0"/>
          <w:marTop w:val="0"/>
          <w:marBottom w:val="0"/>
          <w:divBdr>
            <w:top w:val="none" w:sz="0" w:space="0" w:color="auto"/>
            <w:left w:val="none" w:sz="0" w:space="0" w:color="auto"/>
            <w:bottom w:val="none" w:sz="0" w:space="0" w:color="auto"/>
            <w:right w:val="none" w:sz="0" w:space="0" w:color="auto"/>
          </w:divBdr>
        </w:div>
        <w:div w:id="1695809810">
          <w:marLeft w:val="480"/>
          <w:marRight w:val="0"/>
          <w:marTop w:val="0"/>
          <w:marBottom w:val="0"/>
          <w:divBdr>
            <w:top w:val="none" w:sz="0" w:space="0" w:color="auto"/>
            <w:left w:val="none" w:sz="0" w:space="0" w:color="auto"/>
            <w:bottom w:val="none" w:sz="0" w:space="0" w:color="auto"/>
            <w:right w:val="none" w:sz="0" w:space="0" w:color="auto"/>
          </w:divBdr>
        </w:div>
        <w:div w:id="358513872">
          <w:marLeft w:val="480"/>
          <w:marRight w:val="0"/>
          <w:marTop w:val="0"/>
          <w:marBottom w:val="0"/>
          <w:divBdr>
            <w:top w:val="none" w:sz="0" w:space="0" w:color="auto"/>
            <w:left w:val="none" w:sz="0" w:space="0" w:color="auto"/>
            <w:bottom w:val="none" w:sz="0" w:space="0" w:color="auto"/>
            <w:right w:val="none" w:sz="0" w:space="0" w:color="auto"/>
          </w:divBdr>
        </w:div>
        <w:div w:id="1806313837">
          <w:marLeft w:val="480"/>
          <w:marRight w:val="0"/>
          <w:marTop w:val="0"/>
          <w:marBottom w:val="0"/>
          <w:divBdr>
            <w:top w:val="none" w:sz="0" w:space="0" w:color="auto"/>
            <w:left w:val="none" w:sz="0" w:space="0" w:color="auto"/>
            <w:bottom w:val="none" w:sz="0" w:space="0" w:color="auto"/>
            <w:right w:val="none" w:sz="0" w:space="0" w:color="auto"/>
          </w:divBdr>
        </w:div>
        <w:div w:id="1488520290">
          <w:marLeft w:val="480"/>
          <w:marRight w:val="0"/>
          <w:marTop w:val="0"/>
          <w:marBottom w:val="0"/>
          <w:divBdr>
            <w:top w:val="none" w:sz="0" w:space="0" w:color="auto"/>
            <w:left w:val="none" w:sz="0" w:space="0" w:color="auto"/>
            <w:bottom w:val="none" w:sz="0" w:space="0" w:color="auto"/>
            <w:right w:val="none" w:sz="0" w:space="0" w:color="auto"/>
          </w:divBdr>
        </w:div>
        <w:div w:id="555242973">
          <w:marLeft w:val="480"/>
          <w:marRight w:val="0"/>
          <w:marTop w:val="0"/>
          <w:marBottom w:val="0"/>
          <w:divBdr>
            <w:top w:val="none" w:sz="0" w:space="0" w:color="auto"/>
            <w:left w:val="none" w:sz="0" w:space="0" w:color="auto"/>
            <w:bottom w:val="none" w:sz="0" w:space="0" w:color="auto"/>
            <w:right w:val="none" w:sz="0" w:space="0" w:color="auto"/>
          </w:divBdr>
        </w:div>
        <w:div w:id="313490577">
          <w:marLeft w:val="480"/>
          <w:marRight w:val="0"/>
          <w:marTop w:val="0"/>
          <w:marBottom w:val="0"/>
          <w:divBdr>
            <w:top w:val="none" w:sz="0" w:space="0" w:color="auto"/>
            <w:left w:val="none" w:sz="0" w:space="0" w:color="auto"/>
            <w:bottom w:val="none" w:sz="0" w:space="0" w:color="auto"/>
            <w:right w:val="none" w:sz="0" w:space="0" w:color="auto"/>
          </w:divBdr>
        </w:div>
        <w:div w:id="1955212285">
          <w:marLeft w:val="480"/>
          <w:marRight w:val="0"/>
          <w:marTop w:val="0"/>
          <w:marBottom w:val="0"/>
          <w:divBdr>
            <w:top w:val="none" w:sz="0" w:space="0" w:color="auto"/>
            <w:left w:val="none" w:sz="0" w:space="0" w:color="auto"/>
            <w:bottom w:val="none" w:sz="0" w:space="0" w:color="auto"/>
            <w:right w:val="none" w:sz="0" w:space="0" w:color="auto"/>
          </w:divBdr>
        </w:div>
        <w:div w:id="696008149">
          <w:marLeft w:val="480"/>
          <w:marRight w:val="0"/>
          <w:marTop w:val="0"/>
          <w:marBottom w:val="0"/>
          <w:divBdr>
            <w:top w:val="none" w:sz="0" w:space="0" w:color="auto"/>
            <w:left w:val="none" w:sz="0" w:space="0" w:color="auto"/>
            <w:bottom w:val="none" w:sz="0" w:space="0" w:color="auto"/>
            <w:right w:val="none" w:sz="0" w:space="0" w:color="auto"/>
          </w:divBdr>
        </w:div>
        <w:div w:id="778187944">
          <w:marLeft w:val="480"/>
          <w:marRight w:val="0"/>
          <w:marTop w:val="0"/>
          <w:marBottom w:val="0"/>
          <w:divBdr>
            <w:top w:val="none" w:sz="0" w:space="0" w:color="auto"/>
            <w:left w:val="none" w:sz="0" w:space="0" w:color="auto"/>
            <w:bottom w:val="none" w:sz="0" w:space="0" w:color="auto"/>
            <w:right w:val="none" w:sz="0" w:space="0" w:color="auto"/>
          </w:divBdr>
        </w:div>
        <w:div w:id="958297184">
          <w:marLeft w:val="480"/>
          <w:marRight w:val="0"/>
          <w:marTop w:val="0"/>
          <w:marBottom w:val="0"/>
          <w:divBdr>
            <w:top w:val="none" w:sz="0" w:space="0" w:color="auto"/>
            <w:left w:val="none" w:sz="0" w:space="0" w:color="auto"/>
            <w:bottom w:val="none" w:sz="0" w:space="0" w:color="auto"/>
            <w:right w:val="none" w:sz="0" w:space="0" w:color="auto"/>
          </w:divBdr>
        </w:div>
        <w:div w:id="911964950">
          <w:marLeft w:val="480"/>
          <w:marRight w:val="0"/>
          <w:marTop w:val="0"/>
          <w:marBottom w:val="0"/>
          <w:divBdr>
            <w:top w:val="none" w:sz="0" w:space="0" w:color="auto"/>
            <w:left w:val="none" w:sz="0" w:space="0" w:color="auto"/>
            <w:bottom w:val="none" w:sz="0" w:space="0" w:color="auto"/>
            <w:right w:val="none" w:sz="0" w:space="0" w:color="auto"/>
          </w:divBdr>
        </w:div>
        <w:div w:id="539705448">
          <w:marLeft w:val="480"/>
          <w:marRight w:val="0"/>
          <w:marTop w:val="0"/>
          <w:marBottom w:val="0"/>
          <w:divBdr>
            <w:top w:val="none" w:sz="0" w:space="0" w:color="auto"/>
            <w:left w:val="none" w:sz="0" w:space="0" w:color="auto"/>
            <w:bottom w:val="none" w:sz="0" w:space="0" w:color="auto"/>
            <w:right w:val="none" w:sz="0" w:space="0" w:color="auto"/>
          </w:divBdr>
        </w:div>
        <w:div w:id="1938445260">
          <w:marLeft w:val="480"/>
          <w:marRight w:val="0"/>
          <w:marTop w:val="0"/>
          <w:marBottom w:val="0"/>
          <w:divBdr>
            <w:top w:val="none" w:sz="0" w:space="0" w:color="auto"/>
            <w:left w:val="none" w:sz="0" w:space="0" w:color="auto"/>
            <w:bottom w:val="none" w:sz="0" w:space="0" w:color="auto"/>
            <w:right w:val="none" w:sz="0" w:space="0" w:color="auto"/>
          </w:divBdr>
        </w:div>
        <w:div w:id="1464152662">
          <w:marLeft w:val="480"/>
          <w:marRight w:val="0"/>
          <w:marTop w:val="0"/>
          <w:marBottom w:val="0"/>
          <w:divBdr>
            <w:top w:val="none" w:sz="0" w:space="0" w:color="auto"/>
            <w:left w:val="none" w:sz="0" w:space="0" w:color="auto"/>
            <w:bottom w:val="none" w:sz="0" w:space="0" w:color="auto"/>
            <w:right w:val="none" w:sz="0" w:space="0" w:color="auto"/>
          </w:divBdr>
        </w:div>
        <w:div w:id="866524406">
          <w:marLeft w:val="480"/>
          <w:marRight w:val="0"/>
          <w:marTop w:val="0"/>
          <w:marBottom w:val="0"/>
          <w:divBdr>
            <w:top w:val="none" w:sz="0" w:space="0" w:color="auto"/>
            <w:left w:val="none" w:sz="0" w:space="0" w:color="auto"/>
            <w:bottom w:val="none" w:sz="0" w:space="0" w:color="auto"/>
            <w:right w:val="none" w:sz="0" w:space="0" w:color="auto"/>
          </w:divBdr>
        </w:div>
        <w:div w:id="577206913">
          <w:marLeft w:val="480"/>
          <w:marRight w:val="0"/>
          <w:marTop w:val="0"/>
          <w:marBottom w:val="0"/>
          <w:divBdr>
            <w:top w:val="none" w:sz="0" w:space="0" w:color="auto"/>
            <w:left w:val="none" w:sz="0" w:space="0" w:color="auto"/>
            <w:bottom w:val="none" w:sz="0" w:space="0" w:color="auto"/>
            <w:right w:val="none" w:sz="0" w:space="0" w:color="auto"/>
          </w:divBdr>
        </w:div>
        <w:div w:id="1096244099">
          <w:marLeft w:val="480"/>
          <w:marRight w:val="0"/>
          <w:marTop w:val="0"/>
          <w:marBottom w:val="0"/>
          <w:divBdr>
            <w:top w:val="none" w:sz="0" w:space="0" w:color="auto"/>
            <w:left w:val="none" w:sz="0" w:space="0" w:color="auto"/>
            <w:bottom w:val="none" w:sz="0" w:space="0" w:color="auto"/>
            <w:right w:val="none" w:sz="0" w:space="0" w:color="auto"/>
          </w:divBdr>
        </w:div>
        <w:div w:id="1700930951">
          <w:marLeft w:val="480"/>
          <w:marRight w:val="0"/>
          <w:marTop w:val="0"/>
          <w:marBottom w:val="0"/>
          <w:divBdr>
            <w:top w:val="none" w:sz="0" w:space="0" w:color="auto"/>
            <w:left w:val="none" w:sz="0" w:space="0" w:color="auto"/>
            <w:bottom w:val="none" w:sz="0" w:space="0" w:color="auto"/>
            <w:right w:val="none" w:sz="0" w:space="0" w:color="auto"/>
          </w:divBdr>
        </w:div>
        <w:div w:id="1221550048">
          <w:marLeft w:val="480"/>
          <w:marRight w:val="0"/>
          <w:marTop w:val="0"/>
          <w:marBottom w:val="0"/>
          <w:divBdr>
            <w:top w:val="none" w:sz="0" w:space="0" w:color="auto"/>
            <w:left w:val="none" w:sz="0" w:space="0" w:color="auto"/>
            <w:bottom w:val="none" w:sz="0" w:space="0" w:color="auto"/>
            <w:right w:val="none" w:sz="0" w:space="0" w:color="auto"/>
          </w:divBdr>
        </w:div>
      </w:divsChild>
    </w:div>
    <w:div w:id="933123944">
      <w:bodyDiv w:val="1"/>
      <w:marLeft w:val="0"/>
      <w:marRight w:val="0"/>
      <w:marTop w:val="0"/>
      <w:marBottom w:val="0"/>
      <w:divBdr>
        <w:top w:val="none" w:sz="0" w:space="0" w:color="auto"/>
        <w:left w:val="none" w:sz="0" w:space="0" w:color="auto"/>
        <w:bottom w:val="none" w:sz="0" w:space="0" w:color="auto"/>
        <w:right w:val="none" w:sz="0" w:space="0" w:color="auto"/>
      </w:divBdr>
    </w:div>
    <w:div w:id="933636238">
      <w:bodyDiv w:val="1"/>
      <w:marLeft w:val="0"/>
      <w:marRight w:val="0"/>
      <w:marTop w:val="0"/>
      <w:marBottom w:val="0"/>
      <w:divBdr>
        <w:top w:val="none" w:sz="0" w:space="0" w:color="auto"/>
        <w:left w:val="none" w:sz="0" w:space="0" w:color="auto"/>
        <w:bottom w:val="none" w:sz="0" w:space="0" w:color="auto"/>
        <w:right w:val="none" w:sz="0" w:space="0" w:color="auto"/>
      </w:divBdr>
    </w:div>
    <w:div w:id="934242107">
      <w:bodyDiv w:val="1"/>
      <w:marLeft w:val="0"/>
      <w:marRight w:val="0"/>
      <w:marTop w:val="0"/>
      <w:marBottom w:val="0"/>
      <w:divBdr>
        <w:top w:val="none" w:sz="0" w:space="0" w:color="auto"/>
        <w:left w:val="none" w:sz="0" w:space="0" w:color="auto"/>
        <w:bottom w:val="none" w:sz="0" w:space="0" w:color="auto"/>
        <w:right w:val="none" w:sz="0" w:space="0" w:color="auto"/>
      </w:divBdr>
    </w:div>
    <w:div w:id="934635246">
      <w:bodyDiv w:val="1"/>
      <w:marLeft w:val="0"/>
      <w:marRight w:val="0"/>
      <w:marTop w:val="0"/>
      <w:marBottom w:val="0"/>
      <w:divBdr>
        <w:top w:val="none" w:sz="0" w:space="0" w:color="auto"/>
        <w:left w:val="none" w:sz="0" w:space="0" w:color="auto"/>
        <w:bottom w:val="none" w:sz="0" w:space="0" w:color="auto"/>
        <w:right w:val="none" w:sz="0" w:space="0" w:color="auto"/>
      </w:divBdr>
    </w:div>
    <w:div w:id="934902855">
      <w:bodyDiv w:val="1"/>
      <w:marLeft w:val="0"/>
      <w:marRight w:val="0"/>
      <w:marTop w:val="0"/>
      <w:marBottom w:val="0"/>
      <w:divBdr>
        <w:top w:val="none" w:sz="0" w:space="0" w:color="auto"/>
        <w:left w:val="none" w:sz="0" w:space="0" w:color="auto"/>
        <w:bottom w:val="none" w:sz="0" w:space="0" w:color="auto"/>
        <w:right w:val="none" w:sz="0" w:space="0" w:color="auto"/>
      </w:divBdr>
    </w:div>
    <w:div w:id="935408247">
      <w:bodyDiv w:val="1"/>
      <w:marLeft w:val="0"/>
      <w:marRight w:val="0"/>
      <w:marTop w:val="0"/>
      <w:marBottom w:val="0"/>
      <w:divBdr>
        <w:top w:val="none" w:sz="0" w:space="0" w:color="auto"/>
        <w:left w:val="none" w:sz="0" w:space="0" w:color="auto"/>
        <w:bottom w:val="none" w:sz="0" w:space="0" w:color="auto"/>
        <w:right w:val="none" w:sz="0" w:space="0" w:color="auto"/>
      </w:divBdr>
    </w:div>
    <w:div w:id="935750945">
      <w:bodyDiv w:val="1"/>
      <w:marLeft w:val="0"/>
      <w:marRight w:val="0"/>
      <w:marTop w:val="0"/>
      <w:marBottom w:val="0"/>
      <w:divBdr>
        <w:top w:val="none" w:sz="0" w:space="0" w:color="auto"/>
        <w:left w:val="none" w:sz="0" w:space="0" w:color="auto"/>
        <w:bottom w:val="none" w:sz="0" w:space="0" w:color="auto"/>
        <w:right w:val="none" w:sz="0" w:space="0" w:color="auto"/>
      </w:divBdr>
    </w:div>
    <w:div w:id="936594101">
      <w:bodyDiv w:val="1"/>
      <w:marLeft w:val="0"/>
      <w:marRight w:val="0"/>
      <w:marTop w:val="0"/>
      <w:marBottom w:val="0"/>
      <w:divBdr>
        <w:top w:val="none" w:sz="0" w:space="0" w:color="auto"/>
        <w:left w:val="none" w:sz="0" w:space="0" w:color="auto"/>
        <w:bottom w:val="none" w:sz="0" w:space="0" w:color="auto"/>
        <w:right w:val="none" w:sz="0" w:space="0" w:color="auto"/>
      </w:divBdr>
    </w:div>
    <w:div w:id="937101458">
      <w:bodyDiv w:val="1"/>
      <w:marLeft w:val="0"/>
      <w:marRight w:val="0"/>
      <w:marTop w:val="0"/>
      <w:marBottom w:val="0"/>
      <w:divBdr>
        <w:top w:val="none" w:sz="0" w:space="0" w:color="auto"/>
        <w:left w:val="none" w:sz="0" w:space="0" w:color="auto"/>
        <w:bottom w:val="none" w:sz="0" w:space="0" w:color="auto"/>
        <w:right w:val="none" w:sz="0" w:space="0" w:color="auto"/>
      </w:divBdr>
    </w:div>
    <w:div w:id="938490961">
      <w:bodyDiv w:val="1"/>
      <w:marLeft w:val="0"/>
      <w:marRight w:val="0"/>
      <w:marTop w:val="0"/>
      <w:marBottom w:val="0"/>
      <w:divBdr>
        <w:top w:val="none" w:sz="0" w:space="0" w:color="auto"/>
        <w:left w:val="none" w:sz="0" w:space="0" w:color="auto"/>
        <w:bottom w:val="none" w:sz="0" w:space="0" w:color="auto"/>
        <w:right w:val="none" w:sz="0" w:space="0" w:color="auto"/>
      </w:divBdr>
    </w:div>
    <w:div w:id="938562878">
      <w:bodyDiv w:val="1"/>
      <w:marLeft w:val="0"/>
      <w:marRight w:val="0"/>
      <w:marTop w:val="0"/>
      <w:marBottom w:val="0"/>
      <w:divBdr>
        <w:top w:val="none" w:sz="0" w:space="0" w:color="auto"/>
        <w:left w:val="none" w:sz="0" w:space="0" w:color="auto"/>
        <w:bottom w:val="none" w:sz="0" w:space="0" w:color="auto"/>
        <w:right w:val="none" w:sz="0" w:space="0" w:color="auto"/>
      </w:divBdr>
    </w:div>
    <w:div w:id="939071328">
      <w:bodyDiv w:val="1"/>
      <w:marLeft w:val="0"/>
      <w:marRight w:val="0"/>
      <w:marTop w:val="0"/>
      <w:marBottom w:val="0"/>
      <w:divBdr>
        <w:top w:val="none" w:sz="0" w:space="0" w:color="auto"/>
        <w:left w:val="none" w:sz="0" w:space="0" w:color="auto"/>
        <w:bottom w:val="none" w:sz="0" w:space="0" w:color="auto"/>
        <w:right w:val="none" w:sz="0" w:space="0" w:color="auto"/>
      </w:divBdr>
    </w:div>
    <w:div w:id="939487873">
      <w:bodyDiv w:val="1"/>
      <w:marLeft w:val="0"/>
      <w:marRight w:val="0"/>
      <w:marTop w:val="0"/>
      <w:marBottom w:val="0"/>
      <w:divBdr>
        <w:top w:val="none" w:sz="0" w:space="0" w:color="auto"/>
        <w:left w:val="none" w:sz="0" w:space="0" w:color="auto"/>
        <w:bottom w:val="none" w:sz="0" w:space="0" w:color="auto"/>
        <w:right w:val="none" w:sz="0" w:space="0" w:color="auto"/>
      </w:divBdr>
    </w:div>
    <w:div w:id="939676688">
      <w:bodyDiv w:val="1"/>
      <w:marLeft w:val="0"/>
      <w:marRight w:val="0"/>
      <w:marTop w:val="0"/>
      <w:marBottom w:val="0"/>
      <w:divBdr>
        <w:top w:val="none" w:sz="0" w:space="0" w:color="auto"/>
        <w:left w:val="none" w:sz="0" w:space="0" w:color="auto"/>
        <w:bottom w:val="none" w:sz="0" w:space="0" w:color="auto"/>
        <w:right w:val="none" w:sz="0" w:space="0" w:color="auto"/>
      </w:divBdr>
    </w:div>
    <w:div w:id="940525649">
      <w:bodyDiv w:val="1"/>
      <w:marLeft w:val="0"/>
      <w:marRight w:val="0"/>
      <w:marTop w:val="0"/>
      <w:marBottom w:val="0"/>
      <w:divBdr>
        <w:top w:val="none" w:sz="0" w:space="0" w:color="auto"/>
        <w:left w:val="none" w:sz="0" w:space="0" w:color="auto"/>
        <w:bottom w:val="none" w:sz="0" w:space="0" w:color="auto"/>
        <w:right w:val="none" w:sz="0" w:space="0" w:color="auto"/>
      </w:divBdr>
    </w:div>
    <w:div w:id="940793357">
      <w:bodyDiv w:val="1"/>
      <w:marLeft w:val="0"/>
      <w:marRight w:val="0"/>
      <w:marTop w:val="0"/>
      <w:marBottom w:val="0"/>
      <w:divBdr>
        <w:top w:val="none" w:sz="0" w:space="0" w:color="auto"/>
        <w:left w:val="none" w:sz="0" w:space="0" w:color="auto"/>
        <w:bottom w:val="none" w:sz="0" w:space="0" w:color="auto"/>
        <w:right w:val="none" w:sz="0" w:space="0" w:color="auto"/>
      </w:divBdr>
    </w:div>
    <w:div w:id="940798407">
      <w:bodyDiv w:val="1"/>
      <w:marLeft w:val="0"/>
      <w:marRight w:val="0"/>
      <w:marTop w:val="0"/>
      <w:marBottom w:val="0"/>
      <w:divBdr>
        <w:top w:val="none" w:sz="0" w:space="0" w:color="auto"/>
        <w:left w:val="none" w:sz="0" w:space="0" w:color="auto"/>
        <w:bottom w:val="none" w:sz="0" w:space="0" w:color="auto"/>
        <w:right w:val="none" w:sz="0" w:space="0" w:color="auto"/>
      </w:divBdr>
    </w:div>
    <w:div w:id="941768752">
      <w:bodyDiv w:val="1"/>
      <w:marLeft w:val="0"/>
      <w:marRight w:val="0"/>
      <w:marTop w:val="0"/>
      <w:marBottom w:val="0"/>
      <w:divBdr>
        <w:top w:val="none" w:sz="0" w:space="0" w:color="auto"/>
        <w:left w:val="none" w:sz="0" w:space="0" w:color="auto"/>
        <w:bottom w:val="none" w:sz="0" w:space="0" w:color="auto"/>
        <w:right w:val="none" w:sz="0" w:space="0" w:color="auto"/>
      </w:divBdr>
    </w:div>
    <w:div w:id="942152779">
      <w:bodyDiv w:val="1"/>
      <w:marLeft w:val="0"/>
      <w:marRight w:val="0"/>
      <w:marTop w:val="0"/>
      <w:marBottom w:val="0"/>
      <w:divBdr>
        <w:top w:val="none" w:sz="0" w:space="0" w:color="auto"/>
        <w:left w:val="none" w:sz="0" w:space="0" w:color="auto"/>
        <w:bottom w:val="none" w:sz="0" w:space="0" w:color="auto"/>
        <w:right w:val="none" w:sz="0" w:space="0" w:color="auto"/>
      </w:divBdr>
    </w:div>
    <w:div w:id="942880563">
      <w:bodyDiv w:val="1"/>
      <w:marLeft w:val="0"/>
      <w:marRight w:val="0"/>
      <w:marTop w:val="0"/>
      <w:marBottom w:val="0"/>
      <w:divBdr>
        <w:top w:val="none" w:sz="0" w:space="0" w:color="auto"/>
        <w:left w:val="none" w:sz="0" w:space="0" w:color="auto"/>
        <w:bottom w:val="none" w:sz="0" w:space="0" w:color="auto"/>
        <w:right w:val="none" w:sz="0" w:space="0" w:color="auto"/>
      </w:divBdr>
    </w:div>
    <w:div w:id="943539554">
      <w:bodyDiv w:val="1"/>
      <w:marLeft w:val="0"/>
      <w:marRight w:val="0"/>
      <w:marTop w:val="0"/>
      <w:marBottom w:val="0"/>
      <w:divBdr>
        <w:top w:val="none" w:sz="0" w:space="0" w:color="auto"/>
        <w:left w:val="none" w:sz="0" w:space="0" w:color="auto"/>
        <w:bottom w:val="none" w:sz="0" w:space="0" w:color="auto"/>
        <w:right w:val="none" w:sz="0" w:space="0" w:color="auto"/>
      </w:divBdr>
    </w:div>
    <w:div w:id="943729157">
      <w:bodyDiv w:val="1"/>
      <w:marLeft w:val="0"/>
      <w:marRight w:val="0"/>
      <w:marTop w:val="0"/>
      <w:marBottom w:val="0"/>
      <w:divBdr>
        <w:top w:val="none" w:sz="0" w:space="0" w:color="auto"/>
        <w:left w:val="none" w:sz="0" w:space="0" w:color="auto"/>
        <w:bottom w:val="none" w:sz="0" w:space="0" w:color="auto"/>
        <w:right w:val="none" w:sz="0" w:space="0" w:color="auto"/>
      </w:divBdr>
    </w:div>
    <w:div w:id="945426038">
      <w:bodyDiv w:val="1"/>
      <w:marLeft w:val="0"/>
      <w:marRight w:val="0"/>
      <w:marTop w:val="0"/>
      <w:marBottom w:val="0"/>
      <w:divBdr>
        <w:top w:val="none" w:sz="0" w:space="0" w:color="auto"/>
        <w:left w:val="none" w:sz="0" w:space="0" w:color="auto"/>
        <w:bottom w:val="none" w:sz="0" w:space="0" w:color="auto"/>
        <w:right w:val="none" w:sz="0" w:space="0" w:color="auto"/>
      </w:divBdr>
    </w:div>
    <w:div w:id="946498831">
      <w:bodyDiv w:val="1"/>
      <w:marLeft w:val="0"/>
      <w:marRight w:val="0"/>
      <w:marTop w:val="0"/>
      <w:marBottom w:val="0"/>
      <w:divBdr>
        <w:top w:val="none" w:sz="0" w:space="0" w:color="auto"/>
        <w:left w:val="none" w:sz="0" w:space="0" w:color="auto"/>
        <w:bottom w:val="none" w:sz="0" w:space="0" w:color="auto"/>
        <w:right w:val="none" w:sz="0" w:space="0" w:color="auto"/>
      </w:divBdr>
    </w:div>
    <w:div w:id="948009287">
      <w:bodyDiv w:val="1"/>
      <w:marLeft w:val="0"/>
      <w:marRight w:val="0"/>
      <w:marTop w:val="0"/>
      <w:marBottom w:val="0"/>
      <w:divBdr>
        <w:top w:val="none" w:sz="0" w:space="0" w:color="auto"/>
        <w:left w:val="none" w:sz="0" w:space="0" w:color="auto"/>
        <w:bottom w:val="none" w:sz="0" w:space="0" w:color="auto"/>
        <w:right w:val="none" w:sz="0" w:space="0" w:color="auto"/>
      </w:divBdr>
    </w:div>
    <w:div w:id="948123108">
      <w:bodyDiv w:val="1"/>
      <w:marLeft w:val="0"/>
      <w:marRight w:val="0"/>
      <w:marTop w:val="0"/>
      <w:marBottom w:val="0"/>
      <w:divBdr>
        <w:top w:val="none" w:sz="0" w:space="0" w:color="auto"/>
        <w:left w:val="none" w:sz="0" w:space="0" w:color="auto"/>
        <w:bottom w:val="none" w:sz="0" w:space="0" w:color="auto"/>
        <w:right w:val="none" w:sz="0" w:space="0" w:color="auto"/>
      </w:divBdr>
    </w:div>
    <w:div w:id="948976001">
      <w:bodyDiv w:val="1"/>
      <w:marLeft w:val="0"/>
      <w:marRight w:val="0"/>
      <w:marTop w:val="0"/>
      <w:marBottom w:val="0"/>
      <w:divBdr>
        <w:top w:val="none" w:sz="0" w:space="0" w:color="auto"/>
        <w:left w:val="none" w:sz="0" w:space="0" w:color="auto"/>
        <w:bottom w:val="none" w:sz="0" w:space="0" w:color="auto"/>
        <w:right w:val="none" w:sz="0" w:space="0" w:color="auto"/>
      </w:divBdr>
    </w:div>
    <w:div w:id="949051046">
      <w:bodyDiv w:val="1"/>
      <w:marLeft w:val="0"/>
      <w:marRight w:val="0"/>
      <w:marTop w:val="0"/>
      <w:marBottom w:val="0"/>
      <w:divBdr>
        <w:top w:val="none" w:sz="0" w:space="0" w:color="auto"/>
        <w:left w:val="none" w:sz="0" w:space="0" w:color="auto"/>
        <w:bottom w:val="none" w:sz="0" w:space="0" w:color="auto"/>
        <w:right w:val="none" w:sz="0" w:space="0" w:color="auto"/>
      </w:divBdr>
    </w:div>
    <w:div w:id="949167905">
      <w:bodyDiv w:val="1"/>
      <w:marLeft w:val="0"/>
      <w:marRight w:val="0"/>
      <w:marTop w:val="0"/>
      <w:marBottom w:val="0"/>
      <w:divBdr>
        <w:top w:val="none" w:sz="0" w:space="0" w:color="auto"/>
        <w:left w:val="none" w:sz="0" w:space="0" w:color="auto"/>
        <w:bottom w:val="none" w:sz="0" w:space="0" w:color="auto"/>
        <w:right w:val="none" w:sz="0" w:space="0" w:color="auto"/>
      </w:divBdr>
    </w:div>
    <w:div w:id="949704095">
      <w:bodyDiv w:val="1"/>
      <w:marLeft w:val="0"/>
      <w:marRight w:val="0"/>
      <w:marTop w:val="0"/>
      <w:marBottom w:val="0"/>
      <w:divBdr>
        <w:top w:val="none" w:sz="0" w:space="0" w:color="auto"/>
        <w:left w:val="none" w:sz="0" w:space="0" w:color="auto"/>
        <w:bottom w:val="none" w:sz="0" w:space="0" w:color="auto"/>
        <w:right w:val="none" w:sz="0" w:space="0" w:color="auto"/>
      </w:divBdr>
    </w:div>
    <w:div w:id="949707546">
      <w:bodyDiv w:val="1"/>
      <w:marLeft w:val="0"/>
      <w:marRight w:val="0"/>
      <w:marTop w:val="0"/>
      <w:marBottom w:val="0"/>
      <w:divBdr>
        <w:top w:val="none" w:sz="0" w:space="0" w:color="auto"/>
        <w:left w:val="none" w:sz="0" w:space="0" w:color="auto"/>
        <w:bottom w:val="none" w:sz="0" w:space="0" w:color="auto"/>
        <w:right w:val="none" w:sz="0" w:space="0" w:color="auto"/>
      </w:divBdr>
      <w:divsChild>
        <w:div w:id="1490563434">
          <w:marLeft w:val="480"/>
          <w:marRight w:val="0"/>
          <w:marTop w:val="0"/>
          <w:marBottom w:val="0"/>
          <w:divBdr>
            <w:top w:val="none" w:sz="0" w:space="0" w:color="auto"/>
            <w:left w:val="none" w:sz="0" w:space="0" w:color="auto"/>
            <w:bottom w:val="none" w:sz="0" w:space="0" w:color="auto"/>
            <w:right w:val="none" w:sz="0" w:space="0" w:color="auto"/>
          </w:divBdr>
        </w:div>
        <w:div w:id="1302612212">
          <w:marLeft w:val="480"/>
          <w:marRight w:val="0"/>
          <w:marTop w:val="0"/>
          <w:marBottom w:val="0"/>
          <w:divBdr>
            <w:top w:val="none" w:sz="0" w:space="0" w:color="auto"/>
            <w:left w:val="none" w:sz="0" w:space="0" w:color="auto"/>
            <w:bottom w:val="none" w:sz="0" w:space="0" w:color="auto"/>
            <w:right w:val="none" w:sz="0" w:space="0" w:color="auto"/>
          </w:divBdr>
        </w:div>
        <w:div w:id="1679623983">
          <w:marLeft w:val="480"/>
          <w:marRight w:val="0"/>
          <w:marTop w:val="0"/>
          <w:marBottom w:val="0"/>
          <w:divBdr>
            <w:top w:val="none" w:sz="0" w:space="0" w:color="auto"/>
            <w:left w:val="none" w:sz="0" w:space="0" w:color="auto"/>
            <w:bottom w:val="none" w:sz="0" w:space="0" w:color="auto"/>
            <w:right w:val="none" w:sz="0" w:space="0" w:color="auto"/>
          </w:divBdr>
        </w:div>
        <w:div w:id="529607392">
          <w:marLeft w:val="480"/>
          <w:marRight w:val="0"/>
          <w:marTop w:val="0"/>
          <w:marBottom w:val="0"/>
          <w:divBdr>
            <w:top w:val="none" w:sz="0" w:space="0" w:color="auto"/>
            <w:left w:val="none" w:sz="0" w:space="0" w:color="auto"/>
            <w:bottom w:val="none" w:sz="0" w:space="0" w:color="auto"/>
            <w:right w:val="none" w:sz="0" w:space="0" w:color="auto"/>
          </w:divBdr>
        </w:div>
        <w:div w:id="1704751411">
          <w:marLeft w:val="480"/>
          <w:marRight w:val="0"/>
          <w:marTop w:val="0"/>
          <w:marBottom w:val="0"/>
          <w:divBdr>
            <w:top w:val="none" w:sz="0" w:space="0" w:color="auto"/>
            <w:left w:val="none" w:sz="0" w:space="0" w:color="auto"/>
            <w:bottom w:val="none" w:sz="0" w:space="0" w:color="auto"/>
            <w:right w:val="none" w:sz="0" w:space="0" w:color="auto"/>
          </w:divBdr>
        </w:div>
        <w:div w:id="1592590878">
          <w:marLeft w:val="480"/>
          <w:marRight w:val="0"/>
          <w:marTop w:val="0"/>
          <w:marBottom w:val="0"/>
          <w:divBdr>
            <w:top w:val="none" w:sz="0" w:space="0" w:color="auto"/>
            <w:left w:val="none" w:sz="0" w:space="0" w:color="auto"/>
            <w:bottom w:val="none" w:sz="0" w:space="0" w:color="auto"/>
            <w:right w:val="none" w:sz="0" w:space="0" w:color="auto"/>
          </w:divBdr>
        </w:div>
        <w:div w:id="1405450482">
          <w:marLeft w:val="480"/>
          <w:marRight w:val="0"/>
          <w:marTop w:val="0"/>
          <w:marBottom w:val="0"/>
          <w:divBdr>
            <w:top w:val="none" w:sz="0" w:space="0" w:color="auto"/>
            <w:left w:val="none" w:sz="0" w:space="0" w:color="auto"/>
            <w:bottom w:val="none" w:sz="0" w:space="0" w:color="auto"/>
            <w:right w:val="none" w:sz="0" w:space="0" w:color="auto"/>
          </w:divBdr>
        </w:div>
        <w:div w:id="115031025">
          <w:marLeft w:val="480"/>
          <w:marRight w:val="0"/>
          <w:marTop w:val="0"/>
          <w:marBottom w:val="0"/>
          <w:divBdr>
            <w:top w:val="none" w:sz="0" w:space="0" w:color="auto"/>
            <w:left w:val="none" w:sz="0" w:space="0" w:color="auto"/>
            <w:bottom w:val="none" w:sz="0" w:space="0" w:color="auto"/>
            <w:right w:val="none" w:sz="0" w:space="0" w:color="auto"/>
          </w:divBdr>
        </w:div>
        <w:div w:id="512915750">
          <w:marLeft w:val="480"/>
          <w:marRight w:val="0"/>
          <w:marTop w:val="0"/>
          <w:marBottom w:val="0"/>
          <w:divBdr>
            <w:top w:val="none" w:sz="0" w:space="0" w:color="auto"/>
            <w:left w:val="none" w:sz="0" w:space="0" w:color="auto"/>
            <w:bottom w:val="none" w:sz="0" w:space="0" w:color="auto"/>
            <w:right w:val="none" w:sz="0" w:space="0" w:color="auto"/>
          </w:divBdr>
        </w:div>
        <w:div w:id="1234583436">
          <w:marLeft w:val="480"/>
          <w:marRight w:val="0"/>
          <w:marTop w:val="0"/>
          <w:marBottom w:val="0"/>
          <w:divBdr>
            <w:top w:val="none" w:sz="0" w:space="0" w:color="auto"/>
            <w:left w:val="none" w:sz="0" w:space="0" w:color="auto"/>
            <w:bottom w:val="none" w:sz="0" w:space="0" w:color="auto"/>
            <w:right w:val="none" w:sz="0" w:space="0" w:color="auto"/>
          </w:divBdr>
        </w:div>
        <w:div w:id="2078891985">
          <w:marLeft w:val="480"/>
          <w:marRight w:val="0"/>
          <w:marTop w:val="0"/>
          <w:marBottom w:val="0"/>
          <w:divBdr>
            <w:top w:val="none" w:sz="0" w:space="0" w:color="auto"/>
            <w:left w:val="none" w:sz="0" w:space="0" w:color="auto"/>
            <w:bottom w:val="none" w:sz="0" w:space="0" w:color="auto"/>
            <w:right w:val="none" w:sz="0" w:space="0" w:color="auto"/>
          </w:divBdr>
        </w:div>
        <w:div w:id="203104999">
          <w:marLeft w:val="480"/>
          <w:marRight w:val="0"/>
          <w:marTop w:val="0"/>
          <w:marBottom w:val="0"/>
          <w:divBdr>
            <w:top w:val="none" w:sz="0" w:space="0" w:color="auto"/>
            <w:left w:val="none" w:sz="0" w:space="0" w:color="auto"/>
            <w:bottom w:val="none" w:sz="0" w:space="0" w:color="auto"/>
            <w:right w:val="none" w:sz="0" w:space="0" w:color="auto"/>
          </w:divBdr>
        </w:div>
        <w:div w:id="15087482">
          <w:marLeft w:val="480"/>
          <w:marRight w:val="0"/>
          <w:marTop w:val="0"/>
          <w:marBottom w:val="0"/>
          <w:divBdr>
            <w:top w:val="none" w:sz="0" w:space="0" w:color="auto"/>
            <w:left w:val="none" w:sz="0" w:space="0" w:color="auto"/>
            <w:bottom w:val="none" w:sz="0" w:space="0" w:color="auto"/>
            <w:right w:val="none" w:sz="0" w:space="0" w:color="auto"/>
          </w:divBdr>
        </w:div>
        <w:div w:id="1846043924">
          <w:marLeft w:val="480"/>
          <w:marRight w:val="0"/>
          <w:marTop w:val="0"/>
          <w:marBottom w:val="0"/>
          <w:divBdr>
            <w:top w:val="none" w:sz="0" w:space="0" w:color="auto"/>
            <w:left w:val="none" w:sz="0" w:space="0" w:color="auto"/>
            <w:bottom w:val="none" w:sz="0" w:space="0" w:color="auto"/>
            <w:right w:val="none" w:sz="0" w:space="0" w:color="auto"/>
          </w:divBdr>
        </w:div>
        <w:div w:id="1522433504">
          <w:marLeft w:val="480"/>
          <w:marRight w:val="0"/>
          <w:marTop w:val="0"/>
          <w:marBottom w:val="0"/>
          <w:divBdr>
            <w:top w:val="none" w:sz="0" w:space="0" w:color="auto"/>
            <w:left w:val="none" w:sz="0" w:space="0" w:color="auto"/>
            <w:bottom w:val="none" w:sz="0" w:space="0" w:color="auto"/>
            <w:right w:val="none" w:sz="0" w:space="0" w:color="auto"/>
          </w:divBdr>
        </w:div>
        <w:div w:id="936594332">
          <w:marLeft w:val="480"/>
          <w:marRight w:val="0"/>
          <w:marTop w:val="0"/>
          <w:marBottom w:val="0"/>
          <w:divBdr>
            <w:top w:val="none" w:sz="0" w:space="0" w:color="auto"/>
            <w:left w:val="none" w:sz="0" w:space="0" w:color="auto"/>
            <w:bottom w:val="none" w:sz="0" w:space="0" w:color="auto"/>
            <w:right w:val="none" w:sz="0" w:space="0" w:color="auto"/>
          </w:divBdr>
        </w:div>
        <w:div w:id="964434951">
          <w:marLeft w:val="480"/>
          <w:marRight w:val="0"/>
          <w:marTop w:val="0"/>
          <w:marBottom w:val="0"/>
          <w:divBdr>
            <w:top w:val="none" w:sz="0" w:space="0" w:color="auto"/>
            <w:left w:val="none" w:sz="0" w:space="0" w:color="auto"/>
            <w:bottom w:val="none" w:sz="0" w:space="0" w:color="auto"/>
            <w:right w:val="none" w:sz="0" w:space="0" w:color="auto"/>
          </w:divBdr>
        </w:div>
        <w:div w:id="1342590396">
          <w:marLeft w:val="480"/>
          <w:marRight w:val="0"/>
          <w:marTop w:val="0"/>
          <w:marBottom w:val="0"/>
          <w:divBdr>
            <w:top w:val="none" w:sz="0" w:space="0" w:color="auto"/>
            <w:left w:val="none" w:sz="0" w:space="0" w:color="auto"/>
            <w:bottom w:val="none" w:sz="0" w:space="0" w:color="auto"/>
            <w:right w:val="none" w:sz="0" w:space="0" w:color="auto"/>
          </w:divBdr>
        </w:div>
        <w:div w:id="967272665">
          <w:marLeft w:val="480"/>
          <w:marRight w:val="0"/>
          <w:marTop w:val="0"/>
          <w:marBottom w:val="0"/>
          <w:divBdr>
            <w:top w:val="none" w:sz="0" w:space="0" w:color="auto"/>
            <w:left w:val="none" w:sz="0" w:space="0" w:color="auto"/>
            <w:bottom w:val="none" w:sz="0" w:space="0" w:color="auto"/>
            <w:right w:val="none" w:sz="0" w:space="0" w:color="auto"/>
          </w:divBdr>
        </w:div>
        <w:div w:id="1921863197">
          <w:marLeft w:val="480"/>
          <w:marRight w:val="0"/>
          <w:marTop w:val="0"/>
          <w:marBottom w:val="0"/>
          <w:divBdr>
            <w:top w:val="none" w:sz="0" w:space="0" w:color="auto"/>
            <w:left w:val="none" w:sz="0" w:space="0" w:color="auto"/>
            <w:bottom w:val="none" w:sz="0" w:space="0" w:color="auto"/>
            <w:right w:val="none" w:sz="0" w:space="0" w:color="auto"/>
          </w:divBdr>
        </w:div>
        <w:div w:id="1235971470">
          <w:marLeft w:val="480"/>
          <w:marRight w:val="0"/>
          <w:marTop w:val="0"/>
          <w:marBottom w:val="0"/>
          <w:divBdr>
            <w:top w:val="none" w:sz="0" w:space="0" w:color="auto"/>
            <w:left w:val="none" w:sz="0" w:space="0" w:color="auto"/>
            <w:bottom w:val="none" w:sz="0" w:space="0" w:color="auto"/>
            <w:right w:val="none" w:sz="0" w:space="0" w:color="auto"/>
          </w:divBdr>
        </w:div>
        <w:div w:id="457799023">
          <w:marLeft w:val="480"/>
          <w:marRight w:val="0"/>
          <w:marTop w:val="0"/>
          <w:marBottom w:val="0"/>
          <w:divBdr>
            <w:top w:val="none" w:sz="0" w:space="0" w:color="auto"/>
            <w:left w:val="none" w:sz="0" w:space="0" w:color="auto"/>
            <w:bottom w:val="none" w:sz="0" w:space="0" w:color="auto"/>
            <w:right w:val="none" w:sz="0" w:space="0" w:color="auto"/>
          </w:divBdr>
        </w:div>
        <w:div w:id="1458572583">
          <w:marLeft w:val="480"/>
          <w:marRight w:val="0"/>
          <w:marTop w:val="0"/>
          <w:marBottom w:val="0"/>
          <w:divBdr>
            <w:top w:val="none" w:sz="0" w:space="0" w:color="auto"/>
            <w:left w:val="none" w:sz="0" w:space="0" w:color="auto"/>
            <w:bottom w:val="none" w:sz="0" w:space="0" w:color="auto"/>
            <w:right w:val="none" w:sz="0" w:space="0" w:color="auto"/>
          </w:divBdr>
        </w:div>
        <w:div w:id="219825820">
          <w:marLeft w:val="480"/>
          <w:marRight w:val="0"/>
          <w:marTop w:val="0"/>
          <w:marBottom w:val="0"/>
          <w:divBdr>
            <w:top w:val="none" w:sz="0" w:space="0" w:color="auto"/>
            <w:left w:val="none" w:sz="0" w:space="0" w:color="auto"/>
            <w:bottom w:val="none" w:sz="0" w:space="0" w:color="auto"/>
            <w:right w:val="none" w:sz="0" w:space="0" w:color="auto"/>
          </w:divBdr>
        </w:div>
        <w:div w:id="2048210822">
          <w:marLeft w:val="480"/>
          <w:marRight w:val="0"/>
          <w:marTop w:val="0"/>
          <w:marBottom w:val="0"/>
          <w:divBdr>
            <w:top w:val="none" w:sz="0" w:space="0" w:color="auto"/>
            <w:left w:val="none" w:sz="0" w:space="0" w:color="auto"/>
            <w:bottom w:val="none" w:sz="0" w:space="0" w:color="auto"/>
            <w:right w:val="none" w:sz="0" w:space="0" w:color="auto"/>
          </w:divBdr>
        </w:div>
      </w:divsChild>
    </w:div>
    <w:div w:id="950042515">
      <w:bodyDiv w:val="1"/>
      <w:marLeft w:val="0"/>
      <w:marRight w:val="0"/>
      <w:marTop w:val="0"/>
      <w:marBottom w:val="0"/>
      <w:divBdr>
        <w:top w:val="none" w:sz="0" w:space="0" w:color="auto"/>
        <w:left w:val="none" w:sz="0" w:space="0" w:color="auto"/>
        <w:bottom w:val="none" w:sz="0" w:space="0" w:color="auto"/>
        <w:right w:val="none" w:sz="0" w:space="0" w:color="auto"/>
      </w:divBdr>
    </w:div>
    <w:div w:id="950474675">
      <w:bodyDiv w:val="1"/>
      <w:marLeft w:val="0"/>
      <w:marRight w:val="0"/>
      <w:marTop w:val="0"/>
      <w:marBottom w:val="0"/>
      <w:divBdr>
        <w:top w:val="none" w:sz="0" w:space="0" w:color="auto"/>
        <w:left w:val="none" w:sz="0" w:space="0" w:color="auto"/>
        <w:bottom w:val="none" w:sz="0" w:space="0" w:color="auto"/>
        <w:right w:val="none" w:sz="0" w:space="0" w:color="auto"/>
      </w:divBdr>
      <w:divsChild>
        <w:div w:id="178861742">
          <w:marLeft w:val="480"/>
          <w:marRight w:val="0"/>
          <w:marTop w:val="0"/>
          <w:marBottom w:val="0"/>
          <w:divBdr>
            <w:top w:val="none" w:sz="0" w:space="0" w:color="auto"/>
            <w:left w:val="none" w:sz="0" w:space="0" w:color="auto"/>
            <w:bottom w:val="none" w:sz="0" w:space="0" w:color="auto"/>
            <w:right w:val="none" w:sz="0" w:space="0" w:color="auto"/>
          </w:divBdr>
        </w:div>
        <w:div w:id="1382552705">
          <w:marLeft w:val="480"/>
          <w:marRight w:val="0"/>
          <w:marTop w:val="0"/>
          <w:marBottom w:val="0"/>
          <w:divBdr>
            <w:top w:val="none" w:sz="0" w:space="0" w:color="auto"/>
            <w:left w:val="none" w:sz="0" w:space="0" w:color="auto"/>
            <w:bottom w:val="none" w:sz="0" w:space="0" w:color="auto"/>
            <w:right w:val="none" w:sz="0" w:space="0" w:color="auto"/>
          </w:divBdr>
        </w:div>
        <w:div w:id="849872718">
          <w:marLeft w:val="480"/>
          <w:marRight w:val="0"/>
          <w:marTop w:val="0"/>
          <w:marBottom w:val="0"/>
          <w:divBdr>
            <w:top w:val="none" w:sz="0" w:space="0" w:color="auto"/>
            <w:left w:val="none" w:sz="0" w:space="0" w:color="auto"/>
            <w:bottom w:val="none" w:sz="0" w:space="0" w:color="auto"/>
            <w:right w:val="none" w:sz="0" w:space="0" w:color="auto"/>
          </w:divBdr>
        </w:div>
        <w:div w:id="1242444128">
          <w:marLeft w:val="480"/>
          <w:marRight w:val="0"/>
          <w:marTop w:val="0"/>
          <w:marBottom w:val="0"/>
          <w:divBdr>
            <w:top w:val="none" w:sz="0" w:space="0" w:color="auto"/>
            <w:left w:val="none" w:sz="0" w:space="0" w:color="auto"/>
            <w:bottom w:val="none" w:sz="0" w:space="0" w:color="auto"/>
            <w:right w:val="none" w:sz="0" w:space="0" w:color="auto"/>
          </w:divBdr>
        </w:div>
        <w:div w:id="1485199383">
          <w:marLeft w:val="480"/>
          <w:marRight w:val="0"/>
          <w:marTop w:val="0"/>
          <w:marBottom w:val="0"/>
          <w:divBdr>
            <w:top w:val="none" w:sz="0" w:space="0" w:color="auto"/>
            <w:left w:val="none" w:sz="0" w:space="0" w:color="auto"/>
            <w:bottom w:val="none" w:sz="0" w:space="0" w:color="auto"/>
            <w:right w:val="none" w:sz="0" w:space="0" w:color="auto"/>
          </w:divBdr>
        </w:div>
        <w:div w:id="89082184">
          <w:marLeft w:val="480"/>
          <w:marRight w:val="0"/>
          <w:marTop w:val="0"/>
          <w:marBottom w:val="0"/>
          <w:divBdr>
            <w:top w:val="none" w:sz="0" w:space="0" w:color="auto"/>
            <w:left w:val="none" w:sz="0" w:space="0" w:color="auto"/>
            <w:bottom w:val="none" w:sz="0" w:space="0" w:color="auto"/>
            <w:right w:val="none" w:sz="0" w:space="0" w:color="auto"/>
          </w:divBdr>
        </w:div>
        <w:div w:id="1761826487">
          <w:marLeft w:val="480"/>
          <w:marRight w:val="0"/>
          <w:marTop w:val="0"/>
          <w:marBottom w:val="0"/>
          <w:divBdr>
            <w:top w:val="none" w:sz="0" w:space="0" w:color="auto"/>
            <w:left w:val="none" w:sz="0" w:space="0" w:color="auto"/>
            <w:bottom w:val="none" w:sz="0" w:space="0" w:color="auto"/>
            <w:right w:val="none" w:sz="0" w:space="0" w:color="auto"/>
          </w:divBdr>
        </w:div>
        <w:div w:id="1434785198">
          <w:marLeft w:val="480"/>
          <w:marRight w:val="0"/>
          <w:marTop w:val="0"/>
          <w:marBottom w:val="0"/>
          <w:divBdr>
            <w:top w:val="none" w:sz="0" w:space="0" w:color="auto"/>
            <w:left w:val="none" w:sz="0" w:space="0" w:color="auto"/>
            <w:bottom w:val="none" w:sz="0" w:space="0" w:color="auto"/>
            <w:right w:val="none" w:sz="0" w:space="0" w:color="auto"/>
          </w:divBdr>
        </w:div>
        <w:div w:id="1436170963">
          <w:marLeft w:val="480"/>
          <w:marRight w:val="0"/>
          <w:marTop w:val="0"/>
          <w:marBottom w:val="0"/>
          <w:divBdr>
            <w:top w:val="none" w:sz="0" w:space="0" w:color="auto"/>
            <w:left w:val="none" w:sz="0" w:space="0" w:color="auto"/>
            <w:bottom w:val="none" w:sz="0" w:space="0" w:color="auto"/>
            <w:right w:val="none" w:sz="0" w:space="0" w:color="auto"/>
          </w:divBdr>
        </w:div>
        <w:div w:id="1363745796">
          <w:marLeft w:val="480"/>
          <w:marRight w:val="0"/>
          <w:marTop w:val="0"/>
          <w:marBottom w:val="0"/>
          <w:divBdr>
            <w:top w:val="none" w:sz="0" w:space="0" w:color="auto"/>
            <w:left w:val="none" w:sz="0" w:space="0" w:color="auto"/>
            <w:bottom w:val="none" w:sz="0" w:space="0" w:color="auto"/>
            <w:right w:val="none" w:sz="0" w:space="0" w:color="auto"/>
          </w:divBdr>
        </w:div>
        <w:div w:id="1664621115">
          <w:marLeft w:val="480"/>
          <w:marRight w:val="0"/>
          <w:marTop w:val="0"/>
          <w:marBottom w:val="0"/>
          <w:divBdr>
            <w:top w:val="none" w:sz="0" w:space="0" w:color="auto"/>
            <w:left w:val="none" w:sz="0" w:space="0" w:color="auto"/>
            <w:bottom w:val="none" w:sz="0" w:space="0" w:color="auto"/>
            <w:right w:val="none" w:sz="0" w:space="0" w:color="auto"/>
          </w:divBdr>
        </w:div>
        <w:div w:id="1482380025">
          <w:marLeft w:val="480"/>
          <w:marRight w:val="0"/>
          <w:marTop w:val="0"/>
          <w:marBottom w:val="0"/>
          <w:divBdr>
            <w:top w:val="none" w:sz="0" w:space="0" w:color="auto"/>
            <w:left w:val="none" w:sz="0" w:space="0" w:color="auto"/>
            <w:bottom w:val="none" w:sz="0" w:space="0" w:color="auto"/>
            <w:right w:val="none" w:sz="0" w:space="0" w:color="auto"/>
          </w:divBdr>
        </w:div>
        <w:div w:id="1238590190">
          <w:marLeft w:val="480"/>
          <w:marRight w:val="0"/>
          <w:marTop w:val="0"/>
          <w:marBottom w:val="0"/>
          <w:divBdr>
            <w:top w:val="none" w:sz="0" w:space="0" w:color="auto"/>
            <w:left w:val="none" w:sz="0" w:space="0" w:color="auto"/>
            <w:bottom w:val="none" w:sz="0" w:space="0" w:color="auto"/>
            <w:right w:val="none" w:sz="0" w:space="0" w:color="auto"/>
          </w:divBdr>
        </w:div>
        <w:div w:id="1493837140">
          <w:marLeft w:val="480"/>
          <w:marRight w:val="0"/>
          <w:marTop w:val="0"/>
          <w:marBottom w:val="0"/>
          <w:divBdr>
            <w:top w:val="none" w:sz="0" w:space="0" w:color="auto"/>
            <w:left w:val="none" w:sz="0" w:space="0" w:color="auto"/>
            <w:bottom w:val="none" w:sz="0" w:space="0" w:color="auto"/>
            <w:right w:val="none" w:sz="0" w:space="0" w:color="auto"/>
          </w:divBdr>
        </w:div>
        <w:div w:id="369913182">
          <w:marLeft w:val="480"/>
          <w:marRight w:val="0"/>
          <w:marTop w:val="0"/>
          <w:marBottom w:val="0"/>
          <w:divBdr>
            <w:top w:val="none" w:sz="0" w:space="0" w:color="auto"/>
            <w:left w:val="none" w:sz="0" w:space="0" w:color="auto"/>
            <w:bottom w:val="none" w:sz="0" w:space="0" w:color="auto"/>
            <w:right w:val="none" w:sz="0" w:space="0" w:color="auto"/>
          </w:divBdr>
        </w:div>
        <w:div w:id="1450661848">
          <w:marLeft w:val="480"/>
          <w:marRight w:val="0"/>
          <w:marTop w:val="0"/>
          <w:marBottom w:val="0"/>
          <w:divBdr>
            <w:top w:val="none" w:sz="0" w:space="0" w:color="auto"/>
            <w:left w:val="none" w:sz="0" w:space="0" w:color="auto"/>
            <w:bottom w:val="none" w:sz="0" w:space="0" w:color="auto"/>
            <w:right w:val="none" w:sz="0" w:space="0" w:color="auto"/>
          </w:divBdr>
        </w:div>
        <w:div w:id="420176458">
          <w:marLeft w:val="480"/>
          <w:marRight w:val="0"/>
          <w:marTop w:val="0"/>
          <w:marBottom w:val="0"/>
          <w:divBdr>
            <w:top w:val="none" w:sz="0" w:space="0" w:color="auto"/>
            <w:left w:val="none" w:sz="0" w:space="0" w:color="auto"/>
            <w:bottom w:val="none" w:sz="0" w:space="0" w:color="auto"/>
            <w:right w:val="none" w:sz="0" w:space="0" w:color="auto"/>
          </w:divBdr>
        </w:div>
        <w:div w:id="1585718800">
          <w:marLeft w:val="480"/>
          <w:marRight w:val="0"/>
          <w:marTop w:val="0"/>
          <w:marBottom w:val="0"/>
          <w:divBdr>
            <w:top w:val="none" w:sz="0" w:space="0" w:color="auto"/>
            <w:left w:val="none" w:sz="0" w:space="0" w:color="auto"/>
            <w:bottom w:val="none" w:sz="0" w:space="0" w:color="auto"/>
            <w:right w:val="none" w:sz="0" w:space="0" w:color="auto"/>
          </w:divBdr>
        </w:div>
        <w:div w:id="1079055626">
          <w:marLeft w:val="480"/>
          <w:marRight w:val="0"/>
          <w:marTop w:val="0"/>
          <w:marBottom w:val="0"/>
          <w:divBdr>
            <w:top w:val="none" w:sz="0" w:space="0" w:color="auto"/>
            <w:left w:val="none" w:sz="0" w:space="0" w:color="auto"/>
            <w:bottom w:val="none" w:sz="0" w:space="0" w:color="auto"/>
            <w:right w:val="none" w:sz="0" w:space="0" w:color="auto"/>
          </w:divBdr>
        </w:div>
        <w:div w:id="891430553">
          <w:marLeft w:val="480"/>
          <w:marRight w:val="0"/>
          <w:marTop w:val="0"/>
          <w:marBottom w:val="0"/>
          <w:divBdr>
            <w:top w:val="none" w:sz="0" w:space="0" w:color="auto"/>
            <w:left w:val="none" w:sz="0" w:space="0" w:color="auto"/>
            <w:bottom w:val="none" w:sz="0" w:space="0" w:color="auto"/>
            <w:right w:val="none" w:sz="0" w:space="0" w:color="auto"/>
          </w:divBdr>
        </w:div>
        <w:div w:id="1597329414">
          <w:marLeft w:val="480"/>
          <w:marRight w:val="0"/>
          <w:marTop w:val="0"/>
          <w:marBottom w:val="0"/>
          <w:divBdr>
            <w:top w:val="none" w:sz="0" w:space="0" w:color="auto"/>
            <w:left w:val="none" w:sz="0" w:space="0" w:color="auto"/>
            <w:bottom w:val="none" w:sz="0" w:space="0" w:color="auto"/>
            <w:right w:val="none" w:sz="0" w:space="0" w:color="auto"/>
          </w:divBdr>
        </w:div>
        <w:div w:id="460466727">
          <w:marLeft w:val="480"/>
          <w:marRight w:val="0"/>
          <w:marTop w:val="0"/>
          <w:marBottom w:val="0"/>
          <w:divBdr>
            <w:top w:val="none" w:sz="0" w:space="0" w:color="auto"/>
            <w:left w:val="none" w:sz="0" w:space="0" w:color="auto"/>
            <w:bottom w:val="none" w:sz="0" w:space="0" w:color="auto"/>
            <w:right w:val="none" w:sz="0" w:space="0" w:color="auto"/>
          </w:divBdr>
        </w:div>
      </w:divsChild>
    </w:div>
    <w:div w:id="950477082">
      <w:bodyDiv w:val="1"/>
      <w:marLeft w:val="0"/>
      <w:marRight w:val="0"/>
      <w:marTop w:val="0"/>
      <w:marBottom w:val="0"/>
      <w:divBdr>
        <w:top w:val="none" w:sz="0" w:space="0" w:color="auto"/>
        <w:left w:val="none" w:sz="0" w:space="0" w:color="auto"/>
        <w:bottom w:val="none" w:sz="0" w:space="0" w:color="auto"/>
        <w:right w:val="none" w:sz="0" w:space="0" w:color="auto"/>
      </w:divBdr>
    </w:div>
    <w:div w:id="950938121">
      <w:bodyDiv w:val="1"/>
      <w:marLeft w:val="0"/>
      <w:marRight w:val="0"/>
      <w:marTop w:val="0"/>
      <w:marBottom w:val="0"/>
      <w:divBdr>
        <w:top w:val="none" w:sz="0" w:space="0" w:color="auto"/>
        <w:left w:val="none" w:sz="0" w:space="0" w:color="auto"/>
        <w:bottom w:val="none" w:sz="0" w:space="0" w:color="auto"/>
        <w:right w:val="none" w:sz="0" w:space="0" w:color="auto"/>
      </w:divBdr>
    </w:div>
    <w:div w:id="952244393">
      <w:bodyDiv w:val="1"/>
      <w:marLeft w:val="0"/>
      <w:marRight w:val="0"/>
      <w:marTop w:val="0"/>
      <w:marBottom w:val="0"/>
      <w:divBdr>
        <w:top w:val="none" w:sz="0" w:space="0" w:color="auto"/>
        <w:left w:val="none" w:sz="0" w:space="0" w:color="auto"/>
        <w:bottom w:val="none" w:sz="0" w:space="0" w:color="auto"/>
        <w:right w:val="none" w:sz="0" w:space="0" w:color="auto"/>
      </w:divBdr>
    </w:div>
    <w:div w:id="952250891">
      <w:bodyDiv w:val="1"/>
      <w:marLeft w:val="0"/>
      <w:marRight w:val="0"/>
      <w:marTop w:val="0"/>
      <w:marBottom w:val="0"/>
      <w:divBdr>
        <w:top w:val="none" w:sz="0" w:space="0" w:color="auto"/>
        <w:left w:val="none" w:sz="0" w:space="0" w:color="auto"/>
        <w:bottom w:val="none" w:sz="0" w:space="0" w:color="auto"/>
        <w:right w:val="none" w:sz="0" w:space="0" w:color="auto"/>
      </w:divBdr>
    </w:div>
    <w:div w:id="952594891">
      <w:bodyDiv w:val="1"/>
      <w:marLeft w:val="0"/>
      <w:marRight w:val="0"/>
      <w:marTop w:val="0"/>
      <w:marBottom w:val="0"/>
      <w:divBdr>
        <w:top w:val="none" w:sz="0" w:space="0" w:color="auto"/>
        <w:left w:val="none" w:sz="0" w:space="0" w:color="auto"/>
        <w:bottom w:val="none" w:sz="0" w:space="0" w:color="auto"/>
        <w:right w:val="none" w:sz="0" w:space="0" w:color="auto"/>
      </w:divBdr>
    </w:div>
    <w:div w:id="952712120">
      <w:bodyDiv w:val="1"/>
      <w:marLeft w:val="0"/>
      <w:marRight w:val="0"/>
      <w:marTop w:val="0"/>
      <w:marBottom w:val="0"/>
      <w:divBdr>
        <w:top w:val="none" w:sz="0" w:space="0" w:color="auto"/>
        <w:left w:val="none" w:sz="0" w:space="0" w:color="auto"/>
        <w:bottom w:val="none" w:sz="0" w:space="0" w:color="auto"/>
        <w:right w:val="none" w:sz="0" w:space="0" w:color="auto"/>
      </w:divBdr>
    </w:div>
    <w:div w:id="952786887">
      <w:bodyDiv w:val="1"/>
      <w:marLeft w:val="0"/>
      <w:marRight w:val="0"/>
      <w:marTop w:val="0"/>
      <w:marBottom w:val="0"/>
      <w:divBdr>
        <w:top w:val="none" w:sz="0" w:space="0" w:color="auto"/>
        <w:left w:val="none" w:sz="0" w:space="0" w:color="auto"/>
        <w:bottom w:val="none" w:sz="0" w:space="0" w:color="auto"/>
        <w:right w:val="none" w:sz="0" w:space="0" w:color="auto"/>
      </w:divBdr>
    </w:div>
    <w:div w:id="952856857">
      <w:bodyDiv w:val="1"/>
      <w:marLeft w:val="0"/>
      <w:marRight w:val="0"/>
      <w:marTop w:val="0"/>
      <w:marBottom w:val="0"/>
      <w:divBdr>
        <w:top w:val="none" w:sz="0" w:space="0" w:color="auto"/>
        <w:left w:val="none" w:sz="0" w:space="0" w:color="auto"/>
        <w:bottom w:val="none" w:sz="0" w:space="0" w:color="auto"/>
        <w:right w:val="none" w:sz="0" w:space="0" w:color="auto"/>
      </w:divBdr>
    </w:div>
    <w:div w:id="953749549">
      <w:bodyDiv w:val="1"/>
      <w:marLeft w:val="0"/>
      <w:marRight w:val="0"/>
      <w:marTop w:val="0"/>
      <w:marBottom w:val="0"/>
      <w:divBdr>
        <w:top w:val="none" w:sz="0" w:space="0" w:color="auto"/>
        <w:left w:val="none" w:sz="0" w:space="0" w:color="auto"/>
        <w:bottom w:val="none" w:sz="0" w:space="0" w:color="auto"/>
        <w:right w:val="none" w:sz="0" w:space="0" w:color="auto"/>
      </w:divBdr>
    </w:div>
    <w:div w:id="954093102">
      <w:bodyDiv w:val="1"/>
      <w:marLeft w:val="0"/>
      <w:marRight w:val="0"/>
      <w:marTop w:val="0"/>
      <w:marBottom w:val="0"/>
      <w:divBdr>
        <w:top w:val="none" w:sz="0" w:space="0" w:color="auto"/>
        <w:left w:val="none" w:sz="0" w:space="0" w:color="auto"/>
        <w:bottom w:val="none" w:sz="0" w:space="0" w:color="auto"/>
        <w:right w:val="none" w:sz="0" w:space="0" w:color="auto"/>
      </w:divBdr>
    </w:div>
    <w:div w:id="954098189">
      <w:bodyDiv w:val="1"/>
      <w:marLeft w:val="0"/>
      <w:marRight w:val="0"/>
      <w:marTop w:val="0"/>
      <w:marBottom w:val="0"/>
      <w:divBdr>
        <w:top w:val="none" w:sz="0" w:space="0" w:color="auto"/>
        <w:left w:val="none" w:sz="0" w:space="0" w:color="auto"/>
        <w:bottom w:val="none" w:sz="0" w:space="0" w:color="auto"/>
        <w:right w:val="none" w:sz="0" w:space="0" w:color="auto"/>
      </w:divBdr>
    </w:div>
    <w:div w:id="954480806">
      <w:bodyDiv w:val="1"/>
      <w:marLeft w:val="0"/>
      <w:marRight w:val="0"/>
      <w:marTop w:val="0"/>
      <w:marBottom w:val="0"/>
      <w:divBdr>
        <w:top w:val="none" w:sz="0" w:space="0" w:color="auto"/>
        <w:left w:val="none" w:sz="0" w:space="0" w:color="auto"/>
        <w:bottom w:val="none" w:sz="0" w:space="0" w:color="auto"/>
        <w:right w:val="none" w:sz="0" w:space="0" w:color="auto"/>
      </w:divBdr>
    </w:div>
    <w:div w:id="954756095">
      <w:bodyDiv w:val="1"/>
      <w:marLeft w:val="0"/>
      <w:marRight w:val="0"/>
      <w:marTop w:val="0"/>
      <w:marBottom w:val="0"/>
      <w:divBdr>
        <w:top w:val="none" w:sz="0" w:space="0" w:color="auto"/>
        <w:left w:val="none" w:sz="0" w:space="0" w:color="auto"/>
        <w:bottom w:val="none" w:sz="0" w:space="0" w:color="auto"/>
        <w:right w:val="none" w:sz="0" w:space="0" w:color="auto"/>
      </w:divBdr>
    </w:div>
    <w:div w:id="955675610">
      <w:bodyDiv w:val="1"/>
      <w:marLeft w:val="0"/>
      <w:marRight w:val="0"/>
      <w:marTop w:val="0"/>
      <w:marBottom w:val="0"/>
      <w:divBdr>
        <w:top w:val="none" w:sz="0" w:space="0" w:color="auto"/>
        <w:left w:val="none" w:sz="0" w:space="0" w:color="auto"/>
        <w:bottom w:val="none" w:sz="0" w:space="0" w:color="auto"/>
        <w:right w:val="none" w:sz="0" w:space="0" w:color="auto"/>
      </w:divBdr>
    </w:div>
    <w:div w:id="955791168">
      <w:bodyDiv w:val="1"/>
      <w:marLeft w:val="0"/>
      <w:marRight w:val="0"/>
      <w:marTop w:val="0"/>
      <w:marBottom w:val="0"/>
      <w:divBdr>
        <w:top w:val="none" w:sz="0" w:space="0" w:color="auto"/>
        <w:left w:val="none" w:sz="0" w:space="0" w:color="auto"/>
        <w:bottom w:val="none" w:sz="0" w:space="0" w:color="auto"/>
        <w:right w:val="none" w:sz="0" w:space="0" w:color="auto"/>
      </w:divBdr>
    </w:div>
    <w:div w:id="955986779">
      <w:bodyDiv w:val="1"/>
      <w:marLeft w:val="0"/>
      <w:marRight w:val="0"/>
      <w:marTop w:val="0"/>
      <w:marBottom w:val="0"/>
      <w:divBdr>
        <w:top w:val="none" w:sz="0" w:space="0" w:color="auto"/>
        <w:left w:val="none" w:sz="0" w:space="0" w:color="auto"/>
        <w:bottom w:val="none" w:sz="0" w:space="0" w:color="auto"/>
        <w:right w:val="none" w:sz="0" w:space="0" w:color="auto"/>
      </w:divBdr>
    </w:div>
    <w:div w:id="956135311">
      <w:bodyDiv w:val="1"/>
      <w:marLeft w:val="0"/>
      <w:marRight w:val="0"/>
      <w:marTop w:val="0"/>
      <w:marBottom w:val="0"/>
      <w:divBdr>
        <w:top w:val="none" w:sz="0" w:space="0" w:color="auto"/>
        <w:left w:val="none" w:sz="0" w:space="0" w:color="auto"/>
        <w:bottom w:val="none" w:sz="0" w:space="0" w:color="auto"/>
        <w:right w:val="none" w:sz="0" w:space="0" w:color="auto"/>
      </w:divBdr>
    </w:div>
    <w:div w:id="956715287">
      <w:bodyDiv w:val="1"/>
      <w:marLeft w:val="0"/>
      <w:marRight w:val="0"/>
      <w:marTop w:val="0"/>
      <w:marBottom w:val="0"/>
      <w:divBdr>
        <w:top w:val="none" w:sz="0" w:space="0" w:color="auto"/>
        <w:left w:val="none" w:sz="0" w:space="0" w:color="auto"/>
        <w:bottom w:val="none" w:sz="0" w:space="0" w:color="auto"/>
        <w:right w:val="none" w:sz="0" w:space="0" w:color="auto"/>
      </w:divBdr>
      <w:divsChild>
        <w:div w:id="40910604">
          <w:marLeft w:val="480"/>
          <w:marRight w:val="0"/>
          <w:marTop w:val="0"/>
          <w:marBottom w:val="0"/>
          <w:divBdr>
            <w:top w:val="none" w:sz="0" w:space="0" w:color="auto"/>
            <w:left w:val="none" w:sz="0" w:space="0" w:color="auto"/>
            <w:bottom w:val="none" w:sz="0" w:space="0" w:color="auto"/>
            <w:right w:val="none" w:sz="0" w:space="0" w:color="auto"/>
          </w:divBdr>
        </w:div>
        <w:div w:id="1487091297">
          <w:marLeft w:val="480"/>
          <w:marRight w:val="0"/>
          <w:marTop w:val="0"/>
          <w:marBottom w:val="0"/>
          <w:divBdr>
            <w:top w:val="none" w:sz="0" w:space="0" w:color="auto"/>
            <w:left w:val="none" w:sz="0" w:space="0" w:color="auto"/>
            <w:bottom w:val="none" w:sz="0" w:space="0" w:color="auto"/>
            <w:right w:val="none" w:sz="0" w:space="0" w:color="auto"/>
          </w:divBdr>
        </w:div>
        <w:div w:id="995111135">
          <w:marLeft w:val="480"/>
          <w:marRight w:val="0"/>
          <w:marTop w:val="0"/>
          <w:marBottom w:val="0"/>
          <w:divBdr>
            <w:top w:val="none" w:sz="0" w:space="0" w:color="auto"/>
            <w:left w:val="none" w:sz="0" w:space="0" w:color="auto"/>
            <w:bottom w:val="none" w:sz="0" w:space="0" w:color="auto"/>
            <w:right w:val="none" w:sz="0" w:space="0" w:color="auto"/>
          </w:divBdr>
        </w:div>
        <w:div w:id="1891764021">
          <w:marLeft w:val="480"/>
          <w:marRight w:val="0"/>
          <w:marTop w:val="0"/>
          <w:marBottom w:val="0"/>
          <w:divBdr>
            <w:top w:val="none" w:sz="0" w:space="0" w:color="auto"/>
            <w:left w:val="none" w:sz="0" w:space="0" w:color="auto"/>
            <w:bottom w:val="none" w:sz="0" w:space="0" w:color="auto"/>
            <w:right w:val="none" w:sz="0" w:space="0" w:color="auto"/>
          </w:divBdr>
        </w:div>
        <w:div w:id="319769945">
          <w:marLeft w:val="480"/>
          <w:marRight w:val="0"/>
          <w:marTop w:val="0"/>
          <w:marBottom w:val="0"/>
          <w:divBdr>
            <w:top w:val="none" w:sz="0" w:space="0" w:color="auto"/>
            <w:left w:val="none" w:sz="0" w:space="0" w:color="auto"/>
            <w:bottom w:val="none" w:sz="0" w:space="0" w:color="auto"/>
            <w:right w:val="none" w:sz="0" w:space="0" w:color="auto"/>
          </w:divBdr>
        </w:div>
        <w:div w:id="1937060580">
          <w:marLeft w:val="480"/>
          <w:marRight w:val="0"/>
          <w:marTop w:val="0"/>
          <w:marBottom w:val="0"/>
          <w:divBdr>
            <w:top w:val="none" w:sz="0" w:space="0" w:color="auto"/>
            <w:left w:val="none" w:sz="0" w:space="0" w:color="auto"/>
            <w:bottom w:val="none" w:sz="0" w:space="0" w:color="auto"/>
            <w:right w:val="none" w:sz="0" w:space="0" w:color="auto"/>
          </w:divBdr>
        </w:div>
        <w:div w:id="1633250834">
          <w:marLeft w:val="480"/>
          <w:marRight w:val="0"/>
          <w:marTop w:val="0"/>
          <w:marBottom w:val="0"/>
          <w:divBdr>
            <w:top w:val="none" w:sz="0" w:space="0" w:color="auto"/>
            <w:left w:val="none" w:sz="0" w:space="0" w:color="auto"/>
            <w:bottom w:val="none" w:sz="0" w:space="0" w:color="auto"/>
            <w:right w:val="none" w:sz="0" w:space="0" w:color="auto"/>
          </w:divBdr>
        </w:div>
        <w:div w:id="1101802606">
          <w:marLeft w:val="480"/>
          <w:marRight w:val="0"/>
          <w:marTop w:val="0"/>
          <w:marBottom w:val="0"/>
          <w:divBdr>
            <w:top w:val="none" w:sz="0" w:space="0" w:color="auto"/>
            <w:left w:val="none" w:sz="0" w:space="0" w:color="auto"/>
            <w:bottom w:val="none" w:sz="0" w:space="0" w:color="auto"/>
            <w:right w:val="none" w:sz="0" w:space="0" w:color="auto"/>
          </w:divBdr>
        </w:div>
        <w:div w:id="487526712">
          <w:marLeft w:val="480"/>
          <w:marRight w:val="0"/>
          <w:marTop w:val="0"/>
          <w:marBottom w:val="0"/>
          <w:divBdr>
            <w:top w:val="none" w:sz="0" w:space="0" w:color="auto"/>
            <w:left w:val="none" w:sz="0" w:space="0" w:color="auto"/>
            <w:bottom w:val="none" w:sz="0" w:space="0" w:color="auto"/>
            <w:right w:val="none" w:sz="0" w:space="0" w:color="auto"/>
          </w:divBdr>
        </w:div>
        <w:div w:id="533078581">
          <w:marLeft w:val="480"/>
          <w:marRight w:val="0"/>
          <w:marTop w:val="0"/>
          <w:marBottom w:val="0"/>
          <w:divBdr>
            <w:top w:val="none" w:sz="0" w:space="0" w:color="auto"/>
            <w:left w:val="none" w:sz="0" w:space="0" w:color="auto"/>
            <w:bottom w:val="none" w:sz="0" w:space="0" w:color="auto"/>
            <w:right w:val="none" w:sz="0" w:space="0" w:color="auto"/>
          </w:divBdr>
        </w:div>
        <w:div w:id="1290822455">
          <w:marLeft w:val="480"/>
          <w:marRight w:val="0"/>
          <w:marTop w:val="0"/>
          <w:marBottom w:val="0"/>
          <w:divBdr>
            <w:top w:val="none" w:sz="0" w:space="0" w:color="auto"/>
            <w:left w:val="none" w:sz="0" w:space="0" w:color="auto"/>
            <w:bottom w:val="none" w:sz="0" w:space="0" w:color="auto"/>
            <w:right w:val="none" w:sz="0" w:space="0" w:color="auto"/>
          </w:divBdr>
        </w:div>
        <w:div w:id="1804692328">
          <w:marLeft w:val="480"/>
          <w:marRight w:val="0"/>
          <w:marTop w:val="0"/>
          <w:marBottom w:val="0"/>
          <w:divBdr>
            <w:top w:val="none" w:sz="0" w:space="0" w:color="auto"/>
            <w:left w:val="none" w:sz="0" w:space="0" w:color="auto"/>
            <w:bottom w:val="none" w:sz="0" w:space="0" w:color="auto"/>
            <w:right w:val="none" w:sz="0" w:space="0" w:color="auto"/>
          </w:divBdr>
        </w:div>
        <w:div w:id="418018859">
          <w:marLeft w:val="480"/>
          <w:marRight w:val="0"/>
          <w:marTop w:val="0"/>
          <w:marBottom w:val="0"/>
          <w:divBdr>
            <w:top w:val="none" w:sz="0" w:space="0" w:color="auto"/>
            <w:left w:val="none" w:sz="0" w:space="0" w:color="auto"/>
            <w:bottom w:val="none" w:sz="0" w:space="0" w:color="auto"/>
            <w:right w:val="none" w:sz="0" w:space="0" w:color="auto"/>
          </w:divBdr>
        </w:div>
        <w:div w:id="1859928315">
          <w:marLeft w:val="480"/>
          <w:marRight w:val="0"/>
          <w:marTop w:val="0"/>
          <w:marBottom w:val="0"/>
          <w:divBdr>
            <w:top w:val="none" w:sz="0" w:space="0" w:color="auto"/>
            <w:left w:val="none" w:sz="0" w:space="0" w:color="auto"/>
            <w:bottom w:val="none" w:sz="0" w:space="0" w:color="auto"/>
            <w:right w:val="none" w:sz="0" w:space="0" w:color="auto"/>
          </w:divBdr>
        </w:div>
        <w:div w:id="2146505485">
          <w:marLeft w:val="480"/>
          <w:marRight w:val="0"/>
          <w:marTop w:val="0"/>
          <w:marBottom w:val="0"/>
          <w:divBdr>
            <w:top w:val="none" w:sz="0" w:space="0" w:color="auto"/>
            <w:left w:val="none" w:sz="0" w:space="0" w:color="auto"/>
            <w:bottom w:val="none" w:sz="0" w:space="0" w:color="auto"/>
            <w:right w:val="none" w:sz="0" w:space="0" w:color="auto"/>
          </w:divBdr>
        </w:div>
        <w:div w:id="1784956797">
          <w:marLeft w:val="480"/>
          <w:marRight w:val="0"/>
          <w:marTop w:val="0"/>
          <w:marBottom w:val="0"/>
          <w:divBdr>
            <w:top w:val="none" w:sz="0" w:space="0" w:color="auto"/>
            <w:left w:val="none" w:sz="0" w:space="0" w:color="auto"/>
            <w:bottom w:val="none" w:sz="0" w:space="0" w:color="auto"/>
            <w:right w:val="none" w:sz="0" w:space="0" w:color="auto"/>
          </w:divBdr>
        </w:div>
        <w:div w:id="390154419">
          <w:marLeft w:val="480"/>
          <w:marRight w:val="0"/>
          <w:marTop w:val="0"/>
          <w:marBottom w:val="0"/>
          <w:divBdr>
            <w:top w:val="none" w:sz="0" w:space="0" w:color="auto"/>
            <w:left w:val="none" w:sz="0" w:space="0" w:color="auto"/>
            <w:bottom w:val="none" w:sz="0" w:space="0" w:color="auto"/>
            <w:right w:val="none" w:sz="0" w:space="0" w:color="auto"/>
          </w:divBdr>
        </w:div>
        <w:div w:id="333194311">
          <w:marLeft w:val="480"/>
          <w:marRight w:val="0"/>
          <w:marTop w:val="0"/>
          <w:marBottom w:val="0"/>
          <w:divBdr>
            <w:top w:val="none" w:sz="0" w:space="0" w:color="auto"/>
            <w:left w:val="none" w:sz="0" w:space="0" w:color="auto"/>
            <w:bottom w:val="none" w:sz="0" w:space="0" w:color="auto"/>
            <w:right w:val="none" w:sz="0" w:space="0" w:color="auto"/>
          </w:divBdr>
        </w:div>
        <w:div w:id="1438023361">
          <w:marLeft w:val="480"/>
          <w:marRight w:val="0"/>
          <w:marTop w:val="0"/>
          <w:marBottom w:val="0"/>
          <w:divBdr>
            <w:top w:val="none" w:sz="0" w:space="0" w:color="auto"/>
            <w:left w:val="none" w:sz="0" w:space="0" w:color="auto"/>
            <w:bottom w:val="none" w:sz="0" w:space="0" w:color="auto"/>
            <w:right w:val="none" w:sz="0" w:space="0" w:color="auto"/>
          </w:divBdr>
        </w:div>
        <w:div w:id="1781339329">
          <w:marLeft w:val="480"/>
          <w:marRight w:val="0"/>
          <w:marTop w:val="0"/>
          <w:marBottom w:val="0"/>
          <w:divBdr>
            <w:top w:val="none" w:sz="0" w:space="0" w:color="auto"/>
            <w:left w:val="none" w:sz="0" w:space="0" w:color="auto"/>
            <w:bottom w:val="none" w:sz="0" w:space="0" w:color="auto"/>
            <w:right w:val="none" w:sz="0" w:space="0" w:color="auto"/>
          </w:divBdr>
        </w:div>
        <w:div w:id="981420848">
          <w:marLeft w:val="480"/>
          <w:marRight w:val="0"/>
          <w:marTop w:val="0"/>
          <w:marBottom w:val="0"/>
          <w:divBdr>
            <w:top w:val="none" w:sz="0" w:space="0" w:color="auto"/>
            <w:left w:val="none" w:sz="0" w:space="0" w:color="auto"/>
            <w:bottom w:val="none" w:sz="0" w:space="0" w:color="auto"/>
            <w:right w:val="none" w:sz="0" w:space="0" w:color="auto"/>
          </w:divBdr>
        </w:div>
        <w:div w:id="237830179">
          <w:marLeft w:val="480"/>
          <w:marRight w:val="0"/>
          <w:marTop w:val="0"/>
          <w:marBottom w:val="0"/>
          <w:divBdr>
            <w:top w:val="none" w:sz="0" w:space="0" w:color="auto"/>
            <w:left w:val="none" w:sz="0" w:space="0" w:color="auto"/>
            <w:bottom w:val="none" w:sz="0" w:space="0" w:color="auto"/>
            <w:right w:val="none" w:sz="0" w:space="0" w:color="auto"/>
          </w:divBdr>
        </w:div>
        <w:div w:id="1345127040">
          <w:marLeft w:val="480"/>
          <w:marRight w:val="0"/>
          <w:marTop w:val="0"/>
          <w:marBottom w:val="0"/>
          <w:divBdr>
            <w:top w:val="none" w:sz="0" w:space="0" w:color="auto"/>
            <w:left w:val="none" w:sz="0" w:space="0" w:color="auto"/>
            <w:bottom w:val="none" w:sz="0" w:space="0" w:color="auto"/>
            <w:right w:val="none" w:sz="0" w:space="0" w:color="auto"/>
          </w:divBdr>
        </w:div>
        <w:div w:id="12615540">
          <w:marLeft w:val="480"/>
          <w:marRight w:val="0"/>
          <w:marTop w:val="0"/>
          <w:marBottom w:val="0"/>
          <w:divBdr>
            <w:top w:val="none" w:sz="0" w:space="0" w:color="auto"/>
            <w:left w:val="none" w:sz="0" w:space="0" w:color="auto"/>
            <w:bottom w:val="none" w:sz="0" w:space="0" w:color="auto"/>
            <w:right w:val="none" w:sz="0" w:space="0" w:color="auto"/>
          </w:divBdr>
        </w:div>
      </w:divsChild>
    </w:div>
    <w:div w:id="956982292">
      <w:bodyDiv w:val="1"/>
      <w:marLeft w:val="0"/>
      <w:marRight w:val="0"/>
      <w:marTop w:val="0"/>
      <w:marBottom w:val="0"/>
      <w:divBdr>
        <w:top w:val="none" w:sz="0" w:space="0" w:color="auto"/>
        <w:left w:val="none" w:sz="0" w:space="0" w:color="auto"/>
        <w:bottom w:val="none" w:sz="0" w:space="0" w:color="auto"/>
        <w:right w:val="none" w:sz="0" w:space="0" w:color="auto"/>
      </w:divBdr>
    </w:div>
    <w:div w:id="956984331">
      <w:bodyDiv w:val="1"/>
      <w:marLeft w:val="0"/>
      <w:marRight w:val="0"/>
      <w:marTop w:val="0"/>
      <w:marBottom w:val="0"/>
      <w:divBdr>
        <w:top w:val="none" w:sz="0" w:space="0" w:color="auto"/>
        <w:left w:val="none" w:sz="0" w:space="0" w:color="auto"/>
        <w:bottom w:val="none" w:sz="0" w:space="0" w:color="auto"/>
        <w:right w:val="none" w:sz="0" w:space="0" w:color="auto"/>
      </w:divBdr>
    </w:div>
    <w:div w:id="957105572">
      <w:bodyDiv w:val="1"/>
      <w:marLeft w:val="0"/>
      <w:marRight w:val="0"/>
      <w:marTop w:val="0"/>
      <w:marBottom w:val="0"/>
      <w:divBdr>
        <w:top w:val="none" w:sz="0" w:space="0" w:color="auto"/>
        <w:left w:val="none" w:sz="0" w:space="0" w:color="auto"/>
        <w:bottom w:val="none" w:sz="0" w:space="0" w:color="auto"/>
        <w:right w:val="none" w:sz="0" w:space="0" w:color="auto"/>
      </w:divBdr>
    </w:div>
    <w:div w:id="957183905">
      <w:bodyDiv w:val="1"/>
      <w:marLeft w:val="0"/>
      <w:marRight w:val="0"/>
      <w:marTop w:val="0"/>
      <w:marBottom w:val="0"/>
      <w:divBdr>
        <w:top w:val="none" w:sz="0" w:space="0" w:color="auto"/>
        <w:left w:val="none" w:sz="0" w:space="0" w:color="auto"/>
        <w:bottom w:val="none" w:sz="0" w:space="0" w:color="auto"/>
        <w:right w:val="none" w:sz="0" w:space="0" w:color="auto"/>
      </w:divBdr>
    </w:div>
    <w:div w:id="957293557">
      <w:bodyDiv w:val="1"/>
      <w:marLeft w:val="0"/>
      <w:marRight w:val="0"/>
      <w:marTop w:val="0"/>
      <w:marBottom w:val="0"/>
      <w:divBdr>
        <w:top w:val="none" w:sz="0" w:space="0" w:color="auto"/>
        <w:left w:val="none" w:sz="0" w:space="0" w:color="auto"/>
        <w:bottom w:val="none" w:sz="0" w:space="0" w:color="auto"/>
        <w:right w:val="none" w:sz="0" w:space="0" w:color="auto"/>
      </w:divBdr>
    </w:div>
    <w:div w:id="957300564">
      <w:bodyDiv w:val="1"/>
      <w:marLeft w:val="0"/>
      <w:marRight w:val="0"/>
      <w:marTop w:val="0"/>
      <w:marBottom w:val="0"/>
      <w:divBdr>
        <w:top w:val="none" w:sz="0" w:space="0" w:color="auto"/>
        <w:left w:val="none" w:sz="0" w:space="0" w:color="auto"/>
        <w:bottom w:val="none" w:sz="0" w:space="0" w:color="auto"/>
        <w:right w:val="none" w:sz="0" w:space="0" w:color="auto"/>
      </w:divBdr>
    </w:div>
    <w:div w:id="957878080">
      <w:bodyDiv w:val="1"/>
      <w:marLeft w:val="0"/>
      <w:marRight w:val="0"/>
      <w:marTop w:val="0"/>
      <w:marBottom w:val="0"/>
      <w:divBdr>
        <w:top w:val="none" w:sz="0" w:space="0" w:color="auto"/>
        <w:left w:val="none" w:sz="0" w:space="0" w:color="auto"/>
        <w:bottom w:val="none" w:sz="0" w:space="0" w:color="auto"/>
        <w:right w:val="none" w:sz="0" w:space="0" w:color="auto"/>
      </w:divBdr>
    </w:div>
    <w:div w:id="958804064">
      <w:bodyDiv w:val="1"/>
      <w:marLeft w:val="0"/>
      <w:marRight w:val="0"/>
      <w:marTop w:val="0"/>
      <w:marBottom w:val="0"/>
      <w:divBdr>
        <w:top w:val="none" w:sz="0" w:space="0" w:color="auto"/>
        <w:left w:val="none" w:sz="0" w:space="0" w:color="auto"/>
        <w:bottom w:val="none" w:sz="0" w:space="0" w:color="auto"/>
        <w:right w:val="none" w:sz="0" w:space="0" w:color="auto"/>
      </w:divBdr>
    </w:div>
    <w:div w:id="958805572">
      <w:bodyDiv w:val="1"/>
      <w:marLeft w:val="0"/>
      <w:marRight w:val="0"/>
      <w:marTop w:val="0"/>
      <w:marBottom w:val="0"/>
      <w:divBdr>
        <w:top w:val="none" w:sz="0" w:space="0" w:color="auto"/>
        <w:left w:val="none" w:sz="0" w:space="0" w:color="auto"/>
        <w:bottom w:val="none" w:sz="0" w:space="0" w:color="auto"/>
        <w:right w:val="none" w:sz="0" w:space="0" w:color="auto"/>
      </w:divBdr>
    </w:div>
    <w:div w:id="959215932">
      <w:bodyDiv w:val="1"/>
      <w:marLeft w:val="0"/>
      <w:marRight w:val="0"/>
      <w:marTop w:val="0"/>
      <w:marBottom w:val="0"/>
      <w:divBdr>
        <w:top w:val="none" w:sz="0" w:space="0" w:color="auto"/>
        <w:left w:val="none" w:sz="0" w:space="0" w:color="auto"/>
        <w:bottom w:val="none" w:sz="0" w:space="0" w:color="auto"/>
        <w:right w:val="none" w:sz="0" w:space="0" w:color="auto"/>
      </w:divBdr>
    </w:div>
    <w:div w:id="959607412">
      <w:bodyDiv w:val="1"/>
      <w:marLeft w:val="0"/>
      <w:marRight w:val="0"/>
      <w:marTop w:val="0"/>
      <w:marBottom w:val="0"/>
      <w:divBdr>
        <w:top w:val="none" w:sz="0" w:space="0" w:color="auto"/>
        <w:left w:val="none" w:sz="0" w:space="0" w:color="auto"/>
        <w:bottom w:val="none" w:sz="0" w:space="0" w:color="auto"/>
        <w:right w:val="none" w:sz="0" w:space="0" w:color="auto"/>
      </w:divBdr>
    </w:div>
    <w:div w:id="959652493">
      <w:bodyDiv w:val="1"/>
      <w:marLeft w:val="0"/>
      <w:marRight w:val="0"/>
      <w:marTop w:val="0"/>
      <w:marBottom w:val="0"/>
      <w:divBdr>
        <w:top w:val="none" w:sz="0" w:space="0" w:color="auto"/>
        <w:left w:val="none" w:sz="0" w:space="0" w:color="auto"/>
        <w:bottom w:val="none" w:sz="0" w:space="0" w:color="auto"/>
        <w:right w:val="none" w:sz="0" w:space="0" w:color="auto"/>
      </w:divBdr>
    </w:div>
    <w:div w:id="959726894">
      <w:bodyDiv w:val="1"/>
      <w:marLeft w:val="0"/>
      <w:marRight w:val="0"/>
      <w:marTop w:val="0"/>
      <w:marBottom w:val="0"/>
      <w:divBdr>
        <w:top w:val="none" w:sz="0" w:space="0" w:color="auto"/>
        <w:left w:val="none" w:sz="0" w:space="0" w:color="auto"/>
        <w:bottom w:val="none" w:sz="0" w:space="0" w:color="auto"/>
        <w:right w:val="none" w:sz="0" w:space="0" w:color="auto"/>
      </w:divBdr>
    </w:div>
    <w:div w:id="960184641">
      <w:bodyDiv w:val="1"/>
      <w:marLeft w:val="0"/>
      <w:marRight w:val="0"/>
      <w:marTop w:val="0"/>
      <w:marBottom w:val="0"/>
      <w:divBdr>
        <w:top w:val="none" w:sz="0" w:space="0" w:color="auto"/>
        <w:left w:val="none" w:sz="0" w:space="0" w:color="auto"/>
        <w:bottom w:val="none" w:sz="0" w:space="0" w:color="auto"/>
        <w:right w:val="none" w:sz="0" w:space="0" w:color="auto"/>
      </w:divBdr>
    </w:div>
    <w:div w:id="960457267">
      <w:bodyDiv w:val="1"/>
      <w:marLeft w:val="0"/>
      <w:marRight w:val="0"/>
      <w:marTop w:val="0"/>
      <w:marBottom w:val="0"/>
      <w:divBdr>
        <w:top w:val="none" w:sz="0" w:space="0" w:color="auto"/>
        <w:left w:val="none" w:sz="0" w:space="0" w:color="auto"/>
        <w:bottom w:val="none" w:sz="0" w:space="0" w:color="auto"/>
        <w:right w:val="none" w:sz="0" w:space="0" w:color="auto"/>
      </w:divBdr>
    </w:div>
    <w:div w:id="960648495">
      <w:bodyDiv w:val="1"/>
      <w:marLeft w:val="0"/>
      <w:marRight w:val="0"/>
      <w:marTop w:val="0"/>
      <w:marBottom w:val="0"/>
      <w:divBdr>
        <w:top w:val="none" w:sz="0" w:space="0" w:color="auto"/>
        <w:left w:val="none" w:sz="0" w:space="0" w:color="auto"/>
        <w:bottom w:val="none" w:sz="0" w:space="0" w:color="auto"/>
        <w:right w:val="none" w:sz="0" w:space="0" w:color="auto"/>
      </w:divBdr>
    </w:div>
    <w:div w:id="960845762">
      <w:bodyDiv w:val="1"/>
      <w:marLeft w:val="0"/>
      <w:marRight w:val="0"/>
      <w:marTop w:val="0"/>
      <w:marBottom w:val="0"/>
      <w:divBdr>
        <w:top w:val="none" w:sz="0" w:space="0" w:color="auto"/>
        <w:left w:val="none" w:sz="0" w:space="0" w:color="auto"/>
        <w:bottom w:val="none" w:sz="0" w:space="0" w:color="auto"/>
        <w:right w:val="none" w:sz="0" w:space="0" w:color="auto"/>
      </w:divBdr>
    </w:div>
    <w:div w:id="962811449">
      <w:bodyDiv w:val="1"/>
      <w:marLeft w:val="0"/>
      <w:marRight w:val="0"/>
      <w:marTop w:val="0"/>
      <w:marBottom w:val="0"/>
      <w:divBdr>
        <w:top w:val="none" w:sz="0" w:space="0" w:color="auto"/>
        <w:left w:val="none" w:sz="0" w:space="0" w:color="auto"/>
        <w:bottom w:val="none" w:sz="0" w:space="0" w:color="auto"/>
        <w:right w:val="none" w:sz="0" w:space="0" w:color="auto"/>
      </w:divBdr>
    </w:div>
    <w:div w:id="963074820">
      <w:bodyDiv w:val="1"/>
      <w:marLeft w:val="0"/>
      <w:marRight w:val="0"/>
      <w:marTop w:val="0"/>
      <w:marBottom w:val="0"/>
      <w:divBdr>
        <w:top w:val="none" w:sz="0" w:space="0" w:color="auto"/>
        <w:left w:val="none" w:sz="0" w:space="0" w:color="auto"/>
        <w:bottom w:val="none" w:sz="0" w:space="0" w:color="auto"/>
        <w:right w:val="none" w:sz="0" w:space="0" w:color="auto"/>
      </w:divBdr>
    </w:div>
    <w:div w:id="963733156">
      <w:bodyDiv w:val="1"/>
      <w:marLeft w:val="0"/>
      <w:marRight w:val="0"/>
      <w:marTop w:val="0"/>
      <w:marBottom w:val="0"/>
      <w:divBdr>
        <w:top w:val="none" w:sz="0" w:space="0" w:color="auto"/>
        <w:left w:val="none" w:sz="0" w:space="0" w:color="auto"/>
        <w:bottom w:val="none" w:sz="0" w:space="0" w:color="auto"/>
        <w:right w:val="none" w:sz="0" w:space="0" w:color="auto"/>
      </w:divBdr>
    </w:div>
    <w:div w:id="964115003">
      <w:bodyDiv w:val="1"/>
      <w:marLeft w:val="0"/>
      <w:marRight w:val="0"/>
      <w:marTop w:val="0"/>
      <w:marBottom w:val="0"/>
      <w:divBdr>
        <w:top w:val="none" w:sz="0" w:space="0" w:color="auto"/>
        <w:left w:val="none" w:sz="0" w:space="0" w:color="auto"/>
        <w:bottom w:val="none" w:sz="0" w:space="0" w:color="auto"/>
        <w:right w:val="none" w:sz="0" w:space="0" w:color="auto"/>
      </w:divBdr>
    </w:div>
    <w:div w:id="964654454">
      <w:bodyDiv w:val="1"/>
      <w:marLeft w:val="0"/>
      <w:marRight w:val="0"/>
      <w:marTop w:val="0"/>
      <w:marBottom w:val="0"/>
      <w:divBdr>
        <w:top w:val="none" w:sz="0" w:space="0" w:color="auto"/>
        <w:left w:val="none" w:sz="0" w:space="0" w:color="auto"/>
        <w:bottom w:val="none" w:sz="0" w:space="0" w:color="auto"/>
        <w:right w:val="none" w:sz="0" w:space="0" w:color="auto"/>
      </w:divBdr>
    </w:div>
    <w:div w:id="964821420">
      <w:bodyDiv w:val="1"/>
      <w:marLeft w:val="0"/>
      <w:marRight w:val="0"/>
      <w:marTop w:val="0"/>
      <w:marBottom w:val="0"/>
      <w:divBdr>
        <w:top w:val="none" w:sz="0" w:space="0" w:color="auto"/>
        <w:left w:val="none" w:sz="0" w:space="0" w:color="auto"/>
        <w:bottom w:val="none" w:sz="0" w:space="0" w:color="auto"/>
        <w:right w:val="none" w:sz="0" w:space="0" w:color="auto"/>
      </w:divBdr>
    </w:div>
    <w:div w:id="966006201">
      <w:bodyDiv w:val="1"/>
      <w:marLeft w:val="0"/>
      <w:marRight w:val="0"/>
      <w:marTop w:val="0"/>
      <w:marBottom w:val="0"/>
      <w:divBdr>
        <w:top w:val="none" w:sz="0" w:space="0" w:color="auto"/>
        <w:left w:val="none" w:sz="0" w:space="0" w:color="auto"/>
        <w:bottom w:val="none" w:sz="0" w:space="0" w:color="auto"/>
        <w:right w:val="none" w:sz="0" w:space="0" w:color="auto"/>
      </w:divBdr>
    </w:div>
    <w:div w:id="966011918">
      <w:bodyDiv w:val="1"/>
      <w:marLeft w:val="0"/>
      <w:marRight w:val="0"/>
      <w:marTop w:val="0"/>
      <w:marBottom w:val="0"/>
      <w:divBdr>
        <w:top w:val="none" w:sz="0" w:space="0" w:color="auto"/>
        <w:left w:val="none" w:sz="0" w:space="0" w:color="auto"/>
        <w:bottom w:val="none" w:sz="0" w:space="0" w:color="auto"/>
        <w:right w:val="none" w:sz="0" w:space="0" w:color="auto"/>
      </w:divBdr>
    </w:div>
    <w:div w:id="966158687">
      <w:bodyDiv w:val="1"/>
      <w:marLeft w:val="0"/>
      <w:marRight w:val="0"/>
      <w:marTop w:val="0"/>
      <w:marBottom w:val="0"/>
      <w:divBdr>
        <w:top w:val="none" w:sz="0" w:space="0" w:color="auto"/>
        <w:left w:val="none" w:sz="0" w:space="0" w:color="auto"/>
        <w:bottom w:val="none" w:sz="0" w:space="0" w:color="auto"/>
        <w:right w:val="none" w:sz="0" w:space="0" w:color="auto"/>
      </w:divBdr>
    </w:div>
    <w:div w:id="966862463">
      <w:bodyDiv w:val="1"/>
      <w:marLeft w:val="0"/>
      <w:marRight w:val="0"/>
      <w:marTop w:val="0"/>
      <w:marBottom w:val="0"/>
      <w:divBdr>
        <w:top w:val="none" w:sz="0" w:space="0" w:color="auto"/>
        <w:left w:val="none" w:sz="0" w:space="0" w:color="auto"/>
        <w:bottom w:val="none" w:sz="0" w:space="0" w:color="auto"/>
        <w:right w:val="none" w:sz="0" w:space="0" w:color="auto"/>
      </w:divBdr>
    </w:div>
    <w:div w:id="967204018">
      <w:bodyDiv w:val="1"/>
      <w:marLeft w:val="0"/>
      <w:marRight w:val="0"/>
      <w:marTop w:val="0"/>
      <w:marBottom w:val="0"/>
      <w:divBdr>
        <w:top w:val="none" w:sz="0" w:space="0" w:color="auto"/>
        <w:left w:val="none" w:sz="0" w:space="0" w:color="auto"/>
        <w:bottom w:val="none" w:sz="0" w:space="0" w:color="auto"/>
        <w:right w:val="none" w:sz="0" w:space="0" w:color="auto"/>
      </w:divBdr>
    </w:div>
    <w:div w:id="967782117">
      <w:bodyDiv w:val="1"/>
      <w:marLeft w:val="0"/>
      <w:marRight w:val="0"/>
      <w:marTop w:val="0"/>
      <w:marBottom w:val="0"/>
      <w:divBdr>
        <w:top w:val="none" w:sz="0" w:space="0" w:color="auto"/>
        <w:left w:val="none" w:sz="0" w:space="0" w:color="auto"/>
        <w:bottom w:val="none" w:sz="0" w:space="0" w:color="auto"/>
        <w:right w:val="none" w:sz="0" w:space="0" w:color="auto"/>
      </w:divBdr>
    </w:div>
    <w:div w:id="968168150">
      <w:bodyDiv w:val="1"/>
      <w:marLeft w:val="0"/>
      <w:marRight w:val="0"/>
      <w:marTop w:val="0"/>
      <w:marBottom w:val="0"/>
      <w:divBdr>
        <w:top w:val="none" w:sz="0" w:space="0" w:color="auto"/>
        <w:left w:val="none" w:sz="0" w:space="0" w:color="auto"/>
        <w:bottom w:val="none" w:sz="0" w:space="0" w:color="auto"/>
        <w:right w:val="none" w:sz="0" w:space="0" w:color="auto"/>
      </w:divBdr>
    </w:div>
    <w:div w:id="969017740">
      <w:bodyDiv w:val="1"/>
      <w:marLeft w:val="0"/>
      <w:marRight w:val="0"/>
      <w:marTop w:val="0"/>
      <w:marBottom w:val="0"/>
      <w:divBdr>
        <w:top w:val="none" w:sz="0" w:space="0" w:color="auto"/>
        <w:left w:val="none" w:sz="0" w:space="0" w:color="auto"/>
        <w:bottom w:val="none" w:sz="0" w:space="0" w:color="auto"/>
        <w:right w:val="none" w:sz="0" w:space="0" w:color="auto"/>
      </w:divBdr>
    </w:div>
    <w:div w:id="969171753">
      <w:bodyDiv w:val="1"/>
      <w:marLeft w:val="0"/>
      <w:marRight w:val="0"/>
      <w:marTop w:val="0"/>
      <w:marBottom w:val="0"/>
      <w:divBdr>
        <w:top w:val="none" w:sz="0" w:space="0" w:color="auto"/>
        <w:left w:val="none" w:sz="0" w:space="0" w:color="auto"/>
        <w:bottom w:val="none" w:sz="0" w:space="0" w:color="auto"/>
        <w:right w:val="none" w:sz="0" w:space="0" w:color="auto"/>
      </w:divBdr>
    </w:div>
    <w:div w:id="969363657">
      <w:bodyDiv w:val="1"/>
      <w:marLeft w:val="0"/>
      <w:marRight w:val="0"/>
      <w:marTop w:val="0"/>
      <w:marBottom w:val="0"/>
      <w:divBdr>
        <w:top w:val="none" w:sz="0" w:space="0" w:color="auto"/>
        <w:left w:val="none" w:sz="0" w:space="0" w:color="auto"/>
        <w:bottom w:val="none" w:sz="0" w:space="0" w:color="auto"/>
        <w:right w:val="none" w:sz="0" w:space="0" w:color="auto"/>
      </w:divBdr>
    </w:div>
    <w:div w:id="970473482">
      <w:bodyDiv w:val="1"/>
      <w:marLeft w:val="0"/>
      <w:marRight w:val="0"/>
      <w:marTop w:val="0"/>
      <w:marBottom w:val="0"/>
      <w:divBdr>
        <w:top w:val="none" w:sz="0" w:space="0" w:color="auto"/>
        <w:left w:val="none" w:sz="0" w:space="0" w:color="auto"/>
        <w:bottom w:val="none" w:sz="0" w:space="0" w:color="auto"/>
        <w:right w:val="none" w:sz="0" w:space="0" w:color="auto"/>
      </w:divBdr>
    </w:div>
    <w:div w:id="970522988">
      <w:bodyDiv w:val="1"/>
      <w:marLeft w:val="0"/>
      <w:marRight w:val="0"/>
      <w:marTop w:val="0"/>
      <w:marBottom w:val="0"/>
      <w:divBdr>
        <w:top w:val="none" w:sz="0" w:space="0" w:color="auto"/>
        <w:left w:val="none" w:sz="0" w:space="0" w:color="auto"/>
        <w:bottom w:val="none" w:sz="0" w:space="0" w:color="auto"/>
        <w:right w:val="none" w:sz="0" w:space="0" w:color="auto"/>
      </w:divBdr>
    </w:div>
    <w:div w:id="970591779">
      <w:bodyDiv w:val="1"/>
      <w:marLeft w:val="0"/>
      <w:marRight w:val="0"/>
      <w:marTop w:val="0"/>
      <w:marBottom w:val="0"/>
      <w:divBdr>
        <w:top w:val="none" w:sz="0" w:space="0" w:color="auto"/>
        <w:left w:val="none" w:sz="0" w:space="0" w:color="auto"/>
        <w:bottom w:val="none" w:sz="0" w:space="0" w:color="auto"/>
        <w:right w:val="none" w:sz="0" w:space="0" w:color="auto"/>
      </w:divBdr>
    </w:div>
    <w:div w:id="970866445">
      <w:bodyDiv w:val="1"/>
      <w:marLeft w:val="0"/>
      <w:marRight w:val="0"/>
      <w:marTop w:val="0"/>
      <w:marBottom w:val="0"/>
      <w:divBdr>
        <w:top w:val="none" w:sz="0" w:space="0" w:color="auto"/>
        <w:left w:val="none" w:sz="0" w:space="0" w:color="auto"/>
        <w:bottom w:val="none" w:sz="0" w:space="0" w:color="auto"/>
        <w:right w:val="none" w:sz="0" w:space="0" w:color="auto"/>
      </w:divBdr>
    </w:div>
    <w:div w:id="972052946">
      <w:bodyDiv w:val="1"/>
      <w:marLeft w:val="0"/>
      <w:marRight w:val="0"/>
      <w:marTop w:val="0"/>
      <w:marBottom w:val="0"/>
      <w:divBdr>
        <w:top w:val="none" w:sz="0" w:space="0" w:color="auto"/>
        <w:left w:val="none" w:sz="0" w:space="0" w:color="auto"/>
        <w:bottom w:val="none" w:sz="0" w:space="0" w:color="auto"/>
        <w:right w:val="none" w:sz="0" w:space="0" w:color="auto"/>
      </w:divBdr>
    </w:div>
    <w:div w:id="972251585">
      <w:bodyDiv w:val="1"/>
      <w:marLeft w:val="0"/>
      <w:marRight w:val="0"/>
      <w:marTop w:val="0"/>
      <w:marBottom w:val="0"/>
      <w:divBdr>
        <w:top w:val="none" w:sz="0" w:space="0" w:color="auto"/>
        <w:left w:val="none" w:sz="0" w:space="0" w:color="auto"/>
        <w:bottom w:val="none" w:sz="0" w:space="0" w:color="auto"/>
        <w:right w:val="none" w:sz="0" w:space="0" w:color="auto"/>
      </w:divBdr>
    </w:div>
    <w:div w:id="972254960">
      <w:bodyDiv w:val="1"/>
      <w:marLeft w:val="0"/>
      <w:marRight w:val="0"/>
      <w:marTop w:val="0"/>
      <w:marBottom w:val="0"/>
      <w:divBdr>
        <w:top w:val="none" w:sz="0" w:space="0" w:color="auto"/>
        <w:left w:val="none" w:sz="0" w:space="0" w:color="auto"/>
        <w:bottom w:val="none" w:sz="0" w:space="0" w:color="auto"/>
        <w:right w:val="none" w:sz="0" w:space="0" w:color="auto"/>
      </w:divBdr>
    </w:div>
    <w:div w:id="972371937">
      <w:bodyDiv w:val="1"/>
      <w:marLeft w:val="0"/>
      <w:marRight w:val="0"/>
      <w:marTop w:val="0"/>
      <w:marBottom w:val="0"/>
      <w:divBdr>
        <w:top w:val="none" w:sz="0" w:space="0" w:color="auto"/>
        <w:left w:val="none" w:sz="0" w:space="0" w:color="auto"/>
        <w:bottom w:val="none" w:sz="0" w:space="0" w:color="auto"/>
        <w:right w:val="none" w:sz="0" w:space="0" w:color="auto"/>
      </w:divBdr>
    </w:div>
    <w:div w:id="973607256">
      <w:bodyDiv w:val="1"/>
      <w:marLeft w:val="0"/>
      <w:marRight w:val="0"/>
      <w:marTop w:val="0"/>
      <w:marBottom w:val="0"/>
      <w:divBdr>
        <w:top w:val="none" w:sz="0" w:space="0" w:color="auto"/>
        <w:left w:val="none" w:sz="0" w:space="0" w:color="auto"/>
        <w:bottom w:val="none" w:sz="0" w:space="0" w:color="auto"/>
        <w:right w:val="none" w:sz="0" w:space="0" w:color="auto"/>
      </w:divBdr>
    </w:div>
    <w:div w:id="973874871">
      <w:bodyDiv w:val="1"/>
      <w:marLeft w:val="0"/>
      <w:marRight w:val="0"/>
      <w:marTop w:val="0"/>
      <w:marBottom w:val="0"/>
      <w:divBdr>
        <w:top w:val="none" w:sz="0" w:space="0" w:color="auto"/>
        <w:left w:val="none" w:sz="0" w:space="0" w:color="auto"/>
        <w:bottom w:val="none" w:sz="0" w:space="0" w:color="auto"/>
        <w:right w:val="none" w:sz="0" w:space="0" w:color="auto"/>
      </w:divBdr>
    </w:div>
    <w:div w:id="974749348">
      <w:bodyDiv w:val="1"/>
      <w:marLeft w:val="0"/>
      <w:marRight w:val="0"/>
      <w:marTop w:val="0"/>
      <w:marBottom w:val="0"/>
      <w:divBdr>
        <w:top w:val="none" w:sz="0" w:space="0" w:color="auto"/>
        <w:left w:val="none" w:sz="0" w:space="0" w:color="auto"/>
        <w:bottom w:val="none" w:sz="0" w:space="0" w:color="auto"/>
        <w:right w:val="none" w:sz="0" w:space="0" w:color="auto"/>
      </w:divBdr>
    </w:div>
    <w:div w:id="975380278">
      <w:bodyDiv w:val="1"/>
      <w:marLeft w:val="0"/>
      <w:marRight w:val="0"/>
      <w:marTop w:val="0"/>
      <w:marBottom w:val="0"/>
      <w:divBdr>
        <w:top w:val="none" w:sz="0" w:space="0" w:color="auto"/>
        <w:left w:val="none" w:sz="0" w:space="0" w:color="auto"/>
        <w:bottom w:val="none" w:sz="0" w:space="0" w:color="auto"/>
        <w:right w:val="none" w:sz="0" w:space="0" w:color="auto"/>
      </w:divBdr>
    </w:div>
    <w:div w:id="975523404">
      <w:bodyDiv w:val="1"/>
      <w:marLeft w:val="0"/>
      <w:marRight w:val="0"/>
      <w:marTop w:val="0"/>
      <w:marBottom w:val="0"/>
      <w:divBdr>
        <w:top w:val="none" w:sz="0" w:space="0" w:color="auto"/>
        <w:left w:val="none" w:sz="0" w:space="0" w:color="auto"/>
        <w:bottom w:val="none" w:sz="0" w:space="0" w:color="auto"/>
        <w:right w:val="none" w:sz="0" w:space="0" w:color="auto"/>
      </w:divBdr>
    </w:div>
    <w:div w:id="975528295">
      <w:bodyDiv w:val="1"/>
      <w:marLeft w:val="0"/>
      <w:marRight w:val="0"/>
      <w:marTop w:val="0"/>
      <w:marBottom w:val="0"/>
      <w:divBdr>
        <w:top w:val="none" w:sz="0" w:space="0" w:color="auto"/>
        <w:left w:val="none" w:sz="0" w:space="0" w:color="auto"/>
        <w:bottom w:val="none" w:sz="0" w:space="0" w:color="auto"/>
        <w:right w:val="none" w:sz="0" w:space="0" w:color="auto"/>
      </w:divBdr>
    </w:div>
    <w:div w:id="976375482">
      <w:bodyDiv w:val="1"/>
      <w:marLeft w:val="0"/>
      <w:marRight w:val="0"/>
      <w:marTop w:val="0"/>
      <w:marBottom w:val="0"/>
      <w:divBdr>
        <w:top w:val="none" w:sz="0" w:space="0" w:color="auto"/>
        <w:left w:val="none" w:sz="0" w:space="0" w:color="auto"/>
        <w:bottom w:val="none" w:sz="0" w:space="0" w:color="auto"/>
        <w:right w:val="none" w:sz="0" w:space="0" w:color="auto"/>
      </w:divBdr>
    </w:div>
    <w:div w:id="976498070">
      <w:bodyDiv w:val="1"/>
      <w:marLeft w:val="0"/>
      <w:marRight w:val="0"/>
      <w:marTop w:val="0"/>
      <w:marBottom w:val="0"/>
      <w:divBdr>
        <w:top w:val="none" w:sz="0" w:space="0" w:color="auto"/>
        <w:left w:val="none" w:sz="0" w:space="0" w:color="auto"/>
        <w:bottom w:val="none" w:sz="0" w:space="0" w:color="auto"/>
        <w:right w:val="none" w:sz="0" w:space="0" w:color="auto"/>
      </w:divBdr>
    </w:div>
    <w:div w:id="977339829">
      <w:bodyDiv w:val="1"/>
      <w:marLeft w:val="0"/>
      <w:marRight w:val="0"/>
      <w:marTop w:val="0"/>
      <w:marBottom w:val="0"/>
      <w:divBdr>
        <w:top w:val="none" w:sz="0" w:space="0" w:color="auto"/>
        <w:left w:val="none" w:sz="0" w:space="0" w:color="auto"/>
        <w:bottom w:val="none" w:sz="0" w:space="0" w:color="auto"/>
        <w:right w:val="none" w:sz="0" w:space="0" w:color="auto"/>
      </w:divBdr>
    </w:div>
    <w:div w:id="977490787">
      <w:bodyDiv w:val="1"/>
      <w:marLeft w:val="0"/>
      <w:marRight w:val="0"/>
      <w:marTop w:val="0"/>
      <w:marBottom w:val="0"/>
      <w:divBdr>
        <w:top w:val="none" w:sz="0" w:space="0" w:color="auto"/>
        <w:left w:val="none" w:sz="0" w:space="0" w:color="auto"/>
        <w:bottom w:val="none" w:sz="0" w:space="0" w:color="auto"/>
        <w:right w:val="none" w:sz="0" w:space="0" w:color="auto"/>
      </w:divBdr>
    </w:div>
    <w:div w:id="977491895">
      <w:bodyDiv w:val="1"/>
      <w:marLeft w:val="0"/>
      <w:marRight w:val="0"/>
      <w:marTop w:val="0"/>
      <w:marBottom w:val="0"/>
      <w:divBdr>
        <w:top w:val="none" w:sz="0" w:space="0" w:color="auto"/>
        <w:left w:val="none" w:sz="0" w:space="0" w:color="auto"/>
        <w:bottom w:val="none" w:sz="0" w:space="0" w:color="auto"/>
        <w:right w:val="none" w:sz="0" w:space="0" w:color="auto"/>
      </w:divBdr>
    </w:div>
    <w:div w:id="978416071">
      <w:bodyDiv w:val="1"/>
      <w:marLeft w:val="0"/>
      <w:marRight w:val="0"/>
      <w:marTop w:val="0"/>
      <w:marBottom w:val="0"/>
      <w:divBdr>
        <w:top w:val="none" w:sz="0" w:space="0" w:color="auto"/>
        <w:left w:val="none" w:sz="0" w:space="0" w:color="auto"/>
        <w:bottom w:val="none" w:sz="0" w:space="0" w:color="auto"/>
        <w:right w:val="none" w:sz="0" w:space="0" w:color="auto"/>
      </w:divBdr>
    </w:div>
    <w:div w:id="978652692">
      <w:bodyDiv w:val="1"/>
      <w:marLeft w:val="0"/>
      <w:marRight w:val="0"/>
      <w:marTop w:val="0"/>
      <w:marBottom w:val="0"/>
      <w:divBdr>
        <w:top w:val="none" w:sz="0" w:space="0" w:color="auto"/>
        <w:left w:val="none" w:sz="0" w:space="0" w:color="auto"/>
        <w:bottom w:val="none" w:sz="0" w:space="0" w:color="auto"/>
        <w:right w:val="none" w:sz="0" w:space="0" w:color="auto"/>
      </w:divBdr>
    </w:div>
    <w:div w:id="978994244">
      <w:bodyDiv w:val="1"/>
      <w:marLeft w:val="0"/>
      <w:marRight w:val="0"/>
      <w:marTop w:val="0"/>
      <w:marBottom w:val="0"/>
      <w:divBdr>
        <w:top w:val="none" w:sz="0" w:space="0" w:color="auto"/>
        <w:left w:val="none" w:sz="0" w:space="0" w:color="auto"/>
        <w:bottom w:val="none" w:sz="0" w:space="0" w:color="auto"/>
        <w:right w:val="none" w:sz="0" w:space="0" w:color="auto"/>
      </w:divBdr>
    </w:div>
    <w:div w:id="979655933">
      <w:bodyDiv w:val="1"/>
      <w:marLeft w:val="0"/>
      <w:marRight w:val="0"/>
      <w:marTop w:val="0"/>
      <w:marBottom w:val="0"/>
      <w:divBdr>
        <w:top w:val="none" w:sz="0" w:space="0" w:color="auto"/>
        <w:left w:val="none" w:sz="0" w:space="0" w:color="auto"/>
        <w:bottom w:val="none" w:sz="0" w:space="0" w:color="auto"/>
        <w:right w:val="none" w:sz="0" w:space="0" w:color="auto"/>
      </w:divBdr>
      <w:divsChild>
        <w:div w:id="1247039140">
          <w:marLeft w:val="480"/>
          <w:marRight w:val="0"/>
          <w:marTop w:val="0"/>
          <w:marBottom w:val="0"/>
          <w:divBdr>
            <w:top w:val="none" w:sz="0" w:space="0" w:color="auto"/>
            <w:left w:val="none" w:sz="0" w:space="0" w:color="auto"/>
            <w:bottom w:val="none" w:sz="0" w:space="0" w:color="auto"/>
            <w:right w:val="none" w:sz="0" w:space="0" w:color="auto"/>
          </w:divBdr>
        </w:div>
        <w:div w:id="2032486322">
          <w:marLeft w:val="480"/>
          <w:marRight w:val="0"/>
          <w:marTop w:val="0"/>
          <w:marBottom w:val="0"/>
          <w:divBdr>
            <w:top w:val="none" w:sz="0" w:space="0" w:color="auto"/>
            <w:left w:val="none" w:sz="0" w:space="0" w:color="auto"/>
            <w:bottom w:val="none" w:sz="0" w:space="0" w:color="auto"/>
            <w:right w:val="none" w:sz="0" w:space="0" w:color="auto"/>
          </w:divBdr>
        </w:div>
        <w:div w:id="265963465">
          <w:marLeft w:val="480"/>
          <w:marRight w:val="0"/>
          <w:marTop w:val="0"/>
          <w:marBottom w:val="0"/>
          <w:divBdr>
            <w:top w:val="none" w:sz="0" w:space="0" w:color="auto"/>
            <w:left w:val="none" w:sz="0" w:space="0" w:color="auto"/>
            <w:bottom w:val="none" w:sz="0" w:space="0" w:color="auto"/>
            <w:right w:val="none" w:sz="0" w:space="0" w:color="auto"/>
          </w:divBdr>
        </w:div>
        <w:div w:id="1983653587">
          <w:marLeft w:val="480"/>
          <w:marRight w:val="0"/>
          <w:marTop w:val="0"/>
          <w:marBottom w:val="0"/>
          <w:divBdr>
            <w:top w:val="none" w:sz="0" w:space="0" w:color="auto"/>
            <w:left w:val="none" w:sz="0" w:space="0" w:color="auto"/>
            <w:bottom w:val="none" w:sz="0" w:space="0" w:color="auto"/>
            <w:right w:val="none" w:sz="0" w:space="0" w:color="auto"/>
          </w:divBdr>
        </w:div>
        <w:div w:id="151456131">
          <w:marLeft w:val="480"/>
          <w:marRight w:val="0"/>
          <w:marTop w:val="0"/>
          <w:marBottom w:val="0"/>
          <w:divBdr>
            <w:top w:val="none" w:sz="0" w:space="0" w:color="auto"/>
            <w:left w:val="none" w:sz="0" w:space="0" w:color="auto"/>
            <w:bottom w:val="none" w:sz="0" w:space="0" w:color="auto"/>
            <w:right w:val="none" w:sz="0" w:space="0" w:color="auto"/>
          </w:divBdr>
        </w:div>
        <w:div w:id="1659766988">
          <w:marLeft w:val="480"/>
          <w:marRight w:val="0"/>
          <w:marTop w:val="0"/>
          <w:marBottom w:val="0"/>
          <w:divBdr>
            <w:top w:val="none" w:sz="0" w:space="0" w:color="auto"/>
            <w:left w:val="none" w:sz="0" w:space="0" w:color="auto"/>
            <w:bottom w:val="none" w:sz="0" w:space="0" w:color="auto"/>
            <w:right w:val="none" w:sz="0" w:space="0" w:color="auto"/>
          </w:divBdr>
        </w:div>
        <w:div w:id="2039501265">
          <w:marLeft w:val="480"/>
          <w:marRight w:val="0"/>
          <w:marTop w:val="0"/>
          <w:marBottom w:val="0"/>
          <w:divBdr>
            <w:top w:val="none" w:sz="0" w:space="0" w:color="auto"/>
            <w:left w:val="none" w:sz="0" w:space="0" w:color="auto"/>
            <w:bottom w:val="none" w:sz="0" w:space="0" w:color="auto"/>
            <w:right w:val="none" w:sz="0" w:space="0" w:color="auto"/>
          </w:divBdr>
        </w:div>
        <w:div w:id="1654144076">
          <w:marLeft w:val="480"/>
          <w:marRight w:val="0"/>
          <w:marTop w:val="0"/>
          <w:marBottom w:val="0"/>
          <w:divBdr>
            <w:top w:val="none" w:sz="0" w:space="0" w:color="auto"/>
            <w:left w:val="none" w:sz="0" w:space="0" w:color="auto"/>
            <w:bottom w:val="none" w:sz="0" w:space="0" w:color="auto"/>
            <w:right w:val="none" w:sz="0" w:space="0" w:color="auto"/>
          </w:divBdr>
        </w:div>
        <w:div w:id="1372610262">
          <w:marLeft w:val="480"/>
          <w:marRight w:val="0"/>
          <w:marTop w:val="0"/>
          <w:marBottom w:val="0"/>
          <w:divBdr>
            <w:top w:val="none" w:sz="0" w:space="0" w:color="auto"/>
            <w:left w:val="none" w:sz="0" w:space="0" w:color="auto"/>
            <w:bottom w:val="none" w:sz="0" w:space="0" w:color="auto"/>
            <w:right w:val="none" w:sz="0" w:space="0" w:color="auto"/>
          </w:divBdr>
        </w:div>
        <w:div w:id="1466704959">
          <w:marLeft w:val="480"/>
          <w:marRight w:val="0"/>
          <w:marTop w:val="0"/>
          <w:marBottom w:val="0"/>
          <w:divBdr>
            <w:top w:val="none" w:sz="0" w:space="0" w:color="auto"/>
            <w:left w:val="none" w:sz="0" w:space="0" w:color="auto"/>
            <w:bottom w:val="none" w:sz="0" w:space="0" w:color="auto"/>
            <w:right w:val="none" w:sz="0" w:space="0" w:color="auto"/>
          </w:divBdr>
        </w:div>
        <w:div w:id="520172021">
          <w:marLeft w:val="480"/>
          <w:marRight w:val="0"/>
          <w:marTop w:val="0"/>
          <w:marBottom w:val="0"/>
          <w:divBdr>
            <w:top w:val="none" w:sz="0" w:space="0" w:color="auto"/>
            <w:left w:val="none" w:sz="0" w:space="0" w:color="auto"/>
            <w:bottom w:val="none" w:sz="0" w:space="0" w:color="auto"/>
            <w:right w:val="none" w:sz="0" w:space="0" w:color="auto"/>
          </w:divBdr>
        </w:div>
        <w:div w:id="731269488">
          <w:marLeft w:val="480"/>
          <w:marRight w:val="0"/>
          <w:marTop w:val="0"/>
          <w:marBottom w:val="0"/>
          <w:divBdr>
            <w:top w:val="none" w:sz="0" w:space="0" w:color="auto"/>
            <w:left w:val="none" w:sz="0" w:space="0" w:color="auto"/>
            <w:bottom w:val="none" w:sz="0" w:space="0" w:color="auto"/>
            <w:right w:val="none" w:sz="0" w:space="0" w:color="auto"/>
          </w:divBdr>
        </w:div>
        <w:div w:id="1551114365">
          <w:marLeft w:val="480"/>
          <w:marRight w:val="0"/>
          <w:marTop w:val="0"/>
          <w:marBottom w:val="0"/>
          <w:divBdr>
            <w:top w:val="none" w:sz="0" w:space="0" w:color="auto"/>
            <w:left w:val="none" w:sz="0" w:space="0" w:color="auto"/>
            <w:bottom w:val="none" w:sz="0" w:space="0" w:color="auto"/>
            <w:right w:val="none" w:sz="0" w:space="0" w:color="auto"/>
          </w:divBdr>
        </w:div>
        <w:div w:id="2071226508">
          <w:marLeft w:val="480"/>
          <w:marRight w:val="0"/>
          <w:marTop w:val="0"/>
          <w:marBottom w:val="0"/>
          <w:divBdr>
            <w:top w:val="none" w:sz="0" w:space="0" w:color="auto"/>
            <w:left w:val="none" w:sz="0" w:space="0" w:color="auto"/>
            <w:bottom w:val="none" w:sz="0" w:space="0" w:color="auto"/>
            <w:right w:val="none" w:sz="0" w:space="0" w:color="auto"/>
          </w:divBdr>
        </w:div>
        <w:div w:id="1945767492">
          <w:marLeft w:val="480"/>
          <w:marRight w:val="0"/>
          <w:marTop w:val="0"/>
          <w:marBottom w:val="0"/>
          <w:divBdr>
            <w:top w:val="none" w:sz="0" w:space="0" w:color="auto"/>
            <w:left w:val="none" w:sz="0" w:space="0" w:color="auto"/>
            <w:bottom w:val="none" w:sz="0" w:space="0" w:color="auto"/>
            <w:right w:val="none" w:sz="0" w:space="0" w:color="auto"/>
          </w:divBdr>
        </w:div>
        <w:div w:id="1680546356">
          <w:marLeft w:val="480"/>
          <w:marRight w:val="0"/>
          <w:marTop w:val="0"/>
          <w:marBottom w:val="0"/>
          <w:divBdr>
            <w:top w:val="none" w:sz="0" w:space="0" w:color="auto"/>
            <w:left w:val="none" w:sz="0" w:space="0" w:color="auto"/>
            <w:bottom w:val="none" w:sz="0" w:space="0" w:color="auto"/>
            <w:right w:val="none" w:sz="0" w:space="0" w:color="auto"/>
          </w:divBdr>
        </w:div>
        <w:div w:id="1384870890">
          <w:marLeft w:val="480"/>
          <w:marRight w:val="0"/>
          <w:marTop w:val="0"/>
          <w:marBottom w:val="0"/>
          <w:divBdr>
            <w:top w:val="none" w:sz="0" w:space="0" w:color="auto"/>
            <w:left w:val="none" w:sz="0" w:space="0" w:color="auto"/>
            <w:bottom w:val="none" w:sz="0" w:space="0" w:color="auto"/>
            <w:right w:val="none" w:sz="0" w:space="0" w:color="auto"/>
          </w:divBdr>
        </w:div>
        <w:div w:id="144784950">
          <w:marLeft w:val="480"/>
          <w:marRight w:val="0"/>
          <w:marTop w:val="0"/>
          <w:marBottom w:val="0"/>
          <w:divBdr>
            <w:top w:val="none" w:sz="0" w:space="0" w:color="auto"/>
            <w:left w:val="none" w:sz="0" w:space="0" w:color="auto"/>
            <w:bottom w:val="none" w:sz="0" w:space="0" w:color="auto"/>
            <w:right w:val="none" w:sz="0" w:space="0" w:color="auto"/>
          </w:divBdr>
        </w:div>
        <w:div w:id="1251236165">
          <w:marLeft w:val="480"/>
          <w:marRight w:val="0"/>
          <w:marTop w:val="0"/>
          <w:marBottom w:val="0"/>
          <w:divBdr>
            <w:top w:val="none" w:sz="0" w:space="0" w:color="auto"/>
            <w:left w:val="none" w:sz="0" w:space="0" w:color="auto"/>
            <w:bottom w:val="none" w:sz="0" w:space="0" w:color="auto"/>
            <w:right w:val="none" w:sz="0" w:space="0" w:color="auto"/>
          </w:divBdr>
        </w:div>
        <w:div w:id="1166944568">
          <w:marLeft w:val="480"/>
          <w:marRight w:val="0"/>
          <w:marTop w:val="0"/>
          <w:marBottom w:val="0"/>
          <w:divBdr>
            <w:top w:val="none" w:sz="0" w:space="0" w:color="auto"/>
            <w:left w:val="none" w:sz="0" w:space="0" w:color="auto"/>
            <w:bottom w:val="none" w:sz="0" w:space="0" w:color="auto"/>
            <w:right w:val="none" w:sz="0" w:space="0" w:color="auto"/>
          </w:divBdr>
        </w:div>
        <w:div w:id="1346634669">
          <w:marLeft w:val="480"/>
          <w:marRight w:val="0"/>
          <w:marTop w:val="0"/>
          <w:marBottom w:val="0"/>
          <w:divBdr>
            <w:top w:val="none" w:sz="0" w:space="0" w:color="auto"/>
            <w:left w:val="none" w:sz="0" w:space="0" w:color="auto"/>
            <w:bottom w:val="none" w:sz="0" w:space="0" w:color="auto"/>
            <w:right w:val="none" w:sz="0" w:space="0" w:color="auto"/>
          </w:divBdr>
        </w:div>
        <w:div w:id="193810637">
          <w:marLeft w:val="480"/>
          <w:marRight w:val="0"/>
          <w:marTop w:val="0"/>
          <w:marBottom w:val="0"/>
          <w:divBdr>
            <w:top w:val="none" w:sz="0" w:space="0" w:color="auto"/>
            <w:left w:val="none" w:sz="0" w:space="0" w:color="auto"/>
            <w:bottom w:val="none" w:sz="0" w:space="0" w:color="auto"/>
            <w:right w:val="none" w:sz="0" w:space="0" w:color="auto"/>
          </w:divBdr>
        </w:div>
        <w:div w:id="1588689895">
          <w:marLeft w:val="480"/>
          <w:marRight w:val="0"/>
          <w:marTop w:val="0"/>
          <w:marBottom w:val="0"/>
          <w:divBdr>
            <w:top w:val="none" w:sz="0" w:space="0" w:color="auto"/>
            <w:left w:val="none" w:sz="0" w:space="0" w:color="auto"/>
            <w:bottom w:val="none" w:sz="0" w:space="0" w:color="auto"/>
            <w:right w:val="none" w:sz="0" w:space="0" w:color="auto"/>
          </w:divBdr>
        </w:div>
        <w:div w:id="2020810993">
          <w:marLeft w:val="480"/>
          <w:marRight w:val="0"/>
          <w:marTop w:val="0"/>
          <w:marBottom w:val="0"/>
          <w:divBdr>
            <w:top w:val="none" w:sz="0" w:space="0" w:color="auto"/>
            <w:left w:val="none" w:sz="0" w:space="0" w:color="auto"/>
            <w:bottom w:val="none" w:sz="0" w:space="0" w:color="auto"/>
            <w:right w:val="none" w:sz="0" w:space="0" w:color="auto"/>
          </w:divBdr>
        </w:div>
        <w:div w:id="1009602437">
          <w:marLeft w:val="480"/>
          <w:marRight w:val="0"/>
          <w:marTop w:val="0"/>
          <w:marBottom w:val="0"/>
          <w:divBdr>
            <w:top w:val="none" w:sz="0" w:space="0" w:color="auto"/>
            <w:left w:val="none" w:sz="0" w:space="0" w:color="auto"/>
            <w:bottom w:val="none" w:sz="0" w:space="0" w:color="auto"/>
            <w:right w:val="none" w:sz="0" w:space="0" w:color="auto"/>
          </w:divBdr>
        </w:div>
        <w:div w:id="1196652115">
          <w:marLeft w:val="480"/>
          <w:marRight w:val="0"/>
          <w:marTop w:val="0"/>
          <w:marBottom w:val="0"/>
          <w:divBdr>
            <w:top w:val="none" w:sz="0" w:space="0" w:color="auto"/>
            <w:left w:val="none" w:sz="0" w:space="0" w:color="auto"/>
            <w:bottom w:val="none" w:sz="0" w:space="0" w:color="auto"/>
            <w:right w:val="none" w:sz="0" w:space="0" w:color="auto"/>
          </w:divBdr>
        </w:div>
        <w:div w:id="1765496294">
          <w:marLeft w:val="480"/>
          <w:marRight w:val="0"/>
          <w:marTop w:val="0"/>
          <w:marBottom w:val="0"/>
          <w:divBdr>
            <w:top w:val="none" w:sz="0" w:space="0" w:color="auto"/>
            <w:left w:val="none" w:sz="0" w:space="0" w:color="auto"/>
            <w:bottom w:val="none" w:sz="0" w:space="0" w:color="auto"/>
            <w:right w:val="none" w:sz="0" w:space="0" w:color="auto"/>
          </w:divBdr>
        </w:div>
        <w:div w:id="1761296142">
          <w:marLeft w:val="480"/>
          <w:marRight w:val="0"/>
          <w:marTop w:val="0"/>
          <w:marBottom w:val="0"/>
          <w:divBdr>
            <w:top w:val="none" w:sz="0" w:space="0" w:color="auto"/>
            <w:left w:val="none" w:sz="0" w:space="0" w:color="auto"/>
            <w:bottom w:val="none" w:sz="0" w:space="0" w:color="auto"/>
            <w:right w:val="none" w:sz="0" w:space="0" w:color="auto"/>
          </w:divBdr>
        </w:div>
        <w:div w:id="142822774">
          <w:marLeft w:val="480"/>
          <w:marRight w:val="0"/>
          <w:marTop w:val="0"/>
          <w:marBottom w:val="0"/>
          <w:divBdr>
            <w:top w:val="none" w:sz="0" w:space="0" w:color="auto"/>
            <w:left w:val="none" w:sz="0" w:space="0" w:color="auto"/>
            <w:bottom w:val="none" w:sz="0" w:space="0" w:color="auto"/>
            <w:right w:val="none" w:sz="0" w:space="0" w:color="auto"/>
          </w:divBdr>
        </w:div>
      </w:divsChild>
    </w:div>
    <w:div w:id="979845282">
      <w:bodyDiv w:val="1"/>
      <w:marLeft w:val="0"/>
      <w:marRight w:val="0"/>
      <w:marTop w:val="0"/>
      <w:marBottom w:val="0"/>
      <w:divBdr>
        <w:top w:val="none" w:sz="0" w:space="0" w:color="auto"/>
        <w:left w:val="none" w:sz="0" w:space="0" w:color="auto"/>
        <w:bottom w:val="none" w:sz="0" w:space="0" w:color="auto"/>
        <w:right w:val="none" w:sz="0" w:space="0" w:color="auto"/>
      </w:divBdr>
      <w:divsChild>
        <w:div w:id="1446777568">
          <w:marLeft w:val="480"/>
          <w:marRight w:val="0"/>
          <w:marTop w:val="0"/>
          <w:marBottom w:val="0"/>
          <w:divBdr>
            <w:top w:val="none" w:sz="0" w:space="0" w:color="auto"/>
            <w:left w:val="none" w:sz="0" w:space="0" w:color="auto"/>
            <w:bottom w:val="none" w:sz="0" w:space="0" w:color="auto"/>
            <w:right w:val="none" w:sz="0" w:space="0" w:color="auto"/>
          </w:divBdr>
        </w:div>
        <w:div w:id="512258930">
          <w:marLeft w:val="480"/>
          <w:marRight w:val="0"/>
          <w:marTop w:val="0"/>
          <w:marBottom w:val="0"/>
          <w:divBdr>
            <w:top w:val="none" w:sz="0" w:space="0" w:color="auto"/>
            <w:left w:val="none" w:sz="0" w:space="0" w:color="auto"/>
            <w:bottom w:val="none" w:sz="0" w:space="0" w:color="auto"/>
            <w:right w:val="none" w:sz="0" w:space="0" w:color="auto"/>
          </w:divBdr>
        </w:div>
        <w:div w:id="2011904038">
          <w:marLeft w:val="480"/>
          <w:marRight w:val="0"/>
          <w:marTop w:val="0"/>
          <w:marBottom w:val="0"/>
          <w:divBdr>
            <w:top w:val="none" w:sz="0" w:space="0" w:color="auto"/>
            <w:left w:val="none" w:sz="0" w:space="0" w:color="auto"/>
            <w:bottom w:val="none" w:sz="0" w:space="0" w:color="auto"/>
            <w:right w:val="none" w:sz="0" w:space="0" w:color="auto"/>
          </w:divBdr>
        </w:div>
        <w:div w:id="280697467">
          <w:marLeft w:val="480"/>
          <w:marRight w:val="0"/>
          <w:marTop w:val="0"/>
          <w:marBottom w:val="0"/>
          <w:divBdr>
            <w:top w:val="none" w:sz="0" w:space="0" w:color="auto"/>
            <w:left w:val="none" w:sz="0" w:space="0" w:color="auto"/>
            <w:bottom w:val="none" w:sz="0" w:space="0" w:color="auto"/>
            <w:right w:val="none" w:sz="0" w:space="0" w:color="auto"/>
          </w:divBdr>
        </w:div>
        <w:div w:id="2123306610">
          <w:marLeft w:val="480"/>
          <w:marRight w:val="0"/>
          <w:marTop w:val="0"/>
          <w:marBottom w:val="0"/>
          <w:divBdr>
            <w:top w:val="none" w:sz="0" w:space="0" w:color="auto"/>
            <w:left w:val="none" w:sz="0" w:space="0" w:color="auto"/>
            <w:bottom w:val="none" w:sz="0" w:space="0" w:color="auto"/>
            <w:right w:val="none" w:sz="0" w:space="0" w:color="auto"/>
          </w:divBdr>
        </w:div>
        <w:div w:id="299386373">
          <w:marLeft w:val="480"/>
          <w:marRight w:val="0"/>
          <w:marTop w:val="0"/>
          <w:marBottom w:val="0"/>
          <w:divBdr>
            <w:top w:val="none" w:sz="0" w:space="0" w:color="auto"/>
            <w:left w:val="none" w:sz="0" w:space="0" w:color="auto"/>
            <w:bottom w:val="none" w:sz="0" w:space="0" w:color="auto"/>
            <w:right w:val="none" w:sz="0" w:space="0" w:color="auto"/>
          </w:divBdr>
        </w:div>
        <w:div w:id="1263224172">
          <w:marLeft w:val="480"/>
          <w:marRight w:val="0"/>
          <w:marTop w:val="0"/>
          <w:marBottom w:val="0"/>
          <w:divBdr>
            <w:top w:val="none" w:sz="0" w:space="0" w:color="auto"/>
            <w:left w:val="none" w:sz="0" w:space="0" w:color="auto"/>
            <w:bottom w:val="none" w:sz="0" w:space="0" w:color="auto"/>
            <w:right w:val="none" w:sz="0" w:space="0" w:color="auto"/>
          </w:divBdr>
        </w:div>
        <w:div w:id="1495799329">
          <w:marLeft w:val="480"/>
          <w:marRight w:val="0"/>
          <w:marTop w:val="0"/>
          <w:marBottom w:val="0"/>
          <w:divBdr>
            <w:top w:val="none" w:sz="0" w:space="0" w:color="auto"/>
            <w:left w:val="none" w:sz="0" w:space="0" w:color="auto"/>
            <w:bottom w:val="none" w:sz="0" w:space="0" w:color="auto"/>
            <w:right w:val="none" w:sz="0" w:space="0" w:color="auto"/>
          </w:divBdr>
        </w:div>
        <w:div w:id="2011592872">
          <w:marLeft w:val="480"/>
          <w:marRight w:val="0"/>
          <w:marTop w:val="0"/>
          <w:marBottom w:val="0"/>
          <w:divBdr>
            <w:top w:val="none" w:sz="0" w:space="0" w:color="auto"/>
            <w:left w:val="none" w:sz="0" w:space="0" w:color="auto"/>
            <w:bottom w:val="none" w:sz="0" w:space="0" w:color="auto"/>
            <w:right w:val="none" w:sz="0" w:space="0" w:color="auto"/>
          </w:divBdr>
        </w:div>
        <w:div w:id="2128694987">
          <w:marLeft w:val="480"/>
          <w:marRight w:val="0"/>
          <w:marTop w:val="0"/>
          <w:marBottom w:val="0"/>
          <w:divBdr>
            <w:top w:val="none" w:sz="0" w:space="0" w:color="auto"/>
            <w:left w:val="none" w:sz="0" w:space="0" w:color="auto"/>
            <w:bottom w:val="none" w:sz="0" w:space="0" w:color="auto"/>
            <w:right w:val="none" w:sz="0" w:space="0" w:color="auto"/>
          </w:divBdr>
        </w:div>
        <w:div w:id="1515917375">
          <w:marLeft w:val="480"/>
          <w:marRight w:val="0"/>
          <w:marTop w:val="0"/>
          <w:marBottom w:val="0"/>
          <w:divBdr>
            <w:top w:val="none" w:sz="0" w:space="0" w:color="auto"/>
            <w:left w:val="none" w:sz="0" w:space="0" w:color="auto"/>
            <w:bottom w:val="none" w:sz="0" w:space="0" w:color="auto"/>
            <w:right w:val="none" w:sz="0" w:space="0" w:color="auto"/>
          </w:divBdr>
        </w:div>
        <w:div w:id="1165361338">
          <w:marLeft w:val="480"/>
          <w:marRight w:val="0"/>
          <w:marTop w:val="0"/>
          <w:marBottom w:val="0"/>
          <w:divBdr>
            <w:top w:val="none" w:sz="0" w:space="0" w:color="auto"/>
            <w:left w:val="none" w:sz="0" w:space="0" w:color="auto"/>
            <w:bottom w:val="none" w:sz="0" w:space="0" w:color="auto"/>
            <w:right w:val="none" w:sz="0" w:space="0" w:color="auto"/>
          </w:divBdr>
        </w:div>
        <w:div w:id="1760444994">
          <w:marLeft w:val="480"/>
          <w:marRight w:val="0"/>
          <w:marTop w:val="0"/>
          <w:marBottom w:val="0"/>
          <w:divBdr>
            <w:top w:val="none" w:sz="0" w:space="0" w:color="auto"/>
            <w:left w:val="none" w:sz="0" w:space="0" w:color="auto"/>
            <w:bottom w:val="none" w:sz="0" w:space="0" w:color="auto"/>
            <w:right w:val="none" w:sz="0" w:space="0" w:color="auto"/>
          </w:divBdr>
        </w:div>
        <w:div w:id="58407806">
          <w:marLeft w:val="480"/>
          <w:marRight w:val="0"/>
          <w:marTop w:val="0"/>
          <w:marBottom w:val="0"/>
          <w:divBdr>
            <w:top w:val="none" w:sz="0" w:space="0" w:color="auto"/>
            <w:left w:val="none" w:sz="0" w:space="0" w:color="auto"/>
            <w:bottom w:val="none" w:sz="0" w:space="0" w:color="auto"/>
            <w:right w:val="none" w:sz="0" w:space="0" w:color="auto"/>
          </w:divBdr>
        </w:div>
        <w:div w:id="1983003992">
          <w:marLeft w:val="480"/>
          <w:marRight w:val="0"/>
          <w:marTop w:val="0"/>
          <w:marBottom w:val="0"/>
          <w:divBdr>
            <w:top w:val="none" w:sz="0" w:space="0" w:color="auto"/>
            <w:left w:val="none" w:sz="0" w:space="0" w:color="auto"/>
            <w:bottom w:val="none" w:sz="0" w:space="0" w:color="auto"/>
            <w:right w:val="none" w:sz="0" w:space="0" w:color="auto"/>
          </w:divBdr>
        </w:div>
        <w:div w:id="1787035">
          <w:marLeft w:val="480"/>
          <w:marRight w:val="0"/>
          <w:marTop w:val="0"/>
          <w:marBottom w:val="0"/>
          <w:divBdr>
            <w:top w:val="none" w:sz="0" w:space="0" w:color="auto"/>
            <w:left w:val="none" w:sz="0" w:space="0" w:color="auto"/>
            <w:bottom w:val="none" w:sz="0" w:space="0" w:color="auto"/>
            <w:right w:val="none" w:sz="0" w:space="0" w:color="auto"/>
          </w:divBdr>
        </w:div>
        <w:div w:id="185991455">
          <w:marLeft w:val="480"/>
          <w:marRight w:val="0"/>
          <w:marTop w:val="0"/>
          <w:marBottom w:val="0"/>
          <w:divBdr>
            <w:top w:val="none" w:sz="0" w:space="0" w:color="auto"/>
            <w:left w:val="none" w:sz="0" w:space="0" w:color="auto"/>
            <w:bottom w:val="none" w:sz="0" w:space="0" w:color="auto"/>
            <w:right w:val="none" w:sz="0" w:space="0" w:color="auto"/>
          </w:divBdr>
        </w:div>
        <w:div w:id="48308978">
          <w:marLeft w:val="480"/>
          <w:marRight w:val="0"/>
          <w:marTop w:val="0"/>
          <w:marBottom w:val="0"/>
          <w:divBdr>
            <w:top w:val="none" w:sz="0" w:space="0" w:color="auto"/>
            <w:left w:val="none" w:sz="0" w:space="0" w:color="auto"/>
            <w:bottom w:val="none" w:sz="0" w:space="0" w:color="auto"/>
            <w:right w:val="none" w:sz="0" w:space="0" w:color="auto"/>
          </w:divBdr>
        </w:div>
        <w:div w:id="908271770">
          <w:marLeft w:val="480"/>
          <w:marRight w:val="0"/>
          <w:marTop w:val="0"/>
          <w:marBottom w:val="0"/>
          <w:divBdr>
            <w:top w:val="none" w:sz="0" w:space="0" w:color="auto"/>
            <w:left w:val="none" w:sz="0" w:space="0" w:color="auto"/>
            <w:bottom w:val="none" w:sz="0" w:space="0" w:color="auto"/>
            <w:right w:val="none" w:sz="0" w:space="0" w:color="auto"/>
          </w:divBdr>
        </w:div>
        <w:div w:id="1240939181">
          <w:marLeft w:val="480"/>
          <w:marRight w:val="0"/>
          <w:marTop w:val="0"/>
          <w:marBottom w:val="0"/>
          <w:divBdr>
            <w:top w:val="none" w:sz="0" w:space="0" w:color="auto"/>
            <w:left w:val="none" w:sz="0" w:space="0" w:color="auto"/>
            <w:bottom w:val="none" w:sz="0" w:space="0" w:color="auto"/>
            <w:right w:val="none" w:sz="0" w:space="0" w:color="auto"/>
          </w:divBdr>
        </w:div>
        <w:div w:id="299262003">
          <w:marLeft w:val="480"/>
          <w:marRight w:val="0"/>
          <w:marTop w:val="0"/>
          <w:marBottom w:val="0"/>
          <w:divBdr>
            <w:top w:val="none" w:sz="0" w:space="0" w:color="auto"/>
            <w:left w:val="none" w:sz="0" w:space="0" w:color="auto"/>
            <w:bottom w:val="none" w:sz="0" w:space="0" w:color="auto"/>
            <w:right w:val="none" w:sz="0" w:space="0" w:color="auto"/>
          </w:divBdr>
        </w:div>
        <w:div w:id="950626081">
          <w:marLeft w:val="480"/>
          <w:marRight w:val="0"/>
          <w:marTop w:val="0"/>
          <w:marBottom w:val="0"/>
          <w:divBdr>
            <w:top w:val="none" w:sz="0" w:space="0" w:color="auto"/>
            <w:left w:val="none" w:sz="0" w:space="0" w:color="auto"/>
            <w:bottom w:val="none" w:sz="0" w:space="0" w:color="auto"/>
            <w:right w:val="none" w:sz="0" w:space="0" w:color="auto"/>
          </w:divBdr>
        </w:div>
        <w:div w:id="2111316911">
          <w:marLeft w:val="480"/>
          <w:marRight w:val="0"/>
          <w:marTop w:val="0"/>
          <w:marBottom w:val="0"/>
          <w:divBdr>
            <w:top w:val="none" w:sz="0" w:space="0" w:color="auto"/>
            <w:left w:val="none" w:sz="0" w:space="0" w:color="auto"/>
            <w:bottom w:val="none" w:sz="0" w:space="0" w:color="auto"/>
            <w:right w:val="none" w:sz="0" w:space="0" w:color="auto"/>
          </w:divBdr>
        </w:div>
        <w:div w:id="341128585">
          <w:marLeft w:val="480"/>
          <w:marRight w:val="0"/>
          <w:marTop w:val="0"/>
          <w:marBottom w:val="0"/>
          <w:divBdr>
            <w:top w:val="none" w:sz="0" w:space="0" w:color="auto"/>
            <w:left w:val="none" w:sz="0" w:space="0" w:color="auto"/>
            <w:bottom w:val="none" w:sz="0" w:space="0" w:color="auto"/>
            <w:right w:val="none" w:sz="0" w:space="0" w:color="auto"/>
          </w:divBdr>
        </w:div>
        <w:div w:id="1814516783">
          <w:marLeft w:val="480"/>
          <w:marRight w:val="0"/>
          <w:marTop w:val="0"/>
          <w:marBottom w:val="0"/>
          <w:divBdr>
            <w:top w:val="none" w:sz="0" w:space="0" w:color="auto"/>
            <w:left w:val="none" w:sz="0" w:space="0" w:color="auto"/>
            <w:bottom w:val="none" w:sz="0" w:space="0" w:color="auto"/>
            <w:right w:val="none" w:sz="0" w:space="0" w:color="auto"/>
          </w:divBdr>
        </w:div>
        <w:div w:id="804391481">
          <w:marLeft w:val="480"/>
          <w:marRight w:val="0"/>
          <w:marTop w:val="0"/>
          <w:marBottom w:val="0"/>
          <w:divBdr>
            <w:top w:val="none" w:sz="0" w:space="0" w:color="auto"/>
            <w:left w:val="none" w:sz="0" w:space="0" w:color="auto"/>
            <w:bottom w:val="none" w:sz="0" w:space="0" w:color="auto"/>
            <w:right w:val="none" w:sz="0" w:space="0" w:color="auto"/>
          </w:divBdr>
        </w:div>
        <w:div w:id="745996493">
          <w:marLeft w:val="480"/>
          <w:marRight w:val="0"/>
          <w:marTop w:val="0"/>
          <w:marBottom w:val="0"/>
          <w:divBdr>
            <w:top w:val="none" w:sz="0" w:space="0" w:color="auto"/>
            <w:left w:val="none" w:sz="0" w:space="0" w:color="auto"/>
            <w:bottom w:val="none" w:sz="0" w:space="0" w:color="auto"/>
            <w:right w:val="none" w:sz="0" w:space="0" w:color="auto"/>
          </w:divBdr>
        </w:div>
        <w:div w:id="1059549958">
          <w:marLeft w:val="480"/>
          <w:marRight w:val="0"/>
          <w:marTop w:val="0"/>
          <w:marBottom w:val="0"/>
          <w:divBdr>
            <w:top w:val="none" w:sz="0" w:space="0" w:color="auto"/>
            <w:left w:val="none" w:sz="0" w:space="0" w:color="auto"/>
            <w:bottom w:val="none" w:sz="0" w:space="0" w:color="auto"/>
            <w:right w:val="none" w:sz="0" w:space="0" w:color="auto"/>
          </w:divBdr>
        </w:div>
        <w:div w:id="1457945619">
          <w:marLeft w:val="480"/>
          <w:marRight w:val="0"/>
          <w:marTop w:val="0"/>
          <w:marBottom w:val="0"/>
          <w:divBdr>
            <w:top w:val="none" w:sz="0" w:space="0" w:color="auto"/>
            <w:left w:val="none" w:sz="0" w:space="0" w:color="auto"/>
            <w:bottom w:val="none" w:sz="0" w:space="0" w:color="auto"/>
            <w:right w:val="none" w:sz="0" w:space="0" w:color="auto"/>
          </w:divBdr>
        </w:div>
        <w:div w:id="108790343">
          <w:marLeft w:val="480"/>
          <w:marRight w:val="0"/>
          <w:marTop w:val="0"/>
          <w:marBottom w:val="0"/>
          <w:divBdr>
            <w:top w:val="none" w:sz="0" w:space="0" w:color="auto"/>
            <w:left w:val="none" w:sz="0" w:space="0" w:color="auto"/>
            <w:bottom w:val="none" w:sz="0" w:space="0" w:color="auto"/>
            <w:right w:val="none" w:sz="0" w:space="0" w:color="auto"/>
          </w:divBdr>
        </w:div>
        <w:div w:id="1542546473">
          <w:marLeft w:val="480"/>
          <w:marRight w:val="0"/>
          <w:marTop w:val="0"/>
          <w:marBottom w:val="0"/>
          <w:divBdr>
            <w:top w:val="none" w:sz="0" w:space="0" w:color="auto"/>
            <w:left w:val="none" w:sz="0" w:space="0" w:color="auto"/>
            <w:bottom w:val="none" w:sz="0" w:space="0" w:color="auto"/>
            <w:right w:val="none" w:sz="0" w:space="0" w:color="auto"/>
          </w:divBdr>
        </w:div>
        <w:div w:id="715813081">
          <w:marLeft w:val="480"/>
          <w:marRight w:val="0"/>
          <w:marTop w:val="0"/>
          <w:marBottom w:val="0"/>
          <w:divBdr>
            <w:top w:val="none" w:sz="0" w:space="0" w:color="auto"/>
            <w:left w:val="none" w:sz="0" w:space="0" w:color="auto"/>
            <w:bottom w:val="none" w:sz="0" w:space="0" w:color="auto"/>
            <w:right w:val="none" w:sz="0" w:space="0" w:color="auto"/>
          </w:divBdr>
        </w:div>
        <w:div w:id="1374034180">
          <w:marLeft w:val="480"/>
          <w:marRight w:val="0"/>
          <w:marTop w:val="0"/>
          <w:marBottom w:val="0"/>
          <w:divBdr>
            <w:top w:val="none" w:sz="0" w:space="0" w:color="auto"/>
            <w:left w:val="none" w:sz="0" w:space="0" w:color="auto"/>
            <w:bottom w:val="none" w:sz="0" w:space="0" w:color="auto"/>
            <w:right w:val="none" w:sz="0" w:space="0" w:color="auto"/>
          </w:divBdr>
        </w:div>
      </w:divsChild>
    </w:div>
    <w:div w:id="980379754">
      <w:bodyDiv w:val="1"/>
      <w:marLeft w:val="0"/>
      <w:marRight w:val="0"/>
      <w:marTop w:val="0"/>
      <w:marBottom w:val="0"/>
      <w:divBdr>
        <w:top w:val="none" w:sz="0" w:space="0" w:color="auto"/>
        <w:left w:val="none" w:sz="0" w:space="0" w:color="auto"/>
        <w:bottom w:val="none" w:sz="0" w:space="0" w:color="auto"/>
        <w:right w:val="none" w:sz="0" w:space="0" w:color="auto"/>
      </w:divBdr>
    </w:div>
    <w:div w:id="981541868">
      <w:bodyDiv w:val="1"/>
      <w:marLeft w:val="0"/>
      <w:marRight w:val="0"/>
      <w:marTop w:val="0"/>
      <w:marBottom w:val="0"/>
      <w:divBdr>
        <w:top w:val="none" w:sz="0" w:space="0" w:color="auto"/>
        <w:left w:val="none" w:sz="0" w:space="0" w:color="auto"/>
        <w:bottom w:val="none" w:sz="0" w:space="0" w:color="auto"/>
        <w:right w:val="none" w:sz="0" w:space="0" w:color="auto"/>
      </w:divBdr>
      <w:divsChild>
        <w:div w:id="165944121">
          <w:marLeft w:val="480"/>
          <w:marRight w:val="0"/>
          <w:marTop w:val="0"/>
          <w:marBottom w:val="0"/>
          <w:divBdr>
            <w:top w:val="none" w:sz="0" w:space="0" w:color="auto"/>
            <w:left w:val="none" w:sz="0" w:space="0" w:color="auto"/>
            <w:bottom w:val="none" w:sz="0" w:space="0" w:color="auto"/>
            <w:right w:val="none" w:sz="0" w:space="0" w:color="auto"/>
          </w:divBdr>
        </w:div>
        <w:div w:id="1470125549">
          <w:marLeft w:val="480"/>
          <w:marRight w:val="0"/>
          <w:marTop w:val="0"/>
          <w:marBottom w:val="0"/>
          <w:divBdr>
            <w:top w:val="none" w:sz="0" w:space="0" w:color="auto"/>
            <w:left w:val="none" w:sz="0" w:space="0" w:color="auto"/>
            <w:bottom w:val="none" w:sz="0" w:space="0" w:color="auto"/>
            <w:right w:val="none" w:sz="0" w:space="0" w:color="auto"/>
          </w:divBdr>
        </w:div>
        <w:div w:id="90978140">
          <w:marLeft w:val="480"/>
          <w:marRight w:val="0"/>
          <w:marTop w:val="0"/>
          <w:marBottom w:val="0"/>
          <w:divBdr>
            <w:top w:val="none" w:sz="0" w:space="0" w:color="auto"/>
            <w:left w:val="none" w:sz="0" w:space="0" w:color="auto"/>
            <w:bottom w:val="none" w:sz="0" w:space="0" w:color="auto"/>
            <w:right w:val="none" w:sz="0" w:space="0" w:color="auto"/>
          </w:divBdr>
        </w:div>
        <w:div w:id="1444767862">
          <w:marLeft w:val="480"/>
          <w:marRight w:val="0"/>
          <w:marTop w:val="0"/>
          <w:marBottom w:val="0"/>
          <w:divBdr>
            <w:top w:val="none" w:sz="0" w:space="0" w:color="auto"/>
            <w:left w:val="none" w:sz="0" w:space="0" w:color="auto"/>
            <w:bottom w:val="none" w:sz="0" w:space="0" w:color="auto"/>
            <w:right w:val="none" w:sz="0" w:space="0" w:color="auto"/>
          </w:divBdr>
        </w:div>
        <w:div w:id="222570458">
          <w:marLeft w:val="480"/>
          <w:marRight w:val="0"/>
          <w:marTop w:val="0"/>
          <w:marBottom w:val="0"/>
          <w:divBdr>
            <w:top w:val="none" w:sz="0" w:space="0" w:color="auto"/>
            <w:left w:val="none" w:sz="0" w:space="0" w:color="auto"/>
            <w:bottom w:val="none" w:sz="0" w:space="0" w:color="auto"/>
            <w:right w:val="none" w:sz="0" w:space="0" w:color="auto"/>
          </w:divBdr>
        </w:div>
        <w:div w:id="1703096004">
          <w:marLeft w:val="480"/>
          <w:marRight w:val="0"/>
          <w:marTop w:val="0"/>
          <w:marBottom w:val="0"/>
          <w:divBdr>
            <w:top w:val="none" w:sz="0" w:space="0" w:color="auto"/>
            <w:left w:val="none" w:sz="0" w:space="0" w:color="auto"/>
            <w:bottom w:val="none" w:sz="0" w:space="0" w:color="auto"/>
            <w:right w:val="none" w:sz="0" w:space="0" w:color="auto"/>
          </w:divBdr>
        </w:div>
        <w:div w:id="1017267798">
          <w:marLeft w:val="480"/>
          <w:marRight w:val="0"/>
          <w:marTop w:val="0"/>
          <w:marBottom w:val="0"/>
          <w:divBdr>
            <w:top w:val="none" w:sz="0" w:space="0" w:color="auto"/>
            <w:left w:val="none" w:sz="0" w:space="0" w:color="auto"/>
            <w:bottom w:val="none" w:sz="0" w:space="0" w:color="auto"/>
            <w:right w:val="none" w:sz="0" w:space="0" w:color="auto"/>
          </w:divBdr>
        </w:div>
        <w:div w:id="2032023454">
          <w:marLeft w:val="480"/>
          <w:marRight w:val="0"/>
          <w:marTop w:val="0"/>
          <w:marBottom w:val="0"/>
          <w:divBdr>
            <w:top w:val="none" w:sz="0" w:space="0" w:color="auto"/>
            <w:left w:val="none" w:sz="0" w:space="0" w:color="auto"/>
            <w:bottom w:val="none" w:sz="0" w:space="0" w:color="auto"/>
            <w:right w:val="none" w:sz="0" w:space="0" w:color="auto"/>
          </w:divBdr>
        </w:div>
        <w:div w:id="868105205">
          <w:marLeft w:val="480"/>
          <w:marRight w:val="0"/>
          <w:marTop w:val="0"/>
          <w:marBottom w:val="0"/>
          <w:divBdr>
            <w:top w:val="none" w:sz="0" w:space="0" w:color="auto"/>
            <w:left w:val="none" w:sz="0" w:space="0" w:color="auto"/>
            <w:bottom w:val="none" w:sz="0" w:space="0" w:color="auto"/>
            <w:right w:val="none" w:sz="0" w:space="0" w:color="auto"/>
          </w:divBdr>
        </w:div>
        <w:div w:id="1323465904">
          <w:marLeft w:val="480"/>
          <w:marRight w:val="0"/>
          <w:marTop w:val="0"/>
          <w:marBottom w:val="0"/>
          <w:divBdr>
            <w:top w:val="none" w:sz="0" w:space="0" w:color="auto"/>
            <w:left w:val="none" w:sz="0" w:space="0" w:color="auto"/>
            <w:bottom w:val="none" w:sz="0" w:space="0" w:color="auto"/>
            <w:right w:val="none" w:sz="0" w:space="0" w:color="auto"/>
          </w:divBdr>
        </w:div>
        <w:div w:id="304357264">
          <w:marLeft w:val="480"/>
          <w:marRight w:val="0"/>
          <w:marTop w:val="0"/>
          <w:marBottom w:val="0"/>
          <w:divBdr>
            <w:top w:val="none" w:sz="0" w:space="0" w:color="auto"/>
            <w:left w:val="none" w:sz="0" w:space="0" w:color="auto"/>
            <w:bottom w:val="none" w:sz="0" w:space="0" w:color="auto"/>
            <w:right w:val="none" w:sz="0" w:space="0" w:color="auto"/>
          </w:divBdr>
        </w:div>
        <w:div w:id="1553269685">
          <w:marLeft w:val="480"/>
          <w:marRight w:val="0"/>
          <w:marTop w:val="0"/>
          <w:marBottom w:val="0"/>
          <w:divBdr>
            <w:top w:val="none" w:sz="0" w:space="0" w:color="auto"/>
            <w:left w:val="none" w:sz="0" w:space="0" w:color="auto"/>
            <w:bottom w:val="none" w:sz="0" w:space="0" w:color="auto"/>
            <w:right w:val="none" w:sz="0" w:space="0" w:color="auto"/>
          </w:divBdr>
        </w:div>
        <w:div w:id="1092121549">
          <w:marLeft w:val="480"/>
          <w:marRight w:val="0"/>
          <w:marTop w:val="0"/>
          <w:marBottom w:val="0"/>
          <w:divBdr>
            <w:top w:val="none" w:sz="0" w:space="0" w:color="auto"/>
            <w:left w:val="none" w:sz="0" w:space="0" w:color="auto"/>
            <w:bottom w:val="none" w:sz="0" w:space="0" w:color="auto"/>
            <w:right w:val="none" w:sz="0" w:space="0" w:color="auto"/>
          </w:divBdr>
        </w:div>
        <w:div w:id="586352124">
          <w:marLeft w:val="480"/>
          <w:marRight w:val="0"/>
          <w:marTop w:val="0"/>
          <w:marBottom w:val="0"/>
          <w:divBdr>
            <w:top w:val="none" w:sz="0" w:space="0" w:color="auto"/>
            <w:left w:val="none" w:sz="0" w:space="0" w:color="auto"/>
            <w:bottom w:val="none" w:sz="0" w:space="0" w:color="auto"/>
            <w:right w:val="none" w:sz="0" w:space="0" w:color="auto"/>
          </w:divBdr>
        </w:div>
        <w:div w:id="816148429">
          <w:marLeft w:val="480"/>
          <w:marRight w:val="0"/>
          <w:marTop w:val="0"/>
          <w:marBottom w:val="0"/>
          <w:divBdr>
            <w:top w:val="none" w:sz="0" w:space="0" w:color="auto"/>
            <w:left w:val="none" w:sz="0" w:space="0" w:color="auto"/>
            <w:bottom w:val="none" w:sz="0" w:space="0" w:color="auto"/>
            <w:right w:val="none" w:sz="0" w:space="0" w:color="auto"/>
          </w:divBdr>
        </w:div>
        <w:div w:id="1125808590">
          <w:marLeft w:val="480"/>
          <w:marRight w:val="0"/>
          <w:marTop w:val="0"/>
          <w:marBottom w:val="0"/>
          <w:divBdr>
            <w:top w:val="none" w:sz="0" w:space="0" w:color="auto"/>
            <w:left w:val="none" w:sz="0" w:space="0" w:color="auto"/>
            <w:bottom w:val="none" w:sz="0" w:space="0" w:color="auto"/>
            <w:right w:val="none" w:sz="0" w:space="0" w:color="auto"/>
          </w:divBdr>
        </w:div>
        <w:div w:id="1900556065">
          <w:marLeft w:val="480"/>
          <w:marRight w:val="0"/>
          <w:marTop w:val="0"/>
          <w:marBottom w:val="0"/>
          <w:divBdr>
            <w:top w:val="none" w:sz="0" w:space="0" w:color="auto"/>
            <w:left w:val="none" w:sz="0" w:space="0" w:color="auto"/>
            <w:bottom w:val="none" w:sz="0" w:space="0" w:color="auto"/>
            <w:right w:val="none" w:sz="0" w:space="0" w:color="auto"/>
          </w:divBdr>
        </w:div>
        <w:div w:id="513306815">
          <w:marLeft w:val="480"/>
          <w:marRight w:val="0"/>
          <w:marTop w:val="0"/>
          <w:marBottom w:val="0"/>
          <w:divBdr>
            <w:top w:val="none" w:sz="0" w:space="0" w:color="auto"/>
            <w:left w:val="none" w:sz="0" w:space="0" w:color="auto"/>
            <w:bottom w:val="none" w:sz="0" w:space="0" w:color="auto"/>
            <w:right w:val="none" w:sz="0" w:space="0" w:color="auto"/>
          </w:divBdr>
        </w:div>
        <w:div w:id="1727797231">
          <w:marLeft w:val="480"/>
          <w:marRight w:val="0"/>
          <w:marTop w:val="0"/>
          <w:marBottom w:val="0"/>
          <w:divBdr>
            <w:top w:val="none" w:sz="0" w:space="0" w:color="auto"/>
            <w:left w:val="none" w:sz="0" w:space="0" w:color="auto"/>
            <w:bottom w:val="none" w:sz="0" w:space="0" w:color="auto"/>
            <w:right w:val="none" w:sz="0" w:space="0" w:color="auto"/>
          </w:divBdr>
        </w:div>
        <w:div w:id="991713044">
          <w:marLeft w:val="480"/>
          <w:marRight w:val="0"/>
          <w:marTop w:val="0"/>
          <w:marBottom w:val="0"/>
          <w:divBdr>
            <w:top w:val="none" w:sz="0" w:space="0" w:color="auto"/>
            <w:left w:val="none" w:sz="0" w:space="0" w:color="auto"/>
            <w:bottom w:val="none" w:sz="0" w:space="0" w:color="auto"/>
            <w:right w:val="none" w:sz="0" w:space="0" w:color="auto"/>
          </w:divBdr>
        </w:div>
        <w:div w:id="1201745825">
          <w:marLeft w:val="480"/>
          <w:marRight w:val="0"/>
          <w:marTop w:val="0"/>
          <w:marBottom w:val="0"/>
          <w:divBdr>
            <w:top w:val="none" w:sz="0" w:space="0" w:color="auto"/>
            <w:left w:val="none" w:sz="0" w:space="0" w:color="auto"/>
            <w:bottom w:val="none" w:sz="0" w:space="0" w:color="auto"/>
            <w:right w:val="none" w:sz="0" w:space="0" w:color="auto"/>
          </w:divBdr>
        </w:div>
        <w:div w:id="946428394">
          <w:marLeft w:val="480"/>
          <w:marRight w:val="0"/>
          <w:marTop w:val="0"/>
          <w:marBottom w:val="0"/>
          <w:divBdr>
            <w:top w:val="none" w:sz="0" w:space="0" w:color="auto"/>
            <w:left w:val="none" w:sz="0" w:space="0" w:color="auto"/>
            <w:bottom w:val="none" w:sz="0" w:space="0" w:color="auto"/>
            <w:right w:val="none" w:sz="0" w:space="0" w:color="auto"/>
          </w:divBdr>
        </w:div>
        <w:div w:id="229732306">
          <w:marLeft w:val="480"/>
          <w:marRight w:val="0"/>
          <w:marTop w:val="0"/>
          <w:marBottom w:val="0"/>
          <w:divBdr>
            <w:top w:val="none" w:sz="0" w:space="0" w:color="auto"/>
            <w:left w:val="none" w:sz="0" w:space="0" w:color="auto"/>
            <w:bottom w:val="none" w:sz="0" w:space="0" w:color="auto"/>
            <w:right w:val="none" w:sz="0" w:space="0" w:color="auto"/>
          </w:divBdr>
        </w:div>
        <w:div w:id="1976331116">
          <w:marLeft w:val="480"/>
          <w:marRight w:val="0"/>
          <w:marTop w:val="0"/>
          <w:marBottom w:val="0"/>
          <w:divBdr>
            <w:top w:val="none" w:sz="0" w:space="0" w:color="auto"/>
            <w:left w:val="none" w:sz="0" w:space="0" w:color="auto"/>
            <w:bottom w:val="none" w:sz="0" w:space="0" w:color="auto"/>
            <w:right w:val="none" w:sz="0" w:space="0" w:color="auto"/>
          </w:divBdr>
        </w:div>
        <w:div w:id="993945740">
          <w:marLeft w:val="480"/>
          <w:marRight w:val="0"/>
          <w:marTop w:val="0"/>
          <w:marBottom w:val="0"/>
          <w:divBdr>
            <w:top w:val="none" w:sz="0" w:space="0" w:color="auto"/>
            <w:left w:val="none" w:sz="0" w:space="0" w:color="auto"/>
            <w:bottom w:val="none" w:sz="0" w:space="0" w:color="auto"/>
            <w:right w:val="none" w:sz="0" w:space="0" w:color="auto"/>
          </w:divBdr>
        </w:div>
        <w:div w:id="1777601642">
          <w:marLeft w:val="480"/>
          <w:marRight w:val="0"/>
          <w:marTop w:val="0"/>
          <w:marBottom w:val="0"/>
          <w:divBdr>
            <w:top w:val="none" w:sz="0" w:space="0" w:color="auto"/>
            <w:left w:val="none" w:sz="0" w:space="0" w:color="auto"/>
            <w:bottom w:val="none" w:sz="0" w:space="0" w:color="auto"/>
            <w:right w:val="none" w:sz="0" w:space="0" w:color="auto"/>
          </w:divBdr>
        </w:div>
        <w:div w:id="1378510860">
          <w:marLeft w:val="480"/>
          <w:marRight w:val="0"/>
          <w:marTop w:val="0"/>
          <w:marBottom w:val="0"/>
          <w:divBdr>
            <w:top w:val="none" w:sz="0" w:space="0" w:color="auto"/>
            <w:left w:val="none" w:sz="0" w:space="0" w:color="auto"/>
            <w:bottom w:val="none" w:sz="0" w:space="0" w:color="auto"/>
            <w:right w:val="none" w:sz="0" w:space="0" w:color="auto"/>
          </w:divBdr>
        </w:div>
      </w:divsChild>
    </w:div>
    <w:div w:id="981739837">
      <w:bodyDiv w:val="1"/>
      <w:marLeft w:val="0"/>
      <w:marRight w:val="0"/>
      <w:marTop w:val="0"/>
      <w:marBottom w:val="0"/>
      <w:divBdr>
        <w:top w:val="none" w:sz="0" w:space="0" w:color="auto"/>
        <w:left w:val="none" w:sz="0" w:space="0" w:color="auto"/>
        <w:bottom w:val="none" w:sz="0" w:space="0" w:color="auto"/>
        <w:right w:val="none" w:sz="0" w:space="0" w:color="auto"/>
      </w:divBdr>
    </w:div>
    <w:div w:id="982738542">
      <w:bodyDiv w:val="1"/>
      <w:marLeft w:val="0"/>
      <w:marRight w:val="0"/>
      <w:marTop w:val="0"/>
      <w:marBottom w:val="0"/>
      <w:divBdr>
        <w:top w:val="none" w:sz="0" w:space="0" w:color="auto"/>
        <w:left w:val="none" w:sz="0" w:space="0" w:color="auto"/>
        <w:bottom w:val="none" w:sz="0" w:space="0" w:color="auto"/>
        <w:right w:val="none" w:sz="0" w:space="0" w:color="auto"/>
      </w:divBdr>
    </w:div>
    <w:div w:id="982999674">
      <w:bodyDiv w:val="1"/>
      <w:marLeft w:val="0"/>
      <w:marRight w:val="0"/>
      <w:marTop w:val="0"/>
      <w:marBottom w:val="0"/>
      <w:divBdr>
        <w:top w:val="none" w:sz="0" w:space="0" w:color="auto"/>
        <w:left w:val="none" w:sz="0" w:space="0" w:color="auto"/>
        <w:bottom w:val="none" w:sz="0" w:space="0" w:color="auto"/>
        <w:right w:val="none" w:sz="0" w:space="0" w:color="auto"/>
      </w:divBdr>
    </w:div>
    <w:div w:id="983043327">
      <w:bodyDiv w:val="1"/>
      <w:marLeft w:val="0"/>
      <w:marRight w:val="0"/>
      <w:marTop w:val="0"/>
      <w:marBottom w:val="0"/>
      <w:divBdr>
        <w:top w:val="none" w:sz="0" w:space="0" w:color="auto"/>
        <w:left w:val="none" w:sz="0" w:space="0" w:color="auto"/>
        <w:bottom w:val="none" w:sz="0" w:space="0" w:color="auto"/>
        <w:right w:val="none" w:sz="0" w:space="0" w:color="auto"/>
      </w:divBdr>
    </w:div>
    <w:div w:id="983509217">
      <w:bodyDiv w:val="1"/>
      <w:marLeft w:val="0"/>
      <w:marRight w:val="0"/>
      <w:marTop w:val="0"/>
      <w:marBottom w:val="0"/>
      <w:divBdr>
        <w:top w:val="none" w:sz="0" w:space="0" w:color="auto"/>
        <w:left w:val="none" w:sz="0" w:space="0" w:color="auto"/>
        <w:bottom w:val="none" w:sz="0" w:space="0" w:color="auto"/>
        <w:right w:val="none" w:sz="0" w:space="0" w:color="auto"/>
      </w:divBdr>
    </w:div>
    <w:div w:id="985357215">
      <w:bodyDiv w:val="1"/>
      <w:marLeft w:val="0"/>
      <w:marRight w:val="0"/>
      <w:marTop w:val="0"/>
      <w:marBottom w:val="0"/>
      <w:divBdr>
        <w:top w:val="none" w:sz="0" w:space="0" w:color="auto"/>
        <w:left w:val="none" w:sz="0" w:space="0" w:color="auto"/>
        <w:bottom w:val="none" w:sz="0" w:space="0" w:color="auto"/>
        <w:right w:val="none" w:sz="0" w:space="0" w:color="auto"/>
      </w:divBdr>
    </w:div>
    <w:div w:id="985628442">
      <w:bodyDiv w:val="1"/>
      <w:marLeft w:val="0"/>
      <w:marRight w:val="0"/>
      <w:marTop w:val="0"/>
      <w:marBottom w:val="0"/>
      <w:divBdr>
        <w:top w:val="none" w:sz="0" w:space="0" w:color="auto"/>
        <w:left w:val="none" w:sz="0" w:space="0" w:color="auto"/>
        <w:bottom w:val="none" w:sz="0" w:space="0" w:color="auto"/>
        <w:right w:val="none" w:sz="0" w:space="0" w:color="auto"/>
      </w:divBdr>
    </w:div>
    <w:div w:id="985628455">
      <w:bodyDiv w:val="1"/>
      <w:marLeft w:val="0"/>
      <w:marRight w:val="0"/>
      <w:marTop w:val="0"/>
      <w:marBottom w:val="0"/>
      <w:divBdr>
        <w:top w:val="none" w:sz="0" w:space="0" w:color="auto"/>
        <w:left w:val="none" w:sz="0" w:space="0" w:color="auto"/>
        <w:bottom w:val="none" w:sz="0" w:space="0" w:color="auto"/>
        <w:right w:val="none" w:sz="0" w:space="0" w:color="auto"/>
      </w:divBdr>
    </w:div>
    <w:div w:id="985813519">
      <w:bodyDiv w:val="1"/>
      <w:marLeft w:val="0"/>
      <w:marRight w:val="0"/>
      <w:marTop w:val="0"/>
      <w:marBottom w:val="0"/>
      <w:divBdr>
        <w:top w:val="none" w:sz="0" w:space="0" w:color="auto"/>
        <w:left w:val="none" w:sz="0" w:space="0" w:color="auto"/>
        <w:bottom w:val="none" w:sz="0" w:space="0" w:color="auto"/>
        <w:right w:val="none" w:sz="0" w:space="0" w:color="auto"/>
      </w:divBdr>
    </w:div>
    <w:div w:id="985816461">
      <w:bodyDiv w:val="1"/>
      <w:marLeft w:val="0"/>
      <w:marRight w:val="0"/>
      <w:marTop w:val="0"/>
      <w:marBottom w:val="0"/>
      <w:divBdr>
        <w:top w:val="none" w:sz="0" w:space="0" w:color="auto"/>
        <w:left w:val="none" w:sz="0" w:space="0" w:color="auto"/>
        <w:bottom w:val="none" w:sz="0" w:space="0" w:color="auto"/>
        <w:right w:val="none" w:sz="0" w:space="0" w:color="auto"/>
      </w:divBdr>
    </w:div>
    <w:div w:id="986788310">
      <w:bodyDiv w:val="1"/>
      <w:marLeft w:val="0"/>
      <w:marRight w:val="0"/>
      <w:marTop w:val="0"/>
      <w:marBottom w:val="0"/>
      <w:divBdr>
        <w:top w:val="none" w:sz="0" w:space="0" w:color="auto"/>
        <w:left w:val="none" w:sz="0" w:space="0" w:color="auto"/>
        <w:bottom w:val="none" w:sz="0" w:space="0" w:color="auto"/>
        <w:right w:val="none" w:sz="0" w:space="0" w:color="auto"/>
      </w:divBdr>
    </w:div>
    <w:div w:id="987247100">
      <w:bodyDiv w:val="1"/>
      <w:marLeft w:val="0"/>
      <w:marRight w:val="0"/>
      <w:marTop w:val="0"/>
      <w:marBottom w:val="0"/>
      <w:divBdr>
        <w:top w:val="none" w:sz="0" w:space="0" w:color="auto"/>
        <w:left w:val="none" w:sz="0" w:space="0" w:color="auto"/>
        <w:bottom w:val="none" w:sz="0" w:space="0" w:color="auto"/>
        <w:right w:val="none" w:sz="0" w:space="0" w:color="auto"/>
      </w:divBdr>
    </w:div>
    <w:div w:id="987251566">
      <w:bodyDiv w:val="1"/>
      <w:marLeft w:val="0"/>
      <w:marRight w:val="0"/>
      <w:marTop w:val="0"/>
      <w:marBottom w:val="0"/>
      <w:divBdr>
        <w:top w:val="none" w:sz="0" w:space="0" w:color="auto"/>
        <w:left w:val="none" w:sz="0" w:space="0" w:color="auto"/>
        <w:bottom w:val="none" w:sz="0" w:space="0" w:color="auto"/>
        <w:right w:val="none" w:sz="0" w:space="0" w:color="auto"/>
      </w:divBdr>
    </w:div>
    <w:div w:id="987318680">
      <w:bodyDiv w:val="1"/>
      <w:marLeft w:val="0"/>
      <w:marRight w:val="0"/>
      <w:marTop w:val="0"/>
      <w:marBottom w:val="0"/>
      <w:divBdr>
        <w:top w:val="none" w:sz="0" w:space="0" w:color="auto"/>
        <w:left w:val="none" w:sz="0" w:space="0" w:color="auto"/>
        <w:bottom w:val="none" w:sz="0" w:space="0" w:color="auto"/>
        <w:right w:val="none" w:sz="0" w:space="0" w:color="auto"/>
      </w:divBdr>
    </w:div>
    <w:div w:id="987829769">
      <w:bodyDiv w:val="1"/>
      <w:marLeft w:val="0"/>
      <w:marRight w:val="0"/>
      <w:marTop w:val="0"/>
      <w:marBottom w:val="0"/>
      <w:divBdr>
        <w:top w:val="none" w:sz="0" w:space="0" w:color="auto"/>
        <w:left w:val="none" w:sz="0" w:space="0" w:color="auto"/>
        <w:bottom w:val="none" w:sz="0" w:space="0" w:color="auto"/>
        <w:right w:val="none" w:sz="0" w:space="0" w:color="auto"/>
      </w:divBdr>
    </w:div>
    <w:div w:id="988166025">
      <w:bodyDiv w:val="1"/>
      <w:marLeft w:val="0"/>
      <w:marRight w:val="0"/>
      <w:marTop w:val="0"/>
      <w:marBottom w:val="0"/>
      <w:divBdr>
        <w:top w:val="none" w:sz="0" w:space="0" w:color="auto"/>
        <w:left w:val="none" w:sz="0" w:space="0" w:color="auto"/>
        <w:bottom w:val="none" w:sz="0" w:space="0" w:color="auto"/>
        <w:right w:val="none" w:sz="0" w:space="0" w:color="auto"/>
      </w:divBdr>
    </w:div>
    <w:div w:id="988360005">
      <w:bodyDiv w:val="1"/>
      <w:marLeft w:val="0"/>
      <w:marRight w:val="0"/>
      <w:marTop w:val="0"/>
      <w:marBottom w:val="0"/>
      <w:divBdr>
        <w:top w:val="none" w:sz="0" w:space="0" w:color="auto"/>
        <w:left w:val="none" w:sz="0" w:space="0" w:color="auto"/>
        <w:bottom w:val="none" w:sz="0" w:space="0" w:color="auto"/>
        <w:right w:val="none" w:sz="0" w:space="0" w:color="auto"/>
      </w:divBdr>
    </w:div>
    <w:div w:id="988680028">
      <w:bodyDiv w:val="1"/>
      <w:marLeft w:val="0"/>
      <w:marRight w:val="0"/>
      <w:marTop w:val="0"/>
      <w:marBottom w:val="0"/>
      <w:divBdr>
        <w:top w:val="none" w:sz="0" w:space="0" w:color="auto"/>
        <w:left w:val="none" w:sz="0" w:space="0" w:color="auto"/>
        <w:bottom w:val="none" w:sz="0" w:space="0" w:color="auto"/>
        <w:right w:val="none" w:sz="0" w:space="0" w:color="auto"/>
      </w:divBdr>
    </w:div>
    <w:div w:id="988828146">
      <w:bodyDiv w:val="1"/>
      <w:marLeft w:val="0"/>
      <w:marRight w:val="0"/>
      <w:marTop w:val="0"/>
      <w:marBottom w:val="0"/>
      <w:divBdr>
        <w:top w:val="none" w:sz="0" w:space="0" w:color="auto"/>
        <w:left w:val="none" w:sz="0" w:space="0" w:color="auto"/>
        <w:bottom w:val="none" w:sz="0" w:space="0" w:color="auto"/>
        <w:right w:val="none" w:sz="0" w:space="0" w:color="auto"/>
      </w:divBdr>
    </w:div>
    <w:div w:id="989014284">
      <w:bodyDiv w:val="1"/>
      <w:marLeft w:val="0"/>
      <w:marRight w:val="0"/>
      <w:marTop w:val="0"/>
      <w:marBottom w:val="0"/>
      <w:divBdr>
        <w:top w:val="none" w:sz="0" w:space="0" w:color="auto"/>
        <w:left w:val="none" w:sz="0" w:space="0" w:color="auto"/>
        <w:bottom w:val="none" w:sz="0" w:space="0" w:color="auto"/>
        <w:right w:val="none" w:sz="0" w:space="0" w:color="auto"/>
      </w:divBdr>
    </w:div>
    <w:div w:id="989211551">
      <w:bodyDiv w:val="1"/>
      <w:marLeft w:val="0"/>
      <w:marRight w:val="0"/>
      <w:marTop w:val="0"/>
      <w:marBottom w:val="0"/>
      <w:divBdr>
        <w:top w:val="none" w:sz="0" w:space="0" w:color="auto"/>
        <w:left w:val="none" w:sz="0" w:space="0" w:color="auto"/>
        <w:bottom w:val="none" w:sz="0" w:space="0" w:color="auto"/>
        <w:right w:val="none" w:sz="0" w:space="0" w:color="auto"/>
      </w:divBdr>
    </w:div>
    <w:div w:id="989362652">
      <w:bodyDiv w:val="1"/>
      <w:marLeft w:val="0"/>
      <w:marRight w:val="0"/>
      <w:marTop w:val="0"/>
      <w:marBottom w:val="0"/>
      <w:divBdr>
        <w:top w:val="none" w:sz="0" w:space="0" w:color="auto"/>
        <w:left w:val="none" w:sz="0" w:space="0" w:color="auto"/>
        <w:bottom w:val="none" w:sz="0" w:space="0" w:color="auto"/>
        <w:right w:val="none" w:sz="0" w:space="0" w:color="auto"/>
      </w:divBdr>
    </w:div>
    <w:div w:id="989603602">
      <w:bodyDiv w:val="1"/>
      <w:marLeft w:val="0"/>
      <w:marRight w:val="0"/>
      <w:marTop w:val="0"/>
      <w:marBottom w:val="0"/>
      <w:divBdr>
        <w:top w:val="none" w:sz="0" w:space="0" w:color="auto"/>
        <w:left w:val="none" w:sz="0" w:space="0" w:color="auto"/>
        <w:bottom w:val="none" w:sz="0" w:space="0" w:color="auto"/>
        <w:right w:val="none" w:sz="0" w:space="0" w:color="auto"/>
      </w:divBdr>
    </w:div>
    <w:div w:id="989670955">
      <w:bodyDiv w:val="1"/>
      <w:marLeft w:val="0"/>
      <w:marRight w:val="0"/>
      <w:marTop w:val="0"/>
      <w:marBottom w:val="0"/>
      <w:divBdr>
        <w:top w:val="none" w:sz="0" w:space="0" w:color="auto"/>
        <w:left w:val="none" w:sz="0" w:space="0" w:color="auto"/>
        <w:bottom w:val="none" w:sz="0" w:space="0" w:color="auto"/>
        <w:right w:val="none" w:sz="0" w:space="0" w:color="auto"/>
      </w:divBdr>
    </w:div>
    <w:div w:id="990212924">
      <w:bodyDiv w:val="1"/>
      <w:marLeft w:val="0"/>
      <w:marRight w:val="0"/>
      <w:marTop w:val="0"/>
      <w:marBottom w:val="0"/>
      <w:divBdr>
        <w:top w:val="none" w:sz="0" w:space="0" w:color="auto"/>
        <w:left w:val="none" w:sz="0" w:space="0" w:color="auto"/>
        <w:bottom w:val="none" w:sz="0" w:space="0" w:color="auto"/>
        <w:right w:val="none" w:sz="0" w:space="0" w:color="auto"/>
      </w:divBdr>
    </w:div>
    <w:div w:id="991177326">
      <w:bodyDiv w:val="1"/>
      <w:marLeft w:val="0"/>
      <w:marRight w:val="0"/>
      <w:marTop w:val="0"/>
      <w:marBottom w:val="0"/>
      <w:divBdr>
        <w:top w:val="none" w:sz="0" w:space="0" w:color="auto"/>
        <w:left w:val="none" w:sz="0" w:space="0" w:color="auto"/>
        <w:bottom w:val="none" w:sz="0" w:space="0" w:color="auto"/>
        <w:right w:val="none" w:sz="0" w:space="0" w:color="auto"/>
      </w:divBdr>
    </w:div>
    <w:div w:id="991451158">
      <w:bodyDiv w:val="1"/>
      <w:marLeft w:val="0"/>
      <w:marRight w:val="0"/>
      <w:marTop w:val="0"/>
      <w:marBottom w:val="0"/>
      <w:divBdr>
        <w:top w:val="none" w:sz="0" w:space="0" w:color="auto"/>
        <w:left w:val="none" w:sz="0" w:space="0" w:color="auto"/>
        <w:bottom w:val="none" w:sz="0" w:space="0" w:color="auto"/>
        <w:right w:val="none" w:sz="0" w:space="0" w:color="auto"/>
      </w:divBdr>
    </w:div>
    <w:div w:id="992416257">
      <w:bodyDiv w:val="1"/>
      <w:marLeft w:val="0"/>
      <w:marRight w:val="0"/>
      <w:marTop w:val="0"/>
      <w:marBottom w:val="0"/>
      <w:divBdr>
        <w:top w:val="none" w:sz="0" w:space="0" w:color="auto"/>
        <w:left w:val="none" w:sz="0" w:space="0" w:color="auto"/>
        <w:bottom w:val="none" w:sz="0" w:space="0" w:color="auto"/>
        <w:right w:val="none" w:sz="0" w:space="0" w:color="auto"/>
      </w:divBdr>
    </w:div>
    <w:div w:id="992488580">
      <w:bodyDiv w:val="1"/>
      <w:marLeft w:val="0"/>
      <w:marRight w:val="0"/>
      <w:marTop w:val="0"/>
      <w:marBottom w:val="0"/>
      <w:divBdr>
        <w:top w:val="none" w:sz="0" w:space="0" w:color="auto"/>
        <w:left w:val="none" w:sz="0" w:space="0" w:color="auto"/>
        <w:bottom w:val="none" w:sz="0" w:space="0" w:color="auto"/>
        <w:right w:val="none" w:sz="0" w:space="0" w:color="auto"/>
      </w:divBdr>
    </w:div>
    <w:div w:id="992955431">
      <w:bodyDiv w:val="1"/>
      <w:marLeft w:val="0"/>
      <w:marRight w:val="0"/>
      <w:marTop w:val="0"/>
      <w:marBottom w:val="0"/>
      <w:divBdr>
        <w:top w:val="none" w:sz="0" w:space="0" w:color="auto"/>
        <w:left w:val="none" w:sz="0" w:space="0" w:color="auto"/>
        <w:bottom w:val="none" w:sz="0" w:space="0" w:color="auto"/>
        <w:right w:val="none" w:sz="0" w:space="0" w:color="auto"/>
      </w:divBdr>
    </w:div>
    <w:div w:id="993071499">
      <w:bodyDiv w:val="1"/>
      <w:marLeft w:val="0"/>
      <w:marRight w:val="0"/>
      <w:marTop w:val="0"/>
      <w:marBottom w:val="0"/>
      <w:divBdr>
        <w:top w:val="none" w:sz="0" w:space="0" w:color="auto"/>
        <w:left w:val="none" w:sz="0" w:space="0" w:color="auto"/>
        <w:bottom w:val="none" w:sz="0" w:space="0" w:color="auto"/>
        <w:right w:val="none" w:sz="0" w:space="0" w:color="auto"/>
      </w:divBdr>
    </w:div>
    <w:div w:id="995842110">
      <w:bodyDiv w:val="1"/>
      <w:marLeft w:val="0"/>
      <w:marRight w:val="0"/>
      <w:marTop w:val="0"/>
      <w:marBottom w:val="0"/>
      <w:divBdr>
        <w:top w:val="none" w:sz="0" w:space="0" w:color="auto"/>
        <w:left w:val="none" w:sz="0" w:space="0" w:color="auto"/>
        <w:bottom w:val="none" w:sz="0" w:space="0" w:color="auto"/>
        <w:right w:val="none" w:sz="0" w:space="0" w:color="auto"/>
      </w:divBdr>
    </w:div>
    <w:div w:id="996492404">
      <w:bodyDiv w:val="1"/>
      <w:marLeft w:val="0"/>
      <w:marRight w:val="0"/>
      <w:marTop w:val="0"/>
      <w:marBottom w:val="0"/>
      <w:divBdr>
        <w:top w:val="none" w:sz="0" w:space="0" w:color="auto"/>
        <w:left w:val="none" w:sz="0" w:space="0" w:color="auto"/>
        <w:bottom w:val="none" w:sz="0" w:space="0" w:color="auto"/>
        <w:right w:val="none" w:sz="0" w:space="0" w:color="auto"/>
      </w:divBdr>
    </w:div>
    <w:div w:id="996687347">
      <w:bodyDiv w:val="1"/>
      <w:marLeft w:val="0"/>
      <w:marRight w:val="0"/>
      <w:marTop w:val="0"/>
      <w:marBottom w:val="0"/>
      <w:divBdr>
        <w:top w:val="none" w:sz="0" w:space="0" w:color="auto"/>
        <w:left w:val="none" w:sz="0" w:space="0" w:color="auto"/>
        <w:bottom w:val="none" w:sz="0" w:space="0" w:color="auto"/>
        <w:right w:val="none" w:sz="0" w:space="0" w:color="auto"/>
      </w:divBdr>
    </w:div>
    <w:div w:id="996760260">
      <w:bodyDiv w:val="1"/>
      <w:marLeft w:val="0"/>
      <w:marRight w:val="0"/>
      <w:marTop w:val="0"/>
      <w:marBottom w:val="0"/>
      <w:divBdr>
        <w:top w:val="none" w:sz="0" w:space="0" w:color="auto"/>
        <w:left w:val="none" w:sz="0" w:space="0" w:color="auto"/>
        <w:bottom w:val="none" w:sz="0" w:space="0" w:color="auto"/>
        <w:right w:val="none" w:sz="0" w:space="0" w:color="auto"/>
      </w:divBdr>
    </w:div>
    <w:div w:id="997658766">
      <w:bodyDiv w:val="1"/>
      <w:marLeft w:val="0"/>
      <w:marRight w:val="0"/>
      <w:marTop w:val="0"/>
      <w:marBottom w:val="0"/>
      <w:divBdr>
        <w:top w:val="none" w:sz="0" w:space="0" w:color="auto"/>
        <w:left w:val="none" w:sz="0" w:space="0" w:color="auto"/>
        <w:bottom w:val="none" w:sz="0" w:space="0" w:color="auto"/>
        <w:right w:val="none" w:sz="0" w:space="0" w:color="auto"/>
      </w:divBdr>
    </w:div>
    <w:div w:id="998077628">
      <w:bodyDiv w:val="1"/>
      <w:marLeft w:val="0"/>
      <w:marRight w:val="0"/>
      <w:marTop w:val="0"/>
      <w:marBottom w:val="0"/>
      <w:divBdr>
        <w:top w:val="none" w:sz="0" w:space="0" w:color="auto"/>
        <w:left w:val="none" w:sz="0" w:space="0" w:color="auto"/>
        <w:bottom w:val="none" w:sz="0" w:space="0" w:color="auto"/>
        <w:right w:val="none" w:sz="0" w:space="0" w:color="auto"/>
      </w:divBdr>
      <w:divsChild>
        <w:div w:id="1906523224">
          <w:marLeft w:val="480"/>
          <w:marRight w:val="0"/>
          <w:marTop w:val="0"/>
          <w:marBottom w:val="0"/>
          <w:divBdr>
            <w:top w:val="none" w:sz="0" w:space="0" w:color="auto"/>
            <w:left w:val="none" w:sz="0" w:space="0" w:color="auto"/>
            <w:bottom w:val="none" w:sz="0" w:space="0" w:color="auto"/>
            <w:right w:val="none" w:sz="0" w:space="0" w:color="auto"/>
          </w:divBdr>
        </w:div>
        <w:div w:id="161045360">
          <w:marLeft w:val="480"/>
          <w:marRight w:val="0"/>
          <w:marTop w:val="0"/>
          <w:marBottom w:val="0"/>
          <w:divBdr>
            <w:top w:val="none" w:sz="0" w:space="0" w:color="auto"/>
            <w:left w:val="none" w:sz="0" w:space="0" w:color="auto"/>
            <w:bottom w:val="none" w:sz="0" w:space="0" w:color="auto"/>
            <w:right w:val="none" w:sz="0" w:space="0" w:color="auto"/>
          </w:divBdr>
        </w:div>
        <w:div w:id="1932465515">
          <w:marLeft w:val="480"/>
          <w:marRight w:val="0"/>
          <w:marTop w:val="0"/>
          <w:marBottom w:val="0"/>
          <w:divBdr>
            <w:top w:val="none" w:sz="0" w:space="0" w:color="auto"/>
            <w:left w:val="none" w:sz="0" w:space="0" w:color="auto"/>
            <w:bottom w:val="none" w:sz="0" w:space="0" w:color="auto"/>
            <w:right w:val="none" w:sz="0" w:space="0" w:color="auto"/>
          </w:divBdr>
        </w:div>
        <w:div w:id="697200887">
          <w:marLeft w:val="480"/>
          <w:marRight w:val="0"/>
          <w:marTop w:val="0"/>
          <w:marBottom w:val="0"/>
          <w:divBdr>
            <w:top w:val="none" w:sz="0" w:space="0" w:color="auto"/>
            <w:left w:val="none" w:sz="0" w:space="0" w:color="auto"/>
            <w:bottom w:val="none" w:sz="0" w:space="0" w:color="auto"/>
            <w:right w:val="none" w:sz="0" w:space="0" w:color="auto"/>
          </w:divBdr>
        </w:div>
        <w:div w:id="1371030564">
          <w:marLeft w:val="480"/>
          <w:marRight w:val="0"/>
          <w:marTop w:val="0"/>
          <w:marBottom w:val="0"/>
          <w:divBdr>
            <w:top w:val="none" w:sz="0" w:space="0" w:color="auto"/>
            <w:left w:val="none" w:sz="0" w:space="0" w:color="auto"/>
            <w:bottom w:val="none" w:sz="0" w:space="0" w:color="auto"/>
            <w:right w:val="none" w:sz="0" w:space="0" w:color="auto"/>
          </w:divBdr>
        </w:div>
        <w:div w:id="590744031">
          <w:marLeft w:val="480"/>
          <w:marRight w:val="0"/>
          <w:marTop w:val="0"/>
          <w:marBottom w:val="0"/>
          <w:divBdr>
            <w:top w:val="none" w:sz="0" w:space="0" w:color="auto"/>
            <w:left w:val="none" w:sz="0" w:space="0" w:color="auto"/>
            <w:bottom w:val="none" w:sz="0" w:space="0" w:color="auto"/>
            <w:right w:val="none" w:sz="0" w:space="0" w:color="auto"/>
          </w:divBdr>
        </w:div>
        <w:div w:id="824780481">
          <w:marLeft w:val="480"/>
          <w:marRight w:val="0"/>
          <w:marTop w:val="0"/>
          <w:marBottom w:val="0"/>
          <w:divBdr>
            <w:top w:val="none" w:sz="0" w:space="0" w:color="auto"/>
            <w:left w:val="none" w:sz="0" w:space="0" w:color="auto"/>
            <w:bottom w:val="none" w:sz="0" w:space="0" w:color="auto"/>
            <w:right w:val="none" w:sz="0" w:space="0" w:color="auto"/>
          </w:divBdr>
        </w:div>
        <w:div w:id="1526365056">
          <w:marLeft w:val="480"/>
          <w:marRight w:val="0"/>
          <w:marTop w:val="0"/>
          <w:marBottom w:val="0"/>
          <w:divBdr>
            <w:top w:val="none" w:sz="0" w:space="0" w:color="auto"/>
            <w:left w:val="none" w:sz="0" w:space="0" w:color="auto"/>
            <w:bottom w:val="none" w:sz="0" w:space="0" w:color="auto"/>
            <w:right w:val="none" w:sz="0" w:space="0" w:color="auto"/>
          </w:divBdr>
        </w:div>
        <w:div w:id="6299385">
          <w:marLeft w:val="480"/>
          <w:marRight w:val="0"/>
          <w:marTop w:val="0"/>
          <w:marBottom w:val="0"/>
          <w:divBdr>
            <w:top w:val="none" w:sz="0" w:space="0" w:color="auto"/>
            <w:left w:val="none" w:sz="0" w:space="0" w:color="auto"/>
            <w:bottom w:val="none" w:sz="0" w:space="0" w:color="auto"/>
            <w:right w:val="none" w:sz="0" w:space="0" w:color="auto"/>
          </w:divBdr>
        </w:div>
        <w:div w:id="1420835436">
          <w:marLeft w:val="480"/>
          <w:marRight w:val="0"/>
          <w:marTop w:val="0"/>
          <w:marBottom w:val="0"/>
          <w:divBdr>
            <w:top w:val="none" w:sz="0" w:space="0" w:color="auto"/>
            <w:left w:val="none" w:sz="0" w:space="0" w:color="auto"/>
            <w:bottom w:val="none" w:sz="0" w:space="0" w:color="auto"/>
            <w:right w:val="none" w:sz="0" w:space="0" w:color="auto"/>
          </w:divBdr>
        </w:div>
        <w:div w:id="1329403374">
          <w:marLeft w:val="480"/>
          <w:marRight w:val="0"/>
          <w:marTop w:val="0"/>
          <w:marBottom w:val="0"/>
          <w:divBdr>
            <w:top w:val="none" w:sz="0" w:space="0" w:color="auto"/>
            <w:left w:val="none" w:sz="0" w:space="0" w:color="auto"/>
            <w:bottom w:val="none" w:sz="0" w:space="0" w:color="auto"/>
            <w:right w:val="none" w:sz="0" w:space="0" w:color="auto"/>
          </w:divBdr>
        </w:div>
        <w:div w:id="1208372979">
          <w:marLeft w:val="480"/>
          <w:marRight w:val="0"/>
          <w:marTop w:val="0"/>
          <w:marBottom w:val="0"/>
          <w:divBdr>
            <w:top w:val="none" w:sz="0" w:space="0" w:color="auto"/>
            <w:left w:val="none" w:sz="0" w:space="0" w:color="auto"/>
            <w:bottom w:val="none" w:sz="0" w:space="0" w:color="auto"/>
            <w:right w:val="none" w:sz="0" w:space="0" w:color="auto"/>
          </w:divBdr>
        </w:div>
        <w:div w:id="1811701817">
          <w:marLeft w:val="480"/>
          <w:marRight w:val="0"/>
          <w:marTop w:val="0"/>
          <w:marBottom w:val="0"/>
          <w:divBdr>
            <w:top w:val="none" w:sz="0" w:space="0" w:color="auto"/>
            <w:left w:val="none" w:sz="0" w:space="0" w:color="auto"/>
            <w:bottom w:val="none" w:sz="0" w:space="0" w:color="auto"/>
            <w:right w:val="none" w:sz="0" w:space="0" w:color="auto"/>
          </w:divBdr>
        </w:div>
        <w:div w:id="280653065">
          <w:marLeft w:val="480"/>
          <w:marRight w:val="0"/>
          <w:marTop w:val="0"/>
          <w:marBottom w:val="0"/>
          <w:divBdr>
            <w:top w:val="none" w:sz="0" w:space="0" w:color="auto"/>
            <w:left w:val="none" w:sz="0" w:space="0" w:color="auto"/>
            <w:bottom w:val="none" w:sz="0" w:space="0" w:color="auto"/>
            <w:right w:val="none" w:sz="0" w:space="0" w:color="auto"/>
          </w:divBdr>
        </w:div>
        <w:div w:id="203952941">
          <w:marLeft w:val="480"/>
          <w:marRight w:val="0"/>
          <w:marTop w:val="0"/>
          <w:marBottom w:val="0"/>
          <w:divBdr>
            <w:top w:val="none" w:sz="0" w:space="0" w:color="auto"/>
            <w:left w:val="none" w:sz="0" w:space="0" w:color="auto"/>
            <w:bottom w:val="none" w:sz="0" w:space="0" w:color="auto"/>
            <w:right w:val="none" w:sz="0" w:space="0" w:color="auto"/>
          </w:divBdr>
        </w:div>
        <w:div w:id="1002053778">
          <w:marLeft w:val="480"/>
          <w:marRight w:val="0"/>
          <w:marTop w:val="0"/>
          <w:marBottom w:val="0"/>
          <w:divBdr>
            <w:top w:val="none" w:sz="0" w:space="0" w:color="auto"/>
            <w:left w:val="none" w:sz="0" w:space="0" w:color="auto"/>
            <w:bottom w:val="none" w:sz="0" w:space="0" w:color="auto"/>
            <w:right w:val="none" w:sz="0" w:space="0" w:color="auto"/>
          </w:divBdr>
        </w:div>
        <w:div w:id="346448073">
          <w:marLeft w:val="480"/>
          <w:marRight w:val="0"/>
          <w:marTop w:val="0"/>
          <w:marBottom w:val="0"/>
          <w:divBdr>
            <w:top w:val="none" w:sz="0" w:space="0" w:color="auto"/>
            <w:left w:val="none" w:sz="0" w:space="0" w:color="auto"/>
            <w:bottom w:val="none" w:sz="0" w:space="0" w:color="auto"/>
            <w:right w:val="none" w:sz="0" w:space="0" w:color="auto"/>
          </w:divBdr>
        </w:div>
        <w:div w:id="601449600">
          <w:marLeft w:val="480"/>
          <w:marRight w:val="0"/>
          <w:marTop w:val="0"/>
          <w:marBottom w:val="0"/>
          <w:divBdr>
            <w:top w:val="none" w:sz="0" w:space="0" w:color="auto"/>
            <w:left w:val="none" w:sz="0" w:space="0" w:color="auto"/>
            <w:bottom w:val="none" w:sz="0" w:space="0" w:color="auto"/>
            <w:right w:val="none" w:sz="0" w:space="0" w:color="auto"/>
          </w:divBdr>
        </w:div>
        <w:div w:id="951976431">
          <w:marLeft w:val="480"/>
          <w:marRight w:val="0"/>
          <w:marTop w:val="0"/>
          <w:marBottom w:val="0"/>
          <w:divBdr>
            <w:top w:val="none" w:sz="0" w:space="0" w:color="auto"/>
            <w:left w:val="none" w:sz="0" w:space="0" w:color="auto"/>
            <w:bottom w:val="none" w:sz="0" w:space="0" w:color="auto"/>
            <w:right w:val="none" w:sz="0" w:space="0" w:color="auto"/>
          </w:divBdr>
        </w:div>
        <w:div w:id="965820347">
          <w:marLeft w:val="480"/>
          <w:marRight w:val="0"/>
          <w:marTop w:val="0"/>
          <w:marBottom w:val="0"/>
          <w:divBdr>
            <w:top w:val="none" w:sz="0" w:space="0" w:color="auto"/>
            <w:left w:val="none" w:sz="0" w:space="0" w:color="auto"/>
            <w:bottom w:val="none" w:sz="0" w:space="0" w:color="auto"/>
            <w:right w:val="none" w:sz="0" w:space="0" w:color="auto"/>
          </w:divBdr>
        </w:div>
        <w:div w:id="2071924174">
          <w:marLeft w:val="480"/>
          <w:marRight w:val="0"/>
          <w:marTop w:val="0"/>
          <w:marBottom w:val="0"/>
          <w:divBdr>
            <w:top w:val="none" w:sz="0" w:space="0" w:color="auto"/>
            <w:left w:val="none" w:sz="0" w:space="0" w:color="auto"/>
            <w:bottom w:val="none" w:sz="0" w:space="0" w:color="auto"/>
            <w:right w:val="none" w:sz="0" w:space="0" w:color="auto"/>
          </w:divBdr>
        </w:div>
        <w:div w:id="382952006">
          <w:marLeft w:val="480"/>
          <w:marRight w:val="0"/>
          <w:marTop w:val="0"/>
          <w:marBottom w:val="0"/>
          <w:divBdr>
            <w:top w:val="none" w:sz="0" w:space="0" w:color="auto"/>
            <w:left w:val="none" w:sz="0" w:space="0" w:color="auto"/>
            <w:bottom w:val="none" w:sz="0" w:space="0" w:color="auto"/>
            <w:right w:val="none" w:sz="0" w:space="0" w:color="auto"/>
          </w:divBdr>
        </w:div>
        <w:div w:id="1328174279">
          <w:marLeft w:val="480"/>
          <w:marRight w:val="0"/>
          <w:marTop w:val="0"/>
          <w:marBottom w:val="0"/>
          <w:divBdr>
            <w:top w:val="none" w:sz="0" w:space="0" w:color="auto"/>
            <w:left w:val="none" w:sz="0" w:space="0" w:color="auto"/>
            <w:bottom w:val="none" w:sz="0" w:space="0" w:color="auto"/>
            <w:right w:val="none" w:sz="0" w:space="0" w:color="auto"/>
          </w:divBdr>
        </w:div>
        <w:div w:id="2032608505">
          <w:marLeft w:val="480"/>
          <w:marRight w:val="0"/>
          <w:marTop w:val="0"/>
          <w:marBottom w:val="0"/>
          <w:divBdr>
            <w:top w:val="none" w:sz="0" w:space="0" w:color="auto"/>
            <w:left w:val="none" w:sz="0" w:space="0" w:color="auto"/>
            <w:bottom w:val="none" w:sz="0" w:space="0" w:color="auto"/>
            <w:right w:val="none" w:sz="0" w:space="0" w:color="auto"/>
          </w:divBdr>
        </w:div>
        <w:div w:id="1891306099">
          <w:marLeft w:val="480"/>
          <w:marRight w:val="0"/>
          <w:marTop w:val="0"/>
          <w:marBottom w:val="0"/>
          <w:divBdr>
            <w:top w:val="none" w:sz="0" w:space="0" w:color="auto"/>
            <w:left w:val="none" w:sz="0" w:space="0" w:color="auto"/>
            <w:bottom w:val="none" w:sz="0" w:space="0" w:color="auto"/>
            <w:right w:val="none" w:sz="0" w:space="0" w:color="auto"/>
          </w:divBdr>
        </w:div>
        <w:div w:id="2006323425">
          <w:marLeft w:val="480"/>
          <w:marRight w:val="0"/>
          <w:marTop w:val="0"/>
          <w:marBottom w:val="0"/>
          <w:divBdr>
            <w:top w:val="none" w:sz="0" w:space="0" w:color="auto"/>
            <w:left w:val="none" w:sz="0" w:space="0" w:color="auto"/>
            <w:bottom w:val="none" w:sz="0" w:space="0" w:color="auto"/>
            <w:right w:val="none" w:sz="0" w:space="0" w:color="auto"/>
          </w:divBdr>
        </w:div>
        <w:div w:id="316498556">
          <w:marLeft w:val="480"/>
          <w:marRight w:val="0"/>
          <w:marTop w:val="0"/>
          <w:marBottom w:val="0"/>
          <w:divBdr>
            <w:top w:val="none" w:sz="0" w:space="0" w:color="auto"/>
            <w:left w:val="none" w:sz="0" w:space="0" w:color="auto"/>
            <w:bottom w:val="none" w:sz="0" w:space="0" w:color="auto"/>
            <w:right w:val="none" w:sz="0" w:space="0" w:color="auto"/>
          </w:divBdr>
        </w:div>
        <w:div w:id="1625580605">
          <w:marLeft w:val="480"/>
          <w:marRight w:val="0"/>
          <w:marTop w:val="0"/>
          <w:marBottom w:val="0"/>
          <w:divBdr>
            <w:top w:val="none" w:sz="0" w:space="0" w:color="auto"/>
            <w:left w:val="none" w:sz="0" w:space="0" w:color="auto"/>
            <w:bottom w:val="none" w:sz="0" w:space="0" w:color="auto"/>
            <w:right w:val="none" w:sz="0" w:space="0" w:color="auto"/>
          </w:divBdr>
        </w:div>
        <w:div w:id="241573174">
          <w:marLeft w:val="480"/>
          <w:marRight w:val="0"/>
          <w:marTop w:val="0"/>
          <w:marBottom w:val="0"/>
          <w:divBdr>
            <w:top w:val="none" w:sz="0" w:space="0" w:color="auto"/>
            <w:left w:val="none" w:sz="0" w:space="0" w:color="auto"/>
            <w:bottom w:val="none" w:sz="0" w:space="0" w:color="auto"/>
            <w:right w:val="none" w:sz="0" w:space="0" w:color="auto"/>
          </w:divBdr>
        </w:div>
        <w:div w:id="653336462">
          <w:marLeft w:val="480"/>
          <w:marRight w:val="0"/>
          <w:marTop w:val="0"/>
          <w:marBottom w:val="0"/>
          <w:divBdr>
            <w:top w:val="none" w:sz="0" w:space="0" w:color="auto"/>
            <w:left w:val="none" w:sz="0" w:space="0" w:color="auto"/>
            <w:bottom w:val="none" w:sz="0" w:space="0" w:color="auto"/>
            <w:right w:val="none" w:sz="0" w:space="0" w:color="auto"/>
          </w:divBdr>
        </w:div>
        <w:div w:id="226916515">
          <w:marLeft w:val="480"/>
          <w:marRight w:val="0"/>
          <w:marTop w:val="0"/>
          <w:marBottom w:val="0"/>
          <w:divBdr>
            <w:top w:val="none" w:sz="0" w:space="0" w:color="auto"/>
            <w:left w:val="none" w:sz="0" w:space="0" w:color="auto"/>
            <w:bottom w:val="none" w:sz="0" w:space="0" w:color="auto"/>
            <w:right w:val="none" w:sz="0" w:space="0" w:color="auto"/>
          </w:divBdr>
        </w:div>
        <w:div w:id="519661143">
          <w:marLeft w:val="480"/>
          <w:marRight w:val="0"/>
          <w:marTop w:val="0"/>
          <w:marBottom w:val="0"/>
          <w:divBdr>
            <w:top w:val="none" w:sz="0" w:space="0" w:color="auto"/>
            <w:left w:val="none" w:sz="0" w:space="0" w:color="auto"/>
            <w:bottom w:val="none" w:sz="0" w:space="0" w:color="auto"/>
            <w:right w:val="none" w:sz="0" w:space="0" w:color="auto"/>
          </w:divBdr>
        </w:div>
      </w:divsChild>
    </w:div>
    <w:div w:id="999042631">
      <w:bodyDiv w:val="1"/>
      <w:marLeft w:val="0"/>
      <w:marRight w:val="0"/>
      <w:marTop w:val="0"/>
      <w:marBottom w:val="0"/>
      <w:divBdr>
        <w:top w:val="none" w:sz="0" w:space="0" w:color="auto"/>
        <w:left w:val="none" w:sz="0" w:space="0" w:color="auto"/>
        <w:bottom w:val="none" w:sz="0" w:space="0" w:color="auto"/>
        <w:right w:val="none" w:sz="0" w:space="0" w:color="auto"/>
      </w:divBdr>
    </w:div>
    <w:div w:id="999191384">
      <w:bodyDiv w:val="1"/>
      <w:marLeft w:val="0"/>
      <w:marRight w:val="0"/>
      <w:marTop w:val="0"/>
      <w:marBottom w:val="0"/>
      <w:divBdr>
        <w:top w:val="none" w:sz="0" w:space="0" w:color="auto"/>
        <w:left w:val="none" w:sz="0" w:space="0" w:color="auto"/>
        <w:bottom w:val="none" w:sz="0" w:space="0" w:color="auto"/>
        <w:right w:val="none" w:sz="0" w:space="0" w:color="auto"/>
      </w:divBdr>
    </w:div>
    <w:div w:id="999582036">
      <w:bodyDiv w:val="1"/>
      <w:marLeft w:val="0"/>
      <w:marRight w:val="0"/>
      <w:marTop w:val="0"/>
      <w:marBottom w:val="0"/>
      <w:divBdr>
        <w:top w:val="none" w:sz="0" w:space="0" w:color="auto"/>
        <w:left w:val="none" w:sz="0" w:space="0" w:color="auto"/>
        <w:bottom w:val="none" w:sz="0" w:space="0" w:color="auto"/>
        <w:right w:val="none" w:sz="0" w:space="0" w:color="auto"/>
      </w:divBdr>
    </w:div>
    <w:div w:id="999696032">
      <w:bodyDiv w:val="1"/>
      <w:marLeft w:val="0"/>
      <w:marRight w:val="0"/>
      <w:marTop w:val="0"/>
      <w:marBottom w:val="0"/>
      <w:divBdr>
        <w:top w:val="none" w:sz="0" w:space="0" w:color="auto"/>
        <w:left w:val="none" w:sz="0" w:space="0" w:color="auto"/>
        <w:bottom w:val="none" w:sz="0" w:space="0" w:color="auto"/>
        <w:right w:val="none" w:sz="0" w:space="0" w:color="auto"/>
      </w:divBdr>
    </w:div>
    <w:div w:id="1000814766">
      <w:bodyDiv w:val="1"/>
      <w:marLeft w:val="0"/>
      <w:marRight w:val="0"/>
      <w:marTop w:val="0"/>
      <w:marBottom w:val="0"/>
      <w:divBdr>
        <w:top w:val="none" w:sz="0" w:space="0" w:color="auto"/>
        <w:left w:val="none" w:sz="0" w:space="0" w:color="auto"/>
        <w:bottom w:val="none" w:sz="0" w:space="0" w:color="auto"/>
        <w:right w:val="none" w:sz="0" w:space="0" w:color="auto"/>
      </w:divBdr>
    </w:div>
    <w:div w:id="1001078076">
      <w:bodyDiv w:val="1"/>
      <w:marLeft w:val="0"/>
      <w:marRight w:val="0"/>
      <w:marTop w:val="0"/>
      <w:marBottom w:val="0"/>
      <w:divBdr>
        <w:top w:val="none" w:sz="0" w:space="0" w:color="auto"/>
        <w:left w:val="none" w:sz="0" w:space="0" w:color="auto"/>
        <w:bottom w:val="none" w:sz="0" w:space="0" w:color="auto"/>
        <w:right w:val="none" w:sz="0" w:space="0" w:color="auto"/>
      </w:divBdr>
      <w:divsChild>
        <w:div w:id="798105772">
          <w:marLeft w:val="480"/>
          <w:marRight w:val="0"/>
          <w:marTop w:val="0"/>
          <w:marBottom w:val="0"/>
          <w:divBdr>
            <w:top w:val="none" w:sz="0" w:space="0" w:color="auto"/>
            <w:left w:val="none" w:sz="0" w:space="0" w:color="auto"/>
            <w:bottom w:val="none" w:sz="0" w:space="0" w:color="auto"/>
            <w:right w:val="none" w:sz="0" w:space="0" w:color="auto"/>
          </w:divBdr>
        </w:div>
        <w:div w:id="153184195">
          <w:marLeft w:val="480"/>
          <w:marRight w:val="0"/>
          <w:marTop w:val="0"/>
          <w:marBottom w:val="0"/>
          <w:divBdr>
            <w:top w:val="none" w:sz="0" w:space="0" w:color="auto"/>
            <w:left w:val="none" w:sz="0" w:space="0" w:color="auto"/>
            <w:bottom w:val="none" w:sz="0" w:space="0" w:color="auto"/>
            <w:right w:val="none" w:sz="0" w:space="0" w:color="auto"/>
          </w:divBdr>
        </w:div>
        <w:div w:id="1007251341">
          <w:marLeft w:val="480"/>
          <w:marRight w:val="0"/>
          <w:marTop w:val="0"/>
          <w:marBottom w:val="0"/>
          <w:divBdr>
            <w:top w:val="none" w:sz="0" w:space="0" w:color="auto"/>
            <w:left w:val="none" w:sz="0" w:space="0" w:color="auto"/>
            <w:bottom w:val="none" w:sz="0" w:space="0" w:color="auto"/>
            <w:right w:val="none" w:sz="0" w:space="0" w:color="auto"/>
          </w:divBdr>
        </w:div>
        <w:div w:id="620115885">
          <w:marLeft w:val="480"/>
          <w:marRight w:val="0"/>
          <w:marTop w:val="0"/>
          <w:marBottom w:val="0"/>
          <w:divBdr>
            <w:top w:val="none" w:sz="0" w:space="0" w:color="auto"/>
            <w:left w:val="none" w:sz="0" w:space="0" w:color="auto"/>
            <w:bottom w:val="none" w:sz="0" w:space="0" w:color="auto"/>
            <w:right w:val="none" w:sz="0" w:space="0" w:color="auto"/>
          </w:divBdr>
        </w:div>
        <w:div w:id="91247729">
          <w:marLeft w:val="480"/>
          <w:marRight w:val="0"/>
          <w:marTop w:val="0"/>
          <w:marBottom w:val="0"/>
          <w:divBdr>
            <w:top w:val="none" w:sz="0" w:space="0" w:color="auto"/>
            <w:left w:val="none" w:sz="0" w:space="0" w:color="auto"/>
            <w:bottom w:val="none" w:sz="0" w:space="0" w:color="auto"/>
            <w:right w:val="none" w:sz="0" w:space="0" w:color="auto"/>
          </w:divBdr>
        </w:div>
        <w:div w:id="181626995">
          <w:marLeft w:val="480"/>
          <w:marRight w:val="0"/>
          <w:marTop w:val="0"/>
          <w:marBottom w:val="0"/>
          <w:divBdr>
            <w:top w:val="none" w:sz="0" w:space="0" w:color="auto"/>
            <w:left w:val="none" w:sz="0" w:space="0" w:color="auto"/>
            <w:bottom w:val="none" w:sz="0" w:space="0" w:color="auto"/>
            <w:right w:val="none" w:sz="0" w:space="0" w:color="auto"/>
          </w:divBdr>
        </w:div>
        <w:div w:id="854660071">
          <w:marLeft w:val="480"/>
          <w:marRight w:val="0"/>
          <w:marTop w:val="0"/>
          <w:marBottom w:val="0"/>
          <w:divBdr>
            <w:top w:val="none" w:sz="0" w:space="0" w:color="auto"/>
            <w:left w:val="none" w:sz="0" w:space="0" w:color="auto"/>
            <w:bottom w:val="none" w:sz="0" w:space="0" w:color="auto"/>
            <w:right w:val="none" w:sz="0" w:space="0" w:color="auto"/>
          </w:divBdr>
        </w:div>
        <w:div w:id="130901194">
          <w:marLeft w:val="480"/>
          <w:marRight w:val="0"/>
          <w:marTop w:val="0"/>
          <w:marBottom w:val="0"/>
          <w:divBdr>
            <w:top w:val="none" w:sz="0" w:space="0" w:color="auto"/>
            <w:left w:val="none" w:sz="0" w:space="0" w:color="auto"/>
            <w:bottom w:val="none" w:sz="0" w:space="0" w:color="auto"/>
            <w:right w:val="none" w:sz="0" w:space="0" w:color="auto"/>
          </w:divBdr>
        </w:div>
        <w:div w:id="840394309">
          <w:marLeft w:val="480"/>
          <w:marRight w:val="0"/>
          <w:marTop w:val="0"/>
          <w:marBottom w:val="0"/>
          <w:divBdr>
            <w:top w:val="none" w:sz="0" w:space="0" w:color="auto"/>
            <w:left w:val="none" w:sz="0" w:space="0" w:color="auto"/>
            <w:bottom w:val="none" w:sz="0" w:space="0" w:color="auto"/>
            <w:right w:val="none" w:sz="0" w:space="0" w:color="auto"/>
          </w:divBdr>
        </w:div>
        <w:div w:id="469590303">
          <w:marLeft w:val="480"/>
          <w:marRight w:val="0"/>
          <w:marTop w:val="0"/>
          <w:marBottom w:val="0"/>
          <w:divBdr>
            <w:top w:val="none" w:sz="0" w:space="0" w:color="auto"/>
            <w:left w:val="none" w:sz="0" w:space="0" w:color="auto"/>
            <w:bottom w:val="none" w:sz="0" w:space="0" w:color="auto"/>
            <w:right w:val="none" w:sz="0" w:space="0" w:color="auto"/>
          </w:divBdr>
        </w:div>
        <w:div w:id="224683005">
          <w:marLeft w:val="480"/>
          <w:marRight w:val="0"/>
          <w:marTop w:val="0"/>
          <w:marBottom w:val="0"/>
          <w:divBdr>
            <w:top w:val="none" w:sz="0" w:space="0" w:color="auto"/>
            <w:left w:val="none" w:sz="0" w:space="0" w:color="auto"/>
            <w:bottom w:val="none" w:sz="0" w:space="0" w:color="auto"/>
            <w:right w:val="none" w:sz="0" w:space="0" w:color="auto"/>
          </w:divBdr>
        </w:div>
        <w:div w:id="356270757">
          <w:marLeft w:val="480"/>
          <w:marRight w:val="0"/>
          <w:marTop w:val="0"/>
          <w:marBottom w:val="0"/>
          <w:divBdr>
            <w:top w:val="none" w:sz="0" w:space="0" w:color="auto"/>
            <w:left w:val="none" w:sz="0" w:space="0" w:color="auto"/>
            <w:bottom w:val="none" w:sz="0" w:space="0" w:color="auto"/>
            <w:right w:val="none" w:sz="0" w:space="0" w:color="auto"/>
          </w:divBdr>
        </w:div>
        <w:div w:id="1262447400">
          <w:marLeft w:val="480"/>
          <w:marRight w:val="0"/>
          <w:marTop w:val="0"/>
          <w:marBottom w:val="0"/>
          <w:divBdr>
            <w:top w:val="none" w:sz="0" w:space="0" w:color="auto"/>
            <w:left w:val="none" w:sz="0" w:space="0" w:color="auto"/>
            <w:bottom w:val="none" w:sz="0" w:space="0" w:color="auto"/>
            <w:right w:val="none" w:sz="0" w:space="0" w:color="auto"/>
          </w:divBdr>
        </w:div>
        <w:div w:id="2034453794">
          <w:marLeft w:val="480"/>
          <w:marRight w:val="0"/>
          <w:marTop w:val="0"/>
          <w:marBottom w:val="0"/>
          <w:divBdr>
            <w:top w:val="none" w:sz="0" w:space="0" w:color="auto"/>
            <w:left w:val="none" w:sz="0" w:space="0" w:color="auto"/>
            <w:bottom w:val="none" w:sz="0" w:space="0" w:color="auto"/>
            <w:right w:val="none" w:sz="0" w:space="0" w:color="auto"/>
          </w:divBdr>
        </w:div>
        <w:div w:id="990596553">
          <w:marLeft w:val="480"/>
          <w:marRight w:val="0"/>
          <w:marTop w:val="0"/>
          <w:marBottom w:val="0"/>
          <w:divBdr>
            <w:top w:val="none" w:sz="0" w:space="0" w:color="auto"/>
            <w:left w:val="none" w:sz="0" w:space="0" w:color="auto"/>
            <w:bottom w:val="none" w:sz="0" w:space="0" w:color="auto"/>
            <w:right w:val="none" w:sz="0" w:space="0" w:color="auto"/>
          </w:divBdr>
        </w:div>
        <w:div w:id="1014111150">
          <w:marLeft w:val="480"/>
          <w:marRight w:val="0"/>
          <w:marTop w:val="0"/>
          <w:marBottom w:val="0"/>
          <w:divBdr>
            <w:top w:val="none" w:sz="0" w:space="0" w:color="auto"/>
            <w:left w:val="none" w:sz="0" w:space="0" w:color="auto"/>
            <w:bottom w:val="none" w:sz="0" w:space="0" w:color="auto"/>
            <w:right w:val="none" w:sz="0" w:space="0" w:color="auto"/>
          </w:divBdr>
        </w:div>
        <w:div w:id="1824617755">
          <w:marLeft w:val="480"/>
          <w:marRight w:val="0"/>
          <w:marTop w:val="0"/>
          <w:marBottom w:val="0"/>
          <w:divBdr>
            <w:top w:val="none" w:sz="0" w:space="0" w:color="auto"/>
            <w:left w:val="none" w:sz="0" w:space="0" w:color="auto"/>
            <w:bottom w:val="none" w:sz="0" w:space="0" w:color="auto"/>
            <w:right w:val="none" w:sz="0" w:space="0" w:color="auto"/>
          </w:divBdr>
        </w:div>
        <w:div w:id="618611019">
          <w:marLeft w:val="480"/>
          <w:marRight w:val="0"/>
          <w:marTop w:val="0"/>
          <w:marBottom w:val="0"/>
          <w:divBdr>
            <w:top w:val="none" w:sz="0" w:space="0" w:color="auto"/>
            <w:left w:val="none" w:sz="0" w:space="0" w:color="auto"/>
            <w:bottom w:val="none" w:sz="0" w:space="0" w:color="auto"/>
            <w:right w:val="none" w:sz="0" w:space="0" w:color="auto"/>
          </w:divBdr>
        </w:div>
        <w:div w:id="2118791911">
          <w:marLeft w:val="480"/>
          <w:marRight w:val="0"/>
          <w:marTop w:val="0"/>
          <w:marBottom w:val="0"/>
          <w:divBdr>
            <w:top w:val="none" w:sz="0" w:space="0" w:color="auto"/>
            <w:left w:val="none" w:sz="0" w:space="0" w:color="auto"/>
            <w:bottom w:val="none" w:sz="0" w:space="0" w:color="auto"/>
            <w:right w:val="none" w:sz="0" w:space="0" w:color="auto"/>
          </w:divBdr>
        </w:div>
        <w:div w:id="1559708832">
          <w:marLeft w:val="480"/>
          <w:marRight w:val="0"/>
          <w:marTop w:val="0"/>
          <w:marBottom w:val="0"/>
          <w:divBdr>
            <w:top w:val="none" w:sz="0" w:space="0" w:color="auto"/>
            <w:left w:val="none" w:sz="0" w:space="0" w:color="auto"/>
            <w:bottom w:val="none" w:sz="0" w:space="0" w:color="auto"/>
            <w:right w:val="none" w:sz="0" w:space="0" w:color="auto"/>
          </w:divBdr>
        </w:div>
        <w:div w:id="980040260">
          <w:marLeft w:val="480"/>
          <w:marRight w:val="0"/>
          <w:marTop w:val="0"/>
          <w:marBottom w:val="0"/>
          <w:divBdr>
            <w:top w:val="none" w:sz="0" w:space="0" w:color="auto"/>
            <w:left w:val="none" w:sz="0" w:space="0" w:color="auto"/>
            <w:bottom w:val="none" w:sz="0" w:space="0" w:color="auto"/>
            <w:right w:val="none" w:sz="0" w:space="0" w:color="auto"/>
          </w:divBdr>
        </w:div>
        <w:div w:id="1397701456">
          <w:marLeft w:val="480"/>
          <w:marRight w:val="0"/>
          <w:marTop w:val="0"/>
          <w:marBottom w:val="0"/>
          <w:divBdr>
            <w:top w:val="none" w:sz="0" w:space="0" w:color="auto"/>
            <w:left w:val="none" w:sz="0" w:space="0" w:color="auto"/>
            <w:bottom w:val="none" w:sz="0" w:space="0" w:color="auto"/>
            <w:right w:val="none" w:sz="0" w:space="0" w:color="auto"/>
          </w:divBdr>
        </w:div>
        <w:div w:id="2021812553">
          <w:marLeft w:val="480"/>
          <w:marRight w:val="0"/>
          <w:marTop w:val="0"/>
          <w:marBottom w:val="0"/>
          <w:divBdr>
            <w:top w:val="none" w:sz="0" w:space="0" w:color="auto"/>
            <w:left w:val="none" w:sz="0" w:space="0" w:color="auto"/>
            <w:bottom w:val="none" w:sz="0" w:space="0" w:color="auto"/>
            <w:right w:val="none" w:sz="0" w:space="0" w:color="auto"/>
          </w:divBdr>
        </w:div>
        <w:div w:id="1107382588">
          <w:marLeft w:val="480"/>
          <w:marRight w:val="0"/>
          <w:marTop w:val="0"/>
          <w:marBottom w:val="0"/>
          <w:divBdr>
            <w:top w:val="none" w:sz="0" w:space="0" w:color="auto"/>
            <w:left w:val="none" w:sz="0" w:space="0" w:color="auto"/>
            <w:bottom w:val="none" w:sz="0" w:space="0" w:color="auto"/>
            <w:right w:val="none" w:sz="0" w:space="0" w:color="auto"/>
          </w:divBdr>
        </w:div>
        <w:div w:id="107162283">
          <w:marLeft w:val="480"/>
          <w:marRight w:val="0"/>
          <w:marTop w:val="0"/>
          <w:marBottom w:val="0"/>
          <w:divBdr>
            <w:top w:val="none" w:sz="0" w:space="0" w:color="auto"/>
            <w:left w:val="none" w:sz="0" w:space="0" w:color="auto"/>
            <w:bottom w:val="none" w:sz="0" w:space="0" w:color="auto"/>
            <w:right w:val="none" w:sz="0" w:space="0" w:color="auto"/>
          </w:divBdr>
        </w:div>
        <w:div w:id="49888222">
          <w:marLeft w:val="480"/>
          <w:marRight w:val="0"/>
          <w:marTop w:val="0"/>
          <w:marBottom w:val="0"/>
          <w:divBdr>
            <w:top w:val="none" w:sz="0" w:space="0" w:color="auto"/>
            <w:left w:val="none" w:sz="0" w:space="0" w:color="auto"/>
            <w:bottom w:val="none" w:sz="0" w:space="0" w:color="auto"/>
            <w:right w:val="none" w:sz="0" w:space="0" w:color="auto"/>
          </w:divBdr>
        </w:div>
      </w:divsChild>
    </w:div>
    <w:div w:id="1001153939">
      <w:bodyDiv w:val="1"/>
      <w:marLeft w:val="0"/>
      <w:marRight w:val="0"/>
      <w:marTop w:val="0"/>
      <w:marBottom w:val="0"/>
      <w:divBdr>
        <w:top w:val="none" w:sz="0" w:space="0" w:color="auto"/>
        <w:left w:val="none" w:sz="0" w:space="0" w:color="auto"/>
        <w:bottom w:val="none" w:sz="0" w:space="0" w:color="auto"/>
        <w:right w:val="none" w:sz="0" w:space="0" w:color="auto"/>
      </w:divBdr>
    </w:div>
    <w:div w:id="1001391879">
      <w:bodyDiv w:val="1"/>
      <w:marLeft w:val="0"/>
      <w:marRight w:val="0"/>
      <w:marTop w:val="0"/>
      <w:marBottom w:val="0"/>
      <w:divBdr>
        <w:top w:val="none" w:sz="0" w:space="0" w:color="auto"/>
        <w:left w:val="none" w:sz="0" w:space="0" w:color="auto"/>
        <w:bottom w:val="none" w:sz="0" w:space="0" w:color="auto"/>
        <w:right w:val="none" w:sz="0" w:space="0" w:color="auto"/>
      </w:divBdr>
      <w:divsChild>
        <w:div w:id="990326106">
          <w:marLeft w:val="480"/>
          <w:marRight w:val="0"/>
          <w:marTop w:val="0"/>
          <w:marBottom w:val="0"/>
          <w:divBdr>
            <w:top w:val="none" w:sz="0" w:space="0" w:color="auto"/>
            <w:left w:val="none" w:sz="0" w:space="0" w:color="auto"/>
            <w:bottom w:val="none" w:sz="0" w:space="0" w:color="auto"/>
            <w:right w:val="none" w:sz="0" w:space="0" w:color="auto"/>
          </w:divBdr>
        </w:div>
        <w:div w:id="1760562355">
          <w:marLeft w:val="480"/>
          <w:marRight w:val="0"/>
          <w:marTop w:val="0"/>
          <w:marBottom w:val="0"/>
          <w:divBdr>
            <w:top w:val="none" w:sz="0" w:space="0" w:color="auto"/>
            <w:left w:val="none" w:sz="0" w:space="0" w:color="auto"/>
            <w:bottom w:val="none" w:sz="0" w:space="0" w:color="auto"/>
            <w:right w:val="none" w:sz="0" w:space="0" w:color="auto"/>
          </w:divBdr>
        </w:div>
        <w:div w:id="748700235">
          <w:marLeft w:val="480"/>
          <w:marRight w:val="0"/>
          <w:marTop w:val="0"/>
          <w:marBottom w:val="0"/>
          <w:divBdr>
            <w:top w:val="none" w:sz="0" w:space="0" w:color="auto"/>
            <w:left w:val="none" w:sz="0" w:space="0" w:color="auto"/>
            <w:bottom w:val="none" w:sz="0" w:space="0" w:color="auto"/>
            <w:right w:val="none" w:sz="0" w:space="0" w:color="auto"/>
          </w:divBdr>
        </w:div>
        <w:div w:id="1240866043">
          <w:marLeft w:val="480"/>
          <w:marRight w:val="0"/>
          <w:marTop w:val="0"/>
          <w:marBottom w:val="0"/>
          <w:divBdr>
            <w:top w:val="none" w:sz="0" w:space="0" w:color="auto"/>
            <w:left w:val="none" w:sz="0" w:space="0" w:color="auto"/>
            <w:bottom w:val="none" w:sz="0" w:space="0" w:color="auto"/>
            <w:right w:val="none" w:sz="0" w:space="0" w:color="auto"/>
          </w:divBdr>
        </w:div>
        <w:div w:id="1418944757">
          <w:marLeft w:val="480"/>
          <w:marRight w:val="0"/>
          <w:marTop w:val="0"/>
          <w:marBottom w:val="0"/>
          <w:divBdr>
            <w:top w:val="none" w:sz="0" w:space="0" w:color="auto"/>
            <w:left w:val="none" w:sz="0" w:space="0" w:color="auto"/>
            <w:bottom w:val="none" w:sz="0" w:space="0" w:color="auto"/>
            <w:right w:val="none" w:sz="0" w:space="0" w:color="auto"/>
          </w:divBdr>
        </w:div>
        <w:div w:id="1078477217">
          <w:marLeft w:val="480"/>
          <w:marRight w:val="0"/>
          <w:marTop w:val="0"/>
          <w:marBottom w:val="0"/>
          <w:divBdr>
            <w:top w:val="none" w:sz="0" w:space="0" w:color="auto"/>
            <w:left w:val="none" w:sz="0" w:space="0" w:color="auto"/>
            <w:bottom w:val="none" w:sz="0" w:space="0" w:color="auto"/>
            <w:right w:val="none" w:sz="0" w:space="0" w:color="auto"/>
          </w:divBdr>
        </w:div>
        <w:div w:id="1410885274">
          <w:marLeft w:val="480"/>
          <w:marRight w:val="0"/>
          <w:marTop w:val="0"/>
          <w:marBottom w:val="0"/>
          <w:divBdr>
            <w:top w:val="none" w:sz="0" w:space="0" w:color="auto"/>
            <w:left w:val="none" w:sz="0" w:space="0" w:color="auto"/>
            <w:bottom w:val="none" w:sz="0" w:space="0" w:color="auto"/>
            <w:right w:val="none" w:sz="0" w:space="0" w:color="auto"/>
          </w:divBdr>
        </w:div>
        <w:div w:id="1064182302">
          <w:marLeft w:val="480"/>
          <w:marRight w:val="0"/>
          <w:marTop w:val="0"/>
          <w:marBottom w:val="0"/>
          <w:divBdr>
            <w:top w:val="none" w:sz="0" w:space="0" w:color="auto"/>
            <w:left w:val="none" w:sz="0" w:space="0" w:color="auto"/>
            <w:bottom w:val="none" w:sz="0" w:space="0" w:color="auto"/>
            <w:right w:val="none" w:sz="0" w:space="0" w:color="auto"/>
          </w:divBdr>
        </w:div>
        <w:div w:id="1712538342">
          <w:marLeft w:val="480"/>
          <w:marRight w:val="0"/>
          <w:marTop w:val="0"/>
          <w:marBottom w:val="0"/>
          <w:divBdr>
            <w:top w:val="none" w:sz="0" w:space="0" w:color="auto"/>
            <w:left w:val="none" w:sz="0" w:space="0" w:color="auto"/>
            <w:bottom w:val="none" w:sz="0" w:space="0" w:color="auto"/>
            <w:right w:val="none" w:sz="0" w:space="0" w:color="auto"/>
          </w:divBdr>
        </w:div>
        <w:div w:id="405344922">
          <w:marLeft w:val="480"/>
          <w:marRight w:val="0"/>
          <w:marTop w:val="0"/>
          <w:marBottom w:val="0"/>
          <w:divBdr>
            <w:top w:val="none" w:sz="0" w:space="0" w:color="auto"/>
            <w:left w:val="none" w:sz="0" w:space="0" w:color="auto"/>
            <w:bottom w:val="none" w:sz="0" w:space="0" w:color="auto"/>
            <w:right w:val="none" w:sz="0" w:space="0" w:color="auto"/>
          </w:divBdr>
        </w:div>
        <w:div w:id="663050516">
          <w:marLeft w:val="480"/>
          <w:marRight w:val="0"/>
          <w:marTop w:val="0"/>
          <w:marBottom w:val="0"/>
          <w:divBdr>
            <w:top w:val="none" w:sz="0" w:space="0" w:color="auto"/>
            <w:left w:val="none" w:sz="0" w:space="0" w:color="auto"/>
            <w:bottom w:val="none" w:sz="0" w:space="0" w:color="auto"/>
            <w:right w:val="none" w:sz="0" w:space="0" w:color="auto"/>
          </w:divBdr>
        </w:div>
        <w:div w:id="2783130">
          <w:marLeft w:val="480"/>
          <w:marRight w:val="0"/>
          <w:marTop w:val="0"/>
          <w:marBottom w:val="0"/>
          <w:divBdr>
            <w:top w:val="none" w:sz="0" w:space="0" w:color="auto"/>
            <w:left w:val="none" w:sz="0" w:space="0" w:color="auto"/>
            <w:bottom w:val="none" w:sz="0" w:space="0" w:color="auto"/>
            <w:right w:val="none" w:sz="0" w:space="0" w:color="auto"/>
          </w:divBdr>
        </w:div>
        <w:div w:id="108357789">
          <w:marLeft w:val="480"/>
          <w:marRight w:val="0"/>
          <w:marTop w:val="0"/>
          <w:marBottom w:val="0"/>
          <w:divBdr>
            <w:top w:val="none" w:sz="0" w:space="0" w:color="auto"/>
            <w:left w:val="none" w:sz="0" w:space="0" w:color="auto"/>
            <w:bottom w:val="none" w:sz="0" w:space="0" w:color="auto"/>
            <w:right w:val="none" w:sz="0" w:space="0" w:color="auto"/>
          </w:divBdr>
        </w:div>
        <w:div w:id="1718506515">
          <w:marLeft w:val="480"/>
          <w:marRight w:val="0"/>
          <w:marTop w:val="0"/>
          <w:marBottom w:val="0"/>
          <w:divBdr>
            <w:top w:val="none" w:sz="0" w:space="0" w:color="auto"/>
            <w:left w:val="none" w:sz="0" w:space="0" w:color="auto"/>
            <w:bottom w:val="none" w:sz="0" w:space="0" w:color="auto"/>
            <w:right w:val="none" w:sz="0" w:space="0" w:color="auto"/>
          </w:divBdr>
        </w:div>
        <w:div w:id="284655587">
          <w:marLeft w:val="480"/>
          <w:marRight w:val="0"/>
          <w:marTop w:val="0"/>
          <w:marBottom w:val="0"/>
          <w:divBdr>
            <w:top w:val="none" w:sz="0" w:space="0" w:color="auto"/>
            <w:left w:val="none" w:sz="0" w:space="0" w:color="auto"/>
            <w:bottom w:val="none" w:sz="0" w:space="0" w:color="auto"/>
            <w:right w:val="none" w:sz="0" w:space="0" w:color="auto"/>
          </w:divBdr>
        </w:div>
        <w:div w:id="1547252050">
          <w:marLeft w:val="480"/>
          <w:marRight w:val="0"/>
          <w:marTop w:val="0"/>
          <w:marBottom w:val="0"/>
          <w:divBdr>
            <w:top w:val="none" w:sz="0" w:space="0" w:color="auto"/>
            <w:left w:val="none" w:sz="0" w:space="0" w:color="auto"/>
            <w:bottom w:val="none" w:sz="0" w:space="0" w:color="auto"/>
            <w:right w:val="none" w:sz="0" w:space="0" w:color="auto"/>
          </w:divBdr>
        </w:div>
        <w:div w:id="542249628">
          <w:marLeft w:val="480"/>
          <w:marRight w:val="0"/>
          <w:marTop w:val="0"/>
          <w:marBottom w:val="0"/>
          <w:divBdr>
            <w:top w:val="none" w:sz="0" w:space="0" w:color="auto"/>
            <w:left w:val="none" w:sz="0" w:space="0" w:color="auto"/>
            <w:bottom w:val="none" w:sz="0" w:space="0" w:color="auto"/>
            <w:right w:val="none" w:sz="0" w:space="0" w:color="auto"/>
          </w:divBdr>
        </w:div>
        <w:div w:id="2055082333">
          <w:marLeft w:val="480"/>
          <w:marRight w:val="0"/>
          <w:marTop w:val="0"/>
          <w:marBottom w:val="0"/>
          <w:divBdr>
            <w:top w:val="none" w:sz="0" w:space="0" w:color="auto"/>
            <w:left w:val="none" w:sz="0" w:space="0" w:color="auto"/>
            <w:bottom w:val="none" w:sz="0" w:space="0" w:color="auto"/>
            <w:right w:val="none" w:sz="0" w:space="0" w:color="auto"/>
          </w:divBdr>
        </w:div>
        <w:div w:id="441729959">
          <w:marLeft w:val="480"/>
          <w:marRight w:val="0"/>
          <w:marTop w:val="0"/>
          <w:marBottom w:val="0"/>
          <w:divBdr>
            <w:top w:val="none" w:sz="0" w:space="0" w:color="auto"/>
            <w:left w:val="none" w:sz="0" w:space="0" w:color="auto"/>
            <w:bottom w:val="none" w:sz="0" w:space="0" w:color="auto"/>
            <w:right w:val="none" w:sz="0" w:space="0" w:color="auto"/>
          </w:divBdr>
        </w:div>
        <w:div w:id="95292388">
          <w:marLeft w:val="480"/>
          <w:marRight w:val="0"/>
          <w:marTop w:val="0"/>
          <w:marBottom w:val="0"/>
          <w:divBdr>
            <w:top w:val="none" w:sz="0" w:space="0" w:color="auto"/>
            <w:left w:val="none" w:sz="0" w:space="0" w:color="auto"/>
            <w:bottom w:val="none" w:sz="0" w:space="0" w:color="auto"/>
            <w:right w:val="none" w:sz="0" w:space="0" w:color="auto"/>
          </w:divBdr>
        </w:div>
        <w:div w:id="1118375088">
          <w:marLeft w:val="480"/>
          <w:marRight w:val="0"/>
          <w:marTop w:val="0"/>
          <w:marBottom w:val="0"/>
          <w:divBdr>
            <w:top w:val="none" w:sz="0" w:space="0" w:color="auto"/>
            <w:left w:val="none" w:sz="0" w:space="0" w:color="auto"/>
            <w:bottom w:val="none" w:sz="0" w:space="0" w:color="auto"/>
            <w:right w:val="none" w:sz="0" w:space="0" w:color="auto"/>
          </w:divBdr>
        </w:div>
        <w:div w:id="1361320906">
          <w:marLeft w:val="480"/>
          <w:marRight w:val="0"/>
          <w:marTop w:val="0"/>
          <w:marBottom w:val="0"/>
          <w:divBdr>
            <w:top w:val="none" w:sz="0" w:space="0" w:color="auto"/>
            <w:left w:val="none" w:sz="0" w:space="0" w:color="auto"/>
            <w:bottom w:val="none" w:sz="0" w:space="0" w:color="auto"/>
            <w:right w:val="none" w:sz="0" w:space="0" w:color="auto"/>
          </w:divBdr>
        </w:div>
        <w:div w:id="524565716">
          <w:marLeft w:val="480"/>
          <w:marRight w:val="0"/>
          <w:marTop w:val="0"/>
          <w:marBottom w:val="0"/>
          <w:divBdr>
            <w:top w:val="none" w:sz="0" w:space="0" w:color="auto"/>
            <w:left w:val="none" w:sz="0" w:space="0" w:color="auto"/>
            <w:bottom w:val="none" w:sz="0" w:space="0" w:color="auto"/>
            <w:right w:val="none" w:sz="0" w:space="0" w:color="auto"/>
          </w:divBdr>
        </w:div>
        <w:div w:id="1018896810">
          <w:marLeft w:val="480"/>
          <w:marRight w:val="0"/>
          <w:marTop w:val="0"/>
          <w:marBottom w:val="0"/>
          <w:divBdr>
            <w:top w:val="none" w:sz="0" w:space="0" w:color="auto"/>
            <w:left w:val="none" w:sz="0" w:space="0" w:color="auto"/>
            <w:bottom w:val="none" w:sz="0" w:space="0" w:color="auto"/>
            <w:right w:val="none" w:sz="0" w:space="0" w:color="auto"/>
          </w:divBdr>
        </w:div>
        <w:div w:id="232351735">
          <w:marLeft w:val="480"/>
          <w:marRight w:val="0"/>
          <w:marTop w:val="0"/>
          <w:marBottom w:val="0"/>
          <w:divBdr>
            <w:top w:val="none" w:sz="0" w:space="0" w:color="auto"/>
            <w:left w:val="none" w:sz="0" w:space="0" w:color="auto"/>
            <w:bottom w:val="none" w:sz="0" w:space="0" w:color="auto"/>
            <w:right w:val="none" w:sz="0" w:space="0" w:color="auto"/>
          </w:divBdr>
        </w:div>
        <w:div w:id="546066094">
          <w:marLeft w:val="480"/>
          <w:marRight w:val="0"/>
          <w:marTop w:val="0"/>
          <w:marBottom w:val="0"/>
          <w:divBdr>
            <w:top w:val="none" w:sz="0" w:space="0" w:color="auto"/>
            <w:left w:val="none" w:sz="0" w:space="0" w:color="auto"/>
            <w:bottom w:val="none" w:sz="0" w:space="0" w:color="auto"/>
            <w:right w:val="none" w:sz="0" w:space="0" w:color="auto"/>
          </w:divBdr>
        </w:div>
        <w:div w:id="1992250435">
          <w:marLeft w:val="480"/>
          <w:marRight w:val="0"/>
          <w:marTop w:val="0"/>
          <w:marBottom w:val="0"/>
          <w:divBdr>
            <w:top w:val="none" w:sz="0" w:space="0" w:color="auto"/>
            <w:left w:val="none" w:sz="0" w:space="0" w:color="auto"/>
            <w:bottom w:val="none" w:sz="0" w:space="0" w:color="auto"/>
            <w:right w:val="none" w:sz="0" w:space="0" w:color="auto"/>
          </w:divBdr>
        </w:div>
        <w:div w:id="607587777">
          <w:marLeft w:val="480"/>
          <w:marRight w:val="0"/>
          <w:marTop w:val="0"/>
          <w:marBottom w:val="0"/>
          <w:divBdr>
            <w:top w:val="none" w:sz="0" w:space="0" w:color="auto"/>
            <w:left w:val="none" w:sz="0" w:space="0" w:color="auto"/>
            <w:bottom w:val="none" w:sz="0" w:space="0" w:color="auto"/>
            <w:right w:val="none" w:sz="0" w:space="0" w:color="auto"/>
          </w:divBdr>
        </w:div>
        <w:div w:id="809055270">
          <w:marLeft w:val="480"/>
          <w:marRight w:val="0"/>
          <w:marTop w:val="0"/>
          <w:marBottom w:val="0"/>
          <w:divBdr>
            <w:top w:val="none" w:sz="0" w:space="0" w:color="auto"/>
            <w:left w:val="none" w:sz="0" w:space="0" w:color="auto"/>
            <w:bottom w:val="none" w:sz="0" w:space="0" w:color="auto"/>
            <w:right w:val="none" w:sz="0" w:space="0" w:color="auto"/>
          </w:divBdr>
        </w:div>
      </w:divsChild>
    </w:div>
    <w:div w:id="1003094191">
      <w:bodyDiv w:val="1"/>
      <w:marLeft w:val="0"/>
      <w:marRight w:val="0"/>
      <w:marTop w:val="0"/>
      <w:marBottom w:val="0"/>
      <w:divBdr>
        <w:top w:val="none" w:sz="0" w:space="0" w:color="auto"/>
        <w:left w:val="none" w:sz="0" w:space="0" w:color="auto"/>
        <w:bottom w:val="none" w:sz="0" w:space="0" w:color="auto"/>
        <w:right w:val="none" w:sz="0" w:space="0" w:color="auto"/>
      </w:divBdr>
    </w:div>
    <w:div w:id="1003321430">
      <w:bodyDiv w:val="1"/>
      <w:marLeft w:val="0"/>
      <w:marRight w:val="0"/>
      <w:marTop w:val="0"/>
      <w:marBottom w:val="0"/>
      <w:divBdr>
        <w:top w:val="none" w:sz="0" w:space="0" w:color="auto"/>
        <w:left w:val="none" w:sz="0" w:space="0" w:color="auto"/>
        <w:bottom w:val="none" w:sz="0" w:space="0" w:color="auto"/>
        <w:right w:val="none" w:sz="0" w:space="0" w:color="auto"/>
      </w:divBdr>
    </w:div>
    <w:div w:id="1003628299">
      <w:bodyDiv w:val="1"/>
      <w:marLeft w:val="0"/>
      <w:marRight w:val="0"/>
      <w:marTop w:val="0"/>
      <w:marBottom w:val="0"/>
      <w:divBdr>
        <w:top w:val="none" w:sz="0" w:space="0" w:color="auto"/>
        <w:left w:val="none" w:sz="0" w:space="0" w:color="auto"/>
        <w:bottom w:val="none" w:sz="0" w:space="0" w:color="auto"/>
        <w:right w:val="none" w:sz="0" w:space="0" w:color="auto"/>
      </w:divBdr>
    </w:div>
    <w:div w:id="1003971880">
      <w:bodyDiv w:val="1"/>
      <w:marLeft w:val="0"/>
      <w:marRight w:val="0"/>
      <w:marTop w:val="0"/>
      <w:marBottom w:val="0"/>
      <w:divBdr>
        <w:top w:val="none" w:sz="0" w:space="0" w:color="auto"/>
        <w:left w:val="none" w:sz="0" w:space="0" w:color="auto"/>
        <w:bottom w:val="none" w:sz="0" w:space="0" w:color="auto"/>
        <w:right w:val="none" w:sz="0" w:space="0" w:color="auto"/>
      </w:divBdr>
    </w:div>
    <w:div w:id="1005090217">
      <w:bodyDiv w:val="1"/>
      <w:marLeft w:val="0"/>
      <w:marRight w:val="0"/>
      <w:marTop w:val="0"/>
      <w:marBottom w:val="0"/>
      <w:divBdr>
        <w:top w:val="none" w:sz="0" w:space="0" w:color="auto"/>
        <w:left w:val="none" w:sz="0" w:space="0" w:color="auto"/>
        <w:bottom w:val="none" w:sz="0" w:space="0" w:color="auto"/>
        <w:right w:val="none" w:sz="0" w:space="0" w:color="auto"/>
      </w:divBdr>
      <w:divsChild>
        <w:div w:id="1206866904">
          <w:marLeft w:val="480"/>
          <w:marRight w:val="0"/>
          <w:marTop w:val="0"/>
          <w:marBottom w:val="0"/>
          <w:divBdr>
            <w:top w:val="none" w:sz="0" w:space="0" w:color="auto"/>
            <w:left w:val="none" w:sz="0" w:space="0" w:color="auto"/>
            <w:bottom w:val="none" w:sz="0" w:space="0" w:color="auto"/>
            <w:right w:val="none" w:sz="0" w:space="0" w:color="auto"/>
          </w:divBdr>
        </w:div>
        <w:div w:id="697967549">
          <w:marLeft w:val="480"/>
          <w:marRight w:val="0"/>
          <w:marTop w:val="0"/>
          <w:marBottom w:val="0"/>
          <w:divBdr>
            <w:top w:val="none" w:sz="0" w:space="0" w:color="auto"/>
            <w:left w:val="none" w:sz="0" w:space="0" w:color="auto"/>
            <w:bottom w:val="none" w:sz="0" w:space="0" w:color="auto"/>
            <w:right w:val="none" w:sz="0" w:space="0" w:color="auto"/>
          </w:divBdr>
        </w:div>
        <w:div w:id="352415294">
          <w:marLeft w:val="480"/>
          <w:marRight w:val="0"/>
          <w:marTop w:val="0"/>
          <w:marBottom w:val="0"/>
          <w:divBdr>
            <w:top w:val="none" w:sz="0" w:space="0" w:color="auto"/>
            <w:left w:val="none" w:sz="0" w:space="0" w:color="auto"/>
            <w:bottom w:val="none" w:sz="0" w:space="0" w:color="auto"/>
            <w:right w:val="none" w:sz="0" w:space="0" w:color="auto"/>
          </w:divBdr>
        </w:div>
        <w:div w:id="1975718672">
          <w:marLeft w:val="480"/>
          <w:marRight w:val="0"/>
          <w:marTop w:val="0"/>
          <w:marBottom w:val="0"/>
          <w:divBdr>
            <w:top w:val="none" w:sz="0" w:space="0" w:color="auto"/>
            <w:left w:val="none" w:sz="0" w:space="0" w:color="auto"/>
            <w:bottom w:val="none" w:sz="0" w:space="0" w:color="auto"/>
            <w:right w:val="none" w:sz="0" w:space="0" w:color="auto"/>
          </w:divBdr>
        </w:div>
        <w:div w:id="1658025514">
          <w:marLeft w:val="480"/>
          <w:marRight w:val="0"/>
          <w:marTop w:val="0"/>
          <w:marBottom w:val="0"/>
          <w:divBdr>
            <w:top w:val="none" w:sz="0" w:space="0" w:color="auto"/>
            <w:left w:val="none" w:sz="0" w:space="0" w:color="auto"/>
            <w:bottom w:val="none" w:sz="0" w:space="0" w:color="auto"/>
            <w:right w:val="none" w:sz="0" w:space="0" w:color="auto"/>
          </w:divBdr>
        </w:div>
        <w:div w:id="1208027564">
          <w:marLeft w:val="480"/>
          <w:marRight w:val="0"/>
          <w:marTop w:val="0"/>
          <w:marBottom w:val="0"/>
          <w:divBdr>
            <w:top w:val="none" w:sz="0" w:space="0" w:color="auto"/>
            <w:left w:val="none" w:sz="0" w:space="0" w:color="auto"/>
            <w:bottom w:val="none" w:sz="0" w:space="0" w:color="auto"/>
            <w:right w:val="none" w:sz="0" w:space="0" w:color="auto"/>
          </w:divBdr>
        </w:div>
        <w:div w:id="402144479">
          <w:marLeft w:val="480"/>
          <w:marRight w:val="0"/>
          <w:marTop w:val="0"/>
          <w:marBottom w:val="0"/>
          <w:divBdr>
            <w:top w:val="none" w:sz="0" w:space="0" w:color="auto"/>
            <w:left w:val="none" w:sz="0" w:space="0" w:color="auto"/>
            <w:bottom w:val="none" w:sz="0" w:space="0" w:color="auto"/>
            <w:right w:val="none" w:sz="0" w:space="0" w:color="auto"/>
          </w:divBdr>
        </w:div>
        <w:div w:id="1332951601">
          <w:marLeft w:val="480"/>
          <w:marRight w:val="0"/>
          <w:marTop w:val="0"/>
          <w:marBottom w:val="0"/>
          <w:divBdr>
            <w:top w:val="none" w:sz="0" w:space="0" w:color="auto"/>
            <w:left w:val="none" w:sz="0" w:space="0" w:color="auto"/>
            <w:bottom w:val="none" w:sz="0" w:space="0" w:color="auto"/>
            <w:right w:val="none" w:sz="0" w:space="0" w:color="auto"/>
          </w:divBdr>
        </w:div>
        <w:div w:id="244075933">
          <w:marLeft w:val="480"/>
          <w:marRight w:val="0"/>
          <w:marTop w:val="0"/>
          <w:marBottom w:val="0"/>
          <w:divBdr>
            <w:top w:val="none" w:sz="0" w:space="0" w:color="auto"/>
            <w:left w:val="none" w:sz="0" w:space="0" w:color="auto"/>
            <w:bottom w:val="none" w:sz="0" w:space="0" w:color="auto"/>
            <w:right w:val="none" w:sz="0" w:space="0" w:color="auto"/>
          </w:divBdr>
        </w:div>
        <w:div w:id="487327961">
          <w:marLeft w:val="480"/>
          <w:marRight w:val="0"/>
          <w:marTop w:val="0"/>
          <w:marBottom w:val="0"/>
          <w:divBdr>
            <w:top w:val="none" w:sz="0" w:space="0" w:color="auto"/>
            <w:left w:val="none" w:sz="0" w:space="0" w:color="auto"/>
            <w:bottom w:val="none" w:sz="0" w:space="0" w:color="auto"/>
            <w:right w:val="none" w:sz="0" w:space="0" w:color="auto"/>
          </w:divBdr>
        </w:div>
        <w:div w:id="2079396039">
          <w:marLeft w:val="480"/>
          <w:marRight w:val="0"/>
          <w:marTop w:val="0"/>
          <w:marBottom w:val="0"/>
          <w:divBdr>
            <w:top w:val="none" w:sz="0" w:space="0" w:color="auto"/>
            <w:left w:val="none" w:sz="0" w:space="0" w:color="auto"/>
            <w:bottom w:val="none" w:sz="0" w:space="0" w:color="auto"/>
            <w:right w:val="none" w:sz="0" w:space="0" w:color="auto"/>
          </w:divBdr>
        </w:div>
        <w:div w:id="709308661">
          <w:marLeft w:val="480"/>
          <w:marRight w:val="0"/>
          <w:marTop w:val="0"/>
          <w:marBottom w:val="0"/>
          <w:divBdr>
            <w:top w:val="none" w:sz="0" w:space="0" w:color="auto"/>
            <w:left w:val="none" w:sz="0" w:space="0" w:color="auto"/>
            <w:bottom w:val="none" w:sz="0" w:space="0" w:color="auto"/>
            <w:right w:val="none" w:sz="0" w:space="0" w:color="auto"/>
          </w:divBdr>
        </w:div>
        <w:div w:id="1128356311">
          <w:marLeft w:val="480"/>
          <w:marRight w:val="0"/>
          <w:marTop w:val="0"/>
          <w:marBottom w:val="0"/>
          <w:divBdr>
            <w:top w:val="none" w:sz="0" w:space="0" w:color="auto"/>
            <w:left w:val="none" w:sz="0" w:space="0" w:color="auto"/>
            <w:bottom w:val="none" w:sz="0" w:space="0" w:color="auto"/>
            <w:right w:val="none" w:sz="0" w:space="0" w:color="auto"/>
          </w:divBdr>
        </w:div>
        <w:div w:id="1049963307">
          <w:marLeft w:val="480"/>
          <w:marRight w:val="0"/>
          <w:marTop w:val="0"/>
          <w:marBottom w:val="0"/>
          <w:divBdr>
            <w:top w:val="none" w:sz="0" w:space="0" w:color="auto"/>
            <w:left w:val="none" w:sz="0" w:space="0" w:color="auto"/>
            <w:bottom w:val="none" w:sz="0" w:space="0" w:color="auto"/>
            <w:right w:val="none" w:sz="0" w:space="0" w:color="auto"/>
          </w:divBdr>
        </w:div>
        <w:div w:id="568425909">
          <w:marLeft w:val="480"/>
          <w:marRight w:val="0"/>
          <w:marTop w:val="0"/>
          <w:marBottom w:val="0"/>
          <w:divBdr>
            <w:top w:val="none" w:sz="0" w:space="0" w:color="auto"/>
            <w:left w:val="none" w:sz="0" w:space="0" w:color="auto"/>
            <w:bottom w:val="none" w:sz="0" w:space="0" w:color="auto"/>
            <w:right w:val="none" w:sz="0" w:space="0" w:color="auto"/>
          </w:divBdr>
        </w:div>
        <w:div w:id="1158765409">
          <w:marLeft w:val="480"/>
          <w:marRight w:val="0"/>
          <w:marTop w:val="0"/>
          <w:marBottom w:val="0"/>
          <w:divBdr>
            <w:top w:val="none" w:sz="0" w:space="0" w:color="auto"/>
            <w:left w:val="none" w:sz="0" w:space="0" w:color="auto"/>
            <w:bottom w:val="none" w:sz="0" w:space="0" w:color="auto"/>
            <w:right w:val="none" w:sz="0" w:space="0" w:color="auto"/>
          </w:divBdr>
        </w:div>
        <w:div w:id="977295893">
          <w:marLeft w:val="480"/>
          <w:marRight w:val="0"/>
          <w:marTop w:val="0"/>
          <w:marBottom w:val="0"/>
          <w:divBdr>
            <w:top w:val="none" w:sz="0" w:space="0" w:color="auto"/>
            <w:left w:val="none" w:sz="0" w:space="0" w:color="auto"/>
            <w:bottom w:val="none" w:sz="0" w:space="0" w:color="auto"/>
            <w:right w:val="none" w:sz="0" w:space="0" w:color="auto"/>
          </w:divBdr>
        </w:div>
        <w:div w:id="1945963369">
          <w:marLeft w:val="480"/>
          <w:marRight w:val="0"/>
          <w:marTop w:val="0"/>
          <w:marBottom w:val="0"/>
          <w:divBdr>
            <w:top w:val="none" w:sz="0" w:space="0" w:color="auto"/>
            <w:left w:val="none" w:sz="0" w:space="0" w:color="auto"/>
            <w:bottom w:val="none" w:sz="0" w:space="0" w:color="auto"/>
            <w:right w:val="none" w:sz="0" w:space="0" w:color="auto"/>
          </w:divBdr>
        </w:div>
        <w:div w:id="1075936646">
          <w:marLeft w:val="480"/>
          <w:marRight w:val="0"/>
          <w:marTop w:val="0"/>
          <w:marBottom w:val="0"/>
          <w:divBdr>
            <w:top w:val="none" w:sz="0" w:space="0" w:color="auto"/>
            <w:left w:val="none" w:sz="0" w:space="0" w:color="auto"/>
            <w:bottom w:val="none" w:sz="0" w:space="0" w:color="auto"/>
            <w:right w:val="none" w:sz="0" w:space="0" w:color="auto"/>
          </w:divBdr>
        </w:div>
        <w:div w:id="465778662">
          <w:marLeft w:val="480"/>
          <w:marRight w:val="0"/>
          <w:marTop w:val="0"/>
          <w:marBottom w:val="0"/>
          <w:divBdr>
            <w:top w:val="none" w:sz="0" w:space="0" w:color="auto"/>
            <w:left w:val="none" w:sz="0" w:space="0" w:color="auto"/>
            <w:bottom w:val="none" w:sz="0" w:space="0" w:color="auto"/>
            <w:right w:val="none" w:sz="0" w:space="0" w:color="auto"/>
          </w:divBdr>
        </w:div>
        <w:div w:id="2083258867">
          <w:marLeft w:val="480"/>
          <w:marRight w:val="0"/>
          <w:marTop w:val="0"/>
          <w:marBottom w:val="0"/>
          <w:divBdr>
            <w:top w:val="none" w:sz="0" w:space="0" w:color="auto"/>
            <w:left w:val="none" w:sz="0" w:space="0" w:color="auto"/>
            <w:bottom w:val="none" w:sz="0" w:space="0" w:color="auto"/>
            <w:right w:val="none" w:sz="0" w:space="0" w:color="auto"/>
          </w:divBdr>
        </w:div>
        <w:div w:id="1066881970">
          <w:marLeft w:val="480"/>
          <w:marRight w:val="0"/>
          <w:marTop w:val="0"/>
          <w:marBottom w:val="0"/>
          <w:divBdr>
            <w:top w:val="none" w:sz="0" w:space="0" w:color="auto"/>
            <w:left w:val="none" w:sz="0" w:space="0" w:color="auto"/>
            <w:bottom w:val="none" w:sz="0" w:space="0" w:color="auto"/>
            <w:right w:val="none" w:sz="0" w:space="0" w:color="auto"/>
          </w:divBdr>
        </w:div>
        <w:div w:id="40905413">
          <w:marLeft w:val="480"/>
          <w:marRight w:val="0"/>
          <w:marTop w:val="0"/>
          <w:marBottom w:val="0"/>
          <w:divBdr>
            <w:top w:val="none" w:sz="0" w:space="0" w:color="auto"/>
            <w:left w:val="none" w:sz="0" w:space="0" w:color="auto"/>
            <w:bottom w:val="none" w:sz="0" w:space="0" w:color="auto"/>
            <w:right w:val="none" w:sz="0" w:space="0" w:color="auto"/>
          </w:divBdr>
        </w:div>
        <w:div w:id="1558708974">
          <w:marLeft w:val="480"/>
          <w:marRight w:val="0"/>
          <w:marTop w:val="0"/>
          <w:marBottom w:val="0"/>
          <w:divBdr>
            <w:top w:val="none" w:sz="0" w:space="0" w:color="auto"/>
            <w:left w:val="none" w:sz="0" w:space="0" w:color="auto"/>
            <w:bottom w:val="none" w:sz="0" w:space="0" w:color="auto"/>
            <w:right w:val="none" w:sz="0" w:space="0" w:color="auto"/>
          </w:divBdr>
        </w:div>
        <w:div w:id="1966429351">
          <w:marLeft w:val="480"/>
          <w:marRight w:val="0"/>
          <w:marTop w:val="0"/>
          <w:marBottom w:val="0"/>
          <w:divBdr>
            <w:top w:val="none" w:sz="0" w:space="0" w:color="auto"/>
            <w:left w:val="none" w:sz="0" w:space="0" w:color="auto"/>
            <w:bottom w:val="none" w:sz="0" w:space="0" w:color="auto"/>
            <w:right w:val="none" w:sz="0" w:space="0" w:color="auto"/>
          </w:divBdr>
        </w:div>
      </w:divsChild>
    </w:div>
    <w:div w:id="1005398677">
      <w:bodyDiv w:val="1"/>
      <w:marLeft w:val="0"/>
      <w:marRight w:val="0"/>
      <w:marTop w:val="0"/>
      <w:marBottom w:val="0"/>
      <w:divBdr>
        <w:top w:val="none" w:sz="0" w:space="0" w:color="auto"/>
        <w:left w:val="none" w:sz="0" w:space="0" w:color="auto"/>
        <w:bottom w:val="none" w:sz="0" w:space="0" w:color="auto"/>
        <w:right w:val="none" w:sz="0" w:space="0" w:color="auto"/>
      </w:divBdr>
    </w:div>
    <w:div w:id="1006590496">
      <w:bodyDiv w:val="1"/>
      <w:marLeft w:val="0"/>
      <w:marRight w:val="0"/>
      <w:marTop w:val="0"/>
      <w:marBottom w:val="0"/>
      <w:divBdr>
        <w:top w:val="none" w:sz="0" w:space="0" w:color="auto"/>
        <w:left w:val="none" w:sz="0" w:space="0" w:color="auto"/>
        <w:bottom w:val="none" w:sz="0" w:space="0" w:color="auto"/>
        <w:right w:val="none" w:sz="0" w:space="0" w:color="auto"/>
      </w:divBdr>
    </w:div>
    <w:div w:id="1006984159">
      <w:bodyDiv w:val="1"/>
      <w:marLeft w:val="0"/>
      <w:marRight w:val="0"/>
      <w:marTop w:val="0"/>
      <w:marBottom w:val="0"/>
      <w:divBdr>
        <w:top w:val="none" w:sz="0" w:space="0" w:color="auto"/>
        <w:left w:val="none" w:sz="0" w:space="0" w:color="auto"/>
        <w:bottom w:val="none" w:sz="0" w:space="0" w:color="auto"/>
        <w:right w:val="none" w:sz="0" w:space="0" w:color="auto"/>
      </w:divBdr>
    </w:div>
    <w:div w:id="1009480936">
      <w:bodyDiv w:val="1"/>
      <w:marLeft w:val="0"/>
      <w:marRight w:val="0"/>
      <w:marTop w:val="0"/>
      <w:marBottom w:val="0"/>
      <w:divBdr>
        <w:top w:val="none" w:sz="0" w:space="0" w:color="auto"/>
        <w:left w:val="none" w:sz="0" w:space="0" w:color="auto"/>
        <w:bottom w:val="none" w:sz="0" w:space="0" w:color="auto"/>
        <w:right w:val="none" w:sz="0" w:space="0" w:color="auto"/>
      </w:divBdr>
    </w:div>
    <w:div w:id="1009679433">
      <w:bodyDiv w:val="1"/>
      <w:marLeft w:val="0"/>
      <w:marRight w:val="0"/>
      <w:marTop w:val="0"/>
      <w:marBottom w:val="0"/>
      <w:divBdr>
        <w:top w:val="none" w:sz="0" w:space="0" w:color="auto"/>
        <w:left w:val="none" w:sz="0" w:space="0" w:color="auto"/>
        <w:bottom w:val="none" w:sz="0" w:space="0" w:color="auto"/>
        <w:right w:val="none" w:sz="0" w:space="0" w:color="auto"/>
      </w:divBdr>
    </w:div>
    <w:div w:id="1009792346">
      <w:bodyDiv w:val="1"/>
      <w:marLeft w:val="0"/>
      <w:marRight w:val="0"/>
      <w:marTop w:val="0"/>
      <w:marBottom w:val="0"/>
      <w:divBdr>
        <w:top w:val="none" w:sz="0" w:space="0" w:color="auto"/>
        <w:left w:val="none" w:sz="0" w:space="0" w:color="auto"/>
        <w:bottom w:val="none" w:sz="0" w:space="0" w:color="auto"/>
        <w:right w:val="none" w:sz="0" w:space="0" w:color="auto"/>
      </w:divBdr>
    </w:div>
    <w:div w:id="1010109821">
      <w:bodyDiv w:val="1"/>
      <w:marLeft w:val="0"/>
      <w:marRight w:val="0"/>
      <w:marTop w:val="0"/>
      <w:marBottom w:val="0"/>
      <w:divBdr>
        <w:top w:val="none" w:sz="0" w:space="0" w:color="auto"/>
        <w:left w:val="none" w:sz="0" w:space="0" w:color="auto"/>
        <w:bottom w:val="none" w:sz="0" w:space="0" w:color="auto"/>
        <w:right w:val="none" w:sz="0" w:space="0" w:color="auto"/>
      </w:divBdr>
      <w:divsChild>
        <w:div w:id="1844777009">
          <w:marLeft w:val="480"/>
          <w:marRight w:val="0"/>
          <w:marTop w:val="0"/>
          <w:marBottom w:val="0"/>
          <w:divBdr>
            <w:top w:val="none" w:sz="0" w:space="0" w:color="auto"/>
            <w:left w:val="none" w:sz="0" w:space="0" w:color="auto"/>
            <w:bottom w:val="none" w:sz="0" w:space="0" w:color="auto"/>
            <w:right w:val="none" w:sz="0" w:space="0" w:color="auto"/>
          </w:divBdr>
        </w:div>
        <w:div w:id="626158556">
          <w:marLeft w:val="480"/>
          <w:marRight w:val="0"/>
          <w:marTop w:val="0"/>
          <w:marBottom w:val="0"/>
          <w:divBdr>
            <w:top w:val="none" w:sz="0" w:space="0" w:color="auto"/>
            <w:left w:val="none" w:sz="0" w:space="0" w:color="auto"/>
            <w:bottom w:val="none" w:sz="0" w:space="0" w:color="auto"/>
            <w:right w:val="none" w:sz="0" w:space="0" w:color="auto"/>
          </w:divBdr>
        </w:div>
        <w:div w:id="180894937">
          <w:marLeft w:val="480"/>
          <w:marRight w:val="0"/>
          <w:marTop w:val="0"/>
          <w:marBottom w:val="0"/>
          <w:divBdr>
            <w:top w:val="none" w:sz="0" w:space="0" w:color="auto"/>
            <w:left w:val="none" w:sz="0" w:space="0" w:color="auto"/>
            <w:bottom w:val="none" w:sz="0" w:space="0" w:color="auto"/>
            <w:right w:val="none" w:sz="0" w:space="0" w:color="auto"/>
          </w:divBdr>
        </w:div>
        <w:div w:id="1646205659">
          <w:marLeft w:val="480"/>
          <w:marRight w:val="0"/>
          <w:marTop w:val="0"/>
          <w:marBottom w:val="0"/>
          <w:divBdr>
            <w:top w:val="none" w:sz="0" w:space="0" w:color="auto"/>
            <w:left w:val="none" w:sz="0" w:space="0" w:color="auto"/>
            <w:bottom w:val="none" w:sz="0" w:space="0" w:color="auto"/>
            <w:right w:val="none" w:sz="0" w:space="0" w:color="auto"/>
          </w:divBdr>
        </w:div>
        <w:div w:id="1166625694">
          <w:marLeft w:val="480"/>
          <w:marRight w:val="0"/>
          <w:marTop w:val="0"/>
          <w:marBottom w:val="0"/>
          <w:divBdr>
            <w:top w:val="none" w:sz="0" w:space="0" w:color="auto"/>
            <w:left w:val="none" w:sz="0" w:space="0" w:color="auto"/>
            <w:bottom w:val="none" w:sz="0" w:space="0" w:color="auto"/>
            <w:right w:val="none" w:sz="0" w:space="0" w:color="auto"/>
          </w:divBdr>
        </w:div>
        <w:div w:id="16349823">
          <w:marLeft w:val="480"/>
          <w:marRight w:val="0"/>
          <w:marTop w:val="0"/>
          <w:marBottom w:val="0"/>
          <w:divBdr>
            <w:top w:val="none" w:sz="0" w:space="0" w:color="auto"/>
            <w:left w:val="none" w:sz="0" w:space="0" w:color="auto"/>
            <w:bottom w:val="none" w:sz="0" w:space="0" w:color="auto"/>
            <w:right w:val="none" w:sz="0" w:space="0" w:color="auto"/>
          </w:divBdr>
        </w:div>
        <w:div w:id="149247845">
          <w:marLeft w:val="480"/>
          <w:marRight w:val="0"/>
          <w:marTop w:val="0"/>
          <w:marBottom w:val="0"/>
          <w:divBdr>
            <w:top w:val="none" w:sz="0" w:space="0" w:color="auto"/>
            <w:left w:val="none" w:sz="0" w:space="0" w:color="auto"/>
            <w:bottom w:val="none" w:sz="0" w:space="0" w:color="auto"/>
            <w:right w:val="none" w:sz="0" w:space="0" w:color="auto"/>
          </w:divBdr>
        </w:div>
        <w:div w:id="1807162241">
          <w:marLeft w:val="480"/>
          <w:marRight w:val="0"/>
          <w:marTop w:val="0"/>
          <w:marBottom w:val="0"/>
          <w:divBdr>
            <w:top w:val="none" w:sz="0" w:space="0" w:color="auto"/>
            <w:left w:val="none" w:sz="0" w:space="0" w:color="auto"/>
            <w:bottom w:val="none" w:sz="0" w:space="0" w:color="auto"/>
            <w:right w:val="none" w:sz="0" w:space="0" w:color="auto"/>
          </w:divBdr>
        </w:div>
        <w:div w:id="1181166203">
          <w:marLeft w:val="480"/>
          <w:marRight w:val="0"/>
          <w:marTop w:val="0"/>
          <w:marBottom w:val="0"/>
          <w:divBdr>
            <w:top w:val="none" w:sz="0" w:space="0" w:color="auto"/>
            <w:left w:val="none" w:sz="0" w:space="0" w:color="auto"/>
            <w:bottom w:val="none" w:sz="0" w:space="0" w:color="auto"/>
            <w:right w:val="none" w:sz="0" w:space="0" w:color="auto"/>
          </w:divBdr>
        </w:div>
        <w:div w:id="871459671">
          <w:marLeft w:val="480"/>
          <w:marRight w:val="0"/>
          <w:marTop w:val="0"/>
          <w:marBottom w:val="0"/>
          <w:divBdr>
            <w:top w:val="none" w:sz="0" w:space="0" w:color="auto"/>
            <w:left w:val="none" w:sz="0" w:space="0" w:color="auto"/>
            <w:bottom w:val="none" w:sz="0" w:space="0" w:color="auto"/>
            <w:right w:val="none" w:sz="0" w:space="0" w:color="auto"/>
          </w:divBdr>
        </w:div>
        <w:div w:id="178813817">
          <w:marLeft w:val="480"/>
          <w:marRight w:val="0"/>
          <w:marTop w:val="0"/>
          <w:marBottom w:val="0"/>
          <w:divBdr>
            <w:top w:val="none" w:sz="0" w:space="0" w:color="auto"/>
            <w:left w:val="none" w:sz="0" w:space="0" w:color="auto"/>
            <w:bottom w:val="none" w:sz="0" w:space="0" w:color="auto"/>
            <w:right w:val="none" w:sz="0" w:space="0" w:color="auto"/>
          </w:divBdr>
        </w:div>
        <w:div w:id="1874533583">
          <w:marLeft w:val="480"/>
          <w:marRight w:val="0"/>
          <w:marTop w:val="0"/>
          <w:marBottom w:val="0"/>
          <w:divBdr>
            <w:top w:val="none" w:sz="0" w:space="0" w:color="auto"/>
            <w:left w:val="none" w:sz="0" w:space="0" w:color="auto"/>
            <w:bottom w:val="none" w:sz="0" w:space="0" w:color="auto"/>
            <w:right w:val="none" w:sz="0" w:space="0" w:color="auto"/>
          </w:divBdr>
        </w:div>
        <w:div w:id="814374626">
          <w:marLeft w:val="480"/>
          <w:marRight w:val="0"/>
          <w:marTop w:val="0"/>
          <w:marBottom w:val="0"/>
          <w:divBdr>
            <w:top w:val="none" w:sz="0" w:space="0" w:color="auto"/>
            <w:left w:val="none" w:sz="0" w:space="0" w:color="auto"/>
            <w:bottom w:val="none" w:sz="0" w:space="0" w:color="auto"/>
            <w:right w:val="none" w:sz="0" w:space="0" w:color="auto"/>
          </w:divBdr>
        </w:div>
        <w:div w:id="604726735">
          <w:marLeft w:val="480"/>
          <w:marRight w:val="0"/>
          <w:marTop w:val="0"/>
          <w:marBottom w:val="0"/>
          <w:divBdr>
            <w:top w:val="none" w:sz="0" w:space="0" w:color="auto"/>
            <w:left w:val="none" w:sz="0" w:space="0" w:color="auto"/>
            <w:bottom w:val="none" w:sz="0" w:space="0" w:color="auto"/>
            <w:right w:val="none" w:sz="0" w:space="0" w:color="auto"/>
          </w:divBdr>
        </w:div>
        <w:div w:id="1789472197">
          <w:marLeft w:val="480"/>
          <w:marRight w:val="0"/>
          <w:marTop w:val="0"/>
          <w:marBottom w:val="0"/>
          <w:divBdr>
            <w:top w:val="none" w:sz="0" w:space="0" w:color="auto"/>
            <w:left w:val="none" w:sz="0" w:space="0" w:color="auto"/>
            <w:bottom w:val="none" w:sz="0" w:space="0" w:color="auto"/>
            <w:right w:val="none" w:sz="0" w:space="0" w:color="auto"/>
          </w:divBdr>
        </w:div>
        <w:div w:id="1882210319">
          <w:marLeft w:val="480"/>
          <w:marRight w:val="0"/>
          <w:marTop w:val="0"/>
          <w:marBottom w:val="0"/>
          <w:divBdr>
            <w:top w:val="none" w:sz="0" w:space="0" w:color="auto"/>
            <w:left w:val="none" w:sz="0" w:space="0" w:color="auto"/>
            <w:bottom w:val="none" w:sz="0" w:space="0" w:color="auto"/>
            <w:right w:val="none" w:sz="0" w:space="0" w:color="auto"/>
          </w:divBdr>
        </w:div>
        <w:div w:id="686249714">
          <w:marLeft w:val="480"/>
          <w:marRight w:val="0"/>
          <w:marTop w:val="0"/>
          <w:marBottom w:val="0"/>
          <w:divBdr>
            <w:top w:val="none" w:sz="0" w:space="0" w:color="auto"/>
            <w:left w:val="none" w:sz="0" w:space="0" w:color="auto"/>
            <w:bottom w:val="none" w:sz="0" w:space="0" w:color="auto"/>
            <w:right w:val="none" w:sz="0" w:space="0" w:color="auto"/>
          </w:divBdr>
        </w:div>
        <w:div w:id="408312964">
          <w:marLeft w:val="480"/>
          <w:marRight w:val="0"/>
          <w:marTop w:val="0"/>
          <w:marBottom w:val="0"/>
          <w:divBdr>
            <w:top w:val="none" w:sz="0" w:space="0" w:color="auto"/>
            <w:left w:val="none" w:sz="0" w:space="0" w:color="auto"/>
            <w:bottom w:val="none" w:sz="0" w:space="0" w:color="auto"/>
            <w:right w:val="none" w:sz="0" w:space="0" w:color="auto"/>
          </w:divBdr>
        </w:div>
        <w:div w:id="1291744741">
          <w:marLeft w:val="480"/>
          <w:marRight w:val="0"/>
          <w:marTop w:val="0"/>
          <w:marBottom w:val="0"/>
          <w:divBdr>
            <w:top w:val="none" w:sz="0" w:space="0" w:color="auto"/>
            <w:left w:val="none" w:sz="0" w:space="0" w:color="auto"/>
            <w:bottom w:val="none" w:sz="0" w:space="0" w:color="auto"/>
            <w:right w:val="none" w:sz="0" w:space="0" w:color="auto"/>
          </w:divBdr>
        </w:div>
        <w:div w:id="267783269">
          <w:marLeft w:val="480"/>
          <w:marRight w:val="0"/>
          <w:marTop w:val="0"/>
          <w:marBottom w:val="0"/>
          <w:divBdr>
            <w:top w:val="none" w:sz="0" w:space="0" w:color="auto"/>
            <w:left w:val="none" w:sz="0" w:space="0" w:color="auto"/>
            <w:bottom w:val="none" w:sz="0" w:space="0" w:color="auto"/>
            <w:right w:val="none" w:sz="0" w:space="0" w:color="auto"/>
          </w:divBdr>
        </w:div>
        <w:div w:id="260114474">
          <w:marLeft w:val="480"/>
          <w:marRight w:val="0"/>
          <w:marTop w:val="0"/>
          <w:marBottom w:val="0"/>
          <w:divBdr>
            <w:top w:val="none" w:sz="0" w:space="0" w:color="auto"/>
            <w:left w:val="none" w:sz="0" w:space="0" w:color="auto"/>
            <w:bottom w:val="none" w:sz="0" w:space="0" w:color="auto"/>
            <w:right w:val="none" w:sz="0" w:space="0" w:color="auto"/>
          </w:divBdr>
        </w:div>
        <w:div w:id="764032308">
          <w:marLeft w:val="480"/>
          <w:marRight w:val="0"/>
          <w:marTop w:val="0"/>
          <w:marBottom w:val="0"/>
          <w:divBdr>
            <w:top w:val="none" w:sz="0" w:space="0" w:color="auto"/>
            <w:left w:val="none" w:sz="0" w:space="0" w:color="auto"/>
            <w:bottom w:val="none" w:sz="0" w:space="0" w:color="auto"/>
            <w:right w:val="none" w:sz="0" w:space="0" w:color="auto"/>
          </w:divBdr>
        </w:div>
        <w:div w:id="818613206">
          <w:marLeft w:val="480"/>
          <w:marRight w:val="0"/>
          <w:marTop w:val="0"/>
          <w:marBottom w:val="0"/>
          <w:divBdr>
            <w:top w:val="none" w:sz="0" w:space="0" w:color="auto"/>
            <w:left w:val="none" w:sz="0" w:space="0" w:color="auto"/>
            <w:bottom w:val="none" w:sz="0" w:space="0" w:color="auto"/>
            <w:right w:val="none" w:sz="0" w:space="0" w:color="auto"/>
          </w:divBdr>
        </w:div>
        <w:div w:id="465129066">
          <w:marLeft w:val="480"/>
          <w:marRight w:val="0"/>
          <w:marTop w:val="0"/>
          <w:marBottom w:val="0"/>
          <w:divBdr>
            <w:top w:val="none" w:sz="0" w:space="0" w:color="auto"/>
            <w:left w:val="none" w:sz="0" w:space="0" w:color="auto"/>
            <w:bottom w:val="none" w:sz="0" w:space="0" w:color="auto"/>
            <w:right w:val="none" w:sz="0" w:space="0" w:color="auto"/>
          </w:divBdr>
        </w:div>
        <w:div w:id="1428160785">
          <w:marLeft w:val="480"/>
          <w:marRight w:val="0"/>
          <w:marTop w:val="0"/>
          <w:marBottom w:val="0"/>
          <w:divBdr>
            <w:top w:val="none" w:sz="0" w:space="0" w:color="auto"/>
            <w:left w:val="none" w:sz="0" w:space="0" w:color="auto"/>
            <w:bottom w:val="none" w:sz="0" w:space="0" w:color="auto"/>
            <w:right w:val="none" w:sz="0" w:space="0" w:color="auto"/>
          </w:divBdr>
        </w:div>
        <w:div w:id="1756123397">
          <w:marLeft w:val="480"/>
          <w:marRight w:val="0"/>
          <w:marTop w:val="0"/>
          <w:marBottom w:val="0"/>
          <w:divBdr>
            <w:top w:val="none" w:sz="0" w:space="0" w:color="auto"/>
            <w:left w:val="none" w:sz="0" w:space="0" w:color="auto"/>
            <w:bottom w:val="none" w:sz="0" w:space="0" w:color="auto"/>
            <w:right w:val="none" w:sz="0" w:space="0" w:color="auto"/>
          </w:divBdr>
        </w:div>
        <w:div w:id="1290864431">
          <w:marLeft w:val="480"/>
          <w:marRight w:val="0"/>
          <w:marTop w:val="0"/>
          <w:marBottom w:val="0"/>
          <w:divBdr>
            <w:top w:val="none" w:sz="0" w:space="0" w:color="auto"/>
            <w:left w:val="none" w:sz="0" w:space="0" w:color="auto"/>
            <w:bottom w:val="none" w:sz="0" w:space="0" w:color="auto"/>
            <w:right w:val="none" w:sz="0" w:space="0" w:color="auto"/>
          </w:divBdr>
        </w:div>
        <w:div w:id="836503532">
          <w:marLeft w:val="480"/>
          <w:marRight w:val="0"/>
          <w:marTop w:val="0"/>
          <w:marBottom w:val="0"/>
          <w:divBdr>
            <w:top w:val="none" w:sz="0" w:space="0" w:color="auto"/>
            <w:left w:val="none" w:sz="0" w:space="0" w:color="auto"/>
            <w:bottom w:val="none" w:sz="0" w:space="0" w:color="auto"/>
            <w:right w:val="none" w:sz="0" w:space="0" w:color="auto"/>
          </w:divBdr>
        </w:div>
        <w:div w:id="2100517293">
          <w:marLeft w:val="480"/>
          <w:marRight w:val="0"/>
          <w:marTop w:val="0"/>
          <w:marBottom w:val="0"/>
          <w:divBdr>
            <w:top w:val="none" w:sz="0" w:space="0" w:color="auto"/>
            <w:left w:val="none" w:sz="0" w:space="0" w:color="auto"/>
            <w:bottom w:val="none" w:sz="0" w:space="0" w:color="auto"/>
            <w:right w:val="none" w:sz="0" w:space="0" w:color="auto"/>
          </w:divBdr>
        </w:div>
        <w:div w:id="1997414420">
          <w:marLeft w:val="480"/>
          <w:marRight w:val="0"/>
          <w:marTop w:val="0"/>
          <w:marBottom w:val="0"/>
          <w:divBdr>
            <w:top w:val="none" w:sz="0" w:space="0" w:color="auto"/>
            <w:left w:val="none" w:sz="0" w:space="0" w:color="auto"/>
            <w:bottom w:val="none" w:sz="0" w:space="0" w:color="auto"/>
            <w:right w:val="none" w:sz="0" w:space="0" w:color="auto"/>
          </w:divBdr>
        </w:div>
        <w:div w:id="1072506919">
          <w:marLeft w:val="480"/>
          <w:marRight w:val="0"/>
          <w:marTop w:val="0"/>
          <w:marBottom w:val="0"/>
          <w:divBdr>
            <w:top w:val="none" w:sz="0" w:space="0" w:color="auto"/>
            <w:left w:val="none" w:sz="0" w:space="0" w:color="auto"/>
            <w:bottom w:val="none" w:sz="0" w:space="0" w:color="auto"/>
            <w:right w:val="none" w:sz="0" w:space="0" w:color="auto"/>
          </w:divBdr>
        </w:div>
        <w:div w:id="1985968279">
          <w:marLeft w:val="480"/>
          <w:marRight w:val="0"/>
          <w:marTop w:val="0"/>
          <w:marBottom w:val="0"/>
          <w:divBdr>
            <w:top w:val="none" w:sz="0" w:space="0" w:color="auto"/>
            <w:left w:val="none" w:sz="0" w:space="0" w:color="auto"/>
            <w:bottom w:val="none" w:sz="0" w:space="0" w:color="auto"/>
            <w:right w:val="none" w:sz="0" w:space="0" w:color="auto"/>
          </w:divBdr>
        </w:div>
        <w:div w:id="1927230169">
          <w:marLeft w:val="480"/>
          <w:marRight w:val="0"/>
          <w:marTop w:val="0"/>
          <w:marBottom w:val="0"/>
          <w:divBdr>
            <w:top w:val="none" w:sz="0" w:space="0" w:color="auto"/>
            <w:left w:val="none" w:sz="0" w:space="0" w:color="auto"/>
            <w:bottom w:val="none" w:sz="0" w:space="0" w:color="auto"/>
            <w:right w:val="none" w:sz="0" w:space="0" w:color="auto"/>
          </w:divBdr>
        </w:div>
      </w:divsChild>
    </w:div>
    <w:div w:id="1010370841">
      <w:bodyDiv w:val="1"/>
      <w:marLeft w:val="0"/>
      <w:marRight w:val="0"/>
      <w:marTop w:val="0"/>
      <w:marBottom w:val="0"/>
      <w:divBdr>
        <w:top w:val="none" w:sz="0" w:space="0" w:color="auto"/>
        <w:left w:val="none" w:sz="0" w:space="0" w:color="auto"/>
        <w:bottom w:val="none" w:sz="0" w:space="0" w:color="auto"/>
        <w:right w:val="none" w:sz="0" w:space="0" w:color="auto"/>
      </w:divBdr>
    </w:div>
    <w:div w:id="1010371506">
      <w:bodyDiv w:val="1"/>
      <w:marLeft w:val="0"/>
      <w:marRight w:val="0"/>
      <w:marTop w:val="0"/>
      <w:marBottom w:val="0"/>
      <w:divBdr>
        <w:top w:val="none" w:sz="0" w:space="0" w:color="auto"/>
        <w:left w:val="none" w:sz="0" w:space="0" w:color="auto"/>
        <w:bottom w:val="none" w:sz="0" w:space="0" w:color="auto"/>
        <w:right w:val="none" w:sz="0" w:space="0" w:color="auto"/>
      </w:divBdr>
    </w:div>
    <w:div w:id="1010762709">
      <w:bodyDiv w:val="1"/>
      <w:marLeft w:val="0"/>
      <w:marRight w:val="0"/>
      <w:marTop w:val="0"/>
      <w:marBottom w:val="0"/>
      <w:divBdr>
        <w:top w:val="none" w:sz="0" w:space="0" w:color="auto"/>
        <w:left w:val="none" w:sz="0" w:space="0" w:color="auto"/>
        <w:bottom w:val="none" w:sz="0" w:space="0" w:color="auto"/>
        <w:right w:val="none" w:sz="0" w:space="0" w:color="auto"/>
      </w:divBdr>
    </w:div>
    <w:div w:id="1011417538">
      <w:bodyDiv w:val="1"/>
      <w:marLeft w:val="0"/>
      <w:marRight w:val="0"/>
      <w:marTop w:val="0"/>
      <w:marBottom w:val="0"/>
      <w:divBdr>
        <w:top w:val="none" w:sz="0" w:space="0" w:color="auto"/>
        <w:left w:val="none" w:sz="0" w:space="0" w:color="auto"/>
        <w:bottom w:val="none" w:sz="0" w:space="0" w:color="auto"/>
        <w:right w:val="none" w:sz="0" w:space="0" w:color="auto"/>
      </w:divBdr>
      <w:divsChild>
        <w:div w:id="1650402720">
          <w:marLeft w:val="480"/>
          <w:marRight w:val="0"/>
          <w:marTop w:val="0"/>
          <w:marBottom w:val="0"/>
          <w:divBdr>
            <w:top w:val="none" w:sz="0" w:space="0" w:color="auto"/>
            <w:left w:val="none" w:sz="0" w:space="0" w:color="auto"/>
            <w:bottom w:val="none" w:sz="0" w:space="0" w:color="auto"/>
            <w:right w:val="none" w:sz="0" w:space="0" w:color="auto"/>
          </w:divBdr>
        </w:div>
        <w:div w:id="136385804">
          <w:marLeft w:val="480"/>
          <w:marRight w:val="0"/>
          <w:marTop w:val="0"/>
          <w:marBottom w:val="0"/>
          <w:divBdr>
            <w:top w:val="none" w:sz="0" w:space="0" w:color="auto"/>
            <w:left w:val="none" w:sz="0" w:space="0" w:color="auto"/>
            <w:bottom w:val="none" w:sz="0" w:space="0" w:color="auto"/>
            <w:right w:val="none" w:sz="0" w:space="0" w:color="auto"/>
          </w:divBdr>
        </w:div>
        <w:div w:id="2079475516">
          <w:marLeft w:val="480"/>
          <w:marRight w:val="0"/>
          <w:marTop w:val="0"/>
          <w:marBottom w:val="0"/>
          <w:divBdr>
            <w:top w:val="none" w:sz="0" w:space="0" w:color="auto"/>
            <w:left w:val="none" w:sz="0" w:space="0" w:color="auto"/>
            <w:bottom w:val="none" w:sz="0" w:space="0" w:color="auto"/>
            <w:right w:val="none" w:sz="0" w:space="0" w:color="auto"/>
          </w:divBdr>
        </w:div>
        <w:div w:id="1634821369">
          <w:marLeft w:val="480"/>
          <w:marRight w:val="0"/>
          <w:marTop w:val="0"/>
          <w:marBottom w:val="0"/>
          <w:divBdr>
            <w:top w:val="none" w:sz="0" w:space="0" w:color="auto"/>
            <w:left w:val="none" w:sz="0" w:space="0" w:color="auto"/>
            <w:bottom w:val="none" w:sz="0" w:space="0" w:color="auto"/>
            <w:right w:val="none" w:sz="0" w:space="0" w:color="auto"/>
          </w:divBdr>
        </w:div>
        <w:div w:id="1375689293">
          <w:marLeft w:val="480"/>
          <w:marRight w:val="0"/>
          <w:marTop w:val="0"/>
          <w:marBottom w:val="0"/>
          <w:divBdr>
            <w:top w:val="none" w:sz="0" w:space="0" w:color="auto"/>
            <w:left w:val="none" w:sz="0" w:space="0" w:color="auto"/>
            <w:bottom w:val="none" w:sz="0" w:space="0" w:color="auto"/>
            <w:right w:val="none" w:sz="0" w:space="0" w:color="auto"/>
          </w:divBdr>
        </w:div>
        <w:div w:id="1450123251">
          <w:marLeft w:val="480"/>
          <w:marRight w:val="0"/>
          <w:marTop w:val="0"/>
          <w:marBottom w:val="0"/>
          <w:divBdr>
            <w:top w:val="none" w:sz="0" w:space="0" w:color="auto"/>
            <w:left w:val="none" w:sz="0" w:space="0" w:color="auto"/>
            <w:bottom w:val="none" w:sz="0" w:space="0" w:color="auto"/>
            <w:right w:val="none" w:sz="0" w:space="0" w:color="auto"/>
          </w:divBdr>
        </w:div>
        <w:div w:id="1273051998">
          <w:marLeft w:val="480"/>
          <w:marRight w:val="0"/>
          <w:marTop w:val="0"/>
          <w:marBottom w:val="0"/>
          <w:divBdr>
            <w:top w:val="none" w:sz="0" w:space="0" w:color="auto"/>
            <w:left w:val="none" w:sz="0" w:space="0" w:color="auto"/>
            <w:bottom w:val="none" w:sz="0" w:space="0" w:color="auto"/>
            <w:right w:val="none" w:sz="0" w:space="0" w:color="auto"/>
          </w:divBdr>
        </w:div>
        <w:div w:id="580410945">
          <w:marLeft w:val="480"/>
          <w:marRight w:val="0"/>
          <w:marTop w:val="0"/>
          <w:marBottom w:val="0"/>
          <w:divBdr>
            <w:top w:val="none" w:sz="0" w:space="0" w:color="auto"/>
            <w:left w:val="none" w:sz="0" w:space="0" w:color="auto"/>
            <w:bottom w:val="none" w:sz="0" w:space="0" w:color="auto"/>
            <w:right w:val="none" w:sz="0" w:space="0" w:color="auto"/>
          </w:divBdr>
        </w:div>
        <w:div w:id="8921756">
          <w:marLeft w:val="480"/>
          <w:marRight w:val="0"/>
          <w:marTop w:val="0"/>
          <w:marBottom w:val="0"/>
          <w:divBdr>
            <w:top w:val="none" w:sz="0" w:space="0" w:color="auto"/>
            <w:left w:val="none" w:sz="0" w:space="0" w:color="auto"/>
            <w:bottom w:val="none" w:sz="0" w:space="0" w:color="auto"/>
            <w:right w:val="none" w:sz="0" w:space="0" w:color="auto"/>
          </w:divBdr>
        </w:div>
        <w:div w:id="1194031139">
          <w:marLeft w:val="480"/>
          <w:marRight w:val="0"/>
          <w:marTop w:val="0"/>
          <w:marBottom w:val="0"/>
          <w:divBdr>
            <w:top w:val="none" w:sz="0" w:space="0" w:color="auto"/>
            <w:left w:val="none" w:sz="0" w:space="0" w:color="auto"/>
            <w:bottom w:val="none" w:sz="0" w:space="0" w:color="auto"/>
            <w:right w:val="none" w:sz="0" w:space="0" w:color="auto"/>
          </w:divBdr>
        </w:div>
        <w:div w:id="247471392">
          <w:marLeft w:val="480"/>
          <w:marRight w:val="0"/>
          <w:marTop w:val="0"/>
          <w:marBottom w:val="0"/>
          <w:divBdr>
            <w:top w:val="none" w:sz="0" w:space="0" w:color="auto"/>
            <w:left w:val="none" w:sz="0" w:space="0" w:color="auto"/>
            <w:bottom w:val="none" w:sz="0" w:space="0" w:color="auto"/>
            <w:right w:val="none" w:sz="0" w:space="0" w:color="auto"/>
          </w:divBdr>
        </w:div>
        <w:div w:id="1795321936">
          <w:marLeft w:val="480"/>
          <w:marRight w:val="0"/>
          <w:marTop w:val="0"/>
          <w:marBottom w:val="0"/>
          <w:divBdr>
            <w:top w:val="none" w:sz="0" w:space="0" w:color="auto"/>
            <w:left w:val="none" w:sz="0" w:space="0" w:color="auto"/>
            <w:bottom w:val="none" w:sz="0" w:space="0" w:color="auto"/>
            <w:right w:val="none" w:sz="0" w:space="0" w:color="auto"/>
          </w:divBdr>
        </w:div>
        <w:div w:id="1167091087">
          <w:marLeft w:val="480"/>
          <w:marRight w:val="0"/>
          <w:marTop w:val="0"/>
          <w:marBottom w:val="0"/>
          <w:divBdr>
            <w:top w:val="none" w:sz="0" w:space="0" w:color="auto"/>
            <w:left w:val="none" w:sz="0" w:space="0" w:color="auto"/>
            <w:bottom w:val="none" w:sz="0" w:space="0" w:color="auto"/>
            <w:right w:val="none" w:sz="0" w:space="0" w:color="auto"/>
          </w:divBdr>
        </w:div>
        <w:div w:id="1143350887">
          <w:marLeft w:val="480"/>
          <w:marRight w:val="0"/>
          <w:marTop w:val="0"/>
          <w:marBottom w:val="0"/>
          <w:divBdr>
            <w:top w:val="none" w:sz="0" w:space="0" w:color="auto"/>
            <w:left w:val="none" w:sz="0" w:space="0" w:color="auto"/>
            <w:bottom w:val="none" w:sz="0" w:space="0" w:color="auto"/>
            <w:right w:val="none" w:sz="0" w:space="0" w:color="auto"/>
          </w:divBdr>
        </w:div>
        <w:div w:id="1588927704">
          <w:marLeft w:val="480"/>
          <w:marRight w:val="0"/>
          <w:marTop w:val="0"/>
          <w:marBottom w:val="0"/>
          <w:divBdr>
            <w:top w:val="none" w:sz="0" w:space="0" w:color="auto"/>
            <w:left w:val="none" w:sz="0" w:space="0" w:color="auto"/>
            <w:bottom w:val="none" w:sz="0" w:space="0" w:color="auto"/>
            <w:right w:val="none" w:sz="0" w:space="0" w:color="auto"/>
          </w:divBdr>
        </w:div>
        <w:div w:id="386269523">
          <w:marLeft w:val="480"/>
          <w:marRight w:val="0"/>
          <w:marTop w:val="0"/>
          <w:marBottom w:val="0"/>
          <w:divBdr>
            <w:top w:val="none" w:sz="0" w:space="0" w:color="auto"/>
            <w:left w:val="none" w:sz="0" w:space="0" w:color="auto"/>
            <w:bottom w:val="none" w:sz="0" w:space="0" w:color="auto"/>
            <w:right w:val="none" w:sz="0" w:space="0" w:color="auto"/>
          </w:divBdr>
        </w:div>
        <w:div w:id="1740209145">
          <w:marLeft w:val="480"/>
          <w:marRight w:val="0"/>
          <w:marTop w:val="0"/>
          <w:marBottom w:val="0"/>
          <w:divBdr>
            <w:top w:val="none" w:sz="0" w:space="0" w:color="auto"/>
            <w:left w:val="none" w:sz="0" w:space="0" w:color="auto"/>
            <w:bottom w:val="none" w:sz="0" w:space="0" w:color="auto"/>
            <w:right w:val="none" w:sz="0" w:space="0" w:color="auto"/>
          </w:divBdr>
        </w:div>
        <w:div w:id="961883781">
          <w:marLeft w:val="480"/>
          <w:marRight w:val="0"/>
          <w:marTop w:val="0"/>
          <w:marBottom w:val="0"/>
          <w:divBdr>
            <w:top w:val="none" w:sz="0" w:space="0" w:color="auto"/>
            <w:left w:val="none" w:sz="0" w:space="0" w:color="auto"/>
            <w:bottom w:val="none" w:sz="0" w:space="0" w:color="auto"/>
            <w:right w:val="none" w:sz="0" w:space="0" w:color="auto"/>
          </w:divBdr>
        </w:div>
        <w:div w:id="756092352">
          <w:marLeft w:val="480"/>
          <w:marRight w:val="0"/>
          <w:marTop w:val="0"/>
          <w:marBottom w:val="0"/>
          <w:divBdr>
            <w:top w:val="none" w:sz="0" w:space="0" w:color="auto"/>
            <w:left w:val="none" w:sz="0" w:space="0" w:color="auto"/>
            <w:bottom w:val="none" w:sz="0" w:space="0" w:color="auto"/>
            <w:right w:val="none" w:sz="0" w:space="0" w:color="auto"/>
          </w:divBdr>
        </w:div>
        <w:div w:id="218901394">
          <w:marLeft w:val="480"/>
          <w:marRight w:val="0"/>
          <w:marTop w:val="0"/>
          <w:marBottom w:val="0"/>
          <w:divBdr>
            <w:top w:val="none" w:sz="0" w:space="0" w:color="auto"/>
            <w:left w:val="none" w:sz="0" w:space="0" w:color="auto"/>
            <w:bottom w:val="none" w:sz="0" w:space="0" w:color="auto"/>
            <w:right w:val="none" w:sz="0" w:space="0" w:color="auto"/>
          </w:divBdr>
        </w:div>
        <w:div w:id="203831018">
          <w:marLeft w:val="480"/>
          <w:marRight w:val="0"/>
          <w:marTop w:val="0"/>
          <w:marBottom w:val="0"/>
          <w:divBdr>
            <w:top w:val="none" w:sz="0" w:space="0" w:color="auto"/>
            <w:left w:val="none" w:sz="0" w:space="0" w:color="auto"/>
            <w:bottom w:val="none" w:sz="0" w:space="0" w:color="auto"/>
            <w:right w:val="none" w:sz="0" w:space="0" w:color="auto"/>
          </w:divBdr>
        </w:div>
        <w:div w:id="1105658121">
          <w:marLeft w:val="480"/>
          <w:marRight w:val="0"/>
          <w:marTop w:val="0"/>
          <w:marBottom w:val="0"/>
          <w:divBdr>
            <w:top w:val="none" w:sz="0" w:space="0" w:color="auto"/>
            <w:left w:val="none" w:sz="0" w:space="0" w:color="auto"/>
            <w:bottom w:val="none" w:sz="0" w:space="0" w:color="auto"/>
            <w:right w:val="none" w:sz="0" w:space="0" w:color="auto"/>
          </w:divBdr>
        </w:div>
        <w:div w:id="835651436">
          <w:marLeft w:val="480"/>
          <w:marRight w:val="0"/>
          <w:marTop w:val="0"/>
          <w:marBottom w:val="0"/>
          <w:divBdr>
            <w:top w:val="none" w:sz="0" w:space="0" w:color="auto"/>
            <w:left w:val="none" w:sz="0" w:space="0" w:color="auto"/>
            <w:bottom w:val="none" w:sz="0" w:space="0" w:color="auto"/>
            <w:right w:val="none" w:sz="0" w:space="0" w:color="auto"/>
          </w:divBdr>
        </w:div>
        <w:div w:id="1054084200">
          <w:marLeft w:val="480"/>
          <w:marRight w:val="0"/>
          <w:marTop w:val="0"/>
          <w:marBottom w:val="0"/>
          <w:divBdr>
            <w:top w:val="none" w:sz="0" w:space="0" w:color="auto"/>
            <w:left w:val="none" w:sz="0" w:space="0" w:color="auto"/>
            <w:bottom w:val="none" w:sz="0" w:space="0" w:color="auto"/>
            <w:right w:val="none" w:sz="0" w:space="0" w:color="auto"/>
          </w:divBdr>
        </w:div>
        <w:div w:id="261954326">
          <w:marLeft w:val="480"/>
          <w:marRight w:val="0"/>
          <w:marTop w:val="0"/>
          <w:marBottom w:val="0"/>
          <w:divBdr>
            <w:top w:val="none" w:sz="0" w:space="0" w:color="auto"/>
            <w:left w:val="none" w:sz="0" w:space="0" w:color="auto"/>
            <w:bottom w:val="none" w:sz="0" w:space="0" w:color="auto"/>
            <w:right w:val="none" w:sz="0" w:space="0" w:color="auto"/>
          </w:divBdr>
        </w:div>
        <w:div w:id="623074750">
          <w:marLeft w:val="480"/>
          <w:marRight w:val="0"/>
          <w:marTop w:val="0"/>
          <w:marBottom w:val="0"/>
          <w:divBdr>
            <w:top w:val="none" w:sz="0" w:space="0" w:color="auto"/>
            <w:left w:val="none" w:sz="0" w:space="0" w:color="auto"/>
            <w:bottom w:val="none" w:sz="0" w:space="0" w:color="auto"/>
            <w:right w:val="none" w:sz="0" w:space="0" w:color="auto"/>
          </w:divBdr>
        </w:div>
        <w:div w:id="1395351725">
          <w:marLeft w:val="480"/>
          <w:marRight w:val="0"/>
          <w:marTop w:val="0"/>
          <w:marBottom w:val="0"/>
          <w:divBdr>
            <w:top w:val="none" w:sz="0" w:space="0" w:color="auto"/>
            <w:left w:val="none" w:sz="0" w:space="0" w:color="auto"/>
            <w:bottom w:val="none" w:sz="0" w:space="0" w:color="auto"/>
            <w:right w:val="none" w:sz="0" w:space="0" w:color="auto"/>
          </w:divBdr>
        </w:div>
        <w:div w:id="1960067333">
          <w:marLeft w:val="480"/>
          <w:marRight w:val="0"/>
          <w:marTop w:val="0"/>
          <w:marBottom w:val="0"/>
          <w:divBdr>
            <w:top w:val="none" w:sz="0" w:space="0" w:color="auto"/>
            <w:left w:val="none" w:sz="0" w:space="0" w:color="auto"/>
            <w:bottom w:val="none" w:sz="0" w:space="0" w:color="auto"/>
            <w:right w:val="none" w:sz="0" w:space="0" w:color="auto"/>
          </w:divBdr>
        </w:div>
        <w:div w:id="2140371117">
          <w:marLeft w:val="480"/>
          <w:marRight w:val="0"/>
          <w:marTop w:val="0"/>
          <w:marBottom w:val="0"/>
          <w:divBdr>
            <w:top w:val="none" w:sz="0" w:space="0" w:color="auto"/>
            <w:left w:val="none" w:sz="0" w:space="0" w:color="auto"/>
            <w:bottom w:val="none" w:sz="0" w:space="0" w:color="auto"/>
            <w:right w:val="none" w:sz="0" w:space="0" w:color="auto"/>
          </w:divBdr>
        </w:div>
        <w:div w:id="1126923664">
          <w:marLeft w:val="480"/>
          <w:marRight w:val="0"/>
          <w:marTop w:val="0"/>
          <w:marBottom w:val="0"/>
          <w:divBdr>
            <w:top w:val="none" w:sz="0" w:space="0" w:color="auto"/>
            <w:left w:val="none" w:sz="0" w:space="0" w:color="auto"/>
            <w:bottom w:val="none" w:sz="0" w:space="0" w:color="auto"/>
            <w:right w:val="none" w:sz="0" w:space="0" w:color="auto"/>
          </w:divBdr>
        </w:div>
      </w:divsChild>
    </w:div>
    <w:div w:id="1011488309">
      <w:bodyDiv w:val="1"/>
      <w:marLeft w:val="0"/>
      <w:marRight w:val="0"/>
      <w:marTop w:val="0"/>
      <w:marBottom w:val="0"/>
      <w:divBdr>
        <w:top w:val="none" w:sz="0" w:space="0" w:color="auto"/>
        <w:left w:val="none" w:sz="0" w:space="0" w:color="auto"/>
        <w:bottom w:val="none" w:sz="0" w:space="0" w:color="auto"/>
        <w:right w:val="none" w:sz="0" w:space="0" w:color="auto"/>
      </w:divBdr>
    </w:div>
    <w:div w:id="1011640643">
      <w:bodyDiv w:val="1"/>
      <w:marLeft w:val="0"/>
      <w:marRight w:val="0"/>
      <w:marTop w:val="0"/>
      <w:marBottom w:val="0"/>
      <w:divBdr>
        <w:top w:val="none" w:sz="0" w:space="0" w:color="auto"/>
        <w:left w:val="none" w:sz="0" w:space="0" w:color="auto"/>
        <w:bottom w:val="none" w:sz="0" w:space="0" w:color="auto"/>
        <w:right w:val="none" w:sz="0" w:space="0" w:color="auto"/>
      </w:divBdr>
    </w:div>
    <w:div w:id="1011839014">
      <w:bodyDiv w:val="1"/>
      <w:marLeft w:val="0"/>
      <w:marRight w:val="0"/>
      <w:marTop w:val="0"/>
      <w:marBottom w:val="0"/>
      <w:divBdr>
        <w:top w:val="none" w:sz="0" w:space="0" w:color="auto"/>
        <w:left w:val="none" w:sz="0" w:space="0" w:color="auto"/>
        <w:bottom w:val="none" w:sz="0" w:space="0" w:color="auto"/>
        <w:right w:val="none" w:sz="0" w:space="0" w:color="auto"/>
      </w:divBdr>
    </w:div>
    <w:div w:id="1012610859">
      <w:bodyDiv w:val="1"/>
      <w:marLeft w:val="0"/>
      <w:marRight w:val="0"/>
      <w:marTop w:val="0"/>
      <w:marBottom w:val="0"/>
      <w:divBdr>
        <w:top w:val="none" w:sz="0" w:space="0" w:color="auto"/>
        <w:left w:val="none" w:sz="0" w:space="0" w:color="auto"/>
        <w:bottom w:val="none" w:sz="0" w:space="0" w:color="auto"/>
        <w:right w:val="none" w:sz="0" w:space="0" w:color="auto"/>
      </w:divBdr>
    </w:div>
    <w:div w:id="1012799487">
      <w:bodyDiv w:val="1"/>
      <w:marLeft w:val="0"/>
      <w:marRight w:val="0"/>
      <w:marTop w:val="0"/>
      <w:marBottom w:val="0"/>
      <w:divBdr>
        <w:top w:val="none" w:sz="0" w:space="0" w:color="auto"/>
        <w:left w:val="none" w:sz="0" w:space="0" w:color="auto"/>
        <w:bottom w:val="none" w:sz="0" w:space="0" w:color="auto"/>
        <w:right w:val="none" w:sz="0" w:space="0" w:color="auto"/>
      </w:divBdr>
    </w:div>
    <w:div w:id="1012951822">
      <w:bodyDiv w:val="1"/>
      <w:marLeft w:val="0"/>
      <w:marRight w:val="0"/>
      <w:marTop w:val="0"/>
      <w:marBottom w:val="0"/>
      <w:divBdr>
        <w:top w:val="none" w:sz="0" w:space="0" w:color="auto"/>
        <w:left w:val="none" w:sz="0" w:space="0" w:color="auto"/>
        <w:bottom w:val="none" w:sz="0" w:space="0" w:color="auto"/>
        <w:right w:val="none" w:sz="0" w:space="0" w:color="auto"/>
      </w:divBdr>
    </w:div>
    <w:div w:id="1013531933">
      <w:bodyDiv w:val="1"/>
      <w:marLeft w:val="0"/>
      <w:marRight w:val="0"/>
      <w:marTop w:val="0"/>
      <w:marBottom w:val="0"/>
      <w:divBdr>
        <w:top w:val="none" w:sz="0" w:space="0" w:color="auto"/>
        <w:left w:val="none" w:sz="0" w:space="0" w:color="auto"/>
        <w:bottom w:val="none" w:sz="0" w:space="0" w:color="auto"/>
        <w:right w:val="none" w:sz="0" w:space="0" w:color="auto"/>
      </w:divBdr>
    </w:div>
    <w:div w:id="1014308272">
      <w:bodyDiv w:val="1"/>
      <w:marLeft w:val="0"/>
      <w:marRight w:val="0"/>
      <w:marTop w:val="0"/>
      <w:marBottom w:val="0"/>
      <w:divBdr>
        <w:top w:val="none" w:sz="0" w:space="0" w:color="auto"/>
        <w:left w:val="none" w:sz="0" w:space="0" w:color="auto"/>
        <w:bottom w:val="none" w:sz="0" w:space="0" w:color="auto"/>
        <w:right w:val="none" w:sz="0" w:space="0" w:color="auto"/>
      </w:divBdr>
    </w:div>
    <w:div w:id="1014377694">
      <w:bodyDiv w:val="1"/>
      <w:marLeft w:val="0"/>
      <w:marRight w:val="0"/>
      <w:marTop w:val="0"/>
      <w:marBottom w:val="0"/>
      <w:divBdr>
        <w:top w:val="none" w:sz="0" w:space="0" w:color="auto"/>
        <w:left w:val="none" w:sz="0" w:space="0" w:color="auto"/>
        <w:bottom w:val="none" w:sz="0" w:space="0" w:color="auto"/>
        <w:right w:val="none" w:sz="0" w:space="0" w:color="auto"/>
      </w:divBdr>
    </w:div>
    <w:div w:id="1015308477">
      <w:bodyDiv w:val="1"/>
      <w:marLeft w:val="0"/>
      <w:marRight w:val="0"/>
      <w:marTop w:val="0"/>
      <w:marBottom w:val="0"/>
      <w:divBdr>
        <w:top w:val="none" w:sz="0" w:space="0" w:color="auto"/>
        <w:left w:val="none" w:sz="0" w:space="0" w:color="auto"/>
        <w:bottom w:val="none" w:sz="0" w:space="0" w:color="auto"/>
        <w:right w:val="none" w:sz="0" w:space="0" w:color="auto"/>
      </w:divBdr>
    </w:div>
    <w:div w:id="1015619413">
      <w:bodyDiv w:val="1"/>
      <w:marLeft w:val="0"/>
      <w:marRight w:val="0"/>
      <w:marTop w:val="0"/>
      <w:marBottom w:val="0"/>
      <w:divBdr>
        <w:top w:val="none" w:sz="0" w:space="0" w:color="auto"/>
        <w:left w:val="none" w:sz="0" w:space="0" w:color="auto"/>
        <w:bottom w:val="none" w:sz="0" w:space="0" w:color="auto"/>
        <w:right w:val="none" w:sz="0" w:space="0" w:color="auto"/>
      </w:divBdr>
    </w:div>
    <w:div w:id="1015959284">
      <w:bodyDiv w:val="1"/>
      <w:marLeft w:val="0"/>
      <w:marRight w:val="0"/>
      <w:marTop w:val="0"/>
      <w:marBottom w:val="0"/>
      <w:divBdr>
        <w:top w:val="none" w:sz="0" w:space="0" w:color="auto"/>
        <w:left w:val="none" w:sz="0" w:space="0" w:color="auto"/>
        <w:bottom w:val="none" w:sz="0" w:space="0" w:color="auto"/>
        <w:right w:val="none" w:sz="0" w:space="0" w:color="auto"/>
      </w:divBdr>
    </w:div>
    <w:div w:id="1016888937">
      <w:bodyDiv w:val="1"/>
      <w:marLeft w:val="0"/>
      <w:marRight w:val="0"/>
      <w:marTop w:val="0"/>
      <w:marBottom w:val="0"/>
      <w:divBdr>
        <w:top w:val="none" w:sz="0" w:space="0" w:color="auto"/>
        <w:left w:val="none" w:sz="0" w:space="0" w:color="auto"/>
        <w:bottom w:val="none" w:sz="0" w:space="0" w:color="auto"/>
        <w:right w:val="none" w:sz="0" w:space="0" w:color="auto"/>
      </w:divBdr>
    </w:div>
    <w:div w:id="1016923915">
      <w:bodyDiv w:val="1"/>
      <w:marLeft w:val="0"/>
      <w:marRight w:val="0"/>
      <w:marTop w:val="0"/>
      <w:marBottom w:val="0"/>
      <w:divBdr>
        <w:top w:val="none" w:sz="0" w:space="0" w:color="auto"/>
        <w:left w:val="none" w:sz="0" w:space="0" w:color="auto"/>
        <w:bottom w:val="none" w:sz="0" w:space="0" w:color="auto"/>
        <w:right w:val="none" w:sz="0" w:space="0" w:color="auto"/>
      </w:divBdr>
    </w:div>
    <w:div w:id="1017075629">
      <w:bodyDiv w:val="1"/>
      <w:marLeft w:val="0"/>
      <w:marRight w:val="0"/>
      <w:marTop w:val="0"/>
      <w:marBottom w:val="0"/>
      <w:divBdr>
        <w:top w:val="none" w:sz="0" w:space="0" w:color="auto"/>
        <w:left w:val="none" w:sz="0" w:space="0" w:color="auto"/>
        <w:bottom w:val="none" w:sz="0" w:space="0" w:color="auto"/>
        <w:right w:val="none" w:sz="0" w:space="0" w:color="auto"/>
      </w:divBdr>
    </w:div>
    <w:div w:id="1017076538">
      <w:bodyDiv w:val="1"/>
      <w:marLeft w:val="0"/>
      <w:marRight w:val="0"/>
      <w:marTop w:val="0"/>
      <w:marBottom w:val="0"/>
      <w:divBdr>
        <w:top w:val="none" w:sz="0" w:space="0" w:color="auto"/>
        <w:left w:val="none" w:sz="0" w:space="0" w:color="auto"/>
        <w:bottom w:val="none" w:sz="0" w:space="0" w:color="auto"/>
        <w:right w:val="none" w:sz="0" w:space="0" w:color="auto"/>
      </w:divBdr>
    </w:div>
    <w:div w:id="1017661523">
      <w:bodyDiv w:val="1"/>
      <w:marLeft w:val="0"/>
      <w:marRight w:val="0"/>
      <w:marTop w:val="0"/>
      <w:marBottom w:val="0"/>
      <w:divBdr>
        <w:top w:val="none" w:sz="0" w:space="0" w:color="auto"/>
        <w:left w:val="none" w:sz="0" w:space="0" w:color="auto"/>
        <w:bottom w:val="none" w:sz="0" w:space="0" w:color="auto"/>
        <w:right w:val="none" w:sz="0" w:space="0" w:color="auto"/>
      </w:divBdr>
    </w:div>
    <w:div w:id="1018582602">
      <w:bodyDiv w:val="1"/>
      <w:marLeft w:val="0"/>
      <w:marRight w:val="0"/>
      <w:marTop w:val="0"/>
      <w:marBottom w:val="0"/>
      <w:divBdr>
        <w:top w:val="none" w:sz="0" w:space="0" w:color="auto"/>
        <w:left w:val="none" w:sz="0" w:space="0" w:color="auto"/>
        <w:bottom w:val="none" w:sz="0" w:space="0" w:color="auto"/>
        <w:right w:val="none" w:sz="0" w:space="0" w:color="auto"/>
      </w:divBdr>
    </w:div>
    <w:div w:id="1019312741">
      <w:bodyDiv w:val="1"/>
      <w:marLeft w:val="0"/>
      <w:marRight w:val="0"/>
      <w:marTop w:val="0"/>
      <w:marBottom w:val="0"/>
      <w:divBdr>
        <w:top w:val="none" w:sz="0" w:space="0" w:color="auto"/>
        <w:left w:val="none" w:sz="0" w:space="0" w:color="auto"/>
        <w:bottom w:val="none" w:sz="0" w:space="0" w:color="auto"/>
        <w:right w:val="none" w:sz="0" w:space="0" w:color="auto"/>
      </w:divBdr>
    </w:div>
    <w:div w:id="1019887579">
      <w:bodyDiv w:val="1"/>
      <w:marLeft w:val="0"/>
      <w:marRight w:val="0"/>
      <w:marTop w:val="0"/>
      <w:marBottom w:val="0"/>
      <w:divBdr>
        <w:top w:val="none" w:sz="0" w:space="0" w:color="auto"/>
        <w:left w:val="none" w:sz="0" w:space="0" w:color="auto"/>
        <w:bottom w:val="none" w:sz="0" w:space="0" w:color="auto"/>
        <w:right w:val="none" w:sz="0" w:space="0" w:color="auto"/>
      </w:divBdr>
    </w:div>
    <w:div w:id="1020349933">
      <w:bodyDiv w:val="1"/>
      <w:marLeft w:val="0"/>
      <w:marRight w:val="0"/>
      <w:marTop w:val="0"/>
      <w:marBottom w:val="0"/>
      <w:divBdr>
        <w:top w:val="none" w:sz="0" w:space="0" w:color="auto"/>
        <w:left w:val="none" w:sz="0" w:space="0" w:color="auto"/>
        <w:bottom w:val="none" w:sz="0" w:space="0" w:color="auto"/>
        <w:right w:val="none" w:sz="0" w:space="0" w:color="auto"/>
      </w:divBdr>
    </w:div>
    <w:div w:id="1020467240">
      <w:bodyDiv w:val="1"/>
      <w:marLeft w:val="0"/>
      <w:marRight w:val="0"/>
      <w:marTop w:val="0"/>
      <w:marBottom w:val="0"/>
      <w:divBdr>
        <w:top w:val="none" w:sz="0" w:space="0" w:color="auto"/>
        <w:left w:val="none" w:sz="0" w:space="0" w:color="auto"/>
        <w:bottom w:val="none" w:sz="0" w:space="0" w:color="auto"/>
        <w:right w:val="none" w:sz="0" w:space="0" w:color="auto"/>
      </w:divBdr>
      <w:divsChild>
        <w:div w:id="1575050243">
          <w:marLeft w:val="480"/>
          <w:marRight w:val="0"/>
          <w:marTop w:val="0"/>
          <w:marBottom w:val="0"/>
          <w:divBdr>
            <w:top w:val="none" w:sz="0" w:space="0" w:color="auto"/>
            <w:left w:val="none" w:sz="0" w:space="0" w:color="auto"/>
            <w:bottom w:val="none" w:sz="0" w:space="0" w:color="auto"/>
            <w:right w:val="none" w:sz="0" w:space="0" w:color="auto"/>
          </w:divBdr>
        </w:div>
        <w:div w:id="140778610">
          <w:marLeft w:val="480"/>
          <w:marRight w:val="0"/>
          <w:marTop w:val="0"/>
          <w:marBottom w:val="0"/>
          <w:divBdr>
            <w:top w:val="none" w:sz="0" w:space="0" w:color="auto"/>
            <w:left w:val="none" w:sz="0" w:space="0" w:color="auto"/>
            <w:bottom w:val="none" w:sz="0" w:space="0" w:color="auto"/>
            <w:right w:val="none" w:sz="0" w:space="0" w:color="auto"/>
          </w:divBdr>
        </w:div>
        <w:div w:id="1470322188">
          <w:marLeft w:val="480"/>
          <w:marRight w:val="0"/>
          <w:marTop w:val="0"/>
          <w:marBottom w:val="0"/>
          <w:divBdr>
            <w:top w:val="none" w:sz="0" w:space="0" w:color="auto"/>
            <w:left w:val="none" w:sz="0" w:space="0" w:color="auto"/>
            <w:bottom w:val="none" w:sz="0" w:space="0" w:color="auto"/>
            <w:right w:val="none" w:sz="0" w:space="0" w:color="auto"/>
          </w:divBdr>
        </w:div>
        <w:div w:id="890389030">
          <w:marLeft w:val="480"/>
          <w:marRight w:val="0"/>
          <w:marTop w:val="0"/>
          <w:marBottom w:val="0"/>
          <w:divBdr>
            <w:top w:val="none" w:sz="0" w:space="0" w:color="auto"/>
            <w:left w:val="none" w:sz="0" w:space="0" w:color="auto"/>
            <w:bottom w:val="none" w:sz="0" w:space="0" w:color="auto"/>
            <w:right w:val="none" w:sz="0" w:space="0" w:color="auto"/>
          </w:divBdr>
        </w:div>
        <w:div w:id="1367634037">
          <w:marLeft w:val="480"/>
          <w:marRight w:val="0"/>
          <w:marTop w:val="0"/>
          <w:marBottom w:val="0"/>
          <w:divBdr>
            <w:top w:val="none" w:sz="0" w:space="0" w:color="auto"/>
            <w:left w:val="none" w:sz="0" w:space="0" w:color="auto"/>
            <w:bottom w:val="none" w:sz="0" w:space="0" w:color="auto"/>
            <w:right w:val="none" w:sz="0" w:space="0" w:color="auto"/>
          </w:divBdr>
        </w:div>
        <w:div w:id="1505709658">
          <w:marLeft w:val="480"/>
          <w:marRight w:val="0"/>
          <w:marTop w:val="0"/>
          <w:marBottom w:val="0"/>
          <w:divBdr>
            <w:top w:val="none" w:sz="0" w:space="0" w:color="auto"/>
            <w:left w:val="none" w:sz="0" w:space="0" w:color="auto"/>
            <w:bottom w:val="none" w:sz="0" w:space="0" w:color="auto"/>
            <w:right w:val="none" w:sz="0" w:space="0" w:color="auto"/>
          </w:divBdr>
        </w:div>
        <w:div w:id="1892688023">
          <w:marLeft w:val="480"/>
          <w:marRight w:val="0"/>
          <w:marTop w:val="0"/>
          <w:marBottom w:val="0"/>
          <w:divBdr>
            <w:top w:val="none" w:sz="0" w:space="0" w:color="auto"/>
            <w:left w:val="none" w:sz="0" w:space="0" w:color="auto"/>
            <w:bottom w:val="none" w:sz="0" w:space="0" w:color="auto"/>
            <w:right w:val="none" w:sz="0" w:space="0" w:color="auto"/>
          </w:divBdr>
        </w:div>
        <w:div w:id="1505170138">
          <w:marLeft w:val="480"/>
          <w:marRight w:val="0"/>
          <w:marTop w:val="0"/>
          <w:marBottom w:val="0"/>
          <w:divBdr>
            <w:top w:val="none" w:sz="0" w:space="0" w:color="auto"/>
            <w:left w:val="none" w:sz="0" w:space="0" w:color="auto"/>
            <w:bottom w:val="none" w:sz="0" w:space="0" w:color="auto"/>
            <w:right w:val="none" w:sz="0" w:space="0" w:color="auto"/>
          </w:divBdr>
        </w:div>
        <w:div w:id="832987697">
          <w:marLeft w:val="480"/>
          <w:marRight w:val="0"/>
          <w:marTop w:val="0"/>
          <w:marBottom w:val="0"/>
          <w:divBdr>
            <w:top w:val="none" w:sz="0" w:space="0" w:color="auto"/>
            <w:left w:val="none" w:sz="0" w:space="0" w:color="auto"/>
            <w:bottom w:val="none" w:sz="0" w:space="0" w:color="auto"/>
            <w:right w:val="none" w:sz="0" w:space="0" w:color="auto"/>
          </w:divBdr>
        </w:div>
        <w:div w:id="647902947">
          <w:marLeft w:val="480"/>
          <w:marRight w:val="0"/>
          <w:marTop w:val="0"/>
          <w:marBottom w:val="0"/>
          <w:divBdr>
            <w:top w:val="none" w:sz="0" w:space="0" w:color="auto"/>
            <w:left w:val="none" w:sz="0" w:space="0" w:color="auto"/>
            <w:bottom w:val="none" w:sz="0" w:space="0" w:color="auto"/>
            <w:right w:val="none" w:sz="0" w:space="0" w:color="auto"/>
          </w:divBdr>
        </w:div>
        <w:div w:id="863640386">
          <w:marLeft w:val="480"/>
          <w:marRight w:val="0"/>
          <w:marTop w:val="0"/>
          <w:marBottom w:val="0"/>
          <w:divBdr>
            <w:top w:val="none" w:sz="0" w:space="0" w:color="auto"/>
            <w:left w:val="none" w:sz="0" w:space="0" w:color="auto"/>
            <w:bottom w:val="none" w:sz="0" w:space="0" w:color="auto"/>
            <w:right w:val="none" w:sz="0" w:space="0" w:color="auto"/>
          </w:divBdr>
        </w:div>
        <w:div w:id="808012985">
          <w:marLeft w:val="480"/>
          <w:marRight w:val="0"/>
          <w:marTop w:val="0"/>
          <w:marBottom w:val="0"/>
          <w:divBdr>
            <w:top w:val="none" w:sz="0" w:space="0" w:color="auto"/>
            <w:left w:val="none" w:sz="0" w:space="0" w:color="auto"/>
            <w:bottom w:val="none" w:sz="0" w:space="0" w:color="auto"/>
            <w:right w:val="none" w:sz="0" w:space="0" w:color="auto"/>
          </w:divBdr>
        </w:div>
        <w:div w:id="1901554792">
          <w:marLeft w:val="480"/>
          <w:marRight w:val="0"/>
          <w:marTop w:val="0"/>
          <w:marBottom w:val="0"/>
          <w:divBdr>
            <w:top w:val="none" w:sz="0" w:space="0" w:color="auto"/>
            <w:left w:val="none" w:sz="0" w:space="0" w:color="auto"/>
            <w:bottom w:val="none" w:sz="0" w:space="0" w:color="auto"/>
            <w:right w:val="none" w:sz="0" w:space="0" w:color="auto"/>
          </w:divBdr>
        </w:div>
        <w:div w:id="2063283627">
          <w:marLeft w:val="480"/>
          <w:marRight w:val="0"/>
          <w:marTop w:val="0"/>
          <w:marBottom w:val="0"/>
          <w:divBdr>
            <w:top w:val="none" w:sz="0" w:space="0" w:color="auto"/>
            <w:left w:val="none" w:sz="0" w:space="0" w:color="auto"/>
            <w:bottom w:val="none" w:sz="0" w:space="0" w:color="auto"/>
            <w:right w:val="none" w:sz="0" w:space="0" w:color="auto"/>
          </w:divBdr>
        </w:div>
        <w:div w:id="2709157">
          <w:marLeft w:val="480"/>
          <w:marRight w:val="0"/>
          <w:marTop w:val="0"/>
          <w:marBottom w:val="0"/>
          <w:divBdr>
            <w:top w:val="none" w:sz="0" w:space="0" w:color="auto"/>
            <w:left w:val="none" w:sz="0" w:space="0" w:color="auto"/>
            <w:bottom w:val="none" w:sz="0" w:space="0" w:color="auto"/>
            <w:right w:val="none" w:sz="0" w:space="0" w:color="auto"/>
          </w:divBdr>
        </w:div>
        <w:div w:id="544102542">
          <w:marLeft w:val="480"/>
          <w:marRight w:val="0"/>
          <w:marTop w:val="0"/>
          <w:marBottom w:val="0"/>
          <w:divBdr>
            <w:top w:val="none" w:sz="0" w:space="0" w:color="auto"/>
            <w:left w:val="none" w:sz="0" w:space="0" w:color="auto"/>
            <w:bottom w:val="none" w:sz="0" w:space="0" w:color="auto"/>
            <w:right w:val="none" w:sz="0" w:space="0" w:color="auto"/>
          </w:divBdr>
        </w:div>
        <w:div w:id="1833402176">
          <w:marLeft w:val="480"/>
          <w:marRight w:val="0"/>
          <w:marTop w:val="0"/>
          <w:marBottom w:val="0"/>
          <w:divBdr>
            <w:top w:val="none" w:sz="0" w:space="0" w:color="auto"/>
            <w:left w:val="none" w:sz="0" w:space="0" w:color="auto"/>
            <w:bottom w:val="none" w:sz="0" w:space="0" w:color="auto"/>
            <w:right w:val="none" w:sz="0" w:space="0" w:color="auto"/>
          </w:divBdr>
        </w:div>
        <w:div w:id="2003967921">
          <w:marLeft w:val="480"/>
          <w:marRight w:val="0"/>
          <w:marTop w:val="0"/>
          <w:marBottom w:val="0"/>
          <w:divBdr>
            <w:top w:val="none" w:sz="0" w:space="0" w:color="auto"/>
            <w:left w:val="none" w:sz="0" w:space="0" w:color="auto"/>
            <w:bottom w:val="none" w:sz="0" w:space="0" w:color="auto"/>
            <w:right w:val="none" w:sz="0" w:space="0" w:color="auto"/>
          </w:divBdr>
        </w:div>
        <w:div w:id="1257859140">
          <w:marLeft w:val="480"/>
          <w:marRight w:val="0"/>
          <w:marTop w:val="0"/>
          <w:marBottom w:val="0"/>
          <w:divBdr>
            <w:top w:val="none" w:sz="0" w:space="0" w:color="auto"/>
            <w:left w:val="none" w:sz="0" w:space="0" w:color="auto"/>
            <w:bottom w:val="none" w:sz="0" w:space="0" w:color="auto"/>
            <w:right w:val="none" w:sz="0" w:space="0" w:color="auto"/>
          </w:divBdr>
        </w:div>
        <w:div w:id="460463890">
          <w:marLeft w:val="480"/>
          <w:marRight w:val="0"/>
          <w:marTop w:val="0"/>
          <w:marBottom w:val="0"/>
          <w:divBdr>
            <w:top w:val="none" w:sz="0" w:space="0" w:color="auto"/>
            <w:left w:val="none" w:sz="0" w:space="0" w:color="auto"/>
            <w:bottom w:val="none" w:sz="0" w:space="0" w:color="auto"/>
            <w:right w:val="none" w:sz="0" w:space="0" w:color="auto"/>
          </w:divBdr>
        </w:div>
        <w:div w:id="2075741205">
          <w:marLeft w:val="480"/>
          <w:marRight w:val="0"/>
          <w:marTop w:val="0"/>
          <w:marBottom w:val="0"/>
          <w:divBdr>
            <w:top w:val="none" w:sz="0" w:space="0" w:color="auto"/>
            <w:left w:val="none" w:sz="0" w:space="0" w:color="auto"/>
            <w:bottom w:val="none" w:sz="0" w:space="0" w:color="auto"/>
            <w:right w:val="none" w:sz="0" w:space="0" w:color="auto"/>
          </w:divBdr>
        </w:div>
        <w:div w:id="1621447886">
          <w:marLeft w:val="480"/>
          <w:marRight w:val="0"/>
          <w:marTop w:val="0"/>
          <w:marBottom w:val="0"/>
          <w:divBdr>
            <w:top w:val="none" w:sz="0" w:space="0" w:color="auto"/>
            <w:left w:val="none" w:sz="0" w:space="0" w:color="auto"/>
            <w:bottom w:val="none" w:sz="0" w:space="0" w:color="auto"/>
            <w:right w:val="none" w:sz="0" w:space="0" w:color="auto"/>
          </w:divBdr>
        </w:div>
        <w:div w:id="155264545">
          <w:marLeft w:val="480"/>
          <w:marRight w:val="0"/>
          <w:marTop w:val="0"/>
          <w:marBottom w:val="0"/>
          <w:divBdr>
            <w:top w:val="none" w:sz="0" w:space="0" w:color="auto"/>
            <w:left w:val="none" w:sz="0" w:space="0" w:color="auto"/>
            <w:bottom w:val="none" w:sz="0" w:space="0" w:color="auto"/>
            <w:right w:val="none" w:sz="0" w:space="0" w:color="auto"/>
          </w:divBdr>
        </w:div>
        <w:div w:id="1099833922">
          <w:marLeft w:val="480"/>
          <w:marRight w:val="0"/>
          <w:marTop w:val="0"/>
          <w:marBottom w:val="0"/>
          <w:divBdr>
            <w:top w:val="none" w:sz="0" w:space="0" w:color="auto"/>
            <w:left w:val="none" w:sz="0" w:space="0" w:color="auto"/>
            <w:bottom w:val="none" w:sz="0" w:space="0" w:color="auto"/>
            <w:right w:val="none" w:sz="0" w:space="0" w:color="auto"/>
          </w:divBdr>
        </w:div>
        <w:div w:id="1460535849">
          <w:marLeft w:val="480"/>
          <w:marRight w:val="0"/>
          <w:marTop w:val="0"/>
          <w:marBottom w:val="0"/>
          <w:divBdr>
            <w:top w:val="none" w:sz="0" w:space="0" w:color="auto"/>
            <w:left w:val="none" w:sz="0" w:space="0" w:color="auto"/>
            <w:bottom w:val="none" w:sz="0" w:space="0" w:color="auto"/>
            <w:right w:val="none" w:sz="0" w:space="0" w:color="auto"/>
          </w:divBdr>
        </w:div>
        <w:div w:id="1527788391">
          <w:marLeft w:val="480"/>
          <w:marRight w:val="0"/>
          <w:marTop w:val="0"/>
          <w:marBottom w:val="0"/>
          <w:divBdr>
            <w:top w:val="none" w:sz="0" w:space="0" w:color="auto"/>
            <w:left w:val="none" w:sz="0" w:space="0" w:color="auto"/>
            <w:bottom w:val="none" w:sz="0" w:space="0" w:color="auto"/>
            <w:right w:val="none" w:sz="0" w:space="0" w:color="auto"/>
          </w:divBdr>
        </w:div>
        <w:div w:id="121195256">
          <w:marLeft w:val="480"/>
          <w:marRight w:val="0"/>
          <w:marTop w:val="0"/>
          <w:marBottom w:val="0"/>
          <w:divBdr>
            <w:top w:val="none" w:sz="0" w:space="0" w:color="auto"/>
            <w:left w:val="none" w:sz="0" w:space="0" w:color="auto"/>
            <w:bottom w:val="none" w:sz="0" w:space="0" w:color="auto"/>
            <w:right w:val="none" w:sz="0" w:space="0" w:color="auto"/>
          </w:divBdr>
        </w:div>
        <w:div w:id="717433318">
          <w:marLeft w:val="480"/>
          <w:marRight w:val="0"/>
          <w:marTop w:val="0"/>
          <w:marBottom w:val="0"/>
          <w:divBdr>
            <w:top w:val="none" w:sz="0" w:space="0" w:color="auto"/>
            <w:left w:val="none" w:sz="0" w:space="0" w:color="auto"/>
            <w:bottom w:val="none" w:sz="0" w:space="0" w:color="auto"/>
            <w:right w:val="none" w:sz="0" w:space="0" w:color="auto"/>
          </w:divBdr>
        </w:div>
        <w:div w:id="1727334621">
          <w:marLeft w:val="480"/>
          <w:marRight w:val="0"/>
          <w:marTop w:val="0"/>
          <w:marBottom w:val="0"/>
          <w:divBdr>
            <w:top w:val="none" w:sz="0" w:space="0" w:color="auto"/>
            <w:left w:val="none" w:sz="0" w:space="0" w:color="auto"/>
            <w:bottom w:val="none" w:sz="0" w:space="0" w:color="auto"/>
            <w:right w:val="none" w:sz="0" w:space="0" w:color="auto"/>
          </w:divBdr>
        </w:div>
        <w:div w:id="458838036">
          <w:marLeft w:val="480"/>
          <w:marRight w:val="0"/>
          <w:marTop w:val="0"/>
          <w:marBottom w:val="0"/>
          <w:divBdr>
            <w:top w:val="none" w:sz="0" w:space="0" w:color="auto"/>
            <w:left w:val="none" w:sz="0" w:space="0" w:color="auto"/>
            <w:bottom w:val="none" w:sz="0" w:space="0" w:color="auto"/>
            <w:right w:val="none" w:sz="0" w:space="0" w:color="auto"/>
          </w:divBdr>
        </w:div>
      </w:divsChild>
    </w:div>
    <w:div w:id="1020468399">
      <w:bodyDiv w:val="1"/>
      <w:marLeft w:val="0"/>
      <w:marRight w:val="0"/>
      <w:marTop w:val="0"/>
      <w:marBottom w:val="0"/>
      <w:divBdr>
        <w:top w:val="none" w:sz="0" w:space="0" w:color="auto"/>
        <w:left w:val="none" w:sz="0" w:space="0" w:color="auto"/>
        <w:bottom w:val="none" w:sz="0" w:space="0" w:color="auto"/>
        <w:right w:val="none" w:sz="0" w:space="0" w:color="auto"/>
      </w:divBdr>
    </w:div>
    <w:div w:id="1020738893">
      <w:bodyDiv w:val="1"/>
      <w:marLeft w:val="0"/>
      <w:marRight w:val="0"/>
      <w:marTop w:val="0"/>
      <w:marBottom w:val="0"/>
      <w:divBdr>
        <w:top w:val="none" w:sz="0" w:space="0" w:color="auto"/>
        <w:left w:val="none" w:sz="0" w:space="0" w:color="auto"/>
        <w:bottom w:val="none" w:sz="0" w:space="0" w:color="auto"/>
        <w:right w:val="none" w:sz="0" w:space="0" w:color="auto"/>
      </w:divBdr>
    </w:div>
    <w:div w:id="1021010774">
      <w:bodyDiv w:val="1"/>
      <w:marLeft w:val="0"/>
      <w:marRight w:val="0"/>
      <w:marTop w:val="0"/>
      <w:marBottom w:val="0"/>
      <w:divBdr>
        <w:top w:val="none" w:sz="0" w:space="0" w:color="auto"/>
        <w:left w:val="none" w:sz="0" w:space="0" w:color="auto"/>
        <w:bottom w:val="none" w:sz="0" w:space="0" w:color="auto"/>
        <w:right w:val="none" w:sz="0" w:space="0" w:color="auto"/>
      </w:divBdr>
    </w:div>
    <w:div w:id="1022972625">
      <w:bodyDiv w:val="1"/>
      <w:marLeft w:val="0"/>
      <w:marRight w:val="0"/>
      <w:marTop w:val="0"/>
      <w:marBottom w:val="0"/>
      <w:divBdr>
        <w:top w:val="none" w:sz="0" w:space="0" w:color="auto"/>
        <w:left w:val="none" w:sz="0" w:space="0" w:color="auto"/>
        <w:bottom w:val="none" w:sz="0" w:space="0" w:color="auto"/>
        <w:right w:val="none" w:sz="0" w:space="0" w:color="auto"/>
      </w:divBdr>
    </w:div>
    <w:div w:id="1022977160">
      <w:bodyDiv w:val="1"/>
      <w:marLeft w:val="0"/>
      <w:marRight w:val="0"/>
      <w:marTop w:val="0"/>
      <w:marBottom w:val="0"/>
      <w:divBdr>
        <w:top w:val="none" w:sz="0" w:space="0" w:color="auto"/>
        <w:left w:val="none" w:sz="0" w:space="0" w:color="auto"/>
        <w:bottom w:val="none" w:sz="0" w:space="0" w:color="auto"/>
        <w:right w:val="none" w:sz="0" w:space="0" w:color="auto"/>
      </w:divBdr>
    </w:div>
    <w:div w:id="1023288705">
      <w:bodyDiv w:val="1"/>
      <w:marLeft w:val="0"/>
      <w:marRight w:val="0"/>
      <w:marTop w:val="0"/>
      <w:marBottom w:val="0"/>
      <w:divBdr>
        <w:top w:val="none" w:sz="0" w:space="0" w:color="auto"/>
        <w:left w:val="none" w:sz="0" w:space="0" w:color="auto"/>
        <w:bottom w:val="none" w:sz="0" w:space="0" w:color="auto"/>
        <w:right w:val="none" w:sz="0" w:space="0" w:color="auto"/>
      </w:divBdr>
    </w:div>
    <w:div w:id="1024289839">
      <w:bodyDiv w:val="1"/>
      <w:marLeft w:val="0"/>
      <w:marRight w:val="0"/>
      <w:marTop w:val="0"/>
      <w:marBottom w:val="0"/>
      <w:divBdr>
        <w:top w:val="none" w:sz="0" w:space="0" w:color="auto"/>
        <w:left w:val="none" w:sz="0" w:space="0" w:color="auto"/>
        <w:bottom w:val="none" w:sz="0" w:space="0" w:color="auto"/>
        <w:right w:val="none" w:sz="0" w:space="0" w:color="auto"/>
      </w:divBdr>
    </w:div>
    <w:div w:id="1025330291">
      <w:bodyDiv w:val="1"/>
      <w:marLeft w:val="0"/>
      <w:marRight w:val="0"/>
      <w:marTop w:val="0"/>
      <w:marBottom w:val="0"/>
      <w:divBdr>
        <w:top w:val="none" w:sz="0" w:space="0" w:color="auto"/>
        <w:left w:val="none" w:sz="0" w:space="0" w:color="auto"/>
        <w:bottom w:val="none" w:sz="0" w:space="0" w:color="auto"/>
        <w:right w:val="none" w:sz="0" w:space="0" w:color="auto"/>
      </w:divBdr>
    </w:div>
    <w:div w:id="1026058827">
      <w:bodyDiv w:val="1"/>
      <w:marLeft w:val="0"/>
      <w:marRight w:val="0"/>
      <w:marTop w:val="0"/>
      <w:marBottom w:val="0"/>
      <w:divBdr>
        <w:top w:val="none" w:sz="0" w:space="0" w:color="auto"/>
        <w:left w:val="none" w:sz="0" w:space="0" w:color="auto"/>
        <w:bottom w:val="none" w:sz="0" w:space="0" w:color="auto"/>
        <w:right w:val="none" w:sz="0" w:space="0" w:color="auto"/>
      </w:divBdr>
    </w:div>
    <w:div w:id="1026324152">
      <w:bodyDiv w:val="1"/>
      <w:marLeft w:val="0"/>
      <w:marRight w:val="0"/>
      <w:marTop w:val="0"/>
      <w:marBottom w:val="0"/>
      <w:divBdr>
        <w:top w:val="none" w:sz="0" w:space="0" w:color="auto"/>
        <w:left w:val="none" w:sz="0" w:space="0" w:color="auto"/>
        <w:bottom w:val="none" w:sz="0" w:space="0" w:color="auto"/>
        <w:right w:val="none" w:sz="0" w:space="0" w:color="auto"/>
      </w:divBdr>
    </w:div>
    <w:div w:id="1026445938">
      <w:bodyDiv w:val="1"/>
      <w:marLeft w:val="0"/>
      <w:marRight w:val="0"/>
      <w:marTop w:val="0"/>
      <w:marBottom w:val="0"/>
      <w:divBdr>
        <w:top w:val="none" w:sz="0" w:space="0" w:color="auto"/>
        <w:left w:val="none" w:sz="0" w:space="0" w:color="auto"/>
        <w:bottom w:val="none" w:sz="0" w:space="0" w:color="auto"/>
        <w:right w:val="none" w:sz="0" w:space="0" w:color="auto"/>
      </w:divBdr>
    </w:div>
    <w:div w:id="1026516528">
      <w:bodyDiv w:val="1"/>
      <w:marLeft w:val="0"/>
      <w:marRight w:val="0"/>
      <w:marTop w:val="0"/>
      <w:marBottom w:val="0"/>
      <w:divBdr>
        <w:top w:val="none" w:sz="0" w:space="0" w:color="auto"/>
        <w:left w:val="none" w:sz="0" w:space="0" w:color="auto"/>
        <w:bottom w:val="none" w:sz="0" w:space="0" w:color="auto"/>
        <w:right w:val="none" w:sz="0" w:space="0" w:color="auto"/>
      </w:divBdr>
    </w:div>
    <w:div w:id="1026559889">
      <w:bodyDiv w:val="1"/>
      <w:marLeft w:val="0"/>
      <w:marRight w:val="0"/>
      <w:marTop w:val="0"/>
      <w:marBottom w:val="0"/>
      <w:divBdr>
        <w:top w:val="none" w:sz="0" w:space="0" w:color="auto"/>
        <w:left w:val="none" w:sz="0" w:space="0" w:color="auto"/>
        <w:bottom w:val="none" w:sz="0" w:space="0" w:color="auto"/>
        <w:right w:val="none" w:sz="0" w:space="0" w:color="auto"/>
      </w:divBdr>
    </w:div>
    <w:div w:id="1026561174">
      <w:bodyDiv w:val="1"/>
      <w:marLeft w:val="0"/>
      <w:marRight w:val="0"/>
      <w:marTop w:val="0"/>
      <w:marBottom w:val="0"/>
      <w:divBdr>
        <w:top w:val="none" w:sz="0" w:space="0" w:color="auto"/>
        <w:left w:val="none" w:sz="0" w:space="0" w:color="auto"/>
        <w:bottom w:val="none" w:sz="0" w:space="0" w:color="auto"/>
        <w:right w:val="none" w:sz="0" w:space="0" w:color="auto"/>
      </w:divBdr>
    </w:div>
    <w:div w:id="1026954075">
      <w:bodyDiv w:val="1"/>
      <w:marLeft w:val="0"/>
      <w:marRight w:val="0"/>
      <w:marTop w:val="0"/>
      <w:marBottom w:val="0"/>
      <w:divBdr>
        <w:top w:val="none" w:sz="0" w:space="0" w:color="auto"/>
        <w:left w:val="none" w:sz="0" w:space="0" w:color="auto"/>
        <w:bottom w:val="none" w:sz="0" w:space="0" w:color="auto"/>
        <w:right w:val="none" w:sz="0" w:space="0" w:color="auto"/>
      </w:divBdr>
    </w:div>
    <w:div w:id="1028263523">
      <w:bodyDiv w:val="1"/>
      <w:marLeft w:val="0"/>
      <w:marRight w:val="0"/>
      <w:marTop w:val="0"/>
      <w:marBottom w:val="0"/>
      <w:divBdr>
        <w:top w:val="none" w:sz="0" w:space="0" w:color="auto"/>
        <w:left w:val="none" w:sz="0" w:space="0" w:color="auto"/>
        <w:bottom w:val="none" w:sz="0" w:space="0" w:color="auto"/>
        <w:right w:val="none" w:sz="0" w:space="0" w:color="auto"/>
      </w:divBdr>
    </w:div>
    <w:div w:id="1028601448">
      <w:bodyDiv w:val="1"/>
      <w:marLeft w:val="0"/>
      <w:marRight w:val="0"/>
      <w:marTop w:val="0"/>
      <w:marBottom w:val="0"/>
      <w:divBdr>
        <w:top w:val="none" w:sz="0" w:space="0" w:color="auto"/>
        <w:left w:val="none" w:sz="0" w:space="0" w:color="auto"/>
        <w:bottom w:val="none" w:sz="0" w:space="0" w:color="auto"/>
        <w:right w:val="none" w:sz="0" w:space="0" w:color="auto"/>
      </w:divBdr>
    </w:div>
    <w:div w:id="1029448284">
      <w:bodyDiv w:val="1"/>
      <w:marLeft w:val="0"/>
      <w:marRight w:val="0"/>
      <w:marTop w:val="0"/>
      <w:marBottom w:val="0"/>
      <w:divBdr>
        <w:top w:val="none" w:sz="0" w:space="0" w:color="auto"/>
        <w:left w:val="none" w:sz="0" w:space="0" w:color="auto"/>
        <w:bottom w:val="none" w:sz="0" w:space="0" w:color="auto"/>
        <w:right w:val="none" w:sz="0" w:space="0" w:color="auto"/>
      </w:divBdr>
    </w:div>
    <w:div w:id="1030185340">
      <w:bodyDiv w:val="1"/>
      <w:marLeft w:val="0"/>
      <w:marRight w:val="0"/>
      <w:marTop w:val="0"/>
      <w:marBottom w:val="0"/>
      <w:divBdr>
        <w:top w:val="none" w:sz="0" w:space="0" w:color="auto"/>
        <w:left w:val="none" w:sz="0" w:space="0" w:color="auto"/>
        <w:bottom w:val="none" w:sz="0" w:space="0" w:color="auto"/>
        <w:right w:val="none" w:sz="0" w:space="0" w:color="auto"/>
      </w:divBdr>
    </w:div>
    <w:div w:id="1030187307">
      <w:bodyDiv w:val="1"/>
      <w:marLeft w:val="0"/>
      <w:marRight w:val="0"/>
      <w:marTop w:val="0"/>
      <w:marBottom w:val="0"/>
      <w:divBdr>
        <w:top w:val="none" w:sz="0" w:space="0" w:color="auto"/>
        <w:left w:val="none" w:sz="0" w:space="0" w:color="auto"/>
        <w:bottom w:val="none" w:sz="0" w:space="0" w:color="auto"/>
        <w:right w:val="none" w:sz="0" w:space="0" w:color="auto"/>
      </w:divBdr>
    </w:div>
    <w:div w:id="1030687315">
      <w:bodyDiv w:val="1"/>
      <w:marLeft w:val="0"/>
      <w:marRight w:val="0"/>
      <w:marTop w:val="0"/>
      <w:marBottom w:val="0"/>
      <w:divBdr>
        <w:top w:val="none" w:sz="0" w:space="0" w:color="auto"/>
        <w:left w:val="none" w:sz="0" w:space="0" w:color="auto"/>
        <w:bottom w:val="none" w:sz="0" w:space="0" w:color="auto"/>
        <w:right w:val="none" w:sz="0" w:space="0" w:color="auto"/>
      </w:divBdr>
    </w:div>
    <w:div w:id="1030690120">
      <w:bodyDiv w:val="1"/>
      <w:marLeft w:val="0"/>
      <w:marRight w:val="0"/>
      <w:marTop w:val="0"/>
      <w:marBottom w:val="0"/>
      <w:divBdr>
        <w:top w:val="none" w:sz="0" w:space="0" w:color="auto"/>
        <w:left w:val="none" w:sz="0" w:space="0" w:color="auto"/>
        <w:bottom w:val="none" w:sz="0" w:space="0" w:color="auto"/>
        <w:right w:val="none" w:sz="0" w:space="0" w:color="auto"/>
      </w:divBdr>
    </w:div>
    <w:div w:id="1030842260">
      <w:bodyDiv w:val="1"/>
      <w:marLeft w:val="0"/>
      <w:marRight w:val="0"/>
      <w:marTop w:val="0"/>
      <w:marBottom w:val="0"/>
      <w:divBdr>
        <w:top w:val="none" w:sz="0" w:space="0" w:color="auto"/>
        <w:left w:val="none" w:sz="0" w:space="0" w:color="auto"/>
        <w:bottom w:val="none" w:sz="0" w:space="0" w:color="auto"/>
        <w:right w:val="none" w:sz="0" w:space="0" w:color="auto"/>
      </w:divBdr>
    </w:div>
    <w:div w:id="1031027455">
      <w:bodyDiv w:val="1"/>
      <w:marLeft w:val="0"/>
      <w:marRight w:val="0"/>
      <w:marTop w:val="0"/>
      <w:marBottom w:val="0"/>
      <w:divBdr>
        <w:top w:val="none" w:sz="0" w:space="0" w:color="auto"/>
        <w:left w:val="none" w:sz="0" w:space="0" w:color="auto"/>
        <w:bottom w:val="none" w:sz="0" w:space="0" w:color="auto"/>
        <w:right w:val="none" w:sz="0" w:space="0" w:color="auto"/>
      </w:divBdr>
    </w:div>
    <w:div w:id="1031952860">
      <w:bodyDiv w:val="1"/>
      <w:marLeft w:val="0"/>
      <w:marRight w:val="0"/>
      <w:marTop w:val="0"/>
      <w:marBottom w:val="0"/>
      <w:divBdr>
        <w:top w:val="none" w:sz="0" w:space="0" w:color="auto"/>
        <w:left w:val="none" w:sz="0" w:space="0" w:color="auto"/>
        <w:bottom w:val="none" w:sz="0" w:space="0" w:color="auto"/>
        <w:right w:val="none" w:sz="0" w:space="0" w:color="auto"/>
      </w:divBdr>
    </w:div>
    <w:div w:id="1032073056">
      <w:bodyDiv w:val="1"/>
      <w:marLeft w:val="0"/>
      <w:marRight w:val="0"/>
      <w:marTop w:val="0"/>
      <w:marBottom w:val="0"/>
      <w:divBdr>
        <w:top w:val="none" w:sz="0" w:space="0" w:color="auto"/>
        <w:left w:val="none" w:sz="0" w:space="0" w:color="auto"/>
        <w:bottom w:val="none" w:sz="0" w:space="0" w:color="auto"/>
        <w:right w:val="none" w:sz="0" w:space="0" w:color="auto"/>
      </w:divBdr>
      <w:divsChild>
        <w:div w:id="500657059">
          <w:marLeft w:val="480"/>
          <w:marRight w:val="0"/>
          <w:marTop w:val="0"/>
          <w:marBottom w:val="0"/>
          <w:divBdr>
            <w:top w:val="none" w:sz="0" w:space="0" w:color="auto"/>
            <w:left w:val="none" w:sz="0" w:space="0" w:color="auto"/>
            <w:bottom w:val="none" w:sz="0" w:space="0" w:color="auto"/>
            <w:right w:val="none" w:sz="0" w:space="0" w:color="auto"/>
          </w:divBdr>
        </w:div>
        <w:div w:id="2093625477">
          <w:marLeft w:val="480"/>
          <w:marRight w:val="0"/>
          <w:marTop w:val="0"/>
          <w:marBottom w:val="0"/>
          <w:divBdr>
            <w:top w:val="none" w:sz="0" w:space="0" w:color="auto"/>
            <w:left w:val="none" w:sz="0" w:space="0" w:color="auto"/>
            <w:bottom w:val="none" w:sz="0" w:space="0" w:color="auto"/>
            <w:right w:val="none" w:sz="0" w:space="0" w:color="auto"/>
          </w:divBdr>
        </w:div>
        <w:div w:id="11298989">
          <w:marLeft w:val="480"/>
          <w:marRight w:val="0"/>
          <w:marTop w:val="0"/>
          <w:marBottom w:val="0"/>
          <w:divBdr>
            <w:top w:val="none" w:sz="0" w:space="0" w:color="auto"/>
            <w:left w:val="none" w:sz="0" w:space="0" w:color="auto"/>
            <w:bottom w:val="none" w:sz="0" w:space="0" w:color="auto"/>
            <w:right w:val="none" w:sz="0" w:space="0" w:color="auto"/>
          </w:divBdr>
        </w:div>
        <w:div w:id="1456486083">
          <w:marLeft w:val="480"/>
          <w:marRight w:val="0"/>
          <w:marTop w:val="0"/>
          <w:marBottom w:val="0"/>
          <w:divBdr>
            <w:top w:val="none" w:sz="0" w:space="0" w:color="auto"/>
            <w:left w:val="none" w:sz="0" w:space="0" w:color="auto"/>
            <w:bottom w:val="none" w:sz="0" w:space="0" w:color="auto"/>
            <w:right w:val="none" w:sz="0" w:space="0" w:color="auto"/>
          </w:divBdr>
        </w:div>
        <w:div w:id="1678850760">
          <w:marLeft w:val="480"/>
          <w:marRight w:val="0"/>
          <w:marTop w:val="0"/>
          <w:marBottom w:val="0"/>
          <w:divBdr>
            <w:top w:val="none" w:sz="0" w:space="0" w:color="auto"/>
            <w:left w:val="none" w:sz="0" w:space="0" w:color="auto"/>
            <w:bottom w:val="none" w:sz="0" w:space="0" w:color="auto"/>
            <w:right w:val="none" w:sz="0" w:space="0" w:color="auto"/>
          </w:divBdr>
        </w:div>
        <w:div w:id="906719155">
          <w:marLeft w:val="480"/>
          <w:marRight w:val="0"/>
          <w:marTop w:val="0"/>
          <w:marBottom w:val="0"/>
          <w:divBdr>
            <w:top w:val="none" w:sz="0" w:space="0" w:color="auto"/>
            <w:left w:val="none" w:sz="0" w:space="0" w:color="auto"/>
            <w:bottom w:val="none" w:sz="0" w:space="0" w:color="auto"/>
            <w:right w:val="none" w:sz="0" w:space="0" w:color="auto"/>
          </w:divBdr>
        </w:div>
        <w:div w:id="1012148737">
          <w:marLeft w:val="480"/>
          <w:marRight w:val="0"/>
          <w:marTop w:val="0"/>
          <w:marBottom w:val="0"/>
          <w:divBdr>
            <w:top w:val="none" w:sz="0" w:space="0" w:color="auto"/>
            <w:left w:val="none" w:sz="0" w:space="0" w:color="auto"/>
            <w:bottom w:val="none" w:sz="0" w:space="0" w:color="auto"/>
            <w:right w:val="none" w:sz="0" w:space="0" w:color="auto"/>
          </w:divBdr>
        </w:div>
        <w:div w:id="249655162">
          <w:marLeft w:val="480"/>
          <w:marRight w:val="0"/>
          <w:marTop w:val="0"/>
          <w:marBottom w:val="0"/>
          <w:divBdr>
            <w:top w:val="none" w:sz="0" w:space="0" w:color="auto"/>
            <w:left w:val="none" w:sz="0" w:space="0" w:color="auto"/>
            <w:bottom w:val="none" w:sz="0" w:space="0" w:color="auto"/>
            <w:right w:val="none" w:sz="0" w:space="0" w:color="auto"/>
          </w:divBdr>
        </w:div>
        <w:div w:id="1002706920">
          <w:marLeft w:val="480"/>
          <w:marRight w:val="0"/>
          <w:marTop w:val="0"/>
          <w:marBottom w:val="0"/>
          <w:divBdr>
            <w:top w:val="none" w:sz="0" w:space="0" w:color="auto"/>
            <w:left w:val="none" w:sz="0" w:space="0" w:color="auto"/>
            <w:bottom w:val="none" w:sz="0" w:space="0" w:color="auto"/>
            <w:right w:val="none" w:sz="0" w:space="0" w:color="auto"/>
          </w:divBdr>
        </w:div>
        <w:div w:id="521360579">
          <w:marLeft w:val="480"/>
          <w:marRight w:val="0"/>
          <w:marTop w:val="0"/>
          <w:marBottom w:val="0"/>
          <w:divBdr>
            <w:top w:val="none" w:sz="0" w:space="0" w:color="auto"/>
            <w:left w:val="none" w:sz="0" w:space="0" w:color="auto"/>
            <w:bottom w:val="none" w:sz="0" w:space="0" w:color="auto"/>
            <w:right w:val="none" w:sz="0" w:space="0" w:color="auto"/>
          </w:divBdr>
        </w:div>
        <w:div w:id="1726830582">
          <w:marLeft w:val="480"/>
          <w:marRight w:val="0"/>
          <w:marTop w:val="0"/>
          <w:marBottom w:val="0"/>
          <w:divBdr>
            <w:top w:val="none" w:sz="0" w:space="0" w:color="auto"/>
            <w:left w:val="none" w:sz="0" w:space="0" w:color="auto"/>
            <w:bottom w:val="none" w:sz="0" w:space="0" w:color="auto"/>
            <w:right w:val="none" w:sz="0" w:space="0" w:color="auto"/>
          </w:divBdr>
        </w:div>
        <w:div w:id="458182181">
          <w:marLeft w:val="480"/>
          <w:marRight w:val="0"/>
          <w:marTop w:val="0"/>
          <w:marBottom w:val="0"/>
          <w:divBdr>
            <w:top w:val="none" w:sz="0" w:space="0" w:color="auto"/>
            <w:left w:val="none" w:sz="0" w:space="0" w:color="auto"/>
            <w:bottom w:val="none" w:sz="0" w:space="0" w:color="auto"/>
            <w:right w:val="none" w:sz="0" w:space="0" w:color="auto"/>
          </w:divBdr>
        </w:div>
        <w:div w:id="21369014">
          <w:marLeft w:val="480"/>
          <w:marRight w:val="0"/>
          <w:marTop w:val="0"/>
          <w:marBottom w:val="0"/>
          <w:divBdr>
            <w:top w:val="none" w:sz="0" w:space="0" w:color="auto"/>
            <w:left w:val="none" w:sz="0" w:space="0" w:color="auto"/>
            <w:bottom w:val="none" w:sz="0" w:space="0" w:color="auto"/>
            <w:right w:val="none" w:sz="0" w:space="0" w:color="auto"/>
          </w:divBdr>
        </w:div>
        <w:div w:id="274334125">
          <w:marLeft w:val="480"/>
          <w:marRight w:val="0"/>
          <w:marTop w:val="0"/>
          <w:marBottom w:val="0"/>
          <w:divBdr>
            <w:top w:val="none" w:sz="0" w:space="0" w:color="auto"/>
            <w:left w:val="none" w:sz="0" w:space="0" w:color="auto"/>
            <w:bottom w:val="none" w:sz="0" w:space="0" w:color="auto"/>
            <w:right w:val="none" w:sz="0" w:space="0" w:color="auto"/>
          </w:divBdr>
        </w:div>
        <w:div w:id="1501508334">
          <w:marLeft w:val="480"/>
          <w:marRight w:val="0"/>
          <w:marTop w:val="0"/>
          <w:marBottom w:val="0"/>
          <w:divBdr>
            <w:top w:val="none" w:sz="0" w:space="0" w:color="auto"/>
            <w:left w:val="none" w:sz="0" w:space="0" w:color="auto"/>
            <w:bottom w:val="none" w:sz="0" w:space="0" w:color="auto"/>
            <w:right w:val="none" w:sz="0" w:space="0" w:color="auto"/>
          </w:divBdr>
        </w:div>
        <w:div w:id="1927306557">
          <w:marLeft w:val="480"/>
          <w:marRight w:val="0"/>
          <w:marTop w:val="0"/>
          <w:marBottom w:val="0"/>
          <w:divBdr>
            <w:top w:val="none" w:sz="0" w:space="0" w:color="auto"/>
            <w:left w:val="none" w:sz="0" w:space="0" w:color="auto"/>
            <w:bottom w:val="none" w:sz="0" w:space="0" w:color="auto"/>
            <w:right w:val="none" w:sz="0" w:space="0" w:color="auto"/>
          </w:divBdr>
        </w:div>
        <w:div w:id="601036832">
          <w:marLeft w:val="480"/>
          <w:marRight w:val="0"/>
          <w:marTop w:val="0"/>
          <w:marBottom w:val="0"/>
          <w:divBdr>
            <w:top w:val="none" w:sz="0" w:space="0" w:color="auto"/>
            <w:left w:val="none" w:sz="0" w:space="0" w:color="auto"/>
            <w:bottom w:val="none" w:sz="0" w:space="0" w:color="auto"/>
            <w:right w:val="none" w:sz="0" w:space="0" w:color="auto"/>
          </w:divBdr>
        </w:div>
        <w:div w:id="372003488">
          <w:marLeft w:val="480"/>
          <w:marRight w:val="0"/>
          <w:marTop w:val="0"/>
          <w:marBottom w:val="0"/>
          <w:divBdr>
            <w:top w:val="none" w:sz="0" w:space="0" w:color="auto"/>
            <w:left w:val="none" w:sz="0" w:space="0" w:color="auto"/>
            <w:bottom w:val="none" w:sz="0" w:space="0" w:color="auto"/>
            <w:right w:val="none" w:sz="0" w:space="0" w:color="auto"/>
          </w:divBdr>
        </w:div>
        <w:div w:id="1817723628">
          <w:marLeft w:val="480"/>
          <w:marRight w:val="0"/>
          <w:marTop w:val="0"/>
          <w:marBottom w:val="0"/>
          <w:divBdr>
            <w:top w:val="none" w:sz="0" w:space="0" w:color="auto"/>
            <w:left w:val="none" w:sz="0" w:space="0" w:color="auto"/>
            <w:bottom w:val="none" w:sz="0" w:space="0" w:color="auto"/>
            <w:right w:val="none" w:sz="0" w:space="0" w:color="auto"/>
          </w:divBdr>
        </w:div>
        <w:div w:id="1982076345">
          <w:marLeft w:val="480"/>
          <w:marRight w:val="0"/>
          <w:marTop w:val="0"/>
          <w:marBottom w:val="0"/>
          <w:divBdr>
            <w:top w:val="none" w:sz="0" w:space="0" w:color="auto"/>
            <w:left w:val="none" w:sz="0" w:space="0" w:color="auto"/>
            <w:bottom w:val="none" w:sz="0" w:space="0" w:color="auto"/>
            <w:right w:val="none" w:sz="0" w:space="0" w:color="auto"/>
          </w:divBdr>
        </w:div>
        <w:div w:id="1633704031">
          <w:marLeft w:val="480"/>
          <w:marRight w:val="0"/>
          <w:marTop w:val="0"/>
          <w:marBottom w:val="0"/>
          <w:divBdr>
            <w:top w:val="none" w:sz="0" w:space="0" w:color="auto"/>
            <w:left w:val="none" w:sz="0" w:space="0" w:color="auto"/>
            <w:bottom w:val="none" w:sz="0" w:space="0" w:color="auto"/>
            <w:right w:val="none" w:sz="0" w:space="0" w:color="auto"/>
          </w:divBdr>
        </w:div>
        <w:div w:id="1401902736">
          <w:marLeft w:val="480"/>
          <w:marRight w:val="0"/>
          <w:marTop w:val="0"/>
          <w:marBottom w:val="0"/>
          <w:divBdr>
            <w:top w:val="none" w:sz="0" w:space="0" w:color="auto"/>
            <w:left w:val="none" w:sz="0" w:space="0" w:color="auto"/>
            <w:bottom w:val="none" w:sz="0" w:space="0" w:color="auto"/>
            <w:right w:val="none" w:sz="0" w:space="0" w:color="auto"/>
          </w:divBdr>
        </w:div>
        <w:div w:id="2114475426">
          <w:marLeft w:val="480"/>
          <w:marRight w:val="0"/>
          <w:marTop w:val="0"/>
          <w:marBottom w:val="0"/>
          <w:divBdr>
            <w:top w:val="none" w:sz="0" w:space="0" w:color="auto"/>
            <w:left w:val="none" w:sz="0" w:space="0" w:color="auto"/>
            <w:bottom w:val="none" w:sz="0" w:space="0" w:color="auto"/>
            <w:right w:val="none" w:sz="0" w:space="0" w:color="auto"/>
          </w:divBdr>
        </w:div>
        <w:div w:id="1016888314">
          <w:marLeft w:val="480"/>
          <w:marRight w:val="0"/>
          <w:marTop w:val="0"/>
          <w:marBottom w:val="0"/>
          <w:divBdr>
            <w:top w:val="none" w:sz="0" w:space="0" w:color="auto"/>
            <w:left w:val="none" w:sz="0" w:space="0" w:color="auto"/>
            <w:bottom w:val="none" w:sz="0" w:space="0" w:color="auto"/>
            <w:right w:val="none" w:sz="0" w:space="0" w:color="auto"/>
          </w:divBdr>
        </w:div>
        <w:div w:id="1307323330">
          <w:marLeft w:val="480"/>
          <w:marRight w:val="0"/>
          <w:marTop w:val="0"/>
          <w:marBottom w:val="0"/>
          <w:divBdr>
            <w:top w:val="none" w:sz="0" w:space="0" w:color="auto"/>
            <w:left w:val="none" w:sz="0" w:space="0" w:color="auto"/>
            <w:bottom w:val="none" w:sz="0" w:space="0" w:color="auto"/>
            <w:right w:val="none" w:sz="0" w:space="0" w:color="auto"/>
          </w:divBdr>
        </w:div>
        <w:div w:id="1093747877">
          <w:marLeft w:val="480"/>
          <w:marRight w:val="0"/>
          <w:marTop w:val="0"/>
          <w:marBottom w:val="0"/>
          <w:divBdr>
            <w:top w:val="none" w:sz="0" w:space="0" w:color="auto"/>
            <w:left w:val="none" w:sz="0" w:space="0" w:color="auto"/>
            <w:bottom w:val="none" w:sz="0" w:space="0" w:color="auto"/>
            <w:right w:val="none" w:sz="0" w:space="0" w:color="auto"/>
          </w:divBdr>
        </w:div>
        <w:div w:id="441146822">
          <w:marLeft w:val="480"/>
          <w:marRight w:val="0"/>
          <w:marTop w:val="0"/>
          <w:marBottom w:val="0"/>
          <w:divBdr>
            <w:top w:val="none" w:sz="0" w:space="0" w:color="auto"/>
            <w:left w:val="none" w:sz="0" w:space="0" w:color="auto"/>
            <w:bottom w:val="none" w:sz="0" w:space="0" w:color="auto"/>
            <w:right w:val="none" w:sz="0" w:space="0" w:color="auto"/>
          </w:divBdr>
        </w:div>
        <w:div w:id="543752993">
          <w:marLeft w:val="480"/>
          <w:marRight w:val="0"/>
          <w:marTop w:val="0"/>
          <w:marBottom w:val="0"/>
          <w:divBdr>
            <w:top w:val="none" w:sz="0" w:space="0" w:color="auto"/>
            <w:left w:val="none" w:sz="0" w:space="0" w:color="auto"/>
            <w:bottom w:val="none" w:sz="0" w:space="0" w:color="auto"/>
            <w:right w:val="none" w:sz="0" w:space="0" w:color="auto"/>
          </w:divBdr>
        </w:div>
        <w:div w:id="227961261">
          <w:marLeft w:val="480"/>
          <w:marRight w:val="0"/>
          <w:marTop w:val="0"/>
          <w:marBottom w:val="0"/>
          <w:divBdr>
            <w:top w:val="none" w:sz="0" w:space="0" w:color="auto"/>
            <w:left w:val="none" w:sz="0" w:space="0" w:color="auto"/>
            <w:bottom w:val="none" w:sz="0" w:space="0" w:color="auto"/>
            <w:right w:val="none" w:sz="0" w:space="0" w:color="auto"/>
          </w:divBdr>
        </w:div>
        <w:div w:id="777869503">
          <w:marLeft w:val="480"/>
          <w:marRight w:val="0"/>
          <w:marTop w:val="0"/>
          <w:marBottom w:val="0"/>
          <w:divBdr>
            <w:top w:val="none" w:sz="0" w:space="0" w:color="auto"/>
            <w:left w:val="none" w:sz="0" w:space="0" w:color="auto"/>
            <w:bottom w:val="none" w:sz="0" w:space="0" w:color="auto"/>
            <w:right w:val="none" w:sz="0" w:space="0" w:color="auto"/>
          </w:divBdr>
        </w:div>
      </w:divsChild>
    </w:div>
    <w:div w:id="1032458710">
      <w:bodyDiv w:val="1"/>
      <w:marLeft w:val="0"/>
      <w:marRight w:val="0"/>
      <w:marTop w:val="0"/>
      <w:marBottom w:val="0"/>
      <w:divBdr>
        <w:top w:val="none" w:sz="0" w:space="0" w:color="auto"/>
        <w:left w:val="none" w:sz="0" w:space="0" w:color="auto"/>
        <w:bottom w:val="none" w:sz="0" w:space="0" w:color="auto"/>
        <w:right w:val="none" w:sz="0" w:space="0" w:color="auto"/>
      </w:divBdr>
    </w:div>
    <w:div w:id="1033074955">
      <w:bodyDiv w:val="1"/>
      <w:marLeft w:val="0"/>
      <w:marRight w:val="0"/>
      <w:marTop w:val="0"/>
      <w:marBottom w:val="0"/>
      <w:divBdr>
        <w:top w:val="none" w:sz="0" w:space="0" w:color="auto"/>
        <w:left w:val="none" w:sz="0" w:space="0" w:color="auto"/>
        <w:bottom w:val="none" w:sz="0" w:space="0" w:color="auto"/>
        <w:right w:val="none" w:sz="0" w:space="0" w:color="auto"/>
      </w:divBdr>
    </w:div>
    <w:div w:id="1033460488">
      <w:bodyDiv w:val="1"/>
      <w:marLeft w:val="0"/>
      <w:marRight w:val="0"/>
      <w:marTop w:val="0"/>
      <w:marBottom w:val="0"/>
      <w:divBdr>
        <w:top w:val="none" w:sz="0" w:space="0" w:color="auto"/>
        <w:left w:val="none" w:sz="0" w:space="0" w:color="auto"/>
        <w:bottom w:val="none" w:sz="0" w:space="0" w:color="auto"/>
        <w:right w:val="none" w:sz="0" w:space="0" w:color="auto"/>
      </w:divBdr>
    </w:div>
    <w:div w:id="1034502789">
      <w:bodyDiv w:val="1"/>
      <w:marLeft w:val="0"/>
      <w:marRight w:val="0"/>
      <w:marTop w:val="0"/>
      <w:marBottom w:val="0"/>
      <w:divBdr>
        <w:top w:val="none" w:sz="0" w:space="0" w:color="auto"/>
        <w:left w:val="none" w:sz="0" w:space="0" w:color="auto"/>
        <w:bottom w:val="none" w:sz="0" w:space="0" w:color="auto"/>
        <w:right w:val="none" w:sz="0" w:space="0" w:color="auto"/>
      </w:divBdr>
    </w:div>
    <w:div w:id="1034695042">
      <w:bodyDiv w:val="1"/>
      <w:marLeft w:val="0"/>
      <w:marRight w:val="0"/>
      <w:marTop w:val="0"/>
      <w:marBottom w:val="0"/>
      <w:divBdr>
        <w:top w:val="none" w:sz="0" w:space="0" w:color="auto"/>
        <w:left w:val="none" w:sz="0" w:space="0" w:color="auto"/>
        <w:bottom w:val="none" w:sz="0" w:space="0" w:color="auto"/>
        <w:right w:val="none" w:sz="0" w:space="0" w:color="auto"/>
      </w:divBdr>
    </w:div>
    <w:div w:id="1035153299">
      <w:bodyDiv w:val="1"/>
      <w:marLeft w:val="0"/>
      <w:marRight w:val="0"/>
      <w:marTop w:val="0"/>
      <w:marBottom w:val="0"/>
      <w:divBdr>
        <w:top w:val="none" w:sz="0" w:space="0" w:color="auto"/>
        <w:left w:val="none" w:sz="0" w:space="0" w:color="auto"/>
        <w:bottom w:val="none" w:sz="0" w:space="0" w:color="auto"/>
        <w:right w:val="none" w:sz="0" w:space="0" w:color="auto"/>
      </w:divBdr>
    </w:div>
    <w:div w:id="1035351464">
      <w:bodyDiv w:val="1"/>
      <w:marLeft w:val="0"/>
      <w:marRight w:val="0"/>
      <w:marTop w:val="0"/>
      <w:marBottom w:val="0"/>
      <w:divBdr>
        <w:top w:val="none" w:sz="0" w:space="0" w:color="auto"/>
        <w:left w:val="none" w:sz="0" w:space="0" w:color="auto"/>
        <w:bottom w:val="none" w:sz="0" w:space="0" w:color="auto"/>
        <w:right w:val="none" w:sz="0" w:space="0" w:color="auto"/>
      </w:divBdr>
    </w:div>
    <w:div w:id="1035739366">
      <w:bodyDiv w:val="1"/>
      <w:marLeft w:val="0"/>
      <w:marRight w:val="0"/>
      <w:marTop w:val="0"/>
      <w:marBottom w:val="0"/>
      <w:divBdr>
        <w:top w:val="none" w:sz="0" w:space="0" w:color="auto"/>
        <w:left w:val="none" w:sz="0" w:space="0" w:color="auto"/>
        <w:bottom w:val="none" w:sz="0" w:space="0" w:color="auto"/>
        <w:right w:val="none" w:sz="0" w:space="0" w:color="auto"/>
      </w:divBdr>
    </w:div>
    <w:div w:id="1036004318">
      <w:bodyDiv w:val="1"/>
      <w:marLeft w:val="0"/>
      <w:marRight w:val="0"/>
      <w:marTop w:val="0"/>
      <w:marBottom w:val="0"/>
      <w:divBdr>
        <w:top w:val="none" w:sz="0" w:space="0" w:color="auto"/>
        <w:left w:val="none" w:sz="0" w:space="0" w:color="auto"/>
        <w:bottom w:val="none" w:sz="0" w:space="0" w:color="auto"/>
        <w:right w:val="none" w:sz="0" w:space="0" w:color="auto"/>
      </w:divBdr>
    </w:div>
    <w:div w:id="1036352546">
      <w:bodyDiv w:val="1"/>
      <w:marLeft w:val="0"/>
      <w:marRight w:val="0"/>
      <w:marTop w:val="0"/>
      <w:marBottom w:val="0"/>
      <w:divBdr>
        <w:top w:val="none" w:sz="0" w:space="0" w:color="auto"/>
        <w:left w:val="none" w:sz="0" w:space="0" w:color="auto"/>
        <w:bottom w:val="none" w:sz="0" w:space="0" w:color="auto"/>
        <w:right w:val="none" w:sz="0" w:space="0" w:color="auto"/>
      </w:divBdr>
    </w:div>
    <w:div w:id="1037588563">
      <w:bodyDiv w:val="1"/>
      <w:marLeft w:val="0"/>
      <w:marRight w:val="0"/>
      <w:marTop w:val="0"/>
      <w:marBottom w:val="0"/>
      <w:divBdr>
        <w:top w:val="none" w:sz="0" w:space="0" w:color="auto"/>
        <w:left w:val="none" w:sz="0" w:space="0" w:color="auto"/>
        <w:bottom w:val="none" w:sz="0" w:space="0" w:color="auto"/>
        <w:right w:val="none" w:sz="0" w:space="0" w:color="auto"/>
      </w:divBdr>
    </w:div>
    <w:div w:id="1037854731">
      <w:bodyDiv w:val="1"/>
      <w:marLeft w:val="0"/>
      <w:marRight w:val="0"/>
      <w:marTop w:val="0"/>
      <w:marBottom w:val="0"/>
      <w:divBdr>
        <w:top w:val="none" w:sz="0" w:space="0" w:color="auto"/>
        <w:left w:val="none" w:sz="0" w:space="0" w:color="auto"/>
        <w:bottom w:val="none" w:sz="0" w:space="0" w:color="auto"/>
        <w:right w:val="none" w:sz="0" w:space="0" w:color="auto"/>
      </w:divBdr>
    </w:div>
    <w:div w:id="1037967576">
      <w:bodyDiv w:val="1"/>
      <w:marLeft w:val="0"/>
      <w:marRight w:val="0"/>
      <w:marTop w:val="0"/>
      <w:marBottom w:val="0"/>
      <w:divBdr>
        <w:top w:val="none" w:sz="0" w:space="0" w:color="auto"/>
        <w:left w:val="none" w:sz="0" w:space="0" w:color="auto"/>
        <w:bottom w:val="none" w:sz="0" w:space="0" w:color="auto"/>
        <w:right w:val="none" w:sz="0" w:space="0" w:color="auto"/>
      </w:divBdr>
    </w:div>
    <w:div w:id="1037968472">
      <w:bodyDiv w:val="1"/>
      <w:marLeft w:val="0"/>
      <w:marRight w:val="0"/>
      <w:marTop w:val="0"/>
      <w:marBottom w:val="0"/>
      <w:divBdr>
        <w:top w:val="none" w:sz="0" w:space="0" w:color="auto"/>
        <w:left w:val="none" w:sz="0" w:space="0" w:color="auto"/>
        <w:bottom w:val="none" w:sz="0" w:space="0" w:color="auto"/>
        <w:right w:val="none" w:sz="0" w:space="0" w:color="auto"/>
      </w:divBdr>
    </w:div>
    <w:div w:id="1038162545">
      <w:bodyDiv w:val="1"/>
      <w:marLeft w:val="0"/>
      <w:marRight w:val="0"/>
      <w:marTop w:val="0"/>
      <w:marBottom w:val="0"/>
      <w:divBdr>
        <w:top w:val="none" w:sz="0" w:space="0" w:color="auto"/>
        <w:left w:val="none" w:sz="0" w:space="0" w:color="auto"/>
        <w:bottom w:val="none" w:sz="0" w:space="0" w:color="auto"/>
        <w:right w:val="none" w:sz="0" w:space="0" w:color="auto"/>
      </w:divBdr>
    </w:div>
    <w:div w:id="1038511749">
      <w:bodyDiv w:val="1"/>
      <w:marLeft w:val="0"/>
      <w:marRight w:val="0"/>
      <w:marTop w:val="0"/>
      <w:marBottom w:val="0"/>
      <w:divBdr>
        <w:top w:val="none" w:sz="0" w:space="0" w:color="auto"/>
        <w:left w:val="none" w:sz="0" w:space="0" w:color="auto"/>
        <w:bottom w:val="none" w:sz="0" w:space="0" w:color="auto"/>
        <w:right w:val="none" w:sz="0" w:space="0" w:color="auto"/>
      </w:divBdr>
    </w:div>
    <w:div w:id="1039086031">
      <w:bodyDiv w:val="1"/>
      <w:marLeft w:val="0"/>
      <w:marRight w:val="0"/>
      <w:marTop w:val="0"/>
      <w:marBottom w:val="0"/>
      <w:divBdr>
        <w:top w:val="none" w:sz="0" w:space="0" w:color="auto"/>
        <w:left w:val="none" w:sz="0" w:space="0" w:color="auto"/>
        <w:bottom w:val="none" w:sz="0" w:space="0" w:color="auto"/>
        <w:right w:val="none" w:sz="0" w:space="0" w:color="auto"/>
      </w:divBdr>
    </w:div>
    <w:div w:id="1039746544">
      <w:bodyDiv w:val="1"/>
      <w:marLeft w:val="0"/>
      <w:marRight w:val="0"/>
      <w:marTop w:val="0"/>
      <w:marBottom w:val="0"/>
      <w:divBdr>
        <w:top w:val="none" w:sz="0" w:space="0" w:color="auto"/>
        <w:left w:val="none" w:sz="0" w:space="0" w:color="auto"/>
        <w:bottom w:val="none" w:sz="0" w:space="0" w:color="auto"/>
        <w:right w:val="none" w:sz="0" w:space="0" w:color="auto"/>
      </w:divBdr>
    </w:div>
    <w:div w:id="1041201379">
      <w:bodyDiv w:val="1"/>
      <w:marLeft w:val="0"/>
      <w:marRight w:val="0"/>
      <w:marTop w:val="0"/>
      <w:marBottom w:val="0"/>
      <w:divBdr>
        <w:top w:val="none" w:sz="0" w:space="0" w:color="auto"/>
        <w:left w:val="none" w:sz="0" w:space="0" w:color="auto"/>
        <w:bottom w:val="none" w:sz="0" w:space="0" w:color="auto"/>
        <w:right w:val="none" w:sz="0" w:space="0" w:color="auto"/>
      </w:divBdr>
    </w:div>
    <w:div w:id="1041632747">
      <w:bodyDiv w:val="1"/>
      <w:marLeft w:val="0"/>
      <w:marRight w:val="0"/>
      <w:marTop w:val="0"/>
      <w:marBottom w:val="0"/>
      <w:divBdr>
        <w:top w:val="none" w:sz="0" w:space="0" w:color="auto"/>
        <w:left w:val="none" w:sz="0" w:space="0" w:color="auto"/>
        <w:bottom w:val="none" w:sz="0" w:space="0" w:color="auto"/>
        <w:right w:val="none" w:sz="0" w:space="0" w:color="auto"/>
      </w:divBdr>
    </w:div>
    <w:div w:id="1042242786">
      <w:bodyDiv w:val="1"/>
      <w:marLeft w:val="0"/>
      <w:marRight w:val="0"/>
      <w:marTop w:val="0"/>
      <w:marBottom w:val="0"/>
      <w:divBdr>
        <w:top w:val="none" w:sz="0" w:space="0" w:color="auto"/>
        <w:left w:val="none" w:sz="0" w:space="0" w:color="auto"/>
        <w:bottom w:val="none" w:sz="0" w:space="0" w:color="auto"/>
        <w:right w:val="none" w:sz="0" w:space="0" w:color="auto"/>
      </w:divBdr>
    </w:div>
    <w:div w:id="1043137080">
      <w:bodyDiv w:val="1"/>
      <w:marLeft w:val="0"/>
      <w:marRight w:val="0"/>
      <w:marTop w:val="0"/>
      <w:marBottom w:val="0"/>
      <w:divBdr>
        <w:top w:val="none" w:sz="0" w:space="0" w:color="auto"/>
        <w:left w:val="none" w:sz="0" w:space="0" w:color="auto"/>
        <w:bottom w:val="none" w:sz="0" w:space="0" w:color="auto"/>
        <w:right w:val="none" w:sz="0" w:space="0" w:color="auto"/>
      </w:divBdr>
    </w:div>
    <w:div w:id="1043478745">
      <w:bodyDiv w:val="1"/>
      <w:marLeft w:val="0"/>
      <w:marRight w:val="0"/>
      <w:marTop w:val="0"/>
      <w:marBottom w:val="0"/>
      <w:divBdr>
        <w:top w:val="none" w:sz="0" w:space="0" w:color="auto"/>
        <w:left w:val="none" w:sz="0" w:space="0" w:color="auto"/>
        <w:bottom w:val="none" w:sz="0" w:space="0" w:color="auto"/>
        <w:right w:val="none" w:sz="0" w:space="0" w:color="auto"/>
      </w:divBdr>
    </w:div>
    <w:div w:id="1043600982">
      <w:bodyDiv w:val="1"/>
      <w:marLeft w:val="0"/>
      <w:marRight w:val="0"/>
      <w:marTop w:val="0"/>
      <w:marBottom w:val="0"/>
      <w:divBdr>
        <w:top w:val="none" w:sz="0" w:space="0" w:color="auto"/>
        <w:left w:val="none" w:sz="0" w:space="0" w:color="auto"/>
        <w:bottom w:val="none" w:sz="0" w:space="0" w:color="auto"/>
        <w:right w:val="none" w:sz="0" w:space="0" w:color="auto"/>
      </w:divBdr>
    </w:div>
    <w:div w:id="1043943136">
      <w:bodyDiv w:val="1"/>
      <w:marLeft w:val="0"/>
      <w:marRight w:val="0"/>
      <w:marTop w:val="0"/>
      <w:marBottom w:val="0"/>
      <w:divBdr>
        <w:top w:val="none" w:sz="0" w:space="0" w:color="auto"/>
        <w:left w:val="none" w:sz="0" w:space="0" w:color="auto"/>
        <w:bottom w:val="none" w:sz="0" w:space="0" w:color="auto"/>
        <w:right w:val="none" w:sz="0" w:space="0" w:color="auto"/>
      </w:divBdr>
    </w:div>
    <w:div w:id="1044019279">
      <w:bodyDiv w:val="1"/>
      <w:marLeft w:val="0"/>
      <w:marRight w:val="0"/>
      <w:marTop w:val="0"/>
      <w:marBottom w:val="0"/>
      <w:divBdr>
        <w:top w:val="none" w:sz="0" w:space="0" w:color="auto"/>
        <w:left w:val="none" w:sz="0" w:space="0" w:color="auto"/>
        <w:bottom w:val="none" w:sz="0" w:space="0" w:color="auto"/>
        <w:right w:val="none" w:sz="0" w:space="0" w:color="auto"/>
      </w:divBdr>
    </w:div>
    <w:div w:id="1044020172">
      <w:bodyDiv w:val="1"/>
      <w:marLeft w:val="0"/>
      <w:marRight w:val="0"/>
      <w:marTop w:val="0"/>
      <w:marBottom w:val="0"/>
      <w:divBdr>
        <w:top w:val="none" w:sz="0" w:space="0" w:color="auto"/>
        <w:left w:val="none" w:sz="0" w:space="0" w:color="auto"/>
        <w:bottom w:val="none" w:sz="0" w:space="0" w:color="auto"/>
        <w:right w:val="none" w:sz="0" w:space="0" w:color="auto"/>
      </w:divBdr>
    </w:div>
    <w:div w:id="1044251414">
      <w:bodyDiv w:val="1"/>
      <w:marLeft w:val="0"/>
      <w:marRight w:val="0"/>
      <w:marTop w:val="0"/>
      <w:marBottom w:val="0"/>
      <w:divBdr>
        <w:top w:val="none" w:sz="0" w:space="0" w:color="auto"/>
        <w:left w:val="none" w:sz="0" w:space="0" w:color="auto"/>
        <w:bottom w:val="none" w:sz="0" w:space="0" w:color="auto"/>
        <w:right w:val="none" w:sz="0" w:space="0" w:color="auto"/>
      </w:divBdr>
    </w:div>
    <w:div w:id="1044721002">
      <w:bodyDiv w:val="1"/>
      <w:marLeft w:val="0"/>
      <w:marRight w:val="0"/>
      <w:marTop w:val="0"/>
      <w:marBottom w:val="0"/>
      <w:divBdr>
        <w:top w:val="none" w:sz="0" w:space="0" w:color="auto"/>
        <w:left w:val="none" w:sz="0" w:space="0" w:color="auto"/>
        <w:bottom w:val="none" w:sz="0" w:space="0" w:color="auto"/>
        <w:right w:val="none" w:sz="0" w:space="0" w:color="auto"/>
      </w:divBdr>
    </w:div>
    <w:div w:id="1045061115">
      <w:bodyDiv w:val="1"/>
      <w:marLeft w:val="0"/>
      <w:marRight w:val="0"/>
      <w:marTop w:val="0"/>
      <w:marBottom w:val="0"/>
      <w:divBdr>
        <w:top w:val="none" w:sz="0" w:space="0" w:color="auto"/>
        <w:left w:val="none" w:sz="0" w:space="0" w:color="auto"/>
        <w:bottom w:val="none" w:sz="0" w:space="0" w:color="auto"/>
        <w:right w:val="none" w:sz="0" w:space="0" w:color="auto"/>
      </w:divBdr>
    </w:div>
    <w:div w:id="1045065720">
      <w:bodyDiv w:val="1"/>
      <w:marLeft w:val="0"/>
      <w:marRight w:val="0"/>
      <w:marTop w:val="0"/>
      <w:marBottom w:val="0"/>
      <w:divBdr>
        <w:top w:val="none" w:sz="0" w:space="0" w:color="auto"/>
        <w:left w:val="none" w:sz="0" w:space="0" w:color="auto"/>
        <w:bottom w:val="none" w:sz="0" w:space="0" w:color="auto"/>
        <w:right w:val="none" w:sz="0" w:space="0" w:color="auto"/>
      </w:divBdr>
    </w:div>
    <w:div w:id="1045714371">
      <w:bodyDiv w:val="1"/>
      <w:marLeft w:val="0"/>
      <w:marRight w:val="0"/>
      <w:marTop w:val="0"/>
      <w:marBottom w:val="0"/>
      <w:divBdr>
        <w:top w:val="none" w:sz="0" w:space="0" w:color="auto"/>
        <w:left w:val="none" w:sz="0" w:space="0" w:color="auto"/>
        <w:bottom w:val="none" w:sz="0" w:space="0" w:color="auto"/>
        <w:right w:val="none" w:sz="0" w:space="0" w:color="auto"/>
      </w:divBdr>
    </w:div>
    <w:div w:id="1046178600">
      <w:bodyDiv w:val="1"/>
      <w:marLeft w:val="0"/>
      <w:marRight w:val="0"/>
      <w:marTop w:val="0"/>
      <w:marBottom w:val="0"/>
      <w:divBdr>
        <w:top w:val="none" w:sz="0" w:space="0" w:color="auto"/>
        <w:left w:val="none" w:sz="0" w:space="0" w:color="auto"/>
        <w:bottom w:val="none" w:sz="0" w:space="0" w:color="auto"/>
        <w:right w:val="none" w:sz="0" w:space="0" w:color="auto"/>
      </w:divBdr>
    </w:div>
    <w:div w:id="1046217018">
      <w:bodyDiv w:val="1"/>
      <w:marLeft w:val="0"/>
      <w:marRight w:val="0"/>
      <w:marTop w:val="0"/>
      <w:marBottom w:val="0"/>
      <w:divBdr>
        <w:top w:val="none" w:sz="0" w:space="0" w:color="auto"/>
        <w:left w:val="none" w:sz="0" w:space="0" w:color="auto"/>
        <w:bottom w:val="none" w:sz="0" w:space="0" w:color="auto"/>
        <w:right w:val="none" w:sz="0" w:space="0" w:color="auto"/>
      </w:divBdr>
    </w:div>
    <w:div w:id="1047025642">
      <w:bodyDiv w:val="1"/>
      <w:marLeft w:val="0"/>
      <w:marRight w:val="0"/>
      <w:marTop w:val="0"/>
      <w:marBottom w:val="0"/>
      <w:divBdr>
        <w:top w:val="none" w:sz="0" w:space="0" w:color="auto"/>
        <w:left w:val="none" w:sz="0" w:space="0" w:color="auto"/>
        <w:bottom w:val="none" w:sz="0" w:space="0" w:color="auto"/>
        <w:right w:val="none" w:sz="0" w:space="0" w:color="auto"/>
      </w:divBdr>
    </w:div>
    <w:div w:id="1047069434">
      <w:bodyDiv w:val="1"/>
      <w:marLeft w:val="0"/>
      <w:marRight w:val="0"/>
      <w:marTop w:val="0"/>
      <w:marBottom w:val="0"/>
      <w:divBdr>
        <w:top w:val="none" w:sz="0" w:space="0" w:color="auto"/>
        <w:left w:val="none" w:sz="0" w:space="0" w:color="auto"/>
        <w:bottom w:val="none" w:sz="0" w:space="0" w:color="auto"/>
        <w:right w:val="none" w:sz="0" w:space="0" w:color="auto"/>
      </w:divBdr>
    </w:div>
    <w:div w:id="1047267550">
      <w:bodyDiv w:val="1"/>
      <w:marLeft w:val="0"/>
      <w:marRight w:val="0"/>
      <w:marTop w:val="0"/>
      <w:marBottom w:val="0"/>
      <w:divBdr>
        <w:top w:val="none" w:sz="0" w:space="0" w:color="auto"/>
        <w:left w:val="none" w:sz="0" w:space="0" w:color="auto"/>
        <w:bottom w:val="none" w:sz="0" w:space="0" w:color="auto"/>
        <w:right w:val="none" w:sz="0" w:space="0" w:color="auto"/>
      </w:divBdr>
    </w:div>
    <w:div w:id="1047678651">
      <w:bodyDiv w:val="1"/>
      <w:marLeft w:val="0"/>
      <w:marRight w:val="0"/>
      <w:marTop w:val="0"/>
      <w:marBottom w:val="0"/>
      <w:divBdr>
        <w:top w:val="none" w:sz="0" w:space="0" w:color="auto"/>
        <w:left w:val="none" w:sz="0" w:space="0" w:color="auto"/>
        <w:bottom w:val="none" w:sz="0" w:space="0" w:color="auto"/>
        <w:right w:val="none" w:sz="0" w:space="0" w:color="auto"/>
      </w:divBdr>
      <w:divsChild>
        <w:div w:id="1226262545">
          <w:marLeft w:val="480"/>
          <w:marRight w:val="0"/>
          <w:marTop w:val="0"/>
          <w:marBottom w:val="0"/>
          <w:divBdr>
            <w:top w:val="none" w:sz="0" w:space="0" w:color="auto"/>
            <w:left w:val="none" w:sz="0" w:space="0" w:color="auto"/>
            <w:bottom w:val="none" w:sz="0" w:space="0" w:color="auto"/>
            <w:right w:val="none" w:sz="0" w:space="0" w:color="auto"/>
          </w:divBdr>
        </w:div>
        <w:div w:id="1243373065">
          <w:marLeft w:val="480"/>
          <w:marRight w:val="0"/>
          <w:marTop w:val="0"/>
          <w:marBottom w:val="0"/>
          <w:divBdr>
            <w:top w:val="none" w:sz="0" w:space="0" w:color="auto"/>
            <w:left w:val="none" w:sz="0" w:space="0" w:color="auto"/>
            <w:bottom w:val="none" w:sz="0" w:space="0" w:color="auto"/>
            <w:right w:val="none" w:sz="0" w:space="0" w:color="auto"/>
          </w:divBdr>
        </w:div>
        <w:div w:id="480578742">
          <w:marLeft w:val="480"/>
          <w:marRight w:val="0"/>
          <w:marTop w:val="0"/>
          <w:marBottom w:val="0"/>
          <w:divBdr>
            <w:top w:val="none" w:sz="0" w:space="0" w:color="auto"/>
            <w:left w:val="none" w:sz="0" w:space="0" w:color="auto"/>
            <w:bottom w:val="none" w:sz="0" w:space="0" w:color="auto"/>
            <w:right w:val="none" w:sz="0" w:space="0" w:color="auto"/>
          </w:divBdr>
        </w:div>
        <w:div w:id="619799374">
          <w:marLeft w:val="480"/>
          <w:marRight w:val="0"/>
          <w:marTop w:val="0"/>
          <w:marBottom w:val="0"/>
          <w:divBdr>
            <w:top w:val="none" w:sz="0" w:space="0" w:color="auto"/>
            <w:left w:val="none" w:sz="0" w:space="0" w:color="auto"/>
            <w:bottom w:val="none" w:sz="0" w:space="0" w:color="auto"/>
            <w:right w:val="none" w:sz="0" w:space="0" w:color="auto"/>
          </w:divBdr>
        </w:div>
        <w:div w:id="1251699819">
          <w:marLeft w:val="480"/>
          <w:marRight w:val="0"/>
          <w:marTop w:val="0"/>
          <w:marBottom w:val="0"/>
          <w:divBdr>
            <w:top w:val="none" w:sz="0" w:space="0" w:color="auto"/>
            <w:left w:val="none" w:sz="0" w:space="0" w:color="auto"/>
            <w:bottom w:val="none" w:sz="0" w:space="0" w:color="auto"/>
            <w:right w:val="none" w:sz="0" w:space="0" w:color="auto"/>
          </w:divBdr>
        </w:div>
        <w:div w:id="1919166029">
          <w:marLeft w:val="480"/>
          <w:marRight w:val="0"/>
          <w:marTop w:val="0"/>
          <w:marBottom w:val="0"/>
          <w:divBdr>
            <w:top w:val="none" w:sz="0" w:space="0" w:color="auto"/>
            <w:left w:val="none" w:sz="0" w:space="0" w:color="auto"/>
            <w:bottom w:val="none" w:sz="0" w:space="0" w:color="auto"/>
            <w:right w:val="none" w:sz="0" w:space="0" w:color="auto"/>
          </w:divBdr>
        </w:div>
        <w:div w:id="1895045378">
          <w:marLeft w:val="480"/>
          <w:marRight w:val="0"/>
          <w:marTop w:val="0"/>
          <w:marBottom w:val="0"/>
          <w:divBdr>
            <w:top w:val="none" w:sz="0" w:space="0" w:color="auto"/>
            <w:left w:val="none" w:sz="0" w:space="0" w:color="auto"/>
            <w:bottom w:val="none" w:sz="0" w:space="0" w:color="auto"/>
            <w:right w:val="none" w:sz="0" w:space="0" w:color="auto"/>
          </w:divBdr>
        </w:div>
        <w:div w:id="30692007">
          <w:marLeft w:val="480"/>
          <w:marRight w:val="0"/>
          <w:marTop w:val="0"/>
          <w:marBottom w:val="0"/>
          <w:divBdr>
            <w:top w:val="none" w:sz="0" w:space="0" w:color="auto"/>
            <w:left w:val="none" w:sz="0" w:space="0" w:color="auto"/>
            <w:bottom w:val="none" w:sz="0" w:space="0" w:color="auto"/>
            <w:right w:val="none" w:sz="0" w:space="0" w:color="auto"/>
          </w:divBdr>
        </w:div>
        <w:div w:id="1761950146">
          <w:marLeft w:val="480"/>
          <w:marRight w:val="0"/>
          <w:marTop w:val="0"/>
          <w:marBottom w:val="0"/>
          <w:divBdr>
            <w:top w:val="none" w:sz="0" w:space="0" w:color="auto"/>
            <w:left w:val="none" w:sz="0" w:space="0" w:color="auto"/>
            <w:bottom w:val="none" w:sz="0" w:space="0" w:color="auto"/>
            <w:right w:val="none" w:sz="0" w:space="0" w:color="auto"/>
          </w:divBdr>
        </w:div>
        <w:div w:id="1338268551">
          <w:marLeft w:val="480"/>
          <w:marRight w:val="0"/>
          <w:marTop w:val="0"/>
          <w:marBottom w:val="0"/>
          <w:divBdr>
            <w:top w:val="none" w:sz="0" w:space="0" w:color="auto"/>
            <w:left w:val="none" w:sz="0" w:space="0" w:color="auto"/>
            <w:bottom w:val="none" w:sz="0" w:space="0" w:color="auto"/>
            <w:right w:val="none" w:sz="0" w:space="0" w:color="auto"/>
          </w:divBdr>
        </w:div>
        <w:div w:id="1767800245">
          <w:marLeft w:val="480"/>
          <w:marRight w:val="0"/>
          <w:marTop w:val="0"/>
          <w:marBottom w:val="0"/>
          <w:divBdr>
            <w:top w:val="none" w:sz="0" w:space="0" w:color="auto"/>
            <w:left w:val="none" w:sz="0" w:space="0" w:color="auto"/>
            <w:bottom w:val="none" w:sz="0" w:space="0" w:color="auto"/>
            <w:right w:val="none" w:sz="0" w:space="0" w:color="auto"/>
          </w:divBdr>
        </w:div>
        <w:div w:id="1225869270">
          <w:marLeft w:val="480"/>
          <w:marRight w:val="0"/>
          <w:marTop w:val="0"/>
          <w:marBottom w:val="0"/>
          <w:divBdr>
            <w:top w:val="none" w:sz="0" w:space="0" w:color="auto"/>
            <w:left w:val="none" w:sz="0" w:space="0" w:color="auto"/>
            <w:bottom w:val="none" w:sz="0" w:space="0" w:color="auto"/>
            <w:right w:val="none" w:sz="0" w:space="0" w:color="auto"/>
          </w:divBdr>
        </w:div>
        <w:div w:id="8340784">
          <w:marLeft w:val="480"/>
          <w:marRight w:val="0"/>
          <w:marTop w:val="0"/>
          <w:marBottom w:val="0"/>
          <w:divBdr>
            <w:top w:val="none" w:sz="0" w:space="0" w:color="auto"/>
            <w:left w:val="none" w:sz="0" w:space="0" w:color="auto"/>
            <w:bottom w:val="none" w:sz="0" w:space="0" w:color="auto"/>
            <w:right w:val="none" w:sz="0" w:space="0" w:color="auto"/>
          </w:divBdr>
        </w:div>
        <w:div w:id="1691100774">
          <w:marLeft w:val="480"/>
          <w:marRight w:val="0"/>
          <w:marTop w:val="0"/>
          <w:marBottom w:val="0"/>
          <w:divBdr>
            <w:top w:val="none" w:sz="0" w:space="0" w:color="auto"/>
            <w:left w:val="none" w:sz="0" w:space="0" w:color="auto"/>
            <w:bottom w:val="none" w:sz="0" w:space="0" w:color="auto"/>
            <w:right w:val="none" w:sz="0" w:space="0" w:color="auto"/>
          </w:divBdr>
        </w:div>
        <w:div w:id="853497845">
          <w:marLeft w:val="480"/>
          <w:marRight w:val="0"/>
          <w:marTop w:val="0"/>
          <w:marBottom w:val="0"/>
          <w:divBdr>
            <w:top w:val="none" w:sz="0" w:space="0" w:color="auto"/>
            <w:left w:val="none" w:sz="0" w:space="0" w:color="auto"/>
            <w:bottom w:val="none" w:sz="0" w:space="0" w:color="auto"/>
            <w:right w:val="none" w:sz="0" w:space="0" w:color="auto"/>
          </w:divBdr>
        </w:div>
        <w:div w:id="1844316423">
          <w:marLeft w:val="480"/>
          <w:marRight w:val="0"/>
          <w:marTop w:val="0"/>
          <w:marBottom w:val="0"/>
          <w:divBdr>
            <w:top w:val="none" w:sz="0" w:space="0" w:color="auto"/>
            <w:left w:val="none" w:sz="0" w:space="0" w:color="auto"/>
            <w:bottom w:val="none" w:sz="0" w:space="0" w:color="auto"/>
            <w:right w:val="none" w:sz="0" w:space="0" w:color="auto"/>
          </w:divBdr>
        </w:div>
        <w:div w:id="1388839130">
          <w:marLeft w:val="480"/>
          <w:marRight w:val="0"/>
          <w:marTop w:val="0"/>
          <w:marBottom w:val="0"/>
          <w:divBdr>
            <w:top w:val="none" w:sz="0" w:space="0" w:color="auto"/>
            <w:left w:val="none" w:sz="0" w:space="0" w:color="auto"/>
            <w:bottom w:val="none" w:sz="0" w:space="0" w:color="auto"/>
            <w:right w:val="none" w:sz="0" w:space="0" w:color="auto"/>
          </w:divBdr>
        </w:div>
        <w:div w:id="798063379">
          <w:marLeft w:val="480"/>
          <w:marRight w:val="0"/>
          <w:marTop w:val="0"/>
          <w:marBottom w:val="0"/>
          <w:divBdr>
            <w:top w:val="none" w:sz="0" w:space="0" w:color="auto"/>
            <w:left w:val="none" w:sz="0" w:space="0" w:color="auto"/>
            <w:bottom w:val="none" w:sz="0" w:space="0" w:color="auto"/>
            <w:right w:val="none" w:sz="0" w:space="0" w:color="auto"/>
          </w:divBdr>
        </w:div>
        <w:div w:id="1015111115">
          <w:marLeft w:val="480"/>
          <w:marRight w:val="0"/>
          <w:marTop w:val="0"/>
          <w:marBottom w:val="0"/>
          <w:divBdr>
            <w:top w:val="none" w:sz="0" w:space="0" w:color="auto"/>
            <w:left w:val="none" w:sz="0" w:space="0" w:color="auto"/>
            <w:bottom w:val="none" w:sz="0" w:space="0" w:color="auto"/>
            <w:right w:val="none" w:sz="0" w:space="0" w:color="auto"/>
          </w:divBdr>
        </w:div>
        <w:div w:id="1445690199">
          <w:marLeft w:val="480"/>
          <w:marRight w:val="0"/>
          <w:marTop w:val="0"/>
          <w:marBottom w:val="0"/>
          <w:divBdr>
            <w:top w:val="none" w:sz="0" w:space="0" w:color="auto"/>
            <w:left w:val="none" w:sz="0" w:space="0" w:color="auto"/>
            <w:bottom w:val="none" w:sz="0" w:space="0" w:color="auto"/>
            <w:right w:val="none" w:sz="0" w:space="0" w:color="auto"/>
          </w:divBdr>
        </w:div>
        <w:div w:id="1693023395">
          <w:marLeft w:val="480"/>
          <w:marRight w:val="0"/>
          <w:marTop w:val="0"/>
          <w:marBottom w:val="0"/>
          <w:divBdr>
            <w:top w:val="none" w:sz="0" w:space="0" w:color="auto"/>
            <w:left w:val="none" w:sz="0" w:space="0" w:color="auto"/>
            <w:bottom w:val="none" w:sz="0" w:space="0" w:color="auto"/>
            <w:right w:val="none" w:sz="0" w:space="0" w:color="auto"/>
          </w:divBdr>
        </w:div>
        <w:div w:id="465195821">
          <w:marLeft w:val="480"/>
          <w:marRight w:val="0"/>
          <w:marTop w:val="0"/>
          <w:marBottom w:val="0"/>
          <w:divBdr>
            <w:top w:val="none" w:sz="0" w:space="0" w:color="auto"/>
            <w:left w:val="none" w:sz="0" w:space="0" w:color="auto"/>
            <w:bottom w:val="none" w:sz="0" w:space="0" w:color="auto"/>
            <w:right w:val="none" w:sz="0" w:space="0" w:color="auto"/>
          </w:divBdr>
        </w:div>
        <w:div w:id="108083781">
          <w:marLeft w:val="480"/>
          <w:marRight w:val="0"/>
          <w:marTop w:val="0"/>
          <w:marBottom w:val="0"/>
          <w:divBdr>
            <w:top w:val="none" w:sz="0" w:space="0" w:color="auto"/>
            <w:left w:val="none" w:sz="0" w:space="0" w:color="auto"/>
            <w:bottom w:val="none" w:sz="0" w:space="0" w:color="auto"/>
            <w:right w:val="none" w:sz="0" w:space="0" w:color="auto"/>
          </w:divBdr>
        </w:div>
        <w:div w:id="1911192666">
          <w:marLeft w:val="480"/>
          <w:marRight w:val="0"/>
          <w:marTop w:val="0"/>
          <w:marBottom w:val="0"/>
          <w:divBdr>
            <w:top w:val="none" w:sz="0" w:space="0" w:color="auto"/>
            <w:left w:val="none" w:sz="0" w:space="0" w:color="auto"/>
            <w:bottom w:val="none" w:sz="0" w:space="0" w:color="auto"/>
            <w:right w:val="none" w:sz="0" w:space="0" w:color="auto"/>
          </w:divBdr>
        </w:div>
        <w:div w:id="984817929">
          <w:marLeft w:val="480"/>
          <w:marRight w:val="0"/>
          <w:marTop w:val="0"/>
          <w:marBottom w:val="0"/>
          <w:divBdr>
            <w:top w:val="none" w:sz="0" w:space="0" w:color="auto"/>
            <w:left w:val="none" w:sz="0" w:space="0" w:color="auto"/>
            <w:bottom w:val="none" w:sz="0" w:space="0" w:color="auto"/>
            <w:right w:val="none" w:sz="0" w:space="0" w:color="auto"/>
          </w:divBdr>
        </w:div>
        <w:div w:id="1696493307">
          <w:marLeft w:val="480"/>
          <w:marRight w:val="0"/>
          <w:marTop w:val="0"/>
          <w:marBottom w:val="0"/>
          <w:divBdr>
            <w:top w:val="none" w:sz="0" w:space="0" w:color="auto"/>
            <w:left w:val="none" w:sz="0" w:space="0" w:color="auto"/>
            <w:bottom w:val="none" w:sz="0" w:space="0" w:color="auto"/>
            <w:right w:val="none" w:sz="0" w:space="0" w:color="auto"/>
          </w:divBdr>
        </w:div>
        <w:div w:id="1178614582">
          <w:marLeft w:val="480"/>
          <w:marRight w:val="0"/>
          <w:marTop w:val="0"/>
          <w:marBottom w:val="0"/>
          <w:divBdr>
            <w:top w:val="none" w:sz="0" w:space="0" w:color="auto"/>
            <w:left w:val="none" w:sz="0" w:space="0" w:color="auto"/>
            <w:bottom w:val="none" w:sz="0" w:space="0" w:color="auto"/>
            <w:right w:val="none" w:sz="0" w:space="0" w:color="auto"/>
          </w:divBdr>
        </w:div>
        <w:div w:id="795179892">
          <w:marLeft w:val="480"/>
          <w:marRight w:val="0"/>
          <w:marTop w:val="0"/>
          <w:marBottom w:val="0"/>
          <w:divBdr>
            <w:top w:val="none" w:sz="0" w:space="0" w:color="auto"/>
            <w:left w:val="none" w:sz="0" w:space="0" w:color="auto"/>
            <w:bottom w:val="none" w:sz="0" w:space="0" w:color="auto"/>
            <w:right w:val="none" w:sz="0" w:space="0" w:color="auto"/>
          </w:divBdr>
        </w:div>
        <w:div w:id="1171750423">
          <w:marLeft w:val="480"/>
          <w:marRight w:val="0"/>
          <w:marTop w:val="0"/>
          <w:marBottom w:val="0"/>
          <w:divBdr>
            <w:top w:val="none" w:sz="0" w:space="0" w:color="auto"/>
            <w:left w:val="none" w:sz="0" w:space="0" w:color="auto"/>
            <w:bottom w:val="none" w:sz="0" w:space="0" w:color="auto"/>
            <w:right w:val="none" w:sz="0" w:space="0" w:color="auto"/>
          </w:divBdr>
        </w:div>
        <w:div w:id="1679768019">
          <w:marLeft w:val="480"/>
          <w:marRight w:val="0"/>
          <w:marTop w:val="0"/>
          <w:marBottom w:val="0"/>
          <w:divBdr>
            <w:top w:val="none" w:sz="0" w:space="0" w:color="auto"/>
            <w:left w:val="none" w:sz="0" w:space="0" w:color="auto"/>
            <w:bottom w:val="none" w:sz="0" w:space="0" w:color="auto"/>
            <w:right w:val="none" w:sz="0" w:space="0" w:color="auto"/>
          </w:divBdr>
        </w:div>
        <w:div w:id="1868059095">
          <w:marLeft w:val="480"/>
          <w:marRight w:val="0"/>
          <w:marTop w:val="0"/>
          <w:marBottom w:val="0"/>
          <w:divBdr>
            <w:top w:val="none" w:sz="0" w:space="0" w:color="auto"/>
            <w:left w:val="none" w:sz="0" w:space="0" w:color="auto"/>
            <w:bottom w:val="none" w:sz="0" w:space="0" w:color="auto"/>
            <w:right w:val="none" w:sz="0" w:space="0" w:color="auto"/>
          </w:divBdr>
        </w:div>
        <w:div w:id="1297180202">
          <w:marLeft w:val="480"/>
          <w:marRight w:val="0"/>
          <w:marTop w:val="0"/>
          <w:marBottom w:val="0"/>
          <w:divBdr>
            <w:top w:val="none" w:sz="0" w:space="0" w:color="auto"/>
            <w:left w:val="none" w:sz="0" w:space="0" w:color="auto"/>
            <w:bottom w:val="none" w:sz="0" w:space="0" w:color="auto"/>
            <w:right w:val="none" w:sz="0" w:space="0" w:color="auto"/>
          </w:divBdr>
        </w:div>
        <w:div w:id="51077332">
          <w:marLeft w:val="480"/>
          <w:marRight w:val="0"/>
          <w:marTop w:val="0"/>
          <w:marBottom w:val="0"/>
          <w:divBdr>
            <w:top w:val="none" w:sz="0" w:space="0" w:color="auto"/>
            <w:left w:val="none" w:sz="0" w:space="0" w:color="auto"/>
            <w:bottom w:val="none" w:sz="0" w:space="0" w:color="auto"/>
            <w:right w:val="none" w:sz="0" w:space="0" w:color="auto"/>
          </w:divBdr>
        </w:div>
        <w:div w:id="1244339831">
          <w:marLeft w:val="480"/>
          <w:marRight w:val="0"/>
          <w:marTop w:val="0"/>
          <w:marBottom w:val="0"/>
          <w:divBdr>
            <w:top w:val="none" w:sz="0" w:space="0" w:color="auto"/>
            <w:left w:val="none" w:sz="0" w:space="0" w:color="auto"/>
            <w:bottom w:val="none" w:sz="0" w:space="0" w:color="auto"/>
            <w:right w:val="none" w:sz="0" w:space="0" w:color="auto"/>
          </w:divBdr>
        </w:div>
      </w:divsChild>
    </w:div>
    <w:div w:id="1047724322">
      <w:bodyDiv w:val="1"/>
      <w:marLeft w:val="0"/>
      <w:marRight w:val="0"/>
      <w:marTop w:val="0"/>
      <w:marBottom w:val="0"/>
      <w:divBdr>
        <w:top w:val="none" w:sz="0" w:space="0" w:color="auto"/>
        <w:left w:val="none" w:sz="0" w:space="0" w:color="auto"/>
        <w:bottom w:val="none" w:sz="0" w:space="0" w:color="auto"/>
        <w:right w:val="none" w:sz="0" w:space="0" w:color="auto"/>
      </w:divBdr>
    </w:div>
    <w:div w:id="1047728090">
      <w:bodyDiv w:val="1"/>
      <w:marLeft w:val="0"/>
      <w:marRight w:val="0"/>
      <w:marTop w:val="0"/>
      <w:marBottom w:val="0"/>
      <w:divBdr>
        <w:top w:val="none" w:sz="0" w:space="0" w:color="auto"/>
        <w:left w:val="none" w:sz="0" w:space="0" w:color="auto"/>
        <w:bottom w:val="none" w:sz="0" w:space="0" w:color="auto"/>
        <w:right w:val="none" w:sz="0" w:space="0" w:color="auto"/>
      </w:divBdr>
    </w:div>
    <w:div w:id="1048460208">
      <w:bodyDiv w:val="1"/>
      <w:marLeft w:val="0"/>
      <w:marRight w:val="0"/>
      <w:marTop w:val="0"/>
      <w:marBottom w:val="0"/>
      <w:divBdr>
        <w:top w:val="none" w:sz="0" w:space="0" w:color="auto"/>
        <w:left w:val="none" w:sz="0" w:space="0" w:color="auto"/>
        <w:bottom w:val="none" w:sz="0" w:space="0" w:color="auto"/>
        <w:right w:val="none" w:sz="0" w:space="0" w:color="auto"/>
      </w:divBdr>
      <w:divsChild>
        <w:div w:id="1221794027">
          <w:marLeft w:val="480"/>
          <w:marRight w:val="0"/>
          <w:marTop w:val="0"/>
          <w:marBottom w:val="0"/>
          <w:divBdr>
            <w:top w:val="none" w:sz="0" w:space="0" w:color="auto"/>
            <w:left w:val="none" w:sz="0" w:space="0" w:color="auto"/>
            <w:bottom w:val="none" w:sz="0" w:space="0" w:color="auto"/>
            <w:right w:val="none" w:sz="0" w:space="0" w:color="auto"/>
          </w:divBdr>
        </w:div>
        <w:div w:id="236062652">
          <w:marLeft w:val="480"/>
          <w:marRight w:val="0"/>
          <w:marTop w:val="0"/>
          <w:marBottom w:val="0"/>
          <w:divBdr>
            <w:top w:val="none" w:sz="0" w:space="0" w:color="auto"/>
            <w:left w:val="none" w:sz="0" w:space="0" w:color="auto"/>
            <w:bottom w:val="none" w:sz="0" w:space="0" w:color="auto"/>
            <w:right w:val="none" w:sz="0" w:space="0" w:color="auto"/>
          </w:divBdr>
        </w:div>
        <w:div w:id="1241257870">
          <w:marLeft w:val="480"/>
          <w:marRight w:val="0"/>
          <w:marTop w:val="0"/>
          <w:marBottom w:val="0"/>
          <w:divBdr>
            <w:top w:val="none" w:sz="0" w:space="0" w:color="auto"/>
            <w:left w:val="none" w:sz="0" w:space="0" w:color="auto"/>
            <w:bottom w:val="none" w:sz="0" w:space="0" w:color="auto"/>
            <w:right w:val="none" w:sz="0" w:space="0" w:color="auto"/>
          </w:divBdr>
        </w:div>
        <w:div w:id="555438394">
          <w:marLeft w:val="480"/>
          <w:marRight w:val="0"/>
          <w:marTop w:val="0"/>
          <w:marBottom w:val="0"/>
          <w:divBdr>
            <w:top w:val="none" w:sz="0" w:space="0" w:color="auto"/>
            <w:left w:val="none" w:sz="0" w:space="0" w:color="auto"/>
            <w:bottom w:val="none" w:sz="0" w:space="0" w:color="auto"/>
            <w:right w:val="none" w:sz="0" w:space="0" w:color="auto"/>
          </w:divBdr>
        </w:div>
        <w:div w:id="1355038114">
          <w:marLeft w:val="480"/>
          <w:marRight w:val="0"/>
          <w:marTop w:val="0"/>
          <w:marBottom w:val="0"/>
          <w:divBdr>
            <w:top w:val="none" w:sz="0" w:space="0" w:color="auto"/>
            <w:left w:val="none" w:sz="0" w:space="0" w:color="auto"/>
            <w:bottom w:val="none" w:sz="0" w:space="0" w:color="auto"/>
            <w:right w:val="none" w:sz="0" w:space="0" w:color="auto"/>
          </w:divBdr>
        </w:div>
        <w:div w:id="167839087">
          <w:marLeft w:val="480"/>
          <w:marRight w:val="0"/>
          <w:marTop w:val="0"/>
          <w:marBottom w:val="0"/>
          <w:divBdr>
            <w:top w:val="none" w:sz="0" w:space="0" w:color="auto"/>
            <w:left w:val="none" w:sz="0" w:space="0" w:color="auto"/>
            <w:bottom w:val="none" w:sz="0" w:space="0" w:color="auto"/>
            <w:right w:val="none" w:sz="0" w:space="0" w:color="auto"/>
          </w:divBdr>
        </w:div>
        <w:div w:id="200099239">
          <w:marLeft w:val="480"/>
          <w:marRight w:val="0"/>
          <w:marTop w:val="0"/>
          <w:marBottom w:val="0"/>
          <w:divBdr>
            <w:top w:val="none" w:sz="0" w:space="0" w:color="auto"/>
            <w:left w:val="none" w:sz="0" w:space="0" w:color="auto"/>
            <w:bottom w:val="none" w:sz="0" w:space="0" w:color="auto"/>
            <w:right w:val="none" w:sz="0" w:space="0" w:color="auto"/>
          </w:divBdr>
        </w:div>
        <w:div w:id="631833667">
          <w:marLeft w:val="480"/>
          <w:marRight w:val="0"/>
          <w:marTop w:val="0"/>
          <w:marBottom w:val="0"/>
          <w:divBdr>
            <w:top w:val="none" w:sz="0" w:space="0" w:color="auto"/>
            <w:left w:val="none" w:sz="0" w:space="0" w:color="auto"/>
            <w:bottom w:val="none" w:sz="0" w:space="0" w:color="auto"/>
            <w:right w:val="none" w:sz="0" w:space="0" w:color="auto"/>
          </w:divBdr>
        </w:div>
        <w:div w:id="2144693458">
          <w:marLeft w:val="480"/>
          <w:marRight w:val="0"/>
          <w:marTop w:val="0"/>
          <w:marBottom w:val="0"/>
          <w:divBdr>
            <w:top w:val="none" w:sz="0" w:space="0" w:color="auto"/>
            <w:left w:val="none" w:sz="0" w:space="0" w:color="auto"/>
            <w:bottom w:val="none" w:sz="0" w:space="0" w:color="auto"/>
            <w:right w:val="none" w:sz="0" w:space="0" w:color="auto"/>
          </w:divBdr>
        </w:div>
        <w:div w:id="1262375346">
          <w:marLeft w:val="480"/>
          <w:marRight w:val="0"/>
          <w:marTop w:val="0"/>
          <w:marBottom w:val="0"/>
          <w:divBdr>
            <w:top w:val="none" w:sz="0" w:space="0" w:color="auto"/>
            <w:left w:val="none" w:sz="0" w:space="0" w:color="auto"/>
            <w:bottom w:val="none" w:sz="0" w:space="0" w:color="auto"/>
            <w:right w:val="none" w:sz="0" w:space="0" w:color="auto"/>
          </w:divBdr>
        </w:div>
        <w:div w:id="821432595">
          <w:marLeft w:val="480"/>
          <w:marRight w:val="0"/>
          <w:marTop w:val="0"/>
          <w:marBottom w:val="0"/>
          <w:divBdr>
            <w:top w:val="none" w:sz="0" w:space="0" w:color="auto"/>
            <w:left w:val="none" w:sz="0" w:space="0" w:color="auto"/>
            <w:bottom w:val="none" w:sz="0" w:space="0" w:color="auto"/>
            <w:right w:val="none" w:sz="0" w:space="0" w:color="auto"/>
          </w:divBdr>
        </w:div>
        <w:div w:id="128284342">
          <w:marLeft w:val="480"/>
          <w:marRight w:val="0"/>
          <w:marTop w:val="0"/>
          <w:marBottom w:val="0"/>
          <w:divBdr>
            <w:top w:val="none" w:sz="0" w:space="0" w:color="auto"/>
            <w:left w:val="none" w:sz="0" w:space="0" w:color="auto"/>
            <w:bottom w:val="none" w:sz="0" w:space="0" w:color="auto"/>
            <w:right w:val="none" w:sz="0" w:space="0" w:color="auto"/>
          </w:divBdr>
        </w:div>
        <w:div w:id="1020741770">
          <w:marLeft w:val="480"/>
          <w:marRight w:val="0"/>
          <w:marTop w:val="0"/>
          <w:marBottom w:val="0"/>
          <w:divBdr>
            <w:top w:val="none" w:sz="0" w:space="0" w:color="auto"/>
            <w:left w:val="none" w:sz="0" w:space="0" w:color="auto"/>
            <w:bottom w:val="none" w:sz="0" w:space="0" w:color="auto"/>
            <w:right w:val="none" w:sz="0" w:space="0" w:color="auto"/>
          </w:divBdr>
        </w:div>
        <w:div w:id="1782529316">
          <w:marLeft w:val="480"/>
          <w:marRight w:val="0"/>
          <w:marTop w:val="0"/>
          <w:marBottom w:val="0"/>
          <w:divBdr>
            <w:top w:val="none" w:sz="0" w:space="0" w:color="auto"/>
            <w:left w:val="none" w:sz="0" w:space="0" w:color="auto"/>
            <w:bottom w:val="none" w:sz="0" w:space="0" w:color="auto"/>
            <w:right w:val="none" w:sz="0" w:space="0" w:color="auto"/>
          </w:divBdr>
        </w:div>
        <w:div w:id="678315034">
          <w:marLeft w:val="480"/>
          <w:marRight w:val="0"/>
          <w:marTop w:val="0"/>
          <w:marBottom w:val="0"/>
          <w:divBdr>
            <w:top w:val="none" w:sz="0" w:space="0" w:color="auto"/>
            <w:left w:val="none" w:sz="0" w:space="0" w:color="auto"/>
            <w:bottom w:val="none" w:sz="0" w:space="0" w:color="auto"/>
            <w:right w:val="none" w:sz="0" w:space="0" w:color="auto"/>
          </w:divBdr>
        </w:div>
        <w:div w:id="734203133">
          <w:marLeft w:val="480"/>
          <w:marRight w:val="0"/>
          <w:marTop w:val="0"/>
          <w:marBottom w:val="0"/>
          <w:divBdr>
            <w:top w:val="none" w:sz="0" w:space="0" w:color="auto"/>
            <w:left w:val="none" w:sz="0" w:space="0" w:color="auto"/>
            <w:bottom w:val="none" w:sz="0" w:space="0" w:color="auto"/>
            <w:right w:val="none" w:sz="0" w:space="0" w:color="auto"/>
          </w:divBdr>
        </w:div>
        <w:div w:id="1233660272">
          <w:marLeft w:val="480"/>
          <w:marRight w:val="0"/>
          <w:marTop w:val="0"/>
          <w:marBottom w:val="0"/>
          <w:divBdr>
            <w:top w:val="none" w:sz="0" w:space="0" w:color="auto"/>
            <w:left w:val="none" w:sz="0" w:space="0" w:color="auto"/>
            <w:bottom w:val="none" w:sz="0" w:space="0" w:color="auto"/>
            <w:right w:val="none" w:sz="0" w:space="0" w:color="auto"/>
          </w:divBdr>
        </w:div>
        <w:div w:id="1033073624">
          <w:marLeft w:val="480"/>
          <w:marRight w:val="0"/>
          <w:marTop w:val="0"/>
          <w:marBottom w:val="0"/>
          <w:divBdr>
            <w:top w:val="none" w:sz="0" w:space="0" w:color="auto"/>
            <w:left w:val="none" w:sz="0" w:space="0" w:color="auto"/>
            <w:bottom w:val="none" w:sz="0" w:space="0" w:color="auto"/>
            <w:right w:val="none" w:sz="0" w:space="0" w:color="auto"/>
          </w:divBdr>
        </w:div>
        <w:div w:id="1607040235">
          <w:marLeft w:val="480"/>
          <w:marRight w:val="0"/>
          <w:marTop w:val="0"/>
          <w:marBottom w:val="0"/>
          <w:divBdr>
            <w:top w:val="none" w:sz="0" w:space="0" w:color="auto"/>
            <w:left w:val="none" w:sz="0" w:space="0" w:color="auto"/>
            <w:bottom w:val="none" w:sz="0" w:space="0" w:color="auto"/>
            <w:right w:val="none" w:sz="0" w:space="0" w:color="auto"/>
          </w:divBdr>
        </w:div>
        <w:div w:id="2065912499">
          <w:marLeft w:val="480"/>
          <w:marRight w:val="0"/>
          <w:marTop w:val="0"/>
          <w:marBottom w:val="0"/>
          <w:divBdr>
            <w:top w:val="none" w:sz="0" w:space="0" w:color="auto"/>
            <w:left w:val="none" w:sz="0" w:space="0" w:color="auto"/>
            <w:bottom w:val="none" w:sz="0" w:space="0" w:color="auto"/>
            <w:right w:val="none" w:sz="0" w:space="0" w:color="auto"/>
          </w:divBdr>
        </w:div>
        <w:div w:id="1018388512">
          <w:marLeft w:val="480"/>
          <w:marRight w:val="0"/>
          <w:marTop w:val="0"/>
          <w:marBottom w:val="0"/>
          <w:divBdr>
            <w:top w:val="none" w:sz="0" w:space="0" w:color="auto"/>
            <w:left w:val="none" w:sz="0" w:space="0" w:color="auto"/>
            <w:bottom w:val="none" w:sz="0" w:space="0" w:color="auto"/>
            <w:right w:val="none" w:sz="0" w:space="0" w:color="auto"/>
          </w:divBdr>
        </w:div>
        <w:div w:id="1217009151">
          <w:marLeft w:val="480"/>
          <w:marRight w:val="0"/>
          <w:marTop w:val="0"/>
          <w:marBottom w:val="0"/>
          <w:divBdr>
            <w:top w:val="none" w:sz="0" w:space="0" w:color="auto"/>
            <w:left w:val="none" w:sz="0" w:space="0" w:color="auto"/>
            <w:bottom w:val="none" w:sz="0" w:space="0" w:color="auto"/>
            <w:right w:val="none" w:sz="0" w:space="0" w:color="auto"/>
          </w:divBdr>
        </w:div>
        <w:div w:id="1542400543">
          <w:marLeft w:val="480"/>
          <w:marRight w:val="0"/>
          <w:marTop w:val="0"/>
          <w:marBottom w:val="0"/>
          <w:divBdr>
            <w:top w:val="none" w:sz="0" w:space="0" w:color="auto"/>
            <w:left w:val="none" w:sz="0" w:space="0" w:color="auto"/>
            <w:bottom w:val="none" w:sz="0" w:space="0" w:color="auto"/>
            <w:right w:val="none" w:sz="0" w:space="0" w:color="auto"/>
          </w:divBdr>
        </w:div>
        <w:div w:id="2128238643">
          <w:marLeft w:val="480"/>
          <w:marRight w:val="0"/>
          <w:marTop w:val="0"/>
          <w:marBottom w:val="0"/>
          <w:divBdr>
            <w:top w:val="none" w:sz="0" w:space="0" w:color="auto"/>
            <w:left w:val="none" w:sz="0" w:space="0" w:color="auto"/>
            <w:bottom w:val="none" w:sz="0" w:space="0" w:color="auto"/>
            <w:right w:val="none" w:sz="0" w:space="0" w:color="auto"/>
          </w:divBdr>
        </w:div>
        <w:div w:id="1368409407">
          <w:marLeft w:val="480"/>
          <w:marRight w:val="0"/>
          <w:marTop w:val="0"/>
          <w:marBottom w:val="0"/>
          <w:divBdr>
            <w:top w:val="none" w:sz="0" w:space="0" w:color="auto"/>
            <w:left w:val="none" w:sz="0" w:space="0" w:color="auto"/>
            <w:bottom w:val="none" w:sz="0" w:space="0" w:color="auto"/>
            <w:right w:val="none" w:sz="0" w:space="0" w:color="auto"/>
          </w:divBdr>
        </w:div>
        <w:div w:id="776757837">
          <w:marLeft w:val="480"/>
          <w:marRight w:val="0"/>
          <w:marTop w:val="0"/>
          <w:marBottom w:val="0"/>
          <w:divBdr>
            <w:top w:val="none" w:sz="0" w:space="0" w:color="auto"/>
            <w:left w:val="none" w:sz="0" w:space="0" w:color="auto"/>
            <w:bottom w:val="none" w:sz="0" w:space="0" w:color="auto"/>
            <w:right w:val="none" w:sz="0" w:space="0" w:color="auto"/>
          </w:divBdr>
        </w:div>
      </w:divsChild>
    </w:div>
    <w:div w:id="1048531659">
      <w:bodyDiv w:val="1"/>
      <w:marLeft w:val="0"/>
      <w:marRight w:val="0"/>
      <w:marTop w:val="0"/>
      <w:marBottom w:val="0"/>
      <w:divBdr>
        <w:top w:val="none" w:sz="0" w:space="0" w:color="auto"/>
        <w:left w:val="none" w:sz="0" w:space="0" w:color="auto"/>
        <w:bottom w:val="none" w:sz="0" w:space="0" w:color="auto"/>
        <w:right w:val="none" w:sz="0" w:space="0" w:color="auto"/>
      </w:divBdr>
    </w:div>
    <w:div w:id="1048648526">
      <w:bodyDiv w:val="1"/>
      <w:marLeft w:val="0"/>
      <w:marRight w:val="0"/>
      <w:marTop w:val="0"/>
      <w:marBottom w:val="0"/>
      <w:divBdr>
        <w:top w:val="none" w:sz="0" w:space="0" w:color="auto"/>
        <w:left w:val="none" w:sz="0" w:space="0" w:color="auto"/>
        <w:bottom w:val="none" w:sz="0" w:space="0" w:color="auto"/>
        <w:right w:val="none" w:sz="0" w:space="0" w:color="auto"/>
      </w:divBdr>
    </w:div>
    <w:div w:id="1048728330">
      <w:bodyDiv w:val="1"/>
      <w:marLeft w:val="0"/>
      <w:marRight w:val="0"/>
      <w:marTop w:val="0"/>
      <w:marBottom w:val="0"/>
      <w:divBdr>
        <w:top w:val="none" w:sz="0" w:space="0" w:color="auto"/>
        <w:left w:val="none" w:sz="0" w:space="0" w:color="auto"/>
        <w:bottom w:val="none" w:sz="0" w:space="0" w:color="auto"/>
        <w:right w:val="none" w:sz="0" w:space="0" w:color="auto"/>
      </w:divBdr>
    </w:div>
    <w:div w:id="1048798555">
      <w:bodyDiv w:val="1"/>
      <w:marLeft w:val="0"/>
      <w:marRight w:val="0"/>
      <w:marTop w:val="0"/>
      <w:marBottom w:val="0"/>
      <w:divBdr>
        <w:top w:val="none" w:sz="0" w:space="0" w:color="auto"/>
        <w:left w:val="none" w:sz="0" w:space="0" w:color="auto"/>
        <w:bottom w:val="none" w:sz="0" w:space="0" w:color="auto"/>
        <w:right w:val="none" w:sz="0" w:space="0" w:color="auto"/>
      </w:divBdr>
    </w:div>
    <w:div w:id="1049690642">
      <w:bodyDiv w:val="1"/>
      <w:marLeft w:val="0"/>
      <w:marRight w:val="0"/>
      <w:marTop w:val="0"/>
      <w:marBottom w:val="0"/>
      <w:divBdr>
        <w:top w:val="none" w:sz="0" w:space="0" w:color="auto"/>
        <w:left w:val="none" w:sz="0" w:space="0" w:color="auto"/>
        <w:bottom w:val="none" w:sz="0" w:space="0" w:color="auto"/>
        <w:right w:val="none" w:sz="0" w:space="0" w:color="auto"/>
      </w:divBdr>
    </w:div>
    <w:div w:id="1049765112">
      <w:bodyDiv w:val="1"/>
      <w:marLeft w:val="0"/>
      <w:marRight w:val="0"/>
      <w:marTop w:val="0"/>
      <w:marBottom w:val="0"/>
      <w:divBdr>
        <w:top w:val="none" w:sz="0" w:space="0" w:color="auto"/>
        <w:left w:val="none" w:sz="0" w:space="0" w:color="auto"/>
        <w:bottom w:val="none" w:sz="0" w:space="0" w:color="auto"/>
        <w:right w:val="none" w:sz="0" w:space="0" w:color="auto"/>
      </w:divBdr>
    </w:div>
    <w:div w:id="1050497662">
      <w:bodyDiv w:val="1"/>
      <w:marLeft w:val="0"/>
      <w:marRight w:val="0"/>
      <w:marTop w:val="0"/>
      <w:marBottom w:val="0"/>
      <w:divBdr>
        <w:top w:val="none" w:sz="0" w:space="0" w:color="auto"/>
        <w:left w:val="none" w:sz="0" w:space="0" w:color="auto"/>
        <w:bottom w:val="none" w:sz="0" w:space="0" w:color="auto"/>
        <w:right w:val="none" w:sz="0" w:space="0" w:color="auto"/>
      </w:divBdr>
    </w:div>
    <w:div w:id="1050835926">
      <w:bodyDiv w:val="1"/>
      <w:marLeft w:val="0"/>
      <w:marRight w:val="0"/>
      <w:marTop w:val="0"/>
      <w:marBottom w:val="0"/>
      <w:divBdr>
        <w:top w:val="none" w:sz="0" w:space="0" w:color="auto"/>
        <w:left w:val="none" w:sz="0" w:space="0" w:color="auto"/>
        <w:bottom w:val="none" w:sz="0" w:space="0" w:color="auto"/>
        <w:right w:val="none" w:sz="0" w:space="0" w:color="auto"/>
      </w:divBdr>
    </w:div>
    <w:div w:id="1052777537">
      <w:bodyDiv w:val="1"/>
      <w:marLeft w:val="0"/>
      <w:marRight w:val="0"/>
      <w:marTop w:val="0"/>
      <w:marBottom w:val="0"/>
      <w:divBdr>
        <w:top w:val="none" w:sz="0" w:space="0" w:color="auto"/>
        <w:left w:val="none" w:sz="0" w:space="0" w:color="auto"/>
        <w:bottom w:val="none" w:sz="0" w:space="0" w:color="auto"/>
        <w:right w:val="none" w:sz="0" w:space="0" w:color="auto"/>
      </w:divBdr>
    </w:div>
    <w:div w:id="1052844172">
      <w:bodyDiv w:val="1"/>
      <w:marLeft w:val="0"/>
      <w:marRight w:val="0"/>
      <w:marTop w:val="0"/>
      <w:marBottom w:val="0"/>
      <w:divBdr>
        <w:top w:val="none" w:sz="0" w:space="0" w:color="auto"/>
        <w:left w:val="none" w:sz="0" w:space="0" w:color="auto"/>
        <w:bottom w:val="none" w:sz="0" w:space="0" w:color="auto"/>
        <w:right w:val="none" w:sz="0" w:space="0" w:color="auto"/>
      </w:divBdr>
    </w:div>
    <w:div w:id="1052969114">
      <w:bodyDiv w:val="1"/>
      <w:marLeft w:val="0"/>
      <w:marRight w:val="0"/>
      <w:marTop w:val="0"/>
      <w:marBottom w:val="0"/>
      <w:divBdr>
        <w:top w:val="none" w:sz="0" w:space="0" w:color="auto"/>
        <w:left w:val="none" w:sz="0" w:space="0" w:color="auto"/>
        <w:bottom w:val="none" w:sz="0" w:space="0" w:color="auto"/>
        <w:right w:val="none" w:sz="0" w:space="0" w:color="auto"/>
      </w:divBdr>
    </w:div>
    <w:div w:id="1053238707">
      <w:bodyDiv w:val="1"/>
      <w:marLeft w:val="0"/>
      <w:marRight w:val="0"/>
      <w:marTop w:val="0"/>
      <w:marBottom w:val="0"/>
      <w:divBdr>
        <w:top w:val="none" w:sz="0" w:space="0" w:color="auto"/>
        <w:left w:val="none" w:sz="0" w:space="0" w:color="auto"/>
        <w:bottom w:val="none" w:sz="0" w:space="0" w:color="auto"/>
        <w:right w:val="none" w:sz="0" w:space="0" w:color="auto"/>
      </w:divBdr>
    </w:div>
    <w:div w:id="1053502878">
      <w:bodyDiv w:val="1"/>
      <w:marLeft w:val="0"/>
      <w:marRight w:val="0"/>
      <w:marTop w:val="0"/>
      <w:marBottom w:val="0"/>
      <w:divBdr>
        <w:top w:val="none" w:sz="0" w:space="0" w:color="auto"/>
        <w:left w:val="none" w:sz="0" w:space="0" w:color="auto"/>
        <w:bottom w:val="none" w:sz="0" w:space="0" w:color="auto"/>
        <w:right w:val="none" w:sz="0" w:space="0" w:color="auto"/>
      </w:divBdr>
    </w:div>
    <w:div w:id="1055281508">
      <w:bodyDiv w:val="1"/>
      <w:marLeft w:val="0"/>
      <w:marRight w:val="0"/>
      <w:marTop w:val="0"/>
      <w:marBottom w:val="0"/>
      <w:divBdr>
        <w:top w:val="none" w:sz="0" w:space="0" w:color="auto"/>
        <w:left w:val="none" w:sz="0" w:space="0" w:color="auto"/>
        <w:bottom w:val="none" w:sz="0" w:space="0" w:color="auto"/>
        <w:right w:val="none" w:sz="0" w:space="0" w:color="auto"/>
      </w:divBdr>
    </w:div>
    <w:div w:id="1056078458">
      <w:bodyDiv w:val="1"/>
      <w:marLeft w:val="0"/>
      <w:marRight w:val="0"/>
      <w:marTop w:val="0"/>
      <w:marBottom w:val="0"/>
      <w:divBdr>
        <w:top w:val="none" w:sz="0" w:space="0" w:color="auto"/>
        <w:left w:val="none" w:sz="0" w:space="0" w:color="auto"/>
        <w:bottom w:val="none" w:sz="0" w:space="0" w:color="auto"/>
        <w:right w:val="none" w:sz="0" w:space="0" w:color="auto"/>
      </w:divBdr>
    </w:div>
    <w:div w:id="1056667250">
      <w:bodyDiv w:val="1"/>
      <w:marLeft w:val="0"/>
      <w:marRight w:val="0"/>
      <w:marTop w:val="0"/>
      <w:marBottom w:val="0"/>
      <w:divBdr>
        <w:top w:val="none" w:sz="0" w:space="0" w:color="auto"/>
        <w:left w:val="none" w:sz="0" w:space="0" w:color="auto"/>
        <w:bottom w:val="none" w:sz="0" w:space="0" w:color="auto"/>
        <w:right w:val="none" w:sz="0" w:space="0" w:color="auto"/>
      </w:divBdr>
    </w:div>
    <w:div w:id="1058090446">
      <w:bodyDiv w:val="1"/>
      <w:marLeft w:val="0"/>
      <w:marRight w:val="0"/>
      <w:marTop w:val="0"/>
      <w:marBottom w:val="0"/>
      <w:divBdr>
        <w:top w:val="none" w:sz="0" w:space="0" w:color="auto"/>
        <w:left w:val="none" w:sz="0" w:space="0" w:color="auto"/>
        <w:bottom w:val="none" w:sz="0" w:space="0" w:color="auto"/>
        <w:right w:val="none" w:sz="0" w:space="0" w:color="auto"/>
      </w:divBdr>
    </w:div>
    <w:div w:id="1058360436">
      <w:bodyDiv w:val="1"/>
      <w:marLeft w:val="0"/>
      <w:marRight w:val="0"/>
      <w:marTop w:val="0"/>
      <w:marBottom w:val="0"/>
      <w:divBdr>
        <w:top w:val="none" w:sz="0" w:space="0" w:color="auto"/>
        <w:left w:val="none" w:sz="0" w:space="0" w:color="auto"/>
        <w:bottom w:val="none" w:sz="0" w:space="0" w:color="auto"/>
        <w:right w:val="none" w:sz="0" w:space="0" w:color="auto"/>
      </w:divBdr>
    </w:div>
    <w:div w:id="1058481471">
      <w:bodyDiv w:val="1"/>
      <w:marLeft w:val="0"/>
      <w:marRight w:val="0"/>
      <w:marTop w:val="0"/>
      <w:marBottom w:val="0"/>
      <w:divBdr>
        <w:top w:val="none" w:sz="0" w:space="0" w:color="auto"/>
        <w:left w:val="none" w:sz="0" w:space="0" w:color="auto"/>
        <w:bottom w:val="none" w:sz="0" w:space="0" w:color="auto"/>
        <w:right w:val="none" w:sz="0" w:space="0" w:color="auto"/>
      </w:divBdr>
    </w:div>
    <w:div w:id="1058744935">
      <w:bodyDiv w:val="1"/>
      <w:marLeft w:val="0"/>
      <w:marRight w:val="0"/>
      <w:marTop w:val="0"/>
      <w:marBottom w:val="0"/>
      <w:divBdr>
        <w:top w:val="none" w:sz="0" w:space="0" w:color="auto"/>
        <w:left w:val="none" w:sz="0" w:space="0" w:color="auto"/>
        <w:bottom w:val="none" w:sz="0" w:space="0" w:color="auto"/>
        <w:right w:val="none" w:sz="0" w:space="0" w:color="auto"/>
      </w:divBdr>
    </w:div>
    <w:div w:id="1060247333">
      <w:bodyDiv w:val="1"/>
      <w:marLeft w:val="0"/>
      <w:marRight w:val="0"/>
      <w:marTop w:val="0"/>
      <w:marBottom w:val="0"/>
      <w:divBdr>
        <w:top w:val="none" w:sz="0" w:space="0" w:color="auto"/>
        <w:left w:val="none" w:sz="0" w:space="0" w:color="auto"/>
        <w:bottom w:val="none" w:sz="0" w:space="0" w:color="auto"/>
        <w:right w:val="none" w:sz="0" w:space="0" w:color="auto"/>
      </w:divBdr>
    </w:div>
    <w:div w:id="1060707990">
      <w:bodyDiv w:val="1"/>
      <w:marLeft w:val="0"/>
      <w:marRight w:val="0"/>
      <w:marTop w:val="0"/>
      <w:marBottom w:val="0"/>
      <w:divBdr>
        <w:top w:val="none" w:sz="0" w:space="0" w:color="auto"/>
        <w:left w:val="none" w:sz="0" w:space="0" w:color="auto"/>
        <w:bottom w:val="none" w:sz="0" w:space="0" w:color="auto"/>
        <w:right w:val="none" w:sz="0" w:space="0" w:color="auto"/>
      </w:divBdr>
    </w:div>
    <w:div w:id="1060907491">
      <w:bodyDiv w:val="1"/>
      <w:marLeft w:val="0"/>
      <w:marRight w:val="0"/>
      <w:marTop w:val="0"/>
      <w:marBottom w:val="0"/>
      <w:divBdr>
        <w:top w:val="none" w:sz="0" w:space="0" w:color="auto"/>
        <w:left w:val="none" w:sz="0" w:space="0" w:color="auto"/>
        <w:bottom w:val="none" w:sz="0" w:space="0" w:color="auto"/>
        <w:right w:val="none" w:sz="0" w:space="0" w:color="auto"/>
      </w:divBdr>
    </w:div>
    <w:div w:id="1061438406">
      <w:bodyDiv w:val="1"/>
      <w:marLeft w:val="0"/>
      <w:marRight w:val="0"/>
      <w:marTop w:val="0"/>
      <w:marBottom w:val="0"/>
      <w:divBdr>
        <w:top w:val="none" w:sz="0" w:space="0" w:color="auto"/>
        <w:left w:val="none" w:sz="0" w:space="0" w:color="auto"/>
        <w:bottom w:val="none" w:sz="0" w:space="0" w:color="auto"/>
        <w:right w:val="none" w:sz="0" w:space="0" w:color="auto"/>
      </w:divBdr>
      <w:divsChild>
        <w:div w:id="1682272824">
          <w:marLeft w:val="480"/>
          <w:marRight w:val="0"/>
          <w:marTop w:val="0"/>
          <w:marBottom w:val="0"/>
          <w:divBdr>
            <w:top w:val="none" w:sz="0" w:space="0" w:color="auto"/>
            <w:left w:val="none" w:sz="0" w:space="0" w:color="auto"/>
            <w:bottom w:val="none" w:sz="0" w:space="0" w:color="auto"/>
            <w:right w:val="none" w:sz="0" w:space="0" w:color="auto"/>
          </w:divBdr>
        </w:div>
        <w:div w:id="2097238150">
          <w:marLeft w:val="480"/>
          <w:marRight w:val="0"/>
          <w:marTop w:val="0"/>
          <w:marBottom w:val="0"/>
          <w:divBdr>
            <w:top w:val="none" w:sz="0" w:space="0" w:color="auto"/>
            <w:left w:val="none" w:sz="0" w:space="0" w:color="auto"/>
            <w:bottom w:val="none" w:sz="0" w:space="0" w:color="auto"/>
            <w:right w:val="none" w:sz="0" w:space="0" w:color="auto"/>
          </w:divBdr>
        </w:div>
        <w:div w:id="925573649">
          <w:marLeft w:val="480"/>
          <w:marRight w:val="0"/>
          <w:marTop w:val="0"/>
          <w:marBottom w:val="0"/>
          <w:divBdr>
            <w:top w:val="none" w:sz="0" w:space="0" w:color="auto"/>
            <w:left w:val="none" w:sz="0" w:space="0" w:color="auto"/>
            <w:bottom w:val="none" w:sz="0" w:space="0" w:color="auto"/>
            <w:right w:val="none" w:sz="0" w:space="0" w:color="auto"/>
          </w:divBdr>
        </w:div>
        <w:div w:id="2043893209">
          <w:marLeft w:val="480"/>
          <w:marRight w:val="0"/>
          <w:marTop w:val="0"/>
          <w:marBottom w:val="0"/>
          <w:divBdr>
            <w:top w:val="none" w:sz="0" w:space="0" w:color="auto"/>
            <w:left w:val="none" w:sz="0" w:space="0" w:color="auto"/>
            <w:bottom w:val="none" w:sz="0" w:space="0" w:color="auto"/>
            <w:right w:val="none" w:sz="0" w:space="0" w:color="auto"/>
          </w:divBdr>
        </w:div>
        <w:div w:id="248344515">
          <w:marLeft w:val="480"/>
          <w:marRight w:val="0"/>
          <w:marTop w:val="0"/>
          <w:marBottom w:val="0"/>
          <w:divBdr>
            <w:top w:val="none" w:sz="0" w:space="0" w:color="auto"/>
            <w:left w:val="none" w:sz="0" w:space="0" w:color="auto"/>
            <w:bottom w:val="none" w:sz="0" w:space="0" w:color="auto"/>
            <w:right w:val="none" w:sz="0" w:space="0" w:color="auto"/>
          </w:divBdr>
        </w:div>
        <w:div w:id="723798670">
          <w:marLeft w:val="480"/>
          <w:marRight w:val="0"/>
          <w:marTop w:val="0"/>
          <w:marBottom w:val="0"/>
          <w:divBdr>
            <w:top w:val="none" w:sz="0" w:space="0" w:color="auto"/>
            <w:left w:val="none" w:sz="0" w:space="0" w:color="auto"/>
            <w:bottom w:val="none" w:sz="0" w:space="0" w:color="auto"/>
            <w:right w:val="none" w:sz="0" w:space="0" w:color="auto"/>
          </w:divBdr>
        </w:div>
        <w:div w:id="1168524059">
          <w:marLeft w:val="480"/>
          <w:marRight w:val="0"/>
          <w:marTop w:val="0"/>
          <w:marBottom w:val="0"/>
          <w:divBdr>
            <w:top w:val="none" w:sz="0" w:space="0" w:color="auto"/>
            <w:left w:val="none" w:sz="0" w:space="0" w:color="auto"/>
            <w:bottom w:val="none" w:sz="0" w:space="0" w:color="auto"/>
            <w:right w:val="none" w:sz="0" w:space="0" w:color="auto"/>
          </w:divBdr>
        </w:div>
        <w:div w:id="280575908">
          <w:marLeft w:val="480"/>
          <w:marRight w:val="0"/>
          <w:marTop w:val="0"/>
          <w:marBottom w:val="0"/>
          <w:divBdr>
            <w:top w:val="none" w:sz="0" w:space="0" w:color="auto"/>
            <w:left w:val="none" w:sz="0" w:space="0" w:color="auto"/>
            <w:bottom w:val="none" w:sz="0" w:space="0" w:color="auto"/>
            <w:right w:val="none" w:sz="0" w:space="0" w:color="auto"/>
          </w:divBdr>
        </w:div>
        <w:div w:id="86343440">
          <w:marLeft w:val="480"/>
          <w:marRight w:val="0"/>
          <w:marTop w:val="0"/>
          <w:marBottom w:val="0"/>
          <w:divBdr>
            <w:top w:val="none" w:sz="0" w:space="0" w:color="auto"/>
            <w:left w:val="none" w:sz="0" w:space="0" w:color="auto"/>
            <w:bottom w:val="none" w:sz="0" w:space="0" w:color="auto"/>
            <w:right w:val="none" w:sz="0" w:space="0" w:color="auto"/>
          </w:divBdr>
        </w:div>
        <w:div w:id="877279299">
          <w:marLeft w:val="480"/>
          <w:marRight w:val="0"/>
          <w:marTop w:val="0"/>
          <w:marBottom w:val="0"/>
          <w:divBdr>
            <w:top w:val="none" w:sz="0" w:space="0" w:color="auto"/>
            <w:left w:val="none" w:sz="0" w:space="0" w:color="auto"/>
            <w:bottom w:val="none" w:sz="0" w:space="0" w:color="auto"/>
            <w:right w:val="none" w:sz="0" w:space="0" w:color="auto"/>
          </w:divBdr>
        </w:div>
        <w:div w:id="2028824510">
          <w:marLeft w:val="480"/>
          <w:marRight w:val="0"/>
          <w:marTop w:val="0"/>
          <w:marBottom w:val="0"/>
          <w:divBdr>
            <w:top w:val="none" w:sz="0" w:space="0" w:color="auto"/>
            <w:left w:val="none" w:sz="0" w:space="0" w:color="auto"/>
            <w:bottom w:val="none" w:sz="0" w:space="0" w:color="auto"/>
            <w:right w:val="none" w:sz="0" w:space="0" w:color="auto"/>
          </w:divBdr>
        </w:div>
        <w:div w:id="218831556">
          <w:marLeft w:val="480"/>
          <w:marRight w:val="0"/>
          <w:marTop w:val="0"/>
          <w:marBottom w:val="0"/>
          <w:divBdr>
            <w:top w:val="none" w:sz="0" w:space="0" w:color="auto"/>
            <w:left w:val="none" w:sz="0" w:space="0" w:color="auto"/>
            <w:bottom w:val="none" w:sz="0" w:space="0" w:color="auto"/>
            <w:right w:val="none" w:sz="0" w:space="0" w:color="auto"/>
          </w:divBdr>
        </w:div>
        <w:div w:id="1643389641">
          <w:marLeft w:val="480"/>
          <w:marRight w:val="0"/>
          <w:marTop w:val="0"/>
          <w:marBottom w:val="0"/>
          <w:divBdr>
            <w:top w:val="none" w:sz="0" w:space="0" w:color="auto"/>
            <w:left w:val="none" w:sz="0" w:space="0" w:color="auto"/>
            <w:bottom w:val="none" w:sz="0" w:space="0" w:color="auto"/>
            <w:right w:val="none" w:sz="0" w:space="0" w:color="auto"/>
          </w:divBdr>
        </w:div>
        <w:div w:id="303779958">
          <w:marLeft w:val="480"/>
          <w:marRight w:val="0"/>
          <w:marTop w:val="0"/>
          <w:marBottom w:val="0"/>
          <w:divBdr>
            <w:top w:val="none" w:sz="0" w:space="0" w:color="auto"/>
            <w:left w:val="none" w:sz="0" w:space="0" w:color="auto"/>
            <w:bottom w:val="none" w:sz="0" w:space="0" w:color="auto"/>
            <w:right w:val="none" w:sz="0" w:space="0" w:color="auto"/>
          </w:divBdr>
        </w:div>
        <w:div w:id="1905407005">
          <w:marLeft w:val="480"/>
          <w:marRight w:val="0"/>
          <w:marTop w:val="0"/>
          <w:marBottom w:val="0"/>
          <w:divBdr>
            <w:top w:val="none" w:sz="0" w:space="0" w:color="auto"/>
            <w:left w:val="none" w:sz="0" w:space="0" w:color="auto"/>
            <w:bottom w:val="none" w:sz="0" w:space="0" w:color="auto"/>
            <w:right w:val="none" w:sz="0" w:space="0" w:color="auto"/>
          </w:divBdr>
        </w:div>
        <w:div w:id="1324972944">
          <w:marLeft w:val="480"/>
          <w:marRight w:val="0"/>
          <w:marTop w:val="0"/>
          <w:marBottom w:val="0"/>
          <w:divBdr>
            <w:top w:val="none" w:sz="0" w:space="0" w:color="auto"/>
            <w:left w:val="none" w:sz="0" w:space="0" w:color="auto"/>
            <w:bottom w:val="none" w:sz="0" w:space="0" w:color="auto"/>
            <w:right w:val="none" w:sz="0" w:space="0" w:color="auto"/>
          </w:divBdr>
        </w:div>
        <w:div w:id="1789395305">
          <w:marLeft w:val="480"/>
          <w:marRight w:val="0"/>
          <w:marTop w:val="0"/>
          <w:marBottom w:val="0"/>
          <w:divBdr>
            <w:top w:val="none" w:sz="0" w:space="0" w:color="auto"/>
            <w:left w:val="none" w:sz="0" w:space="0" w:color="auto"/>
            <w:bottom w:val="none" w:sz="0" w:space="0" w:color="auto"/>
            <w:right w:val="none" w:sz="0" w:space="0" w:color="auto"/>
          </w:divBdr>
        </w:div>
        <w:div w:id="661159913">
          <w:marLeft w:val="480"/>
          <w:marRight w:val="0"/>
          <w:marTop w:val="0"/>
          <w:marBottom w:val="0"/>
          <w:divBdr>
            <w:top w:val="none" w:sz="0" w:space="0" w:color="auto"/>
            <w:left w:val="none" w:sz="0" w:space="0" w:color="auto"/>
            <w:bottom w:val="none" w:sz="0" w:space="0" w:color="auto"/>
            <w:right w:val="none" w:sz="0" w:space="0" w:color="auto"/>
          </w:divBdr>
        </w:div>
        <w:div w:id="858592730">
          <w:marLeft w:val="480"/>
          <w:marRight w:val="0"/>
          <w:marTop w:val="0"/>
          <w:marBottom w:val="0"/>
          <w:divBdr>
            <w:top w:val="none" w:sz="0" w:space="0" w:color="auto"/>
            <w:left w:val="none" w:sz="0" w:space="0" w:color="auto"/>
            <w:bottom w:val="none" w:sz="0" w:space="0" w:color="auto"/>
            <w:right w:val="none" w:sz="0" w:space="0" w:color="auto"/>
          </w:divBdr>
        </w:div>
        <w:div w:id="1603565922">
          <w:marLeft w:val="480"/>
          <w:marRight w:val="0"/>
          <w:marTop w:val="0"/>
          <w:marBottom w:val="0"/>
          <w:divBdr>
            <w:top w:val="none" w:sz="0" w:space="0" w:color="auto"/>
            <w:left w:val="none" w:sz="0" w:space="0" w:color="auto"/>
            <w:bottom w:val="none" w:sz="0" w:space="0" w:color="auto"/>
            <w:right w:val="none" w:sz="0" w:space="0" w:color="auto"/>
          </w:divBdr>
        </w:div>
        <w:div w:id="1110708321">
          <w:marLeft w:val="480"/>
          <w:marRight w:val="0"/>
          <w:marTop w:val="0"/>
          <w:marBottom w:val="0"/>
          <w:divBdr>
            <w:top w:val="none" w:sz="0" w:space="0" w:color="auto"/>
            <w:left w:val="none" w:sz="0" w:space="0" w:color="auto"/>
            <w:bottom w:val="none" w:sz="0" w:space="0" w:color="auto"/>
            <w:right w:val="none" w:sz="0" w:space="0" w:color="auto"/>
          </w:divBdr>
        </w:div>
        <w:div w:id="1619098739">
          <w:marLeft w:val="480"/>
          <w:marRight w:val="0"/>
          <w:marTop w:val="0"/>
          <w:marBottom w:val="0"/>
          <w:divBdr>
            <w:top w:val="none" w:sz="0" w:space="0" w:color="auto"/>
            <w:left w:val="none" w:sz="0" w:space="0" w:color="auto"/>
            <w:bottom w:val="none" w:sz="0" w:space="0" w:color="auto"/>
            <w:right w:val="none" w:sz="0" w:space="0" w:color="auto"/>
          </w:divBdr>
        </w:div>
        <w:div w:id="1915702649">
          <w:marLeft w:val="480"/>
          <w:marRight w:val="0"/>
          <w:marTop w:val="0"/>
          <w:marBottom w:val="0"/>
          <w:divBdr>
            <w:top w:val="none" w:sz="0" w:space="0" w:color="auto"/>
            <w:left w:val="none" w:sz="0" w:space="0" w:color="auto"/>
            <w:bottom w:val="none" w:sz="0" w:space="0" w:color="auto"/>
            <w:right w:val="none" w:sz="0" w:space="0" w:color="auto"/>
          </w:divBdr>
        </w:div>
        <w:div w:id="1125001386">
          <w:marLeft w:val="480"/>
          <w:marRight w:val="0"/>
          <w:marTop w:val="0"/>
          <w:marBottom w:val="0"/>
          <w:divBdr>
            <w:top w:val="none" w:sz="0" w:space="0" w:color="auto"/>
            <w:left w:val="none" w:sz="0" w:space="0" w:color="auto"/>
            <w:bottom w:val="none" w:sz="0" w:space="0" w:color="auto"/>
            <w:right w:val="none" w:sz="0" w:space="0" w:color="auto"/>
          </w:divBdr>
        </w:div>
        <w:div w:id="135876702">
          <w:marLeft w:val="480"/>
          <w:marRight w:val="0"/>
          <w:marTop w:val="0"/>
          <w:marBottom w:val="0"/>
          <w:divBdr>
            <w:top w:val="none" w:sz="0" w:space="0" w:color="auto"/>
            <w:left w:val="none" w:sz="0" w:space="0" w:color="auto"/>
            <w:bottom w:val="none" w:sz="0" w:space="0" w:color="auto"/>
            <w:right w:val="none" w:sz="0" w:space="0" w:color="auto"/>
          </w:divBdr>
        </w:div>
      </w:divsChild>
    </w:div>
    <w:div w:id="1061487657">
      <w:bodyDiv w:val="1"/>
      <w:marLeft w:val="0"/>
      <w:marRight w:val="0"/>
      <w:marTop w:val="0"/>
      <w:marBottom w:val="0"/>
      <w:divBdr>
        <w:top w:val="none" w:sz="0" w:space="0" w:color="auto"/>
        <w:left w:val="none" w:sz="0" w:space="0" w:color="auto"/>
        <w:bottom w:val="none" w:sz="0" w:space="0" w:color="auto"/>
        <w:right w:val="none" w:sz="0" w:space="0" w:color="auto"/>
      </w:divBdr>
    </w:div>
    <w:div w:id="1061487691">
      <w:bodyDiv w:val="1"/>
      <w:marLeft w:val="0"/>
      <w:marRight w:val="0"/>
      <w:marTop w:val="0"/>
      <w:marBottom w:val="0"/>
      <w:divBdr>
        <w:top w:val="none" w:sz="0" w:space="0" w:color="auto"/>
        <w:left w:val="none" w:sz="0" w:space="0" w:color="auto"/>
        <w:bottom w:val="none" w:sz="0" w:space="0" w:color="auto"/>
        <w:right w:val="none" w:sz="0" w:space="0" w:color="auto"/>
      </w:divBdr>
    </w:div>
    <w:div w:id="1062827006">
      <w:bodyDiv w:val="1"/>
      <w:marLeft w:val="0"/>
      <w:marRight w:val="0"/>
      <w:marTop w:val="0"/>
      <w:marBottom w:val="0"/>
      <w:divBdr>
        <w:top w:val="none" w:sz="0" w:space="0" w:color="auto"/>
        <w:left w:val="none" w:sz="0" w:space="0" w:color="auto"/>
        <w:bottom w:val="none" w:sz="0" w:space="0" w:color="auto"/>
        <w:right w:val="none" w:sz="0" w:space="0" w:color="auto"/>
      </w:divBdr>
    </w:div>
    <w:div w:id="1062874041">
      <w:bodyDiv w:val="1"/>
      <w:marLeft w:val="0"/>
      <w:marRight w:val="0"/>
      <w:marTop w:val="0"/>
      <w:marBottom w:val="0"/>
      <w:divBdr>
        <w:top w:val="none" w:sz="0" w:space="0" w:color="auto"/>
        <w:left w:val="none" w:sz="0" w:space="0" w:color="auto"/>
        <w:bottom w:val="none" w:sz="0" w:space="0" w:color="auto"/>
        <w:right w:val="none" w:sz="0" w:space="0" w:color="auto"/>
      </w:divBdr>
    </w:div>
    <w:div w:id="1063408029">
      <w:bodyDiv w:val="1"/>
      <w:marLeft w:val="0"/>
      <w:marRight w:val="0"/>
      <w:marTop w:val="0"/>
      <w:marBottom w:val="0"/>
      <w:divBdr>
        <w:top w:val="none" w:sz="0" w:space="0" w:color="auto"/>
        <w:left w:val="none" w:sz="0" w:space="0" w:color="auto"/>
        <w:bottom w:val="none" w:sz="0" w:space="0" w:color="auto"/>
        <w:right w:val="none" w:sz="0" w:space="0" w:color="auto"/>
      </w:divBdr>
    </w:div>
    <w:div w:id="1063524138">
      <w:bodyDiv w:val="1"/>
      <w:marLeft w:val="0"/>
      <w:marRight w:val="0"/>
      <w:marTop w:val="0"/>
      <w:marBottom w:val="0"/>
      <w:divBdr>
        <w:top w:val="none" w:sz="0" w:space="0" w:color="auto"/>
        <w:left w:val="none" w:sz="0" w:space="0" w:color="auto"/>
        <w:bottom w:val="none" w:sz="0" w:space="0" w:color="auto"/>
        <w:right w:val="none" w:sz="0" w:space="0" w:color="auto"/>
      </w:divBdr>
    </w:div>
    <w:div w:id="1063718930">
      <w:bodyDiv w:val="1"/>
      <w:marLeft w:val="0"/>
      <w:marRight w:val="0"/>
      <w:marTop w:val="0"/>
      <w:marBottom w:val="0"/>
      <w:divBdr>
        <w:top w:val="none" w:sz="0" w:space="0" w:color="auto"/>
        <w:left w:val="none" w:sz="0" w:space="0" w:color="auto"/>
        <w:bottom w:val="none" w:sz="0" w:space="0" w:color="auto"/>
        <w:right w:val="none" w:sz="0" w:space="0" w:color="auto"/>
      </w:divBdr>
    </w:div>
    <w:div w:id="1063874531">
      <w:bodyDiv w:val="1"/>
      <w:marLeft w:val="0"/>
      <w:marRight w:val="0"/>
      <w:marTop w:val="0"/>
      <w:marBottom w:val="0"/>
      <w:divBdr>
        <w:top w:val="none" w:sz="0" w:space="0" w:color="auto"/>
        <w:left w:val="none" w:sz="0" w:space="0" w:color="auto"/>
        <w:bottom w:val="none" w:sz="0" w:space="0" w:color="auto"/>
        <w:right w:val="none" w:sz="0" w:space="0" w:color="auto"/>
      </w:divBdr>
    </w:div>
    <w:div w:id="1064067628">
      <w:bodyDiv w:val="1"/>
      <w:marLeft w:val="0"/>
      <w:marRight w:val="0"/>
      <w:marTop w:val="0"/>
      <w:marBottom w:val="0"/>
      <w:divBdr>
        <w:top w:val="none" w:sz="0" w:space="0" w:color="auto"/>
        <w:left w:val="none" w:sz="0" w:space="0" w:color="auto"/>
        <w:bottom w:val="none" w:sz="0" w:space="0" w:color="auto"/>
        <w:right w:val="none" w:sz="0" w:space="0" w:color="auto"/>
      </w:divBdr>
    </w:div>
    <w:div w:id="1064068529">
      <w:bodyDiv w:val="1"/>
      <w:marLeft w:val="0"/>
      <w:marRight w:val="0"/>
      <w:marTop w:val="0"/>
      <w:marBottom w:val="0"/>
      <w:divBdr>
        <w:top w:val="none" w:sz="0" w:space="0" w:color="auto"/>
        <w:left w:val="none" w:sz="0" w:space="0" w:color="auto"/>
        <w:bottom w:val="none" w:sz="0" w:space="0" w:color="auto"/>
        <w:right w:val="none" w:sz="0" w:space="0" w:color="auto"/>
      </w:divBdr>
    </w:div>
    <w:div w:id="1064529653">
      <w:bodyDiv w:val="1"/>
      <w:marLeft w:val="0"/>
      <w:marRight w:val="0"/>
      <w:marTop w:val="0"/>
      <w:marBottom w:val="0"/>
      <w:divBdr>
        <w:top w:val="none" w:sz="0" w:space="0" w:color="auto"/>
        <w:left w:val="none" w:sz="0" w:space="0" w:color="auto"/>
        <w:bottom w:val="none" w:sz="0" w:space="0" w:color="auto"/>
        <w:right w:val="none" w:sz="0" w:space="0" w:color="auto"/>
      </w:divBdr>
    </w:div>
    <w:div w:id="1065683892">
      <w:bodyDiv w:val="1"/>
      <w:marLeft w:val="0"/>
      <w:marRight w:val="0"/>
      <w:marTop w:val="0"/>
      <w:marBottom w:val="0"/>
      <w:divBdr>
        <w:top w:val="none" w:sz="0" w:space="0" w:color="auto"/>
        <w:left w:val="none" w:sz="0" w:space="0" w:color="auto"/>
        <w:bottom w:val="none" w:sz="0" w:space="0" w:color="auto"/>
        <w:right w:val="none" w:sz="0" w:space="0" w:color="auto"/>
      </w:divBdr>
    </w:div>
    <w:div w:id="1067073215">
      <w:bodyDiv w:val="1"/>
      <w:marLeft w:val="0"/>
      <w:marRight w:val="0"/>
      <w:marTop w:val="0"/>
      <w:marBottom w:val="0"/>
      <w:divBdr>
        <w:top w:val="none" w:sz="0" w:space="0" w:color="auto"/>
        <w:left w:val="none" w:sz="0" w:space="0" w:color="auto"/>
        <w:bottom w:val="none" w:sz="0" w:space="0" w:color="auto"/>
        <w:right w:val="none" w:sz="0" w:space="0" w:color="auto"/>
      </w:divBdr>
    </w:div>
    <w:div w:id="1067265755">
      <w:bodyDiv w:val="1"/>
      <w:marLeft w:val="0"/>
      <w:marRight w:val="0"/>
      <w:marTop w:val="0"/>
      <w:marBottom w:val="0"/>
      <w:divBdr>
        <w:top w:val="none" w:sz="0" w:space="0" w:color="auto"/>
        <w:left w:val="none" w:sz="0" w:space="0" w:color="auto"/>
        <w:bottom w:val="none" w:sz="0" w:space="0" w:color="auto"/>
        <w:right w:val="none" w:sz="0" w:space="0" w:color="auto"/>
      </w:divBdr>
    </w:div>
    <w:div w:id="1068189479">
      <w:bodyDiv w:val="1"/>
      <w:marLeft w:val="0"/>
      <w:marRight w:val="0"/>
      <w:marTop w:val="0"/>
      <w:marBottom w:val="0"/>
      <w:divBdr>
        <w:top w:val="none" w:sz="0" w:space="0" w:color="auto"/>
        <w:left w:val="none" w:sz="0" w:space="0" w:color="auto"/>
        <w:bottom w:val="none" w:sz="0" w:space="0" w:color="auto"/>
        <w:right w:val="none" w:sz="0" w:space="0" w:color="auto"/>
      </w:divBdr>
    </w:div>
    <w:div w:id="1068578672">
      <w:bodyDiv w:val="1"/>
      <w:marLeft w:val="0"/>
      <w:marRight w:val="0"/>
      <w:marTop w:val="0"/>
      <w:marBottom w:val="0"/>
      <w:divBdr>
        <w:top w:val="none" w:sz="0" w:space="0" w:color="auto"/>
        <w:left w:val="none" w:sz="0" w:space="0" w:color="auto"/>
        <w:bottom w:val="none" w:sz="0" w:space="0" w:color="auto"/>
        <w:right w:val="none" w:sz="0" w:space="0" w:color="auto"/>
      </w:divBdr>
    </w:div>
    <w:div w:id="1068922870">
      <w:bodyDiv w:val="1"/>
      <w:marLeft w:val="0"/>
      <w:marRight w:val="0"/>
      <w:marTop w:val="0"/>
      <w:marBottom w:val="0"/>
      <w:divBdr>
        <w:top w:val="none" w:sz="0" w:space="0" w:color="auto"/>
        <w:left w:val="none" w:sz="0" w:space="0" w:color="auto"/>
        <w:bottom w:val="none" w:sz="0" w:space="0" w:color="auto"/>
        <w:right w:val="none" w:sz="0" w:space="0" w:color="auto"/>
      </w:divBdr>
    </w:div>
    <w:div w:id="1069228245">
      <w:bodyDiv w:val="1"/>
      <w:marLeft w:val="0"/>
      <w:marRight w:val="0"/>
      <w:marTop w:val="0"/>
      <w:marBottom w:val="0"/>
      <w:divBdr>
        <w:top w:val="none" w:sz="0" w:space="0" w:color="auto"/>
        <w:left w:val="none" w:sz="0" w:space="0" w:color="auto"/>
        <w:bottom w:val="none" w:sz="0" w:space="0" w:color="auto"/>
        <w:right w:val="none" w:sz="0" w:space="0" w:color="auto"/>
      </w:divBdr>
    </w:div>
    <w:div w:id="1069689087">
      <w:bodyDiv w:val="1"/>
      <w:marLeft w:val="0"/>
      <w:marRight w:val="0"/>
      <w:marTop w:val="0"/>
      <w:marBottom w:val="0"/>
      <w:divBdr>
        <w:top w:val="none" w:sz="0" w:space="0" w:color="auto"/>
        <w:left w:val="none" w:sz="0" w:space="0" w:color="auto"/>
        <w:bottom w:val="none" w:sz="0" w:space="0" w:color="auto"/>
        <w:right w:val="none" w:sz="0" w:space="0" w:color="auto"/>
      </w:divBdr>
    </w:div>
    <w:div w:id="1070036468">
      <w:bodyDiv w:val="1"/>
      <w:marLeft w:val="0"/>
      <w:marRight w:val="0"/>
      <w:marTop w:val="0"/>
      <w:marBottom w:val="0"/>
      <w:divBdr>
        <w:top w:val="none" w:sz="0" w:space="0" w:color="auto"/>
        <w:left w:val="none" w:sz="0" w:space="0" w:color="auto"/>
        <w:bottom w:val="none" w:sz="0" w:space="0" w:color="auto"/>
        <w:right w:val="none" w:sz="0" w:space="0" w:color="auto"/>
      </w:divBdr>
    </w:div>
    <w:div w:id="1070881262">
      <w:bodyDiv w:val="1"/>
      <w:marLeft w:val="0"/>
      <w:marRight w:val="0"/>
      <w:marTop w:val="0"/>
      <w:marBottom w:val="0"/>
      <w:divBdr>
        <w:top w:val="none" w:sz="0" w:space="0" w:color="auto"/>
        <w:left w:val="none" w:sz="0" w:space="0" w:color="auto"/>
        <w:bottom w:val="none" w:sz="0" w:space="0" w:color="auto"/>
        <w:right w:val="none" w:sz="0" w:space="0" w:color="auto"/>
      </w:divBdr>
      <w:divsChild>
        <w:div w:id="470095146">
          <w:marLeft w:val="480"/>
          <w:marRight w:val="0"/>
          <w:marTop w:val="0"/>
          <w:marBottom w:val="0"/>
          <w:divBdr>
            <w:top w:val="none" w:sz="0" w:space="0" w:color="auto"/>
            <w:left w:val="none" w:sz="0" w:space="0" w:color="auto"/>
            <w:bottom w:val="none" w:sz="0" w:space="0" w:color="auto"/>
            <w:right w:val="none" w:sz="0" w:space="0" w:color="auto"/>
          </w:divBdr>
        </w:div>
        <w:div w:id="2093549319">
          <w:marLeft w:val="480"/>
          <w:marRight w:val="0"/>
          <w:marTop w:val="0"/>
          <w:marBottom w:val="0"/>
          <w:divBdr>
            <w:top w:val="none" w:sz="0" w:space="0" w:color="auto"/>
            <w:left w:val="none" w:sz="0" w:space="0" w:color="auto"/>
            <w:bottom w:val="none" w:sz="0" w:space="0" w:color="auto"/>
            <w:right w:val="none" w:sz="0" w:space="0" w:color="auto"/>
          </w:divBdr>
        </w:div>
        <w:div w:id="782381911">
          <w:marLeft w:val="480"/>
          <w:marRight w:val="0"/>
          <w:marTop w:val="0"/>
          <w:marBottom w:val="0"/>
          <w:divBdr>
            <w:top w:val="none" w:sz="0" w:space="0" w:color="auto"/>
            <w:left w:val="none" w:sz="0" w:space="0" w:color="auto"/>
            <w:bottom w:val="none" w:sz="0" w:space="0" w:color="auto"/>
            <w:right w:val="none" w:sz="0" w:space="0" w:color="auto"/>
          </w:divBdr>
        </w:div>
        <w:div w:id="434906755">
          <w:marLeft w:val="480"/>
          <w:marRight w:val="0"/>
          <w:marTop w:val="0"/>
          <w:marBottom w:val="0"/>
          <w:divBdr>
            <w:top w:val="none" w:sz="0" w:space="0" w:color="auto"/>
            <w:left w:val="none" w:sz="0" w:space="0" w:color="auto"/>
            <w:bottom w:val="none" w:sz="0" w:space="0" w:color="auto"/>
            <w:right w:val="none" w:sz="0" w:space="0" w:color="auto"/>
          </w:divBdr>
        </w:div>
        <w:div w:id="351691199">
          <w:marLeft w:val="480"/>
          <w:marRight w:val="0"/>
          <w:marTop w:val="0"/>
          <w:marBottom w:val="0"/>
          <w:divBdr>
            <w:top w:val="none" w:sz="0" w:space="0" w:color="auto"/>
            <w:left w:val="none" w:sz="0" w:space="0" w:color="auto"/>
            <w:bottom w:val="none" w:sz="0" w:space="0" w:color="auto"/>
            <w:right w:val="none" w:sz="0" w:space="0" w:color="auto"/>
          </w:divBdr>
        </w:div>
        <w:div w:id="84036755">
          <w:marLeft w:val="480"/>
          <w:marRight w:val="0"/>
          <w:marTop w:val="0"/>
          <w:marBottom w:val="0"/>
          <w:divBdr>
            <w:top w:val="none" w:sz="0" w:space="0" w:color="auto"/>
            <w:left w:val="none" w:sz="0" w:space="0" w:color="auto"/>
            <w:bottom w:val="none" w:sz="0" w:space="0" w:color="auto"/>
            <w:right w:val="none" w:sz="0" w:space="0" w:color="auto"/>
          </w:divBdr>
        </w:div>
        <w:div w:id="960502822">
          <w:marLeft w:val="480"/>
          <w:marRight w:val="0"/>
          <w:marTop w:val="0"/>
          <w:marBottom w:val="0"/>
          <w:divBdr>
            <w:top w:val="none" w:sz="0" w:space="0" w:color="auto"/>
            <w:left w:val="none" w:sz="0" w:space="0" w:color="auto"/>
            <w:bottom w:val="none" w:sz="0" w:space="0" w:color="auto"/>
            <w:right w:val="none" w:sz="0" w:space="0" w:color="auto"/>
          </w:divBdr>
        </w:div>
        <w:div w:id="1551963731">
          <w:marLeft w:val="480"/>
          <w:marRight w:val="0"/>
          <w:marTop w:val="0"/>
          <w:marBottom w:val="0"/>
          <w:divBdr>
            <w:top w:val="none" w:sz="0" w:space="0" w:color="auto"/>
            <w:left w:val="none" w:sz="0" w:space="0" w:color="auto"/>
            <w:bottom w:val="none" w:sz="0" w:space="0" w:color="auto"/>
            <w:right w:val="none" w:sz="0" w:space="0" w:color="auto"/>
          </w:divBdr>
        </w:div>
        <w:div w:id="160194872">
          <w:marLeft w:val="480"/>
          <w:marRight w:val="0"/>
          <w:marTop w:val="0"/>
          <w:marBottom w:val="0"/>
          <w:divBdr>
            <w:top w:val="none" w:sz="0" w:space="0" w:color="auto"/>
            <w:left w:val="none" w:sz="0" w:space="0" w:color="auto"/>
            <w:bottom w:val="none" w:sz="0" w:space="0" w:color="auto"/>
            <w:right w:val="none" w:sz="0" w:space="0" w:color="auto"/>
          </w:divBdr>
        </w:div>
        <w:div w:id="975531143">
          <w:marLeft w:val="480"/>
          <w:marRight w:val="0"/>
          <w:marTop w:val="0"/>
          <w:marBottom w:val="0"/>
          <w:divBdr>
            <w:top w:val="none" w:sz="0" w:space="0" w:color="auto"/>
            <w:left w:val="none" w:sz="0" w:space="0" w:color="auto"/>
            <w:bottom w:val="none" w:sz="0" w:space="0" w:color="auto"/>
            <w:right w:val="none" w:sz="0" w:space="0" w:color="auto"/>
          </w:divBdr>
        </w:div>
        <w:div w:id="750784220">
          <w:marLeft w:val="480"/>
          <w:marRight w:val="0"/>
          <w:marTop w:val="0"/>
          <w:marBottom w:val="0"/>
          <w:divBdr>
            <w:top w:val="none" w:sz="0" w:space="0" w:color="auto"/>
            <w:left w:val="none" w:sz="0" w:space="0" w:color="auto"/>
            <w:bottom w:val="none" w:sz="0" w:space="0" w:color="auto"/>
            <w:right w:val="none" w:sz="0" w:space="0" w:color="auto"/>
          </w:divBdr>
        </w:div>
        <w:div w:id="152574963">
          <w:marLeft w:val="480"/>
          <w:marRight w:val="0"/>
          <w:marTop w:val="0"/>
          <w:marBottom w:val="0"/>
          <w:divBdr>
            <w:top w:val="none" w:sz="0" w:space="0" w:color="auto"/>
            <w:left w:val="none" w:sz="0" w:space="0" w:color="auto"/>
            <w:bottom w:val="none" w:sz="0" w:space="0" w:color="auto"/>
            <w:right w:val="none" w:sz="0" w:space="0" w:color="auto"/>
          </w:divBdr>
        </w:div>
        <w:div w:id="1416592540">
          <w:marLeft w:val="480"/>
          <w:marRight w:val="0"/>
          <w:marTop w:val="0"/>
          <w:marBottom w:val="0"/>
          <w:divBdr>
            <w:top w:val="none" w:sz="0" w:space="0" w:color="auto"/>
            <w:left w:val="none" w:sz="0" w:space="0" w:color="auto"/>
            <w:bottom w:val="none" w:sz="0" w:space="0" w:color="auto"/>
            <w:right w:val="none" w:sz="0" w:space="0" w:color="auto"/>
          </w:divBdr>
        </w:div>
        <w:div w:id="271784123">
          <w:marLeft w:val="480"/>
          <w:marRight w:val="0"/>
          <w:marTop w:val="0"/>
          <w:marBottom w:val="0"/>
          <w:divBdr>
            <w:top w:val="none" w:sz="0" w:space="0" w:color="auto"/>
            <w:left w:val="none" w:sz="0" w:space="0" w:color="auto"/>
            <w:bottom w:val="none" w:sz="0" w:space="0" w:color="auto"/>
            <w:right w:val="none" w:sz="0" w:space="0" w:color="auto"/>
          </w:divBdr>
        </w:div>
        <w:div w:id="1117603521">
          <w:marLeft w:val="480"/>
          <w:marRight w:val="0"/>
          <w:marTop w:val="0"/>
          <w:marBottom w:val="0"/>
          <w:divBdr>
            <w:top w:val="none" w:sz="0" w:space="0" w:color="auto"/>
            <w:left w:val="none" w:sz="0" w:space="0" w:color="auto"/>
            <w:bottom w:val="none" w:sz="0" w:space="0" w:color="auto"/>
            <w:right w:val="none" w:sz="0" w:space="0" w:color="auto"/>
          </w:divBdr>
        </w:div>
        <w:div w:id="1703942807">
          <w:marLeft w:val="480"/>
          <w:marRight w:val="0"/>
          <w:marTop w:val="0"/>
          <w:marBottom w:val="0"/>
          <w:divBdr>
            <w:top w:val="none" w:sz="0" w:space="0" w:color="auto"/>
            <w:left w:val="none" w:sz="0" w:space="0" w:color="auto"/>
            <w:bottom w:val="none" w:sz="0" w:space="0" w:color="auto"/>
            <w:right w:val="none" w:sz="0" w:space="0" w:color="auto"/>
          </w:divBdr>
        </w:div>
        <w:div w:id="444232727">
          <w:marLeft w:val="480"/>
          <w:marRight w:val="0"/>
          <w:marTop w:val="0"/>
          <w:marBottom w:val="0"/>
          <w:divBdr>
            <w:top w:val="none" w:sz="0" w:space="0" w:color="auto"/>
            <w:left w:val="none" w:sz="0" w:space="0" w:color="auto"/>
            <w:bottom w:val="none" w:sz="0" w:space="0" w:color="auto"/>
            <w:right w:val="none" w:sz="0" w:space="0" w:color="auto"/>
          </w:divBdr>
        </w:div>
        <w:div w:id="800852172">
          <w:marLeft w:val="480"/>
          <w:marRight w:val="0"/>
          <w:marTop w:val="0"/>
          <w:marBottom w:val="0"/>
          <w:divBdr>
            <w:top w:val="none" w:sz="0" w:space="0" w:color="auto"/>
            <w:left w:val="none" w:sz="0" w:space="0" w:color="auto"/>
            <w:bottom w:val="none" w:sz="0" w:space="0" w:color="auto"/>
            <w:right w:val="none" w:sz="0" w:space="0" w:color="auto"/>
          </w:divBdr>
        </w:div>
        <w:div w:id="113066036">
          <w:marLeft w:val="480"/>
          <w:marRight w:val="0"/>
          <w:marTop w:val="0"/>
          <w:marBottom w:val="0"/>
          <w:divBdr>
            <w:top w:val="none" w:sz="0" w:space="0" w:color="auto"/>
            <w:left w:val="none" w:sz="0" w:space="0" w:color="auto"/>
            <w:bottom w:val="none" w:sz="0" w:space="0" w:color="auto"/>
            <w:right w:val="none" w:sz="0" w:space="0" w:color="auto"/>
          </w:divBdr>
        </w:div>
        <w:div w:id="939486070">
          <w:marLeft w:val="480"/>
          <w:marRight w:val="0"/>
          <w:marTop w:val="0"/>
          <w:marBottom w:val="0"/>
          <w:divBdr>
            <w:top w:val="none" w:sz="0" w:space="0" w:color="auto"/>
            <w:left w:val="none" w:sz="0" w:space="0" w:color="auto"/>
            <w:bottom w:val="none" w:sz="0" w:space="0" w:color="auto"/>
            <w:right w:val="none" w:sz="0" w:space="0" w:color="auto"/>
          </w:divBdr>
        </w:div>
        <w:div w:id="1042292045">
          <w:marLeft w:val="480"/>
          <w:marRight w:val="0"/>
          <w:marTop w:val="0"/>
          <w:marBottom w:val="0"/>
          <w:divBdr>
            <w:top w:val="none" w:sz="0" w:space="0" w:color="auto"/>
            <w:left w:val="none" w:sz="0" w:space="0" w:color="auto"/>
            <w:bottom w:val="none" w:sz="0" w:space="0" w:color="auto"/>
            <w:right w:val="none" w:sz="0" w:space="0" w:color="auto"/>
          </w:divBdr>
        </w:div>
        <w:div w:id="529028485">
          <w:marLeft w:val="480"/>
          <w:marRight w:val="0"/>
          <w:marTop w:val="0"/>
          <w:marBottom w:val="0"/>
          <w:divBdr>
            <w:top w:val="none" w:sz="0" w:space="0" w:color="auto"/>
            <w:left w:val="none" w:sz="0" w:space="0" w:color="auto"/>
            <w:bottom w:val="none" w:sz="0" w:space="0" w:color="auto"/>
            <w:right w:val="none" w:sz="0" w:space="0" w:color="auto"/>
          </w:divBdr>
        </w:div>
        <w:div w:id="1905406962">
          <w:marLeft w:val="480"/>
          <w:marRight w:val="0"/>
          <w:marTop w:val="0"/>
          <w:marBottom w:val="0"/>
          <w:divBdr>
            <w:top w:val="none" w:sz="0" w:space="0" w:color="auto"/>
            <w:left w:val="none" w:sz="0" w:space="0" w:color="auto"/>
            <w:bottom w:val="none" w:sz="0" w:space="0" w:color="auto"/>
            <w:right w:val="none" w:sz="0" w:space="0" w:color="auto"/>
          </w:divBdr>
        </w:div>
        <w:div w:id="1597666895">
          <w:marLeft w:val="480"/>
          <w:marRight w:val="0"/>
          <w:marTop w:val="0"/>
          <w:marBottom w:val="0"/>
          <w:divBdr>
            <w:top w:val="none" w:sz="0" w:space="0" w:color="auto"/>
            <w:left w:val="none" w:sz="0" w:space="0" w:color="auto"/>
            <w:bottom w:val="none" w:sz="0" w:space="0" w:color="auto"/>
            <w:right w:val="none" w:sz="0" w:space="0" w:color="auto"/>
          </w:divBdr>
        </w:div>
        <w:div w:id="1783067900">
          <w:marLeft w:val="480"/>
          <w:marRight w:val="0"/>
          <w:marTop w:val="0"/>
          <w:marBottom w:val="0"/>
          <w:divBdr>
            <w:top w:val="none" w:sz="0" w:space="0" w:color="auto"/>
            <w:left w:val="none" w:sz="0" w:space="0" w:color="auto"/>
            <w:bottom w:val="none" w:sz="0" w:space="0" w:color="auto"/>
            <w:right w:val="none" w:sz="0" w:space="0" w:color="auto"/>
          </w:divBdr>
        </w:div>
        <w:div w:id="225798050">
          <w:marLeft w:val="480"/>
          <w:marRight w:val="0"/>
          <w:marTop w:val="0"/>
          <w:marBottom w:val="0"/>
          <w:divBdr>
            <w:top w:val="none" w:sz="0" w:space="0" w:color="auto"/>
            <w:left w:val="none" w:sz="0" w:space="0" w:color="auto"/>
            <w:bottom w:val="none" w:sz="0" w:space="0" w:color="auto"/>
            <w:right w:val="none" w:sz="0" w:space="0" w:color="auto"/>
          </w:divBdr>
        </w:div>
        <w:div w:id="1433353550">
          <w:marLeft w:val="480"/>
          <w:marRight w:val="0"/>
          <w:marTop w:val="0"/>
          <w:marBottom w:val="0"/>
          <w:divBdr>
            <w:top w:val="none" w:sz="0" w:space="0" w:color="auto"/>
            <w:left w:val="none" w:sz="0" w:space="0" w:color="auto"/>
            <w:bottom w:val="none" w:sz="0" w:space="0" w:color="auto"/>
            <w:right w:val="none" w:sz="0" w:space="0" w:color="auto"/>
          </w:divBdr>
        </w:div>
        <w:div w:id="1806200083">
          <w:marLeft w:val="480"/>
          <w:marRight w:val="0"/>
          <w:marTop w:val="0"/>
          <w:marBottom w:val="0"/>
          <w:divBdr>
            <w:top w:val="none" w:sz="0" w:space="0" w:color="auto"/>
            <w:left w:val="none" w:sz="0" w:space="0" w:color="auto"/>
            <w:bottom w:val="none" w:sz="0" w:space="0" w:color="auto"/>
            <w:right w:val="none" w:sz="0" w:space="0" w:color="auto"/>
          </w:divBdr>
        </w:div>
        <w:div w:id="177695429">
          <w:marLeft w:val="480"/>
          <w:marRight w:val="0"/>
          <w:marTop w:val="0"/>
          <w:marBottom w:val="0"/>
          <w:divBdr>
            <w:top w:val="none" w:sz="0" w:space="0" w:color="auto"/>
            <w:left w:val="none" w:sz="0" w:space="0" w:color="auto"/>
            <w:bottom w:val="none" w:sz="0" w:space="0" w:color="auto"/>
            <w:right w:val="none" w:sz="0" w:space="0" w:color="auto"/>
          </w:divBdr>
        </w:div>
      </w:divsChild>
    </w:div>
    <w:div w:id="1071736978">
      <w:bodyDiv w:val="1"/>
      <w:marLeft w:val="0"/>
      <w:marRight w:val="0"/>
      <w:marTop w:val="0"/>
      <w:marBottom w:val="0"/>
      <w:divBdr>
        <w:top w:val="none" w:sz="0" w:space="0" w:color="auto"/>
        <w:left w:val="none" w:sz="0" w:space="0" w:color="auto"/>
        <w:bottom w:val="none" w:sz="0" w:space="0" w:color="auto"/>
        <w:right w:val="none" w:sz="0" w:space="0" w:color="auto"/>
      </w:divBdr>
    </w:div>
    <w:div w:id="1071806706">
      <w:bodyDiv w:val="1"/>
      <w:marLeft w:val="0"/>
      <w:marRight w:val="0"/>
      <w:marTop w:val="0"/>
      <w:marBottom w:val="0"/>
      <w:divBdr>
        <w:top w:val="none" w:sz="0" w:space="0" w:color="auto"/>
        <w:left w:val="none" w:sz="0" w:space="0" w:color="auto"/>
        <w:bottom w:val="none" w:sz="0" w:space="0" w:color="auto"/>
        <w:right w:val="none" w:sz="0" w:space="0" w:color="auto"/>
      </w:divBdr>
    </w:div>
    <w:div w:id="1071925489">
      <w:bodyDiv w:val="1"/>
      <w:marLeft w:val="0"/>
      <w:marRight w:val="0"/>
      <w:marTop w:val="0"/>
      <w:marBottom w:val="0"/>
      <w:divBdr>
        <w:top w:val="none" w:sz="0" w:space="0" w:color="auto"/>
        <w:left w:val="none" w:sz="0" w:space="0" w:color="auto"/>
        <w:bottom w:val="none" w:sz="0" w:space="0" w:color="auto"/>
        <w:right w:val="none" w:sz="0" w:space="0" w:color="auto"/>
      </w:divBdr>
    </w:div>
    <w:div w:id="1072047441">
      <w:bodyDiv w:val="1"/>
      <w:marLeft w:val="0"/>
      <w:marRight w:val="0"/>
      <w:marTop w:val="0"/>
      <w:marBottom w:val="0"/>
      <w:divBdr>
        <w:top w:val="none" w:sz="0" w:space="0" w:color="auto"/>
        <w:left w:val="none" w:sz="0" w:space="0" w:color="auto"/>
        <w:bottom w:val="none" w:sz="0" w:space="0" w:color="auto"/>
        <w:right w:val="none" w:sz="0" w:space="0" w:color="auto"/>
      </w:divBdr>
    </w:div>
    <w:div w:id="1072194565">
      <w:bodyDiv w:val="1"/>
      <w:marLeft w:val="0"/>
      <w:marRight w:val="0"/>
      <w:marTop w:val="0"/>
      <w:marBottom w:val="0"/>
      <w:divBdr>
        <w:top w:val="none" w:sz="0" w:space="0" w:color="auto"/>
        <w:left w:val="none" w:sz="0" w:space="0" w:color="auto"/>
        <w:bottom w:val="none" w:sz="0" w:space="0" w:color="auto"/>
        <w:right w:val="none" w:sz="0" w:space="0" w:color="auto"/>
      </w:divBdr>
    </w:div>
    <w:div w:id="1072238345">
      <w:bodyDiv w:val="1"/>
      <w:marLeft w:val="0"/>
      <w:marRight w:val="0"/>
      <w:marTop w:val="0"/>
      <w:marBottom w:val="0"/>
      <w:divBdr>
        <w:top w:val="none" w:sz="0" w:space="0" w:color="auto"/>
        <w:left w:val="none" w:sz="0" w:space="0" w:color="auto"/>
        <w:bottom w:val="none" w:sz="0" w:space="0" w:color="auto"/>
        <w:right w:val="none" w:sz="0" w:space="0" w:color="auto"/>
      </w:divBdr>
    </w:div>
    <w:div w:id="1072389567">
      <w:bodyDiv w:val="1"/>
      <w:marLeft w:val="0"/>
      <w:marRight w:val="0"/>
      <w:marTop w:val="0"/>
      <w:marBottom w:val="0"/>
      <w:divBdr>
        <w:top w:val="none" w:sz="0" w:space="0" w:color="auto"/>
        <w:left w:val="none" w:sz="0" w:space="0" w:color="auto"/>
        <w:bottom w:val="none" w:sz="0" w:space="0" w:color="auto"/>
        <w:right w:val="none" w:sz="0" w:space="0" w:color="auto"/>
      </w:divBdr>
    </w:div>
    <w:div w:id="1072508307">
      <w:bodyDiv w:val="1"/>
      <w:marLeft w:val="0"/>
      <w:marRight w:val="0"/>
      <w:marTop w:val="0"/>
      <w:marBottom w:val="0"/>
      <w:divBdr>
        <w:top w:val="none" w:sz="0" w:space="0" w:color="auto"/>
        <w:left w:val="none" w:sz="0" w:space="0" w:color="auto"/>
        <w:bottom w:val="none" w:sz="0" w:space="0" w:color="auto"/>
        <w:right w:val="none" w:sz="0" w:space="0" w:color="auto"/>
      </w:divBdr>
    </w:div>
    <w:div w:id="1072578604">
      <w:bodyDiv w:val="1"/>
      <w:marLeft w:val="0"/>
      <w:marRight w:val="0"/>
      <w:marTop w:val="0"/>
      <w:marBottom w:val="0"/>
      <w:divBdr>
        <w:top w:val="none" w:sz="0" w:space="0" w:color="auto"/>
        <w:left w:val="none" w:sz="0" w:space="0" w:color="auto"/>
        <w:bottom w:val="none" w:sz="0" w:space="0" w:color="auto"/>
        <w:right w:val="none" w:sz="0" w:space="0" w:color="auto"/>
      </w:divBdr>
    </w:div>
    <w:div w:id="1072584522">
      <w:bodyDiv w:val="1"/>
      <w:marLeft w:val="0"/>
      <w:marRight w:val="0"/>
      <w:marTop w:val="0"/>
      <w:marBottom w:val="0"/>
      <w:divBdr>
        <w:top w:val="none" w:sz="0" w:space="0" w:color="auto"/>
        <w:left w:val="none" w:sz="0" w:space="0" w:color="auto"/>
        <w:bottom w:val="none" w:sz="0" w:space="0" w:color="auto"/>
        <w:right w:val="none" w:sz="0" w:space="0" w:color="auto"/>
      </w:divBdr>
      <w:divsChild>
        <w:div w:id="452599590">
          <w:marLeft w:val="480"/>
          <w:marRight w:val="0"/>
          <w:marTop w:val="0"/>
          <w:marBottom w:val="0"/>
          <w:divBdr>
            <w:top w:val="none" w:sz="0" w:space="0" w:color="auto"/>
            <w:left w:val="none" w:sz="0" w:space="0" w:color="auto"/>
            <w:bottom w:val="none" w:sz="0" w:space="0" w:color="auto"/>
            <w:right w:val="none" w:sz="0" w:space="0" w:color="auto"/>
          </w:divBdr>
        </w:div>
        <w:div w:id="98381384">
          <w:marLeft w:val="480"/>
          <w:marRight w:val="0"/>
          <w:marTop w:val="0"/>
          <w:marBottom w:val="0"/>
          <w:divBdr>
            <w:top w:val="none" w:sz="0" w:space="0" w:color="auto"/>
            <w:left w:val="none" w:sz="0" w:space="0" w:color="auto"/>
            <w:bottom w:val="none" w:sz="0" w:space="0" w:color="auto"/>
            <w:right w:val="none" w:sz="0" w:space="0" w:color="auto"/>
          </w:divBdr>
        </w:div>
        <w:div w:id="595868612">
          <w:marLeft w:val="480"/>
          <w:marRight w:val="0"/>
          <w:marTop w:val="0"/>
          <w:marBottom w:val="0"/>
          <w:divBdr>
            <w:top w:val="none" w:sz="0" w:space="0" w:color="auto"/>
            <w:left w:val="none" w:sz="0" w:space="0" w:color="auto"/>
            <w:bottom w:val="none" w:sz="0" w:space="0" w:color="auto"/>
            <w:right w:val="none" w:sz="0" w:space="0" w:color="auto"/>
          </w:divBdr>
        </w:div>
        <w:div w:id="1622224940">
          <w:marLeft w:val="480"/>
          <w:marRight w:val="0"/>
          <w:marTop w:val="0"/>
          <w:marBottom w:val="0"/>
          <w:divBdr>
            <w:top w:val="none" w:sz="0" w:space="0" w:color="auto"/>
            <w:left w:val="none" w:sz="0" w:space="0" w:color="auto"/>
            <w:bottom w:val="none" w:sz="0" w:space="0" w:color="auto"/>
            <w:right w:val="none" w:sz="0" w:space="0" w:color="auto"/>
          </w:divBdr>
        </w:div>
        <w:div w:id="274482357">
          <w:marLeft w:val="480"/>
          <w:marRight w:val="0"/>
          <w:marTop w:val="0"/>
          <w:marBottom w:val="0"/>
          <w:divBdr>
            <w:top w:val="none" w:sz="0" w:space="0" w:color="auto"/>
            <w:left w:val="none" w:sz="0" w:space="0" w:color="auto"/>
            <w:bottom w:val="none" w:sz="0" w:space="0" w:color="auto"/>
            <w:right w:val="none" w:sz="0" w:space="0" w:color="auto"/>
          </w:divBdr>
        </w:div>
        <w:div w:id="2014066543">
          <w:marLeft w:val="480"/>
          <w:marRight w:val="0"/>
          <w:marTop w:val="0"/>
          <w:marBottom w:val="0"/>
          <w:divBdr>
            <w:top w:val="none" w:sz="0" w:space="0" w:color="auto"/>
            <w:left w:val="none" w:sz="0" w:space="0" w:color="auto"/>
            <w:bottom w:val="none" w:sz="0" w:space="0" w:color="auto"/>
            <w:right w:val="none" w:sz="0" w:space="0" w:color="auto"/>
          </w:divBdr>
        </w:div>
        <w:div w:id="632055024">
          <w:marLeft w:val="480"/>
          <w:marRight w:val="0"/>
          <w:marTop w:val="0"/>
          <w:marBottom w:val="0"/>
          <w:divBdr>
            <w:top w:val="none" w:sz="0" w:space="0" w:color="auto"/>
            <w:left w:val="none" w:sz="0" w:space="0" w:color="auto"/>
            <w:bottom w:val="none" w:sz="0" w:space="0" w:color="auto"/>
            <w:right w:val="none" w:sz="0" w:space="0" w:color="auto"/>
          </w:divBdr>
        </w:div>
        <w:div w:id="2101639509">
          <w:marLeft w:val="480"/>
          <w:marRight w:val="0"/>
          <w:marTop w:val="0"/>
          <w:marBottom w:val="0"/>
          <w:divBdr>
            <w:top w:val="none" w:sz="0" w:space="0" w:color="auto"/>
            <w:left w:val="none" w:sz="0" w:space="0" w:color="auto"/>
            <w:bottom w:val="none" w:sz="0" w:space="0" w:color="auto"/>
            <w:right w:val="none" w:sz="0" w:space="0" w:color="auto"/>
          </w:divBdr>
        </w:div>
        <w:div w:id="1474063908">
          <w:marLeft w:val="480"/>
          <w:marRight w:val="0"/>
          <w:marTop w:val="0"/>
          <w:marBottom w:val="0"/>
          <w:divBdr>
            <w:top w:val="none" w:sz="0" w:space="0" w:color="auto"/>
            <w:left w:val="none" w:sz="0" w:space="0" w:color="auto"/>
            <w:bottom w:val="none" w:sz="0" w:space="0" w:color="auto"/>
            <w:right w:val="none" w:sz="0" w:space="0" w:color="auto"/>
          </w:divBdr>
        </w:div>
        <w:div w:id="86195822">
          <w:marLeft w:val="480"/>
          <w:marRight w:val="0"/>
          <w:marTop w:val="0"/>
          <w:marBottom w:val="0"/>
          <w:divBdr>
            <w:top w:val="none" w:sz="0" w:space="0" w:color="auto"/>
            <w:left w:val="none" w:sz="0" w:space="0" w:color="auto"/>
            <w:bottom w:val="none" w:sz="0" w:space="0" w:color="auto"/>
            <w:right w:val="none" w:sz="0" w:space="0" w:color="auto"/>
          </w:divBdr>
        </w:div>
        <w:div w:id="216284128">
          <w:marLeft w:val="480"/>
          <w:marRight w:val="0"/>
          <w:marTop w:val="0"/>
          <w:marBottom w:val="0"/>
          <w:divBdr>
            <w:top w:val="none" w:sz="0" w:space="0" w:color="auto"/>
            <w:left w:val="none" w:sz="0" w:space="0" w:color="auto"/>
            <w:bottom w:val="none" w:sz="0" w:space="0" w:color="auto"/>
            <w:right w:val="none" w:sz="0" w:space="0" w:color="auto"/>
          </w:divBdr>
        </w:div>
        <w:div w:id="621612879">
          <w:marLeft w:val="480"/>
          <w:marRight w:val="0"/>
          <w:marTop w:val="0"/>
          <w:marBottom w:val="0"/>
          <w:divBdr>
            <w:top w:val="none" w:sz="0" w:space="0" w:color="auto"/>
            <w:left w:val="none" w:sz="0" w:space="0" w:color="auto"/>
            <w:bottom w:val="none" w:sz="0" w:space="0" w:color="auto"/>
            <w:right w:val="none" w:sz="0" w:space="0" w:color="auto"/>
          </w:divBdr>
        </w:div>
        <w:div w:id="1298682149">
          <w:marLeft w:val="480"/>
          <w:marRight w:val="0"/>
          <w:marTop w:val="0"/>
          <w:marBottom w:val="0"/>
          <w:divBdr>
            <w:top w:val="none" w:sz="0" w:space="0" w:color="auto"/>
            <w:left w:val="none" w:sz="0" w:space="0" w:color="auto"/>
            <w:bottom w:val="none" w:sz="0" w:space="0" w:color="auto"/>
            <w:right w:val="none" w:sz="0" w:space="0" w:color="auto"/>
          </w:divBdr>
        </w:div>
        <w:div w:id="659845581">
          <w:marLeft w:val="480"/>
          <w:marRight w:val="0"/>
          <w:marTop w:val="0"/>
          <w:marBottom w:val="0"/>
          <w:divBdr>
            <w:top w:val="none" w:sz="0" w:space="0" w:color="auto"/>
            <w:left w:val="none" w:sz="0" w:space="0" w:color="auto"/>
            <w:bottom w:val="none" w:sz="0" w:space="0" w:color="auto"/>
            <w:right w:val="none" w:sz="0" w:space="0" w:color="auto"/>
          </w:divBdr>
        </w:div>
        <w:div w:id="1573197991">
          <w:marLeft w:val="480"/>
          <w:marRight w:val="0"/>
          <w:marTop w:val="0"/>
          <w:marBottom w:val="0"/>
          <w:divBdr>
            <w:top w:val="none" w:sz="0" w:space="0" w:color="auto"/>
            <w:left w:val="none" w:sz="0" w:space="0" w:color="auto"/>
            <w:bottom w:val="none" w:sz="0" w:space="0" w:color="auto"/>
            <w:right w:val="none" w:sz="0" w:space="0" w:color="auto"/>
          </w:divBdr>
        </w:div>
        <w:div w:id="1472332221">
          <w:marLeft w:val="480"/>
          <w:marRight w:val="0"/>
          <w:marTop w:val="0"/>
          <w:marBottom w:val="0"/>
          <w:divBdr>
            <w:top w:val="none" w:sz="0" w:space="0" w:color="auto"/>
            <w:left w:val="none" w:sz="0" w:space="0" w:color="auto"/>
            <w:bottom w:val="none" w:sz="0" w:space="0" w:color="auto"/>
            <w:right w:val="none" w:sz="0" w:space="0" w:color="auto"/>
          </w:divBdr>
        </w:div>
        <w:div w:id="1004742048">
          <w:marLeft w:val="480"/>
          <w:marRight w:val="0"/>
          <w:marTop w:val="0"/>
          <w:marBottom w:val="0"/>
          <w:divBdr>
            <w:top w:val="none" w:sz="0" w:space="0" w:color="auto"/>
            <w:left w:val="none" w:sz="0" w:space="0" w:color="auto"/>
            <w:bottom w:val="none" w:sz="0" w:space="0" w:color="auto"/>
            <w:right w:val="none" w:sz="0" w:space="0" w:color="auto"/>
          </w:divBdr>
        </w:div>
        <w:div w:id="1993870690">
          <w:marLeft w:val="480"/>
          <w:marRight w:val="0"/>
          <w:marTop w:val="0"/>
          <w:marBottom w:val="0"/>
          <w:divBdr>
            <w:top w:val="none" w:sz="0" w:space="0" w:color="auto"/>
            <w:left w:val="none" w:sz="0" w:space="0" w:color="auto"/>
            <w:bottom w:val="none" w:sz="0" w:space="0" w:color="auto"/>
            <w:right w:val="none" w:sz="0" w:space="0" w:color="auto"/>
          </w:divBdr>
        </w:div>
        <w:div w:id="42682313">
          <w:marLeft w:val="480"/>
          <w:marRight w:val="0"/>
          <w:marTop w:val="0"/>
          <w:marBottom w:val="0"/>
          <w:divBdr>
            <w:top w:val="none" w:sz="0" w:space="0" w:color="auto"/>
            <w:left w:val="none" w:sz="0" w:space="0" w:color="auto"/>
            <w:bottom w:val="none" w:sz="0" w:space="0" w:color="auto"/>
            <w:right w:val="none" w:sz="0" w:space="0" w:color="auto"/>
          </w:divBdr>
        </w:div>
        <w:div w:id="365061096">
          <w:marLeft w:val="480"/>
          <w:marRight w:val="0"/>
          <w:marTop w:val="0"/>
          <w:marBottom w:val="0"/>
          <w:divBdr>
            <w:top w:val="none" w:sz="0" w:space="0" w:color="auto"/>
            <w:left w:val="none" w:sz="0" w:space="0" w:color="auto"/>
            <w:bottom w:val="none" w:sz="0" w:space="0" w:color="auto"/>
            <w:right w:val="none" w:sz="0" w:space="0" w:color="auto"/>
          </w:divBdr>
        </w:div>
        <w:div w:id="1473403738">
          <w:marLeft w:val="480"/>
          <w:marRight w:val="0"/>
          <w:marTop w:val="0"/>
          <w:marBottom w:val="0"/>
          <w:divBdr>
            <w:top w:val="none" w:sz="0" w:space="0" w:color="auto"/>
            <w:left w:val="none" w:sz="0" w:space="0" w:color="auto"/>
            <w:bottom w:val="none" w:sz="0" w:space="0" w:color="auto"/>
            <w:right w:val="none" w:sz="0" w:space="0" w:color="auto"/>
          </w:divBdr>
        </w:div>
        <w:div w:id="1041630898">
          <w:marLeft w:val="480"/>
          <w:marRight w:val="0"/>
          <w:marTop w:val="0"/>
          <w:marBottom w:val="0"/>
          <w:divBdr>
            <w:top w:val="none" w:sz="0" w:space="0" w:color="auto"/>
            <w:left w:val="none" w:sz="0" w:space="0" w:color="auto"/>
            <w:bottom w:val="none" w:sz="0" w:space="0" w:color="auto"/>
            <w:right w:val="none" w:sz="0" w:space="0" w:color="auto"/>
          </w:divBdr>
        </w:div>
        <w:div w:id="1982420678">
          <w:marLeft w:val="480"/>
          <w:marRight w:val="0"/>
          <w:marTop w:val="0"/>
          <w:marBottom w:val="0"/>
          <w:divBdr>
            <w:top w:val="none" w:sz="0" w:space="0" w:color="auto"/>
            <w:left w:val="none" w:sz="0" w:space="0" w:color="auto"/>
            <w:bottom w:val="none" w:sz="0" w:space="0" w:color="auto"/>
            <w:right w:val="none" w:sz="0" w:space="0" w:color="auto"/>
          </w:divBdr>
        </w:div>
        <w:div w:id="352340469">
          <w:marLeft w:val="480"/>
          <w:marRight w:val="0"/>
          <w:marTop w:val="0"/>
          <w:marBottom w:val="0"/>
          <w:divBdr>
            <w:top w:val="none" w:sz="0" w:space="0" w:color="auto"/>
            <w:left w:val="none" w:sz="0" w:space="0" w:color="auto"/>
            <w:bottom w:val="none" w:sz="0" w:space="0" w:color="auto"/>
            <w:right w:val="none" w:sz="0" w:space="0" w:color="auto"/>
          </w:divBdr>
        </w:div>
        <w:div w:id="1737438537">
          <w:marLeft w:val="480"/>
          <w:marRight w:val="0"/>
          <w:marTop w:val="0"/>
          <w:marBottom w:val="0"/>
          <w:divBdr>
            <w:top w:val="none" w:sz="0" w:space="0" w:color="auto"/>
            <w:left w:val="none" w:sz="0" w:space="0" w:color="auto"/>
            <w:bottom w:val="none" w:sz="0" w:space="0" w:color="auto"/>
            <w:right w:val="none" w:sz="0" w:space="0" w:color="auto"/>
          </w:divBdr>
        </w:div>
        <w:div w:id="1185099186">
          <w:marLeft w:val="480"/>
          <w:marRight w:val="0"/>
          <w:marTop w:val="0"/>
          <w:marBottom w:val="0"/>
          <w:divBdr>
            <w:top w:val="none" w:sz="0" w:space="0" w:color="auto"/>
            <w:left w:val="none" w:sz="0" w:space="0" w:color="auto"/>
            <w:bottom w:val="none" w:sz="0" w:space="0" w:color="auto"/>
            <w:right w:val="none" w:sz="0" w:space="0" w:color="auto"/>
          </w:divBdr>
        </w:div>
        <w:div w:id="649208566">
          <w:marLeft w:val="480"/>
          <w:marRight w:val="0"/>
          <w:marTop w:val="0"/>
          <w:marBottom w:val="0"/>
          <w:divBdr>
            <w:top w:val="none" w:sz="0" w:space="0" w:color="auto"/>
            <w:left w:val="none" w:sz="0" w:space="0" w:color="auto"/>
            <w:bottom w:val="none" w:sz="0" w:space="0" w:color="auto"/>
            <w:right w:val="none" w:sz="0" w:space="0" w:color="auto"/>
          </w:divBdr>
        </w:div>
      </w:divsChild>
    </w:div>
    <w:div w:id="1073547866">
      <w:bodyDiv w:val="1"/>
      <w:marLeft w:val="0"/>
      <w:marRight w:val="0"/>
      <w:marTop w:val="0"/>
      <w:marBottom w:val="0"/>
      <w:divBdr>
        <w:top w:val="none" w:sz="0" w:space="0" w:color="auto"/>
        <w:left w:val="none" w:sz="0" w:space="0" w:color="auto"/>
        <w:bottom w:val="none" w:sz="0" w:space="0" w:color="auto"/>
        <w:right w:val="none" w:sz="0" w:space="0" w:color="auto"/>
      </w:divBdr>
    </w:div>
    <w:div w:id="1073699412">
      <w:bodyDiv w:val="1"/>
      <w:marLeft w:val="0"/>
      <w:marRight w:val="0"/>
      <w:marTop w:val="0"/>
      <w:marBottom w:val="0"/>
      <w:divBdr>
        <w:top w:val="none" w:sz="0" w:space="0" w:color="auto"/>
        <w:left w:val="none" w:sz="0" w:space="0" w:color="auto"/>
        <w:bottom w:val="none" w:sz="0" w:space="0" w:color="auto"/>
        <w:right w:val="none" w:sz="0" w:space="0" w:color="auto"/>
      </w:divBdr>
    </w:div>
    <w:div w:id="1075394539">
      <w:bodyDiv w:val="1"/>
      <w:marLeft w:val="0"/>
      <w:marRight w:val="0"/>
      <w:marTop w:val="0"/>
      <w:marBottom w:val="0"/>
      <w:divBdr>
        <w:top w:val="none" w:sz="0" w:space="0" w:color="auto"/>
        <w:left w:val="none" w:sz="0" w:space="0" w:color="auto"/>
        <w:bottom w:val="none" w:sz="0" w:space="0" w:color="auto"/>
        <w:right w:val="none" w:sz="0" w:space="0" w:color="auto"/>
      </w:divBdr>
    </w:div>
    <w:div w:id="1075782579">
      <w:bodyDiv w:val="1"/>
      <w:marLeft w:val="0"/>
      <w:marRight w:val="0"/>
      <w:marTop w:val="0"/>
      <w:marBottom w:val="0"/>
      <w:divBdr>
        <w:top w:val="none" w:sz="0" w:space="0" w:color="auto"/>
        <w:left w:val="none" w:sz="0" w:space="0" w:color="auto"/>
        <w:bottom w:val="none" w:sz="0" w:space="0" w:color="auto"/>
        <w:right w:val="none" w:sz="0" w:space="0" w:color="auto"/>
      </w:divBdr>
    </w:div>
    <w:div w:id="1076051325">
      <w:bodyDiv w:val="1"/>
      <w:marLeft w:val="0"/>
      <w:marRight w:val="0"/>
      <w:marTop w:val="0"/>
      <w:marBottom w:val="0"/>
      <w:divBdr>
        <w:top w:val="none" w:sz="0" w:space="0" w:color="auto"/>
        <w:left w:val="none" w:sz="0" w:space="0" w:color="auto"/>
        <w:bottom w:val="none" w:sz="0" w:space="0" w:color="auto"/>
        <w:right w:val="none" w:sz="0" w:space="0" w:color="auto"/>
      </w:divBdr>
    </w:div>
    <w:div w:id="1076631615">
      <w:bodyDiv w:val="1"/>
      <w:marLeft w:val="0"/>
      <w:marRight w:val="0"/>
      <w:marTop w:val="0"/>
      <w:marBottom w:val="0"/>
      <w:divBdr>
        <w:top w:val="none" w:sz="0" w:space="0" w:color="auto"/>
        <w:left w:val="none" w:sz="0" w:space="0" w:color="auto"/>
        <w:bottom w:val="none" w:sz="0" w:space="0" w:color="auto"/>
        <w:right w:val="none" w:sz="0" w:space="0" w:color="auto"/>
      </w:divBdr>
    </w:div>
    <w:div w:id="1077436422">
      <w:bodyDiv w:val="1"/>
      <w:marLeft w:val="0"/>
      <w:marRight w:val="0"/>
      <w:marTop w:val="0"/>
      <w:marBottom w:val="0"/>
      <w:divBdr>
        <w:top w:val="none" w:sz="0" w:space="0" w:color="auto"/>
        <w:left w:val="none" w:sz="0" w:space="0" w:color="auto"/>
        <w:bottom w:val="none" w:sz="0" w:space="0" w:color="auto"/>
        <w:right w:val="none" w:sz="0" w:space="0" w:color="auto"/>
      </w:divBdr>
    </w:div>
    <w:div w:id="1078095501">
      <w:bodyDiv w:val="1"/>
      <w:marLeft w:val="0"/>
      <w:marRight w:val="0"/>
      <w:marTop w:val="0"/>
      <w:marBottom w:val="0"/>
      <w:divBdr>
        <w:top w:val="none" w:sz="0" w:space="0" w:color="auto"/>
        <w:left w:val="none" w:sz="0" w:space="0" w:color="auto"/>
        <w:bottom w:val="none" w:sz="0" w:space="0" w:color="auto"/>
        <w:right w:val="none" w:sz="0" w:space="0" w:color="auto"/>
      </w:divBdr>
    </w:div>
    <w:div w:id="1078864331">
      <w:bodyDiv w:val="1"/>
      <w:marLeft w:val="0"/>
      <w:marRight w:val="0"/>
      <w:marTop w:val="0"/>
      <w:marBottom w:val="0"/>
      <w:divBdr>
        <w:top w:val="none" w:sz="0" w:space="0" w:color="auto"/>
        <w:left w:val="none" w:sz="0" w:space="0" w:color="auto"/>
        <w:bottom w:val="none" w:sz="0" w:space="0" w:color="auto"/>
        <w:right w:val="none" w:sz="0" w:space="0" w:color="auto"/>
      </w:divBdr>
    </w:div>
    <w:div w:id="1078986561">
      <w:bodyDiv w:val="1"/>
      <w:marLeft w:val="0"/>
      <w:marRight w:val="0"/>
      <w:marTop w:val="0"/>
      <w:marBottom w:val="0"/>
      <w:divBdr>
        <w:top w:val="none" w:sz="0" w:space="0" w:color="auto"/>
        <w:left w:val="none" w:sz="0" w:space="0" w:color="auto"/>
        <w:bottom w:val="none" w:sz="0" w:space="0" w:color="auto"/>
        <w:right w:val="none" w:sz="0" w:space="0" w:color="auto"/>
      </w:divBdr>
    </w:div>
    <w:div w:id="1079981974">
      <w:bodyDiv w:val="1"/>
      <w:marLeft w:val="0"/>
      <w:marRight w:val="0"/>
      <w:marTop w:val="0"/>
      <w:marBottom w:val="0"/>
      <w:divBdr>
        <w:top w:val="none" w:sz="0" w:space="0" w:color="auto"/>
        <w:left w:val="none" w:sz="0" w:space="0" w:color="auto"/>
        <w:bottom w:val="none" w:sz="0" w:space="0" w:color="auto"/>
        <w:right w:val="none" w:sz="0" w:space="0" w:color="auto"/>
      </w:divBdr>
    </w:div>
    <w:div w:id="1079983125">
      <w:bodyDiv w:val="1"/>
      <w:marLeft w:val="0"/>
      <w:marRight w:val="0"/>
      <w:marTop w:val="0"/>
      <w:marBottom w:val="0"/>
      <w:divBdr>
        <w:top w:val="none" w:sz="0" w:space="0" w:color="auto"/>
        <w:left w:val="none" w:sz="0" w:space="0" w:color="auto"/>
        <w:bottom w:val="none" w:sz="0" w:space="0" w:color="auto"/>
        <w:right w:val="none" w:sz="0" w:space="0" w:color="auto"/>
      </w:divBdr>
    </w:div>
    <w:div w:id="1080181143">
      <w:bodyDiv w:val="1"/>
      <w:marLeft w:val="0"/>
      <w:marRight w:val="0"/>
      <w:marTop w:val="0"/>
      <w:marBottom w:val="0"/>
      <w:divBdr>
        <w:top w:val="none" w:sz="0" w:space="0" w:color="auto"/>
        <w:left w:val="none" w:sz="0" w:space="0" w:color="auto"/>
        <w:bottom w:val="none" w:sz="0" w:space="0" w:color="auto"/>
        <w:right w:val="none" w:sz="0" w:space="0" w:color="auto"/>
      </w:divBdr>
    </w:div>
    <w:div w:id="1080251287">
      <w:bodyDiv w:val="1"/>
      <w:marLeft w:val="0"/>
      <w:marRight w:val="0"/>
      <w:marTop w:val="0"/>
      <w:marBottom w:val="0"/>
      <w:divBdr>
        <w:top w:val="none" w:sz="0" w:space="0" w:color="auto"/>
        <w:left w:val="none" w:sz="0" w:space="0" w:color="auto"/>
        <w:bottom w:val="none" w:sz="0" w:space="0" w:color="auto"/>
        <w:right w:val="none" w:sz="0" w:space="0" w:color="auto"/>
      </w:divBdr>
    </w:div>
    <w:div w:id="1080559128">
      <w:bodyDiv w:val="1"/>
      <w:marLeft w:val="0"/>
      <w:marRight w:val="0"/>
      <w:marTop w:val="0"/>
      <w:marBottom w:val="0"/>
      <w:divBdr>
        <w:top w:val="none" w:sz="0" w:space="0" w:color="auto"/>
        <w:left w:val="none" w:sz="0" w:space="0" w:color="auto"/>
        <w:bottom w:val="none" w:sz="0" w:space="0" w:color="auto"/>
        <w:right w:val="none" w:sz="0" w:space="0" w:color="auto"/>
      </w:divBdr>
    </w:div>
    <w:div w:id="1081412908">
      <w:bodyDiv w:val="1"/>
      <w:marLeft w:val="0"/>
      <w:marRight w:val="0"/>
      <w:marTop w:val="0"/>
      <w:marBottom w:val="0"/>
      <w:divBdr>
        <w:top w:val="none" w:sz="0" w:space="0" w:color="auto"/>
        <w:left w:val="none" w:sz="0" w:space="0" w:color="auto"/>
        <w:bottom w:val="none" w:sz="0" w:space="0" w:color="auto"/>
        <w:right w:val="none" w:sz="0" w:space="0" w:color="auto"/>
      </w:divBdr>
    </w:div>
    <w:div w:id="1081416194">
      <w:bodyDiv w:val="1"/>
      <w:marLeft w:val="0"/>
      <w:marRight w:val="0"/>
      <w:marTop w:val="0"/>
      <w:marBottom w:val="0"/>
      <w:divBdr>
        <w:top w:val="none" w:sz="0" w:space="0" w:color="auto"/>
        <w:left w:val="none" w:sz="0" w:space="0" w:color="auto"/>
        <w:bottom w:val="none" w:sz="0" w:space="0" w:color="auto"/>
        <w:right w:val="none" w:sz="0" w:space="0" w:color="auto"/>
      </w:divBdr>
    </w:div>
    <w:div w:id="1082217545">
      <w:bodyDiv w:val="1"/>
      <w:marLeft w:val="0"/>
      <w:marRight w:val="0"/>
      <w:marTop w:val="0"/>
      <w:marBottom w:val="0"/>
      <w:divBdr>
        <w:top w:val="none" w:sz="0" w:space="0" w:color="auto"/>
        <w:left w:val="none" w:sz="0" w:space="0" w:color="auto"/>
        <w:bottom w:val="none" w:sz="0" w:space="0" w:color="auto"/>
        <w:right w:val="none" w:sz="0" w:space="0" w:color="auto"/>
      </w:divBdr>
    </w:div>
    <w:div w:id="1082801522">
      <w:bodyDiv w:val="1"/>
      <w:marLeft w:val="0"/>
      <w:marRight w:val="0"/>
      <w:marTop w:val="0"/>
      <w:marBottom w:val="0"/>
      <w:divBdr>
        <w:top w:val="none" w:sz="0" w:space="0" w:color="auto"/>
        <w:left w:val="none" w:sz="0" w:space="0" w:color="auto"/>
        <w:bottom w:val="none" w:sz="0" w:space="0" w:color="auto"/>
        <w:right w:val="none" w:sz="0" w:space="0" w:color="auto"/>
      </w:divBdr>
    </w:div>
    <w:div w:id="1083643487">
      <w:bodyDiv w:val="1"/>
      <w:marLeft w:val="0"/>
      <w:marRight w:val="0"/>
      <w:marTop w:val="0"/>
      <w:marBottom w:val="0"/>
      <w:divBdr>
        <w:top w:val="none" w:sz="0" w:space="0" w:color="auto"/>
        <w:left w:val="none" w:sz="0" w:space="0" w:color="auto"/>
        <w:bottom w:val="none" w:sz="0" w:space="0" w:color="auto"/>
        <w:right w:val="none" w:sz="0" w:space="0" w:color="auto"/>
      </w:divBdr>
    </w:div>
    <w:div w:id="1083840190">
      <w:bodyDiv w:val="1"/>
      <w:marLeft w:val="0"/>
      <w:marRight w:val="0"/>
      <w:marTop w:val="0"/>
      <w:marBottom w:val="0"/>
      <w:divBdr>
        <w:top w:val="none" w:sz="0" w:space="0" w:color="auto"/>
        <w:left w:val="none" w:sz="0" w:space="0" w:color="auto"/>
        <w:bottom w:val="none" w:sz="0" w:space="0" w:color="auto"/>
        <w:right w:val="none" w:sz="0" w:space="0" w:color="auto"/>
      </w:divBdr>
    </w:div>
    <w:div w:id="1084182278">
      <w:bodyDiv w:val="1"/>
      <w:marLeft w:val="0"/>
      <w:marRight w:val="0"/>
      <w:marTop w:val="0"/>
      <w:marBottom w:val="0"/>
      <w:divBdr>
        <w:top w:val="none" w:sz="0" w:space="0" w:color="auto"/>
        <w:left w:val="none" w:sz="0" w:space="0" w:color="auto"/>
        <w:bottom w:val="none" w:sz="0" w:space="0" w:color="auto"/>
        <w:right w:val="none" w:sz="0" w:space="0" w:color="auto"/>
      </w:divBdr>
    </w:div>
    <w:div w:id="1084885196">
      <w:bodyDiv w:val="1"/>
      <w:marLeft w:val="0"/>
      <w:marRight w:val="0"/>
      <w:marTop w:val="0"/>
      <w:marBottom w:val="0"/>
      <w:divBdr>
        <w:top w:val="none" w:sz="0" w:space="0" w:color="auto"/>
        <w:left w:val="none" w:sz="0" w:space="0" w:color="auto"/>
        <w:bottom w:val="none" w:sz="0" w:space="0" w:color="auto"/>
        <w:right w:val="none" w:sz="0" w:space="0" w:color="auto"/>
      </w:divBdr>
    </w:div>
    <w:div w:id="1085030692">
      <w:bodyDiv w:val="1"/>
      <w:marLeft w:val="0"/>
      <w:marRight w:val="0"/>
      <w:marTop w:val="0"/>
      <w:marBottom w:val="0"/>
      <w:divBdr>
        <w:top w:val="none" w:sz="0" w:space="0" w:color="auto"/>
        <w:left w:val="none" w:sz="0" w:space="0" w:color="auto"/>
        <w:bottom w:val="none" w:sz="0" w:space="0" w:color="auto"/>
        <w:right w:val="none" w:sz="0" w:space="0" w:color="auto"/>
      </w:divBdr>
    </w:div>
    <w:div w:id="1085299681">
      <w:bodyDiv w:val="1"/>
      <w:marLeft w:val="0"/>
      <w:marRight w:val="0"/>
      <w:marTop w:val="0"/>
      <w:marBottom w:val="0"/>
      <w:divBdr>
        <w:top w:val="none" w:sz="0" w:space="0" w:color="auto"/>
        <w:left w:val="none" w:sz="0" w:space="0" w:color="auto"/>
        <w:bottom w:val="none" w:sz="0" w:space="0" w:color="auto"/>
        <w:right w:val="none" w:sz="0" w:space="0" w:color="auto"/>
      </w:divBdr>
    </w:div>
    <w:div w:id="1085347917">
      <w:bodyDiv w:val="1"/>
      <w:marLeft w:val="0"/>
      <w:marRight w:val="0"/>
      <w:marTop w:val="0"/>
      <w:marBottom w:val="0"/>
      <w:divBdr>
        <w:top w:val="none" w:sz="0" w:space="0" w:color="auto"/>
        <w:left w:val="none" w:sz="0" w:space="0" w:color="auto"/>
        <w:bottom w:val="none" w:sz="0" w:space="0" w:color="auto"/>
        <w:right w:val="none" w:sz="0" w:space="0" w:color="auto"/>
      </w:divBdr>
    </w:div>
    <w:div w:id="1085955014">
      <w:bodyDiv w:val="1"/>
      <w:marLeft w:val="0"/>
      <w:marRight w:val="0"/>
      <w:marTop w:val="0"/>
      <w:marBottom w:val="0"/>
      <w:divBdr>
        <w:top w:val="none" w:sz="0" w:space="0" w:color="auto"/>
        <w:left w:val="none" w:sz="0" w:space="0" w:color="auto"/>
        <w:bottom w:val="none" w:sz="0" w:space="0" w:color="auto"/>
        <w:right w:val="none" w:sz="0" w:space="0" w:color="auto"/>
      </w:divBdr>
      <w:divsChild>
        <w:div w:id="978608333">
          <w:marLeft w:val="480"/>
          <w:marRight w:val="0"/>
          <w:marTop w:val="0"/>
          <w:marBottom w:val="0"/>
          <w:divBdr>
            <w:top w:val="none" w:sz="0" w:space="0" w:color="auto"/>
            <w:left w:val="none" w:sz="0" w:space="0" w:color="auto"/>
            <w:bottom w:val="none" w:sz="0" w:space="0" w:color="auto"/>
            <w:right w:val="none" w:sz="0" w:space="0" w:color="auto"/>
          </w:divBdr>
        </w:div>
        <w:div w:id="1155532325">
          <w:marLeft w:val="480"/>
          <w:marRight w:val="0"/>
          <w:marTop w:val="0"/>
          <w:marBottom w:val="0"/>
          <w:divBdr>
            <w:top w:val="none" w:sz="0" w:space="0" w:color="auto"/>
            <w:left w:val="none" w:sz="0" w:space="0" w:color="auto"/>
            <w:bottom w:val="none" w:sz="0" w:space="0" w:color="auto"/>
            <w:right w:val="none" w:sz="0" w:space="0" w:color="auto"/>
          </w:divBdr>
        </w:div>
        <w:div w:id="883178560">
          <w:marLeft w:val="480"/>
          <w:marRight w:val="0"/>
          <w:marTop w:val="0"/>
          <w:marBottom w:val="0"/>
          <w:divBdr>
            <w:top w:val="none" w:sz="0" w:space="0" w:color="auto"/>
            <w:left w:val="none" w:sz="0" w:space="0" w:color="auto"/>
            <w:bottom w:val="none" w:sz="0" w:space="0" w:color="auto"/>
            <w:right w:val="none" w:sz="0" w:space="0" w:color="auto"/>
          </w:divBdr>
        </w:div>
        <w:div w:id="216744102">
          <w:marLeft w:val="480"/>
          <w:marRight w:val="0"/>
          <w:marTop w:val="0"/>
          <w:marBottom w:val="0"/>
          <w:divBdr>
            <w:top w:val="none" w:sz="0" w:space="0" w:color="auto"/>
            <w:left w:val="none" w:sz="0" w:space="0" w:color="auto"/>
            <w:bottom w:val="none" w:sz="0" w:space="0" w:color="auto"/>
            <w:right w:val="none" w:sz="0" w:space="0" w:color="auto"/>
          </w:divBdr>
        </w:div>
        <w:div w:id="830608792">
          <w:marLeft w:val="480"/>
          <w:marRight w:val="0"/>
          <w:marTop w:val="0"/>
          <w:marBottom w:val="0"/>
          <w:divBdr>
            <w:top w:val="none" w:sz="0" w:space="0" w:color="auto"/>
            <w:left w:val="none" w:sz="0" w:space="0" w:color="auto"/>
            <w:bottom w:val="none" w:sz="0" w:space="0" w:color="auto"/>
            <w:right w:val="none" w:sz="0" w:space="0" w:color="auto"/>
          </w:divBdr>
        </w:div>
        <w:div w:id="27996337">
          <w:marLeft w:val="480"/>
          <w:marRight w:val="0"/>
          <w:marTop w:val="0"/>
          <w:marBottom w:val="0"/>
          <w:divBdr>
            <w:top w:val="none" w:sz="0" w:space="0" w:color="auto"/>
            <w:left w:val="none" w:sz="0" w:space="0" w:color="auto"/>
            <w:bottom w:val="none" w:sz="0" w:space="0" w:color="auto"/>
            <w:right w:val="none" w:sz="0" w:space="0" w:color="auto"/>
          </w:divBdr>
        </w:div>
        <w:div w:id="479536669">
          <w:marLeft w:val="480"/>
          <w:marRight w:val="0"/>
          <w:marTop w:val="0"/>
          <w:marBottom w:val="0"/>
          <w:divBdr>
            <w:top w:val="none" w:sz="0" w:space="0" w:color="auto"/>
            <w:left w:val="none" w:sz="0" w:space="0" w:color="auto"/>
            <w:bottom w:val="none" w:sz="0" w:space="0" w:color="auto"/>
            <w:right w:val="none" w:sz="0" w:space="0" w:color="auto"/>
          </w:divBdr>
        </w:div>
        <w:div w:id="1003321767">
          <w:marLeft w:val="480"/>
          <w:marRight w:val="0"/>
          <w:marTop w:val="0"/>
          <w:marBottom w:val="0"/>
          <w:divBdr>
            <w:top w:val="none" w:sz="0" w:space="0" w:color="auto"/>
            <w:left w:val="none" w:sz="0" w:space="0" w:color="auto"/>
            <w:bottom w:val="none" w:sz="0" w:space="0" w:color="auto"/>
            <w:right w:val="none" w:sz="0" w:space="0" w:color="auto"/>
          </w:divBdr>
        </w:div>
        <w:div w:id="433673844">
          <w:marLeft w:val="480"/>
          <w:marRight w:val="0"/>
          <w:marTop w:val="0"/>
          <w:marBottom w:val="0"/>
          <w:divBdr>
            <w:top w:val="none" w:sz="0" w:space="0" w:color="auto"/>
            <w:left w:val="none" w:sz="0" w:space="0" w:color="auto"/>
            <w:bottom w:val="none" w:sz="0" w:space="0" w:color="auto"/>
            <w:right w:val="none" w:sz="0" w:space="0" w:color="auto"/>
          </w:divBdr>
        </w:div>
        <w:div w:id="1044870545">
          <w:marLeft w:val="480"/>
          <w:marRight w:val="0"/>
          <w:marTop w:val="0"/>
          <w:marBottom w:val="0"/>
          <w:divBdr>
            <w:top w:val="none" w:sz="0" w:space="0" w:color="auto"/>
            <w:left w:val="none" w:sz="0" w:space="0" w:color="auto"/>
            <w:bottom w:val="none" w:sz="0" w:space="0" w:color="auto"/>
            <w:right w:val="none" w:sz="0" w:space="0" w:color="auto"/>
          </w:divBdr>
        </w:div>
        <w:div w:id="1782872484">
          <w:marLeft w:val="480"/>
          <w:marRight w:val="0"/>
          <w:marTop w:val="0"/>
          <w:marBottom w:val="0"/>
          <w:divBdr>
            <w:top w:val="none" w:sz="0" w:space="0" w:color="auto"/>
            <w:left w:val="none" w:sz="0" w:space="0" w:color="auto"/>
            <w:bottom w:val="none" w:sz="0" w:space="0" w:color="auto"/>
            <w:right w:val="none" w:sz="0" w:space="0" w:color="auto"/>
          </w:divBdr>
        </w:div>
        <w:div w:id="974061942">
          <w:marLeft w:val="480"/>
          <w:marRight w:val="0"/>
          <w:marTop w:val="0"/>
          <w:marBottom w:val="0"/>
          <w:divBdr>
            <w:top w:val="none" w:sz="0" w:space="0" w:color="auto"/>
            <w:left w:val="none" w:sz="0" w:space="0" w:color="auto"/>
            <w:bottom w:val="none" w:sz="0" w:space="0" w:color="auto"/>
            <w:right w:val="none" w:sz="0" w:space="0" w:color="auto"/>
          </w:divBdr>
        </w:div>
        <w:div w:id="93284920">
          <w:marLeft w:val="480"/>
          <w:marRight w:val="0"/>
          <w:marTop w:val="0"/>
          <w:marBottom w:val="0"/>
          <w:divBdr>
            <w:top w:val="none" w:sz="0" w:space="0" w:color="auto"/>
            <w:left w:val="none" w:sz="0" w:space="0" w:color="auto"/>
            <w:bottom w:val="none" w:sz="0" w:space="0" w:color="auto"/>
            <w:right w:val="none" w:sz="0" w:space="0" w:color="auto"/>
          </w:divBdr>
        </w:div>
        <w:div w:id="350448415">
          <w:marLeft w:val="480"/>
          <w:marRight w:val="0"/>
          <w:marTop w:val="0"/>
          <w:marBottom w:val="0"/>
          <w:divBdr>
            <w:top w:val="none" w:sz="0" w:space="0" w:color="auto"/>
            <w:left w:val="none" w:sz="0" w:space="0" w:color="auto"/>
            <w:bottom w:val="none" w:sz="0" w:space="0" w:color="auto"/>
            <w:right w:val="none" w:sz="0" w:space="0" w:color="auto"/>
          </w:divBdr>
        </w:div>
        <w:div w:id="565187711">
          <w:marLeft w:val="480"/>
          <w:marRight w:val="0"/>
          <w:marTop w:val="0"/>
          <w:marBottom w:val="0"/>
          <w:divBdr>
            <w:top w:val="none" w:sz="0" w:space="0" w:color="auto"/>
            <w:left w:val="none" w:sz="0" w:space="0" w:color="auto"/>
            <w:bottom w:val="none" w:sz="0" w:space="0" w:color="auto"/>
            <w:right w:val="none" w:sz="0" w:space="0" w:color="auto"/>
          </w:divBdr>
        </w:div>
        <w:div w:id="1280796487">
          <w:marLeft w:val="480"/>
          <w:marRight w:val="0"/>
          <w:marTop w:val="0"/>
          <w:marBottom w:val="0"/>
          <w:divBdr>
            <w:top w:val="none" w:sz="0" w:space="0" w:color="auto"/>
            <w:left w:val="none" w:sz="0" w:space="0" w:color="auto"/>
            <w:bottom w:val="none" w:sz="0" w:space="0" w:color="auto"/>
            <w:right w:val="none" w:sz="0" w:space="0" w:color="auto"/>
          </w:divBdr>
        </w:div>
        <w:div w:id="1194995483">
          <w:marLeft w:val="480"/>
          <w:marRight w:val="0"/>
          <w:marTop w:val="0"/>
          <w:marBottom w:val="0"/>
          <w:divBdr>
            <w:top w:val="none" w:sz="0" w:space="0" w:color="auto"/>
            <w:left w:val="none" w:sz="0" w:space="0" w:color="auto"/>
            <w:bottom w:val="none" w:sz="0" w:space="0" w:color="auto"/>
            <w:right w:val="none" w:sz="0" w:space="0" w:color="auto"/>
          </w:divBdr>
        </w:div>
        <w:div w:id="630942048">
          <w:marLeft w:val="480"/>
          <w:marRight w:val="0"/>
          <w:marTop w:val="0"/>
          <w:marBottom w:val="0"/>
          <w:divBdr>
            <w:top w:val="none" w:sz="0" w:space="0" w:color="auto"/>
            <w:left w:val="none" w:sz="0" w:space="0" w:color="auto"/>
            <w:bottom w:val="none" w:sz="0" w:space="0" w:color="auto"/>
            <w:right w:val="none" w:sz="0" w:space="0" w:color="auto"/>
          </w:divBdr>
        </w:div>
        <w:div w:id="552618602">
          <w:marLeft w:val="480"/>
          <w:marRight w:val="0"/>
          <w:marTop w:val="0"/>
          <w:marBottom w:val="0"/>
          <w:divBdr>
            <w:top w:val="none" w:sz="0" w:space="0" w:color="auto"/>
            <w:left w:val="none" w:sz="0" w:space="0" w:color="auto"/>
            <w:bottom w:val="none" w:sz="0" w:space="0" w:color="auto"/>
            <w:right w:val="none" w:sz="0" w:space="0" w:color="auto"/>
          </w:divBdr>
        </w:div>
        <w:div w:id="1881044818">
          <w:marLeft w:val="480"/>
          <w:marRight w:val="0"/>
          <w:marTop w:val="0"/>
          <w:marBottom w:val="0"/>
          <w:divBdr>
            <w:top w:val="none" w:sz="0" w:space="0" w:color="auto"/>
            <w:left w:val="none" w:sz="0" w:space="0" w:color="auto"/>
            <w:bottom w:val="none" w:sz="0" w:space="0" w:color="auto"/>
            <w:right w:val="none" w:sz="0" w:space="0" w:color="auto"/>
          </w:divBdr>
        </w:div>
        <w:div w:id="664404828">
          <w:marLeft w:val="480"/>
          <w:marRight w:val="0"/>
          <w:marTop w:val="0"/>
          <w:marBottom w:val="0"/>
          <w:divBdr>
            <w:top w:val="none" w:sz="0" w:space="0" w:color="auto"/>
            <w:left w:val="none" w:sz="0" w:space="0" w:color="auto"/>
            <w:bottom w:val="none" w:sz="0" w:space="0" w:color="auto"/>
            <w:right w:val="none" w:sz="0" w:space="0" w:color="auto"/>
          </w:divBdr>
        </w:div>
        <w:div w:id="2038965917">
          <w:marLeft w:val="480"/>
          <w:marRight w:val="0"/>
          <w:marTop w:val="0"/>
          <w:marBottom w:val="0"/>
          <w:divBdr>
            <w:top w:val="none" w:sz="0" w:space="0" w:color="auto"/>
            <w:left w:val="none" w:sz="0" w:space="0" w:color="auto"/>
            <w:bottom w:val="none" w:sz="0" w:space="0" w:color="auto"/>
            <w:right w:val="none" w:sz="0" w:space="0" w:color="auto"/>
          </w:divBdr>
        </w:div>
        <w:div w:id="1826358583">
          <w:marLeft w:val="480"/>
          <w:marRight w:val="0"/>
          <w:marTop w:val="0"/>
          <w:marBottom w:val="0"/>
          <w:divBdr>
            <w:top w:val="none" w:sz="0" w:space="0" w:color="auto"/>
            <w:left w:val="none" w:sz="0" w:space="0" w:color="auto"/>
            <w:bottom w:val="none" w:sz="0" w:space="0" w:color="auto"/>
            <w:right w:val="none" w:sz="0" w:space="0" w:color="auto"/>
          </w:divBdr>
        </w:div>
        <w:div w:id="283390125">
          <w:marLeft w:val="480"/>
          <w:marRight w:val="0"/>
          <w:marTop w:val="0"/>
          <w:marBottom w:val="0"/>
          <w:divBdr>
            <w:top w:val="none" w:sz="0" w:space="0" w:color="auto"/>
            <w:left w:val="none" w:sz="0" w:space="0" w:color="auto"/>
            <w:bottom w:val="none" w:sz="0" w:space="0" w:color="auto"/>
            <w:right w:val="none" w:sz="0" w:space="0" w:color="auto"/>
          </w:divBdr>
        </w:div>
        <w:div w:id="1955625990">
          <w:marLeft w:val="480"/>
          <w:marRight w:val="0"/>
          <w:marTop w:val="0"/>
          <w:marBottom w:val="0"/>
          <w:divBdr>
            <w:top w:val="none" w:sz="0" w:space="0" w:color="auto"/>
            <w:left w:val="none" w:sz="0" w:space="0" w:color="auto"/>
            <w:bottom w:val="none" w:sz="0" w:space="0" w:color="auto"/>
            <w:right w:val="none" w:sz="0" w:space="0" w:color="auto"/>
          </w:divBdr>
        </w:div>
        <w:div w:id="565267377">
          <w:marLeft w:val="480"/>
          <w:marRight w:val="0"/>
          <w:marTop w:val="0"/>
          <w:marBottom w:val="0"/>
          <w:divBdr>
            <w:top w:val="none" w:sz="0" w:space="0" w:color="auto"/>
            <w:left w:val="none" w:sz="0" w:space="0" w:color="auto"/>
            <w:bottom w:val="none" w:sz="0" w:space="0" w:color="auto"/>
            <w:right w:val="none" w:sz="0" w:space="0" w:color="auto"/>
          </w:divBdr>
        </w:div>
        <w:div w:id="1815832098">
          <w:marLeft w:val="480"/>
          <w:marRight w:val="0"/>
          <w:marTop w:val="0"/>
          <w:marBottom w:val="0"/>
          <w:divBdr>
            <w:top w:val="none" w:sz="0" w:space="0" w:color="auto"/>
            <w:left w:val="none" w:sz="0" w:space="0" w:color="auto"/>
            <w:bottom w:val="none" w:sz="0" w:space="0" w:color="auto"/>
            <w:right w:val="none" w:sz="0" w:space="0" w:color="auto"/>
          </w:divBdr>
        </w:div>
      </w:divsChild>
    </w:div>
    <w:div w:id="1086077288">
      <w:bodyDiv w:val="1"/>
      <w:marLeft w:val="0"/>
      <w:marRight w:val="0"/>
      <w:marTop w:val="0"/>
      <w:marBottom w:val="0"/>
      <w:divBdr>
        <w:top w:val="none" w:sz="0" w:space="0" w:color="auto"/>
        <w:left w:val="none" w:sz="0" w:space="0" w:color="auto"/>
        <w:bottom w:val="none" w:sz="0" w:space="0" w:color="auto"/>
        <w:right w:val="none" w:sz="0" w:space="0" w:color="auto"/>
      </w:divBdr>
    </w:div>
    <w:div w:id="1086731399">
      <w:bodyDiv w:val="1"/>
      <w:marLeft w:val="0"/>
      <w:marRight w:val="0"/>
      <w:marTop w:val="0"/>
      <w:marBottom w:val="0"/>
      <w:divBdr>
        <w:top w:val="none" w:sz="0" w:space="0" w:color="auto"/>
        <w:left w:val="none" w:sz="0" w:space="0" w:color="auto"/>
        <w:bottom w:val="none" w:sz="0" w:space="0" w:color="auto"/>
        <w:right w:val="none" w:sz="0" w:space="0" w:color="auto"/>
      </w:divBdr>
    </w:div>
    <w:div w:id="1087187573">
      <w:bodyDiv w:val="1"/>
      <w:marLeft w:val="0"/>
      <w:marRight w:val="0"/>
      <w:marTop w:val="0"/>
      <w:marBottom w:val="0"/>
      <w:divBdr>
        <w:top w:val="none" w:sz="0" w:space="0" w:color="auto"/>
        <w:left w:val="none" w:sz="0" w:space="0" w:color="auto"/>
        <w:bottom w:val="none" w:sz="0" w:space="0" w:color="auto"/>
        <w:right w:val="none" w:sz="0" w:space="0" w:color="auto"/>
      </w:divBdr>
    </w:div>
    <w:div w:id="1087574703">
      <w:bodyDiv w:val="1"/>
      <w:marLeft w:val="0"/>
      <w:marRight w:val="0"/>
      <w:marTop w:val="0"/>
      <w:marBottom w:val="0"/>
      <w:divBdr>
        <w:top w:val="none" w:sz="0" w:space="0" w:color="auto"/>
        <w:left w:val="none" w:sz="0" w:space="0" w:color="auto"/>
        <w:bottom w:val="none" w:sz="0" w:space="0" w:color="auto"/>
        <w:right w:val="none" w:sz="0" w:space="0" w:color="auto"/>
      </w:divBdr>
    </w:div>
    <w:div w:id="1087731701">
      <w:bodyDiv w:val="1"/>
      <w:marLeft w:val="0"/>
      <w:marRight w:val="0"/>
      <w:marTop w:val="0"/>
      <w:marBottom w:val="0"/>
      <w:divBdr>
        <w:top w:val="none" w:sz="0" w:space="0" w:color="auto"/>
        <w:left w:val="none" w:sz="0" w:space="0" w:color="auto"/>
        <w:bottom w:val="none" w:sz="0" w:space="0" w:color="auto"/>
        <w:right w:val="none" w:sz="0" w:space="0" w:color="auto"/>
      </w:divBdr>
    </w:div>
    <w:div w:id="1087917459">
      <w:bodyDiv w:val="1"/>
      <w:marLeft w:val="0"/>
      <w:marRight w:val="0"/>
      <w:marTop w:val="0"/>
      <w:marBottom w:val="0"/>
      <w:divBdr>
        <w:top w:val="none" w:sz="0" w:space="0" w:color="auto"/>
        <w:left w:val="none" w:sz="0" w:space="0" w:color="auto"/>
        <w:bottom w:val="none" w:sz="0" w:space="0" w:color="auto"/>
        <w:right w:val="none" w:sz="0" w:space="0" w:color="auto"/>
      </w:divBdr>
    </w:div>
    <w:div w:id="1089078742">
      <w:bodyDiv w:val="1"/>
      <w:marLeft w:val="0"/>
      <w:marRight w:val="0"/>
      <w:marTop w:val="0"/>
      <w:marBottom w:val="0"/>
      <w:divBdr>
        <w:top w:val="none" w:sz="0" w:space="0" w:color="auto"/>
        <w:left w:val="none" w:sz="0" w:space="0" w:color="auto"/>
        <w:bottom w:val="none" w:sz="0" w:space="0" w:color="auto"/>
        <w:right w:val="none" w:sz="0" w:space="0" w:color="auto"/>
      </w:divBdr>
    </w:div>
    <w:div w:id="1089741021">
      <w:bodyDiv w:val="1"/>
      <w:marLeft w:val="0"/>
      <w:marRight w:val="0"/>
      <w:marTop w:val="0"/>
      <w:marBottom w:val="0"/>
      <w:divBdr>
        <w:top w:val="none" w:sz="0" w:space="0" w:color="auto"/>
        <w:left w:val="none" w:sz="0" w:space="0" w:color="auto"/>
        <w:bottom w:val="none" w:sz="0" w:space="0" w:color="auto"/>
        <w:right w:val="none" w:sz="0" w:space="0" w:color="auto"/>
      </w:divBdr>
    </w:div>
    <w:div w:id="1090009187">
      <w:bodyDiv w:val="1"/>
      <w:marLeft w:val="0"/>
      <w:marRight w:val="0"/>
      <w:marTop w:val="0"/>
      <w:marBottom w:val="0"/>
      <w:divBdr>
        <w:top w:val="none" w:sz="0" w:space="0" w:color="auto"/>
        <w:left w:val="none" w:sz="0" w:space="0" w:color="auto"/>
        <w:bottom w:val="none" w:sz="0" w:space="0" w:color="auto"/>
        <w:right w:val="none" w:sz="0" w:space="0" w:color="auto"/>
      </w:divBdr>
    </w:div>
    <w:div w:id="1090126669">
      <w:bodyDiv w:val="1"/>
      <w:marLeft w:val="0"/>
      <w:marRight w:val="0"/>
      <w:marTop w:val="0"/>
      <w:marBottom w:val="0"/>
      <w:divBdr>
        <w:top w:val="none" w:sz="0" w:space="0" w:color="auto"/>
        <w:left w:val="none" w:sz="0" w:space="0" w:color="auto"/>
        <w:bottom w:val="none" w:sz="0" w:space="0" w:color="auto"/>
        <w:right w:val="none" w:sz="0" w:space="0" w:color="auto"/>
      </w:divBdr>
    </w:div>
    <w:div w:id="1090544476">
      <w:bodyDiv w:val="1"/>
      <w:marLeft w:val="0"/>
      <w:marRight w:val="0"/>
      <w:marTop w:val="0"/>
      <w:marBottom w:val="0"/>
      <w:divBdr>
        <w:top w:val="none" w:sz="0" w:space="0" w:color="auto"/>
        <w:left w:val="none" w:sz="0" w:space="0" w:color="auto"/>
        <w:bottom w:val="none" w:sz="0" w:space="0" w:color="auto"/>
        <w:right w:val="none" w:sz="0" w:space="0" w:color="auto"/>
      </w:divBdr>
    </w:div>
    <w:div w:id="1091046396">
      <w:bodyDiv w:val="1"/>
      <w:marLeft w:val="0"/>
      <w:marRight w:val="0"/>
      <w:marTop w:val="0"/>
      <w:marBottom w:val="0"/>
      <w:divBdr>
        <w:top w:val="none" w:sz="0" w:space="0" w:color="auto"/>
        <w:left w:val="none" w:sz="0" w:space="0" w:color="auto"/>
        <w:bottom w:val="none" w:sz="0" w:space="0" w:color="auto"/>
        <w:right w:val="none" w:sz="0" w:space="0" w:color="auto"/>
      </w:divBdr>
    </w:div>
    <w:div w:id="1092430400">
      <w:bodyDiv w:val="1"/>
      <w:marLeft w:val="0"/>
      <w:marRight w:val="0"/>
      <w:marTop w:val="0"/>
      <w:marBottom w:val="0"/>
      <w:divBdr>
        <w:top w:val="none" w:sz="0" w:space="0" w:color="auto"/>
        <w:left w:val="none" w:sz="0" w:space="0" w:color="auto"/>
        <w:bottom w:val="none" w:sz="0" w:space="0" w:color="auto"/>
        <w:right w:val="none" w:sz="0" w:space="0" w:color="auto"/>
      </w:divBdr>
    </w:div>
    <w:div w:id="1092973221">
      <w:bodyDiv w:val="1"/>
      <w:marLeft w:val="0"/>
      <w:marRight w:val="0"/>
      <w:marTop w:val="0"/>
      <w:marBottom w:val="0"/>
      <w:divBdr>
        <w:top w:val="none" w:sz="0" w:space="0" w:color="auto"/>
        <w:left w:val="none" w:sz="0" w:space="0" w:color="auto"/>
        <w:bottom w:val="none" w:sz="0" w:space="0" w:color="auto"/>
        <w:right w:val="none" w:sz="0" w:space="0" w:color="auto"/>
      </w:divBdr>
    </w:div>
    <w:div w:id="1093161703">
      <w:bodyDiv w:val="1"/>
      <w:marLeft w:val="0"/>
      <w:marRight w:val="0"/>
      <w:marTop w:val="0"/>
      <w:marBottom w:val="0"/>
      <w:divBdr>
        <w:top w:val="none" w:sz="0" w:space="0" w:color="auto"/>
        <w:left w:val="none" w:sz="0" w:space="0" w:color="auto"/>
        <w:bottom w:val="none" w:sz="0" w:space="0" w:color="auto"/>
        <w:right w:val="none" w:sz="0" w:space="0" w:color="auto"/>
      </w:divBdr>
    </w:div>
    <w:div w:id="1094083823">
      <w:bodyDiv w:val="1"/>
      <w:marLeft w:val="0"/>
      <w:marRight w:val="0"/>
      <w:marTop w:val="0"/>
      <w:marBottom w:val="0"/>
      <w:divBdr>
        <w:top w:val="none" w:sz="0" w:space="0" w:color="auto"/>
        <w:left w:val="none" w:sz="0" w:space="0" w:color="auto"/>
        <w:bottom w:val="none" w:sz="0" w:space="0" w:color="auto"/>
        <w:right w:val="none" w:sz="0" w:space="0" w:color="auto"/>
      </w:divBdr>
    </w:div>
    <w:div w:id="1095445479">
      <w:bodyDiv w:val="1"/>
      <w:marLeft w:val="0"/>
      <w:marRight w:val="0"/>
      <w:marTop w:val="0"/>
      <w:marBottom w:val="0"/>
      <w:divBdr>
        <w:top w:val="none" w:sz="0" w:space="0" w:color="auto"/>
        <w:left w:val="none" w:sz="0" w:space="0" w:color="auto"/>
        <w:bottom w:val="none" w:sz="0" w:space="0" w:color="auto"/>
        <w:right w:val="none" w:sz="0" w:space="0" w:color="auto"/>
      </w:divBdr>
    </w:div>
    <w:div w:id="1095519995">
      <w:bodyDiv w:val="1"/>
      <w:marLeft w:val="0"/>
      <w:marRight w:val="0"/>
      <w:marTop w:val="0"/>
      <w:marBottom w:val="0"/>
      <w:divBdr>
        <w:top w:val="none" w:sz="0" w:space="0" w:color="auto"/>
        <w:left w:val="none" w:sz="0" w:space="0" w:color="auto"/>
        <w:bottom w:val="none" w:sz="0" w:space="0" w:color="auto"/>
        <w:right w:val="none" w:sz="0" w:space="0" w:color="auto"/>
      </w:divBdr>
    </w:div>
    <w:div w:id="1096442737">
      <w:bodyDiv w:val="1"/>
      <w:marLeft w:val="0"/>
      <w:marRight w:val="0"/>
      <w:marTop w:val="0"/>
      <w:marBottom w:val="0"/>
      <w:divBdr>
        <w:top w:val="none" w:sz="0" w:space="0" w:color="auto"/>
        <w:left w:val="none" w:sz="0" w:space="0" w:color="auto"/>
        <w:bottom w:val="none" w:sz="0" w:space="0" w:color="auto"/>
        <w:right w:val="none" w:sz="0" w:space="0" w:color="auto"/>
      </w:divBdr>
    </w:div>
    <w:div w:id="1096945155">
      <w:bodyDiv w:val="1"/>
      <w:marLeft w:val="0"/>
      <w:marRight w:val="0"/>
      <w:marTop w:val="0"/>
      <w:marBottom w:val="0"/>
      <w:divBdr>
        <w:top w:val="none" w:sz="0" w:space="0" w:color="auto"/>
        <w:left w:val="none" w:sz="0" w:space="0" w:color="auto"/>
        <w:bottom w:val="none" w:sz="0" w:space="0" w:color="auto"/>
        <w:right w:val="none" w:sz="0" w:space="0" w:color="auto"/>
      </w:divBdr>
    </w:div>
    <w:div w:id="1097020901">
      <w:bodyDiv w:val="1"/>
      <w:marLeft w:val="0"/>
      <w:marRight w:val="0"/>
      <w:marTop w:val="0"/>
      <w:marBottom w:val="0"/>
      <w:divBdr>
        <w:top w:val="none" w:sz="0" w:space="0" w:color="auto"/>
        <w:left w:val="none" w:sz="0" w:space="0" w:color="auto"/>
        <w:bottom w:val="none" w:sz="0" w:space="0" w:color="auto"/>
        <w:right w:val="none" w:sz="0" w:space="0" w:color="auto"/>
      </w:divBdr>
    </w:div>
    <w:div w:id="1097604532">
      <w:bodyDiv w:val="1"/>
      <w:marLeft w:val="0"/>
      <w:marRight w:val="0"/>
      <w:marTop w:val="0"/>
      <w:marBottom w:val="0"/>
      <w:divBdr>
        <w:top w:val="none" w:sz="0" w:space="0" w:color="auto"/>
        <w:left w:val="none" w:sz="0" w:space="0" w:color="auto"/>
        <w:bottom w:val="none" w:sz="0" w:space="0" w:color="auto"/>
        <w:right w:val="none" w:sz="0" w:space="0" w:color="auto"/>
      </w:divBdr>
    </w:div>
    <w:div w:id="1097628547">
      <w:bodyDiv w:val="1"/>
      <w:marLeft w:val="0"/>
      <w:marRight w:val="0"/>
      <w:marTop w:val="0"/>
      <w:marBottom w:val="0"/>
      <w:divBdr>
        <w:top w:val="none" w:sz="0" w:space="0" w:color="auto"/>
        <w:left w:val="none" w:sz="0" w:space="0" w:color="auto"/>
        <w:bottom w:val="none" w:sz="0" w:space="0" w:color="auto"/>
        <w:right w:val="none" w:sz="0" w:space="0" w:color="auto"/>
      </w:divBdr>
    </w:div>
    <w:div w:id="1098135766">
      <w:bodyDiv w:val="1"/>
      <w:marLeft w:val="0"/>
      <w:marRight w:val="0"/>
      <w:marTop w:val="0"/>
      <w:marBottom w:val="0"/>
      <w:divBdr>
        <w:top w:val="none" w:sz="0" w:space="0" w:color="auto"/>
        <w:left w:val="none" w:sz="0" w:space="0" w:color="auto"/>
        <w:bottom w:val="none" w:sz="0" w:space="0" w:color="auto"/>
        <w:right w:val="none" w:sz="0" w:space="0" w:color="auto"/>
      </w:divBdr>
    </w:div>
    <w:div w:id="1098721296">
      <w:bodyDiv w:val="1"/>
      <w:marLeft w:val="0"/>
      <w:marRight w:val="0"/>
      <w:marTop w:val="0"/>
      <w:marBottom w:val="0"/>
      <w:divBdr>
        <w:top w:val="none" w:sz="0" w:space="0" w:color="auto"/>
        <w:left w:val="none" w:sz="0" w:space="0" w:color="auto"/>
        <w:bottom w:val="none" w:sz="0" w:space="0" w:color="auto"/>
        <w:right w:val="none" w:sz="0" w:space="0" w:color="auto"/>
      </w:divBdr>
    </w:div>
    <w:div w:id="1098798024">
      <w:bodyDiv w:val="1"/>
      <w:marLeft w:val="0"/>
      <w:marRight w:val="0"/>
      <w:marTop w:val="0"/>
      <w:marBottom w:val="0"/>
      <w:divBdr>
        <w:top w:val="none" w:sz="0" w:space="0" w:color="auto"/>
        <w:left w:val="none" w:sz="0" w:space="0" w:color="auto"/>
        <w:bottom w:val="none" w:sz="0" w:space="0" w:color="auto"/>
        <w:right w:val="none" w:sz="0" w:space="0" w:color="auto"/>
      </w:divBdr>
    </w:div>
    <w:div w:id="1098870640">
      <w:bodyDiv w:val="1"/>
      <w:marLeft w:val="0"/>
      <w:marRight w:val="0"/>
      <w:marTop w:val="0"/>
      <w:marBottom w:val="0"/>
      <w:divBdr>
        <w:top w:val="none" w:sz="0" w:space="0" w:color="auto"/>
        <w:left w:val="none" w:sz="0" w:space="0" w:color="auto"/>
        <w:bottom w:val="none" w:sz="0" w:space="0" w:color="auto"/>
        <w:right w:val="none" w:sz="0" w:space="0" w:color="auto"/>
      </w:divBdr>
    </w:div>
    <w:div w:id="1098985840">
      <w:bodyDiv w:val="1"/>
      <w:marLeft w:val="0"/>
      <w:marRight w:val="0"/>
      <w:marTop w:val="0"/>
      <w:marBottom w:val="0"/>
      <w:divBdr>
        <w:top w:val="none" w:sz="0" w:space="0" w:color="auto"/>
        <w:left w:val="none" w:sz="0" w:space="0" w:color="auto"/>
        <w:bottom w:val="none" w:sz="0" w:space="0" w:color="auto"/>
        <w:right w:val="none" w:sz="0" w:space="0" w:color="auto"/>
      </w:divBdr>
      <w:divsChild>
        <w:div w:id="216750035">
          <w:marLeft w:val="480"/>
          <w:marRight w:val="0"/>
          <w:marTop w:val="0"/>
          <w:marBottom w:val="0"/>
          <w:divBdr>
            <w:top w:val="none" w:sz="0" w:space="0" w:color="auto"/>
            <w:left w:val="none" w:sz="0" w:space="0" w:color="auto"/>
            <w:bottom w:val="none" w:sz="0" w:space="0" w:color="auto"/>
            <w:right w:val="none" w:sz="0" w:space="0" w:color="auto"/>
          </w:divBdr>
        </w:div>
        <w:div w:id="1260063508">
          <w:marLeft w:val="480"/>
          <w:marRight w:val="0"/>
          <w:marTop w:val="0"/>
          <w:marBottom w:val="0"/>
          <w:divBdr>
            <w:top w:val="none" w:sz="0" w:space="0" w:color="auto"/>
            <w:left w:val="none" w:sz="0" w:space="0" w:color="auto"/>
            <w:bottom w:val="none" w:sz="0" w:space="0" w:color="auto"/>
            <w:right w:val="none" w:sz="0" w:space="0" w:color="auto"/>
          </w:divBdr>
        </w:div>
        <w:div w:id="478692026">
          <w:marLeft w:val="480"/>
          <w:marRight w:val="0"/>
          <w:marTop w:val="0"/>
          <w:marBottom w:val="0"/>
          <w:divBdr>
            <w:top w:val="none" w:sz="0" w:space="0" w:color="auto"/>
            <w:left w:val="none" w:sz="0" w:space="0" w:color="auto"/>
            <w:bottom w:val="none" w:sz="0" w:space="0" w:color="auto"/>
            <w:right w:val="none" w:sz="0" w:space="0" w:color="auto"/>
          </w:divBdr>
        </w:div>
        <w:div w:id="1996298781">
          <w:marLeft w:val="480"/>
          <w:marRight w:val="0"/>
          <w:marTop w:val="0"/>
          <w:marBottom w:val="0"/>
          <w:divBdr>
            <w:top w:val="none" w:sz="0" w:space="0" w:color="auto"/>
            <w:left w:val="none" w:sz="0" w:space="0" w:color="auto"/>
            <w:bottom w:val="none" w:sz="0" w:space="0" w:color="auto"/>
            <w:right w:val="none" w:sz="0" w:space="0" w:color="auto"/>
          </w:divBdr>
        </w:div>
        <w:div w:id="1738626128">
          <w:marLeft w:val="480"/>
          <w:marRight w:val="0"/>
          <w:marTop w:val="0"/>
          <w:marBottom w:val="0"/>
          <w:divBdr>
            <w:top w:val="none" w:sz="0" w:space="0" w:color="auto"/>
            <w:left w:val="none" w:sz="0" w:space="0" w:color="auto"/>
            <w:bottom w:val="none" w:sz="0" w:space="0" w:color="auto"/>
            <w:right w:val="none" w:sz="0" w:space="0" w:color="auto"/>
          </w:divBdr>
        </w:div>
        <w:div w:id="701979380">
          <w:marLeft w:val="480"/>
          <w:marRight w:val="0"/>
          <w:marTop w:val="0"/>
          <w:marBottom w:val="0"/>
          <w:divBdr>
            <w:top w:val="none" w:sz="0" w:space="0" w:color="auto"/>
            <w:left w:val="none" w:sz="0" w:space="0" w:color="auto"/>
            <w:bottom w:val="none" w:sz="0" w:space="0" w:color="auto"/>
            <w:right w:val="none" w:sz="0" w:space="0" w:color="auto"/>
          </w:divBdr>
        </w:div>
        <w:div w:id="1668242728">
          <w:marLeft w:val="480"/>
          <w:marRight w:val="0"/>
          <w:marTop w:val="0"/>
          <w:marBottom w:val="0"/>
          <w:divBdr>
            <w:top w:val="none" w:sz="0" w:space="0" w:color="auto"/>
            <w:left w:val="none" w:sz="0" w:space="0" w:color="auto"/>
            <w:bottom w:val="none" w:sz="0" w:space="0" w:color="auto"/>
            <w:right w:val="none" w:sz="0" w:space="0" w:color="auto"/>
          </w:divBdr>
        </w:div>
        <w:div w:id="2017422270">
          <w:marLeft w:val="480"/>
          <w:marRight w:val="0"/>
          <w:marTop w:val="0"/>
          <w:marBottom w:val="0"/>
          <w:divBdr>
            <w:top w:val="none" w:sz="0" w:space="0" w:color="auto"/>
            <w:left w:val="none" w:sz="0" w:space="0" w:color="auto"/>
            <w:bottom w:val="none" w:sz="0" w:space="0" w:color="auto"/>
            <w:right w:val="none" w:sz="0" w:space="0" w:color="auto"/>
          </w:divBdr>
        </w:div>
        <w:div w:id="273709177">
          <w:marLeft w:val="480"/>
          <w:marRight w:val="0"/>
          <w:marTop w:val="0"/>
          <w:marBottom w:val="0"/>
          <w:divBdr>
            <w:top w:val="none" w:sz="0" w:space="0" w:color="auto"/>
            <w:left w:val="none" w:sz="0" w:space="0" w:color="auto"/>
            <w:bottom w:val="none" w:sz="0" w:space="0" w:color="auto"/>
            <w:right w:val="none" w:sz="0" w:space="0" w:color="auto"/>
          </w:divBdr>
        </w:div>
        <w:div w:id="1620574345">
          <w:marLeft w:val="480"/>
          <w:marRight w:val="0"/>
          <w:marTop w:val="0"/>
          <w:marBottom w:val="0"/>
          <w:divBdr>
            <w:top w:val="none" w:sz="0" w:space="0" w:color="auto"/>
            <w:left w:val="none" w:sz="0" w:space="0" w:color="auto"/>
            <w:bottom w:val="none" w:sz="0" w:space="0" w:color="auto"/>
            <w:right w:val="none" w:sz="0" w:space="0" w:color="auto"/>
          </w:divBdr>
        </w:div>
        <w:div w:id="27530457">
          <w:marLeft w:val="480"/>
          <w:marRight w:val="0"/>
          <w:marTop w:val="0"/>
          <w:marBottom w:val="0"/>
          <w:divBdr>
            <w:top w:val="none" w:sz="0" w:space="0" w:color="auto"/>
            <w:left w:val="none" w:sz="0" w:space="0" w:color="auto"/>
            <w:bottom w:val="none" w:sz="0" w:space="0" w:color="auto"/>
            <w:right w:val="none" w:sz="0" w:space="0" w:color="auto"/>
          </w:divBdr>
        </w:div>
        <w:div w:id="1628900101">
          <w:marLeft w:val="480"/>
          <w:marRight w:val="0"/>
          <w:marTop w:val="0"/>
          <w:marBottom w:val="0"/>
          <w:divBdr>
            <w:top w:val="none" w:sz="0" w:space="0" w:color="auto"/>
            <w:left w:val="none" w:sz="0" w:space="0" w:color="auto"/>
            <w:bottom w:val="none" w:sz="0" w:space="0" w:color="auto"/>
            <w:right w:val="none" w:sz="0" w:space="0" w:color="auto"/>
          </w:divBdr>
        </w:div>
        <w:div w:id="1436948446">
          <w:marLeft w:val="480"/>
          <w:marRight w:val="0"/>
          <w:marTop w:val="0"/>
          <w:marBottom w:val="0"/>
          <w:divBdr>
            <w:top w:val="none" w:sz="0" w:space="0" w:color="auto"/>
            <w:left w:val="none" w:sz="0" w:space="0" w:color="auto"/>
            <w:bottom w:val="none" w:sz="0" w:space="0" w:color="auto"/>
            <w:right w:val="none" w:sz="0" w:space="0" w:color="auto"/>
          </w:divBdr>
        </w:div>
        <w:div w:id="910970230">
          <w:marLeft w:val="480"/>
          <w:marRight w:val="0"/>
          <w:marTop w:val="0"/>
          <w:marBottom w:val="0"/>
          <w:divBdr>
            <w:top w:val="none" w:sz="0" w:space="0" w:color="auto"/>
            <w:left w:val="none" w:sz="0" w:space="0" w:color="auto"/>
            <w:bottom w:val="none" w:sz="0" w:space="0" w:color="auto"/>
            <w:right w:val="none" w:sz="0" w:space="0" w:color="auto"/>
          </w:divBdr>
        </w:div>
        <w:div w:id="1276446344">
          <w:marLeft w:val="480"/>
          <w:marRight w:val="0"/>
          <w:marTop w:val="0"/>
          <w:marBottom w:val="0"/>
          <w:divBdr>
            <w:top w:val="none" w:sz="0" w:space="0" w:color="auto"/>
            <w:left w:val="none" w:sz="0" w:space="0" w:color="auto"/>
            <w:bottom w:val="none" w:sz="0" w:space="0" w:color="auto"/>
            <w:right w:val="none" w:sz="0" w:space="0" w:color="auto"/>
          </w:divBdr>
        </w:div>
        <w:div w:id="660740508">
          <w:marLeft w:val="480"/>
          <w:marRight w:val="0"/>
          <w:marTop w:val="0"/>
          <w:marBottom w:val="0"/>
          <w:divBdr>
            <w:top w:val="none" w:sz="0" w:space="0" w:color="auto"/>
            <w:left w:val="none" w:sz="0" w:space="0" w:color="auto"/>
            <w:bottom w:val="none" w:sz="0" w:space="0" w:color="auto"/>
            <w:right w:val="none" w:sz="0" w:space="0" w:color="auto"/>
          </w:divBdr>
        </w:div>
        <w:div w:id="2092382457">
          <w:marLeft w:val="480"/>
          <w:marRight w:val="0"/>
          <w:marTop w:val="0"/>
          <w:marBottom w:val="0"/>
          <w:divBdr>
            <w:top w:val="none" w:sz="0" w:space="0" w:color="auto"/>
            <w:left w:val="none" w:sz="0" w:space="0" w:color="auto"/>
            <w:bottom w:val="none" w:sz="0" w:space="0" w:color="auto"/>
            <w:right w:val="none" w:sz="0" w:space="0" w:color="auto"/>
          </w:divBdr>
        </w:div>
        <w:div w:id="1358658484">
          <w:marLeft w:val="480"/>
          <w:marRight w:val="0"/>
          <w:marTop w:val="0"/>
          <w:marBottom w:val="0"/>
          <w:divBdr>
            <w:top w:val="none" w:sz="0" w:space="0" w:color="auto"/>
            <w:left w:val="none" w:sz="0" w:space="0" w:color="auto"/>
            <w:bottom w:val="none" w:sz="0" w:space="0" w:color="auto"/>
            <w:right w:val="none" w:sz="0" w:space="0" w:color="auto"/>
          </w:divBdr>
        </w:div>
        <w:div w:id="1671566676">
          <w:marLeft w:val="480"/>
          <w:marRight w:val="0"/>
          <w:marTop w:val="0"/>
          <w:marBottom w:val="0"/>
          <w:divBdr>
            <w:top w:val="none" w:sz="0" w:space="0" w:color="auto"/>
            <w:left w:val="none" w:sz="0" w:space="0" w:color="auto"/>
            <w:bottom w:val="none" w:sz="0" w:space="0" w:color="auto"/>
            <w:right w:val="none" w:sz="0" w:space="0" w:color="auto"/>
          </w:divBdr>
        </w:div>
        <w:div w:id="881408101">
          <w:marLeft w:val="480"/>
          <w:marRight w:val="0"/>
          <w:marTop w:val="0"/>
          <w:marBottom w:val="0"/>
          <w:divBdr>
            <w:top w:val="none" w:sz="0" w:space="0" w:color="auto"/>
            <w:left w:val="none" w:sz="0" w:space="0" w:color="auto"/>
            <w:bottom w:val="none" w:sz="0" w:space="0" w:color="auto"/>
            <w:right w:val="none" w:sz="0" w:space="0" w:color="auto"/>
          </w:divBdr>
        </w:div>
        <w:div w:id="499547110">
          <w:marLeft w:val="480"/>
          <w:marRight w:val="0"/>
          <w:marTop w:val="0"/>
          <w:marBottom w:val="0"/>
          <w:divBdr>
            <w:top w:val="none" w:sz="0" w:space="0" w:color="auto"/>
            <w:left w:val="none" w:sz="0" w:space="0" w:color="auto"/>
            <w:bottom w:val="none" w:sz="0" w:space="0" w:color="auto"/>
            <w:right w:val="none" w:sz="0" w:space="0" w:color="auto"/>
          </w:divBdr>
        </w:div>
        <w:div w:id="1175000094">
          <w:marLeft w:val="480"/>
          <w:marRight w:val="0"/>
          <w:marTop w:val="0"/>
          <w:marBottom w:val="0"/>
          <w:divBdr>
            <w:top w:val="none" w:sz="0" w:space="0" w:color="auto"/>
            <w:left w:val="none" w:sz="0" w:space="0" w:color="auto"/>
            <w:bottom w:val="none" w:sz="0" w:space="0" w:color="auto"/>
            <w:right w:val="none" w:sz="0" w:space="0" w:color="auto"/>
          </w:divBdr>
        </w:div>
        <w:div w:id="1556047572">
          <w:marLeft w:val="480"/>
          <w:marRight w:val="0"/>
          <w:marTop w:val="0"/>
          <w:marBottom w:val="0"/>
          <w:divBdr>
            <w:top w:val="none" w:sz="0" w:space="0" w:color="auto"/>
            <w:left w:val="none" w:sz="0" w:space="0" w:color="auto"/>
            <w:bottom w:val="none" w:sz="0" w:space="0" w:color="auto"/>
            <w:right w:val="none" w:sz="0" w:space="0" w:color="auto"/>
          </w:divBdr>
        </w:div>
        <w:div w:id="1812746087">
          <w:marLeft w:val="480"/>
          <w:marRight w:val="0"/>
          <w:marTop w:val="0"/>
          <w:marBottom w:val="0"/>
          <w:divBdr>
            <w:top w:val="none" w:sz="0" w:space="0" w:color="auto"/>
            <w:left w:val="none" w:sz="0" w:space="0" w:color="auto"/>
            <w:bottom w:val="none" w:sz="0" w:space="0" w:color="auto"/>
            <w:right w:val="none" w:sz="0" w:space="0" w:color="auto"/>
          </w:divBdr>
        </w:div>
        <w:div w:id="1255287103">
          <w:marLeft w:val="480"/>
          <w:marRight w:val="0"/>
          <w:marTop w:val="0"/>
          <w:marBottom w:val="0"/>
          <w:divBdr>
            <w:top w:val="none" w:sz="0" w:space="0" w:color="auto"/>
            <w:left w:val="none" w:sz="0" w:space="0" w:color="auto"/>
            <w:bottom w:val="none" w:sz="0" w:space="0" w:color="auto"/>
            <w:right w:val="none" w:sz="0" w:space="0" w:color="auto"/>
          </w:divBdr>
        </w:div>
        <w:div w:id="1782456735">
          <w:marLeft w:val="480"/>
          <w:marRight w:val="0"/>
          <w:marTop w:val="0"/>
          <w:marBottom w:val="0"/>
          <w:divBdr>
            <w:top w:val="none" w:sz="0" w:space="0" w:color="auto"/>
            <w:left w:val="none" w:sz="0" w:space="0" w:color="auto"/>
            <w:bottom w:val="none" w:sz="0" w:space="0" w:color="auto"/>
            <w:right w:val="none" w:sz="0" w:space="0" w:color="auto"/>
          </w:divBdr>
        </w:div>
        <w:div w:id="1877738958">
          <w:marLeft w:val="480"/>
          <w:marRight w:val="0"/>
          <w:marTop w:val="0"/>
          <w:marBottom w:val="0"/>
          <w:divBdr>
            <w:top w:val="none" w:sz="0" w:space="0" w:color="auto"/>
            <w:left w:val="none" w:sz="0" w:space="0" w:color="auto"/>
            <w:bottom w:val="none" w:sz="0" w:space="0" w:color="auto"/>
            <w:right w:val="none" w:sz="0" w:space="0" w:color="auto"/>
          </w:divBdr>
        </w:div>
      </w:divsChild>
    </w:div>
    <w:div w:id="1099060450">
      <w:bodyDiv w:val="1"/>
      <w:marLeft w:val="0"/>
      <w:marRight w:val="0"/>
      <w:marTop w:val="0"/>
      <w:marBottom w:val="0"/>
      <w:divBdr>
        <w:top w:val="none" w:sz="0" w:space="0" w:color="auto"/>
        <w:left w:val="none" w:sz="0" w:space="0" w:color="auto"/>
        <w:bottom w:val="none" w:sz="0" w:space="0" w:color="auto"/>
        <w:right w:val="none" w:sz="0" w:space="0" w:color="auto"/>
      </w:divBdr>
    </w:div>
    <w:div w:id="1099181269">
      <w:bodyDiv w:val="1"/>
      <w:marLeft w:val="0"/>
      <w:marRight w:val="0"/>
      <w:marTop w:val="0"/>
      <w:marBottom w:val="0"/>
      <w:divBdr>
        <w:top w:val="none" w:sz="0" w:space="0" w:color="auto"/>
        <w:left w:val="none" w:sz="0" w:space="0" w:color="auto"/>
        <w:bottom w:val="none" w:sz="0" w:space="0" w:color="auto"/>
        <w:right w:val="none" w:sz="0" w:space="0" w:color="auto"/>
      </w:divBdr>
    </w:div>
    <w:div w:id="1099792273">
      <w:bodyDiv w:val="1"/>
      <w:marLeft w:val="0"/>
      <w:marRight w:val="0"/>
      <w:marTop w:val="0"/>
      <w:marBottom w:val="0"/>
      <w:divBdr>
        <w:top w:val="none" w:sz="0" w:space="0" w:color="auto"/>
        <w:left w:val="none" w:sz="0" w:space="0" w:color="auto"/>
        <w:bottom w:val="none" w:sz="0" w:space="0" w:color="auto"/>
        <w:right w:val="none" w:sz="0" w:space="0" w:color="auto"/>
      </w:divBdr>
    </w:div>
    <w:div w:id="1099833269">
      <w:bodyDiv w:val="1"/>
      <w:marLeft w:val="0"/>
      <w:marRight w:val="0"/>
      <w:marTop w:val="0"/>
      <w:marBottom w:val="0"/>
      <w:divBdr>
        <w:top w:val="none" w:sz="0" w:space="0" w:color="auto"/>
        <w:left w:val="none" w:sz="0" w:space="0" w:color="auto"/>
        <w:bottom w:val="none" w:sz="0" w:space="0" w:color="auto"/>
        <w:right w:val="none" w:sz="0" w:space="0" w:color="auto"/>
      </w:divBdr>
    </w:div>
    <w:div w:id="1100686026">
      <w:bodyDiv w:val="1"/>
      <w:marLeft w:val="0"/>
      <w:marRight w:val="0"/>
      <w:marTop w:val="0"/>
      <w:marBottom w:val="0"/>
      <w:divBdr>
        <w:top w:val="none" w:sz="0" w:space="0" w:color="auto"/>
        <w:left w:val="none" w:sz="0" w:space="0" w:color="auto"/>
        <w:bottom w:val="none" w:sz="0" w:space="0" w:color="auto"/>
        <w:right w:val="none" w:sz="0" w:space="0" w:color="auto"/>
      </w:divBdr>
      <w:divsChild>
        <w:div w:id="942498745">
          <w:marLeft w:val="480"/>
          <w:marRight w:val="0"/>
          <w:marTop w:val="0"/>
          <w:marBottom w:val="0"/>
          <w:divBdr>
            <w:top w:val="none" w:sz="0" w:space="0" w:color="auto"/>
            <w:left w:val="none" w:sz="0" w:space="0" w:color="auto"/>
            <w:bottom w:val="none" w:sz="0" w:space="0" w:color="auto"/>
            <w:right w:val="none" w:sz="0" w:space="0" w:color="auto"/>
          </w:divBdr>
        </w:div>
        <w:div w:id="1700204993">
          <w:marLeft w:val="480"/>
          <w:marRight w:val="0"/>
          <w:marTop w:val="0"/>
          <w:marBottom w:val="0"/>
          <w:divBdr>
            <w:top w:val="none" w:sz="0" w:space="0" w:color="auto"/>
            <w:left w:val="none" w:sz="0" w:space="0" w:color="auto"/>
            <w:bottom w:val="none" w:sz="0" w:space="0" w:color="auto"/>
            <w:right w:val="none" w:sz="0" w:space="0" w:color="auto"/>
          </w:divBdr>
        </w:div>
        <w:div w:id="674573019">
          <w:marLeft w:val="480"/>
          <w:marRight w:val="0"/>
          <w:marTop w:val="0"/>
          <w:marBottom w:val="0"/>
          <w:divBdr>
            <w:top w:val="none" w:sz="0" w:space="0" w:color="auto"/>
            <w:left w:val="none" w:sz="0" w:space="0" w:color="auto"/>
            <w:bottom w:val="none" w:sz="0" w:space="0" w:color="auto"/>
            <w:right w:val="none" w:sz="0" w:space="0" w:color="auto"/>
          </w:divBdr>
        </w:div>
        <w:div w:id="698244861">
          <w:marLeft w:val="480"/>
          <w:marRight w:val="0"/>
          <w:marTop w:val="0"/>
          <w:marBottom w:val="0"/>
          <w:divBdr>
            <w:top w:val="none" w:sz="0" w:space="0" w:color="auto"/>
            <w:left w:val="none" w:sz="0" w:space="0" w:color="auto"/>
            <w:bottom w:val="none" w:sz="0" w:space="0" w:color="auto"/>
            <w:right w:val="none" w:sz="0" w:space="0" w:color="auto"/>
          </w:divBdr>
        </w:div>
        <w:div w:id="692462464">
          <w:marLeft w:val="480"/>
          <w:marRight w:val="0"/>
          <w:marTop w:val="0"/>
          <w:marBottom w:val="0"/>
          <w:divBdr>
            <w:top w:val="none" w:sz="0" w:space="0" w:color="auto"/>
            <w:left w:val="none" w:sz="0" w:space="0" w:color="auto"/>
            <w:bottom w:val="none" w:sz="0" w:space="0" w:color="auto"/>
            <w:right w:val="none" w:sz="0" w:space="0" w:color="auto"/>
          </w:divBdr>
        </w:div>
        <w:div w:id="30036810">
          <w:marLeft w:val="480"/>
          <w:marRight w:val="0"/>
          <w:marTop w:val="0"/>
          <w:marBottom w:val="0"/>
          <w:divBdr>
            <w:top w:val="none" w:sz="0" w:space="0" w:color="auto"/>
            <w:left w:val="none" w:sz="0" w:space="0" w:color="auto"/>
            <w:bottom w:val="none" w:sz="0" w:space="0" w:color="auto"/>
            <w:right w:val="none" w:sz="0" w:space="0" w:color="auto"/>
          </w:divBdr>
        </w:div>
        <w:div w:id="1324119278">
          <w:marLeft w:val="480"/>
          <w:marRight w:val="0"/>
          <w:marTop w:val="0"/>
          <w:marBottom w:val="0"/>
          <w:divBdr>
            <w:top w:val="none" w:sz="0" w:space="0" w:color="auto"/>
            <w:left w:val="none" w:sz="0" w:space="0" w:color="auto"/>
            <w:bottom w:val="none" w:sz="0" w:space="0" w:color="auto"/>
            <w:right w:val="none" w:sz="0" w:space="0" w:color="auto"/>
          </w:divBdr>
        </w:div>
        <w:div w:id="81295514">
          <w:marLeft w:val="480"/>
          <w:marRight w:val="0"/>
          <w:marTop w:val="0"/>
          <w:marBottom w:val="0"/>
          <w:divBdr>
            <w:top w:val="none" w:sz="0" w:space="0" w:color="auto"/>
            <w:left w:val="none" w:sz="0" w:space="0" w:color="auto"/>
            <w:bottom w:val="none" w:sz="0" w:space="0" w:color="auto"/>
            <w:right w:val="none" w:sz="0" w:space="0" w:color="auto"/>
          </w:divBdr>
        </w:div>
        <w:div w:id="1319839978">
          <w:marLeft w:val="480"/>
          <w:marRight w:val="0"/>
          <w:marTop w:val="0"/>
          <w:marBottom w:val="0"/>
          <w:divBdr>
            <w:top w:val="none" w:sz="0" w:space="0" w:color="auto"/>
            <w:left w:val="none" w:sz="0" w:space="0" w:color="auto"/>
            <w:bottom w:val="none" w:sz="0" w:space="0" w:color="auto"/>
            <w:right w:val="none" w:sz="0" w:space="0" w:color="auto"/>
          </w:divBdr>
        </w:div>
        <w:div w:id="1076395712">
          <w:marLeft w:val="480"/>
          <w:marRight w:val="0"/>
          <w:marTop w:val="0"/>
          <w:marBottom w:val="0"/>
          <w:divBdr>
            <w:top w:val="none" w:sz="0" w:space="0" w:color="auto"/>
            <w:left w:val="none" w:sz="0" w:space="0" w:color="auto"/>
            <w:bottom w:val="none" w:sz="0" w:space="0" w:color="auto"/>
            <w:right w:val="none" w:sz="0" w:space="0" w:color="auto"/>
          </w:divBdr>
        </w:div>
        <w:div w:id="1074471647">
          <w:marLeft w:val="480"/>
          <w:marRight w:val="0"/>
          <w:marTop w:val="0"/>
          <w:marBottom w:val="0"/>
          <w:divBdr>
            <w:top w:val="none" w:sz="0" w:space="0" w:color="auto"/>
            <w:left w:val="none" w:sz="0" w:space="0" w:color="auto"/>
            <w:bottom w:val="none" w:sz="0" w:space="0" w:color="auto"/>
            <w:right w:val="none" w:sz="0" w:space="0" w:color="auto"/>
          </w:divBdr>
        </w:div>
        <w:div w:id="1344163298">
          <w:marLeft w:val="480"/>
          <w:marRight w:val="0"/>
          <w:marTop w:val="0"/>
          <w:marBottom w:val="0"/>
          <w:divBdr>
            <w:top w:val="none" w:sz="0" w:space="0" w:color="auto"/>
            <w:left w:val="none" w:sz="0" w:space="0" w:color="auto"/>
            <w:bottom w:val="none" w:sz="0" w:space="0" w:color="auto"/>
            <w:right w:val="none" w:sz="0" w:space="0" w:color="auto"/>
          </w:divBdr>
        </w:div>
        <w:div w:id="2001350189">
          <w:marLeft w:val="480"/>
          <w:marRight w:val="0"/>
          <w:marTop w:val="0"/>
          <w:marBottom w:val="0"/>
          <w:divBdr>
            <w:top w:val="none" w:sz="0" w:space="0" w:color="auto"/>
            <w:left w:val="none" w:sz="0" w:space="0" w:color="auto"/>
            <w:bottom w:val="none" w:sz="0" w:space="0" w:color="auto"/>
            <w:right w:val="none" w:sz="0" w:space="0" w:color="auto"/>
          </w:divBdr>
        </w:div>
        <w:div w:id="1999534399">
          <w:marLeft w:val="480"/>
          <w:marRight w:val="0"/>
          <w:marTop w:val="0"/>
          <w:marBottom w:val="0"/>
          <w:divBdr>
            <w:top w:val="none" w:sz="0" w:space="0" w:color="auto"/>
            <w:left w:val="none" w:sz="0" w:space="0" w:color="auto"/>
            <w:bottom w:val="none" w:sz="0" w:space="0" w:color="auto"/>
            <w:right w:val="none" w:sz="0" w:space="0" w:color="auto"/>
          </w:divBdr>
        </w:div>
        <w:div w:id="2145537195">
          <w:marLeft w:val="480"/>
          <w:marRight w:val="0"/>
          <w:marTop w:val="0"/>
          <w:marBottom w:val="0"/>
          <w:divBdr>
            <w:top w:val="none" w:sz="0" w:space="0" w:color="auto"/>
            <w:left w:val="none" w:sz="0" w:space="0" w:color="auto"/>
            <w:bottom w:val="none" w:sz="0" w:space="0" w:color="auto"/>
            <w:right w:val="none" w:sz="0" w:space="0" w:color="auto"/>
          </w:divBdr>
        </w:div>
        <w:div w:id="1429733526">
          <w:marLeft w:val="480"/>
          <w:marRight w:val="0"/>
          <w:marTop w:val="0"/>
          <w:marBottom w:val="0"/>
          <w:divBdr>
            <w:top w:val="none" w:sz="0" w:space="0" w:color="auto"/>
            <w:left w:val="none" w:sz="0" w:space="0" w:color="auto"/>
            <w:bottom w:val="none" w:sz="0" w:space="0" w:color="auto"/>
            <w:right w:val="none" w:sz="0" w:space="0" w:color="auto"/>
          </w:divBdr>
        </w:div>
        <w:div w:id="144051363">
          <w:marLeft w:val="480"/>
          <w:marRight w:val="0"/>
          <w:marTop w:val="0"/>
          <w:marBottom w:val="0"/>
          <w:divBdr>
            <w:top w:val="none" w:sz="0" w:space="0" w:color="auto"/>
            <w:left w:val="none" w:sz="0" w:space="0" w:color="auto"/>
            <w:bottom w:val="none" w:sz="0" w:space="0" w:color="auto"/>
            <w:right w:val="none" w:sz="0" w:space="0" w:color="auto"/>
          </w:divBdr>
        </w:div>
        <w:div w:id="1238251406">
          <w:marLeft w:val="480"/>
          <w:marRight w:val="0"/>
          <w:marTop w:val="0"/>
          <w:marBottom w:val="0"/>
          <w:divBdr>
            <w:top w:val="none" w:sz="0" w:space="0" w:color="auto"/>
            <w:left w:val="none" w:sz="0" w:space="0" w:color="auto"/>
            <w:bottom w:val="none" w:sz="0" w:space="0" w:color="auto"/>
            <w:right w:val="none" w:sz="0" w:space="0" w:color="auto"/>
          </w:divBdr>
        </w:div>
        <w:div w:id="1743478019">
          <w:marLeft w:val="480"/>
          <w:marRight w:val="0"/>
          <w:marTop w:val="0"/>
          <w:marBottom w:val="0"/>
          <w:divBdr>
            <w:top w:val="none" w:sz="0" w:space="0" w:color="auto"/>
            <w:left w:val="none" w:sz="0" w:space="0" w:color="auto"/>
            <w:bottom w:val="none" w:sz="0" w:space="0" w:color="auto"/>
            <w:right w:val="none" w:sz="0" w:space="0" w:color="auto"/>
          </w:divBdr>
        </w:div>
        <w:div w:id="1781752674">
          <w:marLeft w:val="480"/>
          <w:marRight w:val="0"/>
          <w:marTop w:val="0"/>
          <w:marBottom w:val="0"/>
          <w:divBdr>
            <w:top w:val="none" w:sz="0" w:space="0" w:color="auto"/>
            <w:left w:val="none" w:sz="0" w:space="0" w:color="auto"/>
            <w:bottom w:val="none" w:sz="0" w:space="0" w:color="auto"/>
            <w:right w:val="none" w:sz="0" w:space="0" w:color="auto"/>
          </w:divBdr>
        </w:div>
        <w:div w:id="995766835">
          <w:marLeft w:val="480"/>
          <w:marRight w:val="0"/>
          <w:marTop w:val="0"/>
          <w:marBottom w:val="0"/>
          <w:divBdr>
            <w:top w:val="none" w:sz="0" w:space="0" w:color="auto"/>
            <w:left w:val="none" w:sz="0" w:space="0" w:color="auto"/>
            <w:bottom w:val="none" w:sz="0" w:space="0" w:color="auto"/>
            <w:right w:val="none" w:sz="0" w:space="0" w:color="auto"/>
          </w:divBdr>
        </w:div>
        <w:div w:id="1972831204">
          <w:marLeft w:val="480"/>
          <w:marRight w:val="0"/>
          <w:marTop w:val="0"/>
          <w:marBottom w:val="0"/>
          <w:divBdr>
            <w:top w:val="none" w:sz="0" w:space="0" w:color="auto"/>
            <w:left w:val="none" w:sz="0" w:space="0" w:color="auto"/>
            <w:bottom w:val="none" w:sz="0" w:space="0" w:color="auto"/>
            <w:right w:val="none" w:sz="0" w:space="0" w:color="auto"/>
          </w:divBdr>
        </w:div>
        <w:div w:id="1145439094">
          <w:marLeft w:val="480"/>
          <w:marRight w:val="0"/>
          <w:marTop w:val="0"/>
          <w:marBottom w:val="0"/>
          <w:divBdr>
            <w:top w:val="none" w:sz="0" w:space="0" w:color="auto"/>
            <w:left w:val="none" w:sz="0" w:space="0" w:color="auto"/>
            <w:bottom w:val="none" w:sz="0" w:space="0" w:color="auto"/>
            <w:right w:val="none" w:sz="0" w:space="0" w:color="auto"/>
          </w:divBdr>
        </w:div>
      </w:divsChild>
    </w:div>
    <w:div w:id="1100956158">
      <w:bodyDiv w:val="1"/>
      <w:marLeft w:val="0"/>
      <w:marRight w:val="0"/>
      <w:marTop w:val="0"/>
      <w:marBottom w:val="0"/>
      <w:divBdr>
        <w:top w:val="none" w:sz="0" w:space="0" w:color="auto"/>
        <w:left w:val="none" w:sz="0" w:space="0" w:color="auto"/>
        <w:bottom w:val="none" w:sz="0" w:space="0" w:color="auto"/>
        <w:right w:val="none" w:sz="0" w:space="0" w:color="auto"/>
      </w:divBdr>
    </w:div>
    <w:div w:id="1101031634">
      <w:bodyDiv w:val="1"/>
      <w:marLeft w:val="0"/>
      <w:marRight w:val="0"/>
      <w:marTop w:val="0"/>
      <w:marBottom w:val="0"/>
      <w:divBdr>
        <w:top w:val="none" w:sz="0" w:space="0" w:color="auto"/>
        <w:left w:val="none" w:sz="0" w:space="0" w:color="auto"/>
        <w:bottom w:val="none" w:sz="0" w:space="0" w:color="auto"/>
        <w:right w:val="none" w:sz="0" w:space="0" w:color="auto"/>
      </w:divBdr>
    </w:div>
    <w:div w:id="1101144768">
      <w:bodyDiv w:val="1"/>
      <w:marLeft w:val="0"/>
      <w:marRight w:val="0"/>
      <w:marTop w:val="0"/>
      <w:marBottom w:val="0"/>
      <w:divBdr>
        <w:top w:val="none" w:sz="0" w:space="0" w:color="auto"/>
        <w:left w:val="none" w:sz="0" w:space="0" w:color="auto"/>
        <w:bottom w:val="none" w:sz="0" w:space="0" w:color="auto"/>
        <w:right w:val="none" w:sz="0" w:space="0" w:color="auto"/>
      </w:divBdr>
    </w:div>
    <w:div w:id="1101297984">
      <w:bodyDiv w:val="1"/>
      <w:marLeft w:val="0"/>
      <w:marRight w:val="0"/>
      <w:marTop w:val="0"/>
      <w:marBottom w:val="0"/>
      <w:divBdr>
        <w:top w:val="none" w:sz="0" w:space="0" w:color="auto"/>
        <w:left w:val="none" w:sz="0" w:space="0" w:color="auto"/>
        <w:bottom w:val="none" w:sz="0" w:space="0" w:color="auto"/>
        <w:right w:val="none" w:sz="0" w:space="0" w:color="auto"/>
      </w:divBdr>
    </w:div>
    <w:div w:id="1101608852">
      <w:bodyDiv w:val="1"/>
      <w:marLeft w:val="0"/>
      <w:marRight w:val="0"/>
      <w:marTop w:val="0"/>
      <w:marBottom w:val="0"/>
      <w:divBdr>
        <w:top w:val="none" w:sz="0" w:space="0" w:color="auto"/>
        <w:left w:val="none" w:sz="0" w:space="0" w:color="auto"/>
        <w:bottom w:val="none" w:sz="0" w:space="0" w:color="auto"/>
        <w:right w:val="none" w:sz="0" w:space="0" w:color="auto"/>
      </w:divBdr>
      <w:divsChild>
        <w:div w:id="1300843627">
          <w:marLeft w:val="480"/>
          <w:marRight w:val="0"/>
          <w:marTop w:val="0"/>
          <w:marBottom w:val="0"/>
          <w:divBdr>
            <w:top w:val="none" w:sz="0" w:space="0" w:color="auto"/>
            <w:left w:val="none" w:sz="0" w:space="0" w:color="auto"/>
            <w:bottom w:val="none" w:sz="0" w:space="0" w:color="auto"/>
            <w:right w:val="none" w:sz="0" w:space="0" w:color="auto"/>
          </w:divBdr>
        </w:div>
        <w:div w:id="1137912418">
          <w:marLeft w:val="480"/>
          <w:marRight w:val="0"/>
          <w:marTop w:val="0"/>
          <w:marBottom w:val="0"/>
          <w:divBdr>
            <w:top w:val="none" w:sz="0" w:space="0" w:color="auto"/>
            <w:left w:val="none" w:sz="0" w:space="0" w:color="auto"/>
            <w:bottom w:val="none" w:sz="0" w:space="0" w:color="auto"/>
            <w:right w:val="none" w:sz="0" w:space="0" w:color="auto"/>
          </w:divBdr>
        </w:div>
        <w:div w:id="11614133">
          <w:marLeft w:val="480"/>
          <w:marRight w:val="0"/>
          <w:marTop w:val="0"/>
          <w:marBottom w:val="0"/>
          <w:divBdr>
            <w:top w:val="none" w:sz="0" w:space="0" w:color="auto"/>
            <w:left w:val="none" w:sz="0" w:space="0" w:color="auto"/>
            <w:bottom w:val="none" w:sz="0" w:space="0" w:color="auto"/>
            <w:right w:val="none" w:sz="0" w:space="0" w:color="auto"/>
          </w:divBdr>
        </w:div>
        <w:div w:id="809173955">
          <w:marLeft w:val="480"/>
          <w:marRight w:val="0"/>
          <w:marTop w:val="0"/>
          <w:marBottom w:val="0"/>
          <w:divBdr>
            <w:top w:val="none" w:sz="0" w:space="0" w:color="auto"/>
            <w:left w:val="none" w:sz="0" w:space="0" w:color="auto"/>
            <w:bottom w:val="none" w:sz="0" w:space="0" w:color="auto"/>
            <w:right w:val="none" w:sz="0" w:space="0" w:color="auto"/>
          </w:divBdr>
        </w:div>
        <w:div w:id="1250039697">
          <w:marLeft w:val="480"/>
          <w:marRight w:val="0"/>
          <w:marTop w:val="0"/>
          <w:marBottom w:val="0"/>
          <w:divBdr>
            <w:top w:val="none" w:sz="0" w:space="0" w:color="auto"/>
            <w:left w:val="none" w:sz="0" w:space="0" w:color="auto"/>
            <w:bottom w:val="none" w:sz="0" w:space="0" w:color="auto"/>
            <w:right w:val="none" w:sz="0" w:space="0" w:color="auto"/>
          </w:divBdr>
        </w:div>
        <w:div w:id="708918886">
          <w:marLeft w:val="480"/>
          <w:marRight w:val="0"/>
          <w:marTop w:val="0"/>
          <w:marBottom w:val="0"/>
          <w:divBdr>
            <w:top w:val="none" w:sz="0" w:space="0" w:color="auto"/>
            <w:left w:val="none" w:sz="0" w:space="0" w:color="auto"/>
            <w:bottom w:val="none" w:sz="0" w:space="0" w:color="auto"/>
            <w:right w:val="none" w:sz="0" w:space="0" w:color="auto"/>
          </w:divBdr>
        </w:div>
        <w:div w:id="1686400761">
          <w:marLeft w:val="480"/>
          <w:marRight w:val="0"/>
          <w:marTop w:val="0"/>
          <w:marBottom w:val="0"/>
          <w:divBdr>
            <w:top w:val="none" w:sz="0" w:space="0" w:color="auto"/>
            <w:left w:val="none" w:sz="0" w:space="0" w:color="auto"/>
            <w:bottom w:val="none" w:sz="0" w:space="0" w:color="auto"/>
            <w:right w:val="none" w:sz="0" w:space="0" w:color="auto"/>
          </w:divBdr>
        </w:div>
        <w:div w:id="2034259616">
          <w:marLeft w:val="480"/>
          <w:marRight w:val="0"/>
          <w:marTop w:val="0"/>
          <w:marBottom w:val="0"/>
          <w:divBdr>
            <w:top w:val="none" w:sz="0" w:space="0" w:color="auto"/>
            <w:left w:val="none" w:sz="0" w:space="0" w:color="auto"/>
            <w:bottom w:val="none" w:sz="0" w:space="0" w:color="auto"/>
            <w:right w:val="none" w:sz="0" w:space="0" w:color="auto"/>
          </w:divBdr>
        </w:div>
        <w:div w:id="1562209247">
          <w:marLeft w:val="480"/>
          <w:marRight w:val="0"/>
          <w:marTop w:val="0"/>
          <w:marBottom w:val="0"/>
          <w:divBdr>
            <w:top w:val="none" w:sz="0" w:space="0" w:color="auto"/>
            <w:left w:val="none" w:sz="0" w:space="0" w:color="auto"/>
            <w:bottom w:val="none" w:sz="0" w:space="0" w:color="auto"/>
            <w:right w:val="none" w:sz="0" w:space="0" w:color="auto"/>
          </w:divBdr>
        </w:div>
        <w:div w:id="2051606564">
          <w:marLeft w:val="480"/>
          <w:marRight w:val="0"/>
          <w:marTop w:val="0"/>
          <w:marBottom w:val="0"/>
          <w:divBdr>
            <w:top w:val="none" w:sz="0" w:space="0" w:color="auto"/>
            <w:left w:val="none" w:sz="0" w:space="0" w:color="auto"/>
            <w:bottom w:val="none" w:sz="0" w:space="0" w:color="auto"/>
            <w:right w:val="none" w:sz="0" w:space="0" w:color="auto"/>
          </w:divBdr>
        </w:div>
        <w:div w:id="1177623072">
          <w:marLeft w:val="480"/>
          <w:marRight w:val="0"/>
          <w:marTop w:val="0"/>
          <w:marBottom w:val="0"/>
          <w:divBdr>
            <w:top w:val="none" w:sz="0" w:space="0" w:color="auto"/>
            <w:left w:val="none" w:sz="0" w:space="0" w:color="auto"/>
            <w:bottom w:val="none" w:sz="0" w:space="0" w:color="auto"/>
            <w:right w:val="none" w:sz="0" w:space="0" w:color="auto"/>
          </w:divBdr>
        </w:div>
        <w:div w:id="994410127">
          <w:marLeft w:val="480"/>
          <w:marRight w:val="0"/>
          <w:marTop w:val="0"/>
          <w:marBottom w:val="0"/>
          <w:divBdr>
            <w:top w:val="none" w:sz="0" w:space="0" w:color="auto"/>
            <w:left w:val="none" w:sz="0" w:space="0" w:color="auto"/>
            <w:bottom w:val="none" w:sz="0" w:space="0" w:color="auto"/>
            <w:right w:val="none" w:sz="0" w:space="0" w:color="auto"/>
          </w:divBdr>
        </w:div>
        <w:div w:id="1377504884">
          <w:marLeft w:val="480"/>
          <w:marRight w:val="0"/>
          <w:marTop w:val="0"/>
          <w:marBottom w:val="0"/>
          <w:divBdr>
            <w:top w:val="none" w:sz="0" w:space="0" w:color="auto"/>
            <w:left w:val="none" w:sz="0" w:space="0" w:color="auto"/>
            <w:bottom w:val="none" w:sz="0" w:space="0" w:color="auto"/>
            <w:right w:val="none" w:sz="0" w:space="0" w:color="auto"/>
          </w:divBdr>
        </w:div>
        <w:div w:id="2061050988">
          <w:marLeft w:val="480"/>
          <w:marRight w:val="0"/>
          <w:marTop w:val="0"/>
          <w:marBottom w:val="0"/>
          <w:divBdr>
            <w:top w:val="none" w:sz="0" w:space="0" w:color="auto"/>
            <w:left w:val="none" w:sz="0" w:space="0" w:color="auto"/>
            <w:bottom w:val="none" w:sz="0" w:space="0" w:color="auto"/>
            <w:right w:val="none" w:sz="0" w:space="0" w:color="auto"/>
          </w:divBdr>
        </w:div>
        <w:div w:id="1657027073">
          <w:marLeft w:val="480"/>
          <w:marRight w:val="0"/>
          <w:marTop w:val="0"/>
          <w:marBottom w:val="0"/>
          <w:divBdr>
            <w:top w:val="none" w:sz="0" w:space="0" w:color="auto"/>
            <w:left w:val="none" w:sz="0" w:space="0" w:color="auto"/>
            <w:bottom w:val="none" w:sz="0" w:space="0" w:color="auto"/>
            <w:right w:val="none" w:sz="0" w:space="0" w:color="auto"/>
          </w:divBdr>
        </w:div>
        <w:div w:id="1526746041">
          <w:marLeft w:val="480"/>
          <w:marRight w:val="0"/>
          <w:marTop w:val="0"/>
          <w:marBottom w:val="0"/>
          <w:divBdr>
            <w:top w:val="none" w:sz="0" w:space="0" w:color="auto"/>
            <w:left w:val="none" w:sz="0" w:space="0" w:color="auto"/>
            <w:bottom w:val="none" w:sz="0" w:space="0" w:color="auto"/>
            <w:right w:val="none" w:sz="0" w:space="0" w:color="auto"/>
          </w:divBdr>
        </w:div>
        <w:div w:id="300580407">
          <w:marLeft w:val="480"/>
          <w:marRight w:val="0"/>
          <w:marTop w:val="0"/>
          <w:marBottom w:val="0"/>
          <w:divBdr>
            <w:top w:val="none" w:sz="0" w:space="0" w:color="auto"/>
            <w:left w:val="none" w:sz="0" w:space="0" w:color="auto"/>
            <w:bottom w:val="none" w:sz="0" w:space="0" w:color="auto"/>
            <w:right w:val="none" w:sz="0" w:space="0" w:color="auto"/>
          </w:divBdr>
        </w:div>
        <w:div w:id="638728320">
          <w:marLeft w:val="480"/>
          <w:marRight w:val="0"/>
          <w:marTop w:val="0"/>
          <w:marBottom w:val="0"/>
          <w:divBdr>
            <w:top w:val="none" w:sz="0" w:space="0" w:color="auto"/>
            <w:left w:val="none" w:sz="0" w:space="0" w:color="auto"/>
            <w:bottom w:val="none" w:sz="0" w:space="0" w:color="auto"/>
            <w:right w:val="none" w:sz="0" w:space="0" w:color="auto"/>
          </w:divBdr>
        </w:div>
        <w:div w:id="768084064">
          <w:marLeft w:val="480"/>
          <w:marRight w:val="0"/>
          <w:marTop w:val="0"/>
          <w:marBottom w:val="0"/>
          <w:divBdr>
            <w:top w:val="none" w:sz="0" w:space="0" w:color="auto"/>
            <w:left w:val="none" w:sz="0" w:space="0" w:color="auto"/>
            <w:bottom w:val="none" w:sz="0" w:space="0" w:color="auto"/>
            <w:right w:val="none" w:sz="0" w:space="0" w:color="auto"/>
          </w:divBdr>
        </w:div>
        <w:div w:id="1485856893">
          <w:marLeft w:val="480"/>
          <w:marRight w:val="0"/>
          <w:marTop w:val="0"/>
          <w:marBottom w:val="0"/>
          <w:divBdr>
            <w:top w:val="none" w:sz="0" w:space="0" w:color="auto"/>
            <w:left w:val="none" w:sz="0" w:space="0" w:color="auto"/>
            <w:bottom w:val="none" w:sz="0" w:space="0" w:color="auto"/>
            <w:right w:val="none" w:sz="0" w:space="0" w:color="auto"/>
          </w:divBdr>
        </w:div>
        <w:div w:id="783504455">
          <w:marLeft w:val="480"/>
          <w:marRight w:val="0"/>
          <w:marTop w:val="0"/>
          <w:marBottom w:val="0"/>
          <w:divBdr>
            <w:top w:val="none" w:sz="0" w:space="0" w:color="auto"/>
            <w:left w:val="none" w:sz="0" w:space="0" w:color="auto"/>
            <w:bottom w:val="none" w:sz="0" w:space="0" w:color="auto"/>
            <w:right w:val="none" w:sz="0" w:space="0" w:color="auto"/>
          </w:divBdr>
        </w:div>
        <w:div w:id="1039086260">
          <w:marLeft w:val="480"/>
          <w:marRight w:val="0"/>
          <w:marTop w:val="0"/>
          <w:marBottom w:val="0"/>
          <w:divBdr>
            <w:top w:val="none" w:sz="0" w:space="0" w:color="auto"/>
            <w:left w:val="none" w:sz="0" w:space="0" w:color="auto"/>
            <w:bottom w:val="none" w:sz="0" w:space="0" w:color="auto"/>
            <w:right w:val="none" w:sz="0" w:space="0" w:color="auto"/>
          </w:divBdr>
        </w:div>
        <w:div w:id="707798144">
          <w:marLeft w:val="480"/>
          <w:marRight w:val="0"/>
          <w:marTop w:val="0"/>
          <w:marBottom w:val="0"/>
          <w:divBdr>
            <w:top w:val="none" w:sz="0" w:space="0" w:color="auto"/>
            <w:left w:val="none" w:sz="0" w:space="0" w:color="auto"/>
            <w:bottom w:val="none" w:sz="0" w:space="0" w:color="auto"/>
            <w:right w:val="none" w:sz="0" w:space="0" w:color="auto"/>
          </w:divBdr>
        </w:div>
        <w:div w:id="1751735840">
          <w:marLeft w:val="480"/>
          <w:marRight w:val="0"/>
          <w:marTop w:val="0"/>
          <w:marBottom w:val="0"/>
          <w:divBdr>
            <w:top w:val="none" w:sz="0" w:space="0" w:color="auto"/>
            <w:left w:val="none" w:sz="0" w:space="0" w:color="auto"/>
            <w:bottom w:val="none" w:sz="0" w:space="0" w:color="auto"/>
            <w:right w:val="none" w:sz="0" w:space="0" w:color="auto"/>
          </w:divBdr>
        </w:div>
        <w:div w:id="624239281">
          <w:marLeft w:val="480"/>
          <w:marRight w:val="0"/>
          <w:marTop w:val="0"/>
          <w:marBottom w:val="0"/>
          <w:divBdr>
            <w:top w:val="none" w:sz="0" w:space="0" w:color="auto"/>
            <w:left w:val="none" w:sz="0" w:space="0" w:color="auto"/>
            <w:bottom w:val="none" w:sz="0" w:space="0" w:color="auto"/>
            <w:right w:val="none" w:sz="0" w:space="0" w:color="auto"/>
          </w:divBdr>
        </w:div>
        <w:div w:id="1783256490">
          <w:marLeft w:val="480"/>
          <w:marRight w:val="0"/>
          <w:marTop w:val="0"/>
          <w:marBottom w:val="0"/>
          <w:divBdr>
            <w:top w:val="none" w:sz="0" w:space="0" w:color="auto"/>
            <w:left w:val="none" w:sz="0" w:space="0" w:color="auto"/>
            <w:bottom w:val="none" w:sz="0" w:space="0" w:color="auto"/>
            <w:right w:val="none" w:sz="0" w:space="0" w:color="auto"/>
          </w:divBdr>
        </w:div>
        <w:div w:id="1891382668">
          <w:marLeft w:val="480"/>
          <w:marRight w:val="0"/>
          <w:marTop w:val="0"/>
          <w:marBottom w:val="0"/>
          <w:divBdr>
            <w:top w:val="none" w:sz="0" w:space="0" w:color="auto"/>
            <w:left w:val="none" w:sz="0" w:space="0" w:color="auto"/>
            <w:bottom w:val="none" w:sz="0" w:space="0" w:color="auto"/>
            <w:right w:val="none" w:sz="0" w:space="0" w:color="auto"/>
          </w:divBdr>
        </w:div>
        <w:div w:id="1623657593">
          <w:marLeft w:val="480"/>
          <w:marRight w:val="0"/>
          <w:marTop w:val="0"/>
          <w:marBottom w:val="0"/>
          <w:divBdr>
            <w:top w:val="none" w:sz="0" w:space="0" w:color="auto"/>
            <w:left w:val="none" w:sz="0" w:space="0" w:color="auto"/>
            <w:bottom w:val="none" w:sz="0" w:space="0" w:color="auto"/>
            <w:right w:val="none" w:sz="0" w:space="0" w:color="auto"/>
          </w:divBdr>
        </w:div>
        <w:div w:id="360667814">
          <w:marLeft w:val="480"/>
          <w:marRight w:val="0"/>
          <w:marTop w:val="0"/>
          <w:marBottom w:val="0"/>
          <w:divBdr>
            <w:top w:val="none" w:sz="0" w:space="0" w:color="auto"/>
            <w:left w:val="none" w:sz="0" w:space="0" w:color="auto"/>
            <w:bottom w:val="none" w:sz="0" w:space="0" w:color="auto"/>
            <w:right w:val="none" w:sz="0" w:space="0" w:color="auto"/>
          </w:divBdr>
        </w:div>
        <w:div w:id="775171642">
          <w:marLeft w:val="480"/>
          <w:marRight w:val="0"/>
          <w:marTop w:val="0"/>
          <w:marBottom w:val="0"/>
          <w:divBdr>
            <w:top w:val="none" w:sz="0" w:space="0" w:color="auto"/>
            <w:left w:val="none" w:sz="0" w:space="0" w:color="auto"/>
            <w:bottom w:val="none" w:sz="0" w:space="0" w:color="auto"/>
            <w:right w:val="none" w:sz="0" w:space="0" w:color="auto"/>
          </w:divBdr>
        </w:div>
        <w:div w:id="2021621689">
          <w:marLeft w:val="480"/>
          <w:marRight w:val="0"/>
          <w:marTop w:val="0"/>
          <w:marBottom w:val="0"/>
          <w:divBdr>
            <w:top w:val="none" w:sz="0" w:space="0" w:color="auto"/>
            <w:left w:val="none" w:sz="0" w:space="0" w:color="auto"/>
            <w:bottom w:val="none" w:sz="0" w:space="0" w:color="auto"/>
            <w:right w:val="none" w:sz="0" w:space="0" w:color="auto"/>
          </w:divBdr>
        </w:div>
        <w:div w:id="259919587">
          <w:marLeft w:val="480"/>
          <w:marRight w:val="0"/>
          <w:marTop w:val="0"/>
          <w:marBottom w:val="0"/>
          <w:divBdr>
            <w:top w:val="none" w:sz="0" w:space="0" w:color="auto"/>
            <w:left w:val="none" w:sz="0" w:space="0" w:color="auto"/>
            <w:bottom w:val="none" w:sz="0" w:space="0" w:color="auto"/>
            <w:right w:val="none" w:sz="0" w:space="0" w:color="auto"/>
          </w:divBdr>
        </w:div>
        <w:div w:id="344865047">
          <w:marLeft w:val="480"/>
          <w:marRight w:val="0"/>
          <w:marTop w:val="0"/>
          <w:marBottom w:val="0"/>
          <w:divBdr>
            <w:top w:val="none" w:sz="0" w:space="0" w:color="auto"/>
            <w:left w:val="none" w:sz="0" w:space="0" w:color="auto"/>
            <w:bottom w:val="none" w:sz="0" w:space="0" w:color="auto"/>
            <w:right w:val="none" w:sz="0" w:space="0" w:color="auto"/>
          </w:divBdr>
        </w:div>
        <w:div w:id="1021542157">
          <w:marLeft w:val="480"/>
          <w:marRight w:val="0"/>
          <w:marTop w:val="0"/>
          <w:marBottom w:val="0"/>
          <w:divBdr>
            <w:top w:val="none" w:sz="0" w:space="0" w:color="auto"/>
            <w:left w:val="none" w:sz="0" w:space="0" w:color="auto"/>
            <w:bottom w:val="none" w:sz="0" w:space="0" w:color="auto"/>
            <w:right w:val="none" w:sz="0" w:space="0" w:color="auto"/>
          </w:divBdr>
        </w:div>
      </w:divsChild>
    </w:div>
    <w:div w:id="1101684156">
      <w:bodyDiv w:val="1"/>
      <w:marLeft w:val="0"/>
      <w:marRight w:val="0"/>
      <w:marTop w:val="0"/>
      <w:marBottom w:val="0"/>
      <w:divBdr>
        <w:top w:val="none" w:sz="0" w:space="0" w:color="auto"/>
        <w:left w:val="none" w:sz="0" w:space="0" w:color="auto"/>
        <w:bottom w:val="none" w:sz="0" w:space="0" w:color="auto"/>
        <w:right w:val="none" w:sz="0" w:space="0" w:color="auto"/>
      </w:divBdr>
    </w:div>
    <w:div w:id="1101687332">
      <w:bodyDiv w:val="1"/>
      <w:marLeft w:val="0"/>
      <w:marRight w:val="0"/>
      <w:marTop w:val="0"/>
      <w:marBottom w:val="0"/>
      <w:divBdr>
        <w:top w:val="none" w:sz="0" w:space="0" w:color="auto"/>
        <w:left w:val="none" w:sz="0" w:space="0" w:color="auto"/>
        <w:bottom w:val="none" w:sz="0" w:space="0" w:color="auto"/>
        <w:right w:val="none" w:sz="0" w:space="0" w:color="auto"/>
      </w:divBdr>
    </w:div>
    <w:div w:id="1101949722">
      <w:bodyDiv w:val="1"/>
      <w:marLeft w:val="0"/>
      <w:marRight w:val="0"/>
      <w:marTop w:val="0"/>
      <w:marBottom w:val="0"/>
      <w:divBdr>
        <w:top w:val="none" w:sz="0" w:space="0" w:color="auto"/>
        <w:left w:val="none" w:sz="0" w:space="0" w:color="auto"/>
        <w:bottom w:val="none" w:sz="0" w:space="0" w:color="auto"/>
        <w:right w:val="none" w:sz="0" w:space="0" w:color="auto"/>
      </w:divBdr>
    </w:div>
    <w:div w:id="1102454479">
      <w:bodyDiv w:val="1"/>
      <w:marLeft w:val="0"/>
      <w:marRight w:val="0"/>
      <w:marTop w:val="0"/>
      <w:marBottom w:val="0"/>
      <w:divBdr>
        <w:top w:val="none" w:sz="0" w:space="0" w:color="auto"/>
        <w:left w:val="none" w:sz="0" w:space="0" w:color="auto"/>
        <w:bottom w:val="none" w:sz="0" w:space="0" w:color="auto"/>
        <w:right w:val="none" w:sz="0" w:space="0" w:color="auto"/>
      </w:divBdr>
    </w:div>
    <w:div w:id="1103844027">
      <w:bodyDiv w:val="1"/>
      <w:marLeft w:val="0"/>
      <w:marRight w:val="0"/>
      <w:marTop w:val="0"/>
      <w:marBottom w:val="0"/>
      <w:divBdr>
        <w:top w:val="none" w:sz="0" w:space="0" w:color="auto"/>
        <w:left w:val="none" w:sz="0" w:space="0" w:color="auto"/>
        <w:bottom w:val="none" w:sz="0" w:space="0" w:color="auto"/>
        <w:right w:val="none" w:sz="0" w:space="0" w:color="auto"/>
      </w:divBdr>
    </w:div>
    <w:div w:id="1103844138">
      <w:bodyDiv w:val="1"/>
      <w:marLeft w:val="0"/>
      <w:marRight w:val="0"/>
      <w:marTop w:val="0"/>
      <w:marBottom w:val="0"/>
      <w:divBdr>
        <w:top w:val="none" w:sz="0" w:space="0" w:color="auto"/>
        <w:left w:val="none" w:sz="0" w:space="0" w:color="auto"/>
        <w:bottom w:val="none" w:sz="0" w:space="0" w:color="auto"/>
        <w:right w:val="none" w:sz="0" w:space="0" w:color="auto"/>
      </w:divBdr>
    </w:div>
    <w:div w:id="1104036007">
      <w:bodyDiv w:val="1"/>
      <w:marLeft w:val="0"/>
      <w:marRight w:val="0"/>
      <w:marTop w:val="0"/>
      <w:marBottom w:val="0"/>
      <w:divBdr>
        <w:top w:val="none" w:sz="0" w:space="0" w:color="auto"/>
        <w:left w:val="none" w:sz="0" w:space="0" w:color="auto"/>
        <w:bottom w:val="none" w:sz="0" w:space="0" w:color="auto"/>
        <w:right w:val="none" w:sz="0" w:space="0" w:color="auto"/>
      </w:divBdr>
      <w:divsChild>
        <w:div w:id="1540892547">
          <w:marLeft w:val="480"/>
          <w:marRight w:val="0"/>
          <w:marTop w:val="0"/>
          <w:marBottom w:val="0"/>
          <w:divBdr>
            <w:top w:val="none" w:sz="0" w:space="0" w:color="auto"/>
            <w:left w:val="none" w:sz="0" w:space="0" w:color="auto"/>
            <w:bottom w:val="none" w:sz="0" w:space="0" w:color="auto"/>
            <w:right w:val="none" w:sz="0" w:space="0" w:color="auto"/>
          </w:divBdr>
        </w:div>
        <w:div w:id="1391075624">
          <w:marLeft w:val="480"/>
          <w:marRight w:val="0"/>
          <w:marTop w:val="0"/>
          <w:marBottom w:val="0"/>
          <w:divBdr>
            <w:top w:val="none" w:sz="0" w:space="0" w:color="auto"/>
            <w:left w:val="none" w:sz="0" w:space="0" w:color="auto"/>
            <w:bottom w:val="none" w:sz="0" w:space="0" w:color="auto"/>
            <w:right w:val="none" w:sz="0" w:space="0" w:color="auto"/>
          </w:divBdr>
        </w:div>
        <w:div w:id="92483130">
          <w:marLeft w:val="480"/>
          <w:marRight w:val="0"/>
          <w:marTop w:val="0"/>
          <w:marBottom w:val="0"/>
          <w:divBdr>
            <w:top w:val="none" w:sz="0" w:space="0" w:color="auto"/>
            <w:left w:val="none" w:sz="0" w:space="0" w:color="auto"/>
            <w:bottom w:val="none" w:sz="0" w:space="0" w:color="auto"/>
            <w:right w:val="none" w:sz="0" w:space="0" w:color="auto"/>
          </w:divBdr>
        </w:div>
        <w:div w:id="194084194">
          <w:marLeft w:val="480"/>
          <w:marRight w:val="0"/>
          <w:marTop w:val="0"/>
          <w:marBottom w:val="0"/>
          <w:divBdr>
            <w:top w:val="none" w:sz="0" w:space="0" w:color="auto"/>
            <w:left w:val="none" w:sz="0" w:space="0" w:color="auto"/>
            <w:bottom w:val="none" w:sz="0" w:space="0" w:color="auto"/>
            <w:right w:val="none" w:sz="0" w:space="0" w:color="auto"/>
          </w:divBdr>
        </w:div>
        <w:div w:id="1237863382">
          <w:marLeft w:val="480"/>
          <w:marRight w:val="0"/>
          <w:marTop w:val="0"/>
          <w:marBottom w:val="0"/>
          <w:divBdr>
            <w:top w:val="none" w:sz="0" w:space="0" w:color="auto"/>
            <w:left w:val="none" w:sz="0" w:space="0" w:color="auto"/>
            <w:bottom w:val="none" w:sz="0" w:space="0" w:color="auto"/>
            <w:right w:val="none" w:sz="0" w:space="0" w:color="auto"/>
          </w:divBdr>
        </w:div>
        <w:div w:id="14504146">
          <w:marLeft w:val="480"/>
          <w:marRight w:val="0"/>
          <w:marTop w:val="0"/>
          <w:marBottom w:val="0"/>
          <w:divBdr>
            <w:top w:val="none" w:sz="0" w:space="0" w:color="auto"/>
            <w:left w:val="none" w:sz="0" w:space="0" w:color="auto"/>
            <w:bottom w:val="none" w:sz="0" w:space="0" w:color="auto"/>
            <w:right w:val="none" w:sz="0" w:space="0" w:color="auto"/>
          </w:divBdr>
        </w:div>
        <w:div w:id="375740659">
          <w:marLeft w:val="480"/>
          <w:marRight w:val="0"/>
          <w:marTop w:val="0"/>
          <w:marBottom w:val="0"/>
          <w:divBdr>
            <w:top w:val="none" w:sz="0" w:space="0" w:color="auto"/>
            <w:left w:val="none" w:sz="0" w:space="0" w:color="auto"/>
            <w:bottom w:val="none" w:sz="0" w:space="0" w:color="auto"/>
            <w:right w:val="none" w:sz="0" w:space="0" w:color="auto"/>
          </w:divBdr>
        </w:div>
        <w:div w:id="62652960">
          <w:marLeft w:val="480"/>
          <w:marRight w:val="0"/>
          <w:marTop w:val="0"/>
          <w:marBottom w:val="0"/>
          <w:divBdr>
            <w:top w:val="none" w:sz="0" w:space="0" w:color="auto"/>
            <w:left w:val="none" w:sz="0" w:space="0" w:color="auto"/>
            <w:bottom w:val="none" w:sz="0" w:space="0" w:color="auto"/>
            <w:right w:val="none" w:sz="0" w:space="0" w:color="auto"/>
          </w:divBdr>
        </w:div>
        <w:div w:id="143358800">
          <w:marLeft w:val="480"/>
          <w:marRight w:val="0"/>
          <w:marTop w:val="0"/>
          <w:marBottom w:val="0"/>
          <w:divBdr>
            <w:top w:val="none" w:sz="0" w:space="0" w:color="auto"/>
            <w:left w:val="none" w:sz="0" w:space="0" w:color="auto"/>
            <w:bottom w:val="none" w:sz="0" w:space="0" w:color="auto"/>
            <w:right w:val="none" w:sz="0" w:space="0" w:color="auto"/>
          </w:divBdr>
        </w:div>
        <w:div w:id="1806194149">
          <w:marLeft w:val="480"/>
          <w:marRight w:val="0"/>
          <w:marTop w:val="0"/>
          <w:marBottom w:val="0"/>
          <w:divBdr>
            <w:top w:val="none" w:sz="0" w:space="0" w:color="auto"/>
            <w:left w:val="none" w:sz="0" w:space="0" w:color="auto"/>
            <w:bottom w:val="none" w:sz="0" w:space="0" w:color="auto"/>
            <w:right w:val="none" w:sz="0" w:space="0" w:color="auto"/>
          </w:divBdr>
        </w:div>
        <w:div w:id="1673341114">
          <w:marLeft w:val="480"/>
          <w:marRight w:val="0"/>
          <w:marTop w:val="0"/>
          <w:marBottom w:val="0"/>
          <w:divBdr>
            <w:top w:val="none" w:sz="0" w:space="0" w:color="auto"/>
            <w:left w:val="none" w:sz="0" w:space="0" w:color="auto"/>
            <w:bottom w:val="none" w:sz="0" w:space="0" w:color="auto"/>
            <w:right w:val="none" w:sz="0" w:space="0" w:color="auto"/>
          </w:divBdr>
        </w:div>
        <w:div w:id="1899121726">
          <w:marLeft w:val="480"/>
          <w:marRight w:val="0"/>
          <w:marTop w:val="0"/>
          <w:marBottom w:val="0"/>
          <w:divBdr>
            <w:top w:val="none" w:sz="0" w:space="0" w:color="auto"/>
            <w:left w:val="none" w:sz="0" w:space="0" w:color="auto"/>
            <w:bottom w:val="none" w:sz="0" w:space="0" w:color="auto"/>
            <w:right w:val="none" w:sz="0" w:space="0" w:color="auto"/>
          </w:divBdr>
        </w:div>
        <w:div w:id="230433271">
          <w:marLeft w:val="480"/>
          <w:marRight w:val="0"/>
          <w:marTop w:val="0"/>
          <w:marBottom w:val="0"/>
          <w:divBdr>
            <w:top w:val="none" w:sz="0" w:space="0" w:color="auto"/>
            <w:left w:val="none" w:sz="0" w:space="0" w:color="auto"/>
            <w:bottom w:val="none" w:sz="0" w:space="0" w:color="auto"/>
            <w:right w:val="none" w:sz="0" w:space="0" w:color="auto"/>
          </w:divBdr>
        </w:div>
        <w:div w:id="193885905">
          <w:marLeft w:val="480"/>
          <w:marRight w:val="0"/>
          <w:marTop w:val="0"/>
          <w:marBottom w:val="0"/>
          <w:divBdr>
            <w:top w:val="none" w:sz="0" w:space="0" w:color="auto"/>
            <w:left w:val="none" w:sz="0" w:space="0" w:color="auto"/>
            <w:bottom w:val="none" w:sz="0" w:space="0" w:color="auto"/>
            <w:right w:val="none" w:sz="0" w:space="0" w:color="auto"/>
          </w:divBdr>
        </w:div>
        <w:div w:id="1704818496">
          <w:marLeft w:val="480"/>
          <w:marRight w:val="0"/>
          <w:marTop w:val="0"/>
          <w:marBottom w:val="0"/>
          <w:divBdr>
            <w:top w:val="none" w:sz="0" w:space="0" w:color="auto"/>
            <w:left w:val="none" w:sz="0" w:space="0" w:color="auto"/>
            <w:bottom w:val="none" w:sz="0" w:space="0" w:color="auto"/>
            <w:right w:val="none" w:sz="0" w:space="0" w:color="auto"/>
          </w:divBdr>
        </w:div>
        <w:div w:id="2106606385">
          <w:marLeft w:val="480"/>
          <w:marRight w:val="0"/>
          <w:marTop w:val="0"/>
          <w:marBottom w:val="0"/>
          <w:divBdr>
            <w:top w:val="none" w:sz="0" w:space="0" w:color="auto"/>
            <w:left w:val="none" w:sz="0" w:space="0" w:color="auto"/>
            <w:bottom w:val="none" w:sz="0" w:space="0" w:color="auto"/>
            <w:right w:val="none" w:sz="0" w:space="0" w:color="auto"/>
          </w:divBdr>
        </w:div>
        <w:div w:id="1556309074">
          <w:marLeft w:val="480"/>
          <w:marRight w:val="0"/>
          <w:marTop w:val="0"/>
          <w:marBottom w:val="0"/>
          <w:divBdr>
            <w:top w:val="none" w:sz="0" w:space="0" w:color="auto"/>
            <w:left w:val="none" w:sz="0" w:space="0" w:color="auto"/>
            <w:bottom w:val="none" w:sz="0" w:space="0" w:color="auto"/>
            <w:right w:val="none" w:sz="0" w:space="0" w:color="auto"/>
          </w:divBdr>
        </w:div>
        <w:div w:id="908853260">
          <w:marLeft w:val="480"/>
          <w:marRight w:val="0"/>
          <w:marTop w:val="0"/>
          <w:marBottom w:val="0"/>
          <w:divBdr>
            <w:top w:val="none" w:sz="0" w:space="0" w:color="auto"/>
            <w:left w:val="none" w:sz="0" w:space="0" w:color="auto"/>
            <w:bottom w:val="none" w:sz="0" w:space="0" w:color="auto"/>
            <w:right w:val="none" w:sz="0" w:space="0" w:color="auto"/>
          </w:divBdr>
        </w:div>
        <w:div w:id="1479179716">
          <w:marLeft w:val="480"/>
          <w:marRight w:val="0"/>
          <w:marTop w:val="0"/>
          <w:marBottom w:val="0"/>
          <w:divBdr>
            <w:top w:val="none" w:sz="0" w:space="0" w:color="auto"/>
            <w:left w:val="none" w:sz="0" w:space="0" w:color="auto"/>
            <w:bottom w:val="none" w:sz="0" w:space="0" w:color="auto"/>
            <w:right w:val="none" w:sz="0" w:space="0" w:color="auto"/>
          </w:divBdr>
        </w:div>
        <w:div w:id="5061092">
          <w:marLeft w:val="480"/>
          <w:marRight w:val="0"/>
          <w:marTop w:val="0"/>
          <w:marBottom w:val="0"/>
          <w:divBdr>
            <w:top w:val="none" w:sz="0" w:space="0" w:color="auto"/>
            <w:left w:val="none" w:sz="0" w:space="0" w:color="auto"/>
            <w:bottom w:val="none" w:sz="0" w:space="0" w:color="auto"/>
            <w:right w:val="none" w:sz="0" w:space="0" w:color="auto"/>
          </w:divBdr>
        </w:div>
        <w:div w:id="25525082">
          <w:marLeft w:val="480"/>
          <w:marRight w:val="0"/>
          <w:marTop w:val="0"/>
          <w:marBottom w:val="0"/>
          <w:divBdr>
            <w:top w:val="none" w:sz="0" w:space="0" w:color="auto"/>
            <w:left w:val="none" w:sz="0" w:space="0" w:color="auto"/>
            <w:bottom w:val="none" w:sz="0" w:space="0" w:color="auto"/>
            <w:right w:val="none" w:sz="0" w:space="0" w:color="auto"/>
          </w:divBdr>
        </w:div>
        <w:div w:id="1610241368">
          <w:marLeft w:val="480"/>
          <w:marRight w:val="0"/>
          <w:marTop w:val="0"/>
          <w:marBottom w:val="0"/>
          <w:divBdr>
            <w:top w:val="none" w:sz="0" w:space="0" w:color="auto"/>
            <w:left w:val="none" w:sz="0" w:space="0" w:color="auto"/>
            <w:bottom w:val="none" w:sz="0" w:space="0" w:color="auto"/>
            <w:right w:val="none" w:sz="0" w:space="0" w:color="auto"/>
          </w:divBdr>
        </w:div>
        <w:div w:id="1014264387">
          <w:marLeft w:val="480"/>
          <w:marRight w:val="0"/>
          <w:marTop w:val="0"/>
          <w:marBottom w:val="0"/>
          <w:divBdr>
            <w:top w:val="none" w:sz="0" w:space="0" w:color="auto"/>
            <w:left w:val="none" w:sz="0" w:space="0" w:color="auto"/>
            <w:bottom w:val="none" w:sz="0" w:space="0" w:color="auto"/>
            <w:right w:val="none" w:sz="0" w:space="0" w:color="auto"/>
          </w:divBdr>
        </w:div>
        <w:div w:id="823081483">
          <w:marLeft w:val="480"/>
          <w:marRight w:val="0"/>
          <w:marTop w:val="0"/>
          <w:marBottom w:val="0"/>
          <w:divBdr>
            <w:top w:val="none" w:sz="0" w:space="0" w:color="auto"/>
            <w:left w:val="none" w:sz="0" w:space="0" w:color="auto"/>
            <w:bottom w:val="none" w:sz="0" w:space="0" w:color="auto"/>
            <w:right w:val="none" w:sz="0" w:space="0" w:color="auto"/>
          </w:divBdr>
        </w:div>
      </w:divsChild>
    </w:div>
    <w:div w:id="1104421377">
      <w:bodyDiv w:val="1"/>
      <w:marLeft w:val="0"/>
      <w:marRight w:val="0"/>
      <w:marTop w:val="0"/>
      <w:marBottom w:val="0"/>
      <w:divBdr>
        <w:top w:val="none" w:sz="0" w:space="0" w:color="auto"/>
        <w:left w:val="none" w:sz="0" w:space="0" w:color="auto"/>
        <w:bottom w:val="none" w:sz="0" w:space="0" w:color="auto"/>
        <w:right w:val="none" w:sz="0" w:space="0" w:color="auto"/>
      </w:divBdr>
    </w:div>
    <w:div w:id="1104496906">
      <w:bodyDiv w:val="1"/>
      <w:marLeft w:val="0"/>
      <w:marRight w:val="0"/>
      <w:marTop w:val="0"/>
      <w:marBottom w:val="0"/>
      <w:divBdr>
        <w:top w:val="none" w:sz="0" w:space="0" w:color="auto"/>
        <w:left w:val="none" w:sz="0" w:space="0" w:color="auto"/>
        <w:bottom w:val="none" w:sz="0" w:space="0" w:color="auto"/>
        <w:right w:val="none" w:sz="0" w:space="0" w:color="auto"/>
      </w:divBdr>
    </w:div>
    <w:div w:id="1104812471">
      <w:bodyDiv w:val="1"/>
      <w:marLeft w:val="0"/>
      <w:marRight w:val="0"/>
      <w:marTop w:val="0"/>
      <w:marBottom w:val="0"/>
      <w:divBdr>
        <w:top w:val="none" w:sz="0" w:space="0" w:color="auto"/>
        <w:left w:val="none" w:sz="0" w:space="0" w:color="auto"/>
        <w:bottom w:val="none" w:sz="0" w:space="0" w:color="auto"/>
        <w:right w:val="none" w:sz="0" w:space="0" w:color="auto"/>
      </w:divBdr>
    </w:div>
    <w:div w:id="1105154508">
      <w:bodyDiv w:val="1"/>
      <w:marLeft w:val="0"/>
      <w:marRight w:val="0"/>
      <w:marTop w:val="0"/>
      <w:marBottom w:val="0"/>
      <w:divBdr>
        <w:top w:val="none" w:sz="0" w:space="0" w:color="auto"/>
        <w:left w:val="none" w:sz="0" w:space="0" w:color="auto"/>
        <w:bottom w:val="none" w:sz="0" w:space="0" w:color="auto"/>
        <w:right w:val="none" w:sz="0" w:space="0" w:color="auto"/>
      </w:divBdr>
    </w:div>
    <w:div w:id="1105228079">
      <w:bodyDiv w:val="1"/>
      <w:marLeft w:val="0"/>
      <w:marRight w:val="0"/>
      <w:marTop w:val="0"/>
      <w:marBottom w:val="0"/>
      <w:divBdr>
        <w:top w:val="none" w:sz="0" w:space="0" w:color="auto"/>
        <w:left w:val="none" w:sz="0" w:space="0" w:color="auto"/>
        <w:bottom w:val="none" w:sz="0" w:space="0" w:color="auto"/>
        <w:right w:val="none" w:sz="0" w:space="0" w:color="auto"/>
      </w:divBdr>
    </w:div>
    <w:div w:id="1105269520">
      <w:bodyDiv w:val="1"/>
      <w:marLeft w:val="0"/>
      <w:marRight w:val="0"/>
      <w:marTop w:val="0"/>
      <w:marBottom w:val="0"/>
      <w:divBdr>
        <w:top w:val="none" w:sz="0" w:space="0" w:color="auto"/>
        <w:left w:val="none" w:sz="0" w:space="0" w:color="auto"/>
        <w:bottom w:val="none" w:sz="0" w:space="0" w:color="auto"/>
        <w:right w:val="none" w:sz="0" w:space="0" w:color="auto"/>
      </w:divBdr>
      <w:divsChild>
        <w:div w:id="1153378248">
          <w:marLeft w:val="480"/>
          <w:marRight w:val="0"/>
          <w:marTop w:val="0"/>
          <w:marBottom w:val="0"/>
          <w:divBdr>
            <w:top w:val="none" w:sz="0" w:space="0" w:color="auto"/>
            <w:left w:val="none" w:sz="0" w:space="0" w:color="auto"/>
            <w:bottom w:val="none" w:sz="0" w:space="0" w:color="auto"/>
            <w:right w:val="none" w:sz="0" w:space="0" w:color="auto"/>
          </w:divBdr>
        </w:div>
        <w:div w:id="753548605">
          <w:marLeft w:val="480"/>
          <w:marRight w:val="0"/>
          <w:marTop w:val="0"/>
          <w:marBottom w:val="0"/>
          <w:divBdr>
            <w:top w:val="none" w:sz="0" w:space="0" w:color="auto"/>
            <w:left w:val="none" w:sz="0" w:space="0" w:color="auto"/>
            <w:bottom w:val="none" w:sz="0" w:space="0" w:color="auto"/>
            <w:right w:val="none" w:sz="0" w:space="0" w:color="auto"/>
          </w:divBdr>
        </w:div>
        <w:div w:id="1712068234">
          <w:marLeft w:val="480"/>
          <w:marRight w:val="0"/>
          <w:marTop w:val="0"/>
          <w:marBottom w:val="0"/>
          <w:divBdr>
            <w:top w:val="none" w:sz="0" w:space="0" w:color="auto"/>
            <w:left w:val="none" w:sz="0" w:space="0" w:color="auto"/>
            <w:bottom w:val="none" w:sz="0" w:space="0" w:color="auto"/>
            <w:right w:val="none" w:sz="0" w:space="0" w:color="auto"/>
          </w:divBdr>
        </w:div>
        <w:div w:id="839540105">
          <w:marLeft w:val="480"/>
          <w:marRight w:val="0"/>
          <w:marTop w:val="0"/>
          <w:marBottom w:val="0"/>
          <w:divBdr>
            <w:top w:val="none" w:sz="0" w:space="0" w:color="auto"/>
            <w:left w:val="none" w:sz="0" w:space="0" w:color="auto"/>
            <w:bottom w:val="none" w:sz="0" w:space="0" w:color="auto"/>
            <w:right w:val="none" w:sz="0" w:space="0" w:color="auto"/>
          </w:divBdr>
        </w:div>
        <w:div w:id="1926261444">
          <w:marLeft w:val="480"/>
          <w:marRight w:val="0"/>
          <w:marTop w:val="0"/>
          <w:marBottom w:val="0"/>
          <w:divBdr>
            <w:top w:val="none" w:sz="0" w:space="0" w:color="auto"/>
            <w:left w:val="none" w:sz="0" w:space="0" w:color="auto"/>
            <w:bottom w:val="none" w:sz="0" w:space="0" w:color="auto"/>
            <w:right w:val="none" w:sz="0" w:space="0" w:color="auto"/>
          </w:divBdr>
        </w:div>
        <w:div w:id="2142454669">
          <w:marLeft w:val="480"/>
          <w:marRight w:val="0"/>
          <w:marTop w:val="0"/>
          <w:marBottom w:val="0"/>
          <w:divBdr>
            <w:top w:val="none" w:sz="0" w:space="0" w:color="auto"/>
            <w:left w:val="none" w:sz="0" w:space="0" w:color="auto"/>
            <w:bottom w:val="none" w:sz="0" w:space="0" w:color="auto"/>
            <w:right w:val="none" w:sz="0" w:space="0" w:color="auto"/>
          </w:divBdr>
        </w:div>
        <w:div w:id="493374198">
          <w:marLeft w:val="480"/>
          <w:marRight w:val="0"/>
          <w:marTop w:val="0"/>
          <w:marBottom w:val="0"/>
          <w:divBdr>
            <w:top w:val="none" w:sz="0" w:space="0" w:color="auto"/>
            <w:left w:val="none" w:sz="0" w:space="0" w:color="auto"/>
            <w:bottom w:val="none" w:sz="0" w:space="0" w:color="auto"/>
            <w:right w:val="none" w:sz="0" w:space="0" w:color="auto"/>
          </w:divBdr>
        </w:div>
        <w:div w:id="1266158631">
          <w:marLeft w:val="480"/>
          <w:marRight w:val="0"/>
          <w:marTop w:val="0"/>
          <w:marBottom w:val="0"/>
          <w:divBdr>
            <w:top w:val="none" w:sz="0" w:space="0" w:color="auto"/>
            <w:left w:val="none" w:sz="0" w:space="0" w:color="auto"/>
            <w:bottom w:val="none" w:sz="0" w:space="0" w:color="auto"/>
            <w:right w:val="none" w:sz="0" w:space="0" w:color="auto"/>
          </w:divBdr>
        </w:div>
        <w:div w:id="875117956">
          <w:marLeft w:val="480"/>
          <w:marRight w:val="0"/>
          <w:marTop w:val="0"/>
          <w:marBottom w:val="0"/>
          <w:divBdr>
            <w:top w:val="none" w:sz="0" w:space="0" w:color="auto"/>
            <w:left w:val="none" w:sz="0" w:space="0" w:color="auto"/>
            <w:bottom w:val="none" w:sz="0" w:space="0" w:color="auto"/>
            <w:right w:val="none" w:sz="0" w:space="0" w:color="auto"/>
          </w:divBdr>
        </w:div>
        <w:div w:id="157619593">
          <w:marLeft w:val="480"/>
          <w:marRight w:val="0"/>
          <w:marTop w:val="0"/>
          <w:marBottom w:val="0"/>
          <w:divBdr>
            <w:top w:val="none" w:sz="0" w:space="0" w:color="auto"/>
            <w:left w:val="none" w:sz="0" w:space="0" w:color="auto"/>
            <w:bottom w:val="none" w:sz="0" w:space="0" w:color="auto"/>
            <w:right w:val="none" w:sz="0" w:space="0" w:color="auto"/>
          </w:divBdr>
        </w:div>
        <w:div w:id="1126387131">
          <w:marLeft w:val="480"/>
          <w:marRight w:val="0"/>
          <w:marTop w:val="0"/>
          <w:marBottom w:val="0"/>
          <w:divBdr>
            <w:top w:val="none" w:sz="0" w:space="0" w:color="auto"/>
            <w:left w:val="none" w:sz="0" w:space="0" w:color="auto"/>
            <w:bottom w:val="none" w:sz="0" w:space="0" w:color="auto"/>
            <w:right w:val="none" w:sz="0" w:space="0" w:color="auto"/>
          </w:divBdr>
        </w:div>
        <w:div w:id="666900925">
          <w:marLeft w:val="480"/>
          <w:marRight w:val="0"/>
          <w:marTop w:val="0"/>
          <w:marBottom w:val="0"/>
          <w:divBdr>
            <w:top w:val="none" w:sz="0" w:space="0" w:color="auto"/>
            <w:left w:val="none" w:sz="0" w:space="0" w:color="auto"/>
            <w:bottom w:val="none" w:sz="0" w:space="0" w:color="auto"/>
            <w:right w:val="none" w:sz="0" w:space="0" w:color="auto"/>
          </w:divBdr>
        </w:div>
        <w:div w:id="1760642429">
          <w:marLeft w:val="480"/>
          <w:marRight w:val="0"/>
          <w:marTop w:val="0"/>
          <w:marBottom w:val="0"/>
          <w:divBdr>
            <w:top w:val="none" w:sz="0" w:space="0" w:color="auto"/>
            <w:left w:val="none" w:sz="0" w:space="0" w:color="auto"/>
            <w:bottom w:val="none" w:sz="0" w:space="0" w:color="auto"/>
            <w:right w:val="none" w:sz="0" w:space="0" w:color="auto"/>
          </w:divBdr>
        </w:div>
        <w:div w:id="1996177638">
          <w:marLeft w:val="480"/>
          <w:marRight w:val="0"/>
          <w:marTop w:val="0"/>
          <w:marBottom w:val="0"/>
          <w:divBdr>
            <w:top w:val="none" w:sz="0" w:space="0" w:color="auto"/>
            <w:left w:val="none" w:sz="0" w:space="0" w:color="auto"/>
            <w:bottom w:val="none" w:sz="0" w:space="0" w:color="auto"/>
            <w:right w:val="none" w:sz="0" w:space="0" w:color="auto"/>
          </w:divBdr>
        </w:div>
      </w:divsChild>
    </w:div>
    <w:div w:id="1105535213">
      <w:bodyDiv w:val="1"/>
      <w:marLeft w:val="0"/>
      <w:marRight w:val="0"/>
      <w:marTop w:val="0"/>
      <w:marBottom w:val="0"/>
      <w:divBdr>
        <w:top w:val="none" w:sz="0" w:space="0" w:color="auto"/>
        <w:left w:val="none" w:sz="0" w:space="0" w:color="auto"/>
        <w:bottom w:val="none" w:sz="0" w:space="0" w:color="auto"/>
        <w:right w:val="none" w:sz="0" w:space="0" w:color="auto"/>
      </w:divBdr>
    </w:div>
    <w:div w:id="1105811965">
      <w:bodyDiv w:val="1"/>
      <w:marLeft w:val="0"/>
      <w:marRight w:val="0"/>
      <w:marTop w:val="0"/>
      <w:marBottom w:val="0"/>
      <w:divBdr>
        <w:top w:val="none" w:sz="0" w:space="0" w:color="auto"/>
        <w:left w:val="none" w:sz="0" w:space="0" w:color="auto"/>
        <w:bottom w:val="none" w:sz="0" w:space="0" w:color="auto"/>
        <w:right w:val="none" w:sz="0" w:space="0" w:color="auto"/>
      </w:divBdr>
    </w:div>
    <w:div w:id="1106080798">
      <w:bodyDiv w:val="1"/>
      <w:marLeft w:val="0"/>
      <w:marRight w:val="0"/>
      <w:marTop w:val="0"/>
      <w:marBottom w:val="0"/>
      <w:divBdr>
        <w:top w:val="none" w:sz="0" w:space="0" w:color="auto"/>
        <w:left w:val="none" w:sz="0" w:space="0" w:color="auto"/>
        <w:bottom w:val="none" w:sz="0" w:space="0" w:color="auto"/>
        <w:right w:val="none" w:sz="0" w:space="0" w:color="auto"/>
      </w:divBdr>
    </w:div>
    <w:div w:id="1106198431">
      <w:bodyDiv w:val="1"/>
      <w:marLeft w:val="0"/>
      <w:marRight w:val="0"/>
      <w:marTop w:val="0"/>
      <w:marBottom w:val="0"/>
      <w:divBdr>
        <w:top w:val="none" w:sz="0" w:space="0" w:color="auto"/>
        <w:left w:val="none" w:sz="0" w:space="0" w:color="auto"/>
        <w:bottom w:val="none" w:sz="0" w:space="0" w:color="auto"/>
        <w:right w:val="none" w:sz="0" w:space="0" w:color="auto"/>
      </w:divBdr>
    </w:div>
    <w:div w:id="1106272426">
      <w:bodyDiv w:val="1"/>
      <w:marLeft w:val="0"/>
      <w:marRight w:val="0"/>
      <w:marTop w:val="0"/>
      <w:marBottom w:val="0"/>
      <w:divBdr>
        <w:top w:val="none" w:sz="0" w:space="0" w:color="auto"/>
        <w:left w:val="none" w:sz="0" w:space="0" w:color="auto"/>
        <w:bottom w:val="none" w:sz="0" w:space="0" w:color="auto"/>
        <w:right w:val="none" w:sz="0" w:space="0" w:color="auto"/>
      </w:divBdr>
    </w:div>
    <w:div w:id="1106389431">
      <w:bodyDiv w:val="1"/>
      <w:marLeft w:val="0"/>
      <w:marRight w:val="0"/>
      <w:marTop w:val="0"/>
      <w:marBottom w:val="0"/>
      <w:divBdr>
        <w:top w:val="none" w:sz="0" w:space="0" w:color="auto"/>
        <w:left w:val="none" w:sz="0" w:space="0" w:color="auto"/>
        <w:bottom w:val="none" w:sz="0" w:space="0" w:color="auto"/>
        <w:right w:val="none" w:sz="0" w:space="0" w:color="auto"/>
      </w:divBdr>
      <w:divsChild>
        <w:div w:id="383144619">
          <w:marLeft w:val="480"/>
          <w:marRight w:val="0"/>
          <w:marTop w:val="0"/>
          <w:marBottom w:val="0"/>
          <w:divBdr>
            <w:top w:val="none" w:sz="0" w:space="0" w:color="auto"/>
            <w:left w:val="none" w:sz="0" w:space="0" w:color="auto"/>
            <w:bottom w:val="none" w:sz="0" w:space="0" w:color="auto"/>
            <w:right w:val="none" w:sz="0" w:space="0" w:color="auto"/>
          </w:divBdr>
        </w:div>
        <w:div w:id="449277916">
          <w:marLeft w:val="480"/>
          <w:marRight w:val="0"/>
          <w:marTop w:val="0"/>
          <w:marBottom w:val="0"/>
          <w:divBdr>
            <w:top w:val="none" w:sz="0" w:space="0" w:color="auto"/>
            <w:left w:val="none" w:sz="0" w:space="0" w:color="auto"/>
            <w:bottom w:val="none" w:sz="0" w:space="0" w:color="auto"/>
            <w:right w:val="none" w:sz="0" w:space="0" w:color="auto"/>
          </w:divBdr>
        </w:div>
        <w:div w:id="55471441">
          <w:marLeft w:val="480"/>
          <w:marRight w:val="0"/>
          <w:marTop w:val="0"/>
          <w:marBottom w:val="0"/>
          <w:divBdr>
            <w:top w:val="none" w:sz="0" w:space="0" w:color="auto"/>
            <w:left w:val="none" w:sz="0" w:space="0" w:color="auto"/>
            <w:bottom w:val="none" w:sz="0" w:space="0" w:color="auto"/>
            <w:right w:val="none" w:sz="0" w:space="0" w:color="auto"/>
          </w:divBdr>
        </w:div>
        <w:div w:id="1948846547">
          <w:marLeft w:val="480"/>
          <w:marRight w:val="0"/>
          <w:marTop w:val="0"/>
          <w:marBottom w:val="0"/>
          <w:divBdr>
            <w:top w:val="none" w:sz="0" w:space="0" w:color="auto"/>
            <w:left w:val="none" w:sz="0" w:space="0" w:color="auto"/>
            <w:bottom w:val="none" w:sz="0" w:space="0" w:color="auto"/>
            <w:right w:val="none" w:sz="0" w:space="0" w:color="auto"/>
          </w:divBdr>
        </w:div>
        <w:div w:id="1894153327">
          <w:marLeft w:val="480"/>
          <w:marRight w:val="0"/>
          <w:marTop w:val="0"/>
          <w:marBottom w:val="0"/>
          <w:divBdr>
            <w:top w:val="none" w:sz="0" w:space="0" w:color="auto"/>
            <w:left w:val="none" w:sz="0" w:space="0" w:color="auto"/>
            <w:bottom w:val="none" w:sz="0" w:space="0" w:color="auto"/>
            <w:right w:val="none" w:sz="0" w:space="0" w:color="auto"/>
          </w:divBdr>
        </w:div>
        <w:div w:id="1506751271">
          <w:marLeft w:val="480"/>
          <w:marRight w:val="0"/>
          <w:marTop w:val="0"/>
          <w:marBottom w:val="0"/>
          <w:divBdr>
            <w:top w:val="none" w:sz="0" w:space="0" w:color="auto"/>
            <w:left w:val="none" w:sz="0" w:space="0" w:color="auto"/>
            <w:bottom w:val="none" w:sz="0" w:space="0" w:color="auto"/>
            <w:right w:val="none" w:sz="0" w:space="0" w:color="auto"/>
          </w:divBdr>
        </w:div>
        <w:div w:id="2092775697">
          <w:marLeft w:val="480"/>
          <w:marRight w:val="0"/>
          <w:marTop w:val="0"/>
          <w:marBottom w:val="0"/>
          <w:divBdr>
            <w:top w:val="none" w:sz="0" w:space="0" w:color="auto"/>
            <w:left w:val="none" w:sz="0" w:space="0" w:color="auto"/>
            <w:bottom w:val="none" w:sz="0" w:space="0" w:color="auto"/>
            <w:right w:val="none" w:sz="0" w:space="0" w:color="auto"/>
          </w:divBdr>
        </w:div>
        <w:div w:id="1624770812">
          <w:marLeft w:val="480"/>
          <w:marRight w:val="0"/>
          <w:marTop w:val="0"/>
          <w:marBottom w:val="0"/>
          <w:divBdr>
            <w:top w:val="none" w:sz="0" w:space="0" w:color="auto"/>
            <w:left w:val="none" w:sz="0" w:space="0" w:color="auto"/>
            <w:bottom w:val="none" w:sz="0" w:space="0" w:color="auto"/>
            <w:right w:val="none" w:sz="0" w:space="0" w:color="auto"/>
          </w:divBdr>
        </w:div>
        <w:div w:id="927614013">
          <w:marLeft w:val="480"/>
          <w:marRight w:val="0"/>
          <w:marTop w:val="0"/>
          <w:marBottom w:val="0"/>
          <w:divBdr>
            <w:top w:val="none" w:sz="0" w:space="0" w:color="auto"/>
            <w:left w:val="none" w:sz="0" w:space="0" w:color="auto"/>
            <w:bottom w:val="none" w:sz="0" w:space="0" w:color="auto"/>
            <w:right w:val="none" w:sz="0" w:space="0" w:color="auto"/>
          </w:divBdr>
        </w:div>
        <w:div w:id="1765569407">
          <w:marLeft w:val="480"/>
          <w:marRight w:val="0"/>
          <w:marTop w:val="0"/>
          <w:marBottom w:val="0"/>
          <w:divBdr>
            <w:top w:val="none" w:sz="0" w:space="0" w:color="auto"/>
            <w:left w:val="none" w:sz="0" w:space="0" w:color="auto"/>
            <w:bottom w:val="none" w:sz="0" w:space="0" w:color="auto"/>
            <w:right w:val="none" w:sz="0" w:space="0" w:color="auto"/>
          </w:divBdr>
        </w:div>
        <w:div w:id="1872373110">
          <w:marLeft w:val="480"/>
          <w:marRight w:val="0"/>
          <w:marTop w:val="0"/>
          <w:marBottom w:val="0"/>
          <w:divBdr>
            <w:top w:val="none" w:sz="0" w:space="0" w:color="auto"/>
            <w:left w:val="none" w:sz="0" w:space="0" w:color="auto"/>
            <w:bottom w:val="none" w:sz="0" w:space="0" w:color="auto"/>
            <w:right w:val="none" w:sz="0" w:space="0" w:color="auto"/>
          </w:divBdr>
        </w:div>
        <w:div w:id="1173835429">
          <w:marLeft w:val="480"/>
          <w:marRight w:val="0"/>
          <w:marTop w:val="0"/>
          <w:marBottom w:val="0"/>
          <w:divBdr>
            <w:top w:val="none" w:sz="0" w:space="0" w:color="auto"/>
            <w:left w:val="none" w:sz="0" w:space="0" w:color="auto"/>
            <w:bottom w:val="none" w:sz="0" w:space="0" w:color="auto"/>
            <w:right w:val="none" w:sz="0" w:space="0" w:color="auto"/>
          </w:divBdr>
        </w:div>
        <w:div w:id="1113548918">
          <w:marLeft w:val="480"/>
          <w:marRight w:val="0"/>
          <w:marTop w:val="0"/>
          <w:marBottom w:val="0"/>
          <w:divBdr>
            <w:top w:val="none" w:sz="0" w:space="0" w:color="auto"/>
            <w:left w:val="none" w:sz="0" w:space="0" w:color="auto"/>
            <w:bottom w:val="none" w:sz="0" w:space="0" w:color="auto"/>
            <w:right w:val="none" w:sz="0" w:space="0" w:color="auto"/>
          </w:divBdr>
        </w:div>
        <w:div w:id="783689425">
          <w:marLeft w:val="480"/>
          <w:marRight w:val="0"/>
          <w:marTop w:val="0"/>
          <w:marBottom w:val="0"/>
          <w:divBdr>
            <w:top w:val="none" w:sz="0" w:space="0" w:color="auto"/>
            <w:left w:val="none" w:sz="0" w:space="0" w:color="auto"/>
            <w:bottom w:val="none" w:sz="0" w:space="0" w:color="auto"/>
            <w:right w:val="none" w:sz="0" w:space="0" w:color="auto"/>
          </w:divBdr>
        </w:div>
        <w:div w:id="730346061">
          <w:marLeft w:val="480"/>
          <w:marRight w:val="0"/>
          <w:marTop w:val="0"/>
          <w:marBottom w:val="0"/>
          <w:divBdr>
            <w:top w:val="none" w:sz="0" w:space="0" w:color="auto"/>
            <w:left w:val="none" w:sz="0" w:space="0" w:color="auto"/>
            <w:bottom w:val="none" w:sz="0" w:space="0" w:color="auto"/>
            <w:right w:val="none" w:sz="0" w:space="0" w:color="auto"/>
          </w:divBdr>
        </w:div>
        <w:div w:id="1274635319">
          <w:marLeft w:val="480"/>
          <w:marRight w:val="0"/>
          <w:marTop w:val="0"/>
          <w:marBottom w:val="0"/>
          <w:divBdr>
            <w:top w:val="none" w:sz="0" w:space="0" w:color="auto"/>
            <w:left w:val="none" w:sz="0" w:space="0" w:color="auto"/>
            <w:bottom w:val="none" w:sz="0" w:space="0" w:color="auto"/>
            <w:right w:val="none" w:sz="0" w:space="0" w:color="auto"/>
          </w:divBdr>
        </w:div>
        <w:div w:id="1089423168">
          <w:marLeft w:val="480"/>
          <w:marRight w:val="0"/>
          <w:marTop w:val="0"/>
          <w:marBottom w:val="0"/>
          <w:divBdr>
            <w:top w:val="none" w:sz="0" w:space="0" w:color="auto"/>
            <w:left w:val="none" w:sz="0" w:space="0" w:color="auto"/>
            <w:bottom w:val="none" w:sz="0" w:space="0" w:color="auto"/>
            <w:right w:val="none" w:sz="0" w:space="0" w:color="auto"/>
          </w:divBdr>
        </w:div>
        <w:div w:id="1899510933">
          <w:marLeft w:val="480"/>
          <w:marRight w:val="0"/>
          <w:marTop w:val="0"/>
          <w:marBottom w:val="0"/>
          <w:divBdr>
            <w:top w:val="none" w:sz="0" w:space="0" w:color="auto"/>
            <w:left w:val="none" w:sz="0" w:space="0" w:color="auto"/>
            <w:bottom w:val="none" w:sz="0" w:space="0" w:color="auto"/>
            <w:right w:val="none" w:sz="0" w:space="0" w:color="auto"/>
          </w:divBdr>
        </w:div>
        <w:div w:id="959645137">
          <w:marLeft w:val="480"/>
          <w:marRight w:val="0"/>
          <w:marTop w:val="0"/>
          <w:marBottom w:val="0"/>
          <w:divBdr>
            <w:top w:val="none" w:sz="0" w:space="0" w:color="auto"/>
            <w:left w:val="none" w:sz="0" w:space="0" w:color="auto"/>
            <w:bottom w:val="none" w:sz="0" w:space="0" w:color="auto"/>
            <w:right w:val="none" w:sz="0" w:space="0" w:color="auto"/>
          </w:divBdr>
        </w:div>
        <w:div w:id="664554054">
          <w:marLeft w:val="480"/>
          <w:marRight w:val="0"/>
          <w:marTop w:val="0"/>
          <w:marBottom w:val="0"/>
          <w:divBdr>
            <w:top w:val="none" w:sz="0" w:space="0" w:color="auto"/>
            <w:left w:val="none" w:sz="0" w:space="0" w:color="auto"/>
            <w:bottom w:val="none" w:sz="0" w:space="0" w:color="auto"/>
            <w:right w:val="none" w:sz="0" w:space="0" w:color="auto"/>
          </w:divBdr>
        </w:div>
        <w:div w:id="108551720">
          <w:marLeft w:val="480"/>
          <w:marRight w:val="0"/>
          <w:marTop w:val="0"/>
          <w:marBottom w:val="0"/>
          <w:divBdr>
            <w:top w:val="none" w:sz="0" w:space="0" w:color="auto"/>
            <w:left w:val="none" w:sz="0" w:space="0" w:color="auto"/>
            <w:bottom w:val="none" w:sz="0" w:space="0" w:color="auto"/>
            <w:right w:val="none" w:sz="0" w:space="0" w:color="auto"/>
          </w:divBdr>
        </w:div>
        <w:div w:id="1314720495">
          <w:marLeft w:val="480"/>
          <w:marRight w:val="0"/>
          <w:marTop w:val="0"/>
          <w:marBottom w:val="0"/>
          <w:divBdr>
            <w:top w:val="none" w:sz="0" w:space="0" w:color="auto"/>
            <w:left w:val="none" w:sz="0" w:space="0" w:color="auto"/>
            <w:bottom w:val="none" w:sz="0" w:space="0" w:color="auto"/>
            <w:right w:val="none" w:sz="0" w:space="0" w:color="auto"/>
          </w:divBdr>
        </w:div>
        <w:div w:id="1931424523">
          <w:marLeft w:val="480"/>
          <w:marRight w:val="0"/>
          <w:marTop w:val="0"/>
          <w:marBottom w:val="0"/>
          <w:divBdr>
            <w:top w:val="none" w:sz="0" w:space="0" w:color="auto"/>
            <w:left w:val="none" w:sz="0" w:space="0" w:color="auto"/>
            <w:bottom w:val="none" w:sz="0" w:space="0" w:color="auto"/>
            <w:right w:val="none" w:sz="0" w:space="0" w:color="auto"/>
          </w:divBdr>
        </w:div>
        <w:div w:id="878785204">
          <w:marLeft w:val="480"/>
          <w:marRight w:val="0"/>
          <w:marTop w:val="0"/>
          <w:marBottom w:val="0"/>
          <w:divBdr>
            <w:top w:val="none" w:sz="0" w:space="0" w:color="auto"/>
            <w:left w:val="none" w:sz="0" w:space="0" w:color="auto"/>
            <w:bottom w:val="none" w:sz="0" w:space="0" w:color="auto"/>
            <w:right w:val="none" w:sz="0" w:space="0" w:color="auto"/>
          </w:divBdr>
        </w:div>
        <w:div w:id="1106121076">
          <w:marLeft w:val="480"/>
          <w:marRight w:val="0"/>
          <w:marTop w:val="0"/>
          <w:marBottom w:val="0"/>
          <w:divBdr>
            <w:top w:val="none" w:sz="0" w:space="0" w:color="auto"/>
            <w:left w:val="none" w:sz="0" w:space="0" w:color="auto"/>
            <w:bottom w:val="none" w:sz="0" w:space="0" w:color="auto"/>
            <w:right w:val="none" w:sz="0" w:space="0" w:color="auto"/>
          </w:divBdr>
        </w:div>
        <w:div w:id="667367281">
          <w:marLeft w:val="480"/>
          <w:marRight w:val="0"/>
          <w:marTop w:val="0"/>
          <w:marBottom w:val="0"/>
          <w:divBdr>
            <w:top w:val="none" w:sz="0" w:space="0" w:color="auto"/>
            <w:left w:val="none" w:sz="0" w:space="0" w:color="auto"/>
            <w:bottom w:val="none" w:sz="0" w:space="0" w:color="auto"/>
            <w:right w:val="none" w:sz="0" w:space="0" w:color="auto"/>
          </w:divBdr>
        </w:div>
        <w:div w:id="329406874">
          <w:marLeft w:val="480"/>
          <w:marRight w:val="0"/>
          <w:marTop w:val="0"/>
          <w:marBottom w:val="0"/>
          <w:divBdr>
            <w:top w:val="none" w:sz="0" w:space="0" w:color="auto"/>
            <w:left w:val="none" w:sz="0" w:space="0" w:color="auto"/>
            <w:bottom w:val="none" w:sz="0" w:space="0" w:color="auto"/>
            <w:right w:val="none" w:sz="0" w:space="0" w:color="auto"/>
          </w:divBdr>
        </w:div>
        <w:div w:id="330187126">
          <w:marLeft w:val="480"/>
          <w:marRight w:val="0"/>
          <w:marTop w:val="0"/>
          <w:marBottom w:val="0"/>
          <w:divBdr>
            <w:top w:val="none" w:sz="0" w:space="0" w:color="auto"/>
            <w:left w:val="none" w:sz="0" w:space="0" w:color="auto"/>
            <w:bottom w:val="none" w:sz="0" w:space="0" w:color="auto"/>
            <w:right w:val="none" w:sz="0" w:space="0" w:color="auto"/>
          </w:divBdr>
        </w:div>
        <w:div w:id="1567760604">
          <w:marLeft w:val="480"/>
          <w:marRight w:val="0"/>
          <w:marTop w:val="0"/>
          <w:marBottom w:val="0"/>
          <w:divBdr>
            <w:top w:val="none" w:sz="0" w:space="0" w:color="auto"/>
            <w:left w:val="none" w:sz="0" w:space="0" w:color="auto"/>
            <w:bottom w:val="none" w:sz="0" w:space="0" w:color="auto"/>
            <w:right w:val="none" w:sz="0" w:space="0" w:color="auto"/>
          </w:divBdr>
        </w:div>
        <w:div w:id="938221075">
          <w:marLeft w:val="480"/>
          <w:marRight w:val="0"/>
          <w:marTop w:val="0"/>
          <w:marBottom w:val="0"/>
          <w:divBdr>
            <w:top w:val="none" w:sz="0" w:space="0" w:color="auto"/>
            <w:left w:val="none" w:sz="0" w:space="0" w:color="auto"/>
            <w:bottom w:val="none" w:sz="0" w:space="0" w:color="auto"/>
            <w:right w:val="none" w:sz="0" w:space="0" w:color="auto"/>
          </w:divBdr>
        </w:div>
      </w:divsChild>
    </w:div>
    <w:div w:id="1106467495">
      <w:bodyDiv w:val="1"/>
      <w:marLeft w:val="0"/>
      <w:marRight w:val="0"/>
      <w:marTop w:val="0"/>
      <w:marBottom w:val="0"/>
      <w:divBdr>
        <w:top w:val="none" w:sz="0" w:space="0" w:color="auto"/>
        <w:left w:val="none" w:sz="0" w:space="0" w:color="auto"/>
        <w:bottom w:val="none" w:sz="0" w:space="0" w:color="auto"/>
        <w:right w:val="none" w:sz="0" w:space="0" w:color="auto"/>
      </w:divBdr>
    </w:div>
    <w:div w:id="1106534591">
      <w:bodyDiv w:val="1"/>
      <w:marLeft w:val="0"/>
      <w:marRight w:val="0"/>
      <w:marTop w:val="0"/>
      <w:marBottom w:val="0"/>
      <w:divBdr>
        <w:top w:val="none" w:sz="0" w:space="0" w:color="auto"/>
        <w:left w:val="none" w:sz="0" w:space="0" w:color="auto"/>
        <w:bottom w:val="none" w:sz="0" w:space="0" w:color="auto"/>
        <w:right w:val="none" w:sz="0" w:space="0" w:color="auto"/>
      </w:divBdr>
    </w:div>
    <w:div w:id="1106540773">
      <w:bodyDiv w:val="1"/>
      <w:marLeft w:val="0"/>
      <w:marRight w:val="0"/>
      <w:marTop w:val="0"/>
      <w:marBottom w:val="0"/>
      <w:divBdr>
        <w:top w:val="none" w:sz="0" w:space="0" w:color="auto"/>
        <w:left w:val="none" w:sz="0" w:space="0" w:color="auto"/>
        <w:bottom w:val="none" w:sz="0" w:space="0" w:color="auto"/>
        <w:right w:val="none" w:sz="0" w:space="0" w:color="auto"/>
      </w:divBdr>
    </w:div>
    <w:div w:id="1106995668">
      <w:bodyDiv w:val="1"/>
      <w:marLeft w:val="0"/>
      <w:marRight w:val="0"/>
      <w:marTop w:val="0"/>
      <w:marBottom w:val="0"/>
      <w:divBdr>
        <w:top w:val="none" w:sz="0" w:space="0" w:color="auto"/>
        <w:left w:val="none" w:sz="0" w:space="0" w:color="auto"/>
        <w:bottom w:val="none" w:sz="0" w:space="0" w:color="auto"/>
        <w:right w:val="none" w:sz="0" w:space="0" w:color="auto"/>
      </w:divBdr>
    </w:div>
    <w:div w:id="1107965245">
      <w:bodyDiv w:val="1"/>
      <w:marLeft w:val="0"/>
      <w:marRight w:val="0"/>
      <w:marTop w:val="0"/>
      <w:marBottom w:val="0"/>
      <w:divBdr>
        <w:top w:val="none" w:sz="0" w:space="0" w:color="auto"/>
        <w:left w:val="none" w:sz="0" w:space="0" w:color="auto"/>
        <w:bottom w:val="none" w:sz="0" w:space="0" w:color="auto"/>
        <w:right w:val="none" w:sz="0" w:space="0" w:color="auto"/>
      </w:divBdr>
      <w:divsChild>
        <w:div w:id="744259332">
          <w:marLeft w:val="480"/>
          <w:marRight w:val="0"/>
          <w:marTop w:val="0"/>
          <w:marBottom w:val="0"/>
          <w:divBdr>
            <w:top w:val="none" w:sz="0" w:space="0" w:color="auto"/>
            <w:left w:val="none" w:sz="0" w:space="0" w:color="auto"/>
            <w:bottom w:val="none" w:sz="0" w:space="0" w:color="auto"/>
            <w:right w:val="none" w:sz="0" w:space="0" w:color="auto"/>
          </w:divBdr>
        </w:div>
        <w:div w:id="1463578618">
          <w:marLeft w:val="480"/>
          <w:marRight w:val="0"/>
          <w:marTop w:val="0"/>
          <w:marBottom w:val="0"/>
          <w:divBdr>
            <w:top w:val="none" w:sz="0" w:space="0" w:color="auto"/>
            <w:left w:val="none" w:sz="0" w:space="0" w:color="auto"/>
            <w:bottom w:val="none" w:sz="0" w:space="0" w:color="auto"/>
            <w:right w:val="none" w:sz="0" w:space="0" w:color="auto"/>
          </w:divBdr>
        </w:div>
        <w:div w:id="1773934692">
          <w:marLeft w:val="480"/>
          <w:marRight w:val="0"/>
          <w:marTop w:val="0"/>
          <w:marBottom w:val="0"/>
          <w:divBdr>
            <w:top w:val="none" w:sz="0" w:space="0" w:color="auto"/>
            <w:left w:val="none" w:sz="0" w:space="0" w:color="auto"/>
            <w:bottom w:val="none" w:sz="0" w:space="0" w:color="auto"/>
            <w:right w:val="none" w:sz="0" w:space="0" w:color="auto"/>
          </w:divBdr>
        </w:div>
        <w:div w:id="940987562">
          <w:marLeft w:val="480"/>
          <w:marRight w:val="0"/>
          <w:marTop w:val="0"/>
          <w:marBottom w:val="0"/>
          <w:divBdr>
            <w:top w:val="none" w:sz="0" w:space="0" w:color="auto"/>
            <w:left w:val="none" w:sz="0" w:space="0" w:color="auto"/>
            <w:bottom w:val="none" w:sz="0" w:space="0" w:color="auto"/>
            <w:right w:val="none" w:sz="0" w:space="0" w:color="auto"/>
          </w:divBdr>
        </w:div>
        <w:div w:id="335886719">
          <w:marLeft w:val="480"/>
          <w:marRight w:val="0"/>
          <w:marTop w:val="0"/>
          <w:marBottom w:val="0"/>
          <w:divBdr>
            <w:top w:val="none" w:sz="0" w:space="0" w:color="auto"/>
            <w:left w:val="none" w:sz="0" w:space="0" w:color="auto"/>
            <w:bottom w:val="none" w:sz="0" w:space="0" w:color="auto"/>
            <w:right w:val="none" w:sz="0" w:space="0" w:color="auto"/>
          </w:divBdr>
        </w:div>
        <w:div w:id="1711219841">
          <w:marLeft w:val="480"/>
          <w:marRight w:val="0"/>
          <w:marTop w:val="0"/>
          <w:marBottom w:val="0"/>
          <w:divBdr>
            <w:top w:val="none" w:sz="0" w:space="0" w:color="auto"/>
            <w:left w:val="none" w:sz="0" w:space="0" w:color="auto"/>
            <w:bottom w:val="none" w:sz="0" w:space="0" w:color="auto"/>
            <w:right w:val="none" w:sz="0" w:space="0" w:color="auto"/>
          </w:divBdr>
        </w:div>
        <w:div w:id="1777408663">
          <w:marLeft w:val="480"/>
          <w:marRight w:val="0"/>
          <w:marTop w:val="0"/>
          <w:marBottom w:val="0"/>
          <w:divBdr>
            <w:top w:val="none" w:sz="0" w:space="0" w:color="auto"/>
            <w:left w:val="none" w:sz="0" w:space="0" w:color="auto"/>
            <w:bottom w:val="none" w:sz="0" w:space="0" w:color="auto"/>
            <w:right w:val="none" w:sz="0" w:space="0" w:color="auto"/>
          </w:divBdr>
        </w:div>
        <w:div w:id="375617260">
          <w:marLeft w:val="480"/>
          <w:marRight w:val="0"/>
          <w:marTop w:val="0"/>
          <w:marBottom w:val="0"/>
          <w:divBdr>
            <w:top w:val="none" w:sz="0" w:space="0" w:color="auto"/>
            <w:left w:val="none" w:sz="0" w:space="0" w:color="auto"/>
            <w:bottom w:val="none" w:sz="0" w:space="0" w:color="auto"/>
            <w:right w:val="none" w:sz="0" w:space="0" w:color="auto"/>
          </w:divBdr>
        </w:div>
        <w:div w:id="1842042369">
          <w:marLeft w:val="480"/>
          <w:marRight w:val="0"/>
          <w:marTop w:val="0"/>
          <w:marBottom w:val="0"/>
          <w:divBdr>
            <w:top w:val="none" w:sz="0" w:space="0" w:color="auto"/>
            <w:left w:val="none" w:sz="0" w:space="0" w:color="auto"/>
            <w:bottom w:val="none" w:sz="0" w:space="0" w:color="auto"/>
            <w:right w:val="none" w:sz="0" w:space="0" w:color="auto"/>
          </w:divBdr>
        </w:div>
        <w:div w:id="2096852448">
          <w:marLeft w:val="480"/>
          <w:marRight w:val="0"/>
          <w:marTop w:val="0"/>
          <w:marBottom w:val="0"/>
          <w:divBdr>
            <w:top w:val="none" w:sz="0" w:space="0" w:color="auto"/>
            <w:left w:val="none" w:sz="0" w:space="0" w:color="auto"/>
            <w:bottom w:val="none" w:sz="0" w:space="0" w:color="auto"/>
            <w:right w:val="none" w:sz="0" w:space="0" w:color="auto"/>
          </w:divBdr>
        </w:div>
        <w:div w:id="1508708156">
          <w:marLeft w:val="480"/>
          <w:marRight w:val="0"/>
          <w:marTop w:val="0"/>
          <w:marBottom w:val="0"/>
          <w:divBdr>
            <w:top w:val="none" w:sz="0" w:space="0" w:color="auto"/>
            <w:left w:val="none" w:sz="0" w:space="0" w:color="auto"/>
            <w:bottom w:val="none" w:sz="0" w:space="0" w:color="auto"/>
            <w:right w:val="none" w:sz="0" w:space="0" w:color="auto"/>
          </w:divBdr>
        </w:div>
        <w:div w:id="1941522238">
          <w:marLeft w:val="480"/>
          <w:marRight w:val="0"/>
          <w:marTop w:val="0"/>
          <w:marBottom w:val="0"/>
          <w:divBdr>
            <w:top w:val="none" w:sz="0" w:space="0" w:color="auto"/>
            <w:left w:val="none" w:sz="0" w:space="0" w:color="auto"/>
            <w:bottom w:val="none" w:sz="0" w:space="0" w:color="auto"/>
            <w:right w:val="none" w:sz="0" w:space="0" w:color="auto"/>
          </w:divBdr>
        </w:div>
        <w:div w:id="1140539504">
          <w:marLeft w:val="480"/>
          <w:marRight w:val="0"/>
          <w:marTop w:val="0"/>
          <w:marBottom w:val="0"/>
          <w:divBdr>
            <w:top w:val="none" w:sz="0" w:space="0" w:color="auto"/>
            <w:left w:val="none" w:sz="0" w:space="0" w:color="auto"/>
            <w:bottom w:val="none" w:sz="0" w:space="0" w:color="auto"/>
            <w:right w:val="none" w:sz="0" w:space="0" w:color="auto"/>
          </w:divBdr>
        </w:div>
        <w:div w:id="859853401">
          <w:marLeft w:val="480"/>
          <w:marRight w:val="0"/>
          <w:marTop w:val="0"/>
          <w:marBottom w:val="0"/>
          <w:divBdr>
            <w:top w:val="none" w:sz="0" w:space="0" w:color="auto"/>
            <w:left w:val="none" w:sz="0" w:space="0" w:color="auto"/>
            <w:bottom w:val="none" w:sz="0" w:space="0" w:color="auto"/>
            <w:right w:val="none" w:sz="0" w:space="0" w:color="auto"/>
          </w:divBdr>
        </w:div>
        <w:div w:id="1033992658">
          <w:marLeft w:val="480"/>
          <w:marRight w:val="0"/>
          <w:marTop w:val="0"/>
          <w:marBottom w:val="0"/>
          <w:divBdr>
            <w:top w:val="none" w:sz="0" w:space="0" w:color="auto"/>
            <w:left w:val="none" w:sz="0" w:space="0" w:color="auto"/>
            <w:bottom w:val="none" w:sz="0" w:space="0" w:color="auto"/>
            <w:right w:val="none" w:sz="0" w:space="0" w:color="auto"/>
          </w:divBdr>
        </w:div>
        <w:div w:id="434711785">
          <w:marLeft w:val="480"/>
          <w:marRight w:val="0"/>
          <w:marTop w:val="0"/>
          <w:marBottom w:val="0"/>
          <w:divBdr>
            <w:top w:val="none" w:sz="0" w:space="0" w:color="auto"/>
            <w:left w:val="none" w:sz="0" w:space="0" w:color="auto"/>
            <w:bottom w:val="none" w:sz="0" w:space="0" w:color="auto"/>
            <w:right w:val="none" w:sz="0" w:space="0" w:color="auto"/>
          </w:divBdr>
        </w:div>
        <w:div w:id="200092430">
          <w:marLeft w:val="480"/>
          <w:marRight w:val="0"/>
          <w:marTop w:val="0"/>
          <w:marBottom w:val="0"/>
          <w:divBdr>
            <w:top w:val="none" w:sz="0" w:space="0" w:color="auto"/>
            <w:left w:val="none" w:sz="0" w:space="0" w:color="auto"/>
            <w:bottom w:val="none" w:sz="0" w:space="0" w:color="auto"/>
            <w:right w:val="none" w:sz="0" w:space="0" w:color="auto"/>
          </w:divBdr>
        </w:div>
        <w:div w:id="1250240329">
          <w:marLeft w:val="480"/>
          <w:marRight w:val="0"/>
          <w:marTop w:val="0"/>
          <w:marBottom w:val="0"/>
          <w:divBdr>
            <w:top w:val="none" w:sz="0" w:space="0" w:color="auto"/>
            <w:left w:val="none" w:sz="0" w:space="0" w:color="auto"/>
            <w:bottom w:val="none" w:sz="0" w:space="0" w:color="auto"/>
            <w:right w:val="none" w:sz="0" w:space="0" w:color="auto"/>
          </w:divBdr>
        </w:div>
        <w:div w:id="489369867">
          <w:marLeft w:val="480"/>
          <w:marRight w:val="0"/>
          <w:marTop w:val="0"/>
          <w:marBottom w:val="0"/>
          <w:divBdr>
            <w:top w:val="none" w:sz="0" w:space="0" w:color="auto"/>
            <w:left w:val="none" w:sz="0" w:space="0" w:color="auto"/>
            <w:bottom w:val="none" w:sz="0" w:space="0" w:color="auto"/>
            <w:right w:val="none" w:sz="0" w:space="0" w:color="auto"/>
          </w:divBdr>
        </w:div>
        <w:div w:id="334697609">
          <w:marLeft w:val="480"/>
          <w:marRight w:val="0"/>
          <w:marTop w:val="0"/>
          <w:marBottom w:val="0"/>
          <w:divBdr>
            <w:top w:val="none" w:sz="0" w:space="0" w:color="auto"/>
            <w:left w:val="none" w:sz="0" w:space="0" w:color="auto"/>
            <w:bottom w:val="none" w:sz="0" w:space="0" w:color="auto"/>
            <w:right w:val="none" w:sz="0" w:space="0" w:color="auto"/>
          </w:divBdr>
        </w:div>
        <w:div w:id="1210219263">
          <w:marLeft w:val="480"/>
          <w:marRight w:val="0"/>
          <w:marTop w:val="0"/>
          <w:marBottom w:val="0"/>
          <w:divBdr>
            <w:top w:val="none" w:sz="0" w:space="0" w:color="auto"/>
            <w:left w:val="none" w:sz="0" w:space="0" w:color="auto"/>
            <w:bottom w:val="none" w:sz="0" w:space="0" w:color="auto"/>
            <w:right w:val="none" w:sz="0" w:space="0" w:color="auto"/>
          </w:divBdr>
        </w:div>
        <w:div w:id="1072117883">
          <w:marLeft w:val="480"/>
          <w:marRight w:val="0"/>
          <w:marTop w:val="0"/>
          <w:marBottom w:val="0"/>
          <w:divBdr>
            <w:top w:val="none" w:sz="0" w:space="0" w:color="auto"/>
            <w:left w:val="none" w:sz="0" w:space="0" w:color="auto"/>
            <w:bottom w:val="none" w:sz="0" w:space="0" w:color="auto"/>
            <w:right w:val="none" w:sz="0" w:space="0" w:color="auto"/>
          </w:divBdr>
        </w:div>
        <w:div w:id="1859075079">
          <w:marLeft w:val="480"/>
          <w:marRight w:val="0"/>
          <w:marTop w:val="0"/>
          <w:marBottom w:val="0"/>
          <w:divBdr>
            <w:top w:val="none" w:sz="0" w:space="0" w:color="auto"/>
            <w:left w:val="none" w:sz="0" w:space="0" w:color="auto"/>
            <w:bottom w:val="none" w:sz="0" w:space="0" w:color="auto"/>
            <w:right w:val="none" w:sz="0" w:space="0" w:color="auto"/>
          </w:divBdr>
        </w:div>
        <w:div w:id="1702432882">
          <w:marLeft w:val="480"/>
          <w:marRight w:val="0"/>
          <w:marTop w:val="0"/>
          <w:marBottom w:val="0"/>
          <w:divBdr>
            <w:top w:val="none" w:sz="0" w:space="0" w:color="auto"/>
            <w:left w:val="none" w:sz="0" w:space="0" w:color="auto"/>
            <w:bottom w:val="none" w:sz="0" w:space="0" w:color="auto"/>
            <w:right w:val="none" w:sz="0" w:space="0" w:color="auto"/>
          </w:divBdr>
        </w:div>
        <w:div w:id="2017880400">
          <w:marLeft w:val="480"/>
          <w:marRight w:val="0"/>
          <w:marTop w:val="0"/>
          <w:marBottom w:val="0"/>
          <w:divBdr>
            <w:top w:val="none" w:sz="0" w:space="0" w:color="auto"/>
            <w:left w:val="none" w:sz="0" w:space="0" w:color="auto"/>
            <w:bottom w:val="none" w:sz="0" w:space="0" w:color="auto"/>
            <w:right w:val="none" w:sz="0" w:space="0" w:color="auto"/>
          </w:divBdr>
        </w:div>
        <w:div w:id="1326546355">
          <w:marLeft w:val="480"/>
          <w:marRight w:val="0"/>
          <w:marTop w:val="0"/>
          <w:marBottom w:val="0"/>
          <w:divBdr>
            <w:top w:val="none" w:sz="0" w:space="0" w:color="auto"/>
            <w:left w:val="none" w:sz="0" w:space="0" w:color="auto"/>
            <w:bottom w:val="none" w:sz="0" w:space="0" w:color="auto"/>
            <w:right w:val="none" w:sz="0" w:space="0" w:color="auto"/>
          </w:divBdr>
        </w:div>
        <w:div w:id="2003002969">
          <w:marLeft w:val="480"/>
          <w:marRight w:val="0"/>
          <w:marTop w:val="0"/>
          <w:marBottom w:val="0"/>
          <w:divBdr>
            <w:top w:val="none" w:sz="0" w:space="0" w:color="auto"/>
            <w:left w:val="none" w:sz="0" w:space="0" w:color="auto"/>
            <w:bottom w:val="none" w:sz="0" w:space="0" w:color="auto"/>
            <w:right w:val="none" w:sz="0" w:space="0" w:color="auto"/>
          </w:divBdr>
        </w:div>
        <w:div w:id="331681197">
          <w:marLeft w:val="480"/>
          <w:marRight w:val="0"/>
          <w:marTop w:val="0"/>
          <w:marBottom w:val="0"/>
          <w:divBdr>
            <w:top w:val="none" w:sz="0" w:space="0" w:color="auto"/>
            <w:left w:val="none" w:sz="0" w:space="0" w:color="auto"/>
            <w:bottom w:val="none" w:sz="0" w:space="0" w:color="auto"/>
            <w:right w:val="none" w:sz="0" w:space="0" w:color="auto"/>
          </w:divBdr>
        </w:div>
        <w:div w:id="844711549">
          <w:marLeft w:val="480"/>
          <w:marRight w:val="0"/>
          <w:marTop w:val="0"/>
          <w:marBottom w:val="0"/>
          <w:divBdr>
            <w:top w:val="none" w:sz="0" w:space="0" w:color="auto"/>
            <w:left w:val="none" w:sz="0" w:space="0" w:color="auto"/>
            <w:bottom w:val="none" w:sz="0" w:space="0" w:color="auto"/>
            <w:right w:val="none" w:sz="0" w:space="0" w:color="auto"/>
          </w:divBdr>
        </w:div>
        <w:div w:id="1152480945">
          <w:marLeft w:val="480"/>
          <w:marRight w:val="0"/>
          <w:marTop w:val="0"/>
          <w:marBottom w:val="0"/>
          <w:divBdr>
            <w:top w:val="none" w:sz="0" w:space="0" w:color="auto"/>
            <w:left w:val="none" w:sz="0" w:space="0" w:color="auto"/>
            <w:bottom w:val="none" w:sz="0" w:space="0" w:color="auto"/>
            <w:right w:val="none" w:sz="0" w:space="0" w:color="auto"/>
          </w:divBdr>
        </w:div>
        <w:div w:id="7875691">
          <w:marLeft w:val="480"/>
          <w:marRight w:val="0"/>
          <w:marTop w:val="0"/>
          <w:marBottom w:val="0"/>
          <w:divBdr>
            <w:top w:val="none" w:sz="0" w:space="0" w:color="auto"/>
            <w:left w:val="none" w:sz="0" w:space="0" w:color="auto"/>
            <w:bottom w:val="none" w:sz="0" w:space="0" w:color="auto"/>
            <w:right w:val="none" w:sz="0" w:space="0" w:color="auto"/>
          </w:divBdr>
        </w:div>
        <w:div w:id="213084157">
          <w:marLeft w:val="480"/>
          <w:marRight w:val="0"/>
          <w:marTop w:val="0"/>
          <w:marBottom w:val="0"/>
          <w:divBdr>
            <w:top w:val="none" w:sz="0" w:space="0" w:color="auto"/>
            <w:left w:val="none" w:sz="0" w:space="0" w:color="auto"/>
            <w:bottom w:val="none" w:sz="0" w:space="0" w:color="auto"/>
            <w:right w:val="none" w:sz="0" w:space="0" w:color="auto"/>
          </w:divBdr>
        </w:div>
        <w:div w:id="91322460">
          <w:marLeft w:val="480"/>
          <w:marRight w:val="0"/>
          <w:marTop w:val="0"/>
          <w:marBottom w:val="0"/>
          <w:divBdr>
            <w:top w:val="none" w:sz="0" w:space="0" w:color="auto"/>
            <w:left w:val="none" w:sz="0" w:space="0" w:color="auto"/>
            <w:bottom w:val="none" w:sz="0" w:space="0" w:color="auto"/>
            <w:right w:val="none" w:sz="0" w:space="0" w:color="auto"/>
          </w:divBdr>
        </w:div>
        <w:div w:id="253325665">
          <w:marLeft w:val="480"/>
          <w:marRight w:val="0"/>
          <w:marTop w:val="0"/>
          <w:marBottom w:val="0"/>
          <w:divBdr>
            <w:top w:val="none" w:sz="0" w:space="0" w:color="auto"/>
            <w:left w:val="none" w:sz="0" w:space="0" w:color="auto"/>
            <w:bottom w:val="none" w:sz="0" w:space="0" w:color="auto"/>
            <w:right w:val="none" w:sz="0" w:space="0" w:color="auto"/>
          </w:divBdr>
        </w:div>
      </w:divsChild>
    </w:div>
    <w:div w:id="1108043470">
      <w:bodyDiv w:val="1"/>
      <w:marLeft w:val="0"/>
      <w:marRight w:val="0"/>
      <w:marTop w:val="0"/>
      <w:marBottom w:val="0"/>
      <w:divBdr>
        <w:top w:val="none" w:sz="0" w:space="0" w:color="auto"/>
        <w:left w:val="none" w:sz="0" w:space="0" w:color="auto"/>
        <w:bottom w:val="none" w:sz="0" w:space="0" w:color="auto"/>
        <w:right w:val="none" w:sz="0" w:space="0" w:color="auto"/>
      </w:divBdr>
      <w:divsChild>
        <w:div w:id="2100520957">
          <w:marLeft w:val="480"/>
          <w:marRight w:val="0"/>
          <w:marTop w:val="0"/>
          <w:marBottom w:val="0"/>
          <w:divBdr>
            <w:top w:val="none" w:sz="0" w:space="0" w:color="auto"/>
            <w:left w:val="none" w:sz="0" w:space="0" w:color="auto"/>
            <w:bottom w:val="none" w:sz="0" w:space="0" w:color="auto"/>
            <w:right w:val="none" w:sz="0" w:space="0" w:color="auto"/>
          </w:divBdr>
        </w:div>
        <w:div w:id="10766893">
          <w:marLeft w:val="480"/>
          <w:marRight w:val="0"/>
          <w:marTop w:val="0"/>
          <w:marBottom w:val="0"/>
          <w:divBdr>
            <w:top w:val="none" w:sz="0" w:space="0" w:color="auto"/>
            <w:left w:val="none" w:sz="0" w:space="0" w:color="auto"/>
            <w:bottom w:val="none" w:sz="0" w:space="0" w:color="auto"/>
            <w:right w:val="none" w:sz="0" w:space="0" w:color="auto"/>
          </w:divBdr>
        </w:div>
        <w:div w:id="754277917">
          <w:marLeft w:val="480"/>
          <w:marRight w:val="0"/>
          <w:marTop w:val="0"/>
          <w:marBottom w:val="0"/>
          <w:divBdr>
            <w:top w:val="none" w:sz="0" w:space="0" w:color="auto"/>
            <w:left w:val="none" w:sz="0" w:space="0" w:color="auto"/>
            <w:bottom w:val="none" w:sz="0" w:space="0" w:color="auto"/>
            <w:right w:val="none" w:sz="0" w:space="0" w:color="auto"/>
          </w:divBdr>
        </w:div>
        <w:div w:id="390542023">
          <w:marLeft w:val="480"/>
          <w:marRight w:val="0"/>
          <w:marTop w:val="0"/>
          <w:marBottom w:val="0"/>
          <w:divBdr>
            <w:top w:val="none" w:sz="0" w:space="0" w:color="auto"/>
            <w:left w:val="none" w:sz="0" w:space="0" w:color="auto"/>
            <w:bottom w:val="none" w:sz="0" w:space="0" w:color="auto"/>
            <w:right w:val="none" w:sz="0" w:space="0" w:color="auto"/>
          </w:divBdr>
        </w:div>
        <w:div w:id="185290480">
          <w:marLeft w:val="480"/>
          <w:marRight w:val="0"/>
          <w:marTop w:val="0"/>
          <w:marBottom w:val="0"/>
          <w:divBdr>
            <w:top w:val="none" w:sz="0" w:space="0" w:color="auto"/>
            <w:left w:val="none" w:sz="0" w:space="0" w:color="auto"/>
            <w:bottom w:val="none" w:sz="0" w:space="0" w:color="auto"/>
            <w:right w:val="none" w:sz="0" w:space="0" w:color="auto"/>
          </w:divBdr>
        </w:div>
        <w:div w:id="1734114278">
          <w:marLeft w:val="480"/>
          <w:marRight w:val="0"/>
          <w:marTop w:val="0"/>
          <w:marBottom w:val="0"/>
          <w:divBdr>
            <w:top w:val="none" w:sz="0" w:space="0" w:color="auto"/>
            <w:left w:val="none" w:sz="0" w:space="0" w:color="auto"/>
            <w:bottom w:val="none" w:sz="0" w:space="0" w:color="auto"/>
            <w:right w:val="none" w:sz="0" w:space="0" w:color="auto"/>
          </w:divBdr>
        </w:div>
        <w:div w:id="1479036695">
          <w:marLeft w:val="480"/>
          <w:marRight w:val="0"/>
          <w:marTop w:val="0"/>
          <w:marBottom w:val="0"/>
          <w:divBdr>
            <w:top w:val="none" w:sz="0" w:space="0" w:color="auto"/>
            <w:left w:val="none" w:sz="0" w:space="0" w:color="auto"/>
            <w:bottom w:val="none" w:sz="0" w:space="0" w:color="auto"/>
            <w:right w:val="none" w:sz="0" w:space="0" w:color="auto"/>
          </w:divBdr>
        </w:div>
        <w:div w:id="1112440607">
          <w:marLeft w:val="480"/>
          <w:marRight w:val="0"/>
          <w:marTop w:val="0"/>
          <w:marBottom w:val="0"/>
          <w:divBdr>
            <w:top w:val="none" w:sz="0" w:space="0" w:color="auto"/>
            <w:left w:val="none" w:sz="0" w:space="0" w:color="auto"/>
            <w:bottom w:val="none" w:sz="0" w:space="0" w:color="auto"/>
            <w:right w:val="none" w:sz="0" w:space="0" w:color="auto"/>
          </w:divBdr>
        </w:div>
        <w:div w:id="1863469995">
          <w:marLeft w:val="480"/>
          <w:marRight w:val="0"/>
          <w:marTop w:val="0"/>
          <w:marBottom w:val="0"/>
          <w:divBdr>
            <w:top w:val="none" w:sz="0" w:space="0" w:color="auto"/>
            <w:left w:val="none" w:sz="0" w:space="0" w:color="auto"/>
            <w:bottom w:val="none" w:sz="0" w:space="0" w:color="auto"/>
            <w:right w:val="none" w:sz="0" w:space="0" w:color="auto"/>
          </w:divBdr>
        </w:div>
        <w:div w:id="97724895">
          <w:marLeft w:val="480"/>
          <w:marRight w:val="0"/>
          <w:marTop w:val="0"/>
          <w:marBottom w:val="0"/>
          <w:divBdr>
            <w:top w:val="none" w:sz="0" w:space="0" w:color="auto"/>
            <w:left w:val="none" w:sz="0" w:space="0" w:color="auto"/>
            <w:bottom w:val="none" w:sz="0" w:space="0" w:color="auto"/>
            <w:right w:val="none" w:sz="0" w:space="0" w:color="auto"/>
          </w:divBdr>
        </w:div>
        <w:div w:id="1839029723">
          <w:marLeft w:val="480"/>
          <w:marRight w:val="0"/>
          <w:marTop w:val="0"/>
          <w:marBottom w:val="0"/>
          <w:divBdr>
            <w:top w:val="none" w:sz="0" w:space="0" w:color="auto"/>
            <w:left w:val="none" w:sz="0" w:space="0" w:color="auto"/>
            <w:bottom w:val="none" w:sz="0" w:space="0" w:color="auto"/>
            <w:right w:val="none" w:sz="0" w:space="0" w:color="auto"/>
          </w:divBdr>
        </w:div>
        <w:div w:id="1043288874">
          <w:marLeft w:val="480"/>
          <w:marRight w:val="0"/>
          <w:marTop w:val="0"/>
          <w:marBottom w:val="0"/>
          <w:divBdr>
            <w:top w:val="none" w:sz="0" w:space="0" w:color="auto"/>
            <w:left w:val="none" w:sz="0" w:space="0" w:color="auto"/>
            <w:bottom w:val="none" w:sz="0" w:space="0" w:color="auto"/>
            <w:right w:val="none" w:sz="0" w:space="0" w:color="auto"/>
          </w:divBdr>
        </w:div>
        <w:div w:id="414211656">
          <w:marLeft w:val="480"/>
          <w:marRight w:val="0"/>
          <w:marTop w:val="0"/>
          <w:marBottom w:val="0"/>
          <w:divBdr>
            <w:top w:val="none" w:sz="0" w:space="0" w:color="auto"/>
            <w:left w:val="none" w:sz="0" w:space="0" w:color="auto"/>
            <w:bottom w:val="none" w:sz="0" w:space="0" w:color="auto"/>
            <w:right w:val="none" w:sz="0" w:space="0" w:color="auto"/>
          </w:divBdr>
        </w:div>
        <w:div w:id="568152981">
          <w:marLeft w:val="480"/>
          <w:marRight w:val="0"/>
          <w:marTop w:val="0"/>
          <w:marBottom w:val="0"/>
          <w:divBdr>
            <w:top w:val="none" w:sz="0" w:space="0" w:color="auto"/>
            <w:left w:val="none" w:sz="0" w:space="0" w:color="auto"/>
            <w:bottom w:val="none" w:sz="0" w:space="0" w:color="auto"/>
            <w:right w:val="none" w:sz="0" w:space="0" w:color="auto"/>
          </w:divBdr>
        </w:div>
        <w:div w:id="387657398">
          <w:marLeft w:val="480"/>
          <w:marRight w:val="0"/>
          <w:marTop w:val="0"/>
          <w:marBottom w:val="0"/>
          <w:divBdr>
            <w:top w:val="none" w:sz="0" w:space="0" w:color="auto"/>
            <w:left w:val="none" w:sz="0" w:space="0" w:color="auto"/>
            <w:bottom w:val="none" w:sz="0" w:space="0" w:color="auto"/>
            <w:right w:val="none" w:sz="0" w:space="0" w:color="auto"/>
          </w:divBdr>
        </w:div>
        <w:div w:id="249705686">
          <w:marLeft w:val="480"/>
          <w:marRight w:val="0"/>
          <w:marTop w:val="0"/>
          <w:marBottom w:val="0"/>
          <w:divBdr>
            <w:top w:val="none" w:sz="0" w:space="0" w:color="auto"/>
            <w:left w:val="none" w:sz="0" w:space="0" w:color="auto"/>
            <w:bottom w:val="none" w:sz="0" w:space="0" w:color="auto"/>
            <w:right w:val="none" w:sz="0" w:space="0" w:color="auto"/>
          </w:divBdr>
        </w:div>
        <w:div w:id="123088674">
          <w:marLeft w:val="480"/>
          <w:marRight w:val="0"/>
          <w:marTop w:val="0"/>
          <w:marBottom w:val="0"/>
          <w:divBdr>
            <w:top w:val="none" w:sz="0" w:space="0" w:color="auto"/>
            <w:left w:val="none" w:sz="0" w:space="0" w:color="auto"/>
            <w:bottom w:val="none" w:sz="0" w:space="0" w:color="auto"/>
            <w:right w:val="none" w:sz="0" w:space="0" w:color="auto"/>
          </w:divBdr>
        </w:div>
        <w:div w:id="1371027489">
          <w:marLeft w:val="480"/>
          <w:marRight w:val="0"/>
          <w:marTop w:val="0"/>
          <w:marBottom w:val="0"/>
          <w:divBdr>
            <w:top w:val="none" w:sz="0" w:space="0" w:color="auto"/>
            <w:left w:val="none" w:sz="0" w:space="0" w:color="auto"/>
            <w:bottom w:val="none" w:sz="0" w:space="0" w:color="auto"/>
            <w:right w:val="none" w:sz="0" w:space="0" w:color="auto"/>
          </w:divBdr>
        </w:div>
        <w:div w:id="1430735350">
          <w:marLeft w:val="480"/>
          <w:marRight w:val="0"/>
          <w:marTop w:val="0"/>
          <w:marBottom w:val="0"/>
          <w:divBdr>
            <w:top w:val="none" w:sz="0" w:space="0" w:color="auto"/>
            <w:left w:val="none" w:sz="0" w:space="0" w:color="auto"/>
            <w:bottom w:val="none" w:sz="0" w:space="0" w:color="auto"/>
            <w:right w:val="none" w:sz="0" w:space="0" w:color="auto"/>
          </w:divBdr>
        </w:div>
        <w:div w:id="187791619">
          <w:marLeft w:val="480"/>
          <w:marRight w:val="0"/>
          <w:marTop w:val="0"/>
          <w:marBottom w:val="0"/>
          <w:divBdr>
            <w:top w:val="none" w:sz="0" w:space="0" w:color="auto"/>
            <w:left w:val="none" w:sz="0" w:space="0" w:color="auto"/>
            <w:bottom w:val="none" w:sz="0" w:space="0" w:color="auto"/>
            <w:right w:val="none" w:sz="0" w:space="0" w:color="auto"/>
          </w:divBdr>
        </w:div>
        <w:div w:id="330183120">
          <w:marLeft w:val="480"/>
          <w:marRight w:val="0"/>
          <w:marTop w:val="0"/>
          <w:marBottom w:val="0"/>
          <w:divBdr>
            <w:top w:val="none" w:sz="0" w:space="0" w:color="auto"/>
            <w:left w:val="none" w:sz="0" w:space="0" w:color="auto"/>
            <w:bottom w:val="none" w:sz="0" w:space="0" w:color="auto"/>
            <w:right w:val="none" w:sz="0" w:space="0" w:color="auto"/>
          </w:divBdr>
        </w:div>
        <w:div w:id="467020175">
          <w:marLeft w:val="480"/>
          <w:marRight w:val="0"/>
          <w:marTop w:val="0"/>
          <w:marBottom w:val="0"/>
          <w:divBdr>
            <w:top w:val="none" w:sz="0" w:space="0" w:color="auto"/>
            <w:left w:val="none" w:sz="0" w:space="0" w:color="auto"/>
            <w:bottom w:val="none" w:sz="0" w:space="0" w:color="auto"/>
            <w:right w:val="none" w:sz="0" w:space="0" w:color="auto"/>
          </w:divBdr>
        </w:div>
        <w:div w:id="1979724358">
          <w:marLeft w:val="480"/>
          <w:marRight w:val="0"/>
          <w:marTop w:val="0"/>
          <w:marBottom w:val="0"/>
          <w:divBdr>
            <w:top w:val="none" w:sz="0" w:space="0" w:color="auto"/>
            <w:left w:val="none" w:sz="0" w:space="0" w:color="auto"/>
            <w:bottom w:val="none" w:sz="0" w:space="0" w:color="auto"/>
            <w:right w:val="none" w:sz="0" w:space="0" w:color="auto"/>
          </w:divBdr>
        </w:div>
        <w:div w:id="1002733242">
          <w:marLeft w:val="480"/>
          <w:marRight w:val="0"/>
          <w:marTop w:val="0"/>
          <w:marBottom w:val="0"/>
          <w:divBdr>
            <w:top w:val="none" w:sz="0" w:space="0" w:color="auto"/>
            <w:left w:val="none" w:sz="0" w:space="0" w:color="auto"/>
            <w:bottom w:val="none" w:sz="0" w:space="0" w:color="auto"/>
            <w:right w:val="none" w:sz="0" w:space="0" w:color="auto"/>
          </w:divBdr>
        </w:div>
        <w:div w:id="1652173361">
          <w:marLeft w:val="480"/>
          <w:marRight w:val="0"/>
          <w:marTop w:val="0"/>
          <w:marBottom w:val="0"/>
          <w:divBdr>
            <w:top w:val="none" w:sz="0" w:space="0" w:color="auto"/>
            <w:left w:val="none" w:sz="0" w:space="0" w:color="auto"/>
            <w:bottom w:val="none" w:sz="0" w:space="0" w:color="auto"/>
            <w:right w:val="none" w:sz="0" w:space="0" w:color="auto"/>
          </w:divBdr>
        </w:div>
        <w:div w:id="497505379">
          <w:marLeft w:val="480"/>
          <w:marRight w:val="0"/>
          <w:marTop w:val="0"/>
          <w:marBottom w:val="0"/>
          <w:divBdr>
            <w:top w:val="none" w:sz="0" w:space="0" w:color="auto"/>
            <w:left w:val="none" w:sz="0" w:space="0" w:color="auto"/>
            <w:bottom w:val="none" w:sz="0" w:space="0" w:color="auto"/>
            <w:right w:val="none" w:sz="0" w:space="0" w:color="auto"/>
          </w:divBdr>
        </w:div>
        <w:div w:id="169223365">
          <w:marLeft w:val="480"/>
          <w:marRight w:val="0"/>
          <w:marTop w:val="0"/>
          <w:marBottom w:val="0"/>
          <w:divBdr>
            <w:top w:val="none" w:sz="0" w:space="0" w:color="auto"/>
            <w:left w:val="none" w:sz="0" w:space="0" w:color="auto"/>
            <w:bottom w:val="none" w:sz="0" w:space="0" w:color="auto"/>
            <w:right w:val="none" w:sz="0" w:space="0" w:color="auto"/>
          </w:divBdr>
        </w:div>
        <w:div w:id="1025404350">
          <w:marLeft w:val="480"/>
          <w:marRight w:val="0"/>
          <w:marTop w:val="0"/>
          <w:marBottom w:val="0"/>
          <w:divBdr>
            <w:top w:val="none" w:sz="0" w:space="0" w:color="auto"/>
            <w:left w:val="none" w:sz="0" w:space="0" w:color="auto"/>
            <w:bottom w:val="none" w:sz="0" w:space="0" w:color="auto"/>
            <w:right w:val="none" w:sz="0" w:space="0" w:color="auto"/>
          </w:divBdr>
        </w:div>
      </w:divsChild>
    </w:div>
    <w:div w:id="1108424549">
      <w:bodyDiv w:val="1"/>
      <w:marLeft w:val="0"/>
      <w:marRight w:val="0"/>
      <w:marTop w:val="0"/>
      <w:marBottom w:val="0"/>
      <w:divBdr>
        <w:top w:val="none" w:sz="0" w:space="0" w:color="auto"/>
        <w:left w:val="none" w:sz="0" w:space="0" w:color="auto"/>
        <w:bottom w:val="none" w:sz="0" w:space="0" w:color="auto"/>
        <w:right w:val="none" w:sz="0" w:space="0" w:color="auto"/>
      </w:divBdr>
    </w:div>
    <w:div w:id="1108546451">
      <w:bodyDiv w:val="1"/>
      <w:marLeft w:val="0"/>
      <w:marRight w:val="0"/>
      <w:marTop w:val="0"/>
      <w:marBottom w:val="0"/>
      <w:divBdr>
        <w:top w:val="none" w:sz="0" w:space="0" w:color="auto"/>
        <w:left w:val="none" w:sz="0" w:space="0" w:color="auto"/>
        <w:bottom w:val="none" w:sz="0" w:space="0" w:color="auto"/>
        <w:right w:val="none" w:sz="0" w:space="0" w:color="auto"/>
      </w:divBdr>
    </w:div>
    <w:div w:id="1109082035">
      <w:bodyDiv w:val="1"/>
      <w:marLeft w:val="0"/>
      <w:marRight w:val="0"/>
      <w:marTop w:val="0"/>
      <w:marBottom w:val="0"/>
      <w:divBdr>
        <w:top w:val="none" w:sz="0" w:space="0" w:color="auto"/>
        <w:left w:val="none" w:sz="0" w:space="0" w:color="auto"/>
        <w:bottom w:val="none" w:sz="0" w:space="0" w:color="auto"/>
        <w:right w:val="none" w:sz="0" w:space="0" w:color="auto"/>
      </w:divBdr>
    </w:div>
    <w:div w:id="1109087073">
      <w:bodyDiv w:val="1"/>
      <w:marLeft w:val="0"/>
      <w:marRight w:val="0"/>
      <w:marTop w:val="0"/>
      <w:marBottom w:val="0"/>
      <w:divBdr>
        <w:top w:val="none" w:sz="0" w:space="0" w:color="auto"/>
        <w:left w:val="none" w:sz="0" w:space="0" w:color="auto"/>
        <w:bottom w:val="none" w:sz="0" w:space="0" w:color="auto"/>
        <w:right w:val="none" w:sz="0" w:space="0" w:color="auto"/>
      </w:divBdr>
    </w:div>
    <w:div w:id="1109354923">
      <w:bodyDiv w:val="1"/>
      <w:marLeft w:val="0"/>
      <w:marRight w:val="0"/>
      <w:marTop w:val="0"/>
      <w:marBottom w:val="0"/>
      <w:divBdr>
        <w:top w:val="none" w:sz="0" w:space="0" w:color="auto"/>
        <w:left w:val="none" w:sz="0" w:space="0" w:color="auto"/>
        <w:bottom w:val="none" w:sz="0" w:space="0" w:color="auto"/>
        <w:right w:val="none" w:sz="0" w:space="0" w:color="auto"/>
      </w:divBdr>
    </w:div>
    <w:div w:id="1110052636">
      <w:bodyDiv w:val="1"/>
      <w:marLeft w:val="0"/>
      <w:marRight w:val="0"/>
      <w:marTop w:val="0"/>
      <w:marBottom w:val="0"/>
      <w:divBdr>
        <w:top w:val="none" w:sz="0" w:space="0" w:color="auto"/>
        <w:left w:val="none" w:sz="0" w:space="0" w:color="auto"/>
        <w:bottom w:val="none" w:sz="0" w:space="0" w:color="auto"/>
        <w:right w:val="none" w:sz="0" w:space="0" w:color="auto"/>
      </w:divBdr>
    </w:div>
    <w:div w:id="1110246291">
      <w:bodyDiv w:val="1"/>
      <w:marLeft w:val="0"/>
      <w:marRight w:val="0"/>
      <w:marTop w:val="0"/>
      <w:marBottom w:val="0"/>
      <w:divBdr>
        <w:top w:val="none" w:sz="0" w:space="0" w:color="auto"/>
        <w:left w:val="none" w:sz="0" w:space="0" w:color="auto"/>
        <w:bottom w:val="none" w:sz="0" w:space="0" w:color="auto"/>
        <w:right w:val="none" w:sz="0" w:space="0" w:color="auto"/>
      </w:divBdr>
    </w:div>
    <w:div w:id="1111703870">
      <w:bodyDiv w:val="1"/>
      <w:marLeft w:val="0"/>
      <w:marRight w:val="0"/>
      <w:marTop w:val="0"/>
      <w:marBottom w:val="0"/>
      <w:divBdr>
        <w:top w:val="none" w:sz="0" w:space="0" w:color="auto"/>
        <w:left w:val="none" w:sz="0" w:space="0" w:color="auto"/>
        <w:bottom w:val="none" w:sz="0" w:space="0" w:color="auto"/>
        <w:right w:val="none" w:sz="0" w:space="0" w:color="auto"/>
      </w:divBdr>
    </w:div>
    <w:div w:id="1112090281">
      <w:bodyDiv w:val="1"/>
      <w:marLeft w:val="0"/>
      <w:marRight w:val="0"/>
      <w:marTop w:val="0"/>
      <w:marBottom w:val="0"/>
      <w:divBdr>
        <w:top w:val="none" w:sz="0" w:space="0" w:color="auto"/>
        <w:left w:val="none" w:sz="0" w:space="0" w:color="auto"/>
        <w:bottom w:val="none" w:sz="0" w:space="0" w:color="auto"/>
        <w:right w:val="none" w:sz="0" w:space="0" w:color="auto"/>
      </w:divBdr>
    </w:div>
    <w:div w:id="1112893372">
      <w:bodyDiv w:val="1"/>
      <w:marLeft w:val="0"/>
      <w:marRight w:val="0"/>
      <w:marTop w:val="0"/>
      <w:marBottom w:val="0"/>
      <w:divBdr>
        <w:top w:val="none" w:sz="0" w:space="0" w:color="auto"/>
        <w:left w:val="none" w:sz="0" w:space="0" w:color="auto"/>
        <w:bottom w:val="none" w:sz="0" w:space="0" w:color="auto"/>
        <w:right w:val="none" w:sz="0" w:space="0" w:color="auto"/>
      </w:divBdr>
    </w:div>
    <w:div w:id="1113011272">
      <w:bodyDiv w:val="1"/>
      <w:marLeft w:val="0"/>
      <w:marRight w:val="0"/>
      <w:marTop w:val="0"/>
      <w:marBottom w:val="0"/>
      <w:divBdr>
        <w:top w:val="none" w:sz="0" w:space="0" w:color="auto"/>
        <w:left w:val="none" w:sz="0" w:space="0" w:color="auto"/>
        <w:bottom w:val="none" w:sz="0" w:space="0" w:color="auto"/>
        <w:right w:val="none" w:sz="0" w:space="0" w:color="auto"/>
      </w:divBdr>
    </w:div>
    <w:div w:id="1113283659">
      <w:bodyDiv w:val="1"/>
      <w:marLeft w:val="0"/>
      <w:marRight w:val="0"/>
      <w:marTop w:val="0"/>
      <w:marBottom w:val="0"/>
      <w:divBdr>
        <w:top w:val="none" w:sz="0" w:space="0" w:color="auto"/>
        <w:left w:val="none" w:sz="0" w:space="0" w:color="auto"/>
        <w:bottom w:val="none" w:sz="0" w:space="0" w:color="auto"/>
        <w:right w:val="none" w:sz="0" w:space="0" w:color="auto"/>
      </w:divBdr>
    </w:div>
    <w:div w:id="1113942777">
      <w:bodyDiv w:val="1"/>
      <w:marLeft w:val="0"/>
      <w:marRight w:val="0"/>
      <w:marTop w:val="0"/>
      <w:marBottom w:val="0"/>
      <w:divBdr>
        <w:top w:val="none" w:sz="0" w:space="0" w:color="auto"/>
        <w:left w:val="none" w:sz="0" w:space="0" w:color="auto"/>
        <w:bottom w:val="none" w:sz="0" w:space="0" w:color="auto"/>
        <w:right w:val="none" w:sz="0" w:space="0" w:color="auto"/>
      </w:divBdr>
    </w:div>
    <w:div w:id="1114399213">
      <w:bodyDiv w:val="1"/>
      <w:marLeft w:val="0"/>
      <w:marRight w:val="0"/>
      <w:marTop w:val="0"/>
      <w:marBottom w:val="0"/>
      <w:divBdr>
        <w:top w:val="none" w:sz="0" w:space="0" w:color="auto"/>
        <w:left w:val="none" w:sz="0" w:space="0" w:color="auto"/>
        <w:bottom w:val="none" w:sz="0" w:space="0" w:color="auto"/>
        <w:right w:val="none" w:sz="0" w:space="0" w:color="auto"/>
      </w:divBdr>
    </w:div>
    <w:div w:id="1114594819">
      <w:bodyDiv w:val="1"/>
      <w:marLeft w:val="0"/>
      <w:marRight w:val="0"/>
      <w:marTop w:val="0"/>
      <w:marBottom w:val="0"/>
      <w:divBdr>
        <w:top w:val="none" w:sz="0" w:space="0" w:color="auto"/>
        <w:left w:val="none" w:sz="0" w:space="0" w:color="auto"/>
        <w:bottom w:val="none" w:sz="0" w:space="0" w:color="auto"/>
        <w:right w:val="none" w:sz="0" w:space="0" w:color="auto"/>
      </w:divBdr>
    </w:div>
    <w:div w:id="1114638246">
      <w:bodyDiv w:val="1"/>
      <w:marLeft w:val="0"/>
      <w:marRight w:val="0"/>
      <w:marTop w:val="0"/>
      <w:marBottom w:val="0"/>
      <w:divBdr>
        <w:top w:val="none" w:sz="0" w:space="0" w:color="auto"/>
        <w:left w:val="none" w:sz="0" w:space="0" w:color="auto"/>
        <w:bottom w:val="none" w:sz="0" w:space="0" w:color="auto"/>
        <w:right w:val="none" w:sz="0" w:space="0" w:color="auto"/>
      </w:divBdr>
    </w:div>
    <w:div w:id="1114640072">
      <w:bodyDiv w:val="1"/>
      <w:marLeft w:val="0"/>
      <w:marRight w:val="0"/>
      <w:marTop w:val="0"/>
      <w:marBottom w:val="0"/>
      <w:divBdr>
        <w:top w:val="none" w:sz="0" w:space="0" w:color="auto"/>
        <w:left w:val="none" w:sz="0" w:space="0" w:color="auto"/>
        <w:bottom w:val="none" w:sz="0" w:space="0" w:color="auto"/>
        <w:right w:val="none" w:sz="0" w:space="0" w:color="auto"/>
      </w:divBdr>
    </w:div>
    <w:div w:id="1115561477">
      <w:bodyDiv w:val="1"/>
      <w:marLeft w:val="0"/>
      <w:marRight w:val="0"/>
      <w:marTop w:val="0"/>
      <w:marBottom w:val="0"/>
      <w:divBdr>
        <w:top w:val="none" w:sz="0" w:space="0" w:color="auto"/>
        <w:left w:val="none" w:sz="0" w:space="0" w:color="auto"/>
        <w:bottom w:val="none" w:sz="0" w:space="0" w:color="auto"/>
        <w:right w:val="none" w:sz="0" w:space="0" w:color="auto"/>
      </w:divBdr>
    </w:div>
    <w:div w:id="1116363047">
      <w:bodyDiv w:val="1"/>
      <w:marLeft w:val="0"/>
      <w:marRight w:val="0"/>
      <w:marTop w:val="0"/>
      <w:marBottom w:val="0"/>
      <w:divBdr>
        <w:top w:val="none" w:sz="0" w:space="0" w:color="auto"/>
        <w:left w:val="none" w:sz="0" w:space="0" w:color="auto"/>
        <w:bottom w:val="none" w:sz="0" w:space="0" w:color="auto"/>
        <w:right w:val="none" w:sz="0" w:space="0" w:color="auto"/>
      </w:divBdr>
    </w:div>
    <w:div w:id="1116370463">
      <w:bodyDiv w:val="1"/>
      <w:marLeft w:val="0"/>
      <w:marRight w:val="0"/>
      <w:marTop w:val="0"/>
      <w:marBottom w:val="0"/>
      <w:divBdr>
        <w:top w:val="none" w:sz="0" w:space="0" w:color="auto"/>
        <w:left w:val="none" w:sz="0" w:space="0" w:color="auto"/>
        <w:bottom w:val="none" w:sz="0" w:space="0" w:color="auto"/>
        <w:right w:val="none" w:sz="0" w:space="0" w:color="auto"/>
      </w:divBdr>
    </w:div>
    <w:div w:id="1116871962">
      <w:bodyDiv w:val="1"/>
      <w:marLeft w:val="0"/>
      <w:marRight w:val="0"/>
      <w:marTop w:val="0"/>
      <w:marBottom w:val="0"/>
      <w:divBdr>
        <w:top w:val="none" w:sz="0" w:space="0" w:color="auto"/>
        <w:left w:val="none" w:sz="0" w:space="0" w:color="auto"/>
        <w:bottom w:val="none" w:sz="0" w:space="0" w:color="auto"/>
        <w:right w:val="none" w:sz="0" w:space="0" w:color="auto"/>
      </w:divBdr>
    </w:div>
    <w:div w:id="1117093590">
      <w:bodyDiv w:val="1"/>
      <w:marLeft w:val="0"/>
      <w:marRight w:val="0"/>
      <w:marTop w:val="0"/>
      <w:marBottom w:val="0"/>
      <w:divBdr>
        <w:top w:val="none" w:sz="0" w:space="0" w:color="auto"/>
        <w:left w:val="none" w:sz="0" w:space="0" w:color="auto"/>
        <w:bottom w:val="none" w:sz="0" w:space="0" w:color="auto"/>
        <w:right w:val="none" w:sz="0" w:space="0" w:color="auto"/>
      </w:divBdr>
    </w:div>
    <w:div w:id="1117258176">
      <w:bodyDiv w:val="1"/>
      <w:marLeft w:val="0"/>
      <w:marRight w:val="0"/>
      <w:marTop w:val="0"/>
      <w:marBottom w:val="0"/>
      <w:divBdr>
        <w:top w:val="none" w:sz="0" w:space="0" w:color="auto"/>
        <w:left w:val="none" w:sz="0" w:space="0" w:color="auto"/>
        <w:bottom w:val="none" w:sz="0" w:space="0" w:color="auto"/>
        <w:right w:val="none" w:sz="0" w:space="0" w:color="auto"/>
      </w:divBdr>
    </w:div>
    <w:div w:id="1117603768">
      <w:bodyDiv w:val="1"/>
      <w:marLeft w:val="0"/>
      <w:marRight w:val="0"/>
      <w:marTop w:val="0"/>
      <w:marBottom w:val="0"/>
      <w:divBdr>
        <w:top w:val="none" w:sz="0" w:space="0" w:color="auto"/>
        <w:left w:val="none" w:sz="0" w:space="0" w:color="auto"/>
        <w:bottom w:val="none" w:sz="0" w:space="0" w:color="auto"/>
        <w:right w:val="none" w:sz="0" w:space="0" w:color="auto"/>
      </w:divBdr>
    </w:div>
    <w:div w:id="1117794638">
      <w:bodyDiv w:val="1"/>
      <w:marLeft w:val="0"/>
      <w:marRight w:val="0"/>
      <w:marTop w:val="0"/>
      <w:marBottom w:val="0"/>
      <w:divBdr>
        <w:top w:val="none" w:sz="0" w:space="0" w:color="auto"/>
        <w:left w:val="none" w:sz="0" w:space="0" w:color="auto"/>
        <w:bottom w:val="none" w:sz="0" w:space="0" w:color="auto"/>
        <w:right w:val="none" w:sz="0" w:space="0" w:color="auto"/>
      </w:divBdr>
    </w:div>
    <w:div w:id="1117915823">
      <w:bodyDiv w:val="1"/>
      <w:marLeft w:val="0"/>
      <w:marRight w:val="0"/>
      <w:marTop w:val="0"/>
      <w:marBottom w:val="0"/>
      <w:divBdr>
        <w:top w:val="none" w:sz="0" w:space="0" w:color="auto"/>
        <w:left w:val="none" w:sz="0" w:space="0" w:color="auto"/>
        <w:bottom w:val="none" w:sz="0" w:space="0" w:color="auto"/>
        <w:right w:val="none" w:sz="0" w:space="0" w:color="auto"/>
      </w:divBdr>
    </w:div>
    <w:div w:id="1118142032">
      <w:bodyDiv w:val="1"/>
      <w:marLeft w:val="0"/>
      <w:marRight w:val="0"/>
      <w:marTop w:val="0"/>
      <w:marBottom w:val="0"/>
      <w:divBdr>
        <w:top w:val="none" w:sz="0" w:space="0" w:color="auto"/>
        <w:left w:val="none" w:sz="0" w:space="0" w:color="auto"/>
        <w:bottom w:val="none" w:sz="0" w:space="0" w:color="auto"/>
        <w:right w:val="none" w:sz="0" w:space="0" w:color="auto"/>
      </w:divBdr>
    </w:div>
    <w:div w:id="1118455161">
      <w:bodyDiv w:val="1"/>
      <w:marLeft w:val="0"/>
      <w:marRight w:val="0"/>
      <w:marTop w:val="0"/>
      <w:marBottom w:val="0"/>
      <w:divBdr>
        <w:top w:val="none" w:sz="0" w:space="0" w:color="auto"/>
        <w:left w:val="none" w:sz="0" w:space="0" w:color="auto"/>
        <w:bottom w:val="none" w:sz="0" w:space="0" w:color="auto"/>
        <w:right w:val="none" w:sz="0" w:space="0" w:color="auto"/>
      </w:divBdr>
    </w:div>
    <w:div w:id="1119105884">
      <w:bodyDiv w:val="1"/>
      <w:marLeft w:val="0"/>
      <w:marRight w:val="0"/>
      <w:marTop w:val="0"/>
      <w:marBottom w:val="0"/>
      <w:divBdr>
        <w:top w:val="none" w:sz="0" w:space="0" w:color="auto"/>
        <w:left w:val="none" w:sz="0" w:space="0" w:color="auto"/>
        <w:bottom w:val="none" w:sz="0" w:space="0" w:color="auto"/>
        <w:right w:val="none" w:sz="0" w:space="0" w:color="auto"/>
      </w:divBdr>
    </w:div>
    <w:div w:id="1119176945">
      <w:bodyDiv w:val="1"/>
      <w:marLeft w:val="0"/>
      <w:marRight w:val="0"/>
      <w:marTop w:val="0"/>
      <w:marBottom w:val="0"/>
      <w:divBdr>
        <w:top w:val="none" w:sz="0" w:space="0" w:color="auto"/>
        <w:left w:val="none" w:sz="0" w:space="0" w:color="auto"/>
        <w:bottom w:val="none" w:sz="0" w:space="0" w:color="auto"/>
        <w:right w:val="none" w:sz="0" w:space="0" w:color="auto"/>
      </w:divBdr>
    </w:div>
    <w:div w:id="1119687745">
      <w:bodyDiv w:val="1"/>
      <w:marLeft w:val="0"/>
      <w:marRight w:val="0"/>
      <w:marTop w:val="0"/>
      <w:marBottom w:val="0"/>
      <w:divBdr>
        <w:top w:val="none" w:sz="0" w:space="0" w:color="auto"/>
        <w:left w:val="none" w:sz="0" w:space="0" w:color="auto"/>
        <w:bottom w:val="none" w:sz="0" w:space="0" w:color="auto"/>
        <w:right w:val="none" w:sz="0" w:space="0" w:color="auto"/>
      </w:divBdr>
    </w:div>
    <w:div w:id="1119691264">
      <w:bodyDiv w:val="1"/>
      <w:marLeft w:val="0"/>
      <w:marRight w:val="0"/>
      <w:marTop w:val="0"/>
      <w:marBottom w:val="0"/>
      <w:divBdr>
        <w:top w:val="none" w:sz="0" w:space="0" w:color="auto"/>
        <w:left w:val="none" w:sz="0" w:space="0" w:color="auto"/>
        <w:bottom w:val="none" w:sz="0" w:space="0" w:color="auto"/>
        <w:right w:val="none" w:sz="0" w:space="0" w:color="auto"/>
      </w:divBdr>
    </w:div>
    <w:div w:id="1120298760">
      <w:bodyDiv w:val="1"/>
      <w:marLeft w:val="0"/>
      <w:marRight w:val="0"/>
      <w:marTop w:val="0"/>
      <w:marBottom w:val="0"/>
      <w:divBdr>
        <w:top w:val="none" w:sz="0" w:space="0" w:color="auto"/>
        <w:left w:val="none" w:sz="0" w:space="0" w:color="auto"/>
        <w:bottom w:val="none" w:sz="0" w:space="0" w:color="auto"/>
        <w:right w:val="none" w:sz="0" w:space="0" w:color="auto"/>
      </w:divBdr>
    </w:div>
    <w:div w:id="1120342342">
      <w:bodyDiv w:val="1"/>
      <w:marLeft w:val="0"/>
      <w:marRight w:val="0"/>
      <w:marTop w:val="0"/>
      <w:marBottom w:val="0"/>
      <w:divBdr>
        <w:top w:val="none" w:sz="0" w:space="0" w:color="auto"/>
        <w:left w:val="none" w:sz="0" w:space="0" w:color="auto"/>
        <w:bottom w:val="none" w:sz="0" w:space="0" w:color="auto"/>
        <w:right w:val="none" w:sz="0" w:space="0" w:color="auto"/>
      </w:divBdr>
    </w:div>
    <w:div w:id="1120613714">
      <w:bodyDiv w:val="1"/>
      <w:marLeft w:val="0"/>
      <w:marRight w:val="0"/>
      <w:marTop w:val="0"/>
      <w:marBottom w:val="0"/>
      <w:divBdr>
        <w:top w:val="none" w:sz="0" w:space="0" w:color="auto"/>
        <w:left w:val="none" w:sz="0" w:space="0" w:color="auto"/>
        <w:bottom w:val="none" w:sz="0" w:space="0" w:color="auto"/>
        <w:right w:val="none" w:sz="0" w:space="0" w:color="auto"/>
      </w:divBdr>
    </w:div>
    <w:div w:id="1120882712">
      <w:bodyDiv w:val="1"/>
      <w:marLeft w:val="0"/>
      <w:marRight w:val="0"/>
      <w:marTop w:val="0"/>
      <w:marBottom w:val="0"/>
      <w:divBdr>
        <w:top w:val="none" w:sz="0" w:space="0" w:color="auto"/>
        <w:left w:val="none" w:sz="0" w:space="0" w:color="auto"/>
        <w:bottom w:val="none" w:sz="0" w:space="0" w:color="auto"/>
        <w:right w:val="none" w:sz="0" w:space="0" w:color="auto"/>
      </w:divBdr>
    </w:div>
    <w:div w:id="1121998764">
      <w:bodyDiv w:val="1"/>
      <w:marLeft w:val="0"/>
      <w:marRight w:val="0"/>
      <w:marTop w:val="0"/>
      <w:marBottom w:val="0"/>
      <w:divBdr>
        <w:top w:val="none" w:sz="0" w:space="0" w:color="auto"/>
        <w:left w:val="none" w:sz="0" w:space="0" w:color="auto"/>
        <w:bottom w:val="none" w:sz="0" w:space="0" w:color="auto"/>
        <w:right w:val="none" w:sz="0" w:space="0" w:color="auto"/>
      </w:divBdr>
    </w:div>
    <w:div w:id="1122043454">
      <w:bodyDiv w:val="1"/>
      <w:marLeft w:val="0"/>
      <w:marRight w:val="0"/>
      <w:marTop w:val="0"/>
      <w:marBottom w:val="0"/>
      <w:divBdr>
        <w:top w:val="none" w:sz="0" w:space="0" w:color="auto"/>
        <w:left w:val="none" w:sz="0" w:space="0" w:color="auto"/>
        <w:bottom w:val="none" w:sz="0" w:space="0" w:color="auto"/>
        <w:right w:val="none" w:sz="0" w:space="0" w:color="auto"/>
      </w:divBdr>
    </w:div>
    <w:div w:id="1122461803">
      <w:bodyDiv w:val="1"/>
      <w:marLeft w:val="0"/>
      <w:marRight w:val="0"/>
      <w:marTop w:val="0"/>
      <w:marBottom w:val="0"/>
      <w:divBdr>
        <w:top w:val="none" w:sz="0" w:space="0" w:color="auto"/>
        <w:left w:val="none" w:sz="0" w:space="0" w:color="auto"/>
        <w:bottom w:val="none" w:sz="0" w:space="0" w:color="auto"/>
        <w:right w:val="none" w:sz="0" w:space="0" w:color="auto"/>
      </w:divBdr>
    </w:div>
    <w:div w:id="1122649418">
      <w:bodyDiv w:val="1"/>
      <w:marLeft w:val="0"/>
      <w:marRight w:val="0"/>
      <w:marTop w:val="0"/>
      <w:marBottom w:val="0"/>
      <w:divBdr>
        <w:top w:val="none" w:sz="0" w:space="0" w:color="auto"/>
        <w:left w:val="none" w:sz="0" w:space="0" w:color="auto"/>
        <w:bottom w:val="none" w:sz="0" w:space="0" w:color="auto"/>
        <w:right w:val="none" w:sz="0" w:space="0" w:color="auto"/>
      </w:divBdr>
      <w:divsChild>
        <w:div w:id="1931889413">
          <w:marLeft w:val="480"/>
          <w:marRight w:val="0"/>
          <w:marTop w:val="0"/>
          <w:marBottom w:val="0"/>
          <w:divBdr>
            <w:top w:val="none" w:sz="0" w:space="0" w:color="auto"/>
            <w:left w:val="none" w:sz="0" w:space="0" w:color="auto"/>
            <w:bottom w:val="none" w:sz="0" w:space="0" w:color="auto"/>
            <w:right w:val="none" w:sz="0" w:space="0" w:color="auto"/>
          </w:divBdr>
        </w:div>
        <w:div w:id="611130599">
          <w:marLeft w:val="480"/>
          <w:marRight w:val="0"/>
          <w:marTop w:val="0"/>
          <w:marBottom w:val="0"/>
          <w:divBdr>
            <w:top w:val="none" w:sz="0" w:space="0" w:color="auto"/>
            <w:left w:val="none" w:sz="0" w:space="0" w:color="auto"/>
            <w:bottom w:val="none" w:sz="0" w:space="0" w:color="auto"/>
            <w:right w:val="none" w:sz="0" w:space="0" w:color="auto"/>
          </w:divBdr>
        </w:div>
        <w:div w:id="1472752918">
          <w:marLeft w:val="480"/>
          <w:marRight w:val="0"/>
          <w:marTop w:val="0"/>
          <w:marBottom w:val="0"/>
          <w:divBdr>
            <w:top w:val="none" w:sz="0" w:space="0" w:color="auto"/>
            <w:left w:val="none" w:sz="0" w:space="0" w:color="auto"/>
            <w:bottom w:val="none" w:sz="0" w:space="0" w:color="auto"/>
            <w:right w:val="none" w:sz="0" w:space="0" w:color="auto"/>
          </w:divBdr>
        </w:div>
        <w:div w:id="11415500">
          <w:marLeft w:val="480"/>
          <w:marRight w:val="0"/>
          <w:marTop w:val="0"/>
          <w:marBottom w:val="0"/>
          <w:divBdr>
            <w:top w:val="none" w:sz="0" w:space="0" w:color="auto"/>
            <w:left w:val="none" w:sz="0" w:space="0" w:color="auto"/>
            <w:bottom w:val="none" w:sz="0" w:space="0" w:color="auto"/>
            <w:right w:val="none" w:sz="0" w:space="0" w:color="auto"/>
          </w:divBdr>
        </w:div>
        <w:div w:id="1209494691">
          <w:marLeft w:val="480"/>
          <w:marRight w:val="0"/>
          <w:marTop w:val="0"/>
          <w:marBottom w:val="0"/>
          <w:divBdr>
            <w:top w:val="none" w:sz="0" w:space="0" w:color="auto"/>
            <w:left w:val="none" w:sz="0" w:space="0" w:color="auto"/>
            <w:bottom w:val="none" w:sz="0" w:space="0" w:color="auto"/>
            <w:right w:val="none" w:sz="0" w:space="0" w:color="auto"/>
          </w:divBdr>
        </w:div>
        <w:div w:id="1484663605">
          <w:marLeft w:val="480"/>
          <w:marRight w:val="0"/>
          <w:marTop w:val="0"/>
          <w:marBottom w:val="0"/>
          <w:divBdr>
            <w:top w:val="none" w:sz="0" w:space="0" w:color="auto"/>
            <w:left w:val="none" w:sz="0" w:space="0" w:color="auto"/>
            <w:bottom w:val="none" w:sz="0" w:space="0" w:color="auto"/>
            <w:right w:val="none" w:sz="0" w:space="0" w:color="auto"/>
          </w:divBdr>
        </w:div>
        <w:div w:id="300118257">
          <w:marLeft w:val="480"/>
          <w:marRight w:val="0"/>
          <w:marTop w:val="0"/>
          <w:marBottom w:val="0"/>
          <w:divBdr>
            <w:top w:val="none" w:sz="0" w:space="0" w:color="auto"/>
            <w:left w:val="none" w:sz="0" w:space="0" w:color="auto"/>
            <w:bottom w:val="none" w:sz="0" w:space="0" w:color="auto"/>
            <w:right w:val="none" w:sz="0" w:space="0" w:color="auto"/>
          </w:divBdr>
        </w:div>
        <w:div w:id="1851723432">
          <w:marLeft w:val="480"/>
          <w:marRight w:val="0"/>
          <w:marTop w:val="0"/>
          <w:marBottom w:val="0"/>
          <w:divBdr>
            <w:top w:val="none" w:sz="0" w:space="0" w:color="auto"/>
            <w:left w:val="none" w:sz="0" w:space="0" w:color="auto"/>
            <w:bottom w:val="none" w:sz="0" w:space="0" w:color="auto"/>
            <w:right w:val="none" w:sz="0" w:space="0" w:color="auto"/>
          </w:divBdr>
        </w:div>
        <w:div w:id="1104882694">
          <w:marLeft w:val="480"/>
          <w:marRight w:val="0"/>
          <w:marTop w:val="0"/>
          <w:marBottom w:val="0"/>
          <w:divBdr>
            <w:top w:val="none" w:sz="0" w:space="0" w:color="auto"/>
            <w:left w:val="none" w:sz="0" w:space="0" w:color="auto"/>
            <w:bottom w:val="none" w:sz="0" w:space="0" w:color="auto"/>
            <w:right w:val="none" w:sz="0" w:space="0" w:color="auto"/>
          </w:divBdr>
        </w:div>
        <w:div w:id="1847864257">
          <w:marLeft w:val="480"/>
          <w:marRight w:val="0"/>
          <w:marTop w:val="0"/>
          <w:marBottom w:val="0"/>
          <w:divBdr>
            <w:top w:val="none" w:sz="0" w:space="0" w:color="auto"/>
            <w:left w:val="none" w:sz="0" w:space="0" w:color="auto"/>
            <w:bottom w:val="none" w:sz="0" w:space="0" w:color="auto"/>
            <w:right w:val="none" w:sz="0" w:space="0" w:color="auto"/>
          </w:divBdr>
        </w:div>
        <w:div w:id="621039301">
          <w:marLeft w:val="480"/>
          <w:marRight w:val="0"/>
          <w:marTop w:val="0"/>
          <w:marBottom w:val="0"/>
          <w:divBdr>
            <w:top w:val="none" w:sz="0" w:space="0" w:color="auto"/>
            <w:left w:val="none" w:sz="0" w:space="0" w:color="auto"/>
            <w:bottom w:val="none" w:sz="0" w:space="0" w:color="auto"/>
            <w:right w:val="none" w:sz="0" w:space="0" w:color="auto"/>
          </w:divBdr>
        </w:div>
        <w:div w:id="2118018138">
          <w:marLeft w:val="480"/>
          <w:marRight w:val="0"/>
          <w:marTop w:val="0"/>
          <w:marBottom w:val="0"/>
          <w:divBdr>
            <w:top w:val="none" w:sz="0" w:space="0" w:color="auto"/>
            <w:left w:val="none" w:sz="0" w:space="0" w:color="auto"/>
            <w:bottom w:val="none" w:sz="0" w:space="0" w:color="auto"/>
            <w:right w:val="none" w:sz="0" w:space="0" w:color="auto"/>
          </w:divBdr>
        </w:div>
        <w:div w:id="88505487">
          <w:marLeft w:val="480"/>
          <w:marRight w:val="0"/>
          <w:marTop w:val="0"/>
          <w:marBottom w:val="0"/>
          <w:divBdr>
            <w:top w:val="none" w:sz="0" w:space="0" w:color="auto"/>
            <w:left w:val="none" w:sz="0" w:space="0" w:color="auto"/>
            <w:bottom w:val="none" w:sz="0" w:space="0" w:color="auto"/>
            <w:right w:val="none" w:sz="0" w:space="0" w:color="auto"/>
          </w:divBdr>
        </w:div>
        <w:div w:id="915473824">
          <w:marLeft w:val="480"/>
          <w:marRight w:val="0"/>
          <w:marTop w:val="0"/>
          <w:marBottom w:val="0"/>
          <w:divBdr>
            <w:top w:val="none" w:sz="0" w:space="0" w:color="auto"/>
            <w:left w:val="none" w:sz="0" w:space="0" w:color="auto"/>
            <w:bottom w:val="none" w:sz="0" w:space="0" w:color="auto"/>
            <w:right w:val="none" w:sz="0" w:space="0" w:color="auto"/>
          </w:divBdr>
        </w:div>
        <w:div w:id="1443963321">
          <w:marLeft w:val="480"/>
          <w:marRight w:val="0"/>
          <w:marTop w:val="0"/>
          <w:marBottom w:val="0"/>
          <w:divBdr>
            <w:top w:val="none" w:sz="0" w:space="0" w:color="auto"/>
            <w:left w:val="none" w:sz="0" w:space="0" w:color="auto"/>
            <w:bottom w:val="none" w:sz="0" w:space="0" w:color="auto"/>
            <w:right w:val="none" w:sz="0" w:space="0" w:color="auto"/>
          </w:divBdr>
        </w:div>
        <w:div w:id="894004838">
          <w:marLeft w:val="480"/>
          <w:marRight w:val="0"/>
          <w:marTop w:val="0"/>
          <w:marBottom w:val="0"/>
          <w:divBdr>
            <w:top w:val="none" w:sz="0" w:space="0" w:color="auto"/>
            <w:left w:val="none" w:sz="0" w:space="0" w:color="auto"/>
            <w:bottom w:val="none" w:sz="0" w:space="0" w:color="auto"/>
            <w:right w:val="none" w:sz="0" w:space="0" w:color="auto"/>
          </w:divBdr>
        </w:div>
        <w:div w:id="1555660445">
          <w:marLeft w:val="480"/>
          <w:marRight w:val="0"/>
          <w:marTop w:val="0"/>
          <w:marBottom w:val="0"/>
          <w:divBdr>
            <w:top w:val="none" w:sz="0" w:space="0" w:color="auto"/>
            <w:left w:val="none" w:sz="0" w:space="0" w:color="auto"/>
            <w:bottom w:val="none" w:sz="0" w:space="0" w:color="auto"/>
            <w:right w:val="none" w:sz="0" w:space="0" w:color="auto"/>
          </w:divBdr>
        </w:div>
        <w:div w:id="1917126140">
          <w:marLeft w:val="480"/>
          <w:marRight w:val="0"/>
          <w:marTop w:val="0"/>
          <w:marBottom w:val="0"/>
          <w:divBdr>
            <w:top w:val="none" w:sz="0" w:space="0" w:color="auto"/>
            <w:left w:val="none" w:sz="0" w:space="0" w:color="auto"/>
            <w:bottom w:val="none" w:sz="0" w:space="0" w:color="auto"/>
            <w:right w:val="none" w:sz="0" w:space="0" w:color="auto"/>
          </w:divBdr>
        </w:div>
        <w:div w:id="595864280">
          <w:marLeft w:val="480"/>
          <w:marRight w:val="0"/>
          <w:marTop w:val="0"/>
          <w:marBottom w:val="0"/>
          <w:divBdr>
            <w:top w:val="none" w:sz="0" w:space="0" w:color="auto"/>
            <w:left w:val="none" w:sz="0" w:space="0" w:color="auto"/>
            <w:bottom w:val="none" w:sz="0" w:space="0" w:color="auto"/>
            <w:right w:val="none" w:sz="0" w:space="0" w:color="auto"/>
          </w:divBdr>
        </w:div>
        <w:div w:id="585918716">
          <w:marLeft w:val="480"/>
          <w:marRight w:val="0"/>
          <w:marTop w:val="0"/>
          <w:marBottom w:val="0"/>
          <w:divBdr>
            <w:top w:val="none" w:sz="0" w:space="0" w:color="auto"/>
            <w:left w:val="none" w:sz="0" w:space="0" w:color="auto"/>
            <w:bottom w:val="none" w:sz="0" w:space="0" w:color="auto"/>
            <w:right w:val="none" w:sz="0" w:space="0" w:color="auto"/>
          </w:divBdr>
        </w:div>
        <w:div w:id="619579584">
          <w:marLeft w:val="480"/>
          <w:marRight w:val="0"/>
          <w:marTop w:val="0"/>
          <w:marBottom w:val="0"/>
          <w:divBdr>
            <w:top w:val="none" w:sz="0" w:space="0" w:color="auto"/>
            <w:left w:val="none" w:sz="0" w:space="0" w:color="auto"/>
            <w:bottom w:val="none" w:sz="0" w:space="0" w:color="auto"/>
            <w:right w:val="none" w:sz="0" w:space="0" w:color="auto"/>
          </w:divBdr>
        </w:div>
        <w:div w:id="1213349538">
          <w:marLeft w:val="480"/>
          <w:marRight w:val="0"/>
          <w:marTop w:val="0"/>
          <w:marBottom w:val="0"/>
          <w:divBdr>
            <w:top w:val="none" w:sz="0" w:space="0" w:color="auto"/>
            <w:left w:val="none" w:sz="0" w:space="0" w:color="auto"/>
            <w:bottom w:val="none" w:sz="0" w:space="0" w:color="auto"/>
            <w:right w:val="none" w:sz="0" w:space="0" w:color="auto"/>
          </w:divBdr>
        </w:div>
        <w:div w:id="1691684541">
          <w:marLeft w:val="480"/>
          <w:marRight w:val="0"/>
          <w:marTop w:val="0"/>
          <w:marBottom w:val="0"/>
          <w:divBdr>
            <w:top w:val="none" w:sz="0" w:space="0" w:color="auto"/>
            <w:left w:val="none" w:sz="0" w:space="0" w:color="auto"/>
            <w:bottom w:val="none" w:sz="0" w:space="0" w:color="auto"/>
            <w:right w:val="none" w:sz="0" w:space="0" w:color="auto"/>
          </w:divBdr>
        </w:div>
        <w:div w:id="2140029910">
          <w:marLeft w:val="480"/>
          <w:marRight w:val="0"/>
          <w:marTop w:val="0"/>
          <w:marBottom w:val="0"/>
          <w:divBdr>
            <w:top w:val="none" w:sz="0" w:space="0" w:color="auto"/>
            <w:left w:val="none" w:sz="0" w:space="0" w:color="auto"/>
            <w:bottom w:val="none" w:sz="0" w:space="0" w:color="auto"/>
            <w:right w:val="none" w:sz="0" w:space="0" w:color="auto"/>
          </w:divBdr>
        </w:div>
        <w:div w:id="78723276">
          <w:marLeft w:val="480"/>
          <w:marRight w:val="0"/>
          <w:marTop w:val="0"/>
          <w:marBottom w:val="0"/>
          <w:divBdr>
            <w:top w:val="none" w:sz="0" w:space="0" w:color="auto"/>
            <w:left w:val="none" w:sz="0" w:space="0" w:color="auto"/>
            <w:bottom w:val="none" w:sz="0" w:space="0" w:color="auto"/>
            <w:right w:val="none" w:sz="0" w:space="0" w:color="auto"/>
          </w:divBdr>
        </w:div>
        <w:div w:id="1937446852">
          <w:marLeft w:val="480"/>
          <w:marRight w:val="0"/>
          <w:marTop w:val="0"/>
          <w:marBottom w:val="0"/>
          <w:divBdr>
            <w:top w:val="none" w:sz="0" w:space="0" w:color="auto"/>
            <w:left w:val="none" w:sz="0" w:space="0" w:color="auto"/>
            <w:bottom w:val="none" w:sz="0" w:space="0" w:color="auto"/>
            <w:right w:val="none" w:sz="0" w:space="0" w:color="auto"/>
          </w:divBdr>
        </w:div>
      </w:divsChild>
    </w:div>
    <w:div w:id="1122840709">
      <w:bodyDiv w:val="1"/>
      <w:marLeft w:val="0"/>
      <w:marRight w:val="0"/>
      <w:marTop w:val="0"/>
      <w:marBottom w:val="0"/>
      <w:divBdr>
        <w:top w:val="none" w:sz="0" w:space="0" w:color="auto"/>
        <w:left w:val="none" w:sz="0" w:space="0" w:color="auto"/>
        <w:bottom w:val="none" w:sz="0" w:space="0" w:color="auto"/>
        <w:right w:val="none" w:sz="0" w:space="0" w:color="auto"/>
      </w:divBdr>
    </w:div>
    <w:div w:id="1123691548">
      <w:bodyDiv w:val="1"/>
      <w:marLeft w:val="0"/>
      <w:marRight w:val="0"/>
      <w:marTop w:val="0"/>
      <w:marBottom w:val="0"/>
      <w:divBdr>
        <w:top w:val="none" w:sz="0" w:space="0" w:color="auto"/>
        <w:left w:val="none" w:sz="0" w:space="0" w:color="auto"/>
        <w:bottom w:val="none" w:sz="0" w:space="0" w:color="auto"/>
        <w:right w:val="none" w:sz="0" w:space="0" w:color="auto"/>
      </w:divBdr>
    </w:div>
    <w:div w:id="1124353329">
      <w:bodyDiv w:val="1"/>
      <w:marLeft w:val="0"/>
      <w:marRight w:val="0"/>
      <w:marTop w:val="0"/>
      <w:marBottom w:val="0"/>
      <w:divBdr>
        <w:top w:val="none" w:sz="0" w:space="0" w:color="auto"/>
        <w:left w:val="none" w:sz="0" w:space="0" w:color="auto"/>
        <w:bottom w:val="none" w:sz="0" w:space="0" w:color="auto"/>
        <w:right w:val="none" w:sz="0" w:space="0" w:color="auto"/>
      </w:divBdr>
    </w:div>
    <w:div w:id="1124419389">
      <w:bodyDiv w:val="1"/>
      <w:marLeft w:val="0"/>
      <w:marRight w:val="0"/>
      <w:marTop w:val="0"/>
      <w:marBottom w:val="0"/>
      <w:divBdr>
        <w:top w:val="none" w:sz="0" w:space="0" w:color="auto"/>
        <w:left w:val="none" w:sz="0" w:space="0" w:color="auto"/>
        <w:bottom w:val="none" w:sz="0" w:space="0" w:color="auto"/>
        <w:right w:val="none" w:sz="0" w:space="0" w:color="auto"/>
      </w:divBdr>
    </w:div>
    <w:div w:id="1126003292">
      <w:bodyDiv w:val="1"/>
      <w:marLeft w:val="0"/>
      <w:marRight w:val="0"/>
      <w:marTop w:val="0"/>
      <w:marBottom w:val="0"/>
      <w:divBdr>
        <w:top w:val="none" w:sz="0" w:space="0" w:color="auto"/>
        <w:left w:val="none" w:sz="0" w:space="0" w:color="auto"/>
        <w:bottom w:val="none" w:sz="0" w:space="0" w:color="auto"/>
        <w:right w:val="none" w:sz="0" w:space="0" w:color="auto"/>
      </w:divBdr>
    </w:div>
    <w:div w:id="1126654781">
      <w:bodyDiv w:val="1"/>
      <w:marLeft w:val="0"/>
      <w:marRight w:val="0"/>
      <w:marTop w:val="0"/>
      <w:marBottom w:val="0"/>
      <w:divBdr>
        <w:top w:val="none" w:sz="0" w:space="0" w:color="auto"/>
        <w:left w:val="none" w:sz="0" w:space="0" w:color="auto"/>
        <w:bottom w:val="none" w:sz="0" w:space="0" w:color="auto"/>
        <w:right w:val="none" w:sz="0" w:space="0" w:color="auto"/>
      </w:divBdr>
    </w:div>
    <w:div w:id="1126896975">
      <w:bodyDiv w:val="1"/>
      <w:marLeft w:val="0"/>
      <w:marRight w:val="0"/>
      <w:marTop w:val="0"/>
      <w:marBottom w:val="0"/>
      <w:divBdr>
        <w:top w:val="none" w:sz="0" w:space="0" w:color="auto"/>
        <w:left w:val="none" w:sz="0" w:space="0" w:color="auto"/>
        <w:bottom w:val="none" w:sz="0" w:space="0" w:color="auto"/>
        <w:right w:val="none" w:sz="0" w:space="0" w:color="auto"/>
      </w:divBdr>
    </w:div>
    <w:div w:id="1127578696">
      <w:bodyDiv w:val="1"/>
      <w:marLeft w:val="0"/>
      <w:marRight w:val="0"/>
      <w:marTop w:val="0"/>
      <w:marBottom w:val="0"/>
      <w:divBdr>
        <w:top w:val="none" w:sz="0" w:space="0" w:color="auto"/>
        <w:left w:val="none" w:sz="0" w:space="0" w:color="auto"/>
        <w:bottom w:val="none" w:sz="0" w:space="0" w:color="auto"/>
        <w:right w:val="none" w:sz="0" w:space="0" w:color="auto"/>
      </w:divBdr>
    </w:div>
    <w:div w:id="1127624938">
      <w:bodyDiv w:val="1"/>
      <w:marLeft w:val="0"/>
      <w:marRight w:val="0"/>
      <w:marTop w:val="0"/>
      <w:marBottom w:val="0"/>
      <w:divBdr>
        <w:top w:val="none" w:sz="0" w:space="0" w:color="auto"/>
        <w:left w:val="none" w:sz="0" w:space="0" w:color="auto"/>
        <w:bottom w:val="none" w:sz="0" w:space="0" w:color="auto"/>
        <w:right w:val="none" w:sz="0" w:space="0" w:color="auto"/>
      </w:divBdr>
    </w:div>
    <w:div w:id="1127814270">
      <w:bodyDiv w:val="1"/>
      <w:marLeft w:val="0"/>
      <w:marRight w:val="0"/>
      <w:marTop w:val="0"/>
      <w:marBottom w:val="0"/>
      <w:divBdr>
        <w:top w:val="none" w:sz="0" w:space="0" w:color="auto"/>
        <w:left w:val="none" w:sz="0" w:space="0" w:color="auto"/>
        <w:bottom w:val="none" w:sz="0" w:space="0" w:color="auto"/>
        <w:right w:val="none" w:sz="0" w:space="0" w:color="auto"/>
      </w:divBdr>
    </w:div>
    <w:div w:id="1129319725">
      <w:bodyDiv w:val="1"/>
      <w:marLeft w:val="0"/>
      <w:marRight w:val="0"/>
      <w:marTop w:val="0"/>
      <w:marBottom w:val="0"/>
      <w:divBdr>
        <w:top w:val="none" w:sz="0" w:space="0" w:color="auto"/>
        <w:left w:val="none" w:sz="0" w:space="0" w:color="auto"/>
        <w:bottom w:val="none" w:sz="0" w:space="0" w:color="auto"/>
        <w:right w:val="none" w:sz="0" w:space="0" w:color="auto"/>
      </w:divBdr>
    </w:div>
    <w:div w:id="1129661477">
      <w:bodyDiv w:val="1"/>
      <w:marLeft w:val="0"/>
      <w:marRight w:val="0"/>
      <w:marTop w:val="0"/>
      <w:marBottom w:val="0"/>
      <w:divBdr>
        <w:top w:val="none" w:sz="0" w:space="0" w:color="auto"/>
        <w:left w:val="none" w:sz="0" w:space="0" w:color="auto"/>
        <w:bottom w:val="none" w:sz="0" w:space="0" w:color="auto"/>
        <w:right w:val="none" w:sz="0" w:space="0" w:color="auto"/>
      </w:divBdr>
    </w:div>
    <w:div w:id="1131442239">
      <w:bodyDiv w:val="1"/>
      <w:marLeft w:val="0"/>
      <w:marRight w:val="0"/>
      <w:marTop w:val="0"/>
      <w:marBottom w:val="0"/>
      <w:divBdr>
        <w:top w:val="none" w:sz="0" w:space="0" w:color="auto"/>
        <w:left w:val="none" w:sz="0" w:space="0" w:color="auto"/>
        <w:bottom w:val="none" w:sz="0" w:space="0" w:color="auto"/>
        <w:right w:val="none" w:sz="0" w:space="0" w:color="auto"/>
      </w:divBdr>
    </w:div>
    <w:div w:id="1131902845">
      <w:bodyDiv w:val="1"/>
      <w:marLeft w:val="0"/>
      <w:marRight w:val="0"/>
      <w:marTop w:val="0"/>
      <w:marBottom w:val="0"/>
      <w:divBdr>
        <w:top w:val="none" w:sz="0" w:space="0" w:color="auto"/>
        <w:left w:val="none" w:sz="0" w:space="0" w:color="auto"/>
        <w:bottom w:val="none" w:sz="0" w:space="0" w:color="auto"/>
        <w:right w:val="none" w:sz="0" w:space="0" w:color="auto"/>
      </w:divBdr>
    </w:div>
    <w:div w:id="1132400860">
      <w:bodyDiv w:val="1"/>
      <w:marLeft w:val="0"/>
      <w:marRight w:val="0"/>
      <w:marTop w:val="0"/>
      <w:marBottom w:val="0"/>
      <w:divBdr>
        <w:top w:val="none" w:sz="0" w:space="0" w:color="auto"/>
        <w:left w:val="none" w:sz="0" w:space="0" w:color="auto"/>
        <w:bottom w:val="none" w:sz="0" w:space="0" w:color="auto"/>
        <w:right w:val="none" w:sz="0" w:space="0" w:color="auto"/>
      </w:divBdr>
    </w:div>
    <w:div w:id="1132406887">
      <w:bodyDiv w:val="1"/>
      <w:marLeft w:val="0"/>
      <w:marRight w:val="0"/>
      <w:marTop w:val="0"/>
      <w:marBottom w:val="0"/>
      <w:divBdr>
        <w:top w:val="none" w:sz="0" w:space="0" w:color="auto"/>
        <w:left w:val="none" w:sz="0" w:space="0" w:color="auto"/>
        <w:bottom w:val="none" w:sz="0" w:space="0" w:color="auto"/>
        <w:right w:val="none" w:sz="0" w:space="0" w:color="auto"/>
      </w:divBdr>
    </w:div>
    <w:div w:id="1132407593">
      <w:bodyDiv w:val="1"/>
      <w:marLeft w:val="0"/>
      <w:marRight w:val="0"/>
      <w:marTop w:val="0"/>
      <w:marBottom w:val="0"/>
      <w:divBdr>
        <w:top w:val="none" w:sz="0" w:space="0" w:color="auto"/>
        <w:left w:val="none" w:sz="0" w:space="0" w:color="auto"/>
        <w:bottom w:val="none" w:sz="0" w:space="0" w:color="auto"/>
        <w:right w:val="none" w:sz="0" w:space="0" w:color="auto"/>
      </w:divBdr>
    </w:div>
    <w:div w:id="1132559633">
      <w:bodyDiv w:val="1"/>
      <w:marLeft w:val="0"/>
      <w:marRight w:val="0"/>
      <w:marTop w:val="0"/>
      <w:marBottom w:val="0"/>
      <w:divBdr>
        <w:top w:val="none" w:sz="0" w:space="0" w:color="auto"/>
        <w:left w:val="none" w:sz="0" w:space="0" w:color="auto"/>
        <w:bottom w:val="none" w:sz="0" w:space="0" w:color="auto"/>
        <w:right w:val="none" w:sz="0" w:space="0" w:color="auto"/>
      </w:divBdr>
    </w:div>
    <w:div w:id="1133138475">
      <w:bodyDiv w:val="1"/>
      <w:marLeft w:val="0"/>
      <w:marRight w:val="0"/>
      <w:marTop w:val="0"/>
      <w:marBottom w:val="0"/>
      <w:divBdr>
        <w:top w:val="none" w:sz="0" w:space="0" w:color="auto"/>
        <w:left w:val="none" w:sz="0" w:space="0" w:color="auto"/>
        <w:bottom w:val="none" w:sz="0" w:space="0" w:color="auto"/>
        <w:right w:val="none" w:sz="0" w:space="0" w:color="auto"/>
      </w:divBdr>
    </w:div>
    <w:div w:id="1133448619">
      <w:bodyDiv w:val="1"/>
      <w:marLeft w:val="0"/>
      <w:marRight w:val="0"/>
      <w:marTop w:val="0"/>
      <w:marBottom w:val="0"/>
      <w:divBdr>
        <w:top w:val="none" w:sz="0" w:space="0" w:color="auto"/>
        <w:left w:val="none" w:sz="0" w:space="0" w:color="auto"/>
        <w:bottom w:val="none" w:sz="0" w:space="0" w:color="auto"/>
        <w:right w:val="none" w:sz="0" w:space="0" w:color="auto"/>
      </w:divBdr>
    </w:div>
    <w:div w:id="1133595620">
      <w:bodyDiv w:val="1"/>
      <w:marLeft w:val="0"/>
      <w:marRight w:val="0"/>
      <w:marTop w:val="0"/>
      <w:marBottom w:val="0"/>
      <w:divBdr>
        <w:top w:val="none" w:sz="0" w:space="0" w:color="auto"/>
        <w:left w:val="none" w:sz="0" w:space="0" w:color="auto"/>
        <w:bottom w:val="none" w:sz="0" w:space="0" w:color="auto"/>
        <w:right w:val="none" w:sz="0" w:space="0" w:color="auto"/>
      </w:divBdr>
    </w:div>
    <w:div w:id="1133714922">
      <w:bodyDiv w:val="1"/>
      <w:marLeft w:val="0"/>
      <w:marRight w:val="0"/>
      <w:marTop w:val="0"/>
      <w:marBottom w:val="0"/>
      <w:divBdr>
        <w:top w:val="none" w:sz="0" w:space="0" w:color="auto"/>
        <w:left w:val="none" w:sz="0" w:space="0" w:color="auto"/>
        <w:bottom w:val="none" w:sz="0" w:space="0" w:color="auto"/>
        <w:right w:val="none" w:sz="0" w:space="0" w:color="auto"/>
      </w:divBdr>
    </w:div>
    <w:div w:id="1135367480">
      <w:bodyDiv w:val="1"/>
      <w:marLeft w:val="0"/>
      <w:marRight w:val="0"/>
      <w:marTop w:val="0"/>
      <w:marBottom w:val="0"/>
      <w:divBdr>
        <w:top w:val="none" w:sz="0" w:space="0" w:color="auto"/>
        <w:left w:val="none" w:sz="0" w:space="0" w:color="auto"/>
        <w:bottom w:val="none" w:sz="0" w:space="0" w:color="auto"/>
        <w:right w:val="none" w:sz="0" w:space="0" w:color="auto"/>
      </w:divBdr>
    </w:div>
    <w:div w:id="1135755132">
      <w:bodyDiv w:val="1"/>
      <w:marLeft w:val="0"/>
      <w:marRight w:val="0"/>
      <w:marTop w:val="0"/>
      <w:marBottom w:val="0"/>
      <w:divBdr>
        <w:top w:val="none" w:sz="0" w:space="0" w:color="auto"/>
        <w:left w:val="none" w:sz="0" w:space="0" w:color="auto"/>
        <w:bottom w:val="none" w:sz="0" w:space="0" w:color="auto"/>
        <w:right w:val="none" w:sz="0" w:space="0" w:color="auto"/>
      </w:divBdr>
    </w:div>
    <w:div w:id="1135828648">
      <w:bodyDiv w:val="1"/>
      <w:marLeft w:val="0"/>
      <w:marRight w:val="0"/>
      <w:marTop w:val="0"/>
      <w:marBottom w:val="0"/>
      <w:divBdr>
        <w:top w:val="none" w:sz="0" w:space="0" w:color="auto"/>
        <w:left w:val="none" w:sz="0" w:space="0" w:color="auto"/>
        <w:bottom w:val="none" w:sz="0" w:space="0" w:color="auto"/>
        <w:right w:val="none" w:sz="0" w:space="0" w:color="auto"/>
      </w:divBdr>
    </w:div>
    <w:div w:id="1136949000">
      <w:bodyDiv w:val="1"/>
      <w:marLeft w:val="0"/>
      <w:marRight w:val="0"/>
      <w:marTop w:val="0"/>
      <w:marBottom w:val="0"/>
      <w:divBdr>
        <w:top w:val="none" w:sz="0" w:space="0" w:color="auto"/>
        <w:left w:val="none" w:sz="0" w:space="0" w:color="auto"/>
        <w:bottom w:val="none" w:sz="0" w:space="0" w:color="auto"/>
        <w:right w:val="none" w:sz="0" w:space="0" w:color="auto"/>
      </w:divBdr>
    </w:div>
    <w:div w:id="1136949942">
      <w:bodyDiv w:val="1"/>
      <w:marLeft w:val="0"/>
      <w:marRight w:val="0"/>
      <w:marTop w:val="0"/>
      <w:marBottom w:val="0"/>
      <w:divBdr>
        <w:top w:val="none" w:sz="0" w:space="0" w:color="auto"/>
        <w:left w:val="none" w:sz="0" w:space="0" w:color="auto"/>
        <w:bottom w:val="none" w:sz="0" w:space="0" w:color="auto"/>
        <w:right w:val="none" w:sz="0" w:space="0" w:color="auto"/>
      </w:divBdr>
    </w:div>
    <w:div w:id="1137188428">
      <w:bodyDiv w:val="1"/>
      <w:marLeft w:val="0"/>
      <w:marRight w:val="0"/>
      <w:marTop w:val="0"/>
      <w:marBottom w:val="0"/>
      <w:divBdr>
        <w:top w:val="none" w:sz="0" w:space="0" w:color="auto"/>
        <w:left w:val="none" w:sz="0" w:space="0" w:color="auto"/>
        <w:bottom w:val="none" w:sz="0" w:space="0" w:color="auto"/>
        <w:right w:val="none" w:sz="0" w:space="0" w:color="auto"/>
      </w:divBdr>
    </w:div>
    <w:div w:id="1137262775">
      <w:bodyDiv w:val="1"/>
      <w:marLeft w:val="0"/>
      <w:marRight w:val="0"/>
      <w:marTop w:val="0"/>
      <w:marBottom w:val="0"/>
      <w:divBdr>
        <w:top w:val="none" w:sz="0" w:space="0" w:color="auto"/>
        <w:left w:val="none" w:sz="0" w:space="0" w:color="auto"/>
        <w:bottom w:val="none" w:sz="0" w:space="0" w:color="auto"/>
        <w:right w:val="none" w:sz="0" w:space="0" w:color="auto"/>
      </w:divBdr>
    </w:div>
    <w:div w:id="1137644528">
      <w:bodyDiv w:val="1"/>
      <w:marLeft w:val="0"/>
      <w:marRight w:val="0"/>
      <w:marTop w:val="0"/>
      <w:marBottom w:val="0"/>
      <w:divBdr>
        <w:top w:val="none" w:sz="0" w:space="0" w:color="auto"/>
        <w:left w:val="none" w:sz="0" w:space="0" w:color="auto"/>
        <w:bottom w:val="none" w:sz="0" w:space="0" w:color="auto"/>
        <w:right w:val="none" w:sz="0" w:space="0" w:color="auto"/>
      </w:divBdr>
    </w:div>
    <w:div w:id="1137836462">
      <w:bodyDiv w:val="1"/>
      <w:marLeft w:val="0"/>
      <w:marRight w:val="0"/>
      <w:marTop w:val="0"/>
      <w:marBottom w:val="0"/>
      <w:divBdr>
        <w:top w:val="none" w:sz="0" w:space="0" w:color="auto"/>
        <w:left w:val="none" w:sz="0" w:space="0" w:color="auto"/>
        <w:bottom w:val="none" w:sz="0" w:space="0" w:color="auto"/>
        <w:right w:val="none" w:sz="0" w:space="0" w:color="auto"/>
      </w:divBdr>
    </w:div>
    <w:div w:id="1138038097">
      <w:bodyDiv w:val="1"/>
      <w:marLeft w:val="0"/>
      <w:marRight w:val="0"/>
      <w:marTop w:val="0"/>
      <w:marBottom w:val="0"/>
      <w:divBdr>
        <w:top w:val="none" w:sz="0" w:space="0" w:color="auto"/>
        <w:left w:val="none" w:sz="0" w:space="0" w:color="auto"/>
        <w:bottom w:val="none" w:sz="0" w:space="0" w:color="auto"/>
        <w:right w:val="none" w:sz="0" w:space="0" w:color="auto"/>
      </w:divBdr>
    </w:div>
    <w:div w:id="1138231570">
      <w:bodyDiv w:val="1"/>
      <w:marLeft w:val="0"/>
      <w:marRight w:val="0"/>
      <w:marTop w:val="0"/>
      <w:marBottom w:val="0"/>
      <w:divBdr>
        <w:top w:val="none" w:sz="0" w:space="0" w:color="auto"/>
        <w:left w:val="none" w:sz="0" w:space="0" w:color="auto"/>
        <w:bottom w:val="none" w:sz="0" w:space="0" w:color="auto"/>
        <w:right w:val="none" w:sz="0" w:space="0" w:color="auto"/>
      </w:divBdr>
    </w:div>
    <w:div w:id="1138574462">
      <w:bodyDiv w:val="1"/>
      <w:marLeft w:val="0"/>
      <w:marRight w:val="0"/>
      <w:marTop w:val="0"/>
      <w:marBottom w:val="0"/>
      <w:divBdr>
        <w:top w:val="none" w:sz="0" w:space="0" w:color="auto"/>
        <w:left w:val="none" w:sz="0" w:space="0" w:color="auto"/>
        <w:bottom w:val="none" w:sz="0" w:space="0" w:color="auto"/>
        <w:right w:val="none" w:sz="0" w:space="0" w:color="auto"/>
      </w:divBdr>
    </w:div>
    <w:div w:id="1138763799">
      <w:bodyDiv w:val="1"/>
      <w:marLeft w:val="0"/>
      <w:marRight w:val="0"/>
      <w:marTop w:val="0"/>
      <w:marBottom w:val="0"/>
      <w:divBdr>
        <w:top w:val="none" w:sz="0" w:space="0" w:color="auto"/>
        <w:left w:val="none" w:sz="0" w:space="0" w:color="auto"/>
        <w:bottom w:val="none" w:sz="0" w:space="0" w:color="auto"/>
        <w:right w:val="none" w:sz="0" w:space="0" w:color="auto"/>
      </w:divBdr>
    </w:div>
    <w:div w:id="1139222777">
      <w:bodyDiv w:val="1"/>
      <w:marLeft w:val="0"/>
      <w:marRight w:val="0"/>
      <w:marTop w:val="0"/>
      <w:marBottom w:val="0"/>
      <w:divBdr>
        <w:top w:val="none" w:sz="0" w:space="0" w:color="auto"/>
        <w:left w:val="none" w:sz="0" w:space="0" w:color="auto"/>
        <w:bottom w:val="none" w:sz="0" w:space="0" w:color="auto"/>
        <w:right w:val="none" w:sz="0" w:space="0" w:color="auto"/>
      </w:divBdr>
    </w:div>
    <w:div w:id="1140077226">
      <w:bodyDiv w:val="1"/>
      <w:marLeft w:val="0"/>
      <w:marRight w:val="0"/>
      <w:marTop w:val="0"/>
      <w:marBottom w:val="0"/>
      <w:divBdr>
        <w:top w:val="none" w:sz="0" w:space="0" w:color="auto"/>
        <w:left w:val="none" w:sz="0" w:space="0" w:color="auto"/>
        <w:bottom w:val="none" w:sz="0" w:space="0" w:color="auto"/>
        <w:right w:val="none" w:sz="0" w:space="0" w:color="auto"/>
      </w:divBdr>
    </w:div>
    <w:div w:id="1140195334">
      <w:bodyDiv w:val="1"/>
      <w:marLeft w:val="0"/>
      <w:marRight w:val="0"/>
      <w:marTop w:val="0"/>
      <w:marBottom w:val="0"/>
      <w:divBdr>
        <w:top w:val="none" w:sz="0" w:space="0" w:color="auto"/>
        <w:left w:val="none" w:sz="0" w:space="0" w:color="auto"/>
        <w:bottom w:val="none" w:sz="0" w:space="0" w:color="auto"/>
        <w:right w:val="none" w:sz="0" w:space="0" w:color="auto"/>
      </w:divBdr>
    </w:div>
    <w:div w:id="1140464449">
      <w:bodyDiv w:val="1"/>
      <w:marLeft w:val="0"/>
      <w:marRight w:val="0"/>
      <w:marTop w:val="0"/>
      <w:marBottom w:val="0"/>
      <w:divBdr>
        <w:top w:val="none" w:sz="0" w:space="0" w:color="auto"/>
        <w:left w:val="none" w:sz="0" w:space="0" w:color="auto"/>
        <w:bottom w:val="none" w:sz="0" w:space="0" w:color="auto"/>
        <w:right w:val="none" w:sz="0" w:space="0" w:color="auto"/>
      </w:divBdr>
    </w:div>
    <w:div w:id="1140464943">
      <w:bodyDiv w:val="1"/>
      <w:marLeft w:val="0"/>
      <w:marRight w:val="0"/>
      <w:marTop w:val="0"/>
      <w:marBottom w:val="0"/>
      <w:divBdr>
        <w:top w:val="none" w:sz="0" w:space="0" w:color="auto"/>
        <w:left w:val="none" w:sz="0" w:space="0" w:color="auto"/>
        <w:bottom w:val="none" w:sz="0" w:space="0" w:color="auto"/>
        <w:right w:val="none" w:sz="0" w:space="0" w:color="auto"/>
      </w:divBdr>
    </w:div>
    <w:div w:id="1141389276">
      <w:bodyDiv w:val="1"/>
      <w:marLeft w:val="0"/>
      <w:marRight w:val="0"/>
      <w:marTop w:val="0"/>
      <w:marBottom w:val="0"/>
      <w:divBdr>
        <w:top w:val="none" w:sz="0" w:space="0" w:color="auto"/>
        <w:left w:val="none" w:sz="0" w:space="0" w:color="auto"/>
        <w:bottom w:val="none" w:sz="0" w:space="0" w:color="auto"/>
        <w:right w:val="none" w:sz="0" w:space="0" w:color="auto"/>
      </w:divBdr>
    </w:div>
    <w:div w:id="1142192950">
      <w:bodyDiv w:val="1"/>
      <w:marLeft w:val="0"/>
      <w:marRight w:val="0"/>
      <w:marTop w:val="0"/>
      <w:marBottom w:val="0"/>
      <w:divBdr>
        <w:top w:val="none" w:sz="0" w:space="0" w:color="auto"/>
        <w:left w:val="none" w:sz="0" w:space="0" w:color="auto"/>
        <w:bottom w:val="none" w:sz="0" w:space="0" w:color="auto"/>
        <w:right w:val="none" w:sz="0" w:space="0" w:color="auto"/>
      </w:divBdr>
    </w:div>
    <w:div w:id="1142423922">
      <w:bodyDiv w:val="1"/>
      <w:marLeft w:val="0"/>
      <w:marRight w:val="0"/>
      <w:marTop w:val="0"/>
      <w:marBottom w:val="0"/>
      <w:divBdr>
        <w:top w:val="none" w:sz="0" w:space="0" w:color="auto"/>
        <w:left w:val="none" w:sz="0" w:space="0" w:color="auto"/>
        <w:bottom w:val="none" w:sz="0" w:space="0" w:color="auto"/>
        <w:right w:val="none" w:sz="0" w:space="0" w:color="auto"/>
      </w:divBdr>
    </w:div>
    <w:div w:id="1143079724">
      <w:bodyDiv w:val="1"/>
      <w:marLeft w:val="0"/>
      <w:marRight w:val="0"/>
      <w:marTop w:val="0"/>
      <w:marBottom w:val="0"/>
      <w:divBdr>
        <w:top w:val="none" w:sz="0" w:space="0" w:color="auto"/>
        <w:left w:val="none" w:sz="0" w:space="0" w:color="auto"/>
        <w:bottom w:val="none" w:sz="0" w:space="0" w:color="auto"/>
        <w:right w:val="none" w:sz="0" w:space="0" w:color="auto"/>
      </w:divBdr>
    </w:div>
    <w:div w:id="1143739723">
      <w:bodyDiv w:val="1"/>
      <w:marLeft w:val="0"/>
      <w:marRight w:val="0"/>
      <w:marTop w:val="0"/>
      <w:marBottom w:val="0"/>
      <w:divBdr>
        <w:top w:val="none" w:sz="0" w:space="0" w:color="auto"/>
        <w:left w:val="none" w:sz="0" w:space="0" w:color="auto"/>
        <w:bottom w:val="none" w:sz="0" w:space="0" w:color="auto"/>
        <w:right w:val="none" w:sz="0" w:space="0" w:color="auto"/>
      </w:divBdr>
    </w:div>
    <w:div w:id="1143884108">
      <w:bodyDiv w:val="1"/>
      <w:marLeft w:val="0"/>
      <w:marRight w:val="0"/>
      <w:marTop w:val="0"/>
      <w:marBottom w:val="0"/>
      <w:divBdr>
        <w:top w:val="none" w:sz="0" w:space="0" w:color="auto"/>
        <w:left w:val="none" w:sz="0" w:space="0" w:color="auto"/>
        <w:bottom w:val="none" w:sz="0" w:space="0" w:color="auto"/>
        <w:right w:val="none" w:sz="0" w:space="0" w:color="auto"/>
      </w:divBdr>
    </w:div>
    <w:div w:id="1144080893">
      <w:bodyDiv w:val="1"/>
      <w:marLeft w:val="0"/>
      <w:marRight w:val="0"/>
      <w:marTop w:val="0"/>
      <w:marBottom w:val="0"/>
      <w:divBdr>
        <w:top w:val="none" w:sz="0" w:space="0" w:color="auto"/>
        <w:left w:val="none" w:sz="0" w:space="0" w:color="auto"/>
        <w:bottom w:val="none" w:sz="0" w:space="0" w:color="auto"/>
        <w:right w:val="none" w:sz="0" w:space="0" w:color="auto"/>
      </w:divBdr>
    </w:div>
    <w:div w:id="1144735256">
      <w:bodyDiv w:val="1"/>
      <w:marLeft w:val="0"/>
      <w:marRight w:val="0"/>
      <w:marTop w:val="0"/>
      <w:marBottom w:val="0"/>
      <w:divBdr>
        <w:top w:val="none" w:sz="0" w:space="0" w:color="auto"/>
        <w:left w:val="none" w:sz="0" w:space="0" w:color="auto"/>
        <w:bottom w:val="none" w:sz="0" w:space="0" w:color="auto"/>
        <w:right w:val="none" w:sz="0" w:space="0" w:color="auto"/>
      </w:divBdr>
    </w:div>
    <w:div w:id="1144810341">
      <w:bodyDiv w:val="1"/>
      <w:marLeft w:val="0"/>
      <w:marRight w:val="0"/>
      <w:marTop w:val="0"/>
      <w:marBottom w:val="0"/>
      <w:divBdr>
        <w:top w:val="none" w:sz="0" w:space="0" w:color="auto"/>
        <w:left w:val="none" w:sz="0" w:space="0" w:color="auto"/>
        <w:bottom w:val="none" w:sz="0" w:space="0" w:color="auto"/>
        <w:right w:val="none" w:sz="0" w:space="0" w:color="auto"/>
      </w:divBdr>
    </w:div>
    <w:div w:id="1144925703">
      <w:bodyDiv w:val="1"/>
      <w:marLeft w:val="0"/>
      <w:marRight w:val="0"/>
      <w:marTop w:val="0"/>
      <w:marBottom w:val="0"/>
      <w:divBdr>
        <w:top w:val="none" w:sz="0" w:space="0" w:color="auto"/>
        <w:left w:val="none" w:sz="0" w:space="0" w:color="auto"/>
        <w:bottom w:val="none" w:sz="0" w:space="0" w:color="auto"/>
        <w:right w:val="none" w:sz="0" w:space="0" w:color="auto"/>
      </w:divBdr>
    </w:div>
    <w:div w:id="1145781578">
      <w:bodyDiv w:val="1"/>
      <w:marLeft w:val="0"/>
      <w:marRight w:val="0"/>
      <w:marTop w:val="0"/>
      <w:marBottom w:val="0"/>
      <w:divBdr>
        <w:top w:val="none" w:sz="0" w:space="0" w:color="auto"/>
        <w:left w:val="none" w:sz="0" w:space="0" w:color="auto"/>
        <w:bottom w:val="none" w:sz="0" w:space="0" w:color="auto"/>
        <w:right w:val="none" w:sz="0" w:space="0" w:color="auto"/>
      </w:divBdr>
    </w:div>
    <w:div w:id="1146119801">
      <w:bodyDiv w:val="1"/>
      <w:marLeft w:val="0"/>
      <w:marRight w:val="0"/>
      <w:marTop w:val="0"/>
      <w:marBottom w:val="0"/>
      <w:divBdr>
        <w:top w:val="none" w:sz="0" w:space="0" w:color="auto"/>
        <w:left w:val="none" w:sz="0" w:space="0" w:color="auto"/>
        <w:bottom w:val="none" w:sz="0" w:space="0" w:color="auto"/>
        <w:right w:val="none" w:sz="0" w:space="0" w:color="auto"/>
      </w:divBdr>
    </w:div>
    <w:div w:id="1146124558">
      <w:bodyDiv w:val="1"/>
      <w:marLeft w:val="0"/>
      <w:marRight w:val="0"/>
      <w:marTop w:val="0"/>
      <w:marBottom w:val="0"/>
      <w:divBdr>
        <w:top w:val="none" w:sz="0" w:space="0" w:color="auto"/>
        <w:left w:val="none" w:sz="0" w:space="0" w:color="auto"/>
        <w:bottom w:val="none" w:sz="0" w:space="0" w:color="auto"/>
        <w:right w:val="none" w:sz="0" w:space="0" w:color="auto"/>
      </w:divBdr>
    </w:div>
    <w:div w:id="1146241369">
      <w:bodyDiv w:val="1"/>
      <w:marLeft w:val="0"/>
      <w:marRight w:val="0"/>
      <w:marTop w:val="0"/>
      <w:marBottom w:val="0"/>
      <w:divBdr>
        <w:top w:val="none" w:sz="0" w:space="0" w:color="auto"/>
        <w:left w:val="none" w:sz="0" w:space="0" w:color="auto"/>
        <w:bottom w:val="none" w:sz="0" w:space="0" w:color="auto"/>
        <w:right w:val="none" w:sz="0" w:space="0" w:color="auto"/>
      </w:divBdr>
    </w:div>
    <w:div w:id="1146513383">
      <w:bodyDiv w:val="1"/>
      <w:marLeft w:val="0"/>
      <w:marRight w:val="0"/>
      <w:marTop w:val="0"/>
      <w:marBottom w:val="0"/>
      <w:divBdr>
        <w:top w:val="none" w:sz="0" w:space="0" w:color="auto"/>
        <w:left w:val="none" w:sz="0" w:space="0" w:color="auto"/>
        <w:bottom w:val="none" w:sz="0" w:space="0" w:color="auto"/>
        <w:right w:val="none" w:sz="0" w:space="0" w:color="auto"/>
      </w:divBdr>
    </w:div>
    <w:div w:id="1146631760">
      <w:bodyDiv w:val="1"/>
      <w:marLeft w:val="0"/>
      <w:marRight w:val="0"/>
      <w:marTop w:val="0"/>
      <w:marBottom w:val="0"/>
      <w:divBdr>
        <w:top w:val="none" w:sz="0" w:space="0" w:color="auto"/>
        <w:left w:val="none" w:sz="0" w:space="0" w:color="auto"/>
        <w:bottom w:val="none" w:sz="0" w:space="0" w:color="auto"/>
        <w:right w:val="none" w:sz="0" w:space="0" w:color="auto"/>
      </w:divBdr>
    </w:div>
    <w:div w:id="1147011768">
      <w:bodyDiv w:val="1"/>
      <w:marLeft w:val="0"/>
      <w:marRight w:val="0"/>
      <w:marTop w:val="0"/>
      <w:marBottom w:val="0"/>
      <w:divBdr>
        <w:top w:val="none" w:sz="0" w:space="0" w:color="auto"/>
        <w:left w:val="none" w:sz="0" w:space="0" w:color="auto"/>
        <w:bottom w:val="none" w:sz="0" w:space="0" w:color="auto"/>
        <w:right w:val="none" w:sz="0" w:space="0" w:color="auto"/>
      </w:divBdr>
    </w:div>
    <w:div w:id="1147477313">
      <w:bodyDiv w:val="1"/>
      <w:marLeft w:val="0"/>
      <w:marRight w:val="0"/>
      <w:marTop w:val="0"/>
      <w:marBottom w:val="0"/>
      <w:divBdr>
        <w:top w:val="none" w:sz="0" w:space="0" w:color="auto"/>
        <w:left w:val="none" w:sz="0" w:space="0" w:color="auto"/>
        <w:bottom w:val="none" w:sz="0" w:space="0" w:color="auto"/>
        <w:right w:val="none" w:sz="0" w:space="0" w:color="auto"/>
      </w:divBdr>
    </w:div>
    <w:div w:id="1147623324">
      <w:bodyDiv w:val="1"/>
      <w:marLeft w:val="0"/>
      <w:marRight w:val="0"/>
      <w:marTop w:val="0"/>
      <w:marBottom w:val="0"/>
      <w:divBdr>
        <w:top w:val="none" w:sz="0" w:space="0" w:color="auto"/>
        <w:left w:val="none" w:sz="0" w:space="0" w:color="auto"/>
        <w:bottom w:val="none" w:sz="0" w:space="0" w:color="auto"/>
        <w:right w:val="none" w:sz="0" w:space="0" w:color="auto"/>
      </w:divBdr>
    </w:div>
    <w:div w:id="1149327025">
      <w:bodyDiv w:val="1"/>
      <w:marLeft w:val="0"/>
      <w:marRight w:val="0"/>
      <w:marTop w:val="0"/>
      <w:marBottom w:val="0"/>
      <w:divBdr>
        <w:top w:val="none" w:sz="0" w:space="0" w:color="auto"/>
        <w:left w:val="none" w:sz="0" w:space="0" w:color="auto"/>
        <w:bottom w:val="none" w:sz="0" w:space="0" w:color="auto"/>
        <w:right w:val="none" w:sz="0" w:space="0" w:color="auto"/>
      </w:divBdr>
    </w:div>
    <w:div w:id="1149709199">
      <w:bodyDiv w:val="1"/>
      <w:marLeft w:val="0"/>
      <w:marRight w:val="0"/>
      <w:marTop w:val="0"/>
      <w:marBottom w:val="0"/>
      <w:divBdr>
        <w:top w:val="none" w:sz="0" w:space="0" w:color="auto"/>
        <w:left w:val="none" w:sz="0" w:space="0" w:color="auto"/>
        <w:bottom w:val="none" w:sz="0" w:space="0" w:color="auto"/>
        <w:right w:val="none" w:sz="0" w:space="0" w:color="auto"/>
      </w:divBdr>
    </w:div>
    <w:div w:id="1150169396">
      <w:bodyDiv w:val="1"/>
      <w:marLeft w:val="0"/>
      <w:marRight w:val="0"/>
      <w:marTop w:val="0"/>
      <w:marBottom w:val="0"/>
      <w:divBdr>
        <w:top w:val="none" w:sz="0" w:space="0" w:color="auto"/>
        <w:left w:val="none" w:sz="0" w:space="0" w:color="auto"/>
        <w:bottom w:val="none" w:sz="0" w:space="0" w:color="auto"/>
        <w:right w:val="none" w:sz="0" w:space="0" w:color="auto"/>
      </w:divBdr>
    </w:div>
    <w:div w:id="1151796937">
      <w:bodyDiv w:val="1"/>
      <w:marLeft w:val="0"/>
      <w:marRight w:val="0"/>
      <w:marTop w:val="0"/>
      <w:marBottom w:val="0"/>
      <w:divBdr>
        <w:top w:val="none" w:sz="0" w:space="0" w:color="auto"/>
        <w:left w:val="none" w:sz="0" w:space="0" w:color="auto"/>
        <w:bottom w:val="none" w:sz="0" w:space="0" w:color="auto"/>
        <w:right w:val="none" w:sz="0" w:space="0" w:color="auto"/>
      </w:divBdr>
    </w:div>
    <w:div w:id="1151866335">
      <w:bodyDiv w:val="1"/>
      <w:marLeft w:val="0"/>
      <w:marRight w:val="0"/>
      <w:marTop w:val="0"/>
      <w:marBottom w:val="0"/>
      <w:divBdr>
        <w:top w:val="none" w:sz="0" w:space="0" w:color="auto"/>
        <w:left w:val="none" w:sz="0" w:space="0" w:color="auto"/>
        <w:bottom w:val="none" w:sz="0" w:space="0" w:color="auto"/>
        <w:right w:val="none" w:sz="0" w:space="0" w:color="auto"/>
      </w:divBdr>
    </w:div>
    <w:div w:id="1152521528">
      <w:bodyDiv w:val="1"/>
      <w:marLeft w:val="0"/>
      <w:marRight w:val="0"/>
      <w:marTop w:val="0"/>
      <w:marBottom w:val="0"/>
      <w:divBdr>
        <w:top w:val="none" w:sz="0" w:space="0" w:color="auto"/>
        <w:left w:val="none" w:sz="0" w:space="0" w:color="auto"/>
        <w:bottom w:val="none" w:sz="0" w:space="0" w:color="auto"/>
        <w:right w:val="none" w:sz="0" w:space="0" w:color="auto"/>
      </w:divBdr>
    </w:div>
    <w:div w:id="1152523158">
      <w:bodyDiv w:val="1"/>
      <w:marLeft w:val="0"/>
      <w:marRight w:val="0"/>
      <w:marTop w:val="0"/>
      <w:marBottom w:val="0"/>
      <w:divBdr>
        <w:top w:val="none" w:sz="0" w:space="0" w:color="auto"/>
        <w:left w:val="none" w:sz="0" w:space="0" w:color="auto"/>
        <w:bottom w:val="none" w:sz="0" w:space="0" w:color="auto"/>
        <w:right w:val="none" w:sz="0" w:space="0" w:color="auto"/>
      </w:divBdr>
    </w:div>
    <w:div w:id="1152716401">
      <w:bodyDiv w:val="1"/>
      <w:marLeft w:val="0"/>
      <w:marRight w:val="0"/>
      <w:marTop w:val="0"/>
      <w:marBottom w:val="0"/>
      <w:divBdr>
        <w:top w:val="none" w:sz="0" w:space="0" w:color="auto"/>
        <w:left w:val="none" w:sz="0" w:space="0" w:color="auto"/>
        <w:bottom w:val="none" w:sz="0" w:space="0" w:color="auto"/>
        <w:right w:val="none" w:sz="0" w:space="0" w:color="auto"/>
      </w:divBdr>
      <w:divsChild>
        <w:div w:id="1025599326">
          <w:marLeft w:val="480"/>
          <w:marRight w:val="0"/>
          <w:marTop w:val="0"/>
          <w:marBottom w:val="0"/>
          <w:divBdr>
            <w:top w:val="none" w:sz="0" w:space="0" w:color="auto"/>
            <w:left w:val="none" w:sz="0" w:space="0" w:color="auto"/>
            <w:bottom w:val="none" w:sz="0" w:space="0" w:color="auto"/>
            <w:right w:val="none" w:sz="0" w:space="0" w:color="auto"/>
          </w:divBdr>
        </w:div>
        <w:div w:id="900597296">
          <w:marLeft w:val="480"/>
          <w:marRight w:val="0"/>
          <w:marTop w:val="0"/>
          <w:marBottom w:val="0"/>
          <w:divBdr>
            <w:top w:val="none" w:sz="0" w:space="0" w:color="auto"/>
            <w:left w:val="none" w:sz="0" w:space="0" w:color="auto"/>
            <w:bottom w:val="none" w:sz="0" w:space="0" w:color="auto"/>
            <w:right w:val="none" w:sz="0" w:space="0" w:color="auto"/>
          </w:divBdr>
        </w:div>
        <w:div w:id="1758285078">
          <w:marLeft w:val="480"/>
          <w:marRight w:val="0"/>
          <w:marTop w:val="0"/>
          <w:marBottom w:val="0"/>
          <w:divBdr>
            <w:top w:val="none" w:sz="0" w:space="0" w:color="auto"/>
            <w:left w:val="none" w:sz="0" w:space="0" w:color="auto"/>
            <w:bottom w:val="none" w:sz="0" w:space="0" w:color="auto"/>
            <w:right w:val="none" w:sz="0" w:space="0" w:color="auto"/>
          </w:divBdr>
        </w:div>
        <w:div w:id="1652950542">
          <w:marLeft w:val="480"/>
          <w:marRight w:val="0"/>
          <w:marTop w:val="0"/>
          <w:marBottom w:val="0"/>
          <w:divBdr>
            <w:top w:val="none" w:sz="0" w:space="0" w:color="auto"/>
            <w:left w:val="none" w:sz="0" w:space="0" w:color="auto"/>
            <w:bottom w:val="none" w:sz="0" w:space="0" w:color="auto"/>
            <w:right w:val="none" w:sz="0" w:space="0" w:color="auto"/>
          </w:divBdr>
        </w:div>
        <w:div w:id="1657223363">
          <w:marLeft w:val="480"/>
          <w:marRight w:val="0"/>
          <w:marTop w:val="0"/>
          <w:marBottom w:val="0"/>
          <w:divBdr>
            <w:top w:val="none" w:sz="0" w:space="0" w:color="auto"/>
            <w:left w:val="none" w:sz="0" w:space="0" w:color="auto"/>
            <w:bottom w:val="none" w:sz="0" w:space="0" w:color="auto"/>
            <w:right w:val="none" w:sz="0" w:space="0" w:color="auto"/>
          </w:divBdr>
        </w:div>
        <w:div w:id="865869192">
          <w:marLeft w:val="480"/>
          <w:marRight w:val="0"/>
          <w:marTop w:val="0"/>
          <w:marBottom w:val="0"/>
          <w:divBdr>
            <w:top w:val="none" w:sz="0" w:space="0" w:color="auto"/>
            <w:left w:val="none" w:sz="0" w:space="0" w:color="auto"/>
            <w:bottom w:val="none" w:sz="0" w:space="0" w:color="auto"/>
            <w:right w:val="none" w:sz="0" w:space="0" w:color="auto"/>
          </w:divBdr>
        </w:div>
        <w:div w:id="1894660559">
          <w:marLeft w:val="480"/>
          <w:marRight w:val="0"/>
          <w:marTop w:val="0"/>
          <w:marBottom w:val="0"/>
          <w:divBdr>
            <w:top w:val="none" w:sz="0" w:space="0" w:color="auto"/>
            <w:left w:val="none" w:sz="0" w:space="0" w:color="auto"/>
            <w:bottom w:val="none" w:sz="0" w:space="0" w:color="auto"/>
            <w:right w:val="none" w:sz="0" w:space="0" w:color="auto"/>
          </w:divBdr>
        </w:div>
        <w:div w:id="1443450899">
          <w:marLeft w:val="480"/>
          <w:marRight w:val="0"/>
          <w:marTop w:val="0"/>
          <w:marBottom w:val="0"/>
          <w:divBdr>
            <w:top w:val="none" w:sz="0" w:space="0" w:color="auto"/>
            <w:left w:val="none" w:sz="0" w:space="0" w:color="auto"/>
            <w:bottom w:val="none" w:sz="0" w:space="0" w:color="auto"/>
            <w:right w:val="none" w:sz="0" w:space="0" w:color="auto"/>
          </w:divBdr>
        </w:div>
        <w:div w:id="290984957">
          <w:marLeft w:val="480"/>
          <w:marRight w:val="0"/>
          <w:marTop w:val="0"/>
          <w:marBottom w:val="0"/>
          <w:divBdr>
            <w:top w:val="none" w:sz="0" w:space="0" w:color="auto"/>
            <w:left w:val="none" w:sz="0" w:space="0" w:color="auto"/>
            <w:bottom w:val="none" w:sz="0" w:space="0" w:color="auto"/>
            <w:right w:val="none" w:sz="0" w:space="0" w:color="auto"/>
          </w:divBdr>
        </w:div>
        <w:div w:id="1420367191">
          <w:marLeft w:val="480"/>
          <w:marRight w:val="0"/>
          <w:marTop w:val="0"/>
          <w:marBottom w:val="0"/>
          <w:divBdr>
            <w:top w:val="none" w:sz="0" w:space="0" w:color="auto"/>
            <w:left w:val="none" w:sz="0" w:space="0" w:color="auto"/>
            <w:bottom w:val="none" w:sz="0" w:space="0" w:color="auto"/>
            <w:right w:val="none" w:sz="0" w:space="0" w:color="auto"/>
          </w:divBdr>
        </w:div>
        <w:div w:id="1236165338">
          <w:marLeft w:val="480"/>
          <w:marRight w:val="0"/>
          <w:marTop w:val="0"/>
          <w:marBottom w:val="0"/>
          <w:divBdr>
            <w:top w:val="none" w:sz="0" w:space="0" w:color="auto"/>
            <w:left w:val="none" w:sz="0" w:space="0" w:color="auto"/>
            <w:bottom w:val="none" w:sz="0" w:space="0" w:color="auto"/>
            <w:right w:val="none" w:sz="0" w:space="0" w:color="auto"/>
          </w:divBdr>
        </w:div>
        <w:div w:id="1580358938">
          <w:marLeft w:val="480"/>
          <w:marRight w:val="0"/>
          <w:marTop w:val="0"/>
          <w:marBottom w:val="0"/>
          <w:divBdr>
            <w:top w:val="none" w:sz="0" w:space="0" w:color="auto"/>
            <w:left w:val="none" w:sz="0" w:space="0" w:color="auto"/>
            <w:bottom w:val="none" w:sz="0" w:space="0" w:color="auto"/>
            <w:right w:val="none" w:sz="0" w:space="0" w:color="auto"/>
          </w:divBdr>
        </w:div>
        <w:div w:id="1500578506">
          <w:marLeft w:val="480"/>
          <w:marRight w:val="0"/>
          <w:marTop w:val="0"/>
          <w:marBottom w:val="0"/>
          <w:divBdr>
            <w:top w:val="none" w:sz="0" w:space="0" w:color="auto"/>
            <w:left w:val="none" w:sz="0" w:space="0" w:color="auto"/>
            <w:bottom w:val="none" w:sz="0" w:space="0" w:color="auto"/>
            <w:right w:val="none" w:sz="0" w:space="0" w:color="auto"/>
          </w:divBdr>
        </w:div>
        <w:div w:id="2104645323">
          <w:marLeft w:val="480"/>
          <w:marRight w:val="0"/>
          <w:marTop w:val="0"/>
          <w:marBottom w:val="0"/>
          <w:divBdr>
            <w:top w:val="none" w:sz="0" w:space="0" w:color="auto"/>
            <w:left w:val="none" w:sz="0" w:space="0" w:color="auto"/>
            <w:bottom w:val="none" w:sz="0" w:space="0" w:color="auto"/>
            <w:right w:val="none" w:sz="0" w:space="0" w:color="auto"/>
          </w:divBdr>
        </w:div>
        <w:div w:id="1131629328">
          <w:marLeft w:val="480"/>
          <w:marRight w:val="0"/>
          <w:marTop w:val="0"/>
          <w:marBottom w:val="0"/>
          <w:divBdr>
            <w:top w:val="none" w:sz="0" w:space="0" w:color="auto"/>
            <w:left w:val="none" w:sz="0" w:space="0" w:color="auto"/>
            <w:bottom w:val="none" w:sz="0" w:space="0" w:color="auto"/>
            <w:right w:val="none" w:sz="0" w:space="0" w:color="auto"/>
          </w:divBdr>
        </w:div>
        <w:div w:id="1403479407">
          <w:marLeft w:val="480"/>
          <w:marRight w:val="0"/>
          <w:marTop w:val="0"/>
          <w:marBottom w:val="0"/>
          <w:divBdr>
            <w:top w:val="none" w:sz="0" w:space="0" w:color="auto"/>
            <w:left w:val="none" w:sz="0" w:space="0" w:color="auto"/>
            <w:bottom w:val="none" w:sz="0" w:space="0" w:color="auto"/>
            <w:right w:val="none" w:sz="0" w:space="0" w:color="auto"/>
          </w:divBdr>
        </w:div>
        <w:div w:id="1805848650">
          <w:marLeft w:val="480"/>
          <w:marRight w:val="0"/>
          <w:marTop w:val="0"/>
          <w:marBottom w:val="0"/>
          <w:divBdr>
            <w:top w:val="none" w:sz="0" w:space="0" w:color="auto"/>
            <w:left w:val="none" w:sz="0" w:space="0" w:color="auto"/>
            <w:bottom w:val="none" w:sz="0" w:space="0" w:color="auto"/>
            <w:right w:val="none" w:sz="0" w:space="0" w:color="auto"/>
          </w:divBdr>
        </w:div>
        <w:div w:id="2141218247">
          <w:marLeft w:val="480"/>
          <w:marRight w:val="0"/>
          <w:marTop w:val="0"/>
          <w:marBottom w:val="0"/>
          <w:divBdr>
            <w:top w:val="none" w:sz="0" w:space="0" w:color="auto"/>
            <w:left w:val="none" w:sz="0" w:space="0" w:color="auto"/>
            <w:bottom w:val="none" w:sz="0" w:space="0" w:color="auto"/>
            <w:right w:val="none" w:sz="0" w:space="0" w:color="auto"/>
          </w:divBdr>
        </w:div>
        <w:div w:id="910891136">
          <w:marLeft w:val="480"/>
          <w:marRight w:val="0"/>
          <w:marTop w:val="0"/>
          <w:marBottom w:val="0"/>
          <w:divBdr>
            <w:top w:val="none" w:sz="0" w:space="0" w:color="auto"/>
            <w:left w:val="none" w:sz="0" w:space="0" w:color="auto"/>
            <w:bottom w:val="none" w:sz="0" w:space="0" w:color="auto"/>
            <w:right w:val="none" w:sz="0" w:space="0" w:color="auto"/>
          </w:divBdr>
        </w:div>
        <w:div w:id="1849565260">
          <w:marLeft w:val="480"/>
          <w:marRight w:val="0"/>
          <w:marTop w:val="0"/>
          <w:marBottom w:val="0"/>
          <w:divBdr>
            <w:top w:val="none" w:sz="0" w:space="0" w:color="auto"/>
            <w:left w:val="none" w:sz="0" w:space="0" w:color="auto"/>
            <w:bottom w:val="none" w:sz="0" w:space="0" w:color="auto"/>
            <w:right w:val="none" w:sz="0" w:space="0" w:color="auto"/>
          </w:divBdr>
        </w:div>
        <w:div w:id="106312171">
          <w:marLeft w:val="480"/>
          <w:marRight w:val="0"/>
          <w:marTop w:val="0"/>
          <w:marBottom w:val="0"/>
          <w:divBdr>
            <w:top w:val="none" w:sz="0" w:space="0" w:color="auto"/>
            <w:left w:val="none" w:sz="0" w:space="0" w:color="auto"/>
            <w:bottom w:val="none" w:sz="0" w:space="0" w:color="auto"/>
            <w:right w:val="none" w:sz="0" w:space="0" w:color="auto"/>
          </w:divBdr>
        </w:div>
        <w:div w:id="612515933">
          <w:marLeft w:val="480"/>
          <w:marRight w:val="0"/>
          <w:marTop w:val="0"/>
          <w:marBottom w:val="0"/>
          <w:divBdr>
            <w:top w:val="none" w:sz="0" w:space="0" w:color="auto"/>
            <w:left w:val="none" w:sz="0" w:space="0" w:color="auto"/>
            <w:bottom w:val="none" w:sz="0" w:space="0" w:color="auto"/>
            <w:right w:val="none" w:sz="0" w:space="0" w:color="auto"/>
          </w:divBdr>
        </w:div>
        <w:div w:id="1334839458">
          <w:marLeft w:val="480"/>
          <w:marRight w:val="0"/>
          <w:marTop w:val="0"/>
          <w:marBottom w:val="0"/>
          <w:divBdr>
            <w:top w:val="none" w:sz="0" w:space="0" w:color="auto"/>
            <w:left w:val="none" w:sz="0" w:space="0" w:color="auto"/>
            <w:bottom w:val="none" w:sz="0" w:space="0" w:color="auto"/>
            <w:right w:val="none" w:sz="0" w:space="0" w:color="auto"/>
          </w:divBdr>
        </w:div>
        <w:div w:id="1199126723">
          <w:marLeft w:val="480"/>
          <w:marRight w:val="0"/>
          <w:marTop w:val="0"/>
          <w:marBottom w:val="0"/>
          <w:divBdr>
            <w:top w:val="none" w:sz="0" w:space="0" w:color="auto"/>
            <w:left w:val="none" w:sz="0" w:space="0" w:color="auto"/>
            <w:bottom w:val="none" w:sz="0" w:space="0" w:color="auto"/>
            <w:right w:val="none" w:sz="0" w:space="0" w:color="auto"/>
          </w:divBdr>
        </w:div>
        <w:div w:id="889805043">
          <w:marLeft w:val="480"/>
          <w:marRight w:val="0"/>
          <w:marTop w:val="0"/>
          <w:marBottom w:val="0"/>
          <w:divBdr>
            <w:top w:val="none" w:sz="0" w:space="0" w:color="auto"/>
            <w:left w:val="none" w:sz="0" w:space="0" w:color="auto"/>
            <w:bottom w:val="none" w:sz="0" w:space="0" w:color="auto"/>
            <w:right w:val="none" w:sz="0" w:space="0" w:color="auto"/>
          </w:divBdr>
        </w:div>
        <w:div w:id="247887335">
          <w:marLeft w:val="480"/>
          <w:marRight w:val="0"/>
          <w:marTop w:val="0"/>
          <w:marBottom w:val="0"/>
          <w:divBdr>
            <w:top w:val="none" w:sz="0" w:space="0" w:color="auto"/>
            <w:left w:val="none" w:sz="0" w:space="0" w:color="auto"/>
            <w:bottom w:val="none" w:sz="0" w:space="0" w:color="auto"/>
            <w:right w:val="none" w:sz="0" w:space="0" w:color="auto"/>
          </w:divBdr>
        </w:div>
        <w:div w:id="938104383">
          <w:marLeft w:val="480"/>
          <w:marRight w:val="0"/>
          <w:marTop w:val="0"/>
          <w:marBottom w:val="0"/>
          <w:divBdr>
            <w:top w:val="none" w:sz="0" w:space="0" w:color="auto"/>
            <w:left w:val="none" w:sz="0" w:space="0" w:color="auto"/>
            <w:bottom w:val="none" w:sz="0" w:space="0" w:color="auto"/>
            <w:right w:val="none" w:sz="0" w:space="0" w:color="auto"/>
          </w:divBdr>
        </w:div>
      </w:divsChild>
    </w:div>
    <w:div w:id="1153107781">
      <w:bodyDiv w:val="1"/>
      <w:marLeft w:val="0"/>
      <w:marRight w:val="0"/>
      <w:marTop w:val="0"/>
      <w:marBottom w:val="0"/>
      <w:divBdr>
        <w:top w:val="none" w:sz="0" w:space="0" w:color="auto"/>
        <w:left w:val="none" w:sz="0" w:space="0" w:color="auto"/>
        <w:bottom w:val="none" w:sz="0" w:space="0" w:color="auto"/>
        <w:right w:val="none" w:sz="0" w:space="0" w:color="auto"/>
      </w:divBdr>
    </w:div>
    <w:div w:id="1154298626">
      <w:bodyDiv w:val="1"/>
      <w:marLeft w:val="0"/>
      <w:marRight w:val="0"/>
      <w:marTop w:val="0"/>
      <w:marBottom w:val="0"/>
      <w:divBdr>
        <w:top w:val="none" w:sz="0" w:space="0" w:color="auto"/>
        <w:left w:val="none" w:sz="0" w:space="0" w:color="auto"/>
        <w:bottom w:val="none" w:sz="0" w:space="0" w:color="auto"/>
        <w:right w:val="none" w:sz="0" w:space="0" w:color="auto"/>
      </w:divBdr>
    </w:div>
    <w:div w:id="1154569804">
      <w:bodyDiv w:val="1"/>
      <w:marLeft w:val="0"/>
      <w:marRight w:val="0"/>
      <w:marTop w:val="0"/>
      <w:marBottom w:val="0"/>
      <w:divBdr>
        <w:top w:val="none" w:sz="0" w:space="0" w:color="auto"/>
        <w:left w:val="none" w:sz="0" w:space="0" w:color="auto"/>
        <w:bottom w:val="none" w:sz="0" w:space="0" w:color="auto"/>
        <w:right w:val="none" w:sz="0" w:space="0" w:color="auto"/>
      </w:divBdr>
    </w:div>
    <w:div w:id="1154643655">
      <w:bodyDiv w:val="1"/>
      <w:marLeft w:val="0"/>
      <w:marRight w:val="0"/>
      <w:marTop w:val="0"/>
      <w:marBottom w:val="0"/>
      <w:divBdr>
        <w:top w:val="none" w:sz="0" w:space="0" w:color="auto"/>
        <w:left w:val="none" w:sz="0" w:space="0" w:color="auto"/>
        <w:bottom w:val="none" w:sz="0" w:space="0" w:color="auto"/>
        <w:right w:val="none" w:sz="0" w:space="0" w:color="auto"/>
      </w:divBdr>
    </w:div>
    <w:div w:id="1154952875">
      <w:bodyDiv w:val="1"/>
      <w:marLeft w:val="0"/>
      <w:marRight w:val="0"/>
      <w:marTop w:val="0"/>
      <w:marBottom w:val="0"/>
      <w:divBdr>
        <w:top w:val="none" w:sz="0" w:space="0" w:color="auto"/>
        <w:left w:val="none" w:sz="0" w:space="0" w:color="auto"/>
        <w:bottom w:val="none" w:sz="0" w:space="0" w:color="auto"/>
        <w:right w:val="none" w:sz="0" w:space="0" w:color="auto"/>
      </w:divBdr>
    </w:div>
    <w:div w:id="1155074986">
      <w:bodyDiv w:val="1"/>
      <w:marLeft w:val="0"/>
      <w:marRight w:val="0"/>
      <w:marTop w:val="0"/>
      <w:marBottom w:val="0"/>
      <w:divBdr>
        <w:top w:val="none" w:sz="0" w:space="0" w:color="auto"/>
        <w:left w:val="none" w:sz="0" w:space="0" w:color="auto"/>
        <w:bottom w:val="none" w:sz="0" w:space="0" w:color="auto"/>
        <w:right w:val="none" w:sz="0" w:space="0" w:color="auto"/>
      </w:divBdr>
    </w:div>
    <w:div w:id="1155292230">
      <w:bodyDiv w:val="1"/>
      <w:marLeft w:val="0"/>
      <w:marRight w:val="0"/>
      <w:marTop w:val="0"/>
      <w:marBottom w:val="0"/>
      <w:divBdr>
        <w:top w:val="none" w:sz="0" w:space="0" w:color="auto"/>
        <w:left w:val="none" w:sz="0" w:space="0" w:color="auto"/>
        <w:bottom w:val="none" w:sz="0" w:space="0" w:color="auto"/>
        <w:right w:val="none" w:sz="0" w:space="0" w:color="auto"/>
      </w:divBdr>
    </w:div>
    <w:div w:id="1155876927">
      <w:bodyDiv w:val="1"/>
      <w:marLeft w:val="0"/>
      <w:marRight w:val="0"/>
      <w:marTop w:val="0"/>
      <w:marBottom w:val="0"/>
      <w:divBdr>
        <w:top w:val="none" w:sz="0" w:space="0" w:color="auto"/>
        <w:left w:val="none" w:sz="0" w:space="0" w:color="auto"/>
        <w:bottom w:val="none" w:sz="0" w:space="0" w:color="auto"/>
        <w:right w:val="none" w:sz="0" w:space="0" w:color="auto"/>
      </w:divBdr>
    </w:div>
    <w:div w:id="1157459743">
      <w:bodyDiv w:val="1"/>
      <w:marLeft w:val="0"/>
      <w:marRight w:val="0"/>
      <w:marTop w:val="0"/>
      <w:marBottom w:val="0"/>
      <w:divBdr>
        <w:top w:val="none" w:sz="0" w:space="0" w:color="auto"/>
        <w:left w:val="none" w:sz="0" w:space="0" w:color="auto"/>
        <w:bottom w:val="none" w:sz="0" w:space="0" w:color="auto"/>
        <w:right w:val="none" w:sz="0" w:space="0" w:color="auto"/>
      </w:divBdr>
    </w:div>
    <w:div w:id="1157499969">
      <w:bodyDiv w:val="1"/>
      <w:marLeft w:val="0"/>
      <w:marRight w:val="0"/>
      <w:marTop w:val="0"/>
      <w:marBottom w:val="0"/>
      <w:divBdr>
        <w:top w:val="none" w:sz="0" w:space="0" w:color="auto"/>
        <w:left w:val="none" w:sz="0" w:space="0" w:color="auto"/>
        <w:bottom w:val="none" w:sz="0" w:space="0" w:color="auto"/>
        <w:right w:val="none" w:sz="0" w:space="0" w:color="auto"/>
      </w:divBdr>
    </w:div>
    <w:div w:id="1158962404">
      <w:bodyDiv w:val="1"/>
      <w:marLeft w:val="0"/>
      <w:marRight w:val="0"/>
      <w:marTop w:val="0"/>
      <w:marBottom w:val="0"/>
      <w:divBdr>
        <w:top w:val="none" w:sz="0" w:space="0" w:color="auto"/>
        <w:left w:val="none" w:sz="0" w:space="0" w:color="auto"/>
        <w:bottom w:val="none" w:sz="0" w:space="0" w:color="auto"/>
        <w:right w:val="none" w:sz="0" w:space="0" w:color="auto"/>
      </w:divBdr>
    </w:div>
    <w:div w:id="1159535962">
      <w:bodyDiv w:val="1"/>
      <w:marLeft w:val="0"/>
      <w:marRight w:val="0"/>
      <w:marTop w:val="0"/>
      <w:marBottom w:val="0"/>
      <w:divBdr>
        <w:top w:val="none" w:sz="0" w:space="0" w:color="auto"/>
        <w:left w:val="none" w:sz="0" w:space="0" w:color="auto"/>
        <w:bottom w:val="none" w:sz="0" w:space="0" w:color="auto"/>
        <w:right w:val="none" w:sz="0" w:space="0" w:color="auto"/>
      </w:divBdr>
    </w:div>
    <w:div w:id="1159541781">
      <w:bodyDiv w:val="1"/>
      <w:marLeft w:val="0"/>
      <w:marRight w:val="0"/>
      <w:marTop w:val="0"/>
      <w:marBottom w:val="0"/>
      <w:divBdr>
        <w:top w:val="none" w:sz="0" w:space="0" w:color="auto"/>
        <w:left w:val="none" w:sz="0" w:space="0" w:color="auto"/>
        <w:bottom w:val="none" w:sz="0" w:space="0" w:color="auto"/>
        <w:right w:val="none" w:sz="0" w:space="0" w:color="auto"/>
      </w:divBdr>
      <w:divsChild>
        <w:div w:id="1740207025">
          <w:marLeft w:val="480"/>
          <w:marRight w:val="0"/>
          <w:marTop w:val="0"/>
          <w:marBottom w:val="0"/>
          <w:divBdr>
            <w:top w:val="none" w:sz="0" w:space="0" w:color="auto"/>
            <w:left w:val="none" w:sz="0" w:space="0" w:color="auto"/>
            <w:bottom w:val="none" w:sz="0" w:space="0" w:color="auto"/>
            <w:right w:val="none" w:sz="0" w:space="0" w:color="auto"/>
          </w:divBdr>
        </w:div>
        <w:div w:id="87969694">
          <w:marLeft w:val="480"/>
          <w:marRight w:val="0"/>
          <w:marTop w:val="0"/>
          <w:marBottom w:val="0"/>
          <w:divBdr>
            <w:top w:val="none" w:sz="0" w:space="0" w:color="auto"/>
            <w:left w:val="none" w:sz="0" w:space="0" w:color="auto"/>
            <w:bottom w:val="none" w:sz="0" w:space="0" w:color="auto"/>
            <w:right w:val="none" w:sz="0" w:space="0" w:color="auto"/>
          </w:divBdr>
        </w:div>
        <w:div w:id="261569628">
          <w:marLeft w:val="480"/>
          <w:marRight w:val="0"/>
          <w:marTop w:val="0"/>
          <w:marBottom w:val="0"/>
          <w:divBdr>
            <w:top w:val="none" w:sz="0" w:space="0" w:color="auto"/>
            <w:left w:val="none" w:sz="0" w:space="0" w:color="auto"/>
            <w:bottom w:val="none" w:sz="0" w:space="0" w:color="auto"/>
            <w:right w:val="none" w:sz="0" w:space="0" w:color="auto"/>
          </w:divBdr>
        </w:div>
        <w:div w:id="1071081905">
          <w:marLeft w:val="480"/>
          <w:marRight w:val="0"/>
          <w:marTop w:val="0"/>
          <w:marBottom w:val="0"/>
          <w:divBdr>
            <w:top w:val="none" w:sz="0" w:space="0" w:color="auto"/>
            <w:left w:val="none" w:sz="0" w:space="0" w:color="auto"/>
            <w:bottom w:val="none" w:sz="0" w:space="0" w:color="auto"/>
            <w:right w:val="none" w:sz="0" w:space="0" w:color="auto"/>
          </w:divBdr>
        </w:div>
        <w:div w:id="1568759769">
          <w:marLeft w:val="480"/>
          <w:marRight w:val="0"/>
          <w:marTop w:val="0"/>
          <w:marBottom w:val="0"/>
          <w:divBdr>
            <w:top w:val="none" w:sz="0" w:space="0" w:color="auto"/>
            <w:left w:val="none" w:sz="0" w:space="0" w:color="auto"/>
            <w:bottom w:val="none" w:sz="0" w:space="0" w:color="auto"/>
            <w:right w:val="none" w:sz="0" w:space="0" w:color="auto"/>
          </w:divBdr>
        </w:div>
        <w:div w:id="592935973">
          <w:marLeft w:val="480"/>
          <w:marRight w:val="0"/>
          <w:marTop w:val="0"/>
          <w:marBottom w:val="0"/>
          <w:divBdr>
            <w:top w:val="none" w:sz="0" w:space="0" w:color="auto"/>
            <w:left w:val="none" w:sz="0" w:space="0" w:color="auto"/>
            <w:bottom w:val="none" w:sz="0" w:space="0" w:color="auto"/>
            <w:right w:val="none" w:sz="0" w:space="0" w:color="auto"/>
          </w:divBdr>
        </w:div>
        <w:div w:id="901604101">
          <w:marLeft w:val="480"/>
          <w:marRight w:val="0"/>
          <w:marTop w:val="0"/>
          <w:marBottom w:val="0"/>
          <w:divBdr>
            <w:top w:val="none" w:sz="0" w:space="0" w:color="auto"/>
            <w:left w:val="none" w:sz="0" w:space="0" w:color="auto"/>
            <w:bottom w:val="none" w:sz="0" w:space="0" w:color="auto"/>
            <w:right w:val="none" w:sz="0" w:space="0" w:color="auto"/>
          </w:divBdr>
        </w:div>
        <w:div w:id="1748574149">
          <w:marLeft w:val="480"/>
          <w:marRight w:val="0"/>
          <w:marTop w:val="0"/>
          <w:marBottom w:val="0"/>
          <w:divBdr>
            <w:top w:val="none" w:sz="0" w:space="0" w:color="auto"/>
            <w:left w:val="none" w:sz="0" w:space="0" w:color="auto"/>
            <w:bottom w:val="none" w:sz="0" w:space="0" w:color="auto"/>
            <w:right w:val="none" w:sz="0" w:space="0" w:color="auto"/>
          </w:divBdr>
        </w:div>
        <w:div w:id="1424498934">
          <w:marLeft w:val="480"/>
          <w:marRight w:val="0"/>
          <w:marTop w:val="0"/>
          <w:marBottom w:val="0"/>
          <w:divBdr>
            <w:top w:val="none" w:sz="0" w:space="0" w:color="auto"/>
            <w:left w:val="none" w:sz="0" w:space="0" w:color="auto"/>
            <w:bottom w:val="none" w:sz="0" w:space="0" w:color="auto"/>
            <w:right w:val="none" w:sz="0" w:space="0" w:color="auto"/>
          </w:divBdr>
        </w:div>
        <w:div w:id="289633579">
          <w:marLeft w:val="480"/>
          <w:marRight w:val="0"/>
          <w:marTop w:val="0"/>
          <w:marBottom w:val="0"/>
          <w:divBdr>
            <w:top w:val="none" w:sz="0" w:space="0" w:color="auto"/>
            <w:left w:val="none" w:sz="0" w:space="0" w:color="auto"/>
            <w:bottom w:val="none" w:sz="0" w:space="0" w:color="auto"/>
            <w:right w:val="none" w:sz="0" w:space="0" w:color="auto"/>
          </w:divBdr>
        </w:div>
        <w:div w:id="677656405">
          <w:marLeft w:val="480"/>
          <w:marRight w:val="0"/>
          <w:marTop w:val="0"/>
          <w:marBottom w:val="0"/>
          <w:divBdr>
            <w:top w:val="none" w:sz="0" w:space="0" w:color="auto"/>
            <w:left w:val="none" w:sz="0" w:space="0" w:color="auto"/>
            <w:bottom w:val="none" w:sz="0" w:space="0" w:color="auto"/>
            <w:right w:val="none" w:sz="0" w:space="0" w:color="auto"/>
          </w:divBdr>
        </w:div>
        <w:div w:id="1457064283">
          <w:marLeft w:val="480"/>
          <w:marRight w:val="0"/>
          <w:marTop w:val="0"/>
          <w:marBottom w:val="0"/>
          <w:divBdr>
            <w:top w:val="none" w:sz="0" w:space="0" w:color="auto"/>
            <w:left w:val="none" w:sz="0" w:space="0" w:color="auto"/>
            <w:bottom w:val="none" w:sz="0" w:space="0" w:color="auto"/>
            <w:right w:val="none" w:sz="0" w:space="0" w:color="auto"/>
          </w:divBdr>
        </w:div>
        <w:div w:id="1947804173">
          <w:marLeft w:val="480"/>
          <w:marRight w:val="0"/>
          <w:marTop w:val="0"/>
          <w:marBottom w:val="0"/>
          <w:divBdr>
            <w:top w:val="none" w:sz="0" w:space="0" w:color="auto"/>
            <w:left w:val="none" w:sz="0" w:space="0" w:color="auto"/>
            <w:bottom w:val="none" w:sz="0" w:space="0" w:color="auto"/>
            <w:right w:val="none" w:sz="0" w:space="0" w:color="auto"/>
          </w:divBdr>
        </w:div>
        <w:div w:id="1658534083">
          <w:marLeft w:val="480"/>
          <w:marRight w:val="0"/>
          <w:marTop w:val="0"/>
          <w:marBottom w:val="0"/>
          <w:divBdr>
            <w:top w:val="none" w:sz="0" w:space="0" w:color="auto"/>
            <w:left w:val="none" w:sz="0" w:space="0" w:color="auto"/>
            <w:bottom w:val="none" w:sz="0" w:space="0" w:color="auto"/>
            <w:right w:val="none" w:sz="0" w:space="0" w:color="auto"/>
          </w:divBdr>
        </w:div>
        <w:div w:id="662050509">
          <w:marLeft w:val="480"/>
          <w:marRight w:val="0"/>
          <w:marTop w:val="0"/>
          <w:marBottom w:val="0"/>
          <w:divBdr>
            <w:top w:val="none" w:sz="0" w:space="0" w:color="auto"/>
            <w:left w:val="none" w:sz="0" w:space="0" w:color="auto"/>
            <w:bottom w:val="none" w:sz="0" w:space="0" w:color="auto"/>
            <w:right w:val="none" w:sz="0" w:space="0" w:color="auto"/>
          </w:divBdr>
        </w:div>
        <w:div w:id="1121339388">
          <w:marLeft w:val="480"/>
          <w:marRight w:val="0"/>
          <w:marTop w:val="0"/>
          <w:marBottom w:val="0"/>
          <w:divBdr>
            <w:top w:val="none" w:sz="0" w:space="0" w:color="auto"/>
            <w:left w:val="none" w:sz="0" w:space="0" w:color="auto"/>
            <w:bottom w:val="none" w:sz="0" w:space="0" w:color="auto"/>
            <w:right w:val="none" w:sz="0" w:space="0" w:color="auto"/>
          </w:divBdr>
        </w:div>
        <w:div w:id="609047460">
          <w:marLeft w:val="480"/>
          <w:marRight w:val="0"/>
          <w:marTop w:val="0"/>
          <w:marBottom w:val="0"/>
          <w:divBdr>
            <w:top w:val="none" w:sz="0" w:space="0" w:color="auto"/>
            <w:left w:val="none" w:sz="0" w:space="0" w:color="auto"/>
            <w:bottom w:val="none" w:sz="0" w:space="0" w:color="auto"/>
            <w:right w:val="none" w:sz="0" w:space="0" w:color="auto"/>
          </w:divBdr>
        </w:div>
        <w:div w:id="1832327215">
          <w:marLeft w:val="480"/>
          <w:marRight w:val="0"/>
          <w:marTop w:val="0"/>
          <w:marBottom w:val="0"/>
          <w:divBdr>
            <w:top w:val="none" w:sz="0" w:space="0" w:color="auto"/>
            <w:left w:val="none" w:sz="0" w:space="0" w:color="auto"/>
            <w:bottom w:val="none" w:sz="0" w:space="0" w:color="auto"/>
            <w:right w:val="none" w:sz="0" w:space="0" w:color="auto"/>
          </w:divBdr>
        </w:div>
        <w:div w:id="1473984146">
          <w:marLeft w:val="480"/>
          <w:marRight w:val="0"/>
          <w:marTop w:val="0"/>
          <w:marBottom w:val="0"/>
          <w:divBdr>
            <w:top w:val="none" w:sz="0" w:space="0" w:color="auto"/>
            <w:left w:val="none" w:sz="0" w:space="0" w:color="auto"/>
            <w:bottom w:val="none" w:sz="0" w:space="0" w:color="auto"/>
            <w:right w:val="none" w:sz="0" w:space="0" w:color="auto"/>
          </w:divBdr>
        </w:div>
        <w:div w:id="259146289">
          <w:marLeft w:val="480"/>
          <w:marRight w:val="0"/>
          <w:marTop w:val="0"/>
          <w:marBottom w:val="0"/>
          <w:divBdr>
            <w:top w:val="none" w:sz="0" w:space="0" w:color="auto"/>
            <w:left w:val="none" w:sz="0" w:space="0" w:color="auto"/>
            <w:bottom w:val="none" w:sz="0" w:space="0" w:color="auto"/>
            <w:right w:val="none" w:sz="0" w:space="0" w:color="auto"/>
          </w:divBdr>
        </w:div>
        <w:div w:id="2030569087">
          <w:marLeft w:val="480"/>
          <w:marRight w:val="0"/>
          <w:marTop w:val="0"/>
          <w:marBottom w:val="0"/>
          <w:divBdr>
            <w:top w:val="none" w:sz="0" w:space="0" w:color="auto"/>
            <w:left w:val="none" w:sz="0" w:space="0" w:color="auto"/>
            <w:bottom w:val="none" w:sz="0" w:space="0" w:color="auto"/>
            <w:right w:val="none" w:sz="0" w:space="0" w:color="auto"/>
          </w:divBdr>
        </w:div>
        <w:div w:id="989333557">
          <w:marLeft w:val="480"/>
          <w:marRight w:val="0"/>
          <w:marTop w:val="0"/>
          <w:marBottom w:val="0"/>
          <w:divBdr>
            <w:top w:val="none" w:sz="0" w:space="0" w:color="auto"/>
            <w:left w:val="none" w:sz="0" w:space="0" w:color="auto"/>
            <w:bottom w:val="none" w:sz="0" w:space="0" w:color="auto"/>
            <w:right w:val="none" w:sz="0" w:space="0" w:color="auto"/>
          </w:divBdr>
        </w:div>
        <w:div w:id="1865552203">
          <w:marLeft w:val="480"/>
          <w:marRight w:val="0"/>
          <w:marTop w:val="0"/>
          <w:marBottom w:val="0"/>
          <w:divBdr>
            <w:top w:val="none" w:sz="0" w:space="0" w:color="auto"/>
            <w:left w:val="none" w:sz="0" w:space="0" w:color="auto"/>
            <w:bottom w:val="none" w:sz="0" w:space="0" w:color="auto"/>
            <w:right w:val="none" w:sz="0" w:space="0" w:color="auto"/>
          </w:divBdr>
        </w:div>
        <w:div w:id="1783644814">
          <w:marLeft w:val="480"/>
          <w:marRight w:val="0"/>
          <w:marTop w:val="0"/>
          <w:marBottom w:val="0"/>
          <w:divBdr>
            <w:top w:val="none" w:sz="0" w:space="0" w:color="auto"/>
            <w:left w:val="none" w:sz="0" w:space="0" w:color="auto"/>
            <w:bottom w:val="none" w:sz="0" w:space="0" w:color="auto"/>
            <w:right w:val="none" w:sz="0" w:space="0" w:color="auto"/>
          </w:divBdr>
        </w:div>
        <w:div w:id="1855923710">
          <w:marLeft w:val="480"/>
          <w:marRight w:val="0"/>
          <w:marTop w:val="0"/>
          <w:marBottom w:val="0"/>
          <w:divBdr>
            <w:top w:val="none" w:sz="0" w:space="0" w:color="auto"/>
            <w:left w:val="none" w:sz="0" w:space="0" w:color="auto"/>
            <w:bottom w:val="none" w:sz="0" w:space="0" w:color="auto"/>
            <w:right w:val="none" w:sz="0" w:space="0" w:color="auto"/>
          </w:divBdr>
        </w:div>
        <w:div w:id="119958111">
          <w:marLeft w:val="480"/>
          <w:marRight w:val="0"/>
          <w:marTop w:val="0"/>
          <w:marBottom w:val="0"/>
          <w:divBdr>
            <w:top w:val="none" w:sz="0" w:space="0" w:color="auto"/>
            <w:left w:val="none" w:sz="0" w:space="0" w:color="auto"/>
            <w:bottom w:val="none" w:sz="0" w:space="0" w:color="auto"/>
            <w:right w:val="none" w:sz="0" w:space="0" w:color="auto"/>
          </w:divBdr>
        </w:div>
        <w:div w:id="1760251240">
          <w:marLeft w:val="480"/>
          <w:marRight w:val="0"/>
          <w:marTop w:val="0"/>
          <w:marBottom w:val="0"/>
          <w:divBdr>
            <w:top w:val="none" w:sz="0" w:space="0" w:color="auto"/>
            <w:left w:val="none" w:sz="0" w:space="0" w:color="auto"/>
            <w:bottom w:val="none" w:sz="0" w:space="0" w:color="auto"/>
            <w:right w:val="none" w:sz="0" w:space="0" w:color="auto"/>
          </w:divBdr>
        </w:div>
        <w:div w:id="818574893">
          <w:marLeft w:val="480"/>
          <w:marRight w:val="0"/>
          <w:marTop w:val="0"/>
          <w:marBottom w:val="0"/>
          <w:divBdr>
            <w:top w:val="none" w:sz="0" w:space="0" w:color="auto"/>
            <w:left w:val="none" w:sz="0" w:space="0" w:color="auto"/>
            <w:bottom w:val="none" w:sz="0" w:space="0" w:color="auto"/>
            <w:right w:val="none" w:sz="0" w:space="0" w:color="auto"/>
          </w:divBdr>
        </w:div>
        <w:div w:id="1197817962">
          <w:marLeft w:val="480"/>
          <w:marRight w:val="0"/>
          <w:marTop w:val="0"/>
          <w:marBottom w:val="0"/>
          <w:divBdr>
            <w:top w:val="none" w:sz="0" w:space="0" w:color="auto"/>
            <w:left w:val="none" w:sz="0" w:space="0" w:color="auto"/>
            <w:bottom w:val="none" w:sz="0" w:space="0" w:color="auto"/>
            <w:right w:val="none" w:sz="0" w:space="0" w:color="auto"/>
          </w:divBdr>
        </w:div>
        <w:div w:id="1295059342">
          <w:marLeft w:val="480"/>
          <w:marRight w:val="0"/>
          <w:marTop w:val="0"/>
          <w:marBottom w:val="0"/>
          <w:divBdr>
            <w:top w:val="none" w:sz="0" w:space="0" w:color="auto"/>
            <w:left w:val="none" w:sz="0" w:space="0" w:color="auto"/>
            <w:bottom w:val="none" w:sz="0" w:space="0" w:color="auto"/>
            <w:right w:val="none" w:sz="0" w:space="0" w:color="auto"/>
          </w:divBdr>
        </w:div>
        <w:div w:id="161900152">
          <w:marLeft w:val="480"/>
          <w:marRight w:val="0"/>
          <w:marTop w:val="0"/>
          <w:marBottom w:val="0"/>
          <w:divBdr>
            <w:top w:val="none" w:sz="0" w:space="0" w:color="auto"/>
            <w:left w:val="none" w:sz="0" w:space="0" w:color="auto"/>
            <w:bottom w:val="none" w:sz="0" w:space="0" w:color="auto"/>
            <w:right w:val="none" w:sz="0" w:space="0" w:color="auto"/>
          </w:divBdr>
        </w:div>
        <w:div w:id="929578583">
          <w:marLeft w:val="480"/>
          <w:marRight w:val="0"/>
          <w:marTop w:val="0"/>
          <w:marBottom w:val="0"/>
          <w:divBdr>
            <w:top w:val="none" w:sz="0" w:space="0" w:color="auto"/>
            <w:left w:val="none" w:sz="0" w:space="0" w:color="auto"/>
            <w:bottom w:val="none" w:sz="0" w:space="0" w:color="auto"/>
            <w:right w:val="none" w:sz="0" w:space="0" w:color="auto"/>
          </w:divBdr>
        </w:div>
        <w:div w:id="522398408">
          <w:marLeft w:val="480"/>
          <w:marRight w:val="0"/>
          <w:marTop w:val="0"/>
          <w:marBottom w:val="0"/>
          <w:divBdr>
            <w:top w:val="none" w:sz="0" w:space="0" w:color="auto"/>
            <w:left w:val="none" w:sz="0" w:space="0" w:color="auto"/>
            <w:bottom w:val="none" w:sz="0" w:space="0" w:color="auto"/>
            <w:right w:val="none" w:sz="0" w:space="0" w:color="auto"/>
          </w:divBdr>
        </w:div>
      </w:divsChild>
    </w:div>
    <w:div w:id="1159930754">
      <w:bodyDiv w:val="1"/>
      <w:marLeft w:val="0"/>
      <w:marRight w:val="0"/>
      <w:marTop w:val="0"/>
      <w:marBottom w:val="0"/>
      <w:divBdr>
        <w:top w:val="none" w:sz="0" w:space="0" w:color="auto"/>
        <w:left w:val="none" w:sz="0" w:space="0" w:color="auto"/>
        <w:bottom w:val="none" w:sz="0" w:space="0" w:color="auto"/>
        <w:right w:val="none" w:sz="0" w:space="0" w:color="auto"/>
      </w:divBdr>
    </w:div>
    <w:div w:id="1160123117">
      <w:bodyDiv w:val="1"/>
      <w:marLeft w:val="0"/>
      <w:marRight w:val="0"/>
      <w:marTop w:val="0"/>
      <w:marBottom w:val="0"/>
      <w:divBdr>
        <w:top w:val="none" w:sz="0" w:space="0" w:color="auto"/>
        <w:left w:val="none" w:sz="0" w:space="0" w:color="auto"/>
        <w:bottom w:val="none" w:sz="0" w:space="0" w:color="auto"/>
        <w:right w:val="none" w:sz="0" w:space="0" w:color="auto"/>
      </w:divBdr>
    </w:div>
    <w:div w:id="1161313757">
      <w:bodyDiv w:val="1"/>
      <w:marLeft w:val="0"/>
      <w:marRight w:val="0"/>
      <w:marTop w:val="0"/>
      <w:marBottom w:val="0"/>
      <w:divBdr>
        <w:top w:val="none" w:sz="0" w:space="0" w:color="auto"/>
        <w:left w:val="none" w:sz="0" w:space="0" w:color="auto"/>
        <w:bottom w:val="none" w:sz="0" w:space="0" w:color="auto"/>
        <w:right w:val="none" w:sz="0" w:space="0" w:color="auto"/>
      </w:divBdr>
      <w:divsChild>
        <w:div w:id="943271644">
          <w:marLeft w:val="480"/>
          <w:marRight w:val="0"/>
          <w:marTop w:val="0"/>
          <w:marBottom w:val="0"/>
          <w:divBdr>
            <w:top w:val="none" w:sz="0" w:space="0" w:color="auto"/>
            <w:left w:val="none" w:sz="0" w:space="0" w:color="auto"/>
            <w:bottom w:val="none" w:sz="0" w:space="0" w:color="auto"/>
            <w:right w:val="none" w:sz="0" w:space="0" w:color="auto"/>
          </w:divBdr>
        </w:div>
        <w:div w:id="858274752">
          <w:marLeft w:val="480"/>
          <w:marRight w:val="0"/>
          <w:marTop w:val="0"/>
          <w:marBottom w:val="0"/>
          <w:divBdr>
            <w:top w:val="none" w:sz="0" w:space="0" w:color="auto"/>
            <w:left w:val="none" w:sz="0" w:space="0" w:color="auto"/>
            <w:bottom w:val="none" w:sz="0" w:space="0" w:color="auto"/>
            <w:right w:val="none" w:sz="0" w:space="0" w:color="auto"/>
          </w:divBdr>
        </w:div>
        <w:div w:id="1386679007">
          <w:marLeft w:val="480"/>
          <w:marRight w:val="0"/>
          <w:marTop w:val="0"/>
          <w:marBottom w:val="0"/>
          <w:divBdr>
            <w:top w:val="none" w:sz="0" w:space="0" w:color="auto"/>
            <w:left w:val="none" w:sz="0" w:space="0" w:color="auto"/>
            <w:bottom w:val="none" w:sz="0" w:space="0" w:color="auto"/>
            <w:right w:val="none" w:sz="0" w:space="0" w:color="auto"/>
          </w:divBdr>
        </w:div>
        <w:div w:id="662246939">
          <w:marLeft w:val="480"/>
          <w:marRight w:val="0"/>
          <w:marTop w:val="0"/>
          <w:marBottom w:val="0"/>
          <w:divBdr>
            <w:top w:val="none" w:sz="0" w:space="0" w:color="auto"/>
            <w:left w:val="none" w:sz="0" w:space="0" w:color="auto"/>
            <w:bottom w:val="none" w:sz="0" w:space="0" w:color="auto"/>
            <w:right w:val="none" w:sz="0" w:space="0" w:color="auto"/>
          </w:divBdr>
        </w:div>
        <w:div w:id="402263386">
          <w:marLeft w:val="480"/>
          <w:marRight w:val="0"/>
          <w:marTop w:val="0"/>
          <w:marBottom w:val="0"/>
          <w:divBdr>
            <w:top w:val="none" w:sz="0" w:space="0" w:color="auto"/>
            <w:left w:val="none" w:sz="0" w:space="0" w:color="auto"/>
            <w:bottom w:val="none" w:sz="0" w:space="0" w:color="auto"/>
            <w:right w:val="none" w:sz="0" w:space="0" w:color="auto"/>
          </w:divBdr>
        </w:div>
        <w:div w:id="1183518529">
          <w:marLeft w:val="480"/>
          <w:marRight w:val="0"/>
          <w:marTop w:val="0"/>
          <w:marBottom w:val="0"/>
          <w:divBdr>
            <w:top w:val="none" w:sz="0" w:space="0" w:color="auto"/>
            <w:left w:val="none" w:sz="0" w:space="0" w:color="auto"/>
            <w:bottom w:val="none" w:sz="0" w:space="0" w:color="auto"/>
            <w:right w:val="none" w:sz="0" w:space="0" w:color="auto"/>
          </w:divBdr>
        </w:div>
        <w:div w:id="1061093979">
          <w:marLeft w:val="480"/>
          <w:marRight w:val="0"/>
          <w:marTop w:val="0"/>
          <w:marBottom w:val="0"/>
          <w:divBdr>
            <w:top w:val="none" w:sz="0" w:space="0" w:color="auto"/>
            <w:left w:val="none" w:sz="0" w:space="0" w:color="auto"/>
            <w:bottom w:val="none" w:sz="0" w:space="0" w:color="auto"/>
            <w:right w:val="none" w:sz="0" w:space="0" w:color="auto"/>
          </w:divBdr>
        </w:div>
        <w:div w:id="1647198747">
          <w:marLeft w:val="480"/>
          <w:marRight w:val="0"/>
          <w:marTop w:val="0"/>
          <w:marBottom w:val="0"/>
          <w:divBdr>
            <w:top w:val="none" w:sz="0" w:space="0" w:color="auto"/>
            <w:left w:val="none" w:sz="0" w:space="0" w:color="auto"/>
            <w:bottom w:val="none" w:sz="0" w:space="0" w:color="auto"/>
            <w:right w:val="none" w:sz="0" w:space="0" w:color="auto"/>
          </w:divBdr>
        </w:div>
        <w:div w:id="574124990">
          <w:marLeft w:val="480"/>
          <w:marRight w:val="0"/>
          <w:marTop w:val="0"/>
          <w:marBottom w:val="0"/>
          <w:divBdr>
            <w:top w:val="none" w:sz="0" w:space="0" w:color="auto"/>
            <w:left w:val="none" w:sz="0" w:space="0" w:color="auto"/>
            <w:bottom w:val="none" w:sz="0" w:space="0" w:color="auto"/>
            <w:right w:val="none" w:sz="0" w:space="0" w:color="auto"/>
          </w:divBdr>
        </w:div>
        <w:div w:id="1950120921">
          <w:marLeft w:val="480"/>
          <w:marRight w:val="0"/>
          <w:marTop w:val="0"/>
          <w:marBottom w:val="0"/>
          <w:divBdr>
            <w:top w:val="none" w:sz="0" w:space="0" w:color="auto"/>
            <w:left w:val="none" w:sz="0" w:space="0" w:color="auto"/>
            <w:bottom w:val="none" w:sz="0" w:space="0" w:color="auto"/>
            <w:right w:val="none" w:sz="0" w:space="0" w:color="auto"/>
          </w:divBdr>
        </w:div>
        <w:div w:id="1495990344">
          <w:marLeft w:val="480"/>
          <w:marRight w:val="0"/>
          <w:marTop w:val="0"/>
          <w:marBottom w:val="0"/>
          <w:divBdr>
            <w:top w:val="none" w:sz="0" w:space="0" w:color="auto"/>
            <w:left w:val="none" w:sz="0" w:space="0" w:color="auto"/>
            <w:bottom w:val="none" w:sz="0" w:space="0" w:color="auto"/>
            <w:right w:val="none" w:sz="0" w:space="0" w:color="auto"/>
          </w:divBdr>
        </w:div>
        <w:div w:id="1498686274">
          <w:marLeft w:val="480"/>
          <w:marRight w:val="0"/>
          <w:marTop w:val="0"/>
          <w:marBottom w:val="0"/>
          <w:divBdr>
            <w:top w:val="none" w:sz="0" w:space="0" w:color="auto"/>
            <w:left w:val="none" w:sz="0" w:space="0" w:color="auto"/>
            <w:bottom w:val="none" w:sz="0" w:space="0" w:color="auto"/>
            <w:right w:val="none" w:sz="0" w:space="0" w:color="auto"/>
          </w:divBdr>
        </w:div>
        <w:div w:id="1034309659">
          <w:marLeft w:val="480"/>
          <w:marRight w:val="0"/>
          <w:marTop w:val="0"/>
          <w:marBottom w:val="0"/>
          <w:divBdr>
            <w:top w:val="none" w:sz="0" w:space="0" w:color="auto"/>
            <w:left w:val="none" w:sz="0" w:space="0" w:color="auto"/>
            <w:bottom w:val="none" w:sz="0" w:space="0" w:color="auto"/>
            <w:right w:val="none" w:sz="0" w:space="0" w:color="auto"/>
          </w:divBdr>
        </w:div>
        <w:div w:id="986401335">
          <w:marLeft w:val="480"/>
          <w:marRight w:val="0"/>
          <w:marTop w:val="0"/>
          <w:marBottom w:val="0"/>
          <w:divBdr>
            <w:top w:val="none" w:sz="0" w:space="0" w:color="auto"/>
            <w:left w:val="none" w:sz="0" w:space="0" w:color="auto"/>
            <w:bottom w:val="none" w:sz="0" w:space="0" w:color="auto"/>
            <w:right w:val="none" w:sz="0" w:space="0" w:color="auto"/>
          </w:divBdr>
        </w:div>
        <w:div w:id="949971330">
          <w:marLeft w:val="480"/>
          <w:marRight w:val="0"/>
          <w:marTop w:val="0"/>
          <w:marBottom w:val="0"/>
          <w:divBdr>
            <w:top w:val="none" w:sz="0" w:space="0" w:color="auto"/>
            <w:left w:val="none" w:sz="0" w:space="0" w:color="auto"/>
            <w:bottom w:val="none" w:sz="0" w:space="0" w:color="auto"/>
            <w:right w:val="none" w:sz="0" w:space="0" w:color="auto"/>
          </w:divBdr>
        </w:div>
        <w:div w:id="1229998796">
          <w:marLeft w:val="480"/>
          <w:marRight w:val="0"/>
          <w:marTop w:val="0"/>
          <w:marBottom w:val="0"/>
          <w:divBdr>
            <w:top w:val="none" w:sz="0" w:space="0" w:color="auto"/>
            <w:left w:val="none" w:sz="0" w:space="0" w:color="auto"/>
            <w:bottom w:val="none" w:sz="0" w:space="0" w:color="auto"/>
            <w:right w:val="none" w:sz="0" w:space="0" w:color="auto"/>
          </w:divBdr>
        </w:div>
        <w:div w:id="371005768">
          <w:marLeft w:val="480"/>
          <w:marRight w:val="0"/>
          <w:marTop w:val="0"/>
          <w:marBottom w:val="0"/>
          <w:divBdr>
            <w:top w:val="none" w:sz="0" w:space="0" w:color="auto"/>
            <w:left w:val="none" w:sz="0" w:space="0" w:color="auto"/>
            <w:bottom w:val="none" w:sz="0" w:space="0" w:color="auto"/>
            <w:right w:val="none" w:sz="0" w:space="0" w:color="auto"/>
          </w:divBdr>
        </w:div>
        <w:div w:id="1683624787">
          <w:marLeft w:val="480"/>
          <w:marRight w:val="0"/>
          <w:marTop w:val="0"/>
          <w:marBottom w:val="0"/>
          <w:divBdr>
            <w:top w:val="none" w:sz="0" w:space="0" w:color="auto"/>
            <w:left w:val="none" w:sz="0" w:space="0" w:color="auto"/>
            <w:bottom w:val="none" w:sz="0" w:space="0" w:color="auto"/>
            <w:right w:val="none" w:sz="0" w:space="0" w:color="auto"/>
          </w:divBdr>
        </w:div>
        <w:div w:id="1530491545">
          <w:marLeft w:val="480"/>
          <w:marRight w:val="0"/>
          <w:marTop w:val="0"/>
          <w:marBottom w:val="0"/>
          <w:divBdr>
            <w:top w:val="none" w:sz="0" w:space="0" w:color="auto"/>
            <w:left w:val="none" w:sz="0" w:space="0" w:color="auto"/>
            <w:bottom w:val="none" w:sz="0" w:space="0" w:color="auto"/>
            <w:right w:val="none" w:sz="0" w:space="0" w:color="auto"/>
          </w:divBdr>
        </w:div>
        <w:div w:id="2075081768">
          <w:marLeft w:val="480"/>
          <w:marRight w:val="0"/>
          <w:marTop w:val="0"/>
          <w:marBottom w:val="0"/>
          <w:divBdr>
            <w:top w:val="none" w:sz="0" w:space="0" w:color="auto"/>
            <w:left w:val="none" w:sz="0" w:space="0" w:color="auto"/>
            <w:bottom w:val="none" w:sz="0" w:space="0" w:color="auto"/>
            <w:right w:val="none" w:sz="0" w:space="0" w:color="auto"/>
          </w:divBdr>
        </w:div>
        <w:div w:id="1745369198">
          <w:marLeft w:val="480"/>
          <w:marRight w:val="0"/>
          <w:marTop w:val="0"/>
          <w:marBottom w:val="0"/>
          <w:divBdr>
            <w:top w:val="none" w:sz="0" w:space="0" w:color="auto"/>
            <w:left w:val="none" w:sz="0" w:space="0" w:color="auto"/>
            <w:bottom w:val="none" w:sz="0" w:space="0" w:color="auto"/>
            <w:right w:val="none" w:sz="0" w:space="0" w:color="auto"/>
          </w:divBdr>
        </w:div>
        <w:div w:id="2095929677">
          <w:marLeft w:val="480"/>
          <w:marRight w:val="0"/>
          <w:marTop w:val="0"/>
          <w:marBottom w:val="0"/>
          <w:divBdr>
            <w:top w:val="none" w:sz="0" w:space="0" w:color="auto"/>
            <w:left w:val="none" w:sz="0" w:space="0" w:color="auto"/>
            <w:bottom w:val="none" w:sz="0" w:space="0" w:color="auto"/>
            <w:right w:val="none" w:sz="0" w:space="0" w:color="auto"/>
          </w:divBdr>
        </w:div>
        <w:div w:id="1912733783">
          <w:marLeft w:val="480"/>
          <w:marRight w:val="0"/>
          <w:marTop w:val="0"/>
          <w:marBottom w:val="0"/>
          <w:divBdr>
            <w:top w:val="none" w:sz="0" w:space="0" w:color="auto"/>
            <w:left w:val="none" w:sz="0" w:space="0" w:color="auto"/>
            <w:bottom w:val="none" w:sz="0" w:space="0" w:color="auto"/>
            <w:right w:val="none" w:sz="0" w:space="0" w:color="auto"/>
          </w:divBdr>
        </w:div>
        <w:div w:id="139005064">
          <w:marLeft w:val="480"/>
          <w:marRight w:val="0"/>
          <w:marTop w:val="0"/>
          <w:marBottom w:val="0"/>
          <w:divBdr>
            <w:top w:val="none" w:sz="0" w:space="0" w:color="auto"/>
            <w:left w:val="none" w:sz="0" w:space="0" w:color="auto"/>
            <w:bottom w:val="none" w:sz="0" w:space="0" w:color="auto"/>
            <w:right w:val="none" w:sz="0" w:space="0" w:color="auto"/>
          </w:divBdr>
        </w:div>
        <w:div w:id="1415737323">
          <w:marLeft w:val="480"/>
          <w:marRight w:val="0"/>
          <w:marTop w:val="0"/>
          <w:marBottom w:val="0"/>
          <w:divBdr>
            <w:top w:val="none" w:sz="0" w:space="0" w:color="auto"/>
            <w:left w:val="none" w:sz="0" w:space="0" w:color="auto"/>
            <w:bottom w:val="none" w:sz="0" w:space="0" w:color="auto"/>
            <w:right w:val="none" w:sz="0" w:space="0" w:color="auto"/>
          </w:divBdr>
        </w:div>
        <w:div w:id="769355828">
          <w:marLeft w:val="480"/>
          <w:marRight w:val="0"/>
          <w:marTop w:val="0"/>
          <w:marBottom w:val="0"/>
          <w:divBdr>
            <w:top w:val="none" w:sz="0" w:space="0" w:color="auto"/>
            <w:left w:val="none" w:sz="0" w:space="0" w:color="auto"/>
            <w:bottom w:val="none" w:sz="0" w:space="0" w:color="auto"/>
            <w:right w:val="none" w:sz="0" w:space="0" w:color="auto"/>
          </w:divBdr>
        </w:div>
        <w:div w:id="624387030">
          <w:marLeft w:val="480"/>
          <w:marRight w:val="0"/>
          <w:marTop w:val="0"/>
          <w:marBottom w:val="0"/>
          <w:divBdr>
            <w:top w:val="none" w:sz="0" w:space="0" w:color="auto"/>
            <w:left w:val="none" w:sz="0" w:space="0" w:color="auto"/>
            <w:bottom w:val="none" w:sz="0" w:space="0" w:color="auto"/>
            <w:right w:val="none" w:sz="0" w:space="0" w:color="auto"/>
          </w:divBdr>
        </w:div>
        <w:div w:id="880937727">
          <w:marLeft w:val="480"/>
          <w:marRight w:val="0"/>
          <w:marTop w:val="0"/>
          <w:marBottom w:val="0"/>
          <w:divBdr>
            <w:top w:val="none" w:sz="0" w:space="0" w:color="auto"/>
            <w:left w:val="none" w:sz="0" w:space="0" w:color="auto"/>
            <w:bottom w:val="none" w:sz="0" w:space="0" w:color="auto"/>
            <w:right w:val="none" w:sz="0" w:space="0" w:color="auto"/>
          </w:divBdr>
        </w:div>
        <w:div w:id="1588003622">
          <w:marLeft w:val="480"/>
          <w:marRight w:val="0"/>
          <w:marTop w:val="0"/>
          <w:marBottom w:val="0"/>
          <w:divBdr>
            <w:top w:val="none" w:sz="0" w:space="0" w:color="auto"/>
            <w:left w:val="none" w:sz="0" w:space="0" w:color="auto"/>
            <w:bottom w:val="none" w:sz="0" w:space="0" w:color="auto"/>
            <w:right w:val="none" w:sz="0" w:space="0" w:color="auto"/>
          </w:divBdr>
        </w:div>
        <w:div w:id="1224029377">
          <w:marLeft w:val="480"/>
          <w:marRight w:val="0"/>
          <w:marTop w:val="0"/>
          <w:marBottom w:val="0"/>
          <w:divBdr>
            <w:top w:val="none" w:sz="0" w:space="0" w:color="auto"/>
            <w:left w:val="none" w:sz="0" w:space="0" w:color="auto"/>
            <w:bottom w:val="none" w:sz="0" w:space="0" w:color="auto"/>
            <w:right w:val="none" w:sz="0" w:space="0" w:color="auto"/>
          </w:divBdr>
        </w:div>
        <w:div w:id="1669597833">
          <w:marLeft w:val="480"/>
          <w:marRight w:val="0"/>
          <w:marTop w:val="0"/>
          <w:marBottom w:val="0"/>
          <w:divBdr>
            <w:top w:val="none" w:sz="0" w:space="0" w:color="auto"/>
            <w:left w:val="none" w:sz="0" w:space="0" w:color="auto"/>
            <w:bottom w:val="none" w:sz="0" w:space="0" w:color="auto"/>
            <w:right w:val="none" w:sz="0" w:space="0" w:color="auto"/>
          </w:divBdr>
        </w:div>
        <w:div w:id="1108424726">
          <w:marLeft w:val="480"/>
          <w:marRight w:val="0"/>
          <w:marTop w:val="0"/>
          <w:marBottom w:val="0"/>
          <w:divBdr>
            <w:top w:val="none" w:sz="0" w:space="0" w:color="auto"/>
            <w:left w:val="none" w:sz="0" w:space="0" w:color="auto"/>
            <w:bottom w:val="none" w:sz="0" w:space="0" w:color="auto"/>
            <w:right w:val="none" w:sz="0" w:space="0" w:color="auto"/>
          </w:divBdr>
        </w:div>
      </w:divsChild>
    </w:div>
    <w:div w:id="1161510414">
      <w:bodyDiv w:val="1"/>
      <w:marLeft w:val="0"/>
      <w:marRight w:val="0"/>
      <w:marTop w:val="0"/>
      <w:marBottom w:val="0"/>
      <w:divBdr>
        <w:top w:val="none" w:sz="0" w:space="0" w:color="auto"/>
        <w:left w:val="none" w:sz="0" w:space="0" w:color="auto"/>
        <w:bottom w:val="none" w:sz="0" w:space="0" w:color="auto"/>
        <w:right w:val="none" w:sz="0" w:space="0" w:color="auto"/>
      </w:divBdr>
    </w:div>
    <w:div w:id="1161577802">
      <w:bodyDiv w:val="1"/>
      <w:marLeft w:val="0"/>
      <w:marRight w:val="0"/>
      <w:marTop w:val="0"/>
      <w:marBottom w:val="0"/>
      <w:divBdr>
        <w:top w:val="none" w:sz="0" w:space="0" w:color="auto"/>
        <w:left w:val="none" w:sz="0" w:space="0" w:color="auto"/>
        <w:bottom w:val="none" w:sz="0" w:space="0" w:color="auto"/>
        <w:right w:val="none" w:sz="0" w:space="0" w:color="auto"/>
      </w:divBdr>
      <w:divsChild>
        <w:div w:id="1516924487">
          <w:marLeft w:val="480"/>
          <w:marRight w:val="0"/>
          <w:marTop w:val="0"/>
          <w:marBottom w:val="0"/>
          <w:divBdr>
            <w:top w:val="none" w:sz="0" w:space="0" w:color="auto"/>
            <w:left w:val="none" w:sz="0" w:space="0" w:color="auto"/>
            <w:bottom w:val="none" w:sz="0" w:space="0" w:color="auto"/>
            <w:right w:val="none" w:sz="0" w:space="0" w:color="auto"/>
          </w:divBdr>
        </w:div>
        <w:div w:id="1025669754">
          <w:marLeft w:val="480"/>
          <w:marRight w:val="0"/>
          <w:marTop w:val="0"/>
          <w:marBottom w:val="0"/>
          <w:divBdr>
            <w:top w:val="none" w:sz="0" w:space="0" w:color="auto"/>
            <w:left w:val="none" w:sz="0" w:space="0" w:color="auto"/>
            <w:bottom w:val="none" w:sz="0" w:space="0" w:color="auto"/>
            <w:right w:val="none" w:sz="0" w:space="0" w:color="auto"/>
          </w:divBdr>
        </w:div>
        <w:div w:id="1505437550">
          <w:marLeft w:val="480"/>
          <w:marRight w:val="0"/>
          <w:marTop w:val="0"/>
          <w:marBottom w:val="0"/>
          <w:divBdr>
            <w:top w:val="none" w:sz="0" w:space="0" w:color="auto"/>
            <w:left w:val="none" w:sz="0" w:space="0" w:color="auto"/>
            <w:bottom w:val="none" w:sz="0" w:space="0" w:color="auto"/>
            <w:right w:val="none" w:sz="0" w:space="0" w:color="auto"/>
          </w:divBdr>
        </w:div>
        <w:div w:id="1235433541">
          <w:marLeft w:val="480"/>
          <w:marRight w:val="0"/>
          <w:marTop w:val="0"/>
          <w:marBottom w:val="0"/>
          <w:divBdr>
            <w:top w:val="none" w:sz="0" w:space="0" w:color="auto"/>
            <w:left w:val="none" w:sz="0" w:space="0" w:color="auto"/>
            <w:bottom w:val="none" w:sz="0" w:space="0" w:color="auto"/>
            <w:right w:val="none" w:sz="0" w:space="0" w:color="auto"/>
          </w:divBdr>
        </w:div>
        <w:div w:id="1024790213">
          <w:marLeft w:val="480"/>
          <w:marRight w:val="0"/>
          <w:marTop w:val="0"/>
          <w:marBottom w:val="0"/>
          <w:divBdr>
            <w:top w:val="none" w:sz="0" w:space="0" w:color="auto"/>
            <w:left w:val="none" w:sz="0" w:space="0" w:color="auto"/>
            <w:bottom w:val="none" w:sz="0" w:space="0" w:color="auto"/>
            <w:right w:val="none" w:sz="0" w:space="0" w:color="auto"/>
          </w:divBdr>
        </w:div>
        <w:div w:id="572357629">
          <w:marLeft w:val="480"/>
          <w:marRight w:val="0"/>
          <w:marTop w:val="0"/>
          <w:marBottom w:val="0"/>
          <w:divBdr>
            <w:top w:val="none" w:sz="0" w:space="0" w:color="auto"/>
            <w:left w:val="none" w:sz="0" w:space="0" w:color="auto"/>
            <w:bottom w:val="none" w:sz="0" w:space="0" w:color="auto"/>
            <w:right w:val="none" w:sz="0" w:space="0" w:color="auto"/>
          </w:divBdr>
        </w:div>
        <w:div w:id="1450658201">
          <w:marLeft w:val="480"/>
          <w:marRight w:val="0"/>
          <w:marTop w:val="0"/>
          <w:marBottom w:val="0"/>
          <w:divBdr>
            <w:top w:val="none" w:sz="0" w:space="0" w:color="auto"/>
            <w:left w:val="none" w:sz="0" w:space="0" w:color="auto"/>
            <w:bottom w:val="none" w:sz="0" w:space="0" w:color="auto"/>
            <w:right w:val="none" w:sz="0" w:space="0" w:color="auto"/>
          </w:divBdr>
        </w:div>
        <w:div w:id="255938969">
          <w:marLeft w:val="480"/>
          <w:marRight w:val="0"/>
          <w:marTop w:val="0"/>
          <w:marBottom w:val="0"/>
          <w:divBdr>
            <w:top w:val="none" w:sz="0" w:space="0" w:color="auto"/>
            <w:left w:val="none" w:sz="0" w:space="0" w:color="auto"/>
            <w:bottom w:val="none" w:sz="0" w:space="0" w:color="auto"/>
            <w:right w:val="none" w:sz="0" w:space="0" w:color="auto"/>
          </w:divBdr>
        </w:div>
        <w:div w:id="2091154986">
          <w:marLeft w:val="480"/>
          <w:marRight w:val="0"/>
          <w:marTop w:val="0"/>
          <w:marBottom w:val="0"/>
          <w:divBdr>
            <w:top w:val="none" w:sz="0" w:space="0" w:color="auto"/>
            <w:left w:val="none" w:sz="0" w:space="0" w:color="auto"/>
            <w:bottom w:val="none" w:sz="0" w:space="0" w:color="auto"/>
            <w:right w:val="none" w:sz="0" w:space="0" w:color="auto"/>
          </w:divBdr>
        </w:div>
        <w:div w:id="752241061">
          <w:marLeft w:val="480"/>
          <w:marRight w:val="0"/>
          <w:marTop w:val="0"/>
          <w:marBottom w:val="0"/>
          <w:divBdr>
            <w:top w:val="none" w:sz="0" w:space="0" w:color="auto"/>
            <w:left w:val="none" w:sz="0" w:space="0" w:color="auto"/>
            <w:bottom w:val="none" w:sz="0" w:space="0" w:color="auto"/>
            <w:right w:val="none" w:sz="0" w:space="0" w:color="auto"/>
          </w:divBdr>
        </w:div>
        <w:div w:id="1268998078">
          <w:marLeft w:val="480"/>
          <w:marRight w:val="0"/>
          <w:marTop w:val="0"/>
          <w:marBottom w:val="0"/>
          <w:divBdr>
            <w:top w:val="none" w:sz="0" w:space="0" w:color="auto"/>
            <w:left w:val="none" w:sz="0" w:space="0" w:color="auto"/>
            <w:bottom w:val="none" w:sz="0" w:space="0" w:color="auto"/>
            <w:right w:val="none" w:sz="0" w:space="0" w:color="auto"/>
          </w:divBdr>
        </w:div>
        <w:div w:id="496118485">
          <w:marLeft w:val="480"/>
          <w:marRight w:val="0"/>
          <w:marTop w:val="0"/>
          <w:marBottom w:val="0"/>
          <w:divBdr>
            <w:top w:val="none" w:sz="0" w:space="0" w:color="auto"/>
            <w:left w:val="none" w:sz="0" w:space="0" w:color="auto"/>
            <w:bottom w:val="none" w:sz="0" w:space="0" w:color="auto"/>
            <w:right w:val="none" w:sz="0" w:space="0" w:color="auto"/>
          </w:divBdr>
        </w:div>
        <w:div w:id="1189173354">
          <w:marLeft w:val="480"/>
          <w:marRight w:val="0"/>
          <w:marTop w:val="0"/>
          <w:marBottom w:val="0"/>
          <w:divBdr>
            <w:top w:val="none" w:sz="0" w:space="0" w:color="auto"/>
            <w:left w:val="none" w:sz="0" w:space="0" w:color="auto"/>
            <w:bottom w:val="none" w:sz="0" w:space="0" w:color="auto"/>
            <w:right w:val="none" w:sz="0" w:space="0" w:color="auto"/>
          </w:divBdr>
        </w:div>
        <w:div w:id="1904752748">
          <w:marLeft w:val="480"/>
          <w:marRight w:val="0"/>
          <w:marTop w:val="0"/>
          <w:marBottom w:val="0"/>
          <w:divBdr>
            <w:top w:val="none" w:sz="0" w:space="0" w:color="auto"/>
            <w:left w:val="none" w:sz="0" w:space="0" w:color="auto"/>
            <w:bottom w:val="none" w:sz="0" w:space="0" w:color="auto"/>
            <w:right w:val="none" w:sz="0" w:space="0" w:color="auto"/>
          </w:divBdr>
        </w:div>
        <w:div w:id="495389842">
          <w:marLeft w:val="480"/>
          <w:marRight w:val="0"/>
          <w:marTop w:val="0"/>
          <w:marBottom w:val="0"/>
          <w:divBdr>
            <w:top w:val="none" w:sz="0" w:space="0" w:color="auto"/>
            <w:left w:val="none" w:sz="0" w:space="0" w:color="auto"/>
            <w:bottom w:val="none" w:sz="0" w:space="0" w:color="auto"/>
            <w:right w:val="none" w:sz="0" w:space="0" w:color="auto"/>
          </w:divBdr>
        </w:div>
        <w:div w:id="1046177031">
          <w:marLeft w:val="480"/>
          <w:marRight w:val="0"/>
          <w:marTop w:val="0"/>
          <w:marBottom w:val="0"/>
          <w:divBdr>
            <w:top w:val="none" w:sz="0" w:space="0" w:color="auto"/>
            <w:left w:val="none" w:sz="0" w:space="0" w:color="auto"/>
            <w:bottom w:val="none" w:sz="0" w:space="0" w:color="auto"/>
            <w:right w:val="none" w:sz="0" w:space="0" w:color="auto"/>
          </w:divBdr>
        </w:div>
        <w:div w:id="1640109369">
          <w:marLeft w:val="480"/>
          <w:marRight w:val="0"/>
          <w:marTop w:val="0"/>
          <w:marBottom w:val="0"/>
          <w:divBdr>
            <w:top w:val="none" w:sz="0" w:space="0" w:color="auto"/>
            <w:left w:val="none" w:sz="0" w:space="0" w:color="auto"/>
            <w:bottom w:val="none" w:sz="0" w:space="0" w:color="auto"/>
            <w:right w:val="none" w:sz="0" w:space="0" w:color="auto"/>
          </w:divBdr>
        </w:div>
        <w:div w:id="869803352">
          <w:marLeft w:val="480"/>
          <w:marRight w:val="0"/>
          <w:marTop w:val="0"/>
          <w:marBottom w:val="0"/>
          <w:divBdr>
            <w:top w:val="none" w:sz="0" w:space="0" w:color="auto"/>
            <w:left w:val="none" w:sz="0" w:space="0" w:color="auto"/>
            <w:bottom w:val="none" w:sz="0" w:space="0" w:color="auto"/>
            <w:right w:val="none" w:sz="0" w:space="0" w:color="auto"/>
          </w:divBdr>
        </w:div>
        <w:div w:id="991104024">
          <w:marLeft w:val="480"/>
          <w:marRight w:val="0"/>
          <w:marTop w:val="0"/>
          <w:marBottom w:val="0"/>
          <w:divBdr>
            <w:top w:val="none" w:sz="0" w:space="0" w:color="auto"/>
            <w:left w:val="none" w:sz="0" w:space="0" w:color="auto"/>
            <w:bottom w:val="none" w:sz="0" w:space="0" w:color="auto"/>
            <w:right w:val="none" w:sz="0" w:space="0" w:color="auto"/>
          </w:divBdr>
        </w:div>
        <w:div w:id="234169211">
          <w:marLeft w:val="480"/>
          <w:marRight w:val="0"/>
          <w:marTop w:val="0"/>
          <w:marBottom w:val="0"/>
          <w:divBdr>
            <w:top w:val="none" w:sz="0" w:space="0" w:color="auto"/>
            <w:left w:val="none" w:sz="0" w:space="0" w:color="auto"/>
            <w:bottom w:val="none" w:sz="0" w:space="0" w:color="auto"/>
            <w:right w:val="none" w:sz="0" w:space="0" w:color="auto"/>
          </w:divBdr>
        </w:div>
        <w:div w:id="845242597">
          <w:marLeft w:val="480"/>
          <w:marRight w:val="0"/>
          <w:marTop w:val="0"/>
          <w:marBottom w:val="0"/>
          <w:divBdr>
            <w:top w:val="none" w:sz="0" w:space="0" w:color="auto"/>
            <w:left w:val="none" w:sz="0" w:space="0" w:color="auto"/>
            <w:bottom w:val="none" w:sz="0" w:space="0" w:color="auto"/>
            <w:right w:val="none" w:sz="0" w:space="0" w:color="auto"/>
          </w:divBdr>
        </w:div>
        <w:div w:id="1155948451">
          <w:marLeft w:val="480"/>
          <w:marRight w:val="0"/>
          <w:marTop w:val="0"/>
          <w:marBottom w:val="0"/>
          <w:divBdr>
            <w:top w:val="none" w:sz="0" w:space="0" w:color="auto"/>
            <w:left w:val="none" w:sz="0" w:space="0" w:color="auto"/>
            <w:bottom w:val="none" w:sz="0" w:space="0" w:color="auto"/>
            <w:right w:val="none" w:sz="0" w:space="0" w:color="auto"/>
          </w:divBdr>
        </w:div>
        <w:div w:id="258413926">
          <w:marLeft w:val="480"/>
          <w:marRight w:val="0"/>
          <w:marTop w:val="0"/>
          <w:marBottom w:val="0"/>
          <w:divBdr>
            <w:top w:val="none" w:sz="0" w:space="0" w:color="auto"/>
            <w:left w:val="none" w:sz="0" w:space="0" w:color="auto"/>
            <w:bottom w:val="none" w:sz="0" w:space="0" w:color="auto"/>
            <w:right w:val="none" w:sz="0" w:space="0" w:color="auto"/>
          </w:divBdr>
        </w:div>
        <w:div w:id="1722904315">
          <w:marLeft w:val="480"/>
          <w:marRight w:val="0"/>
          <w:marTop w:val="0"/>
          <w:marBottom w:val="0"/>
          <w:divBdr>
            <w:top w:val="none" w:sz="0" w:space="0" w:color="auto"/>
            <w:left w:val="none" w:sz="0" w:space="0" w:color="auto"/>
            <w:bottom w:val="none" w:sz="0" w:space="0" w:color="auto"/>
            <w:right w:val="none" w:sz="0" w:space="0" w:color="auto"/>
          </w:divBdr>
        </w:div>
      </w:divsChild>
    </w:div>
    <w:div w:id="1162354790">
      <w:bodyDiv w:val="1"/>
      <w:marLeft w:val="0"/>
      <w:marRight w:val="0"/>
      <w:marTop w:val="0"/>
      <w:marBottom w:val="0"/>
      <w:divBdr>
        <w:top w:val="none" w:sz="0" w:space="0" w:color="auto"/>
        <w:left w:val="none" w:sz="0" w:space="0" w:color="auto"/>
        <w:bottom w:val="none" w:sz="0" w:space="0" w:color="auto"/>
        <w:right w:val="none" w:sz="0" w:space="0" w:color="auto"/>
      </w:divBdr>
    </w:div>
    <w:div w:id="1164130478">
      <w:bodyDiv w:val="1"/>
      <w:marLeft w:val="0"/>
      <w:marRight w:val="0"/>
      <w:marTop w:val="0"/>
      <w:marBottom w:val="0"/>
      <w:divBdr>
        <w:top w:val="none" w:sz="0" w:space="0" w:color="auto"/>
        <w:left w:val="none" w:sz="0" w:space="0" w:color="auto"/>
        <w:bottom w:val="none" w:sz="0" w:space="0" w:color="auto"/>
        <w:right w:val="none" w:sz="0" w:space="0" w:color="auto"/>
      </w:divBdr>
    </w:div>
    <w:div w:id="1165584361">
      <w:bodyDiv w:val="1"/>
      <w:marLeft w:val="0"/>
      <w:marRight w:val="0"/>
      <w:marTop w:val="0"/>
      <w:marBottom w:val="0"/>
      <w:divBdr>
        <w:top w:val="none" w:sz="0" w:space="0" w:color="auto"/>
        <w:left w:val="none" w:sz="0" w:space="0" w:color="auto"/>
        <w:bottom w:val="none" w:sz="0" w:space="0" w:color="auto"/>
        <w:right w:val="none" w:sz="0" w:space="0" w:color="auto"/>
      </w:divBdr>
    </w:div>
    <w:div w:id="1166020816">
      <w:bodyDiv w:val="1"/>
      <w:marLeft w:val="0"/>
      <w:marRight w:val="0"/>
      <w:marTop w:val="0"/>
      <w:marBottom w:val="0"/>
      <w:divBdr>
        <w:top w:val="none" w:sz="0" w:space="0" w:color="auto"/>
        <w:left w:val="none" w:sz="0" w:space="0" w:color="auto"/>
        <w:bottom w:val="none" w:sz="0" w:space="0" w:color="auto"/>
        <w:right w:val="none" w:sz="0" w:space="0" w:color="auto"/>
      </w:divBdr>
    </w:div>
    <w:div w:id="1167134255">
      <w:bodyDiv w:val="1"/>
      <w:marLeft w:val="0"/>
      <w:marRight w:val="0"/>
      <w:marTop w:val="0"/>
      <w:marBottom w:val="0"/>
      <w:divBdr>
        <w:top w:val="none" w:sz="0" w:space="0" w:color="auto"/>
        <w:left w:val="none" w:sz="0" w:space="0" w:color="auto"/>
        <w:bottom w:val="none" w:sz="0" w:space="0" w:color="auto"/>
        <w:right w:val="none" w:sz="0" w:space="0" w:color="auto"/>
      </w:divBdr>
    </w:div>
    <w:div w:id="1167206637">
      <w:bodyDiv w:val="1"/>
      <w:marLeft w:val="0"/>
      <w:marRight w:val="0"/>
      <w:marTop w:val="0"/>
      <w:marBottom w:val="0"/>
      <w:divBdr>
        <w:top w:val="none" w:sz="0" w:space="0" w:color="auto"/>
        <w:left w:val="none" w:sz="0" w:space="0" w:color="auto"/>
        <w:bottom w:val="none" w:sz="0" w:space="0" w:color="auto"/>
        <w:right w:val="none" w:sz="0" w:space="0" w:color="auto"/>
      </w:divBdr>
    </w:div>
    <w:div w:id="1167556192">
      <w:bodyDiv w:val="1"/>
      <w:marLeft w:val="0"/>
      <w:marRight w:val="0"/>
      <w:marTop w:val="0"/>
      <w:marBottom w:val="0"/>
      <w:divBdr>
        <w:top w:val="none" w:sz="0" w:space="0" w:color="auto"/>
        <w:left w:val="none" w:sz="0" w:space="0" w:color="auto"/>
        <w:bottom w:val="none" w:sz="0" w:space="0" w:color="auto"/>
        <w:right w:val="none" w:sz="0" w:space="0" w:color="auto"/>
      </w:divBdr>
    </w:div>
    <w:div w:id="1167818089">
      <w:bodyDiv w:val="1"/>
      <w:marLeft w:val="0"/>
      <w:marRight w:val="0"/>
      <w:marTop w:val="0"/>
      <w:marBottom w:val="0"/>
      <w:divBdr>
        <w:top w:val="none" w:sz="0" w:space="0" w:color="auto"/>
        <w:left w:val="none" w:sz="0" w:space="0" w:color="auto"/>
        <w:bottom w:val="none" w:sz="0" w:space="0" w:color="auto"/>
        <w:right w:val="none" w:sz="0" w:space="0" w:color="auto"/>
      </w:divBdr>
    </w:div>
    <w:div w:id="1167860382">
      <w:bodyDiv w:val="1"/>
      <w:marLeft w:val="0"/>
      <w:marRight w:val="0"/>
      <w:marTop w:val="0"/>
      <w:marBottom w:val="0"/>
      <w:divBdr>
        <w:top w:val="none" w:sz="0" w:space="0" w:color="auto"/>
        <w:left w:val="none" w:sz="0" w:space="0" w:color="auto"/>
        <w:bottom w:val="none" w:sz="0" w:space="0" w:color="auto"/>
        <w:right w:val="none" w:sz="0" w:space="0" w:color="auto"/>
      </w:divBdr>
    </w:div>
    <w:div w:id="1169561487">
      <w:bodyDiv w:val="1"/>
      <w:marLeft w:val="0"/>
      <w:marRight w:val="0"/>
      <w:marTop w:val="0"/>
      <w:marBottom w:val="0"/>
      <w:divBdr>
        <w:top w:val="none" w:sz="0" w:space="0" w:color="auto"/>
        <w:left w:val="none" w:sz="0" w:space="0" w:color="auto"/>
        <w:bottom w:val="none" w:sz="0" w:space="0" w:color="auto"/>
        <w:right w:val="none" w:sz="0" w:space="0" w:color="auto"/>
      </w:divBdr>
      <w:divsChild>
        <w:div w:id="944075369">
          <w:marLeft w:val="480"/>
          <w:marRight w:val="0"/>
          <w:marTop w:val="0"/>
          <w:marBottom w:val="0"/>
          <w:divBdr>
            <w:top w:val="none" w:sz="0" w:space="0" w:color="auto"/>
            <w:left w:val="none" w:sz="0" w:space="0" w:color="auto"/>
            <w:bottom w:val="none" w:sz="0" w:space="0" w:color="auto"/>
            <w:right w:val="none" w:sz="0" w:space="0" w:color="auto"/>
          </w:divBdr>
        </w:div>
        <w:div w:id="1585383575">
          <w:marLeft w:val="480"/>
          <w:marRight w:val="0"/>
          <w:marTop w:val="0"/>
          <w:marBottom w:val="0"/>
          <w:divBdr>
            <w:top w:val="none" w:sz="0" w:space="0" w:color="auto"/>
            <w:left w:val="none" w:sz="0" w:space="0" w:color="auto"/>
            <w:bottom w:val="none" w:sz="0" w:space="0" w:color="auto"/>
            <w:right w:val="none" w:sz="0" w:space="0" w:color="auto"/>
          </w:divBdr>
        </w:div>
        <w:div w:id="406153988">
          <w:marLeft w:val="480"/>
          <w:marRight w:val="0"/>
          <w:marTop w:val="0"/>
          <w:marBottom w:val="0"/>
          <w:divBdr>
            <w:top w:val="none" w:sz="0" w:space="0" w:color="auto"/>
            <w:left w:val="none" w:sz="0" w:space="0" w:color="auto"/>
            <w:bottom w:val="none" w:sz="0" w:space="0" w:color="auto"/>
            <w:right w:val="none" w:sz="0" w:space="0" w:color="auto"/>
          </w:divBdr>
        </w:div>
        <w:div w:id="553853888">
          <w:marLeft w:val="480"/>
          <w:marRight w:val="0"/>
          <w:marTop w:val="0"/>
          <w:marBottom w:val="0"/>
          <w:divBdr>
            <w:top w:val="none" w:sz="0" w:space="0" w:color="auto"/>
            <w:left w:val="none" w:sz="0" w:space="0" w:color="auto"/>
            <w:bottom w:val="none" w:sz="0" w:space="0" w:color="auto"/>
            <w:right w:val="none" w:sz="0" w:space="0" w:color="auto"/>
          </w:divBdr>
        </w:div>
        <w:div w:id="327758206">
          <w:marLeft w:val="480"/>
          <w:marRight w:val="0"/>
          <w:marTop w:val="0"/>
          <w:marBottom w:val="0"/>
          <w:divBdr>
            <w:top w:val="none" w:sz="0" w:space="0" w:color="auto"/>
            <w:left w:val="none" w:sz="0" w:space="0" w:color="auto"/>
            <w:bottom w:val="none" w:sz="0" w:space="0" w:color="auto"/>
            <w:right w:val="none" w:sz="0" w:space="0" w:color="auto"/>
          </w:divBdr>
        </w:div>
        <w:div w:id="1392919715">
          <w:marLeft w:val="480"/>
          <w:marRight w:val="0"/>
          <w:marTop w:val="0"/>
          <w:marBottom w:val="0"/>
          <w:divBdr>
            <w:top w:val="none" w:sz="0" w:space="0" w:color="auto"/>
            <w:left w:val="none" w:sz="0" w:space="0" w:color="auto"/>
            <w:bottom w:val="none" w:sz="0" w:space="0" w:color="auto"/>
            <w:right w:val="none" w:sz="0" w:space="0" w:color="auto"/>
          </w:divBdr>
        </w:div>
        <w:div w:id="1005204878">
          <w:marLeft w:val="480"/>
          <w:marRight w:val="0"/>
          <w:marTop w:val="0"/>
          <w:marBottom w:val="0"/>
          <w:divBdr>
            <w:top w:val="none" w:sz="0" w:space="0" w:color="auto"/>
            <w:left w:val="none" w:sz="0" w:space="0" w:color="auto"/>
            <w:bottom w:val="none" w:sz="0" w:space="0" w:color="auto"/>
            <w:right w:val="none" w:sz="0" w:space="0" w:color="auto"/>
          </w:divBdr>
        </w:div>
        <w:div w:id="524098189">
          <w:marLeft w:val="480"/>
          <w:marRight w:val="0"/>
          <w:marTop w:val="0"/>
          <w:marBottom w:val="0"/>
          <w:divBdr>
            <w:top w:val="none" w:sz="0" w:space="0" w:color="auto"/>
            <w:left w:val="none" w:sz="0" w:space="0" w:color="auto"/>
            <w:bottom w:val="none" w:sz="0" w:space="0" w:color="auto"/>
            <w:right w:val="none" w:sz="0" w:space="0" w:color="auto"/>
          </w:divBdr>
        </w:div>
        <w:div w:id="688457284">
          <w:marLeft w:val="480"/>
          <w:marRight w:val="0"/>
          <w:marTop w:val="0"/>
          <w:marBottom w:val="0"/>
          <w:divBdr>
            <w:top w:val="none" w:sz="0" w:space="0" w:color="auto"/>
            <w:left w:val="none" w:sz="0" w:space="0" w:color="auto"/>
            <w:bottom w:val="none" w:sz="0" w:space="0" w:color="auto"/>
            <w:right w:val="none" w:sz="0" w:space="0" w:color="auto"/>
          </w:divBdr>
        </w:div>
        <w:div w:id="1898126931">
          <w:marLeft w:val="480"/>
          <w:marRight w:val="0"/>
          <w:marTop w:val="0"/>
          <w:marBottom w:val="0"/>
          <w:divBdr>
            <w:top w:val="none" w:sz="0" w:space="0" w:color="auto"/>
            <w:left w:val="none" w:sz="0" w:space="0" w:color="auto"/>
            <w:bottom w:val="none" w:sz="0" w:space="0" w:color="auto"/>
            <w:right w:val="none" w:sz="0" w:space="0" w:color="auto"/>
          </w:divBdr>
        </w:div>
        <w:div w:id="1921016442">
          <w:marLeft w:val="480"/>
          <w:marRight w:val="0"/>
          <w:marTop w:val="0"/>
          <w:marBottom w:val="0"/>
          <w:divBdr>
            <w:top w:val="none" w:sz="0" w:space="0" w:color="auto"/>
            <w:left w:val="none" w:sz="0" w:space="0" w:color="auto"/>
            <w:bottom w:val="none" w:sz="0" w:space="0" w:color="auto"/>
            <w:right w:val="none" w:sz="0" w:space="0" w:color="auto"/>
          </w:divBdr>
        </w:div>
        <w:div w:id="259073315">
          <w:marLeft w:val="480"/>
          <w:marRight w:val="0"/>
          <w:marTop w:val="0"/>
          <w:marBottom w:val="0"/>
          <w:divBdr>
            <w:top w:val="none" w:sz="0" w:space="0" w:color="auto"/>
            <w:left w:val="none" w:sz="0" w:space="0" w:color="auto"/>
            <w:bottom w:val="none" w:sz="0" w:space="0" w:color="auto"/>
            <w:right w:val="none" w:sz="0" w:space="0" w:color="auto"/>
          </w:divBdr>
        </w:div>
        <w:div w:id="1162507058">
          <w:marLeft w:val="480"/>
          <w:marRight w:val="0"/>
          <w:marTop w:val="0"/>
          <w:marBottom w:val="0"/>
          <w:divBdr>
            <w:top w:val="none" w:sz="0" w:space="0" w:color="auto"/>
            <w:left w:val="none" w:sz="0" w:space="0" w:color="auto"/>
            <w:bottom w:val="none" w:sz="0" w:space="0" w:color="auto"/>
            <w:right w:val="none" w:sz="0" w:space="0" w:color="auto"/>
          </w:divBdr>
        </w:div>
        <w:div w:id="1959683675">
          <w:marLeft w:val="480"/>
          <w:marRight w:val="0"/>
          <w:marTop w:val="0"/>
          <w:marBottom w:val="0"/>
          <w:divBdr>
            <w:top w:val="none" w:sz="0" w:space="0" w:color="auto"/>
            <w:left w:val="none" w:sz="0" w:space="0" w:color="auto"/>
            <w:bottom w:val="none" w:sz="0" w:space="0" w:color="auto"/>
            <w:right w:val="none" w:sz="0" w:space="0" w:color="auto"/>
          </w:divBdr>
        </w:div>
        <w:div w:id="1683166033">
          <w:marLeft w:val="480"/>
          <w:marRight w:val="0"/>
          <w:marTop w:val="0"/>
          <w:marBottom w:val="0"/>
          <w:divBdr>
            <w:top w:val="none" w:sz="0" w:space="0" w:color="auto"/>
            <w:left w:val="none" w:sz="0" w:space="0" w:color="auto"/>
            <w:bottom w:val="none" w:sz="0" w:space="0" w:color="auto"/>
            <w:right w:val="none" w:sz="0" w:space="0" w:color="auto"/>
          </w:divBdr>
        </w:div>
        <w:div w:id="515003798">
          <w:marLeft w:val="480"/>
          <w:marRight w:val="0"/>
          <w:marTop w:val="0"/>
          <w:marBottom w:val="0"/>
          <w:divBdr>
            <w:top w:val="none" w:sz="0" w:space="0" w:color="auto"/>
            <w:left w:val="none" w:sz="0" w:space="0" w:color="auto"/>
            <w:bottom w:val="none" w:sz="0" w:space="0" w:color="auto"/>
            <w:right w:val="none" w:sz="0" w:space="0" w:color="auto"/>
          </w:divBdr>
        </w:div>
        <w:div w:id="1922442056">
          <w:marLeft w:val="480"/>
          <w:marRight w:val="0"/>
          <w:marTop w:val="0"/>
          <w:marBottom w:val="0"/>
          <w:divBdr>
            <w:top w:val="none" w:sz="0" w:space="0" w:color="auto"/>
            <w:left w:val="none" w:sz="0" w:space="0" w:color="auto"/>
            <w:bottom w:val="none" w:sz="0" w:space="0" w:color="auto"/>
            <w:right w:val="none" w:sz="0" w:space="0" w:color="auto"/>
          </w:divBdr>
        </w:div>
        <w:div w:id="433478958">
          <w:marLeft w:val="480"/>
          <w:marRight w:val="0"/>
          <w:marTop w:val="0"/>
          <w:marBottom w:val="0"/>
          <w:divBdr>
            <w:top w:val="none" w:sz="0" w:space="0" w:color="auto"/>
            <w:left w:val="none" w:sz="0" w:space="0" w:color="auto"/>
            <w:bottom w:val="none" w:sz="0" w:space="0" w:color="auto"/>
            <w:right w:val="none" w:sz="0" w:space="0" w:color="auto"/>
          </w:divBdr>
        </w:div>
        <w:div w:id="1259217013">
          <w:marLeft w:val="480"/>
          <w:marRight w:val="0"/>
          <w:marTop w:val="0"/>
          <w:marBottom w:val="0"/>
          <w:divBdr>
            <w:top w:val="none" w:sz="0" w:space="0" w:color="auto"/>
            <w:left w:val="none" w:sz="0" w:space="0" w:color="auto"/>
            <w:bottom w:val="none" w:sz="0" w:space="0" w:color="auto"/>
            <w:right w:val="none" w:sz="0" w:space="0" w:color="auto"/>
          </w:divBdr>
        </w:div>
        <w:div w:id="1239318473">
          <w:marLeft w:val="480"/>
          <w:marRight w:val="0"/>
          <w:marTop w:val="0"/>
          <w:marBottom w:val="0"/>
          <w:divBdr>
            <w:top w:val="none" w:sz="0" w:space="0" w:color="auto"/>
            <w:left w:val="none" w:sz="0" w:space="0" w:color="auto"/>
            <w:bottom w:val="none" w:sz="0" w:space="0" w:color="auto"/>
            <w:right w:val="none" w:sz="0" w:space="0" w:color="auto"/>
          </w:divBdr>
        </w:div>
        <w:div w:id="2002734135">
          <w:marLeft w:val="480"/>
          <w:marRight w:val="0"/>
          <w:marTop w:val="0"/>
          <w:marBottom w:val="0"/>
          <w:divBdr>
            <w:top w:val="none" w:sz="0" w:space="0" w:color="auto"/>
            <w:left w:val="none" w:sz="0" w:space="0" w:color="auto"/>
            <w:bottom w:val="none" w:sz="0" w:space="0" w:color="auto"/>
            <w:right w:val="none" w:sz="0" w:space="0" w:color="auto"/>
          </w:divBdr>
        </w:div>
        <w:div w:id="2055345270">
          <w:marLeft w:val="480"/>
          <w:marRight w:val="0"/>
          <w:marTop w:val="0"/>
          <w:marBottom w:val="0"/>
          <w:divBdr>
            <w:top w:val="none" w:sz="0" w:space="0" w:color="auto"/>
            <w:left w:val="none" w:sz="0" w:space="0" w:color="auto"/>
            <w:bottom w:val="none" w:sz="0" w:space="0" w:color="auto"/>
            <w:right w:val="none" w:sz="0" w:space="0" w:color="auto"/>
          </w:divBdr>
        </w:div>
        <w:div w:id="252517318">
          <w:marLeft w:val="480"/>
          <w:marRight w:val="0"/>
          <w:marTop w:val="0"/>
          <w:marBottom w:val="0"/>
          <w:divBdr>
            <w:top w:val="none" w:sz="0" w:space="0" w:color="auto"/>
            <w:left w:val="none" w:sz="0" w:space="0" w:color="auto"/>
            <w:bottom w:val="none" w:sz="0" w:space="0" w:color="auto"/>
            <w:right w:val="none" w:sz="0" w:space="0" w:color="auto"/>
          </w:divBdr>
        </w:div>
        <w:div w:id="278338376">
          <w:marLeft w:val="480"/>
          <w:marRight w:val="0"/>
          <w:marTop w:val="0"/>
          <w:marBottom w:val="0"/>
          <w:divBdr>
            <w:top w:val="none" w:sz="0" w:space="0" w:color="auto"/>
            <w:left w:val="none" w:sz="0" w:space="0" w:color="auto"/>
            <w:bottom w:val="none" w:sz="0" w:space="0" w:color="auto"/>
            <w:right w:val="none" w:sz="0" w:space="0" w:color="auto"/>
          </w:divBdr>
        </w:div>
        <w:div w:id="582842341">
          <w:marLeft w:val="480"/>
          <w:marRight w:val="0"/>
          <w:marTop w:val="0"/>
          <w:marBottom w:val="0"/>
          <w:divBdr>
            <w:top w:val="none" w:sz="0" w:space="0" w:color="auto"/>
            <w:left w:val="none" w:sz="0" w:space="0" w:color="auto"/>
            <w:bottom w:val="none" w:sz="0" w:space="0" w:color="auto"/>
            <w:right w:val="none" w:sz="0" w:space="0" w:color="auto"/>
          </w:divBdr>
        </w:div>
        <w:div w:id="1041973818">
          <w:marLeft w:val="480"/>
          <w:marRight w:val="0"/>
          <w:marTop w:val="0"/>
          <w:marBottom w:val="0"/>
          <w:divBdr>
            <w:top w:val="none" w:sz="0" w:space="0" w:color="auto"/>
            <w:left w:val="none" w:sz="0" w:space="0" w:color="auto"/>
            <w:bottom w:val="none" w:sz="0" w:space="0" w:color="auto"/>
            <w:right w:val="none" w:sz="0" w:space="0" w:color="auto"/>
          </w:divBdr>
        </w:div>
        <w:div w:id="951978401">
          <w:marLeft w:val="480"/>
          <w:marRight w:val="0"/>
          <w:marTop w:val="0"/>
          <w:marBottom w:val="0"/>
          <w:divBdr>
            <w:top w:val="none" w:sz="0" w:space="0" w:color="auto"/>
            <w:left w:val="none" w:sz="0" w:space="0" w:color="auto"/>
            <w:bottom w:val="none" w:sz="0" w:space="0" w:color="auto"/>
            <w:right w:val="none" w:sz="0" w:space="0" w:color="auto"/>
          </w:divBdr>
        </w:div>
        <w:div w:id="1636569422">
          <w:marLeft w:val="480"/>
          <w:marRight w:val="0"/>
          <w:marTop w:val="0"/>
          <w:marBottom w:val="0"/>
          <w:divBdr>
            <w:top w:val="none" w:sz="0" w:space="0" w:color="auto"/>
            <w:left w:val="none" w:sz="0" w:space="0" w:color="auto"/>
            <w:bottom w:val="none" w:sz="0" w:space="0" w:color="auto"/>
            <w:right w:val="none" w:sz="0" w:space="0" w:color="auto"/>
          </w:divBdr>
        </w:div>
        <w:div w:id="2005205228">
          <w:marLeft w:val="480"/>
          <w:marRight w:val="0"/>
          <w:marTop w:val="0"/>
          <w:marBottom w:val="0"/>
          <w:divBdr>
            <w:top w:val="none" w:sz="0" w:space="0" w:color="auto"/>
            <w:left w:val="none" w:sz="0" w:space="0" w:color="auto"/>
            <w:bottom w:val="none" w:sz="0" w:space="0" w:color="auto"/>
            <w:right w:val="none" w:sz="0" w:space="0" w:color="auto"/>
          </w:divBdr>
        </w:div>
        <w:div w:id="1984191853">
          <w:marLeft w:val="480"/>
          <w:marRight w:val="0"/>
          <w:marTop w:val="0"/>
          <w:marBottom w:val="0"/>
          <w:divBdr>
            <w:top w:val="none" w:sz="0" w:space="0" w:color="auto"/>
            <w:left w:val="none" w:sz="0" w:space="0" w:color="auto"/>
            <w:bottom w:val="none" w:sz="0" w:space="0" w:color="auto"/>
            <w:right w:val="none" w:sz="0" w:space="0" w:color="auto"/>
          </w:divBdr>
        </w:div>
        <w:div w:id="1002589030">
          <w:marLeft w:val="480"/>
          <w:marRight w:val="0"/>
          <w:marTop w:val="0"/>
          <w:marBottom w:val="0"/>
          <w:divBdr>
            <w:top w:val="none" w:sz="0" w:space="0" w:color="auto"/>
            <w:left w:val="none" w:sz="0" w:space="0" w:color="auto"/>
            <w:bottom w:val="none" w:sz="0" w:space="0" w:color="auto"/>
            <w:right w:val="none" w:sz="0" w:space="0" w:color="auto"/>
          </w:divBdr>
        </w:div>
        <w:div w:id="889195176">
          <w:marLeft w:val="480"/>
          <w:marRight w:val="0"/>
          <w:marTop w:val="0"/>
          <w:marBottom w:val="0"/>
          <w:divBdr>
            <w:top w:val="none" w:sz="0" w:space="0" w:color="auto"/>
            <w:left w:val="none" w:sz="0" w:space="0" w:color="auto"/>
            <w:bottom w:val="none" w:sz="0" w:space="0" w:color="auto"/>
            <w:right w:val="none" w:sz="0" w:space="0" w:color="auto"/>
          </w:divBdr>
        </w:div>
        <w:div w:id="1446074486">
          <w:marLeft w:val="480"/>
          <w:marRight w:val="0"/>
          <w:marTop w:val="0"/>
          <w:marBottom w:val="0"/>
          <w:divBdr>
            <w:top w:val="none" w:sz="0" w:space="0" w:color="auto"/>
            <w:left w:val="none" w:sz="0" w:space="0" w:color="auto"/>
            <w:bottom w:val="none" w:sz="0" w:space="0" w:color="auto"/>
            <w:right w:val="none" w:sz="0" w:space="0" w:color="auto"/>
          </w:divBdr>
        </w:div>
      </w:divsChild>
    </w:div>
    <w:div w:id="1169641118">
      <w:bodyDiv w:val="1"/>
      <w:marLeft w:val="0"/>
      <w:marRight w:val="0"/>
      <w:marTop w:val="0"/>
      <w:marBottom w:val="0"/>
      <w:divBdr>
        <w:top w:val="none" w:sz="0" w:space="0" w:color="auto"/>
        <w:left w:val="none" w:sz="0" w:space="0" w:color="auto"/>
        <w:bottom w:val="none" w:sz="0" w:space="0" w:color="auto"/>
        <w:right w:val="none" w:sz="0" w:space="0" w:color="auto"/>
      </w:divBdr>
    </w:div>
    <w:div w:id="1169827498">
      <w:bodyDiv w:val="1"/>
      <w:marLeft w:val="0"/>
      <w:marRight w:val="0"/>
      <w:marTop w:val="0"/>
      <w:marBottom w:val="0"/>
      <w:divBdr>
        <w:top w:val="none" w:sz="0" w:space="0" w:color="auto"/>
        <w:left w:val="none" w:sz="0" w:space="0" w:color="auto"/>
        <w:bottom w:val="none" w:sz="0" w:space="0" w:color="auto"/>
        <w:right w:val="none" w:sz="0" w:space="0" w:color="auto"/>
      </w:divBdr>
    </w:div>
    <w:div w:id="1169951250">
      <w:bodyDiv w:val="1"/>
      <w:marLeft w:val="0"/>
      <w:marRight w:val="0"/>
      <w:marTop w:val="0"/>
      <w:marBottom w:val="0"/>
      <w:divBdr>
        <w:top w:val="none" w:sz="0" w:space="0" w:color="auto"/>
        <w:left w:val="none" w:sz="0" w:space="0" w:color="auto"/>
        <w:bottom w:val="none" w:sz="0" w:space="0" w:color="auto"/>
        <w:right w:val="none" w:sz="0" w:space="0" w:color="auto"/>
      </w:divBdr>
    </w:div>
    <w:div w:id="1170944175">
      <w:bodyDiv w:val="1"/>
      <w:marLeft w:val="0"/>
      <w:marRight w:val="0"/>
      <w:marTop w:val="0"/>
      <w:marBottom w:val="0"/>
      <w:divBdr>
        <w:top w:val="none" w:sz="0" w:space="0" w:color="auto"/>
        <w:left w:val="none" w:sz="0" w:space="0" w:color="auto"/>
        <w:bottom w:val="none" w:sz="0" w:space="0" w:color="auto"/>
        <w:right w:val="none" w:sz="0" w:space="0" w:color="auto"/>
      </w:divBdr>
    </w:div>
    <w:div w:id="1171139985">
      <w:bodyDiv w:val="1"/>
      <w:marLeft w:val="0"/>
      <w:marRight w:val="0"/>
      <w:marTop w:val="0"/>
      <w:marBottom w:val="0"/>
      <w:divBdr>
        <w:top w:val="none" w:sz="0" w:space="0" w:color="auto"/>
        <w:left w:val="none" w:sz="0" w:space="0" w:color="auto"/>
        <w:bottom w:val="none" w:sz="0" w:space="0" w:color="auto"/>
        <w:right w:val="none" w:sz="0" w:space="0" w:color="auto"/>
      </w:divBdr>
    </w:div>
    <w:div w:id="1172718867">
      <w:bodyDiv w:val="1"/>
      <w:marLeft w:val="0"/>
      <w:marRight w:val="0"/>
      <w:marTop w:val="0"/>
      <w:marBottom w:val="0"/>
      <w:divBdr>
        <w:top w:val="none" w:sz="0" w:space="0" w:color="auto"/>
        <w:left w:val="none" w:sz="0" w:space="0" w:color="auto"/>
        <w:bottom w:val="none" w:sz="0" w:space="0" w:color="auto"/>
        <w:right w:val="none" w:sz="0" w:space="0" w:color="auto"/>
      </w:divBdr>
    </w:div>
    <w:div w:id="1172797851">
      <w:bodyDiv w:val="1"/>
      <w:marLeft w:val="0"/>
      <w:marRight w:val="0"/>
      <w:marTop w:val="0"/>
      <w:marBottom w:val="0"/>
      <w:divBdr>
        <w:top w:val="none" w:sz="0" w:space="0" w:color="auto"/>
        <w:left w:val="none" w:sz="0" w:space="0" w:color="auto"/>
        <w:bottom w:val="none" w:sz="0" w:space="0" w:color="auto"/>
        <w:right w:val="none" w:sz="0" w:space="0" w:color="auto"/>
      </w:divBdr>
    </w:div>
    <w:div w:id="1172992793">
      <w:bodyDiv w:val="1"/>
      <w:marLeft w:val="0"/>
      <w:marRight w:val="0"/>
      <w:marTop w:val="0"/>
      <w:marBottom w:val="0"/>
      <w:divBdr>
        <w:top w:val="none" w:sz="0" w:space="0" w:color="auto"/>
        <w:left w:val="none" w:sz="0" w:space="0" w:color="auto"/>
        <w:bottom w:val="none" w:sz="0" w:space="0" w:color="auto"/>
        <w:right w:val="none" w:sz="0" w:space="0" w:color="auto"/>
      </w:divBdr>
    </w:div>
    <w:div w:id="1173180063">
      <w:bodyDiv w:val="1"/>
      <w:marLeft w:val="0"/>
      <w:marRight w:val="0"/>
      <w:marTop w:val="0"/>
      <w:marBottom w:val="0"/>
      <w:divBdr>
        <w:top w:val="none" w:sz="0" w:space="0" w:color="auto"/>
        <w:left w:val="none" w:sz="0" w:space="0" w:color="auto"/>
        <w:bottom w:val="none" w:sz="0" w:space="0" w:color="auto"/>
        <w:right w:val="none" w:sz="0" w:space="0" w:color="auto"/>
      </w:divBdr>
    </w:div>
    <w:div w:id="1173454192">
      <w:bodyDiv w:val="1"/>
      <w:marLeft w:val="0"/>
      <w:marRight w:val="0"/>
      <w:marTop w:val="0"/>
      <w:marBottom w:val="0"/>
      <w:divBdr>
        <w:top w:val="none" w:sz="0" w:space="0" w:color="auto"/>
        <w:left w:val="none" w:sz="0" w:space="0" w:color="auto"/>
        <w:bottom w:val="none" w:sz="0" w:space="0" w:color="auto"/>
        <w:right w:val="none" w:sz="0" w:space="0" w:color="auto"/>
      </w:divBdr>
    </w:div>
    <w:div w:id="1173646897">
      <w:bodyDiv w:val="1"/>
      <w:marLeft w:val="0"/>
      <w:marRight w:val="0"/>
      <w:marTop w:val="0"/>
      <w:marBottom w:val="0"/>
      <w:divBdr>
        <w:top w:val="none" w:sz="0" w:space="0" w:color="auto"/>
        <w:left w:val="none" w:sz="0" w:space="0" w:color="auto"/>
        <w:bottom w:val="none" w:sz="0" w:space="0" w:color="auto"/>
        <w:right w:val="none" w:sz="0" w:space="0" w:color="auto"/>
      </w:divBdr>
    </w:div>
    <w:div w:id="1173649389">
      <w:bodyDiv w:val="1"/>
      <w:marLeft w:val="0"/>
      <w:marRight w:val="0"/>
      <w:marTop w:val="0"/>
      <w:marBottom w:val="0"/>
      <w:divBdr>
        <w:top w:val="none" w:sz="0" w:space="0" w:color="auto"/>
        <w:left w:val="none" w:sz="0" w:space="0" w:color="auto"/>
        <w:bottom w:val="none" w:sz="0" w:space="0" w:color="auto"/>
        <w:right w:val="none" w:sz="0" w:space="0" w:color="auto"/>
      </w:divBdr>
    </w:div>
    <w:div w:id="1173908521">
      <w:bodyDiv w:val="1"/>
      <w:marLeft w:val="0"/>
      <w:marRight w:val="0"/>
      <w:marTop w:val="0"/>
      <w:marBottom w:val="0"/>
      <w:divBdr>
        <w:top w:val="none" w:sz="0" w:space="0" w:color="auto"/>
        <w:left w:val="none" w:sz="0" w:space="0" w:color="auto"/>
        <w:bottom w:val="none" w:sz="0" w:space="0" w:color="auto"/>
        <w:right w:val="none" w:sz="0" w:space="0" w:color="auto"/>
      </w:divBdr>
    </w:div>
    <w:div w:id="1173951715">
      <w:bodyDiv w:val="1"/>
      <w:marLeft w:val="0"/>
      <w:marRight w:val="0"/>
      <w:marTop w:val="0"/>
      <w:marBottom w:val="0"/>
      <w:divBdr>
        <w:top w:val="none" w:sz="0" w:space="0" w:color="auto"/>
        <w:left w:val="none" w:sz="0" w:space="0" w:color="auto"/>
        <w:bottom w:val="none" w:sz="0" w:space="0" w:color="auto"/>
        <w:right w:val="none" w:sz="0" w:space="0" w:color="auto"/>
      </w:divBdr>
    </w:div>
    <w:div w:id="1174799975">
      <w:bodyDiv w:val="1"/>
      <w:marLeft w:val="0"/>
      <w:marRight w:val="0"/>
      <w:marTop w:val="0"/>
      <w:marBottom w:val="0"/>
      <w:divBdr>
        <w:top w:val="none" w:sz="0" w:space="0" w:color="auto"/>
        <w:left w:val="none" w:sz="0" w:space="0" w:color="auto"/>
        <w:bottom w:val="none" w:sz="0" w:space="0" w:color="auto"/>
        <w:right w:val="none" w:sz="0" w:space="0" w:color="auto"/>
      </w:divBdr>
      <w:divsChild>
        <w:div w:id="730226960">
          <w:marLeft w:val="480"/>
          <w:marRight w:val="0"/>
          <w:marTop w:val="0"/>
          <w:marBottom w:val="0"/>
          <w:divBdr>
            <w:top w:val="none" w:sz="0" w:space="0" w:color="auto"/>
            <w:left w:val="none" w:sz="0" w:space="0" w:color="auto"/>
            <w:bottom w:val="none" w:sz="0" w:space="0" w:color="auto"/>
            <w:right w:val="none" w:sz="0" w:space="0" w:color="auto"/>
          </w:divBdr>
        </w:div>
        <w:div w:id="1069378275">
          <w:marLeft w:val="480"/>
          <w:marRight w:val="0"/>
          <w:marTop w:val="0"/>
          <w:marBottom w:val="0"/>
          <w:divBdr>
            <w:top w:val="none" w:sz="0" w:space="0" w:color="auto"/>
            <w:left w:val="none" w:sz="0" w:space="0" w:color="auto"/>
            <w:bottom w:val="none" w:sz="0" w:space="0" w:color="auto"/>
            <w:right w:val="none" w:sz="0" w:space="0" w:color="auto"/>
          </w:divBdr>
        </w:div>
        <w:div w:id="1097947205">
          <w:marLeft w:val="480"/>
          <w:marRight w:val="0"/>
          <w:marTop w:val="0"/>
          <w:marBottom w:val="0"/>
          <w:divBdr>
            <w:top w:val="none" w:sz="0" w:space="0" w:color="auto"/>
            <w:left w:val="none" w:sz="0" w:space="0" w:color="auto"/>
            <w:bottom w:val="none" w:sz="0" w:space="0" w:color="auto"/>
            <w:right w:val="none" w:sz="0" w:space="0" w:color="auto"/>
          </w:divBdr>
        </w:div>
        <w:div w:id="2080589914">
          <w:marLeft w:val="480"/>
          <w:marRight w:val="0"/>
          <w:marTop w:val="0"/>
          <w:marBottom w:val="0"/>
          <w:divBdr>
            <w:top w:val="none" w:sz="0" w:space="0" w:color="auto"/>
            <w:left w:val="none" w:sz="0" w:space="0" w:color="auto"/>
            <w:bottom w:val="none" w:sz="0" w:space="0" w:color="auto"/>
            <w:right w:val="none" w:sz="0" w:space="0" w:color="auto"/>
          </w:divBdr>
        </w:div>
        <w:div w:id="988553241">
          <w:marLeft w:val="480"/>
          <w:marRight w:val="0"/>
          <w:marTop w:val="0"/>
          <w:marBottom w:val="0"/>
          <w:divBdr>
            <w:top w:val="none" w:sz="0" w:space="0" w:color="auto"/>
            <w:left w:val="none" w:sz="0" w:space="0" w:color="auto"/>
            <w:bottom w:val="none" w:sz="0" w:space="0" w:color="auto"/>
            <w:right w:val="none" w:sz="0" w:space="0" w:color="auto"/>
          </w:divBdr>
        </w:div>
        <w:div w:id="2054235815">
          <w:marLeft w:val="480"/>
          <w:marRight w:val="0"/>
          <w:marTop w:val="0"/>
          <w:marBottom w:val="0"/>
          <w:divBdr>
            <w:top w:val="none" w:sz="0" w:space="0" w:color="auto"/>
            <w:left w:val="none" w:sz="0" w:space="0" w:color="auto"/>
            <w:bottom w:val="none" w:sz="0" w:space="0" w:color="auto"/>
            <w:right w:val="none" w:sz="0" w:space="0" w:color="auto"/>
          </w:divBdr>
        </w:div>
        <w:div w:id="1491482242">
          <w:marLeft w:val="480"/>
          <w:marRight w:val="0"/>
          <w:marTop w:val="0"/>
          <w:marBottom w:val="0"/>
          <w:divBdr>
            <w:top w:val="none" w:sz="0" w:space="0" w:color="auto"/>
            <w:left w:val="none" w:sz="0" w:space="0" w:color="auto"/>
            <w:bottom w:val="none" w:sz="0" w:space="0" w:color="auto"/>
            <w:right w:val="none" w:sz="0" w:space="0" w:color="auto"/>
          </w:divBdr>
        </w:div>
        <w:div w:id="814180953">
          <w:marLeft w:val="480"/>
          <w:marRight w:val="0"/>
          <w:marTop w:val="0"/>
          <w:marBottom w:val="0"/>
          <w:divBdr>
            <w:top w:val="none" w:sz="0" w:space="0" w:color="auto"/>
            <w:left w:val="none" w:sz="0" w:space="0" w:color="auto"/>
            <w:bottom w:val="none" w:sz="0" w:space="0" w:color="auto"/>
            <w:right w:val="none" w:sz="0" w:space="0" w:color="auto"/>
          </w:divBdr>
        </w:div>
        <w:div w:id="230583621">
          <w:marLeft w:val="480"/>
          <w:marRight w:val="0"/>
          <w:marTop w:val="0"/>
          <w:marBottom w:val="0"/>
          <w:divBdr>
            <w:top w:val="none" w:sz="0" w:space="0" w:color="auto"/>
            <w:left w:val="none" w:sz="0" w:space="0" w:color="auto"/>
            <w:bottom w:val="none" w:sz="0" w:space="0" w:color="auto"/>
            <w:right w:val="none" w:sz="0" w:space="0" w:color="auto"/>
          </w:divBdr>
        </w:div>
        <w:div w:id="603463991">
          <w:marLeft w:val="480"/>
          <w:marRight w:val="0"/>
          <w:marTop w:val="0"/>
          <w:marBottom w:val="0"/>
          <w:divBdr>
            <w:top w:val="none" w:sz="0" w:space="0" w:color="auto"/>
            <w:left w:val="none" w:sz="0" w:space="0" w:color="auto"/>
            <w:bottom w:val="none" w:sz="0" w:space="0" w:color="auto"/>
            <w:right w:val="none" w:sz="0" w:space="0" w:color="auto"/>
          </w:divBdr>
        </w:div>
        <w:div w:id="1065682549">
          <w:marLeft w:val="480"/>
          <w:marRight w:val="0"/>
          <w:marTop w:val="0"/>
          <w:marBottom w:val="0"/>
          <w:divBdr>
            <w:top w:val="none" w:sz="0" w:space="0" w:color="auto"/>
            <w:left w:val="none" w:sz="0" w:space="0" w:color="auto"/>
            <w:bottom w:val="none" w:sz="0" w:space="0" w:color="auto"/>
            <w:right w:val="none" w:sz="0" w:space="0" w:color="auto"/>
          </w:divBdr>
        </w:div>
        <w:div w:id="1191332934">
          <w:marLeft w:val="480"/>
          <w:marRight w:val="0"/>
          <w:marTop w:val="0"/>
          <w:marBottom w:val="0"/>
          <w:divBdr>
            <w:top w:val="none" w:sz="0" w:space="0" w:color="auto"/>
            <w:left w:val="none" w:sz="0" w:space="0" w:color="auto"/>
            <w:bottom w:val="none" w:sz="0" w:space="0" w:color="auto"/>
            <w:right w:val="none" w:sz="0" w:space="0" w:color="auto"/>
          </w:divBdr>
        </w:div>
        <w:div w:id="737705475">
          <w:marLeft w:val="480"/>
          <w:marRight w:val="0"/>
          <w:marTop w:val="0"/>
          <w:marBottom w:val="0"/>
          <w:divBdr>
            <w:top w:val="none" w:sz="0" w:space="0" w:color="auto"/>
            <w:left w:val="none" w:sz="0" w:space="0" w:color="auto"/>
            <w:bottom w:val="none" w:sz="0" w:space="0" w:color="auto"/>
            <w:right w:val="none" w:sz="0" w:space="0" w:color="auto"/>
          </w:divBdr>
        </w:div>
        <w:div w:id="1583954674">
          <w:marLeft w:val="480"/>
          <w:marRight w:val="0"/>
          <w:marTop w:val="0"/>
          <w:marBottom w:val="0"/>
          <w:divBdr>
            <w:top w:val="none" w:sz="0" w:space="0" w:color="auto"/>
            <w:left w:val="none" w:sz="0" w:space="0" w:color="auto"/>
            <w:bottom w:val="none" w:sz="0" w:space="0" w:color="auto"/>
            <w:right w:val="none" w:sz="0" w:space="0" w:color="auto"/>
          </w:divBdr>
        </w:div>
        <w:div w:id="1778476450">
          <w:marLeft w:val="480"/>
          <w:marRight w:val="0"/>
          <w:marTop w:val="0"/>
          <w:marBottom w:val="0"/>
          <w:divBdr>
            <w:top w:val="none" w:sz="0" w:space="0" w:color="auto"/>
            <w:left w:val="none" w:sz="0" w:space="0" w:color="auto"/>
            <w:bottom w:val="none" w:sz="0" w:space="0" w:color="auto"/>
            <w:right w:val="none" w:sz="0" w:space="0" w:color="auto"/>
          </w:divBdr>
        </w:div>
        <w:div w:id="266928994">
          <w:marLeft w:val="480"/>
          <w:marRight w:val="0"/>
          <w:marTop w:val="0"/>
          <w:marBottom w:val="0"/>
          <w:divBdr>
            <w:top w:val="none" w:sz="0" w:space="0" w:color="auto"/>
            <w:left w:val="none" w:sz="0" w:space="0" w:color="auto"/>
            <w:bottom w:val="none" w:sz="0" w:space="0" w:color="auto"/>
            <w:right w:val="none" w:sz="0" w:space="0" w:color="auto"/>
          </w:divBdr>
        </w:div>
        <w:div w:id="1071656569">
          <w:marLeft w:val="480"/>
          <w:marRight w:val="0"/>
          <w:marTop w:val="0"/>
          <w:marBottom w:val="0"/>
          <w:divBdr>
            <w:top w:val="none" w:sz="0" w:space="0" w:color="auto"/>
            <w:left w:val="none" w:sz="0" w:space="0" w:color="auto"/>
            <w:bottom w:val="none" w:sz="0" w:space="0" w:color="auto"/>
            <w:right w:val="none" w:sz="0" w:space="0" w:color="auto"/>
          </w:divBdr>
        </w:div>
        <w:div w:id="1622222540">
          <w:marLeft w:val="480"/>
          <w:marRight w:val="0"/>
          <w:marTop w:val="0"/>
          <w:marBottom w:val="0"/>
          <w:divBdr>
            <w:top w:val="none" w:sz="0" w:space="0" w:color="auto"/>
            <w:left w:val="none" w:sz="0" w:space="0" w:color="auto"/>
            <w:bottom w:val="none" w:sz="0" w:space="0" w:color="auto"/>
            <w:right w:val="none" w:sz="0" w:space="0" w:color="auto"/>
          </w:divBdr>
        </w:div>
        <w:div w:id="1741369064">
          <w:marLeft w:val="480"/>
          <w:marRight w:val="0"/>
          <w:marTop w:val="0"/>
          <w:marBottom w:val="0"/>
          <w:divBdr>
            <w:top w:val="none" w:sz="0" w:space="0" w:color="auto"/>
            <w:left w:val="none" w:sz="0" w:space="0" w:color="auto"/>
            <w:bottom w:val="none" w:sz="0" w:space="0" w:color="auto"/>
            <w:right w:val="none" w:sz="0" w:space="0" w:color="auto"/>
          </w:divBdr>
        </w:div>
        <w:div w:id="18970006">
          <w:marLeft w:val="480"/>
          <w:marRight w:val="0"/>
          <w:marTop w:val="0"/>
          <w:marBottom w:val="0"/>
          <w:divBdr>
            <w:top w:val="none" w:sz="0" w:space="0" w:color="auto"/>
            <w:left w:val="none" w:sz="0" w:space="0" w:color="auto"/>
            <w:bottom w:val="none" w:sz="0" w:space="0" w:color="auto"/>
            <w:right w:val="none" w:sz="0" w:space="0" w:color="auto"/>
          </w:divBdr>
        </w:div>
        <w:div w:id="903374620">
          <w:marLeft w:val="480"/>
          <w:marRight w:val="0"/>
          <w:marTop w:val="0"/>
          <w:marBottom w:val="0"/>
          <w:divBdr>
            <w:top w:val="none" w:sz="0" w:space="0" w:color="auto"/>
            <w:left w:val="none" w:sz="0" w:space="0" w:color="auto"/>
            <w:bottom w:val="none" w:sz="0" w:space="0" w:color="auto"/>
            <w:right w:val="none" w:sz="0" w:space="0" w:color="auto"/>
          </w:divBdr>
        </w:div>
        <w:div w:id="863638573">
          <w:marLeft w:val="480"/>
          <w:marRight w:val="0"/>
          <w:marTop w:val="0"/>
          <w:marBottom w:val="0"/>
          <w:divBdr>
            <w:top w:val="none" w:sz="0" w:space="0" w:color="auto"/>
            <w:left w:val="none" w:sz="0" w:space="0" w:color="auto"/>
            <w:bottom w:val="none" w:sz="0" w:space="0" w:color="auto"/>
            <w:right w:val="none" w:sz="0" w:space="0" w:color="auto"/>
          </w:divBdr>
        </w:div>
        <w:div w:id="455485888">
          <w:marLeft w:val="480"/>
          <w:marRight w:val="0"/>
          <w:marTop w:val="0"/>
          <w:marBottom w:val="0"/>
          <w:divBdr>
            <w:top w:val="none" w:sz="0" w:space="0" w:color="auto"/>
            <w:left w:val="none" w:sz="0" w:space="0" w:color="auto"/>
            <w:bottom w:val="none" w:sz="0" w:space="0" w:color="auto"/>
            <w:right w:val="none" w:sz="0" w:space="0" w:color="auto"/>
          </w:divBdr>
        </w:div>
        <w:div w:id="1194227771">
          <w:marLeft w:val="480"/>
          <w:marRight w:val="0"/>
          <w:marTop w:val="0"/>
          <w:marBottom w:val="0"/>
          <w:divBdr>
            <w:top w:val="none" w:sz="0" w:space="0" w:color="auto"/>
            <w:left w:val="none" w:sz="0" w:space="0" w:color="auto"/>
            <w:bottom w:val="none" w:sz="0" w:space="0" w:color="auto"/>
            <w:right w:val="none" w:sz="0" w:space="0" w:color="auto"/>
          </w:divBdr>
        </w:div>
        <w:div w:id="765199012">
          <w:marLeft w:val="480"/>
          <w:marRight w:val="0"/>
          <w:marTop w:val="0"/>
          <w:marBottom w:val="0"/>
          <w:divBdr>
            <w:top w:val="none" w:sz="0" w:space="0" w:color="auto"/>
            <w:left w:val="none" w:sz="0" w:space="0" w:color="auto"/>
            <w:bottom w:val="none" w:sz="0" w:space="0" w:color="auto"/>
            <w:right w:val="none" w:sz="0" w:space="0" w:color="auto"/>
          </w:divBdr>
        </w:div>
        <w:div w:id="1608659727">
          <w:marLeft w:val="480"/>
          <w:marRight w:val="0"/>
          <w:marTop w:val="0"/>
          <w:marBottom w:val="0"/>
          <w:divBdr>
            <w:top w:val="none" w:sz="0" w:space="0" w:color="auto"/>
            <w:left w:val="none" w:sz="0" w:space="0" w:color="auto"/>
            <w:bottom w:val="none" w:sz="0" w:space="0" w:color="auto"/>
            <w:right w:val="none" w:sz="0" w:space="0" w:color="auto"/>
          </w:divBdr>
        </w:div>
        <w:div w:id="1488470773">
          <w:marLeft w:val="480"/>
          <w:marRight w:val="0"/>
          <w:marTop w:val="0"/>
          <w:marBottom w:val="0"/>
          <w:divBdr>
            <w:top w:val="none" w:sz="0" w:space="0" w:color="auto"/>
            <w:left w:val="none" w:sz="0" w:space="0" w:color="auto"/>
            <w:bottom w:val="none" w:sz="0" w:space="0" w:color="auto"/>
            <w:right w:val="none" w:sz="0" w:space="0" w:color="auto"/>
          </w:divBdr>
        </w:div>
      </w:divsChild>
    </w:div>
    <w:div w:id="1175650662">
      <w:bodyDiv w:val="1"/>
      <w:marLeft w:val="0"/>
      <w:marRight w:val="0"/>
      <w:marTop w:val="0"/>
      <w:marBottom w:val="0"/>
      <w:divBdr>
        <w:top w:val="none" w:sz="0" w:space="0" w:color="auto"/>
        <w:left w:val="none" w:sz="0" w:space="0" w:color="auto"/>
        <w:bottom w:val="none" w:sz="0" w:space="0" w:color="auto"/>
        <w:right w:val="none" w:sz="0" w:space="0" w:color="auto"/>
      </w:divBdr>
    </w:div>
    <w:div w:id="1176727760">
      <w:bodyDiv w:val="1"/>
      <w:marLeft w:val="0"/>
      <w:marRight w:val="0"/>
      <w:marTop w:val="0"/>
      <w:marBottom w:val="0"/>
      <w:divBdr>
        <w:top w:val="none" w:sz="0" w:space="0" w:color="auto"/>
        <w:left w:val="none" w:sz="0" w:space="0" w:color="auto"/>
        <w:bottom w:val="none" w:sz="0" w:space="0" w:color="auto"/>
        <w:right w:val="none" w:sz="0" w:space="0" w:color="auto"/>
      </w:divBdr>
      <w:divsChild>
        <w:div w:id="763839088">
          <w:marLeft w:val="480"/>
          <w:marRight w:val="0"/>
          <w:marTop w:val="0"/>
          <w:marBottom w:val="0"/>
          <w:divBdr>
            <w:top w:val="none" w:sz="0" w:space="0" w:color="auto"/>
            <w:left w:val="none" w:sz="0" w:space="0" w:color="auto"/>
            <w:bottom w:val="none" w:sz="0" w:space="0" w:color="auto"/>
            <w:right w:val="none" w:sz="0" w:space="0" w:color="auto"/>
          </w:divBdr>
        </w:div>
        <w:div w:id="1904290740">
          <w:marLeft w:val="480"/>
          <w:marRight w:val="0"/>
          <w:marTop w:val="0"/>
          <w:marBottom w:val="0"/>
          <w:divBdr>
            <w:top w:val="none" w:sz="0" w:space="0" w:color="auto"/>
            <w:left w:val="none" w:sz="0" w:space="0" w:color="auto"/>
            <w:bottom w:val="none" w:sz="0" w:space="0" w:color="auto"/>
            <w:right w:val="none" w:sz="0" w:space="0" w:color="auto"/>
          </w:divBdr>
        </w:div>
        <w:div w:id="683821204">
          <w:marLeft w:val="480"/>
          <w:marRight w:val="0"/>
          <w:marTop w:val="0"/>
          <w:marBottom w:val="0"/>
          <w:divBdr>
            <w:top w:val="none" w:sz="0" w:space="0" w:color="auto"/>
            <w:left w:val="none" w:sz="0" w:space="0" w:color="auto"/>
            <w:bottom w:val="none" w:sz="0" w:space="0" w:color="auto"/>
            <w:right w:val="none" w:sz="0" w:space="0" w:color="auto"/>
          </w:divBdr>
        </w:div>
        <w:div w:id="1798063203">
          <w:marLeft w:val="480"/>
          <w:marRight w:val="0"/>
          <w:marTop w:val="0"/>
          <w:marBottom w:val="0"/>
          <w:divBdr>
            <w:top w:val="none" w:sz="0" w:space="0" w:color="auto"/>
            <w:left w:val="none" w:sz="0" w:space="0" w:color="auto"/>
            <w:bottom w:val="none" w:sz="0" w:space="0" w:color="auto"/>
            <w:right w:val="none" w:sz="0" w:space="0" w:color="auto"/>
          </w:divBdr>
        </w:div>
        <w:div w:id="402684203">
          <w:marLeft w:val="480"/>
          <w:marRight w:val="0"/>
          <w:marTop w:val="0"/>
          <w:marBottom w:val="0"/>
          <w:divBdr>
            <w:top w:val="none" w:sz="0" w:space="0" w:color="auto"/>
            <w:left w:val="none" w:sz="0" w:space="0" w:color="auto"/>
            <w:bottom w:val="none" w:sz="0" w:space="0" w:color="auto"/>
            <w:right w:val="none" w:sz="0" w:space="0" w:color="auto"/>
          </w:divBdr>
        </w:div>
        <w:div w:id="616445781">
          <w:marLeft w:val="480"/>
          <w:marRight w:val="0"/>
          <w:marTop w:val="0"/>
          <w:marBottom w:val="0"/>
          <w:divBdr>
            <w:top w:val="none" w:sz="0" w:space="0" w:color="auto"/>
            <w:left w:val="none" w:sz="0" w:space="0" w:color="auto"/>
            <w:bottom w:val="none" w:sz="0" w:space="0" w:color="auto"/>
            <w:right w:val="none" w:sz="0" w:space="0" w:color="auto"/>
          </w:divBdr>
        </w:div>
        <w:div w:id="1192299393">
          <w:marLeft w:val="480"/>
          <w:marRight w:val="0"/>
          <w:marTop w:val="0"/>
          <w:marBottom w:val="0"/>
          <w:divBdr>
            <w:top w:val="none" w:sz="0" w:space="0" w:color="auto"/>
            <w:left w:val="none" w:sz="0" w:space="0" w:color="auto"/>
            <w:bottom w:val="none" w:sz="0" w:space="0" w:color="auto"/>
            <w:right w:val="none" w:sz="0" w:space="0" w:color="auto"/>
          </w:divBdr>
        </w:div>
        <w:div w:id="1344937923">
          <w:marLeft w:val="480"/>
          <w:marRight w:val="0"/>
          <w:marTop w:val="0"/>
          <w:marBottom w:val="0"/>
          <w:divBdr>
            <w:top w:val="none" w:sz="0" w:space="0" w:color="auto"/>
            <w:left w:val="none" w:sz="0" w:space="0" w:color="auto"/>
            <w:bottom w:val="none" w:sz="0" w:space="0" w:color="auto"/>
            <w:right w:val="none" w:sz="0" w:space="0" w:color="auto"/>
          </w:divBdr>
        </w:div>
        <w:div w:id="3091152">
          <w:marLeft w:val="480"/>
          <w:marRight w:val="0"/>
          <w:marTop w:val="0"/>
          <w:marBottom w:val="0"/>
          <w:divBdr>
            <w:top w:val="none" w:sz="0" w:space="0" w:color="auto"/>
            <w:left w:val="none" w:sz="0" w:space="0" w:color="auto"/>
            <w:bottom w:val="none" w:sz="0" w:space="0" w:color="auto"/>
            <w:right w:val="none" w:sz="0" w:space="0" w:color="auto"/>
          </w:divBdr>
        </w:div>
        <w:div w:id="136580141">
          <w:marLeft w:val="480"/>
          <w:marRight w:val="0"/>
          <w:marTop w:val="0"/>
          <w:marBottom w:val="0"/>
          <w:divBdr>
            <w:top w:val="none" w:sz="0" w:space="0" w:color="auto"/>
            <w:left w:val="none" w:sz="0" w:space="0" w:color="auto"/>
            <w:bottom w:val="none" w:sz="0" w:space="0" w:color="auto"/>
            <w:right w:val="none" w:sz="0" w:space="0" w:color="auto"/>
          </w:divBdr>
        </w:div>
        <w:div w:id="907232678">
          <w:marLeft w:val="480"/>
          <w:marRight w:val="0"/>
          <w:marTop w:val="0"/>
          <w:marBottom w:val="0"/>
          <w:divBdr>
            <w:top w:val="none" w:sz="0" w:space="0" w:color="auto"/>
            <w:left w:val="none" w:sz="0" w:space="0" w:color="auto"/>
            <w:bottom w:val="none" w:sz="0" w:space="0" w:color="auto"/>
            <w:right w:val="none" w:sz="0" w:space="0" w:color="auto"/>
          </w:divBdr>
        </w:div>
        <w:div w:id="2074695831">
          <w:marLeft w:val="480"/>
          <w:marRight w:val="0"/>
          <w:marTop w:val="0"/>
          <w:marBottom w:val="0"/>
          <w:divBdr>
            <w:top w:val="none" w:sz="0" w:space="0" w:color="auto"/>
            <w:left w:val="none" w:sz="0" w:space="0" w:color="auto"/>
            <w:bottom w:val="none" w:sz="0" w:space="0" w:color="auto"/>
            <w:right w:val="none" w:sz="0" w:space="0" w:color="auto"/>
          </w:divBdr>
        </w:div>
        <w:div w:id="1180241635">
          <w:marLeft w:val="480"/>
          <w:marRight w:val="0"/>
          <w:marTop w:val="0"/>
          <w:marBottom w:val="0"/>
          <w:divBdr>
            <w:top w:val="none" w:sz="0" w:space="0" w:color="auto"/>
            <w:left w:val="none" w:sz="0" w:space="0" w:color="auto"/>
            <w:bottom w:val="none" w:sz="0" w:space="0" w:color="auto"/>
            <w:right w:val="none" w:sz="0" w:space="0" w:color="auto"/>
          </w:divBdr>
        </w:div>
        <w:div w:id="448476191">
          <w:marLeft w:val="480"/>
          <w:marRight w:val="0"/>
          <w:marTop w:val="0"/>
          <w:marBottom w:val="0"/>
          <w:divBdr>
            <w:top w:val="none" w:sz="0" w:space="0" w:color="auto"/>
            <w:left w:val="none" w:sz="0" w:space="0" w:color="auto"/>
            <w:bottom w:val="none" w:sz="0" w:space="0" w:color="auto"/>
            <w:right w:val="none" w:sz="0" w:space="0" w:color="auto"/>
          </w:divBdr>
        </w:div>
        <w:div w:id="784158680">
          <w:marLeft w:val="480"/>
          <w:marRight w:val="0"/>
          <w:marTop w:val="0"/>
          <w:marBottom w:val="0"/>
          <w:divBdr>
            <w:top w:val="none" w:sz="0" w:space="0" w:color="auto"/>
            <w:left w:val="none" w:sz="0" w:space="0" w:color="auto"/>
            <w:bottom w:val="none" w:sz="0" w:space="0" w:color="auto"/>
            <w:right w:val="none" w:sz="0" w:space="0" w:color="auto"/>
          </w:divBdr>
        </w:div>
        <w:div w:id="551120537">
          <w:marLeft w:val="480"/>
          <w:marRight w:val="0"/>
          <w:marTop w:val="0"/>
          <w:marBottom w:val="0"/>
          <w:divBdr>
            <w:top w:val="none" w:sz="0" w:space="0" w:color="auto"/>
            <w:left w:val="none" w:sz="0" w:space="0" w:color="auto"/>
            <w:bottom w:val="none" w:sz="0" w:space="0" w:color="auto"/>
            <w:right w:val="none" w:sz="0" w:space="0" w:color="auto"/>
          </w:divBdr>
        </w:div>
        <w:div w:id="160514993">
          <w:marLeft w:val="480"/>
          <w:marRight w:val="0"/>
          <w:marTop w:val="0"/>
          <w:marBottom w:val="0"/>
          <w:divBdr>
            <w:top w:val="none" w:sz="0" w:space="0" w:color="auto"/>
            <w:left w:val="none" w:sz="0" w:space="0" w:color="auto"/>
            <w:bottom w:val="none" w:sz="0" w:space="0" w:color="auto"/>
            <w:right w:val="none" w:sz="0" w:space="0" w:color="auto"/>
          </w:divBdr>
        </w:div>
        <w:div w:id="1992833889">
          <w:marLeft w:val="480"/>
          <w:marRight w:val="0"/>
          <w:marTop w:val="0"/>
          <w:marBottom w:val="0"/>
          <w:divBdr>
            <w:top w:val="none" w:sz="0" w:space="0" w:color="auto"/>
            <w:left w:val="none" w:sz="0" w:space="0" w:color="auto"/>
            <w:bottom w:val="none" w:sz="0" w:space="0" w:color="auto"/>
            <w:right w:val="none" w:sz="0" w:space="0" w:color="auto"/>
          </w:divBdr>
        </w:div>
        <w:div w:id="16932415">
          <w:marLeft w:val="480"/>
          <w:marRight w:val="0"/>
          <w:marTop w:val="0"/>
          <w:marBottom w:val="0"/>
          <w:divBdr>
            <w:top w:val="none" w:sz="0" w:space="0" w:color="auto"/>
            <w:left w:val="none" w:sz="0" w:space="0" w:color="auto"/>
            <w:bottom w:val="none" w:sz="0" w:space="0" w:color="auto"/>
            <w:right w:val="none" w:sz="0" w:space="0" w:color="auto"/>
          </w:divBdr>
        </w:div>
        <w:div w:id="918321607">
          <w:marLeft w:val="480"/>
          <w:marRight w:val="0"/>
          <w:marTop w:val="0"/>
          <w:marBottom w:val="0"/>
          <w:divBdr>
            <w:top w:val="none" w:sz="0" w:space="0" w:color="auto"/>
            <w:left w:val="none" w:sz="0" w:space="0" w:color="auto"/>
            <w:bottom w:val="none" w:sz="0" w:space="0" w:color="auto"/>
            <w:right w:val="none" w:sz="0" w:space="0" w:color="auto"/>
          </w:divBdr>
        </w:div>
        <w:div w:id="1628195188">
          <w:marLeft w:val="480"/>
          <w:marRight w:val="0"/>
          <w:marTop w:val="0"/>
          <w:marBottom w:val="0"/>
          <w:divBdr>
            <w:top w:val="none" w:sz="0" w:space="0" w:color="auto"/>
            <w:left w:val="none" w:sz="0" w:space="0" w:color="auto"/>
            <w:bottom w:val="none" w:sz="0" w:space="0" w:color="auto"/>
            <w:right w:val="none" w:sz="0" w:space="0" w:color="auto"/>
          </w:divBdr>
        </w:div>
        <w:div w:id="2088764852">
          <w:marLeft w:val="480"/>
          <w:marRight w:val="0"/>
          <w:marTop w:val="0"/>
          <w:marBottom w:val="0"/>
          <w:divBdr>
            <w:top w:val="none" w:sz="0" w:space="0" w:color="auto"/>
            <w:left w:val="none" w:sz="0" w:space="0" w:color="auto"/>
            <w:bottom w:val="none" w:sz="0" w:space="0" w:color="auto"/>
            <w:right w:val="none" w:sz="0" w:space="0" w:color="auto"/>
          </w:divBdr>
        </w:div>
        <w:div w:id="1603147489">
          <w:marLeft w:val="480"/>
          <w:marRight w:val="0"/>
          <w:marTop w:val="0"/>
          <w:marBottom w:val="0"/>
          <w:divBdr>
            <w:top w:val="none" w:sz="0" w:space="0" w:color="auto"/>
            <w:left w:val="none" w:sz="0" w:space="0" w:color="auto"/>
            <w:bottom w:val="none" w:sz="0" w:space="0" w:color="auto"/>
            <w:right w:val="none" w:sz="0" w:space="0" w:color="auto"/>
          </w:divBdr>
        </w:div>
      </w:divsChild>
    </w:div>
    <w:div w:id="1178079106">
      <w:bodyDiv w:val="1"/>
      <w:marLeft w:val="0"/>
      <w:marRight w:val="0"/>
      <w:marTop w:val="0"/>
      <w:marBottom w:val="0"/>
      <w:divBdr>
        <w:top w:val="none" w:sz="0" w:space="0" w:color="auto"/>
        <w:left w:val="none" w:sz="0" w:space="0" w:color="auto"/>
        <w:bottom w:val="none" w:sz="0" w:space="0" w:color="auto"/>
        <w:right w:val="none" w:sz="0" w:space="0" w:color="auto"/>
      </w:divBdr>
    </w:div>
    <w:div w:id="1178158644">
      <w:bodyDiv w:val="1"/>
      <w:marLeft w:val="0"/>
      <w:marRight w:val="0"/>
      <w:marTop w:val="0"/>
      <w:marBottom w:val="0"/>
      <w:divBdr>
        <w:top w:val="none" w:sz="0" w:space="0" w:color="auto"/>
        <w:left w:val="none" w:sz="0" w:space="0" w:color="auto"/>
        <w:bottom w:val="none" w:sz="0" w:space="0" w:color="auto"/>
        <w:right w:val="none" w:sz="0" w:space="0" w:color="auto"/>
      </w:divBdr>
    </w:div>
    <w:div w:id="1178226658">
      <w:bodyDiv w:val="1"/>
      <w:marLeft w:val="0"/>
      <w:marRight w:val="0"/>
      <w:marTop w:val="0"/>
      <w:marBottom w:val="0"/>
      <w:divBdr>
        <w:top w:val="none" w:sz="0" w:space="0" w:color="auto"/>
        <w:left w:val="none" w:sz="0" w:space="0" w:color="auto"/>
        <w:bottom w:val="none" w:sz="0" w:space="0" w:color="auto"/>
        <w:right w:val="none" w:sz="0" w:space="0" w:color="auto"/>
      </w:divBdr>
    </w:div>
    <w:div w:id="1178226751">
      <w:bodyDiv w:val="1"/>
      <w:marLeft w:val="0"/>
      <w:marRight w:val="0"/>
      <w:marTop w:val="0"/>
      <w:marBottom w:val="0"/>
      <w:divBdr>
        <w:top w:val="none" w:sz="0" w:space="0" w:color="auto"/>
        <w:left w:val="none" w:sz="0" w:space="0" w:color="auto"/>
        <w:bottom w:val="none" w:sz="0" w:space="0" w:color="auto"/>
        <w:right w:val="none" w:sz="0" w:space="0" w:color="auto"/>
      </w:divBdr>
    </w:div>
    <w:div w:id="1178470525">
      <w:bodyDiv w:val="1"/>
      <w:marLeft w:val="0"/>
      <w:marRight w:val="0"/>
      <w:marTop w:val="0"/>
      <w:marBottom w:val="0"/>
      <w:divBdr>
        <w:top w:val="none" w:sz="0" w:space="0" w:color="auto"/>
        <w:left w:val="none" w:sz="0" w:space="0" w:color="auto"/>
        <w:bottom w:val="none" w:sz="0" w:space="0" w:color="auto"/>
        <w:right w:val="none" w:sz="0" w:space="0" w:color="auto"/>
      </w:divBdr>
    </w:div>
    <w:div w:id="1178497596">
      <w:bodyDiv w:val="1"/>
      <w:marLeft w:val="0"/>
      <w:marRight w:val="0"/>
      <w:marTop w:val="0"/>
      <w:marBottom w:val="0"/>
      <w:divBdr>
        <w:top w:val="none" w:sz="0" w:space="0" w:color="auto"/>
        <w:left w:val="none" w:sz="0" w:space="0" w:color="auto"/>
        <w:bottom w:val="none" w:sz="0" w:space="0" w:color="auto"/>
        <w:right w:val="none" w:sz="0" w:space="0" w:color="auto"/>
      </w:divBdr>
    </w:div>
    <w:div w:id="1179007362">
      <w:bodyDiv w:val="1"/>
      <w:marLeft w:val="0"/>
      <w:marRight w:val="0"/>
      <w:marTop w:val="0"/>
      <w:marBottom w:val="0"/>
      <w:divBdr>
        <w:top w:val="none" w:sz="0" w:space="0" w:color="auto"/>
        <w:left w:val="none" w:sz="0" w:space="0" w:color="auto"/>
        <w:bottom w:val="none" w:sz="0" w:space="0" w:color="auto"/>
        <w:right w:val="none" w:sz="0" w:space="0" w:color="auto"/>
      </w:divBdr>
    </w:div>
    <w:div w:id="1179152861">
      <w:bodyDiv w:val="1"/>
      <w:marLeft w:val="0"/>
      <w:marRight w:val="0"/>
      <w:marTop w:val="0"/>
      <w:marBottom w:val="0"/>
      <w:divBdr>
        <w:top w:val="none" w:sz="0" w:space="0" w:color="auto"/>
        <w:left w:val="none" w:sz="0" w:space="0" w:color="auto"/>
        <w:bottom w:val="none" w:sz="0" w:space="0" w:color="auto"/>
        <w:right w:val="none" w:sz="0" w:space="0" w:color="auto"/>
      </w:divBdr>
    </w:div>
    <w:div w:id="1179348258">
      <w:bodyDiv w:val="1"/>
      <w:marLeft w:val="0"/>
      <w:marRight w:val="0"/>
      <w:marTop w:val="0"/>
      <w:marBottom w:val="0"/>
      <w:divBdr>
        <w:top w:val="none" w:sz="0" w:space="0" w:color="auto"/>
        <w:left w:val="none" w:sz="0" w:space="0" w:color="auto"/>
        <w:bottom w:val="none" w:sz="0" w:space="0" w:color="auto"/>
        <w:right w:val="none" w:sz="0" w:space="0" w:color="auto"/>
      </w:divBdr>
    </w:div>
    <w:div w:id="1179661099">
      <w:bodyDiv w:val="1"/>
      <w:marLeft w:val="0"/>
      <w:marRight w:val="0"/>
      <w:marTop w:val="0"/>
      <w:marBottom w:val="0"/>
      <w:divBdr>
        <w:top w:val="none" w:sz="0" w:space="0" w:color="auto"/>
        <w:left w:val="none" w:sz="0" w:space="0" w:color="auto"/>
        <w:bottom w:val="none" w:sz="0" w:space="0" w:color="auto"/>
        <w:right w:val="none" w:sz="0" w:space="0" w:color="auto"/>
      </w:divBdr>
    </w:div>
    <w:div w:id="1179807417">
      <w:bodyDiv w:val="1"/>
      <w:marLeft w:val="0"/>
      <w:marRight w:val="0"/>
      <w:marTop w:val="0"/>
      <w:marBottom w:val="0"/>
      <w:divBdr>
        <w:top w:val="none" w:sz="0" w:space="0" w:color="auto"/>
        <w:left w:val="none" w:sz="0" w:space="0" w:color="auto"/>
        <w:bottom w:val="none" w:sz="0" w:space="0" w:color="auto"/>
        <w:right w:val="none" w:sz="0" w:space="0" w:color="auto"/>
      </w:divBdr>
    </w:div>
    <w:div w:id="1180118610">
      <w:bodyDiv w:val="1"/>
      <w:marLeft w:val="0"/>
      <w:marRight w:val="0"/>
      <w:marTop w:val="0"/>
      <w:marBottom w:val="0"/>
      <w:divBdr>
        <w:top w:val="none" w:sz="0" w:space="0" w:color="auto"/>
        <w:left w:val="none" w:sz="0" w:space="0" w:color="auto"/>
        <w:bottom w:val="none" w:sz="0" w:space="0" w:color="auto"/>
        <w:right w:val="none" w:sz="0" w:space="0" w:color="auto"/>
      </w:divBdr>
    </w:div>
    <w:div w:id="1180587750">
      <w:bodyDiv w:val="1"/>
      <w:marLeft w:val="0"/>
      <w:marRight w:val="0"/>
      <w:marTop w:val="0"/>
      <w:marBottom w:val="0"/>
      <w:divBdr>
        <w:top w:val="none" w:sz="0" w:space="0" w:color="auto"/>
        <w:left w:val="none" w:sz="0" w:space="0" w:color="auto"/>
        <w:bottom w:val="none" w:sz="0" w:space="0" w:color="auto"/>
        <w:right w:val="none" w:sz="0" w:space="0" w:color="auto"/>
      </w:divBdr>
    </w:div>
    <w:div w:id="1181354115">
      <w:bodyDiv w:val="1"/>
      <w:marLeft w:val="0"/>
      <w:marRight w:val="0"/>
      <w:marTop w:val="0"/>
      <w:marBottom w:val="0"/>
      <w:divBdr>
        <w:top w:val="none" w:sz="0" w:space="0" w:color="auto"/>
        <w:left w:val="none" w:sz="0" w:space="0" w:color="auto"/>
        <w:bottom w:val="none" w:sz="0" w:space="0" w:color="auto"/>
        <w:right w:val="none" w:sz="0" w:space="0" w:color="auto"/>
      </w:divBdr>
    </w:div>
    <w:div w:id="1182016416">
      <w:bodyDiv w:val="1"/>
      <w:marLeft w:val="0"/>
      <w:marRight w:val="0"/>
      <w:marTop w:val="0"/>
      <w:marBottom w:val="0"/>
      <w:divBdr>
        <w:top w:val="none" w:sz="0" w:space="0" w:color="auto"/>
        <w:left w:val="none" w:sz="0" w:space="0" w:color="auto"/>
        <w:bottom w:val="none" w:sz="0" w:space="0" w:color="auto"/>
        <w:right w:val="none" w:sz="0" w:space="0" w:color="auto"/>
      </w:divBdr>
    </w:div>
    <w:div w:id="1182360244">
      <w:bodyDiv w:val="1"/>
      <w:marLeft w:val="0"/>
      <w:marRight w:val="0"/>
      <w:marTop w:val="0"/>
      <w:marBottom w:val="0"/>
      <w:divBdr>
        <w:top w:val="none" w:sz="0" w:space="0" w:color="auto"/>
        <w:left w:val="none" w:sz="0" w:space="0" w:color="auto"/>
        <w:bottom w:val="none" w:sz="0" w:space="0" w:color="auto"/>
        <w:right w:val="none" w:sz="0" w:space="0" w:color="auto"/>
      </w:divBdr>
    </w:div>
    <w:div w:id="1182818314">
      <w:bodyDiv w:val="1"/>
      <w:marLeft w:val="0"/>
      <w:marRight w:val="0"/>
      <w:marTop w:val="0"/>
      <w:marBottom w:val="0"/>
      <w:divBdr>
        <w:top w:val="none" w:sz="0" w:space="0" w:color="auto"/>
        <w:left w:val="none" w:sz="0" w:space="0" w:color="auto"/>
        <w:bottom w:val="none" w:sz="0" w:space="0" w:color="auto"/>
        <w:right w:val="none" w:sz="0" w:space="0" w:color="auto"/>
      </w:divBdr>
    </w:div>
    <w:div w:id="1182890676">
      <w:bodyDiv w:val="1"/>
      <w:marLeft w:val="0"/>
      <w:marRight w:val="0"/>
      <w:marTop w:val="0"/>
      <w:marBottom w:val="0"/>
      <w:divBdr>
        <w:top w:val="none" w:sz="0" w:space="0" w:color="auto"/>
        <w:left w:val="none" w:sz="0" w:space="0" w:color="auto"/>
        <w:bottom w:val="none" w:sz="0" w:space="0" w:color="auto"/>
        <w:right w:val="none" w:sz="0" w:space="0" w:color="auto"/>
      </w:divBdr>
    </w:div>
    <w:div w:id="1182931708">
      <w:bodyDiv w:val="1"/>
      <w:marLeft w:val="0"/>
      <w:marRight w:val="0"/>
      <w:marTop w:val="0"/>
      <w:marBottom w:val="0"/>
      <w:divBdr>
        <w:top w:val="none" w:sz="0" w:space="0" w:color="auto"/>
        <w:left w:val="none" w:sz="0" w:space="0" w:color="auto"/>
        <w:bottom w:val="none" w:sz="0" w:space="0" w:color="auto"/>
        <w:right w:val="none" w:sz="0" w:space="0" w:color="auto"/>
      </w:divBdr>
    </w:div>
    <w:div w:id="1183127034">
      <w:bodyDiv w:val="1"/>
      <w:marLeft w:val="0"/>
      <w:marRight w:val="0"/>
      <w:marTop w:val="0"/>
      <w:marBottom w:val="0"/>
      <w:divBdr>
        <w:top w:val="none" w:sz="0" w:space="0" w:color="auto"/>
        <w:left w:val="none" w:sz="0" w:space="0" w:color="auto"/>
        <w:bottom w:val="none" w:sz="0" w:space="0" w:color="auto"/>
        <w:right w:val="none" w:sz="0" w:space="0" w:color="auto"/>
      </w:divBdr>
    </w:div>
    <w:div w:id="1183470027">
      <w:bodyDiv w:val="1"/>
      <w:marLeft w:val="0"/>
      <w:marRight w:val="0"/>
      <w:marTop w:val="0"/>
      <w:marBottom w:val="0"/>
      <w:divBdr>
        <w:top w:val="none" w:sz="0" w:space="0" w:color="auto"/>
        <w:left w:val="none" w:sz="0" w:space="0" w:color="auto"/>
        <w:bottom w:val="none" w:sz="0" w:space="0" w:color="auto"/>
        <w:right w:val="none" w:sz="0" w:space="0" w:color="auto"/>
      </w:divBdr>
    </w:div>
    <w:div w:id="1183473876">
      <w:bodyDiv w:val="1"/>
      <w:marLeft w:val="0"/>
      <w:marRight w:val="0"/>
      <w:marTop w:val="0"/>
      <w:marBottom w:val="0"/>
      <w:divBdr>
        <w:top w:val="none" w:sz="0" w:space="0" w:color="auto"/>
        <w:left w:val="none" w:sz="0" w:space="0" w:color="auto"/>
        <w:bottom w:val="none" w:sz="0" w:space="0" w:color="auto"/>
        <w:right w:val="none" w:sz="0" w:space="0" w:color="auto"/>
      </w:divBdr>
    </w:div>
    <w:div w:id="1184128174">
      <w:bodyDiv w:val="1"/>
      <w:marLeft w:val="0"/>
      <w:marRight w:val="0"/>
      <w:marTop w:val="0"/>
      <w:marBottom w:val="0"/>
      <w:divBdr>
        <w:top w:val="none" w:sz="0" w:space="0" w:color="auto"/>
        <w:left w:val="none" w:sz="0" w:space="0" w:color="auto"/>
        <w:bottom w:val="none" w:sz="0" w:space="0" w:color="auto"/>
        <w:right w:val="none" w:sz="0" w:space="0" w:color="auto"/>
      </w:divBdr>
      <w:divsChild>
        <w:div w:id="1614440892">
          <w:marLeft w:val="480"/>
          <w:marRight w:val="0"/>
          <w:marTop w:val="0"/>
          <w:marBottom w:val="0"/>
          <w:divBdr>
            <w:top w:val="none" w:sz="0" w:space="0" w:color="auto"/>
            <w:left w:val="none" w:sz="0" w:space="0" w:color="auto"/>
            <w:bottom w:val="none" w:sz="0" w:space="0" w:color="auto"/>
            <w:right w:val="none" w:sz="0" w:space="0" w:color="auto"/>
          </w:divBdr>
        </w:div>
        <w:div w:id="7755449">
          <w:marLeft w:val="480"/>
          <w:marRight w:val="0"/>
          <w:marTop w:val="0"/>
          <w:marBottom w:val="0"/>
          <w:divBdr>
            <w:top w:val="none" w:sz="0" w:space="0" w:color="auto"/>
            <w:left w:val="none" w:sz="0" w:space="0" w:color="auto"/>
            <w:bottom w:val="none" w:sz="0" w:space="0" w:color="auto"/>
            <w:right w:val="none" w:sz="0" w:space="0" w:color="auto"/>
          </w:divBdr>
        </w:div>
        <w:div w:id="474837392">
          <w:marLeft w:val="480"/>
          <w:marRight w:val="0"/>
          <w:marTop w:val="0"/>
          <w:marBottom w:val="0"/>
          <w:divBdr>
            <w:top w:val="none" w:sz="0" w:space="0" w:color="auto"/>
            <w:left w:val="none" w:sz="0" w:space="0" w:color="auto"/>
            <w:bottom w:val="none" w:sz="0" w:space="0" w:color="auto"/>
            <w:right w:val="none" w:sz="0" w:space="0" w:color="auto"/>
          </w:divBdr>
        </w:div>
        <w:div w:id="1517689919">
          <w:marLeft w:val="480"/>
          <w:marRight w:val="0"/>
          <w:marTop w:val="0"/>
          <w:marBottom w:val="0"/>
          <w:divBdr>
            <w:top w:val="none" w:sz="0" w:space="0" w:color="auto"/>
            <w:left w:val="none" w:sz="0" w:space="0" w:color="auto"/>
            <w:bottom w:val="none" w:sz="0" w:space="0" w:color="auto"/>
            <w:right w:val="none" w:sz="0" w:space="0" w:color="auto"/>
          </w:divBdr>
        </w:div>
        <w:div w:id="690569070">
          <w:marLeft w:val="480"/>
          <w:marRight w:val="0"/>
          <w:marTop w:val="0"/>
          <w:marBottom w:val="0"/>
          <w:divBdr>
            <w:top w:val="none" w:sz="0" w:space="0" w:color="auto"/>
            <w:left w:val="none" w:sz="0" w:space="0" w:color="auto"/>
            <w:bottom w:val="none" w:sz="0" w:space="0" w:color="auto"/>
            <w:right w:val="none" w:sz="0" w:space="0" w:color="auto"/>
          </w:divBdr>
        </w:div>
        <w:div w:id="51777421">
          <w:marLeft w:val="480"/>
          <w:marRight w:val="0"/>
          <w:marTop w:val="0"/>
          <w:marBottom w:val="0"/>
          <w:divBdr>
            <w:top w:val="none" w:sz="0" w:space="0" w:color="auto"/>
            <w:left w:val="none" w:sz="0" w:space="0" w:color="auto"/>
            <w:bottom w:val="none" w:sz="0" w:space="0" w:color="auto"/>
            <w:right w:val="none" w:sz="0" w:space="0" w:color="auto"/>
          </w:divBdr>
        </w:div>
        <w:div w:id="447552410">
          <w:marLeft w:val="480"/>
          <w:marRight w:val="0"/>
          <w:marTop w:val="0"/>
          <w:marBottom w:val="0"/>
          <w:divBdr>
            <w:top w:val="none" w:sz="0" w:space="0" w:color="auto"/>
            <w:left w:val="none" w:sz="0" w:space="0" w:color="auto"/>
            <w:bottom w:val="none" w:sz="0" w:space="0" w:color="auto"/>
            <w:right w:val="none" w:sz="0" w:space="0" w:color="auto"/>
          </w:divBdr>
        </w:div>
        <w:div w:id="1621305438">
          <w:marLeft w:val="480"/>
          <w:marRight w:val="0"/>
          <w:marTop w:val="0"/>
          <w:marBottom w:val="0"/>
          <w:divBdr>
            <w:top w:val="none" w:sz="0" w:space="0" w:color="auto"/>
            <w:left w:val="none" w:sz="0" w:space="0" w:color="auto"/>
            <w:bottom w:val="none" w:sz="0" w:space="0" w:color="auto"/>
            <w:right w:val="none" w:sz="0" w:space="0" w:color="auto"/>
          </w:divBdr>
        </w:div>
        <w:div w:id="998002953">
          <w:marLeft w:val="480"/>
          <w:marRight w:val="0"/>
          <w:marTop w:val="0"/>
          <w:marBottom w:val="0"/>
          <w:divBdr>
            <w:top w:val="none" w:sz="0" w:space="0" w:color="auto"/>
            <w:left w:val="none" w:sz="0" w:space="0" w:color="auto"/>
            <w:bottom w:val="none" w:sz="0" w:space="0" w:color="auto"/>
            <w:right w:val="none" w:sz="0" w:space="0" w:color="auto"/>
          </w:divBdr>
        </w:div>
        <w:div w:id="1734964629">
          <w:marLeft w:val="480"/>
          <w:marRight w:val="0"/>
          <w:marTop w:val="0"/>
          <w:marBottom w:val="0"/>
          <w:divBdr>
            <w:top w:val="none" w:sz="0" w:space="0" w:color="auto"/>
            <w:left w:val="none" w:sz="0" w:space="0" w:color="auto"/>
            <w:bottom w:val="none" w:sz="0" w:space="0" w:color="auto"/>
            <w:right w:val="none" w:sz="0" w:space="0" w:color="auto"/>
          </w:divBdr>
        </w:div>
        <w:div w:id="200634004">
          <w:marLeft w:val="480"/>
          <w:marRight w:val="0"/>
          <w:marTop w:val="0"/>
          <w:marBottom w:val="0"/>
          <w:divBdr>
            <w:top w:val="none" w:sz="0" w:space="0" w:color="auto"/>
            <w:left w:val="none" w:sz="0" w:space="0" w:color="auto"/>
            <w:bottom w:val="none" w:sz="0" w:space="0" w:color="auto"/>
            <w:right w:val="none" w:sz="0" w:space="0" w:color="auto"/>
          </w:divBdr>
        </w:div>
        <w:div w:id="1525047911">
          <w:marLeft w:val="480"/>
          <w:marRight w:val="0"/>
          <w:marTop w:val="0"/>
          <w:marBottom w:val="0"/>
          <w:divBdr>
            <w:top w:val="none" w:sz="0" w:space="0" w:color="auto"/>
            <w:left w:val="none" w:sz="0" w:space="0" w:color="auto"/>
            <w:bottom w:val="none" w:sz="0" w:space="0" w:color="auto"/>
            <w:right w:val="none" w:sz="0" w:space="0" w:color="auto"/>
          </w:divBdr>
        </w:div>
        <w:div w:id="751783899">
          <w:marLeft w:val="480"/>
          <w:marRight w:val="0"/>
          <w:marTop w:val="0"/>
          <w:marBottom w:val="0"/>
          <w:divBdr>
            <w:top w:val="none" w:sz="0" w:space="0" w:color="auto"/>
            <w:left w:val="none" w:sz="0" w:space="0" w:color="auto"/>
            <w:bottom w:val="none" w:sz="0" w:space="0" w:color="auto"/>
            <w:right w:val="none" w:sz="0" w:space="0" w:color="auto"/>
          </w:divBdr>
        </w:div>
        <w:div w:id="476336663">
          <w:marLeft w:val="480"/>
          <w:marRight w:val="0"/>
          <w:marTop w:val="0"/>
          <w:marBottom w:val="0"/>
          <w:divBdr>
            <w:top w:val="none" w:sz="0" w:space="0" w:color="auto"/>
            <w:left w:val="none" w:sz="0" w:space="0" w:color="auto"/>
            <w:bottom w:val="none" w:sz="0" w:space="0" w:color="auto"/>
            <w:right w:val="none" w:sz="0" w:space="0" w:color="auto"/>
          </w:divBdr>
        </w:div>
        <w:div w:id="1817869535">
          <w:marLeft w:val="480"/>
          <w:marRight w:val="0"/>
          <w:marTop w:val="0"/>
          <w:marBottom w:val="0"/>
          <w:divBdr>
            <w:top w:val="none" w:sz="0" w:space="0" w:color="auto"/>
            <w:left w:val="none" w:sz="0" w:space="0" w:color="auto"/>
            <w:bottom w:val="none" w:sz="0" w:space="0" w:color="auto"/>
            <w:right w:val="none" w:sz="0" w:space="0" w:color="auto"/>
          </w:divBdr>
        </w:div>
        <w:div w:id="367874023">
          <w:marLeft w:val="480"/>
          <w:marRight w:val="0"/>
          <w:marTop w:val="0"/>
          <w:marBottom w:val="0"/>
          <w:divBdr>
            <w:top w:val="none" w:sz="0" w:space="0" w:color="auto"/>
            <w:left w:val="none" w:sz="0" w:space="0" w:color="auto"/>
            <w:bottom w:val="none" w:sz="0" w:space="0" w:color="auto"/>
            <w:right w:val="none" w:sz="0" w:space="0" w:color="auto"/>
          </w:divBdr>
        </w:div>
        <w:div w:id="1582912082">
          <w:marLeft w:val="480"/>
          <w:marRight w:val="0"/>
          <w:marTop w:val="0"/>
          <w:marBottom w:val="0"/>
          <w:divBdr>
            <w:top w:val="none" w:sz="0" w:space="0" w:color="auto"/>
            <w:left w:val="none" w:sz="0" w:space="0" w:color="auto"/>
            <w:bottom w:val="none" w:sz="0" w:space="0" w:color="auto"/>
            <w:right w:val="none" w:sz="0" w:space="0" w:color="auto"/>
          </w:divBdr>
        </w:div>
        <w:div w:id="1031537843">
          <w:marLeft w:val="480"/>
          <w:marRight w:val="0"/>
          <w:marTop w:val="0"/>
          <w:marBottom w:val="0"/>
          <w:divBdr>
            <w:top w:val="none" w:sz="0" w:space="0" w:color="auto"/>
            <w:left w:val="none" w:sz="0" w:space="0" w:color="auto"/>
            <w:bottom w:val="none" w:sz="0" w:space="0" w:color="auto"/>
            <w:right w:val="none" w:sz="0" w:space="0" w:color="auto"/>
          </w:divBdr>
        </w:div>
        <w:div w:id="1336415059">
          <w:marLeft w:val="480"/>
          <w:marRight w:val="0"/>
          <w:marTop w:val="0"/>
          <w:marBottom w:val="0"/>
          <w:divBdr>
            <w:top w:val="none" w:sz="0" w:space="0" w:color="auto"/>
            <w:left w:val="none" w:sz="0" w:space="0" w:color="auto"/>
            <w:bottom w:val="none" w:sz="0" w:space="0" w:color="auto"/>
            <w:right w:val="none" w:sz="0" w:space="0" w:color="auto"/>
          </w:divBdr>
        </w:div>
        <w:div w:id="1717194924">
          <w:marLeft w:val="480"/>
          <w:marRight w:val="0"/>
          <w:marTop w:val="0"/>
          <w:marBottom w:val="0"/>
          <w:divBdr>
            <w:top w:val="none" w:sz="0" w:space="0" w:color="auto"/>
            <w:left w:val="none" w:sz="0" w:space="0" w:color="auto"/>
            <w:bottom w:val="none" w:sz="0" w:space="0" w:color="auto"/>
            <w:right w:val="none" w:sz="0" w:space="0" w:color="auto"/>
          </w:divBdr>
        </w:div>
        <w:div w:id="63912512">
          <w:marLeft w:val="480"/>
          <w:marRight w:val="0"/>
          <w:marTop w:val="0"/>
          <w:marBottom w:val="0"/>
          <w:divBdr>
            <w:top w:val="none" w:sz="0" w:space="0" w:color="auto"/>
            <w:left w:val="none" w:sz="0" w:space="0" w:color="auto"/>
            <w:bottom w:val="none" w:sz="0" w:space="0" w:color="auto"/>
            <w:right w:val="none" w:sz="0" w:space="0" w:color="auto"/>
          </w:divBdr>
        </w:div>
        <w:div w:id="1240361219">
          <w:marLeft w:val="480"/>
          <w:marRight w:val="0"/>
          <w:marTop w:val="0"/>
          <w:marBottom w:val="0"/>
          <w:divBdr>
            <w:top w:val="none" w:sz="0" w:space="0" w:color="auto"/>
            <w:left w:val="none" w:sz="0" w:space="0" w:color="auto"/>
            <w:bottom w:val="none" w:sz="0" w:space="0" w:color="auto"/>
            <w:right w:val="none" w:sz="0" w:space="0" w:color="auto"/>
          </w:divBdr>
        </w:div>
        <w:div w:id="1312490703">
          <w:marLeft w:val="480"/>
          <w:marRight w:val="0"/>
          <w:marTop w:val="0"/>
          <w:marBottom w:val="0"/>
          <w:divBdr>
            <w:top w:val="none" w:sz="0" w:space="0" w:color="auto"/>
            <w:left w:val="none" w:sz="0" w:space="0" w:color="auto"/>
            <w:bottom w:val="none" w:sz="0" w:space="0" w:color="auto"/>
            <w:right w:val="none" w:sz="0" w:space="0" w:color="auto"/>
          </w:divBdr>
        </w:div>
        <w:div w:id="15619649">
          <w:marLeft w:val="480"/>
          <w:marRight w:val="0"/>
          <w:marTop w:val="0"/>
          <w:marBottom w:val="0"/>
          <w:divBdr>
            <w:top w:val="none" w:sz="0" w:space="0" w:color="auto"/>
            <w:left w:val="none" w:sz="0" w:space="0" w:color="auto"/>
            <w:bottom w:val="none" w:sz="0" w:space="0" w:color="auto"/>
            <w:right w:val="none" w:sz="0" w:space="0" w:color="auto"/>
          </w:divBdr>
        </w:div>
        <w:div w:id="224147201">
          <w:marLeft w:val="480"/>
          <w:marRight w:val="0"/>
          <w:marTop w:val="0"/>
          <w:marBottom w:val="0"/>
          <w:divBdr>
            <w:top w:val="none" w:sz="0" w:space="0" w:color="auto"/>
            <w:left w:val="none" w:sz="0" w:space="0" w:color="auto"/>
            <w:bottom w:val="none" w:sz="0" w:space="0" w:color="auto"/>
            <w:right w:val="none" w:sz="0" w:space="0" w:color="auto"/>
          </w:divBdr>
        </w:div>
        <w:div w:id="823622814">
          <w:marLeft w:val="480"/>
          <w:marRight w:val="0"/>
          <w:marTop w:val="0"/>
          <w:marBottom w:val="0"/>
          <w:divBdr>
            <w:top w:val="none" w:sz="0" w:space="0" w:color="auto"/>
            <w:left w:val="none" w:sz="0" w:space="0" w:color="auto"/>
            <w:bottom w:val="none" w:sz="0" w:space="0" w:color="auto"/>
            <w:right w:val="none" w:sz="0" w:space="0" w:color="auto"/>
          </w:divBdr>
        </w:div>
        <w:div w:id="1889149022">
          <w:marLeft w:val="480"/>
          <w:marRight w:val="0"/>
          <w:marTop w:val="0"/>
          <w:marBottom w:val="0"/>
          <w:divBdr>
            <w:top w:val="none" w:sz="0" w:space="0" w:color="auto"/>
            <w:left w:val="none" w:sz="0" w:space="0" w:color="auto"/>
            <w:bottom w:val="none" w:sz="0" w:space="0" w:color="auto"/>
            <w:right w:val="none" w:sz="0" w:space="0" w:color="auto"/>
          </w:divBdr>
        </w:div>
        <w:div w:id="1474132969">
          <w:marLeft w:val="480"/>
          <w:marRight w:val="0"/>
          <w:marTop w:val="0"/>
          <w:marBottom w:val="0"/>
          <w:divBdr>
            <w:top w:val="none" w:sz="0" w:space="0" w:color="auto"/>
            <w:left w:val="none" w:sz="0" w:space="0" w:color="auto"/>
            <w:bottom w:val="none" w:sz="0" w:space="0" w:color="auto"/>
            <w:right w:val="none" w:sz="0" w:space="0" w:color="auto"/>
          </w:divBdr>
        </w:div>
        <w:div w:id="906186116">
          <w:marLeft w:val="480"/>
          <w:marRight w:val="0"/>
          <w:marTop w:val="0"/>
          <w:marBottom w:val="0"/>
          <w:divBdr>
            <w:top w:val="none" w:sz="0" w:space="0" w:color="auto"/>
            <w:left w:val="none" w:sz="0" w:space="0" w:color="auto"/>
            <w:bottom w:val="none" w:sz="0" w:space="0" w:color="auto"/>
            <w:right w:val="none" w:sz="0" w:space="0" w:color="auto"/>
          </w:divBdr>
        </w:div>
        <w:div w:id="1512136055">
          <w:marLeft w:val="480"/>
          <w:marRight w:val="0"/>
          <w:marTop w:val="0"/>
          <w:marBottom w:val="0"/>
          <w:divBdr>
            <w:top w:val="none" w:sz="0" w:space="0" w:color="auto"/>
            <w:left w:val="none" w:sz="0" w:space="0" w:color="auto"/>
            <w:bottom w:val="none" w:sz="0" w:space="0" w:color="auto"/>
            <w:right w:val="none" w:sz="0" w:space="0" w:color="auto"/>
          </w:divBdr>
        </w:div>
      </w:divsChild>
    </w:div>
    <w:div w:id="1184442875">
      <w:bodyDiv w:val="1"/>
      <w:marLeft w:val="0"/>
      <w:marRight w:val="0"/>
      <w:marTop w:val="0"/>
      <w:marBottom w:val="0"/>
      <w:divBdr>
        <w:top w:val="none" w:sz="0" w:space="0" w:color="auto"/>
        <w:left w:val="none" w:sz="0" w:space="0" w:color="auto"/>
        <w:bottom w:val="none" w:sz="0" w:space="0" w:color="auto"/>
        <w:right w:val="none" w:sz="0" w:space="0" w:color="auto"/>
      </w:divBdr>
    </w:div>
    <w:div w:id="1184784356">
      <w:bodyDiv w:val="1"/>
      <w:marLeft w:val="0"/>
      <w:marRight w:val="0"/>
      <w:marTop w:val="0"/>
      <w:marBottom w:val="0"/>
      <w:divBdr>
        <w:top w:val="none" w:sz="0" w:space="0" w:color="auto"/>
        <w:left w:val="none" w:sz="0" w:space="0" w:color="auto"/>
        <w:bottom w:val="none" w:sz="0" w:space="0" w:color="auto"/>
        <w:right w:val="none" w:sz="0" w:space="0" w:color="auto"/>
      </w:divBdr>
    </w:div>
    <w:div w:id="1185483282">
      <w:bodyDiv w:val="1"/>
      <w:marLeft w:val="0"/>
      <w:marRight w:val="0"/>
      <w:marTop w:val="0"/>
      <w:marBottom w:val="0"/>
      <w:divBdr>
        <w:top w:val="none" w:sz="0" w:space="0" w:color="auto"/>
        <w:left w:val="none" w:sz="0" w:space="0" w:color="auto"/>
        <w:bottom w:val="none" w:sz="0" w:space="0" w:color="auto"/>
        <w:right w:val="none" w:sz="0" w:space="0" w:color="auto"/>
      </w:divBdr>
    </w:div>
    <w:div w:id="1186091216">
      <w:bodyDiv w:val="1"/>
      <w:marLeft w:val="0"/>
      <w:marRight w:val="0"/>
      <w:marTop w:val="0"/>
      <w:marBottom w:val="0"/>
      <w:divBdr>
        <w:top w:val="none" w:sz="0" w:space="0" w:color="auto"/>
        <w:left w:val="none" w:sz="0" w:space="0" w:color="auto"/>
        <w:bottom w:val="none" w:sz="0" w:space="0" w:color="auto"/>
        <w:right w:val="none" w:sz="0" w:space="0" w:color="auto"/>
      </w:divBdr>
    </w:div>
    <w:div w:id="1186216619">
      <w:bodyDiv w:val="1"/>
      <w:marLeft w:val="0"/>
      <w:marRight w:val="0"/>
      <w:marTop w:val="0"/>
      <w:marBottom w:val="0"/>
      <w:divBdr>
        <w:top w:val="none" w:sz="0" w:space="0" w:color="auto"/>
        <w:left w:val="none" w:sz="0" w:space="0" w:color="auto"/>
        <w:bottom w:val="none" w:sz="0" w:space="0" w:color="auto"/>
        <w:right w:val="none" w:sz="0" w:space="0" w:color="auto"/>
      </w:divBdr>
    </w:div>
    <w:div w:id="1186675294">
      <w:bodyDiv w:val="1"/>
      <w:marLeft w:val="0"/>
      <w:marRight w:val="0"/>
      <w:marTop w:val="0"/>
      <w:marBottom w:val="0"/>
      <w:divBdr>
        <w:top w:val="none" w:sz="0" w:space="0" w:color="auto"/>
        <w:left w:val="none" w:sz="0" w:space="0" w:color="auto"/>
        <w:bottom w:val="none" w:sz="0" w:space="0" w:color="auto"/>
        <w:right w:val="none" w:sz="0" w:space="0" w:color="auto"/>
      </w:divBdr>
    </w:div>
    <w:div w:id="1187015478">
      <w:bodyDiv w:val="1"/>
      <w:marLeft w:val="0"/>
      <w:marRight w:val="0"/>
      <w:marTop w:val="0"/>
      <w:marBottom w:val="0"/>
      <w:divBdr>
        <w:top w:val="none" w:sz="0" w:space="0" w:color="auto"/>
        <w:left w:val="none" w:sz="0" w:space="0" w:color="auto"/>
        <w:bottom w:val="none" w:sz="0" w:space="0" w:color="auto"/>
        <w:right w:val="none" w:sz="0" w:space="0" w:color="auto"/>
      </w:divBdr>
    </w:div>
    <w:div w:id="1187253592">
      <w:bodyDiv w:val="1"/>
      <w:marLeft w:val="0"/>
      <w:marRight w:val="0"/>
      <w:marTop w:val="0"/>
      <w:marBottom w:val="0"/>
      <w:divBdr>
        <w:top w:val="none" w:sz="0" w:space="0" w:color="auto"/>
        <w:left w:val="none" w:sz="0" w:space="0" w:color="auto"/>
        <w:bottom w:val="none" w:sz="0" w:space="0" w:color="auto"/>
        <w:right w:val="none" w:sz="0" w:space="0" w:color="auto"/>
      </w:divBdr>
    </w:div>
    <w:div w:id="1187479186">
      <w:bodyDiv w:val="1"/>
      <w:marLeft w:val="0"/>
      <w:marRight w:val="0"/>
      <w:marTop w:val="0"/>
      <w:marBottom w:val="0"/>
      <w:divBdr>
        <w:top w:val="none" w:sz="0" w:space="0" w:color="auto"/>
        <w:left w:val="none" w:sz="0" w:space="0" w:color="auto"/>
        <w:bottom w:val="none" w:sz="0" w:space="0" w:color="auto"/>
        <w:right w:val="none" w:sz="0" w:space="0" w:color="auto"/>
      </w:divBdr>
    </w:div>
    <w:div w:id="1187527193">
      <w:bodyDiv w:val="1"/>
      <w:marLeft w:val="0"/>
      <w:marRight w:val="0"/>
      <w:marTop w:val="0"/>
      <w:marBottom w:val="0"/>
      <w:divBdr>
        <w:top w:val="none" w:sz="0" w:space="0" w:color="auto"/>
        <w:left w:val="none" w:sz="0" w:space="0" w:color="auto"/>
        <w:bottom w:val="none" w:sz="0" w:space="0" w:color="auto"/>
        <w:right w:val="none" w:sz="0" w:space="0" w:color="auto"/>
      </w:divBdr>
      <w:divsChild>
        <w:div w:id="757824620">
          <w:blockQuote w:val="1"/>
          <w:marLeft w:val="720"/>
          <w:marRight w:val="720"/>
          <w:marTop w:val="100"/>
          <w:marBottom w:val="100"/>
          <w:divBdr>
            <w:top w:val="none" w:sz="0" w:space="0" w:color="auto"/>
            <w:left w:val="none" w:sz="0" w:space="0" w:color="auto"/>
            <w:bottom w:val="none" w:sz="0" w:space="0" w:color="auto"/>
            <w:right w:val="none" w:sz="0" w:space="0" w:color="auto"/>
          </w:divBdr>
        </w:div>
        <w:div w:id="20545734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8175414">
      <w:bodyDiv w:val="1"/>
      <w:marLeft w:val="0"/>
      <w:marRight w:val="0"/>
      <w:marTop w:val="0"/>
      <w:marBottom w:val="0"/>
      <w:divBdr>
        <w:top w:val="none" w:sz="0" w:space="0" w:color="auto"/>
        <w:left w:val="none" w:sz="0" w:space="0" w:color="auto"/>
        <w:bottom w:val="none" w:sz="0" w:space="0" w:color="auto"/>
        <w:right w:val="none" w:sz="0" w:space="0" w:color="auto"/>
      </w:divBdr>
    </w:div>
    <w:div w:id="1188526754">
      <w:bodyDiv w:val="1"/>
      <w:marLeft w:val="0"/>
      <w:marRight w:val="0"/>
      <w:marTop w:val="0"/>
      <w:marBottom w:val="0"/>
      <w:divBdr>
        <w:top w:val="none" w:sz="0" w:space="0" w:color="auto"/>
        <w:left w:val="none" w:sz="0" w:space="0" w:color="auto"/>
        <w:bottom w:val="none" w:sz="0" w:space="0" w:color="auto"/>
        <w:right w:val="none" w:sz="0" w:space="0" w:color="auto"/>
      </w:divBdr>
    </w:div>
    <w:div w:id="1188638938">
      <w:bodyDiv w:val="1"/>
      <w:marLeft w:val="0"/>
      <w:marRight w:val="0"/>
      <w:marTop w:val="0"/>
      <w:marBottom w:val="0"/>
      <w:divBdr>
        <w:top w:val="none" w:sz="0" w:space="0" w:color="auto"/>
        <w:left w:val="none" w:sz="0" w:space="0" w:color="auto"/>
        <w:bottom w:val="none" w:sz="0" w:space="0" w:color="auto"/>
        <w:right w:val="none" w:sz="0" w:space="0" w:color="auto"/>
      </w:divBdr>
    </w:div>
    <w:div w:id="1189562700">
      <w:bodyDiv w:val="1"/>
      <w:marLeft w:val="0"/>
      <w:marRight w:val="0"/>
      <w:marTop w:val="0"/>
      <w:marBottom w:val="0"/>
      <w:divBdr>
        <w:top w:val="none" w:sz="0" w:space="0" w:color="auto"/>
        <w:left w:val="none" w:sz="0" w:space="0" w:color="auto"/>
        <w:bottom w:val="none" w:sz="0" w:space="0" w:color="auto"/>
        <w:right w:val="none" w:sz="0" w:space="0" w:color="auto"/>
      </w:divBdr>
    </w:div>
    <w:div w:id="1189636872">
      <w:bodyDiv w:val="1"/>
      <w:marLeft w:val="0"/>
      <w:marRight w:val="0"/>
      <w:marTop w:val="0"/>
      <w:marBottom w:val="0"/>
      <w:divBdr>
        <w:top w:val="none" w:sz="0" w:space="0" w:color="auto"/>
        <w:left w:val="none" w:sz="0" w:space="0" w:color="auto"/>
        <w:bottom w:val="none" w:sz="0" w:space="0" w:color="auto"/>
        <w:right w:val="none" w:sz="0" w:space="0" w:color="auto"/>
      </w:divBdr>
    </w:div>
    <w:div w:id="1189640770">
      <w:bodyDiv w:val="1"/>
      <w:marLeft w:val="0"/>
      <w:marRight w:val="0"/>
      <w:marTop w:val="0"/>
      <w:marBottom w:val="0"/>
      <w:divBdr>
        <w:top w:val="none" w:sz="0" w:space="0" w:color="auto"/>
        <w:left w:val="none" w:sz="0" w:space="0" w:color="auto"/>
        <w:bottom w:val="none" w:sz="0" w:space="0" w:color="auto"/>
        <w:right w:val="none" w:sz="0" w:space="0" w:color="auto"/>
      </w:divBdr>
    </w:div>
    <w:div w:id="1189952866">
      <w:bodyDiv w:val="1"/>
      <w:marLeft w:val="0"/>
      <w:marRight w:val="0"/>
      <w:marTop w:val="0"/>
      <w:marBottom w:val="0"/>
      <w:divBdr>
        <w:top w:val="none" w:sz="0" w:space="0" w:color="auto"/>
        <w:left w:val="none" w:sz="0" w:space="0" w:color="auto"/>
        <w:bottom w:val="none" w:sz="0" w:space="0" w:color="auto"/>
        <w:right w:val="none" w:sz="0" w:space="0" w:color="auto"/>
      </w:divBdr>
    </w:div>
    <w:div w:id="1191337979">
      <w:bodyDiv w:val="1"/>
      <w:marLeft w:val="0"/>
      <w:marRight w:val="0"/>
      <w:marTop w:val="0"/>
      <w:marBottom w:val="0"/>
      <w:divBdr>
        <w:top w:val="none" w:sz="0" w:space="0" w:color="auto"/>
        <w:left w:val="none" w:sz="0" w:space="0" w:color="auto"/>
        <w:bottom w:val="none" w:sz="0" w:space="0" w:color="auto"/>
        <w:right w:val="none" w:sz="0" w:space="0" w:color="auto"/>
      </w:divBdr>
    </w:div>
    <w:div w:id="1192572911">
      <w:bodyDiv w:val="1"/>
      <w:marLeft w:val="0"/>
      <w:marRight w:val="0"/>
      <w:marTop w:val="0"/>
      <w:marBottom w:val="0"/>
      <w:divBdr>
        <w:top w:val="none" w:sz="0" w:space="0" w:color="auto"/>
        <w:left w:val="none" w:sz="0" w:space="0" w:color="auto"/>
        <w:bottom w:val="none" w:sz="0" w:space="0" w:color="auto"/>
        <w:right w:val="none" w:sz="0" w:space="0" w:color="auto"/>
      </w:divBdr>
    </w:div>
    <w:div w:id="1193105509">
      <w:bodyDiv w:val="1"/>
      <w:marLeft w:val="0"/>
      <w:marRight w:val="0"/>
      <w:marTop w:val="0"/>
      <w:marBottom w:val="0"/>
      <w:divBdr>
        <w:top w:val="none" w:sz="0" w:space="0" w:color="auto"/>
        <w:left w:val="none" w:sz="0" w:space="0" w:color="auto"/>
        <w:bottom w:val="none" w:sz="0" w:space="0" w:color="auto"/>
        <w:right w:val="none" w:sz="0" w:space="0" w:color="auto"/>
      </w:divBdr>
    </w:div>
    <w:div w:id="1193418657">
      <w:bodyDiv w:val="1"/>
      <w:marLeft w:val="0"/>
      <w:marRight w:val="0"/>
      <w:marTop w:val="0"/>
      <w:marBottom w:val="0"/>
      <w:divBdr>
        <w:top w:val="none" w:sz="0" w:space="0" w:color="auto"/>
        <w:left w:val="none" w:sz="0" w:space="0" w:color="auto"/>
        <w:bottom w:val="none" w:sz="0" w:space="0" w:color="auto"/>
        <w:right w:val="none" w:sz="0" w:space="0" w:color="auto"/>
      </w:divBdr>
    </w:div>
    <w:div w:id="1193962097">
      <w:bodyDiv w:val="1"/>
      <w:marLeft w:val="0"/>
      <w:marRight w:val="0"/>
      <w:marTop w:val="0"/>
      <w:marBottom w:val="0"/>
      <w:divBdr>
        <w:top w:val="none" w:sz="0" w:space="0" w:color="auto"/>
        <w:left w:val="none" w:sz="0" w:space="0" w:color="auto"/>
        <w:bottom w:val="none" w:sz="0" w:space="0" w:color="auto"/>
        <w:right w:val="none" w:sz="0" w:space="0" w:color="auto"/>
      </w:divBdr>
    </w:div>
    <w:div w:id="1194078718">
      <w:bodyDiv w:val="1"/>
      <w:marLeft w:val="0"/>
      <w:marRight w:val="0"/>
      <w:marTop w:val="0"/>
      <w:marBottom w:val="0"/>
      <w:divBdr>
        <w:top w:val="none" w:sz="0" w:space="0" w:color="auto"/>
        <w:left w:val="none" w:sz="0" w:space="0" w:color="auto"/>
        <w:bottom w:val="none" w:sz="0" w:space="0" w:color="auto"/>
        <w:right w:val="none" w:sz="0" w:space="0" w:color="auto"/>
      </w:divBdr>
    </w:div>
    <w:div w:id="1194609147">
      <w:bodyDiv w:val="1"/>
      <w:marLeft w:val="0"/>
      <w:marRight w:val="0"/>
      <w:marTop w:val="0"/>
      <w:marBottom w:val="0"/>
      <w:divBdr>
        <w:top w:val="none" w:sz="0" w:space="0" w:color="auto"/>
        <w:left w:val="none" w:sz="0" w:space="0" w:color="auto"/>
        <w:bottom w:val="none" w:sz="0" w:space="0" w:color="auto"/>
        <w:right w:val="none" w:sz="0" w:space="0" w:color="auto"/>
      </w:divBdr>
    </w:div>
    <w:div w:id="1195383388">
      <w:bodyDiv w:val="1"/>
      <w:marLeft w:val="0"/>
      <w:marRight w:val="0"/>
      <w:marTop w:val="0"/>
      <w:marBottom w:val="0"/>
      <w:divBdr>
        <w:top w:val="none" w:sz="0" w:space="0" w:color="auto"/>
        <w:left w:val="none" w:sz="0" w:space="0" w:color="auto"/>
        <w:bottom w:val="none" w:sz="0" w:space="0" w:color="auto"/>
        <w:right w:val="none" w:sz="0" w:space="0" w:color="auto"/>
      </w:divBdr>
    </w:div>
    <w:div w:id="1195464890">
      <w:bodyDiv w:val="1"/>
      <w:marLeft w:val="0"/>
      <w:marRight w:val="0"/>
      <w:marTop w:val="0"/>
      <w:marBottom w:val="0"/>
      <w:divBdr>
        <w:top w:val="none" w:sz="0" w:space="0" w:color="auto"/>
        <w:left w:val="none" w:sz="0" w:space="0" w:color="auto"/>
        <w:bottom w:val="none" w:sz="0" w:space="0" w:color="auto"/>
        <w:right w:val="none" w:sz="0" w:space="0" w:color="auto"/>
      </w:divBdr>
    </w:div>
    <w:div w:id="1195732187">
      <w:bodyDiv w:val="1"/>
      <w:marLeft w:val="0"/>
      <w:marRight w:val="0"/>
      <w:marTop w:val="0"/>
      <w:marBottom w:val="0"/>
      <w:divBdr>
        <w:top w:val="none" w:sz="0" w:space="0" w:color="auto"/>
        <w:left w:val="none" w:sz="0" w:space="0" w:color="auto"/>
        <w:bottom w:val="none" w:sz="0" w:space="0" w:color="auto"/>
        <w:right w:val="none" w:sz="0" w:space="0" w:color="auto"/>
      </w:divBdr>
    </w:div>
    <w:div w:id="1196693242">
      <w:bodyDiv w:val="1"/>
      <w:marLeft w:val="0"/>
      <w:marRight w:val="0"/>
      <w:marTop w:val="0"/>
      <w:marBottom w:val="0"/>
      <w:divBdr>
        <w:top w:val="none" w:sz="0" w:space="0" w:color="auto"/>
        <w:left w:val="none" w:sz="0" w:space="0" w:color="auto"/>
        <w:bottom w:val="none" w:sz="0" w:space="0" w:color="auto"/>
        <w:right w:val="none" w:sz="0" w:space="0" w:color="auto"/>
      </w:divBdr>
    </w:div>
    <w:div w:id="1196772462">
      <w:bodyDiv w:val="1"/>
      <w:marLeft w:val="0"/>
      <w:marRight w:val="0"/>
      <w:marTop w:val="0"/>
      <w:marBottom w:val="0"/>
      <w:divBdr>
        <w:top w:val="none" w:sz="0" w:space="0" w:color="auto"/>
        <w:left w:val="none" w:sz="0" w:space="0" w:color="auto"/>
        <w:bottom w:val="none" w:sz="0" w:space="0" w:color="auto"/>
        <w:right w:val="none" w:sz="0" w:space="0" w:color="auto"/>
      </w:divBdr>
    </w:div>
    <w:div w:id="1196777084">
      <w:bodyDiv w:val="1"/>
      <w:marLeft w:val="0"/>
      <w:marRight w:val="0"/>
      <w:marTop w:val="0"/>
      <w:marBottom w:val="0"/>
      <w:divBdr>
        <w:top w:val="none" w:sz="0" w:space="0" w:color="auto"/>
        <w:left w:val="none" w:sz="0" w:space="0" w:color="auto"/>
        <w:bottom w:val="none" w:sz="0" w:space="0" w:color="auto"/>
        <w:right w:val="none" w:sz="0" w:space="0" w:color="auto"/>
      </w:divBdr>
    </w:div>
    <w:div w:id="1197890758">
      <w:bodyDiv w:val="1"/>
      <w:marLeft w:val="0"/>
      <w:marRight w:val="0"/>
      <w:marTop w:val="0"/>
      <w:marBottom w:val="0"/>
      <w:divBdr>
        <w:top w:val="none" w:sz="0" w:space="0" w:color="auto"/>
        <w:left w:val="none" w:sz="0" w:space="0" w:color="auto"/>
        <w:bottom w:val="none" w:sz="0" w:space="0" w:color="auto"/>
        <w:right w:val="none" w:sz="0" w:space="0" w:color="auto"/>
      </w:divBdr>
    </w:div>
    <w:div w:id="1197965166">
      <w:bodyDiv w:val="1"/>
      <w:marLeft w:val="0"/>
      <w:marRight w:val="0"/>
      <w:marTop w:val="0"/>
      <w:marBottom w:val="0"/>
      <w:divBdr>
        <w:top w:val="none" w:sz="0" w:space="0" w:color="auto"/>
        <w:left w:val="none" w:sz="0" w:space="0" w:color="auto"/>
        <w:bottom w:val="none" w:sz="0" w:space="0" w:color="auto"/>
        <w:right w:val="none" w:sz="0" w:space="0" w:color="auto"/>
      </w:divBdr>
    </w:div>
    <w:div w:id="1198158599">
      <w:bodyDiv w:val="1"/>
      <w:marLeft w:val="0"/>
      <w:marRight w:val="0"/>
      <w:marTop w:val="0"/>
      <w:marBottom w:val="0"/>
      <w:divBdr>
        <w:top w:val="none" w:sz="0" w:space="0" w:color="auto"/>
        <w:left w:val="none" w:sz="0" w:space="0" w:color="auto"/>
        <w:bottom w:val="none" w:sz="0" w:space="0" w:color="auto"/>
        <w:right w:val="none" w:sz="0" w:space="0" w:color="auto"/>
      </w:divBdr>
    </w:div>
    <w:div w:id="1198473353">
      <w:bodyDiv w:val="1"/>
      <w:marLeft w:val="0"/>
      <w:marRight w:val="0"/>
      <w:marTop w:val="0"/>
      <w:marBottom w:val="0"/>
      <w:divBdr>
        <w:top w:val="none" w:sz="0" w:space="0" w:color="auto"/>
        <w:left w:val="none" w:sz="0" w:space="0" w:color="auto"/>
        <w:bottom w:val="none" w:sz="0" w:space="0" w:color="auto"/>
        <w:right w:val="none" w:sz="0" w:space="0" w:color="auto"/>
      </w:divBdr>
    </w:div>
    <w:div w:id="1199004119">
      <w:bodyDiv w:val="1"/>
      <w:marLeft w:val="0"/>
      <w:marRight w:val="0"/>
      <w:marTop w:val="0"/>
      <w:marBottom w:val="0"/>
      <w:divBdr>
        <w:top w:val="none" w:sz="0" w:space="0" w:color="auto"/>
        <w:left w:val="none" w:sz="0" w:space="0" w:color="auto"/>
        <w:bottom w:val="none" w:sz="0" w:space="0" w:color="auto"/>
        <w:right w:val="none" w:sz="0" w:space="0" w:color="auto"/>
      </w:divBdr>
    </w:div>
    <w:div w:id="1199049244">
      <w:bodyDiv w:val="1"/>
      <w:marLeft w:val="0"/>
      <w:marRight w:val="0"/>
      <w:marTop w:val="0"/>
      <w:marBottom w:val="0"/>
      <w:divBdr>
        <w:top w:val="none" w:sz="0" w:space="0" w:color="auto"/>
        <w:left w:val="none" w:sz="0" w:space="0" w:color="auto"/>
        <w:bottom w:val="none" w:sz="0" w:space="0" w:color="auto"/>
        <w:right w:val="none" w:sz="0" w:space="0" w:color="auto"/>
      </w:divBdr>
    </w:div>
    <w:div w:id="1199049922">
      <w:bodyDiv w:val="1"/>
      <w:marLeft w:val="0"/>
      <w:marRight w:val="0"/>
      <w:marTop w:val="0"/>
      <w:marBottom w:val="0"/>
      <w:divBdr>
        <w:top w:val="none" w:sz="0" w:space="0" w:color="auto"/>
        <w:left w:val="none" w:sz="0" w:space="0" w:color="auto"/>
        <w:bottom w:val="none" w:sz="0" w:space="0" w:color="auto"/>
        <w:right w:val="none" w:sz="0" w:space="0" w:color="auto"/>
      </w:divBdr>
    </w:div>
    <w:div w:id="1199127771">
      <w:bodyDiv w:val="1"/>
      <w:marLeft w:val="0"/>
      <w:marRight w:val="0"/>
      <w:marTop w:val="0"/>
      <w:marBottom w:val="0"/>
      <w:divBdr>
        <w:top w:val="none" w:sz="0" w:space="0" w:color="auto"/>
        <w:left w:val="none" w:sz="0" w:space="0" w:color="auto"/>
        <w:bottom w:val="none" w:sz="0" w:space="0" w:color="auto"/>
        <w:right w:val="none" w:sz="0" w:space="0" w:color="auto"/>
      </w:divBdr>
    </w:div>
    <w:div w:id="1199393405">
      <w:bodyDiv w:val="1"/>
      <w:marLeft w:val="0"/>
      <w:marRight w:val="0"/>
      <w:marTop w:val="0"/>
      <w:marBottom w:val="0"/>
      <w:divBdr>
        <w:top w:val="none" w:sz="0" w:space="0" w:color="auto"/>
        <w:left w:val="none" w:sz="0" w:space="0" w:color="auto"/>
        <w:bottom w:val="none" w:sz="0" w:space="0" w:color="auto"/>
        <w:right w:val="none" w:sz="0" w:space="0" w:color="auto"/>
      </w:divBdr>
    </w:div>
    <w:div w:id="1199510582">
      <w:bodyDiv w:val="1"/>
      <w:marLeft w:val="0"/>
      <w:marRight w:val="0"/>
      <w:marTop w:val="0"/>
      <w:marBottom w:val="0"/>
      <w:divBdr>
        <w:top w:val="none" w:sz="0" w:space="0" w:color="auto"/>
        <w:left w:val="none" w:sz="0" w:space="0" w:color="auto"/>
        <w:bottom w:val="none" w:sz="0" w:space="0" w:color="auto"/>
        <w:right w:val="none" w:sz="0" w:space="0" w:color="auto"/>
      </w:divBdr>
    </w:div>
    <w:div w:id="1199582293">
      <w:bodyDiv w:val="1"/>
      <w:marLeft w:val="0"/>
      <w:marRight w:val="0"/>
      <w:marTop w:val="0"/>
      <w:marBottom w:val="0"/>
      <w:divBdr>
        <w:top w:val="none" w:sz="0" w:space="0" w:color="auto"/>
        <w:left w:val="none" w:sz="0" w:space="0" w:color="auto"/>
        <w:bottom w:val="none" w:sz="0" w:space="0" w:color="auto"/>
        <w:right w:val="none" w:sz="0" w:space="0" w:color="auto"/>
      </w:divBdr>
    </w:div>
    <w:div w:id="1199666203">
      <w:bodyDiv w:val="1"/>
      <w:marLeft w:val="0"/>
      <w:marRight w:val="0"/>
      <w:marTop w:val="0"/>
      <w:marBottom w:val="0"/>
      <w:divBdr>
        <w:top w:val="none" w:sz="0" w:space="0" w:color="auto"/>
        <w:left w:val="none" w:sz="0" w:space="0" w:color="auto"/>
        <w:bottom w:val="none" w:sz="0" w:space="0" w:color="auto"/>
        <w:right w:val="none" w:sz="0" w:space="0" w:color="auto"/>
      </w:divBdr>
    </w:div>
    <w:div w:id="1200238843">
      <w:bodyDiv w:val="1"/>
      <w:marLeft w:val="0"/>
      <w:marRight w:val="0"/>
      <w:marTop w:val="0"/>
      <w:marBottom w:val="0"/>
      <w:divBdr>
        <w:top w:val="none" w:sz="0" w:space="0" w:color="auto"/>
        <w:left w:val="none" w:sz="0" w:space="0" w:color="auto"/>
        <w:bottom w:val="none" w:sz="0" w:space="0" w:color="auto"/>
        <w:right w:val="none" w:sz="0" w:space="0" w:color="auto"/>
      </w:divBdr>
    </w:div>
    <w:div w:id="1200433994">
      <w:bodyDiv w:val="1"/>
      <w:marLeft w:val="0"/>
      <w:marRight w:val="0"/>
      <w:marTop w:val="0"/>
      <w:marBottom w:val="0"/>
      <w:divBdr>
        <w:top w:val="none" w:sz="0" w:space="0" w:color="auto"/>
        <w:left w:val="none" w:sz="0" w:space="0" w:color="auto"/>
        <w:bottom w:val="none" w:sz="0" w:space="0" w:color="auto"/>
        <w:right w:val="none" w:sz="0" w:space="0" w:color="auto"/>
      </w:divBdr>
    </w:div>
    <w:div w:id="1200507682">
      <w:bodyDiv w:val="1"/>
      <w:marLeft w:val="0"/>
      <w:marRight w:val="0"/>
      <w:marTop w:val="0"/>
      <w:marBottom w:val="0"/>
      <w:divBdr>
        <w:top w:val="none" w:sz="0" w:space="0" w:color="auto"/>
        <w:left w:val="none" w:sz="0" w:space="0" w:color="auto"/>
        <w:bottom w:val="none" w:sz="0" w:space="0" w:color="auto"/>
        <w:right w:val="none" w:sz="0" w:space="0" w:color="auto"/>
      </w:divBdr>
    </w:div>
    <w:div w:id="1202091482">
      <w:bodyDiv w:val="1"/>
      <w:marLeft w:val="0"/>
      <w:marRight w:val="0"/>
      <w:marTop w:val="0"/>
      <w:marBottom w:val="0"/>
      <w:divBdr>
        <w:top w:val="none" w:sz="0" w:space="0" w:color="auto"/>
        <w:left w:val="none" w:sz="0" w:space="0" w:color="auto"/>
        <w:bottom w:val="none" w:sz="0" w:space="0" w:color="auto"/>
        <w:right w:val="none" w:sz="0" w:space="0" w:color="auto"/>
      </w:divBdr>
    </w:div>
    <w:div w:id="1202207222">
      <w:bodyDiv w:val="1"/>
      <w:marLeft w:val="0"/>
      <w:marRight w:val="0"/>
      <w:marTop w:val="0"/>
      <w:marBottom w:val="0"/>
      <w:divBdr>
        <w:top w:val="none" w:sz="0" w:space="0" w:color="auto"/>
        <w:left w:val="none" w:sz="0" w:space="0" w:color="auto"/>
        <w:bottom w:val="none" w:sz="0" w:space="0" w:color="auto"/>
        <w:right w:val="none" w:sz="0" w:space="0" w:color="auto"/>
      </w:divBdr>
    </w:div>
    <w:div w:id="1203053826">
      <w:bodyDiv w:val="1"/>
      <w:marLeft w:val="0"/>
      <w:marRight w:val="0"/>
      <w:marTop w:val="0"/>
      <w:marBottom w:val="0"/>
      <w:divBdr>
        <w:top w:val="none" w:sz="0" w:space="0" w:color="auto"/>
        <w:left w:val="none" w:sz="0" w:space="0" w:color="auto"/>
        <w:bottom w:val="none" w:sz="0" w:space="0" w:color="auto"/>
        <w:right w:val="none" w:sz="0" w:space="0" w:color="auto"/>
      </w:divBdr>
    </w:div>
    <w:div w:id="1203205699">
      <w:bodyDiv w:val="1"/>
      <w:marLeft w:val="0"/>
      <w:marRight w:val="0"/>
      <w:marTop w:val="0"/>
      <w:marBottom w:val="0"/>
      <w:divBdr>
        <w:top w:val="none" w:sz="0" w:space="0" w:color="auto"/>
        <w:left w:val="none" w:sz="0" w:space="0" w:color="auto"/>
        <w:bottom w:val="none" w:sz="0" w:space="0" w:color="auto"/>
        <w:right w:val="none" w:sz="0" w:space="0" w:color="auto"/>
      </w:divBdr>
    </w:div>
    <w:div w:id="1203790526">
      <w:bodyDiv w:val="1"/>
      <w:marLeft w:val="0"/>
      <w:marRight w:val="0"/>
      <w:marTop w:val="0"/>
      <w:marBottom w:val="0"/>
      <w:divBdr>
        <w:top w:val="none" w:sz="0" w:space="0" w:color="auto"/>
        <w:left w:val="none" w:sz="0" w:space="0" w:color="auto"/>
        <w:bottom w:val="none" w:sz="0" w:space="0" w:color="auto"/>
        <w:right w:val="none" w:sz="0" w:space="0" w:color="auto"/>
      </w:divBdr>
    </w:div>
    <w:div w:id="1205023790">
      <w:bodyDiv w:val="1"/>
      <w:marLeft w:val="0"/>
      <w:marRight w:val="0"/>
      <w:marTop w:val="0"/>
      <w:marBottom w:val="0"/>
      <w:divBdr>
        <w:top w:val="none" w:sz="0" w:space="0" w:color="auto"/>
        <w:left w:val="none" w:sz="0" w:space="0" w:color="auto"/>
        <w:bottom w:val="none" w:sz="0" w:space="0" w:color="auto"/>
        <w:right w:val="none" w:sz="0" w:space="0" w:color="auto"/>
      </w:divBdr>
    </w:div>
    <w:div w:id="1205167942">
      <w:bodyDiv w:val="1"/>
      <w:marLeft w:val="0"/>
      <w:marRight w:val="0"/>
      <w:marTop w:val="0"/>
      <w:marBottom w:val="0"/>
      <w:divBdr>
        <w:top w:val="none" w:sz="0" w:space="0" w:color="auto"/>
        <w:left w:val="none" w:sz="0" w:space="0" w:color="auto"/>
        <w:bottom w:val="none" w:sz="0" w:space="0" w:color="auto"/>
        <w:right w:val="none" w:sz="0" w:space="0" w:color="auto"/>
      </w:divBdr>
    </w:div>
    <w:div w:id="1205866292">
      <w:bodyDiv w:val="1"/>
      <w:marLeft w:val="0"/>
      <w:marRight w:val="0"/>
      <w:marTop w:val="0"/>
      <w:marBottom w:val="0"/>
      <w:divBdr>
        <w:top w:val="none" w:sz="0" w:space="0" w:color="auto"/>
        <w:left w:val="none" w:sz="0" w:space="0" w:color="auto"/>
        <w:bottom w:val="none" w:sz="0" w:space="0" w:color="auto"/>
        <w:right w:val="none" w:sz="0" w:space="0" w:color="auto"/>
      </w:divBdr>
    </w:div>
    <w:div w:id="1207378657">
      <w:bodyDiv w:val="1"/>
      <w:marLeft w:val="0"/>
      <w:marRight w:val="0"/>
      <w:marTop w:val="0"/>
      <w:marBottom w:val="0"/>
      <w:divBdr>
        <w:top w:val="none" w:sz="0" w:space="0" w:color="auto"/>
        <w:left w:val="none" w:sz="0" w:space="0" w:color="auto"/>
        <w:bottom w:val="none" w:sz="0" w:space="0" w:color="auto"/>
        <w:right w:val="none" w:sz="0" w:space="0" w:color="auto"/>
      </w:divBdr>
    </w:div>
    <w:div w:id="1207447560">
      <w:bodyDiv w:val="1"/>
      <w:marLeft w:val="0"/>
      <w:marRight w:val="0"/>
      <w:marTop w:val="0"/>
      <w:marBottom w:val="0"/>
      <w:divBdr>
        <w:top w:val="none" w:sz="0" w:space="0" w:color="auto"/>
        <w:left w:val="none" w:sz="0" w:space="0" w:color="auto"/>
        <w:bottom w:val="none" w:sz="0" w:space="0" w:color="auto"/>
        <w:right w:val="none" w:sz="0" w:space="0" w:color="auto"/>
      </w:divBdr>
    </w:div>
    <w:div w:id="1208106867">
      <w:bodyDiv w:val="1"/>
      <w:marLeft w:val="0"/>
      <w:marRight w:val="0"/>
      <w:marTop w:val="0"/>
      <w:marBottom w:val="0"/>
      <w:divBdr>
        <w:top w:val="none" w:sz="0" w:space="0" w:color="auto"/>
        <w:left w:val="none" w:sz="0" w:space="0" w:color="auto"/>
        <w:bottom w:val="none" w:sz="0" w:space="0" w:color="auto"/>
        <w:right w:val="none" w:sz="0" w:space="0" w:color="auto"/>
      </w:divBdr>
    </w:div>
    <w:div w:id="1208295064">
      <w:bodyDiv w:val="1"/>
      <w:marLeft w:val="0"/>
      <w:marRight w:val="0"/>
      <w:marTop w:val="0"/>
      <w:marBottom w:val="0"/>
      <w:divBdr>
        <w:top w:val="none" w:sz="0" w:space="0" w:color="auto"/>
        <w:left w:val="none" w:sz="0" w:space="0" w:color="auto"/>
        <w:bottom w:val="none" w:sz="0" w:space="0" w:color="auto"/>
        <w:right w:val="none" w:sz="0" w:space="0" w:color="auto"/>
      </w:divBdr>
    </w:div>
    <w:div w:id="1208761644">
      <w:bodyDiv w:val="1"/>
      <w:marLeft w:val="0"/>
      <w:marRight w:val="0"/>
      <w:marTop w:val="0"/>
      <w:marBottom w:val="0"/>
      <w:divBdr>
        <w:top w:val="none" w:sz="0" w:space="0" w:color="auto"/>
        <w:left w:val="none" w:sz="0" w:space="0" w:color="auto"/>
        <w:bottom w:val="none" w:sz="0" w:space="0" w:color="auto"/>
        <w:right w:val="none" w:sz="0" w:space="0" w:color="auto"/>
      </w:divBdr>
    </w:div>
    <w:div w:id="1209415764">
      <w:bodyDiv w:val="1"/>
      <w:marLeft w:val="0"/>
      <w:marRight w:val="0"/>
      <w:marTop w:val="0"/>
      <w:marBottom w:val="0"/>
      <w:divBdr>
        <w:top w:val="none" w:sz="0" w:space="0" w:color="auto"/>
        <w:left w:val="none" w:sz="0" w:space="0" w:color="auto"/>
        <w:bottom w:val="none" w:sz="0" w:space="0" w:color="auto"/>
        <w:right w:val="none" w:sz="0" w:space="0" w:color="auto"/>
      </w:divBdr>
    </w:div>
    <w:div w:id="1209492118">
      <w:bodyDiv w:val="1"/>
      <w:marLeft w:val="0"/>
      <w:marRight w:val="0"/>
      <w:marTop w:val="0"/>
      <w:marBottom w:val="0"/>
      <w:divBdr>
        <w:top w:val="none" w:sz="0" w:space="0" w:color="auto"/>
        <w:left w:val="none" w:sz="0" w:space="0" w:color="auto"/>
        <w:bottom w:val="none" w:sz="0" w:space="0" w:color="auto"/>
        <w:right w:val="none" w:sz="0" w:space="0" w:color="auto"/>
      </w:divBdr>
      <w:divsChild>
        <w:div w:id="1190993529">
          <w:marLeft w:val="480"/>
          <w:marRight w:val="0"/>
          <w:marTop w:val="0"/>
          <w:marBottom w:val="0"/>
          <w:divBdr>
            <w:top w:val="none" w:sz="0" w:space="0" w:color="auto"/>
            <w:left w:val="none" w:sz="0" w:space="0" w:color="auto"/>
            <w:bottom w:val="none" w:sz="0" w:space="0" w:color="auto"/>
            <w:right w:val="none" w:sz="0" w:space="0" w:color="auto"/>
          </w:divBdr>
        </w:div>
        <w:div w:id="396586327">
          <w:marLeft w:val="480"/>
          <w:marRight w:val="0"/>
          <w:marTop w:val="0"/>
          <w:marBottom w:val="0"/>
          <w:divBdr>
            <w:top w:val="none" w:sz="0" w:space="0" w:color="auto"/>
            <w:left w:val="none" w:sz="0" w:space="0" w:color="auto"/>
            <w:bottom w:val="none" w:sz="0" w:space="0" w:color="auto"/>
            <w:right w:val="none" w:sz="0" w:space="0" w:color="auto"/>
          </w:divBdr>
        </w:div>
        <w:div w:id="1135442859">
          <w:marLeft w:val="480"/>
          <w:marRight w:val="0"/>
          <w:marTop w:val="0"/>
          <w:marBottom w:val="0"/>
          <w:divBdr>
            <w:top w:val="none" w:sz="0" w:space="0" w:color="auto"/>
            <w:left w:val="none" w:sz="0" w:space="0" w:color="auto"/>
            <w:bottom w:val="none" w:sz="0" w:space="0" w:color="auto"/>
            <w:right w:val="none" w:sz="0" w:space="0" w:color="auto"/>
          </w:divBdr>
        </w:div>
        <w:div w:id="235285533">
          <w:marLeft w:val="480"/>
          <w:marRight w:val="0"/>
          <w:marTop w:val="0"/>
          <w:marBottom w:val="0"/>
          <w:divBdr>
            <w:top w:val="none" w:sz="0" w:space="0" w:color="auto"/>
            <w:left w:val="none" w:sz="0" w:space="0" w:color="auto"/>
            <w:bottom w:val="none" w:sz="0" w:space="0" w:color="auto"/>
            <w:right w:val="none" w:sz="0" w:space="0" w:color="auto"/>
          </w:divBdr>
        </w:div>
        <w:div w:id="1623609726">
          <w:marLeft w:val="480"/>
          <w:marRight w:val="0"/>
          <w:marTop w:val="0"/>
          <w:marBottom w:val="0"/>
          <w:divBdr>
            <w:top w:val="none" w:sz="0" w:space="0" w:color="auto"/>
            <w:left w:val="none" w:sz="0" w:space="0" w:color="auto"/>
            <w:bottom w:val="none" w:sz="0" w:space="0" w:color="auto"/>
            <w:right w:val="none" w:sz="0" w:space="0" w:color="auto"/>
          </w:divBdr>
        </w:div>
        <w:div w:id="1968050928">
          <w:marLeft w:val="480"/>
          <w:marRight w:val="0"/>
          <w:marTop w:val="0"/>
          <w:marBottom w:val="0"/>
          <w:divBdr>
            <w:top w:val="none" w:sz="0" w:space="0" w:color="auto"/>
            <w:left w:val="none" w:sz="0" w:space="0" w:color="auto"/>
            <w:bottom w:val="none" w:sz="0" w:space="0" w:color="auto"/>
            <w:right w:val="none" w:sz="0" w:space="0" w:color="auto"/>
          </w:divBdr>
        </w:div>
        <w:div w:id="546797406">
          <w:marLeft w:val="480"/>
          <w:marRight w:val="0"/>
          <w:marTop w:val="0"/>
          <w:marBottom w:val="0"/>
          <w:divBdr>
            <w:top w:val="none" w:sz="0" w:space="0" w:color="auto"/>
            <w:left w:val="none" w:sz="0" w:space="0" w:color="auto"/>
            <w:bottom w:val="none" w:sz="0" w:space="0" w:color="auto"/>
            <w:right w:val="none" w:sz="0" w:space="0" w:color="auto"/>
          </w:divBdr>
        </w:div>
        <w:div w:id="65881699">
          <w:marLeft w:val="480"/>
          <w:marRight w:val="0"/>
          <w:marTop w:val="0"/>
          <w:marBottom w:val="0"/>
          <w:divBdr>
            <w:top w:val="none" w:sz="0" w:space="0" w:color="auto"/>
            <w:left w:val="none" w:sz="0" w:space="0" w:color="auto"/>
            <w:bottom w:val="none" w:sz="0" w:space="0" w:color="auto"/>
            <w:right w:val="none" w:sz="0" w:space="0" w:color="auto"/>
          </w:divBdr>
        </w:div>
        <w:div w:id="1553537879">
          <w:marLeft w:val="480"/>
          <w:marRight w:val="0"/>
          <w:marTop w:val="0"/>
          <w:marBottom w:val="0"/>
          <w:divBdr>
            <w:top w:val="none" w:sz="0" w:space="0" w:color="auto"/>
            <w:left w:val="none" w:sz="0" w:space="0" w:color="auto"/>
            <w:bottom w:val="none" w:sz="0" w:space="0" w:color="auto"/>
            <w:right w:val="none" w:sz="0" w:space="0" w:color="auto"/>
          </w:divBdr>
        </w:div>
        <w:div w:id="2028826683">
          <w:marLeft w:val="480"/>
          <w:marRight w:val="0"/>
          <w:marTop w:val="0"/>
          <w:marBottom w:val="0"/>
          <w:divBdr>
            <w:top w:val="none" w:sz="0" w:space="0" w:color="auto"/>
            <w:left w:val="none" w:sz="0" w:space="0" w:color="auto"/>
            <w:bottom w:val="none" w:sz="0" w:space="0" w:color="auto"/>
            <w:right w:val="none" w:sz="0" w:space="0" w:color="auto"/>
          </w:divBdr>
        </w:div>
        <w:div w:id="772898481">
          <w:marLeft w:val="480"/>
          <w:marRight w:val="0"/>
          <w:marTop w:val="0"/>
          <w:marBottom w:val="0"/>
          <w:divBdr>
            <w:top w:val="none" w:sz="0" w:space="0" w:color="auto"/>
            <w:left w:val="none" w:sz="0" w:space="0" w:color="auto"/>
            <w:bottom w:val="none" w:sz="0" w:space="0" w:color="auto"/>
            <w:right w:val="none" w:sz="0" w:space="0" w:color="auto"/>
          </w:divBdr>
        </w:div>
        <w:div w:id="89353222">
          <w:marLeft w:val="480"/>
          <w:marRight w:val="0"/>
          <w:marTop w:val="0"/>
          <w:marBottom w:val="0"/>
          <w:divBdr>
            <w:top w:val="none" w:sz="0" w:space="0" w:color="auto"/>
            <w:left w:val="none" w:sz="0" w:space="0" w:color="auto"/>
            <w:bottom w:val="none" w:sz="0" w:space="0" w:color="auto"/>
            <w:right w:val="none" w:sz="0" w:space="0" w:color="auto"/>
          </w:divBdr>
        </w:div>
        <w:div w:id="1486706548">
          <w:marLeft w:val="480"/>
          <w:marRight w:val="0"/>
          <w:marTop w:val="0"/>
          <w:marBottom w:val="0"/>
          <w:divBdr>
            <w:top w:val="none" w:sz="0" w:space="0" w:color="auto"/>
            <w:left w:val="none" w:sz="0" w:space="0" w:color="auto"/>
            <w:bottom w:val="none" w:sz="0" w:space="0" w:color="auto"/>
            <w:right w:val="none" w:sz="0" w:space="0" w:color="auto"/>
          </w:divBdr>
        </w:div>
        <w:div w:id="245190989">
          <w:marLeft w:val="480"/>
          <w:marRight w:val="0"/>
          <w:marTop w:val="0"/>
          <w:marBottom w:val="0"/>
          <w:divBdr>
            <w:top w:val="none" w:sz="0" w:space="0" w:color="auto"/>
            <w:left w:val="none" w:sz="0" w:space="0" w:color="auto"/>
            <w:bottom w:val="none" w:sz="0" w:space="0" w:color="auto"/>
            <w:right w:val="none" w:sz="0" w:space="0" w:color="auto"/>
          </w:divBdr>
        </w:div>
        <w:div w:id="459344877">
          <w:marLeft w:val="480"/>
          <w:marRight w:val="0"/>
          <w:marTop w:val="0"/>
          <w:marBottom w:val="0"/>
          <w:divBdr>
            <w:top w:val="none" w:sz="0" w:space="0" w:color="auto"/>
            <w:left w:val="none" w:sz="0" w:space="0" w:color="auto"/>
            <w:bottom w:val="none" w:sz="0" w:space="0" w:color="auto"/>
            <w:right w:val="none" w:sz="0" w:space="0" w:color="auto"/>
          </w:divBdr>
        </w:div>
        <w:div w:id="2087341507">
          <w:marLeft w:val="480"/>
          <w:marRight w:val="0"/>
          <w:marTop w:val="0"/>
          <w:marBottom w:val="0"/>
          <w:divBdr>
            <w:top w:val="none" w:sz="0" w:space="0" w:color="auto"/>
            <w:left w:val="none" w:sz="0" w:space="0" w:color="auto"/>
            <w:bottom w:val="none" w:sz="0" w:space="0" w:color="auto"/>
            <w:right w:val="none" w:sz="0" w:space="0" w:color="auto"/>
          </w:divBdr>
        </w:div>
        <w:div w:id="1524784932">
          <w:marLeft w:val="480"/>
          <w:marRight w:val="0"/>
          <w:marTop w:val="0"/>
          <w:marBottom w:val="0"/>
          <w:divBdr>
            <w:top w:val="none" w:sz="0" w:space="0" w:color="auto"/>
            <w:left w:val="none" w:sz="0" w:space="0" w:color="auto"/>
            <w:bottom w:val="none" w:sz="0" w:space="0" w:color="auto"/>
            <w:right w:val="none" w:sz="0" w:space="0" w:color="auto"/>
          </w:divBdr>
        </w:div>
        <w:div w:id="379790958">
          <w:marLeft w:val="480"/>
          <w:marRight w:val="0"/>
          <w:marTop w:val="0"/>
          <w:marBottom w:val="0"/>
          <w:divBdr>
            <w:top w:val="none" w:sz="0" w:space="0" w:color="auto"/>
            <w:left w:val="none" w:sz="0" w:space="0" w:color="auto"/>
            <w:bottom w:val="none" w:sz="0" w:space="0" w:color="auto"/>
            <w:right w:val="none" w:sz="0" w:space="0" w:color="auto"/>
          </w:divBdr>
        </w:div>
        <w:div w:id="1723744594">
          <w:marLeft w:val="480"/>
          <w:marRight w:val="0"/>
          <w:marTop w:val="0"/>
          <w:marBottom w:val="0"/>
          <w:divBdr>
            <w:top w:val="none" w:sz="0" w:space="0" w:color="auto"/>
            <w:left w:val="none" w:sz="0" w:space="0" w:color="auto"/>
            <w:bottom w:val="none" w:sz="0" w:space="0" w:color="auto"/>
            <w:right w:val="none" w:sz="0" w:space="0" w:color="auto"/>
          </w:divBdr>
        </w:div>
        <w:div w:id="2076081560">
          <w:marLeft w:val="480"/>
          <w:marRight w:val="0"/>
          <w:marTop w:val="0"/>
          <w:marBottom w:val="0"/>
          <w:divBdr>
            <w:top w:val="none" w:sz="0" w:space="0" w:color="auto"/>
            <w:left w:val="none" w:sz="0" w:space="0" w:color="auto"/>
            <w:bottom w:val="none" w:sz="0" w:space="0" w:color="auto"/>
            <w:right w:val="none" w:sz="0" w:space="0" w:color="auto"/>
          </w:divBdr>
        </w:div>
        <w:div w:id="1429236998">
          <w:marLeft w:val="480"/>
          <w:marRight w:val="0"/>
          <w:marTop w:val="0"/>
          <w:marBottom w:val="0"/>
          <w:divBdr>
            <w:top w:val="none" w:sz="0" w:space="0" w:color="auto"/>
            <w:left w:val="none" w:sz="0" w:space="0" w:color="auto"/>
            <w:bottom w:val="none" w:sz="0" w:space="0" w:color="auto"/>
            <w:right w:val="none" w:sz="0" w:space="0" w:color="auto"/>
          </w:divBdr>
        </w:div>
        <w:div w:id="409542095">
          <w:marLeft w:val="480"/>
          <w:marRight w:val="0"/>
          <w:marTop w:val="0"/>
          <w:marBottom w:val="0"/>
          <w:divBdr>
            <w:top w:val="none" w:sz="0" w:space="0" w:color="auto"/>
            <w:left w:val="none" w:sz="0" w:space="0" w:color="auto"/>
            <w:bottom w:val="none" w:sz="0" w:space="0" w:color="auto"/>
            <w:right w:val="none" w:sz="0" w:space="0" w:color="auto"/>
          </w:divBdr>
        </w:div>
        <w:div w:id="624383821">
          <w:marLeft w:val="480"/>
          <w:marRight w:val="0"/>
          <w:marTop w:val="0"/>
          <w:marBottom w:val="0"/>
          <w:divBdr>
            <w:top w:val="none" w:sz="0" w:space="0" w:color="auto"/>
            <w:left w:val="none" w:sz="0" w:space="0" w:color="auto"/>
            <w:bottom w:val="none" w:sz="0" w:space="0" w:color="auto"/>
            <w:right w:val="none" w:sz="0" w:space="0" w:color="auto"/>
          </w:divBdr>
        </w:div>
        <w:div w:id="1134568835">
          <w:marLeft w:val="480"/>
          <w:marRight w:val="0"/>
          <w:marTop w:val="0"/>
          <w:marBottom w:val="0"/>
          <w:divBdr>
            <w:top w:val="none" w:sz="0" w:space="0" w:color="auto"/>
            <w:left w:val="none" w:sz="0" w:space="0" w:color="auto"/>
            <w:bottom w:val="none" w:sz="0" w:space="0" w:color="auto"/>
            <w:right w:val="none" w:sz="0" w:space="0" w:color="auto"/>
          </w:divBdr>
        </w:div>
        <w:div w:id="470093906">
          <w:marLeft w:val="480"/>
          <w:marRight w:val="0"/>
          <w:marTop w:val="0"/>
          <w:marBottom w:val="0"/>
          <w:divBdr>
            <w:top w:val="none" w:sz="0" w:space="0" w:color="auto"/>
            <w:left w:val="none" w:sz="0" w:space="0" w:color="auto"/>
            <w:bottom w:val="none" w:sz="0" w:space="0" w:color="auto"/>
            <w:right w:val="none" w:sz="0" w:space="0" w:color="auto"/>
          </w:divBdr>
        </w:div>
        <w:div w:id="743260463">
          <w:marLeft w:val="480"/>
          <w:marRight w:val="0"/>
          <w:marTop w:val="0"/>
          <w:marBottom w:val="0"/>
          <w:divBdr>
            <w:top w:val="none" w:sz="0" w:space="0" w:color="auto"/>
            <w:left w:val="none" w:sz="0" w:space="0" w:color="auto"/>
            <w:bottom w:val="none" w:sz="0" w:space="0" w:color="auto"/>
            <w:right w:val="none" w:sz="0" w:space="0" w:color="auto"/>
          </w:divBdr>
        </w:div>
        <w:div w:id="847328857">
          <w:marLeft w:val="480"/>
          <w:marRight w:val="0"/>
          <w:marTop w:val="0"/>
          <w:marBottom w:val="0"/>
          <w:divBdr>
            <w:top w:val="none" w:sz="0" w:space="0" w:color="auto"/>
            <w:left w:val="none" w:sz="0" w:space="0" w:color="auto"/>
            <w:bottom w:val="none" w:sz="0" w:space="0" w:color="auto"/>
            <w:right w:val="none" w:sz="0" w:space="0" w:color="auto"/>
          </w:divBdr>
        </w:div>
        <w:div w:id="2127961217">
          <w:marLeft w:val="480"/>
          <w:marRight w:val="0"/>
          <w:marTop w:val="0"/>
          <w:marBottom w:val="0"/>
          <w:divBdr>
            <w:top w:val="none" w:sz="0" w:space="0" w:color="auto"/>
            <w:left w:val="none" w:sz="0" w:space="0" w:color="auto"/>
            <w:bottom w:val="none" w:sz="0" w:space="0" w:color="auto"/>
            <w:right w:val="none" w:sz="0" w:space="0" w:color="auto"/>
          </w:divBdr>
        </w:div>
        <w:div w:id="421607306">
          <w:marLeft w:val="480"/>
          <w:marRight w:val="0"/>
          <w:marTop w:val="0"/>
          <w:marBottom w:val="0"/>
          <w:divBdr>
            <w:top w:val="none" w:sz="0" w:space="0" w:color="auto"/>
            <w:left w:val="none" w:sz="0" w:space="0" w:color="auto"/>
            <w:bottom w:val="none" w:sz="0" w:space="0" w:color="auto"/>
            <w:right w:val="none" w:sz="0" w:space="0" w:color="auto"/>
          </w:divBdr>
        </w:div>
        <w:div w:id="1002471252">
          <w:marLeft w:val="480"/>
          <w:marRight w:val="0"/>
          <w:marTop w:val="0"/>
          <w:marBottom w:val="0"/>
          <w:divBdr>
            <w:top w:val="none" w:sz="0" w:space="0" w:color="auto"/>
            <w:left w:val="none" w:sz="0" w:space="0" w:color="auto"/>
            <w:bottom w:val="none" w:sz="0" w:space="0" w:color="auto"/>
            <w:right w:val="none" w:sz="0" w:space="0" w:color="auto"/>
          </w:divBdr>
        </w:div>
        <w:div w:id="1514297646">
          <w:marLeft w:val="480"/>
          <w:marRight w:val="0"/>
          <w:marTop w:val="0"/>
          <w:marBottom w:val="0"/>
          <w:divBdr>
            <w:top w:val="none" w:sz="0" w:space="0" w:color="auto"/>
            <w:left w:val="none" w:sz="0" w:space="0" w:color="auto"/>
            <w:bottom w:val="none" w:sz="0" w:space="0" w:color="auto"/>
            <w:right w:val="none" w:sz="0" w:space="0" w:color="auto"/>
          </w:divBdr>
        </w:div>
        <w:div w:id="1442265944">
          <w:marLeft w:val="480"/>
          <w:marRight w:val="0"/>
          <w:marTop w:val="0"/>
          <w:marBottom w:val="0"/>
          <w:divBdr>
            <w:top w:val="none" w:sz="0" w:space="0" w:color="auto"/>
            <w:left w:val="none" w:sz="0" w:space="0" w:color="auto"/>
            <w:bottom w:val="none" w:sz="0" w:space="0" w:color="auto"/>
            <w:right w:val="none" w:sz="0" w:space="0" w:color="auto"/>
          </w:divBdr>
        </w:div>
        <w:div w:id="1263953859">
          <w:marLeft w:val="480"/>
          <w:marRight w:val="0"/>
          <w:marTop w:val="0"/>
          <w:marBottom w:val="0"/>
          <w:divBdr>
            <w:top w:val="none" w:sz="0" w:space="0" w:color="auto"/>
            <w:left w:val="none" w:sz="0" w:space="0" w:color="auto"/>
            <w:bottom w:val="none" w:sz="0" w:space="0" w:color="auto"/>
            <w:right w:val="none" w:sz="0" w:space="0" w:color="auto"/>
          </w:divBdr>
        </w:div>
      </w:divsChild>
    </w:div>
    <w:div w:id="1209561570">
      <w:bodyDiv w:val="1"/>
      <w:marLeft w:val="0"/>
      <w:marRight w:val="0"/>
      <w:marTop w:val="0"/>
      <w:marBottom w:val="0"/>
      <w:divBdr>
        <w:top w:val="none" w:sz="0" w:space="0" w:color="auto"/>
        <w:left w:val="none" w:sz="0" w:space="0" w:color="auto"/>
        <w:bottom w:val="none" w:sz="0" w:space="0" w:color="auto"/>
        <w:right w:val="none" w:sz="0" w:space="0" w:color="auto"/>
      </w:divBdr>
    </w:div>
    <w:div w:id="1209610467">
      <w:bodyDiv w:val="1"/>
      <w:marLeft w:val="0"/>
      <w:marRight w:val="0"/>
      <w:marTop w:val="0"/>
      <w:marBottom w:val="0"/>
      <w:divBdr>
        <w:top w:val="none" w:sz="0" w:space="0" w:color="auto"/>
        <w:left w:val="none" w:sz="0" w:space="0" w:color="auto"/>
        <w:bottom w:val="none" w:sz="0" w:space="0" w:color="auto"/>
        <w:right w:val="none" w:sz="0" w:space="0" w:color="auto"/>
      </w:divBdr>
    </w:div>
    <w:div w:id="1210649221">
      <w:bodyDiv w:val="1"/>
      <w:marLeft w:val="0"/>
      <w:marRight w:val="0"/>
      <w:marTop w:val="0"/>
      <w:marBottom w:val="0"/>
      <w:divBdr>
        <w:top w:val="none" w:sz="0" w:space="0" w:color="auto"/>
        <w:left w:val="none" w:sz="0" w:space="0" w:color="auto"/>
        <w:bottom w:val="none" w:sz="0" w:space="0" w:color="auto"/>
        <w:right w:val="none" w:sz="0" w:space="0" w:color="auto"/>
      </w:divBdr>
    </w:div>
    <w:div w:id="1210798694">
      <w:bodyDiv w:val="1"/>
      <w:marLeft w:val="0"/>
      <w:marRight w:val="0"/>
      <w:marTop w:val="0"/>
      <w:marBottom w:val="0"/>
      <w:divBdr>
        <w:top w:val="none" w:sz="0" w:space="0" w:color="auto"/>
        <w:left w:val="none" w:sz="0" w:space="0" w:color="auto"/>
        <w:bottom w:val="none" w:sz="0" w:space="0" w:color="auto"/>
        <w:right w:val="none" w:sz="0" w:space="0" w:color="auto"/>
      </w:divBdr>
    </w:div>
    <w:div w:id="1210915417">
      <w:bodyDiv w:val="1"/>
      <w:marLeft w:val="0"/>
      <w:marRight w:val="0"/>
      <w:marTop w:val="0"/>
      <w:marBottom w:val="0"/>
      <w:divBdr>
        <w:top w:val="none" w:sz="0" w:space="0" w:color="auto"/>
        <w:left w:val="none" w:sz="0" w:space="0" w:color="auto"/>
        <w:bottom w:val="none" w:sz="0" w:space="0" w:color="auto"/>
        <w:right w:val="none" w:sz="0" w:space="0" w:color="auto"/>
      </w:divBdr>
    </w:div>
    <w:div w:id="1211695643">
      <w:bodyDiv w:val="1"/>
      <w:marLeft w:val="0"/>
      <w:marRight w:val="0"/>
      <w:marTop w:val="0"/>
      <w:marBottom w:val="0"/>
      <w:divBdr>
        <w:top w:val="none" w:sz="0" w:space="0" w:color="auto"/>
        <w:left w:val="none" w:sz="0" w:space="0" w:color="auto"/>
        <w:bottom w:val="none" w:sz="0" w:space="0" w:color="auto"/>
        <w:right w:val="none" w:sz="0" w:space="0" w:color="auto"/>
      </w:divBdr>
    </w:div>
    <w:div w:id="1212762920">
      <w:bodyDiv w:val="1"/>
      <w:marLeft w:val="0"/>
      <w:marRight w:val="0"/>
      <w:marTop w:val="0"/>
      <w:marBottom w:val="0"/>
      <w:divBdr>
        <w:top w:val="none" w:sz="0" w:space="0" w:color="auto"/>
        <w:left w:val="none" w:sz="0" w:space="0" w:color="auto"/>
        <w:bottom w:val="none" w:sz="0" w:space="0" w:color="auto"/>
        <w:right w:val="none" w:sz="0" w:space="0" w:color="auto"/>
      </w:divBdr>
    </w:div>
    <w:div w:id="1212887114">
      <w:bodyDiv w:val="1"/>
      <w:marLeft w:val="0"/>
      <w:marRight w:val="0"/>
      <w:marTop w:val="0"/>
      <w:marBottom w:val="0"/>
      <w:divBdr>
        <w:top w:val="none" w:sz="0" w:space="0" w:color="auto"/>
        <w:left w:val="none" w:sz="0" w:space="0" w:color="auto"/>
        <w:bottom w:val="none" w:sz="0" w:space="0" w:color="auto"/>
        <w:right w:val="none" w:sz="0" w:space="0" w:color="auto"/>
      </w:divBdr>
    </w:div>
    <w:div w:id="1213081015">
      <w:bodyDiv w:val="1"/>
      <w:marLeft w:val="0"/>
      <w:marRight w:val="0"/>
      <w:marTop w:val="0"/>
      <w:marBottom w:val="0"/>
      <w:divBdr>
        <w:top w:val="none" w:sz="0" w:space="0" w:color="auto"/>
        <w:left w:val="none" w:sz="0" w:space="0" w:color="auto"/>
        <w:bottom w:val="none" w:sz="0" w:space="0" w:color="auto"/>
        <w:right w:val="none" w:sz="0" w:space="0" w:color="auto"/>
      </w:divBdr>
    </w:div>
    <w:div w:id="1213151960">
      <w:bodyDiv w:val="1"/>
      <w:marLeft w:val="0"/>
      <w:marRight w:val="0"/>
      <w:marTop w:val="0"/>
      <w:marBottom w:val="0"/>
      <w:divBdr>
        <w:top w:val="none" w:sz="0" w:space="0" w:color="auto"/>
        <w:left w:val="none" w:sz="0" w:space="0" w:color="auto"/>
        <w:bottom w:val="none" w:sz="0" w:space="0" w:color="auto"/>
        <w:right w:val="none" w:sz="0" w:space="0" w:color="auto"/>
      </w:divBdr>
    </w:div>
    <w:div w:id="1215003982">
      <w:bodyDiv w:val="1"/>
      <w:marLeft w:val="0"/>
      <w:marRight w:val="0"/>
      <w:marTop w:val="0"/>
      <w:marBottom w:val="0"/>
      <w:divBdr>
        <w:top w:val="none" w:sz="0" w:space="0" w:color="auto"/>
        <w:left w:val="none" w:sz="0" w:space="0" w:color="auto"/>
        <w:bottom w:val="none" w:sz="0" w:space="0" w:color="auto"/>
        <w:right w:val="none" w:sz="0" w:space="0" w:color="auto"/>
      </w:divBdr>
    </w:div>
    <w:div w:id="1215505778">
      <w:bodyDiv w:val="1"/>
      <w:marLeft w:val="0"/>
      <w:marRight w:val="0"/>
      <w:marTop w:val="0"/>
      <w:marBottom w:val="0"/>
      <w:divBdr>
        <w:top w:val="none" w:sz="0" w:space="0" w:color="auto"/>
        <w:left w:val="none" w:sz="0" w:space="0" w:color="auto"/>
        <w:bottom w:val="none" w:sz="0" w:space="0" w:color="auto"/>
        <w:right w:val="none" w:sz="0" w:space="0" w:color="auto"/>
      </w:divBdr>
    </w:div>
    <w:div w:id="1216038945">
      <w:bodyDiv w:val="1"/>
      <w:marLeft w:val="0"/>
      <w:marRight w:val="0"/>
      <w:marTop w:val="0"/>
      <w:marBottom w:val="0"/>
      <w:divBdr>
        <w:top w:val="none" w:sz="0" w:space="0" w:color="auto"/>
        <w:left w:val="none" w:sz="0" w:space="0" w:color="auto"/>
        <w:bottom w:val="none" w:sz="0" w:space="0" w:color="auto"/>
        <w:right w:val="none" w:sz="0" w:space="0" w:color="auto"/>
      </w:divBdr>
    </w:div>
    <w:div w:id="1217475370">
      <w:bodyDiv w:val="1"/>
      <w:marLeft w:val="0"/>
      <w:marRight w:val="0"/>
      <w:marTop w:val="0"/>
      <w:marBottom w:val="0"/>
      <w:divBdr>
        <w:top w:val="none" w:sz="0" w:space="0" w:color="auto"/>
        <w:left w:val="none" w:sz="0" w:space="0" w:color="auto"/>
        <w:bottom w:val="none" w:sz="0" w:space="0" w:color="auto"/>
        <w:right w:val="none" w:sz="0" w:space="0" w:color="auto"/>
      </w:divBdr>
    </w:div>
    <w:div w:id="1217929976">
      <w:bodyDiv w:val="1"/>
      <w:marLeft w:val="0"/>
      <w:marRight w:val="0"/>
      <w:marTop w:val="0"/>
      <w:marBottom w:val="0"/>
      <w:divBdr>
        <w:top w:val="none" w:sz="0" w:space="0" w:color="auto"/>
        <w:left w:val="none" w:sz="0" w:space="0" w:color="auto"/>
        <w:bottom w:val="none" w:sz="0" w:space="0" w:color="auto"/>
        <w:right w:val="none" w:sz="0" w:space="0" w:color="auto"/>
      </w:divBdr>
    </w:div>
    <w:div w:id="1218668413">
      <w:bodyDiv w:val="1"/>
      <w:marLeft w:val="0"/>
      <w:marRight w:val="0"/>
      <w:marTop w:val="0"/>
      <w:marBottom w:val="0"/>
      <w:divBdr>
        <w:top w:val="none" w:sz="0" w:space="0" w:color="auto"/>
        <w:left w:val="none" w:sz="0" w:space="0" w:color="auto"/>
        <w:bottom w:val="none" w:sz="0" w:space="0" w:color="auto"/>
        <w:right w:val="none" w:sz="0" w:space="0" w:color="auto"/>
      </w:divBdr>
    </w:div>
    <w:div w:id="1219511734">
      <w:bodyDiv w:val="1"/>
      <w:marLeft w:val="0"/>
      <w:marRight w:val="0"/>
      <w:marTop w:val="0"/>
      <w:marBottom w:val="0"/>
      <w:divBdr>
        <w:top w:val="none" w:sz="0" w:space="0" w:color="auto"/>
        <w:left w:val="none" w:sz="0" w:space="0" w:color="auto"/>
        <w:bottom w:val="none" w:sz="0" w:space="0" w:color="auto"/>
        <w:right w:val="none" w:sz="0" w:space="0" w:color="auto"/>
      </w:divBdr>
    </w:div>
    <w:div w:id="1219626399">
      <w:bodyDiv w:val="1"/>
      <w:marLeft w:val="0"/>
      <w:marRight w:val="0"/>
      <w:marTop w:val="0"/>
      <w:marBottom w:val="0"/>
      <w:divBdr>
        <w:top w:val="none" w:sz="0" w:space="0" w:color="auto"/>
        <w:left w:val="none" w:sz="0" w:space="0" w:color="auto"/>
        <w:bottom w:val="none" w:sz="0" w:space="0" w:color="auto"/>
        <w:right w:val="none" w:sz="0" w:space="0" w:color="auto"/>
      </w:divBdr>
    </w:div>
    <w:div w:id="1220050761">
      <w:bodyDiv w:val="1"/>
      <w:marLeft w:val="0"/>
      <w:marRight w:val="0"/>
      <w:marTop w:val="0"/>
      <w:marBottom w:val="0"/>
      <w:divBdr>
        <w:top w:val="none" w:sz="0" w:space="0" w:color="auto"/>
        <w:left w:val="none" w:sz="0" w:space="0" w:color="auto"/>
        <w:bottom w:val="none" w:sz="0" w:space="0" w:color="auto"/>
        <w:right w:val="none" w:sz="0" w:space="0" w:color="auto"/>
      </w:divBdr>
    </w:div>
    <w:div w:id="1220365683">
      <w:bodyDiv w:val="1"/>
      <w:marLeft w:val="0"/>
      <w:marRight w:val="0"/>
      <w:marTop w:val="0"/>
      <w:marBottom w:val="0"/>
      <w:divBdr>
        <w:top w:val="none" w:sz="0" w:space="0" w:color="auto"/>
        <w:left w:val="none" w:sz="0" w:space="0" w:color="auto"/>
        <w:bottom w:val="none" w:sz="0" w:space="0" w:color="auto"/>
        <w:right w:val="none" w:sz="0" w:space="0" w:color="auto"/>
      </w:divBdr>
    </w:div>
    <w:div w:id="1220439400">
      <w:bodyDiv w:val="1"/>
      <w:marLeft w:val="0"/>
      <w:marRight w:val="0"/>
      <w:marTop w:val="0"/>
      <w:marBottom w:val="0"/>
      <w:divBdr>
        <w:top w:val="none" w:sz="0" w:space="0" w:color="auto"/>
        <w:left w:val="none" w:sz="0" w:space="0" w:color="auto"/>
        <w:bottom w:val="none" w:sz="0" w:space="0" w:color="auto"/>
        <w:right w:val="none" w:sz="0" w:space="0" w:color="auto"/>
      </w:divBdr>
    </w:div>
    <w:div w:id="1220625772">
      <w:bodyDiv w:val="1"/>
      <w:marLeft w:val="0"/>
      <w:marRight w:val="0"/>
      <w:marTop w:val="0"/>
      <w:marBottom w:val="0"/>
      <w:divBdr>
        <w:top w:val="none" w:sz="0" w:space="0" w:color="auto"/>
        <w:left w:val="none" w:sz="0" w:space="0" w:color="auto"/>
        <w:bottom w:val="none" w:sz="0" w:space="0" w:color="auto"/>
        <w:right w:val="none" w:sz="0" w:space="0" w:color="auto"/>
      </w:divBdr>
    </w:div>
    <w:div w:id="1220896969">
      <w:bodyDiv w:val="1"/>
      <w:marLeft w:val="0"/>
      <w:marRight w:val="0"/>
      <w:marTop w:val="0"/>
      <w:marBottom w:val="0"/>
      <w:divBdr>
        <w:top w:val="none" w:sz="0" w:space="0" w:color="auto"/>
        <w:left w:val="none" w:sz="0" w:space="0" w:color="auto"/>
        <w:bottom w:val="none" w:sz="0" w:space="0" w:color="auto"/>
        <w:right w:val="none" w:sz="0" w:space="0" w:color="auto"/>
      </w:divBdr>
    </w:div>
    <w:div w:id="1221289193">
      <w:bodyDiv w:val="1"/>
      <w:marLeft w:val="0"/>
      <w:marRight w:val="0"/>
      <w:marTop w:val="0"/>
      <w:marBottom w:val="0"/>
      <w:divBdr>
        <w:top w:val="none" w:sz="0" w:space="0" w:color="auto"/>
        <w:left w:val="none" w:sz="0" w:space="0" w:color="auto"/>
        <w:bottom w:val="none" w:sz="0" w:space="0" w:color="auto"/>
        <w:right w:val="none" w:sz="0" w:space="0" w:color="auto"/>
      </w:divBdr>
    </w:div>
    <w:div w:id="1221401480">
      <w:bodyDiv w:val="1"/>
      <w:marLeft w:val="0"/>
      <w:marRight w:val="0"/>
      <w:marTop w:val="0"/>
      <w:marBottom w:val="0"/>
      <w:divBdr>
        <w:top w:val="none" w:sz="0" w:space="0" w:color="auto"/>
        <w:left w:val="none" w:sz="0" w:space="0" w:color="auto"/>
        <w:bottom w:val="none" w:sz="0" w:space="0" w:color="auto"/>
        <w:right w:val="none" w:sz="0" w:space="0" w:color="auto"/>
      </w:divBdr>
    </w:div>
    <w:div w:id="1222671411">
      <w:bodyDiv w:val="1"/>
      <w:marLeft w:val="0"/>
      <w:marRight w:val="0"/>
      <w:marTop w:val="0"/>
      <w:marBottom w:val="0"/>
      <w:divBdr>
        <w:top w:val="none" w:sz="0" w:space="0" w:color="auto"/>
        <w:left w:val="none" w:sz="0" w:space="0" w:color="auto"/>
        <w:bottom w:val="none" w:sz="0" w:space="0" w:color="auto"/>
        <w:right w:val="none" w:sz="0" w:space="0" w:color="auto"/>
      </w:divBdr>
    </w:div>
    <w:div w:id="1223099398">
      <w:bodyDiv w:val="1"/>
      <w:marLeft w:val="0"/>
      <w:marRight w:val="0"/>
      <w:marTop w:val="0"/>
      <w:marBottom w:val="0"/>
      <w:divBdr>
        <w:top w:val="none" w:sz="0" w:space="0" w:color="auto"/>
        <w:left w:val="none" w:sz="0" w:space="0" w:color="auto"/>
        <w:bottom w:val="none" w:sz="0" w:space="0" w:color="auto"/>
        <w:right w:val="none" w:sz="0" w:space="0" w:color="auto"/>
      </w:divBdr>
    </w:div>
    <w:div w:id="1223172394">
      <w:bodyDiv w:val="1"/>
      <w:marLeft w:val="0"/>
      <w:marRight w:val="0"/>
      <w:marTop w:val="0"/>
      <w:marBottom w:val="0"/>
      <w:divBdr>
        <w:top w:val="none" w:sz="0" w:space="0" w:color="auto"/>
        <w:left w:val="none" w:sz="0" w:space="0" w:color="auto"/>
        <w:bottom w:val="none" w:sz="0" w:space="0" w:color="auto"/>
        <w:right w:val="none" w:sz="0" w:space="0" w:color="auto"/>
      </w:divBdr>
    </w:div>
    <w:div w:id="1223826938">
      <w:bodyDiv w:val="1"/>
      <w:marLeft w:val="0"/>
      <w:marRight w:val="0"/>
      <w:marTop w:val="0"/>
      <w:marBottom w:val="0"/>
      <w:divBdr>
        <w:top w:val="none" w:sz="0" w:space="0" w:color="auto"/>
        <w:left w:val="none" w:sz="0" w:space="0" w:color="auto"/>
        <w:bottom w:val="none" w:sz="0" w:space="0" w:color="auto"/>
        <w:right w:val="none" w:sz="0" w:space="0" w:color="auto"/>
      </w:divBdr>
    </w:div>
    <w:div w:id="1224220267">
      <w:bodyDiv w:val="1"/>
      <w:marLeft w:val="0"/>
      <w:marRight w:val="0"/>
      <w:marTop w:val="0"/>
      <w:marBottom w:val="0"/>
      <w:divBdr>
        <w:top w:val="none" w:sz="0" w:space="0" w:color="auto"/>
        <w:left w:val="none" w:sz="0" w:space="0" w:color="auto"/>
        <w:bottom w:val="none" w:sz="0" w:space="0" w:color="auto"/>
        <w:right w:val="none" w:sz="0" w:space="0" w:color="auto"/>
      </w:divBdr>
    </w:div>
    <w:div w:id="1225724037">
      <w:bodyDiv w:val="1"/>
      <w:marLeft w:val="0"/>
      <w:marRight w:val="0"/>
      <w:marTop w:val="0"/>
      <w:marBottom w:val="0"/>
      <w:divBdr>
        <w:top w:val="none" w:sz="0" w:space="0" w:color="auto"/>
        <w:left w:val="none" w:sz="0" w:space="0" w:color="auto"/>
        <w:bottom w:val="none" w:sz="0" w:space="0" w:color="auto"/>
        <w:right w:val="none" w:sz="0" w:space="0" w:color="auto"/>
      </w:divBdr>
    </w:div>
    <w:div w:id="1225802112">
      <w:bodyDiv w:val="1"/>
      <w:marLeft w:val="0"/>
      <w:marRight w:val="0"/>
      <w:marTop w:val="0"/>
      <w:marBottom w:val="0"/>
      <w:divBdr>
        <w:top w:val="none" w:sz="0" w:space="0" w:color="auto"/>
        <w:left w:val="none" w:sz="0" w:space="0" w:color="auto"/>
        <w:bottom w:val="none" w:sz="0" w:space="0" w:color="auto"/>
        <w:right w:val="none" w:sz="0" w:space="0" w:color="auto"/>
      </w:divBdr>
    </w:div>
    <w:div w:id="1226183194">
      <w:bodyDiv w:val="1"/>
      <w:marLeft w:val="0"/>
      <w:marRight w:val="0"/>
      <w:marTop w:val="0"/>
      <w:marBottom w:val="0"/>
      <w:divBdr>
        <w:top w:val="none" w:sz="0" w:space="0" w:color="auto"/>
        <w:left w:val="none" w:sz="0" w:space="0" w:color="auto"/>
        <w:bottom w:val="none" w:sz="0" w:space="0" w:color="auto"/>
        <w:right w:val="none" w:sz="0" w:space="0" w:color="auto"/>
      </w:divBdr>
    </w:div>
    <w:div w:id="1227450519">
      <w:bodyDiv w:val="1"/>
      <w:marLeft w:val="0"/>
      <w:marRight w:val="0"/>
      <w:marTop w:val="0"/>
      <w:marBottom w:val="0"/>
      <w:divBdr>
        <w:top w:val="none" w:sz="0" w:space="0" w:color="auto"/>
        <w:left w:val="none" w:sz="0" w:space="0" w:color="auto"/>
        <w:bottom w:val="none" w:sz="0" w:space="0" w:color="auto"/>
        <w:right w:val="none" w:sz="0" w:space="0" w:color="auto"/>
      </w:divBdr>
    </w:div>
    <w:div w:id="1227692241">
      <w:bodyDiv w:val="1"/>
      <w:marLeft w:val="0"/>
      <w:marRight w:val="0"/>
      <w:marTop w:val="0"/>
      <w:marBottom w:val="0"/>
      <w:divBdr>
        <w:top w:val="none" w:sz="0" w:space="0" w:color="auto"/>
        <w:left w:val="none" w:sz="0" w:space="0" w:color="auto"/>
        <w:bottom w:val="none" w:sz="0" w:space="0" w:color="auto"/>
        <w:right w:val="none" w:sz="0" w:space="0" w:color="auto"/>
      </w:divBdr>
    </w:div>
    <w:div w:id="1228686655">
      <w:bodyDiv w:val="1"/>
      <w:marLeft w:val="0"/>
      <w:marRight w:val="0"/>
      <w:marTop w:val="0"/>
      <w:marBottom w:val="0"/>
      <w:divBdr>
        <w:top w:val="none" w:sz="0" w:space="0" w:color="auto"/>
        <w:left w:val="none" w:sz="0" w:space="0" w:color="auto"/>
        <w:bottom w:val="none" w:sz="0" w:space="0" w:color="auto"/>
        <w:right w:val="none" w:sz="0" w:space="0" w:color="auto"/>
      </w:divBdr>
    </w:div>
    <w:div w:id="1228803946">
      <w:bodyDiv w:val="1"/>
      <w:marLeft w:val="0"/>
      <w:marRight w:val="0"/>
      <w:marTop w:val="0"/>
      <w:marBottom w:val="0"/>
      <w:divBdr>
        <w:top w:val="none" w:sz="0" w:space="0" w:color="auto"/>
        <w:left w:val="none" w:sz="0" w:space="0" w:color="auto"/>
        <w:bottom w:val="none" w:sz="0" w:space="0" w:color="auto"/>
        <w:right w:val="none" w:sz="0" w:space="0" w:color="auto"/>
      </w:divBdr>
    </w:div>
    <w:div w:id="1228951323">
      <w:bodyDiv w:val="1"/>
      <w:marLeft w:val="0"/>
      <w:marRight w:val="0"/>
      <w:marTop w:val="0"/>
      <w:marBottom w:val="0"/>
      <w:divBdr>
        <w:top w:val="none" w:sz="0" w:space="0" w:color="auto"/>
        <w:left w:val="none" w:sz="0" w:space="0" w:color="auto"/>
        <w:bottom w:val="none" w:sz="0" w:space="0" w:color="auto"/>
        <w:right w:val="none" w:sz="0" w:space="0" w:color="auto"/>
      </w:divBdr>
    </w:div>
    <w:div w:id="1228952183">
      <w:bodyDiv w:val="1"/>
      <w:marLeft w:val="0"/>
      <w:marRight w:val="0"/>
      <w:marTop w:val="0"/>
      <w:marBottom w:val="0"/>
      <w:divBdr>
        <w:top w:val="none" w:sz="0" w:space="0" w:color="auto"/>
        <w:left w:val="none" w:sz="0" w:space="0" w:color="auto"/>
        <w:bottom w:val="none" w:sz="0" w:space="0" w:color="auto"/>
        <w:right w:val="none" w:sz="0" w:space="0" w:color="auto"/>
      </w:divBdr>
    </w:div>
    <w:div w:id="1229224419">
      <w:bodyDiv w:val="1"/>
      <w:marLeft w:val="0"/>
      <w:marRight w:val="0"/>
      <w:marTop w:val="0"/>
      <w:marBottom w:val="0"/>
      <w:divBdr>
        <w:top w:val="none" w:sz="0" w:space="0" w:color="auto"/>
        <w:left w:val="none" w:sz="0" w:space="0" w:color="auto"/>
        <w:bottom w:val="none" w:sz="0" w:space="0" w:color="auto"/>
        <w:right w:val="none" w:sz="0" w:space="0" w:color="auto"/>
      </w:divBdr>
    </w:div>
    <w:div w:id="1230574088">
      <w:bodyDiv w:val="1"/>
      <w:marLeft w:val="0"/>
      <w:marRight w:val="0"/>
      <w:marTop w:val="0"/>
      <w:marBottom w:val="0"/>
      <w:divBdr>
        <w:top w:val="none" w:sz="0" w:space="0" w:color="auto"/>
        <w:left w:val="none" w:sz="0" w:space="0" w:color="auto"/>
        <w:bottom w:val="none" w:sz="0" w:space="0" w:color="auto"/>
        <w:right w:val="none" w:sz="0" w:space="0" w:color="auto"/>
      </w:divBdr>
    </w:div>
    <w:div w:id="1231885974">
      <w:bodyDiv w:val="1"/>
      <w:marLeft w:val="0"/>
      <w:marRight w:val="0"/>
      <w:marTop w:val="0"/>
      <w:marBottom w:val="0"/>
      <w:divBdr>
        <w:top w:val="none" w:sz="0" w:space="0" w:color="auto"/>
        <w:left w:val="none" w:sz="0" w:space="0" w:color="auto"/>
        <w:bottom w:val="none" w:sz="0" w:space="0" w:color="auto"/>
        <w:right w:val="none" w:sz="0" w:space="0" w:color="auto"/>
      </w:divBdr>
      <w:divsChild>
        <w:div w:id="242492706">
          <w:marLeft w:val="480"/>
          <w:marRight w:val="0"/>
          <w:marTop w:val="0"/>
          <w:marBottom w:val="0"/>
          <w:divBdr>
            <w:top w:val="none" w:sz="0" w:space="0" w:color="auto"/>
            <w:left w:val="none" w:sz="0" w:space="0" w:color="auto"/>
            <w:bottom w:val="none" w:sz="0" w:space="0" w:color="auto"/>
            <w:right w:val="none" w:sz="0" w:space="0" w:color="auto"/>
          </w:divBdr>
        </w:div>
        <w:div w:id="569341541">
          <w:marLeft w:val="480"/>
          <w:marRight w:val="0"/>
          <w:marTop w:val="0"/>
          <w:marBottom w:val="0"/>
          <w:divBdr>
            <w:top w:val="none" w:sz="0" w:space="0" w:color="auto"/>
            <w:left w:val="none" w:sz="0" w:space="0" w:color="auto"/>
            <w:bottom w:val="none" w:sz="0" w:space="0" w:color="auto"/>
            <w:right w:val="none" w:sz="0" w:space="0" w:color="auto"/>
          </w:divBdr>
        </w:div>
        <w:div w:id="519243053">
          <w:marLeft w:val="480"/>
          <w:marRight w:val="0"/>
          <w:marTop w:val="0"/>
          <w:marBottom w:val="0"/>
          <w:divBdr>
            <w:top w:val="none" w:sz="0" w:space="0" w:color="auto"/>
            <w:left w:val="none" w:sz="0" w:space="0" w:color="auto"/>
            <w:bottom w:val="none" w:sz="0" w:space="0" w:color="auto"/>
            <w:right w:val="none" w:sz="0" w:space="0" w:color="auto"/>
          </w:divBdr>
        </w:div>
        <w:div w:id="330446664">
          <w:marLeft w:val="480"/>
          <w:marRight w:val="0"/>
          <w:marTop w:val="0"/>
          <w:marBottom w:val="0"/>
          <w:divBdr>
            <w:top w:val="none" w:sz="0" w:space="0" w:color="auto"/>
            <w:left w:val="none" w:sz="0" w:space="0" w:color="auto"/>
            <w:bottom w:val="none" w:sz="0" w:space="0" w:color="auto"/>
            <w:right w:val="none" w:sz="0" w:space="0" w:color="auto"/>
          </w:divBdr>
        </w:div>
        <w:div w:id="1509324073">
          <w:marLeft w:val="480"/>
          <w:marRight w:val="0"/>
          <w:marTop w:val="0"/>
          <w:marBottom w:val="0"/>
          <w:divBdr>
            <w:top w:val="none" w:sz="0" w:space="0" w:color="auto"/>
            <w:left w:val="none" w:sz="0" w:space="0" w:color="auto"/>
            <w:bottom w:val="none" w:sz="0" w:space="0" w:color="auto"/>
            <w:right w:val="none" w:sz="0" w:space="0" w:color="auto"/>
          </w:divBdr>
        </w:div>
        <w:div w:id="1453983476">
          <w:marLeft w:val="480"/>
          <w:marRight w:val="0"/>
          <w:marTop w:val="0"/>
          <w:marBottom w:val="0"/>
          <w:divBdr>
            <w:top w:val="none" w:sz="0" w:space="0" w:color="auto"/>
            <w:left w:val="none" w:sz="0" w:space="0" w:color="auto"/>
            <w:bottom w:val="none" w:sz="0" w:space="0" w:color="auto"/>
            <w:right w:val="none" w:sz="0" w:space="0" w:color="auto"/>
          </w:divBdr>
        </w:div>
        <w:div w:id="1091895432">
          <w:marLeft w:val="480"/>
          <w:marRight w:val="0"/>
          <w:marTop w:val="0"/>
          <w:marBottom w:val="0"/>
          <w:divBdr>
            <w:top w:val="none" w:sz="0" w:space="0" w:color="auto"/>
            <w:left w:val="none" w:sz="0" w:space="0" w:color="auto"/>
            <w:bottom w:val="none" w:sz="0" w:space="0" w:color="auto"/>
            <w:right w:val="none" w:sz="0" w:space="0" w:color="auto"/>
          </w:divBdr>
        </w:div>
        <w:div w:id="2049603341">
          <w:marLeft w:val="480"/>
          <w:marRight w:val="0"/>
          <w:marTop w:val="0"/>
          <w:marBottom w:val="0"/>
          <w:divBdr>
            <w:top w:val="none" w:sz="0" w:space="0" w:color="auto"/>
            <w:left w:val="none" w:sz="0" w:space="0" w:color="auto"/>
            <w:bottom w:val="none" w:sz="0" w:space="0" w:color="auto"/>
            <w:right w:val="none" w:sz="0" w:space="0" w:color="auto"/>
          </w:divBdr>
        </w:div>
        <w:div w:id="1751345881">
          <w:marLeft w:val="480"/>
          <w:marRight w:val="0"/>
          <w:marTop w:val="0"/>
          <w:marBottom w:val="0"/>
          <w:divBdr>
            <w:top w:val="none" w:sz="0" w:space="0" w:color="auto"/>
            <w:left w:val="none" w:sz="0" w:space="0" w:color="auto"/>
            <w:bottom w:val="none" w:sz="0" w:space="0" w:color="auto"/>
            <w:right w:val="none" w:sz="0" w:space="0" w:color="auto"/>
          </w:divBdr>
        </w:div>
        <w:div w:id="659233333">
          <w:marLeft w:val="480"/>
          <w:marRight w:val="0"/>
          <w:marTop w:val="0"/>
          <w:marBottom w:val="0"/>
          <w:divBdr>
            <w:top w:val="none" w:sz="0" w:space="0" w:color="auto"/>
            <w:left w:val="none" w:sz="0" w:space="0" w:color="auto"/>
            <w:bottom w:val="none" w:sz="0" w:space="0" w:color="auto"/>
            <w:right w:val="none" w:sz="0" w:space="0" w:color="auto"/>
          </w:divBdr>
        </w:div>
        <w:div w:id="1767381494">
          <w:marLeft w:val="480"/>
          <w:marRight w:val="0"/>
          <w:marTop w:val="0"/>
          <w:marBottom w:val="0"/>
          <w:divBdr>
            <w:top w:val="none" w:sz="0" w:space="0" w:color="auto"/>
            <w:left w:val="none" w:sz="0" w:space="0" w:color="auto"/>
            <w:bottom w:val="none" w:sz="0" w:space="0" w:color="auto"/>
            <w:right w:val="none" w:sz="0" w:space="0" w:color="auto"/>
          </w:divBdr>
        </w:div>
        <w:div w:id="2077629129">
          <w:marLeft w:val="480"/>
          <w:marRight w:val="0"/>
          <w:marTop w:val="0"/>
          <w:marBottom w:val="0"/>
          <w:divBdr>
            <w:top w:val="none" w:sz="0" w:space="0" w:color="auto"/>
            <w:left w:val="none" w:sz="0" w:space="0" w:color="auto"/>
            <w:bottom w:val="none" w:sz="0" w:space="0" w:color="auto"/>
            <w:right w:val="none" w:sz="0" w:space="0" w:color="auto"/>
          </w:divBdr>
        </w:div>
        <w:div w:id="326709314">
          <w:marLeft w:val="480"/>
          <w:marRight w:val="0"/>
          <w:marTop w:val="0"/>
          <w:marBottom w:val="0"/>
          <w:divBdr>
            <w:top w:val="none" w:sz="0" w:space="0" w:color="auto"/>
            <w:left w:val="none" w:sz="0" w:space="0" w:color="auto"/>
            <w:bottom w:val="none" w:sz="0" w:space="0" w:color="auto"/>
            <w:right w:val="none" w:sz="0" w:space="0" w:color="auto"/>
          </w:divBdr>
        </w:div>
        <w:div w:id="1961916771">
          <w:marLeft w:val="480"/>
          <w:marRight w:val="0"/>
          <w:marTop w:val="0"/>
          <w:marBottom w:val="0"/>
          <w:divBdr>
            <w:top w:val="none" w:sz="0" w:space="0" w:color="auto"/>
            <w:left w:val="none" w:sz="0" w:space="0" w:color="auto"/>
            <w:bottom w:val="none" w:sz="0" w:space="0" w:color="auto"/>
            <w:right w:val="none" w:sz="0" w:space="0" w:color="auto"/>
          </w:divBdr>
        </w:div>
        <w:div w:id="1975872319">
          <w:marLeft w:val="480"/>
          <w:marRight w:val="0"/>
          <w:marTop w:val="0"/>
          <w:marBottom w:val="0"/>
          <w:divBdr>
            <w:top w:val="none" w:sz="0" w:space="0" w:color="auto"/>
            <w:left w:val="none" w:sz="0" w:space="0" w:color="auto"/>
            <w:bottom w:val="none" w:sz="0" w:space="0" w:color="auto"/>
            <w:right w:val="none" w:sz="0" w:space="0" w:color="auto"/>
          </w:divBdr>
        </w:div>
        <w:div w:id="2026664790">
          <w:marLeft w:val="480"/>
          <w:marRight w:val="0"/>
          <w:marTop w:val="0"/>
          <w:marBottom w:val="0"/>
          <w:divBdr>
            <w:top w:val="none" w:sz="0" w:space="0" w:color="auto"/>
            <w:left w:val="none" w:sz="0" w:space="0" w:color="auto"/>
            <w:bottom w:val="none" w:sz="0" w:space="0" w:color="auto"/>
            <w:right w:val="none" w:sz="0" w:space="0" w:color="auto"/>
          </w:divBdr>
        </w:div>
        <w:div w:id="1615744560">
          <w:marLeft w:val="480"/>
          <w:marRight w:val="0"/>
          <w:marTop w:val="0"/>
          <w:marBottom w:val="0"/>
          <w:divBdr>
            <w:top w:val="none" w:sz="0" w:space="0" w:color="auto"/>
            <w:left w:val="none" w:sz="0" w:space="0" w:color="auto"/>
            <w:bottom w:val="none" w:sz="0" w:space="0" w:color="auto"/>
            <w:right w:val="none" w:sz="0" w:space="0" w:color="auto"/>
          </w:divBdr>
        </w:div>
        <w:div w:id="443382022">
          <w:marLeft w:val="480"/>
          <w:marRight w:val="0"/>
          <w:marTop w:val="0"/>
          <w:marBottom w:val="0"/>
          <w:divBdr>
            <w:top w:val="none" w:sz="0" w:space="0" w:color="auto"/>
            <w:left w:val="none" w:sz="0" w:space="0" w:color="auto"/>
            <w:bottom w:val="none" w:sz="0" w:space="0" w:color="auto"/>
            <w:right w:val="none" w:sz="0" w:space="0" w:color="auto"/>
          </w:divBdr>
        </w:div>
        <w:div w:id="2102942713">
          <w:marLeft w:val="480"/>
          <w:marRight w:val="0"/>
          <w:marTop w:val="0"/>
          <w:marBottom w:val="0"/>
          <w:divBdr>
            <w:top w:val="none" w:sz="0" w:space="0" w:color="auto"/>
            <w:left w:val="none" w:sz="0" w:space="0" w:color="auto"/>
            <w:bottom w:val="none" w:sz="0" w:space="0" w:color="auto"/>
            <w:right w:val="none" w:sz="0" w:space="0" w:color="auto"/>
          </w:divBdr>
        </w:div>
        <w:div w:id="327951237">
          <w:marLeft w:val="480"/>
          <w:marRight w:val="0"/>
          <w:marTop w:val="0"/>
          <w:marBottom w:val="0"/>
          <w:divBdr>
            <w:top w:val="none" w:sz="0" w:space="0" w:color="auto"/>
            <w:left w:val="none" w:sz="0" w:space="0" w:color="auto"/>
            <w:bottom w:val="none" w:sz="0" w:space="0" w:color="auto"/>
            <w:right w:val="none" w:sz="0" w:space="0" w:color="auto"/>
          </w:divBdr>
        </w:div>
        <w:div w:id="916354888">
          <w:marLeft w:val="480"/>
          <w:marRight w:val="0"/>
          <w:marTop w:val="0"/>
          <w:marBottom w:val="0"/>
          <w:divBdr>
            <w:top w:val="none" w:sz="0" w:space="0" w:color="auto"/>
            <w:left w:val="none" w:sz="0" w:space="0" w:color="auto"/>
            <w:bottom w:val="none" w:sz="0" w:space="0" w:color="auto"/>
            <w:right w:val="none" w:sz="0" w:space="0" w:color="auto"/>
          </w:divBdr>
        </w:div>
        <w:div w:id="662512110">
          <w:marLeft w:val="480"/>
          <w:marRight w:val="0"/>
          <w:marTop w:val="0"/>
          <w:marBottom w:val="0"/>
          <w:divBdr>
            <w:top w:val="none" w:sz="0" w:space="0" w:color="auto"/>
            <w:left w:val="none" w:sz="0" w:space="0" w:color="auto"/>
            <w:bottom w:val="none" w:sz="0" w:space="0" w:color="auto"/>
            <w:right w:val="none" w:sz="0" w:space="0" w:color="auto"/>
          </w:divBdr>
        </w:div>
        <w:div w:id="1049646264">
          <w:marLeft w:val="480"/>
          <w:marRight w:val="0"/>
          <w:marTop w:val="0"/>
          <w:marBottom w:val="0"/>
          <w:divBdr>
            <w:top w:val="none" w:sz="0" w:space="0" w:color="auto"/>
            <w:left w:val="none" w:sz="0" w:space="0" w:color="auto"/>
            <w:bottom w:val="none" w:sz="0" w:space="0" w:color="auto"/>
            <w:right w:val="none" w:sz="0" w:space="0" w:color="auto"/>
          </w:divBdr>
        </w:div>
        <w:div w:id="1035541159">
          <w:marLeft w:val="480"/>
          <w:marRight w:val="0"/>
          <w:marTop w:val="0"/>
          <w:marBottom w:val="0"/>
          <w:divBdr>
            <w:top w:val="none" w:sz="0" w:space="0" w:color="auto"/>
            <w:left w:val="none" w:sz="0" w:space="0" w:color="auto"/>
            <w:bottom w:val="none" w:sz="0" w:space="0" w:color="auto"/>
            <w:right w:val="none" w:sz="0" w:space="0" w:color="auto"/>
          </w:divBdr>
        </w:div>
        <w:div w:id="235287595">
          <w:marLeft w:val="480"/>
          <w:marRight w:val="0"/>
          <w:marTop w:val="0"/>
          <w:marBottom w:val="0"/>
          <w:divBdr>
            <w:top w:val="none" w:sz="0" w:space="0" w:color="auto"/>
            <w:left w:val="none" w:sz="0" w:space="0" w:color="auto"/>
            <w:bottom w:val="none" w:sz="0" w:space="0" w:color="auto"/>
            <w:right w:val="none" w:sz="0" w:space="0" w:color="auto"/>
          </w:divBdr>
        </w:div>
        <w:div w:id="1528059354">
          <w:marLeft w:val="480"/>
          <w:marRight w:val="0"/>
          <w:marTop w:val="0"/>
          <w:marBottom w:val="0"/>
          <w:divBdr>
            <w:top w:val="none" w:sz="0" w:space="0" w:color="auto"/>
            <w:left w:val="none" w:sz="0" w:space="0" w:color="auto"/>
            <w:bottom w:val="none" w:sz="0" w:space="0" w:color="auto"/>
            <w:right w:val="none" w:sz="0" w:space="0" w:color="auto"/>
          </w:divBdr>
        </w:div>
        <w:div w:id="842664723">
          <w:marLeft w:val="480"/>
          <w:marRight w:val="0"/>
          <w:marTop w:val="0"/>
          <w:marBottom w:val="0"/>
          <w:divBdr>
            <w:top w:val="none" w:sz="0" w:space="0" w:color="auto"/>
            <w:left w:val="none" w:sz="0" w:space="0" w:color="auto"/>
            <w:bottom w:val="none" w:sz="0" w:space="0" w:color="auto"/>
            <w:right w:val="none" w:sz="0" w:space="0" w:color="auto"/>
          </w:divBdr>
        </w:div>
        <w:div w:id="1942912437">
          <w:marLeft w:val="480"/>
          <w:marRight w:val="0"/>
          <w:marTop w:val="0"/>
          <w:marBottom w:val="0"/>
          <w:divBdr>
            <w:top w:val="none" w:sz="0" w:space="0" w:color="auto"/>
            <w:left w:val="none" w:sz="0" w:space="0" w:color="auto"/>
            <w:bottom w:val="none" w:sz="0" w:space="0" w:color="auto"/>
            <w:right w:val="none" w:sz="0" w:space="0" w:color="auto"/>
          </w:divBdr>
        </w:div>
        <w:div w:id="912471687">
          <w:marLeft w:val="480"/>
          <w:marRight w:val="0"/>
          <w:marTop w:val="0"/>
          <w:marBottom w:val="0"/>
          <w:divBdr>
            <w:top w:val="none" w:sz="0" w:space="0" w:color="auto"/>
            <w:left w:val="none" w:sz="0" w:space="0" w:color="auto"/>
            <w:bottom w:val="none" w:sz="0" w:space="0" w:color="auto"/>
            <w:right w:val="none" w:sz="0" w:space="0" w:color="auto"/>
          </w:divBdr>
        </w:div>
        <w:div w:id="1803383091">
          <w:marLeft w:val="480"/>
          <w:marRight w:val="0"/>
          <w:marTop w:val="0"/>
          <w:marBottom w:val="0"/>
          <w:divBdr>
            <w:top w:val="none" w:sz="0" w:space="0" w:color="auto"/>
            <w:left w:val="none" w:sz="0" w:space="0" w:color="auto"/>
            <w:bottom w:val="none" w:sz="0" w:space="0" w:color="auto"/>
            <w:right w:val="none" w:sz="0" w:space="0" w:color="auto"/>
          </w:divBdr>
        </w:div>
      </w:divsChild>
    </w:div>
    <w:div w:id="1231962601">
      <w:bodyDiv w:val="1"/>
      <w:marLeft w:val="0"/>
      <w:marRight w:val="0"/>
      <w:marTop w:val="0"/>
      <w:marBottom w:val="0"/>
      <w:divBdr>
        <w:top w:val="none" w:sz="0" w:space="0" w:color="auto"/>
        <w:left w:val="none" w:sz="0" w:space="0" w:color="auto"/>
        <w:bottom w:val="none" w:sz="0" w:space="0" w:color="auto"/>
        <w:right w:val="none" w:sz="0" w:space="0" w:color="auto"/>
      </w:divBdr>
    </w:div>
    <w:div w:id="1232081725">
      <w:bodyDiv w:val="1"/>
      <w:marLeft w:val="0"/>
      <w:marRight w:val="0"/>
      <w:marTop w:val="0"/>
      <w:marBottom w:val="0"/>
      <w:divBdr>
        <w:top w:val="none" w:sz="0" w:space="0" w:color="auto"/>
        <w:left w:val="none" w:sz="0" w:space="0" w:color="auto"/>
        <w:bottom w:val="none" w:sz="0" w:space="0" w:color="auto"/>
        <w:right w:val="none" w:sz="0" w:space="0" w:color="auto"/>
      </w:divBdr>
    </w:div>
    <w:div w:id="1232739942">
      <w:bodyDiv w:val="1"/>
      <w:marLeft w:val="0"/>
      <w:marRight w:val="0"/>
      <w:marTop w:val="0"/>
      <w:marBottom w:val="0"/>
      <w:divBdr>
        <w:top w:val="none" w:sz="0" w:space="0" w:color="auto"/>
        <w:left w:val="none" w:sz="0" w:space="0" w:color="auto"/>
        <w:bottom w:val="none" w:sz="0" w:space="0" w:color="auto"/>
        <w:right w:val="none" w:sz="0" w:space="0" w:color="auto"/>
      </w:divBdr>
    </w:div>
    <w:div w:id="1233078229">
      <w:bodyDiv w:val="1"/>
      <w:marLeft w:val="0"/>
      <w:marRight w:val="0"/>
      <w:marTop w:val="0"/>
      <w:marBottom w:val="0"/>
      <w:divBdr>
        <w:top w:val="none" w:sz="0" w:space="0" w:color="auto"/>
        <w:left w:val="none" w:sz="0" w:space="0" w:color="auto"/>
        <w:bottom w:val="none" w:sz="0" w:space="0" w:color="auto"/>
        <w:right w:val="none" w:sz="0" w:space="0" w:color="auto"/>
      </w:divBdr>
    </w:div>
    <w:div w:id="1234120980">
      <w:bodyDiv w:val="1"/>
      <w:marLeft w:val="0"/>
      <w:marRight w:val="0"/>
      <w:marTop w:val="0"/>
      <w:marBottom w:val="0"/>
      <w:divBdr>
        <w:top w:val="none" w:sz="0" w:space="0" w:color="auto"/>
        <w:left w:val="none" w:sz="0" w:space="0" w:color="auto"/>
        <w:bottom w:val="none" w:sz="0" w:space="0" w:color="auto"/>
        <w:right w:val="none" w:sz="0" w:space="0" w:color="auto"/>
      </w:divBdr>
    </w:div>
    <w:div w:id="1234201725">
      <w:bodyDiv w:val="1"/>
      <w:marLeft w:val="0"/>
      <w:marRight w:val="0"/>
      <w:marTop w:val="0"/>
      <w:marBottom w:val="0"/>
      <w:divBdr>
        <w:top w:val="none" w:sz="0" w:space="0" w:color="auto"/>
        <w:left w:val="none" w:sz="0" w:space="0" w:color="auto"/>
        <w:bottom w:val="none" w:sz="0" w:space="0" w:color="auto"/>
        <w:right w:val="none" w:sz="0" w:space="0" w:color="auto"/>
      </w:divBdr>
    </w:div>
    <w:div w:id="1234394755">
      <w:bodyDiv w:val="1"/>
      <w:marLeft w:val="0"/>
      <w:marRight w:val="0"/>
      <w:marTop w:val="0"/>
      <w:marBottom w:val="0"/>
      <w:divBdr>
        <w:top w:val="none" w:sz="0" w:space="0" w:color="auto"/>
        <w:left w:val="none" w:sz="0" w:space="0" w:color="auto"/>
        <w:bottom w:val="none" w:sz="0" w:space="0" w:color="auto"/>
        <w:right w:val="none" w:sz="0" w:space="0" w:color="auto"/>
      </w:divBdr>
    </w:div>
    <w:div w:id="1234395630">
      <w:bodyDiv w:val="1"/>
      <w:marLeft w:val="0"/>
      <w:marRight w:val="0"/>
      <w:marTop w:val="0"/>
      <w:marBottom w:val="0"/>
      <w:divBdr>
        <w:top w:val="none" w:sz="0" w:space="0" w:color="auto"/>
        <w:left w:val="none" w:sz="0" w:space="0" w:color="auto"/>
        <w:bottom w:val="none" w:sz="0" w:space="0" w:color="auto"/>
        <w:right w:val="none" w:sz="0" w:space="0" w:color="auto"/>
      </w:divBdr>
    </w:div>
    <w:div w:id="1235429990">
      <w:bodyDiv w:val="1"/>
      <w:marLeft w:val="0"/>
      <w:marRight w:val="0"/>
      <w:marTop w:val="0"/>
      <w:marBottom w:val="0"/>
      <w:divBdr>
        <w:top w:val="none" w:sz="0" w:space="0" w:color="auto"/>
        <w:left w:val="none" w:sz="0" w:space="0" w:color="auto"/>
        <w:bottom w:val="none" w:sz="0" w:space="0" w:color="auto"/>
        <w:right w:val="none" w:sz="0" w:space="0" w:color="auto"/>
      </w:divBdr>
    </w:div>
    <w:div w:id="1235430040">
      <w:bodyDiv w:val="1"/>
      <w:marLeft w:val="0"/>
      <w:marRight w:val="0"/>
      <w:marTop w:val="0"/>
      <w:marBottom w:val="0"/>
      <w:divBdr>
        <w:top w:val="none" w:sz="0" w:space="0" w:color="auto"/>
        <w:left w:val="none" w:sz="0" w:space="0" w:color="auto"/>
        <w:bottom w:val="none" w:sz="0" w:space="0" w:color="auto"/>
        <w:right w:val="none" w:sz="0" w:space="0" w:color="auto"/>
      </w:divBdr>
    </w:div>
    <w:div w:id="1235436452">
      <w:bodyDiv w:val="1"/>
      <w:marLeft w:val="0"/>
      <w:marRight w:val="0"/>
      <w:marTop w:val="0"/>
      <w:marBottom w:val="0"/>
      <w:divBdr>
        <w:top w:val="none" w:sz="0" w:space="0" w:color="auto"/>
        <w:left w:val="none" w:sz="0" w:space="0" w:color="auto"/>
        <w:bottom w:val="none" w:sz="0" w:space="0" w:color="auto"/>
        <w:right w:val="none" w:sz="0" w:space="0" w:color="auto"/>
      </w:divBdr>
    </w:div>
    <w:div w:id="1235510769">
      <w:bodyDiv w:val="1"/>
      <w:marLeft w:val="0"/>
      <w:marRight w:val="0"/>
      <w:marTop w:val="0"/>
      <w:marBottom w:val="0"/>
      <w:divBdr>
        <w:top w:val="none" w:sz="0" w:space="0" w:color="auto"/>
        <w:left w:val="none" w:sz="0" w:space="0" w:color="auto"/>
        <w:bottom w:val="none" w:sz="0" w:space="0" w:color="auto"/>
        <w:right w:val="none" w:sz="0" w:space="0" w:color="auto"/>
      </w:divBdr>
      <w:divsChild>
        <w:div w:id="1428697459">
          <w:marLeft w:val="480"/>
          <w:marRight w:val="0"/>
          <w:marTop w:val="0"/>
          <w:marBottom w:val="0"/>
          <w:divBdr>
            <w:top w:val="none" w:sz="0" w:space="0" w:color="auto"/>
            <w:left w:val="none" w:sz="0" w:space="0" w:color="auto"/>
            <w:bottom w:val="none" w:sz="0" w:space="0" w:color="auto"/>
            <w:right w:val="none" w:sz="0" w:space="0" w:color="auto"/>
          </w:divBdr>
        </w:div>
        <w:div w:id="594099909">
          <w:marLeft w:val="480"/>
          <w:marRight w:val="0"/>
          <w:marTop w:val="0"/>
          <w:marBottom w:val="0"/>
          <w:divBdr>
            <w:top w:val="none" w:sz="0" w:space="0" w:color="auto"/>
            <w:left w:val="none" w:sz="0" w:space="0" w:color="auto"/>
            <w:bottom w:val="none" w:sz="0" w:space="0" w:color="auto"/>
            <w:right w:val="none" w:sz="0" w:space="0" w:color="auto"/>
          </w:divBdr>
        </w:div>
        <w:div w:id="476654656">
          <w:marLeft w:val="480"/>
          <w:marRight w:val="0"/>
          <w:marTop w:val="0"/>
          <w:marBottom w:val="0"/>
          <w:divBdr>
            <w:top w:val="none" w:sz="0" w:space="0" w:color="auto"/>
            <w:left w:val="none" w:sz="0" w:space="0" w:color="auto"/>
            <w:bottom w:val="none" w:sz="0" w:space="0" w:color="auto"/>
            <w:right w:val="none" w:sz="0" w:space="0" w:color="auto"/>
          </w:divBdr>
        </w:div>
        <w:div w:id="883979921">
          <w:marLeft w:val="480"/>
          <w:marRight w:val="0"/>
          <w:marTop w:val="0"/>
          <w:marBottom w:val="0"/>
          <w:divBdr>
            <w:top w:val="none" w:sz="0" w:space="0" w:color="auto"/>
            <w:left w:val="none" w:sz="0" w:space="0" w:color="auto"/>
            <w:bottom w:val="none" w:sz="0" w:space="0" w:color="auto"/>
            <w:right w:val="none" w:sz="0" w:space="0" w:color="auto"/>
          </w:divBdr>
        </w:div>
        <w:div w:id="1301964037">
          <w:marLeft w:val="480"/>
          <w:marRight w:val="0"/>
          <w:marTop w:val="0"/>
          <w:marBottom w:val="0"/>
          <w:divBdr>
            <w:top w:val="none" w:sz="0" w:space="0" w:color="auto"/>
            <w:left w:val="none" w:sz="0" w:space="0" w:color="auto"/>
            <w:bottom w:val="none" w:sz="0" w:space="0" w:color="auto"/>
            <w:right w:val="none" w:sz="0" w:space="0" w:color="auto"/>
          </w:divBdr>
        </w:div>
        <w:div w:id="681321270">
          <w:marLeft w:val="480"/>
          <w:marRight w:val="0"/>
          <w:marTop w:val="0"/>
          <w:marBottom w:val="0"/>
          <w:divBdr>
            <w:top w:val="none" w:sz="0" w:space="0" w:color="auto"/>
            <w:left w:val="none" w:sz="0" w:space="0" w:color="auto"/>
            <w:bottom w:val="none" w:sz="0" w:space="0" w:color="auto"/>
            <w:right w:val="none" w:sz="0" w:space="0" w:color="auto"/>
          </w:divBdr>
        </w:div>
        <w:div w:id="1739088207">
          <w:marLeft w:val="480"/>
          <w:marRight w:val="0"/>
          <w:marTop w:val="0"/>
          <w:marBottom w:val="0"/>
          <w:divBdr>
            <w:top w:val="none" w:sz="0" w:space="0" w:color="auto"/>
            <w:left w:val="none" w:sz="0" w:space="0" w:color="auto"/>
            <w:bottom w:val="none" w:sz="0" w:space="0" w:color="auto"/>
            <w:right w:val="none" w:sz="0" w:space="0" w:color="auto"/>
          </w:divBdr>
        </w:div>
        <w:div w:id="652835705">
          <w:marLeft w:val="480"/>
          <w:marRight w:val="0"/>
          <w:marTop w:val="0"/>
          <w:marBottom w:val="0"/>
          <w:divBdr>
            <w:top w:val="none" w:sz="0" w:space="0" w:color="auto"/>
            <w:left w:val="none" w:sz="0" w:space="0" w:color="auto"/>
            <w:bottom w:val="none" w:sz="0" w:space="0" w:color="auto"/>
            <w:right w:val="none" w:sz="0" w:space="0" w:color="auto"/>
          </w:divBdr>
        </w:div>
        <w:div w:id="1825463522">
          <w:marLeft w:val="480"/>
          <w:marRight w:val="0"/>
          <w:marTop w:val="0"/>
          <w:marBottom w:val="0"/>
          <w:divBdr>
            <w:top w:val="none" w:sz="0" w:space="0" w:color="auto"/>
            <w:left w:val="none" w:sz="0" w:space="0" w:color="auto"/>
            <w:bottom w:val="none" w:sz="0" w:space="0" w:color="auto"/>
            <w:right w:val="none" w:sz="0" w:space="0" w:color="auto"/>
          </w:divBdr>
        </w:div>
        <w:div w:id="2102607266">
          <w:marLeft w:val="480"/>
          <w:marRight w:val="0"/>
          <w:marTop w:val="0"/>
          <w:marBottom w:val="0"/>
          <w:divBdr>
            <w:top w:val="none" w:sz="0" w:space="0" w:color="auto"/>
            <w:left w:val="none" w:sz="0" w:space="0" w:color="auto"/>
            <w:bottom w:val="none" w:sz="0" w:space="0" w:color="auto"/>
            <w:right w:val="none" w:sz="0" w:space="0" w:color="auto"/>
          </w:divBdr>
        </w:div>
        <w:div w:id="408236407">
          <w:marLeft w:val="480"/>
          <w:marRight w:val="0"/>
          <w:marTop w:val="0"/>
          <w:marBottom w:val="0"/>
          <w:divBdr>
            <w:top w:val="none" w:sz="0" w:space="0" w:color="auto"/>
            <w:left w:val="none" w:sz="0" w:space="0" w:color="auto"/>
            <w:bottom w:val="none" w:sz="0" w:space="0" w:color="auto"/>
            <w:right w:val="none" w:sz="0" w:space="0" w:color="auto"/>
          </w:divBdr>
        </w:div>
        <w:div w:id="1113136842">
          <w:marLeft w:val="480"/>
          <w:marRight w:val="0"/>
          <w:marTop w:val="0"/>
          <w:marBottom w:val="0"/>
          <w:divBdr>
            <w:top w:val="none" w:sz="0" w:space="0" w:color="auto"/>
            <w:left w:val="none" w:sz="0" w:space="0" w:color="auto"/>
            <w:bottom w:val="none" w:sz="0" w:space="0" w:color="auto"/>
            <w:right w:val="none" w:sz="0" w:space="0" w:color="auto"/>
          </w:divBdr>
        </w:div>
        <w:div w:id="817499096">
          <w:marLeft w:val="480"/>
          <w:marRight w:val="0"/>
          <w:marTop w:val="0"/>
          <w:marBottom w:val="0"/>
          <w:divBdr>
            <w:top w:val="none" w:sz="0" w:space="0" w:color="auto"/>
            <w:left w:val="none" w:sz="0" w:space="0" w:color="auto"/>
            <w:bottom w:val="none" w:sz="0" w:space="0" w:color="auto"/>
            <w:right w:val="none" w:sz="0" w:space="0" w:color="auto"/>
          </w:divBdr>
        </w:div>
        <w:div w:id="2005276793">
          <w:marLeft w:val="480"/>
          <w:marRight w:val="0"/>
          <w:marTop w:val="0"/>
          <w:marBottom w:val="0"/>
          <w:divBdr>
            <w:top w:val="none" w:sz="0" w:space="0" w:color="auto"/>
            <w:left w:val="none" w:sz="0" w:space="0" w:color="auto"/>
            <w:bottom w:val="none" w:sz="0" w:space="0" w:color="auto"/>
            <w:right w:val="none" w:sz="0" w:space="0" w:color="auto"/>
          </w:divBdr>
        </w:div>
        <w:div w:id="1920360920">
          <w:marLeft w:val="480"/>
          <w:marRight w:val="0"/>
          <w:marTop w:val="0"/>
          <w:marBottom w:val="0"/>
          <w:divBdr>
            <w:top w:val="none" w:sz="0" w:space="0" w:color="auto"/>
            <w:left w:val="none" w:sz="0" w:space="0" w:color="auto"/>
            <w:bottom w:val="none" w:sz="0" w:space="0" w:color="auto"/>
            <w:right w:val="none" w:sz="0" w:space="0" w:color="auto"/>
          </w:divBdr>
        </w:div>
        <w:div w:id="847448282">
          <w:marLeft w:val="480"/>
          <w:marRight w:val="0"/>
          <w:marTop w:val="0"/>
          <w:marBottom w:val="0"/>
          <w:divBdr>
            <w:top w:val="none" w:sz="0" w:space="0" w:color="auto"/>
            <w:left w:val="none" w:sz="0" w:space="0" w:color="auto"/>
            <w:bottom w:val="none" w:sz="0" w:space="0" w:color="auto"/>
            <w:right w:val="none" w:sz="0" w:space="0" w:color="auto"/>
          </w:divBdr>
        </w:div>
        <w:div w:id="418673700">
          <w:marLeft w:val="480"/>
          <w:marRight w:val="0"/>
          <w:marTop w:val="0"/>
          <w:marBottom w:val="0"/>
          <w:divBdr>
            <w:top w:val="none" w:sz="0" w:space="0" w:color="auto"/>
            <w:left w:val="none" w:sz="0" w:space="0" w:color="auto"/>
            <w:bottom w:val="none" w:sz="0" w:space="0" w:color="auto"/>
            <w:right w:val="none" w:sz="0" w:space="0" w:color="auto"/>
          </w:divBdr>
        </w:div>
        <w:div w:id="942811043">
          <w:marLeft w:val="480"/>
          <w:marRight w:val="0"/>
          <w:marTop w:val="0"/>
          <w:marBottom w:val="0"/>
          <w:divBdr>
            <w:top w:val="none" w:sz="0" w:space="0" w:color="auto"/>
            <w:left w:val="none" w:sz="0" w:space="0" w:color="auto"/>
            <w:bottom w:val="none" w:sz="0" w:space="0" w:color="auto"/>
            <w:right w:val="none" w:sz="0" w:space="0" w:color="auto"/>
          </w:divBdr>
        </w:div>
        <w:div w:id="684212928">
          <w:marLeft w:val="480"/>
          <w:marRight w:val="0"/>
          <w:marTop w:val="0"/>
          <w:marBottom w:val="0"/>
          <w:divBdr>
            <w:top w:val="none" w:sz="0" w:space="0" w:color="auto"/>
            <w:left w:val="none" w:sz="0" w:space="0" w:color="auto"/>
            <w:bottom w:val="none" w:sz="0" w:space="0" w:color="auto"/>
            <w:right w:val="none" w:sz="0" w:space="0" w:color="auto"/>
          </w:divBdr>
        </w:div>
      </w:divsChild>
    </w:div>
    <w:div w:id="1235582064">
      <w:bodyDiv w:val="1"/>
      <w:marLeft w:val="0"/>
      <w:marRight w:val="0"/>
      <w:marTop w:val="0"/>
      <w:marBottom w:val="0"/>
      <w:divBdr>
        <w:top w:val="none" w:sz="0" w:space="0" w:color="auto"/>
        <w:left w:val="none" w:sz="0" w:space="0" w:color="auto"/>
        <w:bottom w:val="none" w:sz="0" w:space="0" w:color="auto"/>
        <w:right w:val="none" w:sz="0" w:space="0" w:color="auto"/>
      </w:divBdr>
    </w:div>
    <w:div w:id="1235815204">
      <w:bodyDiv w:val="1"/>
      <w:marLeft w:val="0"/>
      <w:marRight w:val="0"/>
      <w:marTop w:val="0"/>
      <w:marBottom w:val="0"/>
      <w:divBdr>
        <w:top w:val="none" w:sz="0" w:space="0" w:color="auto"/>
        <w:left w:val="none" w:sz="0" w:space="0" w:color="auto"/>
        <w:bottom w:val="none" w:sz="0" w:space="0" w:color="auto"/>
        <w:right w:val="none" w:sz="0" w:space="0" w:color="auto"/>
      </w:divBdr>
    </w:div>
    <w:div w:id="1237014457">
      <w:bodyDiv w:val="1"/>
      <w:marLeft w:val="0"/>
      <w:marRight w:val="0"/>
      <w:marTop w:val="0"/>
      <w:marBottom w:val="0"/>
      <w:divBdr>
        <w:top w:val="none" w:sz="0" w:space="0" w:color="auto"/>
        <w:left w:val="none" w:sz="0" w:space="0" w:color="auto"/>
        <w:bottom w:val="none" w:sz="0" w:space="0" w:color="auto"/>
        <w:right w:val="none" w:sz="0" w:space="0" w:color="auto"/>
      </w:divBdr>
    </w:div>
    <w:div w:id="1237201657">
      <w:bodyDiv w:val="1"/>
      <w:marLeft w:val="0"/>
      <w:marRight w:val="0"/>
      <w:marTop w:val="0"/>
      <w:marBottom w:val="0"/>
      <w:divBdr>
        <w:top w:val="none" w:sz="0" w:space="0" w:color="auto"/>
        <w:left w:val="none" w:sz="0" w:space="0" w:color="auto"/>
        <w:bottom w:val="none" w:sz="0" w:space="0" w:color="auto"/>
        <w:right w:val="none" w:sz="0" w:space="0" w:color="auto"/>
      </w:divBdr>
    </w:div>
    <w:div w:id="1237475586">
      <w:bodyDiv w:val="1"/>
      <w:marLeft w:val="0"/>
      <w:marRight w:val="0"/>
      <w:marTop w:val="0"/>
      <w:marBottom w:val="0"/>
      <w:divBdr>
        <w:top w:val="none" w:sz="0" w:space="0" w:color="auto"/>
        <w:left w:val="none" w:sz="0" w:space="0" w:color="auto"/>
        <w:bottom w:val="none" w:sz="0" w:space="0" w:color="auto"/>
        <w:right w:val="none" w:sz="0" w:space="0" w:color="auto"/>
      </w:divBdr>
    </w:div>
    <w:div w:id="1237666642">
      <w:bodyDiv w:val="1"/>
      <w:marLeft w:val="0"/>
      <w:marRight w:val="0"/>
      <w:marTop w:val="0"/>
      <w:marBottom w:val="0"/>
      <w:divBdr>
        <w:top w:val="none" w:sz="0" w:space="0" w:color="auto"/>
        <w:left w:val="none" w:sz="0" w:space="0" w:color="auto"/>
        <w:bottom w:val="none" w:sz="0" w:space="0" w:color="auto"/>
        <w:right w:val="none" w:sz="0" w:space="0" w:color="auto"/>
      </w:divBdr>
    </w:div>
    <w:div w:id="1238327439">
      <w:bodyDiv w:val="1"/>
      <w:marLeft w:val="0"/>
      <w:marRight w:val="0"/>
      <w:marTop w:val="0"/>
      <w:marBottom w:val="0"/>
      <w:divBdr>
        <w:top w:val="none" w:sz="0" w:space="0" w:color="auto"/>
        <w:left w:val="none" w:sz="0" w:space="0" w:color="auto"/>
        <w:bottom w:val="none" w:sz="0" w:space="0" w:color="auto"/>
        <w:right w:val="none" w:sz="0" w:space="0" w:color="auto"/>
      </w:divBdr>
    </w:div>
    <w:div w:id="1238900492">
      <w:bodyDiv w:val="1"/>
      <w:marLeft w:val="0"/>
      <w:marRight w:val="0"/>
      <w:marTop w:val="0"/>
      <w:marBottom w:val="0"/>
      <w:divBdr>
        <w:top w:val="none" w:sz="0" w:space="0" w:color="auto"/>
        <w:left w:val="none" w:sz="0" w:space="0" w:color="auto"/>
        <w:bottom w:val="none" w:sz="0" w:space="0" w:color="auto"/>
        <w:right w:val="none" w:sz="0" w:space="0" w:color="auto"/>
      </w:divBdr>
    </w:div>
    <w:div w:id="1238980923">
      <w:bodyDiv w:val="1"/>
      <w:marLeft w:val="0"/>
      <w:marRight w:val="0"/>
      <w:marTop w:val="0"/>
      <w:marBottom w:val="0"/>
      <w:divBdr>
        <w:top w:val="none" w:sz="0" w:space="0" w:color="auto"/>
        <w:left w:val="none" w:sz="0" w:space="0" w:color="auto"/>
        <w:bottom w:val="none" w:sz="0" w:space="0" w:color="auto"/>
        <w:right w:val="none" w:sz="0" w:space="0" w:color="auto"/>
      </w:divBdr>
    </w:div>
    <w:div w:id="1239242747">
      <w:bodyDiv w:val="1"/>
      <w:marLeft w:val="0"/>
      <w:marRight w:val="0"/>
      <w:marTop w:val="0"/>
      <w:marBottom w:val="0"/>
      <w:divBdr>
        <w:top w:val="none" w:sz="0" w:space="0" w:color="auto"/>
        <w:left w:val="none" w:sz="0" w:space="0" w:color="auto"/>
        <w:bottom w:val="none" w:sz="0" w:space="0" w:color="auto"/>
        <w:right w:val="none" w:sz="0" w:space="0" w:color="auto"/>
      </w:divBdr>
    </w:div>
    <w:div w:id="1239290823">
      <w:bodyDiv w:val="1"/>
      <w:marLeft w:val="0"/>
      <w:marRight w:val="0"/>
      <w:marTop w:val="0"/>
      <w:marBottom w:val="0"/>
      <w:divBdr>
        <w:top w:val="none" w:sz="0" w:space="0" w:color="auto"/>
        <w:left w:val="none" w:sz="0" w:space="0" w:color="auto"/>
        <w:bottom w:val="none" w:sz="0" w:space="0" w:color="auto"/>
        <w:right w:val="none" w:sz="0" w:space="0" w:color="auto"/>
      </w:divBdr>
    </w:div>
    <w:div w:id="1239511129">
      <w:bodyDiv w:val="1"/>
      <w:marLeft w:val="0"/>
      <w:marRight w:val="0"/>
      <w:marTop w:val="0"/>
      <w:marBottom w:val="0"/>
      <w:divBdr>
        <w:top w:val="none" w:sz="0" w:space="0" w:color="auto"/>
        <w:left w:val="none" w:sz="0" w:space="0" w:color="auto"/>
        <w:bottom w:val="none" w:sz="0" w:space="0" w:color="auto"/>
        <w:right w:val="none" w:sz="0" w:space="0" w:color="auto"/>
      </w:divBdr>
    </w:div>
    <w:div w:id="1239905689">
      <w:bodyDiv w:val="1"/>
      <w:marLeft w:val="0"/>
      <w:marRight w:val="0"/>
      <w:marTop w:val="0"/>
      <w:marBottom w:val="0"/>
      <w:divBdr>
        <w:top w:val="none" w:sz="0" w:space="0" w:color="auto"/>
        <w:left w:val="none" w:sz="0" w:space="0" w:color="auto"/>
        <w:bottom w:val="none" w:sz="0" w:space="0" w:color="auto"/>
        <w:right w:val="none" w:sz="0" w:space="0" w:color="auto"/>
      </w:divBdr>
    </w:div>
    <w:div w:id="1240015416">
      <w:bodyDiv w:val="1"/>
      <w:marLeft w:val="0"/>
      <w:marRight w:val="0"/>
      <w:marTop w:val="0"/>
      <w:marBottom w:val="0"/>
      <w:divBdr>
        <w:top w:val="none" w:sz="0" w:space="0" w:color="auto"/>
        <w:left w:val="none" w:sz="0" w:space="0" w:color="auto"/>
        <w:bottom w:val="none" w:sz="0" w:space="0" w:color="auto"/>
        <w:right w:val="none" w:sz="0" w:space="0" w:color="auto"/>
      </w:divBdr>
    </w:div>
    <w:div w:id="1240289881">
      <w:bodyDiv w:val="1"/>
      <w:marLeft w:val="0"/>
      <w:marRight w:val="0"/>
      <w:marTop w:val="0"/>
      <w:marBottom w:val="0"/>
      <w:divBdr>
        <w:top w:val="none" w:sz="0" w:space="0" w:color="auto"/>
        <w:left w:val="none" w:sz="0" w:space="0" w:color="auto"/>
        <w:bottom w:val="none" w:sz="0" w:space="0" w:color="auto"/>
        <w:right w:val="none" w:sz="0" w:space="0" w:color="auto"/>
      </w:divBdr>
    </w:div>
    <w:div w:id="1240946150">
      <w:bodyDiv w:val="1"/>
      <w:marLeft w:val="0"/>
      <w:marRight w:val="0"/>
      <w:marTop w:val="0"/>
      <w:marBottom w:val="0"/>
      <w:divBdr>
        <w:top w:val="none" w:sz="0" w:space="0" w:color="auto"/>
        <w:left w:val="none" w:sz="0" w:space="0" w:color="auto"/>
        <w:bottom w:val="none" w:sz="0" w:space="0" w:color="auto"/>
        <w:right w:val="none" w:sz="0" w:space="0" w:color="auto"/>
      </w:divBdr>
    </w:div>
    <w:div w:id="1241208067">
      <w:bodyDiv w:val="1"/>
      <w:marLeft w:val="0"/>
      <w:marRight w:val="0"/>
      <w:marTop w:val="0"/>
      <w:marBottom w:val="0"/>
      <w:divBdr>
        <w:top w:val="none" w:sz="0" w:space="0" w:color="auto"/>
        <w:left w:val="none" w:sz="0" w:space="0" w:color="auto"/>
        <w:bottom w:val="none" w:sz="0" w:space="0" w:color="auto"/>
        <w:right w:val="none" w:sz="0" w:space="0" w:color="auto"/>
      </w:divBdr>
    </w:div>
    <w:div w:id="1242328733">
      <w:bodyDiv w:val="1"/>
      <w:marLeft w:val="0"/>
      <w:marRight w:val="0"/>
      <w:marTop w:val="0"/>
      <w:marBottom w:val="0"/>
      <w:divBdr>
        <w:top w:val="none" w:sz="0" w:space="0" w:color="auto"/>
        <w:left w:val="none" w:sz="0" w:space="0" w:color="auto"/>
        <w:bottom w:val="none" w:sz="0" w:space="0" w:color="auto"/>
        <w:right w:val="none" w:sz="0" w:space="0" w:color="auto"/>
      </w:divBdr>
    </w:div>
    <w:div w:id="1242522153">
      <w:bodyDiv w:val="1"/>
      <w:marLeft w:val="0"/>
      <w:marRight w:val="0"/>
      <w:marTop w:val="0"/>
      <w:marBottom w:val="0"/>
      <w:divBdr>
        <w:top w:val="none" w:sz="0" w:space="0" w:color="auto"/>
        <w:left w:val="none" w:sz="0" w:space="0" w:color="auto"/>
        <w:bottom w:val="none" w:sz="0" w:space="0" w:color="auto"/>
        <w:right w:val="none" w:sz="0" w:space="0" w:color="auto"/>
      </w:divBdr>
    </w:div>
    <w:div w:id="1242791305">
      <w:bodyDiv w:val="1"/>
      <w:marLeft w:val="0"/>
      <w:marRight w:val="0"/>
      <w:marTop w:val="0"/>
      <w:marBottom w:val="0"/>
      <w:divBdr>
        <w:top w:val="none" w:sz="0" w:space="0" w:color="auto"/>
        <w:left w:val="none" w:sz="0" w:space="0" w:color="auto"/>
        <w:bottom w:val="none" w:sz="0" w:space="0" w:color="auto"/>
        <w:right w:val="none" w:sz="0" w:space="0" w:color="auto"/>
      </w:divBdr>
    </w:div>
    <w:div w:id="1243225466">
      <w:bodyDiv w:val="1"/>
      <w:marLeft w:val="0"/>
      <w:marRight w:val="0"/>
      <w:marTop w:val="0"/>
      <w:marBottom w:val="0"/>
      <w:divBdr>
        <w:top w:val="none" w:sz="0" w:space="0" w:color="auto"/>
        <w:left w:val="none" w:sz="0" w:space="0" w:color="auto"/>
        <w:bottom w:val="none" w:sz="0" w:space="0" w:color="auto"/>
        <w:right w:val="none" w:sz="0" w:space="0" w:color="auto"/>
      </w:divBdr>
    </w:div>
    <w:div w:id="1243299464">
      <w:bodyDiv w:val="1"/>
      <w:marLeft w:val="0"/>
      <w:marRight w:val="0"/>
      <w:marTop w:val="0"/>
      <w:marBottom w:val="0"/>
      <w:divBdr>
        <w:top w:val="none" w:sz="0" w:space="0" w:color="auto"/>
        <w:left w:val="none" w:sz="0" w:space="0" w:color="auto"/>
        <w:bottom w:val="none" w:sz="0" w:space="0" w:color="auto"/>
        <w:right w:val="none" w:sz="0" w:space="0" w:color="auto"/>
      </w:divBdr>
      <w:divsChild>
        <w:div w:id="1305040511">
          <w:marLeft w:val="480"/>
          <w:marRight w:val="0"/>
          <w:marTop w:val="0"/>
          <w:marBottom w:val="0"/>
          <w:divBdr>
            <w:top w:val="none" w:sz="0" w:space="0" w:color="auto"/>
            <w:left w:val="none" w:sz="0" w:space="0" w:color="auto"/>
            <w:bottom w:val="none" w:sz="0" w:space="0" w:color="auto"/>
            <w:right w:val="none" w:sz="0" w:space="0" w:color="auto"/>
          </w:divBdr>
        </w:div>
        <w:div w:id="1758817982">
          <w:marLeft w:val="480"/>
          <w:marRight w:val="0"/>
          <w:marTop w:val="0"/>
          <w:marBottom w:val="0"/>
          <w:divBdr>
            <w:top w:val="none" w:sz="0" w:space="0" w:color="auto"/>
            <w:left w:val="none" w:sz="0" w:space="0" w:color="auto"/>
            <w:bottom w:val="none" w:sz="0" w:space="0" w:color="auto"/>
            <w:right w:val="none" w:sz="0" w:space="0" w:color="auto"/>
          </w:divBdr>
        </w:div>
        <w:div w:id="256713799">
          <w:marLeft w:val="480"/>
          <w:marRight w:val="0"/>
          <w:marTop w:val="0"/>
          <w:marBottom w:val="0"/>
          <w:divBdr>
            <w:top w:val="none" w:sz="0" w:space="0" w:color="auto"/>
            <w:left w:val="none" w:sz="0" w:space="0" w:color="auto"/>
            <w:bottom w:val="none" w:sz="0" w:space="0" w:color="auto"/>
            <w:right w:val="none" w:sz="0" w:space="0" w:color="auto"/>
          </w:divBdr>
        </w:div>
        <w:div w:id="1505777303">
          <w:marLeft w:val="480"/>
          <w:marRight w:val="0"/>
          <w:marTop w:val="0"/>
          <w:marBottom w:val="0"/>
          <w:divBdr>
            <w:top w:val="none" w:sz="0" w:space="0" w:color="auto"/>
            <w:left w:val="none" w:sz="0" w:space="0" w:color="auto"/>
            <w:bottom w:val="none" w:sz="0" w:space="0" w:color="auto"/>
            <w:right w:val="none" w:sz="0" w:space="0" w:color="auto"/>
          </w:divBdr>
        </w:div>
        <w:div w:id="28343976">
          <w:marLeft w:val="480"/>
          <w:marRight w:val="0"/>
          <w:marTop w:val="0"/>
          <w:marBottom w:val="0"/>
          <w:divBdr>
            <w:top w:val="none" w:sz="0" w:space="0" w:color="auto"/>
            <w:left w:val="none" w:sz="0" w:space="0" w:color="auto"/>
            <w:bottom w:val="none" w:sz="0" w:space="0" w:color="auto"/>
            <w:right w:val="none" w:sz="0" w:space="0" w:color="auto"/>
          </w:divBdr>
        </w:div>
        <w:div w:id="278413452">
          <w:marLeft w:val="480"/>
          <w:marRight w:val="0"/>
          <w:marTop w:val="0"/>
          <w:marBottom w:val="0"/>
          <w:divBdr>
            <w:top w:val="none" w:sz="0" w:space="0" w:color="auto"/>
            <w:left w:val="none" w:sz="0" w:space="0" w:color="auto"/>
            <w:bottom w:val="none" w:sz="0" w:space="0" w:color="auto"/>
            <w:right w:val="none" w:sz="0" w:space="0" w:color="auto"/>
          </w:divBdr>
        </w:div>
        <w:div w:id="1679845659">
          <w:marLeft w:val="480"/>
          <w:marRight w:val="0"/>
          <w:marTop w:val="0"/>
          <w:marBottom w:val="0"/>
          <w:divBdr>
            <w:top w:val="none" w:sz="0" w:space="0" w:color="auto"/>
            <w:left w:val="none" w:sz="0" w:space="0" w:color="auto"/>
            <w:bottom w:val="none" w:sz="0" w:space="0" w:color="auto"/>
            <w:right w:val="none" w:sz="0" w:space="0" w:color="auto"/>
          </w:divBdr>
        </w:div>
        <w:div w:id="1273974404">
          <w:marLeft w:val="480"/>
          <w:marRight w:val="0"/>
          <w:marTop w:val="0"/>
          <w:marBottom w:val="0"/>
          <w:divBdr>
            <w:top w:val="none" w:sz="0" w:space="0" w:color="auto"/>
            <w:left w:val="none" w:sz="0" w:space="0" w:color="auto"/>
            <w:bottom w:val="none" w:sz="0" w:space="0" w:color="auto"/>
            <w:right w:val="none" w:sz="0" w:space="0" w:color="auto"/>
          </w:divBdr>
        </w:div>
        <w:div w:id="1175419429">
          <w:marLeft w:val="480"/>
          <w:marRight w:val="0"/>
          <w:marTop w:val="0"/>
          <w:marBottom w:val="0"/>
          <w:divBdr>
            <w:top w:val="none" w:sz="0" w:space="0" w:color="auto"/>
            <w:left w:val="none" w:sz="0" w:space="0" w:color="auto"/>
            <w:bottom w:val="none" w:sz="0" w:space="0" w:color="auto"/>
            <w:right w:val="none" w:sz="0" w:space="0" w:color="auto"/>
          </w:divBdr>
        </w:div>
        <w:div w:id="2007315827">
          <w:marLeft w:val="480"/>
          <w:marRight w:val="0"/>
          <w:marTop w:val="0"/>
          <w:marBottom w:val="0"/>
          <w:divBdr>
            <w:top w:val="none" w:sz="0" w:space="0" w:color="auto"/>
            <w:left w:val="none" w:sz="0" w:space="0" w:color="auto"/>
            <w:bottom w:val="none" w:sz="0" w:space="0" w:color="auto"/>
            <w:right w:val="none" w:sz="0" w:space="0" w:color="auto"/>
          </w:divBdr>
        </w:div>
        <w:div w:id="460416956">
          <w:marLeft w:val="480"/>
          <w:marRight w:val="0"/>
          <w:marTop w:val="0"/>
          <w:marBottom w:val="0"/>
          <w:divBdr>
            <w:top w:val="none" w:sz="0" w:space="0" w:color="auto"/>
            <w:left w:val="none" w:sz="0" w:space="0" w:color="auto"/>
            <w:bottom w:val="none" w:sz="0" w:space="0" w:color="auto"/>
            <w:right w:val="none" w:sz="0" w:space="0" w:color="auto"/>
          </w:divBdr>
        </w:div>
        <w:div w:id="1107772976">
          <w:marLeft w:val="480"/>
          <w:marRight w:val="0"/>
          <w:marTop w:val="0"/>
          <w:marBottom w:val="0"/>
          <w:divBdr>
            <w:top w:val="none" w:sz="0" w:space="0" w:color="auto"/>
            <w:left w:val="none" w:sz="0" w:space="0" w:color="auto"/>
            <w:bottom w:val="none" w:sz="0" w:space="0" w:color="auto"/>
            <w:right w:val="none" w:sz="0" w:space="0" w:color="auto"/>
          </w:divBdr>
        </w:div>
        <w:div w:id="705370676">
          <w:marLeft w:val="480"/>
          <w:marRight w:val="0"/>
          <w:marTop w:val="0"/>
          <w:marBottom w:val="0"/>
          <w:divBdr>
            <w:top w:val="none" w:sz="0" w:space="0" w:color="auto"/>
            <w:left w:val="none" w:sz="0" w:space="0" w:color="auto"/>
            <w:bottom w:val="none" w:sz="0" w:space="0" w:color="auto"/>
            <w:right w:val="none" w:sz="0" w:space="0" w:color="auto"/>
          </w:divBdr>
        </w:div>
        <w:div w:id="1160924162">
          <w:marLeft w:val="480"/>
          <w:marRight w:val="0"/>
          <w:marTop w:val="0"/>
          <w:marBottom w:val="0"/>
          <w:divBdr>
            <w:top w:val="none" w:sz="0" w:space="0" w:color="auto"/>
            <w:left w:val="none" w:sz="0" w:space="0" w:color="auto"/>
            <w:bottom w:val="none" w:sz="0" w:space="0" w:color="auto"/>
            <w:right w:val="none" w:sz="0" w:space="0" w:color="auto"/>
          </w:divBdr>
        </w:div>
        <w:div w:id="316954729">
          <w:marLeft w:val="480"/>
          <w:marRight w:val="0"/>
          <w:marTop w:val="0"/>
          <w:marBottom w:val="0"/>
          <w:divBdr>
            <w:top w:val="none" w:sz="0" w:space="0" w:color="auto"/>
            <w:left w:val="none" w:sz="0" w:space="0" w:color="auto"/>
            <w:bottom w:val="none" w:sz="0" w:space="0" w:color="auto"/>
            <w:right w:val="none" w:sz="0" w:space="0" w:color="auto"/>
          </w:divBdr>
        </w:div>
        <w:div w:id="1555890732">
          <w:marLeft w:val="480"/>
          <w:marRight w:val="0"/>
          <w:marTop w:val="0"/>
          <w:marBottom w:val="0"/>
          <w:divBdr>
            <w:top w:val="none" w:sz="0" w:space="0" w:color="auto"/>
            <w:left w:val="none" w:sz="0" w:space="0" w:color="auto"/>
            <w:bottom w:val="none" w:sz="0" w:space="0" w:color="auto"/>
            <w:right w:val="none" w:sz="0" w:space="0" w:color="auto"/>
          </w:divBdr>
        </w:div>
        <w:div w:id="1518303771">
          <w:marLeft w:val="480"/>
          <w:marRight w:val="0"/>
          <w:marTop w:val="0"/>
          <w:marBottom w:val="0"/>
          <w:divBdr>
            <w:top w:val="none" w:sz="0" w:space="0" w:color="auto"/>
            <w:left w:val="none" w:sz="0" w:space="0" w:color="auto"/>
            <w:bottom w:val="none" w:sz="0" w:space="0" w:color="auto"/>
            <w:right w:val="none" w:sz="0" w:space="0" w:color="auto"/>
          </w:divBdr>
        </w:div>
        <w:div w:id="2044165613">
          <w:marLeft w:val="480"/>
          <w:marRight w:val="0"/>
          <w:marTop w:val="0"/>
          <w:marBottom w:val="0"/>
          <w:divBdr>
            <w:top w:val="none" w:sz="0" w:space="0" w:color="auto"/>
            <w:left w:val="none" w:sz="0" w:space="0" w:color="auto"/>
            <w:bottom w:val="none" w:sz="0" w:space="0" w:color="auto"/>
            <w:right w:val="none" w:sz="0" w:space="0" w:color="auto"/>
          </w:divBdr>
        </w:div>
        <w:div w:id="679742181">
          <w:marLeft w:val="480"/>
          <w:marRight w:val="0"/>
          <w:marTop w:val="0"/>
          <w:marBottom w:val="0"/>
          <w:divBdr>
            <w:top w:val="none" w:sz="0" w:space="0" w:color="auto"/>
            <w:left w:val="none" w:sz="0" w:space="0" w:color="auto"/>
            <w:bottom w:val="none" w:sz="0" w:space="0" w:color="auto"/>
            <w:right w:val="none" w:sz="0" w:space="0" w:color="auto"/>
          </w:divBdr>
        </w:div>
        <w:div w:id="291208257">
          <w:marLeft w:val="480"/>
          <w:marRight w:val="0"/>
          <w:marTop w:val="0"/>
          <w:marBottom w:val="0"/>
          <w:divBdr>
            <w:top w:val="none" w:sz="0" w:space="0" w:color="auto"/>
            <w:left w:val="none" w:sz="0" w:space="0" w:color="auto"/>
            <w:bottom w:val="none" w:sz="0" w:space="0" w:color="auto"/>
            <w:right w:val="none" w:sz="0" w:space="0" w:color="auto"/>
          </w:divBdr>
        </w:div>
        <w:div w:id="87237626">
          <w:marLeft w:val="480"/>
          <w:marRight w:val="0"/>
          <w:marTop w:val="0"/>
          <w:marBottom w:val="0"/>
          <w:divBdr>
            <w:top w:val="none" w:sz="0" w:space="0" w:color="auto"/>
            <w:left w:val="none" w:sz="0" w:space="0" w:color="auto"/>
            <w:bottom w:val="none" w:sz="0" w:space="0" w:color="auto"/>
            <w:right w:val="none" w:sz="0" w:space="0" w:color="auto"/>
          </w:divBdr>
        </w:div>
        <w:div w:id="772169385">
          <w:marLeft w:val="480"/>
          <w:marRight w:val="0"/>
          <w:marTop w:val="0"/>
          <w:marBottom w:val="0"/>
          <w:divBdr>
            <w:top w:val="none" w:sz="0" w:space="0" w:color="auto"/>
            <w:left w:val="none" w:sz="0" w:space="0" w:color="auto"/>
            <w:bottom w:val="none" w:sz="0" w:space="0" w:color="auto"/>
            <w:right w:val="none" w:sz="0" w:space="0" w:color="auto"/>
          </w:divBdr>
        </w:div>
        <w:div w:id="812596476">
          <w:marLeft w:val="480"/>
          <w:marRight w:val="0"/>
          <w:marTop w:val="0"/>
          <w:marBottom w:val="0"/>
          <w:divBdr>
            <w:top w:val="none" w:sz="0" w:space="0" w:color="auto"/>
            <w:left w:val="none" w:sz="0" w:space="0" w:color="auto"/>
            <w:bottom w:val="none" w:sz="0" w:space="0" w:color="auto"/>
            <w:right w:val="none" w:sz="0" w:space="0" w:color="auto"/>
          </w:divBdr>
        </w:div>
        <w:div w:id="733428006">
          <w:marLeft w:val="480"/>
          <w:marRight w:val="0"/>
          <w:marTop w:val="0"/>
          <w:marBottom w:val="0"/>
          <w:divBdr>
            <w:top w:val="none" w:sz="0" w:space="0" w:color="auto"/>
            <w:left w:val="none" w:sz="0" w:space="0" w:color="auto"/>
            <w:bottom w:val="none" w:sz="0" w:space="0" w:color="auto"/>
            <w:right w:val="none" w:sz="0" w:space="0" w:color="auto"/>
          </w:divBdr>
        </w:div>
        <w:div w:id="2027711278">
          <w:marLeft w:val="480"/>
          <w:marRight w:val="0"/>
          <w:marTop w:val="0"/>
          <w:marBottom w:val="0"/>
          <w:divBdr>
            <w:top w:val="none" w:sz="0" w:space="0" w:color="auto"/>
            <w:left w:val="none" w:sz="0" w:space="0" w:color="auto"/>
            <w:bottom w:val="none" w:sz="0" w:space="0" w:color="auto"/>
            <w:right w:val="none" w:sz="0" w:space="0" w:color="auto"/>
          </w:divBdr>
        </w:div>
        <w:div w:id="1632511898">
          <w:marLeft w:val="480"/>
          <w:marRight w:val="0"/>
          <w:marTop w:val="0"/>
          <w:marBottom w:val="0"/>
          <w:divBdr>
            <w:top w:val="none" w:sz="0" w:space="0" w:color="auto"/>
            <w:left w:val="none" w:sz="0" w:space="0" w:color="auto"/>
            <w:bottom w:val="none" w:sz="0" w:space="0" w:color="auto"/>
            <w:right w:val="none" w:sz="0" w:space="0" w:color="auto"/>
          </w:divBdr>
        </w:div>
      </w:divsChild>
    </w:div>
    <w:div w:id="1243635957">
      <w:bodyDiv w:val="1"/>
      <w:marLeft w:val="0"/>
      <w:marRight w:val="0"/>
      <w:marTop w:val="0"/>
      <w:marBottom w:val="0"/>
      <w:divBdr>
        <w:top w:val="none" w:sz="0" w:space="0" w:color="auto"/>
        <w:left w:val="none" w:sz="0" w:space="0" w:color="auto"/>
        <w:bottom w:val="none" w:sz="0" w:space="0" w:color="auto"/>
        <w:right w:val="none" w:sz="0" w:space="0" w:color="auto"/>
      </w:divBdr>
      <w:divsChild>
        <w:div w:id="1482577301">
          <w:marLeft w:val="480"/>
          <w:marRight w:val="0"/>
          <w:marTop w:val="0"/>
          <w:marBottom w:val="0"/>
          <w:divBdr>
            <w:top w:val="none" w:sz="0" w:space="0" w:color="auto"/>
            <w:left w:val="none" w:sz="0" w:space="0" w:color="auto"/>
            <w:bottom w:val="none" w:sz="0" w:space="0" w:color="auto"/>
            <w:right w:val="none" w:sz="0" w:space="0" w:color="auto"/>
          </w:divBdr>
        </w:div>
        <w:div w:id="1375544008">
          <w:marLeft w:val="480"/>
          <w:marRight w:val="0"/>
          <w:marTop w:val="0"/>
          <w:marBottom w:val="0"/>
          <w:divBdr>
            <w:top w:val="none" w:sz="0" w:space="0" w:color="auto"/>
            <w:left w:val="none" w:sz="0" w:space="0" w:color="auto"/>
            <w:bottom w:val="none" w:sz="0" w:space="0" w:color="auto"/>
            <w:right w:val="none" w:sz="0" w:space="0" w:color="auto"/>
          </w:divBdr>
        </w:div>
        <w:div w:id="1457990822">
          <w:marLeft w:val="480"/>
          <w:marRight w:val="0"/>
          <w:marTop w:val="0"/>
          <w:marBottom w:val="0"/>
          <w:divBdr>
            <w:top w:val="none" w:sz="0" w:space="0" w:color="auto"/>
            <w:left w:val="none" w:sz="0" w:space="0" w:color="auto"/>
            <w:bottom w:val="none" w:sz="0" w:space="0" w:color="auto"/>
            <w:right w:val="none" w:sz="0" w:space="0" w:color="auto"/>
          </w:divBdr>
        </w:div>
        <w:div w:id="1637830849">
          <w:marLeft w:val="480"/>
          <w:marRight w:val="0"/>
          <w:marTop w:val="0"/>
          <w:marBottom w:val="0"/>
          <w:divBdr>
            <w:top w:val="none" w:sz="0" w:space="0" w:color="auto"/>
            <w:left w:val="none" w:sz="0" w:space="0" w:color="auto"/>
            <w:bottom w:val="none" w:sz="0" w:space="0" w:color="auto"/>
            <w:right w:val="none" w:sz="0" w:space="0" w:color="auto"/>
          </w:divBdr>
        </w:div>
        <w:div w:id="397480812">
          <w:marLeft w:val="480"/>
          <w:marRight w:val="0"/>
          <w:marTop w:val="0"/>
          <w:marBottom w:val="0"/>
          <w:divBdr>
            <w:top w:val="none" w:sz="0" w:space="0" w:color="auto"/>
            <w:left w:val="none" w:sz="0" w:space="0" w:color="auto"/>
            <w:bottom w:val="none" w:sz="0" w:space="0" w:color="auto"/>
            <w:right w:val="none" w:sz="0" w:space="0" w:color="auto"/>
          </w:divBdr>
        </w:div>
        <w:div w:id="788621082">
          <w:marLeft w:val="480"/>
          <w:marRight w:val="0"/>
          <w:marTop w:val="0"/>
          <w:marBottom w:val="0"/>
          <w:divBdr>
            <w:top w:val="none" w:sz="0" w:space="0" w:color="auto"/>
            <w:left w:val="none" w:sz="0" w:space="0" w:color="auto"/>
            <w:bottom w:val="none" w:sz="0" w:space="0" w:color="auto"/>
            <w:right w:val="none" w:sz="0" w:space="0" w:color="auto"/>
          </w:divBdr>
        </w:div>
        <w:div w:id="1725174022">
          <w:marLeft w:val="480"/>
          <w:marRight w:val="0"/>
          <w:marTop w:val="0"/>
          <w:marBottom w:val="0"/>
          <w:divBdr>
            <w:top w:val="none" w:sz="0" w:space="0" w:color="auto"/>
            <w:left w:val="none" w:sz="0" w:space="0" w:color="auto"/>
            <w:bottom w:val="none" w:sz="0" w:space="0" w:color="auto"/>
            <w:right w:val="none" w:sz="0" w:space="0" w:color="auto"/>
          </w:divBdr>
        </w:div>
        <w:div w:id="440685559">
          <w:marLeft w:val="480"/>
          <w:marRight w:val="0"/>
          <w:marTop w:val="0"/>
          <w:marBottom w:val="0"/>
          <w:divBdr>
            <w:top w:val="none" w:sz="0" w:space="0" w:color="auto"/>
            <w:left w:val="none" w:sz="0" w:space="0" w:color="auto"/>
            <w:bottom w:val="none" w:sz="0" w:space="0" w:color="auto"/>
            <w:right w:val="none" w:sz="0" w:space="0" w:color="auto"/>
          </w:divBdr>
        </w:div>
        <w:div w:id="1042437161">
          <w:marLeft w:val="480"/>
          <w:marRight w:val="0"/>
          <w:marTop w:val="0"/>
          <w:marBottom w:val="0"/>
          <w:divBdr>
            <w:top w:val="none" w:sz="0" w:space="0" w:color="auto"/>
            <w:left w:val="none" w:sz="0" w:space="0" w:color="auto"/>
            <w:bottom w:val="none" w:sz="0" w:space="0" w:color="auto"/>
            <w:right w:val="none" w:sz="0" w:space="0" w:color="auto"/>
          </w:divBdr>
        </w:div>
        <w:div w:id="1321890344">
          <w:marLeft w:val="480"/>
          <w:marRight w:val="0"/>
          <w:marTop w:val="0"/>
          <w:marBottom w:val="0"/>
          <w:divBdr>
            <w:top w:val="none" w:sz="0" w:space="0" w:color="auto"/>
            <w:left w:val="none" w:sz="0" w:space="0" w:color="auto"/>
            <w:bottom w:val="none" w:sz="0" w:space="0" w:color="auto"/>
            <w:right w:val="none" w:sz="0" w:space="0" w:color="auto"/>
          </w:divBdr>
        </w:div>
        <w:div w:id="502746006">
          <w:marLeft w:val="480"/>
          <w:marRight w:val="0"/>
          <w:marTop w:val="0"/>
          <w:marBottom w:val="0"/>
          <w:divBdr>
            <w:top w:val="none" w:sz="0" w:space="0" w:color="auto"/>
            <w:left w:val="none" w:sz="0" w:space="0" w:color="auto"/>
            <w:bottom w:val="none" w:sz="0" w:space="0" w:color="auto"/>
            <w:right w:val="none" w:sz="0" w:space="0" w:color="auto"/>
          </w:divBdr>
        </w:div>
        <w:div w:id="1743063021">
          <w:marLeft w:val="480"/>
          <w:marRight w:val="0"/>
          <w:marTop w:val="0"/>
          <w:marBottom w:val="0"/>
          <w:divBdr>
            <w:top w:val="none" w:sz="0" w:space="0" w:color="auto"/>
            <w:left w:val="none" w:sz="0" w:space="0" w:color="auto"/>
            <w:bottom w:val="none" w:sz="0" w:space="0" w:color="auto"/>
            <w:right w:val="none" w:sz="0" w:space="0" w:color="auto"/>
          </w:divBdr>
        </w:div>
        <w:div w:id="364015749">
          <w:marLeft w:val="480"/>
          <w:marRight w:val="0"/>
          <w:marTop w:val="0"/>
          <w:marBottom w:val="0"/>
          <w:divBdr>
            <w:top w:val="none" w:sz="0" w:space="0" w:color="auto"/>
            <w:left w:val="none" w:sz="0" w:space="0" w:color="auto"/>
            <w:bottom w:val="none" w:sz="0" w:space="0" w:color="auto"/>
            <w:right w:val="none" w:sz="0" w:space="0" w:color="auto"/>
          </w:divBdr>
        </w:div>
        <w:div w:id="929118399">
          <w:marLeft w:val="480"/>
          <w:marRight w:val="0"/>
          <w:marTop w:val="0"/>
          <w:marBottom w:val="0"/>
          <w:divBdr>
            <w:top w:val="none" w:sz="0" w:space="0" w:color="auto"/>
            <w:left w:val="none" w:sz="0" w:space="0" w:color="auto"/>
            <w:bottom w:val="none" w:sz="0" w:space="0" w:color="auto"/>
            <w:right w:val="none" w:sz="0" w:space="0" w:color="auto"/>
          </w:divBdr>
        </w:div>
        <w:div w:id="389547024">
          <w:marLeft w:val="480"/>
          <w:marRight w:val="0"/>
          <w:marTop w:val="0"/>
          <w:marBottom w:val="0"/>
          <w:divBdr>
            <w:top w:val="none" w:sz="0" w:space="0" w:color="auto"/>
            <w:left w:val="none" w:sz="0" w:space="0" w:color="auto"/>
            <w:bottom w:val="none" w:sz="0" w:space="0" w:color="auto"/>
            <w:right w:val="none" w:sz="0" w:space="0" w:color="auto"/>
          </w:divBdr>
        </w:div>
        <w:div w:id="1796411586">
          <w:marLeft w:val="480"/>
          <w:marRight w:val="0"/>
          <w:marTop w:val="0"/>
          <w:marBottom w:val="0"/>
          <w:divBdr>
            <w:top w:val="none" w:sz="0" w:space="0" w:color="auto"/>
            <w:left w:val="none" w:sz="0" w:space="0" w:color="auto"/>
            <w:bottom w:val="none" w:sz="0" w:space="0" w:color="auto"/>
            <w:right w:val="none" w:sz="0" w:space="0" w:color="auto"/>
          </w:divBdr>
        </w:div>
        <w:div w:id="1817333366">
          <w:marLeft w:val="480"/>
          <w:marRight w:val="0"/>
          <w:marTop w:val="0"/>
          <w:marBottom w:val="0"/>
          <w:divBdr>
            <w:top w:val="none" w:sz="0" w:space="0" w:color="auto"/>
            <w:left w:val="none" w:sz="0" w:space="0" w:color="auto"/>
            <w:bottom w:val="none" w:sz="0" w:space="0" w:color="auto"/>
            <w:right w:val="none" w:sz="0" w:space="0" w:color="auto"/>
          </w:divBdr>
        </w:div>
        <w:div w:id="902065990">
          <w:marLeft w:val="480"/>
          <w:marRight w:val="0"/>
          <w:marTop w:val="0"/>
          <w:marBottom w:val="0"/>
          <w:divBdr>
            <w:top w:val="none" w:sz="0" w:space="0" w:color="auto"/>
            <w:left w:val="none" w:sz="0" w:space="0" w:color="auto"/>
            <w:bottom w:val="none" w:sz="0" w:space="0" w:color="auto"/>
            <w:right w:val="none" w:sz="0" w:space="0" w:color="auto"/>
          </w:divBdr>
        </w:div>
        <w:div w:id="1983803547">
          <w:marLeft w:val="480"/>
          <w:marRight w:val="0"/>
          <w:marTop w:val="0"/>
          <w:marBottom w:val="0"/>
          <w:divBdr>
            <w:top w:val="none" w:sz="0" w:space="0" w:color="auto"/>
            <w:left w:val="none" w:sz="0" w:space="0" w:color="auto"/>
            <w:bottom w:val="none" w:sz="0" w:space="0" w:color="auto"/>
            <w:right w:val="none" w:sz="0" w:space="0" w:color="auto"/>
          </w:divBdr>
        </w:div>
        <w:div w:id="553275992">
          <w:marLeft w:val="480"/>
          <w:marRight w:val="0"/>
          <w:marTop w:val="0"/>
          <w:marBottom w:val="0"/>
          <w:divBdr>
            <w:top w:val="none" w:sz="0" w:space="0" w:color="auto"/>
            <w:left w:val="none" w:sz="0" w:space="0" w:color="auto"/>
            <w:bottom w:val="none" w:sz="0" w:space="0" w:color="auto"/>
            <w:right w:val="none" w:sz="0" w:space="0" w:color="auto"/>
          </w:divBdr>
        </w:div>
        <w:div w:id="748580537">
          <w:marLeft w:val="480"/>
          <w:marRight w:val="0"/>
          <w:marTop w:val="0"/>
          <w:marBottom w:val="0"/>
          <w:divBdr>
            <w:top w:val="none" w:sz="0" w:space="0" w:color="auto"/>
            <w:left w:val="none" w:sz="0" w:space="0" w:color="auto"/>
            <w:bottom w:val="none" w:sz="0" w:space="0" w:color="auto"/>
            <w:right w:val="none" w:sz="0" w:space="0" w:color="auto"/>
          </w:divBdr>
        </w:div>
        <w:div w:id="1469930346">
          <w:marLeft w:val="480"/>
          <w:marRight w:val="0"/>
          <w:marTop w:val="0"/>
          <w:marBottom w:val="0"/>
          <w:divBdr>
            <w:top w:val="none" w:sz="0" w:space="0" w:color="auto"/>
            <w:left w:val="none" w:sz="0" w:space="0" w:color="auto"/>
            <w:bottom w:val="none" w:sz="0" w:space="0" w:color="auto"/>
            <w:right w:val="none" w:sz="0" w:space="0" w:color="auto"/>
          </w:divBdr>
        </w:div>
        <w:div w:id="336810182">
          <w:marLeft w:val="480"/>
          <w:marRight w:val="0"/>
          <w:marTop w:val="0"/>
          <w:marBottom w:val="0"/>
          <w:divBdr>
            <w:top w:val="none" w:sz="0" w:space="0" w:color="auto"/>
            <w:left w:val="none" w:sz="0" w:space="0" w:color="auto"/>
            <w:bottom w:val="none" w:sz="0" w:space="0" w:color="auto"/>
            <w:right w:val="none" w:sz="0" w:space="0" w:color="auto"/>
          </w:divBdr>
        </w:div>
        <w:div w:id="1656295235">
          <w:marLeft w:val="480"/>
          <w:marRight w:val="0"/>
          <w:marTop w:val="0"/>
          <w:marBottom w:val="0"/>
          <w:divBdr>
            <w:top w:val="none" w:sz="0" w:space="0" w:color="auto"/>
            <w:left w:val="none" w:sz="0" w:space="0" w:color="auto"/>
            <w:bottom w:val="none" w:sz="0" w:space="0" w:color="auto"/>
            <w:right w:val="none" w:sz="0" w:space="0" w:color="auto"/>
          </w:divBdr>
        </w:div>
        <w:div w:id="2016764592">
          <w:marLeft w:val="480"/>
          <w:marRight w:val="0"/>
          <w:marTop w:val="0"/>
          <w:marBottom w:val="0"/>
          <w:divBdr>
            <w:top w:val="none" w:sz="0" w:space="0" w:color="auto"/>
            <w:left w:val="none" w:sz="0" w:space="0" w:color="auto"/>
            <w:bottom w:val="none" w:sz="0" w:space="0" w:color="auto"/>
            <w:right w:val="none" w:sz="0" w:space="0" w:color="auto"/>
          </w:divBdr>
        </w:div>
        <w:div w:id="613755435">
          <w:marLeft w:val="480"/>
          <w:marRight w:val="0"/>
          <w:marTop w:val="0"/>
          <w:marBottom w:val="0"/>
          <w:divBdr>
            <w:top w:val="none" w:sz="0" w:space="0" w:color="auto"/>
            <w:left w:val="none" w:sz="0" w:space="0" w:color="auto"/>
            <w:bottom w:val="none" w:sz="0" w:space="0" w:color="auto"/>
            <w:right w:val="none" w:sz="0" w:space="0" w:color="auto"/>
          </w:divBdr>
        </w:div>
        <w:div w:id="956565582">
          <w:marLeft w:val="480"/>
          <w:marRight w:val="0"/>
          <w:marTop w:val="0"/>
          <w:marBottom w:val="0"/>
          <w:divBdr>
            <w:top w:val="none" w:sz="0" w:space="0" w:color="auto"/>
            <w:left w:val="none" w:sz="0" w:space="0" w:color="auto"/>
            <w:bottom w:val="none" w:sz="0" w:space="0" w:color="auto"/>
            <w:right w:val="none" w:sz="0" w:space="0" w:color="auto"/>
          </w:divBdr>
        </w:div>
        <w:div w:id="633756065">
          <w:marLeft w:val="480"/>
          <w:marRight w:val="0"/>
          <w:marTop w:val="0"/>
          <w:marBottom w:val="0"/>
          <w:divBdr>
            <w:top w:val="none" w:sz="0" w:space="0" w:color="auto"/>
            <w:left w:val="none" w:sz="0" w:space="0" w:color="auto"/>
            <w:bottom w:val="none" w:sz="0" w:space="0" w:color="auto"/>
            <w:right w:val="none" w:sz="0" w:space="0" w:color="auto"/>
          </w:divBdr>
        </w:div>
        <w:div w:id="562300513">
          <w:marLeft w:val="480"/>
          <w:marRight w:val="0"/>
          <w:marTop w:val="0"/>
          <w:marBottom w:val="0"/>
          <w:divBdr>
            <w:top w:val="none" w:sz="0" w:space="0" w:color="auto"/>
            <w:left w:val="none" w:sz="0" w:space="0" w:color="auto"/>
            <w:bottom w:val="none" w:sz="0" w:space="0" w:color="auto"/>
            <w:right w:val="none" w:sz="0" w:space="0" w:color="auto"/>
          </w:divBdr>
        </w:div>
        <w:div w:id="1194414925">
          <w:marLeft w:val="480"/>
          <w:marRight w:val="0"/>
          <w:marTop w:val="0"/>
          <w:marBottom w:val="0"/>
          <w:divBdr>
            <w:top w:val="none" w:sz="0" w:space="0" w:color="auto"/>
            <w:left w:val="none" w:sz="0" w:space="0" w:color="auto"/>
            <w:bottom w:val="none" w:sz="0" w:space="0" w:color="auto"/>
            <w:right w:val="none" w:sz="0" w:space="0" w:color="auto"/>
          </w:divBdr>
        </w:div>
      </w:divsChild>
    </w:div>
    <w:div w:id="1243834399">
      <w:bodyDiv w:val="1"/>
      <w:marLeft w:val="0"/>
      <w:marRight w:val="0"/>
      <w:marTop w:val="0"/>
      <w:marBottom w:val="0"/>
      <w:divBdr>
        <w:top w:val="none" w:sz="0" w:space="0" w:color="auto"/>
        <w:left w:val="none" w:sz="0" w:space="0" w:color="auto"/>
        <w:bottom w:val="none" w:sz="0" w:space="0" w:color="auto"/>
        <w:right w:val="none" w:sz="0" w:space="0" w:color="auto"/>
      </w:divBdr>
    </w:div>
    <w:div w:id="1244871994">
      <w:bodyDiv w:val="1"/>
      <w:marLeft w:val="0"/>
      <w:marRight w:val="0"/>
      <w:marTop w:val="0"/>
      <w:marBottom w:val="0"/>
      <w:divBdr>
        <w:top w:val="none" w:sz="0" w:space="0" w:color="auto"/>
        <w:left w:val="none" w:sz="0" w:space="0" w:color="auto"/>
        <w:bottom w:val="none" w:sz="0" w:space="0" w:color="auto"/>
        <w:right w:val="none" w:sz="0" w:space="0" w:color="auto"/>
      </w:divBdr>
    </w:div>
    <w:div w:id="1244952859">
      <w:bodyDiv w:val="1"/>
      <w:marLeft w:val="0"/>
      <w:marRight w:val="0"/>
      <w:marTop w:val="0"/>
      <w:marBottom w:val="0"/>
      <w:divBdr>
        <w:top w:val="none" w:sz="0" w:space="0" w:color="auto"/>
        <w:left w:val="none" w:sz="0" w:space="0" w:color="auto"/>
        <w:bottom w:val="none" w:sz="0" w:space="0" w:color="auto"/>
        <w:right w:val="none" w:sz="0" w:space="0" w:color="auto"/>
      </w:divBdr>
    </w:div>
    <w:div w:id="1245140112">
      <w:bodyDiv w:val="1"/>
      <w:marLeft w:val="0"/>
      <w:marRight w:val="0"/>
      <w:marTop w:val="0"/>
      <w:marBottom w:val="0"/>
      <w:divBdr>
        <w:top w:val="none" w:sz="0" w:space="0" w:color="auto"/>
        <w:left w:val="none" w:sz="0" w:space="0" w:color="auto"/>
        <w:bottom w:val="none" w:sz="0" w:space="0" w:color="auto"/>
        <w:right w:val="none" w:sz="0" w:space="0" w:color="auto"/>
      </w:divBdr>
    </w:div>
    <w:div w:id="1245214834">
      <w:bodyDiv w:val="1"/>
      <w:marLeft w:val="0"/>
      <w:marRight w:val="0"/>
      <w:marTop w:val="0"/>
      <w:marBottom w:val="0"/>
      <w:divBdr>
        <w:top w:val="none" w:sz="0" w:space="0" w:color="auto"/>
        <w:left w:val="none" w:sz="0" w:space="0" w:color="auto"/>
        <w:bottom w:val="none" w:sz="0" w:space="0" w:color="auto"/>
        <w:right w:val="none" w:sz="0" w:space="0" w:color="auto"/>
      </w:divBdr>
    </w:div>
    <w:div w:id="1245795626">
      <w:bodyDiv w:val="1"/>
      <w:marLeft w:val="0"/>
      <w:marRight w:val="0"/>
      <w:marTop w:val="0"/>
      <w:marBottom w:val="0"/>
      <w:divBdr>
        <w:top w:val="none" w:sz="0" w:space="0" w:color="auto"/>
        <w:left w:val="none" w:sz="0" w:space="0" w:color="auto"/>
        <w:bottom w:val="none" w:sz="0" w:space="0" w:color="auto"/>
        <w:right w:val="none" w:sz="0" w:space="0" w:color="auto"/>
      </w:divBdr>
    </w:div>
    <w:div w:id="1246036068">
      <w:bodyDiv w:val="1"/>
      <w:marLeft w:val="0"/>
      <w:marRight w:val="0"/>
      <w:marTop w:val="0"/>
      <w:marBottom w:val="0"/>
      <w:divBdr>
        <w:top w:val="none" w:sz="0" w:space="0" w:color="auto"/>
        <w:left w:val="none" w:sz="0" w:space="0" w:color="auto"/>
        <w:bottom w:val="none" w:sz="0" w:space="0" w:color="auto"/>
        <w:right w:val="none" w:sz="0" w:space="0" w:color="auto"/>
      </w:divBdr>
    </w:div>
    <w:div w:id="1247883648">
      <w:bodyDiv w:val="1"/>
      <w:marLeft w:val="0"/>
      <w:marRight w:val="0"/>
      <w:marTop w:val="0"/>
      <w:marBottom w:val="0"/>
      <w:divBdr>
        <w:top w:val="none" w:sz="0" w:space="0" w:color="auto"/>
        <w:left w:val="none" w:sz="0" w:space="0" w:color="auto"/>
        <w:bottom w:val="none" w:sz="0" w:space="0" w:color="auto"/>
        <w:right w:val="none" w:sz="0" w:space="0" w:color="auto"/>
      </w:divBdr>
      <w:divsChild>
        <w:div w:id="1854414983">
          <w:marLeft w:val="480"/>
          <w:marRight w:val="0"/>
          <w:marTop w:val="0"/>
          <w:marBottom w:val="0"/>
          <w:divBdr>
            <w:top w:val="none" w:sz="0" w:space="0" w:color="auto"/>
            <w:left w:val="none" w:sz="0" w:space="0" w:color="auto"/>
            <w:bottom w:val="none" w:sz="0" w:space="0" w:color="auto"/>
            <w:right w:val="none" w:sz="0" w:space="0" w:color="auto"/>
          </w:divBdr>
        </w:div>
        <w:div w:id="1604075855">
          <w:marLeft w:val="480"/>
          <w:marRight w:val="0"/>
          <w:marTop w:val="0"/>
          <w:marBottom w:val="0"/>
          <w:divBdr>
            <w:top w:val="none" w:sz="0" w:space="0" w:color="auto"/>
            <w:left w:val="none" w:sz="0" w:space="0" w:color="auto"/>
            <w:bottom w:val="none" w:sz="0" w:space="0" w:color="auto"/>
            <w:right w:val="none" w:sz="0" w:space="0" w:color="auto"/>
          </w:divBdr>
        </w:div>
        <w:div w:id="534512169">
          <w:marLeft w:val="480"/>
          <w:marRight w:val="0"/>
          <w:marTop w:val="0"/>
          <w:marBottom w:val="0"/>
          <w:divBdr>
            <w:top w:val="none" w:sz="0" w:space="0" w:color="auto"/>
            <w:left w:val="none" w:sz="0" w:space="0" w:color="auto"/>
            <w:bottom w:val="none" w:sz="0" w:space="0" w:color="auto"/>
            <w:right w:val="none" w:sz="0" w:space="0" w:color="auto"/>
          </w:divBdr>
        </w:div>
        <w:div w:id="1733965599">
          <w:marLeft w:val="480"/>
          <w:marRight w:val="0"/>
          <w:marTop w:val="0"/>
          <w:marBottom w:val="0"/>
          <w:divBdr>
            <w:top w:val="none" w:sz="0" w:space="0" w:color="auto"/>
            <w:left w:val="none" w:sz="0" w:space="0" w:color="auto"/>
            <w:bottom w:val="none" w:sz="0" w:space="0" w:color="auto"/>
            <w:right w:val="none" w:sz="0" w:space="0" w:color="auto"/>
          </w:divBdr>
        </w:div>
        <w:div w:id="669599233">
          <w:marLeft w:val="480"/>
          <w:marRight w:val="0"/>
          <w:marTop w:val="0"/>
          <w:marBottom w:val="0"/>
          <w:divBdr>
            <w:top w:val="none" w:sz="0" w:space="0" w:color="auto"/>
            <w:left w:val="none" w:sz="0" w:space="0" w:color="auto"/>
            <w:bottom w:val="none" w:sz="0" w:space="0" w:color="auto"/>
            <w:right w:val="none" w:sz="0" w:space="0" w:color="auto"/>
          </w:divBdr>
        </w:div>
        <w:div w:id="504520026">
          <w:marLeft w:val="480"/>
          <w:marRight w:val="0"/>
          <w:marTop w:val="0"/>
          <w:marBottom w:val="0"/>
          <w:divBdr>
            <w:top w:val="none" w:sz="0" w:space="0" w:color="auto"/>
            <w:left w:val="none" w:sz="0" w:space="0" w:color="auto"/>
            <w:bottom w:val="none" w:sz="0" w:space="0" w:color="auto"/>
            <w:right w:val="none" w:sz="0" w:space="0" w:color="auto"/>
          </w:divBdr>
        </w:div>
        <w:div w:id="1480342576">
          <w:marLeft w:val="480"/>
          <w:marRight w:val="0"/>
          <w:marTop w:val="0"/>
          <w:marBottom w:val="0"/>
          <w:divBdr>
            <w:top w:val="none" w:sz="0" w:space="0" w:color="auto"/>
            <w:left w:val="none" w:sz="0" w:space="0" w:color="auto"/>
            <w:bottom w:val="none" w:sz="0" w:space="0" w:color="auto"/>
            <w:right w:val="none" w:sz="0" w:space="0" w:color="auto"/>
          </w:divBdr>
        </w:div>
        <w:div w:id="399131677">
          <w:marLeft w:val="480"/>
          <w:marRight w:val="0"/>
          <w:marTop w:val="0"/>
          <w:marBottom w:val="0"/>
          <w:divBdr>
            <w:top w:val="none" w:sz="0" w:space="0" w:color="auto"/>
            <w:left w:val="none" w:sz="0" w:space="0" w:color="auto"/>
            <w:bottom w:val="none" w:sz="0" w:space="0" w:color="auto"/>
            <w:right w:val="none" w:sz="0" w:space="0" w:color="auto"/>
          </w:divBdr>
        </w:div>
        <w:div w:id="857473432">
          <w:marLeft w:val="480"/>
          <w:marRight w:val="0"/>
          <w:marTop w:val="0"/>
          <w:marBottom w:val="0"/>
          <w:divBdr>
            <w:top w:val="none" w:sz="0" w:space="0" w:color="auto"/>
            <w:left w:val="none" w:sz="0" w:space="0" w:color="auto"/>
            <w:bottom w:val="none" w:sz="0" w:space="0" w:color="auto"/>
            <w:right w:val="none" w:sz="0" w:space="0" w:color="auto"/>
          </w:divBdr>
        </w:div>
        <w:div w:id="907300602">
          <w:marLeft w:val="480"/>
          <w:marRight w:val="0"/>
          <w:marTop w:val="0"/>
          <w:marBottom w:val="0"/>
          <w:divBdr>
            <w:top w:val="none" w:sz="0" w:space="0" w:color="auto"/>
            <w:left w:val="none" w:sz="0" w:space="0" w:color="auto"/>
            <w:bottom w:val="none" w:sz="0" w:space="0" w:color="auto"/>
            <w:right w:val="none" w:sz="0" w:space="0" w:color="auto"/>
          </w:divBdr>
        </w:div>
        <w:div w:id="2054957874">
          <w:marLeft w:val="480"/>
          <w:marRight w:val="0"/>
          <w:marTop w:val="0"/>
          <w:marBottom w:val="0"/>
          <w:divBdr>
            <w:top w:val="none" w:sz="0" w:space="0" w:color="auto"/>
            <w:left w:val="none" w:sz="0" w:space="0" w:color="auto"/>
            <w:bottom w:val="none" w:sz="0" w:space="0" w:color="auto"/>
            <w:right w:val="none" w:sz="0" w:space="0" w:color="auto"/>
          </w:divBdr>
        </w:div>
        <w:div w:id="715395897">
          <w:marLeft w:val="480"/>
          <w:marRight w:val="0"/>
          <w:marTop w:val="0"/>
          <w:marBottom w:val="0"/>
          <w:divBdr>
            <w:top w:val="none" w:sz="0" w:space="0" w:color="auto"/>
            <w:left w:val="none" w:sz="0" w:space="0" w:color="auto"/>
            <w:bottom w:val="none" w:sz="0" w:space="0" w:color="auto"/>
            <w:right w:val="none" w:sz="0" w:space="0" w:color="auto"/>
          </w:divBdr>
        </w:div>
        <w:div w:id="143359590">
          <w:marLeft w:val="480"/>
          <w:marRight w:val="0"/>
          <w:marTop w:val="0"/>
          <w:marBottom w:val="0"/>
          <w:divBdr>
            <w:top w:val="none" w:sz="0" w:space="0" w:color="auto"/>
            <w:left w:val="none" w:sz="0" w:space="0" w:color="auto"/>
            <w:bottom w:val="none" w:sz="0" w:space="0" w:color="auto"/>
            <w:right w:val="none" w:sz="0" w:space="0" w:color="auto"/>
          </w:divBdr>
        </w:div>
        <w:div w:id="1326595332">
          <w:marLeft w:val="480"/>
          <w:marRight w:val="0"/>
          <w:marTop w:val="0"/>
          <w:marBottom w:val="0"/>
          <w:divBdr>
            <w:top w:val="none" w:sz="0" w:space="0" w:color="auto"/>
            <w:left w:val="none" w:sz="0" w:space="0" w:color="auto"/>
            <w:bottom w:val="none" w:sz="0" w:space="0" w:color="auto"/>
            <w:right w:val="none" w:sz="0" w:space="0" w:color="auto"/>
          </w:divBdr>
        </w:div>
        <w:div w:id="1762295764">
          <w:marLeft w:val="480"/>
          <w:marRight w:val="0"/>
          <w:marTop w:val="0"/>
          <w:marBottom w:val="0"/>
          <w:divBdr>
            <w:top w:val="none" w:sz="0" w:space="0" w:color="auto"/>
            <w:left w:val="none" w:sz="0" w:space="0" w:color="auto"/>
            <w:bottom w:val="none" w:sz="0" w:space="0" w:color="auto"/>
            <w:right w:val="none" w:sz="0" w:space="0" w:color="auto"/>
          </w:divBdr>
        </w:div>
        <w:div w:id="365300865">
          <w:marLeft w:val="480"/>
          <w:marRight w:val="0"/>
          <w:marTop w:val="0"/>
          <w:marBottom w:val="0"/>
          <w:divBdr>
            <w:top w:val="none" w:sz="0" w:space="0" w:color="auto"/>
            <w:left w:val="none" w:sz="0" w:space="0" w:color="auto"/>
            <w:bottom w:val="none" w:sz="0" w:space="0" w:color="auto"/>
            <w:right w:val="none" w:sz="0" w:space="0" w:color="auto"/>
          </w:divBdr>
        </w:div>
        <w:div w:id="986010209">
          <w:marLeft w:val="480"/>
          <w:marRight w:val="0"/>
          <w:marTop w:val="0"/>
          <w:marBottom w:val="0"/>
          <w:divBdr>
            <w:top w:val="none" w:sz="0" w:space="0" w:color="auto"/>
            <w:left w:val="none" w:sz="0" w:space="0" w:color="auto"/>
            <w:bottom w:val="none" w:sz="0" w:space="0" w:color="auto"/>
            <w:right w:val="none" w:sz="0" w:space="0" w:color="auto"/>
          </w:divBdr>
        </w:div>
        <w:div w:id="1658727399">
          <w:marLeft w:val="480"/>
          <w:marRight w:val="0"/>
          <w:marTop w:val="0"/>
          <w:marBottom w:val="0"/>
          <w:divBdr>
            <w:top w:val="none" w:sz="0" w:space="0" w:color="auto"/>
            <w:left w:val="none" w:sz="0" w:space="0" w:color="auto"/>
            <w:bottom w:val="none" w:sz="0" w:space="0" w:color="auto"/>
            <w:right w:val="none" w:sz="0" w:space="0" w:color="auto"/>
          </w:divBdr>
        </w:div>
        <w:div w:id="1501234977">
          <w:marLeft w:val="480"/>
          <w:marRight w:val="0"/>
          <w:marTop w:val="0"/>
          <w:marBottom w:val="0"/>
          <w:divBdr>
            <w:top w:val="none" w:sz="0" w:space="0" w:color="auto"/>
            <w:left w:val="none" w:sz="0" w:space="0" w:color="auto"/>
            <w:bottom w:val="none" w:sz="0" w:space="0" w:color="auto"/>
            <w:right w:val="none" w:sz="0" w:space="0" w:color="auto"/>
          </w:divBdr>
        </w:div>
        <w:div w:id="55980823">
          <w:marLeft w:val="480"/>
          <w:marRight w:val="0"/>
          <w:marTop w:val="0"/>
          <w:marBottom w:val="0"/>
          <w:divBdr>
            <w:top w:val="none" w:sz="0" w:space="0" w:color="auto"/>
            <w:left w:val="none" w:sz="0" w:space="0" w:color="auto"/>
            <w:bottom w:val="none" w:sz="0" w:space="0" w:color="auto"/>
            <w:right w:val="none" w:sz="0" w:space="0" w:color="auto"/>
          </w:divBdr>
        </w:div>
        <w:div w:id="2118133504">
          <w:marLeft w:val="480"/>
          <w:marRight w:val="0"/>
          <w:marTop w:val="0"/>
          <w:marBottom w:val="0"/>
          <w:divBdr>
            <w:top w:val="none" w:sz="0" w:space="0" w:color="auto"/>
            <w:left w:val="none" w:sz="0" w:space="0" w:color="auto"/>
            <w:bottom w:val="none" w:sz="0" w:space="0" w:color="auto"/>
            <w:right w:val="none" w:sz="0" w:space="0" w:color="auto"/>
          </w:divBdr>
        </w:div>
        <w:div w:id="842084190">
          <w:marLeft w:val="480"/>
          <w:marRight w:val="0"/>
          <w:marTop w:val="0"/>
          <w:marBottom w:val="0"/>
          <w:divBdr>
            <w:top w:val="none" w:sz="0" w:space="0" w:color="auto"/>
            <w:left w:val="none" w:sz="0" w:space="0" w:color="auto"/>
            <w:bottom w:val="none" w:sz="0" w:space="0" w:color="auto"/>
            <w:right w:val="none" w:sz="0" w:space="0" w:color="auto"/>
          </w:divBdr>
        </w:div>
        <w:div w:id="815993141">
          <w:marLeft w:val="480"/>
          <w:marRight w:val="0"/>
          <w:marTop w:val="0"/>
          <w:marBottom w:val="0"/>
          <w:divBdr>
            <w:top w:val="none" w:sz="0" w:space="0" w:color="auto"/>
            <w:left w:val="none" w:sz="0" w:space="0" w:color="auto"/>
            <w:bottom w:val="none" w:sz="0" w:space="0" w:color="auto"/>
            <w:right w:val="none" w:sz="0" w:space="0" w:color="auto"/>
          </w:divBdr>
        </w:div>
        <w:div w:id="816799076">
          <w:marLeft w:val="480"/>
          <w:marRight w:val="0"/>
          <w:marTop w:val="0"/>
          <w:marBottom w:val="0"/>
          <w:divBdr>
            <w:top w:val="none" w:sz="0" w:space="0" w:color="auto"/>
            <w:left w:val="none" w:sz="0" w:space="0" w:color="auto"/>
            <w:bottom w:val="none" w:sz="0" w:space="0" w:color="auto"/>
            <w:right w:val="none" w:sz="0" w:space="0" w:color="auto"/>
          </w:divBdr>
        </w:div>
        <w:div w:id="1629974331">
          <w:marLeft w:val="480"/>
          <w:marRight w:val="0"/>
          <w:marTop w:val="0"/>
          <w:marBottom w:val="0"/>
          <w:divBdr>
            <w:top w:val="none" w:sz="0" w:space="0" w:color="auto"/>
            <w:left w:val="none" w:sz="0" w:space="0" w:color="auto"/>
            <w:bottom w:val="none" w:sz="0" w:space="0" w:color="auto"/>
            <w:right w:val="none" w:sz="0" w:space="0" w:color="auto"/>
          </w:divBdr>
        </w:div>
        <w:div w:id="1185558294">
          <w:marLeft w:val="480"/>
          <w:marRight w:val="0"/>
          <w:marTop w:val="0"/>
          <w:marBottom w:val="0"/>
          <w:divBdr>
            <w:top w:val="none" w:sz="0" w:space="0" w:color="auto"/>
            <w:left w:val="none" w:sz="0" w:space="0" w:color="auto"/>
            <w:bottom w:val="none" w:sz="0" w:space="0" w:color="auto"/>
            <w:right w:val="none" w:sz="0" w:space="0" w:color="auto"/>
          </w:divBdr>
        </w:div>
        <w:div w:id="2125032937">
          <w:marLeft w:val="480"/>
          <w:marRight w:val="0"/>
          <w:marTop w:val="0"/>
          <w:marBottom w:val="0"/>
          <w:divBdr>
            <w:top w:val="none" w:sz="0" w:space="0" w:color="auto"/>
            <w:left w:val="none" w:sz="0" w:space="0" w:color="auto"/>
            <w:bottom w:val="none" w:sz="0" w:space="0" w:color="auto"/>
            <w:right w:val="none" w:sz="0" w:space="0" w:color="auto"/>
          </w:divBdr>
        </w:div>
        <w:div w:id="1014307824">
          <w:marLeft w:val="480"/>
          <w:marRight w:val="0"/>
          <w:marTop w:val="0"/>
          <w:marBottom w:val="0"/>
          <w:divBdr>
            <w:top w:val="none" w:sz="0" w:space="0" w:color="auto"/>
            <w:left w:val="none" w:sz="0" w:space="0" w:color="auto"/>
            <w:bottom w:val="none" w:sz="0" w:space="0" w:color="auto"/>
            <w:right w:val="none" w:sz="0" w:space="0" w:color="auto"/>
          </w:divBdr>
        </w:div>
        <w:div w:id="1475639161">
          <w:marLeft w:val="480"/>
          <w:marRight w:val="0"/>
          <w:marTop w:val="0"/>
          <w:marBottom w:val="0"/>
          <w:divBdr>
            <w:top w:val="none" w:sz="0" w:space="0" w:color="auto"/>
            <w:left w:val="none" w:sz="0" w:space="0" w:color="auto"/>
            <w:bottom w:val="none" w:sz="0" w:space="0" w:color="auto"/>
            <w:right w:val="none" w:sz="0" w:space="0" w:color="auto"/>
          </w:divBdr>
        </w:div>
        <w:div w:id="338240817">
          <w:marLeft w:val="480"/>
          <w:marRight w:val="0"/>
          <w:marTop w:val="0"/>
          <w:marBottom w:val="0"/>
          <w:divBdr>
            <w:top w:val="none" w:sz="0" w:space="0" w:color="auto"/>
            <w:left w:val="none" w:sz="0" w:space="0" w:color="auto"/>
            <w:bottom w:val="none" w:sz="0" w:space="0" w:color="auto"/>
            <w:right w:val="none" w:sz="0" w:space="0" w:color="auto"/>
          </w:divBdr>
        </w:div>
        <w:div w:id="1832065935">
          <w:marLeft w:val="480"/>
          <w:marRight w:val="0"/>
          <w:marTop w:val="0"/>
          <w:marBottom w:val="0"/>
          <w:divBdr>
            <w:top w:val="none" w:sz="0" w:space="0" w:color="auto"/>
            <w:left w:val="none" w:sz="0" w:space="0" w:color="auto"/>
            <w:bottom w:val="none" w:sz="0" w:space="0" w:color="auto"/>
            <w:right w:val="none" w:sz="0" w:space="0" w:color="auto"/>
          </w:divBdr>
        </w:div>
        <w:div w:id="1101534243">
          <w:marLeft w:val="480"/>
          <w:marRight w:val="0"/>
          <w:marTop w:val="0"/>
          <w:marBottom w:val="0"/>
          <w:divBdr>
            <w:top w:val="none" w:sz="0" w:space="0" w:color="auto"/>
            <w:left w:val="none" w:sz="0" w:space="0" w:color="auto"/>
            <w:bottom w:val="none" w:sz="0" w:space="0" w:color="auto"/>
            <w:right w:val="none" w:sz="0" w:space="0" w:color="auto"/>
          </w:divBdr>
        </w:div>
        <w:div w:id="460151949">
          <w:marLeft w:val="480"/>
          <w:marRight w:val="0"/>
          <w:marTop w:val="0"/>
          <w:marBottom w:val="0"/>
          <w:divBdr>
            <w:top w:val="none" w:sz="0" w:space="0" w:color="auto"/>
            <w:left w:val="none" w:sz="0" w:space="0" w:color="auto"/>
            <w:bottom w:val="none" w:sz="0" w:space="0" w:color="auto"/>
            <w:right w:val="none" w:sz="0" w:space="0" w:color="auto"/>
          </w:divBdr>
        </w:div>
        <w:div w:id="1115635822">
          <w:marLeft w:val="480"/>
          <w:marRight w:val="0"/>
          <w:marTop w:val="0"/>
          <w:marBottom w:val="0"/>
          <w:divBdr>
            <w:top w:val="none" w:sz="0" w:space="0" w:color="auto"/>
            <w:left w:val="none" w:sz="0" w:space="0" w:color="auto"/>
            <w:bottom w:val="none" w:sz="0" w:space="0" w:color="auto"/>
            <w:right w:val="none" w:sz="0" w:space="0" w:color="auto"/>
          </w:divBdr>
        </w:div>
      </w:divsChild>
    </w:div>
    <w:div w:id="1248230895">
      <w:bodyDiv w:val="1"/>
      <w:marLeft w:val="0"/>
      <w:marRight w:val="0"/>
      <w:marTop w:val="0"/>
      <w:marBottom w:val="0"/>
      <w:divBdr>
        <w:top w:val="none" w:sz="0" w:space="0" w:color="auto"/>
        <w:left w:val="none" w:sz="0" w:space="0" w:color="auto"/>
        <w:bottom w:val="none" w:sz="0" w:space="0" w:color="auto"/>
        <w:right w:val="none" w:sz="0" w:space="0" w:color="auto"/>
      </w:divBdr>
    </w:div>
    <w:div w:id="1248809218">
      <w:bodyDiv w:val="1"/>
      <w:marLeft w:val="0"/>
      <w:marRight w:val="0"/>
      <w:marTop w:val="0"/>
      <w:marBottom w:val="0"/>
      <w:divBdr>
        <w:top w:val="none" w:sz="0" w:space="0" w:color="auto"/>
        <w:left w:val="none" w:sz="0" w:space="0" w:color="auto"/>
        <w:bottom w:val="none" w:sz="0" w:space="0" w:color="auto"/>
        <w:right w:val="none" w:sz="0" w:space="0" w:color="auto"/>
      </w:divBdr>
    </w:div>
    <w:div w:id="1249342552">
      <w:bodyDiv w:val="1"/>
      <w:marLeft w:val="0"/>
      <w:marRight w:val="0"/>
      <w:marTop w:val="0"/>
      <w:marBottom w:val="0"/>
      <w:divBdr>
        <w:top w:val="none" w:sz="0" w:space="0" w:color="auto"/>
        <w:left w:val="none" w:sz="0" w:space="0" w:color="auto"/>
        <w:bottom w:val="none" w:sz="0" w:space="0" w:color="auto"/>
        <w:right w:val="none" w:sz="0" w:space="0" w:color="auto"/>
      </w:divBdr>
    </w:div>
    <w:div w:id="1249655946">
      <w:bodyDiv w:val="1"/>
      <w:marLeft w:val="0"/>
      <w:marRight w:val="0"/>
      <w:marTop w:val="0"/>
      <w:marBottom w:val="0"/>
      <w:divBdr>
        <w:top w:val="none" w:sz="0" w:space="0" w:color="auto"/>
        <w:left w:val="none" w:sz="0" w:space="0" w:color="auto"/>
        <w:bottom w:val="none" w:sz="0" w:space="0" w:color="auto"/>
        <w:right w:val="none" w:sz="0" w:space="0" w:color="auto"/>
      </w:divBdr>
    </w:div>
    <w:div w:id="1249924583">
      <w:bodyDiv w:val="1"/>
      <w:marLeft w:val="0"/>
      <w:marRight w:val="0"/>
      <w:marTop w:val="0"/>
      <w:marBottom w:val="0"/>
      <w:divBdr>
        <w:top w:val="none" w:sz="0" w:space="0" w:color="auto"/>
        <w:left w:val="none" w:sz="0" w:space="0" w:color="auto"/>
        <w:bottom w:val="none" w:sz="0" w:space="0" w:color="auto"/>
        <w:right w:val="none" w:sz="0" w:space="0" w:color="auto"/>
      </w:divBdr>
    </w:div>
    <w:div w:id="1250700708">
      <w:bodyDiv w:val="1"/>
      <w:marLeft w:val="0"/>
      <w:marRight w:val="0"/>
      <w:marTop w:val="0"/>
      <w:marBottom w:val="0"/>
      <w:divBdr>
        <w:top w:val="none" w:sz="0" w:space="0" w:color="auto"/>
        <w:left w:val="none" w:sz="0" w:space="0" w:color="auto"/>
        <w:bottom w:val="none" w:sz="0" w:space="0" w:color="auto"/>
        <w:right w:val="none" w:sz="0" w:space="0" w:color="auto"/>
      </w:divBdr>
    </w:div>
    <w:div w:id="1250702367">
      <w:bodyDiv w:val="1"/>
      <w:marLeft w:val="0"/>
      <w:marRight w:val="0"/>
      <w:marTop w:val="0"/>
      <w:marBottom w:val="0"/>
      <w:divBdr>
        <w:top w:val="none" w:sz="0" w:space="0" w:color="auto"/>
        <w:left w:val="none" w:sz="0" w:space="0" w:color="auto"/>
        <w:bottom w:val="none" w:sz="0" w:space="0" w:color="auto"/>
        <w:right w:val="none" w:sz="0" w:space="0" w:color="auto"/>
      </w:divBdr>
    </w:div>
    <w:div w:id="1250770483">
      <w:bodyDiv w:val="1"/>
      <w:marLeft w:val="0"/>
      <w:marRight w:val="0"/>
      <w:marTop w:val="0"/>
      <w:marBottom w:val="0"/>
      <w:divBdr>
        <w:top w:val="none" w:sz="0" w:space="0" w:color="auto"/>
        <w:left w:val="none" w:sz="0" w:space="0" w:color="auto"/>
        <w:bottom w:val="none" w:sz="0" w:space="0" w:color="auto"/>
        <w:right w:val="none" w:sz="0" w:space="0" w:color="auto"/>
      </w:divBdr>
    </w:div>
    <w:div w:id="1251890527">
      <w:bodyDiv w:val="1"/>
      <w:marLeft w:val="0"/>
      <w:marRight w:val="0"/>
      <w:marTop w:val="0"/>
      <w:marBottom w:val="0"/>
      <w:divBdr>
        <w:top w:val="none" w:sz="0" w:space="0" w:color="auto"/>
        <w:left w:val="none" w:sz="0" w:space="0" w:color="auto"/>
        <w:bottom w:val="none" w:sz="0" w:space="0" w:color="auto"/>
        <w:right w:val="none" w:sz="0" w:space="0" w:color="auto"/>
      </w:divBdr>
    </w:div>
    <w:div w:id="1252932287">
      <w:bodyDiv w:val="1"/>
      <w:marLeft w:val="0"/>
      <w:marRight w:val="0"/>
      <w:marTop w:val="0"/>
      <w:marBottom w:val="0"/>
      <w:divBdr>
        <w:top w:val="none" w:sz="0" w:space="0" w:color="auto"/>
        <w:left w:val="none" w:sz="0" w:space="0" w:color="auto"/>
        <w:bottom w:val="none" w:sz="0" w:space="0" w:color="auto"/>
        <w:right w:val="none" w:sz="0" w:space="0" w:color="auto"/>
      </w:divBdr>
    </w:div>
    <w:div w:id="1253004800">
      <w:bodyDiv w:val="1"/>
      <w:marLeft w:val="0"/>
      <w:marRight w:val="0"/>
      <w:marTop w:val="0"/>
      <w:marBottom w:val="0"/>
      <w:divBdr>
        <w:top w:val="none" w:sz="0" w:space="0" w:color="auto"/>
        <w:left w:val="none" w:sz="0" w:space="0" w:color="auto"/>
        <w:bottom w:val="none" w:sz="0" w:space="0" w:color="auto"/>
        <w:right w:val="none" w:sz="0" w:space="0" w:color="auto"/>
      </w:divBdr>
    </w:div>
    <w:div w:id="1253048504">
      <w:bodyDiv w:val="1"/>
      <w:marLeft w:val="0"/>
      <w:marRight w:val="0"/>
      <w:marTop w:val="0"/>
      <w:marBottom w:val="0"/>
      <w:divBdr>
        <w:top w:val="none" w:sz="0" w:space="0" w:color="auto"/>
        <w:left w:val="none" w:sz="0" w:space="0" w:color="auto"/>
        <w:bottom w:val="none" w:sz="0" w:space="0" w:color="auto"/>
        <w:right w:val="none" w:sz="0" w:space="0" w:color="auto"/>
      </w:divBdr>
    </w:div>
    <w:div w:id="1253322348">
      <w:bodyDiv w:val="1"/>
      <w:marLeft w:val="0"/>
      <w:marRight w:val="0"/>
      <w:marTop w:val="0"/>
      <w:marBottom w:val="0"/>
      <w:divBdr>
        <w:top w:val="none" w:sz="0" w:space="0" w:color="auto"/>
        <w:left w:val="none" w:sz="0" w:space="0" w:color="auto"/>
        <w:bottom w:val="none" w:sz="0" w:space="0" w:color="auto"/>
        <w:right w:val="none" w:sz="0" w:space="0" w:color="auto"/>
      </w:divBdr>
    </w:div>
    <w:div w:id="1253390990">
      <w:bodyDiv w:val="1"/>
      <w:marLeft w:val="0"/>
      <w:marRight w:val="0"/>
      <w:marTop w:val="0"/>
      <w:marBottom w:val="0"/>
      <w:divBdr>
        <w:top w:val="none" w:sz="0" w:space="0" w:color="auto"/>
        <w:left w:val="none" w:sz="0" w:space="0" w:color="auto"/>
        <w:bottom w:val="none" w:sz="0" w:space="0" w:color="auto"/>
        <w:right w:val="none" w:sz="0" w:space="0" w:color="auto"/>
      </w:divBdr>
    </w:div>
    <w:div w:id="1253974429">
      <w:bodyDiv w:val="1"/>
      <w:marLeft w:val="0"/>
      <w:marRight w:val="0"/>
      <w:marTop w:val="0"/>
      <w:marBottom w:val="0"/>
      <w:divBdr>
        <w:top w:val="none" w:sz="0" w:space="0" w:color="auto"/>
        <w:left w:val="none" w:sz="0" w:space="0" w:color="auto"/>
        <w:bottom w:val="none" w:sz="0" w:space="0" w:color="auto"/>
        <w:right w:val="none" w:sz="0" w:space="0" w:color="auto"/>
      </w:divBdr>
    </w:div>
    <w:div w:id="1254316818">
      <w:bodyDiv w:val="1"/>
      <w:marLeft w:val="0"/>
      <w:marRight w:val="0"/>
      <w:marTop w:val="0"/>
      <w:marBottom w:val="0"/>
      <w:divBdr>
        <w:top w:val="none" w:sz="0" w:space="0" w:color="auto"/>
        <w:left w:val="none" w:sz="0" w:space="0" w:color="auto"/>
        <w:bottom w:val="none" w:sz="0" w:space="0" w:color="auto"/>
        <w:right w:val="none" w:sz="0" w:space="0" w:color="auto"/>
      </w:divBdr>
    </w:div>
    <w:div w:id="1254318966">
      <w:bodyDiv w:val="1"/>
      <w:marLeft w:val="0"/>
      <w:marRight w:val="0"/>
      <w:marTop w:val="0"/>
      <w:marBottom w:val="0"/>
      <w:divBdr>
        <w:top w:val="none" w:sz="0" w:space="0" w:color="auto"/>
        <w:left w:val="none" w:sz="0" w:space="0" w:color="auto"/>
        <w:bottom w:val="none" w:sz="0" w:space="0" w:color="auto"/>
        <w:right w:val="none" w:sz="0" w:space="0" w:color="auto"/>
      </w:divBdr>
    </w:div>
    <w:div w:id="1254363788">
      <w:bodyDiv w:val="1"/>
      <w:marLeft w:val="0"/>
      <w:marRight w:val="0"/>
      <w:marTop w:val="0"/>
      <w:marBottom w:val="0"/>
      <w:divBdr>
        <w:top w:val="none" w:sz="0" w:space="0" w:color="auto"/>
        <w:left w:val="none" w:sz="0" w:space="0" w:color="auto"/>
        <w:bottom w:val="none" w:sz="0" w:space="0" w:color="auto"/>
        <w:right w:val="none" w:sz="0" w:space="0" w:color="auto"/>
      </w:divBdr>
    </w:div>
    <w:div w:id="1254584913">
      <w:bodyDiv w:val="1"/>
      <w:marLeft w:val="0"/>
      <w:marRight w:val="0"/>
      <w:marTop w:val="0"/>
      <w:marBottom w:val="0"/>
      <w:divBdr>
        <w:top w:val="none" w:sz="0" w:space="0" w:color="auto"/>
        <w:left w:val="none" w:sz="0" w:space="0" w:color="auto"/>
        <w:bottom w:val="none" w:sz="0" w:space="0" w:color="auto"/>
        <w:right w:val="none" w:sz="0" w:space="0" w:color="auto"/>
      </w:divBdr>
    </w:div>
    <w:div w:id="1254587483">
      <w:bodyDiv w:val="1"/>
      <w:marLeft w:val="0"/>
      <w:marRight w:val="0"/>
      <w:marTop w:val="0"/>
      <w:marBottom w:val="0"/>
      <w:divBdr>
        <w:top w:val="none" w:sz="0" w:space="0" w:color="auto"/>
        <w:left w:val="none" w:sz="0" w:space="0" w:color="auto"/>
        <w:bottom w:val="none" w:sz="0" w:space="0" w:color="auto"/>
        <w:right w:val="none" w:sz="0" w:space="0" w:color="auto"/>
      </w:divBdr>
    </w:div>
    <w:div w:id="1254780084">
      <w:bodyDiv w:val="1"/>
      <w:marLeft w:val="0"/>
      <w:marRight w:val="0"/>
      <w:marTop w:val="0"/>
      <w:marBottom w:val="0"/>
      <w:divBdr>
        <w:top w:val="none" w:sz="0" w:space="0" w:color="auto"/>
        <w:left w:val="none" w:sz="0" w:space="0" w:color="auto"/>
        <w:bottom w:val="none" w:sz="0" w:space="0" w:color="auto"/>
        <w:right w:val="none" w:sz="0" w:space="0" w:color="auto"/>
      </w:divBdr>
    </w:div>
    <w:div w:id="1254969046">
      <w:bodyDiv w:val="1"/>
      <w:marLeft w:val="0"/>
      <w:marRight w:val="0"/>
      <w:marTop w:val="0"/>
      <w:marBottom w:val="0"/>
      <w:divBdr>
        <w:top w:val="none" w:sz="0" w:space="0" w:color="auto"/>
        <w:left w:val="none" w:sz="0" w:space="0" w:color="auto"/>
        <w:bottom w:val="none" w:sz="0" w:space="0" w:color="auto"/>
        <w:right w:val="none" w:sz="0" w:space="0" w:color="auto"/>
      </w:divBdr>
    </w:div>
    <w:div w:id="1255479609">
      <w:bodyDiv w:val="1"/>
      <w:marLeft w:val="0"/>
      <w:marRight w:val="0"/>
      <w:marTop w:val="0"/>
      <w:marBottom w:val="0"/>
      <w:divBdr>
        <w:top w:val="none" w:sz="0" w:space="0" w:color="auto"/>
        <w:left w:val="none" w:sz="0" w:space="0" w:color="auto"/>
        <w:bottom w:val="none" w:sz="0" w:space="0" w:color="auto"/>
        <w:right w:val="none" w:sz="0" w:space="0" w:color="auto"/>
      </w:divBdr>
    </w:div>
    <w:div w:id="1256087815">
      <w:bodyDiv w:val="1"/>
      <w:marLeft w:val="0"/>
      <w:marRight w:val="0"/>
      <w:marTop w:val="0"/>
      <w:marBottom w:val="0"/>
      <w:divBdr>
        <w:top w:val="none" w:sz="0" w:space="0" w:color="auto"/>
        <w:left w:val="none" w:sz="0" w:space="0" w:color="auto"/>
        <w:bottom w:val="none" w:sz="0" w:space="0" w:color="auto"/>
        <w:right w:val="none" w:sz="0" w:space="0" w:color="auto"/>
      </w:divBdr>
    </w:div>
    <w:div w:id="1258177874">
      <w:bodyDiv w:val="1"/>
      <w:marLeft w:val="0"/>
      <w:marRight w:val="0"/>
      <w:marTop w:val="0"/>
      <w:marBottom w:val="0"/>
      <w:divBdr>
        <w:top w:val="none" w:sz="0" w:space="0" w:color="auto"/>
        <w:left w:val="none" w:sz="0" w:space="0" w:color="auto"/>
        <w:bottom w:val="none" w:sz="0" w:space="0" w:color="auto"/>
        <w:right w:val="none" w:sz="0" w:space="0" w:color="auto"/>
      </w:divBdr>
    </w:div>
    <w:div w:id="1258900674">
      <w:bodyDiv w:val="1"/>
      <w:marLeft w:val="0"/>
      <w:marRight w:val="0"/>
      <w:marTop w:val="0"/>
      <w:marBottom w:val="0"/>
      <w:divBdr>
        <w:top w:val="none" w:sz="0" w:space="0" w:color="auto"/>
        <w:left w:val="none" w:sz="0" w:space="0" w:color="auto"/>
        <w:bottom w:val="none" w:sz="0" w:space="0" w:color="auto"/>
        <w:right w:val="none" w:sz="0" w:space="0" w:color="auto"/>
      </w:divBdr>
    </w:div>
    <w:div w:id="1259103032">
      <w:bodyDiv w:val="1"/>
      <w:marLeft w:val="0"/>
      <w:marRight w:val="0"/>
      <w:marTop w:val="0"/>
      <w:marBottom w:val="0"/>
      <w:divBdr>
        <w:top w:val="none" w:sz="0" w:space="0" w:color="auto"/>
        <w:left w:val="none" w:sz="0" w:space="0" w:color="auto"/>
        <w:bottom w:val="none" w:sz="0" w:space="0" w:color="auto"/>
        <w:right w:val="none" w:sz="0" w:space="0" w:color="auto"/>
      </w:divBdr>
    </w:div>
    <w:div w:id="1259366272">
      <w:bodyDiv w:val="1"/>
      <w:marLeft w:val="0"/>
      <w:marRight w:val="0"/>
      <w:marTop w:val="0"/>
      <w:marBottom w:val="0"/>
      <w:divBdr>
        <w:top w:val="none" w:sz="0" w:space="0" w:color="auto"/>
        <w:left w:val="none" w:sz="0" w:space="0" w:color="auto"/>
        <w:bottom w:val="none" w:sz="0" w:space="0" w:color="auto"/>
        <w:right w:val="none" w:sz="0" w:space="0" w:color="auto"/>
      </w:divBdr>
    </w:div>
    <w:div w:id="1259633861">
      <w:bodyDiv w:val="1"/>
      <w:marLeft w:val="0"/>
      <w:marRight w:val="0"/>
      <w:marTop w:val="0"/>
      <w:marBottom w:val="0"/>
      <w:divBdr>
        <w:top w:val="none" w:sz="0" w:space="0" w:color="auto"/>
        <w:left w:val="none" w:sz="0" w:space="0" w:color="auto"/>
        <w:bottom w:val="none" w:sz="0" w:space="0" w:color="auto"/>
        <w:right w:val="none" w:sz="0" w:space="0" w:color="auto"/>
      </w:divBdr>
    </w:div>
    <w:div w:id="1259947373">
      <w:bodyDiv w:val="1"/>
      <w:marLeft w:val="0"/>
      <w:marRight w:val="0"/>
      <w:marTop w:val="0"/>
      <w:marBottom w:val="0"/>
      <w:divBdr>
        <w:top w:val="none" w:sz="0" w:space="0" w:color="auto"/>
        <w:left w:val="none" w:sz="0" w:space="0" w:color="auto"/>
        <w:bottom w:val="none" w:sz="0" w:space="0" w:color="auto"/>
        <w:right w:val="none" w:sz="0" w:space="0" w:color="auto"/>
      </w:divBdr>
    </w:div>
    <w:div w:id="1259948783">
      <w:bodyDiv w:val="1"/>
      <w:marLeft w:val="0"/>
      <w:marRight w:val="0"/>
      <w:marTop w:val="0"/>
      <w:marBottom w:val="0"/>
      <w:divBdr>
        <w:top w:val="none" w:sz="0" w:space="0" w:color="auto"/>
        <w:left w:val="none" w:sz="0" w:space="0" w:color="auto"/>
        <w:bottom w:val="none" w:sz="0" w:space="0" w:color="auto"/>
        <w:right w:val="none" w:sz="0" w:space="0" w:color="auto"/>
      </w:divBdr>
    </w:div>
    <w:div w:id="1261450555">
      <w:bodyDiv w:val="1"/>
      <w:marLeft w:val="0"/>
      <w:marRight w:val="0"/>
      <w:marTop w:val="0"/>
      <w:marBottom w:val="0"/>
      <w:divBdr>
        <w:top w:val="none" w:sz="0" w:space="0" w:color="auto"/>
        <w:left w:val="none" w:sz="0" w:space="0" w:color="auto"/>
        <w:bottom w:val="none" w:sz="0" w:space="0" w:color="auto"/>
        <w:right w:val="none" w:sz="0" w:space="0" w:color="auto"/>
      </w:divBdr>
    </w:div>
    <w:div w:id="1261989595">
      <w:bodyDiv w:val="1"/>
      <w:marLeft w:val="0"/>
      <w:marRight w:val="0"/>
      <w:marTop w:val="0"/>
      <w:marBottom w:val="0"/>
      <w:divBdr>
        <w:top w:val="none" w:sz="0" w:space="0" w:color="auto"/>
        <w:left w:val="none" w:sz="0" w:space="0" w:color="auto"/>
        <w:bottom w:val="none" w:sz="0" w:space="0" w:color="auto"/>
        <w:right w:val="none" w:sz="0" w:space="0" w:color="auto"/>
      </w:divBdr>
    </w:div>
    <w:div w:id="1262255308">
      <w:bodyDiv w:val="1"/>
      <w:marLeft w:val="0"/>
      <w:marRight w:val="0"/>
      <w:marTop w:val="0"/>
      <w:marBottom w:val="0"/>
      <w:divBdr>
        <w:top w:val="none" w:sz="0" w:space="0" w:color="auto"/>
        <w:left w:val="none" w:sz="0" w:space="0" w:color="auto"/>
        <w:bottom w:val="none" w:sz="0" w:space="0" w:color="auto"/>
        <w:right w:val="none" w:sz="0" w:space="0" w:color="auto"/>
      </w:divBdr>
    </w:div>
    <w:div w:id="1262690451">
      <w:bodyDiv w:val="1"/>
      <w:marLeft w:val="0"/>
      <w:marRight w:val="0"/>
      <w:marTop w:val="0"/>
      <w:marBottom w:val="0"/>
      <w:divBdr>
        <w:top w:val="none" w:sz="0" w:space="0" w:color="auto"/>
        <w:left w:val="none" w:sz="0" w:space="0" w:color="auto"/>
        <w:bottom w:val="none" w:sz="0" w:space="0" w:color="auto"/>
        <w:right w:val="none" w:sz="0" w:space="0" w:color="auto"/>
      </w:divBdr>
    </w:div>
    <w:div w:id="1263997015">
      <w:bodyDiv w:val="1"/>
      <w:marLeft w:val="0"/>
      <w:marRight w:val="0"/>
      <w:marTop w:val="0"/>
      <w:marBottom w:val="0"/>
      <w:divBdr>
        <w:top w:val="none" w:sz="0" w:space="0" w:color="auto"/>
        <w:left w:val="none" w:sz="0" w:space="0" w:color="auto"/>
        <w:bottom w:val="none" w:sz="0" w:space="0" w:color="auto"/>
        <w:right w:val="none" w:sz="0" w:space="0" w:color="auto"/>
      </w:divBdr>
    </w:div>
    <w:div w:id="1264217662">
      <w:bodyDiv w:val="1"/>
      <w:marLeft w:val="0"/>
      <w:marRight w:val="0"/>
      <w:marTop w:val="0"/>
      <w:marBottom w:val="0"/>
      <w:divBdr>
        <w:top w:val="none" w:sz="0" w:space="0" w:color="auto"/>
        <w:left w:val="none" w:sz="0" w:space="0" w:color="auto"/>
        <w:bottom w:val="none" w:sz="0" w:space="0" w:color="auto"/>
        <w:right w:val="none" w:sz="0" w:space="0" w:color="auto"/>
      </w:divBdr>
    </w:div>
    <w:div w:id="1265649319">
      <w:bodyDiv w:val="1"/>
      <w:marLeft w:val="0"/>
      <w:marRight w:val="0"/>
      <w:marTop w:val="0"/>
      <w:marBottom w:val="0"/>
      <w:divBdr>
        <w:top w:val="none" w:sz="0" w:space="0" w:color="auto"/>
        <w:left w:val="none" w:sz="0" w:space="0" w:color="auto"/>
        <w:bottom w:val="none" w:sz="0" w:space="0" w:color="auto"/>
        <w:right w:val="none" w:sz="0" w:space="0" w:color="auto"/>
      </w:divBdr>
    </w:div>
    <w:div w:id="1265966299">
      <w:bodyDiv w:val="1"/>
      <w:marLeft w:val="0"/>
      <w:marRight w:val="0"/>
      <w:marTop w:val="0"/>
      <w:marBottom w:val="0"/>
      <w:divBdr>
        <w:top w:val="none" w:sz="0" w:space="0" w:color="auto"/>
        <w:left w:val="none" w:sz="0" w:space="0" w:color="auto"/>
        <w:bottom w:val="none" w:sz="0" w:space="0" w:color="auto"/>
        <w:right w:val="none" w:sz="0" w:space="0" w:color="auto"/>
      </w:divBdr>
    </w:div>
    <w:div w:id="1266882306">
      <w:bodyDiv w:val="1"/>
      <w:marLeft w:val="0"/>
      <w:marRight w:val="0"/>
      <w:marTop w:val="0"/>
      <w:marBottom w:val="0"/>
      <w:divBdr>
        <w:top w:val="none" w:sz="0" w:space="0" w:color="auto"/>
        <w:left w:val="none" w:sz="0" w:space="0" w:color="auto"/>
        <w:bottom w:val="none" w:sz="0" w:space="0" w:color="auto"/>
        <w:right w:val="none" w:sz="0" w:space="0" w:color="auto"/>
      </w:divBdr>
    </w:div>
    <w:div w:id="1267347414">
      <w:bodyDiv w:val="1"/>
      <w:marLeft w:val="0"/>
      <w:marRight w:val="0"/>
      <w:marTop w:val="0"/>
      <w:marBottom w:val="0"/>
      <w:divBdr>
        <w:top w:val="none" w:sz="0" w:space="0" w:color="auto"/>
        <w:left w:val="none" w:sz="0" w:space="0" w:color="auto"/>
        <w:bottom w:val="none" w:sz="0" w:space="0" w:color="auto"/>
        <w:right w:val="none" w:sz="0" w:space="0" w:color="auto"/>
      </w:divBdr>
    </w:div>
    <w:div w:id="1267427591">
      <w:bodyDiv w:val="1"/>
      <w:marLeft w:val="0"/>
      <w:marRight w:val="0"/>
      <w:marTop w:val="0"/>
      <w:marBottom w:val="0"/>
      <w:divBdr>
        <w:top w:val="none" w:sz="0" w:space="0" w:color="auto"/>
        <w:left w:val="none" w:sz="0" w:space="0" w:color="auto"/>
        <w:bottom w:val="none" w:sz="0" w:space="0" w:color="auto"/>
        <w:right w:val="none" w:sz="0" w:space="0" w:color="auto"/>
      </w:divBdr>
    </w:div>
    <w:div w:id="1267537265">
      <w:bodyDiv w:val="1"/>
      <w:marLeft w:val="0"/>
      <w:marRight w:val="0"/>
      <w:marTop w:val="0"/>
      <w:marBottom w:val="0"/>
      <w:divBdr>
        <w:top w:val="none" w:sz="0" w:space="0" w:color="auto"/>
        <w:left w:val="none" w:sz="0" w:space="0" w:color="auto"/>
        <w:bottom w:val="none" w:sz="0" w:space="0" w:color="auto"/>
        <w:right w:val="none" w:sz="0" w:space="0" w:color="auto"/>
      </w:divBdr>
    </w:div>
    <w:div w:id="1268002385">
      <w:bodyDiv w:val="1"/>
      <w:marLeft w:val="0"/>
      <w:marRight w:val="0"/>
      <w:marTop w:val="0"/>
      <w:marBottom w:val="0"/>
      <w:divBdr>
        <w:top w:val="none" w:sz="0" w:space="0" w:color="auto"/>
        <w:left w:val="none" w:sz="0" w:space="0" w:color="auto"/>
        <w:bottom w:val="none" w:sz="0" w:space="0" w:color="auto"/>
        <w:right w:val="none" w:sz="0" w:space="0" w:color="auto"/>
      </w:divBdr>
    </w:div>
    <w:div w:id="1268806220">
      <w:bodyDiv w:val="1"/>
      <w:marLeft w:val="0"/>
      <w:marRight w:val="0"/>
      <w:marTop w:val="0"/>
      <w:marBottom w:val="0"/>
      <w:divBdr>
        <w:top w:val="none" w:sz="0" w:space="0" w:color="auto"/>
        <w:left w:val="none" w:sz="0" w:space="0" w:color="auto"/>
        <w:bottom w:val="none" w:sz="0" w:space="0" w:color="auto"/>
        <w:right w:val="none" w:sz="0" w:space="0" w:color="auto"/>
      </w:divBdr>
    </w:div>
    <w:div w:id="1269241766">
      <w:bodyDiv w:val="1"/>
      <w:marLeft w:val="0"/>
      <w:marRight w:val="0"/>
      <w:marTop w:val="0"/>
      <w:marBottom w:val="0"/>
      <w:divBdr>
        <w:top w:val="none" w:sz="0" w:space="0" w:color="auto"/>
        <w:left w:val="none" w:sz="0" w:space="0" w:color="auto"/>
        <w:bottom w:val="none" w:sz="0" w:space="0" w:color="auto"/>
        <w:right w:val="none" w:sz="0" w:space="0" w:color="auto"/>
      </w:divBdr>
    </w:div>
    <w:div w:id="1270502043">
      <w:bodyDiv w:val="1"/>
      <w:marLeft w:val="0"/>
      <w:marRight w:val="0"/>
      <w:marTop w:val="0"/>
      <w:marBottom w:val="0"/>
      <w:divBdr>
        <w:top w:val="none" w:sz="0" w:space="0" w:color="auto"/>
        <w:left w:val="none" w:sz="0" w:space="0" w:color="auto"/>
        <w:bottom w:val="none" w:sz="0" w:space="0" w:color="auto"/>
        <w:right w:val="none" w:sz="0" w:space="0" w:color="auto"/>
      </w:divBdr>
    </w:div>
    <w:div w:id="1270893850">
      <w:bodyDiv w:val="1"/>
      <w:marLeft w:val="0"/>
      <w:marRight w:val="0"/>
      <w:marTop w:val="0"/>
      <w:marBottom w:val="0"/>
      <w:divBdr>
        <w:top w:val="none" w:sz="0" w:space="0" w:color="auto"/>
        <w:left w:val="none" w:sz="0" w:space="0" w:color="auto"/>
        <w:bottom w:val="none" w:sz="0" w:space="0" w:color="auto"/>
        <w:right w:val="none" w:sz="0" w:space="0" w:color="auto"/>
      </w:divBdr>
    </w:div>
    <w:div w:id="1271160820">
      <w:bodyDiv w:val="1"/>
      <w:marLeft w:val="0"/>
      <w:marRight w:val="0"/>
      <w:marTop w:val="0"/>
      <w:marBottom w:val="0"/>
      <w:divBdr>
        <w:top w:val="none" w:sz="0" w:space="0" w:color="auto"/>
        <w:left w:val="none" w:sz="0" w:space="0" w:color="auto"/>
        <w:bottom w:val="none" w:sz="0" w:space="0" w:color="auto"/>
        <w:right w:val="none" w:sz="0" w:space="0" w:color="auto"/>
      </w:divBdr>
    </w:div>
    <w:div w:id="1271626359">
      <w:bodyDiv w:val="1"/>
      <w:marLeft w:val="0"/>
      <w:marRight w:val="0"/>
      <w:marTop w:val="0"/>
      <w:marBottom w:val="0"/>
      <w:divBdr>
        <w:top w:val="none" w:sz="0" w:space="0" w:color="auto"/>
        <w:left w:val="none" w:sz="0" w:space="0" w:color="auto"/>
        <w:bottom w:val="none" w:sz="0" w:space="0" w:color="auto"/>
        <w:right w:val="none" w:sz="0" w:space="0" w:color="auto"/>
      </w:divBdr>
    </w:div>
    <w:div w:id="1271740124">
      <w:bodyDiv w:val="1"/>
      <w:marLeft w:val="0"/>
      <w:marRight w:val="0"/>
      <w:marTop w:val="0"/>
      <w:marBottom w:val="0"/>
      <w:divBdr>
        <w:top w:val="none" w:sz="0" w:space="0" w:color="auto"/>
        <w:left w:val="none" w:sz="0" w:space="0" w:color="auto"/>
        <w:bottom w:val="none" w:sz="0" w:space="0" w:color="auto"/>
        <w:right w:val="none" w:sz="0" w:space="0" w:color="auto"/>
      </w:divBdr>
    </w:div>
    <w:div w:id="1272323853">
      <w:bodyDiv w:val="1"/>
      <w:marLeft w:val="0"/>
      <w:marRight w:val="0"/>
      <w:marTop w:val="0"/>
      <w:marBottom w:val="0"/>
      <w:divBdr>
        <w:top w:val="none" w:sz="0" w:space="0" w:color="auto"/>
        <w:left w:val="none" w:sz="0" w:space="0" w:color="auto"/>
        <w:bottom w:val="none" w:sz="0" w:space="0" w:color="auto"/>
        <w:right w:val="none" w:sz="0" w:space="0" w:color="auto"/>
      </w:divBdr>
    </w:div>
    <w:div w:id="1272665064">
      <w:bodyDiv w:val="1"/>
      <w:marLeft w:val="0"/>
      <w:marRight w:val="0"/>
      <w:marTop w:val="0"/>
      <w:marBottom w:val="0"/>
      <w:divBdr>
        <w:top w:val="none" w:sz="0" w:space="0" w:color="auto"/>
        <w:left w:val="none" w:sz="0" w:space="0" w:color="auto"/>
        <w:bottom w:val="none" w:sz="0" w:space="0" w:color="auto"/>
        <w:right w:val="none" w:sz="0" w:space="0" w:color="auto"/>
      </w:divBdr>
    </w:div>
    <w:div w:id="1273052381">
      <w:bodyDiv w:val="1"/>
      <w:marLeft w:val="0"/>
      <w:marRight w:val="0"/>
      <w:marTop w:val="0"/>
      <w:marBottom w:val="0"/>
      <w:divBdr>
        <w:top w:val="none" w:sz="0" w:space="0" w:color="auto"/>
        <w:left w:val="none" w:sz="0" w:space="0" w:color="auto"/>
        <w:bottom w:val="none" w:sz="0" w:space="0" w:color="auto"/>
        <w:right w:val="none" w:sz="0" w:space="0" w:color="auto"/>
      </w:divBdr>
    </w:div>
    <w:div w:id="1273435495">
      <w:bodyDiv w:val="1"/>
      <w:marLeft w:val="0"/>
      <w:marRight w:val="0"/>
      <w:marTop w:val="0"/>
      <w:marBottom w:val="0"/>
      <w:divBdr>
        <w:top w:val="none" w:sz="0" w:space="0" w:color="auto"/>
        <w:left w:val="none" w:sz="0" w:space="0" w:color="auto"/>
        <w:bottom w:val="none" w:sz="0" w:space="0" w:color="auto"/>
        <w:right w:val="none" w:sz="0" w:space="0" w:color="auto"/>
      </w:divBdr>
    </w:div>
    <w:div w:id="1273900037">
      <w:bodyDiv w:val="1"/>
      <w:marLeft w:val="0"/>
      <w:marRight w:val="0"/>
      <w:marTop w:val="0"/>
      <w:marBottom w:val="0"/>
      <w:divBdr>
        <w:top w:val="none" w:sz="0" w:space="0" w:color="auto"/>
        <w:left w:val="none" w:sz="0" w:space="0" w:color="auto"/>
        <w:bottom w:val="none" w:sz="0" w:space="0" w:color="auto"/>
        <w:right w:val="none" w:sz="0" w:space="0" w:color="auto"/>
      </w:divBdr>
    </w:div>
    <w:div w:id="1274675337">
      <w:bodyDiv w:val="1"/>
      <w:marLeft w:val="0"/>
      <w:marRight w:val="0"/>
      <w:marTop w:val="0"/>
      <w:marBottom w:val="0"/>
      <w:divBdr>
        <w:top w:val="none" w:sz="0" w:space="0" w:color="auto"/>
        <w:left w:val="none" w:sz="0" w:space="0" w:color="auto"/>
        <w:bottom w:val="none" w:sz="0" w:space="0" w:color="auto"/>
        <w:right w:val="none" w:sz="0" w:space="0" w:color="auto"/>
      </w:divBdr>
    </w:div>
    <w:div w:id="1275362389">
      <w:bodyDiv w:val="1"/>
      <w:marLeft w:val="0"/>
      <w:marRight w:val="0"/>
      <w:marTop w:val="0"/>
      <w:marBottom w:val="0"/>
      <w:divBdr>
        <w:top w:val="none" w:sz="0" w:space="0" w:color="auto"/>
        <w:left w:val="none" w:sz="0" w:space="0" w:color="auto"/>
        <w:bottom w:val="none" w:sz="0" w:space="0" w:color="auto"/>
        <w:right w:val="none" w:sz="0" w:space="0" w:color="auto"/>
      </w:divBdr>
    </w:div>
    <w:div w:id="1276323777">
      <w:bodyDiv w:val="1"/>
      <w:marLeft w:val="0"/>
      <w:marRight w:val="0"/>
      <w:marTop w:val="0"/>
      <w:marBottom w:val="0"/>
      <w:divBdr>
        <w:top w:val="none" w:sz="0" w:space="0" w:color="auto"/>
        <w:left w:val="none" w:sz="0" w:space="0" w:color="auto"/>
        <w:bottom w:val="none" w:sz="0" w:space="0" w:color="auto"/>
        <w:right w:val="none" w:sz="0" w:space="0" w:color="auto"/>
      </w:divBdr>
    </w:div>
    <w:div w:id="1277255295">
      <w:bodyDiv w:val="1"/>
      <w:marLeft w:val="0"/>
      <w:marRight w:val="0"/>
      <w:marTop w:val="0"/>
      <w:marBottom w:val="0"/>
      <w:divBdr>
        <w:top w:val="none" w:sz="0" w:space="0" w:color="auto"/>
        <w:left w:val="none" w:sz="0" w:space="0" w:color="auto"/>
        <w:bottom w:val="none" w:sz="0" w:space="0" w:color="auto"/>
        <w:right w:val="none" w:sz="0" w:space="0" w:color="auto"/>
      </w:divBdr>
    </w:div>
    <w:div w:id="1278609383">
      <w:bodyDiv w:val="1"/>
      <w:marLeft w:val="0"/>
      <w:marRight w:val="0"/>
      <w:marTop w:val="0"/>
      <w:marBottom w:val="0"/>
      <w:divBdr>
        <w:top w:val="none" w:sz="0" w:space="0" w:color="auto"/>
        <w:left w:val="none" w:sz="0" w:space="0" w:color="auto"/>
        <w:bottom w:val="none" w:sz="0" w:space="0" w:color="auto"/>
        <w:right w:val="none" w:sz="0" w:space="0" w:color="auto"/>
      </w:divBdr>
    </w:div>
    <w:div w:id="1278757174">
      <w:bodyDiv w:val="1"/>
      <w:marLeft w:val="0"/>
      <w:marRight w:val="0"/>
      <w:marTop w:val="0"/>
      <w:marBottom w:val="0"/>
      <w:divBdr>
        <w:top w:val="none" w:sz="0" w:space="0" w:color="auto"/>
        <w:left w:val="none" w:sz="0" w:space="0" w:color="auto"/>
        <w:bottom w:val="none" w:sz="0" w:space="0" w:color="auto"/>
        <w:right w:val="none" w:sz="0" w:space="0" w:color="auto"/>
      </w:divBdr>
    </w:div>
    <w:div w:id="1279336464">
      <w:bodyDiv w:val="1"/>
      <w:marLeft w:val="0"/>
      <w:marRight w:val="0"/>
      <w:marTop w:val="0"/>
      <w:marBottom w:val="0"/>
      <w:divBdr>
        <w:top w:val="none" w:sz="0" w:space="0" w:color="auto"/>
        <w:left w:val="none" w:sz="0" w:space="0" w:color="auto"/>
        <w:bottom w:val="none" w:sz="0" w:space="0" w:color="auto"/>
        <w:right w:val="none" w:sz="0" w:space="0" w:color="auto"/>
      </w:divBdr>
    </w:div>
    <w:div w:id="1279753500">
      <w:bodyDiv w:val="1"/>
      <w:marLeft w:val="0"/>
      <w:marRight w:val="0"/>
      <w:marTop w:val="0"/>
      <w:marBottom w:val="0"/>
      <w:divBdr>
        <w:top w:val="none" w:sz="0" w:space="0" w:color="auto"/>
        <w:left w:val="none" w:sz="0" w:space="0" w:color="auto"/>
        <w:bottom w:val="none" w:sz="0" w:space="0" w:color="auto"/>
        <w:right w:val="none" w:sz="0" w:space="0" w:color="auto"/>
      </w:divBdr>
    </w:div>
    <w:div w:id="1280139034">
      <w:bodyDiv w:val="1"/>
      <w:marLeft w:val="0"/>
      <w:marRight w:val="0"/>
      <w:marTop w:val="0"/>
      <w:marBottom w:val="0"/>
      <w:divBdr>
        <w:top w:val="none" w:sz="0" w:space="0" w:color="auto"/>
        <w:left w:val="none" w:sz="0" w:space="0" w:color="auto"/>
        <w:bottom w:val="none" w:sz="0" w:space="0" w:color="auto"/>
        <w:right w:val="none" w:sz="0" w:space="0" w:color="auto"/>
      </w:divBdr>
    </w:div>
    <w:div w:id="1280139595">
      <w:bodyDiv w:val="1"/>
      <w:marLeft w:val="0"/>
      <w:marRight w:val="0"/>
      <w:marTop w:val="0"/>
      <w:marBottom w:val="0"/>
      <w:divBdr>
        <w:top w:val="none" w:sz="0" w:space="0" w:color="auto"/>
        <w:left w:val="none" w:sz="0" w:space="0" w:color="auto"/>
        <w:bottom w:val="none" w:sz="0" w:space="0" w:color="auto"/>
        <w:right w:val="none" w:sz="0" w:space="0" w:color="auto"/>
      </w:divBdr>
    </w:div>
    <w:div w:id="1281108437">
      <w:bodyDiv w:val="1"/>
      <w:marLeft w:val="0"/>
      <w:marRight w:val="0"/>
      <w:marTop w:val="0"/>
      <w:marBottom w:val="0"/>
      <w:divBdr>
        <w:top w:val="none" w:sz="0" w:space="0" w:color="auto"/>
        <w:left w:val="none" w:sz="0" w:space="0" w:color="auto"/>
        <w:bottom w:val="none" w:sz="0" w:space="0" w:color="auto"/>
        <w:right w:val="none" w:sz="0" w:space="0" w:color="auto"/>
      </w:divBdr>
    </w:div>
    <w:div w:id="1281375407">
      <w:bodyDiv w:val="1"/>
      <w:marLeft w:val="0"/>
      <w:marRight w:val="0"/>
      <w:marTop w:val="0"/>
      <w:marBottom w:val="0"/>
      <w:divBdr>
        <w:top w:val="none" w:sz="0" w:space="0" w:color="auto"/>
        <w:left w:val="none" w:sz="0" w:space="0" w:color="auto"/>
        <w:bottom w:val="none" w:sz="0" w:space="0" w:color="auto"/>
        <w:right w:val="none" w:sz="0" w:space="0" w:color="auto"/>
      </w:divBdr>
    </w:div>
    <w:div w:id="1281496232">
      <w:bodyDiv w:val="1"/>
      <w:marLeft w:val="0"/>
      <w:marRight w:val="0"/>
      <w:marTop w:val="0"/>
      <w:marBottom w:val="0"/>
      <w:divBdr>
        <w:top w:val="none" w:sz="0" w:space="0" w:color="auto"/>
        <w:left w:val="none" w:sz="0" w:space="0" w:color="auto"/>
        <w:bottom w:val="none" w:sz="0" w:space="0" w:color="auto"/>
        <w:right w:val="none" w:sz="0" w:space="0" w:color="auto"/>
      </w:divBdr>
    </w:div>
    <w:div w:id="1281641361">
      <w:bodyDiv w:val="1"/>
      <w:marLeft w:val="0"/>
      <w:marRight w:val="0"/>
      <w:marTop w:val="0"/>
      <w:marBottom w:val="0"/>
      <w:divBdr>
        <w:top w:val="none" w:sz="0" w:space="0" w:color="auto"/>
        <w:left w:val="none" w:sz="0" w:space="0" w:color="auto"/>
        <w:bottom w:val="none" w:sz="0" w:space="0" w:color="auto"/>
        <w:right w:val="none" w:sz="0" w:space="0" w:color="auto"/>
      </w:divBdr>
    </w:div>
    <w:div w:id="1281642544">
      <w:bodyDiv w:val="1"/>
      <w:marLeft w:val="0"/>
      <w:marRight w:val="0"/>
      <w:marTop w:val="0"/>
      <w:marBottom w:val="0"/>
      <w:divBdr>
        <w:top w:val="none" w:sz="0" w:space="0" w:color="auto"/>
        <w:left w:val="none" w:sz="0" w:space="0" w:color="auto"/>
        <w:bottom w:val="none" w:sz="0" w:space="0" w:color="auto"/>
        <w:right w:val="none" w:sz="0" w:space="0" w:color="auto"/>
      </w:divBdr>
    </w:div>
    <w:div w:id="1281648048">
      <w:bodyDiv w:val="1"/>
      <w:marLeft w:val="0"/>
      <w:marRight w:val="0"/>
      <w:marTop w:val="0"/>
      <w:marBottom w:val="0"/>
      <w:divBdr>
        <w:top w:val="none" w:sz="0" w:space="0" w:color="auto"/>
        <w:left w:val="none" w:sz="0" w:space="0" w:color="auto"/>
        <w:bottom w:val="none" w:sz="0" w:space="0" w:color="auto"/>
        <w:right w:val="none" w:sz="0" w:space="0" w:color="auto"/>
      </w:divBdr>
      <w:divsChild>
        <w:div w:id="958149310">
          <w:marLeft w:val="480"/>
          <w:marRight w:val="0"/>
          <w:marTop w:val="0"/>
          <w:marBottom w:val="0"/>
          <w:divBdr>
            <w:top w:val="none" w:sz="0" w:space="0" w:color="auto"/>
            <w:left w:val="none" w:sz="0" w:space="0" w:color="auto"/>
            <w:bottom w:val="none" w:sz="0" w:space="0" w:color="auto"/>
            <w:right w:val="none" w:sz="0" w:space="0" w:color="auto"/>
          </w:divBdr>
        </w:div>
        <w:div w:id="1125734751">
          <w:marLeft w:val="480"/>
          <w:marRight w:val="0"/>
          <w:marTop w:val="0"/>
          <w:marBottom w:val="0"/>
          <w:divBdr>
            <w:top w:val="none" w:sz="0" w:space="0" w:color="auto"/>
            <w:left w:val="none" w:sz="0" w:space="0" w:color="auto"/>
            <w:bottom w:val="none" w:sz="0" w:space="0" w:color="auto"/>
            <w:right w:val="none" w:sz="0" w:space="0" w:color="auto"/>
          </w:divBdr>
        </w:div>
        <w:div w:id="778184973">
          <w:marLeft w:val="480"/>
          <w:marRight w:val="0"/>
          <w:marTop w:val="0"/>
          <w:marBottom w:val="0"/>
          <w:divBdr>
            <w:top w:val="none" w:sz="0" w:space="0" w:color="auto"/>
            <w:left w:val="none" w:sz="0" w:space="0" w:color="auto"/>
            <w:bottom w:val="none" w:sz="0" w:space="0" w:color="auto"/>
            <w:right w:val="none" w:sz="0" w:space="0" w:color="auto"/>
          </w:divBdr>
        </w:div>
        <w:div w:id="1994092159">
          <w:marLeft w:val="480"/>
          <w:marRight w:val="0"/>
          <w:marTop w:val="0"/>
          <w:marBottom w:val="0"/>
          <w:divBdr>
            <w:top w:val="none" w:sz="0" w:space="0" w:color="auto"/>
            <w:left w:val="none" w:sz="0" w:space="0" w:color="auto"/>
            <w:bottom w:val="none" w:sz="0" w:space="0" w:color="auto"/>
            <w:right w:val="none" w:sz="0" w:space="0" w:color="auto"/>
          </w:divBdr>
        </w:div>
        <w:div w:id="878248537">
          <w:marLeft w:val="480"/>
          <w:marRight w:val="0"/>
          <w:marTop w:val="0"/>
          <w:marBottom w:val="0"/>
          <w:divBdr>
            <w:top w:val="none" w:sz="0" w:space="0" w:color="auto"/>
            <w:left w:val="none" w:sz="0" w:space="0" w:color="auto"/>
            <w:bottom w:val="none" w:sz="0" w:space="0" w:color="auto"/>
            <w:right w:val="none" w:sz="0" w:space="0" w:color="auto"/>
          </w:divBdr>
        </w:div>
        <w:div w:id="563564734">
          <w:marLeft w:val="480"/>
          <w:marRight w:val="0"/>
          <w:marTop w:val="0"/>
          <w:marBottom w:val="0"/>
          <w:divBdr>
            <w:top w:val="none" w:sz="0" w:space="0" w:color="auto"/>
            <w:left w:val="none" w:sz="0" w:space="0" w:color="auto"/>
            <w:bottom w:val="none" w:sz="0" w:space="0" w:color="auto"/>
            <w:right w:val="none" w:sz="0" w:space="0" w:color="auto"/>
          </w:divBdr>
        </w:div>
        <w:div w:id="435172869">
          <w:marLeft w:val="480"/>
          <w:marRight w:val="0"/>
          <w:marTop w:val="0"/>
          <w:marBottom w:val="0"/>
          <w:divBdr>
            <w:top w:val="none" w:sz="0" w:space="0" w:color="auto"/>
            <w:left w:val="none" w:sz="0" w:space="0" w:color="auto"/>
            <w:bottom w:val="none" w:sz="0" w:space="0" w:color="auto"/>
            <w:right w:val="none" w:sz="0" w:space="0" w:color="auto"/>
          </w:divBdr>
        </w:div>
        <w:div w:id="141392404">
          <w:marLeft w:val="480"/>
          <w:marRight w:val="0"/>
          <w:marTop w:val="0"/>
          <w:marBottom w:val="0"/>
          <w:divBdr>
            <w:top w:val="none" w:sz="0" w:space="0" w:color="auto"/>
            <w:left w:val="none" w:sz="0" w:space="0" w:color="auto"/>
            <w:bottom w:val="none" w:sz="0" w:space="0" w:color="auto"/>
            <w:right w:val="none" w:sz="0" w:space="0" w:color="auto"/>
          </w:divBdr>
        </w:div>
        <w:div w:id="132791782">
          <w:marLeft w:val="480"/>
          <w:marRight w:val="0"/>
          <w:marTop w:val="0"/>
          <w:marBottom w:val="0"/>
          <w:divBdr>
            <w:top w:val="none" w:sz="0" w:space="0" w:color="auto"/>
            <w:left w:val="none" w:sz="0" w:space="0" w:color="auto"/>
            <w:bottom w:val="none" w:sz="0" w:space="0" w:color="auto"/>
            <w:right w:val="none" w:sz="0" w:space="0" w:color="auto"/>
          </w:divBdr>
        </w:div>
        <w:div w:id="1095588487">
          <w:marLeft w:val="480"/>
          <w:marRight w:val="0"/>
          <w:marTop w:val="0"/>
          <w:marBottom w:val="0"/>
          <w:divBdr>
            <w:top w:val="none" w:sz="0" w:space="0" w:color="auto"/>
            <w:left w:val="none" w:sz="0" w:space="0" w:color="auto"/>
            <w:bottom w:val="none" w:sz="0" w:space="0" w:color="auto"/>
            <w:right w:val="none" w:sz="0" w:space="0" w:color="auto"/>
          </w:divBdr>
        </w:div>
        <w:div w:id="222179410">
          <w:marLeft w:val="480"/>
          <w:marRight w:val="0"/>
          <w:marTop w:val="0"/>
          <w:marBottom w:val="0"/>
          <w:divBdr>
            <w:top w:val="none" w:sz="0" w:space="0" w:color="auto"/>
            <w:left w:val="none" w:sz="0" w:space="0" w:color="auto"/>
            <w:bottom w:val="none" w:sz="0" w:space="0" w:color="auto"/>
            <w:right w:val="none" w:sz="0" w:space="0" w:color="auto"/>
          </w:divBdr>
        </w:div>
        <w:div w:id="1312439679">
          <w:marLeft w:val="480"/>
          <w:marRight w:val="0"/>
          <w:marTop w:val="0"/>
          <w:marBottom w:val="0"/>
          <w:divBdr>
            <w:top w:val="none" w:sz="0" w:space="0" w:color="auto"/>
            <w:left w:val="none" w:sz="0" w:space="0" w:color="auto"/>
            <w:bottom w:val="none" w:sz="0" w:space="0" w:color="auto"/>
            <w:right w:val="none" w:sz="0" w:space="0" w:color="auto"/>
          </w:divBdr>
        </w:div>
        <w:div w:id="1352997428">
          <w:marLeft w:val="480"/>
          <w:marRight w:val="0"/>
          <w:marTop w:val="0"/>
          <w:marBottom w:val="0"/>
          <w:divBdr>
            <w:top w:val="none" w:sz="0" w:space="0" w:color="auto"/>
            <w:left w:val="none" w:sz="0" w:space="0" w:color="auto"/>
            <w:bottom w:val="none" w:sz="0" w:space="0" w:color="auto"/>
            <w:right w:val="none" w:sz="0" w:space="0" w:color="auto"/>
          </w:divBdr>
        </w:div>
        <w:div w:id="981928881">
          <w:marLeft w:val="480"/>
          <w:marRight w:val="0"/>
          <w:marTop w:val="0"/>
          <w:marBottom w:val="0"/>
          <w:divBdr>
            <w:top w:val="none" w:sz="0" w:space="0" w:color="auto"/>
            <w:left w:val="none" w:sz="0" w:space="0" w:color="auto"/>
            <w:bottom w:val="none" w:sz="0" w:space="0" w:color="auto"/>
            <w:right w:val="none" w:sz="0" w:space="0" w:color="auto"/>
          </w:divBdr>
        </w:div>
        <w:div w:id="466170426">
          <w:marLeft w:val="480"/>
          <w:marRight w:val="0"/>
          <w:marTop w:val="0"/>
          <w:marBottom w:val="0"/>
          <w:divBdr>
            <w:top w:val="none" w:sz="0" w:space="0" w:color="auto"/>
            <w:left w:val="none" w:sz="0" w:space="0" w:color="auto"/>
            <w:bottom w:val="none" w:sz="0" w:space="0" w:color="auto"/>
            <w:right w:val="none" w:sz="0" w:space="0" w:color="auto"/>
          </w:divBdr>
        </w:div>
        <w:div w:id="43188610">
          <w:marLeft w:val="480"/>
          <w:marRight w:val="0"/>
          <w:marTop w:val="0"/>
          <w:marBottom w:val="0"/>
          <w:divBdr>
            <w:top w:val="none" w:sz="0" w:space="0" w:color="auto"/>
            <w:left w:val="none" w:sz="0" w:space="0" w:color="auto"/>
            <w:bottom w:val="none" w:sz="0" w:space="0" w:color="auto"/>
            <w:right w:val="none" w:sz="0" w:space="0" w:color="auto"/>
          </w:divBdr>
        </w:div>
        <w:div w:id="1353338905">
          <w:marLeft w:val="480"/>
          <w:marRight w:val="0"/>
          <w:marTop w:val="0"/>
          <w:marBottom w:val="0"/>
          <w:divBdr>
            <w:top w:val="none" w:sz="0" w:space="0" w:color="auto"/>
            <w:left w:val="none" w:sz="0" w:space="0" w:color="auto"/>
            <w:bottom w:val="none" w:sz="0" w:space="0" w:color="auto"/>
            <w:right w:val="none" w:sz="0" w:space="0" w:color="auto"/>
          </w:divBdr>
        </w:div>
        <w:div w:id="1892887589">
          <w:marLeft w:val="480"/>
          <w:marRight w:val="0"/>
          <w:marTop w:val="0"/>
          <w:marBottom w:val="0"/>
          <w:divBdr>
            <w:top w:val="none" w:sz="0" w:space="0" w:color="auto"/>
            <w:left w:val="none" w:sz="0" w:space="0" w:color="auto"/>
            <w:bottom w:val="none" w:sz="0" w:space="0" w:color="auto"/>
            <w:right w:val="none" w:sz="0" w:space="0" w:color="auto"/>
          </w:divBdr>
        </w:div>
        <w:div w:id="654996448">
          <w:marLeft w:val="480"/>
          <w:marRight w:val="0"/>
          <w:marTop w:val="0"/>
          <w:marBottom w:val="0"/>
          <w:divBdr>
            <w:top w:val="none" w:sz="0" w:space="0" w:color="auto"/>
            <w:left w:val="none" w:sz="0" w:space="0" w:color="auto"/>
            <w:bottom w:val="none" w:sz="0" w:space="0" w:color="auto"/>
            <w:right w:val="none" w:sz="0" w:space="0" w:color="auto"/>
          </w:divBdr>
        </w:div>
        <w:div w:id="2081947931">
          <w:marLeft w:val="480"/>
          <w:marRight w:val="0"/>
          <w:marTop w:val="0"/>
          <w:marBottom w:val="0"/>
          <w:divBdr>
            <w:top w:val="none" w:sz="0" w:space="0" w:color="auto"/>
            <w:left w:val="none" w:sz="0" w:space="0" w:color="auto"/>
            <w:bottom w:val="none" w:sz="0" w:space="0" w:color="auto"/>
            <w:right w:val="none" w:sz="0" w:space="0" w:color="auto"/>
          </w:divBdr>
        </w:div>
        <w:div w:id="1690983246">
          <w:marLeft w:val="480"/>
          <w:marRight w:val="0"/>
          <w:marTop w:val="0"/>
          <w:marBottom w:val="0"/>
          <w:divBdr>
            <w:top w:val="none" w:sz="0" w:space="0" w:color="auto"/>
            <w:left w:val="none" w:sz="0" w:space="0" w:color="auto"/>
            <w:bottom w:val="none" w:sz="0" w:space="0" w:color="auto"/>
            <w:right w:val="none" w:sz="0" w:space="0" w:color="auto"/>
          </w:divBdr>
        </w:div>
        <w:div w:id="1471827977">
          <w:marLeft w:val="480"/>
          <w:marRight w:val="0"/>
          <w:marTop w:val="0"/>
          <w:marBottom w:val="0"/>
          <w:divBdr>
            <w:top w:val="none" w:sz="0" w:space="0" w:color="auto"/>
            <w:left w:val="none" w:sz="0" w:space="0" w:color="auto"/>
            <w:bottom w:val="none" w:sz="0" w:space="0" w:color="auto"/>
            <w:right w:val="none" w:sz="0" w:space="0" w:color="auto"/>
          </w:divBdr>
        </w:div>
        <w:div w:id="402334792">
          <w:marLeft w:val="480"/>
          <w:marRight w:val="0"/>
          <w:marTop w:val="0"/>
          <w:marBottom w:val="0"/>
          <w:divBdr>
            <w:top w:val="none" w:sz="0" w:space="0" w:color="auto"/>
            <w:left w:val="none" w:sz="0" w:space="0" w:color="auto"/>
            <w:bottom w:val="none" w:sz="0" w:space="0" w:color="auto"/>
            <w:right w:val="none" w:sz="0" w:space="0" w:color="auto"/>
          </w:divBdr>
        </w:div>
        <w:div w:id="1896046030">
          <w:marLeft w:val="480"/>
          <w:marRight w:val="0"/>
          <w:marTop w:val="0"/>
          <w:marBottom w:val="0"/>
          <w:divBdr>
            <w:top w:val="none" w:sz="0" w:space="0" w:color="auto"/>
            <w:left w:val="none" w:sz="0" w:space="0" w:color="auto"/>
            <w:bottom w:val="none" w:sz="0" w:space="0" w:color="auto"/>
            <w:right w:val="none" w:sz="0" w:space="0" w:color="auto"/>
          </w:divBdr>
        </w:div>
        <w:div w:id="1364593903">
          <w:marLeft w:val="480"/>
          <w:marRight w:val="0"/>
          <w:marTop w:val="0"/>
          <w:marBottom w:val="0"/>
          <w:divBdr>
            <w:top w:val="none" w:sz="0" w:space="0" w:color="auto"/>
            <w:left w:val="none" w:sz="0" w:space="0" w:color="auto"/>
            <w:bottom w:val="none" w:sz="0" w:space="0" w:color="auto"/>
            <w:right w:val="none" w:sz="0" w:space="0" w:color="auto"/>
          </w:divBdr>
        </w:div>
        <w:div w:id="1136727021">
          <w:marLeft w:val="480"/>
          <w:marRight w:val="0"/>
          <w:marTop w:val="0"/>
          <w:marBottom w:val="0"/>
          <w:divBdr>
            <w:top w:val="none" w:sz="0" w:space="0" w:color="auto"/>
            <w:left w:val="none" w:sz="0" w:space="0" w:color="auto"/>
            <w:bottom w:val="none" w:sz="0" w:space="0" w:color="auto"/>
            <w:right w:val="none" w:sz="0" w:space="0" w:color="auto"/>
          </w:divBdr>
        </w:div>
        <w:div w:id="179852796">
          <w:marLeft w:val="480"/>
          <w:marRight w:val="0"/>
          <w:marTop w:val="0"/>
          <w:marBottom w:val="0"/>
          <w:divBdr>
            <w:top w:val="none" w:sz="0" w:space="0" w:color="auto"/>
            <w:left w:val="none" w:sz="0" w:space="0" w:color="auto"/>
            <w:bottom w:val="none" w:sz="0" w:space="0" w:color="auto"/>
            <w:right w:val="none" w:sz="0" w:space="0" w:color="auto"/>
          </w:divBdr>
        </w:div>
        <w:div w:id="857426330">
          <w:marLeft w:val="480"/>
          <w:marRight w:val="0"/>
          <w:marTop w:val="0"/>
          <w:marBottom w:val="0"/>
          <w:divBdr>
            <w:top w:val="none" w:sz="0" w:space="0" w:color="auto"/>
            <w:left w:val="none" w:sz="0" w:space="0" w:color="auto"/>
            <w:bottom w:val="none" w:sz="0" w:space="0" w:color="auto"/>
            <w:right w:val="none" w:sz="0" w:space="0" w:color="auto"/>
          </w:divBdr>
        </w:div>
        <w:div w:id="613513620">
          <w:marLeft w:val="480"/>
          <w:marRight w:val="0"/>
          <w:marTop w:val="0"/>
          <w:marBottom w:val="0"/>
          <w:divBdr>
            <w:top w:val="none" w:sz="0" w:space="0" w:color="auto"/>
            <w:left w:val="none" w:sz="0" w:space="0" w:color="auto"/>
            <w:bottom w:val="none" w:sz="0" w:space="0" w:color="auto"/>
            <w:right w:val="none" w:sz="0" w:space="0" w:color="auto"/>
          </w:divBdr>
        </w:div>
        <w:div w:id="1571960247">
          <w:marLeft w:val="480"/>
          <w:marRight w:val="0"/>
          <w:marTop w:val="0"/>
          <w:marBottom w:val="0"/>
          <w:divBdr>
            <w:top w:val="none" w:sz="0" w:space="0" w:color="auto"/>
            <w:left w:val="none" w:sz="0" w:space="0" w:color="auto"/>
            <w:bottom w:val="none" w:sz="0" w:space="0" w:color="auto"/>
            <w:right w:val="none" w:sz="0" w:space="0" w:color="auto"/>
          </w:divBdr>
        </w:div>
      </w:divsChild>
    </w:div>
    <w:div w:id="1282687584">
      <w:bodyDiv w:val="1"/>
      <w:marLeft w:val="0"/>
      <w:marRight w:val="0"/>
      <w:marTop w:val="0"/>
      <w:marBottom w:val="0"/>
      <w:divBdr>
        <w:top w:val="none" w:sz="0" w:space="0" w:color="auto"/>
        <w:left w:val="none" w:sz="0" w:space="0" w:color="auto"/>
        <w:bottom w:val="none" w:sz="0" w:space="0" w:color="auto"/>
        <w:right w:val="none" w:sz="0" w:space="0" w:color="auto"/>
      </w:divBdr>
    </w:div>
    <w:div w:id="1283073308">
      <w:bodyDiv w:val="1"/>
      <w:marLeft w:val="0"/>
      <w:marRight w:val="0"/>
      <w:marTop w:val="0"/>
      <w:marBottom w:val="0"/>
      <w:divBdr>
        <w:top w:val="none" w:sz="0" w:space="0" w:color="auto"/>
        <w:left w:val="none" w:sz="0" w:space="0" w:color="auto"/>
        <w:bottom w:val="none" w:sz="0" w:space="0" w:color="auto"/>
        <w:right w:val="none" w:sz="0" w:space="0" w:color="auto"/>
      </w:divBdr>
    </w:div>
    <w:div w:id="1283342253">
      <w:bodyDiv w:val="1"/>
      <w:marLeft w:val="0"/>
      <w:marRight w:val="0"/>
      <w:marTop w:val="0"/>
      <w:marBottom w:val="0"/>
      <w:divBdr>
        <w:top w:val="none" w:sz="0" w:space="0" w:color="auto"/>
        <w:left w:val="none" w:sz="0" w:space="0" w:color="auto"/>
        <w:bottom w:val="none" w:sz="0" w:space="0" w:color="auto"/>
        <w:right w:val="none" w:sz="0" w:space="0" w:color="auto"/>
      </w:divBdr>
    </w:div>
    <w:div w:id="1284187582">
      <w:bodyDiv w:val="1"/>
      <w:marLeft w:val="0"/>
      <w:marRight w:val="0"/>
      <w:marTop w:val="0"/>
      <w:marBottom w:val="0"/>
      <w:divBdr>
        <w:top w:val="none" w:sz="0" w:space="0" w:color="auto"/>
        <w:left w:val="none" w:sz="0" w:space="0" w:color="auto"/>
        <w:bottom w:val="none" w:sz="0" w:space="0" w:color="auto"/>
        <w:right w:val="none" w:sz="0" w:space="0" w:color="auto"/>
      </w:divBdr>
    </w:div>
    <w:div w:id="1284653893">
      <w:bodyDiv w:val="1"/>
      <w:marLeft w:val="0"/>
      <w:marRight w:val="0"/>
      <w:marTop w:val="0"/>
      <w:marBottom w:val="0"/>
      <w:divBdr>
        <w:top w:val="none" w:sz="0" w:space="0" w:color="auto"/>
        <w:left w:val="none" w:sz="0" w:space="0" w:color="auto"/>
        <w:bottom w:val="none" w:sz="0" w:space="0" w:color="auto"/>
        <w:right w:val="none" w:sz="0" w:space="0" w:color="auto"/>
      </w:divBdr>
    </w:div>
    <w:div w:id="1285186867">
      <w:bodyDiv w:val="1"/>
      <w:marLeft w:val="0"/>
      <w:marRight w:val="0"/>
      <w:marTop w:val="0"/>
      <w:marBottom w:val="0"/>
      <w:divBdr>
        <w:top w:val="none" w:sz="0" w:space="0" w:color="auto"/>
        <w:left w:val="none" w:sz="0" w:space="0" w:color="auto"/>
        <w:bottom w:val="none" w:sz="0" w:space="0" w:color="auto"/>
        <w:right w:val="none" w:sz="0" w:space="0" w:color="auto"/>
      </w:divBdr>
    </w:div>
    <w:div w:id="1285304347">
      <w:bodyDiv w:val="1"/>
      <w:marLeft w:val="0"/>
      <w:marRight w:val="0"/>
      <w:marTop w:val="0"/>
      <w:marBottom w:val="0"/>
      <w:divBdr>
        <w:top w:val="none" w:sz="0" w:space="0" w:color="auto"/>
        <w:left w:val="none" w:sz="0" w:space="0" w:color="auto"/>
        <w:bottom w:val="none" w:sz="0" w:space="0" w:color="auto"/>
        <w:right w:val="none" w:sz="0" w:space="0" w:color="auto"/>
      </w:divBdr>
    </w:div>
    <w:div w:id="1285575338">
      <w:bodyDiv w:val="1"/>
      <w:marLeft w:val="0"/>
      <w:marRight w:val="0"/>
      <w:marTop w:val="0"/>
      <w:marBottom w:val="0"/>
      <w:divBdr>
        <w:top w:val="none" w:sz="0" w:space="0" w:color="auto"/>
        <w:left w:val="none" w:sz="0" w:space="0" w:color="auto"/>
        <w:bottom w:val="none" w:sz="0" w:space="0" w:color="auto"/>
        <w:right w:val="none" w:sz="0" w:space="0" w:color="auto"/>
      </w:divBdr>
    </w:div>
    <w:div w:id="1285890292">
      <w:bodyDiv w:val="1"/>
      <w:marLeft w:val="0"/>
      <w:marRight w:val="0"/>
      <w:marTop w:val="0"/>
      <w:marBottom w:val="0"/>
      <w:divBdr>
        <w:top w:val="none" w:sz="0" w:space="0" w:color="auto"/>
        <w:left w:val="none" w:sz="0" w:space="0" w:color="auto"/>
        <w:bottom w:val="none" w:sz="0" w:space="0" w:color="auto"/>
        <w:right w:val="none" w:sz="0" w:space="0" w:color="auto"/>
      </w:divBdr>
    </w:div>
    <w:div w:id="1287664103">
      <w:bodyDiv w:val="1"/>
      <w:marLeft w:val="0"/>
      <w:marRight w:val="0"/>
      <w:marTop w:val="0"/>
      <w:marBottom w:val="0"/>
      <w:divBdr>
        <w:top w:val="none" w:sz="0" w:space="0" w:color="auto"/>
        <w:left w:val="none" w:sz="0" w:space="0" w:color="auto"/>
        <w:bottom w:val="none" w:sz="0" w:space="0" w:color="auto"/>
        <w:right w:val="none" w:sz="0" w:space="0" w:color="auto"/>
      </w:divBdr>
    </w:div>
    <w:div w:id="1289504819">
      <w:bodyDiv w:val="1"/>
      <w:marLeft w:val="0"/>
      <w:marRight w:val="0"/>
      <w:marTop w:val="0"/>
      <w:marBottom w:val="0"/>
      <w:divBdr>
        <w:top w:val="none" w:sz="0" w:space="0" w:color="auto"/>
        <w:left w:val="none" w:sz="0" w:space="0" w:color="auto"/>
        <w:bottom w:val="none" w:sz="0" w:space="0" w:color="auto"/>
        <w:right w:val="none" w:sz="0" w:space="0" w:color="auto"/>
      </w:divBdr>
    </w:div>
    <w:div w:id="1289777954">
      <w:bodyDiv w:val="1"/>
      <w:marLeft w:val="0"/>
      <w:marRight w:val="0"/>
      <w:marTop w:val="0"/>
      <w:marBottom w:val="0"/>
      <w:divBdr>
        <w:top w:val="none" w:sz="0" w:space="0" w:color="auto"/>
        <w:left w:val="none" w:sz="0" w:space="0" w:color="auto"/>
        <w:bottom w:val="none" w:sz="0" w:space="0" w:color="auto"/>
        <w:right w:val="none" w:sz="0" w:space="0" w:color="auto"/>
      </w:divBdr>
    </w:div>
    <w:div w:id="1289900480">
      <w:bodyDiv w:val="1"/>
      <w:marLeft w:val="0"/>
      <w:marRight w:val="0"/>
      <w:marTop w:val="0"/>
      <w:marBottom w:val="0"/>
      <w:divBdr>
        <w:top w:val="none" w:sz="0" w:space="0" w:color="auto"/>
        <w:left w:val="none" w:sz="0" w:space="0" w:color="auto"/>
        <w:bottom w:val="none" w:sz="0" w:space="0" w:color="auto"/>
        <w:right w:val="none" w:sz="0" w:space="0" w:color="auto"/>
      </w:divBdr>
    </w:div>
    <w:div w:id="1290208125">
      <w:bodyDiv w:val="1"/>
      <w:marLeft w:val="0"/>
      <w:marRight w:val="0"/>
      <w:marTop w:val="0"/>
      <w:marBottom w:val="0"/>
      <w:divBdr>
        <w:top w:val="none" w:sz="0" w:space="0" w:color="auto"/>
        <w:left w:val="none" w:sz="0" w:space="0" w:color="auto"/>
        <w:bottom w:val="none" w:sz="0" w:space="0" w:color="auto"/>
        <w:right w:val="none" w:sz="0" w:space="0" w:color="auto"/>
      </w:divBdr>
    </w:div>
    <w:div w:id="1290474848">
      <w:bodyDiv w:val="1"/>
      <w:marLeft w:val="0"/>
      <w:marRight w:val="0"/>
      <w:marTop w:val="0"/>
      <w:marBottom w:val="0"/>
      <w:divBdr>
        <w:top w:val="none" w:sz="0" w:space="0" w:color="auto"/>
        <w:left w:val="none" w:sz="0" w:space="0" w:color="auto"/>
        <w:bottom w:val="none" w:sz="0" w:space="0" w:color="auto"/>
        <w:right w:val="none" w:sz="0" w:space="0" w:color="auto"/>
      </w:divBdr>
    </w:div>
    <w:div w:id="1290480183">
      <w:bodyDiv w:val="1"/>
      <w:marLeft w:val="0"/>
      <w:marRight w:val="0"/>
      <w:marTop w:val="0"/>
      <w:marBottom w:val="0"/>
      <w:divBdr>
        <w:top w:val="none" w:sz="0" w:space="0" w:color="auto"/>
        <w:left w:val="none" w:sz="0" w:space="0" w:color="auto"/>
        <w:bottom w:val="none" w:sz="0" w:space="0" w:color="auto"/>
        <w:right w:val="none" w:sz="0" w:space="0" w:color="auto"/>
      </w:divBdr>
    </w:div>
    <w:div w:id="1290552405">
      <w:bodyDiv w:val="1"/>
      <w:marLeft w:val="0"/>
      <w:marRight w:val="0"/>
      <w:marTop w:val="0"/>
      <w:marBottom w:val="0"/>
      <w:divBdr>
        <w:top w:val="none" w:sz="0" w:space="0" w:color="auto"/>
        <w:left w:val="none" w:sz="0" w:space="0" w:color="auto"/>
        <w:bottom w:val="none" w:sz="0" w:space="0" w:color="auto"/>
        <w:right w:val="none" w:sz="0" w:space="0" w:color="auto"/>
      </w:divBdr>
    </w:div>
    <w:div w:id="1290816901">
      <w:bodyDiv w:val="1"/>
      <w:marLeft w:val="0"/>
      <w:marRight w:val="0"/>
      <w:marTop w:val="0"/>
      <w:marBottom w:val="0"/>
      <w:divBdr>
        <w:top w:val="none" w:sz="0" w:space="0" w:color="auto"/>
        <w:left w:val="none" w:sz="0" w:space="0" w:color="auto"/>
        <w:bottom w:val="none" w:sz="0" w:space="0" w:color="auto"/>
        <w:right w:val="none" w:sz="0" w:space="0" w:color="auto"/>
      </w:divBdr>
    </w:div>
    <w:div w:id="1291326177">
      <w:bodyDiv w:val="1"/>
      <w:marLeft w:val="0"/>
      <w:marRight w:val="0"/>
      <w:marTop w:val="0"/>
      <w:marBottom w:val="0"/>
      <w:divBdr>
        <w:top w:val="none" w:sz="0" w:space="0" w:color="auto"/>
        <w:left w:val="none" w:sz="0" w:space="0" w:color="auto"/>
        <w:bottom w:val="none" w:sz="0" w:space="0" w:color="auto"/>
        <w:right w:val="none" w:sz="0" w:space="0" w:color="auto"/>
      </w:divBdr>
    </w:div>
    <w:div w:id="1292176986">
      <w:bodyDiv w:val="1"/>
      <w:marLeft w:val="0"/>
      <w:marRight w:val="0"/>
      <w:marTop w:val="0"/>
      <w:marBottom w:val="0"/>
      <w:divBdr>
        <w:top w:val="none" w:sz="0" w:space="0" w:color="auto"/>
        <w:left w:val="none" w:sz="0" w:space="0" w:color="auto"/>
        <w:bottom w:val="none" w:sz="0" w:space="0" w:color="auto"/>
        <w:right w:val="none" w:sz="0" w:space="0" w:color="auto"/>
      </w:divBdr>
    </w:div>
    <w:div w:id="1292638269">
      <w:bodyDiv w:val="1"/>
      <w:marLeft w:val="0"/>
      <w:marRight w:val="0"/>
      <w:marTop w:val="0"/>
      <w:marBottom w:val="0"/>
      <w:divBdr>
        <w:top w:val="none" w:sz="0" w:space="0" w:color="auto"/>
        <w:left w:val="none" w:sz="0" w:space="0" w:color="auto"/>
        <w:bottom w:val="none" w:sz="0" w:space="0" w:color="auto"/>
        <w:right w:val="none" w:sz="0" w:space="0" w:color="auto"/>
      </w:divBdr>
    </w:div>
    <w:div w:id="1292907758">
      <w:bodyDiv w:val="1"/>
      <w:marLeft w:val="0"/>
      <w:marRight w:val="0"/>
      <w:marTop w:val="0"/>
      <w:marBottom w:val="0"/>
      <w:divBdr>
        <w:top w:val="none" w:sz="0" w:space="0" w:color="auto"/>
        <w:left w:val="none" w:sz="0" w:space="0" w:color="auto"/>
        <w:bottom w:val="none" w:sz="0" w:space="0" w:color="auto"/>
        <w:right w:val="none" w:sz="0" w:space="0" w:color="auto"/>
      </w:divBdr>
    </w:div>
    <w:div w:id="1292981449">
      <w:bodyDiv w:val="1"/>
      <w:marLeft w:val="0"/>
      <w:marRight w:val="0"/>
      <w:marTop w:val="0"/>
      <w:marBottom w:val="0"/>
      <w:divBdr>
        <w:top w:val="none" w:sz="0" w:space="0" w:color="auto"/>
        <w:left w:val="none" w:sz="0" w:space="0" w:color="auto"/>
        <w:bottom w:val="none" w:sz="0" w:space="0" w:color="auto"/>
        <w:right w:val="none" w:sz="0" w:space="0" w:color="auto"/>
      </w:divBdr>
    </w:div>
    <w:div w:id="1293050773">
      <w:bodyDiv w:val="1"/>
      <w:marLeft w:val="0"/>
      <w:marRight w:val="0"/>
      <w:marTop w:val="0"/>
      <w:marBottom w:val="0"/>
      <w:divBdr>
        <w:top w:val="none" w:sz="0" w:space="0" w:color="auto"/>
        <w:left w:val="none" w:sz="0" w:space="0" w:color="auto"/>
        <w:bottom w:val="none" w:sz="0" w:space="0" w:color="auto"/>
        <w:right w:val="none" w:sz="0" w:space="0" w:color="auto"/>
      </w:divBdr>
    </w:div>
    <w:div w:id="1293828117">
      <w:bodyDiv w:val="1"/>
      <w:marLeft w:val="0"/>
      <w:marRight w:val="0"/>
      <w:marTop w:val="0"/>
      <w:marBottom w:val="0"/>
      <w:divBdr>
        <w:top w:val="none" w:sz="0" w:space="0" w:color="auto"/>
        <w:left w:val="none" w:sz="0" w:space="0" w:color="auto"/>
        <w:bottom w:val="none" w:sz="0" w:space="0" w:color="auto"/>
        <w:right w:val="none" w:sz="0" w:space="0" w:color="auto"/>
      </w:divBdr>
    </w:div>
    <w:div w:id="1294094899">
      <w:bodyDiv w:val="1"/>
      <w:marLeft w:val="0"/>
      <w:marRight w:val="0"/>
      <w:marTop w:val="0"/>
      <w:marBottom w:val="0"/>
      <w:divBdr>
        <w:top w:val="none" w:sz="0" w:space="0" w:color="auto"/>
        <w:left w:val="none" w:sz="0" w:space="0" w:color="auto"/>
        <w:bottom w:val="none" w:sz="0" w:space="0" w:color="auto"/>
        <w:right w:val="none" w:sz="0" w:space="0" w:color="auto"/>
      </w:divBdr>
    </w:div>
    <w:div w:id="1294404817">
      <w:bodyDiv w:val="1"/>
      <w:marLeft w:val="0"/>
      <w:marRight w:val="0"/>
      <w:marTop w:val="0"/>
      <w:marBottom w:val="0"/>
      <w:divBdr>
        <w:top w:val="none" w:sz="0" w:space="0" w:color="auto"/>
        <w:left w:val="none" w:sz="0" w:space="0" w:color="auto"/>
        <w:bottom w:val="none" w:sz="0" w:space="0" w:color="auto"/>
        <w:right w:val="none" w:sz="0" w:space="0" w:color="auto"/>
      </w:divBdr>
    </w:div>
    <w:div w:id="1294603194">
      <w:bodyDiv w:val="1"/>
      <w:marLeft w:val="0"/>
      <w:marRight w:val="0"/>
      <w:marTop w:val="0"/>
      <w:marBottom w:val="0"/>
      <w:divBdr>
        <w:top w:val="none" w:sz="0" w:space="0" w:color="auto"/>
        <w:left w:val="none" w:sz="0" w:space="0" w:color="auto"/>
        <w:bottom w:val="none" w:sz="0" w:space="0" w:color="auto"/>
        <w:right w:val="none" w:sz="0" w:space="0" w:color="auto"/>
      </w:divBdr>
    </w:div>
    <w:div w:id="1294864430">
      <w:bodyDiv w:val="1"/>
      <w:marLeft w:val="0"/>
      <w:marRight w:val="0"/>
      <w:marTop w:val="0"/>
      <w:marBottom w:val="0"/>
      <w:divBdr>
        <w:top w:val="none" w:sz="0" w:space="0" w:color="auto"/>
        <w:left w:val="none" w:sz="0" w:space="0" w:color="auto"/>
        <w:bottom w:val="none" w:sz="0" w:space="0" w:color="auto"/>
        <w:right w:val="none" w:sz="0" w:space="0" w:color="auto"/>
      </w:divBdr>
    </w:div>
    <w:div w:id="1295142152">
      <w:bodyDiv w:val="1"/>
      <w:marLeft w:val="0"/>
      <w:marRight w:val="0"/>
      <w:marTop w:val="0"/>
      <w:marBottom w:val="0"/>
      <w:divBdr>
        <w:top w:val="none" w:sz="0" w:space="0" w:color="auto"/>
        <w:left w:val="none" w:sz="0" w:space="0" w:color="auto"/>
        <w:bottom w:val="none" w:sz="0" w:space="0" w:color="auto"/>
        <w:right w:val="none" w:sz="0" w:space="0" w:color="auto"/>
      </w:divBdr>
    </w:div>
    <w:div w:id="1295333800">
      <w:bodyDiv w:val="1"/>
      <w:marLeft w:val="0"/>
      <w:marRight w:val="0"/>
      <w:marTop w:val="0"/>
      <w:marBottom w:val="0"/>
      <w:divBdr>
        <w:top w:val="none" w:sz="0" w:space="0" w:color="auto"/>
        <w:left w:val="none" w:sz="0" w:space="0" w:color="auto"/>
        <w:bottom w:val="none" w:sz="0" w:space="0" w:color="auto"/>
        <w:right w:val="none" w:sz="0" w:space="0" w:color="auto"/>
      </w:divBdr>
    </w:div>
    <w:div w:id="1295671468">
      <w:bodyDiv w:val="1"/>
      <w:marLeft w:val="0"/>
      <w:marRight w:val="0"/>
      <w:marTop w:val="0"/>
      <w:marBottom w:val="0"/>
      <w:divBdr>
        <w:top w:val="none" w:sz="0" w:space="0" w:color="auto"/>
        <w:left w:val="none" w:sz="0" w:space="0" w:color="auto"/>
        <w:bottom w:val="none" w:sz="0" w:space="0" w:color="auto"/>
        <w:right w:val="none" w:sz="0" w:space="0" w:color="auto"/>
      </w:divBdr>
    </w:div>
    <w:div w:id="1295793426">
      <w:bodyDiv w:val="1"/>
      <w:marLeft w:val="0"/>
      <w:marRight w:val="0"/>
      <w:marTop w:val="0"/>
      <w:marBottom w:val="0"/>
      <w:divBdr>
        <w:top w:val="none" w:sz="0" w:space="0" w:color="auto"/>
        <w:left w:val="none" w:sz="0" w:space="0" w:color="auto"/>
        <w:bottom w:val="none" w:sz="0" w:space="0" w:color="auto"/>
        <w:right w:val="none" w:sz="0" w:space="0" w:color="auto"/>
      </w:divBdr>
    </w:div>
    <w:div w:id="1295912780">
      <w:bodyDiv w:val="1"/>
      <w:marLeft w:val="0"/>
      <w:marRight w:val="0"/>
      <w:marTop w:val="0"/>
      <w:marBottom w:val="0"/>
      <w:divBdr>
        <w:top w:val="none" w:sz="0" w:space="0" w:color="auto"/>
        <w:left w:val="none" w:sz="0" w:space="0" w:color="auto"/>
        <w:bottom w:val="none" w:sz="0" w:space="0" w:color="auto"/>
        <w:right w:val="none" w:sz="0" w:space="0" w:color="auto"/>
      </w:divBdr>
    </w:div>
    <w:div w:id="1296368931">
      <w:bodyDiv w:val="1"/>
      <w:marLeft w:val="0"/>
      <w:marRight w:val="0"/>
      <w:marTop w:val="0"/>
      <w:marBottom w:val="0"/>
      <w:divBdr>
        <w:top w:val="none" w:sz="0" w:space="0" w:color="auto"/>
        <w:left w:val="none" w:sz="0" w:space="0" w:color="auto"/>
        <w:bottom w:val="none" w:sz="0" w:space="0" w:color="auto"/>
        <w:right w:val="none" w:sz="0" w:space="0" w:color="auto"/>
      </w:divBdr>
    </w:div>
    <w:div w:id="1297026367">
      <w:bodyDiv w:val="1"/>
      <w:marLeft w:val="0"/>
      <w:marRight w:val="0"/>
      <w:marTop w:val="0"/>
      <w:marBottom w:val="0"/>
      <w:divBdr>
        <w:top w:val="none" w:sz="0" w:space="0" w:color="auto"/>
        <w:left w:val="none" w:sz="0" w:space="0" w:color="auto"/>
        <w:bottom w:val="none" w:sz="0" w:space="0" w:color="auto"/>
        <w:right w:val="none" w:sz="0" w:space="0" w:color="auto"/>
      </w:divBdr>
    </w:div>
    <w:div w:id="1297829702">
      <w:bodyDiv w:val="1"/>
      <w:marLeft w:val="0"/>
      <w:marRight w:val="0"/>
      <w:marTop w:val="0"/>
      <w:marBottom w:val="0"/>
      <w:divBdr>
        <w:top w:val="none" w:sz="0" w:space="0" w:color="auto"/>
        <w:left w:val="none" w:sz="0" w:space="0" w:color="auto"/>
        <w:bottom w:val="none" w:sz="0" w:space="0" w:color="auto"/>
        <w:right w:val="none" w:sz="0" w:space="0" w:color="auto"/>
      </w:divBdr>
      <w:divsChild>
        <w:div w:id="1912956985">
          <w:marLeft w:val="480"/>
          <w:marRight w:val="0"/>
          <w:marTop w:val="0"/>
          <w:marBottom w:val="0"/>
          <w:divBdr>
            <w:top w:val="none" w:sz="0" w:space="0" w:color="auto"/>
            <w:left w:val="none" w:sz="0" w:space="0" w:color="auto"/>
            <w:bottom w:val="none" w:sz="0" w:space="0" w:color="auto"/>
            <w:right w:val="none" w:sz="0" w:space="0" w:color="auto"/>
          </w:divBdr>
        </w:div>
        <w:div w:id="24141128">
          <w:marLeft w:val="480"/>
          <w:marRight w:val="0"/>
          <w:marTop w:val="0"/>
          <w:marBottom w:val="0"/>
          <w:divBdr>
            <w:top w:val="none" w:sz="0" w:space="0" w:color="auto"/>
            <w:left w:val="none" w:sz="0" w:space="0" w:color="auto"/>
            <w:bottom w:val="none" w:sz="0" w:space="0" w:color="auto"/>
            <w:right w:val="none" w:sz="0" w:space="0" w:color="auto"/>
          </w:divBdr>
        </w:div>
        <w:div w:id="945238955">
          <w:marLeft w:val="480"/>
          <w:marRight w:val="0"/>
          <w:marTop w:val="0"/>
          <w:marBottom w:val="0"/>
          <w:divBdr>
            <w:top w:val="none" w:sz="0" w:space="0" w:color="auto"/>
            <w:left w:val="none" w:sz="0" w:space="0" w:color="auto"/>
            <w:bottom w:val="none" w:sz="0" w:space="0" w:color="auto"/>
            <w:right w:val="none" w:sz="0" w:space="0" w:color="auto"/>
          </w:divBdr>
        </w:div>
        <w:div w:id="1239362224">
          <w:marLeft w:val="480"/>
          <w:marRight w:val="0"/>
          <w:marTop w:val="0"/>
          <w:marBottom w:val="0"/>
          <w:divBdr>
            <w:top w:val="none" w:sz="0" w:space="0" w:color="auto"/>
            <w:left w:val="none" w:sz="0" w:space="0" w:color="auto"/>
            <w:bottom w:val="none" w:sz="0" w:space="0" w:color="auto"/>
            <w:right w:val="none" w:sz="0" w:space="0" w:color="auto"/>
          </w:divBdr>
        </w:div>
        <w:div w:id="783964845">
          <w:marLeft w:val="480"/>
          <w:marRight w:val="0"/>
          <w:marTop w:val="0"/>
          <w:marBottom w:val="0"/>
          <w:divBdr>
            <w:top w:val="none" w:sz="0" w:space="0" w:color="auto"/>
            <w:left w:val="none" w:sz="0" w:space="0" w:color="auto"/>
            <w:bottom w:val="none" w:sz="0" w:space="0" w:color="auto"/>
            <w:right w:val="none" w:sz="0" w:space="0" w:color="auto"/>
          </w:divBdr>
        </w:div>
        <w:div w:id="1263952932">
          <w:marLeft w:val="480"/>
          <w:marRight w:val="0"/>
          <w:marTop w:val="0"/>
          <w:marBottom w:val="0"/>
          <w:divBdr>
            <w:top w:val="none" w:sz="0" w:space="0" w:color="auto"/>
            <w:left w:val="none" w:sz="0" w:space="0" w:color="auto"/>
            <w:bottom w:val="none" w:sz="0" w:space="0" w:color="auto"/>
            <w:right w:val="none" w:sz="0" w:space="0" w:color="auto"/>
          </w:divBdr>
        </w:div>
        <w:div w:id="1345128149">
          <w:marLeft w:val="480"/>
          <w:marRight w:val="0"/>
          <w:marTop w:val="0"/>
          <w:marBottom w:val="0"/>
          <w:divBdr>
            <w:top w:val="none" w:sz="0" w:space="0" w:color="auto"/>
            <w:left w:val="none" w:sz="0" w:space="0" w:color="auto"/>
            <w:bottom w:val="none" w:sz="0" w:space="0" w:color="auto"/>
            <w:right w:val="none" w:sz="0" w:space="0" w:color="auto"/>
          </w:divBdr>
        </w:div>
        <w:div w:id="635644201">
          <w:marLeft w:val="480"/>
          <w:marRight w:val="0"/>
          <w:marTop w:val="0"/>
          <w:marBottom w:val="0"/>
          <w:divBdr>
            <w:top w:val="none" w:sz="0" w:space="0" w:color="auto"/>
            <w:left w:val="none" w:sz="0" w:space="0" w:color="auto"/>
            <w:bottom w:val="none" w:sz="0" w:space="0" w:color="auto"/>
            <w:right w:val="none" w:sz="0" w:space="0" w:color="auto"/>
          </w:divBdr>
        </w:div>
        <w:div w:id="465195567">
          <w:marLeft w:val="480"/>
          <w:marRight w:val="0"/>
          <w:marTop w:val="0"/>
          <w:marBottom w:val="0"/>
          <w:divBdr>
            <w:top w:val="none" w:sz="0" w:space="0" w:color="auto"/>
            <w:left w:val="none" w:sz="0" w:space="0" w:color="auto"/>
            <w:bottom w:val="none" w:sz="0" w:space="0" w:color="auto"/>
            <w:right w:val="none" w:sz="0" w:space="0" w:color="auto"/>
          </w:divBdr>
        </w:div>
        <w:div w:id="1689059869">
          <w:marLeft w:val="480"/>
          <w:marRight w:val="0"/>
          <w:marTop w:val="0"/>
          <w:marBottom w:val="0"/>
          <w:divBdr>
            <w:top w:val="none" w:sz="0" w:space="0" w:color="auto"/>
            <w:left w:val="none" w:sz="0" w:space="0" w:color="auto"/>
            <w:bottom w:val="none" w:sz="0" w:space="0" w:color="auto"/>
            <w:right w:val="none" w:sz="0" w:space="0" w:color="auto"/>
          </w:divBdr>
        </w:div>
        <w:div w:id="546529435">
          <w:marLeft w:val="480"/>
          <w:marRight w:val="0"/>
          <w:marTop w:val="0"/>
          <w:marBottom w:val="0"/>
          <w:divBdr>
            <w:top w:val="none" w:sz="0" w:space="0" w:color="auto"/>
            <w:left w:val="none" w:sz="0" w:space="0" w:color="auto"/>
            <w:bottom w:val="none" w:sz="0" w:space="0" w:color="auto"/>
            <w:right w:val="none" w:sz="0" w:space="0" w:color="auto"/>
          </w:divBdr>
        </w:div>
        <w:div w:id="1005671829">
          <w:marLeft w:val="480"/>
          <w:marRight w:val="0"/>
          <w:marTop w:val="0"/>
          <w:marBottom w:val="0"/>
          <w:divBdr>
            <w:top w:val="none" w:sz="0" w:space="0" w:color="auto"/>
            <w:left w:val="none" w:sz="0" w:space="0" w:color="auto"/>
            <w:bottom w:val="none" w:sz="0" w:space="0" w:color="auto"/>
            <w:right w:val="none" w:sz="0" w:space="0" w:color="auto"/>
          </w:divBdr>
        </w:div>
        <w:div w:id="1500924477">
          <w:marLeft w:val="480"/>
          <w:marRight w:val="0"/>
          <w:marTop w:val="0"/>
          <w:marBottom w:val="0"/>
          <w:divBdr>
            <w:top w:val="none" w:sz="0" w:space="0" w:color="auto"/>
            <w:left w:val="none" w:sz="0" w:space="0" w:color="auto"/>
            <w:bottom w:val="none" w:sz="0" w:space="0" w:color="auto"/>
            <w:right w:val="none" w:sz="0" w:space="0" w:color="auto"/>
          </w:divBdr>
        </w:div>
        <w:div w:id="846095487">
          <w:marLeft w:val="480"/>
          <w:marRight w:val="0"/>
          <w:marTop w:val="0"/>
          <w:marBottom w:val="0"/>
          <w:divBdr>
            <w:top w:val="none" w:sz="0" w:space="0" w:color="auto"/>
            <w:left w:val="none" w:sz="0" w:space="0" w:color="auto"/>
            <w:bottom w:val="none" w:sz="0" w:space="0" w:color="auto"/>
            <w:right w:val="none" w:sz="0" w:space="0" w:color="auto"/>
          </w:divBdr>
        </w:div>
        <w:div w:id="63913989">
          <w:marLeft w:val="480"/>
          <w:marRight w:val="0"/>
          <w:marTop w:val="0"/>
          <w:marBottom w:val="0"/>
          <w:divBdr>
            <w:top w:val="none" w:sz="0" w:space="0" w:color="auto"/>
            <w:left w:val="none" w:sz="0" w:space="0" w:color="auto"/>
            <w:bottom w:val="none" w:sz="0" w:space="0" w:color="auto"/>
            <w:right w:val="none" w:sz="0" w:space="0" w:color="auto"/>
          </w:divBdr>
        </w:div>
        <w:div w:id="307520104">
          <w:marLeft w:val="480"/>
          <w:marRight w:val="0"/>
          <w:marTop w:val="0"/>
          <w:marBottom w:val="0"/>
          <w:divBdr>
            <w:top w:val="none" w:sz="0" w:space="0" w:color="auto"/>
            <w:left w:val="none" w:sz="0" w:space="0" w:color="auto"/>
            <w:bottom w:val="none" w:sz="0" w:space="0" w:color="auto"/>
            <w:right w:val="none" w:sz="0" w:space="0" w:color="auto"/>
          </w:divBdr>
        </w:div>
        <w:div w:id="1185437402">
          <w:marLeft w:val="480"/>
          <w:marRight w:val="0"/>
          <w:marTop w:val="0"/>
          <w:marBottom w:val="0"/>
          <w:divBdr>
            <w:top w:val="none" w:sz="0" w:space="0" w:color="auto"/>
            <w:left w:val="none" w:sz="0" w:space="0" w:color="auto"/>
            <w:bottom w:val="none" w:sz="0" w:space="0" w:color="auto"/>
            <w:right w:val="none" w:sz="0" w:space="0" w:color="auto"/>
          </w:divBdr>
        </w:div>
        <w:div w:id="56785577">
          <w:marLeft w:val="480"/>
          <w:marRight w:val="0"/>
          <w:marTop w:val="0"/>
          <w:marBottom w:val="0"/>
          <w:divBdr>
            <w:top w:val="none" w:sz="0" w:space="0" w:color="auto"/>
            <w:left w:val="none" w:sz="0" w:space="0" w:color="auto"/>
            <w:bottom w:val="none" w:sz="0" w:space="0" w:color="auto"/>
            <w:right w:val="none" w:sz="0" w:space="0" w:color="auto"/>
          </w:divBdr>
        </w:div>
        <w:div w:id="1359623305">
          <w:marLeft w:val="480"/>
          <w:marRight w:val="0"/>
          <w:marTop w:val="0"/>
          <w:marBottom w:val="0"/>
          <w:divBdr>
            <w:top w:val="none" w:sz="0" w:space="0" w:color="auto"/>
            <w:left w:val="none" w:sz="0" w:space="0" w:color="auto"/>
            <w:bottom w:val="none" w:sz="0" w:space="0" w:color="auto"/>
            <w:right w:val="none" w:sz="0" w:space="0" w:color="auto"/>
          </w:divBdr>
        </w:div>
        <w:div w:id="2144156566">
          <w:marLeft w:val="480"/>
          <w:marRight w:val="0"/>
          <w:marTop w:val="0"/>
          <w:marBottom w:val="0"/>
          <w:divBdr>
            <w:top w:val="none" w:sz="0" w:space="0" w:color="auto"/>
            <w:left w:val="none" w:sz="0" w:space="0" w:color="auto"/>
            <w:bottom w:val="none" w:sz="0" w:space="0" w:color="auto"/>
            <w:right w:val="none" w:sz="0" w:space="0" w:color="auto"/>
          </w:divBdr>
        </w:div>
        <w:div w:id="1898201703">
          <w:marLeft w:val="480"/>
          <w:marRight w:val="0"/>
          <w:marTop w:val="0"/>
          <w:marBottom w:val="0"/>
          <w:divBdr>
            <w:top w:val="none" w:sz="0" w:space="0" w:color="auto"/>
            <w:left w:val="none" w:sz="0" w:space="0" w:color="auto"/>
            <w:bottom w:val="none" w:sz="0" w:space="0" w:color="auto"/>
            <w:right w:val="none" w:sz="0" w:space="0" w:color="auto"/>
          </w:divBdr>
        </w:div>
        <w:div w:id="226038071">
          <w:marLeft w:val="480"/>
          <w:marRight w:val="0"/>
          <w:marTop w:val="0"/>
          <w:marBottom w:val="0"/>
          <w:divBdr>
            <w:top w:val="none" w:sz="0" w:space="0" w:color="auto"/>
            <w:left w:val="none" w:sz="0" w:space="0" w:color="auto"/>
            <w:bottom w:val="none" w:sz="0" w:space="0" w:color="auto"/>
            <w:right w:val="none" w:sz="0" w:space="0" w:color="auto"/>
          </w:divBdr>
        </w:div>
        <w:div w:id="1907297194">
          <w:marLeft w:val="480"/>
          <w:marRight w:val="0"/>
          <w:marTop w:val="0"/>
          <w:marBottom w:val="0"/>
          <w:divBdr>
            <w:top w:val="none" w:sz="0" w:space="0" w:color="auto"/>
            <w:left w:val="none" w:sz="0" w:space="0" w:color="auto"/>
            <w:bottom w:val="none" w:sz="0" w:space="0" w:color="auto"/>
            <w:right w:val="none" w:sz="0" w:space="0" w:color="auto"/>
          </w:divBdr>
        </w:div>
        <w:div w:id="127094549">
          <w:marLeft w:val="480"/>
          <w:marRight w:val="0"/>
          <w:marTop w:val="0"/>
          <w:marBottom w:val="0"/>
          <w:divBdr>
            <w:top w:val="none" w:sz="0" w:space="0" w:color="auto"/>
            <w:left w:val="none" w:sz="0" w:space="0" w:color="auto"/>
            <w:bottom w:val="none" w:sz="0" w:space="0" w:color="auto"/>
            <w:right w:val="none" w:sz="0" w:space="0" w:color="auto"/>
          </w:divBdr>
        </w:div>
        <w:div w:id="1887447789">
          <w:marLeft w:val="480"/>
          <w:marRight w:val="0"/>
          <w:marTop w:val="0"/>
          <w:marBottom w:val="0"/>
          <w:divBdr>
            <w:top w:val="none" w:sz="0" w:space="0" w:color="auto"/>
            <w:left w:val="none" w:sz="0" w:space="0" w:color="auto"/>
            <w:bottom w:val="none" w:sz="0" w:space="0" w:color="auto"/>
            <w:right w:val="none" w:sz="0" w:space="0" w:color="auto"/>
          </w:divBdr>
        </w:div>
        <w:div w:id="1695228236">
          <w:marLeft w:val="480"/>
          <w:marRight w:val="0"/>
          <w:marTop w:val="0"/>
          <w:marBottom w:val="0"/>
          <w:divBdr>
            <w:top w:val="none" w:sz="0" w:space="0" w:color="auto"/>
            <w:left w:val="none" w:sz="0" w:space="0" w:color="auto"/>
            <w:bottom w:val="none" w:sz="0" w:space="0" w:color="auto"/>
            <w:right w:val="none" w:sz="0" w:space="0" w:color="auto"/>
          </w:divBdr>
        </w:div>
        <w:div w:id="36398484">
          <w:marLeft w:val="480"/>
          <w:marRight w:val="0"/>
          <w:marTop w:val="0"/>
          <w:marBottom w:val="0"/>
          <w:divBdr>
            <w:top w:val="none" w:sz="0" w:space="0" w:color="auto"/>
            <w:left w:val="none" w:sz="0" w:space="0" w:color="auto"/>
            <w:bottom w:val="none" w:sz="0" w:space="0" w:color="auto"/>
            <w:right w:val="none" w:sz="0" w:space="0" w:color="auto"/>
          </w:divBdr>
        </w:div>
        <w:div w:id="2020619345">
          <w:marLeft w:val="480"/>
          <w:marRight w:val="0"/>
          <w:marTop w:val="0"/>
          <w:marBottom w:val="0"/>
          <w:divBdr>
            <w:top w:val="none" w:sz="0" w:space="0" w:color="auto"/>
            <w:left w:val="none" w:sz="0" w:space="0" w:color="auto"/>
            <w:bottom w:val="none" w:sz="0" w:space="0" w:color="auto"/>
            <w:right w:val="none" w:sz="0" w:space="0" w:color="auto"/>
          </w:divBdr>
        </w:div>
        <w:div w:id="213930219">
          <w:marLeft w:val="480"/>
          <w:marRight w:val="0"/>
          <w:marTop w:val="0"/>
          <w:marBottom w:val="0"/>
          <w:divBdr>
            <w:top w:val="none" w:sz="0" w:space="0" w:color="auto"/>
            <w:left w:val="none" w:sz="0" w:space="0" w:color="auto"/>
            <w:bottom w:val="none" w:sz="0" w:space="0" w:color="auto"/>
            <w:right w:val="none" w:sz="0" w:space="0" w:color="auto"/>
          </w:divBdr>
        </w:div>
        <w:div w:id="1936744034">
          <w:marLeft w:val="480"/>
          <w:marRight w:val="0"/>
          <w:marTop w:val="0"/>
          <w:marBottom w:val="0"/>
          <w:divBdr>
            <w:top w:val="none" w:sz="0" w:space="0" w:color="auto"/>
            <w:left w:val="none" w:sz="0" w:space="0" w:color="auto"/>
            <w:bottom w:val="none" w:sz="0" w:space="0" w:color="auto"/>
            <w:right w:val="none" w:sz="0" w:space="0" w:color="auto"/>
          </w:divBdr>
        </w:div>
        <w:div w:id="2117558767">
          <w:marLeft w:val="480"/>
          <w:marRight w:val="0"/>
          <w:marTop w:val="0"/>
          <w:marBottom w:val="0"/>
          <w:divBdr>
            <w:top w:val="none" w:sz="0" w:space="0" w:color="auto"/>
            <w:left w:val="none" w:sz="0" w:space="0" w:color="auto"/>
            <w:bottom w:val="none" w:sz="0" w:space="0" w:color="auto"/>
            <w:right w:val="none" w:sz="0" w:space="0" w:color="auto"/>
          </w:divBdr>
        </w:div>
        <w:div w:id="651720155">
          <w:marLeft w:val="480"/>
          <w:marRight w:val="0"/>
          <w:marTop w:val="0"/>
          <w:marBottom w:val="0"/>
          <w:divBdr>
            <w:top w:val="none" w:sz="0" w:space="0" w:color="auto"/>
            <w:left w:val="none" w:sz="0" w:space="0" w:color="auto"/>
            <w:bottom w:val="none" w:sz="0" w:space="0" w:color="auto"/>
            <w:right w:val="none" w:sz="0" w:space="0" w:color="auto"/>
          </w:divBdr>
        </w:div>
        <w:div w:id="42674961">
          <w:marLeft w:val="480"/>
          <w:marRight w:val="0"/>
          <w:marTop w:val="0"/>
          <w:marBottom w:val="0"/>
          <w:divBdr>
            <w:top w:val="none" w:sz="0" w:space="0" w:color="auto"/>
            <w:left w:val="none" w:sz="0" w:space="0" w:color="auto"/>
            <w:bottom w:val="none" w:sz="0" w:space="0" w:color="auto"/>
            <w:right w:val="none" w:sz="0" w:space="0" w:color="auto"/>
          </w:divBdr>
        </w:div>
      </w:divsChild>
    </w:div>
    <w:div w:id="1297838476">
      <w:bodyDiv w:val="1"/>
      <w:marLeft w:val="0"/>
      <w:marRight w:val="0"/>
      <w:marTop w:val="0"/>
      <w:marBottom w:val="0"/>
      <w:divBdr>
        <w:top w:val="none" w:sz="0" w:space="0" w:color="auto"/>
        <w:left w:val="none" w:sz="0" w:space="0" w:color="auto"/>
        <w:bottom w:val="none" w:sz="0" w:space="0" w:color="auto"/>
        <w:right w:val="none" w:sz="0" w:space="0" w:color="auto"/>
      </w:divBdr>
    </w:div>
    <w:div w:id="1297951254">
      <w:bodyDiv w:val="1"/>
      <w:marLeft w:val="0"/>
      <w:marRight w:val="0"/>
      <w:marTop w:val="0"/>
      <w:marBottom w:val="0"/>
      <w:divBdr>
        <w:top w:val="none" w:sz="0" w:space="0" w:color="auto"/>
        <w:left w:val="none" w:sz="0" w:space="0" w:color="auto"/>
        <w:bottom w:val="none" w:sz="0" w:space="0" w:color="auto"/>
        <w:right w:val="none" w:sz="0" w:space="0" w:color="auto"/>
      </w:divBdr>
    </w:div>
    <w:div w:id="1298023583">
      <w:bodyDiv w:val="1"/>
      <w:marLeft w:val="0"/>
      <w:marRight w:val="0"/>
      <w:marTop w:val="0"/>
      <w:marBottom w:val="0"/>
      <w:divBdr>
        <w:top w:val="none" w:sz="0" w:space="0" w:color="auto"/>
        <w:left w:val="none" w:sz="0" w:space="0" w:color="auto"/>
        <w:bottom w:val="none" w:sz="0" w:space="0" w:color="auto"/>
        <w:right w:val="none" w:sz="0" w:space="0" w:color="auto"/>
      </w:divBdr>
    </w:div>
    <w:div w:id="1298297005">
      <w:bodyDiv w:val="1"/>
      <w:marLeft w:val="0"/>
      <w:marRight w:val="0"/>
      <w:marTop w:val="0"/>
      <w:marBottom w:val="0"/>
      <w:divBdr>
        <w:top w:val="none" w:sz="0" w:space="0" w:color="auto"/>
        <w:left w:val="none" w:sz="0" w:space="0" w:color="auto"/>
        <w:bottom w:val="none" w:sz="0" w:space="0" w:color="auto"/>
        <w:right w:val="none" w:sz="0" w:space="0" w:color="auto"/>
      </w:divBdr>
    </w:div>
    <w:div w:id="1298340130">
      <w:bodyDiv w:val="1"/>
      <w:marLeft w:val="0"/>
      <w:marRight w:val="0"/>
      <w:marTop w:val="0"/>
      <w:marBottom w:val="0"/>
      <w:divBdr>
        <w:top w:val="none" w:sz="0" w:space="0" w:color="auto"/>
        <w:left w:val="none" w:sz="0" w:space="0" w:color="auto"/>
        <w:bottom w:val="none" w:sz="0" w:space="0" w:color="auto"/>
        <w:right w:val="none" w:sz="0" w:space="0" w:color="auto"/>
      </w:divBdr>
    </w:div>
    <w:div w:id="1299412332">
      <w:bodyDiv w:val="1"/>
      <w:marLeft w:val="0"/>
      <w:marRight w:val="0"/>
      <w:marTop w:val="0"/>
      <w:marBottom w:val="0"/>
      <w:divBdr>
        <w:top w:val="none" w:sz="0" w:space="0" w:color="auto"/>
        <w:left w:val="none" w:sz="0" w:space="0" w:color="auto"/>
        <w:bottom w:val="none" w:sz="0" w:space="0" w:color="auto"/>
        <w:right w:val="none" w:sz="0" w:space="0" w:color="auto"/>
      </w:divBdr>
    </w:div>
    <w:div w:id="1299529184">
      <w:bodyDiv w:val="1"/>
      <w:marLeft w:val="0"/>
      <w:marRight w:val="0"/>
      <w:marTop w:val="0"/>
      <w:marBottom w:val="0"/>
      <w:divBdr>
        <w:top w:val="none" w:sz="0" w:space="0" w:color="auto"/>
        <w:left w:val="none" w:sz="0" w:space="0" w:color="auto"/>
        <w:bottom w:val="none" w:sz="0" w:space="0" w:color="auto"/>
        <w:right w:val="none" w:sz="0" w:space="0" w:color="auto"/>
      </w:divBdr>
      <w:divsChild>
        <w:div w:id="1611202721">
          <w:marLeft w:val="480"/>
          <w:marRight w:val="0"/>
          <w:marTop w:val="0"/>
          <w:marBottom w:val="0"/>
          <w:divBdr>
            <w:top w:val="none" w:sz="0" w:space="0" w:color="auto"/>
            <w:left w:val="none" w:sz="0" w:space="0" w:color="auto"/>
            <w:bottom w:val="none" w:sz="0" w:space="0" w:color="auto"/>
            <w:right w:val="none" w:sz="0" w:space="0" w:color="auto"/>
          </w:divBdr>
        </w:div>
        <w:div w:id="884871954">
          <w:marLeft w:val="480"/>
          <w:marRight w:val="0"/>
          <w:marTop w:val="0"/>
          <w:marBottom w:val="0"/>
          <w:divBdr>
            <w:top w:val="none" w:sz="0" w:space="0" w:color="auto"/>
            <w:left w:val="none" w:sz="0" w:space="0" w:color="auto"/>
            <w:bottom w:val="none" w:sz="0" w:space="0" w:color="auto"/>
            <w:right w:val="none" w:sz="0" w:space="0" w:color="auto"/>
          </w:divBdr>
        </w:div>
        <w:div w:id="885603476">
          <w:marLeft w:val="480"/>
          <w:marRight w:val="0"/>
          <w:marTop w:val="0"/>
          <w:marBottom w:val="0"/>
          <w:divBdr>
            <w:top w:val="none" w:sz="0" w:space="0" w:color="auto"/>
            <w:left w:val="none" w:sz="0" w:space="0" w:color="auto"/>
            <w:bottom w:val="none" w:sz="0" w:space="0" w:color="auto"/>
            <w:right w:val="none" w:sz="0" w:space="0" w:color="auto"/>
          </w:divBdr>
        </w:div>
        <w:div w:id="592477964">
          <w:marLeft w:val="480"/>
          <w:marRight w:val="0"/>
          <w:marTop w:val="0"/>
          <w:marBottom w:val="0"/>
          <w:divBdr>
            <w:top w:val="none" w:sz="0" w:space="0" w:color="auto"/>
            <w:left w:val="none" w:sz="0" w:space="0" w:color="auto"/>
            <w:bottom w:val="none" w:sz="0" w:space="0" w:color="auto"/>
            <w:right w:val="none" w:sz="0" w:space="0" w:color="auto"/>
          </w:divBdr>
        </w:div>
        <w:div w:id="802046290">
          <w:marLeft w:val="480"/>
          <w:marRight w:val="0"/>
          <w:marTop w:val="0"/>
          <w:marBottom w:val="0"/>
          <w:divBdr>
            <w:top w:val="none" w:sz="0" w:space="0" w:color="auto"/>
            <w:left w:val="none" w:sz="0" w:space="0" w:color="auto"/>
            <w:bottom w:val="none" w:sz="0" w:space="0" w:color="auto"/>
            <w:right w:val="none" w:sz="0" w:space="0" w:color="auto"/>
          </w:divBdr>
        </w:div>
        <w:div w:id="1889369186">
          <w:marLeft w:val="480"/>
          <w:marRight w:val="0"/>
          <w:marTop w:val="0"/>
          <w:marBottom w:val="0"/>
          <w:divBdr>
            <w:top w:val="none" w:sz="0" w:space="0" w:color="auto"/>
            <w:left w:val="none" w:sz="0" w:space="0" w:color="auto"/>
            <w:bottom w:val="none" w:sz="0" w:space="0" w:color="auto"/>
            <w:right w:val="none" w:sz="0" w:space="0" w:color="auto"/>
          </w:divBdr>
        </w:div>
        <w:div w:id="1919754027">
          <w:marLeft w:val="480"/>
          <w:marRight w:val="0"/>
          <w:marTop w:val="0"/>
          <w:marBottom w:val="0"/>
          <w:divBdr>
            <w:top w:val="none" w:sz="0" w:space="0" w:color="auto"/>
            <w:left w:val="none" w:sz="0" w:space="0" w:color="auto"/>
            <w:bottom w:val="none" w:sz="0" w:space="0" w:color="auto"/>
            <w:right w:val="none" w:sz="0" w:space="0" w:color="auto"/>
          </w:divBdr>
        </w:div>
        <w:div w:id="1145971577">
          <w:marLeft w:val="480"/>
          <w:marRight w:val="0"/>
          <w:marTop w:val="0"/>
          <w:marBottom w:val="0"/>
          <w:divBdr>
            <w:top w:val="none" w:sz="0" w:space="0" w:color="auto"/>
            <w:left w:val="none" w:sz="0" w:space="0" w:color="auto"/>
            <w:bottom w:val="none" w:sz="0" w:space="0" w:color="auto"/>
            <w:right w:val="none" w:sz="0" w:space="0" w:color="auto"/>
          </w:divBdr>
        </w:div>
        <w:div w:id="1711802110">
          <w:marLeft w:val="480"/>
          <w:marRight w:val="0"/>
          <w:marTop w:val="0"/>
          <w:marBottom w:val="0"/>
          <w:divBdr>
            <w:top w:val="none" w:sz="0" w:space="0" w:color="auto"/>
            <w:left w:val="none" w:sz="0" w:space="0" w:color="auto"/>
            <w:bottom w:val="none" w:sz="0" w:space="0" w:color="auto"/>
            <w:right w:val="none" w:sz="0" w:space="0" w:color="auto"/>
          </w:divBdr>
        </w:div>
        <w:div w:id="1522939799">
          <w:marLeft w:val="480"/>
          <w:marRight w:val="0"/>
          <w:marTop w:val="0"/>
          <w:marBottom w:val="0"/>
          <w:divBdr>
            <w:top w:val="none" w:sz="0" w:space="0" w:color="auto"/>
            <w:left w:val="none" w:sz="0" w:space="0" w:color="auto"/>
            <w:bottom w:val="none" w:sz="0" w:space="0" w:color="auto"/>
            <w:right w:val="none" w:sz="0" w:space="0" w:color="auto"/>
          </w:divBdr>
        </w:div>
        <w:div w:id="890112751">
          <w:marLeft w:val="480"/>
          <w:marRight w:val="0"/>
          <w:marTop w:val="0"/>
          <w:marBottom w:val="0"/>
          <w:divBdr>
            <w:top w:val="none" w:sz="0" w:space="0" w:color="auto"/>
            <w:left w:val="none" w:sz="0" w:space="0" w:color="auto"/>
            <w:bottom w:val="none" w:sz="0" w:space="0" w:color="auto"/>
            <w:right w:val="none" w:sz="0" w:space="0" w:color="auto"/>
          </w:divBdr>
        </w:div>
        <w:div w:id="235359738">
          <w:marLeft w:val="480"/>
          <w:marRight w:val="0"/>
          <w:marTop w:val="0"/>
          <w:marBottom w:val="0"/>
          <w:divBdr>
            <w:top w:val="none" w:sz="0" w:space="0" w:color="auto"/>
            <w:left w:val="none" w:sz="0" w:space="0" w:color="auto"/>
            <w:bottom w:val="none" w:sz="0" w:space="0" w:color="auto"/>
            <w:right w:val="none" w:sz="0" w:space="0" w:color="auto"/>
          </w:divBdr>
        </w:div>
        <w:div w:id="544022956">
          <w:marLeft w:val="480"/>
          <w:marRight w:val="0"/>
          <w:marTop w:val="0"/>
          <w:marBottom w:val="0"/>
          <w:divBdr>
            <w:top w:val="none" w:sz="0" w:space="0" w:color="auto"/>
            <w:left w:val="none" w:sz="0" w:space="0" w:color="auto"/>
            <w:bottom w:val="none" w:sz="0" w:space="0" w:color="auto"/>
            <w:right w:val="none" w:sz="0" w:space="0" w:color="auto"/>
          </w:divBdr>
        </w:div>
      </w:divsChild>
    </w:div>
    <w:div w:id="1299604262">
      <w:bodyDiv w:val="1"/>
      <w:marLeft w:val="0"/>
      <w:marRight w:val="0"/>
      <w:marTop w:val="0"/>
      <w:marBottom w:val="0"/>
      <w:divBdr>
        <w:top w:val="none" w:sz="0" w:space="0" w:color="auto"/>
        <w:left w:val="none" w:sz="0" w:space="0" w:color="auto"/>
        <w:bottom w:val="none" w:sz="0" w:space="0" w:color="auto"/>
        <w:right w:val="none" w:sz="0" w:space="0" w:color="auto"/>
      </w:divBdr>
    </w:div>
    <w:div w:id="1299728111">
      <w:bodyDiv w:val="1"/>
      <w:marLeft w:val="0"/>
      <w:marRight w:val="0"/>
      <w:marTop w:val="0"/>
      <w:marBottom w:val="0"/>
      <w:divBdr>
        <w:top w:val="none" w:sz="0" w:space="0" w:color="auto"/>
        <w:left w:val="none" w:sz="0" w:space="0" w:color="auto"/>
        <w:bottom w:val="none" w:sz="0" w:space="0" w:color="auto"/>
        <w:right w:val="none" w:sz="0" w:space="0" w:color="auto"/>
      </w:divBdr>
      <w:divsChild>
        <w:div w:id="1430932909">
          <w:marLeft w:val="480"/>
          <w:marRight w:val="0"/>
          <w:marTop w:val="0"/>
          <w:marBottom w:val="0"/>
          <w:divBdr>
            <w:top w:val="none" w:sz="0" w:space="0" w:color="auto"/>
            <w:left w:val="none" w:sz="0" w:space="0" w:color="auto"/>
            <w:bottom w:val="none" w:sz="0" w:space="0" w:color="auto"/>
            <w:right w:val="none" w:sz="0" w:space="0" w:color="auto"/>
          </w:divBdr>
        </w:div>
        <w:div w:id="2020768837">
          <w:marLeft w:val="480"/>
          <w:marRight w:val="0"/>
          <w:marTop w:val="0"/>
          <w:marBottom w:val="0"/>
          <w:divBdr>
            <w:top w:val="none" w:sz="0" w:space="0" w:color="auto"/>
            <w:left w:val="none" w:sz="0" w:space="0" w:color="auto"/>
            <w:bottom w:val="none" w:sz="0" w:space="0" w:color="auto"/>
            <w:right w:val="none" w:sz="0" w:space="0" w:color="auto"/>
          </w:divBdr>
        </w:div>
        <w:div w:id="184636398">
          <w:marLeft w:val="480"/>
          <w:marRight w:val="0"/>
          <w:marTop w:val="0"/>
          <w:marBottom w:val="0"/>
          <w:divBdr>
            <w:top w:val="none" w:sz="0" w:space="0" w:color="auto"/>
            <w:left w:val="none" w:sz="0" w:space="0" w:color="auto"/>
            <w:bottom w:val="none" w:sz="0" w:space="0" w:color="auto"/>
            <w:right w:val="none" w:sz="0" w:space="0" w:color="auto"/>
          </w:divBdr>
        </w:div>
        <w:div w:id="1934121883">
          <w:marLeft w:val="480"/>
          <w:marRight w:val="0"/>
          <w:marTop w:val="0"/>
          <w:marBottom w:val="0"/>
          <w:divBdr>
            <w:top w:val="none" w:sz="0" w:space="0" w:color="auto"/>
            <w:left w:val="none" w:sz="0" w:space="0" w:color="auto"/>
            <w:bottom w:val="none" w:sz="0" w:space="0" w:color="auto"/>
            <w:right w:val="none" w:sz="0" w:space="0" w:color="auto"/>
          </w:divBdr>
        </w:div>
        <w:div w:id="1655063522">
          <w:marLeft w:val="480"/>
          <w:marRight w:val="0"/>
          <w:marTop w:val="0"/>
          <w:marBottom w:val="0"/>
          <w:divBdr>
            <w:top w:val="none" w:sz="0" w:space="0" w:color="auto"/>
            <w:left w:val="none" w:sz="0" w:space="0" w:color="auto"/>
            <w:bottom w:val="none" w:sz="0" w:space="0" w:color="auto"/>
            <w:right w:val="none" w:sz="0" w:space="0" w:color="auto"/>
          </w:divBdr>
        </w:div>
        <w:div w:id="1187400503">
          <w:marLeft w:val="480"/>
          <w:marRight w:val="0"/>
          <w:marTop w:val="0"/>
          <w:marBottom w:val="0"/>
          <w:divBdr>
            <w:top w:val="none" w:sz="0" w:space="0" w:color="auto"/>
            <w:left w:val="none" w:sz="0" w:space="0" w:color="auto"/>
            <w:bottom w:val="none" w:sz="0" w:space="0" w:color="auto"/>
            <w:right w:val="none" w:sz="0" w:space="0" w:color="auto"/>
          </w:divBdr>
        </w:div>
        <w:div w:id="227689025">
          <w:marLeft w:val="480"/>
          <w:marRight w:val="0"/>
          <w:marTop w:val="0"/>
          <w:marBottom w:val="0"/>
          <w:divBdr>
            <w:top w:val="none" w:sz="0" w:space="0" w:color="auto"/>
            <w:left w:val="none" w:sz="0" w:space="0" w:color="auto"/>
            <w:bottom w:val="none" w:sz="0" w:space="0" w:color="auto"/>
            <w:right w:val="none" w:sz="0" w:space="0" w:color="auto"/>
          </w:divBdr>
        </w:div>
        <w:div w:id="1377855150">
          <w:marLeft w:val="480"/>
          <w:marRight w:val="0"/>
          <w:marTop w:val="0"/>
          <w:marBottom w:val="0"/>
          <w:divBdr>
            <w:top w:val="none" w:sz="0" w:space="0" w:color="auto"/>
            <w:left w:val="none" w:sz="0" w:space="0" w:color="auto"/>
            <w:bottom w:val="none" w:sz="0" w:space="0" w:color="auto"/>
            <w:right w:val="none" w:sz="0" w:space="0" w:color="auto"/>
          </w:divBdr>
        </w:div>
        <w:div w:id="927693971">
          <w:marLeft w:val="480"/>
          <w:marRight w:val="0"/>
          <w:marTop w:val="0"/>
          <w:marBottom w:val="0"/>
          <w:divBdr>
            <w:top w:val="none" w:sz="0" w:space="0" w:color="auto"/>
            <w:left w:val="none" w:sz="0" w:space="0" w:color="auto"/>
            <w:bottom w:val="none" w:sz="0" w:space="0" w:color="auto"/>
            <w:right w:val="none" w:sz="0" w:space="0" w:color="auto"/>
          </w:divBdr>
        </w:div>
        <w:div w:id="1082949474">
          <w:marLeft w:val="480"/>
          <w:marRight w:val="0"/>
          <w:marTop w:val="0"/>
          <w:marBottom w:val="0"/>
          <w:divBdr>
            <w:top w:val="none" w:sz="0" w:space="0" w:color="auto"/>
            <w:left w:val="none" w:sz="0" w:space="0" w:color="auto"/>
            <w:bottom w:val="none" w:sz="0" w:space="0" w:color="auto"/>
            <w:right w:val="none" w:sz="0" w:space="0" w:color="auto"/>
          </w:divBdr>
        </w:div>
        <w:div w:id="295108625">
          <w:marLeft w:val="480"/>
          <w:marRight w:val="0"/>
          <w:marTop w:val="0"/>
          <w:marBottom w:val="0"/>
          <w:divBdr>
            <w:top w:val="none" w:sz="0" w:space="0" w:color="auto"/>
            <w:left w:val="none" w:sz="0" w:space="0" w:color="auto"/>
            <w:bottom w:val="none" w:sz="0" w:space="0" w:color="auto"/>
            <w:right w:val="none" w:sz="0" w:space="0" w:color="auto"/>
          </w:divBdr>
        </w:div>
        <w:div w:id="361788929">
          <w:marLeft w:val="480"/>
          <w:marRight w:val="0"/>
          <w:marTop w:val="0"/>
          <w:marBottom w:val="0"/>
          <w:divBdr>
            <w:top w:val="none" w:sz="0" w:space="0" w:color="auto"/>
            <w:left w:val="none" w:sz="0" w:space="0" w:color="auto"/>
            <w:bottom w:val="none" w:sz="0" w:space="0" w:color="auto"/>
            <w:right w:val="none" w:sz="0" w:space="0" w:color="auto"/>
          </w:divBdr>
        </w:div>
        <w:div w:id="845708348">
          <w:marLeft w:val="480"/>
          <w:marRight w:val="0"/>
          <w:marTop w:val="0"/>
          <w:marBottom w:val="0"/>
          <w:divBdr>
            <w:top w:val="none" w:sz="0" w:space="0" w:color="auto"/>
            <w:left w:val="none" w:sz="0" w:space="0" w:color="auto"/>
            <w:bottom w:val="none" w:sz="0" w:space="0" w:color="auto"/>
            <w:right w:val="none" w:sz="0" w:space="0" w:color="auto"/>
          </w:divBdr>
        </w:div>
        <w:div w:id="1045954610">
          <w:marLeft w:val="480"/>
          <w:marRight w:val="0"/>
          <w:marTop w:val="0"/>
          <w:marBottom w:val="0"/>
          <w:divBdr>
            <w:top w:val="none" w:sz="0" w:space="0" w:color="auto"/>
            <w:left w:val="none" w:sz="0" w:space="0" w:color="auto"/>
            <w:bottom w:val="none" w:sz="0" w:space="0" w:color="auto"/>
            <w:right w:val="none" w:sz="0" w:space="0" w:color="auto"/>
          </w:divBdr>
        </w:div>
        <w:div w:id="2116094987">
          <w:marLeft w:val="480"/>
          <w:marRight w:val="0"/>
          <w:marTop w:val="0"/>
          <w:marBottom w:val="0"/>
          <w:divBdr>
            <w:top w:val="none" w:sz="0" w:space="0" w:color="auto"/>
            <w:left w:val="none" w:sz="0" w:space="0" w:color="auto"/>
            <w:bottom w:val="none" w:sz="0" w:space="0" w:color="auto"/>
            <w:right w:val="none" w:sz="0" w:space="0" w:color="auto"/>
          </w:divBdr>
        </w:div>
        <w:div w:id="2135831483">
          <w:marLeft w:val="480"/>
          <w:marRight w:val="0"/>
          <w:marTop w:val="0"/>
          <w:marBottom w:val="0"/>
          <w:divBdr>
            <w:top w:val="none" w:sz="0" w:space="0" w:color="auto"/>
            <w:left w:val="none" w:sz="0" w:space="0" w:color="auto"/>
            <w:bottom w:val="none" w:sz="0" w:space="0" w:color="auto"/>
            <w:right w:val="none" w:sz="0" w:space="0" w:color="auto"/>
          </w:divBdr>
        </w:div>
        <w:div w:id="652375033">
          <w:marLeft w:val="480"/>
          <w:marRight w:val="0"/>
          <w:marTop w:val="0"/>
          <w:marBottom w:val="0"/>
          <w:divBdr>
            <w:top w:val="none" w:sz="0" w:space="0" w:color="auto"/>
            <w:left w:val="none" w:sz="0" w:space="0" w:color="auto"/>
            <w:bottom w:val="none" w:sz="0" w:space="0" w:color="auto"/>
            <w:right w:val="none" w:sz="0" w:space="0" w:color="auto"/>
          </w:divBdr>
        </w:div>
        <w:div w:id="1379550645">
          <w:marLeft w:val="480"/>
          <w:marRight w:val="0"/>
          <w:marTop w:val="0"/>
          <w:marBottom w:val="0"/>
          <w:divBdr>
            <w:top w:val="none" w:sz="0" w:space="0" w:color="auto"/>
            <w:left w:val="none" w:sz="0" w:space="0" w:color="auto"/>
            <w:bottom w:val="none" w:sz="0" w:space="0" w:color="auto"/>
            <w:right w:val="none" w:sz="0" w:space="0" w:color="auto"/>
          </w:divBdr>
        </w:div>
        <w:div w:id="1040280134">
          <w:marLeft w:val="480"/>
          <w:marRight w:val="0"/>
          <w:marTop w:val="0"/>
          <w:marBottom w:val="0"/>
          <w:divBdr>
            <w:top w:val="none" w:sz="0" w:space="0" w:color="auto"/>
            <w:left w:val="none" w:sz="0" w:space="0" w:color="auto"/>
            <w:bottom w:val="none" w:sz="0" w:space="0" w:color="auto"/>
            <w:right w:val="none" w:sz="0" w:space="0" w:color="auto"/>
          </w:divBdr>
        </w:div>
        <w:div w:id="676539995">
          <w:marLeft w:val="480"/>
          <w:marRight w:val="0"/>
          <w:marTop w:val="0"/>
          <w:marBottom w:val="0"/>
          <w:divBdr>
            <w:top w:val="none" w:sz="0" w:space="0" w:color="auto"/>
            <w:left w:val="none" w:sz="0" w:space="0" w:color="auto"/>
            <w:bottom w:val="none" w:sz="0" w:space="0" w:color="auto"/>
            <w:right w:val="none" w:sz="0" w:space="0" w:color="auto"/>
          </w:divBdr>
        </w:div>
        <w:div w:id="1683390341">
          <w:marLeft w:val="480"/>
          <w:marRight w:val="0"/>
          <w:marTop w:val="0"/>
          <w:marBottom w:val="0"/>
          <w:divBdr>
            <w:top w:val="none" w:sz="0" w:space="0" w:color="auto"/>
            <w:left w:val="none" w:sz="0" w:space="0" w:color="auto"/>
            <w:bottom w:val="none" w:sz="0" w:space="0" w:color="auto"/>
            <w:right w:val="none" w:sz="0" w:space="0" w:color="auto"/>
          </w:divBdr>
        </w:div>
        <w:div w:id="758601837">
          <w:marLeft w:val="480"/>
          <w:marRight w:val="0"/>
          <w:marTop w:val="0"/>
          <w:marBottom w:val="0"/>
          <w:divBdr>
            <w:top w:val="none" w:sz="0" w:space="0" w:color="auto"/>
            <w:left w:val="none" w:sz="0" w:space="0" w:color="auto"/>
            <w:bottom w:val="none" w:sz="0" w:space="0" w:color="auto"/>
            <w:right w:val="none" w:sz="0" w:space="0" w:color="auto"/>
          </w:divBdr>
        </w:div>
        <w:div w:id="1736393275">
          <w:marLeft w:val="480"/>
          <w:marRight w:val="0"/>
          <w:marTop w:val="0"/>
          <w:marBottom w:val="0"/>
          <w:divBdr>
            <w:top w:val="none" w:sz="0" w:space="0" w:color="auto"/>
            <w:left w:val="none" w:sz="0" w:space="0" w:color="auto"/>
            <w:bottom w:val="none" w:sz="0" w:space="0" w:color="auto"/>
            <w:right w:val="none" w:sz="0" w:space="0" w:color="auto"/>
          </w:divBdr>
        </w:div>
        <w:div w:id="1540122969">
          <w:marLeft w:val="480"/>
          <w:marRight w:val="0"/>
          <w:marTop w:val="0"/>
          <w:marBottom w:val="0"/>
          <w:divBdr>
            <w:top w:val="none" w:sz="0" w:space="0" w:color="auto"/>
            <w:left w:val="none" w:sz="0" w:space="0" w:color="auto"/>
            <w:bottom w:val="none" w:sz="0" w:space="0" w:color="auto"/>
            <w:right w:val="none" w:sz="0" w:space="0" w:color="auto"/>
          </w:divBdr>
        </w:div>
        <w:div w:id="315571172">
          <w:marLeft w:val="480"/>
          <w:marRight w:val="0"/>
          <w:marTop w:val="0"/>
          <w:marBottom w:val="0"/>
          <w:divBdr>
            <w:top w:val="none" w:sz="0" w:space="0" w:color="auto"/>
            <w:left w:val="none" w:sz="0" w:space="0" w:color="auto"/>
            <w:bottom w:val="none" w:sz="0" w:space="0" w:color="auto"/>
            <w:right w:val="none" w:sz="0" w:space="0" w:color="auto"/>
          </w:divBdr>
        </w:div>
        <w:div w:id="713315417">
          <w:marLeft w:val="480"/>
          <w:marRight w:val="0"/>
          <w:marTop w:val="0"/>
          <w:marBottom w:val="0"/>
          <w:divBdr>
            <w:top w:val="none" w:sz="0" w:space="0" w:color="auto"/>
            <w:left w:val="none" w:sz="0" w:space="0" w:color="auto"/>
            <w:bottom w:val="none" w:sz="0" w:space="0" w:color="auto"/>
            <w:right w:val="none" w:sz="0" w:space="0" w:color="auto"/>
          </w:divBdr>
        </w:div>
        <w:div w:id="1920016753">
          <w:marLeft w:val="480"/>
          <w:marRight w:val="0"/>
          <w:marTop w:val="0"/>
          <w:marBottom w:val="0"/>
          <w:divBdr>
            <w:top w:val="none" w:sz="0" w:space="0" w:color="auto"/>
            <w:left w:val="none" w:sz="0" w:space="0" w:color="auto"/>
            <w:bottom w:val="none" w:sz="0" w:space="0" w:color="auto"/>
            <w:right w:val="none" w:sz="0" w:space="0" w:color="auto"/>
          </w:divBdr>
        </w:div>
        <w:div w:id="1862741293">
          <w:marLeft w:val="480"/>
          <w:marRight w:val="0"/>
          <w:marTop w:val="0"/>
          <w:marBottom w:val="0"/>
          <w:divBdr>
            <w:top w:val="none" w:sz="0" w:space="0" w:color="auto"/>
            <w:left w:val="none" w:sz="0" w:space="0" w:color="auto"/>
            <w:bottom w:val="none" w:sz="0" w:space="0" w:color="auto"/>
            <w:right w:val="none" w:sz="0" w:space="0" w:color="auto"/>
          </w:divBdr>
        </w:div>
        <w:div w:id="456997130">
          <w:marLeft w:val="480"/>
          <w:marRight w:val="0"/>
          <w:marTop w:val="0"/>
          <w:marBottom w:val="0"/>
          <w:divBdr>
            <w:top w:val="none" w:sz="0" w:space="0" w:color="auto"/>
            <w:left w:val="none" w:sz="0" w:space="0" w:color="auto"/>
            <w:bottom w:val="none" w:sz="0" w:space="0" w:color="auto"/>
            <w:right w:val="none" w:sz="0" w:space="0" w:color="auto"/>
          </w:divBdr>
        </w:div>
        <w:div w:id="1087338253">
          <w:marLeft w:val="480"/>
          <w:marRight w:val="0"/>
          <w:marTop w:val="0"/>
          <w:marBottom w:val="0"/>
          <w:divBdr>
            <w:top w:val="none" w:sz="0" w:space="0" w:color="auto"/>
            <w:left w:val="none" w:sz="0" w:space="0" w:color="auto"/>
            <w:bottom w:val="none" w:sz="0" w:space="0" w:color="auto"/>
            <w:right w:val="none" w:sz="0" w:space="0" w:color="auto"/>
          </w:divBdr>
        </w:div>
        <w:div w:id="1495800165">
          <w:marLeft w:val="480"/>
          <w:marRight w:val="0"/>
          <w:marTop w:val="0"/>
          <w:marBottom w:val="0"/>
          <w:divBdr>
            <w:top w:val="none" w:sz="0" w:space="0" w:color="auto"/>
            <w:left w:val="none" w:sz="0" w:space="0" w:color="auto"/>
            <w:bottom w:val="none" w:sz="0" w:space="0" w:color="auto"/>
            <w:right w:val="none" w:sz="0" w:space="0" w:color="auto"/>
          </w:divBdr>
        </w:div>
      </w:divsChild>
    </w:div>
    <w:div w:id="1300109294">
      <w:bodyDiv w:val="1"/>
      <w:marLeft w:val="0"/>
      <w:marRight w:val="0"/>
      <w:marTop w:val="0"/>
      <w:marBottom w:val="0"/>
      <w:divBdr>
        <w:top w:val="none" w:sz="0" w:space="0" w:color="auto"/>
        <w:left w:val="none" w:sz="0" w:space="0" w:color="auto"/>
        <w:bottom w:val="none" w:sz="0" w:space="0" w:color="auto"/>
        <w:right w:val="none" w:sz="0" w:space="0" w:color="auto"/>
      </w:divBdr>
    </w:div>
    <w:div w:id="1300261427">
      <w:bodyDiv w:val="1"/>
      <w:marLeft w:val="0"/>
      <w:marRight w:val="0"/>
      <w:marTop w:val="0"/>
      <w:marBottom w:val="0"/>
      <w:divBdr>
        <w:top w:val="none" w:sz="0" w:space="0" w:color="auto"/>
        <w:left w:val="none" w:sz="0" w:space="0" w:color="auto"/>
        <w:bottom w:val="none" w:sz="0" w:space="0" w:color="auto"/>
        <w:right w:val="none" w:sz="0" w:space="0" w:color="auto"/>
      </w:divBdr>
    </w:div>
    <w:div w:id="1300844763">
      <w:bodyDiv w:val="1"/>
      <w:marLeft w:val="0"/>
      <w:marRight w:val="0"/>
      <w:marTop w:val="0"/>
      <w:marBottom w:val="0"/>
      <w:divBdr>
        <w:top w:val="none" w:sz="0" w:space="0" w:color="auto"/>
        <w:left w:val="none" w:sz="0" w:space="0" w:color="auto"/>
        <w:bottom w:val="none" w:sz="0" w:space="0" w:color="auto"/>
        <w:right w:val="none" w:sz="0" w:space="0" w:color="auto"/>
      </w:divBdr>
    </w:div>
    <w:div w:id="1301108820">
      <w:bodyDiv w:val="1"/>
      <w:marLeft w:val="0"/>
      <w:marRight w:val="0"/>
      <w:marTop w:val="0"/>
      <w:marBottom w:val="0"/>
      <w:divBdr>
        <w:top w:val="none" w:sz="0" w:space="0" w:color="auto"/>
        <w:left w:val="none" w:sz="0" w:space="0" w:color="auto"/>
        <w:bottom w:val="none" w:sz="0" w:space="0" w:color="auto"/>
        <w:right w:val="none" w:sz="0" w:space="0" w:color="auto"/>
      </w:divBdr>
    </w:div>
    <w:div w:id="1301157767">
      <w:bodyDiv w:val="1"/>
      <w:marLeft w:val="0"/>
      <w:marRight w:val="0"/>
      <w:marTop w:val="0"/>
      <w:marBottom w:val="0"/>
      <w:divBdr>
        <w:top w:val="none" w:sz="0" w:space="0" w:color="auto"/>
        <w:left w:val="none" w:sz="0" w:space="0" w:color="auto"/>
        <w:bottom w:val="none" w:sz="0" w:space="0" w:color="auto"/>
        <w:right w:val="none" w:sz="0" w:space="0" w:color="auto"/>
      </w:divBdr>
    </w:div>
    <w:div w:id="1301691664">
      <w:bodyDiv w:val="1"/>
      <w:marLeft w:val="0"/>
      <w:marRight w:val="0"/>
      <w:marTop w:val="0"/>
      <w:marBottom w:val="0"/>
      <w:divBdr>
        <w:top w:val="none" w:sz="0" w:space="0" w:color="auto"/>
        <w:left w:val="none" w:sz="0" w:space="0" w:color="auto"/>
        <w:bottom w:val="none" w:sz="0" w:space="0" w:color="auto"/>
        <w:right w:val="none" w:sz="0" w:space="0" w:color="auto"/>
      </w:divBdr>
    </w:div>
    <w:div w:id="1302492285">
      <w:bodyDiv w:val="1"/>
      <w:marLeft w:val="0"/>
      <w:marRight w:val="0"/>
      <w:marTop w:val="0"/>
      <w:marBottom w:val="0"/>
      <w:divBdr>
        <w:top w:val="none" w:sz="0" w:space="0" w:color="auto"/>
        <w:left w:val="none" w:sz="0" w:space="0" w:color="auto"/>
        <w:bottom w:val="none" w:sz="0" w:space="0" w:color="auto"/>
        <w:right w:val="none" w:sz="0" w:space="0" w:color="auto"/>
      </w:divBdr>
    </w:div>
    <w:div w:id="1303462500">
      <w:bodyDiv w:val="1"/>
      <w:marLeft w:val="0"/>
      <w:marRight w:val="0"/>
      <w:marTop w:val="0"/>
      <w:marBottom w:val="0"/>
      <w:divBdr>
        <w:top w:val="none" w:sz="0" w:space="0" w:color="auto"/>
        <w:left w:val="none" w:sz="0" w:space="0" w:color="auto"/>
        <w:bottom w:val="none" w:sz="0" w:space="0" w:color="auto"/>
        <w:right w:val="none" w:sz="0" w:space="0" w:color="auto"/>
      </w:divBdr>
    </w:div>
    <w:div w:id="1303998901">
      <w:bodyDiv w:val="1"/>
      <w:marLeft w:val="0"/>
      <w:marRight w:val="0"/>
      <w:marTop w:val="0"/>
      <w:marBottom w:val="0"/>
      <w:divBdr>
        <w:top w:val="none" w:sz="0" w:space="0" w:color="auto"/>
        <w:left w:val="none" w:sz="0" w:space="0" w:color="auto"/>
        <w:bottom w:val="none" w:sz="0" w:space="0" w:color="auto"/>
        <w:right w:val="none" w:sz="0" w:space="0" w:color="auto"/>
      </w:divBdr>
    </w:div>
    <w:div w:id="1304264311">
      <w:bodyDiv w:val="1"/>
      <w:marLeft w:val="0"/>
      <w:marRight w:val="0"/>
      <w:marTop w:val="0"/>
      <w:marBottom w:val="0"/>
      <w:divBdr>
        <w:top w:val="none" w:sz="0" w:space="0" w:color="auto"/>
        <w:left w:val="none" w:sz="0" w:space="0" w:color="auto"/>
        <w:bottom w:val="none" w:sz="0" w:space="0" w:color="auto"/>
        <w:right w:val="none" w:sz="0" w:space="0" w:color="auto"/>
      </w:divBdr>
    </w:div>
    <w:div w:id="1304506651">
      <w:bodyDiv w:val="1"/>
      <w:marLeft w:val="0"/>
      <w:marRight w:val="0"/>
      <w:marTop w:val="0"/>
      <w:marBottom w:val="0"/>
      <w:divBdr>
        <w:top w:val="none" w:sz="0" w:space="0" w:color="auto"/>
        <w:left w:val="none" w:sz="0" w:space="0" w:color="auto"/>
        <w:bottom w:val="none" w:sz="0" w:space="0" w:color="auto"/>
        <w:right w:val="none" w:sz="0" w:space="0" w:color="auto"/>
      </w:divBdr>
    </w:div>
    <w:div w:id="1304626449">
      <w:bodyDiv w:val="1"/>
      <w:marLeft w:val="0"/>
      <w:marRight w:val="0"/>
      <w:marTop w:val="0"/>
      <w:marBottom w:val="0"/>
      <w:divBdr>
        <w:top w:val="none" w:sz="0" w:space="0" w:color="auto"/>
        <w:left w:val="none" w:sz="0" w:space="0" w:color="auto"/>
        <w:bottom w:val="none" w:sz="0" w:space="0" w:color="auto"/>
        <w:right w:val="none" w:sz="0" w:space="0" w:color="auto"/>
      </w:divBdr>
    </w:div>
    <w:div w:id="1304693744">
      <w:bodyDiv w:val="1"/>
      <w:marLeft w:val="0"/>
      <w:marRight w:val="0"/>
      <w:marTop w:val="0"/>
      <w:marBottom w:val="0"/>
      <w:divBdr>
        <w:top w:val="none" w:sz="0" w:space="0" w:color="auto"/>
        <w:left w:val="none" w:sz="0" w:space="0" w:color="auto"/>
        <w:bottom w:val="none" w:sz="0" w:space="0" w:color="auto"/>
        <w:right w:val="none" w:sz="0" w:space="0" w:color="auto"/>
      </w:divBdr>
    </w:div>
    <w:div w:id="1304846402">
      <w:bodyDiv w:val="1"/>
      <w:marLeft w:val="0"/>
      <w:marRight w:val="0"/>
      <w:marTop w:val="0"/>
      <w:marBottom w:val="0"/>
      <w:divBdr>
        <w:top w:val="none" w:sz="0" w:space="0" w:color="auto"/>
        <w:left w:val="none" w:sz="0" w:space="0" w:color="auto"/>
        <w:bottom w:val="none" w:sz="0" w:space="0" w:color="auto"/>
        <w:right w:val="none" w:sz="0" w:space="0" w:color="auto"/>
      </w:divBdr>
    </w:div>
    <w:div w:id="1304894943">
      <w:bodyDiv w:val="1"/>
      <w:marLeft w:val="0"/>
      <w:marRight w:val="0"/>
      <w:marTop w:val="0"/>
      <w:marBottom w:val="0"/>
      <w:divBdr>
        <w:top w:val="none" w:sz="0" w:space="0" w:color="auto"/>
        <w:left w:val="none" w:sz="0" w:space="0" w:color="auto"/>
        <w:bottom w:val="none" w:sz="0" w:space="0" w:color="auto"/>
        <w:right w:val="none" w:sz="0" w:space="0" w:color="auto"/>
      </w:divBdr>
    </w:div>
    <w:div w:id="1305046138">
      <w:bodyDiv w:val="1"/>
      <w:marLeft w:val="0"/>
      <w:marRight w:val="0"/>
      <w:marTop w:val="0"/>
      <w:marBottom w:val="0"/>
      <w:divBdr>
        <w:top w:val="none" w:sz="0" w:space="0" w:color="auto"/>
        <w:left w:val="none" w:sz="0" w:space="0" w:color="auto"/>
        <w:bottom w:val="none" w:sz="0" w:space="0" w:color="auto"/>
        <w:right w:val="none" w:sz="0" w:space="0" w:color="auto"/>
      </w:divBdr>
    </w:div>
    <w:div w:id="1305085418">
      <w:bodyDiv w:val="1"/>
      <w:marLeft w:val="0"/>
      <w:marRight w:val="0"/>
      <w:marTop w:val="0"/>
      <w:marBottom w:val="0"/>
      <w:divBdr>
        <w:top w:val="none" w:sz="0" w:space="0" w:color="auto"/>
        <w:left w:val="none" w:sz="0" w:space="0" w:color="auto"/>
        <w:bottom w:val="none" w:sz="0" w:space="0" w:color="auto"/>
        <w:right w:val="none" w:sz="0" w:space="0" w:color="auto"/>
      </w:divBdr>
    </w:div>
    <w:div w:id="1305357792">
      <w:bodyDiv w:val="1"/>
      <w:marLeft w:val="0"/>
      <w:marRight w:val="0"/>
      <w:marTop w:val="0"/>
      <w:marBottom w:val="0"/>
      <w:divBdr>
        <w:top w:val="none" w:sz="0" w:space="0" w:color="auto"/>
        <w:left w:val="none" w:sz="0" w:space="0" w:color="auto"/>
        <w:bottom w:val="none" w:sz="0" w:space="0" w:color="auto"/>
        <w:right w:val="none" w:sz="0" w:space="0" w:color="auto"/>
      </w:divBdr>
    </w:div>
    <w:div w:id="1305816618">
      <w:bodyDiv w:val="1"/>
      <w:marLeft w:val="0"/>
      <w:marRight w:val="0"/>
      <w:marTop w:val="0"/>
      <w:marBottom w:val="0"/>
      <w:divBdr>
        <w:top w:val="none" w:sz="0" w:space="0" w:color="auto"/>
        <w:left w:val="none" w:sz="0" w:space="0" w:color="auto"/>
        <w:bottom w:val="none" w:sz="0" w:space="0" w:color="auto"/>
        <w:right w:val="none" w:sz="0" w:space="0" w:color="auto"/>
      </w:divBdr>
    </w:div>
    <w:div w:id="1306543687">
      <w:bodyDiv w:val="1"/>
      <w:marLeft w:val="0"/>
      <w:marRight w:val="0"/>
      <w:marTop w:val="0"/>
      <w:marBottom w:val="0"/>
      <w:divBdr>
        <w:top w:val="none" w:sz="0" w:space="0" w:color="auto"/>
        <w:left w:val="none" w:sz="0" w:space="0" w:color="auto"/>
        <w:bottom w:val="none" w:sz="0" w:space="0" w:color="auto"/>
        <w:right w:val="none" w:sz="0" w:space="0" w:color="auto"/>
      </w:divBdr>
    </w:div>
    <w:div w:id="1306861521">
      <w:bodyDiv w:val="1"/>
      <w:marLeft w:val="0"/>
      <w:marRight w:val="0"/>
      <w:marTop w:val="0"/>
      <w:marBottom w:val="0"/>
      <w:divBdr>
        <w:top w:val="none" w:sz="0" w:space="0" w:color="auto"/>
        <w:left w:val="none" w:sz="0" w:space="0" w:color="auto"/>
        <w:bottom w:val="none" w:sz="0" w:space="0" w:color="auto"/>
        <w:right w:val="none" w:sz="0" w:space="0" w:color="auto"/>
      </w:divBdr>
      <w:divsChild>
        <w:div w:id="973557239">
          <w:marLeft w:val="0"/>
          <w:marRight w:val="0"/>
          <w:marTop w:val="0"/>
          <w:marBottom w:val="0"/>
          <w:divBdr>
            <w:top w:val="none" w:sz="0" w:space="0" w:color="auto"/>
            <w:left w:val="none" w:sz="0" w:space="0" w:color="auto"/>
            <w:bottom w:val="none" w:sz="0" w:space="0" w:color="auto"/>
            <w:right w:val="none" w:sz="0" w:space="0" w:color="auto"/>
          </w:divBdr>
          <w:divsChild>
            <w:div w:id="2075812203">
              <w:marLeft w:val="0"/>
              <w:marRight w:val="0"/>
              <w:marTop w:val="0"/>
              <w:marBottom w:val="0"/>
              <w:divBdr>
                <w:top w:val="none" w:sz="0" w:space="0" w:color="auto"/>
                <w:left w:val="none" w:sz="0" w:space="0" w:color="auto"/>
                <w:bottom w:val="none" w:sz="0" w:space="0" w:color="auto"/>
                <w:right w:val="none" w:sz="0" w:space="0" w:color="auto"/>
              </w:divBdr>
            </w:div>
            <w:div w:id="1793858513">
              <w:marLeft w:val="0"/>
              <w:marRight w:val="0"/>
              <w:marTop w:val="0"/>
              <w:marBottom w:val="0"/>
              <w:divBdr>
                <w:top w:val="none" w:sz="0" w:space="0" w:color="auto"/>
                <w:left w:val="none" w:sz="0" w:space="0" w:color="auto"/>
                <w:bottom w:val="none" w:sz="0" w:space="0" w:color="auto"/>
                <w:right w:val="none" w:sz="0" w:space="0" w:color="auto"/>
              </w:divBdr>
              <w:divsChild>
                <w:div w:id="973677880">
                  <w:marLeft w:val="0"/>
                  <w:marRight w:val="0"/>
                  <w:marTop w:val="0"/>
                  <w:marBottom w:val="0"/>
                  <w:divBdr>
                    <w:top w:val="none" w:sz="0" w:space="0" w:color="auto"/>
                    <w:left w:val="none" w:sz="0" w:space="0" w:color="auto"/>
                    <w:bottom w:val="none" w:sz="0" w:space="0" w:color="auto"/>
                    <w:right w:val="none" w:sz="0" w:space="0" w:color="auto"/>
                  </w:divBdr>
                  <w:divsChild>
                    <w:div w:id="187072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79222">
              <w:marLeft w:val="0"/>
              <w:marRight w:val="0"/>
              <w:marTop w:val="0"/>
              <w:marBottom w:val="0"/>
              <w:divBdr>
                <w:top w:val="none" w:sz="0" w:space="0" w:color="auto"/>
                <w:left w:val="none" w:sz="0" w:space="0" w:color="auto"/>
                <w:bottom w:val="none" w:sz="0" w:space="0" w:color="auto"/>
                <w:right w:val="none" w:sz="0" w:space="0" w:color="auto"/>
              </w:divBdr>
            </w:div>
          </w:divsChild>
        </w:div>
        <w:div w:id="755396359">
          <w:marLeft w:val="0"/>
          <w:marRight w:val="0"/>
          <w:marTop w:val="0"/>
          <w:marBottom w:val="0"/>
          <w:divBdr>
            <w:top w:val="none" w:sz="0" w:space="0" w:color="auto"/>
            <w:left w:val="none" w:sz="0" w:space="0" w:color="auto"/>
            <w:bottom w:val="none" w:sz="0" w:space="0" w:color="auto"/>
            <w:right w:val="none" w:sz="0" w:space="0" w:color="auto"/>
          </w:divBdr>
          <w:divsChild>
            <w:div w:id="349569352">
              <w:marLeft w:val="0"/>
              <w:marRight w:val="0"/>
              <w:marTop w:val="0"/>
              <w:marBottom w:val="0"/>
              <w:divBdr>
                <w:top w:val="none" w:sz="0" w:space="0" w:color="auto"/>
                <w:left w:val="none" w:sz="0" w:space="0" w:color="auto"/>
                <w:bottom w:val="none" w:sz="0" w:space="0" w:color="auto"/>
                <w:right w:val="none" w:sz="0" w:space="0" w:color="auto"/>
              </w:divBdr>
            </w:div>
            <w:div w:id="438720922">
              <w:marLeft w:val="0"/>
              <w:marRight w:val="0"/>
              <w:marTop w:val="0"/>
              <w:marBottom w:val="0"/>
              <w:divBdr>
                <w:top w:val="none" w:sz="0" w:space="0" w:color="auto"/>
                <w:left w:val="none" w:sz="0" w:space="0" w:color="auto"/>
                <w:bottom w:val="none" w:sz="0" w:space="0" w:color="auto"/>
                <w:right w:val="none" w:sz="0" w:space="0" w:color="auto"/>
              </w:divBdr>
              <w:divsChild>
                <w:div w:id="1330712764">
                  <w:marLeft w:val="0"/>
                  <w:marRight w:val="0"/>
                  <w:marTop w:val="0"/>
                  <w:marBottom w:val="0"/>
                  <w:divBdr>
                    <w:top w:val="none" w:sz="0" w:space="0" w:color="auto"/>
                    <w:left w:val="none" w:sz="0" w:space="0" w:color="auto"/>
                    <w:bottom w:val="none" w:sz="0" w:space="0" w:color="auto"/>
                    <w:right w:val="none" w:sz="0" w:space="0" w:color="auto"/>
                  </w:divBdr>
                  <w:divsChild>
                    <w:div w:id="88325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6577">
              <w:marLeft w:val="0"/>
              <w:marRight w:val="0"/>
              <w:marTop w:val="0"/>
              <w:marBottom w:val="0"/>
              <w:divBdr>
                <w:top w:val="none" w:sz="0" w:space="0" w:color="auto"/>
                <w:left w:val="none" w:sz="0" w:space="0" w:color="auto"/>
                <w:bottom w:val="none" w:sz="0" w:space="0" w:color="auto"/>
                <w:right w:val="none" w:sz="0" w:space="0" w:color="auto"/>
              </w:divBdr>
            </w:div>
          </w:divsChild>
        </w:div>
        <w:div w:id="1203979442">
          <w:marLeft w:val="0"/>
          <w:marRight w:val="0"/>
          <w:marTop w:val="0"/>
          <w:marBottom w:val="0"/>
          <w:divBdr>
            <w:top w:val="none" w:sz="0" w:space="0" w:color="auto"/>
            <w:left w:val="none" w:sz="0" w:space="0" w:color="auto"/>
            <w:bottom w:val="none" w:sz="0" w:space="0" w:color="auto"/>
            <w:right w:val="none" w:sz="0" w:space="0" w:color="auto"/>
          </w:divBdr>
          <w:divsChild>
            <w:div w:id="2067141130">
              <w:marLeft w:val="0"/>
              <w:marRight w:val="0"/>
              <w:marTop w:val="0"/>
              <w:marBottom w:val="0"/>
              <w:divBdr>
                <w:top w:val="none" w:sz="0" w:space="0" w:color="auto"/>
                <w:left w:val="none" w:sz="0" w:space="0" w:color="auto"/>
                <w:bottom w:val="none" w:sz="0" w:space="0" w:color="auto"/>
                <w:right w:val="none" w:sz="0" w:space="0" w:color="auto"/>
              </w:divBdr>
            </w:div>
            <w:div w:id="1212688431">
              <w:marLeft w:val="0"/>
              <w:marRight w:val="0"/>
              <w:marTop w:val="0"/>
              <w:marBottom w:val="0"/>
              <w:divBdr>
                <w:top w:val="none" w:sz="0" w:space="0" w:color="auto"/>
                <w:left w:val="none" w:sz="0" w:space="0" w:color="auto"/>
                <w:bottom w:val="none" w:sz="0" w:space="0" w:color="auto"/>
                <w:right w:val="none" w:sz="0" w:space="0" w:color="auto"/>
              </w:divBdr>
              <w:divsChild>
                <w:div w:id="1018849793">
                  <w:marLeft w:val="0"/>
                  <w:marRight w:val="0"/>
                  <w:marTop w:val="0"/>
                  <w:marBottom w:val="0"/>
                  <w:divBdr>
                    <w:top w:val="none" w:sz="0" w:space="0" w:color="auto"/>
                    <w:left w:val="none" w:sz="0" w:space="0" w:color="auto"/>
                    <w:bottom w:val="none" w:sz="0" w:space="0" w:color="auto"/>
                    <w:right w:val="none" w:sz="0" w:space="0" w:color="auto"/>
                  </w:divBdr>
                  <w:divsChild>
                    <w:div w:id="44145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08178">
              <w:marLeft w:val="0"/>
              <w:marRight w:val="0"/>
              <w:marTop w:val="0"/>
              <w:marBottom w:val="0"/>
              <w:divBdr>
                <w:top w:val="none" w:sz="0" w:space="0" w:color="auto"/>
                <w:left w:val="none" w:sz="0" w:space="0" w:color="auto"/>
                <w:bottom w:val="none" w:sz="0" w:space="0" w:color="auto"/>
                <w:right w:val="none" w:sz="0" w:space="0" w:color="auto"/>
              </w:divBdr>
            </w:div>
          </w:divsChild>
        </w:div>
        <w:div w:id="1736732861">
          <w:marLeft w:val="0"/>
          <w:marRight w:val="0"/>
          <w:marTop w:val="0"/>
          <w:marBottom w:val="0"/>
          <w:divBdr>
            <w:top w:val="none" w:sz="0" w:space="0" w:color="auto"/>
            <w:left w:val="none" w:sz="0" w:space="0" w:color="auto"/>
            <w:bottom w:val="none" w:sz="0" w:space="0" w:color="auto"/>
            <w:right w:val="none" w:sz="0" w:space="0" w:color="auto"/>
          </w:divBdr>
          <w:divsChild>
            <w:div w:id="227150823">
              <w:marLeft w:val="0"/>
              <w:marRight w:val="0"/>
              <w:marTop w:val="0"/>
              <w:marBottom w:val="0"/>
              <w:divBdr>
                <w:top w:val="none" w:sz="0" w:space="0" w:color="auto"/>
                <w:left w:val="none" w:sz="0" w:space="0" w:color="auto"/>
                <w:bottom w:val="none" w:sz="0" w:space="0" w:color="auto"/>
                <w:right w:val="none" w:sz="0" w:space="0" w:color="auto"/>
              </w:divBdr>
            </w:div>
            <w:div w:id="2061052647">
              <w:marLeft w:val="0"/>
              <w:marRight w:val="0"/>
              <w:marTop w:val="0"/>
              <w:marBottom w:val="0"/>
              <w:divBdr>
                <w:top w:val="none" w:sz="0" w:space="0" w:color="auto"/>
                <w:left w:val="none" w:sz="0" w:space="0" w:color="auto"/>
                <w:bottom w:val="none" w:sz="0" w:space="0" w:color="auto"/>
                <w:right w:val="none" w:sz="0" w:space="0" w:color="auto"/>
              </w:divBdr>
              <w:divsChild>
                <w:div w:id="36510071">
                  <w:marLeft w:val="0"/>
                  <w:marRight w:val="0"/>
                  <w:marTop w:val="0"/>
                  <w:marBottom w:val="0"/>
                  <w:divBdr>
                    <w:top w:val="none" w:sz="0" w:space="0" w:color="auto"/>
                    <w:left w:val="none" w:sz="0" w:space="0" w:color="auto"/>
                    <w:bottom w:val="none" w:sz="0" w:space="0" w:color="auto"/>
                    <w:right w:val="none" w:sz="0" w:space="0" w:color="auto"/>
                  </w:divBdr>
                  <w:divsChild>
                    <w:div w:id="42993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9494">
              <w:marLeft w:val="0"/>
              <w:marRight w:val="0"/>
              <w:marTop w:val="0"/>
              <w:marBottom w:val="0"/>
              <w:divBdr>
                <w:top w:val="none" w:sz="0" w:space="0" w:color="auto"/>
                <w:left w:val="none" w:sz="0" w:space="0" w:color="auto"/>
                <w:bottom w:val="none" w:sz="0" w:space="0" w:color="auto"/>
                <w:right w:val="none" w:sz="0" w:space="0" w:color="auto"/>
              </w:divBdr>
            </w:div>
          </w:divsChild>
        </w:div>
        <w:div w:id="1889223001">
          <w:marLeft w:val="0"/>
          <w:marRight w:val="0"/>
          <w:marTop w:val="0"/>
          <w:marBottom w:val="0"/>
          <w:divBdr>
            <w:top w:val="none" w:sz="0" w:space="0" w:color="auto"/>
            <w:left w:val="none" w:sz="0" w:space="0" w:color="auto"/>
            <w:bottom w:val="none" w:sz="0" w:space="0" w:color="auto"/>
            <w:right w:val="none" w:sz="0" w:space="0" w:color="auto"/>
          </w:divBdr>
          <w:divsChild>
            <w:div w:id="204562955">
              <w:marLeft w:val="0"/>
              <w:marRight w:val="0"/>
              <w:marTop w:val="0"/>
              <w:marBottom w:val="0"/>
              <w:divBdr>
                <w:top w:val="none" w:sz="0" w:space="0" w:color="auto"/>
                <w:left w:val="none" w:sz="0" w:space="0" w:color="auto"/>
                <w:bottom w:val="none" w:sz="0" w:space="0" w:color="auto"/>
                <w:right w:val="none" w:sz="0" w:space="0" w:color="auto"/>
              </w:divBdr>
            </w:div>
            <w:div w:id="1336301703">
              <w:marLeft w:val="0"/>
              <w:marRight w:val="0"/>
              <w:marTop w:val="0"/>
              <w:marBottom w:val="0"/>
              <w:divBdr>
                <w:top w:val="none" w:sz="0" w:space="0" w:color="auto"/>
                <w:left w:val="none" w:sz="0" w:space="0" w:color="auto"/>
                <w:bottom w:val="none" w:sz="0" w:space="0" w:color="auto"/>
                <w:right w:val="none" w:sz="0" w:space="0" w:color="auto"/>
              </w:divBdr>
              <w:divsChild>
                <w:div w:id="361786908">
                  <w:marLeft w:val="0"/>
                  <w:marRight w:val="0"/>
                  <w:marTop w:val="0"/>
                  <w:marBottom w:val="0"/>
                  <w:divBdr>
                    <w:top w:val="none" w:sz="0" w:space="0" w:color="auto"/>
                    <w:left w:val="none" w:sz="0" w:space="0" w:color="auto"/>
                    <w:bottom w:val="none" w:sz="0" w:space="0" w:color="auto"/>
                    <w:right w:val="none" w:sz="0" w:space="0" w:color="auto"/>
                  </w:divBdr>
                  <w:divsChild>
                    <w:div w:id="16821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50338">
              <w:marLeft w:val="0"/>
              <w:marRight w:val="0"/>
              <w:marTop w:val="0"/>
              <w:marBottom w:val="0"/>
              <w:divBdr>
                <w:top w:val="none" w:sz="0" w:space="0" w:color="auto"/>
                <w:left w:val="none" w:sz="0" w:space="0" w:color="auto"/>
                <w:bottom w:val="none" w:sz="0" w:space="0" w:color="auto"/>
                <w:right w:val="none" w:sz="0" w:space="0" w:color="auto"/>
              </w:divBdr>
            </w:div>
          </w:divsChild>
        </w:div>
        <w:div w:id="1025062677">
          <w:marLeft w:val="0"/>
          <w:marRight w:val="0"/>
          <w:marTop w:val="0"/>
          <w:marBottom w:val="0"/>
          <w:divBdr>
            <w:top w:val="none" w:sz="0" w:space="0" w:color="auto"/>
            <w:left w:val="none" w:sz="0" w:space="0" w:color="auto"/>
            <w:bottom w:val="none" w:sz="0" w:space="0" w:color="auto"/>
            <w:right w:val="none" w:sz="0" w:space="0" w:color="auto"/>
          </w:divBdr>
          <w:divsChild>
            <w:div w:id="372967787">
              <w:marLeft w:val="0"/>
              <w:marRight w:val="0"/>
              <w:marTop w:val="0"/>
              <w:marBottom w:val="0"/>
              <w:divBdr>
                <w:top w:val="none" w:sz="0" w:space="0" w:color="auto"/>
                <w:left w:val="none" w:sz="0" w:space="0" w:color="auto"/>
                <w:bottom w:val="none" w:sz="0" w:space="0" w:color="auto"/>
                <w:right w:val="none" w:sz="0" w:space="0" w:color="auto"/>
              </w:divBdr>
            </w:div>
            <w:div w:id="1843272166">
              <w:marLeft w:val="0"/>
              <w:marRight w:val="0"/>
              <w:marTop w:val="0"/>
              <w:marBottom w:val="0"/>
              <w:divBdr>
                <w:top w:val="none" w:sz="0" w:space="0" w:color="auto"/>
                <w:left w:val="none" w:sz="0" w:space="0" w:color="auto"/>
                <w:bottom w:val="none" w:sz="0" w:space="0" w:color="auto"/>
                <w:right w:val="none" w:sz="0" w:space="0" w:color="auto"/>
              </w:divBdr>
              <w:divsChild>
                <w:div w:id="1543445028">
                  <w:marLeft w:val="0"/>
                  <w:marRight w:val="0"/>
                  <w:marTop w:val="0"/>
                  <w:marBottom w:val="0"/>
                  <w:divBdr>
                    <w:top w:val="none" w:sz="0" w:space="0" w:color="auto"/>
                    <w:left w:val="none" w:sz="0" w:space="0" w:color="auto"/>
                    <w:bottom w:val="none" w:sz="0" w:space="0" w:color="auto"/>
                    <w:right w:val="none" w:sz="0" w:space="0" w:color="auto"/>
                  </w:divBdr>
                  <w:divsChild>
                    <w:div w:id="173870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049700">
              <w:marLeft w:val="0"/>
              <w:marRight w:val="0"/>
              <w:marTop w:val="0"/>
              <w:marBottom w:val="0"/>
              <w:divBdr>
                <w:top w:val="none" w:sz="0" w:space="0" w:color="auto"/>
                <w:left w:val="none" w:sz="0" w:space="0" w:color="auto"/>
                <w:bottom w:val="none" w:sz="0" w:space="0" w:color="auto"/>
                <w:right w:val="none" w:sz="0" w:space="0" w:color="auto"/>
              </w:divBdr>
            </w:div>
          </w:divsChild>
        </w:div>
        <w:div w:id="997802731">
          <w:marLeft w:val="0"/>
          <w:marRight w:val="0"/>
          <w:marTop w:val="0"/>
          <w:marBottom w:val="0"/>
          <w:divBdr>
            <w:top w:val="none" w:sz="0" w:space="0" w:color="auto"/>
            <w:left w:val="none" w:sz="0" w:space="0" w:color="auto"/>
            <w:bottom w:val="none" w:sz="0" w:space="0" w:color="auto"/>
            <w:right w:val="none" w:sz="0" w:space="0" w:color="auto"/>
          </w:divBdr>
          <w:divsChild>
            <w:div w:id="642084285">
              <w:marLeft w:val="0"/>
              <w:marRight w:val="0"/>
              <w:marTop w:val="0"/>
              <w:marBottom w:val="0"/>
              <w:divBdr>
                <w:top w:val="none" w:sz="0" w:space="0" w:color="auto"/>
                <w:left w:val="none" w:sz="0" w:space="0" w:color="auto"/>
                <w:bottom w:val="none" w:sz="0" w:space="0" w:color="auto"/>
                <w:right w:val="none" w:sz="0" w:space="0" w:color="auto"/>
              </w:divBdr>
            </w:div>
            <w:div w:id="1407338480">
              <w:marLeft w:val="0"/>
              <w:marRight w:val="0"/>
              <w:marTop w:val="0"/>
              <w:marBottom w:val="0"/>
              <w:divBdr>
                <w:top w:val="none" w:sz="0" w:space="0" w:color="auto"/>
                <w:left w:val="none" w:sz="0" w:space="0" w:color="auto"/>
                <w:bottom w:val="none" w:sz="0" w:space="0" w:color="auto"/>
                <w:right w:val="none" w:sz="0" w:space="0" w:color="auto"/>
              </w:divBdr>
              <w:divsChild>
                <w:div w:id="865825949">
                  <w:marLeft w:val="0"/>
                  <w:marRight w:val="0"/>
                  <w:marTop w:val="0"/>
                  <w:marBottom w:val="0"/>
                  <w:divBdr>
                    <w:top w:val="none" w:sz="0" w:space="0" w:color="auto"/>
                    <w:left w:val="none" w:sz="0" w:space="0" w:color="auto"/>
                    <w:bottom w:val="none" w:sz="0" w:space="0" w:color="auto"/>
                    <w:right w:val="none" w:sz="0" w:space="0" w:color="auto"/>
                  </w:divBdr>
                  <w:divsChild>
                    <w:div w:id="42835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56712">
              <w:marLeft w:val="0"/>
              <w:marRight w:val="0"/>
              <w:marTop w:val="0"/>
              <w:marBottom w:val="0"/>
              <w:divBdr>
                <w:top w:val="none" w:sz="0" w:space="0" w:color="auto"/>
                <w:left w:val="none" w:sz="0" w:space="0" w:color="auto"/>
                <w:bottom w:val="none" w:sz="0" w:space="0" w:color="auto"/>
                <w:right w:val="none" w:sz="0" w:space="0" w:color="auto"/>
              </w:divBdr>
            </w:div>
          </w:divsChild>
        </w:div>
        <w:div w:id="1712723737">
          <w:marLeft w:val="0"/>
          <w:marRight w:val="0"/>
          <w:marTop w:val="0"/>
          <w:marBottom w:val="0"/>
          <w:divBdr>
            <w:top w:val="none" w:sz="0" w:space="0" w:color="auto"/>
            <w:left w:val="none" w:sz="0" w:space="0" w:color="auto"/>
            <w:bottom w:val="none" w:sz="0" w:space="0" w:color="auto"/>
            <w:right w:val="none" w:sz="0" w:space="0" w:color="auto"/>
          </w:divBdr>
          <w:divsChild>
            <w:div w:id="1133211344">
              <w:marLeft w:val="0"/>
              <w:marRight w:val="0"/>
              <w:marTop w:val="0"/>
              <w:marBottom w:val="0"/>
              <w:divBdr>
                <w:top w:val="none" w:sz="0" w:space="0" w:color="auto"/>
                <w:left w:val="none" w:sz="0" w:space="0" w:color="auto"/>
                <w:bottom w:val="none" w:sz="0" w:space="0" w:color="auto"/>
                <w:right w:val="none" w:sz="0" w:space="0" w:color="auto"/>
              </w:divBdr>
            </w:div>
            <w:div w:id="92365712">
              <w:marLeft w:val="0"/>
              <w:marRight w:val="0"/>
              <w:marTop w:val="0"/>
              <w:marBottom w:val="0"/>
              <w:divBdr>
                <w:top w:val="none" w:sz="0" w:space="0" w:color="auto"/>
                <w:left w:val="none" w:sz="0" w:space="0" w:color="auto"/>
                <w:bottom w:val="none" w:sz="0" w:space="0" w:color="auto"/>
                <w:right w:val="none" w:sz="0" w:space="0" w:color="auto"/>
              </w:divBdr>
              <w:divsChild>
                <w:div w:id="969432381">
                  <w:marLeft w:val="0"/>
                  <w:marRight w:val="0"/>
                  <w:marTop w:val="0"/>
                  <w:marBottom w:val="0"/>
                  <w:divBdr>
                    <w:top w:val="none" w:sz="0" w:space="0" w:color="auto"/>
                    <w:left w:val="none" w:sz="0" w:space="0" w:color="auto"/>
                    <w:bottom w:val="none" w:sz="0" w:space="0" w:color="auto"/>
                    <w:right w:val="none" w:sz="0" w:space="0" w:color="auto"/>
                  </w:divBdr>
                  <w:divsChild>
                    <w:div w:id="141180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879891">
              <w:marLeft w:val="0"/>
              <w:marRight w:val="0"/>
              <w:marTop w:val="0"/>
              <w:marBottom w:val="0"/>
              <w:divBdr>
                <w:top w:val="none" w:sz="0" w:space="0" w:color="auto"/>
                <w:left w:val="none" w:sz="0" w:space="0" w:color="auto"/>
                <w:bottom w:val="none" w:sz="0" w:space="0" w:color="auto"/>
                <w:right w:val="none" w:sz="0" w:space="0" w:color="auto"/>
              </w:divBdr>
            </w:div>
          </w:divsChild>
        </w:div>
        <w:div w:id="416902930">
          <w:marLeft w:val="0"/>
          <w:marRight w:val="0"/>
          <w:marTop w:val="0"/>
          <w:marBottom w:val="0"/>
          <w:divBdr>
            <w:top w:val="none" w:sz="0" w:space="0" w:color="auto"/>
            <w:left w:val="none" w:sz="0" w:space="0" w:color="auto"/>
            <w:bottom w:val="none" w:sz="0" w:space="0" w:color="auto"/>
            <w:right w:val="none" w:sz="0" w:space="0" w:color="auto"/>
          </w:divBdr>
          <w:divsChild>
            <w:div w:id="806778915">
              <w:marLeft w:val="0"/>
              <w:marRight w:val="0"/>
              <w:marTop w:val="0"/>
              <w:marBottom w:val="0"/>
              <w:divBdr>
                <w:top w:val="none" w:sz="0" w:space="0" w:color="auto"/>
                <w:left w:val="none" w:sz="0" w:space="0" w:color="auto"/>
                <w:bottom w:val="none" w:sz="0" w:space="0" w:color="auto"/>
                <w:right w:val="none" w:sz="0" w:space="0" w:color="auto"/>
              </w:divBdr>
            </w:div>
            <w:div w:id="205545">
              <w:marLeft w:val="0"/>
              <w:marRight w:val="0"/>
              <w:marTop w:val="0"/>
              <w:marBottom w:val="0"/>
              <w:divBdr>
                <w:top w:val="none" w:sz="0" w:space="0" w:color="auto"/>
                <w:left w:val="none" w:sz="0" w:space="0" w:color="auto"/>
                <w:bottom w:val="none" w:sz="0" w:space="0" w:color="auto"/>
                <w:right w:val="none" w:sz="0" w:space="0" w:color="auto"/>
              </w:divBdr>
              <w:divsChild>
                <w:div w:id="1553231309">
                  <w:marLeft w:val="0"/>
                  <w:marRight w:val="0"/>
                  <w:marTop w:val="0"/>
                  <w:marBottom w:val="0"/>
                  <w:divBdr>
                    <w:top w:val="none" w:sz="0" w:space="0" w:color="auto"/>
                    <w:left w:val="none" w:sz="0" w:space="0" w:color="auto"/>
                    <w:bottom w:val="none" w:sz="0" w:space="0" w:color="auto"/>
                    <w:right w:val="none" w:sz="0" w:space="0" w:color="auto"/>
                  </w:divBdr>
                  <w:divsChild>
                    <w:div w:id="189892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05427">
              <w:marLeft w:val="0"/>
              <w:marRight w:val="0"/>
              <w:marTop w:val="0"/>
              <w:marBottom w:val="0"/>
              <w:divBdr>
                <w:top w:val="none" w:sz="0" w:space="0" w:color="auto"/>
                <w:left w:val="none" w:sz="0" w:space="0" w:color="auto"/>
                <w:bottom w:val="none" w:sz="0" w:space="0" w:color="auto"/>
                <w:right w:val="none" w:sz="0" w:space="0" w:color="auto"/>
              </w:divBdr>
            </w:div>
          </w:divsChild>
        </w:div>
        <w:div w:id="1943103480">
          <w:marLeft w:val="0"/>
          <w:marRight w:val="0"/>
          <w:marTop w:val="0"/>
          <w:marBottom w:val="0"/>
          <w:divBdr>
            <w:top w:val="none" w:sz="0" w:space="0" w:color="auto"/>
            <w:left w:val="none" w:sz="0" w:space="0" w:color="auto"/>
            <w:bottom w:val="none" w:sz="0" w:space="0" w:color="auto"/>
            <w:right w:val="none" w:sz="0" w:space="0" w:color="auto"/>
          </w:divBdr>
          <w:divsChild>
            <w:div w:id="551043956">
              <w:marLeft w:val="0"/>
              <w:marRight w:val="0"/>
              <w:marTop w:val="0"/>
              <w:marBottom w:val="0"/>
              <w:divBdr>
                <w:top w:val="none" w:sz="0" w:space="0" w:color="auto"/>
                <w:left w:val="none" w:sz="0" w:space="0" w:color="auto"/>
                <w:bottom w:val="none" w:sz="0" w:space="0" w:color="auto"/>
                <w:right w:val="none" w:sz="0" w:space="0" w:color="auto"/>
              </w:divBdr>
            </w:div>
            <w:div w:id="1193154429">
              <w:marLeft w:val="0"/>
              <w:marRight w:val="0"/>
              <w:marTop w:val="0"/>
              <w:marBottom w:val="0"/>
              <w:divBdr>
                <w:top w:val="none" w:sz="0" w:space="0" w:color="auto"/>
                <w:left w:val="none" w:sz="0" w:space="0" w:color="auto"/>
                <w:bottom w:val="none" w:sz="0" w:space="0" w:color="auto"/>
                <w:right w:val="none" w:sz="0" w:space="0" w:color="auto"/>
              </w:divBdr>
              <w:divsChild>
                <w:div w:id="666633218">
                  <w:marLeft w:val="0"/>
                  <w:marRight w:val="0"/>
                  <w:marTop w:val="0"/>
                  <w:marBottom w:val="0"/>
                  <w:divBdr>
                    <w:top w:val="none" w:sz="0" w:space="0" w:color="auto"/>
                    <w:left w:val="none" w:sz="0" w:space="0" w:color="auto"/>
                    <w:bottom w:val="none" w:sz="0" w:space="0" w:color="auto"/>
                    <w:right w:val="none" w:sz="0" w:space="0" w:color="auto"/>
                  </w:divBdr>
                  <w:divsChild>
                    <w:div w:id="151677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22140">
      <w:bodyDiv w:val="1"/>
      <w:marLeft w:val="0"/>
      <w:marRight w:val="0"/>
      <w:marTop w:val="0"/>
      <w:marBottom w:val="0"/>
      <w:divBdr>
        <w:top w:val="none" w:sz="0" w:space="0" w:color="auto"/>
        <w:left w:val="none" w:sz="0" w:space="0" w:color="auto"/>
        <w:bottom w:val="none" w:sz="0" w:space="0" w:color="auto"/>
        <w:right w:val="none" w:sz="0" w:space="0" w:color="auto"/>
      </w:divBdr>
    </w:div>
    <w:div w:id="1307321106">
      <w:bodyDiv w:val="1"/>
      <w:marLeft w:val="0"/>
      <w:marRight w:val="0"/>
      <w:marTop w:val="0"/>
      <w:marBottom w:val="0"/>
      <w:divBdr>
        <w:top w:val="none" w:sz="0" w:space="0" w:color="auto"/>
        <w:left w:val="none" w:sz="0" w:space="0" w:color="auto"/>
        <w:bottom w:val="none" w:sz="0" w:space="0" w:color="auto"/>
        <w:right w:val="none" w:sz="0" w:space="0" w:color="auto"/>
      </w:divBdr>
    </w:div>
    <w:div w:id="1307778189">
      <w:bodyDiv w:val="1"/>
      <w:marLeft w:val="0"/>
      <w:marRight w:val="0"/>
      <w:marTop w:val="0"/>
      <w:marBottom w:val="0"/>
      <w:divBdr>
        <w:top w:val="none" w:sz="0" w:space="0" w:color="auto"/>
        <w:left w:val="none" w:sz="0" w:space="0" w:color="auto"/>
        <w:bottom w:val="none" w:sz="0" w:space="0" w:color="auto"/>
        <w:right w:val="none" w:sz="0" w:space="0" w:color="auto"/>
      </w:divBdr>
    </w:div>
    <w:div w:id="1307971054">
      <w:bodyDiv w:val="1"/>
      <w:marLeft w:val="0"/>
      <w:marRight w:val="0"/>
      <w:marTop w:val="0"/>
      <w:marBottom w:val="0"/>
      <w:divBdr>
        <w:top w:val="none" w:sz="0" w:space="0" w:color="auto"/>
        <w:left w:val="none" w:sz="0" w:space="0" w:color="auto"/>
        <w:bottom w:val="none" w:sz="0" w:space="0" w:color="auto"/>
        <w:right w:val="none" w:sz="0" w:space="0" w:color="auto"/>
      </w:divBdr>
    </w:div>
    <w:div w:id="1308584588">
      <w:bodyDiv w:val="1"/>
      <w:marLeft w:val="0"/>
      <w:marRight w:val="0"/>
      <w:marTop w:val="0"/>
      <w:marBottom w:val="0"/>
      <w:divBdr>
        <w:top w:val="none" w:sz="0" w:space="0" w:color="auto"/>
        <w:left w:val="none" w:sz="0" w:space="0" w:color="auto"/>
        <w:bottom w:val="none" w:sz="0" w:space="0" w:color="auto"/>
        <w:right w:val="none" w:sz="0" w:space="0" w:color="auto"/>
      </w:divBdr>
    </w:div>
    <w:div w:id="1309093460">
      <w:bodyDiv w:val="1"/>
      <w:marLeft w:val="0"/>
      <w:marRight w:val="0"/>
      <w:marTop w:val="0"/>
      <w:marBottom w:val="0"/>
      <w:divBdr>
        <w:top w:val="none" w:sz="0" w:space="0" w:color="auto"/>
        <w:left w:val="none" w:sz="0" w:space="0" w:color="auto"/>
        <w:bottom w:val="none" w:sz="0" w:space="0" w:color="auto"/>
        <w:right w:val="none" w:sz="0" w:space="0" w:color="auto"/>
      </w:divBdr>
    </w:div>
    <w:div w:id="1309819391">
      <w:bodyDiv w:val="1"/>
      <w:marLeft w:val="0"/>
      <w:marRight w:val="0"/>
      <w:marTop w:val="0"/>
      <w:marBottom w:val="0"/>
      <w:divBdr>
        <w:top w:val="none" w:sz="0" w:space="0" w:color="auto"/>
        <w:left w:val="none" w:sz="0" w:space="0" w:color="auto"/>
        <w:bottom w:val="none" w:sz="0" w:space="0" w:color="auto"/>
        <w:right w:val="none" w:sz="0" w:space="0" w:color="auto"/>
      </w:divBdr>
    </w:div>
    <w:div w:id="1310745924">
      <w:bodyDiv w:val="1"/>
      <w:marLeft w:val="0"/>
      <w:marRight w:val="0"/>
      <w:marTop w:val="0"/>
      <w:marBottom w:val="0"/>
      <w:divBdr>
        <w:top w:val="none" w:sz="0" w:space="0" w:color="auto"/>
        <w:left w:val="none" w:sz="0" w:space="0" w:color="auto"/>
        <w:bottom w:val="none" w:sz="0" w:space="0" w:color="auto"/>
        <w:right w:val="none" w:sz="0" w:space="0" w:color="auto"/>
      </w:divBdr>
    </w:div>
    <w:div w:id="1311714799">
      <w:bodyDiv w:val="1"/>
      <w:marLeft w:val="0"/>
      <w:marRight w:val="0"/>
      <w:marTop w:val="0"/>
      <w:marBottom w:val="0"/>
      <w:divBdr>
        <w:top w:val="none" w:sz="0" w:space="0" w:color="auto"/>
        <w:left w:val="none" w:sz="0" w:space="0" w:color="auto"/>
        <w:bottom w:val="none" w:sz="0" w:space="0" w:color="auto"/>
        <w:right w:val="none" w:sz="0" w:space="0" w:color="auto"/>
      </w:divBdr>
    </w:div>
    <w:div w:id="1311982350">
      <w:bodyDiv w:val="1"/>
      <w:marLeft w:val="0"/>
      <w:marRight w:val="0"/>
      <w:marTop w:val="0"/>
      <w:marBottom w:val="0"/>
      <w:divBdr>
        <w:top w:val="none" w:sz="0" w:space="0" w:color="auto"/>
        <w:left w:val="none" w:sz="0" w:space="0" w:color="auto"/>
        <w:bottom w:val="none" w:sz="0" w:space="0" w:color="auto"/>
        <w:right w:val="none" w:sz="0" w:space="0" w:color="auto"/>
      </w:divBdr>
    </w:div>
    <w:div w:id="1311983800">
      <w:bodyDiv w:val="1"/>
      <w:marLeft w:val="0"/>
      <w:marRight w:val="0"/>
      <w:marTop w:val="0"/>
      <w:marBottom w:val="0"/>
      <w:divBdr>
        <w:top w:val="none" w:sz="0" w:space="0" w:color="auto"/>
        <w:left w:val="none" w:sz="0" w:space="0" w:color="auto"/>
        <w:bottom w:val="none" w:sz="0" w:space="0" w:color="auto"/>
        <w:right w:val="none" w:sz="0" w:space="0" w:color="auto"/>
      </w:divBdr>
      <w:divsChild>
        <w:div w:id="1177767904">
          <w:marLeft w:val="480"/>
          <w:marRight w:val="0"/>
          <w:marTop w:val="0"/>
          <w:marBottom w:val="0"/>
          <w:divBdr>
            <w:top w:val="none" w:sz="0" w:space="0" w:color="auto"/>
            <w:left w:val="none" w:sz="0" w:space="0" w:color="auto"/>
            <w:bottom w:val="none" w:sz="0" w:space="0" w:color="auto"/>
            <w:right w:val="none" w:sz="0" w:space="0" w:color="auto"/>
          </w:divBdr>
        </w:div>
        <w:div w:id="1779986441">
          <w:marLeft w:val="480"/>
          <w:marRight w:val="0"/>
          <w:marTop w:val="0"/>
          <w:marBottom w:val="0"/>
          <w:divBdr>
            <w:top w:val="none" w:sz="0" w:space="0" w:color="auto"/>
            <w:left w:val="none" w:sz="0" w:space="0" w:color="auto"/>
            <w:bottom w:val="none" w:sz="0" w:space="0" w:color="auto"/>
            <w:right w:val="none" w:sz="0" w:space="0" w:color="auto"/>
          </w:divBdr>
        </w:div>
        <w:div w:id="640384881">
          <w:marLeft w:val="480"/>
          <w:marRight w:val="0"/>
          <w:marTop w:val="0"/>
          <w:marBottom w:val="0"/>
          <w:divBdr>
            <w:top w:val="none" w:sz="0" w:space="0" w:color="auto"/>
            <w:left w:val="none" w:sz="0" w:space="0" w:color="auto"/>
            <w:bottom w:val="none" w:sz="0" w:space="0" w:color="auto"/>
            <w:right w:val="none" w:sz="0" w:space="0" w:color="auto"/>
          </w:divBdr>
        </w:div>
        <w:div w:id="797259676">
          <w:marLeft w:val="480"/>
          <w:marRight w:val="0"/>
          <w:marTop w:val="0"/>
          <w:marBottom w:val="0"/>
          <w:divBdr>
            <w:top w:val="none" w:sz="0" w:space="0" w:color="auto"/>
            <w:left w:val="none" w:sz="0" w:space="0" w:color="auto"/>
            <w:bottom w:val="none" w:sz="0" w:space="0" w:color="auto"/>
            <w:right w:val="none" w:sz="0" w:space="0" w:color="auto"/>
          </w:divBdr>
        </w:div>
        <w:div w:id="1748309130">
          <w:marLeft w:val="480"/>
          <w:marRight w:val="0"/>
          <w:marTop w:val="0"/>
          <w:marBottom w:val="0"/>
          <w:divBdr>
            <w:top w:val="none" w:sz="0" w:space="0" w:color="auto"/>
            <w:left w:val="none" w:sz="0" w:space="0" w:color="auto"/>
            <w:bottom w:val="none" w:sz="0" w:space="0" w:color="auto"/>
            <w:right w:val="none" w:sz="0" w:space="0" w:color="auto"/>
          </w:divBdr>
        </w:div>
        <w:div w:id="2141143059">
          <w:marLeft w:val="480"/>
          <w:marRight w:val="0"/>
          <w:marTop w:val="0"/>
          <w:marBottom w:val="0"/>
          <w:divBdr>
            <w:top w:val="none" w:sz="0" w:space="0" w:color="auto"/>
            <w:left w:val="none" w:sz="0" w:space="0" w:color="auto"/>
            <w:bottom w:val="none" w:sz="0" w:space="0" w:color="auto"/>
            <w:right w:val="none" w:sz="0" w:space="0" w:color="auto"/>
          </w:divBdr>
        </w:div>
        <w:div w:id="911693694">
          <w:marLeft w:val="480"/>
          <w:marRight w:val="0"/>
          <w:marTop w:val="0"/>
          <w:marBottom w:val="0"/>
          <w:divBdr>
            <w:top w:val="none" w:sz="0" w:space="0" w:color="auto"/>
            <w:left w:val="none" w:sz="0" w:space="0" w:color="auto"/>
            <w:bottom w:val="none" w:sz="0" w:space="0" w:color="auto"/>
            <w:right w:val="none" w:sz="0" w:space="0" w:color="auto"/>
          </w:divBdr>
        </w:div>
        <w:div w:id="780808037">
          <w:marLeft w:val="480"/>
          <w:marRight w:val="0"/>
          <w:marTop w:val="0"/>
          <w:marBottom w:val="0"/>
          <w:divBdr>
            <w:top w:val="none" w:sz="0" w:space="0" w:color="auto"/>
            <w:left w:val="none" w:sz="0" w:space="0" w:color="auto"/>
            <w:bottom w:val="none" w:sz="0" w:space="0" w:color="auto"/>
            <w:right w:val="none" w:sz="0" w:space="0" w:color="auto"/>
          </w:divBdr>
        </w:div>
        <w:div w:id="1374576781">
          <w:marLeft w:val="480"/>
          <w:marRight w:val="0"/>
          <w:marTop w:val="0"/>
          <w:marBottom w:val="0"/>
          <w:divBdr>
            <w:top w:val="none" w:sz="0" w:space="0" w:color="auto"/>
            <w:left w:val="none" w:sz="0" w:space="0" w:color="auto"/>
            <w:bottom w:val="none" w:sz="0" w:space="0" w:color="auto"/>
            <w:right w:val="none" w:sz="0" w:space="0" w:color="auto"/>
          </w:divBdr>
        </w:div>
        <w:div w:id="370693539">
          <w:marLeft w:val="480"/>
          <w:marRight w:val="0"/>
          <w:marTop w:val="0"/>
          <w:marBottom w:val="0"/>
          <w:divBdr>
            <w:top w:val="none" w:sz="0" w:space="0" w:color="auto"/>
            <w:left w:val="none" w:sz="0" w:space="0" w:color="auto"/>
            <w:bottom w:val="none" w:sz="0" w:space="0" w:color="auto"/>
            <w:right w:val="none" w:sz="0" w:space="0" w:color="auto"/>
          </w:divBdr>
        </w:div>
        <w:div w:id="1942180253">
          <w:marLeft w:val="480"/>
          <w:marRight w:val="0"/>
          <w:marTop w:val="0"/>
          <w:marBottom w:val="0"/>
          <w:divBdr>
            <w:top w:val="none" w:sz="0" w:space="0" w:color="auto"/>
            <w:left w:val="none" w:sz="0" w:space="0" w:color="auto"/>
            <w:bottom w:val="none" w:sz="0" w:space="0" w:color="auto"/>
            <w:right w:val="none" w:sz="0" w:space="0" w:color="auto"/>
          </w:divBdr>
        </w:div>
        <w:div w:id="189684549">
          <w:marLeft w:val="480"/>
          <w:marRight w:val="0"/>
          <w:marTop w:val="0"/>
          <w:marBottom w:val="0"/>
          <w:divBdr>
            <w:top w:val="none" w:sz="0" w:space="0" w:color="auto"/>
            <w:left w:val="none" w:sz="0" w:space="0" w:color="auto"/>
            <w:bottom w:val="none" w:sz="0" w:space="0" w:color="auto"/>
            <w:right w:val="none" w:sz="0" w:space="0" w:color="auto"/>
          </w:divBdr>
        </w:div>
        <w:div w:id="415633193">
          <w:marLeft w:val="480"/>
          <w:marRight w:val="0"/>
          <w:marTop w:val="0"/>
          <w:marBottom w:val="0"/>
          <w:divBdr>
            <w:top w:val="none" w:sz="0" w:space="0" w:color="auto"/>
            <w:left w:val="none" w:sz="0" w:space="0" w:color="auto"/>
            <w:bottom w:val="none" w:sz="0" w:space="0" w:color="auto"/>
            <w:right w:val="none" w:sz="0" w:space="0" w:color="auto"/>
          </w:divBdr>
        </w:div>
        <w:div w:id="859393891">
          <w:marLeft w:val="480"/>
          <w:marRight w:val="0"/>
          <w:marTop w:val="0"/>
          <w:marBottom w:val="0"/>
          <w:divBdr>
            <w:top w:val="none" w:sz="0" w:space="0" w:color="auto"/>
            <w:left w:val="none" w:sz="0" w:space="0" w:color="auto"/>
            <w:bottom w:val="none" w:sz="0" w:space="0" w:color="auto"/>
            <w:right w:val="none" w:sz="0" w:space="0" w:color="auto"/>
          </w:divBdr>
        </w:div>
        <w:div w:id="610165471">
          <w:marLeft w:val="480"/>
          <w:marRight w:val="0"/>
          <w:marTop w:val="0"/>
          <w:marBottom w:val="0"/>
          <w:divBdr>
            <w:top w:val="none" w:sz="0" w:space="0" w:color="auto"/>
            <w:left w:val="none" w:sz="0" w:space="0" w:color="auto"/>
            <w:bottom w:val="none" w:sz="0" w:space="0" w:color="auto"/>
            <w:right w:val="none" w:sz="0" w:space="0" w:color="auto"/>
          </w:divBdr>
        </w:div>
        <w:div w:id="659114456">
          <w:marLeft w:val="480"/>
          <w:marRight w:val="0"/>
          <w:marTop w:val="0"/>
          <w:marBottom w:val="0"/>
          <w:divBdr>
            <w:top w:val="none" w:sz="0" w:space="0" w:color="auto"/>
            <w:left w:val="none" w:sz="0" w:space="0" w:color="auto"/>
            <w:bottom w:val="none" w:sz="0" w:space="0" w:color="auto"/>
            <w:right w:val="none" w:sz="0" w:space="0" w:color="auto"/>
          </w:divBdr>
        </w:div>
        <w:div w:id="219945521">
          <w:marLeft w:val="480"/>
          <w:marRight w:val="0"/>
          <w:marTop w:val="0"/>
          <w:marBottom w:val="0"/>
          <w:divBdr>
            <w:top w:val="none" w:sz="0" w:space="0" w:color="auto"/>
            <w:left w:val="none" w:sz="0" w:space="0" w:color="auto"/>
            <w:bottom w:val="none" w:sz="0" w:space="0" w:color="auto"/>
            <w:right w:val="none" w:sz="0" w:space="0" w:color="auto"/>
          </w:divBdr>
        </w:div>
        <w:div w:id="1609578640">
          <w:marLeft w:val="480"/>
          <w:marRight w:val="0"/>
          <w:marTop w:val="0"/>
          <w:marBottom w:val="0"/>
          <w:divBdr>
            <w:top w:val="none" w:sz="0" w:space="0" w:color="auto"/>
            <w:left w:val="none" w:sz="0" w:space="0" w:color="auto"/>
            <w:bottom w:val="none" w:sz="0" w:space="0" w:color="auto"/>
            <w:right w:val="none" w:sz="0" w:space="0" w:color="auto"/>
          </w:divBdr>
        </w:div>
        <w:div w:id="11348225">
          <w:marLeft w:val="480"/>
          <w:marRight w:val="0"/>
          <w:marTop w:val="0"/>
          <w:marBottom w:val="0"/>
          <w:divBdr>
            <w:top w:val="none" w:sz="0" w:space="0" w:color="auto"/>
            <w:left w:val="none" w:sz="0" w:space="0" w:color="auto"/>
            <w:bottom w:val="none" w:sz="0" w:space="0" w:color="auto"/>
            <w:right w:val="none" w:sz="0" w:space="0" w:color="auto"/>
          </w:divBdr>
        </w:div>
        <w:div w:id="822937796">
          <w:marLeft w:val="480"/>
          <w:marRight w:val="0"/>
          <w:marTop w:val="0"/>
          <w:marBottom w:val="0"/>
          <w:divBdr>
            <w:top w:val="none" w:sz="0" w:space="0" w:color="auto"/>
            <w:left w:val="none" w:sz="0" w:space="0" w:color="auto"/>
            <w:bottom w:val="none" w:sz="0" w:space="0" w:color="auto"/>
            <w:right w:val="none" w:sz="0" w:space="0" w:color="auto"/>
          </w:divBdr>
        </w:div>
        <w:div w:id="1457484249">
          <w:marLeft w:val="480"/>
          <w:marRight w:val="0"/>
          <w:marTop w:val="0"/>
          <w:marBottom w:val="0"/>
          <w:divBdr>
            <w:top w:val="none" w:sz="0" w:space="0" w:color="auto"/>
            <w:left w:val="none" w:sz="0" w:space="0" w:color="auto"/>
            <w:bottom w:val="none" w:sz="0" w:space="0" w:color="auto"/>
            <w:right w:val="none" w:sz="0" w:space="0" w:color="auto"/>
          </w:divBdr>
        </w:div>
        <w:div w:id="698817533">
          <w:marLeft w:val="480"/>
          <w:marRight w:val="0"/>
          <w:marTop w:val="0"/>
          <w:marBottom w:val="0"/>
          <w:divBdr>
            <w:top w:val="none" w:sz="0" w:space="0" w:color="auto"/>
            <w:left w:val="none" w:sz="0" w:space="0" w:color="auto"/>
            <w:bottom w:val="none" w:sz="0" w:space="0" w:color="auto"/>
            <w:right w:val="none" w:sz="0" w:space="0" w:color="auto"/>
          </w:divBdr>
        </w:div>
        <w:div w:id="1202472030">
          <w:marLeft w:val="480"/>
          <w:marRight w:val="0"/>
          <w:marTop w:val="0"/>
          <w:marBottom w:val="0"/>
          <w:divBdr>
            <w:top w:val="none" w:sz="0" w:space="0" w:color="auto"/>
            <w:left w:val="none" w:sz="0" w:space="0" w:color="auto"/>
            <w:bottom w:val="none" w:sz="0" w:space="0" w:color="auto"/>
            <w:right w:val="none" w:sz="0" w:space="0" w:color="auto"/>
          </w:divBdr>
        </w:div>
        <w:div w:id="1470589385">
          <w:marLeft w:val="480"/>
          <w:marRight w:val="0"/>
          <w:marTop w:val="0"/>
          <w:marBottom w:val="0"/>
          <w:divBdr>
            <w:top w:val="none" w:sz="0" w:space="0" w:color="auto"/>
            <w:left w:val="none" w:sz="0" w:space="0" w:color="auto"/>
            <w:bottom w:val="none" w:sz="0" w:space="0" w:color="auto"/>
            <w:right w:val="none" w:sz="0" w:space="0" w:color="auto"/>
          </w:divBdr>
        </w:div>
        <w:div w:id="1731420616">
          <w:marLeft w:val="480"/>
          <w:marRight w:val="0"/>
          <w:marTop w:val="0"/>
          <w:marBottom w:val="0"/>
          <w:divBdr>
            <w:top w:val="none" w:sz="0" w:space="0" w:color="auto"/>
            <w:left w:val="none" w:sz="0" w:space="0" w:color="auto"/>
            <w:bottom w:val="none" w:sz="0" w:space="0" w:color="auto"/>
            <w:right w:val="none" w:sz="0" w:space="0" w:color="auto"/>
          </w:divBdr>
        </w:div>
        <w:div w:id="1326973045">
          <w:marLeft w:val="480"/>
          <w:marRight w:val="0"/>
          <w:marTop w:val="0"/>
          <w:marBottom w:val="0"/>
          <w:divBdr>
            <w:top w:val="none" w:sz="0" w:space="0" w:color="auto"/>
            <w:left w:val="none" w:sz="0" w:space="0" w:color="auto"/>
            <w:bottom w:val="none" w:sz="0" w:space="0" w:color="auto"/>
            <w:right w:val="none" w:sz="0" w:space="0" w:color="auto"/>
          </w:divBdr>
        </w:div>
        <w:div w:id="383021770">
          <w:marLeft w:val="480"/>
          <w:marRight w:val="0"/>
          <w:marTop w:val="0"/>
          <w:marBottom w:val="0"/>
          <w:divBdr>
            <w:top w:val="none" w:sz="0" w:space="0" w:color="auto"/>
            <w:left w:val="none" w:sz="0" w:space="0" w:color="auto"/>
            <w:bottom w:val="none" w:sz="0" w:space="0" w:color="auto"/>
            <w:right w:val="none" w:sz="0" w:space="0" w:color="auto"/>
          </w:divBdr>
        </w:div>
      </w:divsChild>
    </w:div>
    <w:div w:id="1312173098">
      <w:bodyDiv w:val="1"/>
      <w:marLeft w:val="0"/>
      <w:marRight w:val="0"/>
      <w:marTop w:val="0"/>
      <w:marBottom w:val="0"/>
      <w:divBdr>
        <w:top w:val="none" w:sz="0" w:space="0" w:color="auto"/>
        <w:left w:val="none" w:sz="0" w:space="0" w:color="auto"/>
        <w:bottom w:val="none" w:sz="0" w:space="0" w:color="auto"/>
        <w:right w:val="none" w:sz="0" w:space="0" w:color="auto"/>
      </w:divBdr>
    </w:div>
    <w:div w:id="1313023514">
      <w:bodyDiv w:val="1"/>
      <w:marLeft w:val="0"/>
      <w:marRight w:val="0"/>
      <w:marTop w:val="0"/>
      <w:marBottom w:val="0"/>
      <w:divBdr>
        <w:top w:val="none" w:sz="0" w:space="0" w:color="auto"/>
        <w:left w:val="none" w:sz="0" w:space="0" w:color="auto"/>
        <w:bottom w:val="none" w:sz="0" w:space="0" w:color="auto"/>
        <w:right w:val="none" w:sz="0" w:space="0" w:color="auto"/>
      </w:divBdr>
    </w:div>
    <w:div w:id="1313215322">
      <w:bodyDiv w:val="1"/>
      <w:marLeft w:val="0"/>
      <w:marRight w:val="0"/>
      <w:marTop w:val="0"/>
      <w:marBottom w:val="0"/>
      <w:divBdr>
        <w:top w:val="none" w:sz="0" w:space="0" w:color="auto"/>
        <w:left w:val="none" w:sz="0" w:space="0" w:color="auto"/>
        <w:bottom w:val="none" w:sz="0" w:space="0" w:color="auto"/>
        <w:right w:val="none" w:sz="0" w:space="0" w:color="auto"/>
      </w:divBdr>
    </w:div>
    <w:div w:id="1313289602">
      <w:bodyDiv w:val="1"/>
      <w:marLeft w:val="0"/>
      <w:marRight w:val="0"/>
      <w:marTop w:val="0"/>
      <w:marBottom w:val="0"/>
      <w:divBdr>
        <w:top w:val="none" w:sz="0" w:space="0" w:color="auto"/>
        <w:left w:val="none" w:sz="0" w:space="0" w:color="auto"/>
        <w:bottom w:val="none" w:sz="0" w:space="0" w:color="auto"/>
        <w:right w:val="none" w:sz="0" w:space="0" w:color="auto"/>
      </w:divBdr>
    </w:div>
    <w:div w:id="1313487424">
      <w:bodyDiv w:val="1"/>
      <w:marLeft w:val="0"/>
      <w:marRight w:val="0"/>
      <w:marTop w:val="0"/>
      <w:marBottom w:val="0"/>
      <w:divBdr>
        <w:top w:val="none" w:sz="0" w:space="0" w:color="auto"/>
        <w:left w:val="none" w:sz="0" w:space="0" w:color="auto"/>
        <w:bottom w:val="none" w:sz="0" w:space="0" w:color="auto"/>
        <w:right w:val="none" w:sz="0" w:space="0" w:color="auto"/>
      </w:divBdr>
    </w:div>
    <w:div w:id="1313876474">
      <w:bodyDiv w:val="1"/>
      <w:marLeft w:val="0"/>
      <w:marRight w:val="0"/>
      <w:marTop w:val="0"/>
      <w:marBottom w:val="0"/>
      <w:divBdr>
        <w:top w:val="none" w:sz="0" w:space="0" w:color="auto"/>
        <w:left w:val="none" w:sz="0" w:space="0" w:color="auto"/>
        <w:bottom w:val="none" w:sz="0" w:space="0" w:color="auto"/>
        <w:right w:val="none" w:sz="0" w:space="0" w:color="auto"/>
      </w:divBdr>
    </w:div>
    <w:div w:id="1313947529">
      <w:bodyDiv w:val="1"/>
      <w:marLeft w:val="0"/>
      <w:marRight w:val="0"/>
      <w:marTop w:val="0"/>
      <w:marBottom w:val="0"/>
      <w:divBdr>
        <w:top w:val="none" w:sz="0" w:space="0" w:color="auto"/>
        <w:left w:val="none" w:sz="0" w:space="0" w:color="auto"/>
        <w:bottom w:val="none" w:sz="0" w:space="0" w:color="auto"/>
        <w:right w:val="none" w:sz="0" w:space="0" w:color="auto"/>
      </w:divBdr>
    </w:div>
    <w:div w:id="1315797482">
      <w:bodyDiv w:val="1"/>
      <w:marLeft w:val="0"/>
      <w:marRight w:val="0"/>
      <w:marTop w:val="0"/>
      <w:marBottom w:val="0"/>
      <w:divBdr>
        <w:top w:val="none" w:sz="0" w:space="0" w:color="auto"/>
        <w:left w:val="none" w:sz="0" w:space="0" w:color="auto"/>
        <w:bottom w:val="none" w:sz="0" w:space="0" w:color="auto"/>
        <w:right w:val="none" w:sz="0" w:space="0" w:color="auto"/>
      </w:divBdr>
    </w:div>
    <w:div w:id="1315839155">
      <w:bodyDiv w:val="1"/>
      <w:marLeft w:val="0"/>
      <w:marRight w:val="0"/>
      <w:marTop w:val="0"/>
      <w:marBottom w:val="0"/>
      <w:divBdr>
        <w:top w:val="none" w:sz="0" w:space="0" w:color="auto"/>
        <w:left w:val="none" w:sz="0" w:space="0" w:color="auto"/>
        <w:bottom w:val="none" w:sz="0" w:space="0" w:color="auto"/>
        <w:right w:val="none" w:sz="0" w:space="0" w:color="auto"/>
      </w:divBdr>
    </w:div>
    <w:div w:id="1315917411">
      <w:bodyDiv w:val="1"/>
      <w:marLeft w:val="0"/>
      <w:marRight w:val="0"/>
      <w:marTop w:val="0"/>
      <w:marBottom w:val="0"/>
      <w:divBdr>
        <w:top w:val="none" w:sz="0" w:space="0" w:color="auto"/>
        <w:left w:val="none" w:sz="0" w:space="0" w:color="auto"/>
        <w:bottom w:val="none" w:sz="0" w:space="0" w:color="auto"/>
        <w:right w:val="none" w:sz="0" w:space="0" w:color="auto"/>
      </w:divBdr>
    </w:div>
    <w:div w:id="1315989161">
      <w:bodyDiv w:val="1"/>
      <w:marLeft w:val="0"/>
      <w:marRight w:val="0"/>
      <w:marTop w:val="0"/>
      <w:marBottom w:val="0"/>
      <w:divBdr>
        <w:top w:val="none" w:sz="0" w:space="0" w:color="auto"/>
        <w:left w:val="none" w:sz="0" w:space="0" w:color="auto"/>
        <w:bottom w:val="none" w:sz="0" w:space="0" w:color="auto"/>
        <w:right w:val="none" w:sz="0" w:space="0" w:color="auto"/>
      </w:divBdr>
    </w:div>
    <w:div w:id="1316303353">
      <w:bodyDiv w:val="1"/>
      <w:marLeft w:val="0"/>
      <w:marRight w:val="0"/>
      <w:marTop w:val="0"/>
      <w:marBottom w:val="0"/>
      <w:divBdr>
        <w:top w:val="none" w:sz="0" w:space="0" w:color="auto"/>
        <w:left w:val="none" w:sz="0" w:space="0" w:color="auto"/>
        <w:bottom w:val="none" w:sz="0" w:space="0" w:color="auto"/>
        <w:right w:val="none" w:sz="0" w:space="0" w:color="auto"/>
      </w:divBdr>
    </w:div>
    <w:div w:id="1316496513">
      <w:bodyDiv w:val="1"/>
      <w:marLeft w:val="0"/>
      <w:marRight w:val="0"/>
      <w:marTop w:val="0"/>
      <w:marBottom w:val="0"/>
      <w:divBdr>
        <w:top w:val="none" w:sz="0" w:space="0" w:color="auto"/>
        <w:left w:val="none" w:sz="0" w:space="0" w:color="auto"/>
        <w:bottom w:val="none" w:sz="0" w:space="0" w:color="auto"/>
        <w:right w:val="none" w:sz="0" w:space="0" w:color="auto"/>
      </w:divBdr>
    </w:div>
    <w:div w:id="1317106637">
      <w:bodyDiv w:val="1"/>
      <w:marLeft w:val="0"/>
      <w:marRight w:val="0"/>
      <w:marTop w:val="0"/>
      <w:marBottom w:val="0"/>
      <w:divBdr>
        <w:top w:val="none" w:sz="0" w:space="0" w:color="auto"/>
        <w:left w:val="none" w:sz="0" w:space="0" w:color="auto"/>
        <w:bottom w:val="none" w:sz="0" w:space="0" w:color="auto"/>
        <w:right w:val="none" w:sz="0" w:space="0" w:color="auto"/>
      </w:divBdr>
    </w:div>
    <w:div w:id="1317222077">
      <w:bodyDiv w:val="1"/>
      <w:marLeft w:val="0"/>
      <w:marRight w:val="0"/>
      <w:marTop w:val="0"/>
      <w:marBottom w:val="0"/>
      <w:divBdr>
        <w:top w:val="none" w:sz="0" w:space="0" w:color="auto"/>
        <w:left w:val="none" w:sz="0" w:space="0" w:color="auto"/>
        <w:bottom w:val="none" w:sz="0" w:space="0" w:color="auto"/>
        <w:right w:val="none" w:sz="0" w:space="0" w:color="auto"/>
      </w:divBdr>
    </w:div>
    <w:div w:id="1317611070">
      <w:bodyDiv w:val="1"/>
      <w:marLeft w:val="0"/>
      <w:marRight w:val="0"/>
      <w:marTop w:val="0"/>
      <w:marBottom w:val="0"/>
      <w:divBdr>
        <w:top w:val="none" w:sz="0" w:space="0" w:color="auto"/>
        <w:left w:val="none" w:sz="0" w:space="0" w:color="auto"/>
        <w:bottom w:val="none" w:sz="0" w:space="0" w:color="auto"/>
        <w:right w:val="none" w:sz="0" w:space="0" w:color="auto"/>
      </w:divBdr>
    </w:div>
    <w:div w:id="1319722003">
      <w:bodyDiv w:val="1"/>
      <w:marLeft w:val="0"/>
      <w:marRight w:val="0"/>
      <w:marTop w:val="0"/>
      <w:marBottom w:val="0"/>
      <w:divBdr>
        <w:top w:val="none" w:sz="0" w:space="0" w:color="auto"/>
        <w:left w:val="none" w:sz="0" w:space="0" w:color="auto"/>
        <w:bottom w:val="none" w:sz="0" w:space="0" w:color="auto"/>
        <w:right w:val="none" w:sz="0" w:space="0" w:color="auto"/>
      </w:divBdr>
    </w:div>
    <w:div w:id="1320042571">
      <w:bodyDiv w:val="1"/>
      <w:marLeft w:val="0"/>
      <w:marRight w:val="0"/>
      <w:marTop w:val="0"/>
      <w:marBottom w:val="0"/>
      <w:divBdr>
        <w:top w:val="none" w:sz="0" w:space="0" w:color="auto"/>
        <w:left w:val="none" w:sz="0" w:space="0" w:color="auto"/>
        <w:bottom w:val="none" w:sz="0" w:space="0" w:color="auto"/>
        <w:right w:val="none" w:sz="0" w:space="0" w:color="auto"/>
      </w:divBdr>
    </w:div>
    <w:div w:id="1321226947">
      <w:bodyDiv w:val="1"/>
      <w:marLeft w:val="0"/>
      <w:marRight w:val="0"/>
      <w:marTop w:val="0"/>
      <w:marBottom w:val="0"/>
      <w:divBdr>
        <w:top w:val="none" w:sz="0" w:space="0" w:color="auto"/>
        <w:left w:val="none" w:sz="0" w:space="0" w:color="auto"/>
        <w:bottom w:val="none" w:sz="0" w:space="0" w:color="auto"/>
        <w:right w:val="none" w:sz="0" w:space="0" w:color="auto"/>
      </w:divBdr>
    </w:div>
    <w:div w:id="1321233661">
      <w:bodyDiv w:val="1"/>
      <w:marLeft w:val="0"/>
      <w:marRight w:val="0"/>
      <w:marTop w:val="0"/>
      <w:marBottom w:val="0"/>
      <w:divBdr>
        <w:top w:val="none" w:sz="0" w:space="0" w:color="auto"/>
        <w:left w:val="none" w:sz="0" w:space="0" w:color="auto"/>
        <w:bottom w:val="none" w:sz="0" w:space="0" w:color="auto"/>
        <w:right w:val="none" w:sz="0" w:space="0" w:color="auto"/>
      </w:divBdr>
    </w:div>
    <w:div w:id="1321618253">
      <w:bodyDiv w:val="1"/>
      <w:marLeft w:val="0"/>
      <w:marRight w:val="0"/>
      <w:marTop w:val="0"/>
      <w:marBottom w:val="0"/>
      <w:divBdr>
        <w:top w:val="none" w:sz="0" w:space="0" w:color="auto"/>
        <w:left w:val="none" w:sz="0" w:space="0" w:color="auto"/>
        <w:bottom w:val="none" w:sz="0" w:space="0" w:color="auto"/>
        <w:right w:val="none" w:sz="0" w:space="0" w:color="auto"/>
      </w:divBdr>
    </w:div>
    <w:div w:id="1322008701">
      <w:bodyDiv w:val="1"/>
      <w:marLeft w:val="0"/>
      <w:marRight w:val="0"/>
      <w:marTop w:val="0"/>
      <w:marBottom w:val="0"/>
      <w:divBdr>
        <w:top w:val="none" w:sz="0" w:space="0" w:color="auto"/>
        <w:left w:val="none" w:sz="0" w:space="0" w:color="auto"/>
        <w:bottom w:val="none" w:sz="0" w:space="0" w:color="auto"/>
        <w:right w:val="none" w:sz="0" w:space="0" w:color="auto"/>
      </w:divBdr>
      <w:divsChild>
        <w:div w:id="1136099062">
          <w:marLeft w:val="480"/>
          <w:marRight w:val="0"/>
          <w:marTop w:val="0"/>
          <w:marBottom w:val="0"/>
          <w:divBdr>
            <w:top w:val="none" w:sz="0" w:space="0" w:color="auto"/>
            <w:left w:val="none" w:sz="0" w:space="0" w:color="auto"/>
            <w:bottom w:val="none" w:sz="0" w:space="0" w:color="auto"/>
            <w:right w:val="none" w:sz="0" w:space="0" w:color="auto"/>
          </w:divBdr>
        </w:div>
        <w:div w:id="1672101774">
          <w:marLeft w:val="480"/>
          <w:marRight w:val="0"/>
          <w:marTop w:val="0"/>
          <w:marBottom w:val="0"/>
          <w:divBdr>
            <w:top w:val="none" w:sz="0" w:space="0" w:color="auto"/>
            <w:left w:val="none" w:sz="0" w:space="0" w:color="auto"/>
            <w:bottom w:val="none" w:sz="0" w:space="0" w:color="auto"/>
            <w:right w:val="none" w:sz="0" w:space="0" w:color="auto"/>
          </w:divBdr>
        </w:div>
        <w:div w:id="955720647">
          <w:marLeft w:val="480"/>
          <w:marRight w:val="0"/>
          <w:marTop w:val="0"/>
          <w:marBottom w:val="0"/>
          <w:divBdr>
            <w:top w:val="none" w:sz="0" w:space="0" w:color="auto"/>
            <w:left w:val="none" w:sz="0" w:space="0" w:color="auto"/>
            <w:bottom w:val="none" w:sz="0" w:space="0" w:color="auto"/>
            <w:right w:val="none" w:sz="0" w:space="0" w:color="auto"/>
          </w:divBdr>
        </w:div>
        <w:div w:id="347369102">
          <w:marLeft w:val="480"/>
          <w:marRight w:val="0"/>
          <w:marTop w:val="0"/>
          <w:marBottom w:val="0"/>
          <w:divBdr>
            <w:top w:val="none" w:sz="0" w:space="0" w:color="auto"/>
            <w:left w:val="none" w:sz="0" w:space="0" w:color="auto"/>
            <w:bottom w:val="none" w:sz="0" w:space="0" w:color="auto"/>
            <w:right w:val="none" w:sz="0" w:space="0" w:color="auto"/>
          </w:divBdr>
        </w:div>
        <w:div w:id="1569535606">
          <w:marLeft w:val="480"/>
          <w:marRight w:val="0"/>
          <w:marTop w:val="0"/>
          <w:marBottom w:val="0"/>
          <w:divBdr>
            <w:top w:val="none" w:sz="0" w:space="0" w:color="auto"/>
            <w:left w:val="none" w:sz="0" w:space="0" w:color="auto"/>
            <w:bottom w:val="none" w:sz="0" w:space="0" w:color="auto"/>
            <w:right w:val="none" w:sz="0" w:space="0" w:color="auto"/>
          </w:divBdr>
        </w:div>
        <w:div w:id="1404139987">
          <w:marLeft w:val="480"/>
          <w:marRight w:val="0"/>
          <w:marTop w:val="0"/>
          <w:marBottom w:val="0"/>
          <w:divBdr>
            <w:top w:val="none" w:sz="0" w:space="0" w:color="auto"/>
            <w:left w:val="none" w:sz="0" w:space="0" w:color="auto"/>
            <w:bottom w:val="none" w:sz="0" w:space="0" w:color="auto"/>
            <w:right w:val="none" w:sz="0" w:space="0" w:color="auto"/>
          </w:divBdr>
        </w:div>
        <w:div w:id="1244143102">
          <w:marLeft w:val="480"/>
          <w:marRight w:val="0"/>
          <w:marTop w:val="0"/>
          <w:marBottom w:val="0"/>
          <w:divBdr>
            <w:top w:val="none" w:sz="0" w:space="0" w:color="auto"/>
            <w:left w:val="none" w:sz="0" w:space="0" w:color="auto"/>
            <w:bottom w:val="none" w:sz="0" w:space="0" w:color="auto"/>
            <w:right w:val="none" w:sz="0" w:space="0" w:color="auto"/>
          </w:divBdr>
        </w:div>
        <w:div w:id="649138985">
          <w:marLeft w:val="480"/>
          <w:marRight w:val="0"/>
          <w:marTop w:val="0"/>
          <w:marBottom w:val="0"/>
          <w:divBdr>
            <w:top w:val="none" w:sz="0" w:space="0" w:color="auto"/>
            <w:left w:val="none" w:sz="0" w:space="0" w:color="auto"/>
            <w:bottom w:val="none" w:sz="0" w:space="0" w:color="auto"/>
            <w:right w:val="none" w:sz="0" w:space="0" w:color="auto"/>
          </w:divBdr>
        </w:div>
        <w:div w:id="235433697">
          <w:marLeft w:val="480"/>
          <w:marRight w:val="0"/>
          <w:marTop w:val="0"/>
          <w:marBottom w:val="0"/>
          <w:divBdr>
            <w:top w:val="none" w:sz="0" w:space="0" w:color="auto"/>
            <w:left w:val="none" w:sz="0" w:space="0" w:color="auto"/>
            <w:bottom w:val="none" w:sz="0" w:space="0" w:color="auto"/>
            <w:right w:val="none" w:sz="0" w:space="0" w:color="auto"/>
          </w:divBdr>
        </w:div>
        <w:div w:id="1153334844">
          <w:marLeft w:val="480"/>
          <w:marRight w:val="0"/>
          <w:marTop w:val="0"/>
          <w:marBottom w:val="0"/>
          <w:divBdr>
            <w:top w:val="none" w:sz="0" w:space="0" w:color="auto"/>
            <w:left w:val="none" w:sz="0" w:space="0" w:color="auto"/>
            <w:bottom w:val="none" w:sz="0" w:space="0" w:color="auto"/>
            <w:right w:val="none" w:sz="0" w:space="0" w:color="auto"/>
          </w:divBdr>
        </w:div>
        <w:div w:id="1869827563">
          <w:marLeft w:val="480"/>
          <w:marRight w:val="0"/>
          <w:marTop w:val="0"/>
          <w:marBottom w:val="0"/>
          <w:divBdr>
            <w:top w:val="none" w:sz="0" w:space="0" w:color="auto"/>
            <w:left w:val="none" w:sz="0" w:space="0" w:color="auto"/>
            <w:bottom w:val="none" w:sz="0" w:space="0" w:color="auto"/>
            <w:right w:val="none" w:sz="0" w:space="0" w:color="auto"/>
          </w:divBdr>
        </w:div>
        <w:div w:id="1351955782">
          <w:marLeft w:val="480"/>
          <w:marRight w:val="0"/>
          <w:marTop w:val="0"/>
          <w:marBottom w:val="0"/>
          <w:divBdr>
            <w:top w:val="none" w:sz="0" w:space="0" w:color="auto"/>
            <w:left w:val="none" w:sz="0" w:space="0" w:color="auto"/>
            <w:bottom w:val="none" w:sz="0" w:space="0" w:color="auto"/>
            <w:right w:val="none" w:sz="0" w:space="0" w:color="auto"/>
          </w:divBdr>
        </w:div>
        <w:div w:id="1590849432">
          <w:marLeft w:val="480"/>
          <w:marRight w:val="0"/>
          <w:marTop w:val="0"/>
          <w:marBottom w:val="0"/>
          <w:divBdr>
            <w:top w:val="none" w:sz="0" w:space="0" w:color="auto"/>
            <w:left w:val="none" w:sz="0" w:space="0" w:color="auto"/>
            <w:bottom w:val="none" w:sz="0" w:space="0" w:color="auto"/>
            <w:right w:val="none" w:sz="0" w:space="0" w:color="auto"/>
          </w:divBdr>
        </w:div>
        <w:div w:id="1206674038">
          <w:marLeft w:val="480"/>
          <w:marRight w:val="0"/>
          <w:marTop w:val="0"/>
          <w:marBottom w:val="0"/>
          <w:divBdr>
            <w:top w:val="none" w:sz="0" w:space="0" w:color="auto"/>
            <w:left w:val="none" w:sz="0" w:space="0" w:color="auto"/>
            <w:bottom w:val="none" w:sz="0" w:space="0" w:color="auto"/>
            <w:right w:val="none" w:sz="0" w:space="0" w:color="auto"/>
          </w:divBdr>
        </w:div>
        <w:div w:id="1744136882">
          <w:marLeft w:val="480"/>
          <w:marRight w:val="0"/>
          <w:marTop w:val="0"/>
          <w:marBottom w:val="0"/>
          <w:divBdr>
            <w:top w:val="none" w:sz="0" w:space="0" w:color="auto"/>
            <w:left w:val="none" w:sz="0" w:space="0" w:color="auto"/>
            <w:bottom w:val="none" w:sz="0" w:space="0" w:color="auto"/>
            <w:right w:val="none" w:sz="0" w:space="0" w:color="auto"/>
          </w:divBdr>
        </w:div>
        <w:div w:id="1561862569">
          <w:marLeft w:val="480"/>
          <w:marRight w:val="0"/>
          <w:marTop w:val="0"/>
          <w:marBottom w:val="0"/>
          <w:divBdr>
            <w:top w:val="none" w:sz="0" w:space="0" w:color="auto"/>
            <w:left w:val="none" w:sz="0" w:space="0" w:color="auto"/>
            <w:bottom w:val="none" w:sz="0" w:space="0" w:color="auto"/>
            <w:right w:val="none" w:sz="0" w:space="0" w:color="auto"/>
          </w:divBdr>
        </w:div>
        <w:div w:id="1587228853">
          <w:marLeft w:val="480"/>
          <w:marRight w:val="0"/>
          <w:marTop w:val="0"/>
          <w:marBottom w:val="0"/>
          <w:divBdr>
            <w:top w:val="none" w:sz="0" w:space="0" w:color="auto"/>
            <w:left w:val="none" w:sz="0" w:space="0" w:color="auto"/>
            <w:bottom w:val="none" w:sz="0" w:space="0" w:color="auto"/>
            <w:right w:val="none" w:sz="0" w:space="0" w:color="auto"/>
          </w:divBdr>
        </w:div>
        <w:div w:id="514998399">
          <w:marLeft w:val="480"/>
          <w:marRight w:val="0"/>
          <w:marTop w:val="0"/>
          <w:marBottom w:val="0"/>
          <w:divBdr>
            <w:top w:val="none" w:sz="0" w:space="0" w:color="auto"/>
            <w:left w:val="none" w:sz="0" w:space="0" w:color="auto"/>
            <w:bottom w:val="none" w:sz="0" w:space="0" w:color="auto"/>
            <w:right w:val="none" w:sz="0" w:space="0" w:color="auto"/>
          </w:divBdr>
        </w:div>
        <w:div w:id="1810978370">
          <w:marLeft w:val="480"/>
          <w:marRight w:val="0"/>
          <w:marTop w:val="0"/>
          <w:marBottom w:val="0"/>
          <w:divBdr>
            <w:top w:val="none" w:sz="0" w:space="0" w:color="auto"/>
            <w:left w:val="none" w:sz="0" w:space="0" w:color="auto"/>
            <w:bottom w:val="none" w:sz="0" w:space="0" w:color="auto"/>
            <w:right w:val="none" w:sz="0" w:space="0" w:color="auto"/>
          </w:divBdr>
        </w:div>
      </w:divsChild>
    </w:div>
    <w:div w:id="1322462042">
      <w:bodyDiv w:val="1"/>
      <w:marLeft w:val="0"/>
      <w:marRight w:val="0"/>
      <w:marTop w:val="0"/>
      <w:marBottom w:val="0"/>
      <w:divBdr>
        <w:top w:val="none" w:sz="0" w:space="0" w:color="auto"/>
        <w:left w:val="none" w:sz="0" w:space="0" w:color="auto"/>
        <w:bottom w:val="none" w:sz="0" w:space="0" w:color="auto"/>
        <w:right w:val="none" w:sz="0" w:space="0" w:color="auto"/>
      </w:divBdr>
    </w:div>
    <w:div w:id="1323043277">
      <w:bodyDiv w:val="1"/>
      <w:marLeft w:val="0"/>
      <w:marRight w:val="0"/>
      <w:marTop w:val="0"/>
      <w:marBottom w:val="0"/>
      <w:divBdr>
        <w:top w:val="none" w:sz="0" w:space="0" w:color="auto"/>
        <w:left w:val="none" w:sz="0" w:space="0" w:color="auto"/>
        <w:bottom w:val="none" w:sz="0" w:space="0" w:color="auto"/>
        <w:right w:val="none" w:sz="0" w:space="0" w:color="auto"/>
      </w:divBdr>
    </w:div>
    <w:div w:id="1323193524">
      <w:bodyDiv w:val="1"/>
      <w:marLeft w:val="0"/>
      <w:marRight w:val="0"/>
      <w:marTop w:val="0"/>
      <w:marBottom w:val="0"/>
      <w:divBdr>
        <w:top w:val="none" w:sz="0" w:space="0" w:color="auto"/>
        <w:left w:val="none" w:sz="0" w:space="0" w:color="auto"/>
        <w:bottom w:val="none" w:sz="0" w:space="0" w:color="auto"/>
        <w:right w:val="none" w:sz="0" w:space="0" w:color="auto"/>
      </w:divBdr>
    </w:div>
    <w:div w:id="1323318432">
      <w:bodyDiv w:val="1"/>
      <w:marLeft w:val="0"/>
      <w:marRight w:val="0"/>
      <w:marTop w:val="0"/>
      <w:marBottom w:val="0"/>
      <w:divBdr>
        <w:top w:val="none" w:sz="0" w:space="0" w:color="auto"/>
        <w:left w:val="none" w:sz="0" w:space="0" w:color="auto"/>
        <w:bottom w:val="none" w:sz="0" w:space="0" w:color="auto"/>
        <w:right w:val="none" w:sz="0" w:space="0" w:color="auto"/>
      </w:divBdr>
    </w:div>
    <w:div w:id="1324310203">
      <w:bodyDiv w:val="1"/>
      <w:marLeft w:val="0"/>
      <w:marRight w:val="0"/>
      <w:marTop w:val="0"/>
      <w:marBottom w:val="0"/>
      <w:divBdr>
        <w:top w:val="none" w:sz="0" w:space="0" w:color="auto"/>
        <w:left w:val="none" w:sz="0" w:space="0" w:color="auto"/>
        <w:bottom w:val="none" w:sz="0" w:space="0" w:color="auto"/>
        <w:right w:val="none" w:sz="0" w:space="0" w:color="auto"/>
      </w:divBdr>
    </w:div>
    <w:div w:id="1324360966">
      <w:bodyDiv w:val="1"/>
      <w:marLeft w:val="0"/>
      <w:marRight w:val="0"/>
      <w:marTop w:val="0"/>
      <w:marBottom w:val="0"/>
      <w:divBdr>
        <w:top w:val="none" w:sz="0" w:space="0" w:color="auto"/>
        <w:left w:val="none" w:sz="0" w:space="0" w:color="auto"/>
        <w:bottom w:val="none" w:sz="0" w:space="0" w:color="auto"/>
        <w:right w:val="none" w:sz="0" w:space="0" w:color="auto"/>
      </w:divBdr>
      <w:divsChild>
        <w:div w:id="683023119">
          <w:marLeft w:val="480"/>
          <w:marRight w:val="0"/>
          <w:marTop w:val="0"/>
          <w:marBottom w:val="0"/>
          <w:divBdr>
            <w:top w:val="none" w:sz="0" w:space="0" w:color="auto"/>
            <w:left w:val="none" w:sz="0" w:space="0" w:color="auto"/>
            <w:bottom w:val="none" w:sz="0" w:space="0" w:color="auto"/>
            <w:right w:val="none" w:sz="0" w:space="0" w:color="auto"/>
          </w:divBdr>
        </w:div>
        <w:div w:id="563221317">
          <w:marLeft w:val="480"/>
          <w:marRight w:val="0"/>
          <w:marTop w:val="0"/>
          <w:marBottom w:val="0"/>
          <w:divBdr>
            <w:top w:val="none" w:sz="0" w:space="0" w:color="auto"/>
            <w:left w:val="none" w:sz="0" w:space="0" w:color="auto"/>
            <w:bottom w:val="none" w:sz="0" w:space="0" w:color="auto"/>
            <w:right w:val="none" w:sz="0" w:space="0" w:color="auto"/>
          </w:divBdr>
        </w:div>
        <w:div w:id="1144735088">
          <w:marLeft w:val="480"/>
          <w:marRight w:val="0"/>
          <w:marTop w:val="0"/>
          <w:marBottom w:val="0"/>
          <w:divBdr>
            <w:top w:val="none" w:sz="0" w:space="0" w:color="auto"/>
            <w:left w:val="none" w:sz="0" w:space="0" w:color="auto"/>
            <w:bottom w:val="none" w:sz="0" w:space="0" w:color="auto"/>
            <w:right w:val="none" w:sz="0" w:space="0" w:color="auto"/>
          </w:divBdr>
        </w:div>
        <w:div w:id="2033915748">
          <w:marLeft w:val="480"/>
          <w:marRight w:val="0"/>
          <w:marTop w:val="0"/>
          <w:marBottom w:val="0"/>
          <w:divBdr>
            <w:top w:val="none" w:sz="0" w:space="0" w:color="auto"/>
            <w:left w:val="none" w:sz="0" w:space="0" w:color="auto"/>
            <w:bottom w:val="none" w:sz="0" w:space="0" w:color="auto"/>
            <w:right w:val="none" w:sz="0" w:space="0" w:color="auto"/>
          </w:divBdr>
        </w:div>
        <w:div w:id="1476726524">
          <w:marLeft w:val="480"/>
          <w:marRight w:val="0"/>
          <w:marTop w:val="0"/>
          <w:marBottom w:val="0"/>
          <w:divBdr>
            <w:top w:val="none" w:sz="0" w:space="0" w:color="auto"/>
            <w:left w:val="none" w:sz="0" w:space="0" w:color="auto"/>
            <w:bottom w:val="none" w:sz="0" w:space="0" w:color="auto"/>
            <w:right w:val="none" w:sz="0" w:space="0" w:color="auto"/>
          </w:divBdr>
        </w:div>
        <w:div w:id="1585803050">
          <w:marLeft w:val="480"/>
          <w:marRight w:val="0"/>
          <w:marTop w:val="0"/>
          <w:marBottom w:val="0"/>
          <w:divBdr>
            <w:top w:val="none" w:sz="0" w:space="0" w:color="auto"/>
            <w:left w:val="none" w:sz="0" w:space="0" w:color="auto"/>
            <w:bottom w:val="none" w:sz="0" w:space="0" w:color="auto"/>
            <w:right w:val="none" w:sz="0" w:space="0" w:color="auto"/>
          </w:divBdr>
        </w:div>
        <w:div w:id="1166167297">
          <w:marLeft w:val="480"/>
          <w:marRight w:val="0"/>
          <w:marTop w:val="0"/>
          <w:marBottom w:val="0"/>
          <w:divBdr>
            <w:top w:val="none" w:sz="0" w:space="0" w:color="auto"/>
            <w:left w:val="none" w:sz="0" w:space="0" w:color="auto"/>
            <w:bottom w:val="none" w:sz="0" w:space="0" w:color="auto"/>
            <w:right w:val="none" w:sz="0" w:space="0" w:color="auto"/>
          </w:divBdr>
        </w:div>
        <w:div w:id="743456183">
          <w:marLeft w:val="480"/>
          <w:marRight w:val="0"/>
          <w:marTop w:val="0"/>
          <w:marBottom w:val="0"/>
          <w:divBdr>
            <w:top w:val="none" w:sz="0" w:space="0" w:color="auto"/>
            <w:left w:val="none" w:sz="0" w:space="0" w:color="auto"/>
            <w:bottom w:val="none" w:sz="0" w:space="0" w:color="auto"/>
            <w:right w:val="none" w:sz="0" w:space="0" w:color="auto"/>
          </w:divBdr>
        </w:div>
        <w:div w:id="627124486">
          <w:marLeft w:val="480"/>
          <w:marRight w:val="0"/>
          <w:marTop w:val="0"/>
          <w:marBottom w:val="0"/>
          <w:divBdr>
            <w:top w:val="none" w:sz="0" w:space="0" w:color="auto"/>
            <w:left w:val="none" w:sz="0" w:space="0" w:color="auto"/>
            <w:bottom w:val="none" w:sz="0" w:space="0" w:color="auto"/>
            <w:right w:val="none" w:sz="0" w:space="0" w:color="auto"/>
          </w:divBdr>
        </w:div>
        <w:div w:id="1918858469">
          <w:marLeft w:val="480"/>
          <w:marRight w:val="0"/>
          <w:marTop w:val="0"/>
          <w:marBottom w:val="0"/>
          <w:divBdr>
            <w:top w:val="none" w:sz="0" w:space="0" w:color="auto"/>
            <w:left w:val="none" w:sz="0" w:space="0" w:color="auto"/>
            <w:bottom w:val="none" w:sz="0" w:space="0" w:color="auto"/>
            <w:right w:val="none" w:sz="0" w:space="0" w:color="auto"/>
          </w:divBdr>
        </w:div>
        <w:div w:id="616721687">
          <w:marLeft w:val="480"/>
          <w:marRight w:val="0"/>
          <w:marTop w:val="0"/>
          <w:marBottom w:val="0"/>
          <w:divBdr>
            <w:top w:val="none" w:sz="0" w:space="0" w:color="auto"/>
            <w:left w:val="none" w:sz="0" w:space="0" w:color="auto"/>
            <w:bottom w:val="none" w:sz="0" w:space="0" w:color="auto"/>
            <w:right w:val="none" w:sz="0" w:space="0" w:color="auto"/>
          </w:divBdr>
        </w:div>
        <w:div w:id="628784832">
          <w:marLeft w:val="480"/>
          <w:marRight w:val="0"/>
          <w:marTop w:val="0"/>
          <w:marBottom w:val="0"/>
          <w:divBdr>
            <w:top w:val="none" w:sz="0" w:space="0" w:color="auto"/>
            <w:left w:val="none" w:sz="0" w:space="0" w:color="auto"/>
            <w:bottom w:val="none" w:sz="0" w:space="0" w:color="auto"/>
            <w:right w:val="none" w:sz="0" w:space="0" w:color="auto"/>
          </w:divBdr>
        </w:div>
        <w:div w:id="1209535826">
          <w:marLeft w:val="480"/>
          <w:marRight w:val="0"/>
          <w:marTop w:val="0"/>
          <w:marBottom w:val="0"/>
          <w:divBdr>
            <w:top w:val="none" w:sz="0" w:space="0" w:color="auto"/>
            <w:left w:val="none" w:sz="0" w:space="0" w:color="auto"/>
            <w:bottom w:val="none" w:sz="0" w:space="0" w:color="auto"/>
            <w:right w:val="none" w:sz="0" w:space="0" w:color="auto"/>
          </w:divBdr>
        </w:div>
        <w:div w:id="404764271">
          <w:marLeft w:val="480"/>
          <w:marRight w:val="0"/>
          <w:marTop w:val="0"/>
          <w:marBottom w:val="0"/>
          <w:divBdr>
            <w:top w:val="none" w:sz="0" w:space="0" w:color="auto"/>
            <w:left w:val="none" w:sz="0" w:space="0" w:color="auto"/>
            <w:bottom w:val="none" w:sz="0" w:space="0" w:color="auto"/>
            <w:right w:val="none" w:sz="0" w:space="0" w:color="auto"/>
          </w:divBdr>
        </w:div>
        <w:div w:id="1726102173">
          <w:marLeft w:val="480"/>
          <w:marRight w:val="0"/>
          <w:marTop w:val="0"/>
          <w:marBottom w:val="0"/>
          <w:divBdr>
            <w:top w:val="none" w:sz="0" w:space="0" w:color="auto"/>
            <w:left w:val="none" w:sz="0" w:space="0" w:color="auto"/>
            <w:bottom w:val="none" w:sz="0" w:space="0" w:color="auto"/>
            <w:right w:val="none" w:sz="0" w:space="0" w:color="auto"/>
          </w:divBdr>
        </w:div>
        <w:div w:id="803278253">
          <w:marLeft w:val="480"/>
          <w:marRight w:val="0"/>
          <w:marTop w:val="0"/>
          <w:marBottom w:val="0"/>
          <w:divBdr>
            <w:top w:val="none" w:sz="0" w:space="0" w:color="auto"/>
            <w:left w:val="none" w:sz="0" w:space="0" w:color="auto"/>
            <w:bottom w:val="none" w:sz="0" w:space="0" w:color="auto"/>
            <w:right w:val="none" w:sz="0" w:space="0" w:color="auto"/>
          </w:divBdr>
        </w:div>
        <w:div w:id="986011902">
          <w:marLeft w:val="480"/>
          <w:marRight w:val="0"/>
          <w:marTop w:val="0"/>
          <w:marBottom w:val="0"/>
          <w:divBdr>
            <w:top w:val="none" w:sz="0" w:space="0" w:color="auto"/>
            <w:left w:val="none" w:sz="0" w:space="0" w:color="auto"/>
            <w:bottom w:val="none" w:sz="0" w:space="0" w:color="auto"/>
            <w:right w:val="none" w:sz="0" w:space="0" w:color="auto"/>
          </w:divBdr>
        </w:div>
        <w:div w:id="494805138">
          <w:marLeft w:val="480"/>
          <w:marRight w:val="0"/>
          <w:marTop w:val="0"/>
          <w:marBottom w:val="0"/>
          <w:divBdr>
            <w:top w:val="none" w:sz="0" w:space="0" w:color="auto"/>
            <w:left w:val="none" w:sz="0" w:space="0" w:color="auto"/>
            <w:bottom w:val="none" w:sz="0" w:space="0" w:color="auto"/>
            <w:right w:val="none" w:sz="0" w:space="0" w:color="auto"/>
          </w:divBdr>
        </w:div>
        <w:div w:id="436216525">
          <w:marLeft w:val="480"/>
          <w:marRight w:val="0"/>
          <w:marTop w:val="0"/>
          <w:marBottom w:val="0"/>
          <w:divBdr>
            <w:top w:val="none" w:sz="0" w:space="0" w:color="auto"/>
            <w:left w:val="none" w:sz="0" w:space="0" w:color="auto"/>
            <w:bottom w:val="none" w:sz="0" w:space="0" w:color="auto"/>
            <w:right w:val="none" w:sz="0" w:space="0" w:color="auto"/>
          </w:divBdr>
        </w:div>
        <w:div w:id="388459530">
          <w:marLeft w:val="480"/>
          <w:marRight w:val="0"/>
          <w:marTop w:val="0"/>
          <w:marBottom w:val="0"/>
          <w:divBdr>
            <w:top w:val="none" w:sz="0" w:space="0" w:color="auto"/>
            <w:left w:val="none" w:sz="0" w:space="0" w:color="auto"/>
            <w:bottom w:val="none" w:sz="0" w:space="0" w:color="auto"/>
            <w:right w:val="none" w:sz="0" w:space="0" w:color="auto"/>
          </w:divBdr>
        </w:div>
        <w:div w:id="1564562498">
          <w:marLeft w:val="480"/>
          <w:marRight w:val="0"/>
          <w:marTop w:val="0"/>
          <w:marBottom w:val="0"/>
          <w:divBdr>
            <w:top w:val="none" w:sz="0" w:space="0" w:color="auto"/>
            <w:left w:val="none" w:sz="0" w:space="0" w:color="auto"/>
            <w:bottom w:val="none" w:sz="0" w:space="0" w:color="auto"/>
            <w:right w:val="none" w:sz="0" w:space="0" w:color="auto"/>
          </w:divBdr>
        </w:div>
        <w:div w:id="107087582">
          <w:marLeft w:val="480"/>
          <w:marRight w:val="0"/>
          <w:marTop w:val="0"/>
          <w:marBottom w:val="0"/>
          <w:divBdr>
            <w:top w:val="none" w:sz="0" w:space="0" w:color="auto"/>
            <w:left w:val="none" w:sz="0" w:space="0" w:color="auto"/>
            <w:bottom w:val="none" w:sz="0" w:space="0" w:color="auto"/>
            <w:right w:val="none" w:sz="0" w:space="0" w:color="auto"/>
          </w:divBdr>
        </w:div>
        <w:div w:id="209461265">
          <w:marLeft w:val="480"/>
          <w:marRight w:val="0"/>
          <w:marTop w:val="0"/>
          <w:marBottom w:val="0"/>
          <w:divBdr>
            <w:top w:val="none" w:sz="0" w:space="0" w:color="auto"/>
            <w:left w:val="none" w:sz="0" w:space="0" w:color="auto"/>
            <w:bottom w:val="none" w:sz="0" w:space="0" w:color="auto"/>
            <w:right w:val="none" w:sz="0" w:space="0" w:color="auto"/>
          </w:divBdr>
        </w:div>
        <w:div w:id="1113864541">
          <w:marLeft w:val="480"/>
          <w:marRight w:val="0"/>
          <w:marTop w:val="0"/>
          <w:marBottom w:val="0"/>
          <w:divBdr>
            <w:top w:val="none" w:sz="0" w:space="0" w:color="auto"/>
            <w:left w:val="none" w:sz="0" w:space="0" w:color="auto"/>
            <w:bottom w:val="none" w:sz="0" w:space="0" w:color="auto"/>
            <w:right w:val="none" w:sz="0" w:space="0" w:color="auto"/>
          </w:divBdr>
        </w:div>
        <w:div w:id="891503431">
          <w:marLeft w:val="480"/>
          <w:marRight w:val="0"/>
          <w:marTop w:val="0"/>
          <w:marBottom w:val="0"/>
          <w:divBdr>
            <w:top w:val="none" w:sz="0" w:space="0" w:color="auto"/>
            <w:left w:val="none" w:sz="0" w:space="0" w:color="auto"/>
            <w:bottom w:val="none" w:sz="0" w:space="0" w:color="auto"/>
            <w:right w:val="none" w:sz="0" w:space="0" w:color="auto"/>
          </w:divBdr>
        </w:div>
        <w:div w:id="473528628">
          <w:marLeft w:val="480"/>
          <w:marRight w:val="0"/>
          <w:marTop w:val="0"/>
          <w:marBottom w:val="0"/>
          <w:divBdr>
            <w:top w:val="none" w:sz="0" w:space="0" w:color="auto"/>
            <w:left w:val="none" w:sz="0" w:space="0" w:color="auto"/>
            <w:bottom w:val="none" w:sz="0" w:space="0" w:color="auto"/>
            <w:right w:val="none" w:sz="0" w:space="0" w:color="auto"/>
          </w:divBdr>
        </w:div>
        <w:div w:id="2113089291">
          <w:marLeft w:val="480"/>
          <w:marRight w:val="0"/>
          <w:marTop w:val="0"/>
          <w:marBottom w:val="0"/>
          <w:divBdr>
            <w:top w:val="none" w:sz="0" w:space="0" w:color="auto"/>
            <w:left w:val="none" w:sz="0" w:space="0" w:color="auto"/>
            <w:bottom w:val="none" w:sz="0" w:space="0" w:color="auto"/>
            <w:right w:val="none" w:sz="0" w:space="0" w:color="auto"/>
          </w:divBdr>
        </w:div>
        <w:div w:id="1221017047">
          <w:marLeft w:val="480"/>
          <w:marRight w:val="0"/>
          <w:marTop w:val="0"/>
          <w:marBottom w:val="0"/>
          <w:divBdr>
            <w:top w:val="none" w:sz="0" w:space="0" w:color="auto"/>
            <w:left w:val="none" w:sz="0" w:space="0" w:color="auto"/>
            <w:bottom w:val="none" w:sz="0" w:space="0" w:color="auto"/>
            <w:right w:val="none" w:sz="0" w:space="0" w:color="auto"/>
          </w:divBdr>
        </w:div>
        <w:div w:id="120461345">
          <w:marLeft w:val="480"/>
          <w:marRight w:val="0"/>
          <w:marTop w:val="0"/>
          <w:marBottom w:val="0"/>
          <w:divBdr>
            <w:top w:val="none" w:sz="0" w:space="0" w:color="auto"/>
            <w:left w:val="none" w:sz="0" w:space="0" w:color="auto"/>
            <w:bottom w:val="none" w:sz="0" w:space="0" w:color="auto"/>
            <w:right w:val="none" w:sz="0" w:space="0" w:color="auto"/>
          </w:divBdr>
        </w:div>
        <w:div w:id="1159997745">
          <w:marLeft w:val="480"/>
          <w:marRight w:val="0"/>
          <w:marTop w:val="0"/>
          <w:marBottom w:val="0"/>
          <w:divBdr>
            <w:top w:val="none" w:sz="0" w:space="0" w:color="auto"/>
            <w:left w:val="none" w:sz="0" w:space="0" w:color="auto"/>
            <w:bottom w:val="none" w:sz="0" w:space="0" w:color="auto"/>
            <w:right w:val="none" w:sz="0" w:space="0" w:color="auto"/>
          </w:divBdr>
        </w:div>
        <w:div w:id="1573199113">
          <w:marLeft w:val="480"/>
          <w:marRight w:val="0"/>
          <w:marTop w:val="0"/>
          <w:marBottom w:val="0"/>
          <w:divBdr>
            <w:top w:val="none" w:sz="0" w:space="0" w:color="auto"/>
            <w:left w:val="none" w:sz="0" w:space="0" w:color="auto"/>
            <w:bottom w:val="none" w:sz="0" w:space="0" w:color="auto"/>
            <w:right w:val="none" w:sz="0" w:space="0" w:color="auto"/>
          </w:divBdr>
        </w:div>
        <w:div w:id="1887914660">
          <w:marLeft w:val="480"/>
          <w:marRight w:val="0"/>
          <w:marTop w:val="0"/>
          <w:marBottom w:val="0"/>
          <w:divBdr>
            <w:top w:val="none" w:sz="0" w:space="0" w:color="auto"/>
            <w:left w:val="none" w:sz="0" w:space="0" w:color="auto"/>
            <w:bottom w:val="none" w:sz="0" w:space="0" w:color="auto"/>
            <w:right w:val="none" w:sz="0" w:space="0" w:color="auto"/>
          </w:divBdr>
        </w:div>
        <w:div w:id="384253510">
          <w:marLeft w:val="480"/>
          <w:marRight w:val="0"/>
          <w:marTop w:val="0"/>
          <w:marBottom w:val="0"/>
          <w:divBdr>
            <w:top w:val="none" w:sz="0" w:space="0" w:color="auto"/>
            <w:left w:val="none" w:sz="0" w:space="0" w:color="auto"/>
            <w:bottom w:val="none" w:sz="0" w:space="0" w:color="auto"/>
            <w:right w:val="none" w:sz="0" w:space="0" w:color="auto"/>
          </w:divBdr>
        </w:div>
        <w:div w:id="405686142">
          <w:marLeft w:val="480"/>
          <w:marRight w:val="0"/>
          <w:marTop w:val="0"/>
          <w:marBottom w:val="0"/>
          <w:divBdr>
            <w:top w:val="none" w:sz="0" w:space="0" w:color="auto"/>
            <w:left w:val="none" w:sz="0" w:space="0" w:color="auto"/>
            <w:bottom w:val="none" w:sz="0" w:space="0" w:color="auto"/>
            <w:right w:val="none" w:sz="0" w:space="0" w:color="auto"/>
          </w:divBdr>
        </w:div>
      </w:divsChild>
    </w:div>
    <w:div w:id="1325159685">
      <w:bodyDiv w:val="1"/>
      <w:marLeft w:val="0"/>
      <w:marRight w:val="0"/>
      <w:marTop w:val="0"/>
      <w:marBottom w:val="0"/>
      <w:divBdr>
        <w:top w:val="none" w:sz="0" w:space="0" w:color="auto"/>
        <w:left w:val="none" w:sz="0" w:space="0" w:color="auto"/>
        <w:bottom w:val="none" w:sz="0" w:space="0" w:color="auto"/>
        <w:right w:val="none" w:sz="0" w:space="0" w:color="auto"/>
      </w:divBdr>
    </w:div>
    <w:div w:id="1325353010">
      <w:bodyDiv w:val="1"/>
      <w:marLeft w:val="0"/>
      <w:marRight w:val="0"/>
      <w:marTop w:val="0"/>
      <w:marBottom w:val="0"/>
      <w:divBdr>
        <w:top w:val="none" w:sz="0" w:space="0" w:color="auto"/>
        <w:left w:val="none" w:sz="0" w:space="0" w:color="auto"/>
        <w:bottom w:val="none" w:sz="0" w:space="0" w:color="auto"/>
        <w:right w:val="none" w:sz="0" w:space="0" w:color="auto"/>
      </w:divBdr>
    </w:div>
    <w:div w:id="1325402668">
      <w:bodyDiv w:val="1"/>
      <w:marLeft w:val="0"/>
      <w:marRight w:val="0"/>
      <w:marTop w:val="0"/>
      <w:marBottom w:val="0"/>
      <w:divBdr>
        <w:top w:val="none" w:sz="0" w:space="0" w:color="auto"/>
        <w:left w:val="none" w:sz="0" w:space="0" w:color="auto"/>
        <w:bottom w:val="none" w:sz="0" w:space="0" w:color="auto"/>
        <w:right w:val="none" w:sz="0" w:space="0" w:color="auto"/>
      </w:divBdr>
    </w:div>
    <w:div w:id="1325938374">
      <w:bodyDiv w:val="1"/>
      <w:marLeft w:val="0"/>
      <w:marRight w:val="0"/>
      <w:marTop w:val="0"/>
      <w:marBottom w:val="0"/>
      <w:divBdr>
        <w:top w:val="none" w:sz="0" w:space="0" w:color="auto"/>
        <w:left w:val="none" w:sz="0" w:space="0" w:color="auto"/>
        <w:bottom w:val="none" w:sz="0" w:space="0" w:color="auto"/>
        <w:right w:val="none" w:sz="0" w:space="0" w:color="auto"/>
      </w:divBdr>
    </w:div>
    <w:div w:id="1326204958">
      <w:bodyDiv w:val="1"/>
      <w:marLeft w:val="0"/>
      <w:marRight w:val="0"/>
      <w:marTop w:val="0"/>
      <w:marBottom w:val="0"/>
      <w:divBdr>
        <w:top w:val="none" w:sz="0" w:space="0" w:color="auto"/>
        <w:left w:val="none" w:sz="0" w:space="0" w:color="auto"/>
        <w:bottom w:val="none" w:sz="0" w:space="0" w:color="auto"/>
        <w:right w:val="none" w:sz="0" w:space="0" w:color="auto"/>
      </w:divBdr>
    </w:div>
    <w:div w:id="1326586863">
      <w:bodyDiv w:val="1"/>
      <w:marLeft w:val="0"/>
      <w:marRight w:val="0"/>
      <w:marTop w:val="0"/>
      <w:marBottom w:val="0"/>
      <w:divBdr>
        <w:top w:val="none" w:sz="0" w:space="0" w:color="auto"/>
        <w:left w:val="none" w:sz="0" w:space="0" w:color="auto"/>
        <w:bottom w:val="none" w:sz="0" w:space="0" w:color="auto"/>
        <w:right w:val="none" w:sz="0" w:space="0" w:color="auto"/>
      </w:divBdr>
    </w:div>
    <w:div w:id="1326661928">
      <w:bodyDiv w:val="1"/>
      <w:marLeft w:val="0"/>
      <w:marRight w:val="0"/>
      <w:marTop w:val="0"/>
      <w:marBottom w:val="0"/>
      <w:divBdr>
        <w:top w:val="none" w:sz="0" w:space="0" w:color="auto"/>
        <w:left w:val="none" w:sz="0" w:space="0" w:color="auto"/>
        <w:bottom w:val="none" w:sz="0" w:space="0" w:color="auto"/>
        <w:right w:val="none" w:sz="0" w:space="0" w:color="auto"/>
      </w:divBdr>
    </w:div>
    <w:div w:id="1326742076">
      <w:bodyDiv w:val="1"/>
      <w:marLeft w:val="0"/>
      <w:marRight w:val="0"/>
      <w:marTop w:val="0"/>
      <w:marBottom w:val="0"/>
      <w:divBdr>
        <w:top w:val="none" w:sz="0" w:space="0" w:color="auto"/>
        <w:left w:val="none" w:sz="0" w:space="0" w:color="auto"/>
        <w:bottom w:val="none" w:sz="0" w:space="0" w:color="auto"/>
        <w:right w:val="none" w:sz="0" w:space="0" w:color="auto"/>
      </w:divBdr>
    </w:div>
    <w:div w:id="1327442296">
      <w:bodyDiv w:val="1"/>
      <w:marLeft w:val="0"/>
      <w:marRight w:val="0"/>
      <w:marTop w:val="0"/>
      <w:marBottom w:val="0"/>
      <w:divBdr>
        <w:top w:val="none" w:sz="0" w:space="0" w:color="auto"/>
        <w:left w:val="none" w:sz="0" w:space="0" w:color="auto"/>
        <w:bottom w:val="none" w:sz="0" w:space="0" w:color="auto"/>
        <w:right w:val="none" w:sz="0" w:space="0" w:color="auto"/>
      </w:divBdr>
    </w:div>
    <w:div w:id="1327594999">
      <w:bodyDiv w:val="1"/>
      <w:marLeft w:val="0"/>
      <w:marRight w:val="0"/>
      <w:marTop w:val="0"/>
      <w:marBottom w:val="0"/>
      <w:divBdr>
        <w:top w:val="none" w:sz="0" w:space="0" w:color="auto"/>
        <w:left w:val="none" w:sz="0" w:space="0" w:color="auto"/>
        <w:bottom w:val="none" w:sz="0" w:space="0" w:color="auto"/>
        <w:right w:val="none" w:sz="0" w:space="0" w:color="auto"/>
      </w:divBdr>
    </w:div>
    <w:div w:id="1327904940">
      <w:bodyDiv w:val="1"/>
      <w:marLeft w:val="0"/>
      <w:marRight w:val="0"/>
      <w:marTop w:val="0"/>
      <w:marBottom w:val="0"/>
      <w:divBdr>
        <w:top w:val="none" w:sz="0" w:space="0" w:color="auto"/>
        <w:left w:val="none" w:sz="0" w:space="0" w:color="auto"/>
        <w:bottom w:val="none" w:sz="0" w:space="0" w:color="auto"/>
        <w:right w:val="none" w:sz="0" w:space="0" w:color="auto"/>
      </w:divBdr>
    </w:div>
    <w:div w:id="1328289519">
      <w:bodyDiv w:val="1"/>
      <w:marLeft w:val="0"/>
      <w:marRight w:val="0"/>
      <w:marTop w:val="0"/>
      <w:marBottom w:val="0"/>
      <w:divBdr>
        <w:top w:val="none" w:sz="0" w:space="0" w:color="auto"/>
        <w:left w:val="none" w:sz="0" w:space="0" w:color="auto"/>
        <w:bottom w:val="none" w:sz="0" w:space="0" w:color="auto"/>
        <w:right w:val="none" w:sz="0" w:space="0" w:color="auto"/>
      </w:divBdr>
    </w:div>
    <w:div w:id="1328632534">
      <w:bodyDiv w:val="1"/>
      <w:marLeft w:val="0"/>
      <w:marRight w:val="0"/>
      <w:marTop w:val="0"/>
      <w:marBottom w:val="0"/>
      <w:divBdr>
        <w:top w:val="none" w:sz="0" w:space="0" w:color="auto"/>
        <w:left w:val="none" w:sz="0" w:space="0" w:color="auto"/>
        <w:bottom w:val="none" w:sz="0" w:space="0" w:color="auto"/>
        <w:right w:val="none" w:sz="0" w:space="0" w:color="auto"/>
      </w:divBdr>
    </w:div>
    <w:div w:id="1328942662">
      <w:bodyDiv w:val="1"/>
      <w:marLeft w:val="0"/>
      <w:marRight w:val="0"/>
      <w:marTop w:val="0"/>
      <w:marBottom w:val="0"/>
      <w:divBdr>
        <w:top w:val="none" w:sz="0" w:space="0" w:color="auto"/>
        <w:left w:val="none" w:sz="0" w:space="0" w:color="auto"/>
        <w:bottom w:val="none" w:sz="0" w:space="0" w:color="auto"/>
        <w:right w:val="none" w:sz="0" w:space="0" w:color="auto"/>
      </w:divBdr>
    </w:div>
    <w:div w:id="1329401533">
      <w:bodyDiv w:val="1"/>
      <w:marLeft w:val="0"/>
      <w:marRight w:val="0"/>
      <w:marTop w:val="0"/>
      <w:marBottom w:val="0"/>
      <w:divBdr>
        <w:top w:val="none" w:sz="0" w:space="0" w:color="auto"/>
        <w:left w:val="none" w:sz="0" w:space="0" w:color="auto"/>
        <w:bottom w:val="none" w:sz="0" w:space="0" w:color="auto"/>
        <w:right w:val="none" w:sz="0" w:space="0" w:color="auto"/>
      </w:divBdr>
    </w:div>
    <w:div w:id="1330208459">
      <w:bodyDiv w:val="1"/>
      <w:marLeft w:val="0"/>
      <w:marRight w:val="0"/>
      <w:marTop w:val="0"/>
      <w:marBottom w:val="0"/>
      <w:divBdr>
        <w:top w:val="none" w:sz="0" w:space="0" w:color="auto"/>
        <w:left w:val="none" w:sz="0" w:space="0" w:color="auto"/>
        <w:bottom w:val="none" w:sz="0" w:space="0" w:color="auto"/>
        <w:right w:val="none" w:sz="0" w:space="0" w:color="auto"/>
      </w:divBdr>
    </w:div>
    <w:div w:id="1330600198">
      <w:bodyDiv w:val="1"/>
      <w:marLeft w:val="0"/>
      <w:marRight w:val="0"/>
      <w:marTop w:val="0"/>
      <w:marBottom w:val="0"/>
      <w:divBdr>
        <w:top w:val="none" w:sz="0" w:space="0" w:color="auto"/>
        <w:left w:val="none" w:sz="0" w:space="0" w:color="auto"/>
        <w:bottom w:val="none" w:sz="0" w:space="0" w:color="auto"/>
        <w:right w:val="none" w:sz="0" w:space="0" w:color="auto"/>
      </w:divBdr>
    </w:div>
    <w:div w:id="1330988671">
      <w:bodyDiv w:val="1"/>
      <w:marLeft w:val="0"/>
      <w:marRight w:val="0"/>
      <w:marTop w:val="0"/>
      <w:marBottom w:val="0"/>
      <w:divBdr>
        <w:top w:val="none" w:sz="0" w:space="0" w:color="auto"/>
        <w:left w:val="none" w:sz="0" w:space="0" w:color="auto"/>
        <w:bottom w:val="none" w:sz="0" w:space="0" w:color="auto"/>
        <w:right w:val="none" w:sz="0" w:space="0" w:color="auto"/>
      </w:divBdr>
      <w:divsChild>
        <w:div w:id="490756936">
          <w:marLeft w:val="480"/>
          <w:marRight w:val="0"/>
          <w:marTop w:val="0"/>
          <w:marBottom w:val="0"/>
          <w:divBdr>
            <w:top w:val="none" w:sz="0" w:space="0" w:color="auto"/>
            <w:left w:val="none" w:sz="0" w:space="0" w:color="auto"/>
            <w:bottom w:val="none" w:sz="0" w:space="0" w:color="auto"/>
            <w:right w:val="none" w:sz="0" w:space="0" w:color="auto"/>
          </w:divBdr>
        </w:div>
        <w:div w:id="215358763">
          <w:marLeft w:val="480"/>
          <w:marRight w:val="0"/>
          <w:marTop w:val="0"/>
          <w:marBottom w:val="0"/>
          <w:divBdr>
            <w:top w:val="none" w:sz="0" w:space="0" w:color="auto"/>
            <w:left w:val="none" w:sz="0" w:space="0" w:color="auto"/>
            <w:bottom w:val="none" w:sz="0" w:space="0" w:color="auto"/>
            <w:right w:val="none" w:sz="0" w:space="0" w:color="auto"/>
          </w:divBdr>
        </w:div>
        <w:div w:id="151650768">
          <w:marLeft w:val="480"/>
          <w:marRight w:val="0"/>
          <w:marTop w:val="0"/>
          <w:marBottom w:val="0"/>
          <w:divBdr>
            <w:top w:val="none" w:sz="0" w:space="0" w:color="auto"/>
            <w:left w:val="none" w:sz="0" w:space="0" w:color="auto"/>
            <w:bottom w:val="none" w:sz="0" w:space="0" w:color="auto"/>
            <w:right w:val="none" w:sz="0" w:space="0" w:color="auto"/>
          </w:divBdr>
        </w:div>
        <w:div w:id="2147236100">
          <w:marLeft w:val="480"/>
          <w:marRight w:val="0"/>
          <w:marTop w:val="0"/>
          <w:marBottom w:val="0"/>
          <w:divBdr>
            <w:top w:val="none" w:sz="0" w:space="0" w:color="auto"/>
            <w:left w:val="none" w:sz="0" w:space="0" w:color="auto"/>
            <w:bottom w:val="none" w:sz="0" w:space="0" w:color="auto"/>
            <w:right w:val="none" w:sz="0" w:space="0" w:color="auto"/>
          </w:divBdr>
        </w:div>
        <w:div w:id="1639918454">
          <w:marLeft w:val="480"/>
          <w:marRight w:val="0"/>
          <w:marTop w:val="0"/>
          <w:marBottom w:val="0"/>
          <w:divBdr>
            <w:top w:val="none" w:sz="0" w:space="0" w:color="auto"/>
            <w:left w:val="none" w:sz="0" w:space="0" w:color="auto"/>
            <w:bottom w:val="none" w:sz="0" w:space="0" w:color="auto"/>
            <w:right w:val="none" w:sz="0" w:space="0" w:color="auto"/>
          </w:divBdr>
        </w:div>
        <w:div w:id="1341272288">
          <w:marLeft w:val="480"/>
          <w:marRight w:val="0"/>
          <w:marTop w:val="0"/>
          <w:marBottom w:val="0"/>
          <w:divBdr>
            <w:top w:val="none" w:sz="0" w:space="0" w:color="auto"/>
            <w:left w:val="none" w:sz="0" w:space="0" w:color="auto"/>
            <w:bottom w:val="none" w:sz="0" w:space="0" w:color="auto"/>
            <w:right w:val="none" w:sz="0" w:space="0" w:color="auto"/>
          </w:divBdr>
        </w:div>
        <w:div w:id="161775219">
          <w:marLeft w:val="480"/>
          <w:marRight w:val="0"/>
          <w:marTop w:val="0"/>
          <w:marBottom w:val="0"/>
          <w:divBdr>
            <w:top w:val="none" w:sz="0" w:space="0" w:color="auto"/>
            <w:left w:val="none" w:sz="0" w:space="0" w:color="auto"/>
            <w:bottom w:val="none" w:sz="0" w:space="0" w:color="auto"/>
            <w:right w:val="none" w:sz="0" w:space="0" w:color="auto"/>
          </w:divBdr>
        </w:div>
        <w:div w:id="604309525">
          <w:marLeft w:val="480"/>
          <w:marRight w:val="0"/>
          <w:marTop w:val="0"/>
          <w:marBottom w:val="0"/>
          <w:divBdr>
            <w:top w:val="none" w:sz="0" w:space="0" w:color="auto"/>
            <w:left w:val="none" w:sz="0" w:space="0" w:color="auto"/>
            <w:bottom w:val="none" w:sz="0" w:space="0" w:color="auto"/>
            <w:right w:val="none" w:sz="0" w:space="0" w:color="auto"/>
          </w:divBdr>
        </w:div>
        <w:div w:id="310134286">
          <w:marLeft w:val="480"/>
          <w:marRight w:val="0"/>
          <w:marTop w:val="0"/>
          <w:marBottom w:val="0"/>
          <w:divBdr>
            <w:top w:val="none" w:sz="0" w:space="0" w:color="auto"/>
            <w:left w:val="none" w:sz="0" w:space="0" w:color="auto"/>
            <w:bottom w:val="none" w:sz="0" w:space="0" w:color="auto"/>
            <w:right w:val="none" w:sz="0" w:space="0" w:color="auto"/>
          </w:divBdr>
        </w:div>
        <w:div w:id="447430031">
          <w:marLeft w:val="480"/>
          <w:marRight w:val="0"/>
          <w:marTop w:val="0"/>
          <w:marBottom w:val="0"/>
          <w:divBdr>
            <w:top w:val="none" w:sz="0" w:space="0" w:color="auto"/>
            <w:left w:val="none" w:sz="0" w:space="0" w:color="auto"/>
            <w:bottom w:val="none" w:sz="0" w:space="0" w:color="auto"/>
            <w:right w:val="none" w:sz="0" w:space="0" w:color="auto"/>
          </w:divBdr>
        </w:div>
        <w:div w:id="1066415845">
          <w:marLeft w:val="480"/>
          <w:marRight w:val="0"/>
          <w:marTop w:val="0"/>
          <w:marBottom w:val="0"/>
          <w:divBdr>
            <w:top w:val="none" w:sz="0" w:space="0" w:color="auto"/>
            <w:left w:val="none" w:sz="0" w:space="0" w:color="auto"/>
            <w:bottom w:val="none" w:sz="0" w:space="0" w:color="auto"/>
            <w:right w:val="none" w:sz="0" w:space="0" w:color="auto"/>
          </w:divBdr>
        </w:div>
        <w:div w:id="1957980983">
          <w:marLeft w:val="480"/>
          <w:marRight w:val="0"/>
          <w:marTop w:val="0"/>
          <w:marBottom w:val="0"/>
          <w:divBdr>
            <w:top w:val="none" w:sz="0" w:space="0" w:color="auto"/>
            <w:left w:val="none" w:sz="0" w:space="0" w:color="auto"/>
            <w:bottom w:val="none" w:sz="0" w:space="0" w:color="auto"/>
            <w:right w:val="none" w:sz="0" w:space="0" w:color="auto"/>
          </w:divBdr>
        </w:div>
        <w:div w:id="1159888727">
          <w:marLeft w:val="480"/>
          <w:marRight w:val="0"/>
          <w:marTop w:val="0"/>
          <w:marBottom w:val="0"/>
          <w:divBdr>
            <w:top w:val="none" w:sz="0" w:space="0" w:color="auto"/>
            <w:left w:val="none" w:sz="0" w:space="0" w:color="auto"/>
            <w:bottom w:val="none" w:sz="0" w:space="0" w:color="auto"/>
            <w:right w:val="none" w:sz="0" w:space="0" w:color="auto"/>
          </w:divBdr>
        </w:div>
        <w:div w:id="1506702448">
          <w:marLeft w:val="480"/>
          <w:marRight w:val="0"/>
          <w:marTop w:val="0"/>
          <w:marBottom w:val="0"/>
          <w:divBdr>
            <w:top w:val="none" w:sz="0" w:space="0" w:color="auto"/>
            <w:left w:val="none" w:sz="0" w:space="0" w:color="auto"/>
            <w:bottom w:val="none" w:sz="0" w:space="0" w:color="auto"/>
            <w:right w:val="none" w:sz="0" w:space="0" w:color="auto"/>
          </w:divBdr>
        </w:div>
        <w:div w:id="499664891">
          <w:marLeft w:val="480"/>
          <w:marRight w:val="0"/>
          <w:marTop w:val="0"/>
          <w:marBottom w:val="0"/>
          <w:divBdr>
            <w:top w:val="none" w:sz="0" w:space="0" w:color="auto"/>
            <w:left w:val="none" w:sz="0" w:space="0" w:color="auto"/>
            <w:bottom w:val="none" w:sz="0" w:space="0" w:color="auto"/>
            <w:right w:val="none" w:sz="0" w:space="0" w:color="auto"/>
          </w:divBdr>
        </w:div>
        <w:div w:id="54276418">
          <w:marLeft w:val="480"/>
          <w:marRight w:val="0"/>
          <w:marTop w:val="0"/>
          <w:marBottom w:val="0"/>
          <w:divBdr>
            <w:top w:val="none" w:sz="0" w:space="0" w:color="auto"/>
            <w:left w:val="none" w:sz="0" w:space="0" w:color="auto"/>
            <w:bottom w:val="none" w:sz="0" w:space="0" w:color="auto"/>
            <w:right w:val="none" w:sz="0" w:space="0" w:color="auto"/>
          </w:divBdr>
        </w:div>
        <w:div w:id="1387755272">
          <w:marLeft w:val="480"/>
          <w:marRight w:val="0"/>
          <w:marTop w:val="0"/>
          <w:marBottom w:val="0"/>
          <w:divBdr>
            <w:top w:val="none" w:sz="0" w:space="0" w:color="auto"/>
            <w:left w:val="none" w:sz="0" w:space="0" w:color="auto"/>
            <w:bottom w:val="none" w:sz="0" w:space="0" w:color="auto"/>
            <w:right w:val="none" w:sz="0" w:space="0" w:color="auto"/>
          </w:divBdr>
        </w:div>
        <w:div w:id="463424249">
          <w:marLeft w:val="480"/>
          <w:marRight w:val="0"/>
          <w:marTop w:val="0"/>
          <w:marBottom w:val="0"/>
          <w:divBdr>
            <w:top w:val="none" w:sz="0" w:space="0" w:color="auto"/>
            <w:left w:val="none" w:sz="0" w:space="0" w:color="auto"/>
            <w:bottom w:val="none" w:sz="0" w:space="0" w:color="auto"/>
            <w:right w:val="none" w:sz="0" w:space="0" w:color="auto"/>
          </w:divBdr>
        </w:div>
        <w:div w:id="1599799710">
          <w:marLeft w:val="480"/>
          <w:marRight w:val="0"/>
          <w:marTop w:val="0"/>
          <w:marBottom w:val="0"/>
          <w:divBdr>
            <w:top w:val="none" w:sz="0" w:space="0" w:color="auto"/>
            <w:left w:val="none" w:sz="0" w:space="0" w:color="auto"/>
            <w:bottom w:val="none" w:sz="0" w:space="0" w:color="auto"/>
            <w:right w:val="none" w:sz="0" w:space="0" w:color="auto"/>
          </w:divBdr>
        </w:div>
        <w:div w:id="2140568291">
          <w:marLeft w:val="480"/>
          <w:marRight w:val="0"/>
          <w:marTop w:val="0"/>
          <w:marBottom w:val="0"/>
          <w:divBdr>
            <w:top w:val="none" w:sz="0" w:space="0" w:color="auto"/>
            <w:left w:val="none" w:sz="0" w:space="0" w:color="auto"/>
            <w:bottom w:val="none" w:sz="0" w:space="0" w:color="auto"/>
            <w:right w:val="none" w:sz="0" w:space="0" w:color="auto"/>
          </w:divBdr>
        </w:div>
        <w:div w:id="288315902">
          <w:marLeft w:val="480"/>
          <w:marRight w:val="0"/>
          <w:marTop w:val="0"/>
          <w:marBottom w:val="0"/>
          <w:divBdr>
            <w:top w:val="none" w:sz="0" w:space="0" w:color="auto"/>
            <w:left w:val="none" w:sz="0" w:space="0" w:color="auto"/>
            <w:bottom w:val="none" w:sz="0" w:space="0" w:color="auto"/>
            <w:right w:val="none" w:sz="0" w:space="0" w:color="auto"/>
          </w:divBdr>
        </w:div>
        <w:div w:id="108480013">
          <w:marLeft w:val="480"/>
          <w:marRight w:val="0"/>
          <w:marTop w:val="0"/>
          <w:marBottom w:val="0"/>
          <w:divBdr>
            <w:top w:val="none" w:sz="0" w:space="0" w:color="auto"/>
            <w:left w:val="none" w:sz="0" w:space="0" w:color="auto"/>
            <w:bottom w:val="none" w:sz="0" w:space="0" w:color="auto"/>
            <w:right w:val="none" w:sz="0" w:space="0" w:color="auto"/>
          </w:divBdr>
        </w:div>
        <w:div w:id="47461485">
          <w:marLeft w:val="480"/>
          <w:marRight w:val="0"/>
          <w:marTop w:val="0"/>
          <w:marBottom w:val="0"/>
          <w:divBdr>
            <w:top w:val="none" w:sz="0" w:space="0" w:color="auto"/>
            <w:left w:val="none" w:sz="0" w:space="0" w:color="auto"/>
            <w:bottom w:val="none" w:sz="0" w:space="0" w:color="auto"/>
            <w:right w:val="none" w:sz="0" w:space="0" w:color="auto"/>
          </w:divBdr>
        </w:div>
        <w:div w:id="1197767925">
          <w:marLeft w:val="480"/>
          <w:marRight w:val="0"/>
          <w:marTop w:val="0"/>
          <w:marBottom w:val="0"/>
          <w:divBdr>
            <w:top w:val="none" w:sz="0" w:space="0" w:color="auto"/>
            <w:left w:val="none" w:sz="0" w:space="0" w:color="auto"/>
            <w:bottom w:val="none" w:sz="0" w:space="0" w:color="auto"/>
            <w:right w:val="none" w:sz="0" w:space="0" w:color="auto"/>
          </w:divBdr>
        </w:div>
        <w:div w:id="2002660485">
          <w:marLeft w:val="480"/>
          <w:marRight w:val="0"/>
          <w:marTop w:val="0"/>
          <w:marBottom w:val="0"/>
          <w:divBdr>
            <w:top w:val="none" w:sz="0" w:space="0" w:color="auto"/>
            <w:left w:val="none" w:sz="0" w:space="0" w:color="auto"/>
            <w:bottom w:val="none" w:sz="0" w:space="0" w:color="auto"/>
            <w:right w:val="none" w:sz="0" w:space="0" w:color="auto"/>
          </w:divBdr>
        </w:div>
        <w:div w:id="263611354">
          <w:marLeft w:val="480"/>
          <w:marRight w:val="0"/>
          <w:marTop w:val="0"/>
          <w:marBottom w:val="0"/>
          <w:divBdr>
            <w:top w:val="none" w:sz="0" w:space="0" w:color="auto"/>
            <w:left w:val="none" w:sz="0" w:space="0" w:color="auto"/>
            <w:bottom w:val="none" w:sz="0" w:space="0" w:color="auto"/>
            <w:right w:val="none" w:sz="0" w:space="0" w:color="auto"/>
          </w:divBdr>
        </w:div>
      </w:divsChild>
    </w:div>
    <w:div w:id="1331374141">
      <w:bodyDiv w:val="1"/>
      <w:marLeft w:val="0"/>
      <w:marRight w:val="0"/>
      <w:marTop w:val="0"/>
      <w:marBottom w:val="0"/>
      <w:divBdr>
        <w:top w:val="none" w:sz="0" w:space="0" w:color="auto"/>
        <w:left w:val="none" w:sz="0" w:space="0" w:color="auto"/>
        <w:bottom w:val="none" w:sz="0" w:space="0" w:color="auto"/>
        <w:right w:val="none" w:sz="0" w:space="0" w:color="auto"/>
      </w:divBdr>
    </w:div>
    <w:div w:id="1331523663">
      <w:bodyDiv w:val="1"/>
      <w:marLeft w:val="0"/>
      <w:marRight w:val="0"/>
      <w:marTop w:val="0"/>
      <w:marBottom w:val="0"/>
      <w:divBdr>
        <w:top w:val="none" w:sz="0" w:space="0" w:color="auto"/>
        <w:left w:val="none" w:sz="0" w:space="0" w:color="auto"/>
        <w:bottom w:val="none" w:sz="0" w:space="0" w:color="auto"/>
        <w:right w:val="none" w:sz="0" w:space="0" w:color="auto"/>
      </w:divBdr>
    </w:div>
    <w:div w:id="1331568700">
      <w:bodyDiv w:val="1"/>
      <w:marLeft w:val="0"/>
      <w:marRight w:val="0"/>
      <w:marTop w:val="0"/>
      <w:marBottom w:val="0"/>
      <w:divBdr>
        <w:top w:val="none" w:sz="0" w:space="0" w:color="auto"/>
        <w:left w:val="none" w:sz="0" w:space="0" w:color="auto"/>
        <w:bottom w:val="none" w:sz="0" w:space="0" w:color="auto"/>
        <w:right w:val="none" w:sz="0" w:space="0" w:color="auto"/>
      </w:divBdr>
    </w:div>
    <w:div w:id="1332486140">
      <w:bodyDiv w:val="1"/>
      <w:marLeft w:val="0"/>
      <w:marRight w:val="0"/>
      <w:marTop w:val="0"/>
      <w:marBottom w:val="0"/>
      <w:divBdr>
        <w:top w:val="none" w:sz="0" w:space="0" w:color="auto"/>
        <w:left w:val="none" w:sz="0" w:space="0" w:color="auto"/>
        <w:bottom w:val="none" w:sz="0" w:space="0" w:color="auto"/>
        <w:right w:val="none" w:sz="0" w:space="0" w:color="auto"/>
      </w:divBdr>
    </w:div>
    <w:div w:id="1333070143">
      <w:bodyDiv w:val="1"/>
      <w:marLeft w:val="0"/>
      <w:marRight w:val="0"/>
      <w:marTop w:val="0"/>
      <w:marBottom w:val="0"/>
      <w:divBdr>
        <w:top w:val="none" w:sz="0" w:space="0" w:color="auto"/>
        <w:left w:val="none" w:sz="0" w:space="0" w:color="auto"/>
        <w:bottom w:val="none" w:sz="0" w:space="0" w:color="auto"/>
        <w:right w:val="none" w:sz="0" w:space="0" w:color="auto"/>
      </w:divBdr>
    </w:div>
    <w:div w:id="1333072598">
      <w:bodyDiv w:val="1"/>
      <w:marLeft w:val="0"/>
      <w:marRight w:val="0"/>
      <w:marTop w:val="0"/>
      <w:marBottom w:val="0"/>
      <w:divBdr>
        <w:top w:val="none" w:sz="0" w:space="0" w:color="auto"/>
        <w:left w:val="none" w:sz="0" w:space="0" w:color="auto"/>
        <w:bottom w:val="none" w:sz="0" w:space="0" w:color="auto"/>
        <w:right w:val="none" w:sz="0" w:space="0" w:color="auto"/>
      </w:divBdr>
    </w:div>
    <w:div w:id="1333216526">
      <w:bodyDiv w:val="1"/>
      <w:marLeft w:val="0"/>
      <w:marRight w:val="0"/>
      <w:marTop w:val="0"/>
      <w:marBottom w:val="0"/>
      <w:divBdr>
        <w:top w:val="none" w:sz="0" w:space="0" w:color="auto"/>
        <w:left w:val="none" w:sz="0" w:space="0" w:color="auto"/>
        <w:bottom w:val="none" w:sz="0" w:space="0" w:color="auto"/>
        <w:right w:val="none" w:sz="0" w:space="0" w:color="auto"/>
      </w:divBdr>
    </w:div>
    <w:div w:id="1333800951">
      <w:bodyDiv w:val="1"/>
      <w:marLeft w:val="0"/>
      <w:marRight w:val="0"/>
      <w:marTop w:val="0"/>
      <w:marBottom w:val="0"/>
      <w:divBdr>
        <w:top w:val="none" w:sz="0" w:space="0" w:color="auto"/>
        <w:left w:val="none" w:sz="0" w:space="0" w:color="auto"/>
        <w:bottom w:val="none" w:sz="0" w:space="0" w:color="auto"/>
        <w:right w:val="none" w:sz="0" w:space="0" w:color="auto"/>
      </w:divBdr>
    </w:div>
    <w:div w:id="1333874847">
      <w:bodyDiv w:val="1"/>
      <w:marLeft w:val="0"/>
      <w:marRight w:val="0"/>
      <w:marTop w:val="0"/>
      <w:marBottom w:val="0"/>
      <w:divBdr>
        <w:top w:val="none" w:sz="0" w:space="0" w:color="auto"/>
        <w:left w:val="none" w:sz="0" w:space="0" w:color="auto"/>
        <w:bottom w:val="none" w:sz="0" w:space="0" w:color="auto"/>
        <w:right w:val="none" w:sz="0" w:space="0" w:color="auto"/>
      </w:divBdr>
    </w:div>
    <w:div w:id="1333875895">
      <w:bodyDiv w:val="1"/>
      <w:marLeft w:val="0"/>
      <w:marRight w:val="0"/>
      <w:marTop w:val="0"/>
      <w:marBottom w:val="0"/>
      <w:divBdr>
        <w:top w:val="none" w:sz="0" w:space="0" w:color="auto"/>
        <w:left w:val="none" w:sz="0" w:space="0" w:color="auto"/>
        <w:bottom w:val="none" w:sz="0" w:space="0" w:color="auto"/>
        <w:right w:val="none" w:sz="0" w:space="0" w:color="auto"/>
      </w:divBdr>
    </w:div>
    <w:div w:id="1334068305">
      <w:bodyDiv w:val="1"/>
      <w:marLeft w:val="0"/>
      <w:marRight w:val="0"/>
      <w:marTop w:val="0"/>
      <w:marBottom w:val="0"/>
      <w:divBdr>
        <w:top w:val="none" w:sz="0" w:space="0" w:color="auto"/>
        <w:left w:val="none" w:sz="0" w:space="0" w:color="auto"/>
        <w:bottom w:val="none" w:sz="0" w:space="0" w:color="auto"/>
        <w:right w:val="none" w:sz="0" w:space="0" w:color="auto"/>
      </w:divBdr>
    </w:div>
    <w:div w:id="1334186524">
      <w:bodyDiv w:val="1"/>
      <w:marLeft w:val="0"/>
      <w:marRight w:val="0"/>
      <w:marTop w:val="0"/>
      <w:marBottom w:val="0"/>
      <w:divBdr>
        <w:top w:val="none" w:sz="0" w:space="0" w:color="auto"/>
        <w:left w:val="none" w:sz="0" w:space="0" w:color="auto"/>
        <w:bottom w:val="none" w:sz="0" w:space="0" w:color="auto"/>
        <w:right w:val="none" w:sz="0" w:space="0" w:color="auto"/>
      </w:divBdr>
    </w:div>
    <w:div w:id="1334643444">
      <w:bodyDiv w:val="1"/>
      <w:marLeft w:val="0"/>
      <w:marRight w:val="0"/>
      <w:marTop w:val="0"/>
      <w:marBottom w:val="0"/>
      <w:divBdr>
        <w:top w:val="none" w:sz="0" w:space="0" w:color="auto"/>
        <w:left w:val="none" w:sz="0" w:space="0" w:color="auto"/>
        <w:bottom w:val="none" w:sz="0" w:space="0" w:color="auto"/>
        <w:right w:val="none" w:sz="0" w:space="0" w:color="auto"/>
      </w:divBdr>
    </w:div>
    <w:div w:id="1335377980">
      <w:bodyDiv w:val="1"/>
      <w:marLeft w:val="0"/>
      <w:marRight w:val="0"/>
      <w:marTop w:val="0"/>
      <w:marBottom w:val="0"/>
      <w:divBdr>
        <w:top w:val="none" w:sz="0" w:space="0" w:color="auto"/>
        <w:left w:val="none" w:sz="0" w:space="0" w:color="auto"/>
        <w:bottom w:val="none" w:sz="0" w:space="0" w:color="auto"/>
        <w:right w:val="none" w:sz="0" w:space="0" w:color="auto"/>
      </w:divBdr>
    </w:div>
    <w:div w:id="1336028744">
      <w:bodyDiv w:val="1"/>
      <w:marLeft w:val="0"/>
      <w:marRight w:val="0"/>
      <w:marTop w:val="0"/>
      <w:marBottom w:val="0"/>
      <w:divBdr>
        <w:top w:val="none" w:sz="0" w:space="0" w:color="auto"/>
        <w:left w:val="none" w:sz="0" w:space="0" w:color="auto"/>
        <w:bottom w:val="none" w:sz="0" w:space="0" w:color="auto"/>
        <w:right w:val="none" w:sz="0" w:space="0" w:color="auto"/>
      </w:divBdr>
    </w:div>
    <w:div w:id="1336036710">
      <w:bodyDiv w:val="1"/>
      <w:marLeft w:val="0"/>
      <w:marRight w:val="0"/>
      <w:marTop w:val="0"/>
      <w:marBottom w:val="0"/>
      <w:divBdr>
        <w:top w:val="none" w:sz="0" w:space="0" w:color="auto"/>
        <w:left w:val="none" w:sz="0" w:space="0" w:color="auto"/>
        <w:bottom w:val="none" w:sz="0" w:space="0" w:color="auto"/>
        <w:right w:val="none" w:sz="0" w:space="0" w:color="auto"/>
      </w:divBdr>
    </w:div>
    <w:div w:id="1340891091">
      <w:bodyDiv w:val="1"/>
      <w:marLeft w:val="0"/>
      <w:marRight w:val="0"/>
      <w:marTop w:val="0"/>
      <w:marBottom w:val="0"/>
      <w:divBdr>
        <w:top w:val="none" w:sz="0" w:space="0" w:color="auto"/>
        <w:left w:val="none" w:sz="0" w:space="0" w:color="auto"/>
        <w:bottom w:val="none" w:sz="0" w:space="0" w:color="auto"/>
        <w:right w:val="none" w:sz="0" w:space="0" w:color="auto"/>
      </w:divBdr>
    </w:div>
    <w:div w:id="1340933737">
      <w:bodyDiv w:val="1"/>
      <w:marLeft w:val="0"/>
      <w:marRight w:val="0"/>
      <w:marTop w:val="0"/>
      <w:marBottom w:val="0"/>
      <w:divBdr>
        <w:top w:val="none" w:sz="0" w:space="0" w:color="auto"/>
        <w:left w:val="none" w:sz="0" w:space="0" w:color="auto"/>
        <w:bottom w:val="none" w:sz="0" w:space="0" w:color="auto"/>
        <w:right w:val="none" w:sz="0" w:space="0" w:color="auto"/>
      </w:divBdr>
      <w:divsChild>
        <w:div w:id="1189641986">
          <w:marLeft w:val="480"/>
          <w:marRight w:val="0"/>
          <w:marTop w:val="0"/>
          <w:marBottom w:val="0"/>
          <w:divBdr>
            <w:top w:val="none" w:sz="0" w:space="0" w:color="auto"/>
            <w:left w:val="none" w:sz="0" w:space="0" w:color="auto"/>
            <w:bottom w:val="none" w:sz="0" w:space="0" w:color="auto"/>
            <w:right w:val="none" w:sz="0" w:space="0" w:color="auto"/>
          </w:divBdr>
        </w:div>
        <w:div w:id="696390443">
          <w:marLeft w:val="480"/>
          <w:marRight w:val="0"/>
          <w:marTop w:val="0"/>
          <w:marBottom w:val="0"/>
          <w:divBdr>
            <w:top w:val="none" w:sz="0" w:space="0" w:color="auto"/>
            <w:left w:val="none" w:sz="0" w:space="0" w:color="auto"/>
            <w:bottom w:val="none" w:sz="0" w:space="0" w:color="auto"/>
            <w:right w:val="none" w:sz="0" w:space="0" w:color="auto"/>
          </w:divBdr>
        </w:div>
        <w:div w:id="2026250249">
          <w:marLeft w:val="480"/>
          <w:marRight w:val="0"/>
          <w:marTop w:val="0"/>
          <w:marBottom w:val="0"/>
          <w:divBdr>
            <w:top w:val="none" w:sz="0" w:space="0" w:color="auto"/>
            <w:left w:val="none" w:sz="0" w:space="0" w:color="auto"/>
            <w:bottom w:val="none" w:sz="0" w:space="0" w:color="auto"/>
            <w:right w:val="none" w:sz="0" w:space="0" w:color="auto"/>
          </w:divBdr>
        </w:div>
        <w:div w:id="122817418">
          <w:marLeft w:val="480"/>
          <w:marRight w:val="0"/>
          <w:marTop w:val="0"/>
          <w:marBottom w:val="0"/>
          <w:divBdr>
            <w:top w:val="none" w:sz="0" w:space="0" w:color="auto"/>
            <w:left w:val="none" w:sz="0" w:space="0" w:color="auto"/>
            <w:bottom w:val="none" w:sz="0" w:space="0" w:color="auto"/>
            <w:right w:val="none" w:sz="0" w:space="0" w:color="auto"/>
          </w:divBdr>
        </w:div>
        <w:div w:id="714895113">
          <w:marLeft w:val="480"/>
          <w:marRight w:val="0"/>
          <w:marTop w:val="0"/>
          <w:marBottom w:val="0"/>
          <w:divBdr>
            <w:top w:val="none" w:sz="0" w:space="0" w:color="auto"/>
            <w:left w:val="none" w:sz="0" w:space="0" w:color="auto"/>
            <w:bottom w:val="none" w:sz="0" w:space="0" w:color="auto"/>
            <w:right w:val="none" w:sz="0" w:space="0" w:color="auto"/>
          </w:divBdr>
        </w:div>
        <w:div w:id="1457021117">
          <w:marLeft w:val="480"/>
          <w:marRight w:val="0"/>
          <w:marTop w:val="0"/>
          <w:marBottom w:val="0"/>
          <w:divBdr>
            <w:top w:val="none" w:sz="0" w:space="0" w:color="auto"/>
            <w:left w:val="none" w:sz="0" w:space="0" w:color="auto"/>
            <w:bottom w:val="none" w:sz="0" w:space="0" w:color="auto"/>
            <w:right w:val="none" w:sz="0" w:space="0" w:color="auto"/>
          </w:divBdr>
        </w:div>
        <w:div w:id="1241521353">
          <w:marLeft w:val="480"/>
          <w:marRight w:val="0"/>
          <w:marTop w:val="0"/>
          <w:marBottom w:val="0"/>
          <w:divBdr>
            <w:top w:val="none" w:sz="0" w:space="0" w:color="auto"/>
            <w:left w:val="none" w:sz="0" w:space="0" w:color="auto"/>
            <w:bottom w:val="none" w:sz="0" w:space="0" w:color="auto"/>
            <w:right w:val="none" w:sz="0" w:space="0" w:color="auto"/>
          </w:divBdr>
        </w:div>
        <w:div w:id="1233395239">
          <w:marLeft w:val="480"/>
          <w:marRight w:val="0"/>
          <w:marTop w:val="0"/>
          <w:marBottom w:val="0"/>
          <w:divBdr>
            <w:top w:val="none" w:sz="0" w:space="0" w:color="auto"/>
            <w:left w:val="none" w:sz="0" w:space="0" w:color="auto"/>
            <w:bottom w:val="none" w:sz="0" w:space="0" w:color="auto"/>
            <w:right w:val="none" w:sz="0" w:space="0" w:color="auto"/>
          </w:divBdr>
        </w:div>
        <w:div w:id="1063991268">
          <w:marLeft w:val="480"/>
          <w:marRight w:val="0"/>
          <w:marTop w:val="0"/>
          <w:marBottom w:val="0"/>
          <w:divBdr>
            <w:top w:val="none" w:sz="0" w:space="0" w:color="auto"/>
            <w:left w:val="none" w:sz="0" w:space="0" w:color="auto"/>
            <w:bottom w:val="none" w:sz="0" w:space="0" w:color="auto"/>
            <w:right w:val="none" w:sz="0" w:space="0" w:color="auto"/>
          </w:divBdr>
        </w:div>
        <w:div w:id="756286381">
          <w:marLeft w:val="480"/>
          <w:marRight w:val="0"/>
          <w:marTop w:val="0"/>
          <w:marBottom w:val="0"/>
          <w:divBdr>
            <w:top w:val="none" w:sz="0" w:space="0" w:color="auto"/>
            <w:left w:val="none" w:sz="0" w:space="0" w:color="auto"/>
            <w:bottom w:val="none" w:sz="0" w:space="0" w:color="auto"/>
            <w:right w:val="none" w:sz="0" w:space="0" w:color="auto"/>
          </w:divBdr>
        </w:div>
        <w:div w:id="243031648">
          <w:marLeft w:val="480"/>
          <w:marRight w:val="0"/>
          <w:marTop w:val="0"/>
          <w:marBottom w:val="0"/>
          <w:divBdr>
            <w:top w:val="none" w:sz="0" w:space="0" w:color="auto"/>
            <w:left w:val="none" w:sz="0" w:space="0" w:color="auto"/>
            <w:bottom w:val="none" w:sz="0" w:space="0" w:color="auto"/>
            <w:right w:val="none" w:sz="0" w:space="0" w:color="auto"/>
          </w:divBdr>
        </w:div>
        <w:div w:id="942421710">
          <w:marLeft w:val="480"/>
          <w:marRight w:val="0"/>
          <w:marTop w:val="0"/>
          <w:marBottom w:val="0"/>
          <w:divBdr>
            <w:top w:val="none" w:sz="0" w:space="0" w:color="auto"/>
            <w:left w:val="none" w:sz="0" w:space="0" w:color="auto"/>
            <w:bottom w:val="none" w:sz="0" w:space="0" w:color="auto"/>
            <w:right w:val="none" w:sz="0" w:space="0" w:color="auto"/>
          </w:divBdr>
        </w:div>
        <w:div w:id="358891510">
          <w:marLeft w:val="480"/>
          <w:marRight w:val="0"/>
          <w:marTop w:val="0"/>
          <w:marBottom w:val="0"/>
          <w:divBdr>
            <w:top w:val="none" w:sz="0" w:space="0" w:color="auto"/>
            <w:left w:val="none" w:sz="0" w:space="0" w:color="auto"/>
            <w:bottom w:val="none" w:sz="0" w:space="0" w:color="auto"/>
            <w:right w:val="none" w:sz="0" w:space="0" w:color="auto"/>
          </w:divBdr>
        </w:div>
        <w:div w:id="1570846866">
          <w:marLeft w:val="480"/>
          <w:marRight w:val="0"/>
          <w:marTop w:val="0"/>
          <w:marBottom w:val="0"/>
          <w:divBdr>
            <w:top w:val="none" w:sz="0" w:space="0" w:color="auto"/>
            <w:left w:val="none" w:sz="0" w:space="0" w:color="auto"/>
            <w:bottom w:val="none" w:sz="0" w:space="0" w:color="auto"/>
            <w:right w:val="none" w:sz="0" w:space="0" w:color="auto"/>
          </w:divBdr>
        </w:div>
        <w:div w:id="1400206858">
          <w:marLeft w:val="480"/>
          <w:marRight w:val="0"/>
          <w:marTop w:val="0"/>
          <w:marBottom w:val="0"/>
          <w:divBdr>
            <w:top w:val="none" w:sz="0" w:space="0" w:color="auto"/>
            <w:left w:val="none" w:sz="0" w:space="0" w:color="auto"/>
            <w:bottom w:val="none" w:sz="0" w:space="0" w:color="auto"/>
            <w:right w:val="none" w:sz="0" w:space="0" w:color="auto"/>
          </w:divBdr>
        </w:div>
        <w:div w:id="290862050">
          <w:marLeft w:val="480"/>
          <w:marRight w:val="0"/>
          <w:marTop w:val="0"/>
          <w:marBottom w:val="0"/>
          <w:divBdr>
            <w:top w:val="none" w:sz="0" w:space="0" w:color="auto"/>
            <w:left w:val="none" w:sz="0" w:space="0" w:color="auto"/>
            <w:bottom w:val="none" w:sz="0" w:space="0" w:color="auto"/>
            <w:right w:val="none" w:sz="0" w:space="0" w:color="auto"/>
          </w:divBdr>
        </w:div>
        <w:div w:id="1889687747">
          <w:marLeft w:val="480"/>
          <w:marRight w:val="0"/>
          <w:marTop w:val="0"/>
          <w:marBottom w:val="0"/>
          <w:divBdr>
            <w:top w:val="none" w:sz="0" w:space="0" w:color="auto"/>
            <w:left w:val="none" w:sz="0" w:space="0" w:color="auto"/>
            <w:bottom w:val="none" w:sz="0" w:space="0" w:color="auto"/>
            <w:right w:val="none" w:sz="0" w:space="0" w:color="auto"/>
          </w:divBdr>
        </w:div>
        <w:div w:id="1549413554">
          <w:marLeft w:val="480"/>
          <w:marRight w:val="0"/>
          <w:marTop w:val="0"/>
          <w:marBottom w:val="0"/>
          <w:divBdr>
            <w:top w:val="none" w:sz="0" w:space="0" w:color="auto"/>
            <w:left w:val="none" w:sz="0" w:space="0" w:color="auto"/>
            <w:bottom w:val="none" w:sz="0" w:space="0" w:color="auto"/>
            <w:right w:val="none" w:sz="0" w:space="0" w:color="auto"/>
          </w:divBdr>
        </w:div>
        <w:div w:id="927730291">
          <w:marLeft w:val="480"/>
          <w:marRight w:val="0"/>
          <w:marTop w:val="0"/>
          <w:marBottom w:val="0"/>
          <w:divBdr>
            <w:top w:val="none" w:sz="0" w:space="0" w:color="auto"/>
            <w:left w:val="none" w:sz="0" w:space="0" w:color="auto"/>
            <w:bottom w:val="none" w:sz="0" w:space="0" w:color="auto"/>
            <w:right w:val="none" w:sz="0" w:space="0" w:color="auto"/>
          </w:divBdr>
        </w:div>
        <w:div w:id="1896234651">
          <w:marLeft w:val="480"/>
          <w:marRight w:val="0"/>
          <w:marTop w:val="0"/>
          <w:marBottom w:val="0"/>
          <w:divBdr>
            <w:top w:val="none" w:sz="0" w:space="0" w:color="auto"/>
            <w:left w:val="none" w:sz="0" w:space="0" w:color="auto"/>
            <w:bottom w:val="none" w:sz="0" w:space="0" w:color="auto"/>
            <w:right w:val="none" w:sz="0" w:space="0" w:color="auto"/>
          </w:divBdr>
        </w:div>
        <w:div w:id="1355838172">
          <w:marLeft w:val="480"/>
          <w:marRight w:val="0"/>
          <w:marTop w:val="0"/>
          <w:marBottom w:val="0"/>
          <w:divBdr>
            <w:top w:val="none" w:sz="0" w:space="0" w:color="auto"/>
            <w:left w:val="none" w:sz="0" w:space="0" w:color="auto"/>
            <w:bottom w:val="none" w:sz="0" w:space="0" w:color="auto"/>
            <w:right w:val="none" w:sz="0" w:space="0" w:color="auto"/>
          </w:divBdr>
        </w:div>
        <w:div w:id="2115585810">
          <w:marLeft w:val="480"/>
          <w:marRight w:val="0"/>
          <w:marTop w:val="0"/>
          <w:marBottom w:val="0"/>
          <w:divBdr>
            <w:top w:val="none" w:sz="0" w:space="0" w:color="auto"/>
            <w:left w:val="none" w:sz="0" w:space="0" w:color="auto"/>
            <w:bottom w:val="none" w:sz="0" w:space="0" w:color="auto"/>
            <w:right w:val="none" w:sz="0" w:space="0" w:color="auto"/>
          </w:divBdr>
        </w:div>
        <w:div w:id="428429007">
          <w:marLeft w:val="480"/>
          <w:marRight w:val="0"/>
          <w:marTop w:val="0"/>
          <w:marBottom w:val="0"/>
          <w:divBdr>
            <w:top w:val="none" w:sz="0" w:space="0" w:color="auto"/>
            <w:left w:val="none" w:sz="0" w:space="0" w:color="auto"/>
            <w:bottom w:val="none" w:sz="0" w:space="0" w:color="auto"/>
            <w:right w:val="none" w:sz="0" w:space="0" w:color="auto"/>
          </w:divBdr>
        </w:div>
        <w:div w:id="2072463593">
          <w:marLeft w:val="480"/>
          <w:marRight w:val="0"/>
          <w:marTop w:val="0"/>
          <w:marBottom w:val="0"/>
          <w:divBdr>
            <w:top w:val="none" w:sz="0" w:space="0" w:color="auto"/>
            <w:left w:val="none" w:sz="0" w:space="0" w:color="auto"/>
            <w:bottom w:val="none" w:sz="0" w:space="0" w:color="auto"/>
            <w:right w:val="none" w:sz="0" w:space="0" w:color="auto"/>
          </w:divBdr>
        </w:div>
        <w:div w:id="600646801">
          <w:marLeft w:val="480"/>
          <w:marRight w:val="0"/>
          <w:marTop w:val="0"/>
          <w:marBottom w:val="0"/>
          <w:divBdr>
            <w:top w:val="none" w:sz="0" w:space="0" w:color="auto"/>
            <w:left w:val="none" w:sz="0" w:space="0" w:color="auto"/>
            <w:bottom w:val="none" w:sz="0" w:space="0" w:color="auto"/>
            <w:right w:val="none" w:sz="0" w:space="0" w:color="auto"/>
          </w:divBdr>
        </w:div>
        <w:div w:id="1701205798">
          <w:marLeft w:val="480"/>
          <w:marRight w:val="0"/>
          <w:marTop w:val="0"/>
          <w:marBottom w:val="0"/>
          <w:divBdr>
            <w:top w:val="none" w:sz="0" w:space="0" w:color="auto"/>
            <w:left w:val="none" w:sz="0" w:space="0" w:color="auto"/>
            <w:bottom w:val="none" w:sz="0" w:space="0" w:color="auto"/>
            <w:right w:val="none" w:sz="0" w:space="0" w:color="auto"/>
          </w:divBdr>
        </w:div>
        <w:div w:id="1931740066">
          <w:marLeft w:val="480"/>
          <w:marRight w:val="0"/>
          <w:marTop w:val="0"/>
          <w:marBottom w:val="0"/>
          <w:divBdr>
            <w:top w:val="none" w:sz="0" w:space="0" w:color="auto"/>
            <w:left w:val="none" w:sz="0" w:space="0" w:color="auto"/>
            <w:bottom w:val="none" w:sz="0" w:space="0" w:color="auto"/>
            <w:right w:val="none" w:sz="0" w:space="0" w:color="auto"/>
          </w:divBdr>
        </w:div>
        <w:div w:id="1700351877">
          <w:marLeft w:val="480"/>
          <w:marRight w:val="0"/>
          <w:marTop w:val="0"/>
          <w:marBottom w:val="0"/>
          <w:divBdr>
            <w:top w:val="none" w:sz="0" w:space="0" w:color="auto"/>
            <w:left w:val="none" w:sz="0" w:space="0" w:color="auto"/>
            <w:bottom w:val="none" w:sz="0" w:space="0" w:color="auto"/>
            <w:right w:val="none" w:sz="0" w:space="0" w:color="auto"/>
          </w:divBdr>
        </w:div>
        <w:div w:id="1279605272">
          <w:marLeft w:val="480"/>
          <w:marRight w:val="0"/>
          <w:marTop w:val="0"/>
          <w:marBottom w:val="0"/>
          <w:divBdr>
            <w:top w:val="none" w:sz="0" w:space="0" w:color="auto"/>
            <w:left w:val="none" w:sz="0" w:space="0" w:color="auto"/>
            <w:bottom w:val="none" w:sz="0" w:space="0" w:color="auto"/>
            <w:right w:val="none" w:sz="0" w:space="0" w:color="auto"/>
          </w:divBdr>
        </w:div>
        <w:div w:id="1400447487">
          <w:marLeft w:val="480"/>
          <w:marRight w:val="0"/>
          <w:marTop w:val="0"/>
          <w:marBottom w:val="0"/>
          <w:divBdr>
            <w:top w:val="none" w:sz="0" w:space="0" w:color="auto"/>
            <w:left w:val="none" w:sz="0" w:space="0" w:color="auto"/>
            <w:bottom w:val="none" w:sz="0" w:space="0" w:color="auto"/>
            <w:right w:val="none" w:sz="0" w:space="0" w:color="auto"/>
          </w:divBdr>
        </w:div>
      </w:divsChild>
    </w:div>
    <w:div w:id="1341007463">
      <w:bodyDiv w:val="1"/>
      <w:marLeft w:val="0"/>
      <w:marRight w:val="0"/>
      <w:marTop w:val="0"/>
      <w:marBottom w:val="0"/>
      <w:divBdr>
        <w:top w:val="none" w:sz="0" w:space="0" w:color="auto"/>
        <w:left w:val="none" w:sz="0" w:space="0" w:color="auto"/>
        <w:bottom w:val="none" w:sz="0" w:space="0" w:color="auto"/>
        <w:right w:val="none" w:sz="0" w:space="0" w:color="auto"/>
      </w:divBdr>
    </w:div>
    <w:div w:id="1342125402">
      <w:bodyDiv w:val="1"/>
      <w:marLeft w:val="0"/>
      <w:marRight w:val="0"/>
      <w:marTop w:val="0"/>
      <w:marBottom w:val="0"/>
      <w:divBdr>
        <w:top w:val="none" w:sz="0" w:space="0" w:color="auto"/>
        <w:left w:val="none" w:sz="0" w:space="0" w:color="auto"/>
        <w:bottom w:val="none" w:sz="0" w:space="0" w:color="auto"/>
        <w:right w:val="none" w:sz="0" w:space="0" w:color="auto"/>
      </w:divBdr>
    </w:div>
    <w:div w:id="1342512518">
      <w:bodyDiv w:val="1"/>
      <w:marLeft w:val="0"/>
      <w:marRight w:val="0"/>
      <w:marTop w:val="0"/>
      <w:marBottom w:val="0"/>
      <w:divBdr>
        <w:top w:val="none" w:sz="0" w:space="0" w:color="auto"/>
        <w:left w:val="none" w:sz="0" w:space="0" w:color="auto"/>
        <w:bottom w:val="none" w:sz="0" w:space="0" w:color="auto"/>
        <w:right w:val="none" w:sz="0" w:space="0" w:color="auto"/>
      </w:divBdr>
    </w:div>
    <w:div w:id="1342585663">
      <w:bodyDiv w:val="1"/>
      <w:marLeft w:val="0"/>
      <w:marRight w:val="0"/>
      <w:marTop w:val="0"/>
      <w:marBottom w:val="0"/>
      <w:divBdr>
        <w:top w:val="none" w:sz="0" w:space="0" w:color="auto"/>
        <w:left w:val="none" w:sz="0" w:space="0" w:color="auto"/>
        <w:bottom w:val="none" w:sz="0" w:space="0" w:color="auto"/>
        <w:right w:val="none" w:sz="0" w:space="0" w:color="auto"/>
      </w:divBdr>
    </w:div>
    <w:div w:id="1343320078">
      <w:bodyDiv w:val="1"/>
      <w:marLeft w:val="0"/>
      <w:marRight w:val="0"/>
      <w:marTop w:val="0"/>
      <w:marBottom w:val="0"/>
      <w:divBdr>
        <w:top w:val="none" w:sz="0" w:space="0" w:color="auto"/>
        <w:left w:val="none" w:sz="0" w:space="0" w:color="auto"/>
        <w:bottom w:val="none" w:sz="0" w:space="0" w:color="auto"/>
        <w:right w:val="none" w:sz="0" w:space="0" w:color="auto"/>
      </w:divBdr>
      <w:divsChild>
        <w:div w:id="977492919">
          <w:marLeft w:val="480"/>
          <w:marRight w:val="0"/>
          <w:marTop w:val="0"/>
          <w:marBottom w:val="0"/>
          <w:divBdr>
            <w:top w:val="none" w:sz="0" w:space="0" w:color="auto"/>
            <w:left w:val="none" w:sz="0" w:space="0" w:color="auto"/>
            <w:bottom w:val="none" w:sz="0" w:space="0" w:color="auto"/>
            <w:right w:val="none" w:sz="0" w:space="0" w:color="auto"/>
          </w:divBdr>
        </w:div>
        <w:div w:id="780535657">
          <w:marLeft w:val="480"/>
          <w:marRight w:val="0"/>
          <w:marTop w:val="0"/>
          <w:marBottom w:val="0"/>
          <w:divBdr>
            <w:top w:val="none" w:sz="0" w:space="0" w:color="auto"/>
            <w:left w:val="none" w:sz="0" w:space="0" w:color="auto"/>
            <w:bottom w:val="none" w:sz="0" w:space="0" w:color="auto"/>
            <w:right w:val="none" w:sz="0" w:space="0" w:color="auto"/>
          </w:divBdr>
        </w:div>
        <w:div w:id="1347751595">
          <w:marLeft w:val="480"/>
          <w:marRight w:val="0"/>
          <w:marTop w:val="0"/>
          <w:marBottom w:val="0"/>
          <w:divBdr>
            <w:top w:val="none" w:sz="0" w:space="0" w:color="auto"/>
            <w:left w:val="none" w:sz="0" w:space="0" w:color="auto"/>
            <w:bottom w:val="none" w:sz="0" w:space="0" w:color="auto"/>
            <w:right w:val="none" w:sz="0" w:space="0" w:color="auto"/>
          </w:divBdr>
        </w:div>
        <w:div w:id="1423919213">
          <w:marLeft w:val="480"/>
          <w:marRight w:val="0"/>
          <w:marTop w:val="0"/>
          <w:marBottom w:val="0"/>
          <w:divBdr>
            <w:top w:val="none" w:sz="0" w:space="0" w:color="auto"/>
            <w:left w:val="none" w:sz="0" w:space="0" w:color="auto"/>
            <w:bottom w:val="none" w:sz="0" w:space="0" w:color="auto"/>
            <w:right w:val="none" w:sz="0" w:space="0" w:color="auto"/>
          </w:divBdr>
        </w:div>
        <w:div w:id="599803576">
          <w:marLeft w:val="480"/>
          <w:marRight w:val="0"/>
          <w:marTop w:val="0"/>
          <w:marBottom w:val="0"/>
          <w:divBdr>
            <w:top w:val="none" w:sz="0" w:space="0" w:color="auto"/>
            <w:left w:val="none" w:sz="0" w:space="0" w:color="auto"/>
            <w:bottom w:val="none" w:sz="0" w:space="0" w:color="auto"/>
            <w:right w:val="none" w:sz="0" w:space="0" w:color="auto"/>
          </w:divBdr>
        </w:div>
        <w:div w:id="450788367">
          <w:marLeft w:val="480"/>
          <w:marRight w:val="0"/>
          <w:marTop w:val="0"/>
          <w:marBottom w:val="0"/>
          <w:divBdr>
            <w:top w:val="none" w:sz="0" w:space="0" w:color="auto"/>
            <w:left w:val="none" w:sz="0" w:space="0" w:color="auto"/>
            <w:bottom w:val="none" w:sz="0" w:space="0" w:color="auto"/>
            <w:right w:val="none" w:sz="0" w:space="0" w:color="auto"/>
          </w:divBdr>
        </w:div>
        <w:div w:id="1812139791">
          <w:marLeft w:val="480"/>
          <w:marRight w:val="0"/>
          <w:marTop w:val="0"/>
          <w:marBottom w:val="0"/>
          <w:divBdr>
            <w:top w:val="none" w:sz="0" w:space="0" w:color="auto"/>
            <w:left w:val="none" w:sz="0" w:space="0" w:color="auto"/>
            <w:bottom w:val="none" w:sz="0" w:space="0" w:color="auto"/>
            <w:right w:val="none" w:sz="0" w:space="0" w:color="auto"/>
          </w:divBdr>
        </w:div>
        <w:div w:id="903219291">
          <w:marLeft w:val="480"/>
          <w:marRight w:val="0"/>
          <w:marTop w:val="0"/>
          <w:marBottom w:val="0"/>
          <w:divBdr>
            <w:top w:val="none" w:sz="0" w:space="0" w:color="auto"/>
            <w:left w:val="none" w:sz="0" w:space="0" w:color="auto"/>
            <w:bottom w:val="none" w:sz="0" w:space="0" w:color="auto"/>
            <w:right w:val="none" w:sz="0" w:space="0" w:color="auto"/>
          </w:divBdr>
        </w:div>
        <w:div w:id="476806208">
          <w:marLeft w:val="480"/>
          <w:marRight w:val="0"/>
          <w:marTop w:val="0"/>
          <w:marBottom w:val="0"/>
          <w:divBdr>
            <w:top w:val="none" w:sz="0" w:space="0" w:color="auto"/>
            <w:left w:val="none" w:sz="0" w:space="0" w:color="auto"/>
            <w:bottom w:val="none" w:sz="0" w:space="0" w:color="auto"/>
            <w:right w:val="none" w:sz="0" w:space="0" w:color="auto"/>
          </w:divBdr>
        </w:div>
        <w:div w:id="1568300019">
          <w:marLeft w:val="480"/>
          <w:marRight w:val="0"/>
          <w:marTop w:val="0"/>
          <w:marBottom w:val="0"/>
          <w:divBdr>
            <w:top w:val="none" w:sz="0" w:space="0" w:color="auto"/>
            <w:left w:val="none" w:sz="0" w:space="0" w:color="auto"/>
            <w:bottom w:val="none" w:sz="0" w:space="0" w:color="auto"/>
            <w:right w:val="none" w:sz="0" w:space="0" w:color="auto"/>
          </w:divBdr>
        </w:div>
        <w:div w:id="375744444">
          <w:marLeft w:val="480"/>
          <w:marRight w:val="0"/>
          <w:marTop w:val="0"/>
          <w:marBottom w:val="0"/>
          <w:divBdr>
            <w:top w:val="none" w:sz="0" w:space="0" w:color="auto"/>
            <w:left w:val="none" w:sz="0" w:space="0" w:color="auto"/>
            <w:bottom w:val="none" w:sz="0" w:space="0" w:color="auto"/>
            <w:right w:val="none" w:sz="0" w:space="0" w:color="auto"/>
          </w:divBdr>
        </w:div>
        <w:div w:id="1138836299">
          <w:marLeft w:val="480"/>
          <w:marRight w:val="0"/>
          <w:marTop w:val="0"/>
          <w:marBottom w:val="0"/>
          <w:divBdr>
            <w:top w:val="none" w:sz="0" w:space="0" w:color="auto"/>
            <w:left w:val="none" w:sz="0" w:space="0" w:color="auto"/>
            <w:bottom w:val="none" w:sz="0" w:space="0" w:color="auto"/>
            <w:right w:val="none" w:sz="0" w:space="0" w:color="auto"/>
          </w:divBdr>
        </w:div>
        <w:div w:id="679891057">
          <w:marLeft w:val="480"/>
          <w:marRight w:val="0"/>
          <w:marTop w:val="0"/>
          <w:marBottom w:val="0"/>
          <w:divBdr>
            <w:top w:val="none" w:sz="0" w:space="0" w:color="auto"/>
            <w:left w:val="none" w:sz="0" w:space="0" w:color="auto"/>
            <w:bottom w:val="none" w:sz="0" w:space="0" w:color="auto"/>
            <w:right w:val="none" w:sz="0" w:space="0" w:color="auto"/>
          </w:divBdr>
        </w:div>
        <w:div w:id="278267868">
          <w:marLeft w:val="480"/>
          <w:marRight w:val="0"/>
          <w:marTop w:val="0"/>
          <w:marBottom w:val="0"/>
          <w:divBdr>
            <w:top w:val="none" w:sz="0" w:space="0" w:color="auto"/>
            <w:left w:val="none" w:sz="0" w:space="0" w:color="auto"/>
            <w:bottom w:val="none" w:sz="0" w:space="0" w:color="auto"/>
            <w:right w:val="none" w:sz="0" w:space="0" w:color="auto"/>
          </w:divBdr>
        </w:div>
        <w:div w:id="321737421">
          <w:marLeft w:val="480"/>
          <w:marRight w:val="0"/>
          <w:marTop w:val="0"/>
          <w:marBottom w:val="0"/>
          <w:divBdr>
            <w:top w:val="none" w:sz="0" w:space="0" w:color="auto"/>
            <w:left w:val="none" w:sz="0" w:space="0" w:color="auto"/>
            <w:bottom w:val="none" w:sz="0" w:space="0" w:color="auto"/>
            <w:right w:val="none" w:sz="0" w:space="0" w:color="auto"/>
          </w:divBdr>
        </w:div>
        <w:div w:id="695426771">
          <w:marLeft w:val="480"/>
          <w:marRight w:val="0"/>
          <w:marTop w:val="0"/>
          <w:marBottom w:val="0"/>
          <w:divBdr>
            <w:top w:val="none" w:sz="0" w:space="0" w:color="auto"/>
            <w:left w:val="none" w:sz="0" w:space="0" w:color="auto"/>
            <w:bottom w:val="none" w:sz="0" w:space="0" w:color="auto"/>
            <w:right w:val="none" w:sz="0" w:space="0" w:color="auto"/>
          </w:divBdr>
        </w:div>
        <w:div w:id="1734111019">
          <w:marLeft w:val="480"/>
          <w:marRight w:val="0"/>
          <w:marTop w:val="0"/>
          <w:marBottom w:val="0"/>
          <w:divBdr>
            <w:top w:val="none" w:sz="0" w:space="0" w:color="auto"/>
            <w:left w:val="none" w:sz="0" w:space="0" w:color="auto"/>
            <w:bottom w:val="none" w:sz="0" w:space="0" w:color="auto"/>
            <w:right w:val="none" w:sz="0" w:space="0" w:color="auto"/>
          </w:divBdr>
        </w:div>
        <w:div w:id="1998263546">
          <w:marLeft w:val="480"/>
          <w:marRight w:val="0"/>
          <w:marTop w:val="0"/>
          <w:marBottom w:val="0"/>
          <w:divBdr>
            <w:top w:val="none" w:sz="0" w:space="0" w:color="auto"/>
            <w:left w:val="none" w:sz="0" w:space="0" w:color="auto"/>
            <w:bottom w:val="none" w:sz="0" w:space="0" w:color="auto"/>
            <w:right w:val="none" w:sz="0" w:space="0" w:color="auto"/>
          </w:divBdr>
        </w:div>
        <w:div w:id="921179535">
          <w:marLeft w:val="480"/>
          <w:marRight w:val="0"/>
          <w:marTop w:val="0"/>
          <w:marBottom w:val="0"/>
          <w:divBdr>
            <w:top w:val="none" w:sz="0" w:space="0" w:color="auto"/>
            <w:left w:val="none" w:sz="0" w:space="0" w:color="auto"/>
            <w:bottom w:val="none" w:sz="0" w:space="0" w:color="auto"/>
            <w:right w:val="none" w:sz="0" w:space="0" w:color="auto"/>
          </w:divBdr>
        </w:div>
        <w:div w:id="696739500">
          <w:marLeft w:val="480"/>
          <w:marRight w:val="0"/>
          <w:marTop w:val="0"/>
          <w:marBottom w:val="0"/>
          <w:divBdr>
            <w:top w:val="none" w:sz="0" w:space="0" w:color="auto"/>
            <w:left w:val="none" w:sz="0" w:space="0" w:color="auto"/>
            <w:bottom w:val="none" w:sz="0" w:space="0" w:color="auto"/>
            <w:right w:val="none" w:sz="0" w:space="0" w:color="auto"/>
          </w:divBdr>
        </w:div>
        <w:div w:id="204879051">
          <w:marLeft w:val="480"/>
          <w:marRight w:val="0"/>
          <w:marTop w:val="0"/>
          <w:marBottom w:val="0"/>
          <w:divBdr>
            <w:top w:val="none" w:sz="0" w:space="0" w:color="auto"/>
            <w:left w:val="none" w:sz="0" w:space="0" w:color="auto"/>
            <w:bottom w:val="none" w:sz="0" w:space="0" w:color="auto"/>
            <w:right w:val="none" w:sz="0" w:space="0" w:color="auto"/>
          </w:divBdr>
        </w:div>
        <w:div w:id="2027176102">
          <w:marLeft w:val="480"/>
          <w:marRight w:val="0"/>
          <w:marTop w:val="0"/>
          <w:marBottom w:val="0"/>
          <w:divBdr>
            <w:top w:val="none" w:sz="0" w:space="0" w:color="auto"/>
            <w:left w:val="none" w:sz="0" w:space="0" w:color="auto"/>
            <w:bottom w:val="none" w:sz="0" w:space="0" w:color="auto"/>
            <w:right w:val="none" w:sz="0" w:space="0" w:color="auto"/>
          </w:divBdr>
        </w:div>
        <w:div w:id="1203128197">
          <w:marLeft w:val="480"/>
          <w:marRight w:val="0"/>
          <w:marTop w:val="0"/>
          <w:marBottom w:val="0"/>
          <w:divBdr>
            <w:top w:val="none" w:sz="0" w:space="0" w:color="auto"/>
            <w:left w:val="none" w:sz="0" w:space="0" w:color="auto"/>
            <w:bottom w:val="none" w:sz="0" w:space="0" w:color="auto"/>
            <w:right w:val="none" w:sz="0" w:space="0" w:color="auto"/>
          </w:divBdr>
        </w:div>
        <w:div w:id="1131707802">
          <w:marLeft w:val="480"/>
          <w:marRight w:val="0"/>
          <w:marTop w:val="0"/>
          <w:marBottom w:val="0"/>
          <w:divBdr>
            <w:top w:val="none" w:sz="0" w:space="0" w:color="auto"/>
            <w:left w:val="none" w:sz="0" w:space="0" w:color="auto"/>
            <w:bottom w:val="none" w:sz="0" w:space="0" w:color="auto"/>
            <w:right w:val="none" w:sz="0" w:space="0" w:color="auto"/>
          </w:divBdr>
        </w:div>
        <w:div w:id="762578430">
          <w:marLeft w:val="480"/>
          <w:marRight w:val="0"/>
          <w:marTop w:val="0"/>
          <w:marBottom w:val="0"/>
          <w:divBdr>
            <w:top w:val="none" w:sz="0" w:space="0" w:color="auto"/>
            <w:left w:val="none" w:sz="0" w:space="0" w:color="auto"/>
            <w:bottom w:val="none" w:sz="0" w:space="0" w:color="auto"/>
            <w:right w:val="none" w:sz="0" w:space="0" w:color="auto"/>
          </w:divBdr>
        </w:div>
        <w:div w:id="1809273537">
          <w:marLeft w:val="480"/>
          <w:marRight w:val="0"/>
          <w:marTop w:val="0"/>
          <w:marBottom w:val="0"/>
          <w:divBdr>
            <w:top w:val="none" w:sz="0" w:space="0" w:color="auto"/>
            <w:left w:val="none" w:sz="0" w:space="0" w:color="auto"/>
            <w:bottom w:val="none" w:sz="0" w:space="0" w:color="auto"/>
            <w:right w:val="none" w:sz="0" w:space="0" w:color="auto"/>
          </w:divBdr>
        </w:div>
      </w:divsChild>
    </w:div>
    <w:div w:id="1344475122">
      <w:bodyDiv w:val="1"/>
      <w:marLeft w:val="0"/>
      <w:marRight w:val="0"/>
      <w:marTop w:val="0"/>
      <w:marBottom w:val="0"/>
      <w:divBdr>
        <w:top w:val="none" w:sz="0" w:space="0" w:color="auto"/>
        <w:left w:val="none" w:sz="0" w:space="0" w:color="auto"/>
        <w:bottom w:val="none" w:sz="0" w:space="0" w:color="auto"/>
        <w:right w:val="none" w:sz="0" w:space="0" w:color="auto"/>
      </w:divBdr>
    </w:div>
    <w:div w:id="1345202757">
      <w:bodyDiv w:val="1"/>
      <w:marLeft w:val="0"/>
      <w:marRight w:val="0"/>
      <w:marTop w:val="0"/>
      <w:marBottom w:val="0"/>
      <w:divBdr>
        <w:top w:val="none" w:sz="0" w:space="0" w:color="auto"/>
        <w:left w:val="none" w:sz="0" w:space="0" w:color="auto"/>
        <w:bottom w:val="none" w:sz="0" w:space="0" w:color="auto"/>
        <w:right w:val="none" w:sz="0" w:space="0" w:color="auto"/>
      </w:divBdr>
    </w:div>
    <w:div w:id="1345597443">
      <w:bodyDiv w:val="1"/>
      <w:marLeft w:val="0"/>
      <w:marRight w:val="0"/>
      <w:marTop w:val="0"/>
      <w:marBottom w:val="0"/>
      <w:divBdr>
        <w:top w:val="none" w:sz="0" w:space="0" w:color="auto"/>
        <w:left w:val="none" w:sz="0" w:space="0" w:color="auto"/>
        <w:bottom w:val="none" w:sz="0" w:space="0" w:color="auto"/>
        <w:right w:val="none" w:sz="0" w:space="0" w:color="auto"/>
      </w:divBdr>
    </w:div>
    <w:div w:id="1346245985">
      <w:bodyDiv w:val="1"/>
      <w:marLeft w:val="0"/>
      <w:marRight w:val="0"/>
      <w:marTop w:val="0"/>
      <w:marBottom w:val="0"/>
      <w:divBdr>
        <w:top w:val="none" w:sz="0" w:space="0" w:color="auto"/>
        <w:left w:val="none" w:sz="0" w:space="0" w:color="auto"/>
        <w:bottom w:val="none" w:sz="0" w:space="0" w:color="auto"/>
        <w:right w:val="none" w:sz="0" w:space="0" w:color="auto"/>
      </w:divBdr>
    </w:div>
    <w:div w:id="1346322716">
      <w:bodyDiv w:val="1"/>
      <w:marLeft w:val="0"/>
      <w:marRight w:val="0"/>
      <w:marTop w:val="0"/>
      <w:marBottom w:val="0"/>
      <w:divBdr>
        <w:top w:val="none" w:sz="0" w:space="0" w:color="auto"/>
        <w:left w:val="none" w:sz="0" w:space="0" w:color="auto"/>
        <w:bottom w:val="none" w:sz="0" w:space="0" w:color="auto"/>
        <w:right w:val="none" w:sz="0" w:space="0" w:color="auto"/>
      </w:divBdr>
    </w:div>
    <w:div w:id="1346588975">
      <w:bodyDiv w:val="1"/>
      <w:marLeft w:val="0"/>
      <w:marRight w:val="0"/>
      <w:marTop w:val="0"/>
      <w:marBottom w:val="0"/>
      <w:divBdr>
        <w:top w:val="none" w:sz="0" w:space="0" w:color="auto"/>
        <w:left w:val="none" w:sz="0" w:space="0" w:color="auto"/>
        <w:bottom w:val="none" w:sz="0" w:space="0" w:color="auto"/>
        <w:right w:val="none" w:sz="0" w:space="0" w:color="auto"/>
      </w:divBdr>
    </w:div>
    <w:div w:id="1346713583">
      <w:bodyDiv w:val="1"/>
      <w:marLeft w:val="0"/>
      <w:marRight w:val="0"/>
      <w:marTop w:val="0"/>
      <w:marBottom w:val="0"/>
      <w:divBdr>
        <w:top w:val="none" w:sz="0" w:space="0" w:color="auto"/>
        <w:left w:val="none" w:sz="0" w:space="0" w:color="auto"/>
        <w:bottom w:val="none" w:sz="0" w:space="0" w:color="auto"/>
        <w:right w:val="none" w:sz="0" w:space="0" w:color="auto"/>
      </w:divBdr>
    </w:div>
    <w:div w:id="1347293369">
      <w:bodyDiv w:val="1"/>
      <w:marLeft w:val="0"/>
      <w:marRight w:val="0"/>
      <w:marTop w:val="0"/>
      <w:marBottom w:val="0"/>
      <w:divBdr>
        <w:top w:val="none" w:sz="0" w:space="0" w:color="auto"/>
        <w:left w:val="none" w:sz="0" w:space="0" w:color="auto"/>
        <w:bottom w:val="none" w:sz="0" w:space="0" w:color="auto"/>
        <w:right w:val="none" w:sz="0" w:space="0" w:color="auto"/>
      </w:divBdr>
    </w:div>
    <w:div w:id="1347516950">
      <w:bodyDiv w:val="1"/>
      <w:marLeft w:val="0"/>
      <w:marRight w:val="0"/>
      <w:marTop w:val="0"/>
      <w:marBottom w:val="0"/>
      <w:divBdr>
        <w:top w:val="none" w:sz="0" w:space="0" w:color="auto"/>
        <w:left w:val="none" w:sz="0" w:space="0" w:color="auto"/>
        <w:bottom w:val="none" w:sz="0" w:space="0" w:color="auto"/>
        <w:right w:val="none" w:sz="0" w:space="0" w:color="auto"/>
      </w:divBdr>
    </w:div>
    <w:div w:id="1348748662">
      <w:bodyDiv w:val="1"/>
      <w:marLeft w:val="0"/>
      <w:marRight w:val="0"/>
      <w:marTop w:val="0"/>
      <w:marBottom w:val="0"/>
      <w:divBdr>
        <w:top w:val="none" w:sz="0" w:space="0" w:color="auto"/>
        <w:left w:val="none" w:sz="0" w:space="0" w:color="auto"/>
        <w:bottom w:val="none" w:sz="0" w:space="0" w:color="auto"/>
        <w:right w:val="none" w:sz="0" w:space="0" w:color="auto"/>
      </w:divBdr>
    </w:div>
    <w:div w:id="1349403768">
      <w:bodyDiv w:val="1"/>
      <w:marLeft w:val="0"/>
      <w:marRight w:val="0"/>
      <w:marTop w:val="0"/>
      <w:marBottom w:val="0"/>
      <w:divBdr>
        <w:top w:val="none" w:sz="0" w:space="0" w:color="auto"/>
        <w:left w:val="none" w:sz="0" w:space="0" w:color="auto"/>
        <w:bottom w:val="none" w:sz="0" w:space="0" w:color="auto"/>
        <w:right w:val="none" w:sz="0" w:space="0" w:color="auto"/>
      </w:divBdr>
      <w:divsChild>
        <w:div w:id="1801419960">
          <w:marLeft w:val="480"/>
          <w:marRight w:val="0"/>
          <w:marTop w:val="0"/>
          <w:marBottom w:val="0"/>
          <w:divBdr>
            <w:top w:val="none" w:sz="0" w:space="0" w:color="auto"/>
            <w:left w:val="none" w:sz="0" w:space="0" w:color="auto"/>
            <w:bottom w:val="none" w:sz="0" w:space="0" w:color="auto"/>
            <w:right w:val="none" w:sz="0" w:space="0" w:color="auto"/>
          </w:divBdr>
        </w:div>
        <w:div w:id="1568878892">
          <w:marLeft w:val="480"/>
          <w:marRight w:val="0"/>
          <w:marTop w:val="0"/>
          <w:marBottom w:val="0"/>
          <w:divBdr>
            <w:top w:val="none" w:sz="0" w:space="0" w:color="auto"/>
            <w:left w:val="none" w:sz="0" w:space="0" w:color="auto"/>
            <w:bottom w:val="none" w:sz="0" w:space="0" w:color="auto"/>
            <w:right w:val="none" w:sz="0" w:space="0" w:color="auto"/>
          </w:divBdr>
        </w:div>
        <w:div w:id="1845196041">
          <w:marLeft w:val="480"/>
          <w:marRight w:val="0"/>
          <w:marTop w:val="0"/>
          <w:marBottom w:val="0"/>
          <w:divBdr>
            <w:top w:val="none" w:sz="0" w:space="0" w:color="auto"/>
            <w:left w:val="none" w:sz="0" w:space="0" w:color="auto"/>
            <w:bottom w:val="none" w:sz="0" w:space="0" w:color="auto"/>
            <w:right w:val="none" w:sz="0" w:space="0" w:color="auto"/>
          </w:divBdr>
        </w:div>
        <w:div w:id="2082481388">
          <w:marLeft w:val="480"/>
          <w:marRight w:val="0"/>
          <w:marTop w:val="0"/>
          <w:marBottom w:val="0"/>
          <w:divBdr>
            <w:top w:val="none" w:sz="0" w:space="0" w:color="auto"/>
            <w:left w:val="none" w:sz="0" w:space="0" w:color="auto"/>
            <w:bottom w:val="none" w:sz="0" w:space="0" w:color="auto"/>
            <w:right w:val="none" w:sz="0" w:space="0" w:color="auto"/>
          </w:divBdr>
        </w:div>
        <w:div w:id="162136361">
          <w:marLeft w:val="480"/>
          <w:marRight w:val="0"/>
          <w:marTop w:val="0"/>
          <w:marBottom w:val="0"/>
          <w:divBdr>
            <w:top w:val="none" w:sz="0" w:space="0" w:color="auto"/>
            <w:left w:val="none" w:sz="0" w:space="0" w:color="auto"/>
            <w:bottom w:val="none" w:sz="0" w:space="0" w:color="auto"/>
            <w:right w:val="none" w:sz="0" w:space="0" w:color="auto"/>
          </w:divBdr>
        </w:div>
        <w:div w:id="2094233059">
          <w:marLeft w:val="480"/>
          <w:marRight w:val="0"/>
          <w:marTop w:val="0"/>
          <w:marBottom w:val="0"/>
          <w:divBdr>
            <w:top w:val="none" w:sz="0" w:space="0" w:color="auto"/>
            <w:left w:val="none" w:sz="0" w:space="0" w:color="auto"/>
            <w:bottom w:val="none" w:sz="0" w:space="0" w:color="auto"/>
            <w:right w:val="none" w:sz="0" w:space="0" w:color="auto"/>
          </w:divBdr>
        </w:div>
        <w:div w:id="741485678">
          <w:marLeft w:val="480"/>
          <w:marRight w:val="0"/>
          <w:marTop w:val="0"/>
          <w:marBottom w:val="0"/>
          <w:divBdr>
            <w:top w:val="none" w:sz="0" w:space="0" w:color="auto"/>
            <w:left w:val="none" w:sz="0" w:space="0" w:color="auto"/>
            <w:bottom w:val="none" w:sz="0" w:space="0" w:color="auto"/>
            <w:right w:val="none" w:sz="0" w:space="0" w:color="auto"/>
          </w:divBdr>
        </w:div>
        <w:div w:id="539511328">
          <w:marLeft w:val="480"/>
          <w:marRight w:val="0"/>
          <w:marTop w:val="0"/>
          <w:marBottom w:val="0"/>
          <w:divBdr>
            <w:top w:val="none" w:sz="0" w:space="0" w:color="auto"/>
            <w:left w:val="none" w:sz="0" w:space="0" w:color="auto"/>
            <w:bottom w:val="none" w:sz="0" w:space="0" w:color="auto"/>
            <w:right w:val="none" w:sz="0" w:space="0" w:color="auto"/>
          </w:divBdr>
        </w:div>
        <w:div w:id="1553493988">
          <w:marLeft w:val="480"/>
          <w:marRight w:val="0"/>
          <w:marTop w:val="0"/>
          <w:marBottom w:val="0"/>
          <w:divBdr>
            <w:top w:val="none" w:sz="0" w:space="0" w:color="auto"/>
            <w:left w:val="none" w:sz="0" w:space="0" w:color="auto"/>
            <w:bottom w:val="none" w:sz="0" w:space="0" w:color="auto"/>
            <w:right w:val="none" w:sz="0" w:space="0" w:color="auto"/>
          </w:divBdr>
        </w:div>
        <w:div w:id="819686314">
          <w:marLeft w:val="480"/>
          <w:marRight w:val="0"/>
          <w:marTop w:val="0"/>
          <w:marBottom w:val="0"/>
          <w:divBdr>
            <w:top w:val="none" w:sz="0" w:space="0" w:color="auto"/>
            <w:left w:val="none" w:sz="0" w:space="0" w:color="auto"/>
            <w:bottom w:val="none" w:sz="0" w:space="0" w:color="auto"/>
            <w:right w:val="none" w:sz="0" w:space="0" w:color="auto"/>
          </w:divBdr>
        </w:div>
        <w:div w:id="1879707544">
          <w:marLeft w:val="480"/>
          <w:marRight w:val="0"/>
          <w:marTop w:val="0"/>
          <w:marBottom w:val="0"/>
          <w:divBdr>
            <w:top w:val="none" w:sz="0" w:space="0" w:color="auto"/>
            <w:left w:val="none" w:sz="0" w:space="0" w:color="auto"/>
            <w:bottom w:val="none" w:sz="0" w:space="0" w:color="auto"/>
            <w:right w:val="none" w:sz="0" w:space="0" w:color="auto"/>
          </w:divBdr>
        </w:div>
        <w:div w:id="1252665585">
          <w:marLeft w:val="480"/>
          <w:marRight w:val="0"/>
          <w:marTop w:val="0"/>
          <w:marBottom w:val="0"/>
          <w:divBdr>
            <w:top w:val="none" w:sz="0" w:space="0" w:color="auto"/>
            <w:left w:val="none" w:sz="0" w:space="0" w:color="auto"/>
            <w:bottom w:val="none" w:sz="0" w:space="0" w:color="auto"/>
            <w:right w:val="none" w:sz="0" w:space="0" w:color="auto"/>
          </w:divBdr>
        </w:div>
        <w:div w:id="719981658">
          <w:marLeft w:val="480"/>
          <w:marRight w:val="0"/>
          <w:marTop w:val="0"/>
          <w:marBottom w:val="0"/>
          <w:divBdr>
            <w:top w:val="none" w:sz="0" w:space="0" w:color="auto"/>
            <w:left w:val="none" w:sz="0" w:space="0" w:color="auto"/>
            <w:bottom w:val="none" w:sz="0" w:space="0" w:color="auto"/>
            <w:right w:val="none" w:sz="0" w:space="0" w:color="auto"/>
          </w:divBdr>
        </w:div>
        <w:div w:id="1765493742">
          <w:marLeft w:val="480"/>
          <w:marRight w:val="0"/>
          <w:marTop w:val="0"/>
          <w:marBottom w:val="0"/>
          <w:divBdr>
            <w:top w:val="none" w:sz="0" w:space="0" w:color="auto"/>
            <w:left w:val="none" w:sz="0" w:space="0" w:color="auto"/>
            <w:bottom w:val="none" w:sz="0" w:space="0" w:color="auto"/>
            <w:right w:val="none" w:sz="0" w:space="0" w:color="auto"/>
          </w:divBdr>
        </w:div>
        <w:div w:id="161120087">
          <w:marLeft w:val="480"/>
          <w:marRight w:val="0"/>
          <w:marTop w:val="0"/>
          <w:marBottom w:val="0"/>
          <w:divBdr>
            <w:top w:val="none" w:sz="0" w:space="0" w:color="auto"/>
            <w:left w:val="none" w:sz="0" w:space="0" w:color="auto"/>
            <w:bottom w:val="none" w:sz="0" w:space="0" w:color="auto"/>
            <w:right w:val="none" w:sz="0" w:space="0" w:color="auto"/>
          </w:divBdr>
        </w:div>
        <w:div w:id="1447045992">
          <w:marLeft w:val="480"/>
          <w:marRight w:val="0"/>
          <w:marTop w:val="0"/>
          <w:marBottom w:val="0"/>
          <w:divBdr>
            <w:top w:val="none" w:sz="0" w:space="0" w:color="auto"/>
            <w:left w:val="none" w:sz="0" w:space="0" w:color="auto"/>
            <w:bottom w:val="none" w:sz="0" w:space="0" w:color="auto"/>
            <w:right w:val="none" w:sz="0" w:space="0" w:color="auto"/>
          </w:divBdr>
        </w:div>
        <w:div w:id="1104762879">
          <w:marLeft w:val="480"/>
          <w:marRight w:val="0"/>
          <w:marTop w:val="0"/>
          <w:marBottom w:val="0"/>
          <w:divBdr>
            <w:top w:val="none" w:sz="0" w:space="0" w:color="auto"/>
            <w:left w:val="none" w:sz="0" w:space="0" w:color="auto"/>
            <w:bottom w:val="none" w:sz="0" w:space="0" w:color="auto"/>
            <w:right w:val="none" w:sz="0" w:space="0" w:color="auto"/>
          </w:divBdr>
        </w:div>
        <w:div w:id="50007577">
          <w:marLeft w:val="480"/>
          <w:marRight w:val="0"/>
          <w:marTop w:val="0"/>
          <w:marBottom w:val="0"/>
          <w:divBdr>
            <w:top w:val="none" w:sz="0" w:space="0" w:color="auto"/>
            <w:left w:val="none" w:sz="0" w:space="0" w:color="auto"/>
            <w:bottom w:val="none" w:sz="0" w:space="0" w:color="auto"/>
            <w:right w:val="none" w:sz="0" w:space="0" w:color="auto"/>
          </w:divBdr>
        </w:div>
        <w:div w:id="1867712856">
          <w:marLeft w:val="480"/>
          <w:marRight w:val="0"/>
          <w:marTop w:val="0"/>
          <w:marBottom w:val="0"/>
          <w:divBdr>
            <w:top w:val="none" w:sz="0" w:space="0" w:color="auto"/>
            <w:left w:val="none" w:sz="0" w:space="0" w:color="auto"/>
            <w:bottom w:val="none" w:sz="0" w:space="0" w:color="auto"/>
            <w:right w:val="none" w:sz="0" w:space="0" w:color="auto"/>
          </w:divBdr>
        </w:div>
        <w:div w:id="55013248">
          <w:marLeft w:val="480"/>
          <w:marRight w:val="0"/>
          <w:marTop w:val="0"/>
          <w:marBottom w:val="0"/>
          <w:divBdr>
            <w:top w:val="none" w:sz="0" w:space="0" w:color="auto"/>
            <w:left w:val="none" w:sz="0" w:space="0" w:color="auto"/>
            <w:bottom w:val="none" w:sz="0" w:space="0" w:color="auto"/>
            <w:right w:val="none" w:sz="0" w:space="0" w:color="auto"/>
          </w:divBdr>
        </w:div>
        <w:div w:id="578909533">
          <w:marLeft w:val="480"/>
          <w:marRight w:val="0"/>
          <w:marTop w:val="0"/>
          <w:marBottom w:val="0"/>
          <w:divBdr>
            <w:top w:val="none" w:sz="0" w:space="0" w:color="auto"/>
            <w:left w:val="none" w:sz="0" w:space="0" w:color="auto"/>
            <w:bottom w:val="none" w:sz="0" w:space="0" w:color="auto"/>
            <w:right w:val="none" w:sz="0" w:space="0" w:color="auto"/>
          </w:divBdr>
        </w:div>
        <w:div w:id="572472183">
          <w:marLeft w:val="480"/>
          <w:marRight w:val="0"/>
          <w:marTop w:val="0"/>
          <w:marBottom w:val="0"/>
          <w:divBdr>
            <w:top w:val="none" w:sz="0" w:space="0" w:color="auto"/>
            <w:left w:val="none" w:sz="0" w:space="0" w:color="auto"/>
            <w:bottom w:val="none" w:sz="0" w:space="0" w:color="auto"/>
            <w:right w:val="none" w:sz="0" w:space="0" w:color="auto"/>
          </w:divBdr>
        </w:div>
        <w:div w:id="1883978529">
          <w:marLeft w:val="480"/>
          <w:marRight w:val="0"/>
          <w:marTop w:val="0"/>
          <w:marBottom w:val="0"/>
          <w:divBdr>
            <w:top w:val="none" w:sz="0" w:space="0" w:color="auto"/>
            <w:left w:val="none" w:sz="0" w:space="0" w:color="auto"/>
            <w:bottom w:val="none" w:sz="0" w:space="0" w:color="auto"/>
            <w:right w:val="none" w:sz="0" w:space="0" w:color="auto"/>
          </w:divBdr>
        </w:div>
        <w:div w:id="88817447">
          <w:marLeft w:val="480"/>
          <w:marRight w:val="0"/>
          <w:marTop w:val="0"/>
          <w:marBottom w:val="0"/>
          <w:divBdr>
            <w:top w:val="none" w:sz="0" w:space="0" w:color="auto"/>
            <w:left w:val="none" w:sz="0" w:space="0" w:color="auto"/>
            <w:bottom w:val="none" w:sz="0" w:space="0" w:color="auto"/>
            <w:right w:val="none" w:sz="0" w:space="0" w:color="auto"/>
          </w:divBdr>
        </w:div>
        <w:div w:id="1444307071">
          <w:marLeft w:val="480"/>
          <w:marRight w:val="0"/>
          <w:marTop w:val="0"/>
          <w:marBottom w:val="0"/>
          <w:divBdr>
            <w:top w:val="none" w:sz="0" w:space="0" w:color="auto"/>
            <w:left w:val="none" w:sz="0" w:space="0" w:color="auto"/>
            <w:bottom w:val="none" w:sz="0" w:space="0" w:color="auto"/>
            <w:right w:val="none" w:sz="0" w:space="0" w:color="auto"/>
          </w:divBdr>
        </w:div>
        <w:div w:id="453672314">
          <w:marLeft w:val="480"/>
          <w:marRight w:val="0"/>
          <w:marTop w:val="0"/>
          <w:marBottom w:val="0"/>
          <w:divBdr>
            <w:top w:val="none" w:sz="0" w:space="0" w:color="auto"/>
            <w:left w:val="none" w:sz="0" w:space="0" w:color="auto"/>
            <w:bottom w:val="none" w:sz="0" w:space="0" w:color="auto"/>
            <w:right w:val="none" w:sz="0" w:space="0" w:color="auto"/>
          </w:divBdr>
        </w:div>
        <w:div w:id="1631938033">
          <w:marLeft w:val="480"/>
          <w:marRight w:val="0"/>
          <w:marTop w:val="0"/>
          <w:marBottom w:val="0"/>
          <w:divBdr>
            <w:top w:val="none" w:sz="0" w:space="0" w:color="auto"/>
            <w:left w:val="none" w:sz="0" w:space="0" w:color="auto"/>
            <w:bottom w:val="none" w:sz="0" w:space="0" w:color="auto"/>
            <w:right w:val="none" w:sz="0" w:space="0" w:color="auto"/>
          </w:divBdr>
        </w:div>
        <w:div w:id="2139489259">
          <w:marLeft w:val="480"/>
          <w:marRight w:val="0"/>
          <w:marTop w:val="0"/>
          <w:marBottom w:val="0"/>
          <w:divBdr>
            <w:top w:val="none" w:sz="0" w:space="0" w:color="auto"/>
            <w:left w:val="none" w:sz="0" w:space="0" w:color="auto"/>
            <w:bottom w:val="none" w:sz="0" w:space="0" w:color="auto"/>
            <w:right w:val="none" w:sz="0" w:space="0" w:color="auto"/>
          </w:divBdr>
        </w:div>
        <w:div w:id="1600793088">
          <w:marLeft w:val="480"/>
          <w:marRight w:val="0"/>
          <w:marTop w:val="0"/>
          <w:marBottom w:val="0"/>
          <w:divBdr>
            <w:top w:val="none" w:sz="0" w:space="0" w:color="auto"/>
            <w:left w:val="none" w:sz="0" w:space="0" w:color="auto"/>
            <w:bottom w:val="none" w:sz="0" w:space="0" w:color="auto"/>
            <w:right w:val="none" w:sz="0" w:space="0" w:color="auto"/>
          </w:divBdr>
        </w:div>
        <w:div w:id="1560019085">
          <w:marLeft w:val="480"/>
          <w:marRight w:val="0"/>
          <w:marTop w:val="0"/>
          <w:marBottom w:val="0"/>
          <w:divBdr>
            <w:top w:val="none" w:sz="0" w:space="0" w:color="auto"/>
            <w:left w:val="none" w:sz="0" w:space="0" w:color="auto"/>
            <w:bottom w:val="none" w:sz="0" w:space="0" w:color="auto"/>
            <w:right w:val="none" w:sz="0" w:space="0" w:color="auto"/>
          </w:divBdr>
        </w:div>
        <w:div w:id="707100606">
          <w:marLeft w:val="480"/>
          <w:marRight w:val="0"/>
          <w:marTop w:val="0"/>
          <w:marBottom w:val="0"/>
          <w:divBdr>
            <w:top w:val="none" w:sz="0" w:space="0" w:color="auto"/>
            <w:left w:val="none" w:sz="0" w:space="0" w:color="auto"/>
            <w:bottom w:val="none" w:sz="0" w:space="0" w:color="auto"/>
            <w:right w:val="none" w:sz="0" w:space="0" w:color="auto"/>
          </w:divBdr>
        </w:div>
      </w:divsChild>
    </w:div>
    <w:div w:id="1349525372">
      <w:bodyDiv w:val="1"/>
      <w:marLeft w:val="0"/>
      <w:marRight w:val="0"/>
      <w:marTop w:val="0"/>
      <w:marBottom w:val="0"/>
      <w:divBdr>
        <w:top w:val="none" w:sz="0" w:space="0" w:color="auto"/>
        <w:left w:val="none" w:sz="0" w:space="0" w:color="auto"/>
        <w:bottom w:val="none" w:sz="0" w:space="0" w:color="auto"/>
        <w:right w:val="none" w:sz="0" w:space="0" w:color="auto"/>
      </w:divBdr>
    </w:div>
    <w:div w:id="1349600079">
      <w:bodyDiv w:val="1"/>
      <w:marLeft w:val="0"/>
      <w:marRight w:val="0"/>
      <w:marTop w:val="0"/>
      <w:marBottom w:val="0"/>
      <w:divBdr>
        <w:top w:val="none" w:sz="0" w:space="0" w:color="auto"/>
        <w:left w:val="none" w:sz="0" w:space="0" w:color="auto"/>
        <w:bottom w:val="none" w:sz="0" w:space="0" w:color="auto"/>
        <w:right w:val="none" w:sz="0" w:space="0" w:color="auto"/>
      </w:divBdr>
    </w:div>
    <w:div w:id="1349866608">
      <w:bodyDiv w:val="1"/>
      <w:marLeft w:val="0"/>
      <w:marRight w:val="0"/>
      <w:marTop w:val="0"/>
      <w:marBottom w:val="0"/>
      <w:divBdr>
        <w:top w:val="none" w:sz="0" w:space="0" w:color="auto"/>
        <w:left w:val="none" w:sz="0" w:space="0" w:color="auto"/>
        <w:bottom w:val="none" w:sz="0" w:space="0" w:color="auto"/>
        <w:right w:val="none" w:sz="0" w:space="0" w:color="auto"/>
      </w:divBdr>
    </w:div>
    <w:div w:id="1350839907">
      <w:bodyDiv w:val="1"/>
      <w:marLeft w:val="0"/>
      <w:marRight w:val="0"/>
      <w:marTop w:val="0"/>
      <w:marBottom w:val="0"/>
      <w:divBdr>
        <w:top w:val="none" w:sz="0" w:space="0" w:color="auto"/>
        <w:left w:val="none" w:sz="0" w:space="0" w:color="auto"/>
        <w:bottom w:val="none" w:sz="0" w:space="0" w:color="auto"/>
        <w:right w:val="none" w:sz="0" w:space="0" w:color="auto"/>
      </w:divBdr>
    </w:div>
    <w:div w:id="1350912957">
      <w:bodyDiv w:val="1"/>
      <w:marLeft w:val="0"/>
      <w:marRight w:val="0"/>
      <w:marTop w:val="0"/>
      <w:marBottom w:val="0"/>
      <w:divBdr>
        <w:top w:val="none" w:sz="0" w:space="0" w:color="auto"/>
        <w:left w:val="none" w:sz="0" w:space="0" w:color="auto"/>
        <w:bottom w:val="none" w:sz="0" w:space="0" w:color="auto"/>
        <w:right w:val="none" w:sz="0" w:space="0" w:color="auto"/>
      </w:divBdr>
    </w:div>
    <w:div w:id="1351104846">
      <w:bodyDiv w:val="1"/>
      <w:marLeft w:val="0"/>
      <w:marRight w:val="0"/>
      <w:marTop w:val="0"/>
      <w:marBottom w:val="0"/>
      <w:divBdr>
        <w:top w:val="none" w:sz="0" w:space="0" w:color="auto"/>
        <w:left w:val="none" w:sz="0" w:space="0" w:color="auto"/>
        <w:bottom w:val="none" w:sz="0" w:space="0" w:color="auto"/>
        <w:right w:val="none" w:sz="0" w:space="0" w:color="auto"/>
      </w:divBdr>
      <w:divsChild>
        <w:div w:id="1423985237">
          <w:marLeft w:val="480"/>
          <w:marRight w:val="0"/>
          <w:marTop w:val="0"/>
          <w:marBottom w:val="0"/>
          <w:divBdr>
            <w:top w:val="none" w:sz="0" w:space="0" w:color="auto"/>
            <w:left w:val="none" w:sz="0" w:space="0" w:color="auto"/>
            <w:bottom w:val="none" w:sz="0" w:space="0" w:color="auto"/>
            <w:right w:val="none" w:sz="0" w:space="0" w:color="auto"/>
          </w:divBdr>
        </w:div>
        <w:div w:id="706100524">
          <w:marLeft w:val="480"/>
          <w:marRight w:val="0"/>
          <w:marTop w:val="0"/>
          <w:marBottom w:val="0"/>
          <w:divBdr>
            <w:top w:val="none" w:sz="0" w:space="0" w:color="auto"/>
            <w:left w:val="none" w:sz="0" w:space="0" w:color="auto"/>
            <w:bottom w:val="none" w:sz="0" w:space="0" w:color="auto"/>
            <w:right w:val="none" w:sz="0" w:space="0" w:color="auto"/>
          </w:divBdr>
        </w:div>
        <w:div w:id="1524247680">
          <w:marLeft w:val="480"/>
          <w:marRight w:val="0"/>
          <w:marTop w:val="0"/>
          <w:marBottom w:val="0"/>
          <w:divBdr>
            <w:top w:val="none" w:sz="0" w:space="0" w:color="auto"/>
            <w:left w:val="none" w:sz="0" w:space="0" w:color="auto"/>
            <w:bottom w:val="none" w:sz="0" w:space="0" w:color="auto"/>
            <w:right w:val="none" w:sz="0" w:space="0" w:color="auto"/>
          </w:divBdr>
        </w:div>
        <w:div w:id="918101507">
          <w:marLeft w:val="480"/>
          <w:marRight w:val="0"/>
          <w:marTop w:val="0"/>
          <w:marBottom w:val="0"/>
          <w:divBdr>
            <w:top w:val="none" w:sz="0" w:space="0" w:color="auto"/>
            <w:left w:val="none" w:sz="0" w:space="0" w:color="auto"/>
            <w:bottom w:val="none" w:sz="0" w:space="0" w:color="auto"/>
            <w:right w:val="none" w:sz="0" w:space="0" w:color="auto"/>
          </w:divBdr>
        </w:div>
        <w:div w:id="1721635772">
          <w:marLeft w:val="480"/>
          <w:marRight w:val="0"/>
          <w:marTop w:val="0"/>
          <w:marBottom w:val="0"/>
          <w:divBdr>
            <w:top w:val="none" w:sz="0" w:space="0" w:color="auto"/>
            <w:left w:val="none" w:sz="0" w:space="0" w:color="auto"/>
            <w:bottom w:val="none" w:sz="0" w:space="0" w:color="auto"/>
            <w:right w:val="none" w:sz="0" w:space="0" w:color="auto"/>
          </w:divBdr>
        </w:div>
        <w:div w:id="858860024">
          <w:marLeft w:val="480"/>
          <w:marRight w:val="0"/>
          <w:marTop w:val="0"/>
          <w:marBottom w:val="0"/>
          <w:divBdr>
            <w:top w:val="none" w:sz="0" w:space="0" w:color="auto"/>
            <w:left w:val="none" w:sz="0" w:space="0" w:color="auto"/>
            <w:bottom w:val="none" w:sz="0" w:space="0" w:color="auto"/>
            <w:right w:val="none" w:sz="0" w:space="0" w:color="auto"/>
          </w:divBdr>
        </w:div>
        <w:div w:id="603344713">
          <w:marLeft w:val="480"/>
          <w:marRight w:val="0"/>
          <w:marTop w:val="0"/>
          <w:marBottom w:val="0"/>
          <w:divBdr>
            <w:top w:val="none" w:sz="0" w:space="0" w:color="auto"/>
            <w:left w:val="none" w:sz="0" w:space="0" w:color="auto"/>
            <w:bottom w:val="none" w:sz="0" w:space="0" w:color="auto"/>
            <w:right w:val="none" w:sz="0" w:space="0" w:color="auto"/>
          </w:divBdr>
        </w:div>
        <w:div w:id="924070718">
          <w:marLeft w:val="480"/>
          <w:marRight w:val="0"/>
          <w:marTop w:val="0"/>
          <w:marBottom w:val="0"/>
          <w:divBdr>
            <w:top w:val="none" w:sz="0" w:space="0" w:color="auto"/>
            <w:left w:val="none" w:sz="0" w:space="0" w:color="auto"/>
            <w:bottom w:val="none" w:sz="0" w:space="0" w:color="auto"/>
            <w:right w:val="none" w:sz="0" w:space="0" w:color="auto"/>
          </w:divBdr>
        </w:div>
        <w:div w:id="1725328266">
          <w:marLeft w:val="480"/>
          <w:marRight w:val="0"/>
          <w:marTop w:val="0"/>
          <w:marBottom w:val="0"/>
          <w:divBdr>
            <w:top w:val="none" w:sz="0" w:space="0" w:color="auto"/>
            <w:left w:val="none" w:sz="0" w:space="0" w:color="auto"/>
            <w:bottom w:val="none" w:sz="0" w:space="0" w:color="auto"/>
            <w:right w:val="none" w:sz="0" w:space="0" w:color="auto"/>
          </w:divBdr>
        </w:div>
        <w:div w:id="1177302740">
          <w:marLeft w:val="480"/>
          <w:marRight w:val="0"/>
          <w:marTop w:val="0"/>
          <w:marBottom w:val="0"/>
          <w:divBdr>
            <w:top w:val="none" w:sz="0" w:space="0" w:color="auto"/>
            <w:left w:val="none" w:sz="0" w:space="0" w:color="auto"/>
            <w:bottom w:val="none" w:sz="0" w:space="0" w:color="auto"/>
            <w:right w:val="none" w:sz="0" w:space="0" w:color="auto"/>
          </w:divBdr>
        </w:div>
        <w:div w:id="1981106834">
          <w:marLeft w:val="480"/>
          <w:marRight w:val="0"/>
          <w:marTop w:val="0"/>
          <w:marBottom w:val="0"/>
          <w:divBdr>
            <w:top w:val="none" w:sz="0" w:space="0" w:color="auto"/>
            <w:left w:val="none" w:sz="0" w:space="0" w:color="auto"/>
            <w:bottom w:val="none" w:sz="0" w:space="0" w:color="auto"/>
            <w:right w:val="none" w:sz="0" w:space="0" w:color="auto"/>
          </w:divBdr>
        </w:div>
        <w:div w:id="1383942841">
          <w:marLeft w:val="480"/>
          <w:marRight w:val="0"/>
          <w:marTop w:val="0"/>
          <w:marBottom w:val="0"/>
          <w:divBdr>
            <w:top w:val="none" w:sz="0" w:space="0" w:color="auto"/>
            <w:left w:val="none" w:sz="0" w:space="0" w:color="auto"/>
            <w:bottom w:val="none" w:sz="0" w:space="0" w:color="auto"/>
            <w:right w:val="none" w:sz="0" w:space="0" w:color="auto"/>
          </w:divBdr>
        </w:div>
        <w:div w:id="696351737">
          <w:marLeft w:val="480"/>
          <w:marRight w:val="0"/>
          <w:marTop w:val="0"/>
          <w:marBottom w:val="0"/>
          <w:divBdr>
            <w:top w:val="none" w:sz="0" w:space="0" w:color="auto"/>
            <w:left w:val="none" w:sz="0" w:space="0" w:color="auto"/>
            <w:bottom w:val="none" w:sz="0" w:space="0" w:color="auto"/>
            <w:right w:val="none" w:sz="0" w:space="0" w:color="auto"/>
          </w:divBdr>
        </w:div>
        <w:div w:id="914632953">
          <w:marLeft w:val="480"/>
          <w:marRight w:val="0"/>
          <w:marTop w:val="0"/>
          <w:marBottom w:val="0"/>
          <w:divBdr>
            <w:top w:val="none" w:sz="0" w:space="0" w:color="auto"/>
            <w:left w:val="none" w:sz="0" w:space="0" w:color="auto"/>
            <w:bottom w:val="none" w:sz="0" w:space="0" w:color="auto"/>
            <w:right w:val="none" w:sz="0" w:space="0" w:color="auto"/>
          </w:divBdr>
        </w:div>
        <w:div w:id="1740209223">
          <w:marLeft w:val="480"/>
          <w:marRight w:val="0"/>
          <w:marTop w:val="0"/>
          <w:marBottom w:val="0"/>
          <w:divBdr>
            <w:top w:val="none" w:sz="0" w:space="0" w:color="auto"/>
            <w:left w:val="none" w:sz="0" w:space="0" w:color="auto"/>
            <w:bottom w:val="none" w:sz="0" w:space="0" w:color="auto"/>
            <w:right w:val="none" w:sz="0" w:space="0" w:color="auto"/>
          </w:divBdr>
        </w:div>
        <w:div w:id="1291132367">
          <w:marLeft w:val="480"/>
          <w:marRight w:val="0"/>
          <w:marTop w:val="0"/>
          <w:marBottom w:val="0"/>
          <w:divBdr>
            <w:top w:val="none" w:sz="0" w:space="0" w:color="auto"/>
            <w:left w:val="none" w:sz="0" w:space="0" w:color="auto"/>
            <w:bottom w:val="none" w:sz="0" w:space="0" w:color="auto"/>
            <w:right w:val="none" w:sz="0" w:space="0" w:color="auto"/>
          </w:divBdr>
        </w:div>
        <w:div w:id="580408329">
          <w:marLeft w:val="480"/>
          <w:marRight w:val="0"/>
          <w:marTop w:val="0"/>
          <w:marBottom w:val="0"/>
          <w:divBdr>
            <w:top w:val="none" w:sz="0" w:space="0" w:color="auto"/>
            <w:left w:val="none" w:sz="0" w:space="0" w:color="auto"/>
            <w:bottom w:val="none" w:sz="0" w:space="0" w:color="auto"/>
            <w:right w:val="none" w:sz="0" w:space="0" w:color="auto"/>
          </w:divBdr>
        </w:div>
        <w:div w:id="41448733">
          <w:marLeft w:val="480"/>
          <w:marRight w:val="0"/>
          <w:marTop w:val="0"/>
          <w:marBottom w:val="0"/>
          <w:divBdr>
            <w:top w:val="none" w:sz="0" w:space="0" w:color="auto"/>
            <w:left w:val="none" w:sz="0" w:space="0" w:color="auto"/>
            <w:bottom w:val="none" w:sz="0" w:space="0" w:color="auto"/>
            <w:right w:val="none" w:sz="0" w:space="0" w:color="auto"/>
          </w:divBdr>
        </w:div>
        <w:div w:id="2091853780">
          <w:marLeft w:val="480"/>
          <w:marRight w:val="0"/>
          <w:marTop w:val="0"/>
          <w:marBottom w:val="0"/>
          <w:divBdr>
            <w:top w:val="none" w:sz="0" w:space="0" w:color="auto"/>
            <w:left w:val="none" w:sz="0" w:space="0" w:color="auto"/>
            <w:bottom w:val="none" w:sz="0" w:space="0" w:color="auto"/>
            <w:right w:val="none" w:sz="0" w:space="0" w:color="auto"/>
          </w:divBdr>
        </w:div>
        <w:div w:id="2099016094">
          <w:marLeft w:val="480"/>
          <w:marRight w:val="0"/>
          <w:marTop w:val="0"/>
          <w:marBottom w:val="0"/>
          <w:divBdr>
            <w:top w:val="none" w:sz="0" w:space="0" w:color="auto"/>
            <w:left w:val="none" w:sz="0" w:space="0" w:color="auto"/>
            <w:bottom w:val="none" w:sz="0" w:space="0" w:color="auto"/>
            <w:right w:val="none" w:sz="0" w:space="0" w:color="auto"/>
          </w:divBdr>
        </w:div>
        <w:div w:id="1544175010">
          <w:marLeft w:val="480"/>
          <w:marRight w:val="0"/>
          <w:marTop w:val="0"/>
          <w:marBottom w:val="0"/>
          <w:divBdr>
            <w:top w:val="none" w:sz="0" w:space="0" w:color="auto"/>
            <w:left w:val="none" w:sz="0" w:space="0" w:color="auto"/>
            <w:bottom w:val="none" w:sz="0" w:space="0" w:color="auto"/>
            <w:right w:val="none" w:sz="0" w:space="0" w:color="auto"/>
          </w:divBdr>
        </w:div>
        <w:div w:id="431825934">
          <w:marLeft w:val="480"/>
          <w:marRight w:val="0"/>
          <w:marTop w:val="0"/>
          <w:marBottom w:val="0"/>
          <w:divBdr>
            <w:top w:val="none" w:sz="0" w:space="0" w:color="auto"/>
            <w:left w:val="none" w:sz="0" w:space="0" w:color="auto"/>
            <w:bottom w:val="none" w:sz="0" w:space="0" w:color="auto"/>
            <w:right w:val="none" w:sz="0" w:space="0" w:color="auto"/>
          </w:divBdr>
        </w:div>
        <w:div w:id="1150709013">
          <w:marLeft w:val="480"/>
          <w:marRight w:val="0"/>
          <w:marTop w:val="0"/>
          <w:marBottom w:val="0"/>
          <w:divBdr>
            <w:top w:val="none" w:sz="0" w:space="0" w:color="auto"/>
            <w:left w:val="none" w:sz="0" w:space="0" w:color="auto"/>
            <w:bottom w:val="none" w:sz="0" w:space="0" w:color="auto"/>
            <w:right w:val="none" w:sz="0" w:space="0" w:color="auto"/>
          </w:divBdr>
        </w:div>
        <w:div w:id="2031368528">
          <w:marLeft w:val="480"/>
          <w:marRight w:val="0"/>
          <w:marTop w:val="0"/>
          <w:marBottom w:val="0"/>
          <w:divBdr>
            <w:top w:val="none" w:sz="0" w:space="0" w:color="auto"/>
            <w:left w:val="none" w:sz="0" w:space="0" w:color="auto"/>
            <w:bottom w:val="none" w:sz="0" w:space="0" w:color="auto"/>
            <w:right w:val="none" w:sz="0" w:space="0" w:color="auto"/>
          </w:divBdr>
        </w:div>
        <w:div w:id="1164129104">
          <w:marLeft w:val="480"/>
          <w:marRight w:val="0"/>
          <w:marTop w:val="0"/>
          <w:marBottom w:val="0"/>
          <w:divBdr>
            <w:top w:val="none" w:sz="0" w:space="0" w:color="auto"/>
            <w:left w:val="none" w:sz="0" w:space="0" w:color="auto"/>
            <w:bottom w:val="none" w:sz="0" w:space="0" w:color="auto"/>
            <w:right w:val="none" w:sz="0" w:space="0" w:color="auto"/>
          </w:divBdr>
        </w:div>
        <w:div w:id="144704619">
          <w:marLeft w:val="480"/>
          <w:marRight w:val="0"/>
          <w:marTop w:val="0"/>
          <w:marBottom w:val="0"/>
          <w:divBdr>
            <w:top w:val="none" w:sz="0" w:space="0" w:color="auto"/>
            <w:left w:val="none" w:sz="0" w:space="0" w:color="auto"/>
            <w:bottom w:val="none" w:sz="0" w:space="0" w:color="auto"/>
            <w:right w:val="none" w:sz="0" w:space="0" w:color="auto"/>
          </w:divBdr>
        </w:div>
        <w:div w:id="138812212">
          <w:marLeft w:val="480"/>
          <w:marRight w:val="0"/>
          <w:marTop w:val="0"/>
          <w:marBottom w:val="0"/>
          <w:divBdr>
            <w:top w:val="none" w:sz="0" w:space="0" w:color="auto"/>
            <w:left w:val="none" w:sz="0" w:space="0" w:color="auto"/>
            <w:bottom w:val="none" w:sz="0" w:space="0" w:color="auto"/>
            <w:right w:val="none" w:sz="0" w:space="0" w:color="auto"/>
          </w:divBdr>
        </w:div>
        <w:div w:id="404183209">
          <w:marLeft w:val="480"/>
          <w:marRight w:val="0"/>
          <w:marTop w:val="0"/>
          <w:marBottom w:val="0"/>
          <w:divBdr>
            <w:top w:val="none" w:sz="0" w:space="0" w:color="auto"/>
            <w:left w:val="none" w:sz="0" w:space="0" w:color="auto"/>
            <w:bottom w:val="none" w:sz="0" w:space="0" w:color="auto"/>
            <w:right w:val="none" w:sz="0" w:space="0" w:color="auto"/>
          </w:divBdr>
        </w:div>
        <w:div w:id="1846094879">
          <w:marLeft w:val="480"/>
          <w:marRight w:val="0"/>
          <w:marTop w:val="0"/>
          <w:marBottom w:val="0"/>
          <w:divBdr>
            <w:top w:val="none" w:sz="0" w:space="0" w:color="auto"/>
            <w:left w:val="none" w:sz="0" w:space="0" w:color="auto"/>
            <w:bottom w:val="none" w:sz="0" w:space="0" w:color="auto"/>
            <w:right w:val="none" w:sz="0" w:space="0" w:color="auto"/>
          </w:divBdr>
        </w:div>
        <w:div w:id="1039892187">
          <w:marLeft w:val="480"/>
          <w:marRight w:val="0"/>
          <w:marTop w:val="0"/>
          <w:marBottom w:val="0"/>
          <w:divBdr>
            <w:top w:val="none" w:sz="0" w:space="0" w:color="auto"/>
            <w:left w:val="none" w:sz="0" w:space="0" w:color="auto"/>
            <w:bottom w:val="none" w:sz="0" w:space="0" w:color="auto"/>
            <w:right w:val="none" w:sz="0" w:space="0" w:color="auto"/>
          </w:divBdr>
        </w:div>
      </w:divsChild>
    </w:div>
    <w:div w:id="1351948192">
      <w:bodyDiv w:val="1"/>
      <w:marLeft w:val="0"/>
      <w:marRight w:val="0"/>
      <w:marTop w:val="0"/>
      <w:marBottom w:val="0"/>
      <w:divBdr>
        <w:top w:val="none" w:sz="0" w:space="0" w:color="auto"/>
        <w:left w:val="none" w:sz="0" w:space="0" w:color="auto"/>
        <w:bottom w:val="none" w:sz="0" w:space="0" w:color="auto"/>
        <w:right w:val="none" w:sz="0" w:space="0" w:color="auto"/>
      </w:divBdr>
    </w:div>
    <w:div w:id="1352368095">
      <w:bodyDiv w:val="1"/>
      <w:marLeft w:val="0"/>
      <w:marRight w:val="0"/>
      <w:marTop w:val="0"/>
      <w:marBottom w:val="0"/>
      <w:divBdr>
        <w:top w:val="none" w:sz="0" w:space="0" w:color="auto"/>
        <w:left w:val="none" w:sz="0" w:space="0" w:color="auto"/>
        <w:bottom w:val="none" w:sz="0" w:space="0" w:color="auto"/>
        <w:right w:val="none" w:sz="0" w:space="0" w:color="auto"/>
      </w:divBdr>
    </w:div>
    <w:div w:id="1352607193">
      <w:bodyDiv w:val="1"/>
      <w:marLeft w:val="0"/>
      <w:marRight w:val="0"/>
      <w:marTop w:val="0"/>
      <w:marBottom w:val="0"/>
      <w:divBdr>
        <w:top w:val="none" w:sz="0" w:space="0" w:color="auto"/>
        <w:left w:val="none" w:sz="0" w:space="0" w:color="auto"/>
        <w:bottom w:val="none" w:sz="0" w:space="0" w:color="auto"/>
        <w:right w:val="none" w:sz="0" w:space="0" w:color="auto"/>
      </w:divBdr>
    </w:div>
    <w:div w:id="1352873144">
      <w:bodyDiv w:val="1"/>
      <w:marLeft w:val="0"/>
      <w:marRight w:val="0"/>
      <w:marTop w:val="0"/>
      <w:marBottom w:val="0"/>
      <w:divBdr>
        <w:top w:val="none" w:sz="0" w:space="0" w:color="auto"/>
        <w:left w:val="none" w:sz="0" w:space="0" w:color="auto"/>
        <w:bottom w:val="none" w:sz="0" w:space="0" w:color="auto"/>
        <w:right w:val="none" w:sz="0" w:space="0" w:color="auto"/>
      </w:divBdr>
    </w:div>
    <w:div w:id="1353147812">
      <w:bodyDiv w:val="1"/>
      <w:marLeft w:val="0"/>
      <w:marRight w:val="0"/>
      <w:marTop w:val="0"/>
      <w:marBottom w:val="0"/>
      <w:divBdr>
        <w:top w:val="none" w:sz="0" w:space="0" w:color="auto"/>
        <w:left w:val="none" w:sz="0" w:space="0" w:color="auto"/>
        <w:bottom w:val="none" w:sz="0" w:space="0" w:color="auto"/>
        <w:right w:val="none" w:sz="0" w:space="0" w:color="auto"/>
      </w:divBdr>
    </w:div>
    <w:div w:id="1353919245">
      <w:bodyDiv w:val="1"/>
      <w:marLeft w:val="0"/>
      <w:marRight w:val="0"/>
      <w:marTop w:val="0"/>
      <w:marBottom w:val="0"/>
      <w:divBdr>
        <w:top w:val="none" w:sz="0" w:space="0" w:color="auto"/>
        <w:left w:val="none" w:sz="0" w:space="0" w:color="auto"/>
        <w:bottom w:val="none" w:sz="0" w:space="0" w:color="auto"/>
        <w:right w:val="none" w:sz="0" w:space="0" w:color="auto"/>
      </w:divBdr>
    </w:div>
    <w:div w:id="1354653440">
      <w:bodyDiv w:val="1"/>
      <w:marLeft w:val="0"/>
      <w:marRight w:val="0"/>
      <w:marTop w:val="0"/>
      <w:marBottom w:val="0"/>
      <w:divBdr>
        <w:top w:val="none" w:sz="0" w:space="0" w:color="auto"/>
        <w:left w:val="none" w:sz="0" w:space="0" w:color="auto"/>
        <w:bottom w:val="none" w:sz="0" w:space="0" w:color="auto"/>
        <w:right w:val="none" w:sz="0" w:space="0" w:color="auto"/>
      </w:divBdr>
    </w:div>
    <w:div w:id="1355227067">
      <w:bodyDiv w:val="1"/>
      <w:marLeft w:val="0"/>
      <w:marRight w:val="0"/>
      <w:marTop w:val="0"/>
      <w:marBottom w:val="0"/>
      <w:divBdr>
        <w:top w:val="none" w:sz="0" w:space="0" w:color="auto"/>
        <w:left w:val="none" w:sz="0" w:space="0" w:color="auto"/>
        <w:bottom w:val="none" w:sz="0" w:space="0" w:color="auto"/>
        <w:right w:val="none" w:sz="0" w:space="0" w:color="auto"/>
      </w:divBdr>
    </w:div>
    <w:div w:id="1355232658">
      <w:bodyDiv w:val="1"/>
      <w:marLeft w:val="0"/>
      <w:marRight w:val="0"/>
      <w:marTop w:val="0"/>
      <w:marBottom w:val="0"/>
      <w:divBdr>
        <w:top w:val="none" w:sz="0" w:space="0" w:color="auto"/>
        <w:left w:val="none" w:sz="0" w:space="0" w:color="auto"/>
        <w:bottom w:val="none" w:sz="0" w:space="0" w:color="auto"/>
        <w:right w:val="none" w:sz="0" w:space="0" w:color="auto"/>
      </w:divBdr>
    </w:div>
    <w:div w:id="1356420150">
      <w:bodyDiv w:val="1"/>
      <w:marLeft w:val="0"/>
      <w:marRight w:val="0"/>
      <w:marTop w:val="0"/>
      <w:marBottom w:val="0"/>
      <w:divBdr>
        <w:top w:val="none" w:sz="0" w:space="0" w:color="auto"/>
        <w:left w:val="none" w:sz="0" w:space="0" w:color="auto"/>
        <w:bottom w:val="none" w:sz="0" w:space="0" w:color="auto"/>
        <w:right w:val="none" w:sz="0" w:space="0" w:color="auto"/>
      </w:divBdr>
    </w:div>
    <w:div w:id="1357003417">
      <w:bodyDiv w:val="1"/>
      <w:marLeft w:val="0"/>
      <w:marRight w:val="0"/>
      <w:marTop w:val="0"/>
      <w:marBottom w:val="0"/>
      <w:divBdr>
        <w:top w:val="none" w:sz="0" w:space="0" w:color="auto"/>
        <w:left w:val="none" w:sz="0" w:space="0" w:color="auto"/>
        <w:bottom w:val="none" w:sz="0" w:space="0" w:color="auto"/>
        <w:right w:val="none" w:sz="0" w:space="0" w:color="auto"/>
      </w:divBdr>
    </w:div>
    <w:div w:id="1357151154">
      <w:bodyDiv w:val="1"/>
      <w:marLeft w:val="0"/>
      <w:marRight w:val="0"/>
      <w:marTop w:val="0"/>
      <w:marBottom w:val="0"/>
      <w:divBdr>
        <w:top w:val="none" w:sz="0" w:space="0" w:color="auto"/>
        <w:left w:val="none" w:sz="0" w:space="0" w:color="auto"/>
        <w:bottom w:val="none" w:sz="0" w:space="0" w:color="auto"/>
        <w:right w:val="none" w:sz="0" w:space="0" w:color="auto"/>
      </w:divBdr>
      <w:divsChild>
        <w:div w:id="1222600754">
          <w:marLeft w:val="480"/>
          <w:marRight w:val="0"/>
          <w:marTop w:val="0"/>
          <w:marBottom w:val="0"/>
          <w:divBdr>
            <w:top w:val="none" w:sz="0" w:space="0" w:color="auto"/>
            <w:left w:val="none" w:sz="0" w:space="0" w:color="auto"/>
            <w:bottom w:val="none" w:sz="0" w:space="0" w:color="auto"/>
            <w:right w:val="none" w:sz="0" w:space="0" w:color="auto"/>
          </w:divBdr>
        </w:div>
        <w:div w:id="1535847874">
          <w:marLeft w:val="480"/>
          <w:marRight w:val="0"/>
          <w:marTop w:val="0"/>
          <w:marBottom w:val="0"/>
          <w:divBdr>
            <w:top w:val="none" w:sz="0" w:space="0" w:color="auto"/>
            <w:left w:val="none" w:sz="0" w:space="0" w:color="auto"/>
            <w:bottom w:val="none" w:sz="0" w:space="0" w:color="auto"/>
            <w:right w:val="none" w:sz="0" w:space="0" w:color="auto"/>
          </w:divBdr>
        </w:div>
        <w:div w:id="1860510302">
          <w:marLeft w:val="480"/>
          <w:marRight w:val="0"/>
          <w:marTop w:val="0"/>
          <w:marBottom w:val="0"/>
          <w:divBdr>
            <w:top w:val="none" w:sz="0" w:space="0" w:color="auto"/>
            <w:left w:val="none" w:sz="0" w:space="0" w:color="auto"/>
            <w:bottom w:val="none" w:sz="0" w:space="0" w:color="auto"/>
            <w:right w:val="none" w:sz="0" w:space="0" w:color="auto"/>
          </w:divBdr>
        </w:div>
        <w:div w:id="2013219965">
          <w:marLeft w:val="480"/>
          <w:marRight w:val="0"/>
          <w:marTop w:val="0"/>
          <w:marBottom w:val="0"/>
          <w:divBdr>
            <w:top w:val="none" w:sz="0" w:space="0" w:color="auto"/>
            <w:left w:val="none" w:sz="0" w:space="0" w:color="auto"/>
            <w:bottom w:val="none" w:sz="0" w:space="0" w:color="auto"/>
            <w:right w:val="none" w:sz="0" w:space="0" w:color="auto"/>
          </w:divBdr>
        </w:div>
        <w:div w:id="1750032546">
          <w:marLeft w:val="480"/>
          <w:marRight w:val="0"/>
          <w:marTop w:val="0"/>
          <w:marBottom w:val="0"/>
          <w:divBdr>
            <w:top w:val="none" w:sz="0" w:space="0" w:color="auto"/>
            <w:left w:val="none" w:sz="0" w:space="0" w:color="auto"/>
            <w:bottom w:val="none" w:sz="0" w:space="0" w:color="auto"/>
            <w:right w:val="none" w:sz="0" w:space="0" w:color="auto"/>
          </w:divBdr>
        </w:div>
        <w:div w:id="1250652138">
          <w:marLeft w:val="480"/>
          <w:marRight w:val="0"/>
          <w:marTop w:val="0"/>
          <w:marBottom w:val="0"/>
          <w:divBdr>
            <w:top w:val="none" w:sz="0" w:space="0" w:color="auto"/>
            <w:left w:val="none" w:sz="0" w:space="0" w:color="auto"/>
            <w:bottom w:val="none" w:sz="0" w:space="0" w:color="auto"/>
            <w:right w:val="none" w:sz="0" w:space="0" w:color="auto"/>
          </w:divBdr>
        </w:div>
        <w:div w:id="367069643">
          <w:marLeft w:val="480"/>
          <w:marRight w:val="0"/>
          <w:marTop w:val="0"/>
          <w:marBottom w:val="0"/>
          <w:divBdr>
            <w:top w:val="none" w:sz="0" w:space="0" w:color="auto"/>
            <w:left w:val="none" w:sz="0" w:space="0" w:color="auto"/>
            <w:bottom w:val="none" w:sz="0" w:space="0" w:color="auto"/>
            <w:right w:val="none" w:sz="0" w:space="0" w:color="auto"/>
          </w:divBdr>
        </w:div>
        <w:div w:id="858854465">
          <w:marLeft w:val="480"/>
          <w:marRight w:val="0"/>
          <w:marTop w:val="0"/>
          <w:marBottom w:val="0"/>
          <w:divBdr>
            <w:top w:val="none" w:sz="0" w:space="0" w:color="auto"/>
            <w:left w:val="none" w:sz="0" w:space="0" w:color="auto"/>
            <w:bottom w:val="none" w:sz="0" w:space="0" w:color="auto"/>
            <w:right w:val="none" w:sz="0" w:space="0" w:color="auto"/>
          </w:divBdr>
        </w:div>
        <w:div w:id="219945912">
          <w:marLeft w:val="480"/>
          <w:marRight w:val="0"/>
          <w:marTop w:val="0"/>
          <w:marBottom w:val="0"/>
          <w:divBdr>
            <w:top w:val="none" w:sz="0" w:space="0" w:color="auto"/>
            <w:left w:val="none" w:sz="0" w:space="0" w:color="auto"/>
            <w:bottom w:val="none" w:sz="0" w:space="0" w:color="auto"/>
            <w:right w:val="none" w:sz="0" w:space="0" w:color="auto"/>
          </w:divBdr>
        </w:div>
        <w:div w:id="1731151939">
          <w:marLeft w:val="480"/>
          <w:marRight w:val="0"/>
          <w:marTop w:val="0"/>
          <w:marBottom w:val="0"/>
          <w:divBdr>
            <w:top w:val="none" w:sz="0" w:space="0" w:color="auto"/>
            <w:left w:val="none" w:sz="0" w:space="0" w:color="auto"/>
            <w:bottom w:val="none" w:sz="0" w:space="0" w:color="auto"/>
            <w:right w:val="none" w:sz="0" w:space="0" w:color="auto"/>
          </w:divBdr>
        </w:div>
        <w:div w:id="1194883344">
          <w:marLeft w:val="480"/>
          <w:marRight w:val="0"/>
          <w:marTop w:val="0"/>
          <w:marBottom w:val="0"/>
          <w:divBdr>
            <w:top w:val="none" w:sz="0" w:space="0" w:color="auto"/>
            <w:left w:val="none" w:sz="0" w:space="0" w:color="auto"/>
            <w:bottom w:val="none" w:sz="0" w:space="0" w:color="auto"/>
            <w:right w:val="none" w:sz="0" w:space="0" w:color="auto"/>
          </w:divBdr>
        </w:div>
        <w:div w:id="1952130017">
          <w:marLeft w:val="480"/>
          <w:marRight w:val="0"/>
          <w:marTop w:val="0"/>
          <w:marBottom w:val="0"/>
          <w:divBdr>
            <w:top w:val="none" w:sz="0" w:space="0" w:color="auto"/>
            <w:left w:val="none" w:sz="0" w:space="0" w:color="auto"/>
            <w:bottom w:val="none" w:sz="0" w:space="0" w:color="auto"/>
            <w:right w:val="none" w:sz="0" w:space="0" w:color="auto"/>
          </w:divBdr>
        </w:div>
        <w:div w:id="172964445">
          <w:marLeft w:val="480"/>
          <w:marRight w:val="0"/>
          <w:marTop w:val="0"/>
          <w:marBottom w:val="0"/>
          <w:divBdr>
            <w:top w:val="none" w:sz="0" w:space="0" w:color="auto"/>
            <w:left w:val="none" w:sz="0" w:space="0" w:color="auto"/>
            <w:bottom w:val="none" w:sz="0" w:space="0" w:color="auto"/>
            <w:right w:val="none" w:sz="0" w:space="0" w:color="auto"/>
          </w:divBdr>
        </w:div>
        <w:div w:id="366833890">
          <w:marLeft w:val="480"/>
          <w:marRight w:val="0"/>
          <w:marTop w:val="0"/>
          <w:marBottom w:val="0"/>
          <w:divBdr>
            <w:top w:val="none" w:sz="0" w:space="0" w:color="auto"/>
            <w:left w:val="none" w:sz="0" w:space="0" w:color="auto"/>
            <w:bottom w:val="none" w:sz="0" w:space="0" w:color="auto"/>
            <w:right w:val="none" w:sz="0" w:space="0" w:color="auto"/>
          </w:divBdr>
        </w:div>
        <w:div w:id="1173104256">
          <w:marLeft w:val="480"/>
          <w:marRight w:val="0"/>
          <w:marTop w:val="0"/>
          <w:marBottom w:val="0"/>
          <w:divBdr>
            <w:top w:val="none" w:sz="0" w:space="0" w:color="auto"/>
            <w:left w:val="none" w:sz="0" w:space="0" w:color="auto"/>
            <w:bottom w:val="none" w:sz="0" w:space="0" w:color="auto"/>
            <w:right w:val="none" w:sz="0" w:space="0" w:color="auto"/>
          </w:divBdr>
        </w:div>
        <w:div w:id="2134399157">
          <w:marLeft w:val="480"/>
          <w:marRight w:val="0"/>
          <w:marTop w:val="0"/>
          <w:marBottom w:val="0"/>
          <w:divBdr>
            <w:top w:val="none" w:sz="0" w:space="0" w:color="auto"/>
            <w:left w:val="none" w:sz="0" w:space="0" w:color="auto"/>
            <w:bottom w:val="none" w:sz="0" w:space="0" w:color="auto"/>
            <w:right w:val="none" w:sz="0" w:space="0" w:color="auto"/>
          </w:divBdr>
        </w:div>
        <w:div w:id="1186402682">
          <w:marLeft w:val="480"/>
          <w:marRight w:val="0"/>
          <w:marTop w:val="0"/>
          <w:marBottom w:val="0"/>
          <w:divBdr>
            <w:top w:val="none" w:sz="0" w:space="0" w:color="auto"/>
            <w:left w:val="none" w:sz="0" w:space="0" w:color="auto"/>
            <w:bottom w:val="none" w:sz="0" w:space="0" w:color="auto"/>
            <w:right w:val="none" w:sz="0" w:space="0" w:color="auto"/>
          </w:divBdr>
        </w:div>
        <w:div w:id="86391184">
          <w:marLeft w:val="480"/>
          <w:marRight w:val="0"/>
          <w:marTop w:val="0"/>
          <w:marBottom w:val="0"/>
          <w:divBdr>
            <w:top w:val="none" w:sz="0" w:space="0" w:color="auto"/>
            <w:left w:val="none" w:sz="0" w:space="0" w:color="auto"/>
            <w:bottom w:val="none" w:sz="0" w:space="0" w:color="auto"/>
            <w:right w:val="none" w:sz="0" w:space="0" w:color="auto"/>
          </w:divBdr>
        </w:div>
        <w:div w:id="1459102712">
          <w:marLeft w:val="480"/>
          <w:marRight w:val="0"/>
          <w:marTop w:val="0"/>
          <w:marBottom w:val="0"/>
          <w:divBdr>
            <w:top w:val="none" w:sz="0" w:space="0" w:color="auto"/>
            <w:left w:val="none" w:sz="0" w:space="0" w:color="auto"/>
            <w:bottom w:val="none" w:sz="0" w:space="0" w:color="auto"/>
            <w:right w:val="none" w:sz="0" w:space="0" w:color="auto"/>
          </w:divBdr>
        </w:div>
        <w:div w:id="1969506418">
          <w:marLeft w:val="480"/>
          <w:marRight w:val="0"/>
          <w:marTop w:val="0"/>
          <w:marBottom w:val="0"/>
          <w:divBdr>
            <w:top w:val="none" w:sz="0" w:space="0" w:color="auto"/>
            <w:left w:val="none" w:sz="0" w:space="0" w:color="auto"/>
            <w:bottom w:val="none" w:sz="0" w:space="0" w:color="auto"/>
            <w:right w:val="none" w:sz="0" w:space="0" w:color="auto"/>
          </w:divBdr>
        </w:div>
        <w:div w:id="1288663446">
          <w:marLeft w:val="480"/>
          <w:marRight w:val="0"/>
          <w:marTop w:val="0"/>
          <w:marBottom w:val="0"/>
          <w:divBdr>
            <w:top w:val="none" w:sz="0" w:space="0" w:color="auto"/>
            <w:left w:val="none" w:sz="0" w:space="0" w:color="auto"/>
            <w:bottom w:val="none" w:sz="0" w:space="0" w:color="auto"/>
            <w:right w:val="none" w:sz="0" w:space="0" w:color="auto"/>
          </w:divBdr>
        </w:div>
        <w:div w:id="633100573">
          <w:marLeft w:val="480"/>
          <w:marRight w:val="0"/>
          <w:marTop w:val="0"/>
          <w:marBottom w:val="0"/>
          <w:divBdr>
            <w:top w:val="none" w:sz="0" w:space="0" w:color="auto"/>
            <w:left w:val="none" w:sz="0" w:space="0" w:color="auto"/>
            <w:bottom w:val="none" w:sz="0" w:space="0" w:color="auto"/>
            <w:right w:val="none" w:sz="0" w:space="0" w:color="auto"/>
          </w:divBdr>
        </w:div>
        <w:div w:id="1379164440">
          <w:marLeft w:val="480"/>
          <w:marRight w:val="0"/>
          <w:marTop w:val="0"/>
          <w:marBottom w:val="0"/>
          <w:divBdr>
            <w:top w:val="none" w:sz="0" w:space="0" w:color="auto"/>
            <w:left w:val="none" w:sz="0" w:space="0" w:color="auto"/>
            <w:bottom w:val="none" w:sz="0" w:space="0" w:color="auto"/>
            <w:right w:val="none" w:sz="0" w:space="0" w:color="auto"/>
          </w:divBdr>
        </w:div>
        <w:div w:id="2133860356">
          <w:marLeft w:val="480"/>
          <w:marRight w:val="0"/>
          <w:marTop w:val="0"/>
          <w:marBottom w:val="0"/>
          <w:divBdr>
            <w:top w:val="none" w:sz="0" w:space="0" w:color="auto"/>
            <w:left w:val="none" w:sz="0" w:space="0" w:color="auto"/>
            <w:bottom w:val="none" w:sz="0" w:space="0" w:color="auto"/>
            <w:right w:val="none" w:sz="0" w:space="0" w:color="auto"/>
          </w:divBdr>
        </w:div>
      </w:divsChild>
    </w:div>
    <w:div w:id="1357269041">
      <w:bodyDiv w:val="1"/>
      <w:marLeft w:val="0"/>
      <w:marRight w:val="0"/>
      <w:marTop w:val="0"/>
      <w:marBottom w:val="0"/>
      <w:divBdr>
        <w:top w:val="none" w:sz="0" w:space="0" w:color="auto"/>
        <w:left w:val="none" w:sz="0" w:space="0" w:color="auto"/>
        <w:bottom w:val="none" w:sz="0" w:space="0" w:color="auto"/>
        <w:right w:val="none" w:sz="0" w:space="0" w:color="auto"/>
      </w:divBdr>
    </w:div>
    <w:div w:id="1357273406">
      <w:bodyDiv w:val="1"/>
      <w:marLeft w:val="0"/>
      <w:marRight w:val="0"/>
      <w:marTop w:val="0"/>
      <w:marBottom w:val="0"/>
      <w:divBdr>
        <w:top w:val="none" w:sz="0" w:space="0" w:color="auto"/>
        <w:left w:val="none" w:sz="0" w:space="0" w:color="auto"/>
        <w:bottom w:val="none" w:sz="0" w:space="0" w:color="auto"/>
        <w:right w:val="none" w:sz="0" w:space="0" w:color="auto"/>
      </w:divBdr>
    </w:div>
    <w:div w:id="1357386204">
      <w:bodyDiv w:val="1"/>
      <w:marLeft w:val="0"/>
      <w:marRight w:val="0"/>
      <w:marTop w:val="0"/>
      <w:marBottom w:val="0"/>
      <w:divBdr>
        <w:top w:val="none" w:sz="0" w:space="0" w:color="auto"/>
        <w:left w:val="none" w:sz="0" w:space="0" w:color="auto"/>
        <w:bottom w:val="none" w:sz="0" w:space="0" w:color="auto"/>
        <w:right w:val="none" w:sz="0" w:space="0" w:color="auto"/>
      </w:divBdr>
    </w:div>
    <w:div w:id="1357996557">
      <w:bodyDiv w:val="1"/>
      <w:marLeft w:val="0"/>
      <w:marRight w:val="0"/>
      <w:marTop w:val="0"/>
      <w:marBottom w:val="0"/>
      <w:divBdr>
        <w:top w:val="none" w:sz="0" w:space="0" w:color="auto"/>
        <w:left w:val="none" w:sz="0" w:space="0" w:color="auto"/>
        <w:bottom w:val="none" w:sz="0" w:space="0" w:color="auto"/>
        <w:right w:val="none" w:sz="0" w:space="0" w:color="auto"/>
      </w:divBdr>
    </w:div>
    <w:div w:id="1358657689">
      <w:bodyDiv w:val="1"/>
      <w:marLeft w:val="0"/>
      <w:marRight w:val="0"/>
      <w:marTop w:val="0"/>
      <w:marBottom w:val="0"/>
      <w:divBdr>
        <w:top w:val="none" w:sz="0" w:space="0" w:color="auto"/>
        <w:left w:val="none" w:sz="0" w:space="0" w:color="auto"/>
        <w:bottom w:val="none" w:sz="0" w:space="0" w:color="auto"/>
        <w:right w:val="none" w:sz="0" w:space="0" w:color="auto"/>
      </w:divBdr>
    </w:div>
    <w:div w:id="1358775210">
      <w:bodyDiv w:val="1"/>
      <w:marLeft w:val="0"/>
      <w:marRight w:val="0"/>
      <w:marTop w:val="0"/>
      <w:marBottom w:val="0"/>
      <w:divBdr>
        <w:top w:val="none" w:sz="0" w:space="0" w:color="auto"/>
        <w:left w:val="none" w:sz="0" w:space="0" w:color="auto"/>
        <w:bottom w:val="none" w:sz="0" w:space="0" w:color="auto"/>
        <w:right w:val="none" w:sz="0" w:space="0" w:color="auto"/>
      </w:divBdr>
    </w:div>
    <w:div w:id="1359815946">
      <w:bodyDiv w:val="1"/>
      <w:marLeft w:val="0"/>
      <w:marRight w:val="0"/>
      <w:marTop w:val="0"/>
      <w:marBottom w:val="0"/>
      <w:divBdr>
        <w:top w:val="none" w:sz="0" w:space="0" w:color="auto"/>
        <w:left w:val="none" w:sz="0" w:space="0" w:color="auto"/>
        <w:bottom w:val="none" w:sz="0" w:space="0" w:color="auto"/>
        <w:right w:val="none" w:sz="0" w:space="0" w:color="auto"/>
      </w:divBdr>
    </w:div>
    <w:div w:id="1359963676">
      <w:bodyDiv w:val="1"/>
      <w:marLeft w:val="0"/>
      <w:marRight w:val="0"/>
      <w:marTop w:val="0"/>
      <w:marBottom w:val="0"/>
      <w:divBdr>
        <w:top w:val="none" w:sz="0" w:space="0" w:color="auto"/>
        <w:left w:val="none" w:sz="0" w:space="0" w:color="auto"/>
        <w:bottom w:val="none" w:sz="0" w:space="0" w:color="auto"/>
        <w:right w:val="none" w:sz="0" w:space="0" w:color="auto"/>
      </w:divBdr>
    </w:div>
    <w:div w:id="1360547163">
      <w:bodyDiv w:val="1"/>
      <w:marLeft w:val="0"/>
      <w:marRight w:val="0"/>
      <w:marTop w:val="0"/>
      <w:marBottom w:val="0"/>
      <w:divBdr>
        <w:top w:val="none" w:sz="0" w:space="0" w:color="auto"/>
        <w:left w:val="none" w:sz="0" w:space="0" w:color="auto"/>
        <w:bottom w:val="none" w:sz="0" w:space="0" w:color="auto"/>
        <w:right w:val="none" w:sz="0" w:space="0" w:color="auto"/>
      </w:divBdr>
    </w:div>
    <w:div w:id="1361081591">
      <w:bodyDiv w:val="1"/>
      <w:marLeft w:val="0"/>
      <w:marRight w:val="0"/>
      <w:marTop w:val="0"/>
      <w:marBottom w:val="0"/>
      <w:divBdr>
        <w:top w:val="none" w:sz="0" w:space="0" w:color="auto"/>
        <w:left w:val="none" w:sz="0" w:space="0" w:color="auto"/>
        <w:bottom w:val="none" w:sz="0" w:space="0" w:color="auto"/>
        <w:right w:val="none" w:sz="0" w:space="0" w:color="auto"/>
      </w:divBdr>
    </w:div>
    <w:div w:id="1361125037">
      <w:bodyDiv w:val="1"/>
      <w:marLeft w:val="0"/>
      <w:marRight w:val="0"/>
      <w:marTop w:val="0"/>
      <w:marBottom w:val="0"/>
      <w:divBdr>
        <w:top w:val="none" w:sz="0" w:space="0" w:color="auto"/>
        <w:left w:val="none" w:sz="0" w:space="0" w:color="auto"/>
        <w:bottom w:val="none" w:sz="0" w:space="0" w:color="auto"/>
        <w:right w:val="none" w:sz="0" w:space="0" w:color="auto"/>
      </w:divBdr>
    </w:div>
    <w:div w:id="1362434820">
      <w:bodyDiv w:val="1"/>
      <w:marLeft w:val="0"/>
      <w:marRight w:val="0"/>
      <w:marTop w:val="0"/>
      <w:marBottom w:val="0"/>
      <w:divBdr>
        <w:top w:val="none" w:sz="0" w:space="0" w:color="auto"/>
        <w:left w:val="none" w:sz="0" w:space="0" w:color="auto"/>
        <w:bottom w:val="none" w:sz="0" w:space="0" w:color="auto"/>
        <w:right w:val="none" w:sz="0" w:space="0" w:color="auto"/>
      </w:divBdr>
    </w:div>
    <w:div w:id="1362778728">
      <w:bodyDiv w:val="1"/>
      <w:marLeft w:val="0"/>
      <w:marRight w:val="0"/>
      <w:marTop w:val="0"/>
      <w:marBottom w:val="0"/>
      <w:divBdr>
        <w:top w:val="none" w:sz="0" w:space="0" w:color="auto"/>
        <w:left w:val="none" w:sz="0" w:space="0" w:color="auto"/>
        <w:bottom w:val="none" w:sz="0" w:space="0" w:color="auto"/>
        <w:right w:val="none" w:sz="0" w:space="0" w:color="auto"/>
      </w:divBdr>
    </w:div>
    <w:div w:id="1363165053">
      <w:bodyDiv w:val="1"/>
      <w:marLeft w:val="0"/>
      <w:marRight w:val="0"/>
      <w:marTop w:val="0"/>
      <w:marBottom w:val="0"/>
      <w:divBdr>
        <w:top w:val="none" w:sz="0" w:space="0" w:color="auto"/>
        <w:left w:val="none" w:sz="0" w:space="0" w:color="auto"/>
        <w:bottom w:val="none" w:sz="0" w:space="0" w:color="auto"/>
        <w:right w:val="none" w:sz="0" w:space="0" w:color="auto"/>
      </w:divBdr>
    </w:div>
    <w:div w:id="1363359089">
      <w:bodyDiv w:val="1"/>
      <w:marLeft w:val="0"/>
      <w:marRight w:val="0"/>
      <w:marTop w:val="0"/>
      <w:marBottom w:val="0"/>
      <w:divBdr>
        <w:top w:val="none" w:sz="0" w:space="0" w:color="auto"/>
        <w:left w:val="none" w:sz="0" w:space="0" w:color="auto"/>
        <w:bottom w:val="none" w:sz="0" w:space="0" w:color="auto"/>
        <w:right w:val="none" w:sz="0" w:space="0" w:color="auto"/>
      </w:divBdr>
    </w:div>
    <w:div w:id="1363747598">
      <w:bodyDiv w:val="1"/>
      <w:marLeft w:val="0"/>
      <w:marRight w:val="0"/>
      <w:marTop w:val="0"/>
      <w:marBottom w:val="0"/>
      <w:divBdr>
        <w:top w:val="none" w:sz="0" w:space="0" w:color="auto"/>
        <w:left w:val="none" w:sz="0" w:space="0" w:color="auto"/>
        <w:bottom w:val="none" w:sz="0" w:space="0" w:color="auto"/>
        <w:right w:val="none" w:sz="0" w:space="0" w:color="auto"/>
      </w:divBdr>
    </w:div>
    <w:div w:id="1364012718">
      <w:bodyDiv w:val="1"/>
      <w:marLeft w:val="0"/>
      <w:marRight w:val="0"/>
      <w:marTop w:val="0"/>
      <w:marBottom w:val="0"/>
      <w:divBdr>
        <w:top w:val="none" w:sz="0" w:space="0" w:color="auto"/>
        <w:left w:val="none" w:sz="0" w:space="0" w:color="auto"/>
        <w:bottom w:val="none" w:sz="0" w:space="0" w:color="auto"/>
        <w:right w:val="none" w:sz="0" w:space="0" w:color="auto"/>
      </w:divBdr>
    </w:div>
    <w:div w:id="1364552794">
      <w:bodyDiv w:val="1"/>
      <w:marLeft w:val="0"/>
      <w:marRight w:val="0"/>
      <w:marTop w:val="0"/>
      <w:marBottom w:val="0"/>
      <w:divBdr>
        <w:top w:val="none" w:sz="0" w:space="0" w:color="auto"/>
        <w:left w:val="none" w:sz="0" w:space="0" w:color="auto"/>
        <w:bottom w:val="none" w:sz="0" w:space="0" w:color="auto"/>
        <w:right w:val="none" w:sz="0" w:space="0" w:color="auto"/>
      </w:divBdr>
    </w:div>
    <w:div w:id="1364672763">
      <w:bodyDiv w:val="1"/>
      <w:marLeft w:val="0"/>
      <w:marRight w:val="0"/>
      <w:marTop w:val="0"/>
      <w:marBottom w:val="0"/>
      <w:divBdr>
        <w:top w:val="none" w:sz="0" w:space="0" w:color="auto"/>
        <w:left w:val="none" w:sz="0" w:space="0" w:color="auto"/>
        <w:bottom w:val="none" w:sz="0" w:space="0" w:color="auto"/>
        <w:right w:val="none" w:sz="0" w:space="0" w:color="auto"/>
      </w:divBdr>
    </w:div>
    <w:div w:id="1365134384">
      <w:bodyDiv w:val="1"/>
      <w:marLeft w:val="0"/>
      <w:marRight w:val="0"/>
      <w:marTop w:val="0"/>
      <w:marBottom w:val="0"/>
      <w:divBdr>
        <w:top w:val="none" w:sz="0" w:space="0" w:color="auto"/>
        <w:left w:val="none" w:sz="0" w:space="0" w:color="auto"/>
        <w:bottom w:val="none" w:sz="0" w:space="0" w:color="auto"/>
        <w:right w:val="none" w:sz="0" w:space="0" w:color="auto"/>
      </w:divBdr>
    </w:div>
    <w:div w:id="1366516848">
      <w:bodyDiv w:val="1"/>
      <w:marLeft w:val="0"/>
      <w:marRight w:val="0"/>
      <w:marTop w:val="0"/>
      <w:marBottom w:val="0"/>
      <w:divBdr>
        <w:top w:val="none" w:sz="0" w:space="0" w:color="auto"/>
        <w:left w:val="none" w:sz="0" w:space="0" w:color="auto"/>
        <w:bottom w:val="none" w:sz="0" w:space="0" w:color="auto"/>
        <w:right w:val="none" w:sz="0" w:space="0" w:color="auto"/>
      </w:divBdr>
    </w:div>
    <w:div w:id="1366709356">
      <w:bodyDiv w:val="1"/>
      <w:marLeft w:val="0"/>
      <w:marRight w:val="0"/>
      <w:marTop w:val="0"/>
      <w:marBottom w:val="0"/>
      <w:divBdr>
        <w:top w:val="none" w:sz="0" w:space="0" w:color="auto"/>
        <w:left w:val="none" w:sz="0" w:space="0" w:color="auto"/>
        <w:bottom w:val="none" w:sz="0" w:space="0" w:color="auto"/>
        <w:right w:val="none" w:sz="0" w:space="0" w:color="auto"/>
      </w:divBdr>
    </w:div>
    <w:div w:id="1367025609">
      <w:bodyDiv w:val="1"/>
      <w:marLeft w:val="0"/>
      <w:marRight w:val="0"/>
      <w:marTop w:val="0"/>
      <w:marBottom w:val="0"/>
      <w:divBdr>
        <w:top w:val="none" w:sz="0" w:space="0" w:color="auto"/>
        <w:left w:val="none" w:sz="0" w:space="0" w:color="auto"/>
        <w:bottom w:val="none" w:sz="0" w:space="0" w:color="auto"/>
        <w:right w:val="none" w:sz="0" w:space="0" w:color="auto"/>
      </w:divBdr>
    </w:div>
    <w:div w:id="1367365580">
      <w:bodyDiv w:val="1"/>
      <w:marLeft w:val="0"/>
      <w:marRight w:val="0"/>
      <w:marTop w:val="0"/>
      <w:marBottom w:val="0"/>
      <w:divBdr>
        <w:top w:val="none" w:sz="0" w:space="0" w:color="auto"/>
        <w:left w:val="none" w:sz="0" w:space="0" w:color="auto"/>
        <w:bottom w:val="none" w:sz="0" w:space="0" w:color="auto"/>
        <w:right w:val="none" w:sz="0" w:space="0" w:color="auto"/>
      </w:divBdr>
    </w:div>
    <w:div w:id="1367369754">
      <w:bodyDiv w:val="1"/>
      <w:marLeft w:val="0"/>
      <w:marRight w:val="0"/>
      <w:marTop w:val="0"/>
      <w:marBottom w:val="0"/>
      <w:divBdr>
        <w:top w:val="none" w:sz="0" w:space="0" w:color="auto"/>
        <w:left w:val="none" w:sz="0" w:space="0" w:color="auto"/>
        <w:bottom w:val="none" w:sz="0" w:space="0" w:color="auto"/>
        <w:right w:val="none" w:sz="0" w:space="0" w:color="auto"/>
      </w:divBdr>
    </w:div>
    <w:div w:id="1367562963">
      <w:bodyDiv w:val="1"/>
      <w:marLeft w:val="0"/>
      <w:marRight w:val="0"/>
      <w:marTop w:val="0"/>
      <w:marBottom w:val="0"/>
      <w:divBdr>
        <w:top w:val="none" w:sz="0" w:space="0" w:color="auto"/>
        <w:left w:val="none" w:sz="0" w:space="0" w:color="auto"/>
        <w:bottom w:val="none" w:sz="0" w:space="0" w:color="auto"/>
        <w:right w:val="none" w:sz="0" w:space="0" w:color="auto"/>
      </w:divBdr>
    </w:div>
    <w:div w:id="1367827224">
      <w:bodyDiv w:val="1"/>
      <w:marLeft w:val="0"/>
      <w:marRight w:val="0"/>
      <w:marTop w:val="0"/>
      <w:marBottom w:val="0"/>
      <w:divBdr>
        <w:top w:val="none" w:sz="0" w:space="0" w:color="auto"/>
        <w:left w:val="none" w:sz="0" w:space="0" w:color="auto"/>
        <w:bottom w:val="none" w:sz="0" w:space="0" w:color="auto"/>
        <w:right w:val="none" w:sz="0" w:space="0" w:color="auto"/>
      </w:divBdr>
      <w:divsChild>
        <w:div w:id="1835876621">
          <w:marLeft w:val="480"/>
          <w:marRight w:val="0"/>
          <w:marTop w:val="0"/>
          <w:marBottom w:val="0"/>
          <w:divBdr>
            <w:top w:val="none" w:sz="0" w:space="0" w:color="auto"/>
            <w:left w:val="none" w:sz="0" w:space="0" w:color="auto"/>
            <w:bottom w:val="none" w:sz="0" w:space="0" w:color="auto"/>
            <w:right w:val="none" w:sz="0" w:space="0" w:color="auto"/>
          </w:divBdr>
        </w:div>
        <w:div w:id="619067462">
          <w:marLeft w:val="480"/>
          <w:marRight w:val="0"/>
          <w:marTop w:val="0"/>
          <w:marBottom w:val="0"/>
          <w:divBdr>
            <w:top w:val="none" w:sz="0" w:space="0" w:color="auto"/>
            <w:left w:val="none" w:sz="0" w:space="0" w:color="auto"/>
            <w:bottom w:val="none" w:sz="0" w:space="0" w:color="auto"/>
            <w:right w:val="none" w:sz="0" w:space="0" w:color="auto"/>
          </w:divBdr>
        </w:div>
        <w:div w:id="2025326268">
          <w:marLeft w:val="480"/>
          <w:marRight w:val="0"/>
          <w:marTop w:val="0"/>
          <w:marBottom w:val="0"/>
          <w:divBdr>
            <w:top w:val="none" w:sz="0" w:space="0" w:color="auto"/>
            <w:left w:val="none" w:sz="0" w:space="0" w:color="auto"/>
            <w:bottom w:val="none" w:sz="0" w:space="0" w:color="auto"/>
            <w:right w:val="none" w:sz="0" w:space="0" w:color="auto"/>
          </w:divBdr>
        </w:div>
        <w:div w:id="1853908453">
          <w:marLeft w:val="480"/>
          <w:marRight w:val="0"/>
          <w:marTop w:val="0"/>
          <w:marBottom w:val="0"/>
          <w:divBdr>
            <w:top w:val="none" w:sz="0" w:space="0" w:color="auto"/>
            <w:left w:val="none" w:sz="0" w:space="0" w:color="auto"/>
            <w:bottom w:val="none" w:sz="0" w:space="0" w:color="auto"/>
            <w:right w:val="none" w:sz="0" w:space="0" w:color="auto"/>
          </w:divBdr>
        </w:div>
        <w:div w:id="849371633">
          <w:marLeft w:val="480"/>
          <w:marRight w:val="0"/>
          <w:marTop w:val="0"/>
          <w:marBottom w:val="0"/>
          <w:divBdr>
            <w:top w:val="none" w:sz="0" w:space="0" w:color="auto"/>
            <w:left w:val="none" w:sz="0" w:space="0" w:color="auto"/>
            <w:bottom w:val="none" w:sz="0" w:space="0" w:color="auto"/>
            <w:right w:val="none" w:sz="0" w:space="0" w:color="auto"/>
          </w:divBdr>
        </w:div>
        <w:div w:id="115372424">
          <w:marLeft w:val="480"/>
          <w:marRight w:val="0"/>
          <w:marTop w:val="0"/>
          <w:marBottom w:val="0"/>
          <w:divBdr>
            <w:top w:val="none" w:sz="0" w:space="0" w:color="auto"/>
            <w:left w:val="none" w:sz="0" w:space="0" w:color="auto"/>
            <w:bottom w:val="none" w:sz="0" w:space="0" w:color="auto"/>
            <w:right w:val="none" w:sz="0" w:space="0" w:color="auto"/>
          </w:divBdr>
        </w:div>
        <w:div w:id="462425633">
          <w:marLeft w:val="480"/>
          <w:marRight w:val="0"/>
          <w:marTop w:val="0"/>
          <w:marBottom w:val="0"/>
          <w:divBdr>
            <w:top w:val="none" w:sz="0" w:space="0" w:color="auto"/>
            <w:left w:val="none" w:sz="0" w:space="0" w:color="auto"/>
            <w:bottom w:val="none" w:sz="0" w:space="0" w:color="auto"/>
            <w:right w:val="none" w:sz="0" w:space="0" w:color="auto"/>
          </w:divBdr>
        </w:div>
        <w:div w:id="533470196">
          <w:marLeft w:val="480"/>
          <w:marRight w:val="0"/>
          <w:marTop w:val="0"/>
          <w:marBottom w:val="0"/>
          <w:divBdr>
            <w:top w:val="none" w:sz="0" w:space="0" w:color="auto"/>
            <w:left w:val="none" w:sz="0" w:space="0" w:color="auto"/>
            <w:bottom w:val="none" w:sz="0" w:space="0" w:color="auto"/>
            <w:right w:val="none" w:sz="0" w:space="0" w:color="auto"/>
          </w:divBdr>
        </w:div>
        <w:div w:id="1636057362">
          <w:marLeft w:val="480"/>
          <w:marRight w:val="0"/>
          <w:marTop w:val="0"/>
          <w:marBottom w:val="0"/>
          <w:divBdr>
            <w:top w:val="none" w:sz="0" w:space="0" w:color="auto"/>
            <w:left w:val="none" w:sz="0" w:space="0" w:color="auto"/>
            <w:bottom w:val="none" w:sz="0" w:space="0" w:color="auto"/>
            <w:right w:val="none" w:sz="0" w:space="0" w:color="auto"/>
          </w:divBdr>
        </w:div>
        <w:div w:id="1813979757">
          <w:marLeft w:val="480"/>
          <w:marRight w:val="0"/>
          <w:marTop w:val="0"/>
          <w:marBottom w:val="0"/>
          <w:divBdr>
            <w:top w:val="none" w:sz="0" w:space="0" w:color="auto"/>
            <w:left w:val="none" w:sz="0" w:space="0" w:color="auto"/>
            <w:bottom w:val="none" w:sz="0" w:space="0" w:color="auto"/>
            <w:right w:val="none" w:sz="0" w:space="0" w:color="auto"/>
          </w:divBdr>
        </w:div>
        <w:div w:id="1209221149">
          <w:marLeft w:val="480"/>
          <w:marRight w:val="0"/>
          <w:marTop w:val="0"/>
          <w:marBottom w:val="0"/>
          <w:divBdr>
            <w:top w:val="none" w:sz="0" w:space="0" w:color="auto"/>
            <w:left w:val="none" w:sz="0" w:space="0" w:color="auto"/>
            <w:bottom w:val="none" w:sz="0" w:space="0" w:color="auto"/>
            <w:right w:val="none" w:sz="0" w:space="0" w:color="auto"/>
          </w:divBdr>
        </w:div>
        <w:div w:id="651100763">
          <w:marLeft w:val="480"/>
          <w:marRight w:val="0"/>
          <w:marTop w:val="0"/>
          <w:marBottom w:val="0"/>
          <w:divBdr>
            <w:top w:val="none" w:sz="0" w:space="0" w:color="auto"/>
            <w:left w:val="none" w:sz="0" w:space="0" w:color="auto"/>
            <w:bottom w:val="none" w:sz="0" w:space="0" w:color="auto"/>
            <w:right w:val="none" w:sz="0" w:space="0" w:color="auto"/>
          </w:divBdr>
        </w:div>
        <w:div w:id="1654024550">
          <w:marLeft w:val="480"/>
          <w:marRight w:val="0"/>
          <w:marTop w:val="0"/>
          <w:marBottom w:val="0"/>
          <w:divBdr>
            <w:top w:val="none" w:sz="0" w:space="0" w:color="auto"/>
            <w:left w:val="none" w:sz="0" w:space="0" w:color="auto"/>
            <w:bottom w:val="none" w:sz="0" w:space="0" w:color="auto"/>
            <w:right w:val="none" w:sz="0" w:space="0" w:color="auto"/>
          </w:divBdr>
        </w:div>
        <w:div w:id="148982024">
          <w:marLeft w:val="480"/>
          <w:marRight w:val="0"/>
          <w:marTop w:val="0"/>
          <w:marBottom w:val="0"/>
          <w:divBdr>
            <w:top w:val="none" w:sz="0" w:space="0" w:color="auto"/>
            <w:left w:val="none" w:sz="0" w:space="0" w:color="auto"/>
            <w:bottom w:val="none" w:sz="0" w:space="0" w:color="auto"/>
            <w:right w:val="none" w:sz="0" w:space="0" w:color="auto"/>
          </w:divBdr>
        </w:div>
        <w:div w:id="1523518711">
          <w:marLeft w:val="480"/>
          <w:marRight w:val="0"/>
          <w:marTop w:val="0"/>
          <w:marBottom w:val="0"/>
          <w:divBdr>
            <w:top w:val="none" w:sz="0" w:space="0" w:color="auto"/>
            <w:left w:val="none" w:sz="0" w:space="0" w:color="auto"/>
            <w:bottom w:val="none" w:sz="0" w:space="0" w:color="auto"/>
            <w:right w:val="none" w:sz="0" w:space="0" w:color="auto"/>
          </w:divBdr>
        </w:div>
        <w:div w:id="1799713455">
          <w:marLeft w:val="480"/>
          <w:marRight w:val="0"/>
          <w:marTop w:val="0"/>
          <w:marBottom w:val="0"/>
          <w:divBdr>
            <w:top w:val="none" w:sz="0" w:space="0" w:color="auto"/>
            <w:left w:val="none" w:sz="0" w:space="0" w:color="auto"/>
            <w:bottom w:val="none" w:sz="0" w:space="0" w:color="auto"/>
            <w:right w:val="none" w:sz="0" w:space="0" w:color="auto"/>
          </w:divBdr>
        </w:div>
        <w:div w:id="1472207043">
          <w:marLeft w:val="480"/>
          <w:marRight w:val="0"/>
          <w:marTop w:val="0"/>
          <w:marBottom w:val="0"/>
          <w:divBdr>
            <w:top w:val="none" w:sz="0" w:space="0" w:color="auto"/>
            <w:left w:val="none" w:sz="0" w:space="0" w:color="auto"/>
            <w:bottom w:val="none" w:sz="0" w:space="0" w:color="auto"/>
            <w:right w:val="none" w:sz="0" w:space="0" w:color="auto"/>
          </w:divBdr>
        </w:div>
        <w:div w:id="172652204">
          <w:marLeft w:val="480"/>
          <w:marRight w:val="0"/>
          <w:marTop w:val="0"/>
          <w:marBottom w:val="0"/>
          <w:divBdr>
            <w:top w:val="none" w:sz="0" w:space="0" w:color="auto"/>
            <w:left w:val="none" w:sz="0" w:space="0" w:color="auto"/>
            <w:bottom w:val="none" w:sz="0" w:space="0" w:color="auto"/>
            <w:right w:val="none" w:sz="0" w:space="0" w:color="auto"/>
          </w:divBdr>
        </w:div>
        <w:div w:id="1119371901">
          <w:marLeft w:val="480"/>
          <w:marRight w:val="0"/>
          <w:marTop w:val="0"/>
          <w:marBottom w:val="0"/>
          <w:divBdr>
            <w:top w:val="none" w:sz="0" w:space="0" w:color="auto"/>
            <w:left w:val="none" w:sz="0" w:space="0" w:color="auto"/>
            <w:bottom w:val="none" w:sz="0" w:space="0" w:color="auto"/>
            <w:right w:val="none" w:sz="0" w:space="0" w:color="auto"/>
          </w:divBdr>
        </w:div>
        <w:div w:id="1257058936">
          <w:marLeft w:val="480"/>
          <w:marRight w:val="0"/>
          <w:marTop w:val="0"/>
          <w:marBottom w:val="0"/>
          <w:divBdr>
            <w:top w:val="none" w:sz="0" w:space="0" w:color="auto"/>
            <w:left w:val="none" w:sz="0" w:space="0" w:color="auto"/>
            <w:bottom w:val="none" w:sz="0" w:space="0" w:color="auto"/>
            <w:right w:val="none" w:sz="0" w:space="0" w:color="auto"/>
          </w:divBdr>
        </w:div>
        <w:div w:id="926353560">
          <w:marLeft w:val="480"/>
          <w:marRight w:val="0"/>
          <w:marTop w:val="0"/>
          <w:marBottom w:val="0"/>
          <w:divBdr>
            <w:top w:val="none" w:sz="0" w:space="0" w:color="auto"/>
            <w:left w:val="none" w:sz="0" w:space="0" w:color="auto"/>
            <w:bottom w:val="none" w:sz="0" w:space="0" w:color="auto"/>
            <w:right w:val="none" w:sz="0" w:space="0" w:color="auto"/>
          </w:divBdr>
        </w:div>
        <w:div w:id="715618438">
          <w:marLeft w:val="480"/>
          <w:marRight w:val="0"/>
          <w:marTop w:val="0"/>
          <w:marBottom w:val="0"/>
          <w:divBdr>
            <w:top w:val="none" w:sz="0" w:space="0" w:color="auto"/>
            <w:left w:val="none" w:sz="0" w:space="0" w:color="auto"/>
            <w:bottom w:val="none" w:sz="0" w:space="0" w:color="auto"/>
            <w:right w:val="none" w:sz="0" w:space="0" w:color="auto"/>
          </w:divBdr>
        </w:div>
        <w:div w:id="1208493036">
          <w:marLeft w:val="480"/>
          <w:marRight w:val="0"/>
          <w:marTop w:val="0"/>
          <w:marBottom w:val="0"/>
          <w:divBdr>
            <w:top w:val="none" w:sz="0" w:space="0" w:color="auto"/>
            <w:left w:val="none" w:sz="0" w:space="0" w:color="auto"/>
            <w:bottom w:val="none" w:sz="0" w:space="0" w:color="auto"/>
            <w:right w:val="none" w:sz="0" w:space="0" w:color="auto"/>
          </w:divBdr>
        </w:div>
        <w:div w:id="491679130">
          <w:marLeft w:val="480"/>
          <w:marRight w:val="0"/>
          <w:marTop w:val="0"/>
          <w:marBottom w:val="0"/>
          <w:divBdr>
            <w:top w:val="none" w:sz="0" w:space="0" w:color="auto"/>
            <w:left w:val="none" w:sz="0" w:space="0" w:color="auto"/>
            <w:bottom w:val="none" w:sz="0" w:space="0" w:color="auto"/>
            <w:right w:val="none" w:sz="0" w:space="0" w:color="auto"/>
          </w:divBdr>
        </w:div>
        <w:div w:id="1714428897">
          <w:marLeft w:val="480"/>
          <w:marRight w:val="0"/>
          <w:marTop w:val="0"/>
          <w:marBottom w:val="0"/>
          <w:divBdr>
            <w:top w:val="none" w:sz="0" w:space="0" w:color="auto"/>
            <w:left w:val="none" w:sz="0" w:space="0" w:color="auto"/>
            <w:bottom w:val="none" w:sz="0" w:space="0" w:color="auto"/>
            <w:right w:val="none" w:sz="0" w:space="0" w:color="auto"/>
          </w:divBdr>
        </w:div>
        <w:div w:id="456290745">
          <w:marLeft w:val="480"/>
          <w:marRight w:val="0"/>
          <w:marTop w:val="0"/>
          <w:marBottom w:val="0"/>
          <w:divBdr>
            <w:top w:val="none" w:sz="0" w:space="0" w:color="auto"/>
            <w:left w:val="none" w:sz="0" w:space="0" w:color="auto"/>
            <w:bottom w:val="none" w:sz="0" w:space="0" w:color="auto"/>
            <w:right w:val="none" w:sz="0" w:space="0" w:color="auto"/>
          </w:divBdr>
        </w:div>
        <w:div w:id="2140145944">
          <w:marLeft w:val="480"/>
          <w:marRight w:val="0"/>
          <w:marTop w:val="0"/>
          <w:marBottom w:val="0"/>
          <w:divBdr>
            <w:top w:val="none" w:sz="0" w:space="0" w:color="auto"/>
            <w:left w:val="none" w:sz="0" w:space="0" w:color="auto"/>
            <w:bottom w:val="none" w:sz="0" w:space="0" w:color="auto"/>
            <w:right w:val="none" w:sz="0" w:space="0" w:color="auto"/>
          </w:divBdr>
        </w:div>
        <w:div w:id="1867712788">
          <w:marLeft w:val="480"/>
          <w:marRight w:val="0"/>
          <w:marTop w:val="0"/>
          <w:marBottom w:val="0"/>
          <w:divBdr>
            <w:top w:val="none" w:sz="0" w:space="0" w:color="auto"/>
            <w:left w:val="none" w:sz="0" w:space="0" w:color="auto"/>
            <w:bottom w:val="none" w:sz="0" w:space="0" w:color="auto"/>
            <w:right w:val="none" w:sz="0" w:space="0" w:color="auto"/>
          </w:divBdr>
        </w:div>
      </w:divsChild>
    </w:div>
    <w:div w:id="1367870850">
      <w:bodyDiv w:val="1"/>
      <w:marLeft w:val="0"/>
      <w:marRight w:val="0"/>
      <w:marTop w:val="0"/>
      <w:marBottom w:val="0"/>
      <w:divBdr>
        <w:top w:val="none" w:sz="0" w:space="0" w:color="auto"/>
        <w:left w:val="none" w:sz="0" w:space="0" w:color="auto"/>
        <w:bottom w:val="none" w:sz="0" w:space="0" w:color="auto"/>
        <w:right w:val="none" w:sz="0" w:space="0" w:color="auto"/>
      </w:divBdr>
    </w:div>
    <w:div w:id="1368798875">
      <w:bodyDiv w:val="1"/>
      <w:marLeft w:val="0"/>
      <w:marRight w:val="0"/>
      <w:marTop w:val="0"/>
      <w:marBottom w:val="0"/>
      <w:divBdr>
        <w:top w:val="none" w:sz="0" w:space="0" w:color="auto"/>
        <w:left w:val="none" w:sz="0" w:space="0" w:color="auto"/>
        <w:bottom w:val="none" w:sz="0" w:space="0" w:color="auto"/>
        <w:right w:val="none" w:sz="0" w:space="0" w:color="auto"/>
      </w:divBdr>
    </w:div>
    <w:div w:id="1368992926">
      <w:bodyDiv w:val="1"/>
      <w:marLeft w:val="0"/>
      <w:marRight w:val="0"/>
      <w:marTop w:val="0"/>
      <w:marBottom w:val="0"/>
      <w:divBdr>
        <w:top w:val="none" w:sz="0" w:space="0" w:color="auto"/>
        <w:left w:val="none" w:sz="0" w:space="0" w:color="auto"/>
        <w:bottom w:val="none" w:sz="0" w:space="0" w:color="auto"/>
        <w:right w:val="none" w:sz="0" w:space="0" w:color="auto"/>
      </w:divBdr>
    </w:div>
    <w:div w:id="1369337490">
      <w:bodyDiv w:val="1"/>
      <w:marLeft w:val="0"/>
      <w:marRight w:val="0"/>
      <w:marTop w:val="0"/>
      <w:marBottom w:val="0"/>
      <w:divBdr>
        <w:top w:val="none" w:sz="0" w:space="0" w:color="auto"/>
        <w:left w:val="none" w:sz="0" w:space="0" w:color="auto"/>
        <w:bottom w:val="none" w:sz="0" w:space="0" w:color="auto"/>
        <w:right w:val="none" w:sz="0" w:space="0" w:color="auto"/>
      </w:divBdr>
    </w:div>
    <w:div w:id="1370103555">
      <w:bodyDiv w:val="1"/>
      <w:marLeft w:val="0"/>
      <w:marRight w:val="0"/>
      <w:marTop w:val="0"/>
      <w:marBottom w:val="0"/>
      <w:divBdr>
        <w:top w:val="none" w:sz="0" w:space="0" w:color="auto"/>
        <w:left w:val="none" w:sz="0" w:space="0" w:color="auto"/>
        <w:bottom w:val="none" w:sz="0" w:space="0" w:color="auto"/>
        <w:right w:val="none" w:sz="0" w:space="0" w:color="auto"/>
      </w:divBdr>
    </w:div>
    <w:div w:id="1370759701">
      <w:bodyDiv w:val="1"/>
      <w:marLeft w:val="0"/>
      <w:marRight w:val="0"/>
      <w:marTop w:val="0"/>
      <w:marBottom w:val="0"/>
      <w:divBdr>
        <w:top w:val="none" w:sz="0" w:space="0" w:color="auto"/>
        <w:left w:val="none" w:sz="0" w:space="0" w:color="auto"/>
        <w:bottom w:val="none" w:sz="0" w:space="0" w:color="auto"/>
        <w:right w:val="none" w:sz="0" w:space="0" w:color="auto"/>
      </w:divBdr>
    </w:div>
    <w:div w:id="1371958040">
      <w:bodyDiv w:val="1"/>
      <w:marLeft w:val="0"/>
      <w:marRight w:val="0"/>
      <w:marTop w:val="0"/>
      <w:marBottom w:val="0"/>
      <w:divBdr>
        <w:top w:val="none" w:sz="0" w:space="0" w:color="auto"/>
        <w:left w:val="none" w:sz="0" w:space="0" w:color="auto"/>
        <w:bottom w:val="none" w:sz="0" w:space="0" w:color="auto"/>
        <w:right w:val="none" w:sz="0" w:space="0" w:color="auto"/>
      </w:divBdr>
    </w:div>
    <w:div w:id="1371999110">
      <w:bodyDiv w:val="1"/>
      <w:marLeft w:val="0"/>
      <w:marRight w:val="0"/>
      <w:marTop w:val="0"/>
      <w:marBottom w:val="0"/>
      <w:divBdr>
        <w:top w:val="none" w:sz="0" w:space="0" w:color="auto"/>
        <w:left w:val="none" w:sz="0" w:space="0" w:color="auto"/>
        <w:bottom w:val="none" w:sz="0" w:space="0" w:color="auto"/>
        <w:right w:val="none" w:sz="0" w:space="0" w:color="auto"/>
      </w:divBdr>
    </w:div>
    <w:div w:id="1372219898">
      <w:bodyDiv w:val="1"/>
      <w:marLeft w:val="0"/>
      <w:marRight w:val="0"/>
      <w:marTop w:val="0"/>
      <w:marBottom w:val="0"/>
      <w:divBdr>
        <w:top w:val="none" w:sz="0" w:space="0" w:color="auto"/>
        <w:left w:val="none" w:sz="0" w:space="0" w:color="auto"/>
        <w:bottom w:val="none" w:sz="0" w:space="0" w:color="auto"/>
        <w:right w:val="none" w:sz="0" w:space="0" w:color="auto"/>
      </w:divBdr>
    </w:div>
    <w:div w:id="1372456960">
      <w:bodyDiv w:val="1"/>
      <w:marLeft w:val="0"/>
      <w:marRight w:val="0"/>
      <w:marTop w:val="0"/>
      <w:marBottom w:val="0"/>
      <w:divBdr>
        <w:top w:val="none" w:sz="0" w:space="0" w:color="auto"/>
        <w:left w:val="none" w:sz="0" w:space="0" w:color="auto"/>
        <w:bottom w:val="none" w:sz="0" w:space="0" w:color="auto"/>
        <w:right w:val="none" w:sz="0" w:space="0" w:color="auto"/>
      </w:divBdr>
    </w:div>
    <w:div w:id="1373573488">
      <w:bodyDiv w:val="1"/>
      <w:marLeft w:val="0"/>
      <w:marRight w:val="0"/>
      <w:marTop w:val="0"/>
      <w:marBottom w:val="0"/>
      <w:divBdr>
        <w:top w:val="none" w:sz="0" w:space="0" w:color="auto"/>
        <w:left w:val="none" w:sz="0" w:space="0" w:color="auto"/>
        <w:bottom w:val="none" w:sz="0" w:space="0" w:color="auto"/>
        <w:right w:val="none" w:sz="0" w:space="0" w:color="auto"/>
      </w:divBdr>
    </w:div>
    <w:div w:id="1374231125">
      <w:bodyDiv w:val="1"/>
      <w:marLeft w:val="0"/>
      <w:marRight w:val="0"/>
      <w:marTop w:val="0"/>
      <w:marBottom w:val="0"/>
      <w:divBdr>
        <w:top w:val="none" w:sz="0" w:space="0" w:color="auto"/>
        <w:left w:val="none" w:sz="0" w:space="0" w:color="auto"/>
        <w:bottom w:val="none" w:sz="0" w:space="0" w:color="auto"/>
        <w:right w:val="none" w:sz="0" w:space="0" w:color="auto"/>
      </w:divBdr>
    </w:div>
    <w:div w:id="1374963768">
      <w:bodyDiv w:val="1"/>
      <w:marLeft w:val="0"/>
      <w:marRight w:val="0"/>
      <w:marTop w:val="0"/>
      <w:marBottom w:val="0"/>
      <w:divBdr>
        <w:top w:val="none" w:sz="0" w:space="0" w:color="auto"/>
        <w:left w:val="none" w:sz="0" w:space="0" w:color="auto"/>
        <w:bottom w:val="none" w:sz="0" w:space="0" w:color="auto"/>
        <w:right w:val="none" w:sz="0" w:space="0" w:color="auto"/>
      </w:divBdr>
    </w:div>
    <w:div w:id="1375740425">
      <w:bodyDiv w:val="1"/>
      <w:marLeft w:val="0"/>
      <w:marRight w:val="0"/>
      <w:marTop w:val="0"/>
      <w:marBottom w:val="0"/>
      <w:divBdr>
        <w:top w:val="none" w:sz="0" w:space="0" w:color="auto"/>
        <w:left w:val="none" w:sz="0" w:space="0" w:color="auto"/>
        <w:bottom w:val="none" w:sz="0" w:space="0" w:color="auto"/>
        <w:right w:val="none" w:sz="0" w:space="0" w:color="auto"/>
      </w:divBdr>
    </w:div>
    <w:div w:id="1375814419">
      <w:bodyDiv w:val="1"/>
      <w:marLeft w:val="0"/>
      <w:marRight w:val="0"/>
      <w:marTop w:val="0"/>
      <w:marBottom w:val="0"/>
      <w:divBdr>
        <w:top w:val="none" w:sz="0" w:space="0" w:color="auto"/>
        <w:left w:val="none" w:sz="0" w:space="0" w:color="auto"/>
        <w:bottom w:val="none" w:sz="0" w:space="0" w:color="auto"/>
        <w:right w:val="none" w:sz="0" w:space="0" w:color="auto"/>
      </w:divBdr>
    </w:div>
    <w:div w:id="1376539253">
      <w:bodyDiv w:val="1"/>
      <w:marLeft w:val="0"/>
      <w:marRight w:val="0"/>
      <w:marTop w:val="0"/>
      <w:marBottom w:val="0"/>
      <w:divBdr>
        <w:top w:val="none" w:sz="0" w:space="0" w:color="auto"/>
        <w:left w:val="none" w:sz="0" w:space="0" w:color="auto"/>
        <w:bottom w:val="none" w:sz="0" w:space="0" w:color="auto"/>
        <w:right w:val="none" w:sz="0" w:space="0" w:color="auto"/>
      </w:divBdr>
    </w:div>
    <w:div w:id="1378971795">
      <w:bodyDiv w:val="1"/>
      <w:marLeft w:val="0"/>
      <w:marRight w:val="0"/>
      <w:marTop w:val="0"/>
      <w:marBottom w:val="0"/>
      <w:divBdr>
        <w:top w:val="none" w:sz="0" w:space="0" w:color="auto"/>
        <w:left w:val="none" w:sz="0" w:space="0" w:color="auto"/>
        <w:bottom w:val="none" w:sz="0" w:space="0" w:color="auto"/>
        <w:right w:val="none" w:sz="0" w:space="0" w:color="auto"/>
      </w:divBdr>
    </w:div>
    <w:div w:id="1380202877">
      <w:bodyDiv w:val="1"/>
      <w:marLeft w:val="0"/>
      <w:marRight w:val="0"/>
      <w:marTop w:val="0"/>
      <w:marBottom w:val="0"/>
      <w:divBdr>
        <w:top w:val="none" w:sz="0" w:space="0" w:color="auto"/>
        <w:left w:val="none" w:sz="0" w:space="0" w:color="auto"/>
        <w:bottom w:val="none" w:sz="0" w:space="0" w:color="auto"/>
        <w:right w:val="none" w:sz="0" w:space="0" w:color="auto"/>
      </w:divBdr>
    </w:div>
    <w:div w:id="1380400772">
      <w:bodyDiv w:val="1"/>
      <w:marLeft w:val="0"/>
      <w:marRight w:val="0"/>
      <w:marTop w:val="0"/>
      <w:marBottom w:val="0"/>
      <w:divBdr>
        <w:top w:val="none" w:sz="0" w:space="0" w:color="auto"/>
        <w:left w:val="none" w:sz="0" w:space="0" w:color="auto"/>
        <w:bottom w:val="none" w:sz="0" w:space="0" w:color="auto"/>
        <w:right w:val="none" w:sz="0" w:space="0" w:color="auto"/>
      </w:divBdr>
    </w:div>
    <w:div w:id="1380978241">
      <w:bodyDiv w:val="1"/>
      <w:marLeft w:val="0"/>
      <w:marRight w:val="0"/>
      <w:marTop w:val="0"/>
      <w:marBottom w:val="0"/>
      <w:divBdr>
        <w:top w:val="none" w:sz="0" w:space="0" w:color="auto"/>
        <w:left w:val="none" w:sz="0" w:space="0" w:color="auto"/>
        <w:bottom w:val="none" w:sz="0" w:space="0" w:color="auto"/>
        <w:right w:val="none" w:sz="0" w:space="0" w:color="auto"/>
      </w:divBdr>
    </w:div>
    <w:div w:id="1381514705">
      <w:bodyDiv w:val="1"/>
      <w:marLeft w:val="0"/>
      <w:marRight w:val="0"/>
      <w:marTop w:val="0"/>
      <w:marBottom w:val="0"/>
      <w:divBdr>
        <w:top w:val="none" w:sz="0" w:space="0" w:color="auto"/>
        <w:left w:val="none" w:sz="0" w:space="0" w:color="auto"/>
        <w:bottom w:val="none" w:sz="0" w:space="0" w:color="auto"/>
        <w:right w:val="none" w:sz="0" w:space="0" w:color="auto"/>
      </w:divBdr>
    </w:div>
    <w:div w:id="1382706099">
      <w:bodyDiv w:val="1"/>
      <w:marLeft w:val="0"/>
      <w:marRight w:val="0"/>
      <w:marTop w:val="0"/>
      <w:marBottom w:val="0"/>
      <w:divBdr>
        <w:top w:val="none" w:sz="0" w:space="0" w:color="auto"/>
        <w:left w:val="none" w:sz="0" w:space="0" w:color="auto"/>
        <w:bottom w:val="none" w:sz="0" w:space="0" w:color="auto"/>
        <w:right w:val="none" w:sz="0" w:space="0" w:color="auto"/>
      </w:divBdr>
    </w:div>
    <w:div w:id="1382827811">
      <w:bodyDiv w:val="1"/>
      <w:marLeft w:val="0"/>
      <w:marRight w:val="0"/>
      <w:marTop w:val="0"/>
      <w:marBottom w:val="0"/>
      <w:divBdr>
        <w:top w:val="none" w:sz="0" w:space="0" w:color="auto"/>
        <w:left w:val="none" w:sz="0" w:space="0" w:color="auto"/>
        <w:bottom w:val="none" w:sz="0" w:space="0" w:color="auto"/>
        <w:right w:val="none" w:sz="0" w:space="0" w:color="auto"/>
      </w:divBdr>
    </w:div>
    <w:div w:id="1383403879">
      <w:bodyDiv w:val="1"/>
      <w:marLeft w:val="0"/>
      <w:marRight w:val="0"/>
      <w:marTop w:val="0"/>
      <w:marBottom w:val="0"/>
      <w:divBdr>
        <w:top w:val="none" w:sz="0" w:space="0" w:color="auto"/>
        <w:left w:val="none" w:sz="0" w:space="0" w:color="auto"/>
        <w:bottom w:val="none" w:sz="0" w:space="0" w:color="auto"/>
        <w:right w:val="none" w:sz="0" w:space="0" w:color="auto"/>
      </w:divBdr>
    </w:div>
    <w:div w:id="1383673448">
      <w:bodyDiv w:val="1"/>
      <w:marLeft w:val="0"/>
      <w:marRight w:val="0"/>
      <w:marTop w:val="0"/>
      <w:marBottom w:val="0"/>
      <w:divBdr>
        <w:top w:val="none" w:sz="0" w:space="0" w:color="auto"/>
        <w:left w:val="none" w:sz="0" w:space="0" w:color="auto"/>
        <w:bottom w:val="none" w:sz="0" w:space="0" w:color="auto"/>
        <w:right w:val="none" w:sz="0" w:space="0" w:color="auto"/>
      </w:divBdr>
    </w:div>
    <w:div w:id="1383753477">
      <w:bodyDiv w:val="1"/>
      <w:marLeft w:val="0"/>
      <w:marRight w:val="0"/>
      <w:marTop w:val="0"/>
      <w:marBottom w:val="0"/>
      <w:divBdr>
        <w:top w:val="none" w:sz="0" w:space="0" w:color="auto"/>
        <w:left w:val="none" w:sz="0" w:space="0" w:color="auto"/>
        <w:bottom w:val="none" w:sz="0" w:space="0" w:color="auto"/>
        <w:right w:val="none" w:sz="0" w:space="0" w:color="auto"/>
      </w:divBdr>
    </w:div>
    <w:div w:id="1384063999">
      <w:bodyDiv w:val="1"/>
      <w:marLeft w:val="0"/>
      <w:marRight w:val="0"/>
      <w:marTop w:val="0"/>
      <w:marBottom w:val="0"/>
      <w:divBdr>
        <w:top w:val="none" w:sz="0" w:space="0" w:color="auto"/>
        <w:left w:val="none" w:sz="0" w:space="0" w:color="auto"/>
        <w:bottom w:val="none" w:sz="0" w:space="0" w:color="auto"/>
        <w:right w:val="none" w:sz="0" w:space="0" w:color="auto"/>
      </w:divBdr>
    </w:div>
    <w:div w:id="1384282902">
      <w:bodyDiv w:val="1"/>
      <w:marLeft w:val="0"/>
      <w:marRight w:val="0"/>
      <w:marTop w:val="0"/>
      <w:marBottom w:val="0"/>
      <w:divBdr>
        <w:top w:val="none" w:sz="0" w:space="0" w:color="auto"/>
        <w:left w:val="none" w:sz="0" w:space="0" w:color="auto"/>
        <w:bottom w:val="none" w:sz="0" w:space="0" w:color="auto"/>
        <w:right w:val="none" w:sz="0" w:space="0" w:color="auto"/>
      </w:divBdr>
    </w:div>
    <w:div w:id="1385252188">
      <w:bodyDiv w:val="1"/>
      <w:marLeft w:val="0"/>
      <w:marRight w:val="0"/>
      <w:marTop w:val="0"/>
      <w:marBottom w:val="0"/>
      <w:divBdr>
        <w:top w:val="none" w:sz="0" w:space="0" w:color="auto"/>
        <w:left w:val="none" w:sz="0" w:space="0" w:color="auto"/>
        <w:bottom w:val="none" w:sz="0" w:space="0" w:color="auto"/>
        <w:right w:val="none" w:sz="0" w:space="0" w:color="auto"/>
      </w:divBdr>
    </w:div>
    <w:div w:id="1385789762">
      <w:bodyDiv w:val="1"/>
      <w:marLeft w:val="0"/>
      <w:marRight w:val="0"/>
      <w:marTop w:val="0"/>
      <w:marBottom w:val="0"/>
      <w:divBdr>
        <w:top w:val="none" w:sz="0" w:space="0" w:color="auto"/>
        <w:left w:val="none" w:sz="0" w:space="0" w:color="auto"/>
        <w:bottom w:val="none" w:sz="0" w:space="0" w:color="auto"/>
        <w:right w:val="none" w:sz="0" w:space="0" w:color="auto"/>
      </w:divBdr>
    </w:div>
    <w:div w:id="1386369230">
      <w:bodyDiv w:val="1"/>
      <w:marLeft w:val="0"/>
      <w:marRight w:val="0"/>
      <w:marTop w:val="0"/>
      <w:marBottom w:val="0"/>
      <w:divBdr>
        <w:top w:val="none" w:sz="0" w:space="0" w:color="auto"/>
        <w:left w:val="none" w:sz="0" w:space="0" w:color="auto"/>
        <w:bottom w:val="none" w:sz="0" w:space="0" w:color="auto"/>
        <w:right w:val="none" w:sz="0" w:space="0" w:color="auto"/>
      </w:divBdr>
    </w:div>
    <w:div w:id="1386370193">
      <w:bodyDiv w:val="1"/>
      <w:marLeft w:val="0"/>
      <w:marRight w:val="0"/>
      <w:marTop w:val="0"/>
      <w:marBottom w:val="0"/>
      <w:divBdr>
        <w:top w:val="none" w:sz="0" w:space="0" w:color="auto"/>
        <w:left w:val="none" w:sz="0" w:space="0" w:color="auto"/>
        <w:bottom w:val="none" w:sz="0" w:space="0" w:color="auto"/>
        <w:right w:val="none" w:sz="0" w:space="0" w:color="auto"/>
      </w:divBdr>
    </w:div>
    <w:div w:id="1387141519">
      <w:bodyDiv w:val="1"/>
      <w:marLeft w:val="0"/>
      <w:marRight w:val="0"/>
      <w:marTop w:val="0"/>
      <w:marBottom w:val="0"/>
      <w:divBdr>
        <w:top w:val="none" w:sz="0" w:space="0" w:color="auto"/>
        <w:left w:val="none" w:sz="0" w:space="0" w:color="auto"/>
        <w:bottom w:val="none" w:sz="0" w:space="0" w:color="auto"/>
        <w:right w:val="none" w:sz="0" w:space="0" w:color="auto"/>
      </w:divBdr>
    </w:div>
    <w:div w:id="1387294226">
      <w:bodyDiv w:val="1"/>
      <w:marLeft w:val="0"/>
      <w:marRight w:val="0"/>
      <w:marTop w:val="0"/>
      <w:marBottom w:val="0"/>
      <w:divBdr>
        <w:top w:val="none" w:sz="0" w:space="0" w:color="auto"/>
        <w:left w:val="none" w:sz="0" w:space="0" w:color="auto"/>
        <w:bottom w:val="none" w:sz="0" w:space="0" w:color="auto"/>
        <w:right w:val="none" w:sz="0" w:space="0" w:color="auto"/>
      </w:divBdr>
    </w:div>
    <w:div w:id="1387607692">
      <w:bodyDiv w:val="1"/>
      <w:marLeft w:val="0"/>
      <w:marRight w:val="0"/>
      <w:marTop w:val="0"/>
      <w:marBottom w:val="0"/>
      <w:divBdr>
        <w:top w:val="none" w:sz="0" w:space="0" w:color="auto"/>
        <w:left w:val="none" w:sz="0" w:space="0" w:color="auto"/>
        <w:bottom w:val="none" w:sz="0" w:space="0" w:color="auto"/>
        <w:right w:val="none" w:sz="0" w:space="0" w:color="auto"/>
      </w:divBdr>
    </w:div>
    <w:div w:id="1387804200">
      <w:bodyDiv w:val="1"/>
      <w:marLeft w:val="0"/>
      <w:marRight w:val="0"/>
      <w:marTop w:val="0"/>
      <w:marBottom w:val="0"/>
      <w:divBdr>
        <w:top w:val="none" w:sz="0" w:space="0" w:color="auto"/>
        <w:left w:val="none" w:sz="0" w:space="0" w:color="auto"/>
        <w:bottom w:val="none" w:sz="0" w:space="0" w:color="auto"/>
        <w:right w:val="none" w:sz="0" w:space="0" w:color="auto"/>
      </w:divBdr>
    </w:div>
    <w:div w:id="1387871253">
      <w:bodyDiv w:val="1"/>
      <w:marLeft w:val="0"/>
      <w:marRight w:val="0"/>
      <w:marTop w:val="0"/>
      <w:marBottom w:val="0"/>
      <w:divBdr>
        <w:top w:val="none" w:sz="0" w:space="0" w:color="auto"/>
        <w:left w:val="none" w:sz="0" w:space="0" w:color="auto"/>
        <w:bottom w:val="none" w:sz="0" w:space="0" w:color="auto"/>
        <w:right w:val="none" w:sz="0" w:space="0" w:color="auto"/>
      </w:divBdr>
    </w:div>
    <w:div w:id="1387874180">
      <w:bodyDiv w:val="1"/>
      <w:marLeft w:val="0"/>
      <w:marRight w:val="0"/>
      <w:marTop w:val="0"/>
      <w:marBottom w:val="0"/>
      <w:divBdr>
        <w:top w:val="none" w:sz="0" w:space="0" w:color="auto"/>
        <w:left w:val="none" w:sz="0" w:space="0" w:color="auto"/>
        <w:bottom w:val="none" w:sz="0" w:space="0" w:color="auto"/>
        <w:right w:val="none" w:sz="0" w:space="0" w:color="auto"/>
      </w:divBdr>
    </w:div>
    <w:div w:id="1388652359">
      <w:bodyDiv w:val="1"/>
      <w:marLeft w:val="0"/>
      <w:marRight w:val="0"/>
      <w:marTop w:val="0"/>
      <w:marBottom w:val="0"/>
      <w:divBdr>
        <w:top w:val="none" w:sz="0" w:space="0" w:color="auto"/>
        <w:left w:val="none" w:sz="0" w:space="0" w:color="auto"/>
        <w:bottom w:val="none" w:sz="0" w:space="0" w:color="auto"/>
        <w:right w:val="none" w:sz="0" w:space="0" w:color="auto"/>
      </w:divBdr>
    </w:div>
    <w:div w:id="1388841618">
      <w:bodyDiv w:val="1"/>
      <w:marLeft w:val="0"/>
      <w:marRight w:val="0"/>
      <w:marTop w:val="0"/>
      <w:marBottom w:val="0"/>
      <w:divBdr>
        <w:top w:val="none" w:sz="0" w:space="0" w:color="auto"/>
        <w:left w:val="none" w:sz="0" w:space="0" w:color="auto"/>
        <w:bottom w:val="none" w:sz="0" w:space="0" w:color="auto"/>
        <w:right w:val="none" w:sz="0" w:space="0" w:color="auto"/>
      </w:divBdr>
    </w:div>
    <w:div w:id="1389066199">
      <w:bodyDiv w:val="1"/>
      <w:marLeft w:val="0"/>
      <w:marRight w:val="0"/>
      <w:marTop w:val="0"/>
      <w:marBottom w:val="0"/>
      <w:divBdr>
        <w:top w:val="none" w:sz="0" w:space="0" w:color="auto"/>
        <w:left w:val="none" w:sz="0" w:space="0" w:color="auto"/>
        <w:bottom w:val="none" w:sz="0" w:space="0" w:color="auto"/>
        <w:right w:val="none" w:sz="0" w:space="0" w:color="auto"/>
      </w:divBdr>
    </w:div>
    <w:div w:id="1389456583">
      <w:bodyDiv w:val="1"/>
      <w:marLeft w:val="0"/>
      <w:marRight w:val="0"/>
      <w:marTop w:val="0"/>
      <w:marBottom w:val="0"/>
      <w:divBdr>
        <w:top w:val="none" w:sz="0" w:space="0" w:color="auto"/>
        <w:left w:val="none" w:sz="0" w:space="0" w:color="auto"/>
        <w:bottom w:val="none" w:sz="0" w:space="0" w:color="auto"/>
        <w:right w:val="none" w:sz="0" w:space="0" w:color="auto"/>
      </w:divBdr>
    </w:div>
    <w:div w:id="1389769394">
      <w:bodyDiv w:val="1"/>
      <w:marLeft w:val="0"/>
      <w:marRight w:val="0"/>
      <w:marTop w:val="0"/>
      <w:marBottom w:val="0"/>
      <w:divBdr>
        <w:top w:val="none" w:sz="0" w:space="0" w:color="auto"/>
        <w:left w:val="none" w:sz="0" w:space="0" w:color="auto"/>
        <w:bottom w:val="none" w:sz="0" w:space="0" w:color="auto"/>
        <w:right w:val="none" w:sz="0" w:space="0" w:color="auto"/>
      </w:divBdr>
    </w:div>
    <w:div w:id="1390030770">
      <w:bodyDiv w:val="1"/>
      <w:marLeft w:val="0"/>
      <w:marRight w:val="0"/>
      <w:marTop w:val="0"/>
      <w:marBottom w:val="0"/>
      <w:divBdr>
        <w:top w:val="none" w:sz="0" w:space="0" w:color="auto"/>
        <w:left w:val="none" w:sz="0" w:space="0" w:color="auto"/>
        <w:bottom w:val="none" w:sz="0" w:space="0" w:color="auto"/>
        <w:right w:val="none" w:sz="0" w:space="0" w:color="auto"/>
      </w:divBdr>
    </w:div>
    <w:div w:id="1390349081">
      <w:bodyDiv w:val="1"/>
      <w:marLeft w:val="0"/>
      <w:marRight w:val="0"/>
      <w:marTop w:val="0"/>
      <w:marBottom w:val="0"/>
      <w:divBdr>
        <w:top w:val="none" w:sz="0" w:space="0" w:color="auto"/>
        <w:left w:val="none" w:sz="0" w:space="0" w:color="auto"/>
        <w:bottom w:val="none" w:sz="0" w:space="0" w:color="auto"/>
        <w:right w:val="none" w:sz="0" w:space="0" w:color="auto"/>
      </w:divBdr>
    </w:div>
    <w:div w:id="1391466569">
      <w:bodyDiv w:val="1"/>
      <w:marLeft w:val="0"/>
      <w:marRight w:val="0"/>
      <w:marTop w:val="0"/>
      <w:marBottom w:val="0"/>
      <w:divBdr>
        <w:top w:val="none" w:sz="0" w:space="0" w:color="auto"/>
        <w:left w:val="none" w:sz="0" w:space="0" w:color="auto"/>
        <w:bottom w:val="none" w:sz="0" w:space="0" w:color="auto"/>
        <w:right w:val="none" w:sz="0" w:space="0" w:color="auto"/>
      </w:divBdr>
    </w:div>
    <w:div w:id="1391688913">
      <w:bodyDiv w:val="1"/>
      <w:marLeft w:val="0"/>
      <w:marRight w:val="0"/>
      <w:marTop w:val="0"/>
      <w:marBottom w:val="0"/>
      <w:divBdr>
        <w:top w:val="none" w:sz="0" w:space="0" w:color="auto"/>
        <w:left w:val="none" w:sz="0" w:space="0" w:color="auto"/>
        <w:bottom w:val="none" w:sz="0" w:space="0" w:color="auto"/>
        <w:right w:val="none" w:sz="0" w:space="0" w:color="auto"/>
      </w:divBdr>
      <w:divsChild>
        <w:div w:id="975914307">
          <w:marLeft w:val="480"/>
          <w:marRight w:val="0"/>
          <w:marTop w:val="0"/>
          <w:marBottom w:val="0"/>
          <w:divBdr>
            <w:top w:val="none" w:sz="0" w:space="0" w:color="auto"/>
            <w:left w:val="none" w:sz="0" w:space="0" w:color="auto"/>
            <w:bottom w:val="none" w:sz="0" w:space="0" w:color="auto"/>
            <w:right w:val="none" w:sz="0" w:space="0" w:color="auto"/>
          </w:divBdr>
        </w:div>
        <w:div w:id="1124159375">
          <w:marLeft w:val="480"/>
          <w:marRight w:val="0"/>
          <w:marTop w:val="0"/>
          <w:marBottom w:val="0"/>
          <w:divBdr>
            <w:top w:val="none" w:sz="0" w:space="0" w:color="auto"/>
            <w:left w:val="none" w:sz="0" w:space="0" w:color="auto"/>
            <w:bottom w:val="none" w:sz="0" w:space="0" w:color="auto"/>
            <w:right w:val="none" w:sz="0" w:space="0" w:color="auto"/>
          </w:divBdr>
        </w:div>
        <w:div w:id="1018194857">
          <w:marLeft w:val="480"/>
          <w:marRight w:val="0"/>
          <w:marTop w:val="0"/>
          <w:marBottom w:val="0"/>
          <w:divBdr>
            <w:top w:val="none" w:sz="0" w:space="0" w:color="auto"/>
            <w:left w:val="none" w:sz="0" w:space="0" w:color="auto"/>
            <w:bottom w:val="none" w:sz="0" w:space="0" w:color="auto"/>
            <w:right w:val="none" w:sz="0" w:space="0" w:color="auto"/>
          </w:divBdr>
        </w:div>
        <w:div w:id="1339693634">
          <w:marLeft w:val="480"/>
          <w:marRight w:val="0"/>
          <w:marTop w:val="0"/>
          <w:marBottom w:val="0"/>
          <w:divBdr>
            <w:top w:val="none" w:sz="0" w:space="0" w:color="auto"/>
            <w:left w:val="none" w:sz="0" w:space="0" w:color="auto"/>
            <w:bottom w:val="none" w:sz="0" w:space="0" w:color="auto"/>
            <w:right w:val="none" w:sz="0" w:space="0" w:color="auto"/>
          </w:divBdr>
        </w:div>
        <w:div w:id="1600260088">
          <w:marLeft w:val="480"/>
          <w:marRight w:val="0"/>
          <w:marTop w:val="0"/>
          <w:marBottom w:val="0"/>
          <w:divBdr>
            <w:top w:val="none" w:sz="0" w:space="0" w:color="auto"/>
            <w:left w:val="none" w:sz="0" w:space="0" w:color="auto"/>
            <w:bottom w:val="none" w:sz="0" w:space="0" w:color="auto"/>
            <w:right w:val="none" w:sz="0" w:space="0" w:color="auto"/>
          </w:divBdr>
        </w:div>
        <w:div w:id="980967530">
          <w:marLeft w:val="480"/>
          <w:marRight w:val="0"/>
          <w:marTop w:val="0"/>
          <w:marBottom w:val="0"/>
          <w:divBdr>
            <w:top w:val="none" w:sz="0" w:space="0" w:color="auto"/>
            <w:left w:val="none" w:sz="0" w:space="0" w:color="auto"/>
            <w:bottom w:val="none" w:sz="0" w:space="0" w:color="auto"/>
            <w:right w:val="none" w:sz="0" w:space="0" w:color="auto"/>
          </w:divBdr>
        </w:div>
        <w:div w:id="1908570763">
          <w:marLeft w:val="480"/>
          <w:marRight w:val="0"/>
          <w:marTop w:val="0"/>
          <w:marBottom w:val="0"/>
          <w:divBdr>
            <w:top w:val="none" w:sz="0" w:space="0" w:color="auto"/>
            <w:left w:val="none" w:sz="0" w:space="0" w:color="auto"/>
            <w:bottom w:val="none" w:sz="0" w:space="0" w:color="auto"/>
            <w:right w:val="none" w:sz="0" w:space="0" w:color="auto"/>
          </w:divBdr>
        </w:div>
        <w:div w:id="1251506139">
          <w:marLeft w:val="480"/>
          <w:marRight w:val="0"/>
          <w:marTop w:val="0"/>
          <w:marBottom w:val="0"/>
          <w:divBdr>
            <w:top w:val="none" w:sz="0" w:space="0" w:color="auto"/>
            <w:left w:val="none" w:sz="0" w:space="0" w:color="auto"/>
            <w:bottom w:val="none" w:sz="0" w:space="0" w:color="auto"/>
            <w:right w:val="none" w:sz="0" w:space="0" w:color="auto"/>
          </w:divBdr>
        </w:div>
        <w:div w:id="752776178">
          <w:marLeft w:val="480"/>
          <w:marRight w:val="0"/>
          <w:marTop w:val="0"/>
          <w:marBottom w:val="0"/>
          <w:divBdr>
            <w:top w:val="none" w:sz="0" w:space="0" w:color="auto"/>
            <w:left w:val="none" w:sz="0" w:space="0" w:color="auto"/>
            <w:bottom w:val="none" w:sz="0" w:space="0" w:color="auto"/>
            <w:right w:val="none" w:sz="0" w:space="0" w:color="auto"/>
          </w:divBdr>
        </w:div>
        <w:div w:id="1092118859">
          <w:marLeft w:val="480"/>
          <w:marRight w:val="0"/>
          <w:marTop w:val="0"/>
          <w:marBottom w:val="0"/>
          <w:divBdr>
            <w:top w:val="none" w:sz="0" w:space="0" w:color="auto"/>
            <w:left w:val="none" w:sz="0" w:space="0" w:color="auto"/>
            <w:bottom w:val="none" w:sz="0" w:space="0" w:color="auto"/>
            <w:right w:val="none" w:sz="0" w:space="0" w:color="auto"/>
          </w:divBdr>
        </w:div>
        <w:div w:id="339239277">
          <w:marLeft w:val="480"/>
          <w:marRight w:val="0"/>
          <w:marTop w:val="0"/>
          <w:marBottom w:val="0"/>
          <w:divBdr>
            <w:top w:val="none" w:sz="0" w:space="0" w:color="auto"/>
            <w:left w:val="none" w:sz="0" w:space="0" w:color="auto"/>
            <w:bottom w:val="none" w:sz="0" w:space="0" w:color="auto"/>
            <w:right w:val="none" w:sz="0" w:space="0" w:color="auto"/>
          </w:divBdr>
        </w:div>
        <w:div w:id="1246063621">
          <w:marLeft w:val="480"/>
          <w:marRight w:val="0"/>
          <w:marTop w:val="0"/>
          <w:marBottom w:val="0"/>
          <w:divBdr>
            <w:top w:val="none" w:sz="0" w:space="0" w:color="auto"/>
            <w:left w:val="none" w:sz="0" w:space="0" w:color="auto"/>
            <w:bottom w:val="none" w:sz="0" w:space="0" w:color="auto"/>
            <w:right w:val="none" w:sz="0" w:space="0" w:color="auto"/>
          </w:divBdr>
        </w:div>
        <w:div w:id="734204381">
          <w:marLeft w:val="480"/>
          <w:marRight w:val="0"/>
          <w:marTop w:val="0"/>
          <w:marBottom w:val="0"/>
          <w:divBdr>
            <w:top w:val="none" w:sz="0" w:space="0" w:color="auto"/>
            <w:left w:val="none" w:sz="0" w:space="0" w:color="auto"/>
            <w:bottom w:val="none" w:sz="0" w:space="0" w:color="auto"/>
            <w:right w:val="none" w:sz="0" w:space="0" w:color="auto"/>
          </w:divBdr>
        </w:div>
        <w:div w:id="1714306024">
          <w:marLeft w:val="480"/>
          <w:marRight w:val="0"/>
          <w:marTop w:val="0"/>
          <w:marBottom w:val="0"/>
          <w:divBdr>
            <w:top w:val="none" w:sz="0" w:space="0" w:color="auto"/>
            <w:left w:val="none" w:sz="0" w:space="0" w:color="auto"/>
            <w:bottom w:val="none" w:sz="0" w:space="0" w:color="auto"/>
            <w:right w:val="none" w:sz="0" w:space="0" w:color="auto"/>
          </w:divBdr>
        </w:div>
        <w:div w:id="1443913419">
          <w:marLeft w:val="480"/>
          <w:marRight w:val="0"/>
          <w:marTop w:val="0"/>
          <w:marBottom w:val="0"/>
          <w:divBdr>
            <w:top w:val="none" w:sz="0" w:space="0" w:color="auto"/>
            <w:left w:val="none" w:sz="0" w:space="0" w:color="auto"/>
            <w:bottom w:val="none" w:sz="0" w:space="0" w:color="auto"/>
            <w:right w:val="none" w:sz="0" w:space="0" w:color="auto"/>
          </w:divBdr>
        </w:div>
        <w:div w:id="627055478">
          <w:marLeft w:val="480"/>
          <w:marRight w:val="0"/>
          <w:marTop w:val="0"/>
          <w:marBottom w:val="0"/>
          <w:divBdr>
            <w:top w:val="none" w:sz="0" w:space="0" w:color="auto"/>
            <w:left w:val="none" w:sz="0" w:space="0" w:color="auto"/>
            <w:bottom w:val="none" w:sz="0" w:space="0" w:color="auto"/>
            <w:right w:val="none" w:sz="0" w:space="0" w:color="auto"/>
          </w:divBdr>
        </w:div>
        <w:div w:id="498692935">
          <w:marLeft w:val="480"/>
          <w:marRight w:val="0"/>
          <w:marTop w:val="0"/>
          <w:marBottom w:val="0"/>
          <w:divBdr>
            <w:top w:val="none" w:sz="0" w:space="0" w:color="auto"/>
            <w:left w:val="none" w:sz="0" w:space="0" w:color="auto"/>
            <w:bottom w:val="none" w:sz="0" w:space="0" w:color="auto"/>
            <w:right w:val="none" w:sz="0" w:space="0" w:color="auto"/>
          </w:divBdr>
        </w:div>
        <w:div w:id="434591875">
          <w:marLeft w:val="480"/>
          <w:marRight w:val="0"/>
          <w:marTop w:val="0"/>
          <w:marBottom w:val="0"/>
          <w:divBdr>
            <w:top w:val="none" w:sz="0" w:space="0" w:color="auto"/>
            <w:left w:val="none" w:sz="0" w:space="0" w:color="auto"/>
            <w:bottom w:val="none" w:sz="0" w:space="0" w:color="auto"/>
            <w:right w:val="none" w:sz="0" w:space="0" w:color="auto"/>
          </w:divBdr>
        </w:div>
        <w:div w:id="740372664">
          <w:marLeft w:val="480"/>
          <w:marRight w:val="0"/>
          <w:marTop w:val="0"/>
          <w:marBottom w:val="0"/>
          <w:divBdr>
            <w:top w:val="none" w:sz="0" w:space="0" w:color="auto"/>
            <w:left w:val="none" w:sz="0" w:space="0" w:color="auto"/>
            <w:bottom w:val="none" w:sz="0" w:space="0" w:color="auto"/>
            <w:right w:val="none" w:sz="0" w:space="0" w:color="auto"/>
          </w:divBdr>
        </w:div>
        <w:div w:id="434904168">
          <w:marLeft w:val="480"/>
          <w:marRight w:val="0"/>
          <w:marTop w:val="0"/>
          <w:marBottom w:val="0"/>
          <w:divBdr>
            <w:top w:val="none" w:sz="0" w:space="0" w:color="auto"/>
            <w:left w:val="none" w:sz="0" w:space="0" w:color="auto"/>
            <w:bottom w:val="none" w:sz="0" w:space="0" w:color="auto"/>
            <w:right w:val="none" w:sz="0" w:space="0" w:color="auto"/>
          </w:divBdr>
        </w:div>
        <w:div w:id="1665082976">
          <w:marLeft w:val="480"/>
          <w:marRight w:val="0"/>
          <w:marTop w:val="0"/>
          <w:marBottom w:val="0"/>
          <w:divBdr>
            <w:top w:val="none" w:sz="0" w:space="0" w:color="auto"/>
            <w:left w:val="none" w:sz="0" w:space="0" w:color="auto"/>
            <w:bottom w:val="none" w:sz="0" w:space="0" w:color="auto"/>
            <w:right w:val="none" w:sz="0" w:space="0" w:color="auto"/>
          </w:divBdr>
        </w:div>
        <w:div w:id="990135757">
          <w:marLeft w:val="480"/>
          <w:marRight w:val="0"/>
          <w:marTop w:val="0"/>
          <w:marBottom w:val="0"/>
          <w:divBdr>
            <w:top w:val="none" w:sz="0" w:space="0" w:color="auto"/>
            <w:left w:val="none" w:sz="0" w:space="0" w:color="auto"/>
            <w:bottom w:val="none" w:sz="0" w:space="0" w:color="auto"/>
            <w:right w:val="none" w:sz="0" w:space="0" w:color="auto"/>
          </w:divBdr>
        </w:div>
        <w:div w:id="1865707108">
          <w:marLeft w:val="480"/>
          <w:marRight w:val="0"/>
          <w:marTop w:val="0"/>
          <w:marBottom w:val="0"/>
          <w:divBdr>
            <w:top w:val="none" w:sz="0" w:space="0" w:color="auto"/>
            <w:left w:val="none" w:sz="0" w:space="0" w:color="auto"/>
            <w:bottom w:val="none" w:sz="0" w:space="0" w:color="auto"/>
            <w:right w:val="none" w:sz="0" w:space="0" w:color="auto"/>
          </w:divBdr>
        </w:div>
        <w:div w:id="521742226">
          <w:marLeft w:val="480"/>
          <w:marRight w:val="0"/>
          <w:marTop w:val="0"/>
          <w:marBottom w:val="0"/>
          <w:divBdr>
            <w:top w:val="none" w:sz="0" w:space="0" w:color="auto"/>
            <w:left w:val="none" w:sz="0" w:space="0" w:color="auto"/>
            <w:bottom w:val="none" w:sz="0" w:space="0" w:color="auto"/>
            <w:right w:val="none" w:sz="0" w:space="0" w:color="auto"/>
          </w:divBdr>
        </w:div>
        <w:div w:id="513493538">
          <w:marLeft w:val="480"/>
          <w:marRight w:val="0"/>
          <w:marTop w:val="0"/>
          <w:marBottom w:val="0"/>
          <w:divBdr>
            <w:top w:val="none" w:sz="0" w:space="0" w:color="auto"/>
            <w:left w:val="none" w:sz="0" w:space="0" w:color="auto"/>
            <w:bottom w:val="none" w:sz="0" w:space="0" w:color="auto"/>
            <w:right w:val="none" w:sz="0" w:space="0" w:color="auto"/>
          </w:divBdr>
        </w:div>
        <w:div w:id="156383949">
          <w:marLeft w:val="480"/>
          <w:marRight w:val="0"/>
          <w:marTop w:val="0"/>
          <w:marBottom w:val="0"/>
          <w:divBdr>
            <w:top w:val="none" w:sz="0" w:space="0" w:color="auto"/>
            <w:left w:val="none" w:sz="0" w:space="0" w:color="auto"/>
            <w:bottom w:val="none" w:sz="0" w:space="0" w:color="auto"/>
            <w:right w:val="none" w:sz="0" w:space="0" w:color="auto"/>
          </w:divBdr>
        </w:div>
        <w:div w:id="1689287241">
          <w:marLeft w:val="480"/>
          <w:marRight w:val="0"/>
          <w:marTop w:val="0"/>
          <w:marBottom w:val="0"/>
          <w:divBdr>
            <w:top w:val="none" w:sz="0" w:space="0" w:color="auto"/>
            <w:left w:val="none" w:sz="0" w:space="0" w:color="auto"/>
            <w:bottom w:val="none" w:sz="0" w:space="0" w:color="auto"/>
            <w:right w:val="none" w:sz="0" w:space="0" w:color="auto"/>
          </w:divBdr>
        </w:div>
        <w:div w:id="1829055707">
          <w:marLeft w:val="480"/>
          <w:marRight w:val="0"/>
          <w:marTop w:val="0"/>
          <w:marBottom w:val="0"/>
          <w:divBdr>
            <w:top w:val="none" w:sz="0" w:space="0" w:color="auto"/>
            <w:left w:val="none" w:sz="0" w:space="0" w:color="auto"/>
            <w:bottom w:val="none" w:sz="0" w:space="0" w:color="auto"/>
            <w:right w:val="none" w:sz="0" w:space="0" w:color="auto"/>
          </w:divBdr>
        </w:div>
        <w:div w:id="1666859204">
          <w:marLeft w:val="480"/>
          <w:marRight w:val="0"/>
          <w:marTop w:val="0"/>
          <w:marBottom w:val="0"/>
          <w:divBdr>
            <w:top w:val="none" w:sz="0" w:space="0" w:color="auto"/>
            <w:left w:val="none" w:sz="0" w:space="0" w:color="auto"/>
            <w:bottom w:val="none" w:sz="0" w:space="0" w:color="auto"/>
            <w:right w:val="none" w:sz="0" w:space="0" w:color="auto"/>
          </w:divBdr>
        </w:div>
        <w:div w:id="1010839379">
          <w:marLeft w:val="480"/>
          <w:marRight w:val="0"/>
          <w:marTop w:val="0"/>
          <w:marBottom w:val="0"/>
          <w:divBdr>
            <w:top w:val="none" w:sz="0" w:space="0" w:color="auto"/>
            <w:left w:val="none" w:sz="0" w:space="0" w:color="auto"/>
            <w:bottom w:val="none" w:sz="0" w:space="0" w:color="auto"/>
            <w:right w:val="none" w:sz="0" w:space="0" w:color="auto"/>
          </w:divBdr>
        </w:div>
        <w:div w:id="296689841">
          <w:marLeft w:val="480"/>
          <w:marRight w:val="0"/>
          <w:marTop w:val="0"/>
          <w:marBottom w:val="0"/>
          <w:divBdr>
            <w:top w:val="none" w:sz="0" w:space="0" w:color="auto"/>
            <w:left w:val="none" w:sz="0" w:space="0" w:color="auto"/>
            <w:bottom w:val="none" w:sz="0" w:space="0" w:color="auto"/>
            <w:right w:val="none" w:sz="0" w:space="0" w:color="auto"/>
          </w:divBdr>
        </w:div>
        <w:div w:id="1115757956">
          <w:marLeft w:val="480"/>
          <w:marRight w:val="0"/>
          <w:marTop w:val="0"/>
          <w:marBottom w:val="0"/>
          <w:divBdr>
            <w:top w:val="none" w:sz="0" w:space="0" w:color="auto"/>
            <w:left w:val="none" w:sz="0" w:space="0" w:color="auto"/>
            <w:bottom w:val="none" w:sz="0" w:space="0" w:color="auto"/>
            <w:right w:val="none" w:sz="0" w:space="0" w:color="auto"/>
          </w:divBdr>
        </w:div>
        <w:div w:id="1730028545">
          <w:marLeft w:val="480"/>
          <w:marRight w:val="0"/>
          <w:marTop w:val="0"/>
          <w:marBottom w:val="0"/>
          <w:divBdr>
            <w:top w:val="none" w:sz="0" w:space="0" w:color="auto"/>
            <w:left w:val="none" w:sz="0" w:space="0" w:color="auto"/>
            <w:bottom w:val="none" w:sz="0" w:space="0" w:color="auto"/>
            <w:right w:val="none" w:sz="0" w:space="0" w:color="auto"/>
          </w:divBdr>
        </w:div>
      </w:divsChild>
    </w:div>
    <w:div w:id="1394038352">
      <w:bodyDiv w:val="1"/>
      <w:marLeft w:val="0"/>
      <w:marRight w:val="0"/>
      <w:marTop w:val="0"/>
      <w:marBottom w:val="0"/>
      <w:divBdr>
        <w:top w:val="none" w:sz="0" w:space="0" w:color="auto"/>
        <w:left w:val="none" w:sz="0" w:space="0" w:color="auto"/>
        <w:bottom w:val="none" w:sz="0" w:space="0" w:color="auto"/>
        <w:right w:val="none" w:sz="0" w:space="0" w:color="auto"/>
      </w:divBdr>
    </w:div>
    <w:div w:id="1394084027">
      <w:bodyDiv w:val="1"/>
      <w:marLeft w:val="0"/>
      <w:marRight w:val="0"/>
      <w:marTop w:val="0"/>
      <w:marBottom w:val="0"/>
      <w:divBdr>
        <w:top w:val="none" w:sz="0" w:space="0" w:color="auto"/>
        <w:left w:val="none" w:sz="0" w:space="0" w:color="auto"/>
        <w:bottom w:val="none" w:sz="0" w:space="0" w:color="auto"/>
        <w:right w:val="none" w:sz="0" w:space="0" w:color="auto"/>
      </w:divBdr>
    </w:div>
    <w:div w:id="1394701037">
      <w:bodyDiv w:val="1"/>
      <w:marLeft w:val="0"/>
      <w:marRight w:val="0"/>
      <w:marTop w:val="0"/>
      <w:marBottom w:val="0"/>
      <w:divBdr>
        <w:top w:val="none" w:sz="0" w:space="0" w:color="auto"/>
        <w:left w:val="none" w:sz="0" w:space="0" w:color="auto"/>
        <w:bottom w:val="none" w:sz="0" w:space="0" w:color="auto"/>
        <w:right w:val="none" w:sz="0" w:space="0" w:color="auto"/>
      </w:divBdr>
    </w:div>
    <w:div w:id="1394816616">
      <w:bodyDiv w:val="1"/>
      <w:marLeft w:val="0"/>
      <w:marRight w:val="0"/>
      <w:marTop w:val="0"/>
      <w:marBottom w:val="0"/>
      <w:divBdr>
        <w:top w:val="none" w:sz="0" w:space="0" w:color="auto"/>
        <w:left w:val="none" w:sz="0" w:space="0" w:color="auto"/>
        <w:bottom w:val="none" w:sz="0" w:space="0" w:color="auto"/>
        <w:right w:val="none" w:sz="0" w:space="0" w:color="auto"/>
      </w:divBdr>
    </w:div>
    <w:div w:id="1394961053">
      <w:bodyDiv w:val="1"/>
      <w:marLeft w:val="0"/>
      <w:marRight w:val="0"/>
      <w:marTop w:val="0"/>
      <w:marBottom w:val="0"/>
      <w:divBdr>
        <w:top w:val="none" w:sz="0" w:space="0" w:color="auto"/>
        <w:left w:val="none" w:sz="0" w:space="0" w:color="auto"/>
        <w:bottom w:val="none" w:sz="0" w:space="0" w:color="auto"/>
        <w:right w:val="none" w:sz="0" w:space="0" w:color="auto"/>
      </w:divBdr>
    </w:div>
    <w:div w:id="1395351177">
      <w:bodyDiv w:val="1"/>
      <w:marLeft w:val="0"/>
      <w:marRight w:val="0"/>
      <w:marTop w:val="0"/>
      <w:marBottom w:val="0"/>
      <w:divBdr>
        <w:top w:val="none" w:sz="0" w:space="0" w:color="auto"/>
        <w:left w:val="none" w:sz="0" w:space="0" w:color="auto"/>
        <w:bottom w:val="none" w:sz="0" w:space="0" w:color="auto"/>
        <w:right w:val="none" w:sz="0" w:space="0" w:color="auto"/>
      </w:divBdr>
    </w:div>
    <w:div w:id="1395658989">
      <w:bodyDiv w:val="1"/>
      <w:marLeft w:val="0"/>
      <w:marRight w:val="0"/>
      <w:marTop w:val="0"/>
      <w:marBottom w:val="0"/>
      <w:divBdr>
        <w:top w:val="none" w:sz="0" w:space="0" w:color="auto"/>
        <w:left w:val="none" w:sz="0" w:space="0" w:color="auto"/>
        <w:bottom w:val="none" w:sz="0" w:space="0" w:color="auto"/>
        <w:right w:val="none" w:sz="0" w:space="0" w:color="auto"/>
      </w:divBdr>
    </w:div>
    <w:div w:id="1395851684">
      <w:bodyDiv w:val="1"/>
      <w:marLeft w:val="0"/>
      <w:marRight w:val="0"/>
      <w:marTop w:val="0"/>
      <w:marBottom w:val="0"/>
      <w:divBdr>
        <w:top w:val="none" w:sz="0" w:space="0" w:color="auto"/>
        <w:left w:val="none" w:sz="0" w:space="0" w:color="auto"/>
        <w:bottom w:val="none" w:sz="0" w:space="0" w:color="auto"/>
        <w:right w:val="none" w:sz="0" w:space="0" w:color="auto"/>
      </w:divBdr>
    </w:div>
    <w:div w:id="1395932355">
      <w:bodyDiv w:val="1"/>
      <w:marLeft w:val="0"/>
      <w:marRight w:val="0"/>
      <w:marTop w:val="0"/>
      <w:marBottom w:val="0"/>
      <w:divBdr>
        <w:top w:val="none" w:sz="0" w:space="0" w:color="auto"/>
        <w:left w:val="none" w:sz="0" w:space="0" w:color="auto"/>
        <w:bottom w:val="none" w:sz="0" w:space="0" w:color="auto"/>
        <w:right w:val="none" w:sz="0" w:space="0" w:color="auto"/>
      </w:divBdr>
      <w:divsChild>
        <w:div w:id="508254819">
          <w:marLeft w:val="480"/>
          <w:marRight w:val="0"/>
          <w:marTop w:val="0"/>
          <w:marBottom w:val="0"/>
          <w:divBdr>
            <w:top w:val="none" w:sz="0" w:space="0" w:color="auto"/>
            <w:left w:val="none" w:sz="0" w:space="0" w:color="auto"/>
            <w:bottom w:val="none" w:sz="0" w:space="0" w:color="auto"/>
            <w:right w:val="none" w:sz="0" w:space="0" w:color="auto"/>
          </w:divBdr>
        </w:div>
        <w:div w:id="1002704719">
          <w:marLeft w:val="480"/>
          <w:marRight w:val="0"/>
          <w:marTop w:val="0"/>
          <w:marBottom w:val="0"/>
          <w:divBdr>
            <w:top w:val="none" w:sz="0" w:space="0" w:color="auto"/>
            <w:left w:val="none" w:sz="0" w:space="0" w:color="auto"/>
            <w:bottom w:val="none" w:sz="0" w:space="0" w:color="auto"/>
            <w:right w:val="none" w:sz="0" w:space="0" w:color="auto"/>
          </w:divBdr>
        </w:div>
        <w:div w:id="1204056369">
          <w:marLeft w:val="480"/>
          <w:marRight w:val="0"/>
          <w:marTop w:val="0"/>
          <w:marBottom w:val="0"/>
          <w:divBdr>
            <w:top w:val="none" w:sz="0" w:space="0" w:color="auto"/>
            <w:left w:val="none" w:sz="0" w:space="0" w:color="auto"/>
            <w:bottom w:val="none" w:sz="0" w:space="0" w:color="auto"/>
            <w:right w:val="none" w:sz="0" w:space="0" w:color="auto"/>
          </w:divBdr>
        </w:div>
        <w:div w:id="332993546">
          <w:marLeft w:val="480"/>
          <w:marRight w:val="0"/>
          <w:marTop w:val="0"/>
          <w:marBottom w:val="0"/>
          <w:divBdr>
            <w:top w:val="none" w:sz="0" w:space="0" w:color="auto"/>
            <w:left w:val="none" w:sz="0" w:space="0" w:color="auto"/>
            <w:bottom w:val="none" w:sz="0" w:space="0" w:color="auto"/>
            <w:right w:val="none" w:sz="0" w:space="0" w:color="auto"/>
          </w:divBdr>
        </w:div>
        <w:div w:id="1203203858">
          <w:marLeft w:val="480"/>
          <w:marRight w:val="0"/>
          <w:marTop w:val="0"/>
          <w:marBottom w:val="0"/>
          <w:divBdr>
            <w:top w:val="none" w:sz="0" w:space="0" w:color="auto"/>
            <w:left w:val="none" w:sz="0" w:space="0" w:color="auto"/>
            <w:bottom w:val="none" w:sz="0" w:space="0" w:color="auto"/>
            <w:right w:val="none" w:sz="0" w:space="0" w:color="auto"/>
          </w:divBdr>
        </w:div>
        <w:div w:id="583027177">
          <w:marLeft w:val="480"/>
          <w:marRight w:val="0"/>
          <w:marTop w:val="0"/>
          <w:marBottom w:val="0"/>
          <w:divBdr>
            <w:top w:val="none" w:sz="0" w:space="0" w:color="auto"/>
            <w:left w:val="none" w:sz="0" w:space="0" w:color="auto"/>
            <w:bottom w:val="none" w:sz="0" w:space="0" w:color="auto"/>
            <w:right w:val="none" w:sz="0" w:space="0" w:color="auto"/>
          </w:divBdr>
        </w:div>
        <w:div w:id="233011186">
          <w:marLeft w:val="480"/>
          <w:marRight w:val="0"/>
          <w:marTop w:val="0"/>
          <w:marBottom w:val="0"/>
          <w:divBdr>
            <w:top w:val="none" w:sz="0" w:space="0" w:color="auto"/>
            <w:left w:val="none" w:sz="0" w:space="0" w:color="auto"/>
            <w:bottom w:val="none" w:sz="0" w:space="0" w:color="auto"/>
            <w:right w:val="none" w:sz="0" w:space="0" w:color="auto"/>
          </w:divBdr>
        </w:div>
        <w:div w:id="555051803">
          <w:marLeft w:val="480"/>
          <w:marRight w:val="0"/>
          <w:marTop w:val="0"/>
          <w:marBottom w:val="0"/>
          <w:divBdr>
            <w:top w:val="none" w:sz="0" w:space="0" w:color="auto"/>
            <w:left w:val="none" w:sz="0" w:space="0" w:color="auto"/>
            <w:bottom w:val="none" w:sz="0" w:space="0" w:color="auto"/>
            <w:right w:val="none" w:sz="0" w:space="0" w:color="auto"/>
          </w:divBdr>
        </w:div>
        <w:div w:id="536281589">
          <w:marLeft w:val="480"/>
          <w:marRight w:val="0"/>
          <w:marTop w:val="0"/>
          <w:marBottom w:val="0"/>
          <w:divBdr>
            <w:top w:val="none" w:sz="0" w:space="0" w:color="auto"/>
            <w:left w:val="none" w:sz="0" w:space="0" w:color="auto"/>
            <w:bottom w:val="none" w:sz="0" w:space="0" w:color="auto"/>
            <w:right w:val="none" w:sz="0" w:space="0" w:color="auto"/>
          </w:divBdr>
        </w:div>
        <w:div w:id="766315793">
          <w:marLeft w:val="480"/>
          <w:marRight w:val="0"/>
          <w:marTop w:val="0"/>
          <w:marBottom w:val="0"/>
          <w:divBdr>
            <w:top w:val="none" w:sz="0" w:space="0" w:color="auto"/>
            <w:left w:val="none" w:sz="0" w:space="0" w:color="auto"/>
            <w:bottom w:val="none" w:sz="0" w:space="0" w:color="auto"/>
            <w:right w:val="none" w:sz="0" w:space="0" w:color="auto"/>
          </w:divBdr>
        </w:div>
        <w:div w:id="1631783861">
          <w:marLeft w:val="480"/>
          <w:marRight w:val="0"/>
          <w:marTop w:val="0"/>
          <w:marBottom w:val="0"/>
          <w:divBdr>
            <w:top w:val="none" w:sz="0" w:space="0" w:color="auto"/>
            <w:left w:val="none" w:sz="0" w:space="0" w:color="auto"/>
            <w:bottom w:val="none" w:sz="0" w:space="0" w:color="auto"/>
            <w:right w:val="none" w:sz="0" w:space="0" w:color="auto"/>
          </w:divBdr>
        </w:div>
        <w:div w:id="883060938">
          <w:marLeft w:val="480"/>
          <w:marRight w:val="0"/>
          <w:marTop w:val="0"/>
          <w:marBottom w:val="0"/>
          <w:divBdr>
            <w:top w:val="none" w:sz="0" w:space="0" w:color="auto"/>
            <w:left w:val="none" w:sz="0" w:space="0" w:color="auto"/>
            <w:bottom w:val="none" w:sz="0" w:space="0" w:color="auto"/>
            <w:right w:val="none" w:sz="0" w:space="0" w:color="auto"/>
          </w:divBdr>
        </w:div>
        <w:div w:id="372966555">
          <w:marLeft w:val="480"/>
          <w:marRight w:val="0"/>
          <w:marTop w:val="0"/>
          <w:marBottom w:val="0"/>
          <w:divBdr>
            <w:top w:val="none" w:sz="0" w:space="0" w:color="auto"/>
            <w:left w:val="none" w:sz="0" w:space="0" w:color="auto"/>
            <w:bottom w:val="none" w:sz="0" w:space="0" w:color="auto"/>
            <w:right w:val="none" w:sz="0" w:space="0" w:color="auto"/>
          </w:divBdr>
        </w:div>
        <w:div w:id="800148964">
          <w:marLeft w:val="480"/>
          <w:marRight w:val="0"/>
          <w:marTop w:val="0"/>
          <w:marBottom w:val="0"/>
          <w:divBdr>
            <w:top w:val="none" w:sz="0" w:space="0" w:color="auto"/>
            <w:left w:val="none" w:sz="0" w:space="0" w:color="auto"/>
            <w:bottom w:val="none" w:sz="0" w:space="0" w:color="auto"/>
            <w:right w:val="none" w:sz="0" w:space="0" w:color="auto"/>
          </w:divBdr>
        </w:div>
        <w:div w:id="1121846501">
          <w:marLeft w:val="480"/>
          <w:marRight w:val="0"/>
          <w:marTop w:val="0"/>
          <w:marBottom w:val="0"/>
          <w:divBdr>
            <w:top w:val="none" w:sz="0" w:space="0" w:color="auto"/>
            <w:left w:val="none" w:sz="0" w:space="0" w:color="auto"/>
            <w:bottom w:val="none" w:sz="0" w:space="0" w:color="auto"/>
            <w:right w:val="none" w:sz="0" w:space="0" w:color="auto"/>
          </w:divBdr>
        </w:div>
        <w:div w:id="1166283040">
          <w:marLeft w:val="480"/>
          <w:marRight w:val="0"/>
          <w:marTop w:val="0"/>
          <w:marBottom w:val="0"/>
          <w:divBdr>
            <w:top w:val="none" w:sz="0" w:space="0" w:color="auto"/>
            <w:left w:val="none" w:sz="0" w:space="0" w:color="auto"/>
            <w:bottom w:val="none" w:sz="0" w:space="0" w:color="auto"/>
            <w:right w:val="none" w:sz="0" w:space="0" w:color="auto"/>
          </w:divBdr>
        </w:div>
        <w:div w:id="1954748678">
          <w:marLeft w:val="480"/>
          <w:marRight w:val="0"/>
          <w:marTop w:val="0"/>
          <w:marBottom w:val="0"/>
          <w:divBdr>
            <w:top w:val="none" w:sz="0" w:space="0" w:color="auto"/>
            <w:left w:val="none" w:sz="0" w:space="0" w:color="auto"/>
            <w:bottom w:val="none" w:sz="0" w:space="0" w:color="auto"/>
            <w:right w:val="none" w:sz="0" w:space="0" w:color="auto"/>
          </w:divBdr>
        </w:div>
        <w:div w:id="13768101">
          <w:marLeft w:val="480"/>
          <w:marRight w:val="0"/>
          <w:marTop w:val="0"/>
          <w:marBottom w:val="0"/>
          <w:divBdr>
            <w:top w:val="none" w:sz="0" w:space="0" w:color="auto"/>
            <w:left w:val="none" w:sz="0" w:space="0" w:color="auto"/>
            <w:bottom w:val="none" w:sz="0" w:space="0" w:color="auto"/>
            <w:right w:val="none" w:sz="0" w:space="0" w:color="auto"/>
          </w:divBdr>
        </w:div>
        <w:div w:id="1779716972">
          <w:marLeft w:val="480"/>
          <w:marRight w:val="0"/>
          <w:marTop w:val="0"/>
          <w:marBottom w:val="0"/>
          <w:divBdr>
            <w:top w:val="none" w:sz="0" w:space="0" w:color="auto"/>
            <w:left w:val="none" w:sz="0" w:space="0" w:color="auto"/>
            <w:bottom w:val="none" w:sz="0" w:space="0" w:color="auto"/>
            <w:right w:val="none" w:sz="0" w:space="0" w:color="auto"/>
          </w:divBdr>
        </w:div>
        <w:div w:id="2038460666">
          <w:marLeft w:val="480"/>
          <w:marRight w:val="0"/>
          <w:marTop w:val="0"/>
          <w:marBottom w:val="0"/>
          <w:divBdr>
            <w:top w:val="none" w:sz="0" w:space="0" w:color="auto"/>
            <w:left w:val="none" w:sz="0" w:space="0" w:color="auto"/>
            <w:bottom w:val="none" w:sz="0" w:space="0" w:color="auto"/>
            <w:right w:val="none" w:sz="0" w:space="0" w:color="auto"/>
          </w:divBdr>
        </w:div>
        <w:div w:id="1556232050">
          <w:marLeft w:val="480"/>
          <w:marRight w:val="0"/>
          <w:marTop w:val="0"/>
          <w:marBottom w:val="0"/>
          <w:divBdr>
            <w:top w:val="none" w:sz="0" w:space="0" w:color="auto"/>
            <w:left w:val="none" w:sz="0" w:space="0" w:color="auto"/>
            <w:bottom w:val="none" w:sz="0" w:space="0" w:color="auto"/>
            <w:right w:val="none" w:sz="0" w:space="0" w:color="auto"/>
          </w:divBdr>
        </w:div>
        <w:div w:id="723674317">
          <w:marLeft w:val="480"/>
          <w:marRight w:val="0"/>
          <w:marTop w:val="0"/>
          <w:marBottom w:val="0"/>
          <w:divBdr>
            <w:top w:val="none" w:sz="0" w:space="0" w:color="auto"/>
            <w:left w:val="none" w:sz="0" w:space="0" w:color="auto"/>
            <w:bottom w:val="none" w:sz="0" w:space="0" w:color="auto"/>
            <w:right w:val="none" w:sz="0" w:space="0" w:color="auto"/>
          </w:divBdr>
        </w:div>
        <w:div w:id="901016074">
          <w:marLeft w:val="480"/>
          <w:marRight w:val="0"/>
          <w:marTop w:val="0"/>
          <w:marBottom w:val="0"/>
          <w:divBdr>
            <w:top w:val="none" w:sz="0" w:space="0" w:color="auto"/>
            <w:left w:val="none" w:sz="0" w:space="0" w:color="auto"/>
            <w:bottom w:val="none" w:sz="0" w:space="0" w:color="auto"/>
            <w:right w:val="none" w:sz="0" w:space="0" w:color="auto"/>
          </w:divBdr>
        </w:div>
        <w:div w:id="447890539">
          <w:marLeft w:val="480"/>
          <w:marRight w:val="0"/>
          <w:marTop w:val="0"/>
          <w:marBottom w:val="0"/>
          <w:divBdr>
            <w:top w:val="none" w:sz="0" w:space="0" w:color="auto"/>
            <w:left w:val="none" w:sz="0" w:space="0" w:color="auto"/>
            <w:bottom w:val="none" w:sz="0" w:space="0" w:color="auto"/>
            <w:right w:val="none" w:sz="0" w:space="0" w:color="auto"/>
          </w:divBdr>
        </w:div>
        <w:div w:id="1499492964">
          <w:marLeft w:val="480"/>
          <w:marRight w:val="0"/>
          <w:marTop w:val="0"/>
          <w:marBottom w:val="0"/>
          <w:divBdr>
            <w:top w:val="none" w:sz="0" w:space="0" w:color="auto"/>
            <w:left w:val="none" w:sz="0" w:space="0" w:color="auto"/>
            <w:bottom w:val="none" w:sz="0" w:space="0" w:color="auto"/>
            <w:right w:val="none" w:sz="0" w:space="0" w:color="auto"/>
          </w:divBdr>
        </w:div>
        <w:div w:id="185291929">
          <w:marLeft w:val="480"/>
          <w:marRight w:val="0"/>
          <w:marTop w:val="0"/>
          <w:marBottom w:val="0"/>
          <w:divBdr>
            <w:top w:val="none" w:sz="0" w:space="0" w:color="auto"/>
            <w:left w:val="none" w:sz="0" w:space="0" w:color="auto"/>
            <w:bottom w:val="none" w:sz="0" w:space="0" w:color="auto"/>
            <w:right w:val="none" w:sz="0" w:space="0" w:color="auto"/>
          </w:divBdr>
        </w:div>
        <w:div w:id="502085242">
          <w:marLeft w:val="480"/>
          <w:marRight w:val="0"/>
          <w:marTop w:val="0"/>
          <w:marBottom w:val="0"/>
          <w:divBdr>
            <w:top w:val="none" w:sz="0" w:space="0" w:color="auto"/>
            <w:left w:val="none" w:sz="0" w:space="0" w:color="auto"/>
            <w:bottom w:val="none" w:sz="0" w:space="0" w:color="auto"/>
            <w:right w:val="none" w:sz="0" w:space="0" w:color="auto"/>
          </w:divBdr>
        </w:div>
        <w:div w:id="1920746392">
          <w:marLeft w:val="480"/>
          <w:marRight w:val="0"/>
          <w:marTop w:val="0"/>
          <w:marBottom w:val="0"/>
          <w:divBdr>
            <w:top w:val="none" w:sz="0" w:space="0" w:color="auto"/>
            <w:left w:val="none" w:sz="0" w:space="0" w:color="auto"/>
            <w:bottom w:val="none" w:sz="0" w:space="0" w:color="auto"/>
            <w:right w:val="none" w:sz="0" w:space="0" w:color="auto"/>
          </w:divBdr>
        </w:div>
        <w:div w:id="889419690">
          <w:marLeft w:val="480"/>
          <w:marRight w:val="0"/>
          <w:marTop w:val="0"/>
          <w:marBottom w:val="0"/>
          <w:divBdr>
            <w:top w:val="none" w:sz="0" w:space="0" w:color="auto"/>
            <w:left w:val="none" w:sz="0" w:space="0" w:color="auto"/>
            <w:bottom w:val="none" w:sz="0" w:space="0" w:color="auto"/>
            <w:right w:val="none" w:sz="0" w:space="0" w:color="auto"/>
          </w:divBdr>
        </w:div>
        <w:div w:id="1419062924">
          <w:marLeft w:val="480"/>
          <w:marRight w:val="0"/>
          <w:marTop w:val="0"/>
          <w:marBottom w:val="0"/>
          <w:divBdr>
            <w:top w:val="none" w:sz="0" w:space="0" w:color="auto"/>
            <w:left w:val="none" w:sz="0" w:space="0" w:color="auto"/>
            <w:bottom w:val="none" w:sz="0" w:space="0" w:color="auto"/>
            <w:right w:val="none" w:sz="0" w:space="0" w:color="auto"/>
          </w:divBdr>
        </w:div>
        <w:div w:id="968437704">
          <w:marLeft w:val="480"/>
          <w:marRight w:val="0"/>
          <w:marTop w:val="0"/>
          <w:marBottom w:val="0"/>
          <w:divBdr>
            <w:top w:val="none" w:sz="0" w:space="0" w:color="auto"/>
            <w:left w:val="none" w:sz="0" w:space="0" w:color="auto"/>
            <w:bottom w:val="none" w:sz="0" w:space="0" w:color="auto"/>
            <w:right w:val="none" w:sz="0" w:space="0" w:color="auto"/>
          </w:divBdr>
        </w:div>
        <w:div w:id="642199060">
          <w:marLeft w:val="480"/>
          <w:marRight w:val="0"/>
          <w:marTop w:val="0"/>
          <w:marBottom w:val="0"/>
          <w:divBdr>
            <w:top w:val="none" w:sz="0" w:space="0" w:color="auto"/>
            <w:left w:val="none" w:sz="0" w:space="0" w:color="auto"/>
            <w:bottom w:val="none" w:sz="0" w:space="0" w:color="auto"/>
            <w:right w:val="none" w:sz="0" w:space="0" w:color="auto"/>
          </w:divBdr>
        </w:div>
        <w:div w:id="1091394542">
          <w:marLeft w:val="480"/>
          <w:marRight w:val="0"/>
          <w:marTop w:val="0"/>
          <w:marBottom w:val="0"/>
          <w:divBdr>
            <w:top w:val="none" w:sz="0" w:space="0" w:color="auto"/>
            <w:left w:val="none" w:sz="0" w:space="0" w:color="auto"/>
            <w:bottom w:val="none" w:sz="0" w:space="0" w:color="auto"/>
            <w:right w:val="none" w:sz="0" w:space="0" w:color="auto"/>
          </w:divBdr>
        </w:div>
      </w:divsChild>
    </w:div>
    <w:div w:id="1396590615">
      <w:bodyDiv w:val="1"/>
      <w:marLeft w:val="0"/>
      <w:marRight w:val="0"/>
      <w:marTop w:val="0"/>
      <w:marBottom w:val="0"/>
      <w:divBdr>
        <w:top w:val="none" w:sz="0" w:space="0" w:color="auto"/>
        <w:left w:val="none" w:sz="0" w:space="0" w:color="auto"/>
        <w:bottom w:val="none" w:sz="0" w:space="0" w:color="auto"/>
        <w:right w:val="none" w:sz="0" w:space="0" w:color="auto"/>
      </w:divBdr>
    </w:div>
    <w:div w:id="1397123831">
      <w:bodyDiv w:val="1"/>
      <w:marLeft w:val="0"/>
      <w:marRight w:val="0"/>
      <w:marTop w:val="0"/>
      <w:marBottom w:val="0"/>
      <w:divBdr>
        <w:top w:val="none" w:sz="0" w:space="0" w:color="auto"/>
        <w:left w:val="none" w:sz="0" w:space="0" w:color="auto"/>
        <w:bottom w:val="none" w:sz="0" w:space="0" w:color="auto"/>
        <w:right w:val="none" w:sz="0" w:space="0" w:color="auto"/>
      </w:divBdr>
    </w:div>
    <w:div w:id="1397167893">
      <w:bodyDiv w:val="1"/>
      <w:marLeft w:val="0"/>
      <w:marRight w:val="0"/>
      <w:marTop w:val="0"/>
      <w:marBottom w:val="0"/>
      <w:divBdr>
        <w:top w:val="none" w:sz="0" w:space="0" w:color="auto"/>
        <w:left w:val="none" w:sz="0" w:space="0" w:color="auto"/>
        <w:bottom w:val="none" w:sz="0" w:space="0" w:color="auto"/>
        <w:right w:val="none" w:sz="0" w:space="0" w:color="auto"/>
      </w:divBdr>
    </w:div>
    <w:div w:id="1397431832">
      <w:bodyDiv w:val="1"/>
      <w:marLeft w:val="0"/>
      <w:marRight w:val="0"/>
      <w:marTop w:val="0"/>
      <w:marBottom w:val="0"/>
      <w:divBdr>
        <w:top w:val="none" w:sz="0" w:space="0" w:color="auto"/>
        <w:left w:val="none" w:sz="0" w:space="0" w:color="auto"/>
        <w:bottom w:val="none" w:sz="0" w:space="0" w:color="auto"/>
        <w:right w:val="none" w:sz="0" w:space="0" w:color="auto"/>
      </w:divBdr>
    </w:div>
    <w:div w:id="1397624160">
      <w:bodyDiv w:val="1"/>
      <w:marLeft w:val="0"/>
      <w:marRight w:val="0"/>
      <w:marTop w:val="0"/>
      <w:marBottom w:val="0"/>
      <w:divBdr>
        <w:top w:val="none" w:sz="0" w:space="0" w:color="auto"/>
        <w:left w:val="none" w:sz="0" w:space="0" w:color="auto"/>
        <w:bottom w:val="none" w:sz="0" w:space="0" w:color="auto"/>
        <w:right w:val="none" w:sz="0" w:space="0" w:color="auto"/>
      </w:divBdr>
    </w:div>
    <w:div w:id="1397702792">
      <w:bodyDiv w:val="1"/>
      <w:marLeft w:val="0"/>
      <w:marRight w:val="0"/>
      <w:marTop w:val="0"/>
      <w:marBottom w:val="0"/>
      <w:divBdr>
        <w:top w:val="none" w:sz="0" w:space="0" w:color="auto"/>
        <w:left w:val="none" w:sz="0" w:space="0" w:color="auto"/>
        <w:bottom w:val="none" w:sz="0" w:space="0" w:color="auto"/>
        <w:right w:val="none" w:sz="0" w:space="0" w:color="auto"/>
      </w:divBdr>
    </w:div>
    <w:div w:id="1397780872">
      <w:bodyDiv w:val="1"/>
      <w:marLeft w:val="0"/>
      <w:marRight w:val="0"/>
      <w:marTop w:val="0"/>
      <w:marBottom w:val="0"/>
      <w:divBdr>
        <w:top w:val="none" w:sz="0" w:space="0" w:color="auto"/>
        <w:left w:val="none" w:sz="0" w:space="0" w:color="auto"/>
        <w:bottom w:val="none" w:sz="0" w:space="0" w:color="auto"/>
        <w:right w:val="none" w:sz="0" w:space="0" w:color="auto"/>
      </w:divBdr>
    </w:div>
    <w:div w:id="1398476279">
      <w:bodyDiv w:val="1"/>
      <w:marLeft w:val="0"/>
      <w:marRight w:val="0"/>
      <w:marTop w:val="0"/>
      <w:marBottom w:val="0"/>
      <w:divBdr>
        <w:top w:val="none" w:sz="0" w:space="0" w:color="auto"/>
        <w:left w:val="none" w:sz="0" w:space="0" w:color="auto"/>
        <w:bottom w:val="none" w:sz="0" w:space="0" w:color="auto"/>
        <w:right w:val="none" w:sz="0" w:space="0" w:color="auto"/>
      </w:divBdr>
    </w:div>
    <w:div w:id="1398478505">
      <w:bodyDiv w:val="1"/>
      <w:marLeft w:val="0"/>
      <w:marRight w:val="0"/>
      <w:marTop w:val="0"/>
      <w:marBottom w:val="0"/>
      <w:divBdr>
        <w:top w:val="none" w:sz="0" w:space="0" w:color="auto"/>
        <w:left w:val="none" w:sz="0" w:space="0" w:color="auto"/>
        <w:bottom w:val="none" w:sz="0" w:space="0" w:color="auto"/>
        <w:right w:val="none" w:sz="0" w:space="0" w:color="auto"/>
      </w:divBdr>
    </w:div>
    <w:div w:id="1398898643">
      <w:bodyDiv w:val="1"/>
      <w:marLeft w:val="0"/>
      <w:marRight w:val="0"/>
      <w:marTop w:val="0"/>
      <w:marBottom w:val="0"/>
      <w:divBdr>
        <w:top w:val="none" w:sz="0" w:space="0" w:color="auto"/>
        <w:left w:val="none" w:sz="0" w:space="0" w:color="auto"/>
        <w:bottom w:val="none" w:sz="0" w:space="0" w:color="auto"/>
        <w:right w:val="none" w:sz="0" w:space="0" w:color="auto"/>
      </w:divBdr>
    </w:div>
    <w:div w:id="1399287013">
      <w:bodyDiv w:val="1"/>
      <w:marLeft w:val="0"/>
      <w:marRight w:val="0"/>
      <w:marTop w:val="0"/>
      <w:marBottom w:val="0"/>
      <w:divBdr>
        <w:top w:val="none" w:sz="0" w:space="0" w:color="auto"/>
        <w:left w:val="none" w:sz="0" w:space="0" w:color="auto"/>
        <w:bottom w:val="none" w:sz="0" w:space="0" w:color="auto"/>
        <w:right w:val="none" w:sz="0" w:space="0" w:color="auto"/>
      </w:divBdr>
    </w:div>
    <w:div w:id="1399789898">
      <w:bodyDiv w:val="1"/>
      <w:marLeft w:val="0"/>
      <w:marRight w:val="0"/>
      <w:marTop w:val="0"/>
      <w:marBottom w:val="0"/>
      <w:divBdr>
        <w:top w:val="none" w:sz="0" w:space="0" w:color="auto"/>
        <w:left w:val="none" w:sz="0" w:space="0" w:color="auto"/>
        <w:bottom w:val="none" w:sz="0" w:space="0" w:color="auto"/>
        <w:right w:val="none" w:sz="0" w:space="0" w:color="auto"/>
      </w:divBdr>
    </w:div>
    <w:div w:id="1399980697">
      <w:bodyDiv w:val="1"/>
      <w:marLeft w:val="0"/>
      <w:marRight w:val="0"/>
      <w:marTop w:val="0"/>
      <w:marBottom w:val="0"/>
      <w:divBdr>
        <w:top w:val="none" w:sz="0" w:space="0" w:color="auto"/>
        <w:left w:val="none" w:sz="0" w:space="0" w:color="auto"/>
        <w:bottom w:val="none" w:sz="0" w:space="0" w:color="auto"/>
        <w:right w:val="none" w:sz="0" w:space="0" w:color="auto"/>
      </w:divBdr>
    </w:div>
    <w:div w:id="1401059910">
      <w:bodyDiv w:val="1"/>
      <w:marLeft w:val="0"/>
      <w:marRight w:val="0"/>
      <w:marTop w:val="0"/>
      <w:marBottom w:val="0"/>
      <w:divBdr>
        <w:top w:val="none" w:sz="0" w:space="0" w:color="auto"/>
        <w:left w:val="none" w:sz="0" w:space="0" w:color="auto"/>
        <w:bottom w:val="none" w:sz="0" w:space="0" w:color="auto"/>
        <w:right w:val="none" w:sz="0" w:space="0" w:color="auto"/>
      </w:divBdr>
    </w:div>
    <w:div w:id="1401368970">
      <w:bodyDiv w:val="1"/>
      <w:marLeft w:val="0"/>
      <w:marRight w:val="0"/>
      <w:marTop w:val="0"/>
      <w:marBottom w:val="0"/>
      <w:divBdr>
        <w:top w:val="none" w:sz="0" w:space="0" w:color="auto"/>
        <w:left w:val="none" w:sz="0" w:space="0" w:color="auto"/>
        <w:bottom w:val="none" w:sz="0" w:space="0" w:color="auto"/>
        <w:right w:val="none" w:sz="0" w:space="0" w:color="auto"/>
      </w:divBdr>
    </w:div>
    <w:div w:id="1402092942">
      <w:bodyDiv w:val="1"/>
      <w:marLeft w:val="0"/>
      <w:marRight w:val="0"/>
      <w:marTop w:val="0"/>
      <w:marBottom w:val="0"/>
      <w:divBdr>
        <w:top w:val="none" w:sz="0" w:space="0" w:color="auto"/>
        <w:left w:val="none" w:sz="0" w:space="0" w:color="auto"/>
        <w:bottom w:val="none" w:sz="0" w:space="0" w:color="auto"/>
        <w:right w:val="none" w:sz="0" w:space="0" w:color="auto"/>
      </w:divBdr>
    </w:div>
    <w:div w:id="1402799035">
      <w:bodyDiv w:val="1"/>
      <w:marLeft w:val="0"/>
      <w:marRight w:val="0"/>
      <w:marTop w:val="0"/>
      <w:marBottom w:val="0"/>
      <w:divBdr>
        <w:top w:val="none" w:sz="0" w:space="0" w:color="auto"/>
        <w:left w:val="none" w:sz="0" w:space="0" w:color="auto"/>
        <w:bottom w:val="none" w:sz="0" w:space="0" w:color="auto"/>
        <w:right w:val="none" w:sz="0" w:space="0" w:color="auto"/>
      </w:divBdr>
    </w:div>
    <w:div w:id="1403140519">
      <w:bodyDiv w:val="1"/>
      <w:marLeft w:val="0"/>
      <w:marRight w:val="0"/>
      <w:marTop w:val="0"/>
      <w:marBottom w:val="0"/>
      <w:divBdr>
        <w:top w:val="none" w:sz="0" w:space="0" w:color="auto"/>
        <w:left w:val="none" w:sz="0" w:space="0" w:color="auto"/>
        <w:bottom w:val="none" w:sz="0" w:space="0" w:color="auto"/>
        <w:right w:val="none" w:sz="0" w:space="0" w:color="auto"/>
      </w:divBdr>
    </w:div>
    <w:div w:id="1403332590">
      <w:bodyDiv w:val="1"/>
      <w:marLeft w:val="0"/>
      <w:marRight w:val="0"/>
      <w:marTop w:val="0"/>
      <w:marBottom w:val="0"/>
      <w:divBdr>
        <w:top w:val="none" w:sz="0" w:space="0" w:color="auto"/>
        <w:left w:val="none" w:sz="0" w:space="0" w:color="auto"/>
        <w:bottom w:val="none" w:sz="0" w:space="0" w:color="auto"/>
        <w:right w:val="none" w:sz="0" w:space="0" w:color="auto"/>
      </w:divBdr>
    </w:div>
    <w:div w:id="1405452018">
      <w:bodyDiv w:val="1"/>
      <w:marLeft w:val="0"/>
      <w:marRight w:val="0"/>
      <w:marTop w:val="0"/>
      <w:marBottom w:val="0"/>
      <w:divBdr>
        <w:top w:val="none" w:sz="0" w:space="0" w:color="auto"/>
        <w:left w:val="none" w:sz="0" w:space="0" w:color="auto"/>
        <w:bottom w:val="none" w:sz="0" w:space="0" w:color="auto"/>
        <w:right w:val="none" w:sz="0" w:space="0" w:color="auto"/>
      </w:divBdr>
    </w:div>
    <w:div w:id="1405684928">
      <w:bodyDiv w:val="1"/>
      <w:marLeft w:val="0"/>
      <w:marRight w:val="0"/>
      <w:marTop w:val="0"/>
      <w:marBottom w:val="0"/>
      <w:divBdr>
        <w:top w:val="none" w:sz="0" w:space="0" w:color="auto"/>
        <w:left w:val="none" w:sz="0" w:space="0" w:color="auto"/>
        <w:bottom w:val="none" w:sz="0" w:space="0" w:color="auto"/>
        <w:right w:val="none" w:sz="0" w:space="0" w:color="auto"/>
      </w:divBdr>
    </w:div>
    <w:div w:id="1405764860">
      <w:bodyDiv w:val="1"/>
      <w:marLeft w:val="0"/>
      <w:marRight w:val="0"/>
      <w:marTop w:val="0"/>
      <w:marBottom w:val="0"/>
      <w:divBdr>
        <w:top w:val="none" w:sz="0" w:space="0" w:color="auto"/>
        <w:left w:val="none" w:sz="0" w:space="0" w:color="auto"/>
        <w:bottom w:val="none" w:sz="0" w:space="0" w:color="auto"/>
        <w:right w:val="none" w:sz="0" w:space="0" w:color="auto"/>
      </w:divBdr>
    </w:div>
    <w:div w:id="1406217746">
      <w:bodyDiv w:val="1"/>
      <w:marLeft w:val="0"/>
      <w:marRight w:val="0"/>
      <w:marTop w:val="0"/>
      <w:marBottom w:val="0"/>
      <w:divBdr>
        <w:top w:val="none" w:sz="0" w:space="0" w:color="auto"/>
        <w:left w:val="none" w:sz="0" w:space="0" w:color="auto"/>
        <w:bottom w:val="none" w:sz="0" w:space="0" w:color="auto"/>
        <w:right w:val="none" w:sz="0" w:space="0" w:color="auto"/>
      </w:divBdr>
    </w:div>
    <w:div w:id="1406415213">
      <w:bodyDiv w:val="1"/>
      <w:marLeft w:val="0"/>
      <w:marRight w:val="0"/>
      <w:marTop w:val="0"/>
      <w:marBottom w:val="0"/>
      <w:divBdr>
        <w:top w:val="none" w:sz="0" w:space="0" w:color="auto"/>
        <w:left w:val="none" w:sz="0" w:space="0" w:color="auto"/>
        <w:bottom w:val="none" w:sz="0" w:space="0" w:color="auto"/>
        <w:right w:val="none" w:sz="0" w:space="0" w:color="auto"/>
      </w:divBdr>
    </w:div>
    <w:div w:id="1406490452">
      <w:bodyDiv w:val="1"/>
      <w:marLeft w:val="0"/>
      <w:marRight w:val="0"/>
      <w:marTop w:val="0"/>
      <w:marBottom w:val="0"/>
      <w:divBdr>
        <w:top w:val="none" w:sz="0" w:space="0" w:color="auto"/>
        <w:left w:val="none" w:sz="0" w:space="0" w:color="auto"/>
        <w:bottom w:val="none" w:sz="0" w:space="0" w:color="auto"/>
        <w:right w:val="none" w:sz="0" w:space="0" w:color="auto"/>
      </w:divBdr>
    </w:div>
    <w:div w:id="1406535546">
      <w:bodyDiv w:val="1"/>
      <w:marLeft w:val="0"/>
      <w:marRight w:val="0"/>
      <w:marTop w:val="0"/>
      <w:marBottom w:val="0"/>
      <w:divBdr>
        <w:top w:val="none" w:sz="0" w:space="0" w:color="auto"/>
        <w:left w:val="none" w:sz="0" w:space="0" w:color="auto"/>
        <w:bottom w:val="none" w:sz="0" w:space="0" w:color="auto"/>
        <w:right w:val="none" w:sz="0" w:space="0" w:color="auto"/>
      </w:divBdr>
    </w:div>
    <w:div w:id="1406685340">
      <w:bodyDiv w:val="1"/>
      <w:marLeft w:val="0"/>
      <w:marRight w:val="0"/>
      <w:marTop w:val="0"/>
      <w:marBottom w:val="0"/>
      <w:divBdr>
        <w:top w:val="none" w:sz="0" w:space="0" w:color="auto"/>
        <w:left w:val="none" w:sz="0" w:space="0" w:color="auto"/>
        <w:bottom w:val="none" w:sz="0" w:space="0" w:color="auto"/>
        <w:right w:val="none" w:sz="0" w:space="0" w:color="auto"/>
      </w:divBdr>
    </w:div>
    <w:div w:id="1406798789">
      <w:bodyDiv w:val="1"/>
      <w:marLeft w:val="0"/>
      <w:marRight w:val="0"/>
      <w:marTop w:val="0"/>
      <w:marBottom w:val="0"/>
      <w:divBdr>
        <w:top w:val="none" w:sz="0" w:space="0" w:color="auto"/>
        <w:left w:val="none" w:sz="0" w:space="0" w:color="auto"/>
        <w:bottom w:val="none" w:sz="0" w:space="0" w:color="auto"/>
        <w:right w:val="none" w:sz="0" w:space="0" w:color="auto"/>
      </w:divBdr>
    </w:div>
    <w:div w:id="1407847225">
      <w:bodyDiv w:val="1"/>
      <w:marLeft w:val="0"/>
      <w:marRight w:val="0"/>
      <w:marTop w:val="0"/>
      <w:marBottom w:val="0"/>
      <w:divBdr>
        <w:top w:val="none" w:sz="0" w:space="0" w:color="auto"/>
        <w:left w:val="none" w:sz="0" w:space="0" w:color="auto"/>
        <w:bottom w:val="none" w:sz="0" w:space="0" w:color="auto"/>
        <w:right w:val="none" w:sz="0" w:space="0" w:color="auto"/>
      </w:divBdr>
    </w:div>
    <w:div w:id="1408527449">
      <w:bodyDiv w:val="1"/>
      <w:marLeft w:val="0"/>
      <w:marRight w:val="0"/>
      <w:marTop w:val="0"/>
      <w:marBottom w:val="0"/>
      <w:divBdr>
        <w:top w:val="none" w:sz="0" w:space="0" w:color="auto"/>
        <w:left w:val="none" w:sz="0" w:space="0" w:color="auto"/>
        <w:bottom w:val="none" w:sz="0" w:space="0" w:color="auto"/>
        <w:right w:val="none" w:sz="0" w:space="0" w:color="auto"/>
      </w:divBdr>
    </w:div>
    <w:div w:id="1409186616">
      <w:bodyDiv w:val="1"/>
      <w:marLeft w:val="0"/>
      <w:marRight w:val="0"/>
      <w:marTop w:val="0"/>
      <w:marBottom w:val="0"/>
      <w:divBdr>
        <w:top w:val="none" w:sz="0" w:space="0" w:color="auto"/>
        <w:left w:val="none" w:sz="0" w:space="0" w:color="auto"/>
        <w:bottom w:val="none" w:sz="0" w:space="0" w:color="auto"/>
        <w:right w:val="none" w:sz="0" w:space="0" w:color="auto"/>
      </w:divBdr>
    </w:div>
    <w:div w:id="1409232762">
      <w:bodyDiv w:val="1"/>
      <w:marLeft w:val="0"/>
      <w:marRight w:val="0"/>
      <w:marTop w:val="0"/>
      <w:marBottom w:val="0"/>
      <w:divBdr>
        <w:top w:val="none" w:sz="0" w:space="0" w:color="auto"/>
        <w:left w:val="none" w:sz="0" w:space="0" w:color="auto"/>
        <w:bottom w:val="none" w:sz="0" w:space="0" w:color="auto"/>
        <w:right w:val="none" w:sz="0" w:space="0" w:color="auto"/>
      </w:divBdr>
    </w:div>
    <w:div w:id="1409963098">
      <w:bodyDiv w:val="1"/>
      <w:marLeft w:val="0"/>
      <w:marRight w:val="0"/>
      <w:marTop w:val="0"/>
      <w:marBottom w:val="0"/>
      <w:divBdr>
        <w:top w:val="none" w:sz="0" w:space="0" w:color="auto"/>
        <w:left w:val="none" w:sz="0" w:space="0" w:color="auto"/>
        <w:bottom w:val="none" w:sz="0" w:space="0" w:color="auto"/>
        <w:right w:val="none" w:sz="0" w:space="0" w:color="auto"/>
      </w:divBdr>
    </w:div>
    <w:div w:id="1410276691">
      <w:bodyDiv w:val="1"/>
      <w:marLeft w:val="0"/>
      <w:marRight w:val="0"/>
      <w:marTop w:val="0"/>
      <w:marBottom w:val="0"/>
      <w:divBdr>
        <w:top w:val="none" w:sz="0" w:space="0" w:color="auto"/>
        <w:left w:val="none" w:sz="0" w:space="0" w:color="auto"/>
        <w:bottom w:val="none" w:sz="0" w:space="0" w:color="auto"/>
        <w:right w:val="none" w:sz="0" w:space="0" w:color="auto"/>
      </w:divBdr>
    </w:div>
    <w:div w:id="1410880399">
      <w:bodyDiv w:val="1"/>
      <w:marLeft w:val="0"/>
      <w:marRight w:val="0"/>
      <w:marTop w:val="0"/>
      <w:marBottom w:val="0"/>
      <w:divBdr>
        <w:top w:val="none" w:sz="0" w:space="0" w:color="auto"/>
        <w:left w:val="none" w:sz="0" w:space="0" w:color="auto"/>
        <w:bottom w:val="none" w:sz="0" w:space="0" w:color="auto"/>
        <w:right w:val="none" w:sz="0" w:space="0" w:color="auto"/>
      </w:divBdr>
    </w:div>
    <w:div w:id="1410929393">
      <w:bodyDiv w:val="1"/>
      <w:marLeft w:val="0"/>
      <w:marRight w:val="0"/>
      <w:marTop w:val="0"/>
      <w:marBottom w:val="0"/>
      <w:divBdr>
        <w:top w:val="none" w:sz="0" w:space="0" w:color="auto"/>
        <w:left w:val="none" w:sz="0" w:space="0" w:color="auto"/>
        <w:bottom w:val="none" w:sz="0" w:space="0" w:color="auto"/>
        <w:right w:val="none" w:sz="0" w:space="0" w:color="auto"/>
      </w:divBdr>
    </w:div>
    <w:div w:id="1411002962">
      <w:bodyDiv w:val="1"/>
      <w:marLeft w:val="0"/>
      <w:marRight w:val="0"/>
      <w:marTop w:val="0"/>
      <w:marBottom w:val="0"/>
      <w:divBdr>
        <w:top w:val="none" w:sz="0" w:space="0" w:color="auto"/>
        <w:left w:val="none" w:sz="0" w:space="0" w:color="auto"/>
        <w:bottom w:val="none" w:sz="0" w:space="0" w:color="auto"/>
        <w:right w:val="none" w:sz="0" w:space="0" w:color="auto"/>
      </w:divBdr>
    </w:div>
    <w:div w:id="1411462993">
      <w:bodyDiv w:val="1"/>
      <w:marLeft w:val="0"/>
      <w:marRight w:val="0"/>
      <w:marTop w:val="0"/>
      <w:marBottom w:val="0"/>
      <w:divBdr>
        <w:top w:val="none" w:sz="0" w:space="0" w:color="auto"/>
        <w:left w:val="none" w:sz="0" w:space="0" w:color="auto"/>
        <w:bottom w:val="none" w:sz="0" w:space="0" w:color="auto"/>
        <w:right w:val="none" w:sz="0" w:space="0" w:color="auto"/>
      </w:divBdr>
    </w:div>
    <w:div w:id="1411611229">
      <w:bodyDiv w:val="1"/>
      <w:marLeft w:val="0"/>
      <w:marRight w:val="0"/>
      <w:marTop w:val="0"/>
      <w:marBottom w:val="0"/>
      <w:divBdr>
        <w:top w:val="none" w:sz="0" w:space="0" w:color="auto"/>
        <w:left w:val="none" w:sz="0" w:space="0" w:color="auto"/>
        <w:bottom w:val="none" w:sz="0" w:space="0" w:color="auto"/>
        <w:right w:val="none" w:sz="0" w:space="0" w:color="auto"/>
      </w:divBdr>
    </w:div>
    <w:div w:id="1412040152">
      <w:bodyDiv w:val="1"/>
      <w:marLeft w:val="0"/>
      <w:marRight w:val="0"/>
      <w:marTop w:val="0"/>
      <w:marBottom w:val="0"/>
      <w:divBdr>
        <w:top w:val="none" w:sz="0" w:space="0" w:color="auto"/>
        <w:left w:val="none" w:sz="0" w:space="0" w:color="auto"/>
        <w:bottom w:val="none" w:sz="0" w:space="0" w:color="auto"/>
        <w:right w:val="none" w:sz="0" w:space="0" w:color="auto"/>
      </w:divBdr>
    </w:div>
    <w:div w:id="1412387154">
      <w:bodyDiv w:val="1"/>
      <w:marLeft w:val="0"/>
      <w:marRight w:val="0"/>
      <w:marTop w:val="0"/>
      <w:marBottom w:val="0"/>
      <w:divBdr>
        <w:top w:val="none" w:sz="0" w:space="0" w:color="auto"/>
        <w:left w:val="none" w:sz="0" w:space="0" w:color="auto"/>
        <w:bottom w:val="none" w:sz="0" w:space="0" w:color="auto"/>
        <w:right w:val="none" w:sz="0" w:space="0" w:color="auto"/>
      </w:divBdr>
    </w:div>
    <w:div w:id="1412847641">
      <w:bodyDiv w:val="1"/>
      <w:marLeft w:val="0"/>
      <w:marRight w:val="0"/>
      <w:marTop w:val="0"/>
      <w:marBottom w:val="0"/>
      <w:divBdr>
        <w:top w:val="none" w:sz="0" w:space="0" w:color="auto"/>
        <w:left w:val="none" w:sz="0" w:space="0" w:color="auto"/>
        <w:bottom w:val="none" w:sz="0" w:space="0" w:color="auto"/>
        <w:right w:val="none" w:sz="0" w:space="0" w:color="auto"/>
      </w:divBdr>
    </w:div>
    <w:div w:id="1412892014">
      <w:bodyDiv w:val="1"/>
      <w:marLeft w:val="0"/>
      <w:marRight w:val="0"/>
      <w:marTop w:val="0"/>
      <w:marBottom w:val="0"/>
      <w:divBdr>
        <w:top w:val="none" w:sz="0" w:space="0" w:color="auto"/>
        <w:left w:val="none" w:sz="0" w:space="0" w:color="auto"/>
        <w:bottom w:val="none" w:sz="0" w:space="0" w:color="auto"/>
        <w:right w:val="none" w:sz="0" w:space="0" w:color="auto"/>
      </w:divBdr>
    </w:div>
    <w:div w:id="1414156279">
      <w:bodyDiv w:val="1"/>
      <w:marLeft w:val="0"/>
      <w:marRight w:val="0"/>
      <w:marTop w:val="0"/>
      <w:marBottom w:val="0"/>
      <w:divBdr>
        <w:top w:val="none" w:sz="0" w:space="0" w:color="auto"/>
        <w:left w:val="none" w:sz="0" w:space="0" w:color="auto"/>
        <w:bottom w:val="none" w:sz="0" w:space="0" w:color="auto"/>
        <w:right w:val="none" w:sz="0" w:space="0" w:color="auto"/>
      </w:divBdr>
    </w:div>
    <w:div w:id="1415780865">
      <w:bodyDiv w:val="1"/>
      <w:marLeft w:val="0"/>
      <w:marRight w:val="0"/>
      <w:marTop w:val="0"/>
      <w:marBottom w:val="0"/>
      <w:divBdr>
        <w:top w:val="none" w:sz="0" w:space="0" w:color="auto"/>
        <w:left w:val="none" w:sz="0" w:space="0" w:color="auto"/>
        <w:bottom w:val="none" w:sz="0" w:space="0" w:color="auto"/>
        <w:right w:val="none" w:sz="0" w:space="0" w:color="auto"/>
      </w:divBdr>
    </w:div>
    <w:div w:id="1416591345">
      <w:bodyDiv w:val="1"/>
      <w:marLeft w:val="0"/>
      <w:marRight w:val="0"/>
      <w:marTop w:val="0"/>
      <w:marBottom w:val="0"/>
      <w:divBdr>
        <w:top w:val="none" w:sz="0" w:space="0" w:color="auto"/>
        <w:left w:val="none" w:sz="0" w:space="0" w:color="auto"/>
        <w:bottom w:val="none" w:sz="0" w:space="0" w:color="auto"/>
        <w:right w:val="none" w:sz="0" w:space="0" w:color="auto"/>
      </w:divBdr>
    </w:div>
    <w:div w:id="1418479572">
      <w:bodyDiv w:val="1"/>
      <w:marLeft w:val="0"/>
      <w:marRight w:val="0"/>
      <w:marTop w:val="0"/>
      <w:marBottom w:val="0"/>
      <w:divBdr>
        <w:top w:val="none" w:sz="0" w:space="0" w:color="auto"/>
        <w:left w:val="none" w:sz="0" w:space="0" w:color="auto"/>
        <w:bottom w:val="none" w:sz="0" w:space="0" w:color="auto"/>
        <w:right w:val="none" w:sz="0" w:space="0" w:color="auto"/>
      </w:divBdr>
    </w:div>
    <w:div w:id="1419520904">
      <w:bodyDiv w:val="1"/>
      <w:marLeft w:val="0"/>
      <w:marRight w:val="0"/>
      <w:marTop w:val="0"/>
      <w:marBottom w:val="0"/>
      <w:divBdr>
        <w:top w:val="none" w:sz="0" w:space="0" w:color="auto"/>
        <w:left w:val="none" w:sz="0" w:space="0" w:color="auto"/>
        <w:bottom w:val="none" w:sz="0" w:space="0" w:color="auto"/>
        <w:right w:val="none" w:sz="0" w:space="0" w:color="auto"/>
      </w:divBdr>
    </w:div>
    <w:div w:id="1419593836">
      <w:bodyDiv w:val="1"/>
      <w:marLeft w:val="0"/>
      <w:marRight w:val="0"/>
      <w:marTop w:val="0"/>
      <w:marBottom w:val="0"/>
      <w:divBdr>
        <w:top w:val="none" w:sz="0" w:space="0" w:color="auto"/>
        <w:left w:val="none" w:sz="0" w:space="0" w:color="auto"/>
        <w:bottom w:val="none" w:sz="0" w:space="0" w:color="auto"/>
        <w:right w:val="none" w:sz="0" w:space="0" w:color="auto"/>
      </w:divBdr>
    </w:div>
    <w:div w:id="1419785736">
      <w:bodyDiv w:val="1"/>
      <w:marLeft w:val="0"/>
      <w:marRight w:val="0"/>
      <w:marTop w:val="0"/>
      <w:marBottom w:val="0"/>
      <w:divBdr>
        <w:top w:val="none" w:sz="0" w:space="0" w:color="auto"/>
        <w:left w:val="none" w:sz="0" w:space="0" w:color="auto"/>
        <w:bottom w:val="none" w:sz="0" w:space="0" w:color="auto"/>
        <w:right w:val="none" w:sz="0" w:space="0" w:color="auto"/>
      </w:divBdr>
    </w:div>
    <w:div w:id="1420057722">
      <w:bodyDiv w:val="1"/>
      <w:marLeft w:val="0"/>
      <w:marRight w:val="0"/>
      <w:marTop w:val="0"/>
      <w:marBottom w:val="0"/>
      <w:divBdr>
        <w:top w:val="none" w:sz="0" w:space="0" w:color="auto"/>
        <w:left w:val="none" w:sz="0" w:space="0" w:color="auto"/>
        <w:bottom w:val="none" w:sz="0" w:space="0" w:color="auto"/>
        <w:right w:val="none" w:sz="0" w:space="0" w:color="auto"/>
      </w:divBdr>
    </w:div>
    <w:div w:id="1421483553">
      <w:bodyDiv w:val="1"/>
      <w:marLeft w:val="0"/>
      <w:marRight w:val="0"/>
      <w:marTop w:val="0"/>
      <w:marBottom w:val="0"/>
      <w:divBdr>
        <w:top w:val="none" w:sz="0" w:space="0" w:color="auto"/>
        <w:left w:val="none" w:sz="0" w:space="0" w:color="auto"/>
        <w:bottom w:val="none" w:sz="0" w:space="0" w:color="auto"/>
        <w:right w:val="none" w:sz="0" w:space="0" w:color="auto"/>
      </w:divBdr>
    </w:div>
    <w:div w:id="1421489967">
      <w:bodyDiv w:val="1"/>
      <w:marLeft w:val="0"/>
      <w:marRight w:val="0"/>
      <w:marTop w:val="0"/>
      <w:marBottom w:val="0"/>
      <w:divBdr>
        <w:top w:val="none" w:sz="0" w:space="0" w:color="auto"/>
        <w:left w:val="none" w:sz="0" w:space="0" w:color="auto"/>
        <w:bottom w:val="none" w:sz="0" w:space="0" w:color="auto"/>
        <w:right w:val="none" w:sz="0" w:space="0" w:color="auto"/>
      </w:divBdr>
      <w:divsChild>
        <w:div w:id="1849521508">
          <w:marLeft w:val="480"/>
          <w:marRight w:val="0"/>
          <w:marTop w:val="0"/>
          <w:marBottom w:val="0"/>
          <w:divBdr>
            <w:top w:val="none" w:sz="0" w:space="0" w:color="auto"/>
            <w:left w:val="none" w:sz="0" w:space="0" w:color="auto"/>
            <w:bottom w:val="none" w:sz="0" w:space="0" w:color="auto"/>
            <w:right w:val="none" w:sz="0" w:space="0" w:color="auto"/>
          </w:divBdr>
        </w:div>
        <w:div w:id="564026432">
          <w:marLeft w:val="480"/>
          <w:marRight w:val="0"/>
          <w:marTop w:val="0"/>
          <w:marBottom w:val="0"/>
          <w:divBdr>
            <w:top w:val="none" w:sz="0" w:space="0" w:color="auto"/>
            <w:left w:val="none" w:sz="0" w:space="0" w:color="auto"/>
            <w:bottom w:val="none" w:sz="0" w:space="0" w:color="auto"/>
            <w:right w:val="none" w:sz="0" w:space="0" w:color="auto"/>
          </w:divBdr>
        </w:div>
        <w:div w:id="899897778">
          <w:marLeft w:val="480"/>
          <w:marRight w:val="0"/>
          <w:marTop w:val="0"/>
          <w:marBottom w:val="0"/>
          <w:divBdr>
            <w:top w:val="none" w:sz="0" w:space="0" w:color="auto"/>
            <w:left w:val="none" w:sz="0" w:space="0" w:color="auto"/>
            <w:bottom w:val="none" w:sz="0" w:space="0" w:color="auto"/>
            <w:right w:val="none" w:sz="0" w:space="0" w:color="auto"/>
          </w:divBdr>
        </w:div>
        <w:div w:id="419103541">
          <w:marLeft w:val="480"/>
          <w:marRight w:val="0"/>
          <w:marTop w:val="0"/>
          <w:marBottom w:val="0"/>
          <w:divBdr>
            <w:top w:val="none" w:sz="0" w:space="0" w:color="auto"/>
            <w:left w:val="none" w:sz="0" w:space="0" w:color="auto"/>
            <w:bottom w:val="none" w:sz="0" w:space="0" w:color="auto"/>
            <w:right w:val="none" w:sz="0" w:space="0" w:color="auto"/>
          </w:divBdr>
        </w:div>
        <w:div w:id="390083457">
          <w:marLeft w:val="480"/>
          <w:marRight w:val="0"/>
          <w:marTop w:val="0"/>
          <w:marBottom w:val="0"/>
          <w:divBdr>
            <w:top w:val="none" w:sz="0" w:space="0" w:color="auto"/>
            <w:left w:val="none" w:sz="0" w:space="0" w:color="auto"/>
            <w:bottom w:val="none" w:sz="0" w:space="0" w:color="auto"/>
            <w:right w:val="none" w:sz="0" w:space="0" w:color="auto"/>
          </w:divBdr>
        </w:div>
        <w:div w:id="1956788372">
          <w:marLeft w:val="480"/>
          <w:marRight w:val="0"/>
          <w:marTop w:val="0"/>
          <w:marBottom w:val="0"/>
          <w:divBdr>
            <w:top w:val="none" w:sz="0" w:space="0" w:color="auto"/>
            <w:left w:val="none" w:sz="0" w:space="0" w:color="auto"/>
            <w:bottom w:val="none" w:sz="0" w:space="0" w:color="auto"/>
            <w:right w:val="none" w:sz="0" w:space="0" w:color="auto"/>
          </w:divBdr>
        </w:div>
        <w:div w:id="752773496">
          <w:marLeft w:val="480"/>
          <w:marRight w:val="0"/>
          <w:marTop w:val="0"/>
          <w:marBottom w:val="0"/>
          <w:divBdr>
            <w:top w:val="none" w:sz="0" w:space="0" w:color="auto"/>
            <w:left w:val="none" w:sz="0" w:space="0" w:color="auto"/>
            <w:bottom w:val="none" w:sz="0" w:space="0" w:color="auto"/>
            <w:right w:val="none" w:sz="0" w:space="0" w:color="auto"/>
          </w:divBdr>
        </w:div>
        <w:div w:id="1514030763">
          <w:marLeft w:val="480"/>
          <w:marRight w:val="0"/>
          <w:marTop w:val="0"/>
          <w:marBottom w:val="0"/>
          <w:divBdr>
            <w:top w:val="none" w:sz="0" w:space="0" w:color="auto"/>
            <w:left w:val="none" w:sz="0" w:space="0" w:color="auto"/>
            <w:bottom w:val="none" w:sz="0" w:space="0" w:color="auto"/>
            <w:right w:val="none" w:sz="0" w:space="0" w:color="auto"/>
          </w:divBdr>
        </w:div>
        <w:div w:id="705373086">
          <w:marLeft w:val="480"/>
          <w:marRight w:val="0"/>
          <w:marTop w:val="0"/>
          <w:marBottom w:val="0"/>
          <w:divBdr>
            <w:top w:val="none" w:sz="0" w:space="0" w:color="auto"/>
            <w:left w:val="none" w:sz="0" w:space="0" w:color="auto"/>
            <w:bottom w:val="none" w:sz="0" w:space="0" w:color="auto"/>
            <w:right w:val="none" w:sz="0" w:space="0" w:color="auto"/>
          </w:divBdr>
        </w:div>
        <w:div w:id="151990532">
          <w:marLeft w:val="480"/>
          <w:marRight w:val="0"/>
          <w:marTop w:val="0"/>
          <w:marBottom w:val="0"/>
          <w:divBdr>
            <w:top w:val="none" w:sz="0" w:space="0" w:color="auto"/>
            <w:left w:val="none" w:sz="0" w:space="0" w:color="auto"/>
            <w:bottom w:val="none" w:sz="0" w:space="0" w:color="auto"/>
            <w:right w:val="none" w:sz="0" w:space="0" w:color="auto"/>
          </w:divBdr>
        </w:div>
        <w:div w:id="1932199010">
          <w:marLeft w:val="480"/>
          <w:marRight w:val="0"/>
          <w:marTop w:val="0"/>
          <w:marBottom w:val="0"/>
          <w:divBdr>
            <w:top w:val="none" w:sz="0" w:space="0" w:color="auto"/>
            <w:left w:val="none" w:sz="0" w:space="0" w:color="auto"/>
            <w:bottom w:val="none" w:sz="0" w:space="0" w:color="auto"/>
            <w:right w:val="none" w:sz="0" w:space="0" w:color="auto"/>
          </w:divBdr>
        </w:div>
        <w:div w:id="616180514">
          <w:marLeft w:val="480"/>
          <w:marRight w:val="0"/>
          <w:marTop w:val="0"/>
          <w:marBottom w:val="0"/>
          <w:divBdr>
            <w:top w:val="none" w:sz="0" w:space="0" w:color="auto"/>
            <w:left w:val="none" w:sz="0" w:space="0" w:color="auto"/>
            <w:bottom w:val="none" w:sz="0" w:space="0" w:color="auto"/>
            <w:right w:val="none" w:sz="0" w:space="0" w:color="auto"/>
          </w:divBdr>
        </w:div>
        <w:div w:id="1228682564">
          <w:marLeft w:val="480"/>
          <w:marRight w:val="0"/>
          <w:marTop w:val="0"/>
          <w:marBottom w:val="0"/>
          <w:divBdr>
            <w:top w:val="none" w:sz="0" w:space="0" w:color="auto"/>
            <w:left w:val="none" w:sz="0" w:space="0" w:color="auto"/>
            <w:bottom w:val="none" w:sz="0" w:space="0" w:color="auto"/>
            <w:right w:val="none" w:sz="0" w:space="0" w:color="auto"/>
          </w:divBdr>
        </w:div>
        <w:div w:id="355733796">
          <w:marLeft w:val="480"/>
          <w:marRight w:val="0"/>
          <w:marTop w:val="0"/>
          <w:marBottom w:val="0"/>
          <w:divBdr>
            <w:top w:val="none" w:sz="0" w:space="0" w:color="auto"/>
            <w:left w:val="none" w:sz="0" w:space="0" w:color="auto"/>
            <w:bottom w:val="none" w:sz="0" w:space="0" w:color="auto"/>
            <w:right w:val="none" w:sz="0" w:space="0" w:color="auto"/>
          </w:divBdr>
        </w:div>
        <w:div w:id="323508416">
          <w:marLeft w:val="480"/>
          <w:marRight w:val="0"/>
          <w:marTop w:val="0"/>
          <w:marBottom w:val="0"/>
          <w:divBdr>
            <w:top w:val="none" w:sz="0" w:space="0" w:color="auto"/>
            <w:left w:val="none" w:sz="0" w:space="0" w:color="auto"/>
            <w:bottom w:val="none" w:sz="0" w:space="0" w:color="auto"/>
            <w:right w:val="none" w:sz="0" w:space="0" w:color="auto"/>
          </w:divBdr>
        </w:div>
        <w:div w:id="1624650097">
          <w:marLeft w:val="480"/>
          <w:marRight w:val="0"/>
          <w:marTop w:val="0"/>
          <w:marBottom w:val="0"/>
          <w:divBdr>
            <w:top w:val="none" w:sz="0" w:space="0" w:color="auto"/>
            <w:left w:val="none" w:sz="0" w:space="0" w:color="auto"/>
            <w:bottom w:val="none" w:sz="0" w:space="0" w:color="auto"/>
            <w:right w:val="none" w:sz="0" w:space="0" w:color="auto"/>
          </w:divBdr>
        </w:div>
        <w:div w:id="1198540760">
          <w:marLeft w:val="480"/>
          <w:marRight w:val="0"/>
          <w:marTop w:val="0"/>
          <w:marBottom w:val="0"/>
          <w:divBdr>
            <w:top w:val="none" w:sz="0" w:space="0" w:color="auto"/>
            <w:left w:val="none" w:sz="0" w:space="0" w:color="auto"/>
            <w:bottom w:val="none" w:sz="0" w:space="0" w:color="auto"/>
            <w:right w:val="none" w:sz="0" w:space="0" w:color="auto"/>
          </w:divBdr>
        </w:div>
        <w:div w:id="1454905809">
          <w:marLeft w:val="480"/>
          <w:marRight w:val="0"/>
          <w:marTop w:val="0"/>
          <w:marBottom w:val="0"/>
          <w:divBdr>
            <w:top w:val="none" w:sz="0" w:space="0" w:color="auto"/>
            <w:left w:val="none" w:sz="0" w:space="0" w:color="auto"/>
            <w:bottom w:val="none" w:sz="0" w:space="0" w:color="auto"/>
            <w:right w:val="none" w:sz="0" w:space="0" w:color="auto"/>
          </w:divBdr>
        </w:div>
        <w:div w:id="1945457968">
          <w:marLeft w:val="480"/>
          <w:marRight w:val="0"/>
          <w:marTop w:val="0"/>
          <w:marBottom w:val="0"/>
          <w:divBdr>
            <w:top w:val="none" w:sz="0" w:space="0" w:color="auto"/>
            <w:left w:val="none" w:sz="0" w:space="0" w:color="auto"/>
            <w:bottom w:val="none" w:sz="0" w:space="0" w:color="auto"/>
            <w:right w:val="none" w:sz="0" w:space="0" w:color="auto"/>
          </w:divBdr>
        </w:div>
        <w:div w:id="605236222">
          <w:marLeft w:val="480"/>
          <w:marRight w:val="0"/>
          <w:marTop w:val="0"/>
          <w:marBottom w:val="0"/>
          <w:divBdr>
            <w:top w:val="none" w:sz="0" w:space="0" w:color="auto"/>
            <w:left w:val="none" w:sz="0" w:space="0" w:color="auto"/>
            <w:bottom w:val="none" w:sz="0" w:space="0" w:color="auto"/>
            <w:right w:val="none" w:sz="0" w:space="0" w:color="auto"/>
          </w:divBdr>
        </w:div>
        <w:div w:id="1015379214">
          <w:marLeft w:val="480"/>
          <w:marRight w:val="0"/>
          <w:marTop w:val="0"/>
          <w:marBottom w:val="0"/>
          <w:divBdr>
            <w:top w:val="none" w:sz="0" w:space="0" w:color="auto"/>
            <w:left w:val="none" w:sz="0" w:space="0" w:color="auto"/>
            <w:bottom w:val="none" w:sz="0" w:space="0" w:color="auto"/>
            <w:right w:val="none" w:sz="0" w:space="0" w:color="auto"/>
          </w:divBdr>
        </w:div>
        <w:div w:id="1280599880">
          <w:marLeft w:val="480"/>
          <w:marRight w:val="0"/>
          <w:marTop w:val="0"/>
          <w:marBottom w:val="0"/>
          <w:divBdr>
            <w:top w:val="none" w:sz="0" w:space="0" w:color="auto"/>
            <w:left w:val="none" w:sz="0" w:space="0" w:color="auto"/>
            <w:bottom w:val="none" w:sz="0" w:space="0" w:color="auto"/>
            <w:right w:val="none" w:sz="0" w:space="0" w:color="auto"/>
          </w:divBdr>
        </w:div>
        <w:div w:id="1810242900">
          <w:marLeft w:val="480"/>
          <w:marRight w:val="0"/>
          <w:marTop w:val="0"/>
          <w:marBottom w:val="0"/>
          <w:divBdr>
            <w:top w:val="none" w:sz="0" w:space="0" w:color="auto"/>
            <w:left w:val="none" w:sz="0" w:space="0" w:color="auto"/>
            <w:bottom w:val="none" w:sz="0" w:space="0" w:color="auto"/>
            <w:right w:val="none" w:sz="0" w:space="0" w:color="auto"/>
          </w:divBdr>
        </w:div>
        <w:div w:id="783038330">
          <w:marLeft w:val="480"/>
          <w:marRight w:val="0"/>
          <w:marTop w:val="0"/>
          <w:marBottom w:val="0"/>
          <w:divBdr>
            <w:top w:val="none" w:sz="0" w:space="0" w:color="auto"/>
            <w:left w:val="none" w:sz="0" w:space="0" w:color="auto"/>
            <w:bottom w:val="none" w:sz="0" w:space="0" w:color="auto"/>
            <w:right w:val="none" w:sz="0" w:space="0" w:color="auto"/>
          </w:divBdr>
        </w:div>
        <w:div w:id="1635713557">
          <w:marLeft w:val="480"/>
          <w:marRight w:val="0"/>
          <w:marTop w:val="0"/>
          <w:marBottom w:val="0"/>
          <w:divBdr>
            <w:top w:val="none" w:sz="0" w:space="0" w:color="auto"/>
            <w:left w:val="none" w:sz="0" w:space="0" w:color="auto"/>
            <w:bottom w:val="none" w:sz="0" w:space="0" w:color="auto"/>
            <w:right w:val="none" w:sz="0" w:space="0" w:color="auto"/>
          </w:divBdr>
        </w:div>
        <w:div w:id="1602371481">
          <w:marLeft w:val="480"/>
          <w:marRight w:val="0"/>
          <w:marTop w:val="0"/>
          <w:marBottom w:val="0"/>
          <w:divBdr>
            <w:top w:val="none" w:sz="0" w:space="0" w:color="auto"/>
            <w:left w:val="none" w:sz="0" w:space="0" w:color="auto"/>
            <w:bottom w:val="none" w:sz="0" w:space="0" w:color="auto"/>
            <w:right w:val="none" w:sz="0" w:space="0" w:color="auto"/>
          </w:divBdr>
        </w:div>
        <w:div w:id="1588348596">
          <w:marLeft w:val="480"/>
          <w:marRight w:val="0"/>
          <w:marTop w:val="0"/>
          <w:marBottom w:val="0"/>
          <w:divBdr>
            <w:top w:val="none" w:sz="0" w:space="0" w:color="auto"/>
            <w:left w:val="none" w:sz="0" w:space="0" w:color="auto"/>
            <w:bottom w:val="none" w:sz="0" w:space="0" w:color="auto"/>
            <w:right w:val="none" w:sz="0" w:space="0" w:color="auto"/>
          </w:divBdr>
        </w:div>
        <w:div w:id="2026438948">
          <w:marLeft w:val="480"/>
          <w:marRight w:val="0"/>
          <w:marTop w:val="0"/>
          <w:marBottom w:val="0"/>
          <w:divBdr>
            <w:top w:val="none" w:sz="0" w:space="0" w:color="auto"/>
            <w:left w:val="none" w:sz="0" w:space="0" w:color="auto"/>
            <w:bottom w:val="none" w:sz="0" w:space="0" w:color="auto"/>
            <w:right w:val="none" w:sz="0" w:space="0" w:color="auto"/>
          </w:divBdr>
        </w:div>
        <w:div w:id="938564505">
          <w:marLeft w:val="480"/>
          <w:marRight w:val="0"/>
          <w:marTop w:val="0"/>
          <w:marBottom w:val="0"/>
          <w:divBdr>
            <w:top w:val="none" w:sz="0" w:space="0" w:color="auto"/>
            <w:left w:val="none" w:sz="0" w:space="0" w:color="auto"/>
            <w:bottom w:val="none" w:sz="0" w:space="0" w:color="auto"/>
            <w:right w:val="none" w:sz="0" w:space="0" w:color="auto"/>
          </w:divBdr>
        </w:div>
        <w:div w:id="260573590">
          <w:marLeft w:val="480"/>
          <w:marRight w:val="0"/>
          <w:marTop w:val="0"/>
          <w:marBottom w:val="0"/>
          <w:divBdr>
            <w:top w:val="none" w:sz="0" w:space="0" w:color="auto"/>
            <w:left w:val="none" w:sz="0" w:space="0" w:color="auto"/>
            <w:bottom w:val="none" w:sz="0" w:space="0" w:color="auto"/>
            <w:right w:val="none" w:sz="0" w:space="0" w:color="auto"/>
          </w:divBdr>
        </w:div>
        <w:div w:id="1053503595">
          <w:marLeft w:val="480"/>
          <w:marRight w:val="0"/>
          <w:marTop w:val="0"/>
          <w:marBottom w:val="0"/>
          <w:divBdr>
            <w:top w:val="none" w:sz="0" w:space="0" w:color="auto"/>
            <w:left w:val="none" w:sz="0" w:space="0" w:color="auto"/>
            <w:bottom w:val="none" w:sz="0" w:space="0" w:color="auto"/>
            <w:right w:val="none" w:sz="0" w:space="0" w:color="auto"/>
          </w:divBdr>
        </w:div>
        <w:div w:id="563296329">
          <w:marLeft w:val="480"/>
          <w:marRight w:val="0"/>
          <w:marTop w:val="0"/>
          <w:marBottom w:val="0"/>
          <w:divBdr>
            <w:top w:val="none" w:sz="0" w:space="0" w:color="auto"/>
            <w:left w:val="none" w:sz="0" w:space="0" w:color="auto"/>
            <w:bottom w:val="none" w:sz="0" w:space="0" w:color="auto"/>
            <w:right w:val="none" w:sz="0" w:space="0" w:color="auto"/>
          </w:divBdr>
        </w:div>
        <w:div w:id="1520511848">
          <w:marLeft w:val="480"/>
          <w:marRight w:val="0"/>
          <w:marTop w:val="0"/>
          <w:marBottom w:val="0"/>
          <w:divBdr>
            <w:top w:val="none" w:sz="0" w:space="0" w:color="auto"/>
            <w:left w:val="none" w:sz="0" w:space="0" w:color="auto"/>
            <w:bottom w:val="none" w:sz="0" w:space="0" w:color="auto"/>
            <w:right w:val="none" w:sz="0" w:space="0" w:color="auto"/>
          </w:divBdr>
        </w:div>
        <w:div w:id="1344279762">
          <w:marLeft w:val="480"/>
          <w:marRight w:val="0"/>
          <w:marTop w:val="0"/>
          <w:marBottom w:val="0"/>
          <w:divBdr>
            <w:top w:val="none" w:sz="0" w:space="0" w:color="auto"/>
            <w:left w:val="none" w:sz="0" w:space="0" w:color="auto"/>
            <w:bottom w:val="none" w:sz="0" w:space="0" w:color="auto"/>
            <w:right w:val="none" w:sz="0" w:space="0" w:color="auto"/>
          </w:divBdr>
        </w:div>
      </w:divsChild>
    </w:div>
    <w:div w:id="1421759842">
      <w:bodyDiv w:val="1"/>
      <w:marLeft w:val="0"/>
      <w:marRight w:val="0"/>
      <w:marTop w:val="0"/>
      <w:marBottom w:val="0"/>
      <w:divBdr>
        <w:top w:val="none" w:sz="0" w:space="0" w:color="auto"/>
        <w:left w:val="none" w:sz="0" w:space="0" w:color="auto"/>
        <w:bottom w:val="none" w:sz="0" w:space="0" w:color="auto"/>
        <w:right w:val="none" w:sz="0" w:space="0" w:color="auto"/>
      </w:divBdr>
    </w:div>
    <w:div w:id="1421826955">
      <w:bodyDiv w:val="1"/>
      <w:marLeft w:val="0"/>
      <w:marRight w:val="0"/>
      <w:marTop w:val="0"/>
      <w:marBottom w:val="0"/>
      <w:divBdr>
        <w:top w:val="none" w:sz="0" w:space="0" w:color="auto"/>
        <w:left w:val="none" w:sz="0" w:space="0" w:color="auto"/>
        <w:bottom w:val="none" w:sz="0" w:space="0" w:color="auto"/>
        <w:right w:val="none" w:sz="0" w:space="0" w:color="auto"/>
      </w:divBdr>
    </w:div>
    <w:div w:id="1422070179">
      <w:bodyDiv w:val="1"/>
      <w:marLeft w:val="0"/>
      <w:marRight w:val="0"/>
      <w:marTop w:val="0"/>
      <w:marBottom w:val="0"/>
      <w:divBdr>
        <w:top w:val="none" w:sz="0" w:space="0" w:color="auto"/>
        <w:left w:val="none" w:sz="0" w:space="0" w:color="auto"/>
        <w:bottom w:val="none" w:sz="0" w:space="0" w:color="auto"/>
        <w:right w:val="none" w:sz="0" w:space="0" w:color="auto"/>
      </w:divBdr>
    </w:div>
    <w:div w:id="1422214588">
      <w:bodyDiv w:val="1"/>
      <w:marLeft w:val="0"/>
      <w:marRight w:val="0"/>
      <w:marTop w:val="0"/>
      <w:marBottom w:val="0"/>
      <w:divBdr>
        <w:top w:val="none" w:sz="0" w:space="0" w:color="auto"/>
        <w:left w:val="none" w:sz="0" w:space="0" w:color="auto"/>
        <w:bottom w:val="none" w:sz="0" w:space="0" w:color="auto"/>
        <w:right w:val="none" w:sz="0" w:space="0" w:color="auto"/>
      </w:divBdr>
    </w:div>
    <w:div w:id="1422750396">
      <w:bodyDiv w:val="1"/>
      <w:marLeft w:val="0"/>
      <w:marRight w:val="0"/>
      <w:marTop w:val="0"/>
      <w:marBottom w:val="0"/>
      <w:divBdr>
        <w:top w:val="none" w:sz="0" w:space="0" w:color="auto"/>
        <w:left w:val="none" w:sz="0" w:space="0" w:color="auto"/>
        <w:bottom w:val="none" w:sz="0" w:space="0" w:color="auto"/>
        <w:right w:val="none" w:sz="0" w:space="0" w:color="auto"/>
      </w:divBdr>
    </w:div>
    <w:div w:id="1423212099">
      <w:bodyDiv w:val="1"/>
      <w:marLeft w:val="0"/>
      <w:marRight w:val="0"/>
      <w:marTop w:val="0"/>
      <w:marBottom w:val="0"/>
      <w:divBdr>
        <w:top w:val="none" w:sz="0" w:space="0" w:color="auto"/>
        <w:left w:val="none" w:sz="0" w:space="0" w:color="auto"/>
        <w:bottom w:val="none" w:sz="0" w:space="0" w:color="auto"/>
        <w:right w:val="none" w:sz="0" w:space="0" w:color="auto"/>
      </w:divBdr>
    </w:div>
    <w:div w:id="1423530682">
      <w:bodyDiv w:val="1"/>
      <w:marLeft w:val="0"/>
      <w:marRight w:val="0"/>
      <w:marTop w:val="0"/>
      <w:marBottom w:val="0"/>
      <w:divBdr>
        <w:top w:val="none" w:sz="0" w:space="0" w:color="auto"/>
        <w:left w:val="none" w:sz="0" w:space="0" w:color="auto"/>
        <w:bottom w:val="none" w:sz="0" w:space="0" w:color="auto"/>
        <w:right w:val="none" w:sz="0" w:space="0" w:color="auto"/>
      </w:divBdr>
    </w:div>
    <w:div w:id="1424448242">
      <w:bodyDiv w:val="1"/>
      <w:marLeft w:val="0"/>
      <w:marRight w:val="0"/>
      <w:marTop w:val="0"/>
      <w:marBottom w:val="0"/>
      <w:divBdr>
        <w:top w:val="none" w:sz="0" w:space="0" w:color="auto"/>
        <w:left w:val="none" w:sz="0" w:space="0" w:color="auto"/>
        <w:bottom w:val="none" w:sz="0" w:space="0" w:color="auto"/>
        <w:right w:val="none" w:sz="0" w:space="0" w:color="auto"/>
      </w:divBdr>
    </w:div>
    <w:div w:id="1424646310">
      <w:bodyDiv w:val="1"/>
      <w:marLeft w:val="0"/>
      <w:marRight w:val="0"/>
      <w:marTop w:val="0"/>
      <w:marBottom w:val="0"/>
      <w:divBdr>
        <w:top w:val="none" w:sz="0" w:space="0" w:color="auto"/>
        <w:left w:val="none" w:sz="0" w:space="0" w:color="auto"/>
        <w:bottom w:val="none" w:sz="0" w:space="0" w:color="auto"/>
        <w:right w:val="none" w:sz="0" w:space="0" w:color="auto"/>
      </w:divBdr>
    </w:div>
    <w:div w:id="1425031699">
      <w:bodyDiv w:val="1"/>
      <w:marLeft w:val="0"/>
      <w:marRight w:val="0"/>
      <w:marTop w:val="0"/>
      <w:marBottom w:val="0"/>
      <w:divBdr>
        <w:top w:val="none" w:sz="0" w:space="0" w:color="auto"/>
        <w:left w:val="none" w:sz="0" w:space="0" w:color="auto"/>
        <w:bottom w:val="none" w:sz="0" w:space="0" w:color="auto"/>
        <w:right w:val="none" w:sz="0" w:space="0" w:color="auto"/>
      </w:divBdr>
    </w:div>
    <w:div w:id="1426076779">
      <w:bodyDiv w:val="1"/>
      <w:marLeft w:val="0"/>
      <w:marRight w:val="0"/>
      <w:marTop w:val="0"/>
      <w:marBottom w:val="0"/>
      <w:divBdr>
        <w:top w:val="none" w:sz="0" w:space="0" w:color="auto"/>
        <w:left w:val="none" w:sz="0" w:space="0" w:color="auto"/>
        <w:bottom w:val="none" w:sz="0" w:space="0" w:color="auto"/>
        <w:right w:val="none" w:sz="0" w:space="0" w:color="auto"/>
      </w:divBdr>
    </w:div>
    <w:div w:id="1426150157">
      <w:bodyDiv w:val="1"/>
      <w:marLeft w:val="0"/>
      <w:marRight w:val="0"/>
      <w:marTop w:val="0"/>
      <w:marBottom w:val="0"/>
      <w:divBdr>
        <w:top w:val="none" w:sz="0" w:space="0" w:color="auto"/>
        <w:left w:val="none" w:sz="0" w:space="0" w:color="auto"/>
        <w:bottom w:val="none" w:sz="0" w:space="0" w:color="auto"/>
        <w:right w:val="none" w:sz="0" w:space="0" w:color="auto"/>
      </w:divBdr>
    </w:div>
    <w:div w:id="1426416687">
      <w:bodyDiv w:val="1"/>
      <w:marLeft w:val="0"/>
      <w:marRight w:val="0"/>
      <w:marTop w:val="0"/>
      <w:marBottom w:val="0"/>
      <w:divBdr>
        <w:top w:val="none" w:sz="0" w:space="0" w:color="auto"/>
        <w:left w:val="none" w:sz="0" w:space="0" w:color="auto"/>
        <w:bottom w:val="none" w:sz="0" w:space="0" w:color="auto"/>
        <w:right w:val="none" w:sz="0" w:space="0" w:color="auto"/>
      </w:divBdr>
    </w:div>
    <w:div w:id="1426540033">
      <w:bodyDiv w:val="1"/>
      <w:marLeft w:val="0"/>
      <w:marRight w:val="0"/>
      <w:marTop w:val="0"/>
      <w:marBottom w:val="0"/>
      <w:divBdr>
        <w:top w:val="none" w:sz="0" w:space="0" w:color="auto"/>
        <w:left w:val="none" w:sz="0" w:space="0" w:color="auto"/>
        <w:bottom w:val="none" w:sz="0" w:space="0" w:color="auto"/>
        <w:right w:val="none" w:sz="0" w:space="0" w:color="auto"/>
      </w:divBdr>
    </w:div>
    <w:div w:id="1427648293">
      <w:bodyDiv w:val="1"/>
      <w:marLeft w:val="0"/>
      <w:marRight w:val="0"/>
      <w:marTop w:val="0"/>
      <w:marBottom w:val="0"/>
      <w:divBdr>
        <w:top w:val="none" w:sz="0" w:space="0" w:color="auto"/>
        <w:left w:val="none" w:sz="0" w:space="0" w:color="auto"/>
        <w:bottom w:val="none" w:sz="0" w:space="0" w:color="auto"/>
        <w:right w:val="none" w:sz="0" w:space="0" w:color="auto"/>
      </w:divBdr>
    </w:div>
    <w:div w:id="1427650984">
      <w:bodyDiv w:val="1"/>
      <w:marLeft w:val="0"/>
      <w:marRight w:val="0"/>
      <w:marTop w:val="0"/>
      <w:marBottom w:val="0"/>
      <w:divBdr>
        <w:top w:val="none" w:sz="0" w:space="0" w:color="auto"/>
        <w:left w:val="none" w:sz="0" w:space="0" w:color="auto"/>
        <w:bottom w:val="none" w:sz="0" w:space="0" w:color="auto"/>
        <w:right w:val="none" w:sz="0" w:space="0" w:color="auto"/>
      </w:divBdr>
      <w:divsChild>
        <w:div w:id="708533798">
          <w:marLeft w:val="480"/>
          <w:marRight w:val="0"/>
          <w:marTop w:val="0"/>
          <w:marBottom w:val="0"/>
          <w:divBdr>
            <w:top w:val="none" w:sz="0" w:space="0" w:color="auto"/>
            <w:left w:val="none" w:sz="0" w:space="0" w:color="auto"/>
            <w:bottom w:val="none" w:sz="0" w:space="0" w:color="auto"/>
            <w:right w:val="none" w:sz="0" w:space="0" w:color="auto"/>
          </w:divBdr>
        </w:div>
        <w:div w:id="73942454">
          <w:marLeft w:val="480"/>
          <w:marRight w:val="0"/>
          <w:marTop w:val="0"/>
          <w:marBottom w:val="0"/>
          <w:divBdr>
            <w:top w:val="none" w:sz="0" w:space="0" w:color="auto"/>
            <w:left w:val="none" w:sz="0" w:space="0" w:color="auto"/>
            <w:bottom w:val="none" w:sz="0" w:space="0" w:color="auto"/>
            <w:right w:val="none" w:sz="0" w:space="0" w:color="auto"/>
          </w:divBdr>
        </w:div>
        <w:div w:id="667457">
          <w:marLeft w:val="480"/>
          <w:marRight w:val="0"/>
          <w:marTop w:val="0"/>
          <w:marBottom w:val="0"/>
          <w:divBdr>
            <w:top w:val="none" w:sz="0" w:space="0" w:color="auto"/>
            <w:left w:val="none" w:sz="0" w:space="0" w:color="auto"/>
            <w:bottom w:val="none" w:sz="0" w:space="0" w:color="auto"/>
            <w:right w:val="none" w:sz="0" w:space="0" w:color="auto"/>
          </w:divBdr>
        </w:div>
        <w:div w:id="1518618266">
          <w:marLeft w:val="480"/>
          <w:marRight w:val="0"/>
          <w:marTop w:val="0"/>
          <w:marBottom w:val="0"/>
          <w:divBdr>
            <w:top w:val="none" w:sz="0" w:space="0" w:color="auto"/>
            <w:left w:val="none" w:sz="0" w:space="0" w:color="auto"/>
            <w:bottom w:val="none" w:sz="0" w:space="0" w:color="auto"/>
            <w:right w:val="none" w:sz="0" w:space="0" w:color="auto"/>
          </w:divBdr>
        </w:div>
        <w:div w:id="601760714">
          <w:marLeft w:val="480"/>
          <w:marRight w:val="0"/>
          <w:marTop w:val="0"/>
          <w:marBottom w:val="0"/>
          <w:divBdr>
            <w:top w:val="none" w:sz="0" w:space="0" w:color="auto"/>
            <w:left w:val="none" w:sz="0" w:space="0" w:color="auto"/>
            <w:bottom w:val="none" w:sz="0" w:space="0" w:color="auto"/>
            <w:right w:val="none" w:sz="0" w:space="0" w:color="auto"/>
          </w:divBdr>
        </w:div>
        <w:div w:id="150677508">
          <w:marLeft w:val="480"/>
          <w:marRight w:val="0"/>
          <w:marTop w:val="0"/>
          <w:marBottom w:val="0"/>
          <w:divBdr>
            <w:top w:val="none" w:sz="0" w:space="0" w:color="auto"/>
            <w:left w:val="none" w:sz="0" w:space="0" w:color="auto"/>
            <w:bottom w:val="none" w:sz="0" w:space="0" w:color="auto"/>
            <w:right w:val="none" w:sz="0" w:space="0" w:color="auto"/>
          </w:divBdr>
        </w:div>
        <w:div w:id="899486377">
          <w:marLeft w:val="480"/>
          <w:marRight w:val="0"/>
          <w:marTop w:val="0"/>
          <w:marBottom w:val="0"/>
          <w:divBdr>
            <w:top w:val="none" w:sz="0" w:space="0" w:color="auto"/>
            <w:left w:val="none" w:sz="0" w:space="0" w:color="auto"/>
            <w:bottom w:val="none" w:sz="0" w:space="0" w:color="auto"/>
            <w:right w:val="none" w:sz="0" w:space="0" w:color="auto"/>
          </w:divBdr>
        </w:div>
        <w:div w:id="1540123722">
          <w:marLeft w:val="480"/>
          <w:marRight w:val="0"/>
          <w:marTop w:val="0"/>
          <w:marBottom w:val="0"/>
          <w:divBdr>
            <w:top w:val="none" w:sz="0" w:space="0" w:color="auto"/>
            <w:left w:val="none" w:sz="0" w:space="0" w:color="auto"/>
            <w:bottom w:val="none" w:sz="0" w:space="0" w:color="auto"/>
            <w:right w:val="none" w:sz="0" w:space="0" w:color="auto"/>
          </w:divBdr>
        </w:div>
        <w:div w:id="193807994">
          <w:marLeft w:val="480"/>
          <w:marRight w:val="0"/>
          <w:marTop w:val="0"/>
          <w:marBottom w:val="0"/>
          <w:divBdr>
            <w:top w:val="none" w:sz="0" w:space="0" w:color="auto"/>
            <w:left w:val="none" w:sz="0" w:space="0" w:color="auto"/>
            <w:bottom w:val="none" w:sz="0" w:space="0" w:color="auto"/>
            <w:right w:val="none" w:sz="0" w:space="0" w:color="auto"/>
          </w:divBdr>
        </w:div>
        <w:div w:id="1518234163">
          <w:marLeft w:val="480"/>
          <w:marRight w:val="0"/>
          <w:marTop w:val="0"/>
          <w:marBottom w:val="0"/>
          <w:divBdr>
            <w:top w:val="none" w:sz="0" w:space="0" w:color="auto"/>
            <w:left w:val="none" w:sz="0" w:space="0" w:color="auto"/>
            <w:bottom w:val="none" w:sz="0" w:space="0" w:color="auto"/>
            <w:right w:val="none" w:sz="0" w:space="0" w:color="auto"/>
          </w:divBdr>
        </w:div>
        <w:div w:id="1014918594">
          <w:marLeft w:val="480"/>
          <w:marRight w:val="0"/>
          <w:marTop w:val="0"/>
          <w:marBottom w:val="0"/>
          <w:divBdr>
            <w:top w:val="none" w:sz="0" w:space="0" w:color="auto"/>
            <w:left w:val="none" w:sz="0" w:space="0" w:color="auto"/>
            <w:bottom w:val="none" w:sz="0" w:space="0" w:color="auto"/>
            <w:right w:val="none" w:sz="0" w:space="0" w:color="auto"/>
          </w:divBdr>
        </w:div>
        <w:div w:id="1229612307">
          <w:marLeft w:val="480"/>
          <w:marRight w:val="0"/>
          <w:marTop w:val="0"/>
          <w:marBottom w:val="0"/>
          <w:divBdr>
            <w:top w:val="none" w:sz="0" w:space="0" w:color="auto"/>
            <w:left w:val="none" w:sz="0" w:space="0" w:color="auto"/>
            <w:bottom w:val="none" w:sz="0" w:space="0" w:color="auto"/>
            <w:right w:val="none" w:sz="0" w:space="0" w:color="auto"/>
          </w:divBdr>
        </w:div>
        <w:div w:id="545219596">
          <w:marLeft w:val="480"/>
          <w:marRight w:val="0"/>
          <w:marTop w:val="0"/>
          <w:marBottom w:val="0"/>
          <w:divBdr>
            <w:top w:val="none" w:sz="0" w:space="0" w:color="auto"/>
            <w:left w:val="none" w:sz="0" w:space="0" w:color="auto"/>
            <w:bottom w:val="none" w:sz="0" w:space="0" w:color="auto"/>
            <w:right w:val="none" w:sz="0" w:space="0" w:color="auto"/>
          </w:divBdr>
        </w:div>
        <w:div w:id="1395809238">
          <w:marLeft w:val="480"/>
          <w:marRight w:val="0"/>
          <w:marTop w:val="0"/>
          <w:marBottom w:val="0"/>
          <w:divBdr>
            <w:top w:val="none" w:sz="0" w:space="0" w:color="auto"/>
            <w:left w:val="none" w:sz="0" w:space="0" w:color="auto"/>
            <w:bottom w:val="none" w:sz="0" w:space="0" w:color="auto"/>
            <w:right w:val="none" w:sz="0" w:space="0" w:color="auto"/>
          </w:divBdr>
        </w:div>
      </w:divsChild>
    </w:div>
    <w:div w:id="1427772884">
      <w:bodyDiv w:val="1"/>
      <w:marLeft w:val="0"/>
      <w:marRight w:val="0"/>
      <w:marTop w:val="0"/>
      <w:marBottom w:val="0"/>
      <w:divBdr>
        <w:top w:val="none" w:sz="0" w:space="0" w:color="auto"/>
        <w:left w:val="none" w:sz="0" w:space="0" w:color="auto"/>
        <w:bottom w:val="none" w:sz="0" w:space="0" w:color="auto"/>
        <w:right w:val="none" w:sz="0" w:space="0" w:color="auto"/>
      </w:divBdr>
    </w:div>
    <w:div w:id="1427848755">
      <w:bodyDiv w:val="1"/>
      <w:marLeft w:val="0"/>
      <w:marRight w:val="0"/>
      <w:marTop w:val="0"/>
      <w:marBottom w:val="0"/>
      <w:divBdr>
        <w:top w:val="none" w:sz="0" w:space="0" w:color="auto"/>
        <w:left w:val="none" w:sz="0" w:space="0" w:color="auto"/>
        <w:bottom w:val="none" w:sz="0" w:space="0" w:color="auto"/>
        <w:right w:val="none" w:sz="0" w:space="0" w:color="auto"/>
      </w:divBdr>
    </w:div>
    <w:div w:id="1428886514">
      <w:bodyDiv w:val="1"/>
      <w:marLeft w:val="0"/>
      <w:marRight w:val="0"/>
      <w:marTop w:val="0"/>
      <w:marBottom w:val="0"/>
      <w:divBdr>
        <w:top w:val="none" w:sz="0" w:space="0" w:color="auto"/>
        <w:left w:val="none" w:sz="0" w:space="0" w:color="auto"/>
        <w:bottom w:val="none" w:sz="0" w:space="0" w:color="auto"/>
        <w:right w:val="none" w:sz="0" w:space="0" w:color="auto"/>
      </w:divBdr>
    </w:div>
    <w:div w:id="1430009824">
      <w:bodyDiv w:val="1"/>
      <w:marLeft w:val="0"/>
      <w:marRight w:val="0"/>
      <w:marTop w:val="0"/>
      <w:marBottom w:val="0"/>
      <w:divBdr>
        <w:top w:val="none" w:sz="0" w:space="0" w:color="auto"/>
        <w:left w:val="none" w:sz="0" w:space="0" w:color="auto"/>
        <w:bottom w:val="none" w:sz="0" w:space="0" w:color="auto"/>
        <w:right w:val="none" w:sz="0" w:space="0" w:color="auto"/>
      </w:divBdr>
    </w:div>
    <w:div w:id="1430275241">
      <w:bodyDiv w:val="1"/>
      <w:marLeft w:val="0"/>
      <w:marRight w:val="0"/>
      <w:marTop w:val="0"/>
      <w:marBottom w:val="0"/>
      <w:divBdr>
        <w:top w:val="none" w:sz="0" w:space="0" w:color="auto"/>
        <w:left w:val="none" w:sz="0" w:space="0" w:color="auto"/>
        <w:bottom w:val="none" w:sz="0" w:space="0" w:color="auto"/>
        <w:right w:val="none" w:sz="0" w:space="0" w:color="auto"/>
      </w:divBdr>
    </w:div>
    <w:div w:id="1430809214">
      <w:bodyDiv w:val="1"/>
      <w:marLeft w:val="0"/>
      <w:marRight w:val="0"/>
      <w:marTop w:val="0"/>
      <w:marBottom w:val="0"/>
      <w:divBdr>
        <w:top w:val="none" w:sz="0" w:space="0" w:color="auto"/>
        <w:left w:val="none" w:sz="0" w:space="0" w:color="auto"/>
        <w:bottom w:val="none" w:sz="0" w:space="0" w:color="auto"/>
        <w:right w:val="none" w:sz="0" w:space="0" w:color="auto"/>
      </w:divBdr>
    </w:div>
    <w:div w:id="1431045792">
      <w:bodyDiv w:val="1"/>
      <w:marLeft w:val="0"/>
      <w:marRight w:val="0"/>
      <w:marTop w:val="0"/>
      <w:marBottom w:val="0"/>
      <w:divBdr>
        <w:top w:val="none" w:sz="0" w:space="0" w:color="auto"/>
        <w:left w:val="none" w:sz="0" w:space="0" w:color="auto"/>
        <w:bottom w:val="none" w:sz="0" w:space="0" w:color="auto"/>
        <w:right w:val="none" w:sz="0" w:space="0" w:color="auto"/>
      </w:divBdr>
    </w:div>
    <w:div w:id="1431120000">
      <w:bodyDiv w:val="1"/>
      <w:marLeft w:val="0"/>
      <w:marRight w:val="0"/>
      <w:marTop w:val="0"/>
      <w:marBottom w:val="0"/>
      <w:divBdr>
        <w:top w:val="none" w:sz="0" w:space="0" w:color="auto"/>
        <w:left w:val="none" w:sz="0" w:space="0" w:color="auto"/>
        <w:bottom w:val="none" w:sz="0" w:space="0" w:color="auto"/>
        <w:right w:val="none" w:sz="0" w:space="0" w:color="auto"/>
      </w:divBdr>
    </w:div>
    <w:div w:id="1431195758">
      <w:bodyDiv w:val="1"/>
      <w:marLeft w:val="0"/>
      <w:marRight w:val="0"/>
      <w:marTop w:val="0"/>
      <w:marBottom w:val="0"/>
      <w:divBdr>
        <w:top w:val="none" w:sz="0" w:space="0" w:color="auto"/>
        <w:left w:val="none" w:sz="0" w:space="0" w:color="auto"/>
        <w:bottom w:val="none" w:sz="0" w:space="0" w:color="auto"/>
        <w:right w:val="none" w:sz="0" w:space="0" w:color="auto"/>
      </w:divBdr>
    </w:div>
    <w:div w:id="1431271805">
      <w:bodyDiv w:val="1"/>
      <w:marLeft w:val="0"/>
      <w:marRight w:val="0"/>
      <w:marTop w:val="0"/>
      <w:marBottom w:val="0"/>
      <w:divBdr>
        <w:top w:val="none" w:sz="0" w:space="0" w:color="auto"/>
        <w:left w:val="none" w:sz="0" w:space="0" w:color="auto"/>
        <w:bottom w:val="none" w:sz="0" w:space="0" w:color="auto"/>
        <w:right w:val="none" w:sz="0" w:space="0" w:color="auto"/>
      </w:divBdr>
    </w:div>
    <w:div w:id="1431316329">
      <w:bodyDiv w:val="1"/>
      <w:marLeft w:val="0"/>
      <w:marRight w:val="0"/>
      <w:marTop w:val="0"/>
      <w:marBottom w:val="0"/>
      <w:divBdr>
        <w:top w:val="none" w:sz="0" w:space="0" w:color="auto"/>
        <w:left w:val="none" w:sz="0" w:space="0" w:color="auto"/>
        <w:bottom w:val="none" w:sz="0" w:space="0" w:color="auto"/>
        <w:right w:val="none" w:sz="0" w:space="0" w:color="auto"/>
      </w:divBdr>
    </w:div>
    <w:div w:id="1431656502">
      <w:bodyDiv w:val="1"/>
      <w:marLeft w:val="0"/>
      <w:marRight w:val="0"/>
      <w:marTop w:val="0"/>
      <w:marBottom w:val="0"/>
      <w:divBdr>
        <w:top w:val="none" w:sz="0" w:space="0" w:color="auto"/>
        <w:left w:val="none" w:sz="0" w:space="0" w:color="auto"/>
        <w:bottom w:val="none" w:sz="0" w:space="0" w:color="auto"/>
        <w:right w:val="none" w:sz="0" w:space="0" w:color="auto"/>
      </w:divBdr>
    </w:div>
    <w:div w:id="1432242607">
      <w:bodyDiv w:val="1"/>
      <w:marLeft w:val="0"/>
      <w:marRight w:val="0"/>
      <w:marTop w:val="0"/>
      <w:marBottom w:val="0"/>
      <w:divBdr>
        <w:top w:val="none" w:sz="0" w:space="0" w:color="auto"/>
        <w:left w:val="none" w:sz="0" w:space="0" w:color="auto"/>
        <w:bottom w:val="none" w:sz="0" w:space="0" w:color="auto"/>
        <w:right w:val="none" w:sz="0" w:space="0" w:color="auto"/>
      </w:divBdr>
    </w:div>
    <w:div w:id="1433891627">
      <w:bodyDiv w:val="1"/>
      <w:marLeft w:val="0"/>
      <w:marRight w:val="0"/>
      <w:marTop w:val="0"/>
      <w:marBottom w:val="0"/>
      <w:divBdr>
        <w:top w:val="none" w:sz="0" w:space="0" w:color="auto"/>
        <w:left w:val="none" w:sz="0" w:space="0" w:color="auto"/>
        <w:bottom w:val="none" w:sz="0" w:space="0" w:color="auto"/>
        <w:right w:val="none" w:sz="0" w:space="0" w:color="auto"/>
      </w:divBdr>
    </w:div>
    <w:div w:id="1434008847">
      <w:bodyDiv w:val="1"/>
      <w:marLeft w:val="0"/>
      <w:marRight w:val="0"/>
      <w:marTop w:val="0"/>
      <w:marBottom w:val="0"/>
      <w:divBdr>
        <w:top w:val="none" w:sz="0" w:space="0" w:color="auto"/>
        <w:left w:val="none" w:sz="0" w:space="0" w:color="auto"/>
        <w:bottom w:val="none" w:sz="0" w:space="0" w:color="auto"/>
        <w:right w:val="none" w:sz="0" w:space="0" w:color="auto"/>
      </w:divBdr>
    </w:div>
    <w:div w:id="1434352368">
      <w:bodyDiv w:val="1"/>
      <w:marLeft w:val="0"/>
      <w:marRight w:val="0"/>
      <w:marTop w:val="0"/>
      <w:marBottom w:val="0"/>
      <w:divBdr>
        <w:top w:val="none" w:sz="0" w:space="0" w:color="auto"/>
        <w:left w:val="none" w:sz="0" w:space="0" w:color="auto"/>
        <w:bottom w:val="none" w:sz="0" w:space="0" w:color="auto"/>
        <w:right w:val="none" w:sz="0" w:space="0" w:color="auto"/>
      </w:divBdr>
    </w:div>
    <w:div w:id="1434473043">
      <w:bodyDiv w:val="1"/>
      <w:marLeft w:val="0"/>
      <w:marRight w:val="0"/>
      <w:marTop w:val="0"/>
      <w:marBottom w:val="0"/>
      <w:divBdr>
        <w:top w:val="none" w:sz="0" w:space="0" w:color="auto"/>
        <w:left w:val="none" w:sz="0" w:space="0" w:color="auto"/>
        <w:bottom w:val="none" w:sz="0" w:space="0" w:color="auto"/>
        <w:right w:val="none" w:sz="0" w:space="0" w:color="auto"/>
      </w:divBdr>
    </w:div>
    <w:div w:id="1435322123">
      <w:bodyDiv w:val="1"/>
      <w:marLeft w:val="0"/>
      <w:marRight w:val="0"/>
      <w:marTop w:val="0"/>
      <w:marBottom w:val="0"/>
      <w:divBdr>
        <w:top w:val="none" w:sz="0" w:space="0" w:color="auto"/>
        <w:left w:val="none" w:sz="0" w:space="0" w:color="auto"/>
        <w:bottom w:val="none" w:sz="0" w:space="0" w:color="auto"/>
        <w:right w:val="none" w:sz="0" w:space="0" w:color="auto"/>
      </w:divBdr>
    </w:div>
    <w:div w:id="1435586960">
      <w:bodyDiv w:val="1"/>
      <w:marLeft w:val="0"/>
      <w:marRight w:val="0"/>
      <w:marTop w:val="0"/>
      <w:marBottom w:val="0"/>
      <w:divBdr>
        <w:top w:val="none" w:sz="0" w:space="0" w:color="auto"/>
        <w:left w:val="none" w:sz="0" w:space="0" w:color="auto"/>
        <w:bottom w:val="none" w:sz="0" w:space="0" w:color="auto"/>
        <w:right w:val="none" w:sz="0" w:space="0" w:color="auto"/>
      </w:divBdr>
    </w:div>
    <w:div w:id="1435902936">
      <w:bodyDiv w:val="1"/>
      <w:marLeft w:val="0"/>
      <w:marRight w:val="0"/>
      <w:marTop w:val="0"/>
      <w:marBottom w:val="0"/>
      <w:divBdr>
        <w:top w:val="none" w:sz="0" w:space="0" w:color="auto"/>
        <w:left w:val="none" w:sz="0" w:space="0" w:color="auto"/>
        <w:bottom w:val="none" w:sz="0" w:space="0" w:color="auto"/>
        <w:right w:val="none" w:sz="0" w:space="0" w:color="auto"/>
      </w:divBdr>
    </w:div>
    <w:div w:id="1435906180">
      <w:bodyDiv w:val="1"/>
      <w:marLeft w:val="0"/>
      <w:marRight w:val="0"/>
      <w:marTop w:val="0"/>
      <w:marBottom w:val="0"/>
      <w:divBdr>
        <w:top w:val="none" w:sz="0" w:space="0" w:color="auto"/>
        <w:left w:val="none" w:sz="0" w:space="0" w:color="auto"/>
        <w:bottom w:val="none" w:sz="0" w:space="0" w:color="auto"/>
        <w:right w:val="none" w:sz="0" w:space="0" w:color="auto"/>
      </w:divBdr>
    </w:div>
    <w:div w:id="1436050797">
      <w:bodyDiv w:val="1"/>
      <w:marLeft w:val="0"/>
      <w:marRight w:val="0"/>
      <w:marTop w:val="0"/>
      <w:marBottom w:val="0"/>
      <w:divBdr>
        <w:top w:val="none" w:sz="0" w:space="0" w:color="auto"/>
        <w:left w:val="none" w:sz="0" w:space="0" w:color="auto"/>
        <w:bottom w:val="none" w:sz="0" w:space="0" w:color="auto"/>
        <w:right w:val="none" w:sz="0" w:space="0" w:color="auto"/>
      </w:divBdr>
    </w:div>
    <w:div w:id="1436054798">
      <w:bodyDiv w:val="1"/>
      <w:marLeft w:val="0"/>
      <w:marRight w:val="0"/>
      <w:marTop w:val="0"/>
      <w:marBottom w:val="0"/>
      <w:divBdr>
        <w:top w:val="none" w:sz="0" w:space="0" w:color="auto"/>
        <w:left w:val="none" w:sz="0" w:space="0" w:color="auto"/>
        <w:bottom w:val="none" w:sz="0" w:space="0" w:color="auto"/>
        <w:right w:val="none" w:sz="0" w:space="0" w:color="auto"/>
      </w:divBdr>
    </w:div>
    <w:div w:id="1437359908">
      <w:bodyDiv w:val="1"/>
      <w:marLeft w:val="0"/>
      <w:marRight w:val="0"/>
      <w:marTop w:val="0"/>
      <w:marBottom w:val="0"/>
      <w:divBdr>
        <w:top w:val="none" w:sz="0" w:space="0" w:color="auto"/>
        <w:left w:val="none" w:sz="0" w:space="0" w:color="auto"/>
        <w:bottom w:val="none" w:sz="0" w:space="0" w:color="auto"/>
        <w:right w:val="none" w:sz="0" w:space="0" w:color="auto"/>
      </w:divBdr>
    </w:div>
    <w:div w:id="1437864825">
      <w:bodyDiv w:val="1"/>
      <w:marLeft w:val="0"/>
      <w:marRight w:val="0"/>
      <w:marTop w:val="0"/>
      <w:marBottom w:val="0"/>
      <w:divBdr>
        <w:top w:val="none" w:sz="0" w:space="0" w:color="auto"/>
        <w:left w:val="none" w:sz="0" w:space="0" w:color="auto"/>
        <w:bottom w:val="none" w:sz="0" w:space="0" w:color="auto"/>
        <w:right w:val="none" w:sz="0" w:space="0" w:color="auto"/>
      </w:divBdr>
    </w:div>
    <w:div w:id="1438017041">
      <w:bodyDiv w:val="1"/>
      <w:marLeft w:val="0"/>
      <w:marRight w:val="0"/>
      <w:marTop w:val="0"/>
      <w:marBottom w:val="0"/>
      <w:divBdr>
        <w:top w:val="none" w:sz="0" w:space="0" w:color="auto"/>
        <w:left w:val="none" w:sz="0" w:space="0" w:color="auto"/>
        <w:bottom w:val="none" w:sz="0" w:space="0" w:color="auto"/>
        <w:right w:val="none" w:sz="0" w:space="0" w:color="auto"/>
      </w:divBdr>
      <w:divsChild>
        <w:div w:id="1216313260">
          <w:marLeft w:val="480"/>
          <w:marRight w:val="0"/>
          <w:marTop w:val="0"/>
          <w:marBottom w:val="0"/>
          <w:divBdr>
            <w:top w:val="none" w:sz="0" w:space="0" w:color="auto"/>
            <w:left w:val="none" w:sz="0" w:space="0" w:color="auto"/>
            <w:bottom w:val="none" w:sz="0" w:space="0" w:color="auto"/>
            <w:right w:val="none" w:sz="0" w:space="0" w:color="auto"/>
          </w:divBdr>
        </w:div>
        <w:div w:id="764108570">
          <w:marLeft w:val="480"/>
          <w:marRight w:val="0"/>
          <w:marTop w:val="0"/>
          <w:marBottom w:val="0"/>
          <w:divBdr>
            <w:top w:val="none" w:sz="0" w:space="0" w:color="auto"/>
            <w:left w:val="none" w:sz="0" w:space="0" w:color="auto"/>
            <w:bottom w:val="none" w:sz="0" w:space="0" w:color="auto"/>
            <w:right w:val="none" w:sz="0" w:space="0" w:color="auto"/>
          </w:divBdr>
        </w:div>
        <w:div w:id="132526456">
          <w:marLeft w:val="480"/>
          <w:marRight w:val="0"/>
          <w:marTop w:val="0"/>
          <w:marBottom w:val="0"/>
          <w:divBdr>
            <w:top w:val="none" w:sz="0" w:space="0" w:color="auto"/>
            <w:left w:val="none" w:sz="0" w:space="0" w:color="auto"/>
            <w:bottom w:val="none" w:sz="0" w:space="0" w:color="auto"/>
            <w:right w:val="none" w:sz="0" w:space="0" w:color="auto"/>
          </w:divBdr>
        </w:div>
        <w:div w:id="1766611512">
          <w:marLeft w:val="480"/>
          <w:marRight w:val="0"/>
          <w:marTop w:val="0"/>
          <w:marBottom w:val="0"/>
          <w:divBdr>
            <w:top w:val="none" w:sz="0" w:space="0" w:color="auto"/>
            <w:left w:val="none" w:sz="0" w:space="0" w:color="auto"/>
            <w:bottom w:val="none" w:sz="0" w:space="0" w:color="auto"/>
            <w:right w:val="none" w:sz="0" w:space="0" w:color="auto"/>
          </w:divBdr>
        </w:div>
        <w:div w:id="840242452">
          <w:marLeft w:val="480"/>
          <w:marRight w:val="0"/>
          <w:marTop w:val="0"/>
          <w:marBottom w:val="0"/>
          <w:divBdr>
            <w:top w:val="none" w:sz="0" w:space="0" w:color="auto"/>
            <w:left w:val="none" w:sz="0" w:space="0" w:color="auto"/>
            <w:bottom w:val="none" w:sz="0" w:space="0" w:color="auto"/>
            <w:right w:val="none" w:sz="0" w:space="0" w:color="auto"/>
          </w:divBdr>
        </w:div>
        <w:div w:id="1030643522">
          <w:marLeft w:val="480"/>
          <w:marRight w:val="0"/>
          <w:marTop w:val="0"/>
          <w:marBottom w:val="0"/>
          <w:divBdr>
            <w:top w:val="none" w:sz="0" w:space="0" w:color="auto"/>
            <w:left w:val="none" w:sz="0" w:space="0" w:color="auto"/>
            <w:bottom w:val="none" w:sz="0" w:space="0" w:color="auto"/>
            <w:right w:val="none" w:sz="0" w:space="0" w:color="auto"/>
          </w:divBdr>
        </w:div>
        <w:div w:id="239026597">
          <w:marLeft w:val="480"/>
          <w:marRight w:val="0"/>
          <w:marTop w:val="0"/>
          <w:marBottom w:val="0"/>
          <w:divBdr>
            <w:top w:val="none" w:sz="0" w:space="0" w:color="auto"/>
            <w:left w:val="none" w:sz="0" w:space="0" w:color="auto"/>
            <w:bottom w:val="none" w:sz="0" w:space="0" w:color="auto"/>
            <w:right w:val="none" w:sz="0" w:space="0" w:color="auto"/>
          </w:divBdr>
        </w:div>
        <w:div w:id="1846749357">
          <w:marLeft w:val="480"/>
          <w:marRight w:val="0"/>
          <w:marTop w:val="0"/>
          <w:marBottom w:val="0"/>
          <w:divBdr>
            <w:top w:val="none" w:sz="0" w:space="0" w:color="auto"/>
            <w:left w:val="none" w:sz="0" w:space="0" w:color="auto"/>
            <w:bottom w:val="none" w:sz="0" w:space="0" w:color="auto"/>
            <w:right w:val="none" w:sz="0" w:space="0" w:color="auto"/>
          </w:divBdr>
        </w:div>
        <w:div w:id="1988968087">
          <w:marLeft w:val="480"/>
          <w:marRight w:val="0"/>
          <w:marTop w:val="0"/>
          <w:marBottom w:val="0"/>
          <w:divBdr>
            <w:top w:val="none" w:sz="0" w:space="0" w:color="auto"/>
            <w:left w:val="none" w:sz="0" w:space="0" w:color="auto"/>
            <w:bottom w:val="none" w:sz="0" w:space="0" w:color="auto"/>
            <w:right w:val="none" w:sz="0" w:space="0" w:color="auto"/>
          </w:divBdr>
        </w:div>
        <w:div w:id="1081635441">
          <w:marLeft w:val="480"/>
          <w:marRight w:val="0"/>
          <w:marTop w:val="0"/>
          <w:marBottom w:val="0"/>
          <w:divBdr>
            <w:top w:val="none" w:sz="0" w:space="0" w:color="auto"/>
            <w:left w:val="none" w:sz="0" w:space="0" w:color="auto"/>
            <w:bottom w:val="none" w:sz="0" w:space="0" w:color="auto"/>
            <w:right w:val="none" w:sz="0" w:space="0" w:color="auto"/>
          </w:divBdr>
        </w:div>
        <w:div w:id="1966157216">
          <w:marLeft w:val="480"/>
          <w:marRight w:val="0"/>
          <w:marTop w:val="0"/>
          <w:marBottom w:val="0"/>
          <w:divBdr>
            <w:top w:val="none" w:sz="0" w:space="0" w:color="auto"/>
            <w:left w:val="none" w:sz="0" w:space="0" w:color="auto"/>
            <w:bottom w:val="none" w:sz="0" w:space="0" w:color="auto"/>
            <w:right w:val="none" w:sz="0" w:space="0" w:color="auto"/>
          </w:divBdr>
        </w:div>
        <w:div w:id="1662541856">
          <w:marLeft w:val="480"/>
          <w:marRight w:val="0"/>
          <w:marTop w:val="0"/>
          <w:marBottom w:val="0"/>
          <w:divBdr>
            <w:top w:val="none" w:sz="0" w:space="0" w:color="auto"/>
            <w:left w:val="none" w:sz="0" w:space="0" w:color="auto"/>
            <w:bottom w:val="none" w:sz="0" w:space="0" w:color="auto"/>
            <w:right w:val="none" w:sz="0" w:space="0" w:color="auto"/>
          </w:divBdr>
        </w:div>
        <w:div w:id="1257206119">
          <w:marLeft w:val="480"/>
          <w:marRight w:val="0"/>
          <w:marTop w:val="0"/>
          <w:marBottom w:val="0"/>
          <w:divBdr>
            <w:top w:val="none" w:sz="0" w:space="0" w:color="auto"/>
            <w:left w:val="none" w:sz="0" w:space="0" w:color="auto"/>
            <w:bottom w:val="none" w:sz="0" w:space="0" w:color="auto"/>
            <w:right w:val="none" w:sz="0" w:space="0" w:color="auto"/>
          </w:divBdr>
        </w:div>
        <w:div w:id="831026458">
          <w:marLeft w:val="480"/>
          <w:marRight w:val="0"/>
          <w:marTop w:val="0"/>
          <w:marBottom w:val="0"/>
          <w:divBdr>
            <w:top w:val="none" w:sz="0" w:space="0" w:color="auto"/>
            <w:left w:val="none" w:sz="0" w:space="0" w:color="auto"/>
            <w:bottom w:val="none" w:sz="0" w:space="0" w:color="auto"/>
            <w:right w:val="none" w:sz="0" w:space="0" w:color="auto"/>
          </w:divBdr>
        </w:div>
        <w:div w:id="384717068">
          <w:marLeft w:val="480"/>
          <w:marRight w:val="0"/>
          <w:marTop w:val="0"/>
          <w:marBottom w:val="0"/>
          <w:divBdr>
            <w:top w:val="none" w:sz="0" w:space="0" w:color="auto"/>
            <w:left w:val="none" w:sz="0" w:space="0" w:color="auto"/>
            <w:bottom w:val="none" w:sz="0" w:space="0" w:color="auto"/>
            <w:right w:val="none" w:sz="0" w:space="0" w:color="auto"/>
          </w:divBdr>
        </w:div>
        <w:div w:id="1636567669">
          <w:marLeft w:val="480"/>
          <w:marRight w:val="0"/>
          <w:marTop w:val="0"/>
          <w:marBottom w:val="0"/>
          <w:divBdr>
            <w:top w:val="none" w:sz="0" w:space="0" w:color="auto"/>
            <w:left w:val="none" w:sz="0" w:space="0" w:color="auto"/>
            <w:bottom w:val="none" w:sz="0" w:space="0" w:color="auto"/>
            <w:right w:val="none" w:sz="0" w:space="0" w:color="auto"/>
          </w:divBdr>
        </w:div>
        <w:div w:id="662707526">
          <w:marLeft w:val="480"/>
          <w:marRight w:val="0"/>
          <w:marTop w:val="0"/>
          <w:marBottom w:val="0"/>
          <w:divBdr>
            <w:top w:val="none" w:sz="0" w:space="0" w:color="auto"/>
            <w:left w:val="none" w:sz="0" w:space="0" w:color="auto"/>
            <w:bottom w:val="none" w:sz="0" w:space="0" w:color="auto"/>
            <w:right w:val="none" w:sz="0" w:space="0" w:color="auto"/>
          </w:divBdr>
        </w:div>
        <w:div w:id="538321130">
          <w:marLeft w:val="480"/>
          <w:marRight w:val="0"/>
          <w:marTop w:val="0"/>
          <w:marBottom w:val="0"/>
          <w:divBdr>
            <w:top w:val="none" w:sz="0" w:space="0" w:color="auto"/>
            <w:left w:val="none" w:sz="0" w:space="0" w:color="auto"/>
            <w:bottom w:val="none" w:sz="0" w:space="0" w:color="auto"/>
            <w:right w:val="none" w:sz="0" w:space="0" w:color="auto"/>
          </w:divBdr>
        </w:div>
        <w:div w:id="1117871275">
          <w:marLeft w:val="480"/>
          <w:marRight w:val="0"/>
          <w:marTop w:val="0"/>
          <w:marBottom w:val="0"/>
          <w:divBdr>
            <w:top w:val="none" w:sz="0" w:space="0" w:color="auto"/>
            <w:left w:val="none" w:sz="0" w:space="0" w:color="auto"/>
            <w:bottom w:val="none" w:sz="0" w:space="0" w:color="auto"/>
            <w:right w:val="none" w:sz="0" w:space="0" w:color="auto"/>
          </w:divBdr>
        </w:div>
        <w:div w:id="837425426">
          <w:marLeft w:val="480"/>
          <w:marRight w:val="0"/>
          <w:marTop w:val="0"/>
          <w:marBottom w:val="0"/>
          <w:divBdr>
            <w:top w:val="none" w:sz="0" w:space="0" w:color="auto"/>
            <w:left w:val="none" w:sz="0" w:space="0" w:color="auto"/>
            <w:bottom w:val="none" w:sz="0" w:space="0" w:color="auto"/>
            <w:right w:val="none" w:sz="0" w:space="0" w:color="auto"/>
          </w:divBdr>
        </w:div>
        <w:div w:id="1210339149">
          <w:marLeft w:val="480"/>
          <w:marRight w:val="0"/>
          <w:marTop w:val="0"/>
          <w:marBottom w:val="0"/>
          <w:divBdr>
            <w:top w:val="none" w:sz="0" w:space="0" w:color="auto"/>
            <w:left w:val="none" w:sz="0" w:space="0" w:color="auto"/>
            <w:bottom w:val="none" w:sz="0" w:space="0" w:color="auto"/>
            <w:right w:val="none" w:sz="0" w:space="0" w:color="auto"/>
          </w:divBdr>
        </w:div>
      </w:divsChild>
    </w:div>
    <w:div w:id="1438257649">
      <w:bodyDiv w:val="1"/>
      <w:marLeft w:val="0"/>
      <w:marRight w:val="0"/>
      <w:marTop w:val="0"/>
      <w:marBottom w:val="0"/>
      <w:divBdr>
        <w:top w:val="none" w:sz="0" w:space="0" w:color="auto"/>
        <w:left w:val="none" w:sz="0" w:space="0" w:color="auto"/>
        <w:bottom w:val="none" w:sz="0" w:space="0" w:color="auto"/>
        <w:right w:val="none" w:sz="0" w:space="0" w:color="auto"/>
      </w:divBdr>
      <w:divsChild>
        <w:div w:id="1636834692">
          <w:marLeft w:val="0"/>
          <w:marRight w:val="0"/>
          <w:marTop w:val="0"/>
          <w:marBottom w:val="0"/>
          <w:divBdr>
            <w:top w:val="none" w:sz="0" w:space="0" w:color="auto"/>
            <w:left w:val="none" w:sz="0" w:space="0" w:color="auto"/>
            <w:bottom w:val="none" w:sz="0" w:space="0" w:color="auto"/>
            <w:right w:val="none" w:sz="0" w:space="0" w:color="auto"/>
          </w:divBdr>
          <w:divsChild>
            <w:div w:id="1633555650">
              <w:marLeft w:val="0"/>
              <w:marRight w:val="0"/>
              <w:marTop w:val="0"/>
              <w:marBottom w:val="0"/>
              <w:divBdr>
                <w:top w:val="none" w:sz="0" w:space="0" w:color="auto"/>
                <w:left w:val="none" w:sz="0" w:space="0" w:color="auto"/>
                <w:bottom w:val="none" w:sz="0" w:space="0" w:color="auto"/>
                <w:right w:val="none" w:sz="0" w:space="0" w:color="auto"/>
              </w:divBdr>
              <w:divsChild>
                <w:div w:id="1498955152">
                  <w:marLeft w:val="0"/>
                  <w:marRight w:val="0"/>
                  <w:marTop w:val="0"/>
                  <w:marBottom w:val="0"/>
                  <w:divBdr>
                    <w:top w:val="none" w:sz="0" w:space="0" w:color="auto"/>
                    <w:left w:val="none" w:sz="0" w:space="0" w:color="auto"/>
                    <w:bottom w:val="none" w:sz="0" w:space="0" w:color="auto"/>
                    <w:right w:val="none" w:sz="0" w:space="0" w:color="auto"/>
                  </w:divBdr>
                  <w:divsChild>
                    <w:div w:id="1162770833">
                      <w:marLeft w:val="0"/>
                      <w:marRight w:val="0"/>
                      <w:marTop w:val="0"/>
                      <w:marBottom w:val="0"/>
                      <w:divBdr>
                        <w:top w:val="none" w:sz="0" w:space="0" w:color="auto"/>
                        <w:left w:val="none" w:sz="0" w:space="0" w:color="auto"/>
                        <w:bottom w:val="none" w:sz="0" w:space="0" w:color="auto"/>
                        <w:right w:val="none" w:sz="0" w:space="0" w:color="auto"/>
                      </w:divBdr>
                      <w:divsChild>
                        <w:div w:id="194539286">
                          <w:marLeft w:val="0"/>
                          <w:marRight w:val="0"/>
                          <w:marTop w:val="0"/>
                          <w:marBottom w:val="0"/>
                          <w:divBdr>
                            <w:top w:val="none" w:sz="0" w:space="0" w:color="auto"/>
                            <w:left w:val="none" w:sz="0" w:space="0" w:color="auto"/>
                            <w:bottom w:val="none" w:sz="0" w:space="0" w:color="auto"/>
                            <w:right w:val="none" w:sz="0" w:space="0" w:color="auto"/>
                          </w:divBdr>
                          <w:divsChild>
                            <w:div w:id="15235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527245">
      <w:bodyDiv w:val="1"/>
      <w:marLeft w:val="0"/>
      <w:marRight w:val="0"/>
      <w:marTop w:val="0"/>
      <w:marBottom w:val="0"/>
      <w:divBdr>
        <w:top w:val="none" w:sz="0" w:space="0" w:color="auto"/>
        <w:left w:val="none" w:sz="0" w:space="0" w:color="auto"/>
        <w:bottom w:val="none" w:sz="0" w:space="0" w:color="auto"/>
        <w:right w:val="none" w:sz="0" w:space="0" w:color="auto"/>
      </w:divBdr>
    </w:div>
    <w:div w:id="1438717765">
      <w:bodyDiv w:val="1"/>
      <w:marLeft w:val="0"/>
      <w:marRight w:val="0"/>
      <w:marTop w:val="0"/>
      <w:marBottom w:val="0"/>
      <w:divBdr>
        <w:top w:val="none" w:sz="0" w:space="0" w:color="auto"/>
        <w:left w:val="none" w:sz="0" w:space="0" w:color="auto"/>
        <w:bottom w:val="none" w:sz="0" w:space="0" w:color="auto"/>
        <w:right w:val="none" w:sz="0" w:space="0" w:color="auto"/>
      </w:divBdr>
    </w:div>
    <w:div w:id="1441484297">
      <w:bodyDiv w:val="1"/>
      <w:marLeft w:val="0"/>
      <w:marRight w:val="0"/>
      <w:marTop w:val="0"/>
      <w:marBottom w:val="0"/>
      <w:divBdr>
        <w:top w:val="none" w:sz="0" w:space="0" w:color="auto"/>
        <w:left w:val="none" w:sz="0" w:space="0" w:color="auto"/>
        <w:bottom w:val="none" w:sz="0" w:space="0" w:color="auto"/>
        <w:right w:val="none" w:sz="0" w:space="0" w:color="auto"/>
      </w:divBdr>
    </w:div>
    <w:div w:id="1441487386">
      <w:bodyDiv w:val="1"/>
      <w:marLeft w:val="0"/>
      <w:marRight w:val="0"/>
      <w:marTop w:val="0"/>
      <w:marBottom w:val="0"/>
      <w:divBdr>
        <w:top w:val="none" w:sz="0" w:space="0" w:color="auto"/>
        <w:left w:val="none" w:sz="0" w:space="0" w:color="auto"/>
        <w:bottom w:val="none" w:sz="0" w:space="0" w:color="auto"/>
        <w:right w:val="none" w:sz="0" w:space="0" w:color="auto"/>
      </w:divBdr>
    </w:div>
    <w:div w:id="1442146043">
      <w:bodyDiv w:val="1"/>
      <w:marLeft w:val="0"/>
      <w:marRight w:val="0"/>
      <w:marTop w:val="0"/>
      <w:marBottom w:val="0"/>
      <w:divBdr>
        <w:top w:val="none" w:sz="0" w:space="0" w:color="auto"/>
        <w:left w:val="none" w:sz="0" w:space="0" w:color="auto"/>
        <w:bottom w:val="none" w:sz="0" w:space="0" w:color="auto"/>
        <w:right w:val="none" w:sz="0" w:space="0" w:color="auto"/>
      </w:divBdr>
    </w:div>
    <w:div w:id="1442190442">
      <w:bodyDiv w:val="1"/>
      <w:marLeft w:val="0"/>
      <w:marRight w:val="0"/>
      <w:marTop w:val="0"/>
      <w:marBottom w:val="0"/>
      <w:divBdr>
        <w:top w:val="none" w:sz="0" w:space="0" w:color="auto"/>
        <w:left w:val="none" w:sz="0" w:space="0" w:color="auto"/>
        <w:bottom w:val="none" w:sz="0" w:space="0" w:color="auto"/>
        <w:right w:val="none" w:sz="0" w:space="0" w:color="auto"/>
      </w:divBdr>
    </w:div>
    <w:div w:id="1442725792">
      <w:bodyDiv w:val="1"/>
      <w:marLeft w:val="0"/>
      <w:marRight w:val="0"/>
      <w:marTop w:val="0"/>
      <w:marBottom w:val="0"/>
      <w:divBdr>
        <w:top w:val="none" w:sz="0" w:space="0" w:color="auto"/>
        <w:left w:val="none" w:sz="0" w:space="0" w:color="auto"/>
        <w:bottom w:val="none" w:sz="0" w:space="0" w:color="auto"/>
        <w:right w:val="none" w:sz="0" w:space="0" w:color="auto"/>
      </w:divBdr>
    </w:div>
    <w:div w:id="1442993957">
      <w:bodyDiv w:val="1"/>
      <w:marLeft w:val="0"/>
      <w:marRight w:val="0"/>
      <w:marTop w:val="0"/>
      <w:marBottom w:val="0"/>
      <w:divBdr>
        <w:top w:val="none" w:sz="0" w:space="0" w:color="auto"/>
        <w:left w:val="none" w:sz="0" w:space="0" w:color="auto"/>
        <w:bottom w:val="none" w:sz="0" w:space="0" w:color="auto"/>
        <w:right w:val="none" w:sz="0" w:space="0" w:color="auto"/>
      </w:divBdr>
    </w:div>
    <w:div w:id="1443571678">
      <w:bodyDiv w:val="1"/>
      <w:marLeft w:val="0"/>
      <w:marRight w:val="0"/>
      <w:marTop w:val="0"/>
      <w:marBottom w:val="0"/>
      <w:divBdr>
        <w:top w:val="none" w:sz="0" w:space="0" w:color="auto"/>
        <w:left w:val="none" w:sz="0" w:space="0" w:color="auto"/>
        <w:bottom w:val="none" w:sz="0" w:space="0" w:color="auto"/>
        <w:right w:val="none" w:sz="0" w:space="0" w:color="auto"/>
      </w:divBdr>
    </w:div>
    <w:div w:id="1443762899">
      <w:bodyDiv w:val="1"/>
      <w:marLeft w:val="0"/>
      <w:marRight w:val="0"/>
      <w:marTop w:val="0"/>
      <w:marBottom w:val="0"/>
      <w:divBdr>
        <w:top w:val="none" w:sz="0" w:space="0" w:color="auto"/>
        <w:left w:val="none" w:sz="0" w:space="0" w:color="auto"/>
        <w:bottom w:val="none" w:sz="0" w:space="0" w:color="auto"/>
        <w:right w:val="none" w:sz="0" w:space="0" w:color="auto"/>
      </w:divBdr>
    </w:div>
    <w:div w:id="1444151584">
      <w:bodyDiv w:val="1"/>
      <w:marLeft w:val="0"/>
      <w:marRight w:val="0"/>
      <w:marTop w:val="0"/>
      <w:marBottom w:val="0"/>
      <w:divBdr>
        <w:top w:val="none" w:sz="0" w:space="0" w:color="auto"/>
        <w:left w:val="none" w:sz="0" w:space="0" w:color="auto"/>
        <w:bottom w:val="none" w:sz="0" w:space="0" w:color="auto"/>
        <w:right w:val="none" w:sz="0" w:space="0" w:color="auto"/>
      </w:divBdr>
    </w:div>
    <w:div w:id="1445151938">
      <w:bodyDiv w:val="1"/>
      <w:marLeft w:val="0"/>
      <w:marRight w:val="0"/>
      <w:marTop w:val="0"/>
      <w:marBottom w:val="0"/>
      <w:divBdr>
        <w:top w:val="none" w:sz="0" w:space="0" w:color="auto"/>
        <w:left w:val="none" w:sz="0" w:space="0" w:color="auto"/>
        <w:bottom w:val="none" w:sz="0" w:space="0" w:color="auto"/>
        <w:right w:val="none" w:sz="0" w:space="0" w:color="auto"/>
      </w:divBdr>
    </w:div>
    <w:div w:id="1445804422">
      <w:bodyDiv w:val="1"/>
      <w:marLeft w:val="0"/>
      <w:marRight w:val="0"/>
      <w:marTop w:val="0"/>
      <w:marBottom w:val="0"/>
      <w:divBdr>
        <w:top w:val="none" w:sz="0" w:space="0" w:color="auto"/>
        <w:left w:val="none" w:sz="0" w:space="0" w:color="auto"/>
        <w:bottom w:val="none" w:sz="0" w:space="0" w:color="auto"/>
        <w:right w:val="none" w:sz="0" w:space="0" w:color="auto"/>
      </w:divBdr>
    </w:div>
    <w:div w:id="1446267084">
      <w:bodyDiv w:val="1"/>
      <w:marLeft w:val="0"/>
      <w:marRight w:val="0"/>
      <w:marTop w:val="0"/>
      <w:marBottom w:val="0"/>
      <w:divBdr>
        <w:top w:val="none" w:sz="0" w:space="0" w:color="auto"/>
        <w:left w:val="none" w:sz="0" w:space="0" w:color="auto"/>
        <w:bottom w:val="none" w:sz="0" w:space="0" w:color="auto"/>
        <w:right w:val="none" w:sz="0" w:space="0" w:color="auto"/>
      </w:divBdr>
    </w:div>
    <w:div w:id="1446385862">
      <w:bodyDiv w:val="1"/>
      <w:marLeft w:val="0"/>
      <w:marRight w:val="0"/>
      <w:marTop w:val="0"/>
      <w:marBottom w:val="0"/>
      <w:divBdr>
        <w:top w:val="none" w:sz="0" w:space="0" w:color="auto"/>
        <w:left w:val="none" w:sz="0" w:space="0" w:color="auto"/>
        <w:bottom w:val="none" w:sz="0" w:space="0" w:color="auto"/>
        <w:right w:val="none" w:sz="0" w:space="0" w:color="auto"/>
      </w:divBdr>
    </w:div>
    <w:div w:id="1446580746">
      <w:bodyDiv w:val="1"/>
      <w:marLeft w:val="0"/>
      <w:marRight w:val="0"/>
      <w:marTop w:val="0"/>
      <w:marBottom w:val="0"/>
      <w:divBdr>
        <w:top w:val="none" w:sz="0" w:space="0" w:color="auto"/>
        <w:left w:val="none" w:sz="0" w:space="0" w:color="auto"/>
        <w:bottom w:val="none" w:sz="0" w:space="0" w:color="auto"/>
        <w:right w:val="none" w:sz="0" w:space="0" w:color="auto"/>
      </w:divBdr>
    </w:div>
    <w:div w:id="1446920673">
      <w:bodyDiv w:val="1"/>
      <w:marLeft w:val="0"/>
      <w:marRight w:val="0"/>
      <w:marTop w:val="0"/>
      <w:marBottom w:val="0"/>
      <w:divBdr>
        <w:top w:val="none" w:sz="0" w:space="0" w:color="auto"/>
        <w:left w:val="none" w:sz="0" w:space="0" w:color="auto"/>
        <w:bottom w:val="none" w:sz="0" w:space="0" w:color="auto"/>
        <w:right w:val="none" w:sz="0" w:space="0" w:color="auto"/>
      </w:divBdr>
    </w:div>
    <w:div w:id="1446927071">
      <w:bodyDiv w:val="1"/>
      <w:marLeft w:val="0"/>
      <w:marRight w:val="0"/>
      <w:marTop w:val="0"/>
      <w:marBottom w:val="0"/>
      <w:divBdr>
        <w:top w:val="none" w:sz="0" w:space="0" w:color="auto"/>
        <w:left w:val="none" w:sz="0" w:space="0" w:color="auto"/>
        <w:bottom w:val="none" w:sz="0" w:space="0" w:color="auto"/>
        <w:right w:val="none" w:sz="0" w:space="0" w:color="auto"/>
      </w:divBdr>
    </w:div>
    <w:div w:id="1447043072">
      <w:bodyDiv w:val="1"/>
      <w:marLeft w:val="0"/>
      <w:marRight w:val="0"/>
      <w:marTop w:val="0"/>
      <w:marBottom w:val="0"/>
      <w:divBdr>
        <w:top w:val="none" w:sz="0" w:space="0" w:color="auto"/>
        <w:left w:val="none" w:sz="0" w:space="0" w:color="auto"/>
        <w:bottom w:val="none" w:sz="0" w:space="0" w:color="auto"/>
        <w:right w:val="none" w:sz="0" w:space="0" w:color="auto"/>
      </w:divBdr>
    </w:div>
    <w:div w:id="1447117975">
      <w:bodyDiv w:val="1"/>
      <w:marLeft w:val="0"/>
      <w:marRight w:val="0"/>
      <w:marTop w:val="0"/>
      <w:marBottom w:val="0"/>
      <w:divBdr>
        <w:top w:val="none" w:sz="0" w:space="0" w:color="auto"/>
        <w:left w:val="none" w:sz="0" w:space="0" w:color="auto"/>
        <w:bottom w:val="none" w:sz="0" w:space="0" w:color="auto"/>
        <w:right w:val="none" w:sz="0" w:space="0" w:color="auto"/>
      </w:divBdr>
    </w:div>
    <w:div w:id="1447311138">
      <w:bodyDiv w:val="1"/>
      <w:marLeft w:val="0"/>
      <w:marRight w:val="0"/>
      <w:marTop w:val="0"/>
      <w:marBottom w:val="0"/>
      <w:divBdr>
        <w:top w:val="none" w:sz="0" w:space="0" w:color="auto"/>
        <w:left w:val="none" w:sz="0" w:space="0" w:color="auto"/>
        <w:bottom w:val="none" w:sz="0" w:space="0" w:color="auto"/>
        <w:right w:val="none" w:sz="0" w:space="0" w:color="auto"/>
      </w:divBdr>
    </w:div>
    <w:div w:id="1447890211">
      <w:bodyDiv w:val="1"/>
      <w:marLeft w:val="0"/>
      <w:marRight w:val="0"/>
      <w:marTop w:val="0"/>
      <w:marBottom w:val="0"/>
      <w:divBdr>
        <w:top w:val="none" w:sz="0" w:space="0" w:color="auto"/>
        <w:left w:val="none" w:sz="0" w:space="0" w:color="auto"/>
        <w:bottom w:val="none" w:sz="0" w:space="0" w:color="auto"/>
        <w:right w:val="none" w:sz="0" w:space="0" w:color="auto"/>
      </w:divBdr>
    </w:div>
    <w:div w:id="1448160626">
      <w:bodyDiv w:val="1"/>
      <w:marLeft w:val="0"/>
      <w:marRight w:val="0"/>
      <w:marTop w:val="0"/>
      <w:marBottom w:val="0"/>
      <w:divBdr>
        <w:top w:val="none" w:sz="0" w:space="0" w:color="auto"/>
        <w:left w:val="none" w:sz="0" w:space="0" w:color="auto"/>
        <w:bottom w:val="none" w:sz="0" w:space="0" w:color="auto"/>
        <w:right w:val="none" w:sz="0" w:space="0" w:color="auto"/>
      </w:divBdr>
    </w:div>
    <w:div w:id="1449354772">
      <w:bodyDiv w:val="1"/>
      <w:marLeft w:val="0"/>
      <w:marRight w:val="0"/>
      <w:marTop w:val="0"/>
      <w:marBottom w:val="0"/>
      <w:divBdr>
        <w:top w:val="none" w:sz="0" w:space="0" w:color="auto"/>
        <w:left w:val="none" w:sz="0" w:space="0" w:color="auto"/>
        <w:bottom w:val="none" w:sz="0" w:space="0" w:color="auto"/>
        <w:right w:val="none" w:sz="0" w:space="0" w:color="auto"/>
      </w:divBdr>
    </w:div>
    <w:div w:id="1450589684">
      <w:bodyDiv w:val="1"/>
      <w:marLeft w:val="0"/>
      <w:marRight w:val="0"/>
      <w:marTop w:val="0"/>
      <w:marBottom w:val="0"/>
      <w:divBdr>
        <w:top w:val="none" w:sz="0" w:space="0" w:color="auto"/>
        <w:left w:val="none" w:sz="0" w:space="0" w:color="auto"/>
        <w:bottom w:val="none" w:sz="0" w:space="0" w:color="auto"/>
        <w:right w:val="none" w:sz="0" w:space="0" w:color="auto"/>
      </w:divBdr>
    </w:div>
    <w:div w:id="1451438400">
      <w:bodyDiv w:val="1"/>
      <w:marLeft w:val="0"/>
      <w:marRight w:val="0"/>
      <w:marTop w:val="0"/>
      <w:marBottom w:val="0"/>
      <w:divBdr>
        <w:top w:val="none" w:sz="0" w:space="0" w:color="auto"/>
        <w:left w:val="none" w:sz="0" w:space="0" w:color="auto"/>
        <w:bottom w:val="none" w:sz="0" w:space="0" w:color="auto"/>
        <w:right w:val="none" w:sz="0" w:space="0" w:color="auto"/>
      </w:divBdr>
    </w:div>
    <w:div w:id="1452675843">
      <w:bodyDiv w:val="1"/>
      <w:marLeft w:val="0"/>
      <w:marRight w:val="0"/>
      <w:marTop w:val="0"/>
      <w:marBottom w:val="0"/>
      <w:divBdr>
        <w:top w:val="none" w:sz="0" w:space="0" w:color="auto"/>
        <w:left w:val="none" w:sz="0" w:space="0" w:color="auto"/>
        <w:bottom w:val="none" w:sz="0" w:space="0" w:color="auto"/>
        <w:right w:val="none" w:sz="0" w:space="0" w:color="auto"/>
      </w:divBdr>
    </w:div>
    <w:div w:id="1452896363">
      <w:bodyDiv w:val="1"/>
      <w:marLeft w:val="0"/>
      <w:marRight w:val="0"/>
      <w:marTop w:val="0"/>
      <w:marBottom w:val="0"/>
      <w:divBdr>
        <w:top w:val="none" w:sz="0" w:space="0" w:color="auto"/>
        <w:left w:val="none" w:sz="0" w:space="0" w:color="auto"/>
        <w:bottom w:val="none" w:sz="0" w:space="0" w:color="auto"/>
        <w:right w:val="none" w:sz="0" w:space="0" w:color="auto"/>
      </w:divBdr>
    </w:div>
    <w:div w:id="1453134257">
      <w:bodyDiv w:val="1"/>
      <w:marLeft w:val="0"/>
      <w:marRight w:val="0"/>
      <w:marTop w:val="0"/>
      <w:marBottom w:val="0"/>
      <w:divBdr>
        <w:top w:val="none" w:sz="0" w:space="0" w:color="auto"/>
        <w:left w:val="none" w:sz="0" w:space="0" w:color="auto"/>
        <w:bottom w:val="none" w:sz="0" w:space="0" w:color="auto"/>
        <w:right w:val="none" w:sz="0" w:space="0" w:color="auto"/>
      </w:divBdr>
    </w:div>
    <w:div w:id="1453790699">
      <w:bodyDiv w:val="1"/>
      <w:marLeft w:val="0"/>
      <w:marRight w:val="0"/>
      <w:marTop w:val="0"/>
      <w:marBottom w:val="0"/>
      <w:divBdr>
        <w:top w:val="none" w:sz="0" w:space="0" w:color="auto"/>
        <w:left w:val="none" w:sz="0" w:space="0" w:color="auto"/>
        <w:bottom w:val="none" w:sz="0" w:space="0" w:color="auto"/>
        <w:right w:val="none" w:sz="0" w:space="0" w:color="auto"/>
      </w:divBdr>
    </w:div>
    <w:div w:id="1454251767">
      <w:bodyDiv w:val="1"/>
      <w:marLeft w:val="0"/>
      <w:marRight w:val="0"/>
      <w:marTop w:val="0"/>
      <w:marBottom w:val="0"/>
      <w:divBdr>
        <w:top w:val="none" w:sz="0" w:space="0" w:color="auto"/>
        <w:left w:val="none" w:sz="0" w:space="0" w:color="auto"/>
        <w:bottom w:val="none" w:sz="0" w:space="0" w:color="auto"/>
        <w:right w:val="none" w:sz="0" w:space="0" w:color="auto"/>
      </w:divBdr>
    </w:div>
    <w:div w:id="1454906197">
      <w:bodyDiv w:val="1"/>
      <w:marLeft w:val="0"/>
      <w:marRight w:val="0"/>
      <w:marTop w:val="0"/>
      <w:marBottom w:val="0"/>
      <w:divBdr>
        <w:top w:val="none" w:sz="0" w:space="0" w:color="auto"/>
        <w:left w:val="none" w:sz="0" w:space="0" w:color="auto"/>
        <w:bottom w:val="none" w:sz="0" w:space="0" w:color="auto"/>
        <w:right w:val="none" w:sz="0" w:space="0" w:color="auto"/>
      </w:divBdr>
    </w:div>
    <w:div w:id="1456211640">
      <w:bodyDiv w:val="1"/>
      <w:marLeft w:val="0"/>
      <w:marRight w:val="0"/>
      <w:marTop w:val="0"/>
      <w:marBottom w:val="0"/>
      <w:divBdr>
        <w:top w:val="none" w:sz="0" w:space="0" w:color="auto"/>
        <w:left w:val="none" w:sz="0" w:space="0" w:color="auto"/>
        <w:bottom w:val="none" w:sz="0" w:space="0" w:color="auto"/>
        <w:right w:val="none" w:sz="0" w:space="0" w:color="auto"/>
      </w:divBdr>
    </w:div>
    <w:div w:id="1457724556">
      <w:bodyDiv w:val="1"/>
      <w:marLeft w:val="0"/>
      <w:marRight w:val="0"/>
      <w:marTop w:val="0"/>
      <w:marBottom w:val="0"/>
      <w:divBdr>
        <w:top w:val="none" w:sz="0" w:space="0" w:color="auto"/>
        <w:left w:val="none" w:sz="0" w:space="0" w:color="auto"/>
        <w:bottom w:val="none" w:sz="0" w:space="0" w:color="auto"/>
        <w:right w:val="none" w:sz="0" w:space="0" w:color="auto"/>
      </w:divBdr>
    </w:div>
    <w:div w:id="1457790774">
      <w:bodyDiv w:val="1"/>
      <w:marLeft w:val="0"/>
      <w:marRight w:val="0"/>
      <w:marTop w:val="0"/>
      <w:marBottom w:val="0"/>
      <w:divBdr>
        <w:top w:val="none" w:sz="0" w:space="0" w:color="auto"/>
        <w:left w:val="none" w:sz="0" w:space="0" w:color="auto"/>
        <w:bottom w:val="none" w:sz="0" w:space="0" w:color="auto"/>
        <w:right w:val="none" w:sz="0" w:space="0" w:color="auto"/>
      </w:divBdr>
    </w:div>
    <w:div w:id="1457799146">
      <w:bodyDiv w:val="1"/>
      <w:marLeft w:val="0"/>
      <w:marRight w:val="0"/>
      <w:marTop w:val="0"/>
      <w:marBottom w:val="0"/>
      <w:divBdr>
        <w:top w:val="none" w:sz="0" w:space="0" w:color="auto"/>
        <w:left w:val="none" w:sz="0" w:space="0" w:color="auto"/>
        <w:bottom w:val="none" w:sz="0" w:space="0" w:color="auto"/>
        <w:right w:val="none" w:sz="0" w:space="0" w:color="auto"/>
      </w:divBdr>
    </w:div>
    <w:div w:id="1457916075">
      <w:bodyDiv w:val="1"/>
      <w:marLeft w:val="0"/>
      <w:marRight w:val="0"/>
      <w:marTop w:val="0"/>
      <w:marBottom w:val="0"/>
      <w:divBdr>
        <w:top w:val="none" w:sz="0" w:space="0" w:color="auto"/>
        <w:left w:val="none" w:sz="0" w:space="0" w:color="auto"/>
        <w:bottom w:val="none" w:sz="0" w:space="0" w:color="auto"/>
        <w:right w:val="none" w:sz="0" w:space="0" w:color="auto"/>
      </w:divBdr>
    </w:div>
    <w:div w:id="1458451015">
      <w:bodyDiv w:val="1"/>
      <w:marLeft w:val="0"/>
      <w:marRight w:val="0"/>
      <w:marTop w:val="0"/>
      <w:marBottom w:val="0"/>
      <w:divBdr>
        <w:top w:val="none" w:sz="0" w:space="0" w:color="auto"/>
        <w:left w:val="none" w:sz="0" w:space="0" w:color="auto"/>
        <w:bottom w:val="none" w:sz="0" w:space="0" w:color="auto"/>
        <w:right w:val="none" w:sz="0" w:space="0" w:color="auto"/>
      </w:divBdr>
    </w:div>
    <w:div w:id="1458907788">
      <w:bodyDiv w:val="1"/>
      <w:marLeft w:val="0"/>
      <w:marRight w:val="0"/>
      <w:marTop w:val="0"/>
      <w:marBottom w:val="0"/>
      <w:divBdr>
        <w:top w:val="none" w:sz="0" w:space="0" w:color="auto"/>
        <w:left w:val="none" w:sz="0" w:space="0" w:color="auto"/>
        <w:bottom w:val="none" w:sz="0" w:space="0" w:color="auto"/>
        <w:right w:val="none" w:sz="0" w:space="0" w:color="auto"/>
      </w:divBdr>
    </w:div>
    <w:div w:id="1459301856">
      <w:bodyDiv w:val="1"/>
      <w:marLeft w:val="0"/>
      <w:marRight w:val="0"/>
      <w:marTop w:val="0"/>
      <w:marBottom w:val="0"/>
      <w:divBdr>
        <w:top w:val="none" w:sz="0" w:space="0" w:color="auto"/>
        <w:left w:val="none" w:sz="0" w:space="0" w:color="auto"/>
        <w:bottom w:val="none" w:sz="0" w:space="0" w:color="auto"/>
        <w:right w:val="none" w:sz="0" w:space="0" w:color="auto"/>
      </w:divBdr>
      <w:divsChild>
        <w:div w:id="1505322041">
          <w:marLeft w:val="480"/>
          <w:marRight w:val="0"/>
          <w:marTop w:val="0"/>
          <w:marBottom w:val="0"/>
          <w:divBdr>
            <w:top w:val="none" w:sz="0" w:space="0" w:color="auto"/>
            <w:left w:val="none" w:sz="0" w:space="0" w:color="auto"/>
            <w:bottom w:val="none" w:sz="0" w:space="0" w:color="auto"/>
            <w:right w:val="none" w:sz="0" w:space="0" w:color="auto"/>
          </w:divBdr>
        </w:div>
        <w:div w:id="264383976">
          <w:marLeft w:val="480"/>
          <w:marRight w:val="0"/>
          <w:marTop w:val="0"/>
          <w:marBottom w:val="0"/>
          <w:divBdr>
            <w:top w:val="none" w:sz="0" w:space="0" w:color="auto"/>
            <w:left w:val="none" w:sz="0" w:space="0" w:color="auto"/>
            <w:bottom w:val="none" w:sz="0" w:space="0" w:color="auto"/>
            <w:right w:val="none" w:sz="0" w:space="0" w:color="auto"/>
          </w:divBdr>
        </w:div>
        <w:div w:id="916355793">
          <w:marLeft w:val="480"/>
          <w:marRight w:val="0"/>
          <w:marTop w:val="0"/>
          <w:marBottom w:val="0"/>
          <w:divBdr>
            <w:top w:val="none" w:sz="0" w:space="0" w:color="auto"/>
            <w:left w:val="none" w:sz="0" w:space="0" w:color="auto"/>
            <w:bottom w:val="none" w:sz="0" w:space="0" w:color="auto"/>
            <w:right w:val="none" w:sz="0" w:space="0" w:color="auto"/>
          </w:divBdr>
        </w:div>
        <w:div w:id="1641181235">
          <w:marLeft w:val="480"/>
          <w:marRight w:val="0"/>
          <w:marTop w:val="0"/>
          <w:marBottom w:val="0"/>
          <w:divBdr>
            <w:top w:val="none" w:sz="0" w:space="0" w:color="auto"/>
            <w:left w:val="none" w:sz="0" w:space="0" w:color="auto"/>
            <w:bottom w:val="none" w:sz="0" w:space="0" w:color="auto"/>
            <w:right w:val="none" w:sz="0" w:space="0" w:color="auto"/>
          </w:divBdr>
        </w:div>
        <w:div w:id="79446723">
          <w:marLeft w:val="480"/>
          <w:marRight w:val="0"/>
          <w:marTop w:val="0"/>
          <w:marBottom w:val="0"/>
          <w:divBdr>
            <w:top w:val="none" w:sz="0" w:space="0" w:color="auto"/>
            <w:left w:val="none" w:sz="0" w:space="0" w:color="auto"/>
            <w:bottom w:val="none" w:sz="0" w:space="0" w:color="auto"/>
            <w:right w:val="none" w:sz="0" w:space="0" w:color="auto"/>
          </w:divBdr>
        </w:div>
        <w:div w:id="1090347492">
          <w:marLeft w:val="480"/>
          <w:marRight w:val="0"/>
          <w:marTop w:val="0"/>
          <w:marBottom w:val="0"/>
          <w:divBdr>
            <w:top w:val="none" w:sz="0" w:space="0" w:color="auto"/>
            <w:left w:val="none" w:sz="0" w:space="0" w:color="auto"/>
            <w:bottom w:val="none" w:sz="0" w:space="0" w:color="auto"/>
            <w:right w:val="none" w:sz="0" w:space="0" w:color="auto"/>
          </w:divBdr>
        </w:div>
        <w:div w:id="304968905">
          <w:marLeft w:val="480"/>
          <w:marRight w:val="0"/>
          <w:marTop w:val="0"/>
          <w:marBottom w:val="0"/>
          <w:divBdr>
            <w:top w:val="none" w:sz="0" w:space="0" w:color="auto"/>
            <w:left w:val="none" w:sz="0" w:space="0" w:color="auto"/>
            <w:bottom w:val="none" w:sz="0" w:space="0" w:color="auto"/>
            <w:right w:val="none" w:sz="0" w:space="0" w:color="auto"/>
          </w:divBdr>
        </w:div>
        <w:div w:id="2033795221">
          <w:marLeft w:val="480"/>
          <w:marRight w:val="0"/>
          <w:marTop w:val="0"/>
          <w:marBottom w:val="0"/>
          <w:divBdr>
            <w:top w:val="none" w:sz="0" w:space="0" w:color="auto"/>
            <w:left w:val="none" w:sz="0" w:space="0" w:color="auto"/>
            <w:bottom w:val="none" w:sz="0" w:space="0" w:color="auto"/>
            <w:right w:val="none" w:sz="0" w:space="0" w:color="auto"/>
          </w:divBdr>
        </w:div>
        <w:div w:id="883715569">
          <w:marLeft w:val="480"/>
          <w:marRight w:val="0"/>
          <w:marTop w:val="0"/>
          <w:marBottom w:val="0"/>
          <w:divBdr>
            <w:top w:val="none" w:sz="0" w:space="0" w:color="auto"/>
            <w:left w:val="none" w:sz="0" w:space="0" w:color="auto"/>
            <w:bottom w:val="none" w:sz="0" w:space="0" w:color="auto"/>
            <w:right w:val="none" w:sz="0" w:space="0" w:color="auto"/>
          </w:divBdr>
        </w:div>
        <w:div w:id="1398286892">
          <w:marLeft w:val="480"/>
          <w:marRight w:val="0"/>
          <w:marTop w:val="0"/>
          <w:marBottom w:val="0"/>
          <w:divBdr>
            <w:top w:val="none" w:sz="0" w:space="0" w:color="auto"/>
            <w:left w:val="none" w:sz="0" w:space="0" w:color="auto"/>
            <w:bottom w:val="none" w:sz="0" w:space="0" w:color="auto"/>
            <w:right w:val="none" w:sz="0" w:space="0" w:color="auto"/>
          </w:divBdr>
        </w:div>
        <w:div w:id="1991058308">
          <w:marLeft w:val="480"/>
          <w:marRight w:val="0"/>
          <w:marTop w:val="0"/>
          <w:marBottom w:val="0"/>
          <w:divBdr>
            <w:top w:val="none" w:sz="0" w:space="0" w:color="auto"/>
            <w:left w:val="none" w:sz="0" w:space="0" w:color="auto"/>
            <w:bottom w:val="none" w:sz="0" w:space="0" w:color="auto"/>
            <w:right w:val="none" w:sz="0" w:space="0" w:color="auto"/>
          </w:divBdr>
        </w:div>
        <w:div w:id="306017249">
          <w:marLeft w:val="480"/>
          <w:marRight w:val="0"/>
          <w:marTop w:val="0"/>
          <w:marBottom w:val="0"/>
          <w:divBdr>
            <w:top w:val="none" w:sz="0" w:space="0" w:color="auto"/>
            <w:left w:val="none" w:sz="0" w:space="0" w:color="auto"/>
            <w:bottom w:val="none" w:sz="0" w:space="0" w:color="auto"/>
            <w:right w:val="none" w:sz="0" w:space="0" w:color="auto"/>
          </w:divBdr>
        </w:div>
        <w:div w:id="736321574">
          <w:marLeft w:val="480"/>
          <w:marRight w:val="0"/>
          <w:marTop w:val="0"/>
          <w:marBottom w:val="0"/>
          <w:divBdr>
            <w:top w:val="none" w:sz="0" w:space="0" w:color="auto"/>
            <w:left w:val="none" w:sz="0" w:space="0" w:color="auto"/>
            <w:bottom w:val="none" w:sz="0" w:space="0" w:color="auto"/>
            <w:right w:val="none" w:sz="0" w:space="0" w:color="auto"/>
          </w:divBdr>
        </w:div>
        <w:div w:id="632638714">
          <w:marLeft w:val="480"/>
          <w:marRight w:val="0"/>
          <w:marTop w:val="0"/>
          <w:marBottom w:val="0"/>
          <w:divBdr>
            <w:top w:val="none" w:sz="0" w:space="0" w:color="auto"/>
            <w:left w:val="none" w:sz="0" w:space="0" w:color="auto"/>
            <w:bottom w:val="none" w:sz="0" w:space="0" w:color="auto"/>
            <w:right w:val="none" w:sz="0" w:space="0" w:color="auto"/>
          </w:divBdr>
        </w:div>
        <w:div w:id="812600781">
          <w:marLeft w:val="480"/>
          <w:marRight w:val="0"/>
          <w:marTop w:val="0"/>
          <w:marBottom w:val="0"/>
          <w:divBdr>
            <w:top w:val="none" w:sz="0" w:space="0" w:color="auto"/>
            <w:left w:val="none" w:sz="0" w:space="0" w:color="auto"/>
            <w:bottom w:val="none" w:sz="0" w:space="0" w:color="auto"/>
            <w:right w:val="none" w:sz="0" w:space="0" w:color="auto"/>
          </w:divBdr>
        </w:div>
        <w:div w:id="1300575595">
          <w:marLeft w:val="480"/>
          <w:marRight w:val="0"/>
          <w:marTop w:val="0"/>
          <w:marBottom w:val="0"/>
          <w:divBdr>
            <w:top w:val="none" w:sz="0" w:space="0" w:color="auto"/>
            <w:left w:val="none" w:sz="0" w:space="0" w:color="auto"/>
            <w:bottom w:val="none" w:sz="0" w:space="0" w:color="auto"/>
            <w:right w:val="none" w:sz="0" w:space="0" w:color="auto"/>
          </w:divBdr>
        </w:div>
        <w:div w:id="1733193441">
          <w:marLeft w:val="480"/>
          <w:marRight w:val="0"/>
          <w:marTop w:val="0"/>
          <w:marBottom w:val="0"/>
          <w:divBdr>
            <w:top w:val="none" w:sz="0" w:space="0" w:color="auto"/>
            <w:left w:val="none" w:sz="0" w:space="0" w:color="auto"/>
            <w:bottom w:val="none" w:sz="0" w:space="0" w:color="auto"/>
            <w:right w:val="none" w:sz="0" w:space="0" w:color="auto"/>
          </w:divBdr>
        </w:div>
        <w:div w:id="1761102181">
          <w:marLeft w:val="480"/>
          <w:marRight w:val="0"/>
          <w:marTop w:val="0"/>
          <w:marBottom w:val="0"/>
          <w:divBdr>
            <w:top w:val="none" w:sz="0" w:space="0" w:color="auto"/>
            <w:left w:val="none" w:sz="0" w:space="0" w:color="auto"/>
            <w:bottom w:val="none" w:sz="0" w:space="0" w:color="auto"/>
            <w:right w:val="none" w:sz="0" w:space="0" w:color="auto"/>
          </w:divBdr>
        </w:div>
      </w:divsChild>
    </w:div>
    <w:div w:id="1459492494">
      <w:bodyDiv w:val="1"/>
      <w:marLeft w:val="0"/>
      <w:marRight w:val="0"/>
      <w:marTop w:val="0"/>
      <w:marBottom w:val="0"/>
      <w:divBdr>
        <w:top w:val="none" w:sz="0" w:space="0" w:color="auto"/>
        <w:left w:val="none" w:sz="0" w:space="0" w:color="auto"/>
        <w:bottom w:val="none" w:sz="0" w:space="0" w:color="auto"/>
        <w:right w:val="none" w:sz="0" w:space="0" w:color="auto"/>
      </w:divBdr>
    </w:div>
    <w:div w:id="1460412595">
      <w:bodyDiv w:val="1"/>
      <w:marLeft w:val="0"/>
      <w:marRight w:val="0"/>
      <w:marTop w:val="0"/>
      <w:marBottom w:val="0"/>
      <w:divBdr>
        <w:top w:val="none" w:sz="0" w:space="0" w:color="auto"/>
        <w:left w:val="none" w:sz="0" w:space="0" w:color="auto"/>
        <w:bottom w:val="none" w:sz="0" w:space="0" w:color="auto"/>
        <w:right w:val="none" w:sz="0" w:space="0" w:color="auto"/>
      </w:divBdr>
    </w:div>
    <w:div w:id="1460488930">
      <w:bodyDiv w:val="1"/>
      <w:marLeft w:val="0"/>
      <w:marRight w:val="0"/>
      <w:marTop w:val="0"/>
      <w:marBottom w:val="0"/>
      <w:divBdr>
        <w:top w:val="none" w:sz="0" w:space="0" w:color="auto"/>
        <w:left w:val="none" w:sz="0" w:space="0" w:color="auto"/>
        <w:bottom w:val="none" w:sz="0" w:space="0" w:color="auto"/>
        <w:right w:val="none" w:sz="0" w:space="0" w:color="auto"/>
      </w:divBdr>
    </w:div>
    <w:div w:id="1460680286">
      <w:bodyDiv w:val="1"/>
      <w:marLeft w:val="0"/>
      <w:marRight w:val="0"/>
      <w:marTop w:val="0"/>
      <w:marBottom w:val="0"/>
      <w:divBdr>
        <w:top w:val="none" w:sz="0" w:space="0" w:color="auto"/>
        <w:left w:val="none" w:sz="0" w:space="0" w:color="auto"/>
        <w:bottom w:val="none" w:sz="0" w:space="0" w:color="auto"/>
        <w:right w:val="none" w:sz="0" w:space="0" w:color="auto"/>
      </w:divBdr>
    </w:div>
    <w:div w:id="1461339367">
      <w:bodyDiv w:val="1"/>
      <w:marLeft w:val="0"/>
      <w:marRight w:val="0"/>
      <w:marTop w:val="0"/>
      <w:marBottom w:val="0"/>
      <w:divBdr>
        <w:top w:val="none" w:sz="0" w:space="0" w:color="auto"/>
        <w:left w:val="none" w:sz="0" w:space="0" w:color="auto"/>
        <w:bottom w:val="none" w:sz="0" w:space="0" w:color="auto"/>
        <w:right w:val="none" w:sz="0" w:space="0" w:color="auto"/>
      </w:divBdr>
    </w:div>
    <w:div w:id="1461654651">
      <w:bodyDiv w:val="1"/>
      <w:marLeft w:val="0"/>
      <w:marRight w:val="0"/>
      <w:marTop w:val="0"/>
      <w:marBottom w:val="0"/>
      <w:divBdr>
        <w:top w:val="none" w:sz="0" w:space="0" w:color="auto"/>
        <w:left w:val="none" w:sz="0" w:space="0" w:color="auto"/>
        <w:bottom w:val="none" w:sz="0" w:space="0" w:color="auto"/>
        <w:right w:val="none" w:sz="0" w:space="0" w:color="auto"/>
      </w:divBdr>
    </w:div>
    <w:div w:id="1461731425">
      <w:bodyDiv w:val="1"/>
      <w:marLeft w:val="0"/>
      <w:marRight w:val="0"/>
      <w:marTop w:val="0"/>
      <w:marBottom w:val="0"/>
      <w:divBdr>
        <w:top w:val="none" w:sz="0" w:space="0" w:color="auto"/>
        <w:left w:val="none" w:sz="0" w:space="0" w:color="auto"/>
        <w:bottom w:val="none" w:sz="0" w:space="0" w:color="auto"/>
        <w:right w:val="none" w:sz="0" w:space="0" w:color="auto"/>
      </w:divBdr>
    </w:div>
    <w:div w:id="1461800844">
      <w:bodyDiv w:val="1"/>
      <w:marLeft w:val="0"/>
      <w:marRight w:val="0"/>
      <w:marTop w:val="0"/>
      <w:marBottom w:val="0"/>
      <w:divBdr>
        <w:top w:val="none" w:sz="0" w:space="0" w:color="auto"/>
        <w:left w:val="none" w:sz="0" w:space="0" w:color="auto"/>
        <w:bottom w:val="none" w:sz="0" w:space="0" w:color="auto"/>
        <w:right w:val="none" w:sz="0" w:space="0" w:color="auto"/>
      </w:divBdr>
      <w:divsChild>
        <w:div w:id="1564482479">
          <w:marLeft w:val="480"/>
          <w:marRight w:val="0"/>
          <w:marTop w:val="0"/>
          <w:marBottom w:val="0"/>
          <w:divBdr>
            <w:top w:val="none" w:sz="0" w:space="0" w:color="auto"/>
            <w:left w:val="none" w:sz="0" w:space="0" w:color="auto"/>
            <w:bottom w:val="none" w:sz="0" w:space="0" w:color="auto"/>
            <w:right w:val="none" w:sz="0" w:space="0" w:color="auto"/>
          </w:divBdr>
        </w:div>
        <w:div w:id="178663418">
          <w:marLeft w:val="480"/>
          <w:marRight w:val="0"/>
          <w:marTop w:val="0"/>
          <w:marBottom w:val="0"/>
          <w:divBdr>
            <w:top w:val="none" w:sz="0" w:space="0" w:color="auto"/>
            <w:left w:val="none" w:sz="0" w:space="0" w:color="auto"/>
            <w:bottom w:val="none" w:sz="0" w:space="0" w:color="auto"/>
            <w:right w:val="none" w:sz="0" w:space="0" w:color="auto"/>
          </w:divBdr>
        </w:div>
        <w:div w:id="402484803">
          <w:marLeft w:val="480"/>
          <w:marRight w:val="0"/>
          <w:marTop w:val="0"/>
          <w:marBottom w:val="0"/>
          <w:divBdr>
            <w:top w:val="none" w:sz="0" w:space="0" w:color="auto"/>
            <w:left w:val="none" w:sz="0" w:space="0" w:color="auto"/>
            <w:bottom w:val="none" w:sz="0" w:space="0" w:color="auto"/>
            <w:right w:val="none" w:sz="0" w:space="0" w:color="auto"/>
          </w:divBdr>
        </w:div>
        <w:div w:id="412552113">
          <w:marLeft w:val="480"/>
          <w:marRight w:val="0"/>
          <w:marTop w:val="0"/>
          <w:marBottom w:val="0"/>
          <w:divBdr>
            <w:top w:val="none" w:sz="0" w:space="0" w:color="auto"/>
            <w:left w:val="none" w:sz="0" w:space="0" w:color="auto"/>
            <w:bottom w:val="none" w:sz="0" w:space="0" w:color="auto"/>
            <w:right w:val="none" w:sz="0" w:space="0" w:color="auto"/>
          </w:divBdr>
        </w:div>
        <w:div w:id="192961128">
          <w:marLeft w:val="480"/>
          <w:marRight w:val="0"/>
          <w:marTop w:val="0"/>
          <w:marBottom w:val="0"/>
          <w:divBdr>
            <w:top w:val="none" w:sz="0" w:space="0" w:color="auto"/>
            <w:left w:val="none" w:sz="0" w:space="0" w:color="auto"/>
            <w:bottom w:val="none" w:sz="0" w:space="0" w:color="auto"/>
            <w:right w:val="none" w:sz="0" w:space="0" w:color="auto"/>
          </w:divBdr>
        </w:div>
        <w:div w:id="1849522999">
          <w:marLeft w:val="480"/>
          <w:marRight w:val="0"/>
          <w:marTop w:val="0"/>
          <w:marBottom w:val="0"/>
          <w:divBdr>
            <w:top w:val="none" w:sz="0" w:space="0" w:color="auto"/>
            <w:left w:val="none" w:sz="0" w:space="0" w:color="auto"/>
            <w:bottom w:val="none" w:sz="0" w:space="0" w:color="auto"/>
            <w:right w:val="none" w:sz="0" w:space="0" w:color="auto"/>
          </w:divBdr>
        </w:div>
        <w:div w:id="412775096">
          <w:marLeft w:val="480"/>
          <w:marRight w:val="0"/>
          <w:marTop w:val="0"/>
          <w:marBottom w:val="0"/>
          <w:divBdr>
            <w:top w:val="none" w:sz="0" w:space="0" w:color="auto"/>
            <w:left w:val="none" w:sz="0" w:space="0" w:color="auto"/>
            <w:bottom w:val="none" w:sz="0" w:space="0" w:color="auto"/>
            <w:right w:val="none" w:sz="0" w:space="0" w:color="auto"/>
          </w:divBdr>
        </w:div>
        <w:div w:id="345257241">
          <w:marLeft w:val="480"/>
          <w:marRight w:val="0"/>
          <w:marTop w:val="0"/>
          <w:marBottom w:val="0"/>
          <w:divBdr>
            <w:top w:val="none" w:sz="0" w:space="0" w:color="auto"/>
            <w:left w:val="none" w:sz="0" w:space="0" w:color="auto"/>
            <w:bottom w:val="none" w:sz="0" w:space="0" w:color="auto"/>
            <w:right w:val="none" w:sz="0" w:space="0" w:color="auto"/>
          </w:divBdr>
        </w:div>
        <w:div w:id="324019587">
          <w:marLeft w:val="480"/>
          <w:marRight w:val="0"/>
          <w:marTop w:val="0"/>
          <w:marBottom w:val="0"/>
          <w:divBdr>
            <w:top w:val="none" w:sz="0" w:space="0" w:color="auto"/>
            <w:left w:val="none" w:sz="0" w:space="0" w:color="auto"/>
            <w:bottom w:val="none" w:sz="0" w:space="0" w:color="auto"/>
            <w:right w:val="none" w:sz="0" w:space="0" w:color="auto"/>
          </w:divBdr>
        </w:div>
        <w:div w:id="413665934">
          <w:marLeft w:val="480"/>
          <w:marRight w:val="0"/>
          <w:marTop w:val="0"/>
          <w:marBottom w:val="0"/>
          <w:divBdr>
            <w:top w:val="none" w:sz="0" w:space="0" w:color="auto"/>
            <w:left w:val="none" w:sz="0" w:space="0" w:color="auto"/>
            <w:bottom w:val="none" w:sz="0" w:space="0" w:color="auto"/>
            <w:right w:val="none" w:sz="0" w:space="0" w:color="auto"/>
          </w:divBdr>
        </w:div>
        <w:div w:id="118686507">
          <w:marLeft w:val="480"/>
          <w:marRight w:val="0"/>
          <w:marTop w:val="0"/>
          <w:marBottom w:val="0"/>
          <w:divBdr>
            <w:top w:val="none" w:sz="0" w:space="0" w:color="auto"/>
            <w:left w:val="none" w:sz="0" w:space="0" w:color="auto"/>
            <w:bottom w:val="none" w:sz="0" w:space="0" w:color="auto"/>
            <w:right w:val="none" w:sz="0" w:space="0" w:color="auto"/>
          </w:divBdr>
        </w:div>
        <w:div w:id="2119835311">
          <w:marLeft w:val="480"/>
          <w:marRight w:val="0"/>
          <w:marTop w:val="0"/>
          <w:marBottom w:val="0"/>
          <w:divBdr>
            <w:top w:val="none" w:sz="0" w:space="0" w:color="auto"/>
            <w:left w:val="none" w:sz="0" w:space="0" w:color="auto"/>
            <w:bottom w:val="none" w:sz="0" w:space="0" w:color="auto"/>
            <w:right w:val="none" w:sz="0" w:space="0" w:color="auto"/>
          </w:divBdr>
        </w:div>
        <w:div w:id="1128665282">
          <w:marLeft w:val="480"/>
          <w:marRight w:val="0"/>
          <w:marTop w:val="0"/>
          <w:marBottom w:val="0"/>
          <w:divBdr>
            <w:top w:val="none" w:sz="0" w:space="0" w:color="auto"/>
            <w:left w:val="none" w:sz="0" w:space="0" w:color="auto"/>
            <w:bottom w:val="none" w:sz="0" w:space="0" w:color="auto"/>
            <w:right w:val="none" w:sz="0" w:space="0" w:color="auto"/>
          </w:divBdr>
        </w:div>
        <w:div w:id="1791970181">
          <w:marLeft w:val="480"/>
          <w:marRight w:val="0"/>
          <w:marTop w:val="0"/>
          <w:marBottom w:val="0"/>
          <w:divBdr>
            <w:top w:val="none" w:sz="0" w:space="0" w:color="auto"/>
            <w:left w:val="none" w:sz="0" w:space="0" w:color="auto"/>
            <w:bottom w:val="none" w:sz="0" w:space="0" w:color="auto"/>
            <w:right w:val="none" w:sz="0" w:space="0" w:color="auto"/>
          </w:divBdr>
        </w:div>
        <w:div w:id="1359312442">
          <w:marLeft w:val="480"/>
          <w:marRight w:val="0"/>
          <w:marTop w:val="0"/>
          <w:marBottom w:val="0"/>
          <w:divBdr>
            <w:top w:val="none" w:sz="0" w:space="0" w:color="auto"/>
            <w:left w:val="none" w:sz="0" w:space="0" w:color="auto"/>
            <w:bottom w:val="none" w:sz="0" w:space="0" w:color="auto"/>
            <w:right w:val="none" w:sz="0" w:space="0" w:color="auto"/>
          </w:divBdr>
        </w:div>
        <w:div w:id="994576415">
          <w:marLeft w:val="480"/>
          <w:marRight w:val="0"/>
          <w:marTop w:val="0"/>
          <w:marBottom w:val="0"/>
          <w:divBdr>
            <w:top w:val="none" w:sz="0" w:space="0" w:color="auto"/>
            <w:left w:val="none" w:sz="0" w:space="0" w:color="auto"/>
            <w:bottom w:val="none" w:sz="0" w:space="0" w:color="auto"/>
            <w:right w:val="none" w:sz="0" w:space="0" w:color="auto"/>
          </w:divBdr>
        </w:div>
        <w:div w:id="502627250">
          <w:marLeft w:val="480"/>
          <w:marRight w:val="0"/>
          <w:marTop w:val="0"/>
          <w:marBottom w:val="0"/>
          <w:divBdr>
            <w:top w:val="none" w:sz="0" w:space="0" w:color="auto"/>
            <w:left w:val="none" w:sz="0" w:space="0" w:color="auto"/>
            <w:bottom w:val="none" w:sz="0" w:space="0" w:color="auto"/>
            <w:right w:val="none" w:sz="0" w:space="0" w:color="auto"/>
          </w:divBdr>
        </w:div>
        <w:div w:id="251479374">
          <w:marLeft w:val="480"/>
          <w:marRight w:val="0"/>
          <w:marTop w:val="0"/>
          <w:marBottom w:val="0"/>
          <w:divBdr>
            <w:top w:val="none" w:sz="0" w:space="0" w:color="auto"/>
            <w:left w:val="none" w:sz="0" w:space="0" w:color="auto"/>
            <w:bottom w:val="none" w:sz="0" w:space="0" w:color="auto"/>
            <w:right w:val="none" w:sz="0" w:space="0" w:color="auto"/>
          </w:divBdr>
        </w:div>
        <w:div w:id="1548954133">
          <w:marLeft w:val="480"/>
          <w:marRight w:val="0"/>
          <w:marTop w:val="0"/>
          <w:marBottom w:val="0"/>
          <w:divBdr>
            <w:top w:val="none" w:sz="0" w:space="0" w:color="auto"/>
            <w:left w:val="none" w:sz="0" w:space="0" w:color="auto"/>
            <w:bottom w:val="none" w:sz="0" w:space="0" w:color="auto"/>
            <w:right w:val="none" w:sz="0" w:space="0" w:color="auto"/>
          </w:divBdr>
        </w:div>
        <w:div w:id="86583898">
          <w:marLeft w:val="480"/>
          <w:marRight w:val="0"/>
          <w:marTop w:val="0"/>
          <w:marBottom w:val="0"/>
          <w:divBdr>
            <w:top w:val="none" w:sz="0" w:space="0" w:color="auto"/>
            <w:left w:val="none" w:sz="0" w:space="0" w:color="auto"/>
            <w:bottom w:val="none" w:sz="0" w:space="0" w:color="auto"/>
            <w:right w:val="none" w:sz="0" w:space="0" w:color="auto"/>
          </w:divBdr>
        </w:div>
        <w:div w:id="1079520476">
          <w:marLeft w:val="480"/>
          <w:marRight w:val="0"/>
          <w:marTop w:val="0"/>
          <w:marBottom w:val="0"/>
          <w:divBdr>
            <w:top w:val="none" w:sz="0" w:space="0" w:color="auto"/>
            <w:left w:val="none" w:sz="0" w:space="0" w:color="auto"/>
            <w:bottom w:val="none" w:sz="0" w:space="0" w:color="auto"/>
            <w:right w:val="none" w:sz="0" w:space="0" w:color="auto"/>
          </w:divBdr>
        </w:div>
        <w:div w:id="163010589">
          <w:marLeft w:val="480"/>
          <w:marRight w:val="0"/>
          <w:marTop w:val="0"/>
          <w:marBottom w:val="0"/>
          <w:divBdr>
            <w:top w:val="none" w:sz="0" w:space="0" w:color="auto"/>
            <w:left w:val="none" w:sz="0" w:space="0" w:color="auto"/>
            <w:bottom w:val="none" w:sz="0" w:space="0" w:color="auto"/>
            <w:right w:val="none" w:sz="0" w:space="0" w:color="auto"/>
          </w:divBdr>
        </w:div>
        <w:div w:id="79986111">
          <w:marLeft w:val="480"/>
          <w:marRight w:val="0"/>
          <w:marTop w:val="0"/>
          <w:marBottom w:val="0"/>
          <w:divBdr>
            <w:top w:val="none" w:sz="0" w:space="0" w:color="auto"/>
            <w:left w:val="none" w:sz="0" w:space="0" w:color="auto"/>
            <w:bottom w:val="none" w:sz="0" w:space="0" w:color="auto"/>
            <w:right w:val="none" w:sz="0" w:space="0" w:color="auto"/>
          </w:divBdr>
        </w:div>
        <w:div w:id="771514737">
          <w:marLeft w:val="480"/>
          <w:marRight w:val="0"/>
          <w:marTop w:val="0"/>
          <w:marBottom w:val="0"/>
          <w:divBdr>
            <w:top w:val="none" w:sz="0" w:space="0" w:color="auto"/>
            <w:left w:val="none" w:sz="0" w:space="0" w:color="auto"/>
            <w:bottom w:val="none" w:sz="0" w:space="0" w:color="auto"/>
            <w:right w:val="none" w:sz="0" w:space="0" w:color="auto"/>
          </w:divBdr>
        </w:div>
      </w:divsChild>
    </w:div>
    <w:div w:id="1462189291">
      <w:bodyDiv w:val="1"/>
      <w:marLeft w:val="0"/>
      <w:marRight w:val="0"/>
      <w:marTop w:val="0"/>
      <w:marBottom w:val="0"/>
      <w:divBdr>
        <w:top w:val="none" w:sz="0" w:space="0" w:color="auto"/>
        <w:left w:val="none" w:sz="0" w:space="0" w:color="auto"/>
        <w:bottom w:val="none" w:sz="0" w:space="0" w:color="auto"/>
        <w:right w:val="none" w:sz="0" w:space="0" w:color="auto"/>
      </w:divBdr>
      <w:divsChild>
        <w:div w:id="1402026076">
          <w:marLeft w:val="480"/>
          <w:marRight w:val="0"/>
          <w:marTop w:val="0"/>
          <w:marBottom w:val="0"/>
          <w:divBdr>
            <w:top w:val="none" w:sz="0" w:space="0" w:color="auto"/>
            <w:left w:val="none" w:sz="0" w:space="0" w:color="auto"/>
            <w:bottom w:val="none" w:sz="0" w:space="0" w:color="auto"/>
            <w:right w:val="none" w:sz="0" w:space="0" w:color="auto"/>
          </w:divBdr>
        </w:div>
        <w:div w:id="1235817486">
          <w:marLeft w:val="480"/>
          <w:marRight w:val="0"/>
          <w:marTop w:val="0"/>
          <w:marBottom w:val="0"/>
          <w:divBdr>
            <w:top w:val="none" w:sz="0" w:space="0" w:color="auto"/>
            <w:left w:val="none" w:sz="0" w:space="0" w:color="auto"/>
            <w:bottom w:val="none" w:sz="0" w:space="0" w:color="auto"/>
            <w:right w:val="none" w:sz="0" w:space="0" w:color="auto"/>
          </w:divBdr>
        </w:div>
        <w:div w:id="1491405805">
          <w:marLeft w:val="480"/>
          <w:marRight w:val="0"/>
          <w:marTop w:val="0"/>
          <w:marBottom w:val="0"/>
          <w:divBdr>
            <w:top w:val="none" w:sz="0" w:space="0" w:color="auto"/>
            <w:left w:val="none" w:sz="0" w:space="0" w:color="auto"/>
            <w:bottom w:val="none" w:sz="0" w:space="0" w:color="auto"/>
            <w:right w:val="none" w:sz="0" w:space="0" w:color="auto"/>
          </w:divBdr>
        </w:div>
        <w:div w:id="562445818">
          <w:marLeft w:val="480"/>
          <w:marRight w:val="0"/>
          <w:marTop w:val="0"/>
          <w:marBottom w:val="0"/>
          <w:divBdr>
            <w:top w:val="none" w:sz="0" w:space="0" w:color="auto"/>
            <w:left w:val="none" w:sz="0" w:space="0" w:color="auto"/>
            <w:bottom w:val="none" w:sz="0" w:space="0" w:color="auto"/>
            <w:right w:val="none" w:sz="0" w:space="0" w:color="auto"/>
          </w:divBdr>
        </w:div>
        <w:div w:id="1037201300">
          <w:marLeft w:val="480"/>
          <w:marRight w:val="0"/>
          <w:marTop w:val="0"/>
          <w:marBottom w:val="0"/>
          <w:divBdr>
            <w:top w:val="none" w:sz="0" w:space="0" w:color="auto"/>
            <w:left w:val="none" w:sz="0" w:space="0" w:color="auto"/>
            <w:bottom w:val="none" w:sz="0" w:space="0" w:color="auto"/>
            <w:right w:val="none" w:sz="0" w:space="0" w:color="auto"/>
          </w:divBdr>
        </w:div>
        <w:div w:id="744109277">
          <w:marLeft w:val="480"/>
          <w:marRight w:val="0"/>
          <w:marTop w:val="0"/>
          <w:marBottom w:val="0"/>
          <w:divBdr>
            <w:top w:val="none" w:sz="0" w:space="0" w:color="auto"/>
            <w:left w:val="none" w:sz="0" w:space="0" w:color="auto"/>
            <w:bottom w:val="none" w:sz="0" w:space="0" w:color="auto"/>
            <w:right w:val="none" w:sz="0" w:space="0" w:color="auto"/>
          </w:divBdr>
        </w:div>
        <w:div w:id="482477482">
          <w:marLeft w:val="480"/>
          <w:marRight w:val="0"/>
          <w:marTop w:val="0"/>
          <w:marBottom w:val="0"/>
          <w:divBdr>
            <w:top w:val="none" w:sz="0" w:space="0" w:color="auto"/>
            <w:left w:val="none" w:sz="0" w:space="0" w:color="auto"/>
            <w:bottom w:val="none" w:sz="0" w:space="0" w:color="auto"/>
            <w:right w:val="none" w:sz="0" w:space="0" w:color="auto"/>
          </w:divBdr>
        </w:div>
        <w:div w:id="1192842256">
          <w:marLeft w:val="480"/>
          <w:marRight w:val="0"/>
          <w:marTop w:val="0"/>
          <w:marBottom w:val="0"/>
          <w:divBdr>
            <w:top w:val="none" w:sz="0" w:space="0" w:color="auto"/>
            <w:left w:val="none" w:sz="0" w:space="0" w:color="auto"/>
            <w:bottom w:val="none" w:sz="0" w:space="0" w:color="auto"/>
            <w:right w:val="none" w:sz="0" w:space="0" w:color="auto"/>
          </w:divBdr>
        </w:div>
        <w:div w:id="179198362">
          <w:marLeft w:val="480"/>
          <w:marRight w:val="0"/>
          <w:marTop w:val="0"/>
          <w:marBottom w:val="0"/>
          <w:divBdr>
            <w:top w:val="none" w:sz="0" w:space="0" w:color="auto"/>
            <w:left w:val="none" w:sz="0" w:space="0" w:color="auto"/>
            <w:bottom w:val="none" w:sz="0" w:space="0" w:color="auto"/>
            <w:right w:val="none" w:sz="0" w:space="0" w:color="auto"/>
          </w:divBdr>
        </w:div>
        <w:div w:id="2092584195">
          <w:marLeft w:val="480"/>
          <w:marRight w:val="0"/>
          <w:marTop w:val="0"/>
          <w:marBottom w:val="0"/>
          <w:divBdr>
            <w:top w:val="none" w:sz="0" w:space="0" w:color="auto"/>
            <w:left w:val="none" w:sz="0" w:space="0" w:color="auto"/>
            <w:bottom w:val="none" w:sz="0" w:space="0" w:color="auto"/>
            <w:right w:val="none" w:sz="0" w:space="0" w:color="auto"/>
          </w:divBdr>
        </w:div>
        <w:div w:id="54284436">
          <w:marLeft w:val="480"/>
          <w:marRight w:val="0"/>
          <w:marTop w:val="0"/>
          <w:marBottom w:val="0"/>
          <w:divBdr>
            <w:top w:val="none" w:sz="0" w:space="0" w:color="auto"/>
            <w:left w:val="none" w:sz="0" w:space="0" w:color="auto"/>
            <w:bottom w:val="none" w:sz="0" w:space="0" w:color="auto"/>
            <w:right w:val="none" w:sz="0" w:space="0" w:color="auto"/>
          </w:divBdr>
        </w:div>
        <w:div w:id="1577352348">
          <w:marLeft w:val="480"/>
          <w:marRight w:val="0"/>
          <w:marTop w:val="0"/>
          <w:marBottom w:val="0"/>
          <w:divBdr>
            <w:top w:val="none" w:sz="0" w:space="0" w:color="auto"/>
            <w:left w:val="none" w:sz="0" w:space="0" w:color="auto"/>
            <w:bottom w:val="none" w:sz="0" w:space="0" w:color="auto"/>
            <w:right w:val="none" w:sz="0" w:space="0" w:color="auto"/>
          </w:divBdr>
        </w:div>
        <w:div w:id="527570237">
          <w:marLeft w:val="480"/>
          <w:marRight w:val="0"/>
          <w:marTop w:val="0"/>
          <w:marBottom w:val="0"/>
          <w:divBdr>
            <w:top w:val="none" w:sz="0" w:space="0" w:color="auto"/>
            <w:left w:val="none" w:sz="0" w:space="0" w:color="auto"/>
            <w:bottom w:val="none" w:sz="0" w:space="0" w:color="auto"/>
            <w:right w:val="none" w:sz="0" w:space="0" w:color="auto"/>
          </w:divBdr>
        </w:div>
        <w:div w:id="1452825922">
          <w:marLeft w:val="480"/>
          <w:marRight w:val="0"/>
          <w:marTop w:val="0"/>
          <w:marBottom w:val="0"/>
          <w:divBdr>
            <w:top w:val="none" w:sz="0" w:space="0" w:color="auto"/>
            <w:left w:val="none" w:sz="0" w:space="0" w:color="auto"/>
            <w:bottom w:val="none" w:sz="0" w:space="0" w:color="auto"/>
            <w:right w:val="none" w:sz="0" w:space="0" w:color="auto"/>
          </w:divBdr>
        </w:div>
      </w:divsChild>
    </w:div>
    <w:div w:id="1462532132">
      <w:bodyDiv w:val="1"/>
      <w:marLeft w:val="0"/>
      <w:marRight w:val="0"/>
      <w:marTop w:val="0"/>
      <w:marBottom w:val="0"/>
      <w:divBdr>
        <w:top w:val="none" w:sz="0" w:space="0" w:color="auto"/>
        <w:left w:val="none" w:sz="0" w:space="0" w:color="auto"/>
        <w:bottom w:val="none" w:sz="0" w:space="0" w:color="auto"/>
        <w:right w:val="none" w:sz="0" w:space="0" w:color="auto"/>
      </w:divBdr>
    </w:div>
    <w:div w:id="1463424804">
      <w:bodyDiv w:val="1"/>
      <w:marLeft w:val="0"/>
      <w:marRight w:val="0"/>
      <w:marTop w:val="0"/>
      <w:marBottom w:val="0"/>
      <w:divBdr>
        <w:top w:val="none" w:sz="0" w:space="0" w:color="auto"/>
        <w:left w:val="none" w:sz="0" w:space="0" w:color="auto"/>
        <w:bottom w:val="none" w:sz="0" w:space="0" w:color="auto"/>
        <w:right w:val="none" w:sz="0" w:space="0" w:color="auto"/>
      </w:divBdr>
    </w:div>
    <w:div w:id="1463648012">
      <w:bodyDiv w:val="1"/>
      <w:marLeft w:val="0"/>
      <w:marRight w:val="0"/>
      <w:marTop w:val="0"/>
      <w:marBottom w:val="0"/>
      <w:divBdr>
        <w:top w:val="none" w:sz="0" w:space="0" w:color="auto"/>
        <w:left w:val="none" w:sz="0" w:space="0" w:color="auto"/>
        <w:bottom w:val="none" w:sz="0" w:space="0" w:color="auto"/>
        <w:right w:val="none" w:sz="0" w:space="0" w:color="auto"/>
      </w:divBdr>
    </w:div>
    <w:div w:id="1463697617">
      <w:bodyDiv w:val="1"/>
      <w:marLeft w:val="0"/>
      <w:marRight w:val="0"/>
      <w:marTop w:val="0"/>
      <w:marBottom w:val="0"/>
      <w:divBdr>
        <w:top w:val="none" w:sz="0" w:space="0" w:color="auto"/>
        <w:left w:val="none" w:sz="0" w:space="0" w:color="auto"/>
        <w:bottom w:val="none" w:sz="0" w:space="0" w:color="auto"/>
        <w:right w:val="none" w:sz="0" w:space="0" w:color="auto"/>
      </w:divBdr>
      <w:divsChild>
        <w:div w:id="386414914">
          <w:marLeft w:val="480"/>
          <w:marRight w:val="0"/>
          <w:marTop w:val="0"/>
          <w:marBottom w:val="0"/>
          <w:divBdr>
            <w:top w:val="none" w:sz="0" w:space="0" w:color="auto"/>
            <w:left w:val="none" w:sz="0" w:space="0" w:color="auto"/>
            <w:bottom w:val="none" w:sz="0" w:space="0" w:color="auto"/>
            <w:right w:val="none" w:sz="0" w:space="0" w:color="auto"/>
          </w:divBdr>
        </w:div>
        <w:div w:id="861434185">
          <w:marLeft w:val="480"/>
          <w:marRight w:val="0"/>
          <w:marTop w:val="0"/>
          <w:marBottom w:val="0"/>
          <w:divBdr>
            <w:top w:val="none" w:sz="0" w:space="0" w:color="auto"/>
            <w:left w:val="none" w:sz="0" w:space="0" w:color="auto"/>
            <w:bottom w:val="none" w:sz="0" w:space="0" w:color="auto"/>
            <w:right w:val="none" w:sz="0" w:space="0" w:color="auto"/>
          </w:divBdr>
        </w:div>
        <w:div w:id="817845985">
          <w:marLeft w:val="480"/>
          <w:marRight w:val="0"/>
          <w:marTop w:val="0"/>
          <w:marBottom w:val="0"/>
          <w:divBdr>
            <w:top w:val="none" w:sz="0" w:space="0" w:color="auto"/>
            <w:left w:val="none" w:sz="0" w:space="0" w:color="auto"/>
            <w:bottom w:val="none" w:sz="0" w:space="0" w:color="auto"/>
            <w:right w:val="none" w:sz="0" w:space="0" w:color="auto"/>
          </w:divBdr>
        </w:div>
        <w:div w:id="638150910">
          <w:marLeft w:val="480"/>
          <w:marRight w:val="0"/>
          <w:marTop w:val="0"/>
          <w:marBottom w:val="0"/>
          <w:divBdr>
            <w:top w:val="none" w:sz="0" w:space="0" w:color="auto"/>
            <w:left w:val="none" w:sz="0" w:space="0" w:color="auto"/>
            <w:bottom w:val="none" w:sz="0" w:space="0" w:color="auto"/>
            <w:right w:val="none" w:sz="0" w:space="0" w:color="auto"/>
          </w:divBdr>
        </w:div>
        <w:div w:id="308246797">
          <w:marLeft w:val="480"/>
          <w:marRight w:val="0"/>
          <w:marTop w:val="0"/>
          <w:marBottom w:val="0"/>
          <w:divBdr>
            <w:top w:val="none" w:sz="0" w:space="0" w:color="auto"/>
            <w:left w:val="none" w:sz="0" w:space="0" w:color="auto"/>
            <w:bottom w:val="none" w:sz="0" w:space="0" w:color="auto"/>
            <w:right w:val="none" w:sz="0" w:space="0" w:color="auto"/>
          </w:divBdr>
        </w:div>
        <w:div w:id="510067229">
          <w:marLeft w:val="480"/>
          <w:marRight w:val="0"/>
          <w:marTop w:val="0"/>
          <w:marBottom w:val="0"/>
          <w:divBdr>
            <w:top w:val="none" w:sz="0" w:space="0" w:color="auto"/>
            <w:left w:val="none" w:sz="0" w:space="0" w:color="auto"/>
            <w:bottom w:val="none" w:sz="0" w:space="0" w:color="auto"/>
            <w:right w:val="none" w:sz="0" w:space="0" w:color="auto"/>
          </w:divBdr>
        </w:div>
        <w:div w:id="751708363">
          <w:marLeft w:val="480"/>
          <w:marRight w:val="0"/>
          <w:marTop w:val="0"/>
          <w:marBottom w:val="0"/>
          <w:divBdr>
            <w:top w:val="none" w:sz="0" w:space="0" w:color="auto"/>
            <w:left w:val="none" w:sz="0" w:space="0" w:color="auto"/>
            <w:bottom w:val="none" w:sz="0" w:space="0" w:color="auto"/>
            <w:right w:val="none" w:sz="0" w:space="0" w:color="auto"/>
          </w:divBdr>
        </w:div>
        <w:div w:id="342560612">
          <w:marLeft w:val="480"/>
          <w:marRight w:val="0"/>
          <w:marTop w:val="0"/>
          <w:marBottom w:val="0"/>
          <w:divBdr>
            <w:top w:val="none" w:sz="0" w:space="0" w:color="auto"/>
            <w:left w:val="none" w:sz="0" w:space="0" w:color="auto"/>
            <w:bottom w:val="none" w:sz="0" w:space="0" w:color="auto"/>
            <w:right w:val="none" w:sz="0" w:space="0" w:color="auto"/>
          </w:divBdr>
        </w:div>
        <w:div w:id="1761636674">
          <w:marLeft w:val="480"/>
          <w:marRight w:val="0"/>
          <w:marTop w:val="0"/>
          <w:marBottom w:val="0"/>
          <w:divBdr>
            <w:top w:val="none" w:sz="0" w:space="0" w:color="auto"/>
            <w:left w:val="none" w:sz="0" w:space="0" w:color="auto"/>
            <w:bottom w:val="none" w:sz="0" w:space="0" w:color="auto"/>
            <w:right w:val="none" w:sz="0" w:space="0" w:color="auto"/>
          </w:divBdr>
        </w:div>
        <w:div w:id="703024920">
          <w:marLeft w:val="480"/>
          <w:marRight w:val="0"/>
          <w:marTop w:val="0"/>
          <w:marBottom w:val="0"/>
          <w:divBdr>
            <w:top w:val="none" w:sz="0" w:space="0" w:color="auto"/>
            <w:left w:val="none" w:sz="0" w:space="0" w:color="auto"/>
            <w:bottom w:val="none" w:sz="0" w:space="0" w:color="auto"/>
            <w:right w:val="none" w:sz="0" w:space="0" w:color="auto"/>
          </w:divBdr>
        </w:div>
        <w:div w:id="2039967784">
          <w:marLeft w:val="480"/>
          <w:marRight w:val="0"/>
          <w:marTop w:val="0"/>
          <w:marBottom w:val="0"/>
          <w:divBdr>
            <w:top w:val="none" w:sz="0" w:space="0" w:color="auto"/>
            <w:left w:val="none" w:sz="0" w:space="0" w:color="auto"/>
            <w:bottom w:val="none" w:sz="0" w:space="0" w:color="auto"/>
            <w:right w:val="none" w:sz="0" w:space="0" w:color="auto"/>
          </w:divBdr>
        </w:div>
        <w:div w:id="1586302107">
          <w:marLeft w:val="480"/>
          <w:marRight w:val="0"/>
          <w:marTop w:val="0"/>
          <w:marBottom w:val="0"/>
          <w:divBdr>
            <w:top w:val="none" w:sz="0" w:space="0" w:color="auto"/>
            <w:left w:val="none" w:sz="0" w:space="0" w:color="auto"/>
            <w:bottom w:val="none" w:sz="0" w:space="0" w:color="auto"/>
            <w:right w:val="none" w:sz="0" w:space="0" w:color="auto"/>
          </w:divBdr>
        </w:div>
        <w:div w:id="709500151">
          <w:marLeft w:val="480"/>
          <w:marRight w:val="0"/>
          <w:marTop w:val="0"/>
          <w:marBottom w:val="0"/>
          <w:divBdr>
            <w:top w:val="none" w:sz="0" w:space="0" w:color="auto"/>
            <w:left w:val="none" w:sz="0" w:space="0" w:color="auto"/>
            <w:bottom w:val="none" w:sz="0" w:space="0" w:color="auto"/>
            <w:right w:val="none" w:sz="0" w:space="0" w:color="auto"/>
          </w:divBdr>
        </w:div>
        <w:div w:id="1379010222">
          <w:marLeft w:val="480"/>
          <w:marRight w:val="0"/>
          <w:marTop w:val="0"/>
          <w:marBottom w:val="0"/>
          <w:divBdr>
            <w:top w:val="none" w:sz="0" w:space="0" w:color="auto"/>
            <w:left w:val="none" w:sz="0" w:space="0" w:color="auto"/>
            <w:bottom w:val="none" w:sz="0" w:space="0" w:color="auto"/>
            <w:right w:val="none" w:sz="0" w:space="0" w:color="auto"/>
          </w:divBdr>
        </w:div>
        <w:div w:id="1035080770">
          <w:marLeft w:val="480"/>
          <w:marRight w:val="0"/>
          <w:marTop w:val="0"/>
          <w:marBottom w:val="0"/>
          <w:divBdr>
            <w:top w:val="none" w:sz="0" w:space="0" w:color="auto"/>
            <w:left w:val="none" w:sz="0" w:space="0" w:color="auto"/>
            <w:bottom w:val="none" w:sz="0" w:space="0" w:color="auto"/>
            <w:right w:val="none" w:sz="0" w:space="0" w:color="auto"/>
          </w:divBdr>
        </w:div>
        <w:div w:id="997152628">
          <w:marLeft w:val="480"/>
          <w:marRight w:val="0"/>
          <w:marTop w:val="0"/>
          <w:marBottom w:val="0"/>
          <w:divBdr>
            <w:top w:val="none" w:sz="0" w:space="0" w:color="auto"/>
            <w:left w:val="none" w:sz="0" w:space="0" w:color="auto"/>
            <w:bottom w:val="none" w:sz="0" w:space="0" w:color="auto"/>
            <w:right w:val="none" w:sz="0" w:space="0" w:color="auto"/>
          </w:divBdr>
        </w:div>
        <w:div w:id="814223997">
          <w:marLeft w:val="480"/>
          <w:marRight w:val="0"/>
          <w:marTop w:val="0"/>
          <w:marBottom w:val="0"/>
          <w:divBdr>
            <w:top w:val="none" w:sz="0" w:space="0" w:color="auto"/>
            <w:left w:val="none" w:sz="0" w:space="0" w:color="auto"/>
            <w:bottom w:val="none" w:sz="0" w:space="0" w:color="auto"/>
            <w:right w:val="none" w:sz="0" w:space="0" w:color="auto"/>
          </w:divBdr>
        </w:div>
        <w:div w:id="1360861855">
          <w:marLeft w:val="480"/>
          <w:marRight w:val="0"/>
          <w:marTop w:val="0"/>
          <w:marBottom w:val="0"/>
          <w:divBdr>
            <w:top w:val="none" w:sz="0" w:space="0" w:color="auto"/>
            <w:left w:val="none" w:sz="0" w:space="0" w:color="auto"/>
            <w:bottom w:val="none" w:sz="0" w:space="0" w:color="auto"/>
            <w:right w:val="none" w:sz="0" w:space="0" w:color="auto"/>
          </w:divBdr>
        </w:div>
        <w:div w:id="1342589693">
          <w:marLeft w:val="480"/>
          <w:marRight w:val="0"/>
          <w:marTop w:val="0"/>
          <w:marBottom w:val="0"/>
          <w:divBdr>
            <w:top w:val="none" w:sz="0" w:space="0" w:color="auto"/>
            <w:left w:val="none" w:sz="0" w:space="0" w:color="auto"/>
            <w:bottom w:val="none" w:sz="0" w:space="0" w:color="auto"/>
            <w:right w:val="none" w:sz="0" w:space="0" w:color="auto"/>
          </w:divBdr>
        </w:div>
        <w:div w:id="1867062961">
          <w:marLeft w:val="480"/>
          <w:marRight w:val="0"/>
          <w:marTop w:val="0"/>
          <w:marBottom w:val="0"/>
          <w:divBdr>
            <w:top w:val="none" w:sz="0" w:space="0" w:color="auto"/>
            <w:left w:val="none" w:sz="0" w:space="0" w:color="auto"/>
            <w:bottom w:val="none" w:sz="0" w:space="0" w:color="auto"/>
            <w:right w:val="none" w:sz="0" w:space="0" w:color="auto"/>
          </w:divBdr>
        </w:div>
        <w:div w:id="1792628948">
          <w:marLeft w:val="480"/>
          <w:marRight w:val="0"/>
          <w:marTop w:val="0"/>
          <w:marBottom w:val="0"/>
          <w:divBdr>
            <w:top w:val="none" w:sz="0" w:space="0" w:color="auto"/>
            <w:left w:val="none" w:sz="0" w:space="0" w:color="auto"/>
            <w:bottom w:val="none" w:sz="0" w:space="0" w:color="auto"/>
            <w:right w:val="none" w:sz="0" w:space="0" w:color="auto"/>
          </w:divBdr>
        </w:div>
      </w:divsChild>
    </w:div>
    <w:div w:id="1463767560">
      <w:bodyDiv w:val="1"/>
      <w:marLeft w:val="0"/>
      <w:marRight w:val="0"/>
      <w:marTop w:val="0"/>
      <w:marBottom w:val="0"/>
      <w:divBdr>
        <w:top w:val="none" w:sz="0" w:space="0" w:color="auto"/>
        <w:left w:val="none" w:sz="0" w:space="0" w:color="auto"/>
        <w:bottom w:val="none" w:sz="0" w:space="0" w:color="auto"/>
        <w:right w:val="none" w:sz="0" w:space="0" w:color="auto"/>
      </w:divBdr>
    </w:div>
    <w:div w:id="1463882291">
      <w:bodyDiv w:val="1"/>
      <w:marLeft w:val="0"/>
      <w:marRight w:val="0"/>
      <w:marTop w:val="0"/>
      <w:marBottom w:val="0"/>
      <w:divBdr>
        <w:top w:val="none" w:sz="0" w:space="0" w:color="auto"/>
        <w:left w:val="none" w:sz="0" w:space="0" w:color="auto"/>
        <w:bottom w:val="none" w:sz="0" w:space="0" w:color="auto"/>
        <w:right w:val="none" w:sz="0" w:space="0" w:color="auto"/>
      </w:divBdr>
    </w:div>
    <w:div w:id="1464813540">
      <w:bodyDiv w:val="1"/>
      <w:marLeft w:val="0"/>
      <w:marRight w:val="0"/>
      <w:marTop w:val="0"/>
      <w:marBottom w:val="0"/>
      <w:divBdr>
        <w:top w:val="none" w:sz="0" w:space="0" w:color="auto"/>
        <w:left w:val="none" w:sz="0" w:space="0" w:color="auto"/>
        <w:bottom w:val="none" w:sz="0" w:space="0" w:color="auto"/>
        <w:right w:val="none" w:sz="0" w:space="0" w:color="auto"/>
      </w:divBdr>
    </w:div>
    <w:div w:id="1465537547">
      <w:bodyDiv w:val="1"/>
      <w:marLeft w:val="0"/>
      <w:marRight w:val="0"/>
      <w:marTop w:val="0"/>
      <w:marBottom w:val="0"/>
      <w:divBdr>
        <w:top w:val="none" w:sz="0" w:space="0" w:color="auto"/>
        <w:left w:val="none" w:sz="0" w:space="0" w:color="auto"/>
        <w:bottom w:val="none" w:sz="0" w:space="0" w:color="auto"/>
        <w:right w:val="none" w:sz="0" w:space="0" w:color="auto"/>
      </w:divBdr>
    </w:div>
    <w:div w:id="1465587289">
      <w:bodyDiv w:val="1"/>
      <w:marLeft w:val="0"/>
      <w:marRight w:val="0"/>
      <w:marTop w:val="0"/>
      <w:marBottom w:val="0"/>
      <w:divBdr>
        <w:top w:val="none" w:sz="0" w:space="0" w:color="auto"/>
        <w:left w:val="none" w:sz="0" w:space="0" w:color="auto"/>
        <w:bottom w:val="none" w:sz="0" w:space="0" w:color="auto"/>
        <w:right w:val="none" w:sz="0" w:space="0" w:color="auto"/>
      </w:divBdr>
    </w:div>
    <w:div w:id="1465805815">
      <w:bodyDiv w:val="1"/>
      <w:marLeft w:val="0"/>
      <w:marRight w:val="0"/>
      <w:marTop w:val="0"/>
      <w:marBottom w:val="0"/>
      <w:divBdr>
        <w:top w:val="none" w:sz="0" w:space="0" w:color="auto"/>
        <w:left w:val="none" w:sz="0" w:space="0" w:color="auto"/>
        <w:bottom w:val="none" w:sz="0" w:space="0" w:color="auto"/>
        <w:right w:val="none" w:sz="0" w:space="0" w:color="auto"/>
      </w:divBdr>
    </w:div>
    <w:div w:id="1465810422">
      <w:bodyDiv w:val="1"/>
      <w:marLeft w:val="0"/>
      <w:marRight w:val="0"/>
      <w:marTop w:val="0"/>
      <w:marBottom w:val="0"/>
      <w:divBdr>
        <w:top w:val="none" w:sz="0" w:space="0" w:color="auto"/>
        <w:left w:val="none" w:sz="0" w:space="0" w:color="auto"/>
        <w:bottom w:val="none" w:sz="0" w:space="0" w:color="auto"/>
        <w:right w:val="none" w:sz="0" w:space="0" w:color="auto"/>
      </w:divBdr>
    </w:div>
    <w:div w:id="1466194551">
      <w:bodyDiv w:val="1"/>
      <w:marLeft w:val="0"/>
      <w:marRight w:val="0"/>
      <w:marTop w:val="0"/>
      <w:marBottom w:val="0"/>
      <w:divBdr>
        <w:top w:val="none" w:sz="0" w:space="0" w:color="auto"/>
        <w:left w:val="none" w:sz="0" w:space="0" w:color="auto"/>
        <w:bottom w:val="none" w:sz="0" w:space="0" w:color="auto"/>
        <w:right w:val="none" w:sz="0" w:space="0" w:color="auto"/>
      </w:divBdr>
    </w:div>
    <w:div w:id="1466269022">
      <w:bodyDiv w:val="1"/>
      <w:marLeft w:val="0"/>
      <w:marRight w:val="0"/>
      <w:marTop w:val="0"/>
      <w:marBottom w:val="0"/>
      <w:divBdr>
        <w:top w:val="none" w:sz="0" w:space="0" w:color="auto"/>
        <w:left w:val="none" w:sz="0" w:space="0" w:color="auto"/>
        <w:bottom w:val="none" w:sz="0" w:space="0" w:color="auto"/>
        <w:right w:val="none" w:sz="0" w:space="0" w:color="auto"/>
      </w:divBdr>
      <w:divsChild>
        <w:div w:id="15433">
          <w:marLeft w:val="480"/>
          <w:marRight w:val="0"/>
          <w:marTop w:val="0"/>
          <w:marBottom w:val="0"/>
          <w:divBdr>
            <w:top w:val="none" w:sz="0" w:space="0" w:color="auto"/>
            <w:left w:val="none" w:sz="0" w:space="0" w:color="auto"/>
            <w:bottom w:val="none" w:sz="0" w:space="0" w:color="auto"/>
            <w:right w:val="none" w:sz="0" w:space="0" w:color="auto"/>
          </w:divBdr>
        </w:div>
        <w:div w:id="1704750702">
          <w:marLeft w:val="480"/>
          <w:marRight w:val="0"/>
          <w:marTop w:val="0"/>
          <w:marBottom w:val="0"/>
          <w:divBdr>
            <w:top w:val="none" w:sz="0" w:space="0" w:color="auto"/>
            <w:left w:val="none" w:sz="0" w:space="0" w:color="auto"/>
            <w:bottom w:val="none" w:sz="0" w:space="0" w:color="auto"/>
            <w:right w:val="none" w:sz="0" w:space="0" w:color="auto"/>
          </w:divBdr>
        </w:div>
        <w:div w:id="609779575">
          <w:marLeft w:val="480"/>
          <w:marRight w:val="0"/>
          <w:marTop w:val="0"/>
          <w:marBottom w:val="0"/>
          <w:divBdr>
            <w:top w:val="none" w:sz="0" w:space="0" w:color="auto"/>
            <w:left w:val="none" w:sz="0" w:space="0" w:color="auto"/>
            <w:bottom w:val="none" w:sz="0" w:space="0" w:color="auto"/>
            <w:right w:val="none" w:sz="0" w:space="0" w:color="auto"/>
          </w:divBdr>
        </w:div>
        <w:div w:id="746994059">
          <w:marLeft w:val="480"/>
          <w:marRight w:val="0"/>
          <w:marTop w:val="0"/>
          <w:marBottom w:val="0"/>
          <w:divBdr>
            <w:top w:val="none" w:sz="0" w:space="0" w:color="auto"/>
            <w:left w:val="none" w:sz="0" w:space="0" w:color="auto"/>
            <w:bottom w:val="none" w:sz="0" w:space="0" w:color="auto"/>
            <w:right w:val="none" w:sz="0" w:space="0" w:color="auto"/>
          </w:divBdr>
        </w:div>
        <w:div w:id="764570527">
          <w:marLeft w:val="480"/>
          <w:marRight w:val="0"/>
          <w:marTop w:val="0"/>
          <w:marBottom w:val="0"/>
          <w:divBdr>
            <w:top w:val="none" w:sz="0" w:space="0" w:color="auto"/>
            <w:left w:val="none" w:sz="0" w:space="0" w:color="auto"/>
            <w:bottom w:val="none" w:sz="0" w:space="0" w:color="auto"/>
            <w:right w:val="none" w:sz="0" w:space="0" w:color="auto"/>
          </w:divBdr>
        </w:div>
        <w:div w:id="1739785592">
          <w:marLeft w:val="480"/>
          <w:marRight w:val="0"/>
          <w:marTop w:val="0"/>
          <w:marBottom w:val="0"/>
          <w:divBdr>
            <w:top w:val="none" w:sz="0" w:space="0" w:color="auto"/>
            <w:left w:val="none" w:sz="0" w:space="0" w:color="auto"/>
            <w:bottom w:val="none" w:sz="0" w:space="0" w:color="auto"/>
            <w:right w:val="none" w:sz="0" w:space="0" w:color="auto"/>
          </w:divBdr>
        </w:div>
        <w:div w:id="1301039967">
          <w:marLeft w:val="480"/>
          <w:marRight w:val="0"/>
          <w:marTop w:val="0"/>
          <w:marBottom w:val="0"/>
          <w:divBdr>
            <w:top w:val="none" w:sz="0" w:space="0" w:color="auto"/>
            <w:left w:val="none" w:sz="0" w:space="0" w:color="auto"/>
            <w:bottom w:val="none" w:sz="0" w:space="0" w:color="auto"/>
            <w:right w:val="none" w:sz="0" w:space="0" w:color="auto"/>
          </w:divBdr>
        </w:div>
        <w:div w:id="309288480">
          <w:marLeft w:val="480"/>
          <w:marRight w:val="0"/>
          <w:marTop w:val="0"/>
          <w:marBottom w:val="0"/>
          <w:divBdr>
            <w:top w:val="none" w:sz="0" w:space="0" w:color="auto"/>
            <w:left w:val="none" w:sz="0" w:space="0" w:color="auto"/>
            <w:bottom w:val="none" w:sz="0" w:space="0" w:color="auto"/>
            <w:right w:val="none" w:sz="0" w:space="0" w:color="auto"/>
          </w:divBdr>
        </w:div>
        <w:div w:id="432357930">
          <w:marLeft w:val="480"/>
          <w:marRight w:val="0"/>
          <w:marTop w:val="0"/>
          <w:marBottom w:val="0"/>
          <w:divBdr>
            <w:top w:val="none" w:sz="0" w:space="0" w:color="auto"/>
            <w:left w:val="none" w:sz="0" w:space="0" w:color="auto"/>
            <w:bottom w:val="none" w:sz="0" w:space="0" w:color="auto"/>
            <w:right w:val="none" w:sz="0" w:space="0" w:color="auto"/>
          </w:divBdr>
        </w:div>
        <w:div w:id="1382175164">
          <w:marLeft w:val="480"/>
          <w:marRight w:val="0"/>
          <w:marTop w:val="0"/>
          <w:marBottom w:val="0"/>
          <w:divBdr>
            <w:top w:val="none" w:sz="0" w:space="0" w:color="auto"/>
            <w:left w:val="none" w:sz="0" w:space="0" w:color="auto"/>
            <w:bottom w:val="none" w:sz="0" w:space="0" w:color="auto"/>
            <w:right w:val="none" w:sz="0" w:space="0" w:color="auto"/>
          </w:divBdr>
        </w:div>
        <w:div w:id="822241662">
          <w:marLeft w:val="480"/>
          <w:marRight w:val="0"/>
          <w:marTop w:val="0"/>
          <w:marBottom w:val="0"/>
          <w:divBdr>
            <w:top w:val="none" w:sz="0" w:space="0" w:color="auto"/>
            <w:left w:val="none" w:sz="0" w:space="0" w:color="auto"/>
            <w:bottom w:val="none" w:sz="0" w:space="0" w:color="auto"/>
            <w:right w:val="none" w:sz="0" w:space="0" w:color="auto"/>
          </w:divBdr>
        </w:div>
        <w:div w:id="948511358">
          <w:marLeft w:val="480"/>
          <w:marRight w:val="0"/>
          <w:marTop w:val="0"/>
          <w:marBottom w:val="0"/>
          <w:divBdr>
            <w:top w:val="none" w:sz="0" w:space="0" w:color="auto"/>
            <w:left w:val="none" w:sz="0" w:space="0" w:color="auto"/>
            <w:bottom w:val="none" w:sz="0" w:space="0" w:color="auto"/>
            <w:right w:val="none" w:sz="0" w:space="0" w:color="auto"/>
          </w:divBdr>
        </w:div>
        <w:div w:id="1627931236">
          <w:marLeft w:val="480"/>
          <w:marRight w:val="0"/>
          <w:marTop w:val="0"/>
          <w:marBottom w:val="0"/>
          <w:divBdr>
            <w:top w:val="none" w:sz="0" w:space="0" w:color="auto"/>
            <w:left w:val="none" w:sz="0" w:space="0" w:color="auto"/>
            <w:bottom w:val="none" w:sz="0" w:space="0" w:color="auto"/>
            <w:right w:val="none" w:sz="0" w:space="0" w:color="auto"/>
          </w:divBdr>
        </w:div>
        <w:div w:id="431901466">
          <w:marLeft w:val="480"/>
          <w:marRight w:val="0"/>
          <w:marTop w:val="0"/>
          <w:marBottom w:val="0"/>
          <w:divBdr>
            <w:top w:val="none" w:sz="0" w:space="0" w:color="auto"/>
            <w:left w:val="none" w:sz="0" w:space="0" w:color="auto"/>
            <w:bottom w:val="none" w:sz="0" w:space="0" w:color="auto"/>
            <w:right w:val="none" w:sz="0" w:space="0" w:color="auto"/>
          </w:divBdr>
        </w:div>
        <w:div w:id="808478936">
          <w:marLeft w:val="480"/>
          <w:marRight w:val="0"/>
          <w:marTop w:val="0"/>
          <w:marBottom w:val="0"/>
          <w:divBdr>
            <w:top w:val="none" w:sz="0" w:space="0" w:color="auto"/>
            <w:left w:val="none" w:sz="0" w:space="0" w:color="auto"/>
            <w:bottom w:val="none" w:sz="0" w:space="0" w:color="auto"/>
            <w:right w:val="none" w:sz="0" w:space="0" w:color="auto"/>
          </w:divBdr>
        </w:div>
        <w:div w:id="1368139757">
          <w:marLeft w:val="480"/>
          <w:marRight w:val="0"/>
          <w:marTop w:val="0"/>
          <w:marBottom w:val="0"/>
          <w:divBdr>
            <w:top w:val="none" w:sz="0" w:space="0" w:color="auto"/>
            <w:left w:val="none" w:sz="0" w:space="0" w:color="auto"/>
            <w:bottom w:val="none" w:sz="0" w:space="0" w:color="auto"/>
            <w:right w:val="none" w:sz="0" w:space="0" w:color="auto"/>
          </w:divBdr>
        </w:div>
        <w:div w:id="963198816">
          <w:marLeft w:val="480"/>
          <w:marRight w:val="0"/>
          <w:marTop w:val="0"/>
          <w:marBottom w:val="0"/>
          <w:divBdr>
            <w:top w:val="none" w:sz="0" w:space="0" w:color="auto"/>
            <w:left w:val="none" w:sz="0" w:space="0" w:color="auto"/>
            <w:bottom w:val="none" w:sz="0" w:space="0" w:color="auto"/>
            <w:right w:val="none" w:sz="0" w:space="0" w:color="auto"/>
          </w:divBdr>
        </w:div>
        <w:div w:id="1835337994">
          <w:marLeft w:val="480"/>
          <w:marRight w:val="0"/>
          <w:marTop w:val="0"/>
          <w:marBottom w:val="0"/>
          <w:divBdr>
            <w:top w:val="none" w:sz="0" w:space="0" w:color="auto"/>
            <w:left w:val="none" w:sz="0" w:space="0" w:color="auto"/>
            <w:bottom w:val="none" w:sz="0" w:space="0" w:color="auto"/>
            <w:right w:val="none" w:sz="0" w:space="0" w:color="auto"/>
          </w:divBdr>
        </w:div>
        <w:div w:id="1507400117">
          <w:marLeft w:val="480"/>
          <w:marRight w:val="0"/>
          <w:marTop w:val="0"/>
          <w:marBottom w:val="0"/>
          <w:divBdr>
            <w:top w:val="none" w:sz="0" w:space="0" w:color="auto"/>
            <w:left w:val="none" w:sz="0" w:space="0" w:color="auto"/>
            <w:bottom w:val="none" w:sz="0" w:space="0" w:color="auto"/>
            <w:right w:val="none" w:sz="0" w:space="0" w:color="auto"/>
          </w:divBdr>
        </w:div>
        <w:div w:id="1398750383">
          <w:marLeft w:val="480"/>
          <w:marRight w:val="0"/>
          <w:marTop w:val="0"/>
          <w:marBottom w:val="0"/>
          <w:divBdr>
            <w:top w:val="none" w:sz="0" w:space="0" w:color="auto"/>
            <w:left w:val="none" w:sz="0" w:space="0" w:color="auto"/>
            <w:bottom w:val="none" w:sz="0" w:space="0" w:color="auto"/>
            <w:right w:val="none" w:sz="0" w:space="0" w:color="auto"/>
          </w:divBdr>
        </w:div>
        <w:div w:id="698119929">
          <w:marLeft w:val="480"/>
          <w:marRight w:val="0"/>
          <w:marTop w:val="0"/>
          <w:marBottom w:val="0"/>
          <w:divBdr>
            <w:top w:val="none" w:sz="0" w:space="0" w:color="auto"/>
            <w:left w:val="none" w:sz="0" w:space="0" w:color="auto"/>
            <w:bottom w:val="none" w:sz="0" w:space="0" w:color="auto"/>
            <w:right w:val="none" w:sz="0" w:space="0" w:color="auto"/>
          </w:divBdr>
        </w:div>
        <w:div w:id="1762530448">
          <w:marLeft w:val="480"/>
          <w:marRight w:val="0"/>
          <w:marTop w:val="0"/>
          <w:marBottom w:val="0"/>
          <w:divBdr>
            <w:top w:val="none" w:sz="0" w:space="0" w:color="auto"/>
            <w:left w:val="none" w:sz="0" w:space="0" w:color="auto"/>
            <w:bottom w:val="none" w:sz="0" w:space="0" w:color="auto"/>
            <w:right w:val="none" w:sz="0" w:space="0" w:color="auto"/>
          </w:divBdr>
        </w:div>
        <w:div w:id="1646736967">
          <w:marLeft w:val="480"/>
          <w:marRight w:val="0"/>
          <w:marTop w:val="0"/>
          <w:marBottom w:val="0"/>
          <w:divBdr>
            <w:top w:val="none" w:sz="0" w:space="0" w:color="auto"/>
            <w:left w:val="none" w:sz="0" w:space="0" w:color="auto"/>
            <w:bottom w:val="none" w:sz="0" w:space="0" w:color="auto"/>
            <w:right w:val="none" w:sz="0" w:space="0" w:color="auto"/>
          </w:divBdr>
        </w:div>
        <w:div w:id="1799564237">
          <w:marLeft w:val="480"/>
          <w:marRight w:val="0"/>
          <w:marTop w:val="0"/>
          <w:marBottom w:val="0"/>
          <w:divBdr>
            <w:top w:val="none" w:sz="0" w:space="0" w:color="auto"/>
            <w:left w:val="none" w:sz="0" w:space="0" w:color="auto"/>
            <w:bottom w:val="none" w:sz="0" w:space="0" w:color="auto"/>
            <w:right w:val="none" w:sz="0" w:space="0" w:color="auto"/>
          </w:divBdr>
        </w:div>
        <w:div w:id="1802992130">
          <w:marLeft w:val="480"/>
          <w:marRight w:val="0"/>
          <w:marTop w:val="0"/>
          <w:marBottom w:val="0"/>
          <w:divBdr>
            <w:top w:val="none" w:sz="0" w:space="0" w:color="auto"/>
            <w:left w:val="none" w:sz="0" w:space="0" w:color="auto"/>
            <w:bottom w:val="none" w:sz="0" w:space="0" w:color="auto"/>
            <w:right w:val="none" w:sz="0" w:space="0" w:color="auto"/>
          </w:divBdr>
        </w:div>
        <w:div w:id="1493179398">
          <w:marLeft w:val="480"/>
          <w:marRight w:val="0"/>
          <w:marTop w:val="0"/>
          <w:marBottom w:val="0"/>
          <w:divBdr>
            <w:top w:val="none" w:sz="0" w:space="0" w:color="auto"/>
            <w:left w:val="none" w:sz="0" w:space="0" w:color="auto"/>
            <w:bottom w:val="none" w:sz="0" w:space="0" w:color="auto"/>
            <w:right w:val="none" w:sz="0" w:space="0" w:color="auto"/>
          </w:divBdr>
        </w:div>
        <w:div w:id="600650031">
          <w:marLeft w:val="480"/>
          <w:marRight w:val="0"/>
          <w:marTop w:val="0"/>
          <w:marBottom w:val="0"/>
          <w:divBdr>
            <w:top w:val="none" w:sz="0" w:space="0" w:color="auto"/>
            <w:left w:val="none" w:sz="0" w:space="0" w:color="auto"/>
            <w:bottom w:val="none" w:sz="0" w:space="0" w:color="auto"/>
            <w:right w:val="none" w:sz="0" w:space="0" w:color="auto"/>
          </w:divBdr>
        </w:div>
        <w:div w:id="1642615912">
          <w:marLeft w:val="480"/>
          <w:marRight w:val="0"/>
          <w:marTop w:val="0"/>
          <w:marBottom w:val="0"/>
          <w:divBdr>
            <w:top w:val="none" w:sz="0" w:space="0" w:color="auto"/>
            <w:left w:val="none" w:sz="0" w:space="0" w:color="auto"/>
            <w:bottom w:val="none" w:sz="0" w:space="0" w:color="auto"/>
            <w:right w:val="none" w:sz="0" w:space="0" w:color="auto"/>
          </w:divBdr>
        </w:div>
        <w:div w:id="984429634">
          <w:marLeft w:val="480"/>
          <w:marRight w:val="0"/>
          <w:marTop w:val="0"/>
          <w:marBottom w:val="0"/>
          <w:divBdr>
            <w:top w:val="none" w:sz="0" w:space="0" w:color="auto"/>
            <w:left w:val="none" w:sz="0" w:space="0" w:color="auto"/>
            <w:bottom w:val="none" w:sz="0" w:space="0" w:color="auto"/>
            <w:right w:val="none" w:sz="0" w:space="0" w:color="auto"/>
          </w:divBdr>
        </w:div>
        <w:div w:id="1637491227">
          <w:marLeft w:val="480"/>
          <w:marRight w:val="0"/>
          <w:marTop w:val="0"/>
          <w:marBottom w:val="0"/>
          <w:divBdr>
            <w:top w:val="none" w:sz="0" w:space="0" w:color="auto"/>
            <w:left w:val="none" w:sz="0" w:space="0" w:color="auto"/>
            <w:bottom w:val="none" w:sz="0" w:space="0" w:color="auto"/>
            <w:right w:val="none" w:sz="0" w:space="0" w:color="auto"/>
          </w:divBdr>
        </w:div>
        <w:div w:id="1866942512">
          <w:marLeft w:val="480"/>
          <w:marRight w:val="0"/>
          <w:marTop w:val="0"/>
          <w:marBottom w:val="0"/>
          <w:divBdr>
            <w:top w:val="none" w:sz="0" w:space="0" w:color="auto"/>
            <w:left w:val="none" w:sz="0" w:space="0" w:color="auto"/>
            <w:bottom w:val="none" w:sz="0" w:space="0" w:color="auto"/>
            <w:right w:val="none" w:sz="0" w:space="0" w:color="auto"/>
          </w:divBdr>
        </w:div>
        <w:div w:id="1952861678">
          <w:marLeft w:val="480"/>
          <w:marRight w:val="0"/>
          <w:marTop w:val="0"/>
          <w:marBottom w:val="0"/>
          <w:divBdr>
            <w:top w:val="none" w:sz="0" w:space="0" w:color="auto"/>
            <w:left w:val="none" w:sz="0" w:space="0" w:color="auto"/>
            <w:bottom w:val="none" w:sz="0" w:space="0" w:color="auto"/>
            <w:right w:val="none" w:sz="0" w:space="0" w:color="auto"/>
          </w:divBdr>
        </w:div>
        <w:div w:id="996807020">
          <w:marLeft w:val="480"/>
          <w:marRight w:val="0"/>
          <w:marTop w:val="0"/>
          <w:marBottom w:val="0"/>
          <w:divBdr>
            <w:top w:val="none" w:sz="0" w:space="0" w:color="auto"/>
            <w:left w:val="none" w:sz="0" w:space="0" w:color="auto"/>
            <w:bottom w:val="none" w:sz="0" w:space="0" w:color="auto"/>
            <w:right w:val="none" w:sz="0" w:space="0" w:color="auto"/>
          </w:divBdr>
        </w:div>
      </w:divsChild>
    </w:div>
    <w:div w:id="1466315002">
      <w:bodyDiv w:val="1"/>
      <w:marLeft w:val="0"/>
      <w:marRight w:val="0"/>
      <w:marTop w:val="0"/>
      <w:marBottom w:val="0"/>
      <w:divBdr>
        <w:top w:val="none" w:sz="0" w:space="0" w:color="auto"/>
        <w:left w:val="none" w:sz="0" w:space="0" w:color="auto"/>
        <w:bottom w:val="none" w:sz="0" w:space="0" w:color="auto"/>
        <w:right w:val="none" w:sz="0" w:space="0" w:color="auto"/>
      </w:divBdr>
    </w:div>
    <w:div w:id="1466847037">
      <w:bodyDiv w:val="1"/>
      <w:marLeft w:val="0"/>
      <w:marRight w:val="0"/>
      <w:marTop w:val="0"/>
      <w:marBottom w:val="0"/>
      <w:divBdr>
        <w:top w:val="none" w:sz="0" w:space="0" w:color="auto"/>
        <w:left w:val="none" w:sz="0" w:space="0" w:color="auto"/>
        <w:bottom w:val="none" w:sz="0" w:space="0" w:color="auto"/>
        <w:right w:val="none" w:sz="0" w:space="0" w:color="auto"/>
      </w:divBdr>
    </w:div>
    <w:div w:id="1466892620">
      <w:bodyDiv w:val="1"/>
      <w:marLeft w:val="0"/>
      <w:marRight w:val="0"/>
      <w:marTop w:val="0"/>
      <w:marBottom w:val="0"/>
      <w:divBdr>
        <w:top w:val="none" w:sz="0" w:space="0" w:color="auto"/>
        <w:left w:val="none" w:sz="0" w:space="0" w:color="auto"/>
        <w:bottom w:val="none" w:sz="0" w:space="0" w:color="auto"/>
        <w:right w:val="none" w:sz="0" w:space="0" w:color="auto"/>
      </w:divBdr>
      <w:divsChild>
        <w:div w:id="1064985414">
          <w:marLeft w:val="480"/>
          <w:marRight w:val="0"/>
          <w:marTop w:val="0"/>
          <w:marBottom w:val="0"/>
          <w:divBdr>
            <w:top w:val="none" w:sz="0" w:space="0" w:color="auto"/>
            <w:left w:val="none" w:sz="0" w:space="0" w:color="auto"/>
            <w:bottom w:val="none" w:sz="0" w:space="0" w:color="auto"/>
            <w:right w:val="none" w:sz="0" w:space="0" w:color="auto"/>
          </w:divBdr>
        </w:div>
        <w:div w:id="738098379">
          <w:marLeft w:val="480"/>
          <w:marRight w:val="0"/>
          <w:marTop w:val="0"/>
          <w:marBottom w:val="0"/>
          <w:divBdr>
            <w:top w:val="none" w:sz="0" w:space="0" w:color="auto"/>
            <w:left w:val="none" w:sz="0" w:space="0" w:color="auto"/>
            <w:bottom w:val="none" w:sz="0" w:space="0" w:color="auto"/>
            <w:right w:val="none" w:sz="0" w:space="0" w:color="auto"/>
          </w:divBdr>
        </w:div>
        <w:div w:id="349070772">
          <w:marLeft w:val="480"/>
          <w:marRight w:val="0"/>
          <w:marTop w:val="0"/>
          <w:marBottom w:val="0"/>
          <w:divBdr>
            <w:top w:val="none" w:sz="0" w:space="0" w:color="auto"/>
            <w:left w:val="none" w:sz="0" w:space="0" w:color="auto"/>
            <w:bottom w:val="none" w:sz="0" w:space="0" w:color="auto"/>
            <w:right w:val="none" w:sz="0" w:space="0" w:color="auto"/>
          </w:divBdr>
        </w:div>
        <w:div w:id="1268080321">
          <w:marLeft w:val="480"/>
          <w:marRight w:val="0"/>
          <w:marTop w:val="0"/>
          <w:marBottom w:val="0"/>
          <w:divBdr>
            <w:top w:val="none" w:sz="0" w:space="0" w:color="auto"/>
            <w:left w:val="none" w:sz="0" w:space="0" w:color="auto"/>
            <w:bottom w:val="none" w:sz="0" w:space="0" w:color="auto"/>
            <w:right w:val="none" w:sz="0" w:space="0" w:color="auto"/>
          </w:divBdr>
        </w:div>
        <w:div w:id="621156281">
          <w:marLeft w:val="480"/>
          <w:marRight w:val="0"/>
          <w:marTop w:val="0"/>
          <w:marBottom w:val="0"/>
          <w:divBdr>
            <w:top w:val="none" w:sz="0" w:space="0" w:color="auto"/>
            <w:left w:val="none" w:sz="0" w:space="0" w:color="auto"/>
            <w:bottom w:val="none" w:sz="0" w:space="0" w:color="auto"/>
            <w:right w:val="none" w:sz="0" w:space="0" w:color="auto"/>
          </w:divBdr>
        </w:div>
        <w:div w:id="326515433">
          <w:marLeft w:val="480"/>
          <w:marRight w:val="0"/>
          <w:marTop w:val="0"/>
          <w:marBottom w:val="0"/>
          <w:divBdr>
            <w:top w:val="none" w:sz="0" w:space="0" w:color="auto"/>
            <w:left w:val="none" w:sz="0" w:space="0" w:color="auto"/>
            <w:bottom w:val="none" w:sz="0" w:space="0" w:color="auto"/>
            <w:right w:val="none" w:sz="0" w:space="0" w:color="auto"/>
          </w:divBdr>
        </w:div>
        <w:div w:id="57097100">
          <w:marLeft w:val="480"/>
          <w:marRight w:val="0"/>
          <w:marTop w:val="0"/>
          <w:marBottom w:val="0"/>
          <w:divBdr>
            <w:top w:val="none" w:sz="0" w:space="0" w:color="auto"/>
            <w:left w:val="none" w:sz="0" w:space="0" w:color="auto"/>
            <w:bottom w:val="none" w:sz="0" w:space="0" w:color="auto"/>
            <w:right w:val="none" w:sz="0" w:space="0" w:color="auto"/>
          </w:divBdr>
        </w:div>
        <w:div w:id="2139906935">
          <w:marLeft w:val="480"/>
          <w:marRight w:val="0"/>
          <w:marTop w:val="0"/>
          <w:marBottom w:val="0"/>
          <w:divBdr>
            <w:top w:val="none" w:sz="0" w:space="0" w:color="auto"/>
            <w:left w:val="none" w:sz="0" w:space="0" w:color="auto"/>
            <w:bottom w:val="none" w:sz="0" w:space="0" w:color="auto"/>
            <w:right w:val="none" w:sz="0" w:space="0" w:color="auto"/>
          </w:divBdr>
        </w:div>
        <w:div w:id="1806655637">
          <w:marLeft w:val="480"/>
          <w:marRight w:val="0"/>
          <w:marTop w:val="0"/>
          <w:marBottom w:val="0"/>
          <w:divBdr>
            <w:top w:val="none" w:sz="0" w:space="0" w:color="auto"/>
            <w:left w:val="none" w:sz="0" w:space="0" w:color="auto"/>
            <w:bottom w:val="none" w:sz="0" w:space="0" w:color="auto"/>
            <w:right w:val="none" w:sz="0" w:space="0" w:color="auto"/>
          </w:divBdr>
        </w:div>
        <w:div w:id="1742479461">
          <w:marLeft w:val="480"/>
          <w:marRight w:val="0"/>
          <w:marTop w:val="0"/>
          <w:marBottom w:val="0"/>
          <w:divBdr>
            <w:top w:val="none" w:sz="0" w:space="0" w:color="auto"/>
            <w:left w:val="none" w:sz="0" w:space="0" w:color="auto"/>
            <w:bottom w:val="none" w:sz="0" w:space="0" w:color="auto"/>
            <w:right w:val="none" w:sz="0" w:space="0" w:color="auto"/>
          </w:divBdr>
        </w:div>
        <w:div w:id="1717970675">
          <w:marLeft w:val="480"/>
          <w:marRight w:val="0"/>
          <w:marTop w:val="0"/>
          <w:marBottom w:val="0"/>
          <w:divBdr>
            <w:top w:val="none" w:sz="0" w:space="0" w:color="auto"/>
            <w:left w:val="none" w:sz="0" w:space="0" w:color="auto"/>
            <w:bottom w:val="none" w:sz="0" w:space="0" w:color="auto"/>
            <w:right w:val="none" w:sz="0" w:space="0" w:color="auto"/>
          </w:divBdr>
        </w:div>
        <w:div w:id="1513645978">
          <w:marLeft w:val="480"/>
          <w:marRight w:val="0"/>
          <w:marTop w:val="0"/>
          <w:marBottom w:val="0"/>
          <w:divBdr>
            <w:top w:val="none" w:sz="0" w:space="0" w:color="auto"/>
            <w:left w:val="none" w:sz="0" w:space="0" w:color="auto"/>
            <w:bottom w:val="none" w:sz="0" w:space="0" w:color="auto"/>
            <w:right w:val="none" w:sz="0" w:space="0" w:color="auto"/>
          </w:divBdr>
        </w:div>
        <w:div w:id="447898300">
          <w:marLeft w:val="480"/>
          <w:marRight w:val="0"/>
          <w:marTop w:val="0"/>
          <w:marBottom w:val="0"/>
          <w:divBdr>
            <w:top w:val="none" w:sz="0" w:space="0" w:color="auto"/>
            <w:left w:val="none" w:sz="0" w:space="0" w:color="auto"/>
            <w:bottom w:val="none" w:sz="0" w:space="0" w:color="auto"/>
            <w:right w:val="none" w:sz="0" w:space="0" w:color="auto"/>
          </w:divBdr>
        </w:div>
        <w:div w:id="1674457629">
          <w:marLeft w:val="480"/>
          <w:marRight w:val="0"/>
          <w:marTop w:val="0"/>
          <w:marBottom w:val="0"/>
          <w:divBdr>
            <w:top w:val="none" w:sz="0" w:space="0" w:color="auto"/>
            <w:left w:val="none" w:sz="0" w:space="0" w:color="auto"/>
            <w:bottom w:val="none" w:sz="0" w:space="0" w:color="auto"/>
            <w:right w:val="none" w:sz="0" w:space="0" w:color="auto"/>
          </w:divBdr>
        </w:div>
        <w:div w:id="513881480">
          <w:marLeft w:val="480"/>
          <w:marRight w:val="0"/>
          <w:marTop w:val="0"/>
          <w:marBottom w:val="0"/>
          <w:divBdr>
            <w:top w:val="none" w:sz="0" w:space="0" w:color="auto"/>
            <w:left w:val="none" w:sz="0" w:space="0" w:color="auto"/>
            <w:bottom w:val="none" w:sz="0" w:space="0" w:color="auto"/>
            <w:right w:val="none" w:sz="0" w:space="0" w:color="auto"/>
          </w:divBdr>
        </w:div>
        <w:div w:id="788206696">
          <w:marLeft w:val="480"/>
          <w:marRight w:val="0"/>
          <w:marTop w:val="0"/>
          <w:marBottom w:val="0"/>
          <w:divBdr>
            <w:top w:val="none" w:sz="0" w:space="0" w:color="auto"/>
            <w:left w:val="none" w:sz="0" w:space="0" w:color="auto"/>
            <w:bottom w:val="none" w:sz="0" w:space="0" w:color="auto"/>
            <w:right w:val="none" w:sz="0" w:space="0" w:color="auto"/>
          </w:divBdr>
        </w:div>
        <w:div w:id="1917666740">
          <w:marLeft w:val="480"/>
          <w:marRight w:val="0"/>
          <w:marTop w:val="0"/>
          <w:marBottom w:val="0"/>
          <w:divBdr>
            <w:top w:val="none" w:sz="0" w:space="0" w:color="auto"/>
            <w:left w:val="none" w:sz="0" w:space="0" w:color="auto"/>
            <w:bottom w:val="none" w:sz="0" w:space="0" w:color="auto"/>
            <w:right w:val="none" w:sz="0" w:space="0" w:color="auto"/>
          </w:divBdr>
        </w:div>
        <w:div w:id="530218056">
          <w:marLeft w:val="480"/>
          <w:marRight w:val="0"/>
          <w:marTop w:val="0"/>
          <w:marBottom w:val="0"/>
          <w:divBdr>
            <w:top w:val="none" w:sz="0" w:space="0" w:color="auto"/>
            <w:left w:val="none" w:sz="0" w:space="0" w:color="auto"/>
            <w:bottom w:val="none" w:sz="0" w:space="0" w:color="auto"/>
            <w:right w:val="none" w:sz="0" w:space="0" w:color="auto"/>
          </w:divBdr>
        </w:div>
        <w:div w:id="81998455">
          <w:marLeft w:val="480"/>
          <w:marRight w:val="0"/>
          <w:marTop w:val="0"/>
          <w:marBottom w:val="0"/>
          <w:divBdr>
            <w:top w:val="none" w:sz="0" w:space="0" w:color="auto"/>
            <w:left w:val="none" w:sz="0" w:space="0" w:color="auto"/>
            <w:bottom w:val="none" w:sz="0" w:space="0" w:color="auto"/>
            <w:right w:val="none" w:sz="0" w:space="0" w:color="auto"/>
          </w:divBdr>
        </w:div>
        <w:div w:id="58871036">
          <w:marLeft w:val="480"/>
          <w:marRight w:val="0"/>
          <w:marTop w:val="0"/>
          <w:marBottom w:val="0"/>
          <w:divBdr>
            <w:top w:val="none" w:sz="0" w:space="0" w:color="auto"/>
            <w:left w:val="none" w:sz="0" w:space="0" w:color="auto"/>
            <w:bottom w:val="none" w:sz="0" w:space="0" w:color="auto"/>
            <w:right w:val="none" w:sz="0" w:space="0" w:color="auto"/>
          </w:divBdr>
        </w:div>
        <w:div w:id="1808430126">
          <w:marLeft w:val="480"/>
          <w:marRight w:val="0"/>
          <w:marTop w:val="0"/>
          <w:marBottom w:val="0"/>
          <w:divBdr>
            <w:top w:val="none" w:sz="0" w:space="0" w:color="auto"/>
            <w:left w:val="none" w:sz="0" w:space="0" w:color="auto"/>
            <w:bottom w:val="none" w:sz="0" w:space="0" w:color="auto"/>
            <w:right w:val="none" w:sz="0" w:space="0" w:color="auto"/>
          </w:divBdr>
        </w:div>
        <w:div w:id="672687150">
          <w:marLeft w:val="480"/>
          <w:marRight w:val="0"/>
          <w:marTop w:val="0"/>
          <w:marBottom w:val="0"/>
          <w:divBdr>
            <w:top w:val="none" w:sz="0" w:space="0" w:color="auto"/>
            <w:left w:val="none" w:sz="0" w:space="0" w:color="auto"/>
            <w:bottom w:val="none" w:sz="0" w:space="0" w:color="auto"/>
            <w:right w:val="none" w:sz="0" w:space="0" w:color="auto"/>
          </w:divBdr>
        </w:div>
        <w:div w:id="1351372688">
          <w:marLeft w:val="480"/>
          <w:marRight w:val="0"/>
          <w:marTop w:val="0"/>
          <w:marBottom w:val="0"/>
          <w:divBdr>
            <w:top w:val="none" w:sz="0" w:space="0" w:color="auto"/>
            <w:left w:val="none" w:sz="0" w:space="0" w:color="auto"/>
            <w:bottom w:val="none" w:sz="0" w:space="0" w:color="auto"/>
            <w:right w:val="none" w:sz="0" w:space="0" w:color="auto"/>
          </w:divBdr>
        </w:div>
        <w:div w:id="2041472864">
          <w:marLeft w:val="480"/>
          <w:marRight w:val="0"/>
          <w:marTop w:val="0"/>
          <w:marBottom w:val="0"/>
          <w:divBdr>
            <w:top w:val="none" w:sz="0" w:space="0" w:color="auto"/>
            <w:left w:val="none" w:sz="0" w:space="0" w:color="auto"/>
            <w:bottom w:val="none" w:sz="0" w:space="0" w:color="auto"/>
            <w:right w:val="none" w:sz="0" w:space="0" w:color="auto"/>
          </w:divBdr>
        </w:div>
        <w:div w:id="1893732162">
          <w:marLeft w:val="480"/>
          <w:marRight w:val="0"/>
          <w:marTop w:val="0"/>
          <w:marBottom w:val="0"/>
          <w:divBdr>
            <w:top w:val="none" w:sz="0" w:space="0" w:color="auto"/>
            <w:left w:val="none" w:sz="0" w:space="0" w:color="auto"/>
            <w:bottom w:val="none" w:sz="0" w:space="0" w:color="auto"/>
            <w:right w:val="none" w:sz="0" w:space="0" w:color="auto"/>
          </w:divBdr>
        </w:div>
        <w:div w:id="1704132704">
          <w:marLeft w:val="480"/>
          <w:marRight w:val="0"/>
          <w:marTop w:val="0"/>
          <w:marBottom w:val="0"/>
          <w:divBdr>
            <w:top w:val="none" w:sz="0" w:space="0" w:color="auto"/>
            <w:left w:val="none" w:sz="0" w:space="0" w:color="auto"/>
            <w:bottom w:val="none" w:sz="0" w:space="0" w:color="auto"/>
            <w:right w:val="none" w:sz="0" w:space="0" w:color="auto"/>
          </w:divBdr>
        </w:div>
        <w:div w:id="1832601258">
          <w:marLeft w:val="480"/>
          <w:marRight w:val="0"/>
          <w:marTop w:val="0"/>
          <w:marBottom w:val="0"/>
          <w:divBdr>
            <w:top w:val="none" w:sz="0" w:space="0" w:color="auto"/>
            <w:left w:val="none" w:sz="0" w:space="0" w:color="auto"/>
            <w:bottom w:val="none" w:sz="0" w:space="0" w:color="auto"/>
            <w:right w:val="none" w:sz="0" w:space="0" w:color="auto"/>
          </w:divBdr>
        </w:div>
        <w:div w:id="114254534">
          <w:marLeft w:val="480"/>
          <w:marRight w:val="0"/>
          <w:marTop w:val="0"/>
          <w:marBottom w:val="0"/>
          <w:divBdr>
            <w:top w:val="none" w:sz="0" w:space="0" w:color="auto"/>
            <w:left w:val="none" w:sz="0" w:space="0" w:color="auto"/>
            <w:bottom w:val="none" w:sz="0" w:space="0" w:color="auto"/>
            <w:right w:val="none" w:sz="0" w:space="0" w:color="auto"/>
          </w:divBdr>
        </w:div>
        <w:div w:id="1800953708">
          <w:marLeft w:val="480"/>
          <w:marRight w:val="0"/>
          <w:marTop w:val="0"/>
          <w:marBottom w:val="0"/>
          <w:divBdr>
            <w:top w:val="none" w:sz="0" w:space="0" w:color="auto"/>
            <w:left w:val="none" w:sz="0" w:space="0" w:color="auto"/>
            <w:bottom w:val="none" w:sz="0" w:space="0" w:color="auto"/>
            <w:right w:val="none" w:sz="0" w:space="0" w:color="auto"/>
          </w:divBdr>
        </w:div>
        <w:div w:id="1228805197">
          <w:marLeft w:val="480"/>
          <w:marRight w:val="0"/>
          <w:marTop w:val="0"/>
          <w:marBottom w:val="0"/>
          <w:divBdr>
            <w:top w:val="none" w:sz="0" w:space="0" w:color="auto"/>
            <w:left w:val="none" w:sz="0" w:space="0" w:color="auto"/>
            <w:bottom w:val="none" w:sz="0" w:space="0" w:color="auto"/>
            <w:right w:val="none" w:sz="0" w:space="0" w:color="auto"/>
          </w:divBdr>
        </w:div>
        <w:div w:id="1530756904">
          <w:marLeft w:val="480"/>
          <w:marRight w:val="0"/>
          <w:marTop w:val="0"/>
          <w:marBottom w:val="0"/>
          <w:divBdr>
            <w:top w:val="none" w:sz="0" w:space="0" w:color="auto"/>
            <w:left w:val="none" w:sz="0" w:space="0" w:color="auto"/>
            <w:bottom w:val="none" w:sz="0" w:space="0" w:color="auto"/>
            <w:right w:val="none" w:sz="0" w:space="0" w:color="auto"/>
          </w:divBdr>
        </w:div>
        <w:div w:id="1465662305">
          <w:marLeft w:val="480"/>
          <w:marRight w:val="0"/>
          <w:marTop w:val="0"/>
          <w:marBottom w:val="0"/>
          <w:divBdr>
            <w:top w:val="none" w:sz="0" w:space="0" w:color="auto"/>
            <w:left w:val="none" w:sz="0" w:space="0" w:color="auto"/>
            <w:bottom w:val="none" w:sz="0" w:space="0" w:color="auto"/>
            <w:right w:val="none" w:sz="0" w:space="0" w:color="auto"/>
          </w:divBdr>
        </w:div>
        <w:div w:id="465201909">
          <w:marLeft w:val="480"/>
          <w:marRight w:val="0"/>
          <w:marTop w:val="0"/>
          <w:marBottom w:val="0"/>
          <w:divBdr>
            <w:top w:val="none" w:sz="0" w:space="0" w:color="auto"/>
            <w:left w:val="none" w:sz="0" w:space="0" w:color="auto"/>
            <w:bottom w:val="none" w:sz="0" w:space="0" w:color="auto"/>
            <w:right w:val="none" w:sz="0" w:space="0" w:color="auto"/>
          </w:divBdr>
        </w:div>
      </w:divsChild>
    </w:div>
    <w:div w:id="1467160293">
      <w:bodyDiv w:val="1"/>
      <w:marLeft w:val="0"/>
      <w:marRight w:val="0"/>
      <w:marTop w:val="0"/>
      <w:marBottom w:val="0"/>
      <w:divBdr>
        <w:top w:val="none" w:sz="0" w:space="0" w:color="auto"/>
        <w:left w:val="none" w:sz="0" w:space="0" w:color="auto"/>
        <w:bottom w:val="none" w:sz="0" w:space="0" w:color="auto"/>
        <w:right w:val="none" w:sz="0" w:space="0" w:color="auto"/>
      </w:divBdr>
    </w:div>
    <w:div w:id="1467552044">
      <w:bodyDiv w:val="1"/>
      <w:marLeft w:val="0"/>
      <w:marRight w:val="0"/>
      <w:marTop w:val="0"/>
      <w:marBottom w:val="0"/>
      <w:divBdr>
        <w:top w:val="none" w:sz="0" w:space="0" w:color="auto"/>
        <w:left w:val="none" w:sz="0" w:space="0" w:color="auto"/>
        <w:bottom w:val="none" w:sz="0" w:space="0" w:color="auto"/>
        <w:right w:val="none" w:sz="0" w:space="0" w:color="auto"/>
      </w:divBdr>
    </w:div>
    <w:div w:id="1467699715">
      <w:bodyDiv w:val="1"/>
      <w:marLeft w:val="0"/>
      <w:marRight w:val="0"/>
      <w:marTop w:val="0"/>
      <w:marBottom w:val="0"/>
      <w:divBdr>
        <w:top w:val="none" w:sz="0" w:space="0" w:color="auto"/>
        <w:left w:val="none" w:sz="0" w:space="0" w:color="auto"/>
        <w:bottom w:val="none" w:sz="0" w:space="0" w:color="auto"/>
        <w:right w:val="none" w:sz="0" w:space="0" w:color="auto"/>
      </w:divBdr>
    </w:div>
    <w:div w:id="1467744455">
      <w:bodyDiv w:val="1"/>
      <w:marLeft w:val="0"/>
      <w:marRight w:val="0"/>
      <w:marTop w:val="0"/>
      <w:marBottom w:val="0"/>
      <w:divBdr>
        <w:top w:val="none" w:sz="0" w:space="0" w:color="auto"/>
        <w:left w:val="none" w:sz="0" w:space="0" w:color="auto"/>
        <w:bottom w:val="none" w:sz="0" w:space="0" w:color="auto"/>
        <w:right w:val="none" w:sz="0" w:space="0" w:color="auto"/>
      </w:divBdr>
    </w:div>
    <w:div w:id="1468621090">
      <w:bodyDiv w:val="1"/>
      <w:marLeft w:val="0"/>
      <w:marRight w:val="0"/>
      <w:marTop w:val="0"/>
      <w:marBottom w:val="0"/>
      <w:divBdr>
        <w:top w:val="none" w:sz="0" w:space="0" w:color="auto"/>
        <w:left w:val="none" w:sz="0" w:space="0" w:color="auto"/>
        <w:bottom w:val="none" w:sz="0" w:space="0" w:color="auto"/>
        <w:right w:val="none" w:sz="0" w:space="0" w:color="auto"/>
      </w:divBdr>
    </w:div>
    <w:div w:id="1469009863">
      <w:bodyDiv w:val="1"/>
      <w:marLeft w:val="0"/>
      <w:marRight w:val="0"/>
      <w:marTop w:val="0"/>
      <w:marBottom w:val="0"/>
      <w:divBdr>
        <w:top w:val="none" w:sz="0" w:space="0" w:color="auto"/>
        <w:left w:val="none" w:sz="0" w:space="0" w:color="auto"/>
        <w:bottom w:val="none" w:sz="0" w:space="0" w:color="auto"/>
        <w:right w:val="none" w:sz="0" w:space="0" w:color="auto"/>
      </w:divBdr>
    </w:div>
    <w:div w:id="1469322308">
      <w:bodyDiv w:val="1"/>
      <w:marLeft w:val="0"/>
      <w:marRight w:val="0"/>
      <w:marTop w:val="0"/>
      <w:marBottom w:val="0"/>
      <w:divBdr>
        <w:top w:val="none" w:sz="0" w:space="0" w:color="auto"/>
        <w:left w:val="none" w:sz="0" w:space="0" w:color="auto"/>
        <w:bottom w:val="none" w:sz="0" w:space="0" w:color="auto"/>
        <w:right w:val="none" w:sz="0" w:space="0" w:color="auto"/>
      </w:divBdr>
    </w:div>
    <w:div w:id="1469472487">
      <w:bodyDiv w:val="1"/>
      <w:marLeft w:val="0"/>
      <w:marRight w:val="0"/>
      <w:marTop w:val="0"/>
      <w:marBottom w:val="0"/>
      <w:divBdr>
        <w:top w:val="none" w:sz="0" w:space="0" w:color="auto"/>
        <w:left w:val="none" w:sz="0" w:space="0" w:color="auto"/>
        <w:bottom w:val="none" w:sz="0" w:space="0" w:color="auto"/>
        <w:right w:val="none" w:sz="0" w:space="0" w:color="auto"/>
      </w:divBdr>
    </w:div>
    <w:div w:id="1469590903">
      <w:bodyDiv w:val="1"/>
      <w:marLeft w:val="0"/>
      <w:marRight w:val="0"/>
      <w:marTop w:val="0"/>
      <w:marBottom w:val="0"/>
      <w:divBdr>
        <w:top w:val="none" w:sz="0" w:space="0" w:color="auto"/>
        <w:left w:val="none" w:sz="0" w:space="0" w:color="auto"/>
        <w:bottom w:val="none" w:sz="0" w:space="0" w:color="auto"/>
        <w:right w:val="none" w:sz="0" w:space="0" w:color="auto"/>
      </w:divBdr>
    </w:div>
    <w:div w:id="1469741348">
      <w:bodyDiv w:val="1"/>
      <w:marLeft w:val="0"/>
      <w:marRight w:val="0"/>
      <w:marTop w:val="0"/>
      <w:marBottom w:val="0"/>
      <w:divBdr>
        <w:top w:val="none" w:sz="0" w:space="0" w:color="auto"/>
        <w:left w:val="none" w:sz="0" w:space="0" w:color="auto"/>
        <w:bottom w:val="none" w:sz="0" w:space="0" w:color="auto"/>
        <w:right w:val="none" w:sz="0" w:space="0" w:color="auto"/>
      </w:divBdr>
    </w:div>
    <w:div w:id="1470393222">
      <w:bodyDiv w:val="1"/>
      <w:marLeft w:val="0"/>
      <w:marRight w:val="0"/>
      <w:marTop w:val="0"/>
      <w:marBottom w:val="0"/>
      <w:divBdr>
        <w:top w:val="none" w:sz="0" w:space="0" w:color="auto"/>
        <w:left w:val="none" w:sz="0" w:space="0" w:color="auto"/>
        <w:bottom w:val="none" w:sz="0" w:space="0" w:color="auto"/>
        <w:right w:val="none" w:sz="0" w:space="0" w:color="auto"/>
      </w:divBdr>
    </w:div>
    <w:div w:id="1470438397">
      <w:bodyDiv w:val="1"/>
      <w:marLeft w:val="0"/>
      <w:marRight w:val="0"/>
      <w:marTop w:val="0"/>
      <w:marBottom w:val="0"/>
      <w:divBdr>
        <w:top w:val="none" w:sz="0" w:space="0" w:color="auto"/>
        <w:left w:val="none" w:sz="0" w:space="0" w:color="auto"/>
        <w:bottom w:val="none" w:sz="0" w:space="0" w:color="auto"/>
        <w:right w:val="none" w:sz="0" w:space="0" w:color="auto"/>
      </w:divBdr>
    </w:div>
    <w:div w:id="1470780438">
      <w:bodyDiv w:val="1"/>
      <w:marLeft w:val="0"/>
      <w:marRight w:val="0"/>
      <w:marTop w:val="0"/>
      <w:marBottom w:val="0"/>
      <w:divBdr>
        <w:top w:val="none" w:sz="0" w:space="0" w:color="auto"/>
        <w:left w:val="none" w:sz="0" w:space="0" w:color="auto"/>
        <w:bottom w:val="none" w:sz="0" w:space="0" w:color="auto"/>
        <w:right w:val="none" w:sz="0" w:space="0" w:color="auto"/>
      </w:divBdr>
    </w:div>
    <w:div w:id="1470830084">
      <w:bodyDiv w:val="1"/>
      <w:marLeft w:val="0"/>
      <w:marRight w:val="0"/>
      <w:marTop w:val="0"/>
      <w:marBottom w:val="0"/>
      <w:divBdr>
        <w:top w:val="none" w:sz="0" w:space="0" w:color="auto"/>
        <w:left w:val="none" w:sz="0" w:space="0" w:color="auto"/>
        <w:bottom w:val="none" w:sz="0" w:space="0" w:color="auto"/>
        <w:right w:val="none" w:sz="0" w:space="0" w:color="auto"/>
      </w:divBdr>
    </w:div>
    <w:div w:id="1471052959">
      <w:bodyDiv w:val="1"/>
      <w:marLeft w:val="0"/>
      <w:marRight w:val="0"/>
      <w:marTop w:val="0"/>
      <w:marBottom w:val="0"/>
      <w:divBdr>
        <w:top w:val="none" w:sz="0" w:space="0" w:color="auto"/>
        <w:left w:val="none" w:sz="0" w:space="0" w:color="auto"/>
        <w:bottom w:val="none" w:sz="0" w:space="0" w:color="auto"/>
        <w:right w:val="none" w:sz="0" w:space="0" w:color="auto"/>
      </w:divBdr>
    </w:div>
    <w:div w:id="1471241351">
      <w:bodyDiv w:val="1"/>
      <w:marLeft w:val="0"/>
      <w:marRight w:val="0"/>
      <w:marTop w:val="0"/>
      <w:marBottom w:val="0"/>
      <w:divBdr>
        <w:top w:val="none" w:sz="0" w:space="0" w:color="auto"/>
        <w:left w:val="none" w:sz="0" w:space="0" w:color="auto"/>
        <w:bottom w:val="none" w:sz="0" w:space="0" w:color="auto"/>
        <w:right w:val="none" w:sz="0" w:space="0" w:color="auto"/>
      </w:divBdr>
    </w:div>
    <w:div w:id="1471479938">
      <w:bodyDiv w:val="1"/>
      <w:marLeft w:val="0"/>
      <w:marRight w:val="0"/>
      <w:marTop w:val="0"/>
      <w:marBottom w:val="0"/>
      <w:divBdr>
        <w:top w:val="none" w:sz="0" w:space="0" w:color="auto"/>
        <w:left w:val="none" w:sz="0" w:space="0" w:color="auto"/>
        <w:bottom w:val="none" w:sz="0" w:space="0" w:color="auto"/>
        <w:right w:val="none" w:sz="0" w:space="0" w:color="auto"/>
      </w:divBdr>
    </w:div>
    <w:div w:id="1472015016">
      <w:bodyDiv w:val="1"/>
      <w:marLeft w:val="0"/>
      <w:marRight w:val="0"/>
      <w:marTop w:val="0"/>
      <w:marBottom w:val="0"/>
      <w:divBdr>
        <w:top w:val="none" w:sz="0" w:space="0" w:color="auto"/>
        <w:left w:val="none" w:sz="0" w:space="0" w:color="auto"/>
        <w:bottom w:val="none" w:sz="0" w:space="0" w:color="auto"/>
        <w:right w:val="none" w:sz="0" w:space="0" w:color="auto"/>
      </w:divBdr>
    </w:div>
    <w:div w:id="1472552648">
      <w:bodyDiv w:val="1"/>
      <w:marLeft w:val="0"/>
      <w:marRight w:val="0"/>
      <w:marTop w:val="0"/>
      <w:marBottom w:val="0"/>
      <w:divBdr>
        <w:top w:val="none" w:sz="0" w:space="0" w:color="auto"/>
        <w:left w:val="none" w:sz="0" w:space="0" w:color="auto"/>
        <w:bottom w:val="none" w:sz="0" w:space="0" w:color="auto"/>
        <w:right w:val="none" w:sz="0" w:space="0" w:color="auto"/>
      </w:divBdr>
    </w:div>
    <w:div w:id="1473018646">
      <w:bodyDiv w:val="1"/>
      <w:marLeft w:val="0"/>
      <w:marRight w:val="0"/>
      <w:marTop w:val="0"/>
      <w:marBottom w:val="0"/>
      <w:divBdr>
        <w:top w:val="none" w:sz="0" w:space="0" w:color="auto"/>
        <w:left w:val="none" w:sz="0" w:space="0" w:color="auto"/>
        <w:bottom w:val="none" w:sz="0" w:space="0" w:color="auto"/>
        <w:right w:val="none" w:sz="0" w:space="0" w:color="auto"/>
      </w:divBdr>
    </w:div>
    <w:div w:id="1473519966">
      <w:bodyDiv w:val="1"/>
      <w:marLeft w:val="0"/>
      <w:marRight w:val="0"/>
      <w:marTop w:val="0"/>
      <w:marBottom w:val="0"/>
      <w:divBdr>
        <w:top w:val="none" w:sz="0" w:space="0" w:color="auto"/>
        <w:left w:val="none" w:sz="0" w:space="0" w:color="auto"/>
        <w:bottom w:val="none" w:sz="0" w:space="0" w:color="auto"/>
        <w:right w:val="none" w:sz="0" w:space="0" w:color="auto"/>
      </w:divBdr>
    </w:div>
    <w:div w:id="1473670321">
      <w:bodyDiv w:val="1"/>
      <w:marLeft w:val="0"/>
      <w:marRight w:val="0"/>
      <w:marTop w:val="0"/>
      <w:marBottom w:val="0"/>
      <w:divBdr>
        <w:top w:val="none" w:sz="0" w:space="0" w:color="auto"/>
        <w:left w:val="none" w:sz="0" w:space="0" w:color="auto"/>
        <w:bottom w:val="none" w:sz="0" w:space="0" w:color="auto"/>
        <w:right w:val="none" w:sz="0" w:space="0" w:color="auto"/>
      </w:divBdr>
    </w:div>
    <w:div w:id="1474717301">
      <w:bodyDiv w:val="1"/>
      <w:marLeft w:val="0"/>
      <w:marRight w:val="0"/>
      <w:marTop w:val="0"/>
      <w:marBottom w:val="0"/>
      <w:divBdr>
        <w:top w:val="none" w:sz="0" w:space="0" w:color="auto"/>
        <w:left w:val="none" w:sz="0" w:space="0" w:color="auto"/>
        <w:bottom w:val="none" w:sz="0" w:space="0" w:color="auto"/>
        <w:right w:val="none" w:sz="0" w:space="0" w:color="auto"/>
      </w:divBdr>
    </w:div>
    <w:div w:id="1474903898">
      <w:bodyDiv w:val="1"/>
      <w:marLeft w:val="0"/>
      <w:marRight w:val="0"/>
      <w:marTop w:val="0"/>
      <w:marBottom w:val="0"/>
      <w:divBdr>
        <w:top w:val="none" w:sz="0" w:space="0" w:color="auto"/>
        <w:left w:val="none" w:sz="0" w:space="0" w:color="auto"/>
        <w:bottom w:val="none" w:sz="0" w:space="0" w:color="auto"/>
        <w:right w:val="none" w:sz="0" w:space="0" w:color="auto"/>
      </w:divBdr>
    </w:div>
    <w:div w:id="1476218274">
      <w:bodyDiv w:val="1"/>
      <w:marLeft w:val="0"/>
      <w:marRight w:val="0"/>
      <w:marTop w:val="0"/>
      <w:marBottom w:val="0"/>
      <w:divBdr>
        <w:top w:val="none" w:sz="0" w:space="0" w:color="auto"/>
        <w:left w:val="none" w:sz="0" w:space="0" w:color="auto"/>
        <w:bottom w:val="none" w:sz="0" w:space="0" w:color="auto"/>
        <w:right w:val="none" w:sz="0" w:space="0" w:color="auto"/>
      </w:divBdr>
    </w:div>
    <w:div w:id="1476558271">
      <w:bodyDiv w:val="1"/>
      <w:marLeft w:val="0"/>
      <w:marRight w:val="0"/>
      <w:marTop w:val="0"/>
      <w:marBottom w:val="0"/>
      <w:divBdr>
        <w:top w:val="none" w:sz="0" w:space="0" w:color="auto"/>
        <w:left w:val="none" w:sz="0" w:space="0" w:color="auto"/>
        <w:bottom w:val="none" w:sz="0" w:space="0" w:color="auto"/>
        <w:right w:val="none" w:sz="0" w:space="0" w:color="auto"/>
      </w:divBdr>
    </w:div>
    <w:div w:id="1476684472">
      <w:bodyDiv w:val="1"/>
      <w:marLeft w:val="0"/>
      <w:marRight w:val="0"/>
      <w:marTop w:val="0"/>
      <w:marBottom w:val="0"/>
      <w:divBdr>
        <w:top w:val="none" w:sz="0" w:space="0" w:color="auto"/>
        <w:left w:val="none" w:sz="0" w:space="0" w:color="auto"/>
        <w:bottom w:val="none" w:sz="0" w:space="0" w:color="auto"/>
        <w:right w:val="none" w:sz="0" w:space="0" w:color="auto"/>
      </w:divBdr>
    </w:div>
    <w:div w:id="1476944338">
      <w:bodyDiv w:val="1"/>
      <w:marLeft w:val="0"/>
      <w:marRight w:val="0"/>
      <w:marTop w:val="0"/>
      <w:marBottom w:val="0"/>
      <w:divBdr>
        <w:top w:val="none" w:sz="0" w:space="0" w:color="auto"/>
        <w:left w:val="none" w:sz="0" w:space="0" w:color="auto"/>
        <w:bottom w:val="none" w:sz="0" w:space="0" w:color="auto"/>
        <w:right w:val="none" w:sz="0" w:space="0" w:color="auto"/>
      </w:divBdr>
    </w:div>
    <w:div w:id="1477842996">
      <w:bodyDiv w:val="1"/>
      <w:marLeft w:val="0"/>
      <w:marRight w:val="0"/>
      <w:marTop w:val="0"/>
      <w:marBottom w:val="0"/>
      <w:divBdr>
        <w:top w:val="none" w:sz="0" w:space="0" w:color="auto"/>
        <w:left w:val="none" w:sz="0" w:space="0" w:color="auto"/>
        <w:bottom w:val="none" w:sz="0" w:space="0" w:color="auto"/>
        <w:right w:val="none" w:sz="0" w:space="0" w:color="auto"/>
      </w:divBdr>
    </w:div>
    <w:div w:id="1477994030">
      <w:bodyDiv w:val="1"/>
      <w:marLeft w:val="0"/>
      <w:marRight w:val="0"/>
      <w:marTop w:val="0"/>
      <w:marBottom w:val="0"/>
      <w:divBdr>
        <w:top w:val="none" w:sz="0" w:space="0" w:color="auto"/>
        <w:left w:val="none" w:sz="0" w:space="0" w:color="auto"/>
        <w:bottom w:val="none" w:sz="0" w:space="0" w:color="auto"/>
        <w:right w:val="none" w:sz="0" w:space="0" w:color="auto"/>
      </w:divBdr>
    </w:div>
    <w:div w:id="1478302153">
      <w:bodyDiv w:val="1"/>
      <w:marLeft w:val="0"/>
      <w:marRight w:val="0"/>
      <w:marTop w:val="0"/>
      <w:marBottom w:val="0"/>
      <w:divBdr>
        <w:top w:val="none" w:sz="0" w:space="0" w:color="auto"/>
        <w:left w:val="none" w:sz="0" w:space="0" w:color="auto"/>
        <w:bottom w:val="none" w:sz="0" w:space="0" w:color="auto"/>
        <w:right w:val="none" w:sz="0" w:space="0" w:color="auto"/>
      </w:divBdr>
    </w:div>
    <w:div w:id="1478958752">
      <w:bodyDiv w:val="1"/>
      <w:marLeft w:val="0"/>
      <w:marRight w:val="0"/>
      <w:marTop w:val="0"/>
      <w:marBottom w:val="0"/>
      <w:divBdr>
        <w:top w:val="none" w:sz="0" w:space="0" w:color="auto"/>
        <w:left w:val="none" w:sz="0" w:space="0" w:color="auto"/>
        <w:bottom w:val="none" w:sz="0" w:space="0" w:color="auto"/>
        <w:right w:val="none" w:sz="0" w:space="0" w:color="auto"/>
      </w:divBdr>
    </w:div>
    <w:div w:id="1478960490">
      <w:bodyDiv w:val="1"/>
      <w:marLeft w:val="0"/>
      <w:marRight w:val="0"/>
      <w:marTop w:val="0"/>
      <w:marBottom w:val="0"/>
      <w:divBdr>
        <w:top w:val="none" w:sz="0" w:space="0" w:color="auto"/>
        <w:left w:val="none" w:sz="0" w:space="0" w:color="auto"/>
        <w:bottom w:val="none" w:sz="0" w:space="0" w:color="auto"/>
        <w:right w:val="none" w:sz="0" w:space="0" w:color="auto"/>
      </w:divBdr>
    </w:div>
    <w:div w:id="1481658373">
      <w:bodyDiv w:val="1"/>
      <w:marLeft w:val="0"/>
      <w:marRight w:val="0"/>
      <w:marTop w:val="0"/>
      <w:marBottom w:val="0"/>
      <w:divBdr>
        <w:top w:val="none" w:sz="0" w:space="0" w:color="auto"/>
        <w:left w:val="none" w:sz="0" w:space="0" w:color="auto"/>
        <w:bottom w:val="none" w:sz="0" w:space="0" w:color="auto"/>
        <w:right w:val="none" w:sz="0" w:space="0" w:color="auto"/>
      </w:divBdr>
    </w:div>
    <w:div w:id="1481995063">
      <w:bodyDiv w:val="1"/>
      <w:marLeft w:val="0"/>
      <w:marRight w:val="0"/>
      <w:marTop w:val="0"/>
      <w:marBottom w:val="0"/>
      <w:divBdr>
        <w:top w:val="none" w:sz="0" w:space="0" w:color="auto"/>
        <w:left w:val="none" w:sz="0" w:space="0" w:color="auto"/>
        <w:bottom w:val="none" w:sz="0" w:space="0" w:color="auto"/>
        <w:right w:val="none" w:sz="0" w:space="0" w:color="auto"/>
      </w:divBdr>
    </w:div>
    <w:div w:id="1482186811">
      <w:bodyDiv w:val="1"/>
      <w:marLeft w:val="0"/>
      <w:marRight w:val="0"/>
      <w:marTop w:val="0"/>
      <w:marBottom w:val="0"/>
      <w:divBdr>
        <w:top w:val="none" w:sz="0" w:space="0" w:color="auto"/>
        <w:left w:val="none" w:sz="0" w:space="0" w:color="auto"/>
        <w:bottom w:val="none" w:sz="0" w:space="0" w:color="auto"/>
        <w:right w:val="none" w:sz="0" w:space="0" w:color="auto"/>
      </w:divBdr>
    </w:div>
    <w:div w:id="1482192579">
      <w:bodyDiv w:val="1"/>
      <w:marLeft w:val="0"/>
      <w:marRight w:val="0"/>
      <w:marTop w:val="0"/>
      <w:marBottom w:val="0"/>
      <w:divBdr>
        <w:top w:val="none" w:sz="0" w:space="0" w:color="auto"/>
        <w:left w:val="none" w:sz="0" w:space="0" w:color="auto"/>
        <w:bottom w:val="none" w:sz="0" w:space="0" w:color="auto"/>
        <w:right w:val="none" w:sz="0" w:space="0" w:color="auto"/>
      </w:divBdr>
    </w:div>
    <w:div w:id="1482228844">
      <w:bodyDiv w:val="1"/>
      <w:marLeft w:val="0"/>
      <w:marRight w:val="0"/>
      <w:marTop w:val="0"/>
      <w:marBottom w:val="0"/>
      <w:divBdr>
        <w:top w:val="none" w:sz="0" w:space="0" w:color="auto"/>
        <w:left w:val="none" w:sz="0" w:space="0" w:color="auto"/>
        <w:bottom w:val="none" w:sz="0" w:space="0" w:color="auto"/>
        <w:right w:val="none" w:sz="0" w:space="0" w:color="auto"/>
      </w:divBdr>
    </w:div>
    <w:div w:id="1482236981">
      <w:bodyDiv w:val="1"/>
      <w:marLeft w:val="0"/>
      <w:marRight w:val="0"/>
      <w:marTop w:val="0"/>
      <w:marBottom w:val="0"/>
      <w:divBdr>
        <w:top w:val="none" w:sz="0" w:space="0" w:color="auto"/>
        <w:left w:val="none" w:sz="0" w:space="0" w:color="auto"/>
        <w:bottom w:val="none" w:sz="0" w:space="0" w:color="auto"/>
        <w:right w:val="none" w:sz="0" w:space="0" w:color="auto"/>
      </w:divBdr>
    </w:div>
    <w:div w:id="1482620958">
      <w:bodyDiv w:val="1"/>
      <w:marLeft w:val="0"/>
      <w:marRight w:val="0"/>
      <w:marTop w:val="0"/>
      <w:marBottom w:val="0"/>
      <w:divBdr>
        <w:top w:val="none" w:sz="0" w:space="0" w:color="auto"/>
        <w:left w:val="none" w:sz="0" w:space="0" w:color="auto"/>
        <w:bottom w:val="none" w:sz="0" w:space="0" w:color="auto"/>
        <w:right w:val="none" w:sz="0" w:space="0" w:color="auto"/>
      </w:divBdr>
    </w:div>
    <w:div w:id="1482622738">
      <w:bodyDiv w:val="1"/>
      <w:marLeft w:val="0"/>
      <w:marRight w:val="0"/>
      <w:marTop w:val="0"/>
      <w:marBottom w:val="0"/>
      <w:divBdr>
        <w:top w:val="none" w:sz="0" w:space="0" w:color="auto"/>
        <w:left w:val="none" w:sz="0" w:space="0" w:color="auto"/>
        <w:bottom w:val="none" w:sz="0" w:space="0" w:color="auto"/>
        <w:right w:val="none" w:sz="0" w:space="0" w:color="auto"/>
      </w:divBdr>
    </w:div>
    <w:div w:id="1482771946">
      <w:bodyDiv w:val="1"/>
      <w:marLeft w:val="0"/>
      <w:marRight w:val="0"/>
      <w:marTop w:val="0"/>
      <w:marBottom w:val="0"/>
      <w:divBdr>
        <w:top w:val="none" w:sz="0" w:space="0" w:color="auto"/>
        <w:left w:val="none" w:sz="0" w:space="0" w:color="auto"/>
        <w:bottom w:val="none" w:sz="0" w:space="0" w:color="auto"/>
        <w:right w:val="none" w:sz="0" w:space="0" w:color="auto"/>
      </w:divBdr>
    </w:div>
    <w:div w:id="1484001602">
      <w:bodyDiv w:val="1"/>
      <w:marLeft w:val="0"/>
      <w:marRight w:val="0"/>
      <w:marTop w:val="0"/>
      <w:marBottom w:val="0"/>
      <w:divBdr>
        <w:top w:val="none" w:sz="0" w:space="0" w:color="auto"/>
        <w:left w:val="none" w:sz="0" w:space="0" w:color="auto"/>
        <w:bottom w:val="none" w:sz="0" w:space="0" w:color="auto"/>
        <w:right w:val="none" w:sz="0" w:space="0" w:color="auto"/>
      </w:divBdr>
    </w:div>
    <w:div w:id="1484078602">
      <w:bodyDiv w:val="1"/>
      <w:marLeft w:val="0"/>
      <w:marRight w:val="0"/>
      <w:marTop w:val="0"/>
      <w:marBottom w:val="0"/>
      <w:divBdr>
        <w:top w:val="none" w:sz="0" w:space="0" w:color="auto"/>
        <w:left w:val="none" w:sz="0" w:space="0" w:color="auto"/>
        <w:bottom w:val="none" w:sz="0" w:space="0" w:color="auto"/>
        <w:right w:val="none" w:sz="0" w:space="0" w:color="auto"/>
      </w:divBdr>
    </w:div>
    <w:div w:id="1484736760">
      <w:bodyDiv w:val="1"/>
      <w:marLeft w:val="0"/>
      <w:marRight w:val="0"/>
      <w:marTop w:val="0"/>
      <w:marBottom w:val="0"/>
      <w:divBdr>
        <w:top w:val="none" w:sz="0" w:space="0" w:color="auto"/>
        <w:left w:val="none" w:sz="0" w:space="0" w:color="auto"/>
        <w:bottom w:val="none" w:sz="0" w:space="0" w:color="auto"/>
        <w:right w:val="none" w:sz="0" w:space="0" w:color="auto"/>
      </w:divBdr>
    </w:div>
    <w:div w:id="1485273737">
      <w:bodyDiv w:val="1"/>
      <w:marLeft w:val="0"/>
      <w:marRight w:val="0"/>
      <w:marTop w:val="0"/>
      <w:marBottom w:val="0"/>
      <w:divBdr>
        <w:top w:val="none" w:sz="0" w:space="0" w:color="auto"/>
        <w:left w:val="none" w:sz="0" w:space="0" w:color="auto"/>
        <w:bottom w:val="none" w:sz="0" w:space="0" w:color="auto"/>
        <w:right w:val="none" w:sz="0" w:space="0" w:color="auto"/>
      </w:divBdr>
    </w:div>
    <w:div w:id="1485395993">
      <w:bodyDiv w:val="1"/>
      <w:marLeft w:val="0"/>
      <w:marRight w:val="0"/>
      <w:marTop w:val="0"/>
      <w:marBottom w:val="0"/>
      <w:divBdr>
        <w:top w:val="none" w:sz="0" w:space="0" w:color="auto"/>
        <w:left w:val="none" w:sz="0" w:space="0" w:color="auto"/>
        <w:bottom w:val="none" w:sz="0" w:space="0" w:color="auto"/>
        <w:right w:val="none" w:sz="0" w:space="0" w:color="auto"/>
      </w:divBdr>
      <w:divsChild>
        <w:div w:id="2091004926">
          <w:marLeft w:val="480"/>
          <w:marRight w:val="0"/>
          <w:marTop w:val="0"/>
          <w:marBottom w:val="0"/>
          <w:divBdr>
            <w:top w:val="none" w:sz="0" w:space="0" w:color="auto"/>
            <w:left w:val="none" w:sz="0" w:space="0" w:color="auto"/>
            <w:bottom w:val="none" w:sz="0" w:space="0" w:color="auto"/>
            <w:right w:val="none" w:sz="0" w:space="0" w:color="auto"/>
          </w:divBdr>
        </w:div>
        <w:div w:id="891497505">
          <w:marLeft w:val="480"/>
          <w:marRight w:val="0"/>
          <w:marTop w:val="0"/>
          <w:marBottom w:val="0"/>
          <w:divBdr>
            <w:top w:val="none" w:sz="0" w:space="0" w:color="auto"/>
            <w:left w:val="none" w:sz="0" w:space="0" w:color="auto"/>
            <w:bottom w:val="none" w:sz="0" w:space="0" w:color="auto"/>
            <w:right w:val="none" w:sz="0" w:space="0" w:color="auto"/>
          </w:divBdr>
        </w:div>
        <w:div w:id="225654224">
          <w:marLeft w:val="480"/>
          <w:marRight w:val="0"/>
          <w:marTop w:val="0"/>
          <w:marBottom w:val="0"/>
          <w:divBdr>
            <w:top w:val="none" w:sz="0" w:space="0" w:color="auto"/>
            <w:left w:val="none" w:sz="0" w:space="0" w:color="auto"/>
            <w:bottom w:val="none" w:sz="0" w:space="0" w:color="auto"/>
            <w:right w:val="none" w:sz="0" w:space="0" w:color="auto"/>
          </w:divBdr>
        </w:div>
        <w:div w:id="131096825">
          <w:marLeft w:val="480"/>
          <w:marRight w:val="0"/>
          <w:marTop w:val="0"/>
          <w:marBottom w:val="0"/>
          <w:divBdr>
            <w:top w:val="none" w:sz="0" w:space="0" w:color="auto"/>
            <w:left w:val="none" w:sz="0" w:space="0" w:color="auto"/>
            <w:bottom w:val="none" w:sz="0" w:space="0" w:color="auto"/>
            <w:right w:val="none" w:sz="0" w:space="0" w:color="auto"/>
          </w:divBdr>
        </w:div>
        <w:div w:id="1521627389">
          <w:marLeft w:val="480"/>
          <w:marRight w:val="0"/>
          <w:marTop w:val="0"/>
          <w:marBottom w:val="0"/>
          <w:divBdr>
            <w:top w:val="none" w:sz="0" w:space="0" w:color="auto"/>
            <w:left w:val="none" w:sz="0" w:space="0" w:color="auto"/>
            <w:bottom w:val="none" w:sz="0" w:space="0" w:color="auto"/>
            <w:right w:val="none" w:sz="0" w:space="0" w:color="auto"/>
          </w:divBdr>
        </w:div>
        <w:div w:id="1773236964">
          <w:marLeft w:val="480"/>
          <w:marRight w:val="0"/>
          <w:marTop w:val="0"/>
          <w:marBottom w:val="0"/>
          <w:divBdr>
            <w:top w:val="none" w:sz="0" w:space="0" w:color="auto"/>
            <w:left w:val="none" w:sz="0" w:space="0" w:color="auto"/>
            <w:bottom w:val="none" w:sz="0" w:space="0" w:color="auto"/>
            <w:right w:val="none" w:sz="0" w:space="0" w:color="auto"/>
          </w:divBdr>
        </w:div>
        <w:div w:id="871116804">
          <w:marLeft w:val="480"/>
          <w:marRight w:val="0"/>
          <w:marTop w:val="0"/>
          <w:marBottom w:val="0"/>
          <w:divBdr>
            <w:top w:val="none" w:sz="0" w:space="0" w:color="auto"/>
            <w:left w:val="none" w:sz="0" w:space="0" w:color="auto"/>
            <w:bottom w:val="none" w:sz="0" w:space="0" w:color="auto"/>
            <w:right w:val="none" w:sz="0" w:space="0" w:color="auto"/>
          </w:divBdr>
        </w:div>
        <w:div w:id="476067816">
          <w:marLeft w:val="480"/>
          <w:marRight w:val="0"/>
          <w:marTop w:val="0"/>
          <w:marBottom w:val="0"/>
          <w:divBdr>
            <w:top w:val="none" w:sz="0" w:space="0" w:color="auto"/>
            <w:left w:val="none" w:sz="0" w:space="0" w:color="auto"/>
            <w:bottom w:val="none" w:sz="0" w:space="0" w:color="auto"/>
            <w:right w:val="none" w:sz="0" w:space="0" w:color="auto"/>
          </w:divBdr>
        </w:div>
        <w:div w:id="1293556455">
          <w:marLeft w:val="480"/>
          <w:marRight w:val="0"/>
          <w:marTop w:val="0"/>
          <w:marBottom w:val="0"/>
          <w:divBdr>
            <w:top w:val="none" w:sz="0" w:space="0" w:color="auto"/>
            <w:left w:val="none" w:sz="0" w:space="0" w:color="auto"/>
            <w:bottom w:val="none" w:sz="0" w:space="0" w:color="auto"/>
            <w:right w:val="none" w:sz="0" w:space="0" w:color="auto"/>
          </w:divBdr>
        </w:div>
        <w:div w:id="515585299">
          <w:marLeft w:val="480"/>
          <w:marRight w:val="0"/>
          <w:marTop w:val="0"/>
          <w:marBottom w:val="0"/>
          <w:divBdr>
            <w:top w:val="none" w:sz="0" w:space="0" w:color="auto"/>
            <w:left w:val="none" w:sz="0" w:space="0" w:color="auto"/>
            <w:bottom w:val="none" w:sz="0" w:space="0" w:color="auto"/>
            <w:right w:val="none" w:sz="0" w:space="0" w:color="auto"/>
          </w:divBdr>
        </w:div>
        <w:div w:id="539323907">
          <w:marLeft w:val="480"/>
          <w:marRight w:val="0"/>
          <w:marTop w:val="0"/>
          <w:marBottom w:val="0"/>
          <w:divBdr>
            <w:top w:val="none" w:sz="0" w:space="0" w:color="auto"/>
            <w:left w:val="none" w:sz="0" w:space="0" w:color="auto"/>
            <w:bottom w:val="none" w:sz="0" w:space="0" w:color="auto"/>
            <w:right w:val="none" w:sz="0" w:space="0" w:color="auto"/>
          </w:divBdr>
        </w:div>
        <w:div w:id="286276788">
          <w:marLeft w:val="480"/>
          <w:marRight w:val="0"/>
          <w:marTop w:val="0"/>
          <w:marBottom w:val="0"/>
          <w:divBdr>
            <w:top w:val="none" w:sz="0" w:space="0" w:color="auto"/>
            <w:left w:val="none" w:sz="0" w:space="0" w:color="auto"/>
            <w:bottom w:val="none" w:sz="0" w:space="0" w:color="auto"/>
            <w:right w:val="none" w:sz="0" w:space="0" w:color="auto"/>
          </w:divBdr>
        </w:div>
        <w:div w:id="1764492462">
          <w:marLeft w:val="480"/>
          <w:marRight w:val="0"/>
          <w:marTop w:val="0"/>
          <w:marBottom w:val="0"/>
          <w:divBdr>
            <w:top w:val="none" w:sz="0" w:space="0" w:color="auto"/>
            <w:left w:val="none" w:sz="0" w:space="0" w:color="auto"/>
            <w:bottom w:val="none" w:sz="0" w:space="0" w:color="auto"/>
            <w:right w:val="none" w:sz="0" w:space="0" w:color="auto"/>
          </w:divBdr>
        </w:div>
        <w:div w:id="336541074">
          <w:marLeft w:val="480"/>
          <w:marRight w:val="0"/>
          <w:marTop w:val="0"/>
          <w:marBottom w:val="0"/>
          <w:divBdr>
            <w:top w:val="none" w:sz="0" w:space="0" w:color="auto"/>
            <w:left w:val="none" w:sz="0" w:space="0" w:color="auto"/>
            <w:bottom w:val="none" w:sz="0" w:space="0" w:color="auto"/>
            <w:right w:val="none" w:sz="0" w:space="0" w:color="auto"/>
          </w:divBdr>
        </w:div>
        <w:div w:id="811795888">
          <w:marLeft w:val="480"/>
          <w:marRight w:val="0"/>
          <w:marTop w:val="0"/>
          <w:marBottom w:val="0"/>
          <w:divBdr>
            <w:top w:val="none" w:sz="0" w:space="0" w:color="auto"/>
            <w:left w:val="none" w:sz="0" w:space="0" w:color="auto"/>
            <w:bottom w:val="none" w:sz="0" w:space="0" w:color="auto"/>
            <w:right w:val="none" w:sz="0" w:space="0" w:color="auto"/>
          </w:divBdr>
        </w:div>
        <w:div w:id="1290745087">
          <w:marLeft w:val="480"/>
          <w:marRight w:val="0"/>
          <w:marTop w:val="0"/>
          <w:marBottom w:val="0"/>
          <w:divBdr>
            <w:top w:val="none" w:sz="0" w:space="0" w:color="auto"/>
            <w:left w:val="none" w:sz="0" w:space="0" w:color="auto"/>
            <w:bottom w:val="none" w:sz="0" w:space="0" w:color="auto"/>
            <w:right w:val="none" w:sz="0" w:space="0" w:color="auto"/>
          </w:divBdr>
        </w:div>
        <w:div w:id="750739060">
          <w:marLeft w:val="480"/>
          <w:marRight w:val="0"/>
          <w:marTop w:val="0"/>
          <w:marBottom w:val="0"/>
          <w:divBdr>
            <w:top w:val="none" w:sz="0" w:space="0" w:color="auto"/>
            <w:left w:val="none" w:sz="0" w:space="0" w:color="auto"/>
            <w:bottom w:val="none" w:sz="0" w:space="0" w:color="auto"/>
            <w:right w:val="none" w:sz="0" w:space="0" w:color="auto"/>
          </w:divBdr>
        </w:div>
        <w:div w:id="745344335">
          <w:marLeft w:val="480"/>
          <w:marRight w:val="0"/>
          <w:marTop w:val="0"/>
          <w:marBottom w:val="0"/>
          <w:divBdr>
            <w:top w:val="none" w:sz="0" w:space="0" w:color="auto"/>
            <w:left w:val="none" w:sz="0" w:space="0" w:color="auto"/>
            <w:bottom w:val="none" w:sz="0" w:space="0" w:color="auto"/>
            <w:right w:val="none" w:sz="0" w:space="0" w:color="auto"/>
          </w:divBdr>
        </w:div>
        <w:div w:id="244607900">
          <w:marLeft w:val="480"/>
          <w:marRight w:val="0"/>
          <w:marTop w:val="0"/>
          <w:marBottom w:val="0"/>
          <w:divBdr>
            <w:top w:val="none" w:sz="0" w:space="0" w:color="auto"/>
            <w:left w:val="none" w:sz="0" w:space="0" w:color="auto"/>
            <w:bottom w:val="none" w:sz="0" w:space="0" w:color="auto"/>
            <w:right w:val="none" w:sz="0" w:space="0" w:color="auto"/>
          </w:divBdr>
        </w:div>
        <w:div w:id="1548103914">
          <w:marLeft w:val="480"/>
          <w:marRight w:val="0"/>
          <w:marTop w:val="0"/>
          <w:marBottom w:val="0"/>
          <w:divBdr>
            <w:top w:val="none" w:sz="0" w:space="0" w:color="auto"/>
            <w:left w:val="none" w:sz="0" w:space="0" w:color="auto"/>
            <w:bottom w:val="none" w:sz="0" w:space="0" w:color="auto"/>
            <w:right w:val="none" w:sz="0" w:space="0" w:color="auto"/>
          </w:divBdr>
        </w:div>
        <w:div w:id="643585796">
          <w:marLeft w:val="480"/>
          <w:marRight w:val="0"/>
          <w:marTop w:val="0"/>
          <w:marBottom w:val="0"/>
          <w:divBdr>
            <w:top w:val="none" w:sz="0" w:space="0" w:color="auto"/>
            <w:left w:val="none" w:sz="0" w:space="0" w:color="auto"/>
            <w:bottom w:val="none" w:sz="0" w:space="0" w:color="auto"/>
            <w:right w:val="none" w:sz="0" w:space="0" w:color="auto"/>
          </w:divBdr>
        </w:div>
        <w:div w:id="1426538336">
          <w:marLeft w:val="480"/>
          <w:marRight w:val="0"/>
          <w:marTop w:val="0"/>
          <w:marBottom w:val="0"/>
          <w:divBdr>
            <w:top w:val="none" w:sz="0" w:space="0" w:color="auto"/>
            <w:left w:val="none" w:sz="0" w:space="0" w:color="auto"/>
            <w:bottom w:val="none" w:sz="0" w:space="0" w:color="auto"/>
            <w:right w:val="none" w:sz="0" w:space="0" w:color="auto"/>
          </w:divBdr>
        </w:div>
        <w:div w:id="1604142155">
          <w:marLeft w:val="480"/>
          <w:marRight w:val="0"/>
          <w:marTop w:val="0"/>
          <w:marBottom w:val="0"/>
          <w:divBdr>
            <w:top w:val="none" w:sz="0" w:space="0" w:color="auto"/>
            <w:left w:val="none" w:sz="0" w:space="0" w:color="auto"/>
            <w:bottom w:val="none" w:sz="0" w:space="0" w:color="auto"/>
            <w:right w:val="none" w:sz="0" w:space="0" w:color="auto"/>
          </w:divBdr>
        </w:div>
        <w:div w:id="378938313">
          <w:marLeft w:val="480"/>
          <w:marRight w:val="0"/>
          <w:marTop w:val="0"/>
          <w:marBottom w:val="0"/>
          <w:divBdr>
            <w:top w:val="none" w:sz="0" w:space="0" w:color="auto"/>
            <w:left w:val="none" w:sz="0" w:space="0" w:color="auto"/>
            <w:bottom w:val="none" w:sz="0" w:space="0" w:color="auto"/>
            <w:right w:val="none" w:sz="0" w:space="0" w:color="auto"/>
          </w:divBdr>
        </w:div>
        <w:div w:id="1565868055">
          <w:marLeft w:val="480"/>
          <w:marRight w:val="0"/>
          <w:marTop w:val="0"/>
          <w:marBottom w:val="0"/>
          <w:divBdr>
            <w:top w:val="none" w:sz="0" w:space="0" w:color="auto"/>
            <w:left w:val="none" w:sz="0" w:space="0" w:color="auto"/>
            <w:bottom w:val="none" w:sz="0" w:space="0" w:color="auto"/>
            <w:right w:val="none" w:sz="0" w:space="0" w:color="auto"/>
          </w:divBdr>
        </w:div>
      </w:divsChild>
    </w:div>
    <w:div w:id="1486118766">
      <w:bodyDiv w:val="1"/>
      <w:marLeft w:val="0"/>
      <w:marRight w:val="0"/>
      <w:marTop w:val="0"/>
      <w:marBottom w:val="0"/>
      <w:divBdr>
        <w:top w:val="none" w:sz="0" w:space="0" w:color="auto"/>
        <w:left w:val="none" w:sz="0" w:space="0" w:color="auto"/>
        <w:bottom w:val="none" w:sz="0" w:space="0" w:color="auto"/>
        <w:right w:val="none" w:sz="0" w:space="0" w:color="auto"/>
      </w:divBdr>
    </w:div>
    <w:div w:id="1486386644">
      <w:bodyDiv w:val="1"/>
      <w:marLeft w:val="0"/>
      <w:marRight w:val="0"/>
      <w:marTop w:val="0"/>
      <w:marBottom w:val="0"/>
      <w:divBdr>
        <w:top w:val="none" w:sz="0" w:space="0" w:color="auto"/>
        <w:left w:val="none" w:sz="0" w:space="0" w:color="auto"/>
        <w:bottom w:val="none" w:sz="0" w:space="0" w:color="auto"/>
        <w:right w:val="none" w:sz="0" w:space="0" w:color="auto"/>
      </w:divBdr>
    </w:div>
    <w:div w:id="1486511010">
      <w:bodyDiv w:val="1"/>
      <w:marLeft w:val="0"/>
      <w:marRight w:val="0"/>
      <w:marTop w:val="0"/>
      <w:marBottom w:val="0"/>
      <w:divBdr>
        <w:top w:val="none" w:sz="0" w:space="0" w:color="auto"/>
        <w:left w:val="none" w:sz="0" w:space="0" w:color="auto"/>
        <w:bottom w:val="none" w:sz="0" w:space="0" w:color="auto"/>
        <w:right w:val="none" w:sz="0" w:space="0" w:color="auto"/>
      </w:divBdr>
    </w:div>
    <w:div w:id="1486625476">
      <w:bodyDiv w:val="1"/>
      <w:marLeft w:val="0"/>
      <w:marRight w:val="0"/>
      <w:marTop w:val="0"/>
      <w:marBottom w:val="0"/>
      <w:divBdr>
        <w:top w:val="none" w:sz="0" w:space="0" w:color="auto"/>
        <w:left w:val="none" w:sz="0" w:space="0" w:color="auto"/>
        <w:bottom w:val="none" w:sz="0" w:space="0" w:color="auto"/>
        <w:right w:val="none" w:sz="0" w:space="0" w:color="auto"/>
      </w:divBdr>
    </w:div>
    <w:div w:id="1486705783">
      <w:bodyDiv w:val="1"/>
      <w:marLeft w:val="0"/>
      <w:marRight w:val="0"/>
      <w:marTop w:val="0"/>
      <w:marBottom w:val="0"/>
      <w:divBdr>
        <w:top w:val="none" w:sz="0" w:space="0" w:color="auto"/>
        <w:left w:val="none" w:sz="0" w:space="0" w:color="auto"/>
        <w:bottom w:val="none" w:sz="0" w:space="0" w:color="auto"/>
        <w:right w:val="none" w:sz="0" w:space="0" w:color="auto"/>
      </w:divBdr>
    </w:div>
    <w:div w:id="1486968872">
      <w:bodyDiv w:val="1"/>
      <w:marLeft w:val="0"/>
      <w:marRight w:val="0"/>
      <w:marTop w:val="0"/>
      <w:marBottom w:val="0"/>
      <w:divBdr>
        <w:top w:val="none" w:sz="0" w:space="0" w:color="auto"/>
        <w:left w:val="none" w:sz="0" w:space="0" w:color="auto"/>
        <w:bottom w:val="none" w:sz="0" w:space="0" w:color="auto"/>
        <w:right w:val="none" w:sz="0" w:space="0" w:color="auto"/>
      </w:divBdr>
    </w:div>
    <w:div w:id="1487472281">
      <w:bodyDiv w:val="1"/>
      <w:marLeft w:val="0"/>
      <w:marRight w:val="0"/>
      <w:marTop w:val="0"/>
      <w:marBottom w:val="0"/>
      <w:divBdr>
        <w:top w:val="none" w:sz="0" w:space="0" w:color="auto"/>
        <w:left w:val="none" w:sz="0" w:space="0" w:color="auto"/>
        <w:bottom w:val="none" w:sz="0" w:space="0" w:color="auto"/>
        <w:right w:val="none" w:sz="0" w:space="0" w:color="auto"/>
      </w:divBdr>
    </w:div>
    <w:div w:id="1487742320">
      <w:bodyDiv w:val="1"/>
      <w:marLeft w:val="0"/>
      <w:marRight w:val="0"/>
      <w:marTop w:val="0"/>
      <w:marBottom w:val="0"/>
      <w:divBdr>
        <w:top w:val="none" w:sz="0" w:space="0" w:color="auto"/>
        <w:left w:val="none" w:sz="0" w:space="0" w:color="auto"/>
        <w:bottom w:val="none" w:sz="0" w:space="0" w:color="auto"/>
        <w:right w:val="none" w:sz="0" w:space="0" w:color="auto"/>
      </w:divBdr>
      <w:divsChild>
        <w:div w:id="2126267180">
          <w:marLeft w:val="480"/>
          <w:marRight w:val="0"/>
          <w:marTop w:val="0"/>
          <w:marBottom w:val="0"/>
          <w:divBdr>
            <w:top w:val="none" w:sz="0" w:space="0" w:color="auto"/>
            <w:left w:val="none" w:sz="0" w:space="0" w:color="auto"/>
            <w:bottom w:val="none" w:sz="0" w:space="0" w:color="auto"/>
            <w:right w:val="none" w:sz="0" w:space="0" w:color="auto"/>
          </w:divBdr>
        </w:div>
        <w:div w:id="121853772">
          <w:marLeft w:val="480"/>
          <w:marRight w:val="0"/>
          <w:marTop w:val="0"/>
          <w:marBottom w:val="0"/>
          <w:divBdr>
            <w:top w:val="none" w:sz="0" w:space="0" w:color="auto"/>
            <w:left w:val="none" w:sz="0" w:space="0" w:color="auto"/>
            <w:bottom w:val="none" w:sz="0" w:space="0" w:color="auto"/>
            <w:right w:val="none" w:sz="0" w:space="0" w:color="auto"/>
          </w:divBdr>
        </w:div>
        <w:div w:id="314073984">
          <w:marLeft w:val="480"/>
          <w:marRight w:val="0"/>
          <w:marTop w:val="0"/>
          <w:marBottom w:val="0"/>
          <w:divBdr>
            <w:top w:val="none" w:sz="0" w:space="0" w:color="auto"/>
            <w:left w:val="none" w:sz="0" w:space="0" w:color="auto"/>
            <w:bottom w:val="none" w:sz="0" w:space="0" w:color="auto"/>
            <w:right w:val="none" w:sz="0" w:space="0" w:color="auto"/>
          </w:divBdr>
        </w:div>
        <w:div w:id="1079523709">
          <w:marLeft w:val="480"/>
          <w:marRight w:val="0"/>
          <w:marTop w:val="0"/>
          <w:marBottom w:val="0"/>
          <w:divBdr>
            <w:top w:val="none" w:sz="0" w:space="0" w:color="auto"/>
            <w:left w:val="none" w:sz="0" w:space="0" w:color="auto"/>
            <w:bottom w:val="none" w:sz="0" w:space="0" w:color="auto"/>
            <w:right w:val="none" w:sz="0" w:space="0" w:color="auto"/>
          </w:divBdr>
        </w:div>
        <w:div w:id="192233768">
          <w:marLeft w:val="480"/>
          <w:marRight w:val="0"/>
          <w:marTop w:val="0"/>
          <w:marBottom w:val="0"/>
          <w:divBdr>
            <w:top w:val="none" w:sz="0" w:space="0" w:color="auto"/>
            <w:left w:val="none" w:sz="0" w:space="0" w:color="auto"/>
            <w:bottom w:val="none" w:sz="0" w:space="0" w:color="auto"/>
            <w:right w:val="none" w:sz="0" w:space="0" w:color="auto"/>
          </w:divBdr>
        </w:div>
        <w:div w:id="730425758">
          <w:marLeft w:val="480"/>
          <w:marRight w:val="0"/>
          <w:marTop w:val="0"/>
          <w:marBottom w:val="0"/>
          <w:divBdr>
            <w:top w:val="none" w:sz="0" w:space="0" w:color="auto"/>
            <w:left w:val="none" w:sz="0" w:space="0" w:color="auto"/>
            <w:bottom w:val="none" w:sz="0" w:space="0" w:color="auto"/>
            <w:right w:val="none" w:sz="0" w:space="0" w:color="auto"/>
          </w:divBdr>
        </w:div>
        <w:div w:id="2117481439">
          <w:marLeft w:val="480"/>
          <w:marRight w:val="0"/>
          <w:marTop w:val="0"/>
          <w:marBottom w:val="0"/>
          <w:divBdr>
            <w:top w:val="none" w:sz="0" w:space="0" w:color="auto"/>
            <w:left w:val="none" w:sz="0" w:space="0" w:color="auto"/>
            <w:bottom w:val="none" w:sz="0" w:space="0" w:color="auto"/>
            <w:right w:val="none" w:sz="0" w:space="0" w:color="auto"/>
          </w:divBdr>
        </w:div>
        <w:div w:id="189146672">
          <w:marLeft w:val="480"/>
          <w:marRight w:val="0"/>
          <w:marTop w:val="0"/>
          <w:marBottom w:val="0"/>
          <w:divBdr>
            <w:top w:val="none" w:sz="0" w:space="0" w:color="auto"/>
            <w:left w:val="none" w:sz="0" w:space="0" w:color="auto"/>
            <w:bottom w:val="none" w:sz="0" w:space="0" w:color="auto"/>
            <w:right w:val="none" w:sz="0" w:space="0" w:color="auto"/>
          </w:divBdr>
        </w:div>
        <w:div w:id="94985787">
          <w:marLeft w:val="480"/>
          <w:marRight w:val="0"/>
          <w:marTop w:val="0"/>
          <w:marBottom w:val="0"/>
          <w:divBdr>
            <w:top w:val="none" w:sz="0" w:space="0" w:color="auto"/>
            <w:left w:val="none" w:sz="0" w:space="0" w:color="auto"/>
            <w:bottom w:val="none" w:sz="0" w:space="0" w:color="auto"/>
            <w:right w:val="none" w:sz="0" w:space="0" w:color="auto"/>
          </w:divBdr>
        </w:div>
        <w:div w:id="401024266">
          <w:marLeft w:val="480"/>
          <w:marRight w:val="0"/>
          <w:marTop w:val="0"/>
          <w:marBottom w:val="0"/>
          <w:divBdr>
            <w:top w:val="none" w:sz="0" w:space="0" w:color="auto"/>
            <w:left w:val="none" w:sz="0" w:space="0" w:color="auto"/>
            <w:bottom w:val="none" w:sz="0" w:space="0" w:color="auto"/>
            <w:right w:val="none" w:sz="0" w:space="0" w:color="auto"/>
          </w:divBdr>
        </w:div>
        <w:div w:id="2033408456">
          <w:marLeft w:val="480"/>
          <w:marRight w:val="0"/>
          <w:marTop w:val="0"/>
          <w:marBottom w:val="0"/>
          <w:divBdr>
            <w:top w:val="none" w:sz="0" w:space="0" w:color="auto"/>
            <w:left w:val="none" w:sz="0" w:space="0" w:color="auto"/>
            <w:bottom w:val="none" w:sz="0" w:space="0" w:color="auto"/>
            <w:right w:val="none" w:sz="0" w:space="0" w:color="auto"/>
          </w:divBdr>
        </w:div>
        <w:div w:id="2142065699">
          <w:marLeft w:val="480"/>
          <w:marRight w:val="0"/>
          <w:marTop w:val="0"/>
          <w:marBottom w:val="0"/>
          <w:divBdr>
            <w:top w:val="none" w:sz="0" w:space="0" w:color="auto"/>
            <w:left w:val="none" w:sz="0" w:space="0" w:color="auto"/>
            <w:bottom w:val="none" w:sz="0" w:space="0" w:color="auto"/>
            <w:right w:val="none" w:sz="0" w:space="0" w:color="auto"/>
          </w:divBdr>
        </w:div>
        <w:div w:id="1511988058">
          <w:marLeft w:val="480"/>
          <w:marRight w:val="0"/>
          <w:marTop w:val="0"/>
          <w:marBottom w:val="0"/>
          <w:divBdr>
            <w:top w:val="none" w:sz="0" w:space="0" w:color="auto"/>
            <w:left w:val="none" w:sz="0" w:space="0" w:color="auto"/>
            <w:bottom w:val="none" w:sz="0" w:space="0" w:color="auto"/>
            <w:right w:val="none" w:sz="0" w:space="0" w:color="auto"/>
          </w:divBdr>
        </w:div>
        <w:div w:id="1479300281">
          <w:marLeft w:val="480"/>
          <w:marRight w:val="0"/>
          <w:marTop w:val="0"/>
          <w:marBottom w:val="0"/>
          <w:divBdr>
            <w:top w:val="none" w:sz="0" w:space="0" w:color="auto"/>
            <w:left w:val="none" w:sz="0" w:space="0" w:color="auto"/>
            <w:bottom w:val="none" w:sz="0" w:space="0" w:color="auto"/>
            <w:right w:val="none" w:sz="0" w:space="0" w:color="auto"/>
          </w:divBdr>
        </w:div>
        <w:div w:id="1272054105">
          <w:marLeft w:val="480"/>
          <w:marRight w:val="0"/>
          <w:marTop w:val="0"/>
          <w:marBottom w:val="0"/>
          <w:divBdr>
            <w:top w:val="none" w:sz="0" w:space="0" w:color="auto"/>
            <w:left w:val="none" w:sz="0" w:space="0" w:color="auto"/>
            <w:bottom w:val="none" w:sz="0" w:space="0" w:color="auto"/>
            <w:right w:val="none" w:sz="0" w:space="0" w:color="auto"/>
          </w:divBdr>
        </w:div>
        <w:div w:id="714625813">
          <w:marLeft w:val="480"/>
          <w:marRight w:val="0"/>
          <w:marTop w:val="0"/>
          <w:marBottom w:val="0"/>
          <w:divBdr>
            <w:top w:val="none" w:sz="0" w:space="0" w:color="auto"/>
            <w:left w:val="none" w:sz="0" w:space="0" w:color="auto"/>
            <w:bottom w:val="none" w:sz="0" w:space="0" w:color="auto"/>
            <w:right w:val="none" w:sz="0" w:space="0" w:color="auto"/>
          </w:divBdr>
        </w:div>
        <w:div w:id="1627347011">
          <w:marLeft w:val="480"/>
          <w:marRight w:val="0"/>
          <w:marTop w:val="0"/>
          <w:marBottom w:val="0"/>
          <w:divBdr>
            <w:top w:val="none" w:sz="0" w:space="0" w:color="auto"/>
            <w:left w:val="none" w:sz="0" w:space="0" w:color="auto"/>
            <w:bottom w:val="none" w:sz="0" w:space="0" w:color="auto"/>
            <w:right w:val="none" w:sz="0" w:space="0" w:color="auto"/>
          </w:divBdr>
        </w:div>
        <w:div w:id="408187804">
          <w:marLeft w:val="480"/>
          <w:marRight w:val="0"/>
          <w:marTop w:val="0"/>
          <w:marBottom w:val="0"/>
          <w:divBdr>
            <w:top w:val="none" w:sz="0" w:space="0" w:color="auto"/>
            <w:left w:val="none" w:sz="0" w:space="0" w:color="auto"/>
            <w:bottom w:val="none" w:sz="0" w:space="0" w:color="auto"/>
            <w:right w:val="none" w:sz="0" w:space="0" w:color="auto"/>
          </w:divBdr>
        </w:div>
        <w:div w:id="1634824247">
          <w:marLeft w:val="480"/>
          <w:marRight w:val="0"/>
          <w:marTop w:val="0"/>
          <w:marBottom w:val="0"/>
          <w:divBdr>
            <w:top w:val="none" w:sz="0" w:space="0" w:color="auto"/>
            <w:left w:val="none" w:sz="0" w:space="0" w:color="auto"/>
            <w:bottom w:val="none" w:sz="0" w:space="0" w:color="auto"/>
            <w:right w:val="none" w:sz="0" w:space="0" w:color="auto"/>
          </w:divBdr>
        </w:div>
        <w:div w:id="174882184">
          <w:marLeft w:val="480"/>
          <w:marRight w:val="0"/>
          <w:marTop w:val="0"/>
          <w:marBottom w:val="0"/>
          <w:divBdr>
            <w:top w:val="none" w:sz="0" w:space="0" w:color="auto"/>
            <w:left w:val="none" w:sz="0" w:space="0" w:color="auto"/>
            <w:bottom w:val="none" w:sz="0" w:space="0" w:color="auto"/>
            <w:right w:val="none" w:sz="0" w:space="0" w:color="auto"/>
          </w:divBdr>
        </w:div>
        <w:div w:id="1707438447">
          <w:marLeft w:val="480"/>
          <w:marRight w:val="0"/>
          <w:marTop w:val="0"/>
          <w:marBottom w:val="0"/>
          <w:divBdr>
            <w:top w:val="none" w:sz="0" w:space="0" w:color="auto"/>
            <w:left w:val="none" w:sz="0" w:space="0" w:color="auto"/>
            <w:bottom w:val="none" w:sz="0" w:space="0" w:color="auto"/>
            <w:right w:val="none" w:sz="0" w:space="0" w:color="auto"/>
          </w:divBdr>
        </w:div>
        <w:div w:id="1394081971">
          <w:marLeft w:val="480"/>
          <w:marRight w:val="0"/>
          <w:marTop w:val="0"/>
          <w:marBottom w:val="0"/>
          <w:divBdr>
            <w:top w:val="none" w:sz="0" w:space="0" w:color="auto"/>
            <w:left w:val="none" w:sz="0" w:space="0" w:color="auto"/>
            <w:bottom w:val="none" w:sz="0" w:space="0" w:color="auto"/>
            <w:right w:val="none" w:sz="0" w:space="0" w:color="auto"/>
          </w:divBdr>
        </w:div>
        <w:div w:id="1274288643">
          <w:marLeft w:val="480"/>
          <w:marRight w:val="0"/>
          <w:marTop w:val="0"/>
          <w:marBottom w:val="0"/>
          <w:divBdr>
            <w:top w:val="none" w:sz="0" w:space="0" w:color="auto"/>
            <w:left w:val="none" w:sz="0" w:space="0" w:color="auto"/>
            <w:bottom w:val="none" w:sz="0" w:space="0" w:color="auto"/>
            <w:right w:val="none" w:sz="0" w:space="0" w:color="auto"/>
          </w:divBdr>
        </w:div>
        <w:div w:id="2087992729">
          <w:marLeft w:val="480"/>
          <w:marRight w:val="0"/>
          <w:marTop w:val="0"/>
          <w:marBottom w:val="0"/>
          <w:divBdr>
            <w:top w:val="none" w:sz="0" w:space="0" w:color="auto"/>
            <w:left w:val="none" w:sz="0" w:space="0" w:color="auto"/>
            <w:bottom w:val="none" w:sz="0" w:space="0" w:color="auto"/>
            <w:right w:val="none" w:sz="0" w:space="0" w:color="auto"/>
          </w:divBdr>
        </w:div>
        <w:div w:id="1054432543">
          <w:marLeft w:val="480"/>
          <w:marRight w:val="0"/>
          <w:marTop w:val="0"/>
          <w:marBottom w:val="0"/>
          <w:divBdr>
            <w:top w:val="none" w:sz="0" w:space="0" w:color="auto"/>
            <w:left w:val="none" w:sz="0" w:space="0" w:color="auto"/>
            <w:bottom w:val="none" w:sz="0" w:space="0" w:color="auto"/>
            <w:right w:val="none" w:sz="0" w:space="0" w:color="auto"/>
          </w:divBdr>
        </w:div>
        <w:div w:id="533033990">
          <w:marLeft w:val="480"/>
          <w:marRight w:val="0"/>
          <w:marTop w:val="0"/>
          <w:marBottom w:val="0"/>
          <w:divBdr>
            <w:top w:val="none" w:sz="0" w:space="0" w:color="auto"/>
            <w:left w:val="none" w:sz="0" w:space="0" w:color="auto"/>
            <w:bottom w:val="none" w:sz="0" w:space="0" w:color="auto"/>
            <w:right w:val="none" w:sz="0" w:space="0" w:color="auto"/>
          </w:divBdr>
        </w:div>
        <w:div w:id="867641265">
          <w:marLeft w:val="480"/>
          <w:marRight w:val="0"/>
          <w:marTop w:val="0"/>
          <w:marBottom w:val="0"/>
          <w:divBdr>
            <w:top w:val="none" w:sz="0" w:space="0" w:color="auto"/>
            <w:left w:val="none" w:sz="0" w:space="0" w:color="auto"/>
            <w:bottom w:val="none" w:sz="0" w:space="0" w:color="auto"/>
            <w:right w:val="none" w:sz="0" w:space="0" w:color="auto"/>
          </w:divBdr>
        </w:div>
        <w:div w:id="953096473">
          <w:marLeft w:val="480"/>
          <w:marRight w:val="0"/>
          <w:marTop w:val="0"/>
          <w:marBottom w:val="0"/>
          <w:divBdr>
            <w:top w:val="none" w:sz="0" w:space="0" w:color="auto"/>
            <w:left w:val="none" w:sz="0" w:space="0" w:color="auto"/>
            <w:bottom w:val="none" w:sz="0" w:space="0" w:color="auto"/>
            <w:right w:val="none" w:sz="0" w:space="0" w:color="auto"/>
          </w:divBdr>
        </w:div>
      </w:divsChild>
    </w:div>
    <w:div w:id="1487821014">
      <w:bodyDiv w:val="1"/>
      <w:marLeft w:val="0"/>
      <w:marRight w:val="0"/>
      <w:marTop w:val="0"/>
      <w:marBottom w:val="0"/>
      <w:divBdr>
        <w:top w:val="none" w:sz="0" w:space="0" w:color="auto"/>
        <w:left w:val="none" w:sz="0" w:space="0" w:color="auto"/>
        <w:bottom w:val="none" w:sz="0" w:space="0" w:color="auto"/>
        <w:right w:val="none" w:sz="0" w:space="0" w:color="auto"/>
      </w:divBdr>
    </w:div>
    <w:div w:id="1488092302">
      <w:bodyDiv w:val="1"/>
      <w:marLeft w:val="0"/>
      <w:marRight w:val="0"/>
      <w:marTop w:val="0"/>
      <w:marBottom w:val="0"/>
      <w:divBdr>
        <w:top w:val="none" w:sz="0" w:space="0" w:color="auto"/>
        <w:left w:val="none" w:sz="0" w:space="0" w:color="auto"/>
        <w:bottom w:val="none" w:sz="0" w:space="0" w:color="auto"/>
        <w:right w:val="none" w:sz="0" w:space="0" w:color="auto"/>
      </w:divBdr>
    </w:div>
    <w:div w:id="1489442992">
      <w:bodyDiv w:val="1"/>
      <w:marLeft w:val="0"/>
      <w:marRight w:val="0"/>
      <w:marTop w:val="0"/>
      <w:marBottom w:val="0"/>
      <w:divBdr>
        <w:top w:val="none" w:sz="0" w:space="0" w:color="auto"/>
        <w:left w:val="none" w:sz="0" w:space="0" w:color="auto"/>
        <w:bottom w:val="none" w:sz="0" w:space="0" w:color="auto"/>
        <w:right w:val="none" w:sz="0" w:space="0" w:color="auto"/>
      </w:divBdr>
      <w:divsChild>
        <w:div w:id="794755532">
          <w:marLeft w:val="480"/>
          <w:marRight w:val="0"/>
          <w:marTop w:val="0"/>
          <w:marBottom w:val="0"/>
          <w:divBdr>
            <w:top w:val="none" w:sz="0" w:space="0" w:color="auto"/>
            <w:left w:val="none" w:sz="0" w:space="0" w:color="auto"/>
            <w:bottom w:val="none" w:sz="0" w:space="0" w:color="auto"/>
            <w:right w:val="none" w:sz="0" w:space="0" w:color="auto"/>
          </w:divBdr>
        </w:div>
        <w:div w:id="114833283">
          <w:marLeft w:val="480"/>
          <w:marRight w:val="0"/>
          <w:marTop w:val="0"/>
          <w:marBottom w:val="0"/>
          <w:divBdr>
            <w:top w:val="none" w:sz="0" w:space="0" w:color="auto"/>
            <w:left w:val="none" w:sz="0" w:space="0" w:color="auto"/>
            <w:bottom w:val="none" w:sz="0" w:space="0" w:color="auto"/>
            <w:right w:val="none" w:sz="0" w:space="0" w:color="auto"/>
          </w:divBdr>
        </w:div>
        <w:div w:id="1102989810">
          <w:marLeft w:val="480"/>
          <w:marRight w:val="0"/>
          <w:marTop w:val="0"/>
          <w:marBottom w:val="0"/>
          <w:divBdr>
            <w:top w:val="none" w:sz="0" w:space="0" w:color="auto"/>
            <w:left w:val="none" w:sz="0" w:space="0" w:color="auto"/>
            <w:bottom w:val="none" w:sz="0" w:space="0" w:color="auto"/>
            <w:right w:val="none" w:sz="0" w:space="0" w:color="auto"/>
          </w:divBdr>
        </w:div>
        <w:div w:id="1732147449">
          <w:marLeft w:val="480"/>
          <w:marRight w:val="0"/>
          <w:marTop w:val="0"/>
          <w:marBottom w:val="0"/>
          <w:divBdr>
            <w:top w:val="none" w:sz="0" w:space="0" w:color="auto"/>
            <w:left w:val="none" w:sz="0" w:space="0" w:color="auto"/>
            <w:bottom w:val="none" w:sz="0" w:space="0" w:color="auto"/>
            <w:right w:val="none" w:sz="0" w:space="0" w:color="auto"/>
          </w:divBdr>
        </w:div>
        <w:div w:id="258488892">
          <w:marLeft w:val="480"/>
          <w:marRight w:val="0"/>
          <w:marTop w:val="0"/>
          <w:marBottom w:val="0"/>
          <w:divBdr>
            <w:top w:val="none" w:sz="0" w:space="0" w:color="auto"/>
            <w:left w:val="none" w:sz="0" w:space="0" w:color="auto"/>
            <w:bottom w:val="none" w:sz="0" w:space="0" w:color="auto"/>
            <w:right w:val="none" w:sz="0" w:space="0" w:color="auto"/>
          </w:divBdr>
        </w:div>
        <w:div w:id="460340043">
          <w:marLeft w:val="480"/>
          <w:marRight w:val="0"/>
          <w:marTop w:val="0"/>
          <w:marBottom w:val="0"/>
          <w:divBdr>
            <w:top w:val="none" w:sz="0" w:space="0" w:color="auto"/>
            <w:left w:val="none" w:sz="0" w:space="0" w:color="auto"/>
            <w:bottom w:val="none" w:sz="0" w:space="0" w:color="auto"/>
            <w:right w:val="none" w:sz="0" w:space="0" w:color="auto"/>
          </w:divBdr>
        </w:div>
        <w:div w:id="1456410018">
          <w:marLeft w:val="480"/>
          <w:marRight w:val="0"/>
          <w:marTop w:val="0"/>
          <w:marBottom w:val="0"/>
          <w:divBdr>
            <w:top w:val="none" w:sz="0" w:space="0" w:color="auto"/>
            <w:left w:val="none" w:sz="0" w:space="0" w:color="auto"/>
            <w:bottom w:val="none" w:sz="0" w:space="0" w:color="auto"/>
            <w:right w:val="none" w:sz="0" w:space="0" w:color="auto"/>
          </w:divBdr>
        </w:div>
        <w:div w:id="83690377">
          <w:marLeft w:val="480"/>
          <w:marRight w:val="0"/>
          <w:marTop w:val="0"/>
          <w:marBottom w:val="0"/>
          <w:divBdr>
            <w:top w:val="none" w:sz="0" w:space="0" w:color="auto"/>
            <w:left w:val="none" w:sz="0" w:space="0" w:color="auto"/>
            <w:bottom w:val="none" w:sz="0" w:space="0" w:color="auto"/>
            <w:right w:val="none" w:sz="0" w:space="0" w:color="auto"/>
          </w:divBdr>
        </w:div>
        <w:div w:id="709959378">
          <w:marLeft w:val="480"/>
          <w:marRight w:val="0"/>
          <w:marTop w:val="0"/>
          <w:marBottom w:val="0"/>
          <w:divBdr>
            <w:top w:val="none" w:sz="0" w:space="0" w:color="auto"/>
            <w:left w:val="none" w:sz="0" w:space="0" w:color="auto"/>
            <w:bottom w:val="none" w:sz="0" w:space="0" w:color="auto"/>
            <w:right w:val="none" w:sz="0" w:space="0" w:color="auto"/>
          </w:divBdr>
        </w:div>
        <w:div w:id="2098821452">
          <w:marLeft w:val="480"/>
          <w:marRight w:val="0"/>
          <w:marTop w:val="0"/>
          <w:marBottom w:val="0"/>
          <w:divBdr>
            <w:top w:val="none" w:sz="0" w:space="0" w:color="auto"/>
            <w:left w:val="none" w:sz="0" w:space="0" w:color="auto"/>
            <w:bottom w:val="none" w:sz="0" w:space="0" w:color="auto"/>
            <w:right w:val="none" w:sz="0" w:space="0" w:color="auto"/>
          </w:divBdr>
        </w:div>
        <w:div w:id="367919162">
          <w:marLeft w:val="480"/>
          <w:marRight w:val="0"/>
          <w:marTop w:val="0"/>
          <w:marBottom w:val="0"/>
          <w:divBdr>
            <w:top w:val="none" w:sz="0" w:space="0" w:color="auto"/>
            <w:left w:val="none" w:sz="0" w:space="0" w:color="auto"/>
            <w:bottom w:val="none" w:sz="0" w:space="0" w:color="auto"/>
            <w:right w:val="none" w:sz="0" w:space="0" w:color="auto"/>
          </w:divBdr>
        </w:div>
        <w:div w:id="665288110">
          <w:marLeft w:val="480"/>
          <w:marRight w:val="0"/>
          <w:marTop w:val="0"/>
          <w:marBottom w:val="0"/>
          <w:divBdr>
            <w:top w:val="none" w:sz="0" w:space="0" w:color="auto"/>
            <w:left w:val="none" w:sz="0" w:space="0" w:color="auto"/>
            <w:bottom w:val="none" w:sz="0" w:space="0" w:color="auto"/>
            <w:right w:val="none" w:sz="0" w:space="0" w:color="auto"/>
          </w:divBdr>
        </w:div>
        <w:div w:id="504365866">
          <w:marLeft w:val="480"/>
          <w:marRight w:val="0"/>
          <w:marTop w:val="0"/>
          <w:marBottom w:val="0"/>
          <w:divBdr>
            <w:top w:val="none" w:sz="0" w:space="0" w:color="auto"/>
            <w:left w:val="none" w:sz="0" w:space="0" w:color="auto"/>
            <w:bottom w:val="none" w:sz="0" w:space="0" w:color="auto"/>
            <w:right w:val="none" w:sz="0" w:space="0" w:color="auto"/>
          </w:divBdr>
        </w:div>
        <w:div w:id="2106994442">
          <w:marLeft w:val="480"/>
          <w:marRight w:val="0"/>
          <w:marTop w:val="0"/>
          <w:marBottom w:val="0"/>
          <w:divBdr>
            <w:top w:val="none" w:sz="0" w:space="0" w:color="auto"/>
            <w:left w:val="none" w:sz="0" w:space="0" w:color="auto"/>
            <w:bottom w:val="none" w:sz="0" w:space="0" w:color="auto"/>
            <w:right w:val="none" w:sz="0" w:space="0" w:color="auto"/>
          </w:divBdr>
        </w:div>
        <w:div w:id="773090121">
          <w:marLeft w:val="480"/>
          <w:marRight w:val="0"/>
          <w:marTop w:val="0"/>
          <w:marBottom w:val="0"/>
          <w:divBdr>
            <w:top w:val="none" w:sz="0" w:space="0" w:color="auto"/>
            <w:left w:val="none" w:sz="0" w:space="0" w:color="auto"/>
            <w:bottom w:val="none" w:sz="0" w:space="0" w:color="auto"/>
            <w:right w:val="none" w:sz="0" w:space="0" w:color="auto"/>
          </w:divBdr>
        </w:div>
        <w:div w:id="9840587">
          <w:marLeft w:val="480"/>
          <w:marRight w:val="0"/>
          <w:marTop w:val="0"/>
          <w:marBottom w:val="0"/>
          <w:divBdr>
            <w:top w:val="none" w:sz="0" w:space="0" w:color="auto"/>
            <w:left w:val="none" w:sz="0" w:space="0" w:color="auto"/>
            <w:bottom w:val="none" w:sz="0" w:space="0" w:color="auto"/>
            <w:right w:val="none" w:sz="0" w:space="0" w:color="auto"/>
          </w:divBdr>
        </w:div>
        <w:div w:id="405881946">
          <w:marLeft w:val="480"/>
          <w:marRight w:val="0"/>
          <w:marTop w:val="0"/>
          <w:marBottom w:val="0"/>
          <w:divBdr>
            <w:top w:val="none" w:sz="0" w:space="0" w:color="auto"/>
            <w:left w:val="none" w:sz="0" w:space="0" w:color="auto"/>
            <w:bottom w:val="none" w:sz="0" w:space="0" w:color="auto"/>
            <w:right w:val="none" w:sz="0" w:space="0" w:color="auto"/>
          </w:divBdr>
        </w:div>
        <w:div w:id="1132291834">
          <w:marLeft w:val="480"/>
          <w:marRight w:val="0"/>
          <w:marTop w:val="0"/>
          <w:marBottom w:val="0"/>
          <w:divBdr>
            <w:top w:val="none" w:sz="0" w:space="0" w:color="auto"/>
            <w:left w:val="none" w:sz="0" w:space="0" w:color="auto"/>
            <w:bottom w:val="none" w:sz="0" w:space="0" w:color="auto"/>
            <w:right w:val="none" w:sz="0" w:space="0" w:color="auto"/>
          </w:divBdr>
        </w:div>
        <w:div w:id="513228367">
          <w:marLeft w:val="480"/>
          <w:marRight w:val="0"/>
          <w:marTop w:val="0"/>
          <w:marBottom w:val="0"/>
          <w:divBdr>
            <w:top w:val="none" w:sz="0" w:space="0" w:color="auto"/>
            <w:left w:val="none" w:sz="0" w:space="0" w:color="auto"/>
            <w:bottom w:val="none" w:sz="0" w:space="0" w:color="auto"/>
            <w:right w:val="none" w:sz="0" w:space="0" w:color="auto"/>
          </w:divBdr>
        </w:div>
        <w:div w:id="2145081579">
          <w:marLeft w:val="480"/>
          <w:marRight w:val="0"/>
          <w:marTop w:val="0"/>
          <w:marBottom w:val="0"/>
          <w:divBdr>
            <w:top w:val="none" w:sz="0" w:space="0" w:color="auto"/>
            <w:left w:val="none" w:sz="0" w:space="0" w:color="auto"/>
            <w:bottom w:val="none" w:sz="0" w:space="0" w:color="auto"/>
            <w:right w:val="none" w:sz="0" w:space="0" w:color="auto"/>
          </w:divBdr>
        </w:div>
      </w:divsChild>
    </w:div>
    <w:div w:id="1490899534">
      <w:bodyDiv w:val="1"/>
      <w:marLeft w:val="0"/>
      <w:marRight w:val="0"/>
      <w:marTop w:val="0"/>
      <w:marBottom w:val="0"/>
      <w:divBdr>
        <w:top w:val="none" w:sz="0" w:space="0" w:color="auto"/>
        <w:left w:val="none" w:sz="0" w:space="0" w:color="auto"/>
        <w:bottom w:val="none" w:sz="0" w:space="0" w:color="auto"/>
        <w:right w:val="none" w:sz="0" w:space="0" w:color="auto"/>
      </w:divBdr>
    </w:div>
    <w:div w:id="1491092435">
      <w:bodyDiv w:val="1"/>
      <w:marLeft w:val="0"/>
      <w:marRight w:val="0"/>
      <w:marTop w:val="0"/>
      <w:marBottom w:val="0"/>
      <w:divBdr>
        <w:top w:val="none" w:sz="0" w:space="0" w:color="auto"/>
        <w:left w:val="none" w:sz="0" w:space="0" w:color="auto"/>
        <w:bottom w:val="none" w:sz="0" w:space="0" w:color="auto"/>
        <w:right w:val="none" w:sz="0" w:space="0" w:color="auto"/>
      </w:divBdr>
    </w:div>
    <w:div w:id="1491290412">
      <w:bodyDiv w:val="1"/>
      <w:marLeft w:val="0"/>
      <w:marRight w:val="0"/>
      <w:marTop w:val="0"/>
      <w:marBottom w:val="0"/>
      <w:divBdr>
        <w:top w:val="none" w:sz="0" w:space="0" w:color="auto"/>
        <w:left w:val="none" w:sz="0" w:space="0" w:color="auto"/>
        <w:bottom w:val="none" w:sz="0" w:space="0" w:color="auto"/>
        <w:right w:val="none" w:sz="0" w:space="0" w:color="auto"/>
      </w:divBdr>
    </w:div>
    <w:div w:id="1491754513">
      <w:bodyDiv w:val="1"/>
      <w:marLeft w:val="0"/>
      <w:marRight w:val="0"/>
      <w:marTop w:val="0"/>
      <w:marBottom w:val="0"/>
      <w:divBdr>
        <w:top w:val="none" w:sz="0" w:space="0" w:color="auto"/>
        <w:left w:val="none" w:sz="0" w:space="0" w:color="auto"/>
        <w:bottom w:val="none" w:sz="0" w:space="0" w:color="auto"/>
        <w:right w:val="none" w:sz="0" w:space="0" w:color="auto"/>
      </w:divBdr>
    </w:div>
    <w:div w:id="1492058630">
      <w:bodyDiv w:val="1"/>
      <w:marLeft w:val="0"/>
      <w:marRight w:val="0"/>
      <w:marTop w:val="0"/>
      <w:marBottom w:val="0"/>
      <w:divBdr>
        <w:top w:val="none" w:sz="0" w:space="0" w:color="auto"/>
        <w:left w:val="none" w:sz="0" w:space="0" w:color="auto"/>
        <w:bottom w:val="none" w:sz="0" w:space="0" w:color="auto"/>
        <w:right w:val="none" w:sz="0" w:space="0" w:color="auto"/>
      </w:divBdr>
    </w:div>
    <w:div w:id="1492211097">
      <w:bodyDiv w:val="1"/>
      <w:marLeft w:val="0"/>
      <w:marRight w:val="0"/>
      <w:marTop w:val="0"/>
      <w:marBottom w:val="0"/>
      <w:divBdr>
        <w:top w:val="none" w:sz="0" w:space="0" w:color="auto"/>
        <w:left w:val="none" w:sz="0" w:space="0" w:color="auto"/>
        <w:bottom w:val="none" w:sz="0" w:space="0" w:color="auto"/>
        <w:right w:val="none" w:sz="0" w:space="0" w:color="auto"/>
      </w:divBdr>
    </w:div>
    <w:div w:id="1493832944">
      <w:bodyDiv w:val="1"/>
      <w:marLeft w:val="0"/>
      <w:marRight w:val="0"/>
      <w:marTop w:val="0"/>
      <w:marBottom w:val="0"/>
      <w:divBdr>
        <w:top w:val="none" w:sz="0" w:space="0" w:color="auto"/>
        <w:left w:val="none" w:sz="0" w:space="0" w:color="auto"/>
        <w:bottom w:val="none" w:sz="0" w:space="0" w:color="auto"/>
        <w:right w:val="none" w:sz="0" w:space="0" w:color="auto"/>
      </w:divBdr>
      <w:divsChild>
        <w:div w:id="1603339012">
          <w:marLeft w:val="480"/>
          <w:marRight w:val="0"/>
          <w:marTop w:val="0"/>
          <w:marBottom w:val="0"/>
          <w:divBdr>
            <w:top w:val="none" w:sz="0" w:space="0" w:color="auto"/>
            <w:left w:val="none" w:sz="0" w:space="0" w:color="auto"/>
            <w:bottom w:val="none" w:sz="0" w:space="0" w:color="auto"/>
            <w:right w:val="none" w:sz="0" w:space="0" w:color="auto"/>
          </w:divBdr>
        </w:div>
        <w:div w:id="1156342481">
          <w:marLeft w:val="480"/>
          <w:marRight w:val="0"/>
          <w:marTop w:val="0"/>
          <w:marBottom w:val="0"/>
          <w:divBdr>
            <w:top w:val="none" w:sz="0" w:space="0" w:color="auto"/>
            <w:left w:val="none" w:sz="0" w:space="0" w:color="auto"/>
            <w:bottom w:val="none" w:sz="0" w:space="0" w:color="auto"/>
            <w:right w:val="none" w:sz="0" w:space="0" w:color="auto"/>
          </w:divBdr>
        </w:div>
        <w:div w:id="589461398">
          <w:marLeft w:val="480"/>
          <w:marRight w:val="0"/>
          <w:marTop w:val="0"/>
          <w:marBottom w:val="0"/>
          <w:divBdr>
            <w:top w:val="none" w:sz="0" w:space="0" w:color="auto"/>
            <w:left w:val="none" w:sz="0" w:space="0" w:color="auto"/>
            <w:bottom w:val="none" w:sz="0" w:space="0" w:color="auto"/>
            <w:right w:val="none" w:sz="0" w:space="0" w:color="auto"/>
          </w:divBdr>
        </w:div>
        <w:div w:id="1782720077">
          <w:marLeft w:val="480"/>
          <w:marRight w:val="0"/>
          <w:marTop w:val="0"/>
          <w:marBottom w:val="0"/>
          <w:divBdr>
            <w:top w:val="none" w:sz="0" w:space="0" w:color="auto"/>
            <w:left w:val="none" w:sz="0" w:space="0" w:color="auto"/>
            <w:bottom w:val="none" w:sz="0" w:space="0" w:color="auto"/>
            <w:right w:val="none" w:sz="0" w:space="0" w:color="auto"/>
          </w:divBdr>
        </w:div>
        <w:div w:id="1983580886">
          <w:marLeft w:val="480"/>
          <w:marRight w:val="0"/>
          <w:marTop w:val="0"/>
          <w:marBottom w:val="0"/>
          <w:divBdr>
            <w:top w:val="none" w:sz="0" w:space="0" w:color="auto"/>
            <w:left w:val="none" w:sz="0" w:space="0" w:color="auto"/>
            <w:bottom w:val="none" w:sz="0" w:space="0" w:color="auto"/>
            <w:right w:val="none" w:sz="0" w:space="0" w:color="auto"/>
          </w:divBdr>
        </w:div>
        <w:div w:id="1367214444">
          <w:marLeft w:val="480"/>
          <w:marRight w:val="0"/>
          <w:marTop w:val="0"/>
          <w:marBottom w:val="0"/>
          <w:divBdr>
            <w:top w:val="none" w:sz="0" w:space="0" w:color="auto"/>
            <w:left w:val="none" w:sz="0" w:space="0" w:color="auto"/>
            <w:bottom w:val="none" w:sz="0" w:space="0" w:color="auto"/>
            <w:right w:val="none" w:sz="0" w:space="0" w:color="auto"/>
          </w:divBdr>
        </w:div>
        <w:div w:id="1939561451">
          <w:marLeft w:val="480"/>
          <w:marRight w:val="0"/>
          <w:marTop w:val="0"/>
          <w:marBottom w:val="0"/>
          <w:divBdr>
            <w:top w:val="none" w:sz="0" w:space="0" w:color="auto"/>
            <w:left w:val="none" w:sz="0" w:space="0" w:color="auto"/>
            <w:bottom w:val="none" w:sz="0" w:space="0" w:color="auto"/>
            <w:right w:val="none" w:sz="0" w:space="0" w:color="auto"/>
          </w:divBdr>
        </w:div>
        <w:div w:id="2056588152">
          <w:marLeft w:val="480"/>
          <w:marRight w:val="0"/>
          <w:marTop w:val="0"/>
          <w:marBottom w:val="0"/>
          <w:divBdr>
            <w:top w:val="none" w:sz="0" w:space="0" w:color="auto"/>
            <w:left w:val="none" w:sz="0" w:space="0" w:color="auto"/>
            <w:bottom w:val="none" w:sz="0" w:space="0" w:color="auto"/>
            <w:right w:val="none" w:sz="0" w:space="0" w:color="auto"/>
          </w:divBdr>
        </w:div>
        <w:div w:id="1953709586">
          <w:marLeft w:val="480"/>
          <w:marRight w:val="0"/>
          <w:marTop w:val="0"/>
          <w:marBottom w:val="0"/>
          <w:divBdr>
            <w:top w:val="none" w:sz="0" w:space="0" w:color="auto"/>
            <w:left w:val="none" w:sz="0" w:space="0" w:color="auto"/>
            <w:bottom w:val="none" w:sz="0" w:space="0" w:color="auto"/>
            <w:right w:val="none" w:sz="0" w:space="0" w:color="auto"/>
          </w:divBdr>
        </w:div>
        <w:div w:id="1142235366">
          <w:marLeft w:val="480"/>
          <w:marRight w:val="0"/>
          <w:marTop w:val="0"/>
          <w:marBottom w:val="0"/>
          <w:divBdr>
            <w:top w:val="none" w:sz="0" w:space="0" w:color="auto"/>
            <w:left w:val="none" w:sz="0" w:space="0" w:color="auto"/>
            <w:bottom w:val="none" w:sz="0" w:space="0" w:color="auto"/>
            <w:right w:val="none" w:sz="0" w:space="0" w:color="auto"/>
          </w:divBdr>
        </w:div>
        <w:div w:id="736250111">
          <w:marLeft w:val="480"/>
          <w:marRight w:val="0"/>
          <w:marTop w:val="0"/>
          <w:marBottom w:val="0"/>
          <w:divBdr>
            <w:top w:val="none" w:sz="0" w:space="0" w:color="auto"/>
            <w:left w:val="none" w:sz="0" w:space="0" w:color="auto"/>
            <w:bottom w:val="none" w:sz="0" w:space="0" w:color="auto"/>
            <w:right w:val="none" w:sz="0" w:space="0" w:color="auto"/>
          </w:divBdr>
        </w:div>
        <w:div w:id="1786198111">
          <w:marLeft w:val="480"/>
          <w:marRight w:val="0"/>
          <w:marTop w:val="0"/>
          <w:marBottom w:val="0"/>
          <w:divBdr>
            <w:top w:val="none" w:sz="0" w:space="0" w:color="auto"/>
            <w:left w:val="none" w:sz="0" w:space="0" w:color="auto"/>
            <w:bottom w:val="none" w:sz="0" w:space="0" w:color="auto"/>
            <w:right w:val="none" w:sz="0" w:space="0" w:color="auto"/>
          </w:divBdr>
        </w:div>
        <w:div w:id="902985656">
          <w:marLeft w:val="480"/>
          <w:marRight w:val="0"/>
          <w:marTop w:val="0"/>
          <w:marBottom w:val="0"/>
          <w:divBdr>
            <w:top w:val="none" w:sz="0" w:space="0" w:color="auto"/>
            <w:left w:val="none" w:sz="0" w:space="0" w:color="auto"/>
            <w:bottom w:val="none" w:sz="0" w:space="0" w:color="auto"/>
            <w:right w:val="none" w:sz="0" w:space="0" w:color="auto"/>
          </w:divBdr>
        </w:div>
        <w:div w:id="1905606551">
          <w:marLeft w:val="480"/>
          <w:marRight w:val="0"/>
          <w:marTop w:val="0"/>
          <w:marBottom w:val="0"/>
          <w:divBdr>
            <w:top w:val="none" w:sz="0" w:space="0" w:color="auto"/>
            <w:left w:val="none" w:sz="0" w:space="0" w:color="auto"/>
            <w:bottom w:val="none" w:sz="0" w:space="0" w:color="auto"/>
            <w:right w:val="none" w:sz="0" w:space="0" w:color="auto"/>
          </w:divBdr>
        </w:div>
        <w:div w:id="497114680">
          <w:marLeft w:val="480"/>
          <w:marRight w:val="0"/>
          <w:marTop w:val="0"/>
          <w:marBottom w:val="0"/>
          <w:divBdr>
            <w:top w:val="none" w:sz="0" w:space="0" w:color="auto"/>
            <w:left w:val="none" w:sz="0" w:space="0" w:color="auto"/>
            <w:bottom w:val="none" w:sz="0" w:space="0" w:color="auto"/>
            <w:right w:val="none" w:sz="0" w:space="0" w:color="auto"/>
          </w:divBdr>
        </w:div>
        <w:div w:id="535969859">
          <w:marLeft w:val="480"/>
          <w:marRight w:val="0"/>
          <w:marTop w:val="0"/>
          <w:marBottom w:val="0"/>
          <w:divBdr>
            <w:top w:val="none" w:sz="0" w:space="0" w:color="auto"/>
            <w:left w:val="none" w:sz="0" w:space="0" w:color="auto"/>
            <w:bottom w:val="none" w:sz="0" w:space="0" w:color="auto"/>
            <w:right w:val="none" w:sz="0" w:space="0" w:color="auto"/>
          </w:divBdr>
        </w:div>
        <w:div w:id="1548645344">
          <w:marLeft w:val="480"/>
          <w:marRight w:val="0"/>
          <w:marTop w:val="0"/>
          <w:marBottom w:val="0"/>
          <w:divBdr>
            <w:top w:val="none" w:sz="0" w:space="0" w:color="auto"/>
            <w:left w:val="none" w:sz="0" w:space="0" w:color="auto"/>
            <w:bottom w:val="none" w:sz="0" w:space="0" w:color="auto"/>
            <w:right w:val="none" w:sz="0" w:space="0" w:color="auto"/>
          </w:divBdr>
        </w:div>
        <w:div w:id="1972861540">
          <w:marLeft w:val="480"/>
          <w:marRight w:val="0"/>
          <w:marTop w:val="0"/>
          <w:marBottom w:val="0"/>
          <w:divBdr>
            <w:top w:val="none" w:sz="0" w:space="0" w:color="auto"/>
            <w:left w:val="none" w:sz="0" w:space="0" w:color="auto"/>
            <w:bottom w:val="none" w:sz="0" w:space="0" w:color="auto"/>
            <w:right w:val="none" w:sz="0" w:space="0" w:color="auto"/>
          </w:divBdr>
        </w:div>
        <w:div w:id="196743837">
          <w:marLeft w:val="480"/>
          <w:marRight w:val="0"/>
          <w:marTop w:val="0"/>
          <w:marBottom w:val="0"/>
          <w:divBdr>
            <w:top w:val="none" w:sz="0" w:space="0" w:color="auto"/>
            <w:left w:val="none" w:sz="0" w:space="0" w:color="auto"/>
            <w:bottom w:val="none" w:sz="0" w:space="0" w:color="auto"/>
            <w:right w:val="none" w:sz="0" w:space="0" w:color="auto"/>
          </w:divBdr>
        </w:div>
        <w:div w:id="779422946">
          <w:marLeft w:val="480"/>
          <w:marRight w:val="0"/>
          <w:marTop w:val="0"/>
          <w:marBottom w:val="0"/>
          <w:divBdr>
            <w:top w:val="none" w:sz="0" w:space="0" w:color="auto"/>
            <w:left w:val="none" w:sz="0" w:space="0" w:color="auto"/>
            <w:bottom w:val="none" w:sz="0" w:space="0" w:color="auto"/>
            <w:right w:val="none" w:sz="0" w:space="0" w:color="auto"/>
          </w:divBdr>
        </w:div>
        <w:div w:id="1428161173">
          <w:marLeft w:val="480"/>
          <w:marRight w:val="0"/>
          <w:marTop w:val="0"/>
          <w:marBottom w:val="0"/>
          <w:divBdr>
            <w:top w:val="none" w:sz="0" w:space="0" w:color="auto"/>
            <w:left w:val="none" w:sz="0" w:space="0" w:color="auto"/>
            <w:bottom w:val="none" w:sz="0" w:space="0" w:color="auto"/>
            <w:right w:val="none" w:sz="0" w:space="0" w:color="auto"/>
          </w:divBdr>
        </w:div>
        <w:div w:id="156500367">
          <w:marLeft w:val="480"/>
          <w:marRight w:val="0"/>
          <w:marTop w:val="0"/>
          <w:marBottom w:val="0"/>
          <w:divBdr>
            <w:top w:val="none" w:sz="0" w:space="0" w:color="auto"/>
            <w:left w:val="none" w:sz="0" w:space="0" w:color="auto"/>
            <w:bottom w:val="none" w:sz="0" w:space="0" w:color="auto"/>
            <w:right w:val="none" w:sz="0" w:space="0" w:color="auto"/>
          </w:divBdr>
        </w:div>
        <w:div w:id="1556235857">
          <w:marLeft w:val="480"/>
          <w:marRight w:val="0"/>
          <w:marTop w:val="0"/>
          <w:marBottom w:val="0"/>
          <w:divBdr>
            <w:top w:val="none" w:sz="0" w:space="0" w:color="auto"/>
            <w:left w:val="none" w:sz="0" w:space="0" w:color="auto"/>
            <w:bottom w:val="none" w:sz="0" w:space="0" w:color="auto"/>
            <w:right w:val="none" w:sz="0" w:space="0" w:color="auto"/>
          </w:divBdr>
        </w:div>
        <w:div w:id="870604962">
          <w:marLeft w:val="480"/>
          <w:marRight w:val="0"/>
          <w:marTop w:val="0"/>
          <w:marBottom w:val="0"/>
          <w:divBdr>
            <w:top w:val="none" w:sz="0" w:space="0" w:color="auto"/>
            <w:left w:val="none" w:sz="0" w:space="0" w:color="auto"/>
            <w:bottom w:val="none" w:sz="0" w:space="0" w:color="auto"/>
            <w:right w:val="none" w:sz="0" w:space="0" w:color="auto"/>
          </w:divBdr>
        </w:div>
        <w:div w:id="967247538">
          <w:marLeft w:val="480"/>
          <w:marRight w:val="0"/>
          <w:marTop w:val="0"/>
          <w:marBottom w:val="0"/>
          <w:divBdr>
            <w:top w:val="none" w:sz="0" w:space="0" w:color="auto"/>
            <w:left w:val="none" w:sz="0" w:space="0" w:color="auto"/>
            <w:bottom w:val="none" w:sz="0" w:space="0" w:color="auto"/>
            <w:right w:val="none" w:sz="0" w:space="0" w:color="auto"/>
          </w:divBdr>
        </w:div>
        <w:div w:id="1657297511">
          <w:marLeft w:val="480"/>
          <w:marRight w:val="0"/>
          <w:marTop w:val="0"/>
          <w:marBottom w:val="0"/>
          <w:divBdr>
            <w:top w:val="none" w:sz="0" w:space="0" w:color="auto"/>
            <w:left w:val="none" w:sz="0" w:space="0" w:color="auto"/>
            <w:bottom w:val="none" w:sz="0" w:space="0" w:color="auto"/>
            <w:right w:val="none" w:sz="0" w:space="0" w:color="auto"/>
          </w:divBdr>
        </w:div>
        <w:div w:id="1015304556">
          <w:marLeft w:val="480"/>
          <w:marRight w:val="0"/>
          <w:marTop w:val="0"/>
          <w:marBottom w:val="0"/>
          <w:divBdr>
            <w:top w:val="none" w:sz="0" w:space="0" w:color="auto"/>
            <w:left w:val="none" w:sz="0" w:space="0" w:color="auto"/>
            <w:bottom w:val="none" w:sz="0" w:space="0" w:color="auto"/>
            <w:right w:val="none" w:sz="0" w:space="0" w:color="auto"/>
          </w:divBdr>
        </w:div>
        <w:div w:id="1315178591">
          <w:marLeft w:val="480"/>
          <w:marRight w:val="0"/>
          <w:marTop w:val="0"/>
          <w:marBottom w:val="0"/>
          <w:divBdr>
            <w:top w:val="none" w:sz="0" w:space="0" w:color="auto"/>
            <w:left w:val="none" w:sz="0" w:space="0" w:color="auto"/>
            <w:bottom w:val="none" w:sz="0" w:space="0" w:color="auto"/>
            <w:right w:val="none" w:sz="0" w:space="0" w:color="auto"/>
          </w:divBdr>
        </w:div>
        <w:div w:id="510460131">
          <w:marLeft w:val="480"/>
          <w:marRight w:val="0"/>
          <w:marTop w:val="0"/>
          <w:marBottom w:val="0"/>
          <w:divBdr>
            <w:top w:val="none" w:sz="0" w:space="0" w:color="auto"/>
            <w:left w:val="none" w:sz="0" w:space="0" w:color="auto"/>
            <w:bottom w:val="none" w:sz="0" w:space="0" w:color="auto"/>
            <w:right w:val="none" w:sz="0" w:space="0" w:color="auto"/>
          </w:divBdr>
        </w:div>
        <w:div w:id="2084641246">
          <w:marLeft w:val="480"/>
          <w:marRight w:val="0"/>
          <w:marTop w:val="0"/>
          <w:marBottom w:val="0"/>
          <w:divBdr>
            <w:top w:val="none" w:sz="0" w:space="0" w:color="auto"/>
            <w:left w:val="none" w:sz="0" w:space="0" w:color="auto"/>
            <w:bottom w:val="none" w:sz="0" w:space="0" w:color="auto"/>
            <w:right w:val="none" w:sz="0" w:space="0" w:color="auto"/>
          </w:divBdr>
        </w:div>
      </w:divsChild>
    </w:div>
    <w:div w:id="1494296117">
      <w:bodyDiv w:val="1"/>
      <w:marLeft w:val="0"/>
      <w:marRight w:val="0"/>
      <w:marTop w:val="0"/>
      <w:marBottom w:val="0"/>
      <w:divBdr>
        <w:top w:val="none" w:sz="0" w:space="0" w:color="auto"/>
        <w:left w:val="none" w:sz="0" w:space="0" w:color="auto"/>
        <w:bottom w:val="none" w:sz="0" w:space="0" w:color="auto"/>
        <w:right w:val="none" w:sz="0" w:space="0" w:color="auto"/>
      </w:divBdr>
    </w:div>
    <w:div w:id="1495561585">
      <w:bodyDiv w:val="1"/>
      <w:marLeft w:val="0"/>
      <w:marRight w:val="0"/>
      <w:marTop w:val="0"/>
      <w:marBottom w:val="0"/>
      <w:divBdr>
        <w:top w:val="none" w:sz="0" w:space="0" w:color="auto"/>
        <w:left w:val="none" w:sz="0" w:space="0" w:color="auto"/>
        <w:bottom w:val="none" w:sz="0" w:space="0" w:color="auto"/>
        <w:right w:val="none" w:sz="0" w:space="0" w:color="auto"/>
      </w:divBdr>
    </w:div>
    <w:div w:id="1495609585">
      <w:bodyDiv w:val="1"/>
      <w:marLeft w:val="0"/>
      <w:marRight w:val="0"/>
      <w:marTop w:val="0"/>
      <w:marBottom w:val="0"/>
      <w:divBdr>
        <w:top w:val="none" w:sz="0" w:space="0" w:color="auto"/>
        <w:left w:val="none" w:sz="0" w:space="0" w:color="auto"/>
        <w:bottom w:val="none" w:sz="0" w:space="0" w:color="auto"/>
        <w:right w:val="none" w:sz="0" w:space="0" w:color="auto"/>
      </w:divBdr>
    </w:div>
    <w:div w:id="1496065866">
      <w:bodyDiv w:val="1"/>
      <w:marLeft w:val="0"/>
      <w:marRight w:val="0"/>
      <w:marTop w:val="0"/>
      <w:marBottom w:val="0"/>
      <w:divBdr>
        <w:top w:val="none" w:sz="0" w:space="0" w:color="auto"/>
        <w:left w:val="none" w:sz="0" w:space="0" w:color="auto"/>
        <w:bottom w:val="none" w:sz="0" w:space="0" w:color="auto"/>
        <w:right w:val="none" w:sz="0" w:space="0" w:color="auto"/>
      </w:divBdr>
    </w:div>
    <w:div w:id="1497114155">
      <w:bodyDiv w:val="1"/>
      <w:marLeft w:val="0"/>
      <w:marRight w:val="0"/>
      <w:marTop w:val="0"/>
      <w:marBottom w:val="0"/>
      <w:divBdr>
        <w:top w:val="none" w:sz="0" w:space="0" w:color="auto"/>
        <w:left w:val="none" w:sz="0" w:space="0" w:color="auto"/>
        <w:bottom w:val="none" w:sz="0" w:space="0" w:color="auto"/>
        <w:right w:val="none" w:sz="0" w:space="0" w:color="auto"/>
      </w:divBdr>
    </w:div>
    <w:div w:id="1498375911">
      <w:bodyDiv w:val="1"/>
      <w:marLeft w:val="0"/>
      <w:marRight w:val="0"/>
      <w:marTop w:val="0"/>
      <w:marBottom w:val="0"/>
      <w:divBdr>
        <w:top w:val="none" w:sz="0" w:space="0" w:color="auto"/>
        <w:left w:val="none" w:sz="0" w:space="0" w:color="auto"/>
        <w:bottom w:val="none" w:sz="0" w:space="0" w:color="auto"/>
        <w:right w:val="none" w:sz="0" w:space="0" w:color="auto"/>
      </w:divBdr>
    </w:div>
    <w:div w:id="1498381064">
      <w:bodyDiv w:val="1"/>
      <w:marLeft w:val="0"/>
      <w:marRight w:val="0"/>
      <w:marTop w:val="0"/>
      <w:marBottom w:val="0"/>
      <w:divBdr>
        <w:top w:val="none" w:sz="0" w:space="0" w:color="auto"/>
        <w:left w:val="none" w:sz="0" w:space="0" w:color="auto"/>
        <w:bottom w:val="none" w:sz="0" w:space="0" w:color="auto"/>
        <w:right w:val="none" w:sz="0" w:space="0" w:color="auto"/>
      </w:divBdr>
    </w:div>
    <w:div w:id="1498887874">
      <w:bodyDiv w:val="1"/>
      <w:marLeft w:val="0"/>
      <w:marRight w:val="0"/>
      <w:marTop w:val="0"/>
      <w:marBottom w:val="0"/>
      <w:divBdr>
        <w:top w:val="none" w:sz="0" w:space="0" w:color="auto"/>
        <w:left w:val="none" w:sz="0" w:space="0" w:color="auto"/>
        <w:bottom w:val="none" w:sz="0" w:space="0" w:color="auto"/>
        <w:right w:val="none" w:sz="0" w:space="0" w:color="auto"/>
      </w:divBdr>
    </w:div>
    <w:div w:id="1499035747">
      <w:bodyDiv w:val="1"/>
      <w:marLeft w:val="0"/>
      <w:marRight w:val="0"/>
      <w:marTop w:val="0"/>
      <w:marBottom w:val="0"/>
      <w:divBdr>
        <w:top w:val="none" w:sz="0" w:space="0" w:color="auto"/>
        <w:left w:val="none" w:sz="0" w:space="0" w:color="auto"/>
        <w:bottom w:val="none" w:sz="0" w:space="0" w:color="auto"/>
        <w:right w:val="none" w:sz="0" w:space="0" w:color="auto"/>
      </w:divBdr>
    </w:div>
    <w:div w:id="1499425388">
      <w:bodyDiv w:val="1"/>
      <w:marLeft w:val="0"/>
      <w:marRight w:val="0"/>
      <w:marTop w:val="0"/>
      <w:marBottom w:val="0"/>
      <w:divBdr>
        <w:top w:val="none" w:sz="0" w:space="0" w:color="auto"/>
        <w:left w:val="none" w:sz="0" w:space="0" w:color="auto"/>
        <w:bottom w:val="none" w:sz="0" w:space="0" w:color="auto"/>
        <w:right w:val="none" w:sz="0" w:space="0" w:color="auto"/>
      </w:divBdr>
    </w:div>
    <w:div w:id="1499536595">
      <w:bodyDiv w:val="1"/>
      <w:marLeft w:val="0"/>
      <w:marRight w:val="0"/>
      <w:marTop w:val="0"/>
      <w:marBottom w:val="0"/>
      <w:divBdr>
        <w:top w:val="none" w:sz="0" w:space="0" w:color="auto"/>
        <w:left w:val="none" w:sz="0" w:space="0" w:color="auto"/>
        <w:bottom w:val="none" w:sz="0" w:space="0" w:color="auto"/>
        <w:right w:val="none" w:sz="0" w:space="0" w:color="auto"/>
      </w:divBdr>
    </w:div>
    <w:div w:id="1500805566">
      <w:bodyDiv w:val="1"/>
      <w:marLeft w:val="0"/>
      <w:marRight w:val="0"/>
      <w:marTop w:val="0"/>
      <w:marBottom w:val="0"/>
      <w:divBdr>
        <w:top w:val="none" w:sz="0" w:space="0" w:color="auto"/>
        <w:left w:val="none" w:sz="0" w:space="0" w:color="auto"/>
        <w:bottom w:val="none" w:sz="0" w:space="0" w:color="auto"/>
        <w:right w:val="none" w:sz="0" w:space="0" w:color="auto"/>
      </w:divBdr>
    </w:div>
    <w:div w:id="1500999025">
      <w:bodyDiv w:val="1"/>
      <w:marLeft w:val="0"/>
      <w:marRight w:val="0"/>
      <w:marTop w:val="0"/>
      <w:marBottom w:val="0"/>
      <w:divBdr>
        <w:top w:val="none" w:sz="0" w:space="0" w:color="auto"/>
        <w:left w:val="none" w:sz="0" w:space="0" w:color="auto"/>
        <w:bottom w:val="none" w:sz="0" w:space="0" w:color="auto"/>
        <w:right w:val="none" w:sz="0" w:space="0" w:color="auto"/>
      </w:divBdr>
    </w:div>
    <w:div w:id="1501197749">
      <w:bodyDiv w:val="1"/>
      <w:marLeft w:val="0"/>
      <w:marRight w:val="0"/>
      <w:marTop w:val="0"/>
      <w:marBottom w:val="0"/>
      <w:divBdr>
        <w:top w:val="none" w:sz="0" w:space="0" w:color="auto"/>
        <w:left w:val="none" w:sz="0" w:space="0" w:color="auto"/>
        <w:bottom w:val="none" w:sz="0" w:space="0" w:color="auto"/>
        <w:right w:val="none" w:sz="0" w:space="0" w:color="auto"/>
      </w:divBdr>
    </w:div>
    <w:div w:id="1501462460">
      <w:bodyDiv w:val="1"/>
      <w:marLeft w:val="0"/>
      <w:marRight w:val="0"/>
      <w:marTop w:val="0"/>
      <w:marBottom w:val="0"/>
      <w:divBdr>
        <w:top w:val="none" w:sz="0" w:space="0" w:color="auto"/>
        <w:left w:val="none" w:sz="0" w:space="0" w:color="auto"/>
        <w:bottom w:val="none" w:sz="0" w:space="0" w:color="auto"/>
        <w:right w:val="none" w:sz="0" w:space="0" w:color="auto"/>
      </w:divBdr>
    </w:div>
    <w:div w:id="1501850450">
      <w:bodyDiv w:val="1"/>
      <w:marLeft w:val="0"/>
      <w:marRight w:val="0"/>
      <w:marTop w:val="0"/>
      <w:marBottom w:val="0"/>
      <w:divBdr>
        <w:top w:val="none" w:sz="0" w:space="0" w:color="auto"/>
        <w:left w:val="none" w:sz="0" w:space="0" w:color="auto"/>
        <w:bottom w:val="none" w:sz="0" w:space="0" w:color="auto"/>
        <w:right w:val="none" w:sz="0" w:space="0" w:color="auto"/>
      </w:divBdr>
    </w:div>
    <w:div w:id="1501967725">
      <w:bodyDiv w:val="1"/>
      <w:marLeft w:val="0"/>
      <w:marRight w:val="0"/>
      <w:marTop w:val="0"/>
      <w:marBottom w:val="0"/>
      <w:divBdr>
        <w:top w:val="none" w:sz="0" w:space="0" w:color="auto"/>
        <w:left w:val="none" w:sz="0" w:space="0" w:color="auto"/>
        <w:bottom w:val="none" w:sz="0" w:space="0" w:color="auto"/>
        <w:right w:val="none" w:sz="0" w:space="0" w:color="auto"/>
      </w:divBdr>
    </w:div>
    <w:div w:id="1502089398">
      <w:bodyDiv w:val="1"/>
      <w:marLeft w:val="0"/>
      <w:marRight w:val="0"/>
      <w:marTop w:val="0"/>
      <w:marBottom w:val="0"/>
      <w:divBdr>
        <w:top w:val="none" w:sz="0" w:space="0" w:color="auto"/>
        <w:left w:val="none" w:sz="0" w:space="0" w:color="auto"/>
        <w:bottom w:val="none" w:sz="0" w:space="0" w:color="auto"/>
        <w:right w:val="none" w:sz="0" w:space="0" w:color="auto"/>
      </w:divBdr>
    </w:div>
    <w:div w:id="1502964308">
      <w:bodyDiv w:val="1"/>
      <w:marLeft w:val="0"/>
      <w:marRight w:val="0"/>
      <w:marTop w:val="0"/>
      <w:marBottom w:val="0"/>
      <w:divBdr>
        <w:top w:val="none" w:sz="0" w:space="0" w:color="auto"/>
        <w:left w:val="none" w:sz="0" w:space="0" w:color="auto"/>
        <w:bottom w:val="none" w:sz="0" w:space="0" w:color="auto"/>
        <w:right w:val="none" w:sz="0" w:space="0" w:color="auto"/>
      </w:divBdr>
    </w:div>
    <w:div w:id="1502968948">
      <w:bodyDiv w:val="1"/>
      <w:marLeft w:val="0"/>
      <w:marRight w:val="0"/>
      <w:marTop w:val="0"/>
      <w:marBottom w:val="0"/>
      <w:divBdr>
        <w:top w:val="none" w:sz="0" w:space="0" w:color="auto"/>
        <w:left w:val="none" w:sz="0" w:space="0" w:color="auto"/>
        <w:bottom w:val="none" w:sz="0" w:space="0" w:color="auto"/>
        <w:right w:val="none" w:sz="0" w:space="0" w:color="auto"/>
      </w:divBdr>
    </w:div>
    <w:div w:id="1503161418">
      <w:bodyDiv w:val="1"/>
      <w:marLeft w:val="0"/>
      <w:marRight w:val="0"/>
      <w:marTop w:val="0"/>
      <w:marBottom w:val="0"/>
      <w:divBdr>
        <w:top w:val="none" w:sz="0" w:space="0" w:color="auto"/>
        <w:left w:val="none" w:sz="0" w:space="0" w:color="auto"/>
        <w:bottom w:val="none" w:sz="0" w:space="0" w:color="auto"/>
        <w:right w:val="none" w:sz="0" w:space="0" w:color="auto"/>
      </w:divBdr>
    </w:div>
    <w:div w:id="1504315247">
      <w:bodyDiv w:val="1"/>
      <w:marLeft w:val="0"/>
      <w:marRight w:val="0"/>
      <w:marTop w:val="0"/>
      <w:marBottom w:val="0"/>
      <w:divBdr>
        <w:top w:val="none" w:sz="0" w:space="0" w:color="auto"/>
        <w:left w:val="none" w:sz="0" w:space="0" w:color="auto"/>
        <w:bottom w:val="none" w:sz="0" w:space="0" w:color="auto"/>
        <w:right w:val="none" w:sz="0" w:space="0" w:color="auto"/>
      </w:divBdr>
    </w:div>
    <w:div w:id="1504540633">
      <w:bodyDiv w:val="1"/>
      <w:marLeft w:val="0"/>
      <w:marRight w:val="0"/>
      <w:marTop w:val="0"/>
      <w:marBottom w:val="0"/>
      <w:divBdr>
        <w:top w:val="none" w:sz="0" w:space="0" w:color="auto"/>
        <w:left w:val="none" w:sz="0" w:space="0" w:color="auto"/>
        <w:bottom w:val="none" w:sz="0" w:space="0" w:color="auto"/>
        <w:right w:val="none" w:sz="0" w:space="0" w:color="auto"/>
      </w:divBdr>
    </w:div>
    <w:div w:id="1505632517">
      <w:bodyDiv w:val="1"/>
      <w:marLeft w:val="0"/>
      <w:marRight w:val="0"/>
      <w:marTop w:val="0"/>
      <w:marBottom w:val="0"/>
      <w:divBdr>
        <w:top w:val="none" w:sz="0" w:space="0" w:color="auto"/>
        <w:left w:val="none" w:sz="0" w:space="0" w:color="auto"/>
        <w:bottom w:val="none" w:sz="0" w:space="0" w:color="auto"/>
        <w:right w:val="none" w:sz="0" w:space="0" w:color="auto"/>
      </w:divBdr>
    </w:div>
    <w:div w:id="1506283112">
      <w:bodyDiv w:val="1"/>
      <w:marLeft w:val="0"/>
      <w:marRight w:val="0"/>
      <w:marTop w:val="0"/>
      <w:marBottom w:val="0"/>
      <w:divBdr>
        <w:top w:val="none" w:sz="0" w:space="0" w:color="auto"/>
        <w:left w:val="none" w:sz="0" w:space="0" w:color="auto"/>
        <w:bottom w:val="none" w:sz="0" w:space="0" w:color="auto"/>
        <w:right w:val="none" w:sz="0" w:space="0" w:color="auto"/>
      </w:divBdr>
    </w:div>
    <w:div w:id="1506478577">
      <w:bodyDiv w:val="1"/>
      <w:marLeft w:val="0"/>
      <w:marRight w:val="0"/>
      <w:marTop w:val="0"/>
      <w:marBottom w:val="0"/>
      <w:divBdr>
        <w:top w:val="none" w:sz="0" w:space="0" w:color="auto"/>
        <w:left w:val="none" w:sz="0" w:space="0" w:color="auto"/>
        <w:bottom w:val="none" w:sz="0" w:space="0" w:color="auto"/>
        <w:right w:val="none" w:sz="0" w:space="0" w:color="auto"/>
      </w:divBdr>
    </w:div>
    <w:div w:id="1506751761">
      <w:bodyDiv w:val="1"/>
      <w:marLeft w:val="0"/>
      <w:marRight w:val="0"/>
      <w:marTop w:val="0"/>
      <w:marBottom w:val="0"/>
      <w:divBdr>
        <w:top w:val="none" w:sz="0" w:space="0" w:color="auto"/>
        <w:left w:val="none" w:sz="0" w:space="0" w:color="auto"/>
        <w:bottom w:val="none" w:sz="0" w:space="0" w:color="auto"/>
        <w:right w:val="none" w:sz="0" w:space="0" w:color="auto"/>
      </w:divBdr>
    </w:div>
    <w:div w:id="1507135137">
      <w:bodyDiv w:val="1"/>
      <w:marLeft w:val="0"/>
      <w:marRight w:val="0"/>
      <w:marTop w:val="0"/>
      <w:marBottom w:val="0"/>
      <w:divBdr>
        <w:top w:val="none" w:sz="0" w:space="0" w:color="auto"/>
        <w:left w:val="none" w:sz="0" w:space="0" w:color="auto"/>
        <w:bottom w:val="none" w:sz="0" w:space="0" w:color="auto"/>
        <w:right w:val="none" w:sz="0" w:space="0" w:color="auto"/>
      </w:divBdr>
    </w:div>
    <w:div w:id="1507478775">
      <w:bodyDiv w:val="1"/>
      <w:marLeft w:val="0"/>
      <w:marRight w:val="0"/>
      <w:marTop w:val="0"/>
      <w:marBottom w:val="0"/>
      <w:divBdr>
        <w:top w:val="none" w:sz="0" w:space="0" w:color="auto"/>
        <w:left w:val="none" w:sz="0" w:space="0" w:color="auto"/>
        <w:bottom w:val="none" w:sz="0" w:space="0" w:color="auto"/>
        <w:right w:val="none" w:sz="0" w:space="0" w:color="auto"/>
      </w:divBdr>
    </w:div>
    <w:div w:id="1507551092">
      <w:bodyDiv w:val="1"/>
      <w:marLeft w:val="0"/>
      <w:marRight w:val="0"/>
      <w:marTop w:val="0"/>
      <w:marBottom w:val="0"/>
      <w:divBdr>
        <w:top w:val="none" w:sz="0" w:space="0" w:color="auto"/>
        <w:left w:val="none" w:sz="0" w:space="0" w:color="auto"/>
        <w:bottom w:val="none" w:sz="0" w:space="0" w:color="auto"/>
        <w:right w:val="none" w:sz="0" w:space="0" w:color="auto"/>
      </w:divBdr>
    </w:div>
    <w:div w:id="1507592160">
      <w:bodyDiv w:val="1"/>
      <w:marLeft w:val="0"/>
      <w:marRight w:val="0"/>
      <w:marTop w:val="0"/>
      <w:marBottom w:val="0"/>
      <w:divBdr>
        <w:top w:val="none" w:sz="0" w:space="0" w:color="auto"/>
        <w:left w:val="none" w:sz="0" w:space="0" w:color="auto"/>
        <w:bottom w:val="none" w:sz="0" w:space="0" w:color="auto"/>
        <w:right w:val="none" w:sz="0" w:space="0" w:color="auto"/>
      </w:divBdr>
    </w:div>
    <w:div w:id="1507749029">
      <w:bodyDiv w:val="1"/>
      <w:marLeft w:val="0"/>
      <w:marRight w:val="0"/>
      <w:marTop w:val="0"/>
      <w:marBottom w:val="0"/>
      <w:divBdr>
        <w:top w:val="none" w:sz="0" w:space="0" w:color="auto"/>
        <w:left w:val="none" w:sz="0" w:space="0" w:color="auto"/>
        <w:bottom w:val="none" w:sz="0" w:space="0" w:color="auto"/>
        <w:right w:val="none" w:sz="0" w:space="0" w:color="auto"/>
      </w:divBdr>
    </w:div>
    <w:div w:id="1508057769">
      <w:bodyDiv w:val="1"/>
      <w:marLeft w:val="0"/>
      <w:marRight w:val="0"/>
      <w:marTop w:val="0"/>
      <w:marBottom w:val="0"/>
      <w:divBdr>
        <w:top w:val="none" w:sz="0" w:space="0" w:color="auto"/>
        <w:left w:val="none" w:sz="0" w:space="0" w:color="auto"/>
        <w:bottom w:val="none" w:sz="0" w:space="0" w:color="auto"/>
        <w:right w:val="none" w:sz="0" w:space="0" w:color="auto"/>
      </w:divBdr>
    </w:div>
    <w:div w:id="1508206339">
      <w:bodyDiv w:val="1"/>
      <w:marLeft w:val="0"/>
      <w:marRight w:val="0"/>
      <w:marTop w:val="0"/>
      <w:marBottom w:val="0"/>
      <w:divBdr>
        <w:top w:val="none" w:sz="0" w:space="0" w:color="auto"/>
        <w:left w:val="none" w:sz="0" w:space="0" w:color="auto"/>
        <w:bottom w:val="none" w:sz="0" w:space="0" w:color="auto"/>
        <w:right w:val="none" w:sz="0" w:space="0" w:color="auto"/>
      </w:divBdr>
      <w:divsChild>
        <w:div w:id="1845052510">
          <w:marLeft w:val="480"/>
          <w:marRight w:val="0"/>
          <w:marTop w:val="0"/>
          <w:marBottom w:val="0"/>
          <w:divBdr>
            <w:top w:val="none" w:sz="0" w:space="0" w:color="auto"/>
            <w:left w:val="none" w:sz="0" w:space="0" w:color="auto"/>
            <w:bottom w:val="none" w:sz="0" w:space="0" w:color="auto"/>
            <w:right w:val="none" w:sz="0" w:space="0" w:color="auto"/>
          </w:divBdr>
        </w:div>
        <w:div w:id="1867138724">
          <w:marLeft w:val="480"/>
          <w:marRight w:val="0"/>
          <w:marTop w:val="0"/>
          <w:marBottom w:val="0"/>
          <w:divBdr>
            <w:top w:val="none" w:sz="0" w:space="0" w:color="auto"/>
            <w:left w:val="none" w:sz="0" w:space="0" w:color="auto"/>
            <w:bottom w:val="none" w:sz="0" w:space="0" w:color="auto"/>
            <w:right w:val="none" w:sz="0" w:space="0" w:color="auto"/>
          </w:divBdr>
        </w:div>
        <w:div w:id="744643642">
          <w:marLeft w:val="480"/>
          <w:marRight w:val="0"/>
          <w:marTop w:val="0"/>
          <w:marBottom w:val="0"/>
          <w:divBdr>
            <w:top w:val="none" w:sz="0" w:space="0" w:color="auto"/>
            <w:left w:val="none" w:sz="0" w:space="0" w:color="auto"/>
            <w:bottom w:val="none" w:sz="0" w:space="0" w:color="auto"/>
            <w:right w:val="none" w:sz="0" w:space="0" w:color="auto"/>
          </w:divBdr>
        </w:div>
        <w:div w:id="1072235554">
          <w:marLeft w:val="480"/>
          <w:marRight w:val="0"/>
          <w:marTop w:val="0"/>
          <w:marBottom w:val="0"/>
          <w:divBdr>
            <w:top w:val="none" w:sz="0" w:space="0" w:color="auto"/>
            <w:left w:val="none" w:sz="0" w:space="0" w:color="auto"/>
            <w:bottom w:val="none" w:sz="0" w:space="0" w:color="auto"/>
            <w:right w:val="none" w:sz="0" w:space="0" w:color="auto"/>
          </w:divBdr>
        </w:div>
        <w:div w:id="657003887">
          <w:marLeft w:val="480"/>
          <w:marRight w:val="0"/>
          <w:marTop w:val="0"/>
          <w:marBottom w:val="0"/>
          <w:divBdr>
            <w:top w:val="none" w:sz="0" w:space="0" w:color="auto"/>
            <w:left w:val="none" w:sz="0" w:space="0" w:color="auto"/>
            <w:bottom w:val="none" w:sz="0" w:space="0" w:color="auto"/>
            <w:right w:val="none" w:sz="0" w:space="0" w:color="auto"/>
          </w:divBdr>
        </w:div>
        <w:div w:id="1398627161">
          <w:marLeft w:val="480"/>
          <w:marRight w:val="0"/>
          <w:marTop w:val="0"/>
          <w:marBottom w:val="0"/>
          <w:divBdr>
            <w:top w:val="none" w:sz="0" w:space="0" w:color="auto"/>
            <w:left w:val="none" w:sz="0" w:space="0" w:color="auto"/>
            <w:bottom w:val="none" w:sz="0" w:space="0" w:color="auto"/>
            <w:right w:val="none" w:sz="0" w:space="0" w:color="auto"/>
          </w:divBdr>
        </w:div>
        <w:div w:id="55324847">
          <w:marLeft w:val="480"/>
          <w:marRight w:val="0"/>
          <w:marTop w:val="0"/>
          <w:marBottom w:val="0"/>
          <w:divBdr>
            <w:top w:val="none" w:sz="0" w:space="0" w:color="auto"/>
            <w:left w:val="none" w:sz="0" w:space="0" w:color="auto"/>
            <w:bottom w:val="none" w:sz="0" w:space="0" w:color="auto"/>
            <w:right w:val="none" w:sz="0" w:space="0" w:color="auto"/>
          </w:divBdr>
        </w:div>
        <w:div w:id="1347320110">
          <w:marLeft w:val="480"/>
          <w:marRight w:val="0"/>
          <w:marTop w:val="0"/>
          <w:marBottom w:val="0"/>
          <w:divBdr>
            <w:top w:val="none" w:sz="0" w:space="0" w:color="auto"/>
            <w:left w:val="none" w:sz="0" w:space="0" w:color="auto"/>
            <w:bottom w:val="none" w:sz="0" w:space="0" w:color="auto"/>
            <w:right w:val="none" w:sz="0" w:space="0" w:color="auto"/>
          </w:divBdr>
        </w:div>
        <w:div w:id="381827975">
          <w:marLeft w:val="480"/>
          <w:marRight w:val="0"/>
          <w:marTop w:val="0"/>
          <w:marBottom w:val="0"/>
          <w:divBdr>
            <w:top w:val="none" w:sz="0" w:space="0" w:color="auto"/>
            <w:left w:val="none" w:sz="0" w:space="0" w:color="auto"/>
            <w:bottom w:val="none" w:sz="0" w:space="0" w:color="auto"/>
            <w:right w:val="none" w:sz="0" w:space="0" w:color="auto"/>
          </w:divBdr>
        </w:div>
        <w:div w:id="954167476">
          <w:marLeft w:val="480"/>
          <w:marRight w:val="0"/>
          <w:marTop w:val="0"/>
          <w:marBottom w:val="0"/>
          <w:divBdr>
            <w:top w:val="none" w:sz="0" w:space="0" w:color="auto"/>
            <w:left w:val="none" w:sz="0" w:space="0" w:color="auto"/>
            <w:bottom w:val="none" w:sz="0" w:space="0" w:color="auto"/>
            <w:right w:val="none" w:sz="0" w:space="0" w:color="auto"/>
          </w:divBdr>
        </w:div>
        <w:div w:id="1173029864">
          <w:marLeft w:val="480"/>
          <w:marRight w:val="0"/>
          <w:marTop w:val="0"/>
          <w:marBottom w:val="0"/>
          <w:divBdr>
            <w:top w:val="none" w:sz="0" w:space="0" w:color="auto"/>
            <w:left w:val="none" w:sz="0" w:space="0" w:color="auto"/>
            <w:bottom w:val="none" w:sz="0" w:space="0" w:color="auto"/>
            <w:right w:val="none" w:sz="0" w:space="0" w:color="auto"/>
          </w:divBdr>
        </w:div>
        <w:div w:id="1406148365">
          <w:marLeft w:val="480"/>
          <w:marRight w:val="0"/>
          <w:marTop w:val="0"/>
          <w:marBottom w:val="0"/>
          <w:divBdr>
            <w:top w:val="none" w:sz="0" w:space="0" w:color="auto"/>
            <w:left w:val="none" w:sz="0" w:space="0" w:color="auto"/>
            <w:bottom w:val="none" w:sz="0" w:space="0" w:color="auto"/>
            <w:right w:val="none" w:sz="0" w:space="0" w:color="auto"/>
          </w:divBdr>
        </w:div>
        <w:div w:id="1441491572">
          <w:marLeft w:val="480"/>
          <w:marRight w:val="0"/>
          <w:marTop w:val="0"/>
          <w:marBottom w:val="0"/>
          <w:divBdr>
            <w:top w:val="none" w:sz="0" w:space="0" w:color="auto"/>
            <w:left w:val="none" w:sz="0" w:space="0" w:color="auto"/>
            <w:bottom w:val="none" w:sz="0" w:space="0" w:color="auto"/>
            <w:right w:val="none" w:sz="0" w:space="0" w:color="auto"/>
          </w:divBdr>
        </w:div>
        <w:div w:id="2054184007">
          <w:marLeft w:val="480"/>
          <w:marRight w:val="0"/>
          <w:marTop w:val="0"/>
          <w:marBottom w:val="0"/>
          <w:divBdr>
            <w:top w:val="none" w:sz="0" w:space="0" w:color="auto"/>
            <w:left w:val="none" w:sz="0" w:space="0" w:color="auto"/>
            <w:bottom w:val="none" w:sz="0" w:space="0" w:color="auto"/>
            <w:right w:val="none" w:sz="0" w:space="0" w:color="auto"/>
          </w:divBdr>
        </w:div>
        <w:div w:id="744686835">
          <w:marLeft w:val="480"/>
          <w:marRight w:val="0"/>
          <w:marTop w:val="0"/>
          <w:marBottom w:val="0"/>
          <w:divBdr>
            <w:top w:val="none" w:sz="0" w:space="0" w:color="auto"/>
            <w:left w:val="none" w:sz="0" w:space="0" w:color="auto"/>
            <w:bottom w:val="none" w:sz="0" w:space="0" w:color="auto"/>
            <w:right w:val="none" w:sz="0" w:space="0" w:color="auto"/>
          </w:divBdr>
        </w:div>
        <w:div w:id="2047021411">
          <w:marLeft w:val="480"/>
          <w:marRight w:val="0"/>
          <w:marTop w:val="0"/>
          <w:marBottom w:val="0"/>
          <w:divBdr>
            <w:top w:val="none" w:sz="0" w:space="0" w:color="auto"/>
            <w:left w:val="none" w:sz="0" w:space="0" w:color="auto"/>
            <w:bottom w:val="none" w:sz="0" w:space="0" w:color="auto"/>
            <w:right w:val="none" w:sz="0" w:space="0" w:color="auto"/>
          </w:divBdr>
        </w:div>
        <w:div w:id="84038959">
          <w:marLeft w:val="480"/>
          <w:marRight w:val="0"/>
          <w:marTop w:val="0"/>
          <w:marBottom w:val="0"/>
          <w:divBdr>
            <w:top w:val="none" w:sz="0" w:space="0" w:color="auto"/>
            <w:left w:val="none" w:sz="0" w:space="0" w:color="auto"/>
            <w:bottom w:val="none" w:sz="0" w:space="0" w:color="auto"/>
            <w:right w:val="none" w:sz="0" w:space="0" w:color="auto"/>
          </w:divBdr>
        </w:div>
        <w:div w:id="542182201">
          <w:marLeft w:val="480"/>
          <w:marRight w:val="0"/>
          <w:marTop w:val="0"/>
          <w:marBottom w:val="0"/>
          <w:divBdr>
            <w:top w:val="none" w:sz="0" w:space="0" w:color="auto"/>
            <w:left w:val="none" w:sz="0" w:space="0" w:color="auto"/>
            <w:bottom w:val="none" w:sz="0" w:space="0" w:color="auto"/>
            <w:right w:val="none" w:sz="0" w:space="0" w:color="auto"/>
          </w:divBdr>
        </w:div>
        <w:div w:id="556161075">
          <w:marLeft w:val="480"/>
          <w:marRight w:val="0"/>
          <w:marTop w:val="0"/>
          <w:marBottom w:val="0"/>
          <w:divBdr>
            <w:top w:val="none" w:sz="0" w:space="0" w:color="auto"/>
            <w:left w:val="none" w:sz="0" w:space="0" w:color="auto"/>
            <w:bottom w:val="none" w:sz="0" w:space="0" w:color="auto"/>
            <w:right w:val="none" w:sz="0" w:space="0" w:color="auto"/>
          </w:divBdr>
        </w:div>
        <w:div w:id="795487576">
          <w:marLeft w:val="480"/>
          <w:marRight w:val="0"/>
          <w:marTop w:val="0"/>
          <w:marBottom w:val="0"/>
          <w:divBdr>
            <w:top w:val="none" w:sz="0" w:space="0" w:color="auto"/>
            <w:left w:val="none" w:sz="0" w:space="0" w:color="auto"/>
            <w:bottom w:val="none" w:sz="0" w:space="0" w:color="auto"/>
            <w:right w:val="none" w:sz="0" w:space="0" w:color="auto"/>
          </w:divBdr>
        </w:div>
        <w:div w:id="216934381">
          <w:marLeft w:val="480"/>
          <w:marRight w:val="0"/>
          <w:marTop w:val="0"/>
          <w:marBottom w:val="0"/>
          <w:divBdr>
            <w:top w:val="none" w:sz="0" w:space="0" w:color="auto"/>
            <w:left w:val="none" w:sz="0" w:space="0" w:color="auto"/>
            <w:bottom w:val="none" w:sz="0" w:space="0" w:color="auto"/>
            <w:right w:val="none" w:sz="0" w:space="0" w:color="auto"/>
          </w:divBdr>
        </w:div>
        <w:div w:id="1361472819">
          <w:marLeft w:val="480"/>
          <w:marRight w:val="0"/>
          <w:marTop w:val="0"/>
          <w:marBottom w:val="0"/>
          <w:divBdr>
            <w:top w:val="none" w:sz="0" w:space="0" w:color="auto"/>
            <w:left w:val="none" w:sz="0" w:space="0" w:color="auto"/>
            <w:bottom w:val="none" w:sz="0" w:space="0" w:color="auto"/>
            <w:right w:val="none" w:sz="0" w:space="0" w:color="auto"/>
          </w:divBdr>
        </w:div>
        <w:div w:id="1852404849">
          <w:marLeft w:val="480"/>
          <w:marRight w:val="0"/>
          <w:marTop w:val="0"/>
          <w:marBottom w:val="0"/>
          <w:divBdr>
            <w:top w:val="none" w:sz="0" w:space="0" w:color="auto"/>
            <w:left w:val="none" w:sz="0" w:space="0" w:color="auto"/>
            <w:bottom w:val="none" w:sz="0" w:space="0" w:color="auto"/>
            <w:right w:val="none" w:sz="0" w:space="0" w:color="auto"/>
          </w:divBdr>
        </w:div>
        <w:div w:id="940525860">
          <w:marLeft w:val="480"/>
          <w:marRight w:val="0"/>
          <w:marTop w:val="0"/>
          <w:marBottom w:val="0"/>
          <w:divBdr>
            <w:top w:val="none" w:sz="0" w:space="0" w:color="auto"/>
            <w:left w:val="none" w:sz="0" w:space="0" w:color="auto"/>
            <w:bottom w:val="none" w:sz="0" w:space="0" w:color="auto"/>
            <w:right w:val="none" w:sz="0" w:space="0" w:color="auto"/>
          </w:divBdr>
        </w:div>
        <w:div w:id="106967843">
          <w:marLeft w:val="480"/>
          <w:marRight w:val="0"/>
          <w:marTop w:val="0"/>
          <w:marBottom w:val="0"/>
          <w:divBdr>
            <w:top w:val="none" w:sz="0" w:space="0" w:color="auto"/>
            <w:left w:val="none" w:sz="0" w:space="0" w:color="auto"/>
            <w:bottom w:val="none" w:sz="0" w:space="0" w:color="auto"/>
            <w:right w:val="none" w:sz="0" w:space="0" w:color="auto"/>
          </w:divBdr>
        </w:div>
      </w:divsChild>
    </w:div>
    <w:div w:id="1508518344">
      <w:bodyDiv w:val="1"/>
      <w:marLeft w:val="0"/>
      <w:marRight w:val="0"/>
      <w:marTop w:val="0"/>
      <w:marBottom w:val="0"/>
      <w:divBdr>
        <w:top w:val="none" w:sz="0" w:space="0" w:color="auto"/>
        <w:left w:val="none" w:sz="0" w:space="0" w:color="auto"/>
        <w:bottom w:val="none" w:sz="0" w:space="0" w:color="auto"/>
        <w:right w:val="none" w:sz="0" w:space="0" w:color="auto"/>
      </w:divBdr>
    </w:div>
    <w:div w:id="1508903478">
      <w:bodyDiv w:val="1"/>
      <w:marLeft w:val="0"/>
      <w:marRight w:val="0"/>
      <w:marTop w:val="0"/>
      <w:marBottom w:val="0"/>
      <w:divBdr>
        <w:top w:val="none" w:sz="0" w:space="0" w:color="auto"/>
        <w:left w:val="none" w:sz="0" w:space="0" w:color="auto"/>
        <w:bottom w:val="none" w:sz="0" w:space="0" w:color="auto"/>
        <w:right w:val="none" w:sz="0" w:space="0" w:color="auto"/>
      </w:divBdr>
    </w:div>
    <w:div w:id="1509102026">
      <w:bodyDiv w:val="1"/>
      <w:marLeft w:val="0"/>
      <w:marRight w:val="0"/>
      <w:marTop w:val="0"/>
      <w:marBottom w:val="0"/>
      <w:divBdr>
        <w:top w:val="none" w:sz="0" w:space="0" w:color="auto"/>
        <w:left w:val="none" w:sz="0" w:space="0" w:color="auto"/>
        <w:bottom w:val="none" w:sz="0" w:space="0" w:color="auto"/>
        <w:right w:val="none" w:sz="0" w:space="0" w:color="auto"/>
      </w:divBdr>
    </w:div>
    <w:div w:id="1509248432">
      <w:bodyDiv w:val="1"/>
      <w:marLeft w:val="0"/>
      <w:marRight w:val="0"/>
      <w:marTop w:val="0"/>
      <w:marBottom w:val="0"/>
      <w:divBdr>
        <w:top w:val="none" w:sz="0" w:space="0" w:color="auto"/>
        <w:left w:val="none" w:sz="0" w:space="0" w:color="auto"/>
        <w:bottom w:val="none" w:sz="0" w:space="0" w:color="auto"/>
        <w:right w:val="none" w:sz="0" w:space="0" w:color="auto"/>
      </w:divBdr>
    </w:div>
    <w:div w:id="1509562102">
      <w:bodyDiv w:val="1"/>
      <w:marLeft w:val="0"/>
      <w:marRight w:val="0"/>
      <w:marTop w:val="0"/>
      <w:marBottom w:val="0"/>
      <w:divBdr>
        <w:top w:val="none" w:sz="0" w:space="0" w:color="auto"/>
        <w:left w:val="none" w:sz="0" w:space="0" w:color="auto"/>
        <w:bottom w:val="none" w:sz="0" w:space="0" w:color="auto"/>
        <w:right w:val="none" w:sz="0" w:space="0" w:color="auto"/>
      </w:divBdr>
    </w:div>
    <w:div w:id="1510415079">
      <w:bodyDiv w:val="1"/>
      <w:marLeft w:val="0"/>
      <w:marRight w:val="0"/>
      <w:marTop w:val="0"/>
      <w:marBottom w:val="0"/>
      <w:divBdr>
        <w:top w:val="none" w:sz="0" w:space="0" w:color="auto"/>
        <w:left w:val="none" w:sz="0" w:space="0" w:color="auto"/>
        <w:bottom w:val="none" w:sz="0" w:space="0" w:color="auto"/>
        <w:right w:val="none" w:sz="0" w:space="0" w:color="auto"/>
      </w:divBdr>
    </w:div>
    <w:div w:id="1510875524">
      <w:bodyDiv w:val="1"/>
      <w:marLeft w:val="0"/>
      <w:marRight w:val="0"/>
      <w:marTop w:val="0"/>
      <w:marBottom w:val="0"/>
      <w:divBdr>
        <w:top w:val="none" w:sz="0" w:space="0" w:color="auto"/>
        <w:left w:val="none" w:sz="0" w:space="0" w:color="auto"/>
        <w:bottom w:val="none" w:sz="0" w:space="0" w:color="auto"/>
        <w:right w:val="none" w:sz="0" w:space="0" w:color="auto"/>
      </w:divBdr>
    </w:div>
    <w:div w:id="1511070061">
      <w:bodyDiv w:val="1"/>
      <w:marLeft w:val="0"/>
      <w:marRight w:val="0"/>
      <w:marTop w:val="0"/>
      <w:marBottom w:val="0"/>
      <w:divBdr>
        <w:top w:val="none" w:sz="0" w:space="0" w:color="auto"/>
        <w:left w:val="none" w:sz="0" w:space="0" w:color="auto"/>
        <w:bottom w:val="none" w:sz="0" w:space="0" w:color="auto"/>
        <w:right w:val="none" w:sz="0" w:space="0" w:color="auto"/>
      </w:divBdr>
    </w:div>
    <w:div w:id="1511483788">
      <w:bodyDiv w:val="1"/>
      <w:marLeft w:val="0"/>
      <w:marRight w:val="0"/>
      <w:marTop w:val="0"/>
      <w:marBottom w:val="0"/>
      <w:divBdr>
        <w:top w:val="none" w:sz="0" w:space="0" w:color="auto"/>
        <w:left w:val="none" w:sz="0" w:space="0" w:color="auto"/>
        <w:bottom w:val="none" w:sz="0" w:space="0" w:color="auto"/>
        <w:right w:val="none" w:sz="0" w:space="0" w:color="auto"/>
      </w:divBdr>
    </w:div>
    <w:div w:id="1511985602">
      <w:bodyDiv w:val="1"/>
      <w:marLeft w:val="0"/>
      <w:marRight w:val="0"/>
      <w:marTop w:val="0"/>
      <w:marBottom w:val="0"/>
      <w:divBdr>
        <w:top w:val="none" w:sz="0" w:space="0" w:color="auto"/>
        <w:left w:val="none" w:sz="0" w:space="0" w:color="auto"/>
        <w:bottom w:val="none" w:sz="0" w:space="0" w:color="auto"/>
        <w:right w:val="none" w:sz="0" w:space="0" w:color="auto"/>
      </w:divBdr>
    </w:div>
    <w:div w:id="1512141775">
      <w:bodyDiv w:val="1"/>
      <w:marLeft w:val="0"/>
      <w:marRight w:val="0"/>
      <w:marTop w:val="0"/>
      <w:marBottom w:val="0"/>
      <w:divBdr>
        <w:top w:val="none" w:sz="0" w:space="0" w:color="auto"/>
        <w:left w:val="none" w:sz="0" w:space="0" w:color="auto"/>
        <w:bottom w:val="none" w:sz="0" w:space="0" w:color="auto"/>
        <w:right w:val="none" w:sz="0" w:space="0" w:color="auto"/>
      </w:divBdr>
    </w:div>
    <w:div w:id="1512183992">
      <w:bodyDiv w:val="1"/>
      <w:marLeft w:val="0"/>
      <w:marRight w:val="0"/>
      <w:marTop w:val="0"/>
      <w:marBottom w:val="0"/>
      <w:divBdr>
        <w:top w:val="none" w:sz="0" w:space="0" w:color="auto"/>
        <w:left w:val="none" w:sz="0" w:space="0" w:color="auto"/>
        <w:bottom w:val="none" w:sz="0" w:space="0" w:color="auto"/>
        <w:right w:val="none" w:sz="0" w:space="0" w:color="auto"/>
      </w:divBdr>
    </w:div>
    <w:div w:id="1512522951">
      <w:bodyDiv w:val="1"/>
      <w:marLeft w:val="0"/>
      <w:marRight w:val="0"/>
      <w:marTop w:val="0"/>
      <w:marBottom w:val="0"/>
      <w:divBdr>
        <w:top w:val="none" w:sz="0" w:space="0" w:color="auto"/>
        <w:left w:val="none" w:sz="0" w:space="0" w:color="auto"/>
        <w:bottom w:val="none" w:sz="0" w:space="0" w:color="auto"/>
        <w:right w:val="none" w:sz="0" w:space="0" w:color="auto"/>
      </w:divBdr>
    </w:div>
    <w:div w:id="1512524236">
      <w:bodyDiv w:val="1"/>
      <w:marLeft w:val="0"/>
      <w:marRight w:val="0"/>
      <w:marTop w:val="0"/>
      <w:marBottom w:val="0"/>
      <w:divBdr>
        <w:top w:val="none" w:sz="0" w:space="0" w:color="auto"/>
        <w:left w:val="none" w:sz="0" w:space="0" w:color="auto"/>
        <w:bottom w:val="none" w:sz="0" w:space="0" w:color="auto"/>
        <w:right w:val="none" w:sz="0" w:space="0" w:color="auto"/>
      </w:divBdr>
    </w:div>
    <w:div w:id="1512915304">
      <w:bodyDiv w:val="1"/>
      <w:marLeft w:val="0"/>
      <w:marRight w:val="0"/>
      <w:marTop w:val="0"/>
      <w:marBottom w:val="0"/>
      <w:divBdr>
        <w:top w:val="none" w:sz="0" w:space="0" w:color="auto"/>
        <w:left w:val="none" w:sz="0" w:space="0" w:color="auto"/>
        <w:bottom w:val="none" w:sz="0" w:space="0" w:color="auto"/>
        <w:right w:val="none" w:sz="0" w:space="0" w:color="auto"/>
      </w:divBdr>
    </w:div>
    <w:div w:id="1513838818">
      <w:bodyDiv w:val="1"/>
      <w:marLeft w:val="0"/>
      <w:marRight w:val="0"/>
      <w:marTop w:val="0"/>
      <w:marBottom w:val="0"/>
      <w:divBdr>
        <w:top w:val="none" w:sz="0" w:space="0" w:color="auto"/>
        <w:left w:val="none" w:sz="0" w:space="0" w:color="auto"/>
        <w:bottom w:val="none" w:sz="0" w:space="0" w:color="auto"/>
        <w:right w:val="none" w:sz="0" w:space="0" w:color="auto"/>
      </w:divBdr>
    </w:div>
    <w:div w:id="1514102115">
      <w:bodyDiv w:val="1"/>
      <w:marLeft w:val="0"/>
      <w:marRight w:val="0"/>
      <w:marTop w:val="0"/>
      <w:marBottom w:val="0"/>
      <w:divBdr>
        <w:top w:val="none" w:sz="0" w:space="0" w:color="auto"/>
        <w:left w:val="none" w:sz="0" w:space="0" w:color="auto"/>
        <w:bottom w:val="none" w:sz="0" w:space="0" w:color="auto"/>
        <w:right w:val="none" w:sz="0" w:space="0" w:color="auto"/>
      </w:divBdr>
    </w:div>
    <w:div w:id="1515416587">
      <w:bodyDiv w:val="1"/>
      <w:marLeft w:val="0"/>
      <w:marRight w:val="0"/>
      <w:marTop w:val="0"/>
      <w:marBottom w:val="0"/>
      <w:divBdr>
        <w:top w:val="none" w:sz="0" w:space="0" w:color="auto"/>
        <w:left w:val="none" w:sz="0" w:space="0" w:color="auto"/>
        <w:bottom w:val="none" w:sz="0" w:space="0" w:color="auto"/>
        <w:right w:val="none" w:sz="0" w:space="0" w:color="auto"/>
      </w:divBdr>
    </w:div>
    <w:div w:id="1515538177">
      <w:bodyDiv w:val="1"/>
      <w:marLeft w:val="0"/>
      <w:marRight w:val="0"/>
      <w:marTop w:val="0"/>
      <w:marBottom w:val="0"/>
      <w:divBdr>
        <w:top w:val="none" w:sz="0" w:space="0" w:color="auto"/>
        <w:left w:val="none" w:sz="0" w:space="0" w:color="auto"/>
        <w:bottom w:val="none" w:sz="0" w:space="0" w:color="auto"/>
        <w:right w:val="none" w:sz="0" w:space="0" w:color="auto"/>
      </w:divBdr>
    </w:div>
    <w:div w:id="1515722873">
      <w:bodyDiv w:val="1"/>
      <w:marLeft w:val="0"/>
      <w:marRight w:val="0"/>
      <w:marTop w:val="0"/>
      <w:marBottom w:val="0"/>
      <w:divBdr>
        <w:top w:val="none" w:sz="0" w:space="0" w:color="auto"/>
        <w:left w:val="none" w:sz="0" w:space="0" w:color="auto"/>
        <w:bottom w:val="none" w:sz="0" w:space="0" w:color="auto"/>
        <w:right w:val="none" w:sz="0" w:space="0" w:color="auto"/>
      </w:divBdr>
    </w:div>
    <w:div w:id="1516265291">
      <w:bodyDiv w:val="1"/>
      <w:marLeft w:val="0"/>
      <w:marRight w:val="0"/>
      <w:marTop w:val="0"/>
      <w:marBottom w:val="0"/>
      <w:divBdr>
        <w:top w:val="none" w:sz="0" w:space="0" w:color="auto"/>
        <w:left w:val="none" w:sz="0" w:space="0" w:color="auto"/>
        <w:bottom w:val="none" w:sz="0" w:space="0" w:color="auto"/>
        <w:right w:val="none" w:sz="0" w:space="0" w:color="auto"/>
      </w:divBdr>
    </w:div>
    <w:div w:id="1516380932">
      <w:bodyDiv w:val="1"/>
      <w:marLeft w:val="0"/>
      <w:marRight w:val="0"/>
      <w:marTop w:val="0"/>
      <w:marBottom w:val="0"/>
      <w:divBdr>
        <w:top w:val="none" w:sz="0" w:space="0" w:color="auto"/>
        <w:left w:val="none" w:sz="0" w:space="0" w:color="auto"/>
        <w:bottom w:val="none" w:sz="0" w:space="0" w:color="auto"/>
        <w:right w:val="none" w:sz="0" w:space="0" w:color="auto"/>
      </w:divBdr>
    </w:div>
    <w:div w:id="1516386408">
      <w:bodyDiv w:val="1"/>
      <w:marLeft w:val="0"/>
      <w:marRight w:val="0"/>
      <w:marTop w:val="0"/>
      <w:marBottom w:val="0"/>
      <w:divBdr>
        <w:top w:val="none" w:sz="0" w:space="0" w:color="auto"/>
        <w:left w:val="none" w:sz="0" w:space="0" w:color="auto"/>
        <w:bottom w:val="none" w:sz="0" w:space="0" w:color="auto"/>
        <w:right w:val="none" w:sz="0" w:space="0" w:color="auto"/>
      </w:divBdr>
    </w:div>
    <w:div w:id="1516728893">
      <w:bodyDiv w:val="1"/>
      <w:marLeft w:val="0"/>
      <w:marRight w:val="0"/>
      <w:marTop w:val="0"/>
      <w:marBottom w:val="0"/>
      <w:divBdr>
        <w:top w:val="none" w:sz="0" w:space="0" w:color="auto"/>
        <w:left w:val="none" w:sz="0" w:space="0" w:color="auto"/>
        <w:bottom w:val="none" w:sz="0" w:space="0" w:color="auto"/>
        <w:right w:val="none" w:sz="0" w:space="0" w:color="auto"/>
      </w:divBdr>
    </w:div>
    <w:div w:id="1516730464">
      <w:bodyDiv w:val="1"/>
      <w:marLeft w:val="0"/>
      <w:marRight w:val="0"/>
      <w:marTop w:val="0"/>
      <w:marBottom w:val="0"/>
      <w:divBdr>
        <w:top w:val="none" w:sz="0" w:space="0" w:color="auto"/>
        <w:left w:val="none" w:sz="0" w:space="0" w:color="auto"/>
        <w:bottom w:val="none" w:sz="0" w:space="0" w:color="auto"/>
        <w:right w:val="none" w:sz="0" w:space="0" w:color="auto"/>
      </w:divBdr>
    </w:div>
    <w:div w:id="1517767270">
      <w:bodyDiv w:val="1"/>
      <w:marLeft w:val="0"/>
      <w:marRight w:val="0"/>
      <w:marTop w:val="0"/>
      <w:marBottom w:val="0"/>
      <w:divBdr>
        <w:top w:val="none" w:sz="0" w:space="0" w:color="auto"/>
        <w:left w:val="none" w:sz="0" w:space="0" w:color="auto"/>
        <w:bottom w:val="none" w:sz="0" w:space="0" w:color="auto"/>
        <w:right w:val="none" w:sz="0" w:space="0" w:color="auto"/>
      </w:divBdr>
    </w:div>
    <w:div w:id="1517890495">
      <w:bodyDiv w:val="1"/>
      <w:marLeft w:val="0"/>
      <w:marRight w:val="0"/>
      <w:marTop w:val="0"/>
      <w:marBottom w:val="0"/>
      <w:divBdr>
        <w:top w:val="none" w:sz="0" w:space="0" w:color="auto"/>
        <w:left w:val="none" w:sz="0" w:space="0" w:color="auto"/>
        <w:bottom w:val="none" w:sz="0" w:space="0" w:color="auto"/>
        <w:right w:val="none" w:sz="0" w:space="0" w:color="auto"/>
      </w:divBdr>
    </w:div>
    <w:div w:id="1518034962">
      <w:bodyDiv w:val="1"/>
      <w:marLeft w:val="0"/>
      <w:marRight w:val="0"/>
      <w:marTop w:val="0"/>
      <w:marBottom w:val="0"/>
      <w:divBdr>
        <w:top w:val="none" w:sz="0" w:space="0" w:color="auto"/>
        <w:left w:val="none" w:sz="0" w:space="0" w:color="auto"/>
        <w:bottom w:val="none" w:sz="0" w:space="0" w:color="auto"/>
        <w:right w:val="none" w:sz="0" w:space="0" w:color="auto"/>
      </w:divBdr>
    </w:div>
    <w:div w:id="1518695442">
      <w:bodyDiv w:val="1"/>
      <w:marLeft w:val="0"/>
      <w:marRight w:val="0"/>
      <w:marTop w:val="0"/>
      <w:marBottom w:val="0"/>
      <w:divBdr>
        <w:top w:val="none" w:sz="0" w:space="0" w:color="auto"/>
        <w:left w:val="none" w:sz="0" w:space="0" w:color="auto"/>
        <w:bottom w:val="none" w:sz="0" w:space="0" w:color="auto"/>
        <w:right w:val="none" w:sz="0" w:space="0" w:color="auto"/>
      </w:divBdr>
    </w:div>
    <w:div w:id="1519154894">
      <w:bodyDiv w:val="1"/>
      <w:marLeft w:val="0"/>
      <w:marRight w:val="0"/>
      <w:marTop w:val="0"/>
      <w:marBottom w:val="0"/>
      <w:divBdr>
        <w:top w:val="none" w:sz="0" w:space="0" w:color="auto"/>
        <w:left w:val="none" w:sz="0" w:space="0" w:color="auto"/>
        <w:bottom w:val="none" w:sz="0" w:space="0" w:color="auto"/>
        <w:right w:val="none" w:sz="0" w:space="0" w:color="auto"/>
      </w:divBdr>
    </w:div>
    <w:div w:id="1519195408">
      <w:bodyDiv w:val="1"/>
      <w:marLeft w:val="0"/>
      <w:marRight w:val="0"/>
      <w:marTop w:val="0"/>
      <w:marBottom w:val="0"/>
      <w:divBdr>
        <w:top w:val="none" w:sz="0" w:space="0" w:color="auto"/>
        <w:left w:val="none" w:sz="0" w:space="0" w:color="auto"/>
        <w:bottom w:val="none" w:sz="0" w:space="0" w:color="auto"/>
        <w:right w:val="none" w:sz="0" w:space="0" w:color="auto"/>
      </w:divBdr>
    </w:div>
    <w:div w:id="1519468182">
      <w:bodyDiv w:val="1"/>
      <w:marLeft w:val="0"/>
      <w:marRight w:val="0"/>
      <w:marTop w:val="0"/>
      <w:marBottom w:val="0"/>
      <w:divBdr>
        <w:top w:val="none" w:sz="0" w:space="0" w:color="auto"/>
        <w:left w:val="none" w:sz="0" w:space="0" w:color="auto"/>
        <w:bottom w:val="none" w:sz="0" w:space="0" w:color="auto"/>
        <w:right w:val="none" w:sz="0" w:space="0" w:color="auto"/>
      </w:divBdr>
    </w:div>
    <w:div w:id="1520777026">
      <w:bodyDiv w:val="1"/>
      <w:marLeft w:val="0"/>
      <w:marRight w:val="0"/>
      <w:marTop w:val="0"/>
      <w:marBottom w:val="0"/>
      <w:divBdr>
        <w:top w:val="none" w:sz="0" w:space="0" w:color="auto"/>
        <w:left w:val="none" w:sz="0" w:space="0" w:color="auto"/>
        <w:bottom w:val="none" w:sz="0" w:space="0" w:color="auto"/>
        <w:right w:val="none" w:sz="0" w:space="0" w:color="auto"/>
      </w:divBdr>
    </w:div>
    <w:div w:id="1520898522">
      <w:bodyDiv w:val="1"/>
      <w:marLeft w:val="0"/>
      <w:marRight w:val="0"/>
      <w:marTop w:val="0"/>
      <w:marBottom w:val="0"/>
      <w:divBdr>
        <w:top w:val="none" w:sz="0" w:space="0" w:color="auto"/>
        <w:left w:val="none" w:sz="0" w:space="0" w:color="auto"/>
        <w:bottom w:val="none" w:sz="0" w:space="0" w:color="auto"/>
        <w:right w:val="none" w:sz="0" w:space="0" w:color="auto"/>
      </w:divBdr>
    </w:div>
    <w:div w:id="1520966343">
      <w:bodyDiv w:val="1"/>
      <w:marLeft w:val="0"/>
      <w:marRight w:val="0"/>
      <w:marTop w:val="0"/>
      <w:marBottom w:val="0"/>
      <w:divBdr>
        <w:top w:val="none" w:sz="0" w:space="0" w:color="auto"/>
        <w:left w:val="none" w:sz="0" w:space="0" w:color="auto"/>
        <w:bottom w:val="none" w:sz="0" w:space="0" w:color="auto"/>
        <w:right w:val="none" w:sz="0" w:space="0" w:color="auto"/>
      </w:divBdr>
    </w:div>
    <w:div w:id="1522351323">
      <w:bodyDiv w:val="1"/>
      <w:marLeft w:val="0"/>
      <w:marRight w:val="0"/>
      <w:marTop w:val="0"/>
      <w:marBottom w:val="0"/>
      <w:divBdr>
        <w:top w:val="none" w:sz="0" w:space="0" w:color="auto"/>
        <w:left w:val="none" w:sz="0" w:space="0" w:color="auto"/>
        <w:bottom w:val="none" w:sz="0" w:space="0" w:color="auto"/>
        <w:right w:val="none" w:sz="0" w:space="0" w:color="auto"/>
      </w:divBdr>
    </w:div>
    <w:div w:id="1522428058">
      <w:bodyDiv w:val="1"/>
      <w:marLeft w:val="0"/>
      <w:marRight w:val="0"/>
      <w:marTop w:val="0"/>
      <w:marBottom w:val="0"/>
      <w:divBdr>
        <w:top w:val="none" w:sz="0" w:space="0" w:color="auto"/>
        <w:left w:val="none" w:sz="0" w:space="0" w:color="auto"/>
        <w:bottom w:val="none" w:sz="0" w:space="0" w:color="auto"/>
        <w:right w:val="none" w:sz="0" w:space="0" w:color="auto"/>
      </w:divBdr>
    </w:div>
    <w:div w:id="1522939985">
      <w:bodyDiv w:val="1"/>
      <w:marLeft w:val="0"/>
      <w:marRight w:val="0"/>
      <w:marTop w:val="0"/>
      <w:marBottom w:val="0"/>
      <w:divBdr>
        <w:top w:val="none" w:sz="0" w:space="0" w:color="auto"/>
        <w:left w:val="none" w:sz="0" w:space="0" w:color="auto"/>
        <w:bottom w:val="none" w:sz="0" w:space="0" w:color="auto"/>
        <w:right w:val="none" w:sz="0" w:space="0" w:color="auto"/>
      </w:divBdr>
    </w:div>
    <w:div w:id="1524131478">
      <w:bodyDiv w:val="1"/>
      <w:marLeft w:val="0"/>
      <w:marRight w:val="0"/>
      <w:marTop w:val="0"/>
      <w:marBottom w:val="0"/>
      <w:divBdr>
        <w:top w:val="none" w:sz="0" w:space="0" w:color="auto"/>
        <w:left w:val="none" w:sz="0" w:space="0" w:color="auto"/>
        <w:bottom w:val="none" w:sz="0" w:space="0" w:color="auto"/>
        <w:right w:val="none" w:sz="0" w:space="0" w:color="auto"/>
      </w:divBdr>
    </w:div>
    <w:div w:id="1524829206">
      <w:bodyDiv w:val="1"/>
      <w:marLeft w:val="0"/>
      <w:marRight w:val="0"/>
      <w:marTop w:val="0"/>
      <w:marBottom w:val="0"/>
      <w:divBdr>
        <w:top w:val="none" w:sz="0" w:space="0" w:color="auto"/>
        <w:left w:val="none" w:sz="0" w:space="0" w:color="auto"/>
        <w:bottom w:val="none" w:sz="0" w:space="0" w:color="auto"/>
        <w:right w:val="none" w:sz="0" w:space="0" w:color="auto"/>
      </w:divBdr>
    </w:div>
    <w:div w:id="1524896993">
      <w:bodyDiv w:val="1"/>
      <w:marLeft w:val="0"/>
      <w:marRight w:val="0"/>
      <w:marTop w:val="0"/>
      <w:marBottom w:val="0"/>
      <w:divBdr>
        <w:top w:val="none" w:sz="0" w:space="0" w:color="auto"/>
        <w:left w:val="none" w:sz="0" w:space="0" w:color="auto"/>
        <w:bottom w:val="none" w:sz="0" w:space="0" w:color="auto"/>
        <w:right w:val="none" w:sz="0" w:space="0" w:color="auto"/>
      </w:divBdr>
    </w:div>
    <w:div w:id="1525169776">
      <w:bodyDiv w:val="1"/>
      <w:marLeft w:val="0"/>
      <w:marRight w:val="0"/>
      <w:marTop w:val="0"/>
      <w:marBottom w:val="0"/>
      <w:divBdr>
        <w:top w:val="none" w:sz="0" w:space="0" w:color="auto"/>
        <w:left w:val="none" w:sz="0" w:space="0" w:color="auto"/>
        <w:bottom w:val="none" w:sz="0" w:space="0" w:color="auto"/>
        <w:right w:val="none" w:sz="0" w:space="0" w:color="auto"/>
      </w:divBdr>
    </w:div>
    <w:div w:id="1525558579">
      <w:bodyDiv w:val="1"/>
      <w:marLeft w:val="0"/>
      <w:marRight w:val="0"/>
      <w:marTop w:val="0"/>
      <w:marBottom w:val="0"/>
      <w:divBdr>
        <w:top w:val="none" w:sz="0" w:space="0" w:color="auto"/>
        <w:left w:val="none" w:sz="0" w:space="0" w:color="auto"/>
        <w:bottom w:val="none" w:sz="0" w:space="0" w:color="auto"/>
        <w:right w:val="none" w:sz="0" w:space="0" w:color="auto"/>
      </w:divBdr>
    </w:div>
    <w:div w:id="1526208811">
      <w:bodyDiv w:val="1"/>
      <w:marLeft w:val="0"/>
      <w:marRight w:val="0"/>
      <w:marTop w:val="0"/>
      <w:marBottom w:val="0"/>
      <w:divBdr>
        <w:top w:val="none" w:sz="0" w:space="0" w:color="auto"/>
        <w:left w:val="none" w:sz="0" w:space="0" w:color="auto"/>
        <w:bottom w:val="none" w:sz="0" w:space="0" w:color="auto"/>
        <w:right w:val="none" w:sz="0" w:space="0" w:color="auto"/>
      </w:divBdr>
    </w:div>
    <w:div w:id="1528326449">
      <w:bodyDiv w:val="1"/>
      <w:marLeft w:val="0"/>
      <w:marRight w:val="0"/>
      <w:marTop w:val="0"/>
      <w:marBottom w:val="0"/>
      <w:divBdr>
        <w:top w:val="none" w:sz="0" w:space="0" w:color="auto"/>
        <w:left w:val="none" w:sz="0" w:space="0" w:color="auto"/>
        <w:bottom w:val="none" w:sz="0" w:space="0" w:color="auto"/>
        <w:right w:val="none" w:sz="0" w:space="0" w:color="auto"/>
      </w:divBdr>
    </w:div>
    <w:div w:id="1528718173">
      <w:bodyDiv w:val="1"/>
      <w:marLeft w:val="0"/>
      <w:marRight w:val="0"/>
      <w:marTop w:val="0"/>
      <w:marBottom w:val="0"/>
      <w:divBdr>
        <w:top w:val="none" w:sz="0" w:space="0" w:color="auto"/>
        <w:left w:val="none" w:sz="0" w:space="0" w:color="auto"/>
        <w:bottom w:val="none" w:sz="0" w:space="0" w:color="auto"/>
        <w:right w:val="none" w:sz="0" w:space="0" w:color="auto"/>
      </w:divBdr>
    </w:div>
    <w:div w:id="1528718852">
      <w:bodyDiv w:val="1"/>
      <w:marLeft w:val="0"/>
      <w:marRight w:val="0"/>
      <w:marTop w:val="0"/>
      <w:marBottom w:val="0"/>
      <w:divBdr>
        <w:top w:val="none" w:sz="0" w:space="0" w:color="auto"/>
        <w:left w:val="none" w:sz="0" w:space="0" w:color="auto"/>
        <w:bottom w:val="none" w:sz="0" w:space="0" w:color="auto"/>
        <w:right w:val="none" w:sz="0" w:space="0" w:color="auto"/>
      </w:divBdr>
    </w:div>
    <w:div w:id="1528832359">
      <w:bodyDiv w:val="1"/>
      <w:marLeft w:val="0"/>
      <w:marRight w:val="0"/>
      <w:marTop w:val="0"/>
      <w:marBottom w:val="0"/>
      <w:divBdr>
        <w:top w:val="none" w:sz="0" w:space="0" w:color="auto"/>
        <w:left w:val="none" w:sz="0" w:space="0" w:color="auto"/>
        <w:bottom w:val="none" w:sz="0" w:space="0" w:color="auto"/>
        <w:right w:val="none" w:sz="0" w:space="0" w:color="auto"/>
      </w:divBdr>
    </w:div>
    <w:div w:id="1529368722">
      <w:bodyDiv w:val="1"/>
      <w:marLeft w:val="0"/>
      <w:marRight w:val="0"/>
      <w:marTop w:val="0"/>
      <w:marBottom w:val="0"/>
      <w:divBdr>
        <w:top w:val="none" w:sz="0" w:space="0" w:color="auto"/>
        <w:left w:val="none" w:sz="0" w:space="0" w:color="auto"/>
        <w:bottom w:val="none" w:sz="0" w:space="0" w:color="auto"/>
        <w:right w:val="none" w:sz="0" w:space="0" w:color="auto"/>
      </w:divBdr>
    </w:div>
    <w:div w:id="1530676287">
      <w:bodyDiv w:val="1"/>
      <w:marLeft w:val="0"/>
      <w:marRight w:val="0"/>
      <w:marTop w:val="0"/>
      <w:marBottom w:val="0"/>
      <w:divBdr>
        <w:top w:val="none" w:sz="0" w:space="0" w:color="auto"/>
        <w:left w:val="none" w:sz="0" w:space="0" w:color="auto"/>
        <w:bottom w:val="none" w:sz="0" w:space="0" w:color="auto"/>
        <w:right w:val="none" w:sz="0" w:space="0" w:color="auto"/>
      </w:divBdr>
    </w:div>
    <w:div w:id="1530987631">
      <w:bodyDiv w:val="1"/>
      <w:marLeft w:val="0"/>
      <w:marRight w:val="0"/>
      <w:marTop w:val="0"/>
      <w:marBottom w:val="0"/>
      <w:divBdr>
        <w:top w:val="none" w:sz="0" w:space="0" w:color="auto"/>
        <w:left w:val="none" w:sz="0" w:space="0" w:color="auto"/>
        <w:bottom w:val="none" w:sz="0" w:space="0" w:color="auto"/>
        <w:right w:val="none" w:sz="0" w:space="0" w:color="auto"/>
      </w:divBdr>
    </w:div>
    <w:div w:id="1531607631">
      <w:bodyDiv w:val="1"/>
      <w:marLeft w:val="0"/>
      <w:marRight w:val="0"/>
      <w:marTop w:val="0"/>
      <w:marBottom w:val="0"/>
      <w:divBdr>
        <w:top w:val="none" w:sz="0" w:space="0" w:color="auto"/>
        <w:left w:val="none" w:sz="0" w:space="0" w:color="auto"/>
        <w:bottom w:val="none" w:sz="0" w:space="0" w:color="auto"/>
        <w:right w:val="none" w:sz="0" w:space="0" w:color="auto"/>
      </w:divBdr>
    </w:div>
    <w:div w:id="1531797196">
      <w:bodyDiv w:val="1"/>
      <w:marLeft w:val="0"/>
      <w:marRight w:val="0"/>
      <w:marTop w:val="0"/>
      <w:marBottom w:val="0"/>
      <w:divBdr>
        <w:top w:val="none" w:sz="0" w:space="0" w:color="auto"/>
        <w:left w:val="none" w:sz="0" w:space="0" w:color="auto"/>
        <w:bottom w:val="none" w:sz="0" w:space="0" w:color="auto"/>
        <w:right w:val="none" w:sz="0" w:space="0" w:color="auto"/>
      </w:divBdr>
    </w:div>
    <w:div w:id="1532110743">
      <w:bodyDiv w:val="1"/>
      <w:marLeft w:val="0"/>
      <w:marRight w:val="0"/>
      <w:marTop w:val="0"/>
      <w:marBottom w:val="0"/>
      <w:divBdr>
        <w:top w:val="none" w:sz="0" w:space="0" w:color="auto"/>
        <w:left w:val="none" w:sz="0" w:space="0" w:color="auto"/>
        <w:bottom w:val="none" w:sz="0" w:space="0" w:color="auto"/>
        <w:right w:val="none" w:sz="0" w:space="0" w:color="auto"/>
      </w:divBdr>
    </w:div>
    <w:div w:id="1532647050">
      <w:bodyDiv w:val="1"/>
      <w:marLeft w:val="0"/>
      <w:marRight w:val="0"/>
      <w:marTop w:val="0"/>
      <w:marBottom w:val="0"/>
      <w:divBdr>
        <w:top w:val="none" w:sz="0" w:space="0" w:color="auto"/>
        <w:left w:val="none" w:sz="0" w:space="0" w:color="auto"/>
        <w:bottom w:val="none" w:sz="0" w:space="0" w:color="auto"/>
        <w:right w:val="none" w:sz="0" w:space="0" w:color="auto"/>
      </w:divBdr>
    </w:div>
    <w:div w:id="1532767941">
      <w:bodyDiv w:val="1"/>
      <w:marLeft w:val="0"/>
      <w:marRight w:val="0"/>
      <w:marTop w:val="0"/>
      <w:marBottom w:val="0"/>
      <w:divBdr>
        <w:top w:val="none" w:sz="0" w:space="0" w:color="auto"/>
        <w:left w:val="none" w:sz="0" w:space="0" w:color="auto"/>
        <w:bottom w:val="none" w:sz="0" w:space="0" w:color="auto"/>
        <w:right w:val="none" w:sz="0" w:space="0" w:color="auto"/>
      </w:divBdr>
    </w:div>
    <w:div w:id="1533421853">
      <w:bodyDiv w:val="1"/>
      <w:marLeft w:val="0"/>
      <w:marRight w:val="0"/>
      <w:marTop w:val="0"/>
      <w:marBottom w:val="0"/>
      <w:divBdr>
        <w:top w:val="none" w:sz="0" w:space="0" w:color="auto"/>
        <w:left w:val="none" w:sz="0" w:space="0" w:color="auto"/>
        <w:bottom w:val="none" w:sz="0" w:space="0" w:color="auto"/>
        <w:right w:val="none" w:sz="0" w:space="0" w:color="auto"/>
      </w:divBdr>
    </w:div>
    <w:div w:id="1533494408">
      <w:bodyDiv w:val="1"/>
      <w:marLeft w:val="0"/>
      <w:marRight w:val="0"/>
      <w:marTop w:val="0"/>
      <w:marBottom w:val="0"/>
      <w:divBdr>
        <w:top w:val="none" w:sz="0" w:space="0" w:color="auto"/>
        <w:left w:val="none" w:sz="0" w:space="0" w:color="auto"/>
        <w:bottom w:val="none" w:sz="0" w:space="0" w:color="auto"/>
        <w:right w:val="none" w:sz="0" w:space="0" w:color="auto"/>
      </w:divBdr>
    </w:div>
    <w:div w:id="1534077770">
      <w:bodyDiv w:val="1"/>
      <w:marLeft w:val="0"/>
      <w:marRight w:val="0"/>
      <w:marTop w:val="0"/>
      <w:marBottom w:val="0"/>
      <w:divBdr>
        <w:top w:val="none" w:sz="0" w:space="0" w:color="auto"/>
        <w:left w:val="none" w:sz="0" w:space="0" w:color="auto"/>
        <w:bottom w:val="none" w:sz="0" w:space="0" w:color="auto"/>
        <w:right w:val="none" w:sz="0" w:space="0" w:color="auto"/>
      </w:divBdr>
    </w:div>
    <w:div w:id="1534533355">
      <w:bodyDiv w:val="1"/>
      <w:marLeft w:val="0"/>
      <w:marRight w:val="0"/>
      <w:marTop w:val="0"/>
      <w:marBottom w:val="0"/>
      <w:divBdr>
        <w:top w:val="none" w:sz="0" w:space="0" w:color="auto"/>
        <w:left w:val="none" w:sz="0" w:space="0" w:color="auto"/>
        <w:bottom w:val="none" w:sz="0" w:space="0" w:color="auto"/>
        <w:right w:val="none" w:sz="0" w:space="0" w:color="auto"/>
      </w:divBdr>
    </w:div>
    <w:div w:id="1534920899">
      <w:bodyDiv w:val="1"/>
      <w:marLeft w:val="0"/>
      <w:marRight w:val="0"/>
      <w:marTop w:val="0"/>
      <w:marBottom w:val="0"/>
      <w:divBdr>
        <w:top w:val="none" w:sz="0" w:space="0" w:color="auto"/>
        <w:left w:val="none" w:sz="0" w:space="0" w:color="auto"/>
        <w:bottom w:val="none" w:sz="0" w:space="0" w:color="auto"/>
        <w:right w:val="none" w:sz="0" w:space="0" w:color="auto"/>
      </w:divBdr>
    </w:div>
    <w:div w:id="1536195560">
      <w:bodyDiv w:val="1"/>
      <w:marLeft w:val="0"/>
      <w:marRight w:val="0"/>
      <w:marTop w:val="0"/>
      <w:marBottom w:val="0"/>
      <w:divBdr>
        <w:top w:val="none" w:sz="0" w:space="0" w:color="auto"/>
        <w:left w:val="none" w:sz="0" w:space="0" w:color="auto"/>
        <w:bottom w:val="none" w:sz="0" w:space="0" w:color="auto"/>
        <w:right w:val="none" w:sz="0" w:space="0" w:color="auto"/>
      </w:divBdr>
    </w:div>
    <w:div w:id="1536389010">
      <w:bodyDiv w:val="1"/>
      <w:marLeft w:val="0"/>
      <w:marRight w:val="0"/>
      <w:marTop w:val="0"/>
      <w:marBottom w:val="0"/>
      <w:divBdr>
        <w:top w:val="none" w:sz="0" w:space="0" w:color="auto"/>
        <w:left w:val="none" w:sz="0" w:space="0" w:color="auto"/>
        <w:bottom w:val="none" w:sz="0" w:space="0" w:color="auto"/>
        <w:right w:val="none" w:sz="0" w:space="0" w:color="auto"/>
      </w:divBdr>
    </w:div>
    <w:div w:id="1536697515">
      <w:bodyDiv w:val="1"/>
      <w:marLeft w:val="0"/>
      <w:marRight w:val="0"/>
      <w:marTop w:val="0"/>
      <w:marBottom w:val="0"/>
      <w:divBdr>
        <w:top w:val="none" w:sz="0" w:space="0" w:color="auto"/>
        <w:left w:val="none" w:sz="0" w:space="0" w:color="auto"/>
        <w:bottom w:val="none" w:sz="0" w:space="0" w:color="auto"/>
        <w:right w:val="none" w:sz="0" w:space="0" w:color="auto"/>
      </w:divBdr>
    </w:div>
    <w:div w:id="1537085763">
      <w:bodyDiv w:val="1"/>
      <w:marLeft w:val="0"/>
      <w:marRight w:val="0"/>
      <w:marTop w:val="0"/>
      <w:marBottom w:val="0"/>
      <w:divBdr>
        <w:top w:val="none" w:sz="0" w:space="0" w:color="auto"/>
        <w:left w:val="none" w:sz="0" w:space="0" w:color="auto"/>
        <w:bottom w:val="none" w:sz="0" w:space="0" w:color="auto"/>
        <w:right w:val="none" w:sz="0" w:space="0" w:color="auto"/>
      </w:divBdr>
    </w:div>
    <w:div w:id="1537498009">
      <w:bodyDiv w:val="1"/>
      <w:marLeft w:val="0"/>
      <w:marRight w:val="0"/>
      <w:marTop w:val="0"/>
      <w:marBottom w:val="0"/>
      <w:divBdr>
        <w:top w:val="none" w:sz="0" w:space="0" w:color="auto"/>
        <w:left w:val="none" w:sz="0" w:space="0" w:color="auto"/>
        <w:bottom w:val="none" w:sz="0" w:space="0" w:color="auto"/>
        <w:right w:val="none" w:sz="0" w:space="0" w:color="auto"/>
      </w:divBdr>
    </w:div>
    <w:div w:id="1537692297">
      <w:bodyDiv w:val="1"/>
      <w:marLeft w:val="0"/>
      <w:marRight w:val="0"/>
      <w:marTop w:val="0"/>
      <w:marBottom w:val="0"/>
      <w:divBdr>
        <w:top w:val="none" w:sz="0" w:space="0" w:color="auto"/>
        <w:left w:val="none" w:sz="0" w:space="0" w:color="auto"/>
        <w:bottom w:val="none" w:sz="0" w:space="0" w:color="auto"/>
        <w:right w:val="none" w:sz="0" w:space="0" w:color="auto"/>
      </w:divBdr>
    </w:div>
    <w:div w:id="1538395680">
      <w:bodyDiv w:val="1"/>
      <w:marLeft w:val="0"/>
      <w:marRight w:val="0"/>
      <w:marTop w:val="0"/>
      <w:marBottom w:val="0"/>
      <w:divBdr>
        <w:top w:val="none" w:sz="0" w:space="0" w:color="auto"/>
        <w:left w:val="none" w:sz="0" w:space="0" w:color="auto"/>
        <w:bottom w:val="none" w:sz="0" w:space="0" w:color="auto"/>
        <w:right w:val="none" w:sz="0" w:space="0" w:color="auto"/>
      </w:divBdr>
    </w:div>
    <w:div w:id="1538853993">
      <w:bodyDiv w:val="1"/>
      <w:marLeft w:val="0"/>
      <w:marRight w:val="0"/>
      <w:marTop w:val="0"/>
      <w:marBottom w:val="0"/>
      <w:divBdr>
        <w:top w:val="none" w:sz="0" w:space="0" w:color="auto"/>
        <w:left w:val="none" w:sz="0" w:space="0" w:color="auto"/>
        <w:bottom w:val="none" w:sz="0" w:space="0" w:color="auto"/>
        <w:right w:val="none" w:sz="0" w:space="0" w:color="auto"/>
      </w:divBdr>
    </w:div>
    <w:div w:id="1539009489">
      <w:bodyDiv w:val="1"/>
      <w:marLeft w:val="0"/>
      <w:marRight w:val="0"/>
      <w:marTop w:val="0"/>
      <w:marBottom w:val="0"/>
      <w:divBdr>
        <w:top w:val="none" w:sz="0" w:space="0" w:color="auto"/>
        <w:left w:val="none" w:sz="0" w:space="0" w:color="auto"/>
        <w:bottom w:val="none" w:sz="0" w:space="0" w:color="auto"/>
        <w:right w:val="none" w:sz="0" w:space="0" w:color="auto"/>
      </w:divBdr>
    </w:div>
    <w:div w:id="1539315696">
      <w:bodyDiv w:val="1"/>
      <w:marLeft w:val="0"/>
      <w:marRight w:val="0"/>
      <w:marTop w:val="0"/>
      <w:marBottom w:val="0"/>
      <w:divBdr>
        <w:top w:val="none" w:sz="0" w:space="0" w:color="auto"/>
        <w:left w:val="none" w:sz="0" w:space="0" w:color="auto"/>
        <w:bottom w:val="none" w:sz="0" w:space="0" w:color="auto"/>
        <w:right w:val="none" w:sz="0" w:space="0" w:color="auto"/>
      </w:divBdr>
    </w:div>
    <w:div w:id="1539394151">
      <w:bodyDiv w:val="1"/>
      <w:marLeft w:val="0"/>
      <w:marRight w:val="0"/>
      <w:marTop w:val="0"/>
      <w:marBottom w:val="0"/>
      <w:divBdr>
        <w:top w:val="none" w:sz="0" w:space="0" w:color="auto"/>
        <w:left w:val="none" w:sz="0" w:space="0" w:color="auto"/>
        <w:bottom w:val="none" w:sz="0" w:space="0" w:color="auto"/>
        <w:right w:val="none" w:sz="0" w:space="0" w:color="auto"/>
      </w:divBdr>
    </w:div>
    <w:div w:id="1539465026">
      <w:bodyDiv w:val="1"/>
      <w:marLeft w:val="0"/>
      <w:marRight w:val="0"/>
      <w:marTop w:val="0"/>
      <w:marBottom w:val="0"/>
      <w:divBdr>
        <w:top w:val="none" w:sz="0" w:space="0" w:color="auto"/>
        <w:left w:val="none" w:sz="0" w:space="0" w:color="auto"/>
        <w:bottom w:val="none" w:sz="0" w:space="0" w:color="auto"/>
        <w:right w:val="none" w:sz="0" w:space="0" w:color="auto"/>
      </w:divBdr>
    </w:div>
    <w:div w:id="1539901886">
      <w:bodyDiv w:val="1"/>
      <w:marLeft w:val="0"/>
      <w:marRight w:val="0"/>
      <w:marTop w:val="0"/>
      <w:marBottom w:val="0"/>
      <w:divBdr>
        <w:top w:val="none" w:sz="0" w:space="0" w:color="auto"/>
        <w:left w:val="none" w:sz="0" w:space="0" w:color="auto"/>
        <w:bottom w:val="none" w:sz="0" w:space="0" w:color="auto"/>
        <w:right w:val="none" w:sz="0" w:space="0" w:color="auto"/>
      </w:divBdr>
    </w:div>
    <w:div w:id="1540507038">
      <w:bodyDiv w:val="1"/>
      <w:marLeft w:val="0"/>
      <w:marRight w:val="0"/>
      <w:marTop w:val="0"/>
      <w:marBottom w:val="0"/>
      <w:divBdr>
        <w:top w:val="none" w:sz="0" w:space="0" w:color="auto"/>
        <w:left w:val="none" w:sz="0" w:space="0" w:color="auto"/>
        <w:bottom w:val="none" w:sz="0" w:space="0" w:color="auto"/>
        <w:right w:val="none" w:sz="0" w:space="0" w:color="auto"/>
      </w:divBdr>
    </w:div>
    <w:div w:id="1540774604">
      <w:bodyDiv w:val="1"/>
      <w:marLeft w:val="0"/>
      <w:marRight w:val="0"/>
      <w:marTop w:val="0"/>
      <w:marBottom w:val="0"/>
      <w:divBdr>
        <w:top w:val="none" w:sz="0" w:space="0" w:color="auto"/>
        <w:left w:val="none" w:sz="0" w:space="0" w:color="auto"/>
        <w:bottom w:val="none" w:sz="0" w:space="0" w:color="auto"/>
        <w:right w:val="none" w:sz="0" w:space="0" w:color="auto"/>
      </w:divBdr>
    </w:div>
    <w:div w:id="1541045773">
      <w:bodyDiv w:val="1"/>
      <w:marLeft w:val="0"/>
      <w:marRight w:val="0"/>
      <w:marTop w:val="0"/>
      <w:marBottom w:val="0"/>
      <w:divBdr>
        <w:top w:val="none" w:sz="0" w:space="0" w:color="auto"/>
        <w:left w:val="none" w:sz="0" w:space="0" w:color="auto"/>
        <w:bottom w:val="none" w:sz="0" w:space="0" w:color="auto"/>
        <w:right w:val="none" w:sz="0" w:space="0" w:color="auto"/>
      </w:divBdr>
    </w:div>
    <w:div w:id="1541283286">
      <w:bodyDiv w:val="1"/>
      <w:marLeft w:val="0"/>
      <w:marRight w:val="0"/>
      <w:marTop w:val="0"/>
      <w:marBottom w:val="0"/>
      <w:divBdr>
        <w:top w:val="none" w:sz="0" w:space="0" w:color="auto"/>
        <w:left w:val="none" w:sz="0" w:space="0" w:color="auto"/>
        <w:bottom w:val="none" w:sz="0" w:space="0" w:color="auto"/>
        <w:right w:val="none" w:sz="0" w:space="0" w:color="auto"/>
      </w:divBdr>
    </w:div>
    <w:div w:id="1541433127">
      <w:bodyDiv w:val="1"/>
      <w:marLeft w:val="0"/>
      <w:marRight w:val="0"/>
      <w:marTop w:val="0"/>
      <w:marBottom w:val="0"/>
      <w:divBdr>
        <w:top w:val="none" w:sz="0" w:space="0" w:color="auto"/>
        <w:left w:val="none" w:sz="0" w:space="0" w:color="auto"/>
        <w:bottom w:val="none" w:sz="0" w:space="0" w:color="auto"/>
        <w:right w:val="none" w:sz="0" w:space="0" w:color="auto"/>
      </w:divBdr>
    </w:div>
    <w:div w:id="1541866032">
      <w:bodyDiv w:val="1"/>
      <w:marLeft w:val="0"/>
      <w:marRight w:val="0"/>
      <w:marTop w:val="0"/>
      <w:marBottom w:val="0"/>
      <w:divBdr>
        <w:top w:val="none" w:sz="0" w:space="0" w:color="auto"/>
        <w:left w:val="none" w:sz="0" w:space="0" w:color="auto"/>
        <w:bottom w:val="none" w:sz="0" w:space="0" w:color="auto"/>
        <w:right w:val="none" w:sz="0" w:space="0" w:color="auto"/>
      </w:divBdr>
    </w:div>
    <w:div w:id="1541898087">
      <w:bodyDiv w:val="1"/>
      <w:marLeft w:val="0"/>
      <w:marRight w:val="0"/>
      <w:marTop w:val="0"/>
      <w:marBottom w:val="0"/>
      <w:divBdr>
        <w:top w:val="none" w:sz="0" w:space="0" w:color="auto"/>
        <w:left w:val="none" w:sz="0" w:space="0" w:color="auto"/>
        <w:bottom w:val="none" w:sz="0" w:space="0" w:color="auto"/>
        <w:right w:val="none" w:sz="0" w:space="0" w:color="auto"/>
      </w:divBdr>
    </w:div>
    <w:div w:id="1541941783">
      <w:bodyDiv w:val="1"/>
      <w:marLeft w:val="0"/>
      <w:marRight w:val="0"/>
      <w:marTop w:val="0"/>
      <w:marBottom w:val="0"/>
      <w:divBdr>
        <w:top w:val="none" w:sz="0" w:space="0" w:color="auto"/>
        <w:left w:val="none" w:sz="0" w:space="0" w:color="auto"/>
        <w:bottom w:val="none" w:sz="0" w:space="0" w:color="auto"/>
        <w:right w:val="none" w:sz="0" w:space="0" w:color="auto"/>
      </w:divBdr>
    </w:div>
    <w:div w:id="1542279647">
      <w:bodyDiv w:val="1"/>
      <w:marLeft w:val="0"/>
      <w:marRight w:val="0"/>
      <w:marTop w:val="0"/>
      <w:marBottom w:val="0"/>
      <w:divBdr>
        <w:top w:val="none" w:sz="0" w:space="0" w:color="auto"/>
        <w:left w:val="none" w:sz="0" w:space="0" w:color="auto"/>
        <w:bottom w:val="none" w:sz="0" w:space="0" w:color="auto"/>
        <w:right w:val="none" w:sz="0" w:space="0" w:color="auto"/>
      </w:divBdr>
    </w:div>
    <w:div w:id="1542284431">
      <w:bodyDiv w:val="1"/>
      <w:marLeft w:val="0"/>
      <w:marRight w:val="0"/>
      <w:marTop w:val="0"/>
      <w:marBottom w:val="0"/>
      <w:divBdr>
        <w:top w:val="none" w:sz="0" w:space="0" w:color="auto"/>
        <w:left w:val="none" w:sz="0" w:space="0" w:color="auto"/>
        <w:bottom w:val="none" w:sz="0" w:space="0" w:color="auto"/>
        <w:right w:val="none" w:sz="0" w:space="0" w:color="auto"/>
      </w:divBdr>
    </w:div>
    <w:div w:id="1542329302">
      <w:bodyDiv w:val="1"/>
      <w:marLeft w:val="0"/>
      <w:marRight w:val="0"/>
      <w:marTop w:val="0"/>
      <w:marBottom w:val="0"/>
      <w:divBdr>
        <w:top w:val="none" w:sz="0" w:space="0" w:color="auto"/>
        <w:left w:val="none" w:sz="0" w:space="0" w:color="auto"/>
        <w:bottom w:val="none" w:sz="0" w:space="0" w:color="auto"/>
        <w:right w:val="none" w:sz="0" w:space="0" w:color="auto"/>
      </w:divBdr>
    </w:div>
    <w:div w:id="1543059013">
      <w:bodyDiv w:val="1"/>
      <w:marLeft w:val="0"/>
      <w:marRight w:val="0"/>
      <w:marTop w:val="0"/>
      <w:marBottom w:val="0"/>
      <w:divBdr>
        <w:top w:val="none" w:sz="0" w:space="0" w:color="auto"/>
        <w:left w:val="none" w:sz="0" w:space="0" w:color="auto"/>
        <w:bottom w:val="none" w:sz="0" w:space="0" w:color="auto"/>
        <w:right w:val="none" w:sz="0" w:space="0" w:color="auto"/>
      </w:divBdr>
    </w:div>
    <w:div w:id="1543400053">
      <w:bodyDiv w:val="1"/>
      <w:marLeft w:val="0"/>
      <w:marRight w:val="0"/>
      <w:marTop w:val="0"/>
      <w:marBottom w:val="0"/>
      <w:divBdr>
        <w:top w:val="none" w:sz="0" w:space="0" w:color="auto"/>
        <w:left w:val="none" w:sz="0" w:space="0" w:color="auto"/>
        <w:bottom w:val="none" w:sz="0" w:space="0" w:color="auto"/>
        <w:right w:val="none" w:sz="0" w:space="0" w:color="auto"/>
      </w:divBdr>
    </w:div>
    <w:div w:id="1543446294">
      <w:bodyDiv w:val="1"/>
      <w:marLeft w:val="0"/>
      <w:marRight w:val="0"/>
      <w:marTop w:val="0"/>
      <w:marBottom w:val="0"/>
      <w:divBdr>
        <w:top w:val="none" w:sz="0" w:space="0" w:color="auto"/>
        <w:left w:val="none" w:sz="0" w:space="0" w:color="auto"/>
        <w:bottom w:val="none" w:sz="0" w:space="0" w:color="auto"/>
        <w:right w:val="none" w:sz="0" w:space="0" w:color="auto"/>
      </w:divBdr>
    </w:div>
    <w:div w:id="1543591722">
      <w:bodyDiv w:val="1"/>
      <w:marLeft w:val="0"/>
      <w:marRight w:val="0"/>
      <w:marTop w:val="0"/>
      <w:marBottom w:val="0"/>
      <w:divBdr>
        <w:top w:val="none" w:sz="0" w:space="0" w:color="auto"/>
        <w:left w:val="none" w:sz="0" w:space="0" w:color="auto"/>
        <w:bottom w:val="none" w:sz="0" w:space="0" w:color="auto"/>
        <w:right w:val="none" w:sz="0" w:space="0" w:color="auto"/>
      </w:divBdr>
    </w:div>
    <w:div w:id="1544753451">
      <w:bodyDiv w:val="1"/>
      <w:marLeft w:val="0"/>
      <w:marRight w:val="0"/>
      <w:marTop w:val="0"/>
      <w:marBottom w:val="0"/>
      <w:divBdr>
        <w:top w:val="none" w:sz="0" w:space="0" w:color="auto"/>
        <w:left w:val="none" w:sz="0" w:space="0" w:color="auto"/>
        <w:bottom w:val="none" w:sz="0" w:space="0" w:color="auto"/>
        <w:right w:val="none" w:sz="0" w:space="0" w:color="auto"/>
      </w:divBdr>
    </w:div>
    <w:div w:id="1544905125">
      <w:bodyDiv w:val="1"/>
      <w:marLeft w:val="0"/>
      <w:marRight w:val="0"/>
      <w:marTop w:val="0"/>
      <w:marBottom w:val="0"/>
      <w:divBdr>
        <w:top w:val="none" w:sz="0" w:space="0" w:color="auto"/>
        <w:left w:val="none" w:sz="0" w:space="0" w:color="auto"/>
        <w:bottom w:val="none" w:sz="0" w:space="0" w:color="auto"/>
        <w:right w:val="none" w:sz="0" w:space="0" w:color="auto"/>
      </w:divBdr>
    </w:div>
    <w:div w:id="1545174152">
      <w:bodyDiv w:val="1"/>
      <w:marLeft w:val="0"/>
      <w:marRight w:val="0"/>
      <w:marTop w:val="0"/>
      <w:marBottom w:val="0"/>
      <w:divBdr>
        <w:top w:val="none" w:sz="0" w:space="0" w:color="auto"/>
        <w:left w:val="none" w:sz="0" w:space="0" w:color="auto"/>
        <w:bottom w:val="none" w:sz="0" w:space="0" w:color="auto"/>
        <w:right w:val="none" w:sz="0" w:space="0" w:color="auto"/>
      </w:divBdr>
    </w:div>
    <w:div w:id="1545486820">
      <w:bodyDiv w:val="1"/>
      <w:marLeft w:val="0"/>
      <w:marRight w:val="0"/>
      <w:marTop w:val="0"/>
      <w:marBottom w:val="0"/>
      <w:divBdr>
        <w:top w:val="none" w:sz="0" w:space="0" w:color="auto"/>
        <w:left w:val="none" w:sz="0" w:space="0" w:color="auto"/>
        <w:bottom w:val="none" w:sz="0" w:space="0" w:color="auto"/>
        <w:right w:val="none" w:sz="0" w:space="0" w:color="auto"/>
      </w:divBdr>
    </w:div>
    <w:div w:id="1546327325">
      <w:bodyDiv w:val="1"/>
      <w:marLeft w:val="0"/>
      <w:marRight w:val="0"/>
      <w:marTop w:val="0"/>
      <w:marBottom w:val="0"/>
      <w:divBdr>
        <w:top w:val="none" w:sz="0" w:space="0" w:color="auto"/>
        <w:left w:val="none" w:sz="0" w:space="0" w:color="auto"/>
        <w:bottom w:val="none" w:sz="0" w:space="0" w:color="auto"/>
        <w:right w:val="none" w:sz="0" w:space="0" w:color="auto"/>
      </w:divBdr>
      <w:divsChild>
        <w:div w:id="301623204">
          <w:marLeft w:val="480"/>
          <w:marRight w:val="0"/>
          <w:marTop w:val="0"/>
          <w:marBottom w:val="0"/>
          <w:divBdr>
            <w:top w:val="none" w:sz="0" w:space="0" w:color="auto"/>
            <w:left w:val="none" w:sz="0" w:space="0" w:color="auto"/>
            <w:bottom w:val="none" w:sz="0" w:space="0" w:color="auto"/>
            <w:right w:val="none" w:sz="0" w:space="0" w:color="auto"/>
          </w:divBdr>
        </w:div>
        <w:div w:id="579871041">
          <w:marLeft w:val="480"/>
          <w:marRight w:val="0"/>
          <w:marTop w:val="0"/>
          <w:marBottom w:val="0"/>
          <w:divBdr>
            <w:top w:val="none" w:sz="0" w:space="0" w:color="auto"/>
            <w:left w:val="none" w:sz="0" w:space="0" w:color="auto"/>
            <w:bottom w:val="none" w:sz="0" w:space="0" w:color="auto"/>
            <w:right w:val="none" w:sz="0" w:space="0" w:color="auto"/>
          </w:divBdr>
        </w:div>
        <w:div w:id="1396466367">
          <w:marLeft w:val="480"/>
          <w:marRight w:val="0"/>
          <w:marTop w:val="0"/>
          <w:marBottom w:val="0"/>
          <w:divBdr>
            <w:top w:val="none" w:sz="0" w:space="0" w:color="auto"/>
            <w:left w:val="none" w:sz="0" w:space="0" w:color="auto"/>
            <w:bottom w:val="none" w:sz="0" w:space="0" w:color="auto"/>
            <w:right w:val="none" w:sz="0" w:space="0" w:color="auto"/>
          </w:divBdr>
        </w:div>
        <w:div w:id="1488520680">
          <w:marLeft w:val="480"/>
          <w:marRight w:val="0"/>
          <w:marTop w:val="0"/>
          <w:marBottom w:val="0"/>
          <w:divBdr>
            <w:top w:val="none" w:sz="0" w:space="0" w:color="auto"/>
            <w:left w:val="none" w:sz="0" w:space="0" w:color="auto"/>
            <w:bottom w:val="none" w:sz="0" w:space="0" w:color="auto"/>
            <w:right w:val="none" w:sz="0" w:space="0" w:color="auto"/>
          </w:divBdr>
        </w:div>
        <w:div w:id="715853952">
          <w:marLeft w:val="480"/>
          <w:marRight w:val="0"/>
          <w:marTop w:val="0"/>
          <w:marBottom w:val="0"/>
          <w:divBdr>
            <w:top w:val="none" w:sz="0" w:space="0" w:color="auto"/>
            <w:left w:val="none" w:sz="0" w:space="0" w:color="auto"/>
            <w:bottom w:val="none" w:sz="0" w:space="0" w:color="auto"/>
            <w:right w:val="none" w:sz="0" w:space="0" w:color="auto"/>
          </w:divBdr>
        </w:div>
        <w:div w:id="66005167">
          <w:marLeft w:val="480"/>
          <w:marRight w:val="0"/>
          <w:marTop w:val="0"/>
          <w:marBottom w:val="0"/>
          <w:divBdr>
            <w:top w:val="none" w:sz="0" w:space="0" w:color="auto"/>
            <w:left w:val="none" w:sz="0" w:space="0" w:color="auto"/>
            <w:bottom w:val="none" w:sz="0" w:space="0" w:color="auto"/>
            <w:right w:val="none" w:sz="0" w:space="0" w:color="auto"/>
          </w:divBdr>
        </w:div>
        <w:div w:id="1116294370">
          <w:marLeft w:val="480"/>
          <w:marRight w:val="0"/>
          <w:marTop w:val="0"/>
          <w:marBottom w:val="0"/>
          <w:divBdr>
            <w:top w:val="none" w:sz="0" w:space="0" w:color="auto"/>
            <w:left w:val="none" w:sz="0" w:space="0" w:color="auto"/>
            <w:bottom w:val="none" w:sz="0" w:space="0" w:color="auto"/>
            <w:right w:val="none" w:sz="0" w:space="0" w:color="auto"/>
          </w:divBdr>
        </w:div>
        <w:div w:id="273288663">
          <w:marLeft w:val="480"/>
          <w:marRight w:val="0"/>
          <w:marTop w:val="0"/>
          <w:marBottom w:val="0"/>
          <w:divBdr>
            <w:top w:val="none" w:sz="0" w:space="0" w:color="auto"/>
            <w:left w:val="none" w:sz="0" w:space="0" w:color="auto"/>
            <w:bottom w:val="none" w:sz="0" w:space="0" w:color="auto"/>
            <w:right w:val="none" w:sz="0" w:space="0" w:color="auto"/>
          </w:divBdr>
        </w:div>
        <w:div w:id="1831017224">
          <w:marLeft w:val="480"/>
          <w:marRight w:val="0"/>
          <w:marTop w:val="0"/>
          <w:marBottom w:val="0"/>
          <w:divBdr>
            <w:top w:val="none" w:sz="0" w:space="0" w:color="auto"/>
            <w:left w:val="none" w:sz="0" w:space="0" w:color="auto"/>
            <w:bottom w:val="none" w:sz="0" w:space="0" w:color="auto"/>
            <w:right w:val="none" w:sz="0" w:space="0" w:color="auto"/>
          </w:divBdr>
        </w:div>
        <w:div w:id="440805670">
          <w:marLeft w:val="480"/>
          <w:marRight w:val="0"/>
          <w:marTop w:val="0"/>
          <w:marBottom w:val="0"/>
          <w:divBdr>
            <w:top w:val="none" w:sz="0" w:space="0" w:color="auto"/>
            <w:left w:val="none" w:sz="0" w:space="0" w:color="auto"/>
            <w:bottom w:val="none" w:sz="0" w:space="0" w:color="auto"/>
            <w:right w:val="none" w:sz="0" w:space="0" w:color="auto"/>
          </w:divBdr>
        </w:div>
        <w:div w:id="509415554">
          <w:marLeft w:val="480"/>
          <w:marRight w:val="0"/>
          <w:marTop w:val="0"/>
          <w:marBottom w:val="0"/>
          <w:divBdr>
            <w:top w:val="none" w:sz="0" w:space="0" w:color="auto"/>
            <w:left w:val="none" w:sz="0" w:space="0" w:color="auto"/>
            <w:bottom w:val="none" w:sz="0" w:space="0" w:color="auto"/>
            <w:right w:val="none" w:sz="0" w:space="0" w:color="auto"/>
          </w:divBdr>
        </w:div>
        <w:div w:id="1171867395">
          <w:marLeft w:val="480"/>
          <w:marRight w:val="0"/>
          <w:marTop w:val="0"/>
          <w:marBottom w:val="0"/>
          <w:divBdr>
            <w:top w:val="none" w:sz="0" w:space="0" w:color="auto"/>
            <w:left w:val="none" w:sz="0" w:space="0" w:color="auto"/>
            <w:bottom w:val="none" w:sz="0" w:space="0" w:color="auto"/>
            <w:right w:val="none" w:sz="0" w:space="0" w:color="auto"/>
          </w:divBdr>
        </w:div>
        <w:div w:id="1386367316">
          <w:marLeft w:val="480"/>
          <w:marRight w:val="0"/>
          <w:marTop w:val="0"/>
          <w:marBottom w:val="0"/>
          <w:divBdr>
            <w:top w:val="none" w:sz="0" w:space="0" w:color="auto"/>
            <w:left w:val="none" w:sz="0" w:space="0" w:color="auto"/>
            <w:bottom w:val="none" w:sz="0" w:space="0" w:color="auto"/>
            <w:right w:val="none" w:sz="0" w:space="0" w:color="auto"/>
          </w:divBdr>
        </w:div>
        <w:div w:id="1267541574">
          <w:marLeft w:val="480"/>
          <w:marRight w:val="0"/>
          <w:marTop w:val="0"/>
          <w:marBottom w:val="0"/>
          <w:divBdr>
            <w:top w:val="none" w:sz="0" w:space="0" w:color="auto"/>
            <w:left w:val="none" w:sz="0" w:space="0" w:color="auto"/>
            <w:bottom w:val="none" w:sz="0" w:space="0" w:color="auto"/>
            <w:right w:val="none" w:sz="0" w:space="0" w:color="auto"/>
          </w:divBdr>
        </w:div>
        <w:div w:id="1803814225">
          <w:marLeft w:val="480"/>
          <w:marRight w:val="0"/>
          <w:marTop w:val="0"/>
          <w:marBottom w:val="0"/>
          <w:divBdr>
            <w:top w:val="none" w:sz="0" w:space="0" w:color="auto"/>
            <w:left w:val="none" w:sz="0" w:space="0" w:color="auto"/>
            <w:bottom w:val="none" w:sz="0" w:space="0" w:color="auto"/>
            <w:right w:val="none" w:sz="0" w:space="0" w:color="auto"/>
          </w:divBdr>
        </w:div>
        <w:div w:id="276648016">
          <w:marLeft w:val="480"/>
          <w:marRight w:val="0"/>
          <w:marTop w:val="0"/>
          <w:marBottom w:val="0"/>
          <w:divBdr>
            <w:top w:val="none" w:sz="0" w:space="0" w:color="auto"/>
            <w:left w:val="none" w:sz="0" w:space="0" w:color="auto"/>
            <w:bottom w:val="none" w:sz="0" w:space="0" w:color="auto"/>
            <w:right w:val="none" w:sz="0" w:space="0" w:color="auto"/>
          </w:divBdr>
        </w:div>
        <w:div w:id="478109778">
          <w:marLeft w:val="480"/>
          <w:marRight w:val="0"/>
          <w:marTop w:val="0"/>
          <w:marBottom w:val="0"/>
          <w:divBdr>
            <w:top w:val="none" w:sz="0" w:space="0" w:color="auto"/>
            <w:left w:val="none" w:sz="0" w:space="0" w:color="auto"/>
            <w:bottom w:val="none" w:sz="0" w:space="0" w:color="auto"/>
            <w:right w:val="none" w:sz="0" w:space="0" w:color="auto"/>
          </w:divBdr>
        </w:div>
        <w:div w:id="1606695201">
          <w:marLeft w:val="480"/>
          <w:marRight w:val="0"/>
          <w:marTop w:val="0"/>
          <w:marBottom w:val="0"/>
          <w:divBdr>
            <w:top w:val="none" w:sz="0" w:space="0" w:color="auto"/>
            <w:left w:val="none" w:sz="0" w:space="0" w:color="auto"/>
            <w:bottom w:val="none" w:sz="0" w:space="0" w:color="auto"/>
            <w:right w:val="none" w:sz="0" w:space="0" w:color="auto"/>
          </w:divBdr>
        </w:div>
        <w:div w:id="1193693067">
          <w:marLeft w:val="480"/>
          <w:marRight w:val="0"/>
          <w:marTop w:val="0"/>
          <w:marBottom w:val="0"/>
          <w:divBdr>
            <w:top w:val="none" w:sz="0" w:space="0" w:color="auto"/>
            <w:left w:val="none" w:sz="0" w:space="0" w:color="auto"/>
            <w:bottom w:val="none" w:sz="0" w:space="0" w:color="auto"/>
            <w:right w:val="none" w:sz="0" w:space="0" w:color="auto"/>
          </w:divBdr>
        </w:div>
        <w:div w:id="422268072">
          <w:marLeft w:val="480"/>
          <w:marRight w:val="0"/>
          <w:marTop w:val="0"/>
          <w:marBottom w:val="0"/>
          <w:divBdr>
            <w:top w:val="none" w:sz="0" w:space="0" w:color="auto"/>
            <w:left w:val="none" w:sz="0" w:space="0" w:color="auto"/>
            <w:bottom w:val="none" w:sz="0" w:space="0" w:color="auto"/>
            <w:right w:val="none" w:sz="0" w:space="0" w:color="auto"/>
          </w:divBdr>
        </w:div>
      </w:divsChild>
    </w:div>
    <w:div w:id="1546913222">
      <w:bodyDiv w:val="1"/>
      <w:marLeft w:val="0"/>
      <w:marRight w:val="0"/>
      <w:marTop w:val="0"/>
      <w:marBottom w:val="0"/>
      <w:divBdr>
        <w:top w:val="none" w:sz="0" w:space="0" w:color="auto"/>
        <w:left w:val="none" w:sz="0" w:space="0" w:color="auto"/>
        <w:bottom w:val="none" w:sz="0" w:space="0" w:color="auto"/>
        <w:right w:val="none" w:sz="0" w:space="0" w:color="auto"/>
      </w:divBdr>
    </w:div>
    <w:div w:id="1548372428">
      <w:bodyDiv w:val="1"/>
      <w:marLeft w:val="0"/>
      <w:marRight w:val="0"/>
      <w:marTop w:val="0"/>
      <w:marBottom w:val="0"/>
      <w:divBdr>
        <w:top w:val="none" w:sz="0" w:space="0" w:color="auto"/>
        <w:left w:val="none" w:sz="0" w:space="0" w:color="auto"/>
        <w:bottom w:val="none" w:sz="0" w:space="0" w:color="auto"/>
        <w:right w:val="none" w:sz="0" w:space="0" w:color="auto"/>
      </w:divBdr>
    </w:div>
    <w:div w:id="1548444782">
      <w:bodyDiv w:val="1"/>
      <w:marLeft w:val="0"/>
      <w:marRight w:val="0"/>
      <w:marTop w:val="0"/>
      <w:marBottom w:val="0"/>
      <w:divBdr>
        <w:top w:val="none" w:sz="0" w:space="0" w:color="auto"/>
        <w:left w:val="none" w:sz="0" w:space="0" w:color="auto"/>
        <w:bottom w:val="none" w:sz="0" w:space="0" w:color="auto"/>
        <w:right w:val="none" w:sz="0" w:space="0" w:color="auto"/>
      </w:divBdr>
    </w:div>
    <w:div w:id="1549419265">
      <w:bodyDiv w:val="1"/>
      <w:marLeft w:val="0"/>
      <w:marRight w:val="0"/>
      <w:marTop w:val="0"/>
      <w:marBottom w:val="0"/>
      <w:divBdr>
        <w:top w:val="none" w:sz="0" w:space="0" w:color="auto"/>
        <w:left w:val="none" w:sz="0" w:space="0" w:color="auto"/>
        <w:bottom w:val="none" w:sz="0" w:space="0" w:color="auto"/>
        <w:right w:val="none" w:sz="0" w:space="0" w:color="auto"/>
      </w:divBdr>
      <w:divsChild>
        <w:div w:id="486283535">
          <w:marLeft w:val="480"/>
          <w:marRight w:val="0"/>
          <w:marTop w:val="0"/>
          <w:marBottom w:val="0"/>
          <w:divBdr>
            <w:top w:val="none" w:sz="0" w:space="0" w:color="auto"/>
            <w:left w:val="none" w:sz="0" w:space="0" w:color="auto"/>
            <w:bottom w:val="none" w:sz="0" w:space="0" w:color="auto"/>
            <w:right w:val="none" w:sz="0" w:space="0" w:color="auto"/>
          </w:divBdr>
        </w:div>
        <w:div w:id="1684093591">
          <w:marLeft w:val="480"/>
          <w:marRight w:val="0"/>
          <w:marTop w:val="0"/>
          <w:marBottom w:val="0"/>
          <w:divBdr>
            <w:top w:val="none" w:sz="0" w:space="0" w:color="auto"/>
            <w:left w:val="none" w:sz="0" w:space="0" w:color="auto"/>
            <w:bottom w:val="none" w:sz="0" w:space="0" w:color="auto"/>
            <w:right w:val="none" w:sz="0" w:space="0" w:color="auto"/>
          </w:divBdr>
        </w:div>
        <w:div w:id="1573158883">
          <w:marLeft w:val="480"/>
          <w:marRight w:val="0"/>
          <w:marTop w:val="0"/>
          <w:marBottom w:val="0"/>
          <w:divBdr>
            <w:top w:val="none" w:sz="0" w:space="0" w:color="auto"/>
            <w:left w:val="none" w:sz="0" w:space="0" w:color="auto"/>
            <w:bottom w:val="none" w:sz="0" w:space="0" w:color="auto"/>
            <w:right w:val="none" w:sz="0" w:space="0" w:color="auto"/>
          </w:divBdr>
        </w:div>
        <w:div w:id="1739405216">
          <w:marLeft w:val="480"/>
          <w:marRight w:val="0"/>
          <w:marTop w:val="0"/>
          <w:marBottom w:val="0"/>
          <w:divBdr>
            <w:top w:val="none" w:sz="0" w:space="0" w:color="auto"/>
            <w:left w:val="none" w:sz="0" w:space="0" w:color="auto"/>
            <w:bottom w:val="none" w:sz="0" w:space="0" w:color="auto"/>
            <w:right w:val="none" w:sz="0" w:space="0" w:color="auto"/>
          </w:divBdr>
        </w:div>
        <w:div w:id="2098556702">
          <w:marLeft w:val="480"/>
          <w:marRight w:val="0"/>
          <w:marTop w:val="0"/>
          <w:marBottom w:val="0"/>
          <w:divBdr>
            <w:top w:val="none" w:sz="0" w:space="0" w:color="auto"/>
            <w:left w:val="none" w:sz="0" w:space="0" w:color="auto"/>
            <w:bottom w:val="none" w:sz="0" w:space="0" w:color="auto"/>
            <w:right w:val="none" w:sz="0" w:space="0" w:color="auto"/>
          </w:divBdr>
        </w:div>
        <w:div w:id="2007316934">
          <w:marLeft w:val="480"/>
          <w:marRight w:val="0"/>
          <w:marTop w:val="0"/>
          <w:marBottom w:val="0"/>
          <w:divBdr>
            <w:top w:val="none" w:sz="0" w:space="0" w:color="auto"/>
            <w:left w:val="none" w:sz="0" w:space="0" w:color="auto"/>
            <w:bottom w:val="none" w:sz="0" w:space="0" w:color="auto"/>
            <w:right w:val="none" w:sz="0" w:space="0" w:color="auto"/>
          </w:divBdr>
        </w:div>
        <w:div w:id="1892226321">
          <w:marLeft w:val="480"/>
          <w:marRight w:val="0"/>
          <w:marTop w:val="0"/>
          <w:marBottom w:val="0"/>
          <w:divBdr>
            <w:top w:val="none" w:sz="0" w:space="0" w:color="auto"/>
            <w:left w:val="none" w:sz="0" w:space="0" w:color="auto"/>
            <w:bottom w:val="none" w:sz="0" w:space="0" w:color="auto"/>
            <w:right w:val="none" w:sz="0" w:space="0" w:color="auto"/>
          </w:divBdr>
        </w:div>
        <w:div w:id="1296058203">
          <w:marLeft w:val="480"/>
          <w:marRight w:val="0"/>
          <w:marTop w:val="0"/>
          <w:marBottom w:val="0"/>
          <w:divBdr>
            <w:top w:val="none" w:sz="0" w:space="0" w:color="auto"/>
            <w:left w:val="none" w:sz="0" w:space="0" w:color="auto"/>
            <w:bottom w:val="none" w:sz="0" w:space="0" w:color="auto"/>
            <w:right w:val="none" w:sz="0" w:space="0" w:color="auto"/>
          </w:divBdr>
        </w:div>
        <w:div w:id="294869344">
          <w:marLeft w:val="480"/>
          <w:marRight w:val="0"/>
          <w:marTop w:val="0"/>
          <w:marBottom w:val="0"/>
          <w:divBdr>
            <w:top w:val="none" w:sz="0" w:space="0" w:color="auto"/>
            <w:left w:val="none" w:sz="0" w:space="0" w:color="auto"/>
            <w:bottom w:val="none" w:sz="0" w:space="0" w:color="auto"/>
            <w:right w:val="none" w:sz="0" w:space="0" w:color="auto"/>
          </w:divBdr>
        </w:div>
        <w:div w:id="1510022961">
          <w:marLeft w:val="480"/>
          <w:marRight w:val="0"/>
          <w:marTop w:val="0"/>
          <w:marBottom w:val="0"/>
          <w:divBdr>
            <w:top w:val="none" w:sz="0" w:space="0" w:color="auto"/>
            <w:left w:val="none" w:sz="0" w:space="0" w:color="auto"/>
            <w:bottom w:val="none" w:sz="0" w:space="0" w:color="auto"/>
            <w:right w:val="none" w:sz="0" w:space="0" w:color="auto"/>
          </w:divBdr>
        </w:div>
        <w:div w:id="993410841">
          <w:marLeft w:val="480"/>
          <w:marRight w:val="0"/>
          <w:marTop w:val="0"/>
          <w:marBottom w:val="0"/>
          <w:divBdr>
            <w:top w:val="none" w:sz="0" w:space="0" w:color="auto"/>
            <w:left w:val="none" w:sz="0" w:space="0" w:color="auto"/>
            <w:bottom w:val="none" w:sz="0" w:space="0" w:color="auto"/>
            <w:right w:val="none" w:sz="0" w:space="0" w:color="auto"/>
          </w:divBdr>
        </w:div>
        <w:div w:id="1008337317">
          <w:marLeft w:val="480"/>
          <w:marRight w:val="0"/>
          <w:marTop w:val="0"/>
          <w:marBottom w:val="0"/>
          <w:divBdr>
            <w:top w:val="none" w:sz="0" w:space="0" w:color="auto"/>
            <w:left w:val="none" w:sz="0" w:space="0" w:color="auto"/>
            <w:bottom w:val="none" w:sz="0" w:space="0" w:color="auto"/>
            <w:right w:val="none" w:sz="0" w:space="0" w:color="auto"/>
          </w:divBdr>
        </w:div>
        <w:div w:id="442579230">
          <w:marLeft w:val="480"/>
          <w:marRight w:val="0"/>
          <w:marTop w:val="0"/>
          <w:marBottom w:val="0"/>
          <w:divBdr>
            <w:top w:val="none" w:sz="0" w:space="0" w:color="auto"/>
            <w:left w:val="none" w:sz="0" w:space="0" w:color="auto"/>
            <w:bottom w:val="none" w:sz="0" w:space="0" w:color="auto"/>
            <w:right w:val="none" w:sz="0" w:space="0" w:color="auto"/>
          </w:divBdr>
        </w:div>
        <w:div w:id="1284380722">
          <w:marLeft w:val="480"/>
          <w:marRight w:val="0"/>
          <w:marTop w:val="0"/>
          <w:marBottom w:val="0"/>
          <w:divBdr>
            <w:top w:val="none" w:sz="0" w:space="0" w:color="auto"/>
            <w:left w:val="none" w:sz="0" w:space="0" w:color="auto"/>
            <w:bottom w:val="none" w:sz="0" w:space="0" w:color="auto"/>
            <w:right w:val="none" w:sz="0" w:space="0" w:color="auto"/>
          </w:divBdr>
        </w:div>
        <w:div w:id="1240748631">
          <w:marLeft w:val="480"/>
          <w:marRight w:val="0"/>
          <w:marTop w:val="0"/>
          <w:marBottom w:val="0"/>
          <w:divBdr>
            <w:top w:val="none" w:sz="0" w:space="0" w:color="auto"/>
            <w:left w:val="none" w:sz="0" w:space="0" w:color="auto"/>
            <w:bottom w:val="none" w:sz="0" w:space="0" w:color="auto"/>
            <w:right w:val="none" w:sz="0" w:space="0" w:color="auto"/>
          </w:divBdr>
        </w:div>
        <w:div w:id="1839887152">
          <w:marLeft w:val="480"/>
          <w:marRight w:val="0"/>
          <w:marTop w:val="0"/>
          <w:marBottom w:val="0"/>
          <w:divBdr>
            <w:top w:val="none" w:sz="0" w:space="0" w:color="auto"/>
            <w:left w:val="none" w:sz="0" w:space="0" w:color="auto"/>
            <w:bottom w:val="none" w:sz="0" w:space="0" w:color="auto"/>
            <w:right w:val="none" w:sz="0" w:space="0" w:color="auto"/>
          </w:divBdr>
        </w:div>
        <w:div w:id="902376615">
          <w:marLeft w:val="480"/>
          <w:marRight w:val="0"/>
          <w:marTop w:val="0"/>
          <w:marBottom w:val="0"/>
          <w:divBdr>
            <w:top w:val="none" w:sz="0" w:space="0" w:color="auto"/>
            <w:left w:val="none" w:sz="0" w:space="0" w:color="auto"/>
            <w:bottom w:val="none" w:sz="0" w:space="0" w:color="auto"/>
            <w:right w:val="none" w:sz="0" w:space="0" w:color="auto"/>
          </w:divBdr>
        </w:div>
        <w:div w:id="269237737">
          <w:marLeft w:val="480"/>
          <w:marRight w:val="0"/>
          <w:marTop w:val="0"/>
          <w:marBottom w:val="0"/>
          <w:divBdr>
            <w:top w:val="none" w:sz="0" w:space="0" w:color="auto"/>
            <w:left w:val="none" w:sz="0" w:space="0" w:color="auto"/>
            <w:bottom w:val="none" w:sz="0" w:space="0" w:color="auto"/>
            <w:right w:val="none" w:sz="0" w:space="0" w:color="auto"/>
          </w:divBdr>
        </w:div>
        <w:div w:id="737745657">
          <w:marLeft w:val="480"/>
          <w:marRight w:val="0"/>
          <w:marTop w:val="0"/>
          <w:marBottom w:val="0"/>
          <w:divBdr>
            <w:top w:val="none" w:sz="0" w:space="0" w:color="auto"/>
            <w:left w:val="none" w:sz="0" w:space="0" w:color="auto"/>
            <w:bottom w:val="none" w:sz="0" w:space="0" w:color="auto"/>
            <w:right w:val="none" w:sz="0" w:space="0" w:color="auto"/>
          </w:divBdr>
        </w:div>
        <w:div w:id="1096292930">
          <w:marLeft w:val="480"/>
          <w:marRight w:val="0"/>
          <w:marTop w:val="0"/>
          <w:marBottom w:val="0"/>
          <w:divBdr>
            <w:top w:val="none" w:sz="0" w:space="0" w:color="auto"/>
            <w:left w:val="none" w:sz="0" w:space="0" w:color="auto"/>
            <w:bottom w:val="none" w:sz="0" w:space="0" w:color="auto"/>
            <w:right w:val="none" w:sz="0" w:space="0" w:color="auto"/>
          </w:divBdr>
        </w:div>
        <w:div w:id="1834368454">
          <w:marLeft w:val="480"/>
          <w:marRight w:val="0"/>
          <w:marTop w:val="0"/>
          <w:marBottom w:val="0"/>
          <w:divBdr>
            <w:top w:val="none" w:sz="0" w:space="0" w:color="auto"/>
            <w:left w:val="none" w:sz="0" w:space="0" w:color="auto"/>
            <w:bottom w:val="none" w:sz="0" w:space="0" w:color="auto"/>
            <w:right w:val="none" w:sz="0" w:space="0" w:color="auto"/>
          </w:divBdr>
        </w:div>
        <w:div w:id="1764256338">
          <w:marLeft w:val="480"/>
          <w:marRight w:val="0"/>
          <w:marTop w:val="0"/>
          <w:marBottom w:val="0"/>
          <w:divBdr>
            <w:top w:val="none" w:sz="0" w:space="0" w:color="auto"/>
            <w:left w:val="none" w:sz="0" w:space="0" w:color="auto"/>
            <w:bottom w:val="none" w:sz="0" w:space="0" w:color="auto"/>
            <w:right w:val="none" w:sz="0" w:space="0" w:color="auto"/>
          </w:divBdr>
        </w:div>
        <w:div w:id="2020614451">
          <w:marLeft w:val="480"/>
          <w:marRight w:val="0"/>
          <w:marTop w:val="0"/>
          <w:marBottom w:val="0"/>
          <w:divBdr>
            <w:top w:val="none" w:sz="0" w:space="0" w:color="auto"/>
            <w:left w:val="none" w:sz="0" w:space="0" w:color="auto"/>
            <w:bottom w:val="none" w:sz="0" w:space="0" w:color="auto"/>
            <w:right w:val="none" w:sz="0" w:space="0" w:color="auto"/>
          </w:divBdr>
        </w:div>
        <w:div w:id="738674573">
          <w:marLeft w:val="480"/>
          <w:marRight w:val="0"/>
          <w:marTop w:val="0"/>
          <w:marBottom w:val="0"/>
          <w:divBdr>
            <w:top w:val="none" w:sz="0" w:space="0" w:color="auto"/>
            <w:left w:val="none" w:sz="0" w:space="0" w:color="auto"/>
            <w:bottom w:val="none" w:sz="0" w:space="0" w:color="auto"/>
            <w:right w:val="none" w:sz="0" w:space="0" w:color="auto"/>
          </w:divBdr>
        </w:div>
        <w:div w:id="146017094">
          <w:marLeft w:val="480"/>
          <w:marRight w:val="0"/>
          <w:marTop w:val="0"/>
          <w:marBottom w:val="0"/>
          <w:divBdr>
            <w:top w:val="none" w:sz="0" w:space="0" w:color="auto"/>
            <w:left w:val="none" w:sz="0" w:space="0" w:color="auto"/>
            <w:bottom w:val="none" w:sz="0" w:space="0" w:color="auto"/>
            <w:right w:val="none" w:sz="0" w:space="0" w:color="auto"/>
          </w:divBdr>
        </w:div>
        <w:div w:id="381903321">
          <w:marLeft w:val="480"/>
          <w:marRight w:val="0"/>
          <w:marTop w:val="0"/>
          <w:marBottom w:val="0"/>
          <w:divBdr>
            <w:top w:val="none" w:sz="0" w:space="0" w:color="auto"/>
            <w:left w:val="none" w:sz="0" w:space="0" w:color="auto"/>
            <w:bottom w:val="none" w:sz="0" w:space="0" w:color="auto"/>
            <w:right w:val="none" w:sz="0" w:space="0" w:color="auto"/>
          </w:divBdr>
        </w:div>
        <w:div w:id="1544171597">
          <w:marLeft w:val="480"/>
          <w:marRight w:val="0"/>
          <w:marTop w:val="0"/>
          <w:marBottom w:val="0"/>
          <w:divBdr>
            <w:top w:val="none" w:sz="0" w:space="0" w:color="auto"/>
            <w:left w:val="none" w:sz="0" w:space="0" w:color="auto"/>
            <w:bottom w:val="none" w:sz="0" w:space="0" w:color="auto"/>
            <w:right w:val="none" w:sz="0" w:space="0" w:color="auto"/>
          </w:divBdr>
        </w:div>
        <w:div w:id="227502855">
          <w:marLeft w:val="480"/>
          <w:marRight w:val="0"/>
          <w:marTop w:val="0"/>
          <w:marBottom w:val="0"/>
          <w:divBdr>
            <w:top w:val="none" w:sz="0" w:space="0" w:color="auto"/>
            <w:left w:val="none" w:sz="0" w:space="0" w:color="auto"/>
            <w:bottom w:val="none" w:sz="0" w:space="0" w:color="auto"/>
            <w:right w:val="none" w:sz="0" w:space="0" w:color="auto"/>
          </w:divBdr>
        </w:div>
        <w:div w:id="203298550">
          <w:marLeft w:val="480"/>
          <w:marRight w:val="0"/>
          <w:marTop w:val="0"/>
          <w:marBottom w:val="0"/>
          <w:divBdr>
            <w:top w:val="none" w:sz="0" w:space="0" w:color="auto"/>
            <w:left w:val="none" w:sz="0" w:space="0" w:color="auto"/>
            <w:bottom w:val="none" w:sz="0" w:space="0" w:color="auto"/>
            <w:right w:val="none" w:sz="0" w:space="0" w:color="auto"/>
          </w:divBdr>
        </w:div>
      </w:divsChild>
    </w:div>
    <w:div w:id="1549485946">
      <w:bodyDiv w:val="1"/>
      <w:marLeft w:val="0"/>
      <w:marRight w:val="0"/>
      <w:marTop w:val="0"/>
      <w:marBottom w:val="0"/>
      <w:divBdr>
        <w:top w:val="none" w:sz="0" w:space="0" w:color="auto"/>
        <w:left w:val="none" w:sz="0" w:space="0" w:color="auto"/>
        <w:bottom w:val="none" w:sz="0" w:space="0" w:color="auto"/>
        <w:right w:val="none" w:sz="0" w:space="0" w:color="auto"/>
      </w:divBdr>
    </w:div>
    <w:div w:id="1549756146">
      <w:bodyDiv w:val="1"/>
      <w:marLeft w:val="0"/>
      <w:marRight w:val="0"/>
      <w:marTop w:val="0"/>
      <w:marBottom w:val="0"/>
      <w:divBdr>
        <w:top w:val="none" w:sz="0" w:space="0" w:color="auto"/>
        <w:left w:val="none" w:sz="0" w:space="0" w:color="auto"/>
        <w:bottom w:val="none" w:sz="0" w:space="0" w:color="auto"/>
        <w:right w:val="none" w:sz="0" w:space="0" w:color="auto"/>
      </w:divBdr>
    </w:div>
    <w:div w:id="1549757870">
      <w:bodyDiv w:val="1"/>
      <w:marLeft w:val="0"/>
      <w:marRight w:val="0"/>
      <w:marTop w:val="0"/>
      <w:marBottom w:val="0"/>
      <w:divBdr>
        <w:top w:val="none" w:sz="0" w:space="0" w:color="auto"/>
        <w:left w:val="none" w:sz="0" w:space="0" w:color="auto"/>
        <w:bottom w:val="none" w:sz="0" w:space="0" w:color="auto"/>
        <w:right w:val="none" w:sz="0" w:space="0" w:color="auto"/>
      </w:divBdr>
    </w:div>
    <w:div w:id="1549953359">
      <w:bodyDiv w:val="1"/>
      <w:marLeft w:val="0"/>
      <w:marRight w:val="0"/>
      <w:marTop w:val="0"/>
      <w:marBottom w:val="0"/>
      <w:divBdr>
        <w:top w:val="none" w:sz="0" w:space="0" w:color="auto"/>
        <w:left w:val="none" w:sz="0" w:space="0" w:color="auto"/>
        <w:bottom w:val="none" w:sz="0" w:space="0" w:color="auto"/>
        <w:right w:val="none" w:sz="0" w:space="0" w:color="auto"/>
      </w:divBdr>
    </w:div>
    <w:div w:id="1550068777">
      <w:bodyDiv w:val="1"/>
      <w:marLeft w:val="0"/>
      <w:marRight w:val="0"/>
      <w:marTop w:val="0"/>
      <w:marBottom w:val="0"/>
      <w:divBdr>
        <w:top w:val="none" w:sz="0" w:space="0" w:color="auto"/>
        <w:left w:val="none" w:sz="0" w:space="0" w:color="auto"/>
        <w:bottom w:val="none" w:sz="0" w:space="0" w:color="auto"/>
        <w:right w:val="none" w:sz="0" w:space="0" w:color="auto"/>
      </w:divBdr>
    </w:div>
    <w:div w:id="1550528595">
      <w:bodyDiv w:val="1"/>
      <w:marLeft w:val="0"/>
      <w:marRight w:val="0"/>
      <w:marTop w:val="0"/>
      <w:marBottom w:val="0"/>
      <w:divBdr>
        <w:top w:val="none" w:sz="0" w:space="0" w:color="auto"/>
        <w:left w:val="none" w:sz="0" w:space="0" w:color="auto"/>
        <w:bottom w:val="none" w:sz="0" w:space="0" w:color="auto"/>
        <w:right w:val="none" w:sz="0" w:space="0" w:color="auto"/>
      </w:divBdr>
    </w:div>
    <w:div w:id="1550721051">
      <w:bodyDiv w:val="1"/>
      <w:marLeft w:val="0"/>
      <w:marRight w:val="0"/>
      <w:marTop w:val="0"/>
      <w:marBottom w:val="0"/>
      <w:divBdr>
        <w:top w:val="none" w:sz="0" w:space="0" w:color="auto"/>
        <w:left w:val="none" w:sz="0" w:space="0" w:color="auto"/>
        <w:bottom w:val="none" w:sz="0" w:space="0" w:color="auto"/>
        <w:right w:val="none" w:sz="0" w:space="0" w:color="auto"/>
      </w:divBdr>
    </w:div>
    <w:div w:id="1551183115">
      <w:bodyDiv w:val="1"/>
      <w:marLeft w:val="0"/>
      <w:marRight w:val="0"/>
      <w:marTop w:val="0"/>
      <w:marBottom w:val="0"/>
      <w:divBdr>
        <w:top w:val="none" w:sz="0" w:space="0" w:color="auto"/>
        <w:left w:val="none" w:sz="0" w:space="0" w:color="auto"/>
        <w:bottom w:val="none" w:sz="0" w:space="0" w:color="auto"/>
        <w:right w:val="none" w:sz="0" w:space="0" w:color="auto"/>
      </w:divBdr>
      <w:divsChild>
        <w:div w:id="902065922">
          <w:marLeft w:val="480"/>
          <w:marRight w:val="0"/>
          <w:marTop w:val="0"/>
          <w:marBottom w:val="0"/>
          <w:divBdr>
            <w:top w:val="none" w:sz="0" w:space="0" w:color="auto"/>
            <w:left w:val="none" w:sz="0" w:space="0" w:color="auto"/>
            <w:bottom w:val="none" w:sz="0" w:space="0" w:color="auto"/>
            <w:right w:val="none" w:sz="0" w:space="0" w:color="auto"/>
          </w:divBdr>
        </w:div>
        <w:div w:id="946079660">
          <w:marLeft w:val="480"/>
          <w:marRight w:val="0"/>
          <w:marTop w:val="0"/>
          <w:marBottom w:val="0"/>
          <w:divBdr>
            <w:top w:val="none" w:sz="0" w:space="0" w:color="auto"/>
            <w:left w:val="none" w:sz="0" w:space="0" w:color="auto"/>
            <w:bottom w:val="none" w:sz="0" w:space="0" w:color="auto"/>
            <w:right w:val="none" w:sz="0" w:space="0" w:color="auto"/>
          </w:divBdr>
        </w:div>
        <w:div w:id="1726486910">
          <w:marLeft w:val="480"/>
          <w:marRight w:val="0"/>
          <w:marTop w:val="0"/>
          <w:marBottom w:val="0"/>
          <w:divBdr>
            <w:top w:val="none" w:sz="0" w:space="0" w:color="auto"/>
            <w:left w:val="none" w:sz="0" w:space="0" w:color="auto"/>
            <w:bottom w:val="none" w:sz="0" w:space="0" w:color="auto"/>
            <w:right w:val="none" w:sz="0" w:space="0" w:color="auto"/>
          </w:divBdr>
        </w:div>
        <w:div w:id="80419413">
          <w:marLeft w:val="480"/>
          <w:marRight w:val="0"/>
          <w:marTop w:val="0"/>
          <w:marBottom w:val="0"/>
          <w:divBdr>
            <w:top w:val="none" w:sz="0" w:space="0" w:color="auto"/>
            <w:left w:val="none" w:sz="0" w:space="0" w:color="auto"/>
            <w:bottom w:val="none" w:sz="0" w:space="0" w:color="auto"/>
            <w:right w:val="none" w:sz="0" w:space="0" w:color="auto"/>
          </w:divBdr>
        </w:div>
        <w:div w:id="1072656274">
          <w:marLeft w:val="480"/>
          <w:marRight w:val="0"/>
          <w:marTop w:val="0"/>
          <w:marBottom w:val="0"/>
          <w:divBdr>
            <w:top w:val="none" w:sz="0" w:space="0" w:color="auto"/>
            <w:left w:val="none" w:sz="0" w:space="0" w:color="auto"/>
            <w:bottom w:val="none" w:sz="0" w:space="0" w:color="auto"/>
            <w:right w:val="none" w:sz="0" w:space="0" w:color="auto"/>
          </w:divBdr>
        </w:div>
        <w:div w:id="1544976225">
          <w:marLeft w:val="480"/>
          <w:marRight w:val="0"/>
          <w:marTop w:val="0"/>
          <w:marBottom w:val="0"/>
          <w:divBdr>
            <w:top w:val="none" w:sz="0" w:space="0" w:color="auto"/>
            <w:left w:val="none" w:sz="0" w:space="0" w:color="auto"/>
            <w:bottom w:val="none" w:sz="0" w:space="0" w:color="auto"/>
            <w:right w:val="none" w:sz="0" w:space="0" w:color="auto"/>
          </w:divBdr>
        </w:div>
        <w:div w:id="2060200939">
          <w:marLeft w:val="480"/>
          <w:marRight w:val="0"/>
          <w:marTop w:val="0"/>
          <w:marBottom w:val="0"/>
          <w:divBdr>
            <w:top w:val="none" w:sz="0" w:space="0" w:color="auto"/>
            <w:left w:val="none" w:sz="0" w:space="0" w:color="auto"/>
            <w:bottom w:val="none" w:sz="0" w:space="0" w:color="auto"/>
            <w:right w:val="none" w:sz="0" w:space="0" w:color="auto"/>
          </w:divBdr>
        </w:div>
        <w:div w:id="1752116776">
          <w:marLeft w:val="480"/>
          <w:marRight w:val="0"/>
          <w:marTop w:val="0"/>
          <w:marBottom w:val="0"/>
          <w:divBdr>
            <w:top w:val="none" w:sz="0" w:space="0" w:color="auto"/>
            <w:left w:val="none" w:sz="0" w:space="0" w:color="auto"/>
            <w:bottom w:val="none" w:sz="0" w:space="0" w:color="auto"/>
            <w:right w:val="none" w:sz="0" w:space="0" w:color="auto"/>
          </w:divBdr>
        </w:div>
        <w:div w:id="1523860863">
          <w:marLeft w:val="480"/>
          <w:marRight w:val="0"/>
          <w:marTop w:val="0"/>
          <w:marBottom w:val="0"/>
          <w:divBdr>
            <w:top w:val="none" w:sz="0" w:space="0" w:color="auto"/>
            <w:left w:val="none" w:sz="0" w:space="0" w:color="auto"/>
            <w:bottom w:val="none" w:sz="0" w:space="0" w:color="auto"/>
            <w:right w:val="none" w:sz="0" w:space="0" w:color="auto"/>
          </w:divBdr>
        </w:div>
        <w:div w:id="816648813">
          <w:marLeft w:val="480"/>
          <w:marRight w:val="0"/>
          <w:marTop w:val="0"/>
          <w:marBottom w:val="0"/>
          <w:divBdr>
            <w:top w:val="none" w:sz="0" w:space="0" w:color="auto"/>
            <w:left w:val="none" w:sz="0" w:space="0" w:color="auto"/>
            <w:bottom w:val="none" w:sz="0" w:space="0" w:color="auto"/>
            <w:right w:val="none" w:sz="0" w:space="0" w:color="auto"/>
          </w:divBdr>
        </w:div>
        <w:div w:id="1793282057">
          <w:marLeft w:val="480"/>
          <w:marRight w:val="0"/>
          <w:marTop w:val="0"/>
          <w:marBottom w:val="0"/>
          <w:divBdr>
            <w:top w:val="none" w:sz="0" w:space="0" w:color="auto"/>
            <w:left w:val="none" w:sz="0" w:space="0" w:color="auto"/>
            <w:bottom w:val="none" w:sz="0" w:space="0" w:color="auto"/>
            <w:right w:val="none" w:sz="0" w:space="0" w:color="auto"/>
          </w:divBdr>
        </w:div>
        <w:div w:id="176116202">
          <w:marLeft w:val="480"/>
          <w:marRight w:val="0"/>
          <w:marTop w:val="0"/>
          <w:marBottom w:val="0"/>
          <w:divBdr>
            <w:top w:val="none" w:sz="0" w:space="0" w:color="auto"/>
            <w:left w:val="none" w:sz="0" w:space="0" w:color="auto"/>
            <w:bottom w:val="none" w:sz="0" w:space="0" w:color="auto"/>
            <w:right w:val="none" w:sz="0" w:space="0" w:color="auto"/>
          </w:divBdr>
        </w:div>
        <w:div w:id="575938515">
          <w:marLeft w:val="480"/>
          <w:marRight w:val="0"/>
          <w:marTop w:val="0"/>
          <w:marBottom w:val="0"/>
          <w:divBdr>
            <w:top w:val="none" w:sz="0" w:space="0" w:color="auto"/>
            <w:left w:val="none" w:sz="0" w:space="0" w:color="auto"/>
            <w:bottom w:val="none" w:sz="0" w:space="0" w:color="auto"/>
            <w:right w:val="none" w:sz="0" w:space="0" w:color="auto"/>
          </w:divBdr>
        </w:div>
        <w:div w:id="1876235542">
          <w:marLeft w:val="480"/>
          <w:marRight w:val="0"/>
          <w:marTop w:val="0"/>
          <w:marBottom w:val="0"/>
          <w:divBdr>
            <w:top w:val="none" w:sz="0" w:space="0" w:color="auto"/>
            <w:left w:val="none" w:sz="0" w:space="0" w:color="auto"/>
            <w:bottom w:val="none" w:sz="0" w:space="0" w:color="auto"/>
            <w:right w:val="none" w:sz="0" w:space="0" w:color="auto"/>
          </w:divBdr>
        </w:div>
        <w:div w:id="2014331240">
          <w:marLeft w:val="480"/>
          <w:marRight w:val="0"/>
          <w:marTop w:val="0"/>
          <w:marBottom w:val="0"/>
          <w:divBdr>
            <w:top w:val="none" w:sz="0" w:space="0" w:color="auto"/>
            <w:left w:val="none" w:sz="0" w:space="0" w:color="auto"/>
            <w:bottom w:val="none" w:sz="0" w:space="0" w:color="auto"/>
            <w:right w:val="none" w:sz="0" w:space="0" w:color="auto"/>
          </w:divBdr>
        </w:div>
        <w:div w:id="1199976724">
          <w:marLeft w:val="480"/>
          <w:marRight w:val="0"/>
          <w:marTop w:val="0"/>
          <w:marBottom w:val="0"/>
          <w:divBdr>
            <w:top w:val="none" w:sz="0" w:space="0" w:color="auto"/>
            <w:left w:val="none" w:sz="0" w:space="0" w:color="auto"/>
            <w:bottom w:val="none" w:sz="0" w:space="0" w:color="auto"/>
            <w:right w:val="none" w:sz="0" w:space="0" w:color="auto"/>
          </w:divBdr>
        </w:div>
        <w:div w:id="1829906441">
          <w:marLeft w:val="480"/>
          <w:marRight w:val="0"/>
          <w:marTop w:val="0"/>
          <w:marBottom w:val="0"/>
          <w:divBdr>
            <w:top w:val="none" w:sz="0" w:space="0" w:color="auto"/>
            <w:left w:val="none" w:sz="0" w:space="0" w:color="auto"/>
            <w:bottom w:val="none" w:sz="0" w:space="0" w:color="auto"/>
            <w:right w:val="none" w:sz="0" w:space="0" w:color="auto"/>
          </w:divBdr>
        </w:div>
        <w:div w:id="1781560322">
          <w:marLeft w:val="480"/>
          <w:marRight w:val="0"/>
          <w:marTop w:val="0"/>
          <w:marBottom w:val="0"/>
          <w:divBdr>
            <w:top w:val="none" w:sz="0" w:space="0" w:color="auto"/>
            <w:left w:val="none" w:sz="0" w:space="0" w:color="auto"/>
            <w:bottom w:val="none" w:sz="0" w:space="0" w:color="auto"/>
            <w:right w:val="none" w:sz="0" w:space="0" w:color="auto"/>
          </w:divBdr>
        </w:div>
        <w:div w:id="194395458">
          <w:marLeft w:val="480"/>
          <w:marRight w:val="0"/>
          <w:marTop w:val="0"/>
          <w:marBottom w:val="0"/>
          <w:divBdr>
            <w:top w:val="none" w:sz="0" w:space="0" w:color="auto"/>
            <w:left w:val="none" w:sz="0" w:space="0" w:color="auto"/>
            <w:bottom w:val="none" w:sz="0" w:space="0" w:color="auto"/>
            <w:right w:val="none" w:sz="0" w:space="0" w:color="auto"/>
          </w:divBdr>
        </w:div>
        <w:div w:id="739208897">
          <w:marLeft w:val="480"/>
          <w:marRight w:val="0"/>
          <w:marTop w:val="0"/>
          <w:marBottom w:val="0"/>
          <w:divBdr>
            <w:top w:val="none" w:sz="0" w:space="0" w:color="auto"/>
            <w:left w:val="none" w:sz="0" w:space="0" w:color="auto"/>
            <w:bottom w:val="none" w:sz="0" w:space="0" w:color="auto"/>
            <w:right w:val="none" w:sz="0" w:space="0" w:color="auto"/>
          </w:divBdr>
        </w:div>
        <w:div w:id="61490027">
          <w:marLeft w:val="480"/>
          <w:marRight w:val="0"/>
          <w:marTop w:val="0"/>
          <w:marBottom w:val="0"/>
          <w:divBdr>
            <w:top w:val="none" w:sz="0" w:space="0" w:color="auto"/>
            <w:left w:val="none" w:sz="0" w:space="0" w:color="auto"/>
            <w:bottom w:val="none" w:sz="0" w:space="0" w:color="auto"/>
            <w:right w:val="none" w:sz="0" w:space="0" w:color="auto"/>
          </w:divBdr>
        </w:div>
        <w:div w:id="2139453621">
          <w:marLeft w:val="480"/>
          <w:marRight w:val="0"/>
          <w:marTop w:val="0"/>
          <w:marBottom w:val="0"/>
          <w:divBdr>
            <w:top w:val="none" w:sz="0" w:space="0" w:color="auto"/>
            <w:left w:val="none" w:sz="0" w:space="0" w:color="auto"/>
            <w:bottom w:val="none" w:sz="0" w:space="0" w:color="auto"/>
            <w:right w:val="none" w:sz="0" w:space="0" w:color="auto"/>
          </w:divBdr>
        </w:div>
        <w:div w:id="1908374275">
          <w:marLeft w:val="480"/>
          <w:marRight w:val="0"/>
          <w:marTop w:val="0"/>
          <w:marBottom w:val="0"/>
          <w:divBdr>
            <w:top w:val="none" w:sz="0" w:space="0" w:color="auto"/>
            <w:left w:val="none" w:sz="0" w:space="0" w:color="auto"/>
            <w:bottom w:val="none" w:sz="0" w:space="0" w:color="auto"/>
            <w:right w:val="none" w:sz="0" w:space="0" w:color="auto"/>
          </w:divBdr>
        </w:div>
        <w:div w:id="1304963924">
          <w:marLeft w:val="480"/>
          <w:marRight w:val="0"/>
          <w:marTop w:val="0"/>
          <w:marBottom w:val="0"/>
          <w:divBdr>
            <w:top w:val="none" w:sz="0" w:space="0" w:color="auto"/>
            <w:left w:val="none" w:sz="0" w:space="0" w:color="auto"/>
            <w:bottom w:val="none" w:sz="0" w:space="0" w:color="auto"/>
            <w:right w:val="none" w:sz="0" w:space="0" w:color="auto"/>
          </w:divBdr>
        </w:div>
        <w:div w:id="1509563168">
          <w:marLeft w:val="480"/>
          <w:marRight w:val="0"/>
          <w:marTop w:val="0"/>
          <w:marBottom w:val="0"/>
          <w:divBdr>
            <w:top w:val="none" w:sz="0" w:space="0" w:color="auto"/>
            <w:left w:val="none" w:sz="0" w:space="0" w:color="auto"/>
            <w:bottom w:val="none" w:sz="0" w:space="0" w:color="auto"/>
            <w:right w:val="none" w:sz="0" w:space="0" w:color="auto"/>
          </w:divBdr>
        </w:div>
        <w:div w:id="394857079">
          <w:marLeft w:val="480"/>
          <w:marRight w:val="0"/>
          <w:marTop w:val="0"/>
          <w:marBottom w:val="0"/>
          <w:divBdr>
            <w:top w:val="none" w:sz="0" w:space="0" w:color="auto"/>
            <w:left w:val="none" w:sz="0" w:space="0" w:color="auto"/>
            <w:bottom w:val="none" w:sz="0" w:space="0" w:color="auto"/>
            <w:right w:val="none" w:sz="0" w:space="0" w:color="auto"/>
          </w:divBdr>
        </w:div>
        <w:div w:id="2099475296">
          <w:marLeft w:val="480"/>
          <w:marRight w:val="0"/>
          <w:marTop w:val="0"/>
          <w:marBottom w:val="0"/>
          <w:divBdr>
            <w:top w:val="none" w:sz="0" w:space="0" w:color="auto"/>
            <w:left w:val="none" w:sz="0" w:space="0" w:color="auto"/>
            <w:bottom w:val="none" w:sz="0" w:space="0" w:color="auto"/>
            <w:right w:val="none" w:sz="0" w:space="0" w:color="auto"/>
          </w:divBdr>
        </w:div>
      </w:divsChild>
    </w:div>
    <w:div w:id="1551451983">
      <w:bodyDiv w:val="1"/>
      <w:marLeft w:val="0"/>
      <w:marRight w:val="0"/>
      <w:marTop w:val="0"/>
      <w:marBottom w:val="0"/>
      <w:divBdr>
        <w:top w:val="none" w:sz="0" w:space="0" w:color="auto"/>
        <w:left w:val="none" w:sz="0" w:space="0" w:color="auto"/>
        <w:bottom w:val="none" w:sz="0" w:space="0" w:color="auto"/>
        <w:right w:val="none" w:sz="0" w:space="0" w:color="auto"/>
      </w:divBdr>
    </w:div>
    <w:div w:id="1552227905">
      <w:bodyDiv w:val="1"/>
      <w:marLeft w:val="0"/>
      <w:marRight w:val="0"/>
      <w:marTop w:val="0"/>
      <w:marBottom w:val="0"/>
      <w:divBdr>
        <w:top w:val="none" w:sz="0" w:space="0" w:color="auto"/>
        <w:left w:val="none" w:sz="0" w:space="0" w:color="auto"/>
        <w:bottom w:val="none" w:sz="0" w:space="0" w:color="auto"/>
        <w:right w:val="none" w:sz="0" w:space="0" w:color="auto"/>
      </w:divBdr>
    </w:div>
    <w:div w:id="1552228834">
      <w:bodyDiv w:val="1"/>
      <w:marLeft w:val="0"/>
      <w:marRight w:val="0"/>
      <w:marTop w:val="0"/>
      <w:marBottom w:val="0"/>
      <w:divBdr>
        <w:top w:val="none" w:sz="0" w:space="0" w:color="auto"/>
        <w:left w:val="none" w:sz="0" w:space="0" w:color="auto"/>
        <w:bottom w:val="none" w:sz="0" w:space="0" w:color="auto"/>
        <w:right w:val="none" w:sz="0" w:space="0" w:color="auto"/>
      </w:divBdr>
    </w:div>
    <w:div w:id="1552381736">
      <w:bodyDiv w:val="1"/>
      <w:marLeft w:val="0"/>
      <w:marRight w:val="0"/>
      <w:marTop w:val="0"/>
      <w:marBottom w:val="0"/>
      <w:divBdr>
        <w:top w:val="none" w:sz="0" w:space="0" w:color="auto"/>
        <w:left w:val="none" w:sz="0" w:space="0" w:color="auto"/>
        <w:bottom w:val="none" w:sz="0" w:space="0" w:color="auto"/>
        <w:right w:val="none" w:sz="0" w:space="0" w:color="auto"/>
      </w:divBdr>
    </w:div>
    <w:div w:id="1553226139">
      <w:bodyDiv w:val="1"/>
      <w:marLeft w:val="0"/>
      <w:marRight w:val="0"/>
      <w:marTop w:val="0"/>
      <w:marBottom w:val="0"/>
      <w:divBdr>
        <w:top w:val="none" w:sz="0" w:space="0" w:color="auto"/>
        <w:left w:val="none" w:sz="0" w:space="0" w:color="auto"/>
        <w:bottom w:val="none" w:sz="0" w:space="0" w:color="auto"/>
        <w:right w:val="none" w:sz="0" w:space="0" w:color="auto"/>
      </w:divBdr>
    </w:div>
    <w:div w:id="1553228299">
      <w:bodyDiv w:val="1"/>
      <w:marLeft w:val="0"/>
      <w:marRight w:val="0"/>
      <w:marTop w:val="0"/>
      <w:marBottom w:val="0"/>
      <w:divBdr>
        <w:top w:val="none" w:sz="0" w:space="0" w:color="auto"/>
        <w:left w:val="none" w:sz="0" w:space="0" w:color="auto"/>
        <w:bottom w:val="none" w:sz="0" w:space="0" w:color="auto"/>
        <w:right w:val="none" w:sz="0" w:space="0" w:color="auto"/>
      </w:divBdr>
    </w:div>
    <w:div w:id="1553346860">
      <w:bodyDiv w:val="1"/>
      <w:marLeft w:val="0"/>
      <w:marRight w:val="0"/>
      <w:marTop w:val="0"/>
      <w:marBottom w:val="0"/>
      <w:divBdr>
        <w:top w:val="none" w:sz="0" w:space="0" w:color="auto"/>
        <w:left w:val="none" w:sz="0" w:space="0" w:color="auto"/>
        <w:bottom w:val="none" w:sz="0" w:space="0" w:color="auto"/>
        <w:right w:val="none" w:sz="0" w:space="0" w:color="auto"/>
      </w:divBdr>
    </w:div>
    <w:div w:id="1553734016">
      <w:bodyDiv w:val="1"/>
      <w:marLeft w:val="0"/>
      <w:marRight w:val="0"/>
      <w:marTop w:val="0"/>
      <w:marBottom w:val="0"/>
      <w:divBdr>
        <w:top w:val="none" w:sz="0" w:space="0" w:color="auto"/>
        <w:left w:val="none" w:sz="0" w:space="0" w:color="auto"/>
        <w:bottom w:val="none" w:sz="0" w:space="0" w:color="auto"/>
        <w:right w:val="none" w:sz="0" w:space="0" w:color="auto"/>
      </w:divBdr>
    </w:div>
    <w:div w:id="1553882311">
      <w:bodyDiv w:val="1"/>
      <w:marLeft w:val="0"/>
      <w:marRight w:val="0"/>
      <w:marTop w:val="0"/>
      <w:marBottom w:val="0"/>
      <w:divBdr>
        <w:top w:val="none" w:sz="0" w:space="0" w:color="auto"/>
        <w:left w:val="none" w:sz="0" w:space="0" w:color="auto"/>
        <w:bottom w:val="none" w:sz="0" w:space="0" w:color="auto"/>
        <w:right w:val="none" w:sz="0" w:space="0" w:color="auto"/>
      </w:divBdr>
    </w:div>
    <w:div w:id="1553888639">
      <w:bodyDiv w:val="1"/>
      <w:marLeft w:val="0"/>
      <w:marRight w:val="0"/>
      <w:marTop w:val="0"/>
      <w:marBottom w:val="0"/>
      <w:divBdr>
        <w:top w:val="none" w:sz="0" w:space="0" w:color="auto"/>
        <w:left w:val="none" w:sz="0" w:space="0" w:color="auto"/>
        <w:bottom w:val="none" w:sz="0" w:space="0" w:color="auto"/>
        <w:right w:val="none" w:sz="0" w:space="0" w:color="auto"/>
      </w:divBdr>
    </w:div>
    <w:div w:id="1554346913">
      <w:bodyDiv w:val="1"/>
      <w:marLeft w:val="0"/>
      <w:marRight w:val="0"/>
      <w:marTop w:val="0"/>
      <w:marBottom w:val="0"/>
      <w:divBdr>
        <w:top w:val="none" w:sz="0" w:space="0" w:color="auto"/>
        <w:left w:val="none" w:sz="0" w:space="0" w:color="auto"/>
        <w:bottom w:val="none" w:sz="0" w:space="0" w:color="auto"/>
        <w:right w:val="none" w:sz="0" w:space="0" w:color="auto"/>
      </w:divBdr>
    </w:div>
    <w:div w:id="1554391346">
      <w:bodyDiv w:val="1"/>
      <w:marLeft w:val="0"/>
      <w:marRight w:val="0"/>
      <w:marTop w:val="0"/>
      <w:marBottom w:val="0"/>
      <w:divBdr>
        <w:top w:val="none" w:sz="0" w:space="0" w:color="auto"/>
        <w:left w:val="none" w:sz="0" w:space="0" w:color="auto"/>
        <w:bottom w:val="none" w:sz="0" w:space="0" w:color="auto"/>
        <w:right w:val="none" w:sz="0" w:space="0" w:color="auto"/>
      </w:divBdr>
    </w:div>
    <w:div w:id="1554535337">
      <w:bodyDiv w:val="1"/>
      <w:marLeft w:val="0"/>
      <w:marRight w:val="0"/>
      <w:marTop w:val="0"/>
      <w:marBottom w:val="0"/>
      <w:divBdr>
        <w:top w:val="none" w:sz="0" w:space="0" w:color="auto"/>
        <w:left w:val="none" w:sz="0" w:space="0" w:color="auto"/>
        <w:bottom w:val="none" w:sz="0" w:space="0" w:color="auto"/>
        <w:right w:val="none" w:sz="0" w:space="0" w:color="auto"/>
      </w:divBdr>
    </w:div>
    <w:div w:id="1554728188">
      <w:bodyDiv w:val="1"/>
      <w:marLeft w:val="0"/>
      <w:marRight w:val="0"/>
      <w:marTop w:val="0"/>
      <w:marBottom w:val="0"/>
      <w:divBdr>
        <w:top w:val="none" w:sz="0" w:space="0" w:color="auto"/>
        <w:left w:val="none" w:sz="0" w:space="0" w:color="auto"/>
        <w:bottom w:val="none" w:sz="0" w:space="0" w:color="auto"/>
        <w:right w:val="none" w:sz="0" w:space="0" w:color="auto"/>
      </w:divBdr>
    </w:div>
    <w:div w:id="1555190482">
      <w:bodyDiv w:val="1"/>
      <w:marLeft w:val="0"/>
      <w:marRight w:val="0"/>
      <w:marTop w:val="0"/>
      <w:marBottom w:val="0"/>
      <w:divBdr>
        <w:top w:val="none" w:sz="0" w:space="0" w:color="auto"/>
        <w:left w:val="none" w:sz="0" w:space="0" w:color="auto"/>
        <w:bottom w:val="none" w:sz="0" w:space="0" w:color="auto"/>
        <w:right w:val="none" w:sz="0" w:space="0" w:color="auto"/>
      </w:divBdr>
    </w:div>
    <w:div w:id="1555435111">
      <w:bodyDiv w:val="1"/>
      <w:marLeft w:val="0"/>
      <w:marRight w:val="0"/>
      <w:marTop w:val="0"/>
      <w:marBottom w:val="0"/>
      <w:divBdr>
        <w:top w:val="none" w:sz="0" w:space="0" w:color="auto"/>
        <w:left w:val="none" w:sz="0" w:space="0" w:color="auto"/>
        <w:bottom w:val="none" w:sz="0" w:space="0" w:color="auto"/>
        <w:right w:val="none" w:sz="0" w:space="0" w:color="auto"/>
      </w:divBdr>
    </w:div>
    <w:div w:id="1555580303">
      <w:bodyDiv w:val="1"/>
      <w:marLeft w:val="0"/>
      <w:marRight w:val="0"/>
      <w:marTop w:val="0"/>
      <w:marBottom w:val="0"/>
      <w:divBdr>
        <w:top w:val="none" w:sz="0" w:space="0" w:color="auto"/>
        <w:left w:val="none" w:sz="0" w:space="0" w:color="auto"/>
        <w:bottom w:val="none" w:sz="0" w:space="0" w:color="auto"/>
        <w:right w:val="none" w:sz="0" w:space="0" w:color="auto"/>
      </w:divBdr>
    </w:div>
    <w:div w:id="1555582225">
      <w:bodyDiv w:val="1"/>
      <w:marLeft w:val="0"/>
      <w:marRight w:val="0"/>
      <w:marTop w:val="0"/>
      <w:marBottom w:val="0"/>
      <w:divBdr>
        <w:top w:val="none" w:sz="0" w:space="0" w:color="auto"/>
        <w:left w:val="none" w:sz="0" w:space="0" w:color="auto"/>
        <w:bottom w:val="none" w:sz="0" w:space="0" w:color="auto"/>
        <w:right w:val="none" w:sz="0" w:space="0" w:color="auto"/>
      </w:divBdr>
    </w:div>
    <w:div w:id="1556115902">
      <w:bodyDiv w:val="1"/>
      <w:marLeft w:val="0"/>
      <w:marRight w:val="0"/>
      <w:marTop w:val="0"/>
      <w:marBottom w:val="0"/>
      <w:divBdr>
        <w:top w:val="none" w:sz="0" w:space="0" w:color="auto"/>
        <w:left w:val="none" w:sz="0" w:space="0" w:color="auto"/>
        <w:bottom w:val="none" w:sz="0" w:space="0" w:color="auto"/>
        <w:right w:val="none" w:sz="0" w:space="0" w:color="auto"/>
      </w:divBdr>
    </w:div>
    <w:div w:id="1556313063">
      <w:bodyDiv w:val="1"/>
      <w:marLeft w:val="0"/>
      <w:marRight w:val="0"/>
      <w:marTop w:val="0"/>
      <w:marBottom w:val="0"/>
      <w:divBdr>
        <w:top w:val="none" w:sz="0" w:space="0" w:color="auto"/>
        <w:left w:val="none" w:sz="0" w:space="0" w:color="auto"/>
        <w:bottom w:val="none" w:sz="0" w:space="0" w:color="auto"/>
        <w:right w:val="none" w:sz="0" w:space="0" w:color="auto"/>
      </w:divBdr>
    </w:div>
    <w:div w:id="1556313289">
      <w:bodyDiv w:val="1"/>
      <w:marLeft w:val="0"/>
      <w:marRight w:val="0"/>
      <w:marTop w:val="0"/>
      <w:marBottom w:val="0"/>
      <w:divBdr>
        <w:top w:val="none" w:sz="0" w:space="0" w:color="auto"/>
        <w:left w:val="none" w:sz="0" w:space="0" w:color="auto"/>
        <w:bottom w:val="none" w:sz="0" w:space="0" w:color="auto"/>
        <w:right w:val="none" w:sz="0" w:space="0" w:color="auto"/>
      </w:divBdr>
    </w:div>
    <w:div w:id="1556820650">
      <w:bodyDiv w:val="1"/>
      <w:marLeft w:val="0"/>
      <w:marRight w:val="0"/>
      <w:marTop w:val="0"/>
      <w:marBottom w:val="0"/>
      <w:divBdr>
        <w:top w:val="none" w:sz="0" w:space="0" w:color="auto"/>
        <w:left w:val="none" w:sz="0" w:space="0" w:color="auto"/>
        <w:bottom w:val="none" w:sz="0" w:space="0" w:color="auto"/>
        <w:right w:val="none" w:sz="0" w:space="0" w:color="auto"/>
      </w:divBdr>
    </w:div>
    <w:div w:id="1557424261">
      <w:bodyDiv w:val="1"/>
      <w:marLeft w:val="0"/>
      <w:marRight w:val="0"/>
      <w:marTop w:val="0"/>
      <w:marBottom w:val="0"/>
      <w:divBdr>
        <w:top w:val="none" w:sz="0" w:space="0" w:color="auto"/>
        <w:left w:val="none" w:sz="0" w:space="0" w:color="auto"/>
        <w:bottom w:val="none" w:sz="0" w:space="0" w:color="auto"/>
        <w:right w:val="none" w:sz="0" w:space="0" w:color="auto"/>
      </w:divBdr>
    </w:div>
    <w:div w:id="1557860611">
      <w:bodyDiv w:val="1"/>
      <w:marLeft w:val="0"/>
      <w:marRight w:val="0"/>
      <w:marTop w:val="0"/>
      <w:marBottom w:val="0"/>
      <w:divBdr>
        <w:top w:val="none" w:sz="0" w:space="0" w:color="auto"/>
        <w:left w:val="none" w:sz="0" w:space="0" w:color="auto"/>
        <w:bottom w:val="none" w:sz="0" w:space="0" w:color="auto"/>
        <w:right w:val="none" w:sz="0" w:space="0" w:color="auto"/>
      </w:divBdr>
    </w:div>
    <w:div w:id="1558736754">
      <w:bodyDiv w:val="1"/>
      <w:marLeft w:val="0"/>
      <w:marRight w:val="0"/>
      <w:marTop w:val="0"/>
      <w:marBottom w:val="0"/>
      <w:divBdr>
        <w:top w:val="none" w:sz="0" w:space="0" w:color="auto"/>
        <w:left w:val="none" w:sz="0" w:space="0" w:color="auto"/>
        <w:bottom w:val="none" w:sz="0" w:space="0" w:color="auto"/>
        <w:right w:val="none" w:sz="0" w:space="0" w:color="auto"/>
      </w:divBdr>
    </w:div>
    <w:div w:id="1559635121">
      <w:bodyDiv w:val="1"/>
      <w:marLeft w:val="0"/>
      <w:marRight w:val="0"/>
      <w:marTop w:val="0"/>
      <w:marBottom w:val="0"/>
      <w:divBdr>
        <w:top w:val="none" w:sz="0" w:space="0" w:color="auto"/>
        <w:left w:val="none" w:sz="0" w:space="0" w:color="auto"/>
        <w:bottom w:val="none" w:sz="0" w:space="0" w:color="auto"/>
        <w:right w:val="none" w:sz="0" w:space="0" w:color="auto"/>
      </w:divBdr>
    </w:div>
    <w:div w:id="1560170393">
      <w:bodyDiv w:val="1"/>
      <w:marLeft w:val="0"/>
      <w:marRight w:val="0"/>
      <w:marTop w:val="0"/>
      <w:marBottom w:val="0"/>
      <w:divBdr>
        <w:top w:val="none" w:sz="0" w:space="0" w:color="auto"/>
        <w:left w:val="none" w:sz="0" w:space="0" w:color="auto"/>
        <w:bottom w:val="none" w:sz="0" w:space="0" w:color="auto"/>
        <w:right w:val="none" w:sz="0" w:space="0" w:color="auto"/>
      </w:divBdr>
    </w:div>
    <w:div w:id="1560633494">
      <w:bodyDiv w:val="1"/>
      <w:marLeft w:val="0"/>
      <w:marRight w:val="0"/>
      <w:marTop w:val="0"/>
      <w:marBottom w:val="0"/>
      <w:divBdr>
        <w:top w:val="none" w:sz="0" w:space="0" w:color="auto"/>
        <w:left w:val="none" w:sz="0" w:space="0" w:color="auto"/>
        <w:bottom w:val="none" w:sz="0" w:space="0" w:color="auto"/>
        <w:right w:val="none" w:sz="0" w:space="0" w:color="auto"/>
      </w:divBdr>
    </w:div>
    <w:div w:id="1561205346">
      <w:bodyDiv w:val="1"/>
      <w:marLeft w:val="0"/>
      <w:marRight w:val="0"/>
      <w:marTop w:val="0"/>
      <w:marBottom w:val="0"/>
      <w:divBdr>
        <w:top w:val="none" w:sz="0" w:space="0" w:color="auto"/>
        <w:left w:val="none" w:sz="0" w:space="0" w:color="auto"/>
        <w:bottom w:val="none" w:sz="0" w:space="0" w:color="auto"/>
        <w:right w:val="none" w:sz="0" w:space="0" w:color="auto"/>
      </w:divBdr>
    </w:div>
    <w:div w:id="1562209403">
      <w:bodyDiv w:val="1"/>
      <w:marLeft w:val="0"/>
      <w:marRight w:val="0"/>
      <w:marTop w:val="0"/>
      <w:marBottom w:val="0"/>
      <w:divBdr>
        <w:top w:val="none" w:sz="0" w:space="0" w:color="auto"/>
        <w:left w:val="none" w:sz="0" w:space="0" w:color="auto"/>
        <w:bottom w:val="none" w:sz="0" w:space="0" w:color="auto"/>
        <w:right w:val="none" w:sz="0" w:space="0" w:color="auto"/>
      </w:divBdr>
    </w:div>
    <w:div w:id="1562593544">
      <w:bodyDiv w:val="1"/>
      <w:marLeft w:val="0"/>
      <w:marRight w:val="0"/>
      <w:marTop w:val="0"/>
      <w:marBottom w:val="0"/>
      <w:divBdr>
        <w:top w:val="none" w:sz="0" w:space="0" w:color="auto"/>
        <w:left w:val="none" w:sz="0" w:space="0" w:color="auto"/>
        <w:bottom w:val="none" w:sz="0" w:space="0" w:color="auto"/>
        <w:right w:val="none" w:sz="0" w:space="0" w:color="auto"/>
      </w:divBdr>
    </w:div>
    <w:div w:id="1563447279">
      <w:bodyDiv w:val="1"/>
      <w:marLeft w:val="0"/>
      <w:marRight w:val="0"/>
      <w:marTop w:val="0"/>
      <w:marBottom w:val="0"/>
      <w:divBdr>
        <w:top w:val="none" w:sz="0" w:space="0" w:color="auto"/>
        <w:left w:val="none" w:sz="0" w:space="0" w:color="auto"/>
        <w:bottom w:val="none" w:sz="0" w:space="0" w:color="auto"/>
        <w:right w:val="none" w:sz="0" w:space="0" w:color="auto"/>
      </w:divBdr>
      <w:divsChild>
        <w:div w:id="1369143804">
          <w:marLeft w:val="480"/>
          <w:marRight w:val="0"/>
          <w:marTop w:val="0"/>
          <w:marBottom w:val="0"/>
          <w:divBdr>
            <w:top w:val="none" w:sz="0" w:space="0" w:color="auto"/>
            <w:left w:val="none" w:sz="0" w:space="0" w:color="auto"/>
            <w:bottom w:val="none" w:sz="0" w:space="0" w:color="auto"/>
            <w:right w:val="none" w:sz="0" w:space="0" w:color="auto"/>
          </w:divBdr>
        </w:div>
        <w:div w:id="1667123455">
          <w:marLeft w:val="480"/>
          <w:marRight w:val="0"/>
          <w:marTop w:val="0"/>
          <w:marBottom w:val="0"/>
          <w:divBdr>
            <w:top w:val="none" w:sz="0" w:space="0" w:color="auto"/>
            <w:left w:val="none" w:sz="0" w:space="0" w:color="auto"/>
            <w:bottom w:val="none" w:sz="0" w:space="0" w:color="auto"/>
            <w:right w:val="none" w:sz="0" w:space="0" w:color="auto"/>
          </w:divBdr>
        </w:div>
        <w:div w:id="244463403">
          <w:marLeft w:val="480"/>
          <w:marRight w:val="0"/>
          <w:marTop w:val="0"/>
          <w:marBottom w:val="0"/>
          <w:divBdr>
            <w:top w:val="none" w:sz="0" w:space="0" w:color="auto"/>
            <w:left w:val="none" w:sz="0" w:space="0" w:color="auto"/>
            <w:bottom w:val="none" w:sz="0" w:space="0" w:color="auto"/>
            <w:right w:val="none" w:sz="0" w:space="0" w:color="auto"/>
          </w:divBdr>
        </w:div>
        <w:div w:id="224416284">
          <w:marLeft w:val="480"/>
          <w:marRight w:val="0"/>
          <w:marTop w:val="0"/>
          <w:marBottom w:val="0"/>
          <w:divBdr>
            <w:top w:val="none" w:sz="0" w:space="0" w:color="auto"/>
            <w:left w:val="none" w:sz="0" w:space="0" w:color="auto"/>
            <w:bottom w:val="none" w:sz="0" w:space="0" w:color="auto"/>
            <w:right w:val="none" w:sz="0" w:space="0" w:color="auto"/>
          </w:divBdr>
        </w:div>
        <w:div w:id="751046863">
          <w:marLeft w:val="480"/>
          <w:marRight w:val="0"/>
          <w:marTop w:val="0"/>
          <w:marBottom w:val="0"/>
          <w:divBdr>
            <w:top w:val="none" w:sz="0" w:space="0" w:color="auto"/>
            <w:left w:val="none" w:sz="0" w:space="0" w:color="auto"/>
            <w:bottom w:val="none" w:sz="0" w:space="0" w:color="auto"/>
            <w:right w:val="none" w:sz="0" w:space="0" w:color="auto"/>
          </w:divBdr>
        </w:div>
        <w:div w:id="1515728437">
          <w:marLeft w:val="480"/>
          <w:marRight w:val="0"/>
          <w:marTop w:val="0"/>
          <w:marBottom w:val="0"/>
          <w:divBdr>
            <w:top w:val="none" w:sz="0" w:space="0" w:color="auto"/>
            <w:left w:val="none" w:sz="0" w:space="0" w:color="auto"/>
            <w:bottom w:val="none" w:sz="0" w:space="0" w:color="auto"/>
            <w:right w:val="none" w:sz="0" w:space="0" w:color="auto"/>
          </w:divBdr>
        </w:div>
        <w:div w:id="730539937">
          <w:marLeft w:val="480"/>
          <w:marRight w:val="0"/>
          <w:marTop w:val="0"/>
          <w:marBottom w:val="0"/>
          <w:divBdr>
            <w:top w:val="none" w:sz="0" w:space="0" w:color="auto"/>
            <w:left w:val="none" w:sz="0" w:space="0" w:color="auto"/>
            <w:bottom w:val="none" w:sz="0" w:space="0" w:color="auto"/>
            <w:right w:val="none" w:sz="0" w:space="0" w:color="auto"/>
          </w:divBdr>
        </w:div>
        <w:div w:id="1870946286">
          <w:marLeft w:val="480"/>
          <w:marRight w:val="0"/>
          <w:marTop w:val="0"/>
          <w:marBottom w:val="0"/>
          <w:divBdr>
            <w:top w:val="none" w:sz="0" w:space="0" w:color="auto"/>
            <w:left w:val="none" w:sz="0" w:space="0" w:color="auto"/>
            <w:bottom w:val="none" w:sz="0" w:space="0" w:color="auto"/>
            <w:right w:val="none" w:sz="0" w:space="0" w:color="auto"/>
          </w:divBdr>
        </w:div>
        <w:div w:id="1547521152">
          <w:marLeft w:val="480"/>
          <w:marRight w:val="0"/>
          <w:marTop w:val="0"/>
          <w:marBottom w:val="0"/>
          <w:divBdr>
            <w:top w:val="none" w:sz="0" w:space="0" w:color="auto"/>
            <w:left w:val="none" w:sz="0" w:space="0" w:color="auto"/>
            <w:bottom w:val="none" w:sz="0" w:space="0" w:color="auto"/>
            <w:right w:val="none" w:sz="0" w:space="0" w:color="auto"/>
          </w:divBdr>
        </w:div>
        <w:div w:id="2082629449">
          <w:marLeft w:val="480"/>
          <w:marRight w:val="0"/>
          <w:marTop w:val="0"/>
          <w:marBottom w:val="0"/>
          <w:divBdr>
            <w:top w:val="none" w:sz="0" w:space="0" w:color="auto"/>
            <w:left w:val="none" w:sz="0" w:space="0" w:color="auto"/>
            <w:bottom w:val="none" w:sz="0" w:space="0" w:color="auto"/>
            <w:right w:val="none" w:sz="0" w:space="0" w:color="auto"/>
          </w:divBdr>
        </w:div>
        <w:div w:id="60298667">
          <w:marLeft w:val="480"/>
          <w:marRight w:val="0"/>
          <w:marTop w:val="0"/>
          <w:marBottom w:val="0"/>
          <w:divBdr>
            <w:top w:val="none" w:sz="0" w:space="0" w:color="auto"/>
            <w:left w:val="none" w:sz="0" w:space="0" w:color="auto"/>
            <w:bottom w:val="none" w:sz="0" w:space="0" w:color="auto"/>
            <w:right w:val="none" w:sz="0" w:space="0" w:color="auto"/>
          </w:divBdr>
        </w:div>
        <w:div w:id="1460612696">
          <w:marLeft w:val="480"/>
          <w:marRight w:val="0"/>
          <w:marTop w:val="0"/>
          <w:marBottom w:val="0"/>
          <w:divBdr>
            <w:top w:val="none" w:sz="0" w:space="0" w:color="auto"/>
            <w:left w:val="none" w:sz="0" w:space="0" w:color="auto"/>
            <w:bottom w:val="none" w:sz="0" w:space="0" w:color="auto"/>
            <w:right w:val="none" w:sz="0" w:space="0" w:color="auto"/>
          </w:divBdr>
        </w:div>
        <w:div w:id="102917181">
          <w:marLeft w:val="480"/>
          <w:marRight w:val="0"/>
          <w:marTop w:val="0"/>
          <w:marBottom w:val="0"/>
          <w:divBdr>
            <w:top w:val="none" w:sz="0" w:space="0" w:color="auto"/>
            <w:left w:val="none" w:sz="0" w:space="0" w:color="auto"/>
            <w:bottom w:val="none" w:sz="0" w:space="0" w:color="auto"/>
            <w:right w:val="none" w:sz="0" w:space="0" w:color="auto"/>
          </w:divBdr>
        </w:div>
        <w:div w:id="745341187">
          <w:marLeft w:val="480"/>
          <w:marRight w:val="0"/>
          <w:marTop w:val="0"/>
          <w:marBottom w:val="0"/>
          <w:divBdr>
            <w:top w:val="none" w:sz="0" w:space="0" w:color="auto"/>
            <w:left w:val="none" w:sz="0" w:space="0" w:color="auto"/>
            <w:bottom w:val="none" w:sz="0" w:space="0" w:color="auto"/>
            <w:right w:val="none" w:sz="0" w:space="0" w:color="auto"/>
          </w:divBdr>
        </w:div>
        <w:div w:id="1570268207">
          <w:marLeft w:val="480"/>
          <w:marRight w:val="0"/>
          <w:marTop w:val="0"/>
          <w:marBottom w:val="0"/>
          <w:divBdr>
            <w:top w:val="none" w:sz="0" w:space="0" w:color="auto"/>
            <w:left w:val="none" w:sz="0" w:space="0" w:color="auto"/>
            <w:bottom w:val="none" w:sz="0" w:space="0" w:color="auto"/>
            <w:right w:val="none" w:sz="0" w:space="0" w:color="auto"/>
          </w:divBdr>
        </w:div>
        <w:div w:id="1922719923">
          <w:marLeft w:val="480"/>
          <w:marRight w:val="0"/>
          <w:marTop w:val="0"/>
          <w:marBottom w:val="0"/>
          <w:divBdr>
            <w:top w:val="none" w:sz="0" w:space="0" w:color="auto"/>
            <w:left w:val="none" w:sz="0" w:space="0" w:color="auto"/>
            <w:bottom w:val="none" w:sz="0" w:space="0" w:color="auto"/>
            <w:right w:val="none" w:sz="0" w:space="0" w:color="auto"/>
          </w:divBdr>
        </w:div>
        <w:div w:id="1489326750">
          <w:marLeft w:val="480"/>
          <w:marRight w:val="0"/>
          <w:marTop w:val="0"/>
          <w:marBottom w:val="0"/>
          <w:divBdr>
            <w:top w:val="none" w:sz="0" w:space="0" w:color="auto"/>
            <w:left w:val="none" w:sz="0" w:space="0" w:color="auto"/>
            <w:bottom w:val="none" w:sz="0" w:space="0" w:color="auto"/>
            <w:right w:val="none" w:sz="0" w:space="0" w:color="auto"/>
          </w:divBdr>
        </w:div>
        <w:div w:id="440954003">
          <w:marLeft w:val="480"/>
          <w:marRight w:val="0"/>
          <w:marTop w:val="0"/>
          <w:marBottom w:val="0"/>
          <w:divBdr>
            <w:top w:val="none" w:sz="0" w:space="0" w:color="auto"/>
            <w:left w:val="none" w:sz="0" w:space="0" w:color="auto"/>
            <w:bottom w:val="none" w:sz="0" w:space="0" w:color="auto"/>
            <w:right w:val="none" w:sz="0" w:space="0" w:color="auto"/>
          </w:divBdr>
        </w:div>
        <w:div w:id="1604530496">
          <w:marLeft w:val="480"/>
          <w:marRight w:val="0"/>
          <w:marTop w:val="0"/>
          <w:marBottom w:val="0"/>
          <w:divBdr>
            <w:top w:val="none" w:sz="0" w:space="0" w:color="auto"/>
            <w:left w:val="none" w:sz="0" w:space="0" w:color="auto"/>
            <w:bottom w:val="none" w:sz="0" w:space="0" w:color="auto"/>
            <w:right w:val="none" w:sz="0" w:space="0" w:color="auto"/>
          </w:divBdr>
        </w:div>
        <w:div w:id="1928230432">
          <w:marLeft w:val="480"/>
          <w:marRight w:val="0"/>
          <w:marTop w:val="0"/>
          <w:marBottom w:val="0"/>
          <w:divBdr>
            <w:top w:val="none" w:sz="0" w:space="0" w:color="auto"/>
            <w:left w:val="none" w:sz="0" w:space="0" w:color="auto"/>
            <w:bottom w:val="none" w:sz="0" w:space="0" w:color="auto"/>
            <w:right w:val="none" w:sz="0" w:space="0" w:color="auto"/>
          </w:divBdr>
        </w:div>
        <w:div w:id="1498418787">
          <w:marLeft w:val="480"/>
          <w:marRight w:val="0"/>
          <w:marTop w:val="0"/>
          <w:marBottom w:val="0"/>
          <w:divBdr>
            <w:top w:val="none" w:sz="0" w:space="0" w:color="auto"/>
            <w:left w:val="none" w:sz="0" w:space="0" w:color="auto"/>
            <w:bottom w:val="none" w:sz="0" w:space="0" w:color="auto"/>
            <w:right w:val="none" w:sz="0" w:space="0" w:color="auto"/>
          </w:divBdr>
        </w:div>
        <w:div w:id="1739354803">
          <w:marLeft w:val="480"/>
          <w:marRight w:val="0"/>
          <w:marTop w:val="0"/>
          <w:marBottom w:val="0"/>
          <w:divBdr>
            <w:top w:val="none" w:sz="0" w:space="0" w:color="auto"/>
            <w:left w:val="none" w:sz="0" w:space="0" w:color="auto"/>
            <w:bottom w:val="none" w:sz="0" w:space="0" w:color="auto"/>
            <w:right w:val="none" w:sz="0" w:space="0" w:color="auto"/>
          </w:divBdr>
        </w:div>
        <w:div w:id="1417945707">
          <w:marLeft w:val="480"/>
          <w:marRight w:val="0"/>
          <w:marTop w:val="0"/>
          <w:marBottom w:val="0"/>
          <w:divBdr>
            <w:top w:val="none" w:sz="0" w:space="0" w:color="auto"/>
            <w:left w:val="none" w:sz="0" w:space="0" w:color="auto"/>
            <w:bottom w:val="none" w:sz="0" w:space="0" w:color="auto"/>
            <w:right w:val="none" w:sz="0" w:space="0" w:color="auto"/>
          </w:divBdr>
        </w:div>
        <w:div w:id="1740908356">
          <w:marLeft w:val="480"/>
          <w:marRight w:val="0"/>
          <w:marTop w:val="0"/>
          <w:marBottom w:val="0"/>
          <w:divBdr>
            <w:top w:val="none" w:sz="0" w:space="0" w:color="auto"/>
            <w:left w:val="none" w:sz="0" w:space="0" w:color="auto"/>
            <w:bottom w:val="none" w:sz="0" w:space="0" w:color="auto"/>
            <w:right w:val="none" w:sz="0" w:space="0" w:color="auto"/>
          </w:divBdr>
        </w:div>
        <w:div w:id="1743521706">
          <w:marLeft w:val="480"/>
          <w:marRight w:val="0"/>
          <w:marTop w:val="0"/>
          <w:marBottom w:val="0"/>
          <w:divBdr>
            <w:top w:val="none" w:sz="0" w:space="0" w:color="auto"/>
            <w:left w:val="none" w:sz="0" w:space="0" w:color="auto"/>
            <w:bottom w:val="none" w:sz="0" w:space="0" w:color="auto"/>
            <w:right w:val="none" w:sz="0" w:space="0" w:color="auto"/>
          </w:divBdr>
        </w:div>
        <w:div w:id="197663790">
          <w:marLeft w:val="480"/>
          <w:marRight w:val="0"/>
          <w:marTop w:val="0"/>
          <w:marBottom w:val="0"/>
          <w:divBdr>
            <w:top w:val="none" w:sz="0" w:space="0" w:color="auto"/>
            <w:left w:val="none" w:sz="0" w:space="0" w:color="auto"/>
            <w:bottom w:val="none" w:sz="0" w:space="0" w:color="auto"/>
            <w:right w:val="none" w:sz="0" w:space="0" w:color="auto"/>
          </w:divBdr>
        </w:div>
        <w:div w:id="727534116">
          <w:marLeft w:val="480"/>
          <w:marRight w:val="0"/>
          <w:marTop w:val="0"/>
          <w:marBottom w:val="0"/>
          <w:divBdr>
            <w:top w:val="none" w:sz="0" w:space="0" w:color="auto"/>
            <w:left w:val="none" w:sz="0" w:space="0" w:color="auto"/>
            <w:bottom w:val="none" w:sz="0" w:space="0" w:color="auto"/>
            <w:right w:val="none" w:sz="0" w:space="0" w:color="auto"/>
          </w:divBdr>
        </w:div>
        <w:div w:id="1379890789">
          <w:marLeft w:val="480"/>
          <w:marRight w:val="0"/>
          <w:marTop w:val="0"/>
          <w:marBottom w:val="0"/>
          <w:divBdr>
            <w:top w:val="none" w:sz="0" w:space="0" w:color="auto"/>
            <w:left w:val="none" w:sz="0" w:space="0" w:color="auto"/>
            <w:bottom w:val="none" w:sz="0" w:space="0" w:color="auto"/>
            <w:right w:val="none" w:sz="0" w:space="0" w:color="auto"/>
          </w:divBdr>
        </w:div>
        <w:div w:id="577718263">
          <w:marLeft w:val="480"/>
          <w:marRight w:val="0"/>
          <w:marTop w:val="0"/>
          <w:marBottom w:val="0"/>
          <w:divBdr>
            <w:top w:val="none" w:sz="0" w:space="0" w:color="auto"/>
            <w:left w:val="none" w:sz="0" w:space="0" w:color="auto"/>
            <w:bottom w:val="none" w:sz="0" w:space="0" w:color="auto"/>
            <w:right w:val="none" w:sz="0" w:space="0" w:color="auto"/>
          </w:divBdr>
        </w:div>
      </w:divsChild>
    </w:div>
    <w:div w:id="1563713492">
      <w:bodyDiv w:val="1"/>
      <w:marLeft w:val="0"/>
      <w:marRight w:val="0"/>
      <w:marTop w:val="0"/>
      <w:marBottom w:val="0"/>
      <w:divBdr>
        <w:top w:val="none" w:sz="0" w:space="0" w:color="auto"/>
        <w:left w:val="none" w:sz="0" w:space="0" w:color="auto"/>
        <w:bottom w:val="none" w:sz="0" w:space="0" w:color="auto"/>
        <w:right w:val="none" w:sz="0" w:space="0" w:color="auto"/>
      </w:divBdr>
    </w:div>
    <w:div w:id="1563833656">
      <w:bodyDiv w:val="1"/>
      <w:marLeft w:val="0"/>
      <w:marRight w:val="0"/>
      <w:marTop w:val="0"/>
      <w:marBottom w:val="0"/>
      <w:divBdr>
        <w:top w:val="none" w:sz="0" w:space="0" w:color="auto"/>
        <w:left w:val="none" w:sz="0" w:space="0" w:color="auto"/>
        <w:bottom w:val="none" w:sz="0" w:space="0" w:color="auto"/>
        <w:right w:val="none" w:sz="0" w:space="0" w:color="auto"/>
      </w:divBdr>
    </w:div>
    <w:div w:id="1564097940">
      <w:bodyDiv w:val="1"/>
      <w:marLeft w:val="0"/>
      <w:marRight w:val="0"/>
      <w:marTop w:val="0"/>
      <w:marBottom w:val="0"/>
      <w:divBdr>
        <w:top w:val="none" w:sz="0" w:space="0" w:color="auto"/>
        <w:left w:val="none" w:sz="0" w:space="0" w:color="auto"/>
        <w:bottom w:val="none" w:sz="0" w:space="0" w:color="auto"/>
        <w:right w:val="none" w:sz="0" w:space="0" w:color="auto"/>
      </w:divBdr>
    </w:div>
    <w:div w:id="1564363732">
      <w:bodyDiv w:val="1"/>
      <w:marLeft w:val="0"/>
      <w:marRight w:val="0"/>
      <w:marTop w:val="0"/>
      <w:marBottom w:val="0"/>
      <w:divBdr>
        <w:top w:val="none" w:sz="0" w:space="0" w:color="auto"/>
        <w:left w:val="none" w:sz="0" w:space="0" w:color="auto"/>
        <w:bottom w:val="none" w:sz="0" w:space="0" w:color="auto"/>
        <w:right w:val="none" w:sz="0" w:space="0" w:color="auto"/>
      </w:divBdr>
    </w:div>
    <w:div w:id="1564485467">
      <w:bodyDiv w:val="1"/>
      <w:marLeft w:val="0"/>
      <w:marRight w:val="0"/>
      <w:marTop w:val="0"/>
      <w:marBottom w:val="0"/>
      <w:divBdr>
        <w:top w:val="none" w:sz="0" w:space="0" w:color="auto"/>
        <w:left w:val="none" w:sz="0" w:space="0" w:color="auto"/>
        <w:bottom w:val="none" w:sz="0" w:space="0" w:color="auto"/>
        <w:right w:val="none" w:sz="0" w:space="0" w:color="auto"/>
      </w:divBdr>
    </w:div>
    <w:div w:id="1565139723">
      <w:bodyDiv w:val="1"/>
      <w:marLeft w:val="0"/>
      <w:marRight w:val="0"/>
      <w:marTop w:val="0"/>
      <w:marBottom w:val="0"/>
      <w:divBdr>
        <w:top w:val="none" w:sz="0" w:space="0" w:color="auto"/>
        <w:left w:val="none" w:sz="0" w:space="0" w:color="auto"/>
        <w:bottom w:val="none" w:sz="0" w:space="0" w:color="auto"/>
        <w:right w:val="none" w:sz="0" w:space="0" w:color="auto"/>
      </w:divBdr>
    </w:div>
    <w:div w:id="1565525242">
      <w:bodyDiv w:val="1"/>
      <w:marLeft w:val="0"/>
      <w:marRight w:val="0"/>
      <w:marTop w:val="0"/>
      <w:marBottom w:val="0"/>
      <w:divBdr>
        <w:top w:val="none" w:sz="0" w:space="0" w:color="auto"/>
        <w:left w:val="none" w:sz="0" w:space="0" w:color="auto"/>
        <w:bottom w:val="none" w:sz="0" w:space="0" w:color="auto"/>
        <w:right w:val="none" w:sz="0" w:space="0" w:color="auto"/>
      </w:divBdr>
    </w:div>
    <w:div w:id="1565532036">
      <w:bodyDiv w:val="1"/>
      <w:marLeft w:val="0"/>
      <w:marRight w:val="0"/>
      <w:marTop w:val="0"/>
      <w:marBottom w:val="0"/>
      <w:divBdr>
        <w:top w:val="none" w:sz="0" w:space="0" w:color="auto"/>
        <w:left w:val="none" w:sz="0" w:space="0" w:color="auto"/>
        <w:bottom w:val="none" w:sz="0" w:space="0" w:color="auto"/>
        <w:right w:val="none" w:sz="0" w:space="0" w:color="auto"/>
      </w:divBdr>
    </w:div>
    <w:div w:id="1566407120">
      <w:bodyDiv w:val="1"/>
      <w:marLeft w:val="0"/>
      <w:marRight w:val="0"/>
      <w:marTop w:val="0"/>
      <w:marBottom w:val="0"/>
      <w:divBdr>
        <w:top w:val="none" w:sz="0" w:space="0" w:color="auto"/>
        <w:left w:val="none" w:sz="0" w:space="0" w:color="auto"/>
        <w:bottom w:val="none" w:sz="0" w:space="0" w:color="auto"/>
        <w:right w:val="none" w:sz="0" w:space="0" w:color="auto"/>
      </w:divBdr>
    </w:div>
    <w:div w:id="1567033652">
      <w:bodyDiv w:val="1"/>
      <w:marLeft w:val="0"/>
      <w:marRight w:val="0"/>
      <w:marTop w:val="0"/>
      <w:marBottom w:val="0"/>
      <w:divBdr>
        <w:top w:val="none" w:sz="0" w:space="0" w:color="auto"/>
        <w:left w:val="none" w:sz="0" w:space="0" w:color="auto"/>
        <w:bottom w:val="none" w:sz="0" w:space="0" w:color="auto"/>
        <w:right w:val="none" w:sz="0" w:space="0" w:color="auto"/>
      </w:divBdr>
    </w:div>
    <w:div w:id="1567183726">
      <w:bodyDiv w:val="1"/>
      <w:marLeft w:val="0"/>
      <w:marRight w:val="0"/>
      <w:marTop w:val="0"/>
      <w:marBottom w:val="0"/>
      <w:divBdr>
        <w:top w:val="none" w:sz="0" w:space="0" w:color="auto"/>
        <w:left w:val="none" w:sz="0" w:space="0" w:color="auto"/>
        <w:bottom w:val="none" w:sz="0" w:space="0" w:color="auto"/>
        <w:right w:val="none" w:sz="0" w:space="0" w:color="auto"/>
      </w:divBdr>
    </w:div>
    <w:div w:id="1567298478">
      <w:bodyDiv w:val="1"/>
      <w:marLeft w:val="0"/>
      <w:marRight w:val="0"/>
      <w:marTop w:val="0"/>
      <w:marBottom w:val="0"/>
      <w:divBdr>
        <w:top w:val="none" w:sz="0" w:space="0" w:color="auto"/>
        <w:left w:val="none" w:sz="0" w:space="0" w:color="auto"/>
        <w:bottom w:val="none" w:sz="0" w:space="0" w:color="auto"/>
        <w:right w:val="none" w:sz="0" w:space="0" w:color="auto"/>
      </w:divBdr>
    </w:div>
    <w:div w:id="1567447440">
      <w:bodyDiv w:val="1"/>
      <w:marLeft w:val="0"/>
      <w:marRight w:val="0"/>
      <w:marTop w:val="0"/>
      <w:marBottom w:val="0"/>
      <w:divBdr>
        <w:top w:val="none" w:sz="0" w:space="0" w:color="auto"/>
        <w:left w:val="none" w:sz="0" w:space="0" w:color="auto"/>
        <w:bottom w:val="none" w:sz="0" w:space="0" w:color="auto"/>
        <w:right w:val="none" w:sz="0" w:space="0" w:color="auto"/>
      </w:divBdr>
    </w:div>
    <w:div w:id="1567839900">
      <w:bodyDiv w:val="1"/>
      <w:marLeft w:val="0"/>
      <w:marRight w:val="0"/>
      <w:marTop w:val="0"/>
      <w:marBottom w:val="0"/>
      <w:divBdr>
        <w:top w:val="none" w:sz="0" w:space="0" w:color="auto"/>
        <w:left w:val="none" w:sz="0" w:space="0" w:color="auto"/>
        <w:bottom w:val="none" w:sz="0" w:space="0" w:color="auto"/>
        <w:right w:val="none" w:sz="0" w:space="0" w:color="auto"/>
      </w:divBdr>
    </w:div>
    <w:div w:id="1568153880">
      <w:bodyDiv w:val="1"/>
      <w:marLeft w:val="0"/>
      <w:marRight w:val="0"/>
      <w:marTop w:val="0"/>
      <w:marBottom w:val="0"/>
      <w:divBdr>
        <w:top w:val="none" w:sz="0" w:space="0" w:color="auto"/>
        <w:left w:val="none" w:sz="0" w:space="0" w:color="auto"/>
        <w:bottom w:val="none" w:sz="0" w:space="0" w:color="auto"/>
        <w:right w:val="none" w:sz="0" w:space="0" w:color="auto"/>
      </w:divBdr>
    </w:div>
    <w:div w:id="1568228089">
      <w:bodyDiv w:val="1"/>
      <w:marLeft w:val="0"/>
      <w:marRight w:val="0"/>
      <w:marTop w:val="0"/>
      <w:marBottom w:val="0"/>
      <w:divBdr>
        <w:top w:val="none" w:sz="0" w:space="0" w:color="auto"/>
        <w:left w:val="none" w:sz="0" w:space="0" w:color="auto"/>
        <w:bottom w:val="none" w:sz="0" w:space="0" w:color="auto"/>
        <w:right w:val="none" w:sz="0" w:space="0" w:color="auto"/>
      </w:divBdr>
    </w:div>
    <w:div w:id="1568417693">
      <w:bodyDiv w:val="1"/>
      <w:marLeft w:val="0"/>
      <w:marRight w:val="0"/>
      <w:marTop w:val="0"/>
      <w:marBottom w:val="0"/>
      <w:divBdr>
        <w:top w:val="none" w:sz="0" w:space="0" w:color="auto"/>
        <w:left w:val="none" w:sz="0" w:space="0" w:color="auto"/>
        <w:bottom w:val="none" w:sz="0" w:space="0" w:color="auto"/>
        <w:right w:val="none" w:sz="0" w:space="0" w:color="auto"/>
      </w:divBdr>
    </w:div>
    <w:div w:id="1568997632">
      <w:bodyDiv w:val="1"/>
      <w:marLeft w:val="0"/>
      <w:marRight w:val="0"/>
      <w:marTop w:val="0"/>
      <w:marBottom w:val="0"/>
      <w:divBdr>
        <w:top w:val="none" w:sz="0" w:space="0" w:color="auto"/>
        <w:left w:val="none" w:sz="0" w:space="0" w:color="auto"/>
        <w:bottom w:val="none" w:sz="0" w:space="0" w:color="auto"/>
        <w:right w:val="none" w:sz="0" w:space="0" w:color="auto"/>
      </w:divBdr>
    </w:div>
    <w:div w:id="1569724064">
      <w:bodyDiv w:val="1"/>
      <w:marLeft w:val="0"/>
      <w:marRight w:val="0"/>
      <w:marTop w:val="0"/>
      <w:marBottom w:val="0"/>
      <w:divBdr>
        <w:top w:val="none" w:sz="0" w:space="0" w:color="auto"/>
        <w:left w:val="none" w:sz="0" w:space="0" w:color="auto"/>
        <w:bottom w:val="none" w:sz="0" w:space="0" w:color="auto"/>
        <w:right w:val="none" w:sz="0" w:space="0" w:color="auto"/>
      </w:divBdr>
    </w:div>
    <w:div w:id="1570381444">
      <w:bodyDiv w:val="1"/>
      <w:marLeft w:val="0"/>
      <w:marRight w:val="0"/>
      <w:marTop w:val="0"/>
      <w:marBottom w:val="0"/>
      <w:divBdr>
        <w:top w:val="none" w:sz="0" w:space="0" w:color="auto"/>
        <w:left w:val="none" w:sz="0" w:space="0" w:color="auto"/>
        <w:bottom w:val="none" w:sz="0" w:space="0" w:color="auto"/>
        <w:right w:val="none" w:sz="0" w:space="0" w:color="auto"/>
      </w:divBdr>
    </w:div>
    <w:div w:id="1570455314">
      <w:bodyDiv w:val="1"/>
      <w:marLeft w:val="0"/>
      <w:marRight w:val="0"/>
      <w:marTop w:val="0"/>
      <w:marBottom w:val="0"/>
      <w:divBdr>
        <w:top w:val="none" w:sz="0" w:space="0" w:color="auto"/>
        <w:left w:val="none" w:sz="0" w:space="0" w:color="auto"/>
        <w:bottom w:val="none" w:sz="0" w:space="0" w:color="auto"/>
        <w:right w:val="none" w:sz="0" w:space="0" w:color="auto"/>
      </w:divBdr>
    </w:div>
    <w:div w:id="1570462901">
      <w:bodyDiv w:val="1"/>
      <w:marLeft w:val="0"/>
      <w:marRight w:val="0"/>
      <w:marTop w:val="0"/>
      <w:marBottom w:val="0"/>
      <w:divBdr>
        <w:top w:val="none" w:sz="0" w:space="0" w:color="auto"/>
        <w:left w:val="none" w:sz="0" w:space="0" w:color="auto"/>
        <w:bottom w:val="none" w:sz="0" w:space="0" w:color="auto"/>
        <w:right w:val="none" w:sz="0" w:space="0" w:color="auto"/>
      </w:divBdr>
    </w:div>
    <w:div w:id="1570770722">
      <w:bodyDiv w:val="1"/>
      <w:marLeft w:val="0"/>
      <w:marRight w:val="0"/>
      <w:marTop w:val="0"/>
      <w:marBottom w:val="0"/>
      <w:divBdr>
        <w:top w:val="none" w:sz="0" w:space="0" w:color="auto"/>
        <w:left w:val="none" w:sz="0" w:space="0" w:color="auto"/>
        <w:bottom w:val="none" w:sz="0" w:space="0" w:color="auto"/>
        <w:right w:val="none" w:sz="0" w:space="0" w:color="auto"/>
      </w:divBdr>
    </w:div>
    <w:div w:id="1570798722">
      <w:bodyDiv w:val="1"/>
      <w:marLeft w:val="0"/>
      <w:marRight w:val="0"/>
      <w:marTop w:val="0"/>
      <w:marBottom w:val="0"/>
      <w:divBdr>
        <w:top w:val="none" w:sz="0" w:space="0" w:color="auto"/>
        <w:left w:val="none" w:sz="0" w:space="0" w:color="auto"/>
        <w:bottom w:val="none" w:sz="0" w:space="0" w:color="auto"/>
        <w:right w:val="none" w:sz="0" w:space="0" w:color="auto"/>
      </w:divBdr>
    </w:div>
    <w:div w:id="1570843760">
      <w:bodyDiv w:val="1"/>
      <w:marLeft w:val="0"/>
      <w:marRight w:val="0"/>
      <w:marTop w:val="0"/>
      <w:marBottom w:val="0"/>
      <w:divBdr>
        <w:top w:val="none" w:sz="0" w:space="0" w:color="auto"/>
        <w:left w:val="none" w:sz="0" w:space="0" w:color="auto"/>
        <w:bottom w:val="none" w:sz="0" w:space="0" w:color="auto"/>
        <w:right w:val="none" w:sz="0" w:space="0" w:color="auto"/>
      </w:divBdr>
    </w:div>
    <w:div w:id="1570965648">
      <w:bodyDiv w:val="1"/>
      <w:marLeft w:val="0"/>
      <w:marRight w:val="0"/>
      <w:marTop w:val="0"/>
      <w:marBottom w:val="0"/>
      <w:divBdr>
        <w:top w:val="none" w:sz="0" w:space="0" w:color="auto"/>
        <w:left w:val="none" w:sz="0" w:space="0" w:color="auto"/>
        <w:bottom w:val="none" w:sz="0" w:space="0" w:color="auto"/>
        <w:right w:val="none" w:sz="0" w:space="0" w:color="auto"/>
      </w:divBdr>
    </w:div>
    <w:div w:id="1571572979">
      <w:bodyDiv w:val="1"/>
      <w:marLeft w:val="0"/>
      <w:marRight w:val="0"/>
      <w:marTop w:val="0"/>
      <w:marBottom w:val="0"/>
      <w:divBdr>
        <w:top w:val="none" w:sz="0" w:space="0" w:color="auto"/>
        <w:left w:val="none" w:sz="0" w:space="0" w:color="auto"/>
        <w:bottom w:val="none" w:sz="0" w:space="0" w:color="auto"/>
        <w:right w:val="none" w:sz="0" w:space="0" w:color="auto"/>
      </w:divBdr>
      <w:divsChild>
        <w:div w:id="919414080">
          <w:marLeft w:val="480"/>
          <w:marRight w:val="0"/>
          <w:marTop w:val="0"/>
          <w:marBottom w:val="0"/>
          <w:divBdr>
            <w:top w:val="none" w:sz="0" w:space="0" w:color="auto"/>
            <w:left w:val="none" w:sz="0" w:space="0" w:color="auto"/>
            <w:bottom w:val="none" w:sz="0" w:space="0" w:color="auto"/>
            <w:right w:val="none" w:sz="0" w:space="0" w:color="auto"/>
          </w:divBdr>
        </w:div>
        <w:div w:id="257639549">
          <w:marLeft w:val="480"/>
          <w:marRight w:val="0"/>
          <w:marTop w:val="0"/>
          <w:marBottom w:val="0"/>
          <w:divBdr>
            <w:top w:val="none" w:sz="0" w:space="0" w:color="auto"/>
            <w:left w:val="none" w:sz="0" w:space="0" w:color="auto"/>
            <w:bottom w:val="none" w:sz="0" w:space="0" w:color="auto"/>
            <w:right w:val="none" w:sz="0" w:space="0" w:color="auto"/>
          </w:divBdr>
        </w:div>
        <w:div w:id="447742929">
          <w:marLeft w:val="480"/>
          <w:marRight w:val="0"/>
          <w:marTop w:val="0"/>
          <w:marBottom w:val="0"/>
          <w:divBdr>
            <w:top w:val="none" w:sz="0" w:space="0" w:color="auto"/>
            <w:left w:val="none" w:sz="0" w:space="0" w:color="auto"/>
            <w:bottom w:val="none" w:sz="0" w:space="0" w:color="auto"/>
            <w:right w:val="none" w:sz="0" w:space="0" w:color="auto"/>
          </w:divBdr>
        </w:div>
        <w:div w:id="1764493084">
          <w:marLeft w:val="480"/>
          <w:marRight w:val="0"/>
          <w:marTop w:val="0"/>
          <w:marBottom w:val="0"/>
          <w:divBdr>
            <w:top w:val="none" w:sz="0" w:space="0" w:color="auto"/>
            <w:left w:val="none" w:sz="0" w:space="0" w:color="auto"/>
            <w:bottom w:val="none" w:sz="0" w:space="0" w:color="auto"/>
            <w:right w:val="none" w:sz="0" w:space="0" w:color="auto"/>
          </w:divBdr>
        </w:div>
        <w:div w:id="1174302634">
          <w:marLeft w:val="480"/>
          <w:marRight w:val="0"/>
          <w:marTop w:val="0"/>
          <w:marBottom w:val="0"/>
          <w:divBdr>
            <w:top w:val="none" w:sz="0" w:space="0" w:color="auto"/>
            <w:left w:val="none" w:sz="0" w:space="0" w:color="auto"/>
            <w:bottom w:val="none" w:sz="0" w:space="0" w:color="auto"/>
            <w:right w:val="none" w:sz="0" w:space="0" w:color="auto"/>
          </w:divBdr>
        </w:div>
        <w:div w:id="2078241183">
          <w:marLeft w:val="480"/>
          <w:marRight w:val="0"/>
          <w:marTop w:val="0"/>
          <w:marBottom w:val="0"/>
          <w:divBdr>
            <w:top w:val="none" w:sz="0" w:space="0" w:color="auto"/>
            <w:left w:val="none" w:sz="0" w:space="0" w:color="auto"/>
            <w:bottom w:val="none" w:sz="0" w:space="0" w:color="auto"/>
            <w:right w:val="none" w:sz="0" w:space="0" w:color="auto"/>
          </w:divBdr>
        </w:div>
        <w:div w:id="2029915038">
          <w:marLeft w:val="480"/>
          <w:marRight w:val="0"/>
          <w:marTop w:val="0"/>
          <w:marBottom w:val="0"/>
          <w:divBdr>
            <w:top w:val="none" w:sz="0" w:space="0" w:color="auto"/>
            <w:left w:val="none" w:sz="0" w:space="0" w:color="auto"/>
            <w:bottom w:val="none" w:sz="0" w:space="0" w:color="auto"/>
            <w:right w:val="none" w:sz="0" w:space="0" w:color="auto"/>
          </w:divBdr>
        </w:div>
        <w:div w:id="734862635">
          <w:marLeft w:val="480"/>
          <w:marRight w:val="0"/>
          <w:marTop w:val="0"/>
          <w:marBottom w:val="0"/>
          <w:divBdr>
            <w:top w:val="none" w:sz="0" w:space="0" w:color="auto"/>
            <w:left w:val="none" w:sz="0" w:space="0" w:color="auto"/>
            <w:bottom w:val="none" w:sz="0" w:space="0" w:color="auto"/>
            <w:right w:val="none" w:sz="0" w:space="0" w:color="auto"/>
          </w:divBdr>
        </w:div>
        <w:div w:id="388765399">
          <w:marLeft w:val="480"/>
          <w:marRight w:val="0"/>
          <w:marTop w:val="0"/>
          <w:marBottom w:val="0"/>
          <w:divBdr>
            <w:top w:val="none" w:sz="0" w:space="0" w:color="auto"/>
            <w:left w:val="none" w:sz="0" w:space="0" w:color="auto"/>
            <w:bottom w:val="none" w:sz="0" w:space="0" w:color="auto"/>
            <w:right w:val="none" w:sz="0" w:space="0" w:color="auto"/>
          </w:divBdr>
        </w:div>
        <w:div w:id="1319386250">
          <w:marLeft w:val="480"/>
          <w:marRight w:val="0"/>
          <w:marTop w:val="0"/>
          <w:marBottom w:val="0"/>
          <w:divBdr>
            <w:top w:val="none" w:sz="0" w:space="0" w:color="auto"/>
            <w:left w:val="none" w:sz="0" w:space="0" w:color="auto"/>
            <w:bottom w:val="none" w:sz="0" w:space="0" w:color="auto"/>
            <w:right w:val="none" w:sz="0" w:space="0" w:color="auto"/>
          </w:divBdr>
        </w:div>
        <w:div w:id="283581572">
          <w:marLeft w:val="480"/>
          <w:marRight w:val="0"/>
          <w:marTop w:val="0"/>
          <w:marBottom w:val="0"/>
          <w:divBdr>
            <w:top w:val="none" w:sz="0" w:space="0" w:color="auto"/>
            <w:left w:val="none" w:sz="0" w:space="0" w:color="auto"/>
            <w:bottom w:val="none" w:sz="0" w:space="0" w:color="auto"/>
            <w:right w:val="none" w:sz="0" w:space="0" w:color="auto"/>
          </w:divBdr>
        </w:div>
        <w:div w:id="2028674622">
          <w:marLeft w:val="480"/>
          <w:marRight w:val="0"/>
          <w:marTop w:val="0"/>
          <w:marBottom w:val="0"/>
          <w:divBdr>
            <w:top w:val="none" w:sz="0" w:space="0" w:color="auto"/>
            <w:left w:val="none" w:sz="0" w:space="0" w:color="auto"/>
            <w:bottom w:val="none" w:sz="0" w:space="0" w:color="auto"/>
            <w:right w:val="none" w:sz="0" w:space="0" w:color="auto"/>
          </w:divBdr>
        </w:div>
        <w:div w:id="1144932878">
          <w:marLeft w:val="480"/>
          <w:marRight w:val="0"/>
          <w:marTop w:val="0"/>
          <w:marBottom w:val="0"/>
          <w:divBdr>
            <w:top w:val="none" w:sz="0" w:space="0" w:color="auto"/>
            <w:left w:val="none" w:sz="0" w:space="0" w:color="auto"/>
            <w:bottom w:val="none" w:sz="0" w:space="0" w:color="auto"/>
            <w:right w:val="none" w:sz="0" w:space="0" w:color="auto"/>
          </w:divBdr>
        </w:div>
        <w:div w:id="129986047">
          <w:marLeft w:val="480"/>
          <w:marRight w:val="0"/>
          <w:marTop w:val="0"/>
          <w:marBottom w:val="0"/>
          <w:divBdr>
            <w:top w:val="none" w:sz="0" w:space="0" w:color="auto"/>
            <w:left w:val="none" w:sz="0" w:space="0" w:color="auto"/>
            <w:bottom w:val="none" w:sz="0" w:space="0" w:color="auto"/>
            <w:right w:val="none" w:sz="0" w:space="0" w:color="auto"/>
          </w:divBdr>
        </w:div>
        <w:div w:id="31657266">
          <w:marLeft w:val="480"/>
          <w:marRight w:val="0"/>
          <w:marTop w:val="0"/>
          <w:marBottom w:val="0"/>
          <w:divBdr>
            <w:top w:val="none" w:sz="0" w:space="0" w:color="auto"/>
            <w:left w:val="none" w:sz="0" w:space="0" w:color="auto"/>
            <w:bottom w:val="none" w:sz="0" w:space="0" w:color="auto"/>
            <w:right w:val="none" w:sz="0" w:space="0" w:color="auto"/>
          </w:divBdr>
        </w:div>
        <w:div w:id="849443333">
          <w:marLeft w:val="480"/>
          <w:marRight w:val="0"/>
          <w:marTop w:val="0"/>
          <w:marBottom w:val="0"/>
          <w:divBdr>
            <w:top w:val="none" w:sz="0" w:space="0" w:color="auto"/>
            <w:left w:val="none" w:sz="0" w:space="0" w:color="auto"/>
            <w:bottom w:val="none" w:sz="0" w:space="0" w:color="auto"/>
            <w:right w:val="none" w:sz="0" w:space="0" w:color="auto"/>
          </w:divBdr>
        </w:div>
        <w:div w:id="948588440">
          <w:marLeft w:val="480"/>
          <w:marRight w:val="0"/>
          <w:marTop w:val="0"/>
          <w:marBottom w:val="0"/>
          <w:divBdr>
            <w:top w:val="none" w:sz="0" w:space="0" w:color="auto"/>
            <w:left w:val="none" w:sz="0" w:space="0" w:color="auto"/>
            <w:bottom w:val="none" w:sz="0" w:space="0" w:color="auto"/>
            <w:right w:val="none" w:sz="0" w:space="0" w:color="auto"/>
          </w:divBdr>
        </w:div>
        <w:div w:id="478115087">
          <w:marLeft w:val="480"/>
          <w:marRight w:val="0"/>
          <w:marTop w:val="0"/>
          <w:marBottom w:val="0"/>
          <w:divBdr>
            <w:top w:val="none" w:sz="0" w:space="0" w:color="auto"/>
            <w:left w:val="none" w:sz="0" w:space="0" w:color="auto"/>
            <w:bottom w:val="none" w:sz="0" w:space="0" w:color="auto"/>
            <w:right w:val="none" w:sz="0" w:space="0" w:color="auto"/>
          </w:divBdr>
        </w:div>
        <w:div w:id="1980770171">
          <w:marLeft w:val="480"/>
          <w:marRight w:val="0"/>
          <w:marTop w:val="0"/>
          <w:marBottom w:val="0"/>
          <w:divBdr>
            <w:top w:val="none" w:sz="0" w:space="0" w:color="auto"/>
            <w:left w:val="none" w:sz="0" w:space="0" w:color="auto"/>
            <w:bottom w:val="none" w:sz="0" w:space="0" w:color="auto"/>
            <w:right w:val="none" w:sz="0" w:space="0" w:color="auto"/>
          </w:divBdr>
        </w:div>
        <w:div w:id="1015494052">
          <w:marLeft w:val="480"/>
          <w:marRight w:val="0"/>
          <w:marTop w:val="0"/>
          <w:marBottom w:val="0"/>
          <w:divBdr>
            <w:top w:val="none" w:sz="0" w:space="0" w:color="auto"/>
            <w:left w:val="none" w:sz="0" w:space="0" w:color="auto"/>
            <w:bottom w:val="none" w:sz="0" w:space="0" w:color="auto"/>
            <w:right w:val="none" w:sz="0" w:space="0" w:color="auto"/>
          </w:divBdr>
        </w:div>
        <w:div w:id="2112627594">
          <w:marLeft w:val="480"/>
          <w:marRight w:val="0"/>
          <w:marTop w:val="0"/>
          <w:marBottom w:val="0"/>
          <w:divBdr>
            <w:top w:val="none" w:sz="0" w:space="0" w:color="auto"/>
            <w:left w:val="none" w:sz="0" w:space="0" w:color="auto"/>
            <w:bottom w:val="none" w:sz="0" w:space="0" w:color="auto"/>
            <w:right w:val="none" w:sz="0" w:space="0" w:color="auto"/>
          </w:divBdr>
        </w:div>
        <w:div w:id="2142572756">
          <w:marLeft w:val="480"/>
          <w:marRight w:val="0"/>
          <w:marTop w:val="0"/>
          <w:marBottom w:val="0"/>
          <w:divBdr>
            <w:top w:val="none" w:sz="0" w:space="0" w:color="auto"/>
            <w:left w:val="none" w:sz="0" w:space="0" w:color="auto"/>
            <w:bottom w:val="none" w:sz="0" w:space="0" w:color="auto"/>
            <w:right w:val="none" w:sz="0" w:space="0" w:color="auto"/>
          </w:divBdr>
        </w:div>
        <w:div w:id="413016262">
          <w:marLeft w:val="480"/>
          <w:marRight w:val="0"/>
          <w:marTop w:val="0"/>
          <w:marBottom w:val="0"/>
          <w:divBdr>
            <w:top w:val="none" w:sz="0" w:space="0" w:color="auto"/>
            <w:left w:val="none" w:sz="0" w:space="0" w:color="auto"/>
            <w:bottom w:val="none" w:sz="0" w:space="0" w:color="auto"/>
            <w:right w:val="none" w:sz="0" w:space="0" w:color="auto"/>
          </w:divBdr>
        </w:div>
        <w:div w:id="1282685094">
          <w:marLeft w:val="480"/>
          <w:marRight w:val="0"/>
          <w:marTop w:val="0"/>
          <w:marBottom w:val="0"/>
          <w:divBdr>
            <w:top w:val="none" w:sz="0" w:space="0" w:color="auto"/>
            <w:left w:val="none" w:sz="0" w:space="0" w:color="auto"/>
            <w:bottom w:val="none" w:sz="0" w:space="0" w:color="auto"/>
            <w:right w:val="none" w:sz="0" w:space="0" w:color="auto"/>
          </w:divBdr>
        </w:div>
        <w:div w:id="1515416713">
          <w:marLeft w:val="480"/>
          <w:marRight w:val="0"/>
          <w:marTop w:val="0"/>
          <w:marBottom w:val="0"/>
          <w:divBdr>
            <w:top w:val="none" w:sz="0" w:space="0" w:color="auto"/>
            <w:left w:val="none" w:sz="0" w:space="0" w:color="auto"/>
            <w:bottom w:val="none" w:sz="0" w:space="0" w:color="auto"/>
            <w:right w:val="none" w:sz="0" w:space="0" w:color="auto"/>
          </w:divBdr>
        </w:div>
        <w:div w:id="2110541343">
          <w:marLeft w:val="480"/>
          <w:marRight w:val="0"/>
          <w:marTop w:val="0"/>
          <w:marBottom w:val="0"/>
          <w:divBdr>
            <w:top w:val="none" w:sz="0" w:space="0" w:color="auto"/>
            <w:left w:val="none" w:sz="0" w:space="0" w:color="auto"/>
            <w:bottom w:val="none" w:sz="0" w:space="0" w:color="auto"/>
            <w:right w:val="none" w:sz="0" w:space="0" w:color="auto"/>
          </w:divBdr>
        </w:div>
        <w:div w:id="504706612">
          <w:marLeft w:val="480"/>
          <w:marRight w:val="0"/>
          <w:marTop w:val="0"/>
          <w:marBottom w:val="0"/>
          <w:divBdr>
            <w:top w:val="none" w:sz="0" w:space="0" w:color="auto"/>
            <w:left w:val="none" w:sz="0" w:space="0" w:color="auto"/>
            <w:bottom w:val="none" w:sz="0" w:space="0" w:color="auto"/>
            <w:right w:val="none" w:sz="0" w:space="0" w:color="auto"/>
          </w:divBdr>
        </w:div>
        <w:div w:id="168981423">
          <w:marLeft w:val="480"/>
          <w:marRight w:val="0"/>
          <w:marTop w:val="0"/>
          <w:marBottom w:val="0"/>
          <w:divBdr>
            <w:top w:val="none" w:sz="0" w:space="0" w:color="auto"/>
            <w:left w:val="none" w:sz="0" w:space="0" w:color="auto"/>
            <w:bottom w:val="none" w:sz="0" w:space="0" w:color="auto"/>
            <w:right w:val="none" w:sz="0" w:space="0" w:color="auto"/>
          </w:divBdr>
        </w:div>
        <w:div w:id="683555568">
          <w:marLeft w:val="480"/>
          <w:marRight w:val="0"/>
          <w:marTop w:val="0"/>
          <w:marBottom w:val="0"/>
          <w:divBdr>
            <w:top w:val="none" w:sz="0" w:space="0" w:color="auto"/>
            <w:left w:val="none" w:sz="0" w:space="0" w:color="auto"/>
            <w:bottom w:val="none" w:sz="0" w:space="0" w:color="auto"/>
            <w:right w:val="none" w:sz="0" w:space="0" w:color="auto"/>
          </w:divBdr>
        </w:div>
        <w:div w:id="660930811">
          <w:marLeft w:val="480"/>
          <w:marRight w:val="0"/>
          <w:marTop w:val="0"/>
          <w:marBottom w:val="0"/>
          <w:divBdr>
            <w:top w:val="none" w:sz="0" w:space="0" w:color="auto"/>
            <w:left w:val="none" w:sz="0" w:space="0" w:color="auto"/>
            <w:bottom w:val="none" w:sz="0" w:space="0" w:color="auto"/>
            <w:right w:val="none" w:sz="0" w:space="0" w:color="auto"/>
          </w:divBdr>
        </w:div>
        <w:div w:id="810294145">
          <w:marLeft w:val="480"/>
          <w:marRight w:val="0"/>
          <w:marTop w:val="0"/>
          <w:marBottom w:val="0"/>
          <w:divBdr>
            <w:top w:val="none" w:sz="0" w:space="0" w:color="auto"/>
            <w:left w:val="none" w:sz="0" w:space="0" w:color="auto"/>
            <w:bottom w:val="none" w:sz="0" w:space="0" w:color="auto"/>
            <w:right w:val="none" w:sz="0" w:space="0" w:color="auto"/>
          </w:divBdr>
        </w:div>
        <w:div w:id="696930909">
          <w:marLeft w:val="480"/>
          <w:marRight w:val="0"/>
          <w:marTop w:val="0"/>
          <w:marBottom w:val="0"/>
          <w:divBdr>
            <w:top w:val="none" w:sz="0" w:space="0" w:color="auto"/>
            <w:left w:val="none" w:sz="0" w:space="0" w:color="auto"/>
            <w:bottom w:val="none" w:sz="0" w:space="0" w:color="auto"/>
            <w:right w:val="none" w:sz="0" w:space="0" w:color="auto"/>
          </w:divBdr>
        </w:div>
        <w:div w:id="1628511256">
          <w:marLeft w:val="480"/>
          <w:marRight w:val="0"/>
          <w:marTop w:val="0"/>
          <w:marBottom w:val="0"/>
          <w:divBdr>
            <w:top w:val="none" w:sz="0" w:space="0" w:color="auto"/>
            <w:left w:val="none" w:sz="0" w:space="0" w:color="auto"/>
            <w:bottom w:val="none" w:sz="0" w:space="0" w:color="auto"/>
            <w:right w:val="none" w:sz="0" w:space="0" w:color="auto"/>
          </w:divBdr>
        </w:div>
      </w:divsChild>
    </w:div>
    <w:div w:id="1572275217">
      <w:bodyDiv w:val="1"/>
      <w:marLeft w:val="0"/>
      <w:marRight w:val="0"/>
      <w:marTop w:val="0"/>
      <w:marBottom w:val="0"/>
      <w:divBdr>
        <w:top w:val="none" w:sz="0" w:space="0" w:color="auto"/>
        <w:left w:val="none" w:sz="0" w:space="0" w:color="auto"/>
        <w:bottom w:val="none" w:sz="0" w:space="0" w:color="auto"/>
        <w:right w:val="none" w:sz="0" w:space="0" w:color="auto"/>
      </w:divBdr>
    </w:div>
    <w:div w:id="1572618224">
      <w:bodyDiv w:val="1"/>
      <w:marLeft w:val="0"/>
      <w:marRight w:val="0"/>
      <w:marTop w:val="0"/>
      <w:marBottom w:val="0"/>
      <w:divBdr>
        <w:top w:val="none" w:sz="0" w:space="0" w:color="auto"/>
        <w:left w:val="none" w:sz="0" w:space="0" w:color="auto"/>
        <w:bottom w:val="none" w:sz="0" w:space="0" w:color="auto"/>
        <w:right w:val="none" w:sz="0" w:space="0" w:color="auto"/>
      </w:divBdr>
    </w:div>
    <w:div w:id="1573127152">
      <w:bodyDiv w:val="1"/>
      <w:marLeft w:val="0"/>
      <w:marRight w:val="0"/>
      <w:marTop w:val="0"/>
      <w:marBottom w:val="0"/>
      <w:divBdr>
        <w:top w:val="none" w:sz="0" w:space="0" w:color="auto"/>
        <w:left w:val="none" w:sz="0" w:space="0" w:color="auto"/>
        <w:bottom w:val="none" w:sz="0" w:space="0" w:color="auto"/>
        <w:right w:val="none" w:sz="0" w:space="0" w:color="auto"/>
      </w:divBdr>
      <w:divsChild>
        <w:div w:id="459616186">
          <w:marLeft w:val="480"/>
          <w:marRight w:val="0"/>
          <w:marTop w:val="0"/>
          <w:marBottom w:val="0"/>
          <w:divBdr>
            <w:top w:val="none" w:sz="0" w:space="0" w:color="auto"/>
            <w:left w:val="none" w:sz="0" w:space="0" w:color="auto"/>
            <w:bottom w:val="none" w:sz="0" w:space="0" w:color="auto"/>
            <w:right w:val="none" w:sz="0" w:space="0" w:color="auto"/>
          </w:divBdr>
        </w:div>
        <w:div w:id="213588553">
          <w:marLeft w:val="480"/>
          <w:marRight w:val="0"/>
          <w:marTop w:val="0"/>
          <w:marBottom w:val="0"/>
          <w:divBdr>
            <w:top w:val="none" w:sz="0" w:space="0" w:color="auto"/>
            <w:left w:val="none" w:sz="0" w:space="0" w:color="auto"/>
            <w:bottom w:val="none" w:sz="0" w:space="0" w:color="auto"/>
            <w:right w:val="none" w:sz="0" w:space="0" w:color="auto"/>
          </w:divBdr>
        </w:div>
        <w:div w:id="5255668">
          <w:marLeft w:val="480"/>
          <w:marRight w:val="0"/>
          <w:marTop w:val="0"/>
          <w:marBottom w:val="0"/>
          <w:divBdr>
            <w:top w:val="none" w:sz="0" w:space="0" w:color="auto"/>
            <w:left w:val="none" w:sz="0" w:space="0" w:color="auto"/>
            <w:bottom w:val="none" w:sz="0" w:space="0" w:color="auto"/>
            <w:right w:val="none" w:sz="0" w:space="0" w:color="auto"/>
          </w:divBdr>
        </w:div>
        <w:div w:id="1897157204">
          <w:marLeft w:val="480"/>
          <w:marRight w:val="0"/>
          <w:marTop w:val="0"/>
          <w:marBottom w:val="0"/>
          <w:divBdr>
            <w:top w:val="none" w:sz="0" w:space="0" w:color="auto"/>
            <w:left w:val="none" w:sz="0" w:space="0" w:color="auto"/>
            <w:bottom w:val="none" w:sz="0" w:space="0" w:color="auto"/>
            <w:right w:val="none" w:sz="0" w:space="0" w:color="auto"/>
          </w:divBdr>
        </w:div>
        <w:div w:id="214465128">
          <w:marLeft w:val="480"/>
          <w:marRight w:val="0"/>
          <w:marTop w:val="0"/>
          <w:marBottom w:val="0"/>
          <w:divBdr>
            <w:top w:val="none" w:sz="0" w:space="0" w:color="auto"/>
            <w:left w:val="none" w:sz="0" w:space="0" w:color="auto"/>
            <w:bottom w:val="none" w:sz="0" w:space="0" w:color="auto"/>
            <w:right w:val="none" w:sz="0" w:space="0" w:color="auto"/>
          </w:divBdr>
        </w:div>
        <w:div w:id="156968778">
          <w:marLeft w:val="480"/>
          <w:marRight w:val="0"/>
          <w:marTop w:val="0"/>
          <w:marBottom w:val="0"/>
          <w:divBdr>
            <w:top w:val="none" w:sz="0" w:space="0" w:color="auto"/>
            <w:left w:val="none" w:sz="0" w:space="0" w:color="auto"/>
            <w:bottom w:val="none" w:sz="0" w:space="0" w:color="auto"/>
            <w:right w:val="none" w:sz="0" w:space="0" w:color="auto"/>
          </w:divBdr>
        </w:div>
        <w:div w:id="1445348447">
          <w:marLeft w:val="480"/>
          <w:marRight w:val="0"/>
          <w:marTop w:val="0"/>
          <w:marBottom w:val="0"/>
          <w:divBdr>
            <w:top w:val="none" w:sz="0" w:space="0" w:color="auto"/>
            <w:left w:val="none" w:sz="0" w:space="0" w:color="auto"/>
            <w:bottom w:val="none" w:sz="0" w:space="0" w:color="auto"/>
            <w:right w:val="none" w:sz="0" w:space="0" w:color="auto"/>
          </w:divBdr>
        </w:div>
        <w:div w:id="486169491">
          <w:marLeft w:val="480"/>
          <w:marRight w:val="0"/>
          <w:marTop w:val="0"/>
          <w:marBottom w:val="0"/>
          <w:divBdr>
            <w:top w:val="none" w:sz="0" w:space="0" w:color="auto"/>
            <w:left w:val="none" w:sz="0" w:space="0" w:color="auto"/>
            <w:bottom w:val="none" w:sz="0" w:space="0" w:color="auto"/>
            <w:right w:val="none" w:sz="0" w:space="0" w:color="auto"/>
          </w:divBdr>
        </w:div>
        <w:div w:id="774592377">
          <w:marLeft w:val="480"/>
          <w:marRight w:val="0"/>
          <w:marTop w:val="0"/>
          <w:marBottom w:val="0"/>
          <w:divBdr>
            <w:top w:val="none" w:sz="0" w:space="0" w:color="auto"/>
            <w:left w:val="none" w:sz="0" w:space="0" w:color="auto"/>
            <w:bottom w:val="none" w:sz="0" w:space="0" w:color="auto"/>
            <w:right w:val="none" w:sz="0" w:space="0" w:color="auto"/>
          </w:divBdr>
        </w:div>
        <w:div w:id="1549879676">
          <w:marLeft w:val="480"/>
          <w:marRight w:val="0"/>
          <w:marTop w:val="0"/>
          <w:marBottom w:val="0"/>
          <w:divBdr>
            <w:top w:val="none" w:sz="0" w:space="0" w:color="auto"/>
            <w:left w:val="none" w:sz="0" w:space="0" w:color="auto"/>
            <w:bottom w:val="none" w:sz="0" w:space="0" w:color="auto"/>
            <w:right w:val="none" w:sz="0" w:space="0" w:color="auto"/>
          </w:divBdr>
        </w:div>
        <w:div w:id="1068305414">
          <w:marLeft w:val="480"/>
          <w:marRight w:val="0"/>
          <w:marTop w:val="0"/>
          <w:marBottom w:val="0"/>
          <w:divBdr>
            <w:top w:val="none" w:sz="0" w:space="0" w:color="auto"/>
            <w:left w:val="none" w:sz="0" w:space="0" w:color="auto"/>
            <w:bottom w:val="none" w:sz="0" w:space="0" w:color="auto"/>
            <w:right w:val="none" w:sz="0" w:space="0" w:color="auto"/>
          </w:divBdr>
        </w:div>
        <w:div w:id="1243762728">
          <w:marLeft w:val="480"/>
          <w:marRight w:val="0"/>
          <w:marTop w:val="0"/>
          <w:marBottom w:val="0"/>
          <w:divBdr>
            <w:top w:val="none" w:sz="0" w:space="0" w:color="auto"/>
            <w:left w:val="none" w:sz="0" w:space="0" w:color="auto"/>
            <w:bottom w:val="none" w:sz="0" w:space="0" w:color="auto"/>
            <w:right w:val="none" w:sz="0" w:space="0" w:color="auto"/>
          </w:divBdr>
        </w:div>
        <w:div w:id="1010066672">
          <w:marLeft w:val="480"/>
          <w:marRight w:val="0"/>
          <w:marTop w:val="0"/>
          <w:marBottom w:val="0"/>
          <w:divBdr>
            <w:top w:val="none" w:sz="0" w:space="0" w:color="auto"/>
            <w:left w:val="none" w:sz="0" w:space="0" w:color="auto"/>
            <w:bottom w:val="none" w:sz="0" w:space="0" w:color="auto"/>
            <w:right w:val="none" w:sz="0" w:space="0" w:color="auto"/>
          </w:divBdr>
        </w:div>
        <w:div w:id="1955819676">
          <w:marLeft w:val="480"/>
          <w:marRight w:val="0"/>
          <w:marTop w:val="0"/>
          <w:marBottom w:val="0"/>
          <w:divBdr>
            <w:top w:val="none" w:sz="0" w:space="0" w:color="auto"/>
            <w:left w:val="none" w:sz="0" w:space="0" w:color="auto"/>
            <w:bottom w:val="none" w:sz="0" w:space="0" w:color="auto"/>
            <w:right w:val="none" w:sz="0" w:space="0" w:color="auto"/>
          </w:divBdr>
        </w:div>
        <w:div w:id="693919162">
          <w:marLeft w:val="480"/>
          <w:marRight w:val="0"/>
          <w:marTop w:val="0"/>
          <w:marBottom w:val="0"/>
          <w:divBdr>
            <w:top w:val="none" w:sz="0" w:space="0" w:color="auto"/>
            <w:left w:val="none" w:sz="0" w:space="0" w:color="auto"/>
            <w:bottom w:val="none" w:sz="0" w:space="0" w:color="auto"/>
            <w:right w:val="none" w:sz="0" w:space="0" w:color="auto"/>
          </w:divBdr>
        </w:div>
        <w:div w:id="1249727981">
          <w:marLeft w:val="480"/>
          <w:marRight w:val="0"/>
          <w:marTop w:val="0"/>
          <w:marBottom w:val="0"/>
          <w:divBdr>
            <w:top w:val="none" w:sz="0" w:space="0" w:color="auto"/>
            <w:left w:val="none" w:sz="0" w:space="0" w:color="auto"/>
            <w:bottom w:val="none" w:sz="0" w:space="0" w:color="auto"/>
            <w:right w:val="none" w:sz="0" w:space="0" w:color="auto"/>
          </w:divBdr>
        </w:div>
        <w:div w:id="235745143">
          <w:marLeft w:val="480"/>
          <w:marRight w:val="0"/>
          <w:marTop w:val="0"/>
          <w:marBottom w:val="0"/>
          <w:divBdr>
            <w:top w:val="none" w:sz="0" w:space="0" w:color="auto"/>
            <w:left w:val="none" w:sz="0" w:space="0" w:color="auto"/>
            <w:bottom w:val="none" w:sz="0" w:space="0" w:color="auto"/>
            <w:right w:val="none" w:sz="0" w:space="0" w:color="auto"/>
          </w:divBdr>
        </w:div>
        <w:div w:id="1812862629">
          <w:marLeft w:val="480"/>
          <w:marRight w:val="0"/>
          <w:marTop w:val="0"/>
          <w:marBottom w:val="0"/>
          <w:divBdr>
            <w:top w:val="none" w:sz="0" w:space="0" w:color="auto"/>
            <w:left w:val="none" w:sz="0" w:space="0" w:color="auto"/>
            <w:bottom w:val="none" w:sz="0" w:space="0" w:color="auto"/>
            <w:right w:val="none" w:sz="0" w:space="0" w:color="auto"/>
          </w:divBdr>
        </w:div>
        <w:div w:id="1085758857">
          <w:marLeft w:val="480"/>
          <w:marRight w:val="0"/>
          <w:marTop w:val="0"/>
          <w:marBottom w:val="0"/>
          <w:divBdr>
            <w:top w:val="none" w:sz="0" w:space="0" w:color="auto"/>
            <w:left w:val="none" w:sz="0" w:space="0" w:color="auto"/>
            <w:bottom w:val="none" w:sz="0" w:space="0" w:color="auto"/>
            <w:right w:val="none" w:sz="0" w:space="0" w:color="auto"/>
          </w:divBdr>
        </w:div>
        <w:div w:id="1844273864">
          <w:marLeft w:val="480"/>
          <w:marRight w:val="0"/>
          <w:marTop w:val="0"/>
          <w:marBottom w:val="0"/>
          <w:divBdr>
            <w:top w:val="none" w:sz="0" w:space="0" w:color="auto"/>
            <w:left w:val="none" w:sz="0" w:space="0" w:color="auto"/>
            <w:bottom w:val="none" w:sz="0" w:space="0" w:color="auto"/>
            <w:right w:val="none" w:sz="0" w:space="0" w:color="auto"/>
          </w:divBdr>
        </w:div>
        <w:div w:id="1174340743">
          <w:marLeft w:val="480"/>
          <w:marRight w:val="0"/>
          <w:marTop w:val="0"/>
          <w:marBottom w:val="0"/>
          <w:divBdr>
            <w:top w:val="none" w:sz="0" w:space="0" w:color="auto"/>
            <w:left w:val="none" w:sz="0" w:space="0" w:color="auto"/>
            <w:bottom w:val="none" w:sz="0" w:space="0" w:color="auto"/>
            <w:right w:val="none" w:sz="0" w:space="0" w:color="auto"/>
          </w:divBdr>
        </w:div>
        <w:div w:id="1147477927">
          <w:marLeft w:val="480"/>
          <w:marRight w:val="0"/>
          <w:marTop w:val="0"/>
          <w:marBottom w:val="0"/>
          <w:divBdr>
            <w:top w:val="none" w:sz="0" w:space="0" w:color="auto"/>
            <w:left w:val="none" w:sz="0" w:space="0" w:color="auto"/>
            <w:bottom w:val="none" w:sz="0" w:space="0" w:color="auto"/>
            <w:right w:val="none" w:sz="0" w:space="0" w:color="auto"/>
          </w:divBdr>
        </w:div>
        <w:div w:id="1383750361">
          <w:marLeft w:val="480"/>
          <w:marRight w:val="0"/>
          <w:marTop w:val="0"/>
          <w:marBottom w:val="0"/>
          <w:divBdr>
            <w:top w:val="none" w:sz="0" w:space="0" w:color="auto"/>
            <w:left w:val="none" w:sz="0" w:space="0" w:color="auto"/>
            <w:bottom w:val="none" w:sz="0" w:space="0" w:color="auto"/>
            <w:right w:val="none" w:sz="0" w:space="0" w:color="auto"/>
          </w:divBdr>
        </w:div>
        <w:div w:id="1672945915">
          <w:marLeft w:val="480"/>
          <w:marRight w:val="0"/>
          <w:marTop w:val="0"/>
          <w:marBottom w:val="0"/>
          <w:divBdr>
            <w:top w:val="none" w:sz="0" w:space="0" w:color="auto"/>
            <w:left w:val="none" w:sz="0" w:space="0" w:color="auto"/>
            <w:bottom w:val="none" w:sz="0" w:space="0" w:color="auto"/>
            <w:right w:val="none" w:sz="0" w:space="0" w:color="auto"/>
          </w:divBdr>
        </w:div>
      </w:divsChild>
    </w:div>
    <w:div w:id="1573345260">
      <w:bodyDiv w:val="1"/>
      <w:marLeft w:val="0"/>
      <w:marRight w:val="0"/>
      <w:marTop w:val="0"/>
      <w:marBottom w:val="0"/>
      <w:divBdr>
        <w:top w:val="none" w:sz="0" w:space="0" w:color="auto"/>
        <w:left w:val="none" w:sz="0" w:space="0" w:color="auto"/>
        <w:bottom w:val="none" w:sz="0" w:space="0" w:color="auto"/>
        <w:right w:val="none" w:sz="0" w:space="0" w:color="auto"/>
      </w:divBdr>
    </w:div>
    <w:div w:id="1574703962">
      <w:bodyDiv w:val="1"/>
      <w:marLeft w:val="0"/>
      <w:marRight w:val="0"/>
      <w:marTop w:val="0"/>
      <w:marBottom w:val="0"/>
      <w:divBdr>
        <w:top w:val="none" w:sz="0" w:space="0" w:color="auto"/>
        <w:left w:val="none" w:sz="0" w:space="0" w:color="auto"/>
        <w:bottom w:val="none" w:sz="0" w:space="0" w:color="auto"/>
        <w:right w:val="none" w:sz="0" w:space="0" w:color="auto"/>
      </w:divBdr>
    </w:div>
    <w:div w:id="1575047474">
      <w:bodyDiv w:val="1"/>
      <w:marLeft w:val="0"/>
      <w:marRight w:val="0"/>
      <w:marTop w:val="0"/>
      <w:marBottom w:val="0"/>
      <w:divBdr>
        <w:top w:val="none" w:sz="0" w:space="0" w:color="auto"/>
        <w:left w:val="none" w:sz="0" w:space="0" w:color="auto"/>
        <w:bottom w:val="none" w:sz="0" w:space="0" w:color="auto"/>
        <w:right w:val="none" w:sz="0" w:space="0" w:color="auto"/>
      </w:divBdr>
    </w:div>
    <w:div w:id="1575819693">
      <w:bodyDiv w:val="1"/>
      <w:marLeft w:val="0"/>
      <w:marRight w:val="0"/>
      <w:marTop w:val="0"/>
      <w:marBottom w:val="0"/>
      <w:divBdr>
        <w:top w:val="none" w:sz="0" w:space="0" w:color="auto"/>
        <w:left w:val="none" w:sz="0" w:space="0" w:color="auto"/>
        <w:bottom w:val="none" w:sz="0" w:space="0" w:color="auto"/>
        <w:right w:val="none" w:sz="0" w:space="0" w:color="auto"/>
      </w:divBdr>
    </w:div>
    <w:div w:id="1576162091">
      <w:bodyDiv w:val="1"/>
      <w:marLeft w:val="0"/>
      <w:marRight w:val="0"/>
      <w:marTop w:val="0"/>
      <w:marBottom w:val="0"/>
      <w:divBdr>
        <w:top w:val="none" w:sz="0" w:space="0" w:color="auto"/>
        <w:left w:val="none" w:sz="0" w:space="0" w:color="auto"/>
        <w:bottom w:val="none" w:sz="0" w:space="0" w:color="auto"/>
        <w:right w:val="none" w:sz="0" w:space="0" w:color="auto"/>
      </w:divBdr>
    </w:div>
    <w:div w:id="1576669881">
      <w:bodyDiv w:val="1"/>
      <w:marLeft w:val="0"/>
      <w:marRight w:val="0"/>
      <w:marTop w:val="0"/>
      <w:marBottom w:val="0"/>
      <w:divBdr>
        <w:top w:val="none" w:sz="0" w:space="0" w:color="auto"/>
        <w:left w:val="none" w:sz="0" w:space="0" w:color="auto"/>
        <w:bottom w:val="none" w:sz="0" w:space="0" w:color="auto"/>
        <w:right w:val="none" w:sz="0" w:space="0" w:color="auto"/>
      </w:divBdr>
    </w:div>
    <w:div w:id="1577015774">
      <w:bodyDiv w:val="1"/>
      <w:marLeft w:val="0"/>
      <w:marRight w:val="0"/>
      <w:marTop w:val="0"/>
      <w:marBottom w:val="0"/>
      <w:divBdr>
        <w:top w:val="none" w:sz="0" w:space="0" w:color="auto"/>
        <w:left w:val="none" w:sz="0" w:space="0" w:color="auto"/>
        <w:bottom w:val="none" w:sz="0" w:space="0" w:color="auto"/>
        <w:right w:val="none" w:sz="0" w:space="0" w:color="auto"/>
      </w:divBdr>
    </w:div>
    <w:div w:id="1577125890">
      <w:bodyDiv w:val="1"/>
      <w:marLeft w:val="0"/>
      <w:marRight w:val="0"/>
      <w:marTop w:val="0"/>
      <w:marBottom w:val="0"/>
      <w:divBdr>
        <w:top w:val="none" w:sz="0" w:space="0" w:color="auto"/>
        <w:left w:val="none" w:sz="0" w:space="0" w:color="auto"/>
        <w:bottom w:val="none" w:sz="0" w:space="0" w:color="auto"/>
        <w:right w:val="none" w:sz="0" w:space="0" w:color="auto"/>
      </w:divBdr>
    </w:div>
    <w:div w:id="1577129462">
      <w:bodyDiv w:val="1"/>
      <w:marLeft w:val="0"/>
      <w:marRight w:val="0"/>
      <w:marTop w:val="0"/>
      <w:marBottom w:val="0"/>
      <w:divBdr>
        <w:top w:val="none" w:sz="0" w:space="0" w:color="auto"/>
        <w:left w:val="none" w:sz="0" w:space="0" w:color="auto"/>
        <w:bottom w:val="none" w:sz="0" w:space="0" w:color="auto"/>
        <w:right w:val="none" w:sz="0" w:space="0" w:color="auto"/>
      </w:divBdr>
    </w:div>
    <w:div w:id="1577666057">
      <w:bodyDiv w:val="1"/>
      <w:marLeft w:val="0"/>
      <w:marRight w:val="0"/>
      <w:marTop w:val="0"/>
      <w:marBottom w:val="0"/>
      <w:divBdr>
        <w:top w:val="none" w:sz="0" w:space="0" w:color="auto"/>
        <w:left w:val="none" w:sz="0" w:space="0" w:color="auto"/>
        <w:bottom w:val="none" w:sz="0" w:space="0" w:color="auto"/>
        <w:right w:val="none" w:sz="0" w:space="0" w:color="auto"/>
      </w:divBdr>
    </w:div>
    <w:div w:id="1578319406">
      <w:bodyDiv w:val="1"/>
      <w:marLeft w:val="0"/>
      <w:marRight w:val="0"/>
      <w:marTop w:val="0"/>
      <w:marBottom w:val="0"/>
      <w:divBdr>
        <w:top w:val="none" w:sz="0" w:space="0" w:color="auto"/>
        <w:left w:val="none" w:sz="0" w:space="0" w:color="auto"/>
        <w:bottom w:val="none" w:sz="0" w:space="0" w:color="auto"/>
        <w:right w:val="none" w:sz="0" w:space="0" w:color="auto"/>
      </w:divBdr>
    </w:div>
    <w:div w:id="1578518410">
      <w:bodyDiv w:val="1"/>
      <w:marLeft w:val="0"/>
      <w:marRight w:val="0"/>
      <w:marTop w:val="0"/>
      <w:marBottom w:val="0"/>
      <w:divBdr>
        <w:top w:val="none" w:sz="0" w:space="0" w:color="auto"/>
        <w:left w:val="none" w:sz="0" w:space="0" w:color="auto"/>
        <w:bottom w:val="none" w:sz="0" w:space="0" w:color="auto"/>
        <w:right w:val="none" w:sz="0" w:space="0" w:color="auto"/>
      </w:divBdr>
    </w:div>
    <w:div w:id="1578632516">
      <w:bodyDiv w:val="1"/>
      <w:marLeft w:val="0"/>
      <w:marRight w:val="0"/>
      <w:marTop w:val="0"/>
      <w:marBottom w:val="0"/>
      <w:divBdr>
        <w:top w:val="none" w:sz="0" w:space="0" w:color="auto"/>
        <w:left w:val="none" w:sz="0" w:space="0" w:color="auto"/>
        <w:bottom w:val="none" w:sz="0" w:space="0" w:color="auto"/>
        <w:right w:val="none" w:sz="0" w:space="0" w:color="auto"/>
      </w:divBdr>
      <w:divsChild>
        <w:div w:id="860512996">
          <w:marLeft w:val="480"/>
          <w:marRight w:val="0"/>
          <w:marTop w:val="0"/>
          <w:marBottom w:val="0"/>
          <w:divBdr>
            <w:top w:val="none" w:sz="0" w:space="0" w:color="auto"/>
            <w:left w:val="none" w:sz="0" w:space="0" w:color="auto"/>
            <w:bottom w:val="none" w:sz="0" w:space="0" w:color="auto"/>
            <w:right w:val="none" w:sz="0" w:space="0" w:color="auto"/>
          </w:divBdr>
        </w:div>
        <w:div w:id="1915817148">
          <w:marLeft w:val="480"/>
          <w:marRight w:val="0"/>
          <w:marTop w:val="0"/>
          <w:marBottom w:val="0"/>
          <w:divBdr>
            <w:top w:val="none" w:sz="0" w:space="0" w:color="auto"/>
            <w:left w:val="none" w:sz="0" w:space="0" w:color="auto"/>
            <w:bottom w:val="none" w:sz="0" w:space="0" w:color="auto"/>
            <w:right w:val="none" w:sz="0" w:space="0" w:color="auto"/>
          </w:divBdr>
        </w:div>
        <w:div w:id="266500633">
          <w:marLeft w:val="480"/>
          <w:marRight w:val="0"/>
          <w:marTop w:val="0"/>
          <w:marBottom w:val="0"/>
          <w:divBdr>
            <w:top w:val="none" w:sz="0" w:space="0" w:color="auto"/>
            <w:left w:val="none" w:sz="0" w:space="0" w:color="auto"/>
            <w:bottom w:val="none" w:sz="0" w:space="0" w:color="auto"/>
            <w:right w:val="none" w:sz="0" w:space="0" w:color="auto"/>
          </w:divBdr>
        </w:div>
        <w:div w:id="1139423079">
          <w:marLeft w:val="480"/>
          <w:marRight w:val="0"/>
          <w:marTop w:val="0"/>
          <w:marBottom w:val="0"/>
          <w:divBdr>
            <w:top w:val="none" w:sz="0" w:space="0" w:color="auto"/>
            <w:left w:val="none" w:sz="0" w:space="0" w:color="auto"/>
            <w:bottom w:val="none" w:sz="0" w:space="0" w:color="auto"/>
            <w:right w:val="none" w:sz="0" w:space="0" w:color="auto"/>
          </w:divBdr>
        </w:div>
        <w:div w:id="187448411">
          <w:marLeft w:val="480"/>
          <w:marRight w:val="0"/>
          <w:marTop w:val="0"/>
          <w:marBottom w:val="0"/>
          <w:divBdr>
            <w:top w:val="none" w:sz="0" w:space="0" w:color="auto"/>
            <w:left w:val="none" w:sz="0" w:space="0" w:color="auto"/>
            <w:bottom w:val="none" w:sz="0" w:space="0" w:color="auto"/>
            <w:right w:val="none" w:sz="0" w:space="0" w:color="auto"/>
          </w:divBdr>
        </w:div>
        <w:div w:id="214895628">
          <w:marLeft w:val="480"/>
          <w:marRight w:val="0"/>
          <w:marTop w:val="0"/>
          <w:marBottom w:val="0"/>
          <w:divBdr>
            <w:top w:val="none" w:sz="0" w:space="0" w:color="auto"/>
            <w:left w:val="none" w:sz="0" w:space="0" w:color="auto"/>
            <w:bottom w:val="none" w:sz="0" w:space="0" w:color="auto"/>
            <w:right w:val="none" w:sz="0" w:space="0" w:color="auto"/>
          </w:divBdr>
        </w:div>
        <w:div w:id="1043672084">
          <w:marLeft w:val="480"/>
          <w:marRight w:val="0"/>
          <w:marTop w:val="0"/>
          <w:marBottom w:val="0"/>
          <w:divBdr>
            <w:top w:val="none" w:sz="0" w:space="0" w:color="auto"/>
            <w:left w:val="none" w:sz="0" w:space="0" w:color="auto"/>
            <w:bottom w:val="none" w:sz="0" w:space="0" w:color="auto"/>
            <w:right w:val="none" w:sz="0" w:space="0" w:color="auto"/>
          </w:divBdr>
        </w:div>
        <w:div w:id="280495973">
          <w:marLeft w:val="480"/>
          <w:marRight w:val="0"/>
          <w:marTop w:val="0"/>
          <w:marBottom w:val="0"/>
          <w:divBdr>
            <w:top w:val="none" w:sz="0" w:space="0" w:color="auto"/>
            <w:left w:val="none" w:sz="0" w:space="0" w:color="auto"/>
            <w:bottom w:val="none" w:sz="0" w:space="0" w:color="auto"/>
            <w:right w:val="none" w:sz="0" w:space="0" w:color="auto"/>
          </w:divBdr>
        </w:div>
        <w:div w:id="1002703089">
          <w:marLeft w:val="480"/>
          <w:marRight w:val="0"/>
          <w:marTop w:val="0"/>
          <w:marBottom w:val="0"/>
          <w:divBdr>
            <w:top w:val="none" w:sz="0" w:space="0" w:color="auto"/>
            <w:left w:val="none" w:sz="0" w:space="0" w:color="auto"/>
            <w:bottom w:val="none" w:sz="0" w:space="0" w:color="auto"/>
            <w:right w:val="none" w:sz="0" w:space="0" w:color="auto"/>
          </w:divBdr>
        </w:div>
        <w:div w:id="430244608">
          <w:marLeft w:val="480"/>
          <w:marRight w:val="0"/>
          <w:marTop w:val="0"/>
          <w:marBottom w:val="0"/>
          <w:divBdr>
            <w:top w:val="none" w:sz="0" w:space="0" w:color="auto"/>
            <w:left w:val="none" w:sz="0" w:space="0" w:color="auto"/>
            <w:bottom w:val="none" w:sz="0" w:space="0" w:color="auto"/>
            <w:right w:val="none" w:sz="0" w:space="0" w:color="auto"/>
          </w:divBdr>
        </w:div>
        <w:div w:id="267205485">
          <w:marLeft w:val="480"/>
          <w:marRight w:val="0"/>
          <w:marTop w:val="0"/>
          <w:marBottom w:val="0"/>
          <w:divBdr>
            <w:top w:val="none" w:sz="0" w:space="0" w:color="auto"/>
            <w:left w:val="none" w:sz="0" w:space="0" w:color="auto"/>
            <w:bottom w:val="none" w:sz="0" w:space="0" w:color="auto"/>
            <w:right w:val="none" w:sz="0" w:space="0" w:color="auto"/>
          </w:divBdr>
        </w:div>
        <w:div w:id="1878731985">
          <w:marLeft w:val="480"/>
          <w:marRight w:val="0"/>
          <w:marTop w:val="0"/>
          <w:marBottom w:val="0"/>
          <w:divBdr>
            <w:top w:val="none" w:sz="0" w:space="0" w:color="auto"/>
            <w:left w:val="none" w:sz="0" w:space="0" w:color="auto"/>
            <w:bottom w:val="none" w:sz="0" w:space="0" w:color="auto"/>
            <w:right w:val="none" w:sz="0" w:space="0" w:color="auto"/>
          </w:divBdr>
        </w:div>
        <w:div w:id="1417247652">
          <w:marLeft w:val="480"/>
          <w:marRight w:val="0"/>
          <w:marTop w:val="0"/>
          <w:marBottom w:val="0"/>
          <w:divBdr>
            <w:top w:val="none" w:sz="0" w:space="0" w:color="auto"/>
            <w:left w:val="none" w:sz="0" w:space="0" w:color="auto"/>
            <w:bottom w:val="none" w:sz="0" w:space="0" w:color="auto"/>
            <w:right w:val="none" w:sz="0" w:space="0" w:color="auto"/>
          </w:divBdr>
        </w:div>
        <w:div w:id="1715154182">
          <w:marLeft w:val="480"/>
          <w:marRight w:val="0"/>
          <w:marTop w:val="0"/>
          <w:marBottom w:val="0"/>
          <w:divBdr>
            <w:top w:val="none" w:sz="0" w:space="0" w:color="auto"/>
            <w:left w:val="none" w:sz="0" w:space="0" w:color="auto"/>
            <w:bottom w:val="none" w:sz="0" w:space="0" w:color="auto"/>
            <w:right w:val="none" w:sz="0" w:space="0" w:color="auto"/>
          </w:divBdr>
        </w:div>
        <w:div w:id="1653828110">
          <w:marLeft w:val="480"/>
          <w:marRight w:val="0"/>
          <w:marTop w:val="0"/>
          <w:marBottom w:val="0"/>
          <w:divBdr>
            <w:top w:val="none" w:sz="0" w:space="0" w:color="auto"/>
            <w:left w:val="none" w:sz="0" w:space="0" w:color="auto"/>
            <w:bottom w:val="none" w:sz="0" w:space="0" w:color="auto"/>
            <w:right w:val="none" w:sz="0" w:space="0" w:color="auto"/>
          </w:divBdr>
        </w:div>
        <w:div w:id="1043486725">
          <w:marLeft w:val="480"/>
          <w:marRight w:val="0"/>
          <w:marTop w:val="0"/>
          <w:marBottom w:val="0"/>
          <w:divBdr>
            <w:top w:val="none" w:sz="0" w:space="0" w:color="auto"/>
            <w:left w:val="none" w:sz="0" w:space="0" w:color="auto"/>
            <w:bottom w:val="none" w:sz="0" w:space="0" w:color="auto"/>
            <w:right w:val="none" w:sz="0" w:space="0" w:color="auto"/>
          </w:divBdr>
        </w:div>
        <w:div w:id="1682245028">
          <w:marLeft w:val="480"/>
          <w:marRight w:val="0"/>
          <w:marTop w:val="0"/>
          <w:marBottom w:val="0"/>
          <w:divBdr>
            <w:top w:val="none" w:sz="0" w:space="0" w:color="auto"/>
            <w:left w:val="none" w:sz="0" w:space="0" w:color="auto"/>
            <w:bottom w:val="none" w:sz="0" w:space="0" w:color="auto"/>
            <w:right w:val="none" w:sz="0" w:space="0" w:color="auto"/>
          </w:divBdr>
        </w:div>
        <w:div w:id="1704094811">
          <w:marLeft w:val="480"/>
          <w:marRight w:val="0"/>
          <w:marTop w:val="0"/>
          <w:marBottom w:val="0"/>
          <w:divBdr>
            <w:top w:val="none" w:sz="0" w:space="0" w:color="auto"/>
            <w:left w:val="none" w:sz="0" w:space="0" w:color="auto"/>
            <w:bottom w:val="none" w:sz="0" w:space="0" w:color="auto"/>
            <w:right w:val="none" w:sz="0" w:space="0" w:color="auto"/>
          </w:divBdr>
        </w:div>
        <w:div w:id="226957675">
          <w:marLeft w:val="480"/>
          <w:marRight w:val="0"/>
          <w:marTop w:val="0"/>
          <w:marBottom w:val="0"/>
          <w:divBdr>
            <w:top w:val="none" w:sz="0" w:space="0" w:color="auto"/>
            <w:left w:val="none" w:sz="0" w:space="0" w:color="auto"/>
            <w:bottom w:val="none" w:sz="0" w:space="0" w:color="auto"/>
            <w:right w:val="none" w:sz="0" w:space="0" w:color="auto"/>
          </w:divBdr>
        </w:div>
        <w:div w:id="697973304">
          <w:marLeft w:val="480"/>
          <w:marRight w:val="0"/>
          <w:marTop w:val="0"/>
          <w:marBottom w:val="0"/>
          <w:divBdr>
            <w:top w:val="none" w:sz="0" w:space="0" w:color="auto"/>
            <w:left w:val="none" w:sz="0" w:space="0" w:color="auto"/>
            <w:bottom w:val="none" w:sz="0" w:space="0" w:color="auto"/>
            <w:right w:val="none" w:sz="0" w:space="0" w:color="auto"/>
          </w:divBdr>
        </w:div>
        <w:div w:id="531110088">
          <w:marLeft w:val="480"/>
          <w:marRight w:val="0"/>
          <w:marTop w:val="0"/>
          <w:marBottom w:val="0"/>
          <w:divBdr>
            <w:top w:val="none" w:sz="0" w:space="0" w:color="auto"/>
            <w:left w:val="none" w:sz="0" w:space="0" w:color="auto"/>
            <w:bottom w:val="none" w:sz="0" w:space="0" w:color="auto"/>
            <w:right w:val="none" w:sz="0" w:space="0" w:color="auto"/>
          </w:divBdr>
        </w:div>
        <w:div w:id="795638971">
          <w:marLeft w:val="480"/>
          <w:marRight w:val="0"/>
          <w:marTop w:val="0"/>
          <w:marBottom w:val="0"/>
          <w:divBdr>
            <w:top w:val="none" w:sz="0" w:space="0" w:color="auto"/>
            <w:left w:val="none" w:sz="0" w:space="0" w:color="auto"/>
            <w:bottom w:val="none" w:sz="0" w:space="0" w:color="auto"/>
            <w:right w:val="none" w:sz="0" w:space="0" w:color="auto"/>
          </w:divBdr>
        </w:div>
        <w:div w:id="1240672491">
          <w:marLeft w:val="480"/>
          <w:marRight w:val="0"/>
          <w:marTop w:val="0"/>
          <w:marBottom w:val="0"/>
          <w:divBdr>
            <w:top w:val="none" w:sz="0" w:space="0" w:color="auto"/>
            <w:left w:val="none" w:sz="0" w:space="0" w:color="auto"/>
            <w:bottom w:val="none" w:sz="0" w:space="0" w:color="auto"/>
            <w:right w:val="none" w:sz="0" w:space="0" w:color="auto"/>
          </w:divBdr>
        </w:div>
        <w:div w:id="1102799512">
          <w:marLeft w:val="480"/>
          <w:marRight w:val="0"/>
          <w:marTop w:val="0"/>
          <w:marBottom w:val="0"/>
          <w:divBdr>
            <w:top w:val="none" w:sz="0" w:space="0" w:color="auto"/>
            <w:left w:val="none" w:sz="0" w:space="0" w:color="auto"/>
            <w:bottom w:val="none" w:sz="0" w:space="0" w:color="auto"/>
            <w:right w:val="none" w:sz="0" w:space="0" w:color="auto"/>
          </w:divBdr>
        </w:div>
        <w:div w:id="6372664">
          <w:marLeft w:val="480"/>
          <w:marRight w:val="0"/>
          <w:marTop w:val="0"/>
          <w:marBottom w:val="0"/>
          <w:divBdr>
            <w:top w:val="none" w:sz="0" w:space="0" w:color="auto"/>
            <w:left w:val="none" w:sz="0" w:space="0" w:color="auto"/>
            <w:bottom w:val="none" w:sz="0" w:space="0" w:color="auto"/>
            <w:right w:val="none" w:sz="0" w:space="0" w:color="auto"/>
          </w:divBdr>
        </w:div>
        <w:div w:id="432632883">
          <w:marLeft w:val="480"/>
          <w:marRight w:val="0"/>
          <w:marTop w:val="0"/>
          <w:marBottom w:val="0"/>
          <w:divBdr>
            <w:top w:val="none" w:sz="0" w:space="0" w:color="auto"/>
            <w:left w:val="none" w:sz="0" w:space="0" w:color="auto"/>
            <w:bottom w:val="none" w:sz="0" w:space="0" w:color="auto"/>
            <w:right w:val="none" w:sz="0" w:space="0" w:color="auto"/>
          </w:divBdr>
        </w:div>
        <w:div w:id="67653153">
          <w:marLeft w:val="480"/>
          <w:marRight w:val="0"/>
          <w:marTop w:val="0"/>
          <w:marBottom w:val="0"/>
          <w:divBdr>
            <w:top w:val="none" w:sz="0" w:space="0" w:color="auto"/>
            <w:left w:val="none" w:sz="0" w:space="0" w:color="auto"/>
            <w:bottom w:val="none" w:sz="0" w:space="0" w:color="auto"/>
            <w:right w:val="none" w:sz="0" w:space="0" w:color="auto"/>
          </w:divBdr>
        </w:div>
      </w:divsChild>
    </w:div>
    <w:div w:id="1578661868">
      <w:bodyDiv w:val="1"/>
      <w:marLeft w:val="0"/>
      <w:marRight w:val="0"/>
      <w:marTop w:val="0"/>
      <w:marBottom w:val="0"/>
      <w:divBdr>
        <w:top w:val="none" w:sz="0" w:space="0" w:color="auto"/>
        <w:left w:val="none" w:sz="0" w:space="0" w:color="auto"/>
        <w:bottom w:val="none" w:sz="0" w:space="0" w:color="auto"/>
        <w:right w:val="none" w:sz="0" w:space="0" w:color="auto"/>
      </w:divBdr>
    </w:div>
    <w:div w:id="1579553694">
      <w:bodyDiv w:val="1"/>
      <w:marLeft w:val="0"/>
      <w:marRight w:val="0"/>
      <w:marTop w:val="0"/>
      <w:marBottom w:val="0"/>
      <w:divBdr>
        <w:top w:val="none" w:sz="0" w:space="0" w:color="auto"/>
        <w:left w:val="none" w:sz="0" w:space="0" w:color="auto"/>
        <w:bottom w:val="none" w:sz="0" w:space="0" w:color="auto"/>
        <w:right w:val="none" w:sz="0" w:space="0" w:color="auto"/>
      </w:divBdr>
    </w:div>
    <w:div w:id="1579704344">
      <w:bodyDiv w:val="1"/>
      <w:marLeft w:val="0"/>
      <w:marRight w:val="0"/>
      <w:marTop w:val="0"/>
      <w:marBottom w:val="0"/>
      <w:divBdr>
        <w:top w:val="none" w:sz="0" w:space="0" w:color="auto"/>
        <w:left w:val="none" w:sz="0" w:space="0" w:color="auto"/>
        <w:bottom w:val="none" w:sz="0" w:space="0" w:color="auto"/>
        <w:right w:val="none" w:sz="0" w:space="0" w:color="auto"/>
      </w:divBdr>
    </w:div>
    <w:div w:id="1581408844">
      <w:bodyDiv w:val="1"/>
      <w:marLeft w:val="0"/>
      <w:marRight w:val="0"/>
      <w:marTop w:val="0"/>
      <w:marBottom w:val="0"/>
      <w:divBdr>
        <w:top w:val="none" w:sz="0" w:space="0" w:color="auto"/>
        <w:left w:val="none" w:sz="0" w:space="0" w:color="auto"/>
        <w:bottom w:val="none" w:sz="0" w:space="0" w:color="auto"/>
        <w:right w:val="none" w:sz="0" w:space="0" w:color="auto"/>
      </w:divBdr>
    </w:div>
    <w:div w:id="1581525284">
      <w:bodyDiv w:val="1"/>
      <w:marLeft w:val="0"/>
      <w:marRight w:val="0"/>
      <w:marTop w:val="0"/>
      <w:marBottom w:val="0"/>
      <w:divBdr>
        <w:top w:val="none" w:sz="0" w:space="0" w:color="auto"/>
        <w:left w:val="none" w:sz="0" w:space="0" w:color="auto"/>
        <w:bottom w:val="none" w:sz="0" w:space="0" w:color="auto"/>
        <w:right w:val="none" w:sz="0" w:space="0" w:color="auto"/>
      </w:divBdr>
    </w:div>
    <w:div w:id="1582791877">
      <w:bodyDiv w:val="1"/>
      <w:marLeft w:val="0"/>
      <w:marRight w:val="0"/>
      <w:marTop w:val="0"/>
      <w:marBottom w:val="0"/>
      <w:divBdr>
        <w:top w:val="none" w:sz="0" w:space="0" w:color="auto"/>
        <w:left w:val="none" w:sz="0" w:space="0" w:color="auto"/>
        <w:bottom w:val="none" w:sz="0" w:space="0" w:color="auto"/>
        <w:right w:val="none" w:sz="0" w:space="0" w:color="auto"/>
      </w:divBdr>
    </w:div>
    <w:div w:id="1583760145">
      <w:bodyDiv w:val="1"/>
      <w:marLeft w:val="0"/>
      <w:marRight w:val="0"/>
      <w:marTop w:val="0"/>
      <w:marBottom w:val="0"/>
      <w:divBdr>
        <w:top w:val="none" w:sz="0" w:space="0" w:color="auto"/>
        <w:left w:val="none" w:sz="0" w:space="0" w:color="auto"/>
        <w:bottom w:val="none" w:sz="0" w:space="0" w:color="auto"/>
        <w:right w:val="none" w:sz="0" w:space="0" w:color="auto"/>
      </w:divBdr>
    </w:div>
    <w:div w:id="1584298387">
      <w:bodyDiv w:val="1"/>
      <w:marLeft w:val="0"/>
      <w:marRight w:val="0"/>
      <w:marTop w:val="0"/>
      <w:marBottom w:val="0"/>
      <w:divBdr>
        <w:top w:val="none" w:sz="0" w:space="0" w:color="auto"/>
        <w:left w:val="none" w:sz="0" w:space="0" w:color="auto"/>
        <w:bottom w:val="none" w:sz="0" w:space="0" w:color="auto"/>
        <w:right w:val="none" w:sz="0" w:space="0" w:color="auto"/>
      </w:divBdr>
    </w:div>
    <w:div w:id="1584997609">
      <w:bodyDiv w:val="1"/>
      <w:marLeft w:val="0"/>
      <w:marRight w:val="0"/>
      <w:marTop w:val="0"/>
      <w:marBottom w:val="0"/>
      <w:divBdr>
        <w:top w:val="none" w:sz="0" w:space="0" w:color="auto"/>
        <w:left w:val="none" w:sz="0" w:space="0" w:color="auto"/>
        <w:bottom w:val="none" w:sz="0" w:space="0" w:color="auto"/>
        <w:right w:val="none" w:sz="0" w:space="0" w:color="auto"/>
      </w:divBdr>
      <w:divsChild>
        <w:div w:id="75397109">
          <w:marLeft w:val="480"/>
          <w:marRight w:val="0"/>
          <w:marTop w:val="0"/>
          <w:marBottom w:val="0"/>
          <w:divBdr>
            <w:top w:val="none" w:sz="0" w:space="0" w:color="auto"/>
            <w:left w:val="none" w:sz="0" w:space="0" w:color="auto"/>
            <w:bottom w:val="none" w:sz="0" w:space="0" w:color="auto"/>
            <w:right w:val="none" w:sz="0" w:space="0" w:color="auto"/>
          </w:divBdr>
        </w:div>
        <w:div w:id="528954740">
          <w:marLeft w:val="480"/>
          <w:marRight w:val="0"/>
          <w:marTop w:val="0"/>
          <w:marBottom w:val="0"/>
          <w:divBdr>
            <w:top w:val="none" w:sz="0" w:space="0" w:color="auto"/>
            <w:left w:val="none" w:sz="0" w:space="0" w:color="auto"/>
            <w:bottom w:val="none" w:sz="0" w:space="0" w:color="auto"/>
            <w:right w:val="none" w:sz="0" w:space="0" w:color="auto"/>
          </w:divBdr>
        </w:div>
        <w:div w:id="950287313">
          <w:marLeft w:val="480"/>
          <w:marRight w:val="0"/>
          <w:marTop w:val="0"/>
          <w:marBottom w:val="0"/>
          <w:divBdr>
            <w:top w:val="none" w:sz="0" w:space="0" w:color="auto"/>
            <w:left w:val="none" w:sz="0" w:space="0" w:color="auto"/>
            <w:bottom w:val="none" w:sz="0" w:space="0" w:color="auto"/>
            <w:right w:val="none" w:sz="0" w:space="0" w:color="auto"/>
          </w:divBdr>
        </w:div>
        <w:div w:id="1372070905">
          <w:marLeft w:val="480"/>
          <w:marRight w:val="0"/>
          <w:marTop w:val="0"/>
          <w:marBottom w:val="0"/>
          <w:divBdr>
            <w:top w:val="none" w:sz="0" w:space="0" w:color="auto"/>
            <w:left w:val="none" w:sz="0" w:space="0" w:color="auto"/>
            <w:bottom w:val="none" w:sz="0" w:space="0" w:color="auto"/>
            <w:right w:val="none" w:sz="0" w:space="0" w:color="auto"/>
          </w:divBdr>
        </w:div>
        <w:div w:id="256526607">
          <w:marLeft w:val="480"/>
          <w:marRight w:val="0"/>
          <w:marTop w:val="0"/>
          <w:marBottom w:val="0"/>
          <w:divBdr>
            <w:top w:val="none" w:sz="0" w:space="0" w:color="auto"/>
            <w:left w:val="none" w:sz="0" w:space="0" w:color="auto"/>
            <w:bottom w:val="none" w:sz="0" w:space="0" w:color="auto"/>
            <w:right w:val="none" w:sz="0" w:space="0" w:color="auto"/>
          </w:divBdr>
        </w:div>
        <w:div w:id="1769159558">
          <w:marLeft w:val="480"/>
          <w:marRight w:val="0"/>
          <w:marTop w:val="0"/>
          <w:marBottom w:val="0"/>
          <w:divBdr>
            <w:top w:val="none" w:sz="0" w:space="0" w:color="auto"/>
            <w:left w:val="none" w:sz="0" w:space="0" w:color="auto"/>
            <w:bottom w:val="none" w:sz="0" w:space="0" w:color="auto"/>
            <w:right w:val="none" w:sz="0" w:space="0" w:color="auto"/>
          </w:divBdr>
        </w:div>
        <w:div w:id="362511819">
          <w:marLeft w:val="480"/>
          <w:marRight w:val="0"/>
          <w:marTop w:val="0"/>
          <w:marBottom w:val="0"/>
          <w:divBdr>
            <w:top w:val="none" w:sz="0" w:space="0" w:color="auto"/>
            <w:left w:val="none" w:sz="0" w:space="0" w:color="auto"/>
            <w:bottom w:val="none" w:sz="0" w:space="0" w:color="auto"/>
            <w:right w:val="none" w:sz="0" w:space="0" w:color="auto"/>
          </w:divBdr>
        </w:div>
        <w:div w:id="1926104764">
          <w:marLeft w:val="480"/>
          <w:marRight w:val="0"/>
          <w:marTop w:val="0"/>
          <w:marBottom w:val="0"/>
          <w:divBdr>
            <w:top w:val="none" w:sz="0" w:space="0" w:color="auto"/>
            <w:left w:val="none" w:sz="0" w:space="0" w:color="auto"/>
            <w:bottom w:val="none" w:sz="0" w:space="0" w:color="auto"/>
            <w:right w:val="none" w:sz="0" w:space="0" w:color="auto"/>
          </w:divBdr>
        </w:div>
        <w:div w:id="1746219800">
          <w:marLeft w:val="480"/>
          <w:marRight w:val="0"/>
          <w:marTop w:val="0"/>
          <w:marBottom w:val="0"/>
          <w:divBdr>
            <w:top w:val="none" w:sz="0" w:space="0" w:color="auto"/>
            <w:left w:val="none" w:sz="0" w:space="0" w:color="auto"/>
            <w:bottom w:val="none" w:sz="0" w:space="0" w:color="auto"/>
            <w:right w:val="none" w:sz="0" w:space="0" w:color="auto"/>
          </w:divBdr>
        </w:div>
        <w:div w:id="1104808957">
          <w:marLeft w:val="480"/>
          <w:marRight w:val="0"/>
          <w:marTop w:val="0"/>
          <w:marBottom w:val="0"/>
          <w:divBdr>
            <w:top w:val="none" w:sz="0" w:space="0" w:color="auto"/>
            <w:left w:val="none" w:sz="0" w:space="0" w:color="auto"/>
            <w:bottom w:val="none" w:sz="0" w:space="0" w:color="auto"/>
            <w:right w:val="none" w:sz="0" w:space="0" w:color="auto"/>
          </w:divBdr>
        </w:div>
        <w:div w:id="1763642915">
          <w:marLeft w:val="480"/>
          <w:marRight w:val="0"/>
          <w:marTop w:val="0"/>
          <w:marBottom w:val="0"/>
          <w:divBdr>
            <w:top w:val="none" w:sz="0" w:space="0" w:color="auto"/>
            <w:left w:val="none" w:sz="0" w:space="0" w:color="auto"/>
            <w:bottom w:val="none" w:sz="0" w:space="0" w:color="auto"/>
            <w:right w:val="none" w:sz="0" w:space="0" w:color="auto"/>
          </w:divBdr>
        </w:div>
        <w:div w:id="1611234638">
          <w:marLeft w:val="480"/>
          <w:marRight w:val="0"/>
          <w:marTop w:val="0"/>
          <w:marBottom w:val="0"/>
          <w:divBdr>
            <w:top w:val="none" w:sz="0" w:space="0" w:color="auto"/>
            <w:left w:val="none" w:sz="0" w:space="0" w:color="auto"/>
            <w:bottom w:val="none" w:sz="0" w:space="0" w:color="auto"/>
            <w:right w:val="none" w:sz="0" w:space="0" w:color="auto"/>
          </w:divBdr>
        </w:div>
        <w:div w:id="1266308217">
          <w:marLeft w:val="480"/>
          <w:marRight w:val="0"/>
          <w:marTop w:val="0"/>
          <w:marBottom w:val="0"/>
          <w:divBdr>
            <w:top w:val="none" w:sz="0" w:space="0" w:color="auto"/>
            <w:left w:val="none" w:sz="0" w:space="0" w:color="auto"/>
            <w:bottom w:val="none" w:sz="0" w:space="0" w:color="auto"/>
            <w:right w:val="none" w:sz="0" w:space="0" w:color="auto"/>
          </w:divBdr>
        </w:div>
        <w:div w:id="1091052630">
          <w:marLeft w:val="480"/>
          <w:marRight w:val="0"/>
          <w:marTop w:val="0"/>
          <w:marBottom w:val="0"/>
          <w:divBdr>
            <w:top w:val="none" w:sz="0" w:space="0" w:color="auto"/>
            <w:left w:val="none" w:sz="0" w:space="0" w:color="auto"/>
            <w:bottom w:val="none" w:sz="0" w:space="0" w:color="auto"/>
            <w:right w:val="none" w:sz="0" w:space="0" w:color="auto"/>
          </w:divBdr>
        </w:div>
        <w:div w:id="178400422">
          <w:marLeft w:val="480"/>
          <w:marRight w:val="0"/>
          <w:marTop w:val="0"/>
          <w:marBottom w:val="0"/>
          <w:divBdr>
            <w:top w:val="none" w:sz="0" w:space="0" w:color="auto"/>
            <w:left w:val="none" w:sz="0" w:space="0" w:color="auto"/>
            <w:bottom w:val="none" w:sz="0" w:space="0" w:color="auto"/>
            <w:right w:val="none" w:sz="0" w:space="0" w:color="auto"/>
          </w:divBdr>
        </w:div>
        <w:div w:id="68307107">
          <w:marLeft w:val="480"/>
          <w:marRight w:val="0"/>
          <w:marTop w:val="0"/>
          <w:marBottom w:val="0"/>
          <w:divBdr>
            <w:top w:val="none" w:sz="0" w:space="0" w:color="auto"/>
            <w:left w:val="none" w:sz="0" w:space="0" w:color="auto"/>
            <w:bottom w:val="none" w:sz="0" w:space="0" w:color="auto"/>
            <w:right w:val="none" w:sz="0" w:space="0" w:color="auto"/>
          </w:divBdr>
        </w:div>
        <w:div w:id="684943396">
          <w:marLeft w:val="480"/>
          <w:marRight w:val="0"/>
          <w:marTop w:val="0"/>
          <w:marBottom w:val="0"/>
          <w:divBdr>
            <w:top w:val="none" w:sz="0" w:space="0" w:color="auto"/>
            <w:left w:val="none" w:sz="0" w:space="0" w:color="auto"/>
            <w:bottom w:val="none" w:sz="0" w:space="0" w:color="auto"/>
            <w:right w:val="none" w:sz="0" w:space="0" w:color="auto"/>
          </w:divBdr>
        </w:div>
        <w:div w:id="1390030934">
          <w:marLeft w:val="480"/>
          <w:marRight w:val="0"/>
          <w:marTop w:val="0"/>
          <w:marBottom w:val="0"/>
          <w:divBdr>
            <w:top w:val="none" w:sz="0" w:space="0" w:color="auto"/>
            <w:left w:val="none" w:sz="0" w:space="0" w:color="auto"/>
            <w:bottom w:val="none" w:sz="0" w:space="0" w:color="auto"/>
            <w:right w:val="none" w:sz="0" w:space="0" w:color="auto"/>
          </w:divBdr>
        </w:div>
        <w:div w:id="1488084416">
          <w:marLeft w:val="480"/>
          <w:marRight w:val="0"/>
          <w:marTop w:val="0"/>
          <w:marBottom w:val="0"/>
          <w:divBdr>
            <w:top w:val="none" w:sz="0" w:space="0" w:color="auto"/>
            <w:left w:val="none" w:sz="0" w:space="0" w:color="auto"/>
            <w:bottom w:val="none" w:sz="0" w:space="0" w:color="auto"/>
            <w:right w:val="none" w:sz="0" w:space="0" w:color="auto"/>
          </w:divBdr>
        </w:div>
        <w:div w:id="807210939">
          <w:marLeft w:val="480"/>
          <w:marRight w:val="0"/>
          <w:marTop w:val="0"/>
          <w:marBottom w:val="0"/>
          <w:divBdr>
            <w:top w:val="none" w:sz="0" w:space="0" w:color="auto"/>
            <w:left w:val="none" w:sz="0" w:space="0" w:color="auto"/>
            <w:bottom w:val="none" w:sz="0" w:space="0" w:color="auto"/>
            <w:right w:val="none" w:sz="0" w:space="0" w:color="auto"/>
          </w:divBdr>
        </w:div>
        <w:div w:id="363140418">
          <w:marLeft w:val="480"/>
          <w:marRight w:val="0"/>
          <w:marTop w:val="0"/>
          <w:marBottom w:val="0"/>
          <w:divBdr>
            <w:top w:val="none" w:sz="0" w:space="0" w:color="auto"/>
            <w:left w:val="none" w:sz="0" w:space="0" w:color="auto"/>
            <w:bottom w:val="none" w:sz="0" w:space="0" w:color="auto"/>
            <w:right w:val="none" w:sz="0" w:space="0" w:color="auto"/>
          </w:divBdr>
        </w:div>
        <w:div w:id="558639431">
          <w:marLeft w:val="480"/>
          <w:marRight w:val="0"/>
          <w:marTop w:val="0"/>
          <w:marBottom w:val="0"/>
          <w:divBdr>
            <w:top w:val="none" w:sz="0" w:space="0" w:color="auto"/>
            <w:left w:val="none" w:sz="0" w:space="0" w:color="auto"/>
            <w:bottom w:val="none" w:sz="0" w:space="0" w:color="auto"/>
            <w:right w:val="none" w:sz="0" w:space="0" w:color="auto"/>
          </w:divBdr>
        </w:div>
        <w:div w:id="432097287">
          <w:marLeft w:val="480"/>
          <w:marRight w:val="0"/>
          <w:marTop w:val="0"/>
          <w:marBottom w:val="0"/>
          <w:divBdr>
            <w:top w:val="none" w:sz="0" w:space="0" w:color="auto"/>
            <w:left w:val="none" w:sz="0" w:space="0" w:color="auto"/>
            <w:bottom w:val="none" w:sz="0" w:space="0" w:color="auto"/>
            <w:right w:val="none" w:sz="0" w:space="0" w:color="auto"/>
          </w:divBdr>
        </w:div>
        <w:div w:id="1181118913">
          <w:marLeft w:val="480"/>
          <w:marRight w:val="0"/>
          <w:marTop w:val="0"/>
          <w:marBottom w:val="0"/>
          <w:divBdr>
            <w:top w:val="none" w:sz="0" w:space="0" w:color="auto"/>
            <w:left w:val="none" w:sz="0" w:space="0" w:color="auto"/>
            <w:bottom w:val="none" w:sz="0" w:space="0" w:color="auto"/>
            <w:right w:val="none" w:sz="0" w:space="0" w:color="auto"/>
          </w:divBdr>
        </w:div>
        <w:div w:id="857546566">
          <w:marLeft w:val="480"/>
          <w:marRight w:val="0"/>
          <w:marTop w:val="0"/>
          <w:marBottom w:val="0"/>
          <w:divBdr>
            <w:top w:val="none" w:sz="0" w:space="0" w:color="auto"/>
            <w:left w:val="none" w:sz="0" w:space="0" w:color="auto"/>
            <w:bottom w:val="none" w:sz="0" w:space="0" w:color="auto"/>
            <w:right w:val="none" w:sz="0" w:space="0" w:color="auto"/>
          </w:divBdr>
        </w:div>
        <w:div w:id="1069110904">
          <w:marLeft w:val="480"/>
          <w:marRight w:val="0"/>
          <w:marTop w:val="0"/>
          <w:marBottom w:val="0"/>
          <w:divBdr>
            <w:top w:val="none" w:sz="0" w:space="0" w:color="auto"/>
            <w:left w:val="none" w:sz="0" w:space="0" w:color="auto"/>
            <w:bottom w:val="none" w:sz="0" w:space="0" w:color="auto"/>
            <w:right w:val="none" w:sz="0" w:space="0" w:color="auto"/>
          </w:divBdr>
        </w:div>
      </w:divsChild>
    </w:div>
    <w:div w:id="1585065003">
      <w:bodyDiv w:val="1"/>
      <w:marLeft w:val="0"/>
      <w:marRight w:val="0"/>
      <w:marTop w:val="0"/>
      <w:marBottom w:val="0"/>
      <w:divBdr>
        <w:top w:val="none" w:sz="0" w:space="0" w:color="auto"/>
        <w:left w:val="none" w:sz="0" w:space="0" w:color="auto"/>
        <w:bottom w:val="none" w:sz="0" w:space="0" w:color="auto"/>
        <w:right w:val="none" w:sz="0" w:space="0" w:color="auto"/>
      </w:divBdr>
    </w:div>
    <w:div w:id="1585452899">
      <w:bodyDiv w:val="1"/>
      <w:marLeft w:val="0"/>
      <w:marRight w:val="0"/>
      <w:marTop w:val="0"/>
      <w:marBottom w:val="0"/>
      <w:divBdr>
        <w:top w:val="none" w:sz="0" w:space="0" w:color="auto"/>
        <w:left w:val="none" w:sz="0" w:space="0" w:color="auto"/>
        <w:bottom w:val="none" w:sz="0" w:space="0" w:color="auto"/>
        <w:right w:val="none" w:sz="0" w:space="0" w:color="auto"/>
      </w:divBdr>
    </w:div>
    <w:div w:id="1585527742">
      <w:bodyDiv w:val="1"/>
      <w:marLeft w:val="0"/>
      <w:marRight w:val="0"/>
      <w:marTop w:val="0"/>
      <w:marBottom w:val="0"/>
      <w:divBdr>
        <w:top w:val="none" w:sz="0" w:space="0" w:color="auto"/>
        <w:left w:val="none" w:sz="0" w:space="0" w:color="auto"/>
        <w:bottom w:val="none" w:sz="0" w:space="0" w:color="auto"/>
        <w:right w:val="none" w:sz="0" w:space="0" w:color="auto"/>
      </w:divBdr>
    </w:div>
    <w:div w:id="1585530088">
      <w:bodyDiv w:val="1"/>
      <w:marLeft w:val="0"/>
      <w:marRight w:val="0"/>
      <w:marTop w:val="0"/>
      <w:marBottom w:val="0"/>
      <w:divBdr>
        <w:top w:val="none" w:sz="0" w:space="0" w:color="auto"/>
        <w:left w:val="none" w:sz="0" w:space="0" w:color="auto"/>
        <w:bottom w:val="none" w:sz="0" w:space="0" w:color="auto"/>
        <w:right w:val="none" w:sz="0" w:space="0" w:color="auto"/>
      </w:divBdr>
    </w:div>
    <w:div w:id="1585995443">
      <w:bodyDiv w:val="1"/>
      <w:marLeft w:val="0"/>
      <w:marRight w:val="0"/>
      <w:marTop w:val="0"/>
      <w:marBottom w:val="0"/>
      <w:divBdr>
        <w:top w:val="none" w:sz="0" w:space="0" w:color="auto"/>
        <w:left w:val="none" w:sz="0" w:space="0" w:color="auto"/>
        <w:bottom w:val="none" w:sz="0" w:space="0" w:color="auto"/>
        <w:right w:val="none" w:sz="0" w:space="0" w:color="auto"/>
      </w:divBdr>
    </w:div>
    <w:div w:id="1587034080">
      <w:bodyDiv w:val="1"/>
      <w:marLeft w:val="0"/>
      <w:marRight w:val="0"/>
      <w:marTop w:val="0"/>
      <w:marBottom w:val="0"/>
      <w:divBdr>
        <w:top w:val="none" w:sz="0" w:space="0" w:color="auto"/>
        <w:left w:val="none" w:sz="0" w:space="0" w:color="auto"/>
        <w:bottom w:val="none" w:sz="0" w:space="0" w:color="auto"/>
        <w:right w:val="none" w:sz="0" w:space="0" w:color="auto"/>
      </w:divBdr>
    </w:div>
    <w:div w:id="1589273282">
      <w:bodyDiv w:val="1"/>
      <w:marLeft w:val="0"/>
      <w:marRight w:val="0"/>
      <w:marTop w:val="0"/>
      <w:marBottom w:val="0"/>
      <w:divBdr>
        <w:top w:val="none" w:sz="0" w:space="0" w:color="auto"/>
        <w:left w:val="none" w:sz="0" w:space="0" w:color="auto"/>
        <w:bottom w:val="none" w:sz="0" w:space="0" w:color="auto"/>
        <w:right w:val="none" w:sz="0" w:space="0" w:color="auto"/>
      </w:divBdr>
    </w:div>
    <w:div w:id="1590037654">
      <w:bodyDiv w:val="1"/>
      <w:marLeft w:val="0"/>
      <w:marRight w:val="0"/>
      <w:marTop w:val="0"/>
      <w:marBottom w:val="0"/>
      <w:divBdr>
        <w:top w:val="none" w:sz="0" w:space="0" w:color="auto"/>
        <w:left w:val="none" w:sz="0" w:space="0" w:color="auto"/>
        <w:bottom w:val="none" w:sz="0" w:space="0" w:color="auto"/>
        <w:right w:val="none" w:sz="0" w:space="0" w:color="auto"/>
      </w:divBdr>
    </w:div>
    <w:div w:id="1590190431">
      <w:bodyDiv w:val="1"/>
      <w:marLeft w:val="0"/>
      <w:marRight w:val="0"/>
      <w:marTop w:val="0"/>
      <w:marBottom w:val="0"/>
      <w:divBdr>
        <w:top w:val="none" w:sz="0" w:space="0" w:color="auto"/>
        <w:left w:val="none" w:sz="0" w:space="0" w:color="auto"/>
        <w:bottom w:val="none" w:sz="0" w:space="0" w:color="auto"/>
        <w:right w:val="none" w:sz="0" w:space="0" w:color="auto"/>
      </w:divBdr>
    </w:div>
    <w:div w:id="1590776957">
      <w:bodyDiv w:val="1"/>
      <w:marLeft w:val="0"/>
      <w:marRight w:val="0"/>
      <w:marTop w:val="0"/>
      <w:marBottom w:val="0"/>
      <w:divBdr>
        <w:top w:val="none" w:sz="0" w:space="0" w:color="auto"/>
        <w:left w:val="none" w:sz="0" w:space="0" w:color="auto"/>
        <w:bottom w:val="none" w:sz="0" w:space="0" w:color="auto"/>
        <w:right w:val="none" w:sz="0" w:space="0" w:color="auto"/>
      </w:divBdr>
    </w:div>
    <w:div w:id="1590850204">
      <w:bodyDiv w:val="1"/>
      <w:marLeft w:val="0"/>
      <w:marRight w:val="0"/>
      <w:marTop w:val="0"/>
      <w:marBottom w:val="0"/>
      <w:divBdr>
        <w:top w:val="none" w:sz="0" w:space="0" w:color="auto"/>
        <w:left w:val="none" w:sz="0" w:space="0" w:color="auto"/>
        <w:bottom w:val="none" w:sz="0" w:space="0" w:color="auto"/>
        <w:right w:val="none" w:sz="0" w:space="0" w:color="auto"/>
      </w:divBdr>
    </w:div>
    <w:div w:id="1592398906">
      <w:bodyDiv w:val="1"/>
      <w:marLeft w:val="0"/>
      <w:marRight w:val="0"/>
      <w:marTop w:val="0"/>
      <w:marBottom w:val="0"/>
      <w:divBdr>
        <w:top w:val="none" w:sz="0" w:space="0" w:color="auto"/>
        <w:left w:val="none" w:sz="0" w:space="0" w:color="auto"/>
        <w:bottom w:val="none" w:sz="0" w:space="0" w:color="auto"/>
        <w:right w:val="none" w:sz="0" w:space="0" w:color="auto"/>
      </w:divBdr>
    </w:div>
    <w:div w:id="1592659787">
      <w:bodyDiv w:val="1"/>
      <w:marLeft w:val="0"/>
      <w:marRight w:val="0"/>
      <w:marTop w:val="0"/>
      <w:marBottom w:val="0"/>
      <w:divBdr>
        <w:top w:val="none" w:sz="0" w:space="0" w:color="auto"/>
        <w:left w:val="none" w:sz="0" w:space="0" w:color="auto"/>
        <w:bottom w:val="none" w:sz="0" w:space="0" w:color="auto"/>
        <w:right w:val="none" w:sz="0" w:space="0" w:color="auto"/>
      </w:divBdr>
    </w:div>
    <w:div w:id="1592928731">
      <w:bodyDiv w:val="1"/>
      <w:marLeft w:val="0"/>
      <w:marRight w:val="0"/>
      <w:marTop w:val="0"/>
      <w:marBottom w:val="0"/>
      <w:divBdr>
        <w:top w:val="none" w:sz="0" w:space="0" w:color="auto"/>
        <w:left w:val="none" w:sz="0" w:space="0" w:color="auto"/>
        <w:bottom w:val="none" w:sz="0" w:space="0" w:color="auto"/>
        <w:right w:val="none" w:sz="0" w:space="0" w:color="auto"/>
      </w:divBdr>
    </w:div>
    <w:div w:id="1593276281">
      <w:bodyDiv w:val="1"/>
      <w:marLeft w:val="0"/>
      <w:marRight w:val="0"/>
      <w:marTop w:val="0"/>
      <w:marBottom w:val="0"/>
      <w:divBdr>
        <w:top w:val="none" w:sz="0" w:space="0" w:color="auto"/>
        <w:left w:val="none" w:sz="0" w:space="0" w:color="auto"/>
        <w:bottom w:val="none" w:sz="0" w:space="0" w:color="auto"/>
        <w:right w:val="none" w:sz="0" w:space="0" w:color="auto"/>
      </w:divBdr>
    </w:div>
    <w:div w:id="1593314670">
      <w:bodyDiv w:val="1"/>
      <w:marLeft w:val="0"/>
      <w:marRight w:val="0"/>
      <w:marTop w:val="0"/>
      <w:marBottom w:val="0"/>
      <w:divBdr>
        <w:top w:val="none" w:sz="0" w:space="0" w:color="auto"/>
        <w:left w:val="none" w:sz="0" w:space="0" w:color="auto"/>
        <w:bottom w:val="none" w:sz="0" w:space="0" w:color="auto"/>
        <w:right w:val="none" w:sz="0" w:space="0" w:color="auto"/>
      </w:divBdr>
    </w:div>
    <w:div w:id="1593471534">
      <w:bodyDiv w:val="1"/>
      <w:marLeft w:val="0"/>
      <w:marRight w:val="0"/>
      <w:marTop w:val="0"/>
      <w:marBottom w:val="0"/>
      <w:divBdr>
        <w:top w:val="none" w:sz="0" w:space="0" w:color="auto"/>
        <w:left w:val="none" w:sz="0" w:space="0" w:color="auto"/>
        <w:bottom w:val="none" w:sz="0" w:space="0" w:color="auto"/>
        <w:right w:val="none" w:sz="0" w:space="0" w:color="auto"/>
      </w:divBdr>
    </w:div>
    <w:div w:id="1593585518">
      <w:bodyDiv w:val="1"/>
      <w:marLeft w:val="0"/>
      <w:marRight w:val="0"/>
      <w:marTop w:val="0"/>
      <w:marBottom w:val="0"/>
      <w:divBdr>
        <w:top w:val="none" w:sz="0" w:space="0" w:color="auto"/>
        <w:left w:val="none" w:sz="0" w:space="0" w:color="auto"/>
        <w:bottom w:val="none" w:sz="0" w:space="0" w:color="auto"/>
        <w:right w:val="none" w:sz="0" w:space="0" w:color="auto"/>
      </w:divBdr>
    </w:div>
    <w:div w:id="1594243390">
      <w:bodyDiv w:val="1"/>
      <w:marLeft w:val="0"/>
      <w:marRight w:val="0"/>
      <w:marTop w:val="0"/>
      <w:marBottom w:val="0"/>
      <w:divBdr>
        <w:top w:val="none" w:sz="0" w:space="0" w:color="auto"/>
        <w:left w:val="none" w:sz="0" w:space="0" w:color="auto"/>
        <w:bottom w:val="none" w:sz="0" w:space="0" w:color="auto"/>
        <w:right w:val="none" w:sz="0" w:space="0" w:color="auto"/>
      </w:divBdr>
    </w:div>
    <w:div w:id="1594316607">
      <w:bodyDiv w:val="1"/>
      <w:marLeft w:val="0"/>
      <w:marRight w:val="0"/>
      <w:marTop w:val="0"/>
      <w:marBottom w:val="0"/>
      <w:divBdr>
        <w:top w:val="none" w:sz="0" w:space="0" w:color="auto"/>
        <w:left w:val="none" w:sz="0" w:space="0" w:color="auto"/>
        <w:bottom w:val="none" w:sz="0" w:space="0" w:color="auto"/>
        <w:right w:val="none" w:sz="0" w:space="0" w:color="auto"/>
      </w:divBdr>
    </w:div>
    <w:div w:id="1594627301">
      <w:bodyDiv w:val="1"/>
      <w:marLeft w:val="0"/>
      <w:marRight w:val="0"/>
      <w:marTop w:val="0"/>
      <w:marBottom w:val="0"/>
      <w:divBdr>
        <w:top w:val="none" w:sz="0" w:space="0" w:color="auto"/>
        <w:left w:val="none" w:sz="0" w:space="0" w:color="auto"/>
        <w:bottom w:val="none" w:sz="0" w:space="0" w:color="auto"/>
        <w:right w:val="none" w:sz="0" w:space="0" w:color="auto"/>
      </w:divBdr>
    </w:div>
    <w:div w:id="1594706038">
      <w:bodyDiv w:val="1"/>
      <w:marLeft w:val="0"/>
      <w:marRight w:val="0"/>
      <w:marTop w:val="0"/>
      <w:marBottom w:val="0"/>
      <w:divBdr>
        <w:top w:val="none" w:sz="0" w:space="0" w:color="auto"/>
        <w:left w:val="none" w:sz="0" w:space="0" w:color="auto"/>
        <w:bottom w:val="none" w:sz="0" w:space="0" w:color="auto"/>
        <w:right w:val="none" w:sz="0" w:space="0" w:color="auto"/>
      </w:divBdr>
      <w:divsChild>
        <w:div w:id="2104101977">
          <w:marLeft w:val="480"/>
          <w:marRight w:val="0"/>
          <w:marTop w:val="0"/>
          <w:marBottom w:val="0"/>
          <w:divBdr>
            <w:top w:val="none" w:sz="0" w:space="0" w:color="auto"/>
            <w:left w:val="none" w:sz="0" w:space="0" w:color="auto"/>
            <w:bottom w:val="none" w:sz="0" w:space="0" w:color="auto"/>
            <w:right w:val="none" w:sz="0" w:space="0" w:color="auto"/>
          </w:divBdr>
        </w:div>
        <w:div w:id="997731132">
          <w:marLeft w:val="480"/>
          <w:marRight w:val="0"/>
          <w:marTop w:val="0"/>
          <w:marBottom w:val="0"/>
          <w:divBdr>
            <w:top w:val="none" w:sz="0" w:space="0" w:color="auto"/>
            <w:left w:val="none" w:sz="0" w:space="0" w:color="auto"/>
            <w:bottom w:val="none" w:sz="0" w:space="0" w:color="auto"/>
            <w:right w:val="none" w:sz="0" w:space="0" w:color="auto"/>
          </w:divBdr>
        </w:div>
        <w:div w:id="1153259418">
          <w:marLeft w:val="480"/>
          <w:marRight w:val="0"/>
          <w:marTop w:val="0"/>
          <w:marBottom w:val="0"/>
          <w:divBdr>
            <w:top w:val="none" w:sz="0" w:space="0" w:color="auto"/>
            <w:left w:val="none" w:sz="0" w:space="0" w:color="auto"/>
            <w:bottom w:val="none" w:sz="0" w:space="0" w:color="auto"/>
            <w:right w:val="none" w:sz="0" w:space="0" w:color="auto"/>
          </w:divBdr>
        </w:div>
        <w:div w:id="1340349201">
          <w:marLeft w:val="480"/>
          <w:marRight w:val="0"/>
          <w:marTop w:val="0"/>
          <w:marBottom w:val="0"/>
          <w:divBdr>
            <w:top w:val="none" w:sz="0" w:space="0" w:color="auto"/>
            <w:left w:val="none" w:sz="0" w:space="0" w:color="auto"/>
            <w:bottom w:val="none" w:sz="0" w:space="0" w:color="auto"/>
            <w:right w:val="none" w:sz="0" w:space="0" w:color="auto"/>
          </w:divBdr>
        </w:div>
        <w:div w:id="2014187278">
          <w:marLeft w:val="480"/>
          <w:marRight w:val="0"/>
          <w:marTop w:val="0"/>
          <w:marBottom w:val="0"/>
          <w:divBdr>
            <w:top w:val="none" w:sz="0" w:space="0" w:color="auto"/>
            <w:left w:val="none" w:sz="0" w:space="0" w:color="auto"/>
            <w:bottom w:val="none" w:sz="0" w:space="0" w:color="auto"/>
            <w:right w:val="none" w:sz="0" w:space="0" w:color="auto"/>
          </w:divBdr>
        </w:div>
        <w:div w:id="712123607">
          <w:marLeft w:val="480"/>
          <w:marRight w:val="0"/>
          <w:marTop w:val="0"/>
          <w:marBottom w:val="0"/>
          <w:divBdr>
            <w:top w:val="none" w:sz="0" w:space="0" w:color="auto"/>
            <w:left w:val="none" w:sz="0" w:space="0" w:color="auto"/>
            <w:bottom w:val="none" w:sz="0" w:space="0" w:color="auto"/>
            <w:right w:val="none" w:sz="0" w:space="0" w:color="auto"/>
          </w:divBdr>
        </w:div>
        <w:div w:id="1362853309">
          <w:marLeft w:val="480"/>
          <w:marRight w:val="0"/>
          <w:marTop w:val="0"/>
          <w:marBottom w:val="0"/>
          <w:divBdr>
            <w:top w:val="none" w:sz="0" w:space="0" w:color="auto"/>
            <w:left w:val="none" w:sz="0" w:space="0" w:color="auto"/>
            <w:bottom w:val="none" w:sz="0" w:space="0" w:color="auto"/>
            <w:right w:val="none" w:sz="0" w:space="0" w:color="auto"/>
          </w:divBdr>
        </w:div>
        <w:div w:id="1463381029">
          <w:marLeft w:val="480"/>
          <w:marRight w:val="0"/>
          <w:marTop w:val="0"/>
          <w:marBottom w:val="0"/>
          <w:divBdr>
            <w:top w:val="none" w:sz="0" w:space="0" w:color="auto"/>
            <w:left w:val="none" w:sz="0" w:space="0" w:color="auto"/>
            <w:bottom w:val="none" w:sz="0" w:space="0" w:color="auto"/>
            <w:right w:val="none" w:sz="0" w:space="0" w:color="auto"/>
          </w:divBdr>
        </w:div>
        <w:div w:id="1688285582">
          <w:marLeft w:val="480"/>
          <w:marRight w:val="0"/>
          <w:marTop w:val="0"/>
          <w:marBottom w:val="0"/>
          <w:divBdr>
            <w:top w:val="none" w:sz="0" w:space="0" w:color="auto"/>
            <w:left w:val="none" w:sz="0" w:space="0" w:color="auto"/>
            <w:bottom w:val="none" w:sz="0" w:space="0" w:color="auto"/>
            <w:right w:val="none" w:sz="0" w:space="0" w:color="auto"/>
          </w:divBdr>
        </w:div>
        <w:div w:id="534466670">
          <w:marLeft w:val="480"/>
          <w:marRight w:val="0"/>
          <w:marTop w:val="0"/>
          <w:marBottom w:val="0"/>
          <w:divBdr>
            <w:top w:val="none" w:sz="0" w:space="0" w:color="auto"/>
            <w:left w:val="none" w:sz="0" w:space="0" w:color="auto"/>
            <w:bottom w:val="none" w:sz="0" w:space="0" w:color="auto"/>
            <w:right w:val="none" w:sz="0" w:space="0" w:color="auto"/>
          </w:divBdr>
        </w:div>
        <w:div w:id="836187585">
          <w:marLeft w:val="480"/>
          <w:marRight w:val="0"/>
          <w:marTop w:val="0"/>
          <w:marBottom w:val="0"/>
          <w:divBdr>
            <w:top w:val="none" w:sz="0" w:space="0" w:color="auto"/>
            <w:left w:val="none" w:sz="0" w:space="0" w:color="auto"/>
            <w:bottom w:val="none" w:sz="0" w:space="0" w:color="auto"/>
            <w:right w:val="none" w:sz="0" w:space="0" w:color="auto"/>
          </w:divBdr>
        </w:div>
        <w:div w:id="1247425218">
          <w:marLeft w:val="480"/>
          <w:marRight w:val="0"/>
          <w:marTop w:val="0"/>
          <w:marBottom w:val="0"/>
          <w:divBdr>
            <w:top w:val="none" w:sz="0" w:space="0" w:color="auto"/>
            <w:left w:val="none" w:sz="0" w:space="0" w:color="auto"/>
            <w:bottom w:val="none" w:sz="0" w:space="0" w:color="auto"/>
            <w:right w:val="none" w:sz="0" w:space="0" w:color="auto"/>
          </w:divBdr>
        </w:div>
        <w:div w:id="1542744858">
          <w:marLeft w:val="480"/>
          <w:marRight w:val="0"/>
          <w:marTop w:val="0"/>
          <w:marBottom w:val="0"/>
          <w:divBdr>
            <w:top w:val="none" w:sz="0" w:space="0" w:color="auto"/>
            <w:left w:val="none" w:sz="0" w:space="0" w:color="auto"/>
            <w:bottom w:val="none" w:sz="0" w:space="0" w:color="auto"/>
            <w:right w:val="none" w:sz="0" w:space="0" w:color="auto"/>
          </w:divBdr>
        </w:div>
        <w:div w:id="1767577899">
          <w:marLeft w:val="480"/>
          <w:marRight w:val="0"/>
          <w:marTop w:val="0"/>
          <w:marBottom w:val="0"/>
          <w:divBdr>
            <w:top w:val="none" w:sz="0" w:space="0" w:color="auto"/>
            <w:left w:val="none" w:sz="0" w:space="0" w:color="auto"/>
            <w:bottom w:val="none" w:sz="0" w:space="0" w:color="auto"/>
            <w:right w:val="none" w:sz="0" w:space="0" w:color="auto"/>
          </w:divBdr>
        </w:div>
        <w:div w:id="496771419">
          <w:marLeft w:val="480"/>
          <w:marRight w:val="0"/>
          <w:marTop w:val="0"/>
          <w:marBottom w:val="0"/>
          <w:divBdr>
            <w:top w:val="none" w:sz="0" w:space="0" w:color="auto"/>
            <w:left w:val="none" w:sz="0" w:space="0" w:color="auto"/>
            <w:bottom w:val="none" w:sz="0" w:space="0" w:color="auto"/>
            <w:right w:val="none" w:sz="0" w:space="0" w:color="auto"/>
          </w:divBdr>
        </w:div>
        <w:div w:id="981885462">
          <w:marLeft w:val="480"/>
          <w:marRight w:val="0"/>
          <w:marTop w:val="0"/>
          <w:marBottom w:val="0"/>
          <w:divBdr>
            <w:top w:val="none" w:sz="0" w:space="0" w:color="auto"/>
            <w:left w:val="none" w:sz="0" w:space="0" w:color="auto"/>
            <w:bottom w:val="none" w:sz="0" w:space="0" w:color="auto"/>
            <w:right w:val="none" w:sz="0" w:space="0" w:color="auto"/>
          </w:divBdr>
        </w:div>
        <w:div w:id="295112017">
          <w:marLeft w:val="480"/>
          <w:marRight w:val="0"/>
          <w:marTop w:val="0"/>
          <w:marBottom w:val="0"/>
          <w:divBdr>
            <w:top w:val="none" w:sz="0" w:space="0" w:color="auto"/>
            <w:left w:val="none" w:sz="0" w:space="0" w:color="auto"/>
            <w:bottom w:val="none" w:sz="0" w:space="0" w:color="auto"/>
            <w:right w:val="none" w:sz="0" w:space="0" w:color="auto"/>
          </w:divBdr>
        </w:div>
        <w:div w:id="1865168224">
          <w:marLeft w:val="480"/>
          <w:marRight w:val="0"/>
          <w:marTop w:val="0"/>
          <w:marBottom w:val="0"/>
          <w:divBdr>
            <w:top w:val="none" w:sz="0" w:space="0" w:color="auto"/>
            <w:left w:val="none" w:sz="0" w:space="0" w:color="auto"/>
            <w:bottom w:val="none" w:sz="0" w:space="0" w:color="auto"/>
            <w:right w:val="none" w:sz="0" w:space="0" w:color="auto"/>
          </w:divBdr>
        </w:div>
        <w:div w:id="942491554">
          <w:marLeft w:val="480"/>
          <w:marRight w:val="0"/>
          <w:marTop w:val="0"/>
          <w:marBottom w:val="0"/>
          <w:divBdr>
            <w:top w:val="none" w:sz="0" w:space="0" w:color="auto"/>
            <w:left w:val="none" w:sz="0" w:space="0" w:color="auto"/>
            <w:bottom w:val="none" w:sz="0" w:space="0" w:color="auto"/>
            <w:right w:val="none" w:sz="0" w:space="0" w:color="auto"/>
          </w:divBdr>
        </w:div>
        <w:div w:id="516775974">
          <w:marLeft w:val="480"/>
          <w:marRight w:val="0"/>
          <w:marTop w:val="0"/>
          <w:marBottom w:val="0"/>
          <w:divBdr>
            <w:top w:val="none" w:sz="0" w:space="0" w:color="auto"/>
            <w:left w:val="none" w:sz="0" w:space="0" w:color="auto"/>
            <w:bottom w:val="none" w:sz="0" w:space="0" w:color="auto"/>
            <w:right w:val="none" w:sz="0" w:space="0" w:color="auto"/>
          </w:divBdr>
        </w:div>
        <w:div w:id="732046201">
          <w:marLeft w:val="480"/>
          <w:marRight w:val="0"/>
          <w:marTop w:val="0"/>
          <w:marBottom w:val="0"/>
          <w:divBdr>
            <w:top w:val="none" w:sz="0" w:space="0" w:color="auto"/>
            <w:left w:val="none" w:sz="0" w:space="0" w:color="auto"/>
            <w:bottom w:val="none" w:sz="0" w:space="0" w:color="auto"/>
            <w:right w:val="none" w:sz="0" w:space="0" w:color="auto"/>
          </w:divBdr>
        </w:div>
        <w:div w:id="1491946691">
          <w:marLeft w:val="480"/>
          <w:marRight w:val="0"/>
          <w:marTop w:val="0"/>
          <w:marBottom w:val="0"/>
          <w:divBdr>
            <w:top w:val="none" w:sz="0" w:space="0" w:color="auto"/>
            <w:left w:val="none" w:sz="0" w:space="0" w:color="auto"/>
            <w:bottom w:val="none" w:sz="0" w:space="0" w:color="auto"/>
            <w:right w:val="none" w:sz="0" w:space="0" w:color="auto"/>
          </w:divBdr>
        </w:div>
        <w:div w:id="2054959387">
          <w:marLeft w:val="480"/>
          <w:marRight w:val="0"/>
          <w:marTop w:val="0"/>
          <w:marBottom w:val="0"/>
          <w:divBdr>
            <w:top w:val="none" w:sz="0" w:space="0" w:color="auto"/>
            <w:left w:val="none" w:sz="0" w:space="0" w:color="auto"/>
            <w:bottom w:val="none" w:sz="0" w:space="0" w:color="auto"/>
            <w:right w:val="none" w:sz="0" w:space="0" w:color="auto"/>
          </w:divBdr>
        </w:div>
        <w:div w:id="2007240119">
          <w:marLeft w:val="480"/>
          <w:marRight w:val="0"/>
          <w:marTop w:val="0"/>
          <w:marBottom w:val="0"/>
          <w:divBdr>
            <w:top w:val="none" w:sz="0" w:space="0" w:color="auto"/>
            <w:left w:val="none" w:sz="0" w:space="0" w:color="auto"/>
            <w:bottom w:val="none" w:sz="0" w:space="0" w:color="auto"/>
            <w:right w:val="none" w:sz="0" w:space="0" w:color="auto"/>
          </w:divBdr>
        </w:div>
        <w:div w:id="584459935">
          <w:marLeft w:val="480"/>
          <w:marRight w:val="0"/>
          <w:marTop w:val="0"/>
          <w:marBottom w:val="0"/>
          <w:divBdr>
            <w:top w:val="none" w:sz="0" w:space="0" w:color="auto"/>
            <w:left w:val="none" w:sz="0" w:space="0" w:color="auto"/>
            <w:bottom w:val="none" w:sz="0" w:space="0" w:color="auto"/>
            <w:right w:val="none" w:sz="0" w:space="0" w:color="auto"/>
          </w:divBdr>
        </w:div>
        <w:div w:id="825437492">
          <w:marLeft w:val="480"/>
          <w:marRight w:val="0"/>
          <w:marTop w:val="0"/>
          <w:marBottom w:val="0"/>
          <w:divBdr>
            <w:top w:val="none" w:sz="0" w:space="0" w:color="auto"/>
            <w:left w:val="none" w:sz="0" w:space="0" w:color="auto"/>
            <w:bottom w:val="none" w:sz="0" w:space="0" w:color="auto"/>
            <w:right w:val="none" w:sz="0" w:space="0" w:color="auto"/>
          </w:divBdr>
        </w:div>
        <w:div w:id="913785423">
          <w:marLeft w:val="480"/>
          <w:marRight w:val="0"/>
          <w:marTop w:val="0"/>
          <w:marBottom w:val="0"/>
          <w:divBdr>
            <w:top w:val="none" w:sz="0" w:space="0" w:color="auto"/>
            <w:left w:val="none" w:sz="0" w:space="0" w:color="auto"/>
            <w:bottom w:val="none" w:sz="0" w:space="0" w:color="auto"/>
            <w:right w:val="none" w:sz="0" w:space="0" w:color="auto"/>
          </w:divBdr>
        </w:div>
        <w:div w:id="1603029263">
          <w:marLeft w:val="480"/>
          <w:marRight w:val="0"/>
          <w:marTop w:val="0"/>
          <w:marBottom w:val="0"/>
          <w:divBdr>
            <w:top w:val="none" w:sz="0" w:space="0" w:color="auto"/>
            <w:left w:val="none" w:sz="0" w:space="0" w:color="auto"/>
            <w:bottom w:val="none" w:sz="0" w:space="0" w:color="auto"/>
            <w:right w:val="none" w:sz="0" w:space="0" w:color="auto"/>
          </w:divBdr>
        </w:div>
        <w:div w:id="1734768130">
          <w:marLeft w:val="480"/>
          <w:marRight w:val="0"/>
          <w:marTop w:val="0"/>
          <w:marBottom w:val="0"/>
          <w:divBdr>
            <w:top w:val="none" w:sz="0" w:space="0" w:color="auto"/>
            <w:left w:val="none" w:sz="0" w:space="0" w:color="auto"/>
            <w:bottom w:val="none" w:sz="0" w:space="0" w:color="auto"/>
            <w:right w:val="none" w:sz="0" w:space="0" w:color="auto"/>
          </w:divBdr>
        </w:div>
        <w:div w:id="1428111951">
          <w:marLeft w:val="480"/>
          <w:marRight w:val="0"/>
          <w:marTop w:val="0"/>
          <w:marBottom w:val="0"/>
          <w:divBdr>
            <w:top w:val="none" w:sz="0" w:space="0" w:color="auto"/>
            <w:left w:val="none" w:sz="0" w:space="0" w:color="auto"/>
            <w:bottom w:val="none" w:sz="0" w:space="0" w:color="auto"/>
            <w:right w:val="none" w:sz="0" w:space="0" w:color="auto"/>
          </w:divBdr>
        </w:div>
      </w:divsChild>
    </w:div>
    <w:div w:id="1594901908">
      <w:bodyDiv w:val="1"/>
      <w:marLeft w:val="0"/>
      <w:marRight w:val="0"/>
      <w:marTop w:val="0"/>
      <w:marBottom w:val="0"/>
      <w:divBdr>
        <w:top w:val="none" w:sz="0" w:space="0" w:color="auto"/>
        <w:left w:val="none" w:sz="0" w:space="0" w:color="auto"/>
        <w:bottom w:val="none" w:sz="0" w:space="0" w:color="auto"/>
        <w:right w:val="none" w:sz="0" w:space="0" w:color="auto"/>
      </w:divBdr>
    </w:div>
    <w:div w:id="1595937564">
      <w:bodyDiv w:val="1"/>
      <w:marLeft w:val="0"/>
      <w:marRight w:val="0"/>
      <w:marTop w:val="0"/>
      <w:marBottom w:val="0"/>
      <w:divBdr>
        <w:top w:val="none" w:sz="0" w:space="0" w:color="auto"/>
        <w:left w:val="none" w:sz="0" w:space="0" w:color="auto"/>
        <w:bottom w:val="none" w:sz="0" w:space="0" w:color="auto"/>
        <w:right w:val="none" w:sz="0" w:space="0" w:color="auto"/>
      </w:divBdr>
    </w:div>
    <w:div w:id="1596473691">
      <w:bodyDiv w:val="1"/>
      <w:marLeft w:val="0"/>
      <w:marRight w:val="0"/>
      <w:marTop w:val="0"/>
      <w:marBottom w:val="0"/>
      <w:divBdr>
        <w:top w:val="none" w:sz="0" w:space="0" w:color="auto"/>
        <w:left w:val="none" w:sz="0" w:space="0" w:color="auto"/>
        <w:bottom w:val="none" w:sz="0" w:space="0" w:color="auto"/>
        <w:right w:val="none" w:sz="0" w:space="0" w:color="auto"/>
      </w:divBdr>
    </w:div>
    <w:div w:id="1596478554">
      <w:bodyDiv w:val="1"/>
      <w:marLeft w:val="0"/>
      <w:marRight w:val="0"/>
      <w:marTop w:val="0"/>
      <w:marBottom w:val="0"/>
      <w:divBdr>
        <w:top w:val="none" w:sz="0" w:space="0" w:color="auto"/>
        <w:left w:val="none" w:sz="0" w:space="0" w:color="auto"/>
        <w:bottom w:val="none" w:sz="0" w:space="0" w:color="auto"/>
        <w:right w:val="none" w:sz="0" w:space="0" w:color="auto"/>
      </w:divBdr>
      <w:divsChild>
        <w:div w:id="1164127889">
          <w:marLeft w:val="480"/>
          <w:marRight w:val="0"/>
          <w:marTop w:val="0"/>
          <w:marBottom w:val="0"/>
          <w:divBdr>
            <w:top w:val="none" w:sz="0" w:space="0" w:color="auto"/>
            <w:left w:val="none" w:sz="0" w:space="0" w:color="auto"/>
            <w:bottom w:val="none" w:sz="0" w:space="0" w:color="auto"/>
            <w:right w:val="none" w:sz="0" w:space="0" w:color="auto"/>
          </w:divBdr>
        </w:div>
        <w:div w:id="2037195375">
          <w:marLeft w:val="480"/>
          <w:marRight w:val="0"/>
          <w:marTop w:val="0"/>
          <w:marBottom w:val="0"/>
          <w:divBdr>
            <w:top w:val="none" w:sz="0" w:space="0" w:color="auto"/>
            <w:left w:val="none" w:sz="0" w:space="0" w:color="auto"/>
            <w:bottom w:val="none" w:sz="0" w:space="0" w:color="auto"/>
            <w:right w:val="none" w:sz="0" w:space="0" w:color="auto"/>
          </w:divBdr>
        </w:div>
        <w:div w:id="16466704">
          <w:marLeft w:val="480"/>
          <w:marRight w:val="0"/>
          <w:marTop w:val="0"/>
          <w:marBottom w:val="0"/>
          <w:divBdr>
            <w:top w:val="none" w:sz="0" w:space="0" w:color="auto"/>
            <w:left w:val="none" w:sz="0" w:space="0" w:color="auto"/>
            <w:bottom w:val="none" w:sz="0" w:space="0" w:color="auto"/>
            <w:right w:val="none" w:sz="0" w:space="0" w:color="auto"/>
          </w:divBdr>
        </w:div>
        <w:div w:id="1639338344">
          <w:marLeft w:val="480"/>
          <w:marRight w:val="0"/>
          <w:marTop w:val="0"/>
          <w:marBottom w:val="0"/>
          <w:divBdr>
            <w:top w:val="none" w:sz="0" w:space="0" w:color="auto"/>
            <w:left w:val="none" w:sz="0" w:space="0" w:color="auto"/>
            <w:bottom w:val="none" w:sz="0" w:space="0" w:color="auto"/>
            <w:right w:val="none" w:sz="0" w:space="0" w:color="auto"/>
          </w:divBdr>
        </w:div>
        <w:div w:id="415706468">
          <w:marLeft w:val="480"/>
          <w:marRight w:val="0"/>
          <w:marTop w:val="0"/>
          <w:marBottom w:val="0"/>
          <w:divBdr>
            <w:top w:val="none" w:sz="0" w:space="0" w:color="auto"/>
            <w:left w:val="none" w:sz="0" w:space="0" w:color="auto"/>
            <w:bottom w:val="none" w:sz="0" w:space="0" w:color="auto"/>
            <w:right w:val="none" w:sz="0" w:space="0" w:color="auto"/>
          </w:divBdr>
        </w:div>
        <w:div w:id="1604679493">
          <w:marLeft w:val="480"/>
          <w:marRight w:val="0"/>
          <w:marTop w:val="0"/>
          <w:marBottom w:val="0"/>
          <w:divBdr>
            <w:top w:val="none" w:sz="0" w:space="0" w:color="auto"/>
            <w:left w:val="none" w:sz="0" w:space="0" w:color="auto"/>
            <w:bottom w:val="none" w:sz="0" w:space="0" w:color="auto"/>
            <w:right w:val="none" w:sz="0" w:space="0" w:color="auto"/>
          </w:divBdr>
        </w:div>
        <w:div w:id="753405508">
          <w:marLeft w:val="480"/>
          <w:marRight w:val="0"/>
          <w:marTop w:val="0"/>
          <w:marBottom w:val="0"/>
          <w:divBdr>
            <w:top w:val="none" w:sz="0" w:space="0" w:color="auto"/>
            <w:left w:val="none" w:sz="0" w:space="0" w:color="auto"/>
            <w:bottom w:val="none" w:sz="0" w:space="0" w:color="auto"/>
            <w:right w:val="none" w:sz="0" w:space="0" w:color="auto"/>
          </w:divBdr>
        </w:div>
        <w:div w:id="1575699207">
          <w:marLeft w:val="480"/>
          <w:marRight w:val="0"/>
          <w:marTop w:val="0"/>
          <w:marBottom w:val="0"/>
          <w:divBdr>
            <w:top w:val="none" w:sz="0" w:space="0" w:color="auto"/>
            <w:left w:val="none" w:sz="0" w:space="0" w:color="auto"/>
            <w:bottom w:val="none" w:sz="0" w:space="0" w:color="auto"/>
            <w:right w:val="none" w:sz="0" w:space="0" w:color="auto"/>
          </w:divBdr>
        </w:div>
        <w:div w:id="2048793061">
          <w:marLeft w:val="480"/>
          <w:marRight w:val="0"/>
          <w:marTop w:val="0"/>
          <w:marBottom w:val="0"/>
          <w:divBdr>
            <w:top w:val="none" w:sz="0" w:space="0" w:color="auto"/>
            <w:left w:val="none" w:sz="0" w:space="0" w:color="auto"/>
            <w:bottom w:val="none" w:sz="0" w:space="0" w:color="auto"/>
            <w:right w:val="none" w:sz="0" w:space="0" w:color="auto"/>
          </w:divBdr>
        </w:div>
        <w:div w:id="1789470955">
          <w:marLeft w:val="480"/>
          <w:marRight w:val="0"/>
          <w:marTop w:val="0"/>
          <w:marBottom w:val="0"/>
          <w:divBdr>
            <w:top w:val="none" w:sz="0" w:space="0" w:color="auto"/>
            <w:left w:val="none" w:sz="0" w:space="0" w:color="auto"/>
            <w:bottom w:val="none" w:sz="0" w:space="0" w:color="auto"/>
            <w:right w:val="none" w:sz="0" w:space="0" w:color="auto"/>
          </w:divBdr>
        </w:div>
        <w:div w:id="1228104500">
          <w:marLeft w:val="480"/>
          <w:marRight w:val="0"/>
          <w:marTop w:val="0"/>
          <w:marBottom w:val="0"/>
          <w:divBdr>
            <w:top w:val="none" w:sz="0" w:space="0" w:color="auto"/>
            <w:left w:val="none" w:sz="0" w:space="0" w:color="auto"/>
            <w:bottom w:val="none" w:sz="0" w:space="0" w:color="auto"/>
            <w:right w:val="none" w:sz="0" w:space="0" w:color="auto"/>
          </w:divBdr>
        </w:div>
        <w:div w:id="1815634341">
          <w:marLeft w:val="480"/>
          <w:marRight w:val="0"/>
          <w:marTop w:val="0"/>
          <w:marBottom w:val="0"/>
          <w:divBdr>
            <w:top w:val="none" w:sz="0" w:space="0" w:color="auto"/>
            <w:left w:val="none" w:sz="0" w:space="0" w:color="auto"/>
            <w:bottom w:val="none" w:sz="0" w:space="0" w:color="auto"/>
            <w:right w:val="none" w:sz="0" w:space="0" w:color="auto"/>
          </w:divBdr>
        </w:div>
        <w:div w:id="639262045">
          <w:marLeft w:val="480"/>
          <w:marRight w:val="0"/>
          <w:marTop w:val="0"/>
          <w:marBottom w:val="0"/>
          <w:divBdr>
            <w:top w:val="none" w:sz="0" w:space="0" w:color="auto"/>
            <w:left w:val="none" w:sz="0" w:space="0" w:color="auto"/>
            <w:bottom w:val="none" w:sz="0" w:space="0" w:color="auto"/>
            <w:right w:val="none" w:sz="0" w:space="0" w:color="auto"/>
          </w:divBdr>
        </w:div>
        <w:div w:id="1419407112">
          <w:marLeft w:val="480"/>
          <w:marRight w:val="0"/>
          <w:marTop w:val="0"/>
          <w:marBottom w:val="0"/>
          <w:divBdr>
            <w:top w:val="none" w:sz="0" w:space="0" w:color="auto"/>
            <w:left w:val="none" w:sz="0" w:space="0" w:color="auto"/>
            <w:bottom w:val="none" w:sz="0" w:space="0" w:color="auto"/>
            <w:right w:val="none" w:sz="0" w:space="0" w:color="auto"/>
          </w:divBdr>
        </w:div>
        <w:div w:id="1110664823">
          <w:marLeft w:val="480"/>
          <w:marRight w:val="0"/>
          <w:marTop w:val="0"/>
          <w:marBottom w:val="0"/>
          <w:divBdr>
            <w:top w:val="none" w:sz="0" w:space="0" w:color="auto"/>
            <w:left w:val="none" w:sz="0" w:space="0" w:color="auto"/>
            <w:bottom w:val="none" w:sz="0" w:space="0" w:color="auto"/>
            <w:right w:val="none" w:sz="0" w:space="0" w:color="auto"/>
          </w:divBdr>
        </w:div>
        <w:div w:id="211507679">
          <w:marLeft w:val="480"/>
          <w:marRight w:val="0"/>
          <w:marTop w:val="0"/>
          <w:marBottom w:val="0"/>
          <w:divBdr>
            <w:top w:val="none" w:sz="0" w:space="0" w:color="auto"/>
            <w:left w:val="none" w:sz="0" w:space="0" w:color="auto"/>
            <w:bottom w:val="none" w:sz="0" w:space="0" w:color="auto"/>
            <w:right w:val="none" w:sz="0" w:space="0" w:color="auto"/>
          </w:divBdr>
        </w:div>
        <w:div w:id="1972010725">
          <w:marLeft w:val="480"/>
          <w:marRight w:val="0"/>
          <w:marTop w:val="0"/>
          <w:marBottom w:val="0"/>
          <w:divBdr>
            <w:top w:val="none" w:sz="0" w:space="0" w:color="auto"/>
            <w:left w:val="none" w:sz="0" w:space="0" w:color="auto"/>
            <w:bottom w:val="none" w:sz="0" w:space="0" w:color="auto"/>
            <w:right w:val="none" w:sz="0" w:space="0" w:color="auto"/>
          </w:divBdr>
        </w:div>
        <w:div w:id="1048846792">
          <w:marLeft w:val="480"/>
          <w:marRight w:val="0"/>
          <w:marTop w:val="0"/>
          <w:marBottom w:val="0"/>
          <w:divBdr>
            <w:top w:val="none" w:sz="0" w:space="0" w:color="auto"/>
            <w:left w:val="none" w:sz="0" w:space="0" w:color="auto"/>
            <w:bottom w:val="none" w:sz="0" w:space="0" w:color="auto"/>
            <w:right w:val="none" w:sz="0" w:space="0" w:color="auto"/>
          </w:divBdr>
        </w:div>
        <w:div w:id="2094038870">
          <w:marLeft w:val="480"/>
          <w:marRight w:val="0"/>
          <w:marTop w:val="0"/>
          <w:marBottom w:val="0"/>
          <w:divBdr>
            <w:top w:val="none" w:sz="0" w:space="0" w:color="auto"/>
            <w:left w:val="none" w:sz="0" w:space="0" w:color="auto"/>
            <w:bottom w:val="none" w:sz="0" w:space="0" w:color="auto"/>
            <w:right w:val="none" w:sz="0" w:space="0" w:color="auto"/>
          </w:divBdr>
        </w:div>
        <w:div w:id="1021784838">
          <w:marLeft w:val="480"/>
          <w:marRight w:val="0"/>
          <w:marTop w:val="0"/>
          <w:marBottom w:val="0"/>
          <w:divBdr>
            <w:top w:val="none" w:sz="0" w:space="0" w:color="auto"/>
            <w:left w:val="none" w:sz="0" w:space="0" w:color="auto"/>
            <w:bottom w:val="none" w:sz="0" w:space="0" w:color="auto"/>
            <w:right w:val="none" w:sz="0" w:space="0" w:color="auto"/>
          </w:divBdr>
        </w:div>
        <w:div w:id="1935556066">
          <w:marLeft w:val="480"/>
          <w:marRight w:val="0"/>
          <w:marTop w:val="0"/>
          <w:marBottom w:val="0"/>
          <w:divBdr>
            <w:top w:val="none" w:sz="0" w:space="0" w:color="auto"/>
            <w:left w:val="none" w:sz="0" w:space="0" w:color="auto"/>
            <w:bottom w:val="none" w:sz="0" w:space="0" w:color="auto"/>
            <w:right w:val="none" w:sz="0" w:space="0" w:color="auto"/>
          </w:divBdr>
        </w:div>
        <w:div w:id="826357026">
          <w:marLeft w:val="480"/>
          <w:marRight w:val="0"/>
          <w:marTop w:val="0"/>
          <w:marBottom w:val="0"/>
          <w:divBdr>
            <w:top w:val="none" w:sz="0" w:space="0" w:color="auto"/>
            <w:left w:val="none" w:sz="0" w:space="0" w:color="auto"/>
            <w:bottom w:val="none" w:sz="0" w:space="0" w:color="auto"/>
            <w:right w:val="none" w:sz="0" w:space="0" w:color="auto"/>
          </w:divBdr>
        </w:div>
        <w:div w:id="2093744834">
          <w:marLeft w:val="480"/>
          <w:marRight w:val="0"/>
          <w:marTop w:val="0"/>
          <w:marBottom w:val="0"/>
          <w:divBdr>
            <w:top w:val="none" w:sz="0" w:space="0" w:color="auto"/>
            <w:left w:val="none" w:sz="0" w:space="0" w:color="auto"/>
            <w:bottom w:val="none" w:sz="0" w:space="0" w:color="auto"/>
            <w:right w:val="none" w:sz="0" w:space="0" w:color="auto"/>
          </w:divBdr>
        </w:div>
        <w:div w:id="1664553318">
          <w:marLeft w:val="480"/>
          <w:marRight w:val="0"/>
          <w:marTop w:val="0"/>
          <w:marBottom w:val="0"/>
          <w:divBdr>
            <w:top w:val="none" w:sz="0" w:space="0" w:color="auto"/>
            <w:left w:val="none" w:sz="0" w:space="0" w:color="auto"/>
            <w:bottom w:val="none" w:sz="0" w:space="0" w:color="auto"/>
            <w:right w:val="none" w:sz="0" w:space="0" w:color="auto"/>
          </w:divBdr>
        </w:div>
        <w:div w:id="75132419">
          <w:marLeft w:val="480"/>
          <w:marRight w:val="0"/>
          <w:marTop w:val="0"/>
          <w:marBottom w:val="0"/>
          <w:divBdr>
            <w:top w:val="none" w:sz="0" w:space="0" w:color="auto"/>
            <w:left w:val="none" w:sz="0" w:space="0" w:color="auto"/>
            <w:bottom w:val="none" w:sz="0" w:space="0" w:color="auto"/>
            <w:right w:val="none" w:sz="0" w:space="0" w:color="auto"/>
          </w:divBdr>
        </w:div>
        <w:div w:id="463352277">
          <w:marLeft w:val="480"/>
          <w:marRight w:val="0"/>
          <w:marTop w:val="0"/>
          <w:marBottom w:val="0"/>
          <w:divBdr>
            <w:top w:val="none" w:sz="0" w:space="0" w:color="auto"/>
            <w:left w:val="none" w:sz="0" w:space="0" w:color="auto"/>
            <w:bottom w:val="none" w:sz="0" w:space="0" w:color="auto"/>
            <w:right w:val="none" w:sz="0" w:space="0" w:color="auto"/>
          </w:divBdr>
        </w:div>
        <w:div w:id="1283611296">
          <w:marLeft w:val="480"/>
          <w:marRight w:val="0"/>
          <w:marTop w:val="0"/>
          <w:marBottom w:val="0"/>
          <w:divBdr>
            <w:top w:val="none" w:sz="0" w:space="0" w:color="auto"/>
            <w:left w:val="none" w:sz="0" w:space="0" w:color="auto"/>
            <w:bottom w:val="none" w:sz="0" w:space="0" w:color="auto"/>
            <w:right w:val="none" w:sz="0" w:space="0" w:color="auto"/>
          </w:divBdr>
        </w:div>
        <w:div w:id="1442650959">
          <w:marLeft w:val="480"/>
          <w:marRight w:val="0"/>
          <w:marTop w:val="0"/>
          <w:marBottom w:val="0"/>
          <w:divBdr>
            <w:top w:val="none" w:sz="0" w:space="0" w:color="auto"/>
            <w:left w:val="none" w:sz="0" w:space="0" w:color="auto"/>
            <w:bottom w:val="none" w:sz="0" w:space="0" w:color="auto"/>
            <w:right w:val="none" w:sz="0" w:space="0" w:color="auto"/>
          </w:divBdr>
        </w:div>
        <w:div w:id="1159275684">
          <w:marLeft w:val="480"/>
          <w:marRight w:val="0"/>
          <w:marTop w:val="0"/>
          <w:marBottom w:val="0"/>
          <w:divBdr>
            <w:top w:val="none" w:sz="0" w:space="0" w:color="auto"/>
            <w:left w:val="none" w:sz="0" w:space="0" w:color="auto"/>
            <w:bottom w:val="none" w:sz="0" w:space="0" w:color="auto"/>
            <w:right w:val="none" w:sz="0" w:space="0" w:color="auto"/>
          </w:divBdr>
        </w:div>
        <w:div w:id="871844110">
          <w:marLeft w:val="480"/>
          <w:marRight w:val="0"/>
          <w:marTop w:val="0"/>
          <w:marBottom w:val="0"/>
          <w:divBdr>
            <w:top w:val="none" w:sz="0" w:space="0" w:color="auto"/>
            <w:left w:val="none" w:sz="0" w:space="0" w:color="auto"/>
            <w:bottom w:val="none" w:sz="0" w:space="0" w:color="auto"/>
            <w:right w:val="none" w:sz="0" w:space="0" w:color="auto"/>
          </w:divBdr>
        </w:div>
        <w:div w:id="821698136">
          <w:marLeft w:val="480"/>
          <w:marRight w:val="0"/>
          <w:marTop w:val="0"/>
          <w:marBottom w:val="0"/>
          <w:divBdr>
            <w:top w:val="none" w:sz="0" w:space="0" w:color="auto"/>
            <w:left w:val="none" w:sz="0" w:space="0" w:color="auto"/>
            <w:bottom w:val="none" w:sz="0" w:space="0" w:color="auto"/>
            <w:right w:val="none" w:sz="0" w:space="0" w:color="auto"/>
          </w:divBdr>
        </w:div>
        <w:div w:id="861671674">
          <w:marLeft w:val="480"/>
          <w:marRight w:val="0"/>
          <w:marTop w:val="0"/>
          <w:marBottom w:val="0"/>
          <w:divBdr>
            <w:top w:val="none" w:sz="0" w:space="0" w:color="auto"/>
            <w:left w:val="none" w:sz="0" w:space="0" w:color="auto"/>
            <w:bottom w:val="none" w:sz="0" w:space="0" w:color="auto"/>
            <w:right w:val="none" w:sz="0" w:space="0" w:color="auto"/>
          </w:divBdr>
        </w:div>
      </w:divsChild>
    </w:div>
    <w:div w:id="1596549984">
      <w:bodyDiv w:val="1"/>
      <w:marLeft w:val="0"/>
      <w:marRight w:val="0"/>
      <w:marTop w:val="0"/>
      <w:marBottom w:val="0"/>
      <w:divBdr>
        <w:top w:val="none" w:sz="0" w:space="0" w:color="auto"/>
        <w:left w:val="none" w:sz="0" w:space="0" w:color="auto"/>
        <w:bottom w:val="none" w:sz="0" w:space="0" w:color="auto"/>
        <w:right w:val="none" w:sz="0" w:space="0" w:color="auto"/>
      </w:divBdr>
    </w:div>
    <w:div w:id="1596983479">
      <w:bodyDiv w:val="1"/>
      <w:marLeft w:val="0"/>
      <w:marRight w:val="0"/>
      <w:marTop w:val="0"/>
      <w:marBottom w:val="0"/>
      <w:divBdr>
        <w:top w:val="none" w:sz="0" w:space="0" w:color="auto"/>
        <w:left w:val="none" w:sz="0" w:space="0" w:color="auto"/>
        <w:bottom w:val="none" w:sz="0" w:space="0" w:color="auto"/>
        <w:right w:val="none" w:sz="0" w:space="0" w:color="auto"/>
      </w:divBdr>
    </w:div>
    <w:div w:id="1597056889">
      <w:bodyDiv w:val="1"/>
      <w:marLeft w:val="0"/>
      <w:marRight w:val="0"/>
      <w:marTop w:val="0"/>
      <w:marBottom w:val="0"/>
      <w:divBdr>
        <w:top w:val="none" w:sz="0" w:space="0" w:color="auto"/>
        <w:left w:val="none" w:sz="0" w:space="0" w:color="auto"/>
        <w:bottom w:val="none" w:sz="0" w:space="0" w:color="auto"/>
        <w:right w:val="none" w:sz="0" w:space="0" w:color="auto"/>
      </w:divBdr>
    </w:div>
    <w:div w:id="1597246591">
      <w:bodyDiv w:val="1"/>
      <w:marLeft w:val="0"/>
      <w:marRight w:val="0"/>
      <w:marTop w:val="0"/>
      <w:marBottom w:val="0"/>
      <w:divBdr>
        <w:top w:val="none" w:sz="0" w:space="0" w:color="auto"/>
        <w:left w:val="none" w:sz="0" w:space="0" w:color="auto"/>
        <w:bottom w:val="none" w:sz="0" w:space="0" w:color="auto"/>
        <w:right w:val="none" w:sz="0" w:space="0" w:color="auto"/>
      </w:divBdr>
    </w:div>
    <w:div w:id="1597593878">
      <w:bodyDiv w:val="1"/>
      <w:marLeft w:val="0"/>
      <w:marRight w:val="0"/>
      <w:marTop w:val="0"/>
      <w:marBottom w:val="0"/>
      <w:divBdr>
        <w:top w:val="none" w:sz="0" w:space="0" w:color="auto"/>
        <w:left w:val="none" w:sz="0" w:space="0" w:color="auto"/>
        <w:bottom w:val="none" w:sz="0" w:space="0" w:color="auto"/>
        <w:right w:val="none" w:sz="0" w:space="0" w:color="auto"/>
      </w:divBdr>
    </w:div>
    <w:div w:id="1598712940">
      <w:bodyDiv w:val="1"/>
      <w:marLeft w:val="0"/>
      <w:marRight w:val="0"/>
      <w:marTop w:val="0"/>
      <w:marBottom w:val="0"/>
      <w:divBdr>
        <w:top w:val="none" w:sz="0" w:space="0" w:color="auto"/>
        <w:left w:val="none" w:sz="0" w:space="0" w:color="auto"/>
        <w:bottom w:val="none" w:sz="0" w:space="0" w:color="auto"/>
        <w:right w:val="none" w:sz="0" w:space="0" w:color="auto"/>
      </w:divBdr>
    </w:div>
    <w:div w:id="1599364854">
      <w:bodyDiv w:val="1"/>
      <w:marLeft w:val="0"/>
      <w:marRight w:val="0"/>
      <w:marTop w:val="0"/>
      <w:marBottom w:val="0"/>
      <w:divBdr>
        <w:top w:val="none" w:sz="0" w:space="0" w:color="auto"/>
        <w:left w:val="none" w:sz="0" w:space="0" w:color="auto"/>
        <w:bottom w:val="none" w:sz="0" w:space="0" w:color="auto"/>
        <w:right w:val="none" w:sz="0" w:space="0" w:color="auto"/>
      </w:divBdr>
    </w:div>
    <w:div w:id="1599438380">
      <w:bodyDiv w:val="1"/>
      <w:marLeft w:val="0"/>
      <w:marRight w:val="0"/>
      <w:marTop w:val="0"/>
      <w:marBottom w:val="0"/>
      <w:divBdr>
        <w:top w:val="none" w:sz="0" w:space="0" w:color="auto"/>
        <w:left w:val="none" w:sz="0" w:space="0" w:color="auto"/>
        <w:bottom w:val="none" w:sz="0" w:space="0" w:color="auto"/>
        <w:right w:val="none" w:sz="0" w:space="0" w:color="auto"/>
      </w:divBdr>
      <w:divsChild>
        <w:div w:id="740833727">
          <w:marLeft w:val="480"/>
          <w:marRight w:val="0"/>
          <w:marTop w:val="0"/>
          <w:marBottom w:val="0"/>
          <w:divBdr>
            <w:top w:val="none" w:sz="0" w:space="0" w:color="auto"/>
            <w:left w:val="none" w:sz="0" w:space="0" w:color="auto"/>
            <w:bottom w:val="none" w:sz="0" w:space="0" w:color="auto"/>
            <w:right w:val="none" w:sz="0" w:space="0" w:color="auto"/>
          </w:divBdr>
        </w:div>
        <w:div w:id="1882282511">
          <w:marLeft w:val="480"/>
          <w:marRight w:val="0"/>
          <w:marTop w:val="0"/>
          <w:marBottom w:val="0"/>
          <w:divBdr>
            <w:top w:val="none" w:sz="0" w:space="0" w:color="auto"/>
            <w:left w:val="none" w:sz="0" w:space="0" w:color="auto"/>
            <w:bottom w:val="none" w:sz="0" w:space="0" w:color="auto"/>
            <w:right w:val="none" w:sz="0" w:space="0" w:color="auto"/>
          </w:divBdr>
        </w:div>
        <w:div w:id="378284232">
          <w:marLeft w:val="480"/>
          <w:marRight w:val="0"/>
          <w:marTop w:val="0"/>
          <w:marBottom w:val="0"/>
          <w:divBdr>
            <w:top w:val="none" w:sz="0" w:space="0" w:color="auto"/>
            <w:left w:val="none" w:sz="0" w:space="0" w:color="auto"/>
            <w:bottom w:val="none" w:sz="0" w:space="0" w:color="auto"/>
            <w:right w:val="none" w:sz="0" w:space="0" w:color="auto"/>
          </w:divBdr>
        </w:div>
        <w:div w:id="87697140">
          <w:marLeft w:val="480"/>
          <w:marRight w:val="0"/>
          <w:marTop w:val="0"/>
          <w:marBottom w:val="0"/>
          <w:divBdr>
            <w:top w:val="none" w:sz="0" w:space="0" w:color="auto"/>
            <w:left w:val="none" w:sz="0" w:space="0" w:color="auto"/>
            <w:bottom w:val="none" w:sz="0" w:space="0" w:color="auto"/>
            <w:right w:val="none" w:sz="0" w:space="0" w:color="auto"/>
          </w:divBdr>
        </w:div>
        <w:div w:id="2056735728">
          <w:marLeft w:val="480"/>
          <w:marRight w:val="0"/>
          <w:marTop w:val="0"/>
          <w:marBottom w:val="0"/>
          <w:divBdr>
            <w:top w:val="none" w:sz="0" w:space="0" w:color="auto"/>
            <w:left w:val="none" w:sz="0" w:space="0" w:color="auto"/>
            <w:bottom w:val="none" w:sz="0" w:space="0" w:color="auto"/>
            <w:right w:val="none" w:sz="0" w:space="0" w:color="auto"/>
          </w:divBdr>
        </w:div>
        <w:div w:id="1583683373">
          <w:marLeft w:val="480"/>
          <w:marRight w:val="0"/>
          <w:marTop w:val="0"/>
          <w:marBottom w:val="0"/>
          <w:divBdr>
            <w:top w:val="none" w:sz="0" w:space="0" w:color="auto"/>
            <w:left w:val="none" w:sz="0" w:space="0" w:color="auto"/>
            <w:bottom w:val="none" w:sz="0" w:space="0" w:color="auto"/>
            <w:right w:val="none" w:sz="0" w:space="0" w:color="auto"/>
          </w:divBdr>
        </w:div>
        <w:div w:id="973409212">
          <w:marLeft w:val="480"/>
          <w:marRight w:val="0"/>
          <w:marTop w:val="0"/>
          <w:marBottom w:val="0"/>
          <w:divBdr>
            <w:top w:val="none" w:sz="0" w:space="0" w:color="auto"/>
            <w:left w:val="none" w:sz="0" w:space="0" w:color="auto"/>
            <w:bottom w:val="none" w:sz="0" w:space="0" w:color="auto"/>
            <w:right w:val="none" w:sz="0" w:space="0" w:color="auto"/>
          </w:divBdr>
        </w:div>
        <w:div w:id="708452077">
          <w:marLeft w:val="480"/>
          <w:marRight w:val="0"/>
          <w:marTop w:val="0"/>
          <w:marBottom w:val="0"/>
          <w:divBdr>
            <w:top w:val="none" w:sz="0" w:space="0" w:color="auto"/>
            <w:left w:val="none" w:sz="0" w:space="0" w:color="auto"/>
            <w:bottom w:val="none" w:sz="0" w:space="0" w:color="auto"/>
            <w:right w:val="none" w:sz="0" w:space="0" w:color="auto"/>
          </w:divBdr>
        </w:div>
        <w:div w:id="2103186607">
          <w:marLeft w:val="480"/>
          <w:marRight w:val="0"/>
          <w:marTop w:val="0"/>
          <w:marBottom w:val="0"/>
          <w:divBdr>
            <w:top w:val="none" w:sz="0" w:space="0" w:color="auto"/>
            <w:left w:val="none" w:sz="0" w:space="0" w:color="auto"/>
            <w:bottom w:val="none" w:sz="0" w:space="0" w:color="auto"/>
            <w:right w:val="none" w:sz="0" w:space="0" w:color="auto"/>
          </w:divBdr>
        </w:div>
        <w:div w:id="2106000541">
          <w:marLeft w:val="480"/>
          <w:marRight w:val="0"/>
          <w:marTop w:val="0"/>
          <w:marBottom w:val="0"/>
          <w:divBdr>
            <w:top w:val="none" w:sz="0" w:space="0" w:color="auto"/>
            <w:left w:val="none" w:sz="0" w:space="0" w:color="auto"/>
            <w:bottom w:val="none" w:sz="0" w:space="0" w:color="auto"/>
            <w:right w:val="none" w:sz="0" w:space="0" w:color="auto"/>
          </w:divBdr>
        </w:div>
        <w:div w:id="186910337">
          <w:marLeft w:val="480"/>
          <w:marRight w:val="0"/>
          <w:marTop w:val="0"/>
          <w:marBottom w:val="0"/>
          <w:divBdr>
            <w:top w:val="none" w:sz="0" w:space="0" w:color="auto"/>
            <w:left w:val="none" w:sz="0" w:space="0" w:color="auto"/>
            <w:bottom w:val="none" w:sz="0" w:space="0" w:color="auto"/>
            <w:right w:val="none" w:sz="0" w:space="0" w:color="auto"/>
          </w:divBdr>
        </w:div>
        <w:div w:id="514659634">
          <w:marLeft w:val="480"/>
          <w:marRight w:val="0"/>
          <w:marTop w:val="0"/>
          <w:marBottom w:val="0"/>
          <w:divBdr>
            <w:top w:val="none" w:sz="0" w:space="0" w:color="auto"/>
            <w:left w:val="none" w:sz="0" w:space="0" w:color="auto"/>
            <w:bottom w:val="none" w:sz="0" w:space="0" w:color="auto"/>
            <w:right w:val="none" w:sz="0" w:space="0" w:color="auto"/>
          </w:divBdr>
        </w:div>
        <w:div w:id="671492010">
          <w:marLeft w:val="480"/>
          <w:marRight w:val="0"/>
          <w:marTop w:val="0"/>
          <w:marBottom w:val="0"/>
          <w:divBdr>
            <w:top w:val="none" w:sz="0" w:space="0" w:color="auto"/>
            <w:left w:val="none" w:sz="0" w:space="0" w:color="auto"/>
            <w:bottom w:val="none" w:sz="0" w:space="0" w:color="auto"/>
            <w:right w:val="none" w:sz="0" w:space="0" w:color="auto"/>
          </w:divBdr>
        </w:div>
        <w:div w:id="1201699165">
          <w:marLeft w:val="480"/>
          <w:marRight w:val="0"/>
          <w:marTop w:val="0"/>
          <w:marBottom w:val="0"/>
          <w:divBdr>
            <w:top w:val="none" w:sz="0" w:space="0" w:color="auto"/>
            <w:left w:val="none" w:sz="0" w:space="0" w:color="auto"/>
            <w:bottom w:val="none" w:sz="0" w:space="0" w:color="auto"/>
            <w:right w:val="none" w:sz="0" w:space="0" w:color="auto"/>
          </w:divBdr>
        </w:div>
        <w:div w:id="327370133">
          <w:marLeft w:val="480"/>
          <w:marRight w:val="0"/>
          <w:marTop w:val="0"/>
          <w:marBottom w:val="0"/>
          <w:divBdr>
            <w:top w:val="none" w:sz="0" w:space="0" w:color="auto"/>
            <w:left w:val="none" w:sz="0" w:space="0" w:color="auto"/>
            <w:bottom w:val="none" w:sz="0" w:space="0" w:color="auto"/>
            <w:right w:val="none" w:sz="0" w:space="0" w:color="auto"/>
          </w:divBdr>
        </w:div>
        <w:div w:id="1988053278">
          <w:marLeft w:val="480"/>
          <w:marRight w:val="0"/>
          <w:marTop w:val="0"/>
          <w:marBottom w:val="0"/>
          <w:divBdr>
            <w:top w:val="none" w:sz="0" w:space="0" w:color="auto"/>
            <w:left w:val="none" w:sz="0" w:space="0" w:color="auto"/>
            <w:bottom w:val="none" w:sz="0" w:space="0" w:color="auto"/>
            <w:right w:val="none" w:sz="0" w:space="0" w:color="auto"/>
          </w:divBdr>
        </w:div>
        <w:div w:id="354574578">
          <w:marLeft w:val="480"/>
          <w:marRight w:val="0"/>
          <w:marTop w:val="0"/>
          <w:marBottom w:val="0"/>
          <w:divBdr>
            <w:top w:val="none" w:sz="0" w:space="0" w:color="auto"/>
            <w:left w:val="none" w:sz="0" w:space="0" w:color="auto"/>
            <w:bottom w:val="none" w:sz="0" w:space="0" w:color="auto"/>
            <w:right w:val="none" w:sz="0" w:space="0" w:color="auto"/>
          </w:divBdr>
        </w:div>
        <w:div w:id="1522740939">
          <w:marLeft w:val="480"/>
          <w:marRight w:val="0"/>
          <w:marTop w:val="0"/>
          <w:marBottom w:val="0"/>
          <w:divBdr>
            <w:top w:val="none" w:sz="0" w:space="0" w:color="auto"/>
            <w:left w:val="none" w:sz="0" w:space="0" w:color="auto"/>
            <w:bottom w:val="none" w:sz="0" w:space="0" w:color="auto"/>
            <w:right w:val="none" w:sz="0" w:space="0" w:color="auto"/>
          </w:divBdr>
        </w:div>
        <w:div w:id="756099187">
          <w:marLeft w:val="480"/>
          <w:marRight w:val="0"/>
          <w:marTop w:val="0"/>
          <w:marBottom w:val="0"/>
          <w:divBdr>
            <w:top w:val="none" w:sz="0" w:space="0" w:color="auto"/>
            <w:left w:val="none" w:sz="0" w:space="0" w:color="auto"/>
            <w:bottom w:val="none" w:sz="0" w:space="0" w:color="auto"/>
            <w:right w:val="none" w:sz="0" w:space="0" w:color="auto"/>
          </w:divBdr>
        </w:div>
        <w:div w:id="1678652764">
          <w:marLeft w:val="480"/>
          <w:marRight w:val="0"/>
          <w:marTop w:val="0"/>
          <w:marBottom w:val="0"/>
          <w:divBdr>
            <w:top w:val="none" w:sz="0" w:space="0" w:color="auto"/>
            <w:left w:val="none" w:sz="0" w:space="0" w:color="auto"/>
            <w:bottom w:val="none" w:sz="0" w:space="0" w:color="auto"/>
            <w:right w:val="none" w:sz="0" w:space="0" w:color="auto"/>
          </w:divBdr>
        </w:div>
        <w:div w:id="433400654">
          <w:marLeft w:val="480"/>
          <w:marRight w:val="0"/>
          <w:marTop w:val="0"/>
          <w:marBottom w:val="0"/>
          <w:divBdr>
            <w:top w:val="none" w:sz="0" w:space="0" w:color="auto"/>
            <w:left w:val="none" w:sz="0" w:space="0" w:color="auto"/>
            <w:bottom w:val="none" w:sz="0" w:space="0" w:color="auto"/>
            <w:right w:val="none" w:sz="0" w:space="0" w:color="auto"/>
          </w:divBdr>
        </w:div>
        <w:div w:id="1536851843">
          <w:marLeft w:val="480"/>
          <w:marRight w:val="0"/>
          <w:marTop w:val="0"/>
          <w:marBottom w:val="0"/>
          <w:divBdr>
            <w:top w:val="none" w:sz="0" w:space="0" w:color="auto"/>
            <w:left w:val="none" w:sz="0" w:space="0" w:color="auto"/>
            <w:bottom w:val="none" w:sz="0" w:space="0" w:color="auto"/>
            <w:right w:val="none" w:sz="0" w:space="0" w:color="auto"/>
          </w:divBdr>
        </w:div>
        <w:div w:id="1963271188">
          <w:marLeft w:val="480"/>
          <w:marRight w:val="0"/>
          <w:marTop w:val="0"/>
          <w:marBottom w:val="0"/>
          <w:divBdr>
            <w:top w:val="none" w:sz="0" w:space="0" w:color="auto"/>
            <w:left w:val="none" w:sz="0" w:space="0" w:color="auto"/>
            <w:bottom w:val="none" w:sz="0" w:space="0" w:color="auto"/>
            <w:right w:val="none" w:sz="0" w:space="0" w:color="auto"/>
          </w:divBdr>
        </w:div>
        <w:div w:id="611011934">
          <w:marLeft w:val="480"/>
          <w:marRight w:val="0"/>
          <w:marTop w:val="0"/>
          <w:marBottom w:val="0"/>
          <w:divBdr>
            <w:top w:val="none" w:sz="0" w:space="0" w:color="auto"/>
            <w:left w:val="none" w:sz="0" w:space="0" w:color="auto"/>
            <w:bottom w:val="none" w:sz="0" w:space="0" w:color="auto"/>
            <w:right w:val="none" w:sz="0" w:space="0" w:color="auto"/>
          </w:divBdr>
        </w:div>
        <w:div w:id="753092539">
          <w:marLeft w:val="480"/>
          <w:marRight w:val="0"/>
          <w:marTop w:val="0"/>
          <w:marBottom w:val="0"/>
          <w:divBdr>
            <w:top w:val="none" w:sz="0" w:space="0" w:color="auto"/>
            <w:left w:val="none" w:sz="0" w:space="0" w:color="auto"/>
            <w:bottom w:val="none" w:sz="0" w:space="0" w:color="auto"/>
            <w:right w:val="none" w:sz="0" w:space="0" w:color="auto"/>
          </w:divBdr>
        </w:div>
        <w:div w:id="1579242112">
          <w:marLeft w:val="480"/>
          <w:marRight w:val="0"/>
          <w:marTop w:val="0"/>
          <w:marBottom w:val="0"/>
          <w:divBdr>
            <w:top w:val="none" w:sz="0" w:space="0" w:color="auto"/>
            <w:left w:val="none" w:sz="0" w:space="0" w:color="auto"/>
            <w:bottom w:val="none" w:sz="0" w:space="0" w:color="auto"/>
            <w:right w:val="none" w:sz="0" w:space="0" w:color="auto"/>
          </w:divBdr>
        </w:div>
        <w:div w:id="683744581">
          <w:marLeft w:val="480"/>
          <w:marRight w:val="0"/>
          <w:marTop w:val="0"/>
          <w:marBottom w:val="0"/>
          <w:divBdr>
            <w:top w:val="none" w:sz="0" w:space="0" w:color="auto"/>
            <w:left w:val="none" w:sz="0" w:space="0" w:color="auto"/>
            <w:bottom w:val="none" w:sz="0" w:space="0" w:color="auto"/>
            <w:right w:val="none" w:sz="0" w:space="0" w:color="auto"/>
          </w:divBdr>
        </w:div>
      </w:divsChild>
    </w:div>
    <w:div w:id="1599949021">
      <w:bodyDiv w:val="1"/>
      <w:marLeft w:val="0"/>
      <w:marRight w:val="0"/>
      <w:marTop w:val="0"/>
      <w:marBottom w:val="0"/>
      <w:divBdr>
        <w:top w:val="none" w:sz="0" w:space="0" w:color="auto"/>
        <w:left w:val="none" w:sz="0" w:space="0" w:color="auto"/>
        <w:bottom w:val="none" w:sz="0" w:space="0" w:color="auto"/>
        <w:right w:val="none" w:sz="0" w:space="0" w:color="auto"/>
      </w:divBdr>
    </w:div>
    <w:div w:id="1600019054">
      <w:bodyDiv w:val="1"/>
      <w:marLeft w:val="0"/>
      <w:marRight w:val="0"/>
      <w:marTop w:val="0"/>
      <w:marBottom w:val="0"/>
      <w:divBdr>
        <w:top w:val="none" w:sz="0" w:space="0" w:color="auto"/>
        <w:left w:val="none" w:sz="0" w:space="0" w:color="auto"/>
        <w:bottom w:val="none" w:sz="0" w:space="0" w:color="auto"/>
        <w:right w:val="none" w:sz="0" w:space="0" w:color="auto"/>
      </w:divBdr>
    </w:div>
    <w:div w:id="1601328671">
      <w:bodyDiv w:val="1"/>
      <w:marLeft w:val="0"/>
      <w:marRight w:val="0"/>
      <w:marTop w:val="0"/>
      <w:marBottom w:val="0"/>
      <w:divBdr>
        <w:top w:val="none" w:sz="0" w:space="0" w:color="auto"/>
        <w:left w:val="none" w:sz="0" w:space="0" w:color="auto"/>
        <w:bottom w:val="none" w:sz="0" w:space="0" w:color="auto"/>
        <w:right w:val="none" w:sz="0" w:space="0" w:color="auto"/>
      </w:divBdr>
    </w:div>
    <w:div w:id="1601714990">
      <w:bodyDiv w:val="1"/>
      <w:marLeft w:val="0"/>
      <w:marRight w:val="0"/>
      <w:marTop w:val="0"/>
      <w:marBottom w:val="0"/>
      <w:divBdr>
        <w:top w:val="none" w:sz="0" w:space="0" w:color="auto"/>
        <w:left w:val="none" w:sz="0" w:space="0" w:color="auto"/>
        <w:bottom w:val="none" w:sz="0" w:space="0" w:color="auto"/>
        <w:right w:val="none" w:sz="0" w:space="0" w:color="auto"/>
      </w:divBdr>
    </w:div>
    <w:div w:id="1602033230">
      <w:bodyDiv w:val="1"/>
      <w:marLeft w:val="0"/>
      <w:marRight w:val="0"/>
      <w:marTop w:val="0"/>
      <w:marBottom w:val="0"/>
      <w:divBdr>
        <w:top w:val="none" w:sz="0" w:space="0" w:color="auto"/>
        <w:left w:val="none" w:sz="0" w:space="0" w:color="auto"/>
        <w:bottom w:val="none" w:sz="0" w:space="0" w:color="auto"/>
        <w:right w:val="none" w:sz="0" w:space="0" w:color="auto"/>
      </w:divBdr>
    </w:div>
    <w:div w:id="1604141933">
      <w:bodyDiv w:val="1"/>
      <w:marLeft w:val="0"/>
      <w:marRight w:val="0"/>
      <w:marTop w:val="0"/>
      <w:marBottom w:val="0"/>
      <w:divBdr>
        <w:top w:val="none" w:sz="0" w:space="0" w:color="auto"/>
        <w:left w:val="none" w:sz="0" w:space="0" w:color="auto"/>
        <w:bottom w:val="none" w:sz="0" w:space="0" w:color="auto"/>
        <w:right w:val="none" w:sz="0" w:space="0" w:color="auto"/>
      </w:divBdr>
    </w:div>
    <w:div w:id="1604264775">
      <w:bodyDiv w:val="1"/>
      <w:marLeft w:val="0"/>
      <w:marRight w:val="0"/>
      <w:marTop w:val="0"/>
      <w:marBottom w:val="0"/>
      <w:divBdr>
        <w:top w:val="none" w:sz="0" w:space="0" w:color="auto"/>
        <w:left w:val="none" w:sz="0" w:space="0" w:color="auto"/>
        <w:bottom w:val="none" w:sz="0" w:space="0" w:color="auto"/>
        <w:right w:val="none" w:sz="0" w:space="0" w:color="auto"/>
      </w:divBdr>
    </w:div>
    <w:div w:id="1604798426">
      <w:bodyDiv w:val="1"/>
      <w:marLeft w:val="0"/>
      <w:marRight w:val="0"/>
      <w:marTop w:val="0"/>
      <w:marBottom w:val="0"/>
      <w:divBdr>
        <w:top w:val="none" w:sz="0" w:space="0" w:color="auto"/>
        <w:left w:val="none" w:sz="0" w:space="0" w:color="auto"/>
        <w:bottom w:val="none" w:sz="0" w:space="0" w:color="auto"/>
        <w:right w:val="none" w:sz="0" w:space="0" w:color="auto"/>
      </w:divBdr>
    </w:div>
    <w:div w:id="1604922735">
      <w:bodyDiv w:val="1"/>
      <w:marLeft w:val="0"/>
      <w:marRight w:val="0"/>
      <w:marTop w:val="0"/>
      <w:marBottom w:val="0"/>
      <w:divBdr>
        <w:top w:val="none" w:sz="0" w:space="0" w:color="auto"/>
        <w:left w:val="none" w:sz="0" w:space="0" w:color="auto"/>
        <w:bottom w:val="none" w:sz="0" w:space="0" w:color="auto"/>
        <w:right w:val="none" w:sz="0" w:space="0" w:color="auto"/>
      </w:divBdr>
    </w:div>
    <w:div w:id="1605265700">
      <w:bodyDiv w:val="1"/>
      <w:marLeft w:val="0"/>
      <w:marRight w:val="0"/>
      <w:marTop w:val="0"/>
      <w:marBottom w:val="0"/>
      <w:divBdr>
        <w:top w:val="none" w:sz="0" w:space="0" w:color="auto"/>
        <w:left w:val="none" w:sz="0" w:space="0" w:color="auto"/>
        <w:bottom w:val="none" w:sz="0" w:space="0" w:color="auto"/>
        <w:right w:val="none" w:sz="0" w:space="0" w:color="auto"/>
      </w:divBdr>
    </w:div>
    <w:div w:id="1605460934">
      <w:bodyDiv w:val="1"/>
      <w:marLeft w:val="0"/>
      <w:marRight w:val="0"/>
      <w:marTop w:val="0"/>
      <w:marBottom w:val="0"/>
      <w:divBdr>
        <w:top w:val="none" w:sz="0" w:space="0" w:color="auto"/>
        <w:left w:val="none" w:sz="0" w:space="0" w:color="auto"/>
        <w:bottom w:val="none" w:sz="0" w:space="0" w:color="auto"/>
        <w:right w:val="none" w:sz="0" w:space="0" w:color="auto"/>
      </w:divBdr>
    </w:div>
    <w:div w:id="1605721602">
      <w:bodyDiv w:val="1"/>
      <w:marLeft w:val="0"/>
      <w:marRight w:val="0"/>
      <w:marTop w:val="0"/>
      <w:marBottom w:val="0"/>
      <w:divBdr>
        <w:top w:val="none" w:sz="0" w:space="0" w:color="auto"/>
        <w:left w:val="none" w:sz="0" w:space="0" w:color="auto"/>
        <w:bottom w:val="none" w:sz="0" w:space="0" w:color="auto"/>
        <w:right w:val="none" w:sz="0" w:space="0" w:color="auto"/>
      </w:divBdr>
    </w:div>
    <w:div w:id="1605769482">
      <w:bodyDiv w:val="1"/>
      <w:marLeft w:val="0"/>
      <w:marRight w:val="0"/>
      <w:marTop w:val="0"/>
      <w:marBottom w:val="0"/>
      <w:divBdr>
        <w:top w:val="none" w:sz="0" w:space="0" w:color="auto"/>
        <w:left w:val="none" w:sz="0" w:space="0" w:color="auto"/>
        <w:bottom w:val="none" w:sz="0" w:space="0" w:color="auto"/>
        <w:right w:val="none" w:sz="0" w:space="0" w:color="auto"/>
      </w:divBdr>
    </w:div>
    <w:div w:id="1606771875">
      <w:bodyDiv w:val="1"/>
      <w:marLeft w:val="0"/>
      <w:marRight w:val="0"/>
      <w:marTop w:val="0"/>
      <w:marBottom w:val="0"/>
      <w:divBdr>
        <w:top w:val="none" w:sz="0" w:space="0" w:color="auto"/>
        <w:left w:val="none" w:sz="0" w:space="0" w:color="auto"/>
        <w:bottom w:val="none" w:sz="0" w:space="0" w:color="auto"/>
        <w:right w:val="none" w:sz="0" w:space="0" w:color="auto"/>
      </w:divBdr>
    </w:div>
    <w:div w:id="1607226412">
      <w:bodyDiv w:val="1"/>
      <w:marLeft w:val="0"/>
      <w:marRight w:val="0"/>
      <w:marTop w:val="0"/>
      <w:marBottom w:val="0"/>
      <w:divBdr>
        <w:top w:val="none" w:sz="0" w:space="0" w:color="auto"/>
        <w:left w:val="none" w:sz="0" w:space="0" w:color="auto"/>
        <w:bottom w:val="none" w:sz="0" w:space="0" w:color="auto"/>
        <w:right w:val="none" w:sz="0" w:space="0" w:color="auto"/>
      </w:divBdr>
    </w:div>
    <w:div w:id="1607539827">
      <w:bodyDiv w:val="1"/>
      <w:marLeft w:val="0"/>
      <w:marRight w:val="0"/>
      <w:marTop w:val="0"/>
      <w:marBottom w:val="0"/>
      <w:divBdr>
        <w:top w:val="none" w:sz="0" w:space="0" w:color="auto"/>
        <w:left w:val="none" w:sz="0" w:space="0" w:color="auto"/>
        <w:bottom w:val="none" w:sz="0" w:space="0" w:color="auto"/>
        <w:right w:val="none" w:sz="0" w:space="0" w:color="auto"/>
      </w:divBdr>
    </w:div>
    <w:div w:id="1609505296">
      <w:bodyDiv w:val="1"/>
      <w:marLeft w:val="0"/>
      <w:marRight w:val="0"/>
      <w:marTop w:val="0"/>
      <w:marBottom w:val="0"/>
      <w:divBdr>
        <w:top w:val="none" w:sz="0" w:space="0" w:color="auto"/>
        <w:left w:val="none" w:sz="0" w:space="0" w:color="auto"/>
        <w:bottom w:val="none" w:sz="0" w:space="0" w:color="auto"/>
        <w:right w:val="none" w:sz="0" w:space="0" w:color="auto"/>
      </w:divBdr>
    </w:div>
    <w:div w:id="1609583799">
      <w:bodyDiv w:val="1"/>
      <w:marLeft w:val="0"/>
      <w:marRight w:val="0"/>
      <w:marTop w:val="0"/>
      <w:marBottom w:val="0"/>
      <w:divBdr>
        <w:top w:val="none" w:sz="0" w:space="0" w:color="auto"/>
        <w:left w:val="none" w:sz="0" w:space="0" w:color="auto"/>
        <w:bottom w:val="none" w:sz="0" w:space="0" w:color="auto"/>
        <w:right w:val="none" w:sz="0" w:space="0" w:color="auto"/>
      </w:divBdr>
    </w:div>
    <w:div w:id="1610622966">
      <w:bodyDiv w:val="1"/>
      <w:marLeft w:val="0"/>
      <w:marRight w:val="0"/>
      <w:marTop w:val="0"/>
      <w:marBottom w:val="0"/>
      <w:divBdr>
        <w:top w:val="none" w:sz="0" w:space="0" w:color="auto"/>
        <w:left w:val="none" w:sz="0" w:space="0" w:color="auto"/>
        <w:bottom w:val="none" w:sz="0" w:space="0" w:color="auto"/>
        <w:right w:val="none" w:sz="0" w:space="0" w:color="auto"/>
      </w:divBdr>
    </w:div>
    <w:div w:id="1610962949">
      <w:bodyDiv w:val="1"/>
      <w:marLeft w:val="0"/>
      <w:marRight w:val="0"/>
      <w:marTop w:val="0"/>
      <w:marBottom w:val="0"/>
      <w:divBdr>
        <w:top w:val="none" w:sz="0" w:space="0" w:color="auto"/>
        <w:left w:val="none" w:sz="0" w:space="0" w:color="auto"/>
        <w:bottom w:val="none" w:sz="0" w:space="0" w:color="auto"/>
        <w:right w:val="none" w:sz="0" w:space="0" w:color="auto"/>
      </w:divBdr>
    </w:div>
    <w:div w:id="1611007454">
      <w:bodyDiv w:val="1"/>
      <w:marLeft w:val="0"/>
      <w:marRight w:val="0"/>
      <w:marTop w:val="0"/>
      <w:marBottom w:val="0"/>
      <w:divBdr>
        <w:top w:val="none" w:sz="0" w:space="0" w:color="auto"/>
        <w:left w:val="none" w:sz="0" w:space="0" w:color="auto"/>
        <w:bottom w:val="none" w:sz="0" w:space="0" w:color="auto"/>
        <w:right w:val="none" w:sz="0" w:space="0" w:color="auto"/>
      </w:divBdr>
    </w:div>
    <w:div w:id="1611165619">
      <w:bodyDiv w:val="1"/>
      <w:marLeft w:val="0"/>
      <w:marRight w:val="0"/>
      <w:marTop w:val="0"/>
      <w:marBottom w:val="0"/>
      <w:divBdr>
        <w:top w:val="none" w:sz="0" w:space="0" w:color="auto"/>
        <w:left w:val="none" w:sz="0" w:space="0" w:color="auto"/>
        <w:bottom w:val="none" w:sz="0" w:space="0" w:color="auto"/>
        <w:right w:val="none" w:sz="0" w:space="0" w:color="auto"/>
      </w:divBdr>
    </w:div>
    <w:div w:id="1611469719">
      <w:bodyDiv w:val="1"/>
      <w:marLeft w:val="0"/>
      <w:marRight w:val="0"/>
      <w:marTop w:val="0"/>
      <w:marBottom w:val="0"/>
      <w:divBdr>
        <w:top w:val="none" w:sz="0" w:space="0" w:color="auto"/>
        <w:left w:val="none" w:sz="0" w:space="0" w:color="auto"/>
        <w:bottom w:val="none" w:sz="0" w:space="0" w:color="auto"/>
        <w:right w:val="none" w:sz="0" w:space="0" w:color="auto"/>
      </w:divBdr>
    </w:div>
    <w:div w:id="1611545260">
      <w:bodyDiv w:val="1"/>
      <w:marLeft w:val="0"/>
      <w:marRight w:val="0"/>
      <w:marTop w:val="0"/>
      <w:marBottom w:val="0"/>
      <w:divBdr>
        <w:top w:val="none" w:sz="0" w:space="0" w:color="auto"/>
        <w:left w:val="none" w:sz="0" w:space="0" w:color="auto"/>
        <w:bottom w:val="none" w:sz="0" w:space="0" w:color="auto"/>
        <w:right w:val="none" w:sz="0" w:space="0" w:color="auto"/>
      </w:divBdr>
    </w:div>
    <w:div w:id="1612397111">
      <w:bodyDiv w:val="1"/>
      <w:marLeft w:val="0"/>
      <w:marRight w:val="0"/>
      <w:marTop w:val="0"/>
      <w:marBottom w:val="0"/>
      <w:divBdr>
        <w:top w:val="none" w:sz="0" w:space="0" w:color="auto"/>
        <w:left w:val="none" w:sz="0" w:space="0" w:color="auto"/>
        <w:bottom w:val="none" w:sz="0" w:space="0" w:color="auto"/>
        <w:right w:val="none" w:sz="0" w:space="0" w:color="auto"/>
      </w:divBdr>
    </w:div>
    <w:div w:id="1612543955">
      <w:bodyDiv w:val="1"/>
      <w:marLeft w:val="0"/>
      <w:marRight w:val="0"/>
      <w:marTop w:val="0"/>
      <w:marBottom w:val="0"/>
      <w:divBdr>
        <w:top w:val="none" w:sz="0" w:space="0" w:color="auto"/>
        <w:left w:val="none" w:sz="0" w:space="0" w:color="auto"/>
        <w:bottom w:val="none" w:sz="0" w:space="0" w:color="auto"/>
        <w:right w:val="none" w:sz="0" w:space="0" w:color="auto"/>
      </w:divBdr>
    </w:div>
    <w:div w:id="1613055213">
      <w:bodyDiv w:val="1"/>
      <w:marLeft w:val="0"/>
      <w:marRight w:val="0"/>
      <w:marTop w:val="0"/>
      <w:marBottom w:val="0"/>
      <w:divBdr>
        <w:top w:val="none" w:sz="0" w:space="0" w:color="auto"/>
        <w:left w:val="none" w:sz="0" w:space="0" w:color="auto"/>
        <w:bottom w:val="none" w:sz="0" w:space="0" w:color="auto"/>
        <w:right w:val="none" w:sz="0" w:space="0" w:color="auto"/>
      </w:divBdr>
    </w:div>
    <w:div w:id="1613585154">
      <w:bodyDiv w:val="1"/>
      <w:marLeft w:val="0"/>
      <w:marRight w:val="0"/>
      <w:marTop w:val="0"/>
      <w:marBottom w:val="0"/>
      <w:divBdr>
        <w:top w:val="none" w:sz="0" w:space="0" w:color="auto"/>
        <w:left w:val="none" w:sz="0" w:space="0" w:color="auto"/>
        <w:bottom w:val="none" w:sz="0" w:space="0" w:color="auto"/>
        <w:right w:val="none" w:sz="0" w:space="0" w:color="auto"/>
      </w:divBdr>
    </w:div>
    <w:div w:id="1614435997">
      <w:bodyDiv w:val="1"/>
      <w:marLeft w:val="0"/>
      <w:marRight w:val="0"/>
      <w:marTop w:val="0"/>
      <w:marBottom w:val="0"/>
      <w:divBdr>
        <w:top w:val="none" w:sz="0" w:space="0" w:color="auto"/>
        <w:left w:val="none" w:sz="0" w:space="0" w:color="auto"/>
        <w:bottom w:val="none" w:sz="0" w:space="0" w:color="auto"/>
        <w:right w:val="none" w:sz="0" w:space="0" w:color="auto"/>
      </w:divBdr>
    </w:div>
    <w:div w:id="1614508444">
      <w:bodyDiv w:val="1"/>
      <w:marLeft w:val="0"/>
      <w:marRight w:val="0"/>
      <w:marTop w:val="0"/>
      <w:marBottom w:val="0"/>
      <w:divBdr>
        <w:top w:val="none" w:sz="0" w:space="0" w:color="auto"/>
        <w:left w:val="none" w:sz="0" w:space="0" w:color="auto"/>
        <w:bottom w:val="none" w:sz="0" w:space="0" w:color="auto"/>
        <w:right w:val="none" w:sz="0" w:space="0" w:color="auto"/>
      </w:divBdr>
    </w:div>
    <w:div w:id="1615359023">
      <w:bodyDiv w:val="1"/>
      <w:marLeft w:val="0"/>
      <w:marRight w:val="0"/>
      <w:marTop w:val="0"/>
      <w:marBottom w:val="0"/>
      <w:divBdr>
        <w:top w:val="none" w:sz="0" w:space="0" w:color="auto"/>
        <w:left w:val="none" w:sz="0" w:space="0" w:color="auto"/>
        <w:bottom w:val="none" w:sz="0" w:space="0" w:color="auto"/>
        <w:right w:val="none" w:sz="0" w:space="0" w:color="auto"/>
      </w:divBdr>
      <w:divsChild>
        <w:div w:id="2076589406">
          <w:marLeft w:val="480"/>
          <w:marRight w:val="0"/>
          <w:marTop w:val="0"/>
          <w:marBottom w:val="0"/>
          <w:divBdr>
            <w:top w:val="none" w:sz="0" w:space="0" w:color="auto"/>
            <w:left w:val="none" w:sz="0" w:space="0" w:color="auto"/>
            <w:bottom w:val="none" w:sz="0" w:space="0" w:color="auto"/>
            <w:right w:val="none" w:sz="0" w:space="0" w:color="auto"/>
          </w:divBdr>
        </w:div>
        <w:div w:id="1655717105">
          <w:marLeft w:val="480"/>
          <w:marRight w:val="0"/>
          <w:marTop w:val="0"/>
          <w:marBottom w:val="0"/>
          <w:divBdr>
            <w:top w:val="none" w:sz="0" w:space="0" w:color="auto"/>
            <w:left w:val="none" w:sz="0" w:space="0" w:color="auto"/>
            <w:bottom w:val="none" w:sz="0" w:space="0" w:color="auto"/>
            <w:right w:val="none" w:sz="0" w:space="0" w:color="auto"/>
          </w:divBdr>
        </w:div>
        <w:div w:id="2049260232">
          <w:marLeft w:val="480"/>
          <w:marRight w:val="0"/>
          <w:marTop w:val="0"/>
          <w:marBottom w:val="0"/>
          <w:divBdr>
            <w:top w:val="none" w:sz="0" w:space="0" w:color="auto"/>
            <w:left w:val="none" w:sz="0" w:space="0" w:color="auto"/>
            <w:bottom w:val="none" w:sz="0" w:space="0" w:color="auto"/>
            <w:right w:val="none" w:sz="0" w:space="0" w:color="auto"/>
          </w:divBdr>
        </w:div>
        <w:div w:id="870649457">
          <w:marLeft w:val="480"/>
          <w:marRight w:val="0"/>
          <w:marTop w:val="0"/>
          <w:marBottom w:val="0"/>
          <w:divBdr>
            <w:top w:val="none" w:sz="0" w:space="0" w:color="auto"/>
            <w:left w:val="none" w:sz="0" w:space="0" w:color="auto"/>
            <w:bottom w:val="none" w:sz="0" w:space="0" w:color="auto"/>
            <w:right w:val="none" w:sz="0" w:space="0" w:color="auto"/>
          </w:divBdr>
        </w:div>
        <w:div w:id="264507015">
          <w:marLeft w:val="480"/>
          <w:marRight w:val="0"/>
          <w:marTop w:val="0"/>
          <w:marBottom w:val="0"/>
          <w:divBdr>
            <w:top w:val="none" w:sz="0" w:space="0" w:color="auto"/>
            <w:left w:val="none" w:sz="0" w:space="0" w:color="auto"/>
            <w:bottom w:val="none" w:sz="0" w:space="0" w:color="auto"/>
            <w:right w:val="none" w:sz="0" w:space="0" w:color="auto"/>
          </w:divBdr>
        </w:div>
        <w:div w:id="1799488585">
          <w:marLeft w:val="480"/>
          <w:marRight w:val="0"/>
          <w:marTop w:val="0"/>
          <w:marBottom w:val="0"/>
          <w:divBdr>
            <w:top w:val="none" w:sz="0" w:space="0" w:color="auto"/>
            <w:left w:val="none" w:sz="0" w:space="0" w:color="auto"/>
            <w:bottom w:val="none" w:sz="0" w:space="0" w:color="auto"/>
            <w:right w:val="none" w:sz="0" w:space="0" w:color="auto"/>
          </w:divBdr>
        </w:div>
        <w:div w:id="1982272738">
          <w:marLeft w:val="480"/>
          <w:marRight w:val="0"/>
          <w:marTop w:val="0"/>
          <w:marBottom w:val="0"/>
          <w:divBdr>
            <w:top w:val="none" w:sz="0" w:space="0" w:color="auto"/>
            <w:left w:val="none" w:sz="0" w:space="0" w:color="auto"/>
            <w:bottom w:val="none" w:sz="0" w:space="0" w:color="auto"/>
            <w:right w:val="none" w:sz="0" w:space="0" w:color="auto"/>
          </w:divBdr>
        </w:div>
        <w:div w:id="989478049">
          <w:marLeft w:val="480"/>
          <w:marRight w:val="0"/>
          <w:marTop w:val="0"/>
          <w:marBottom w:val="0"/>
          <w:divBdr>
            <w:top w:val="none" w:sz="0" w:space="0" w:color="auto"/>
            <w:left w:val="none" w:sz="0" w:space="0" w:color="auto"/>
            <w:bottom w:val="none" w:sz="0" w:space="0" w:color="auto"/>
            <w:right w:val="none" w:sz="0" w:space="0" w:color="auto"/>
          </w:divBdr>
        </w:div>
        <w:div w:id="369960870">
          <w:marLeft w:val="480"/>
          <w:marRight w:val="0"/>
          <w:marTop w:val="0"/>
          <w:marBottom w:val="0"/>
          <w:divBdr>
            <w:top w:val="none" w:sz="0" w:space="0" w:color="auto"/>
            <w:left w:val="none" w:sz="0" w:space="0" w:color="auto"/>
            <w:bottom w:val="none" w:sz="0" w:space="0" w:color="auto"/>
            <w:right w:val="none" w:sz="0" w:space="0" w:color="auto"/>
          </w:divBdr>
        </w:div>
        <w:div w:id="344984022">
          <w:marLeft w:val="480"/>
          <w:marRight w:val="0"/>
          <w:marTop w:val="0"/>
          <w:marBottom w:val="0"/>
          <w:divBdr>
            <w:top w:val="none" w:sz="0" w:space="0" w:color="auto"/>
            <w:left w:val="none" w:sz="0" w:space="0" w:color="auto"/>
            <w:bottom w:val="none" w:sz="0" w:space="0" w:color="auto"/>
            <w:right w:val="none" w:sz="0" w:space="0" w:color="auto"/>
          </w:divBdr>
        </w:div>
        <w:div w:id="1594050575">
          <w:marLeft w:val="480"/>
          <w:marRight w:val="0"/>
          <w:marTop w:val="0"/>
          <w:marBottom w:val="0"/>
          <w:divBdr>
            <w:top w:val="none" w:sz="0" w:space="0" w:color="auto"/>
            <w:left w:val="none" w:sz="0" w:space="0" w:color="auto"/>
            <w:bottom w:val="none" w:sz="0" w:space="0" w:color="auto"/>
            <w:right w:val="none" w:sz="0" w:space="0" w:color="auto"/>
          </w:divBdr>
        </w:div>
        <w:div w:id="349257767">
          <w:marLeft w:val="480"/>
          <w:marRight w:val="0"/>
          <w:marTop w:val="0"/>
          <w:marBottom w:val="0"/>
          <w:divBdr>
            <w:top w:val="none" w:sz="0" w:space="0" w:color="auto"/>
            <w:left w:val="none" w:sz="0" w:space="0" w:color="auto"/>
            <w:bottom w:val="none" w:sz="0" w:space="0" w:color="auto"/>
            <w:right w:val="none" w:sz="0" w:space="0" w:color="auto"/>
          </w:divBdr>
        </w:div>
        <w:div w:id="1012489581">
          <w:marLeft w:val="480"/>
          <w:marRight w:val="0"/>
          <w:marTop w:val="0"/>
          <w:marBottom w:val="0"/>
          <w:divBdr>
            <w:top w:val="none" w:sz="0" w:space="0" w:color="auto"/>
            <w:left w:val="none" w:sz="0" w:space="0" w:color="auto"/>
            <w:bottom w:val="none" w:sz="0" w:space="0" w:color="auto"/>
            <w:right w:val="none" w:sz="0" w:space="0" w:color="auto"/>
          </w:divBdr>
        </w:div>
        <w:div w:id="819268438">
          <w:marLeft w:val="480"/>
          <w:marRight w:val="0"/>
          <w:marTop w:val="0"/>
          <w:marBottom w:val="0"/>
          <w:divBdr>
            <w:top w:val="none" w:sz="0" w:space="0" w:color="auto"/>
            <w:left w:val="none" w:sz="0" w:space="0" w:color="auto"/>
            <w:bottom w:val="none" w:sz="0" w:space="0" w:color="auto"/>
            <w:right w:val="none" w:sz="0" w:space="0" w:color="auto"/>
          </w:divBdr>
        </w:div>
      </w:divsChild>
    </w:div>
    <w:div w:id="1615988356">
      <w:bodyDiv w:val="1"/>
      <w:marLeft w:val="0"/>
      <w:marRight w:val="0"/>
      <w:marTop w:val="0"/>
      <w:marBottom w:val="0"/>
      <w:divBdr>
        <w:top w:val="none" w:sz="0" w:space="0" w:color="auto"/>
        <w:left w:val="none" w:sz="0" w:space="0" w:color="auto"/>
        <w:bottom w:val="none" w:sz="0" w:space="0" w:color="auto"/>
        <w:right w:val="none" w:sz="0" w:space="0" w:color="auto"/>
      </w:divBdr>
    </w:div>
    <w:div w:id="1616017918">
      <w:bodyDiv w:val="1"/>
      <w:marLeft w:val="0"/>
      <w:marRight w:val="0"/>
      <w:marTop w:val="0"/>
      <w:marBottom w:val="0"/>
      <w:divBdr>
        <w:top w:val="none" w:sz="0" w:space="0" w:color="auto"/>
        <w:left w:val="none" w:sz="0" w:space="0" w:color="auto"/>
        <w:bottom w:val="none" w:sz="0" w:space="0" w:color="auto"/>
        <w:right w:val="none" w:sz="0" w:space="0" w:color="auto"/>
      </w:divBdr>
      <w:divsChild>
        <w:div w:id="1585264771">
          <w:marLeft w:val="480"/>
          <w:marRight w:val="0"/>
          <w:marTop w:val="0"/>
          <w:marBottom w:val="0"/>
          <w:divBdr>
            <w:top w:val="none" w:sz="0" w:space="0" w:color="auto"/>
            <w:left w:val="none" w:sz="0" w:space="0" w:color="auto"/>
            <w:bottom w:val="none" w:sz="0" w:space="0" w:color="auto"/>
            <w:right w:val="none" w:sz="0" w:space="0" w:color="auto"/>
          </w:divBdr>
        </w:div>
        <w:div w:id="410395172">
          <w:marLeft w:val="480"/>
          <w:marRight w:val="0"/>
          <w:marTop w:val="0"/>
          <w:marBottom w:val="0"/>
          <w:divBdr>
            <w:top w:val="none" w:sz="0" w:space="0" w:color="auto"/>
            <w:left w:val="none" w:sz="0" w:space="0" w:color="auto"/>
            <w:bottom w:val="none" w:sz="0" w:space="0" w:color="auto"/>
            <w:right w:val="none" w:sz="0" w:space="0" w:color="auto"/>
          </w:divBdr>
        </w:div>
        <w:div w:id="1119373005">
          <w:marLeft w:val="480"/>
          <w:marRight w:val="0"/>
          <w:marTop w:val="0"/>
          <w:marBottom w:val="0"/>
          <w:divBdr>
            <w:top w:val="none" w:sz="0" w:space="0" w:color="auto"/>
            <w:left w:val="none" w:sz="0" w:space="0" w:color="auto"/>
            <w:bottom w:val="none" w:sz="0" w:space="0" w:color="auto"/>
            <w:right w:val="none" w:sz="0" w:space="0" w:color="auto"/>
          </w:divBdr>
        </w:div>
        <w:div w:id="1171527231">
          <w:marLeft w:val="480"/>
          <w:marRight w:val="0"/>
          <w:marTop w:val="0"/>
          <w:marBottom w:val="0"/>
          <w:divBdr>
            <w:top w:val="none" w:sz="0" w:space="0" w:color="auto"/>
            <w:left w:val="none" w:sz="0" w:space="0" w:color="auto"/>
            <w:bottom w:val="none" w:sz="0" w:space="0" w:color="auto"/>
            <w:right w:val="none" w:sz="0" w:space="0" w:color="auto"/>
          </w:divBdr>
        </w:div>
        <w:div w:id="2084600554">
          <w:marLeft w:val="480"/>
          <w:marRight w:val="0"/>
          <w:marTop w:val="0"/>
          <w:marBottom w:val="0"/>
          <w:divBdr>
            <w:top w:val="none" w:sz="0" w:space="0" w:color="auto"/>
            <w:left w:val="none" w:sz="0" w:space="0" w:color="auto"/>
            <w:bottom w:val="none" w:sz="0" w:space="0" w:color="auto"/>
            <w:right w:val="none" w:sz="0" w:space="0" w:color="auto"/>
          </w:divBdr>
        </w:div>
        <w:div w:id="143359438">
          <w:marLeft w:val="480"/>
          <w:marRight w:val="0"/>
          <w:marTop w:val="0"/>
          <w:marBottom w:val="0"/>
          <w:divBdr>
            <w:top w:val="none" w:sz="0" w:space="0" w:color="auto"/>
            <w:left w:val="none" w:sz="0" w:space="0" w:color="auto"/>
            <w:bottom w:val="none" w:sz="0" w:space="0" w:color="auto"/>
            <w:right w:val="none" w:sz="0" w:space="0" w:color="auto"/>
          </w:divBdr>
        </w:div>
        <w:div w:id="1865242871">
          <w:marLeft w:val="480"/>
          <w:marRight w:val="0"/>
          <w:marTop w:val="0"/>
          <w:marBottom w:val="0"/>
          <w:divBdr>
            <w:top w:val="none" w:sz="0" w:space="0" w:color="auto"/>
            <w:left w:val="none" w:sz="0" w:space="0" w:color="auto"/>
            <w:bottom w:val="none" w:sz="0" w:space="0" w:color="auto"/>
            <w:right w:val="none" w:sz="0" w:space="0" w:color="auto"/>
          </w:divBdr>
        </w:div>
        <w:div w:id="222713762">
          <w:marLeft w:val="480"/>
          <w:marRight w:val="0"/>
          <w:marTop w:val="0"/>
          <w:marBottom w:val="0"/>
          <w:divBdr>
            <w:top w:val="none" w:sz="0" w:space="0" w:color="auto"/>
            <w:left w:val="none" w:sz="0" w:space="0" w:color="auto"/>
            <w:bottom w:val="none" w:sz="0" w:space="0" w:color="auto"/>
            <w:right w:val="none" w:sz="0" w:space="0" w:color="auto"/>
          </w:divBdr>
        </w:div>
        <w:div w:id="2036689530">
          <w:marLeft w:val="480"/>
          <w:marRight w:val="0"/>
          <w:marTop w:val="0"/>
          <w:marBottom w:val="0"/>
          <w:divBdr>
            <w:top w:val="none" w:sz="0" w:space="0" w:color="auto"/>
            <w:left w:val="none" w:sz="0" w:space="0" w:color="auto"/>
            <w:bottom w:val="none" w:sz="0" w:space="0" w:color="auto"/>
            <w:right w:val="none" w:sz="0" w:space="0" w:color="auto"/>
          </w:divBdr>
        </w:div>
        <w:div w:id="1893153682">
          <w:marLeft w:val="480"/>
          <w:marRight w:val="0"/>
          <w:marTop w:val="0"/>
          <w:marBottom w:val="0"/>
          <w:divBdr>
            <w:top w:val="none" w:sz="0" w:space="0" w:color="auto"/>
            <w:left w:val="none" w:sz="0" w:space="0" w:color="auto"/>
            <w:bottom w:val="none" w:sz="0" w:space="0" w:color="auto"/>
            <w:right w:val="none" w:sz="0" w:space="0" w:color="auto"/>
          </w:divBdr>
        </w:div>
        <w:div w:id="1508670283">
          <w:marLeft w:val="480"/>
          <w:marRight w:val="0"/>
          <w:marTop w:val="0"/>
          <w:marBottom w:val="0"/>
          <w:divBdr>
            <w:top w:val="none" w:sz="0" w:space="0" w:color="auto"/>
            <w:left w:val="none" w:sz="0" w:space="0" w:color="auto"/>
            <w:bottom w:val="none" w:sz="0" w:space="0" w:color="auto"/>
            <w:right w:val="none" w:sz="0" w:space="0" w:color="auto"/>
          </w:divBdr>
        </w:div>
        <w:div w:id="646782190">
          <w:marLeft w:val="480"/>
          <w:marRight w:val="0"/>
          <w:marTop w:val="0"/>
          <w:marBottom w:val="0"/>
          <w:divBdr>
            <w:top w:val="none" w:sz="0" w:space="0" w:color="auto"/>
            <w:left w:val="none" w:sz="0" w:space="0" w:color="auto"/>
            <w:bottom w:val="none" w:sz="0" w:space="0" w:color="auto"/>
            <w:right w:val="none" w:sz="0" w:space="0" w:color="auto"/>
          </w:divBdr>
        </w:div>
        <w:div w:id="1476604544">
          <w:marLeft w:val="480"/>
          <w:marRight w:val="0"/>
          <w:marTop w:val="0"/>
          <w:marBottom w:val="0"/>
          <w:divBdr>
            <w:top w:val="none" w:sz="0" w:space="0" w:color="auto"/>
            <w:left w:val="none" w:sz="0" w:space="0" w:color="auto"/>
            <w:bottom w:val="none" w:sz="0" w:space="0" w:color="auto"/>
            <w:right w:val="none" w:sz="0" w:space="0" w:color="auto"/>
          </w:divBdr>
        </w:div>
        <w:div w:id="2124879400">
          <w:marLeft w:val="480"/>
          <w:marRight w:val="0"/>
          <w:marTop w:val="0"/>
          <w:marBottom w:val="0"/>
          <w:divBdr>
            <w:top w:val="none" w:sz="0" w:space="0" w:color="auto"/>
            <w:left w:val="none" w:sz="0" w:space="0" w:color="auto"/>
            <w:bottom w:val="none" w:sz="0" w:space="0" w:color="auto"/>
            <w:right w:val="none" w:sz="0" w:space="0" w:color="auto"/>
          </w:divBdr>
        </w:div>
        <w:div w:id="2137599172">
          <w:marLeft w:val="480"/>
          <w:marRight w:val="0"/>
          <w:marTop w:val="0"/>
          <w:marBottom w:val="0"/>
          <w:divBdr>
            <w:top w:val="none" w:sz="0" w:space="0" w:color="auto"/>
            <w:left w:val="none" w:sz="0" w:space="0" w:color="auto"/>
            <w:bottom w:val="none" w:sz="0" w:space="0" w:color="auto"/>
            <w:right w:val="none" w:sz="0" w:space="0" w:color="auto"/>
          </w:divBdr>
        </w:div>
        <w:div w:id="1692218633">
          <w:marLeft w:val="480"/>
          <w:marRight w:val="0"/>
          <w:marTop w:val="0"/>
          <w:marBottom w:val="0"/>
          <w:divBdr>
            <w:top w:val="none" w:sz="0" w:space="0" w:color="auto"/>
            <w:left w:val="none" w:sz="0" w:space="0" w:color="auto"/>
            <w:bottom w:val="none" w:sz="0" w:space="0" w:color="auto"/>
            <w:right w:val="none" w:sz="0" w:space="0" w:color="auto"/>
          </w:divBdr>
        </w:div>
        <w:div w:id="545719497">
          <w:marLeft w:val="480"/>
          <w:marRight w:val="0"/>
          <w:marTop w:val="0"/>
          <w:marBottom w:val="0"/>
          <w:divBdr>
            <w:top w:val="none" w:sz="0" w:space="0" w:color="auto"/>
            <w:left w:val="none" w:sz="0" w:space="0" w:color="auto"/>
            <w:bottom w:val="none" w:sz="0" w:space="0" w:color="auto"/>
            <w:right w:val="none" w:sz="0" w:space="0" w:color="auto"/>
          </w:divBdr>
        </w:div>
        <w:div w:id="563757635">
          <w:marLeft w:val="480"/>
          <w:marRight w:val="0"/>
          <w:marTop w:val="0"/>
          <w:marBottom w:val="0"/>
          <w:divBdr>
            <w:top w:val="none" w:sz="0" w:space="0" w:color="auto"/>
            <w:left w:val="none" w:sz="0" w:space="0" w:color="auto"/>
            <w:bottom w:val="none" w:sz="0" w:space="0" w:color="auto"/>
            <w:right w:val="none" w:sz="0" w:space="0" w:color="auto"/>
          </w:divBdr>
        </w:div>
        <w:div w:id="519011199">
          <w:marLeft w:val="480"/>
          <w:marRight w:val="0"/>
          <w:marTop w:val="0"/>
          <w:marBottom w:val="0"/>
          <w:divBdr>
            <w:top w:val="none" w:sz="0" w:space="0" w:color="auto"/>
            <w:left w:val="none" w:sz="0" w:space="0" w:color="auto"/>
            <w:bottom w:val="none" w:sz="0" w:space="0" w:color="auto"/>
            <w:right w:val="none" w:sz="0" w:space="0" w:color="auto"/>
          </w:divBdr>
        </w:div>
        <w:div w:id="1656648114">
          <w:marLeft w:val="480"/>
          <w:marRight w:val="0"/>
          <w:marTop w:val="0"/>
          <w:marBottom w:val="0"/>
          <w:divBdr>
            <w:top w:val="none" w:sz="0" w:space="0" w:color="auto"/>
            <w:left w:val="none" w:sz="0" w:space="0" w:color="auto"/>
            <w:bottom w:val="none" w:sz="0" w:space="0" w:color="auto"/>
            <w:right w:val="none" w:sz="0" w:space="0" w:color="auto"/>
          </w:divBdr>
        </w:div>
      </w:divsChild>
    </w:div>
    <w:div w:id="1616060200">
      <w:bodyDiv w:val="1"/>
      <w:marLeft w:val="0"/>
      <w:marRight w:val="0"/>
      <w:marTop w:val="0"/>
      <w:marBottom w:val="0"/>
      <w:divBdr>
        <w:top w:val="none" w:sz="0" w:space="0" w:color="auto"/>
        <w:left w:val="none" w:sz="0" w:space="0" w:color="auto"/>
        <w:bottom w:val="none" w:sz="0" w:space="0" w:color="auto"/>
        <w:right w:val="none" w:sz="0" w:space="0" w:color="auto"/>
      </w:divBdr>
    </w:div>
    <w:div w:id="1616710448">
      <w:bodyDiv w:val="1"/>
      <w:marLeft w:val="0"/>
      <w:marRight w:val="0"/>
      <w:marTop w:val="0"/>
      <w:marBottom w:val="0"/>
      <w:divBdr>
        <w:top w:val="none" w:sz="0" w:space="0" w:color="auto"/>
        <w:left w:val="none" w:sz="0" w:space="0" w:color="auto"/>
        <w:bottom w:val="none" w:sz="0" w:space="0" w:color="auto"/>
        <w:right w:val="none" w:sz="0" w:space="0" w:color="auto"/>
      </w:divBdr>
    </w:div>
    <w:div w:id="1617638852">
      <w:bodyDiv w:val="1"/>
      <w:marLeft w:val="0"/>
      <w:marRight w:val="0"/>
      <w:marTop w:val="0"/>
      <w:marBottom w:val="0"/>
      <w:divBdr>
        <w:top w:val="none" w:sz="0" w:space="0" w:color="auto"/>
        <w:left w:val="none" w:sz="0" w:space="0" w:color="auto"/>
        <w:bottom w:val="none" w:sz="0" w:space="0" w:color="auto"/>
        <w:right w:val="none" w:sz="0" w:space="0" w:color="auto"/>
      </w:divBdr>
    </w:div>
    <w:div w:id="1617828487">
      <w:bodyDiv w:val="1"/>
      <w:marLeft w:val="0"/>
      <w:marRight w:val="0"/>
      <w:marTop w:val="0"/>
      <w:marBottom w:val="0"/>
      <w:divBdr>
        <w:top w:val="none" w:sz="0" w:space="0" w:color="auto"/>
        <w:left w:val="none" w:sz="0" w:space="0" w:color="auto"/>
        <w:bottom w:val="none" w:sz="0" w:space="0" w:color="auto"/>
        <w:right w:val="none" w:sz="0" w:space="0" w:color="auto"/>
      </w:divBdr>
    </w:div>
    <w:div w:id="1617830215">
      <w:bodyDiv w:val="1"/>
      <w:marLeft w:val="0"/>
      <w:marRight w:val="0"/>
      <w:marTop w:val="0"/>
      <w:marBottom w:val="0"/>
      <w:divBdr>
        <w:top w:val="none" w:sz="0" w:space="0" w:color="auto"/>
        <w:left w:val="none" w:sz="0" w:space="0" w:color="auto"/>
        <w:bottom w:val="none" w:sz="0" w:space="0" w:color="auto"/>
        <w:right w:val="none" w:sz="0" w:space="0" w:color="auto"/>
      </w:divBdr>
    </w:div>
    <w:div w:id="1618097553">
      <w:bodyDiv w:val="1"/>
      <w:marLeft w:val="0"/>
      <w:marRight w:val="0"/>
      <w:marTop w:val="0"/>
      <w:marBottom w:val="0"/>
      <w:divBdr>
        <w:top w:val="none" w:sz="0" w:space="0" w:color="auto"/>
        <w:left w:val="none" w:sz="0" w:space="0" w:color="auto"/>
        <w:bottom w:val="none" w:sz="0" w:space="0" w:color="auto"/>
        <w:right w:val="none" w:sz="0" w:space="0" w:color="auto"/>
      </w:divBdr>
    </w:div>
    <w:div w:id="1618365788">
      <w:bodyDiv w:val="1"/>
      <w:marLeft w:val="0"/>
      <w:marRight w:val="0"/>
      <w:marTop w:val="0"/>
      <w:marBottom w:val="0"/>
      <w:divBdr>
        <w:top w:val="none" w:sz="0" w:space="0" w:color="auto"/>
        <w:left w:val="none" w:sz="0" w:space="0" w:color="auto"/>
        <w:bottom w:val="none" w:sz="0" w:space="0" w:color="auto"/>
        <w:right w:val="none" w:sz="0" w:space="0" w:color="auto"/>
      </w:divBdr>
    </w:div>
    <w:div w:id="1618757441">
      <w:bodyDiv w:val="1"/>
      <w:marLeft w:val="0"/>
      <w:marRight w:val="0"/>
      <w:marTop w:val="0"/>
      <w:marBottom w:val="0"/>
      <w:divBdr>
        <w:top w:val="none" w:sz="0" w:space="0" w:color="auto"/>
        <w:left w:val="none" w:sz="0" w:space="0" w:color="auto"/>
        <w:bottom w:val="none" w:sz="0" w:space="0" w:color="auto"/>
        <w:right w:val="none" w:sz="0" w:space="0" w:color="auto"/>
      </w:divBdr>
    </w:div>
    <w:div w:id="1619753669">
      <w:bodyDiv w:val="1"/>
      <w:marLeft w:val="0"/>
      <w:marRight w:val="0"/>
      <w:marTop w:val="0"/>
      <w:marBottom w:val="0"/>
      <w:divBdr>
        <w:top w:val="none" w:sz="0" w:space="0" w:color="auto"/>
        <w:left w:val="none" w:sz="0" w:space="0" w:color="auto"/>
        <w:bottom w:val="none" w:sz="0" w:space="0" w:color="auto"/>
        <w:right w:val="none" w:sz="0" w:space="0" w:color="auto"/>
      </w:divBdr>
    </w:div>
    <w:div w:id="1619874246">
      <w:bodyDiv w:val="1"/>
      <w:marLeft w:val="0"/>
      <w:marRight w:val="0"/>
      <w:marTop w:val="0"/>
      <w:marBottom w:val="0"/>
      <w:divBdr>
        <w:top w:val="none" w:sz="0" w:space="0" w:color="auto"/>
        <w:left w:val="none" w:sz="0" w:space="0" w:color="auto"/>
        <w:bottom w:val="none" w:sz="0" w:space="0" w:color="auto"/>
        <w:right w:val="none" w:sz="0" w:space="0" w:color="auto"/>
      </w:divBdr>
    </w:div>
    <w:div w:id="1620911707">
      <w:bodyDiv w:val="1"/>
      <w:marLeft w:val="0"/>
      <w:marRight w:val="0"/>
      <w:marTop w:val="0"/>
      <w:marBottom w:val="0"/>
      <w:divBdr>
        <w:top w:val="none" w:sz="0" w:space="0" w:color="auto"/>
        <w:left w:val="none" w:sz="0" w:space="0" w:color="auto"/>
        <w:bottom w:val="none" w:sz="0" w:space="0" w:color="auto"/>
        <w:right w:val="none" w:sz="0" w:space="0" w:color="auto"/>
      </w:divBdr>
    </w:div>
    <w:div w:id="1621523096">
      <w:bodyDiv w:val="1"/>
      <w:marLeft w:val="0"/>
      <w:marRight w:val="0"/>
      <w:marTop w:val="0"/>
      <w:marBottom w:val="0"/>
      <w:divBdr>
        <w:top w:val="none" w:sz="0" w:space="0" w:color="auto"/>
        <w:left w:val="none" w:sz="0" w:space="0" w:color="auto"/>
        <w:bottom w:val="none" w:sz="0" w:space="0" w:color="auto"/>
        <w:right w:val="none" w:sz="0" w:space="0" w:color="auto"/>
      </w:divBdr>
    </w:div>
    <w:div w:id="1621914647">
      <w:bodyDiv w:val="1"/>
      <w:marLeft w:val="0"/>
      <w:marRight w:val="0"/>
      <w:marTop w:val="0"/>
      <w:marBottom w:val="0"/>
      <w:divBdr>
        <w:top w:val="none" w:sz="0" w:space="0" w:color="auto"/>
        <w:left w:val="none" w:sz="0" w:space="0" w:color="auto"/>
        <w:bottom w:val="none" w:sz="0" w:space="0" w:color="auto"/>
        <w:right w:val="none" w:sz="0" w:space="0" w:color="auto"/>
      </w:divBdr>
    </w:div>
    <w:div w:id="1622225804">
      <w:bodyDiv w:val="1"/>
      <w:marLeft w:val="0"/>
      <w:marRight w:val="0"/>
      <w:marTop w:val="0"/>
      <w:marBottom w:val="0"/>
      <w:divBdr>
        <w:top w:val="none" w:sz="0" w:space="0" w:color="auto"/>
        <w:left w:val="none" w:sz="0" w:space="0" w:color="auto"/>
        <w:bottom w:val="none" w:sz="0" w:space="0" w:color="auto"/>
        <w:right w:val="none" w:sz="0" w:space="0" w:color="auto"/>
      </w:divBdr>
    </w:div>
    <w:div w:id="1622227896">
      <w:bodyDiv w:val="1"/>
      <w:marLeft w:val="0"/>
      <w:marRight w:val="0"/>
      <w:marTop w:val="0"/>
      <w:marBottom w:val="0"/>
      <w:divBdr>
        <w:top w:val="none" w:sz="0" w:space="0" w:color="auto"/>
        <w:left w:val="none" w:sz="0" w:space="0" w:color="auto"/>
        <w:bottom w:val="none" w:sz="0" w:space="0" w:color="auto"/>
        <w:right w:val="none" w:sz="0" w:space="0" w:color="auto"/>
      </w:divBdr>
    </w:div>
    <w:div w:id="1622301007">
      <w:bodyDiv w:val="1"/>
      <w:marLeft w:val="0"/>
      <w:marRight w:val="0"/>
      <w:marTop w:val="0"/>
      <w:marBottom w:val="0"/>
      <w:divBdr>
        <w:top w:val="none" w:sz="0" w:space="0" w:color="auto"/>
        <w:left w:val="none" w:sz="0" w:space="0" w:color="auto"/>
        <w:bottom w:val="none" w:sz="0" w:space="0" w:color="auto"/>
        <w:right w:val="none" w:sz="0" w:space="0" w:color="auto"/>
      </w:divBdr>
    </w:div>
    <w:div w:id="1622420879">
      <w:bodyDiv w:val="1"/>
      <w:marLeft w:val="0"/>
      <w:marRight w:val="0"/>
      <w:marTop w:val="0"/>
      <w:marBottom w:val="0"/>
      <w:divBdr>
        <w:top w:val="none" w:sz="0" w:space="0" w:color="auto"/>
        <w:left w:val="none" w:sz="0" w:space="0" w:color="auto"/>
        <w:bottom w:val="none" w:sz="0" w:space="0" w:color="auto"/>
        <w:right w:val="none" w:sz="0" w:space="0" w:color="auto"/>
      </w:divBdr>
    </w:div>
    <w:div w:id="1622764475">
      <w:bodyDiv w:val="1"/>
      <w:marLeft w:val="0"/>
      <w:marRight w:val="0"/>
      <w:marTop w:val="0"/>
      <w:marBottom w:val="0"/>
      <w:divBdr>
        <w:top w:val="none" w:sz="0" w:space="0" w:color="auto"/>
        <w:left w:val="none" w:sz="0" w:space="0" w:color="auto"/>
        <w:bottom w:val="none" w:sz="0" w:space="0" w:color="auto"/>
        <w:right w:val="none" w:sz="0" w:space="0" w:color="auto"/>
      </w:divBdr>
    </w:div>
    <w:div w:id="1622959050">
      <w:bodyDiv w:val="1"/>
      <w:marLeft w:val="0"/>
      <w:marRight w:val="0"/>
      <w:marTop w:val="0"/>
      <w:marBottom w:val="0"/>
      <w:divBdr>
        <w:top w:val="none" w:sz="0" w:space="0" w:color="auto"/>
        <w:left w:val="none" w:sz="0" w:space="0" w:color="auto"/>
        <w:bottom w:val="none" w:sz="0" w:space="0" w:color="auto"/>
        <w:right w:val="none" w:sz="0" w:space="0" w:color="auto"/>
      </w:divBdr>
      <w:divsChild>
        <w:div w:id="1693997088">
          <w:marLeft w:val="480"/>
          <w:marRight w:val="0"/>
          <w:marTop w:val="0"/>
          <w:marBottom w:val="0"/>
          <w:divBdr>
            <w:top w:val="none" w:sz="0" w:space="0" w:color="auto"/>
            <w:left w:val="none" w:sz="0" w:space="0" w:color="auto"/>
            <w:bottom w:val="none" w:sz="0" w:space="0" w:color="auto"/>
            <w:right w:val="none" w:sz="0" w:space="0" w:color="auto"/>
          </w:divBdr>
        </w:div>
        <w:div w:id="2003195116">
          <w:marLeft w:val="480"/>
          <w:marRight w:val="0"/>
          <w:marTop w:val="0"/>
          <w:marBottom w:val="0"/>
          <w:divBdr>
            <w:top w:val="none" w:sz="0" w:space="0" w:color="auto"/>
            <w:left w:val="none" w:sz="0" w:space="0" w:color="auto"/>
            <w:bottom w:val="none" w:sz="0" w:space="0" w:color="auto"/>
            <w:right w:val="none" w:sz="0" w:space="0" w:color="auto"/>
          </w:divBdr>
        </w:div>
        <w:div w:id="343284914">
          <w:marLeft w:val="480"/>
          <w:marRight w:val="0"/>
          <w:marTop w:val="0"/>
          <w:marBottom w:val="0"/>
          <w:divBdr>
            <w:top w:val="none" w:sz="0" w:space="0" w:color="auto"/>
            <w:left w:val="none" w:sz="0" w:space="0" w:color="auto"/>
            <w:bottom w:val="none" w:sz="0" w:space="0" w:color="auto"/>
            <w:right w:val="none" w:sz="0" w:space="0" w:color="auto"/>
          </w:divBdr>
        </w:div>
        <w:div w:id="1742097123">
          <w:marLeft w:val="480"/>
          <w:marRight w:val="0"/>
          <w:marTop w:val="0"/>
          <w:marBottom w:val="0"/>
          <w:divBdr>
            <w:top w:val="none" w:sz="0" w:space="0" w:color="auto"/>
            <w:left w:val="none" w:sz="0" w:space="0" w:color="auto"/>
            <w:bottom w:val="none" w:sz="0" w:space="0" w:color="auto"/>
            <w:right w:val="none" w:sz="0" w:space="0" w:color="auto"/>
          </w:divBdr>
        </w:div>
        <w:div w:id="2054380082">
          <w:marLeft w:val="480"/>
          <w:marRight w:val="0"/>
          <w:marTop w:val="0"/>
          <w:marBottom w:val="0"/>
          <w:divBdr>
            <w:top w:val="none" w:sz="0" w:space="0" w:color="auto"/>
            <w:left w:val="none" w:sz="0" w:space="0" w:color="auto"/>
            <w:bottom w:val="none" w:sz="0" w:space="0" w:color="auto"/>
            <w:right w:val="none" w:sz="0" w:space="0" w:color="auto"/>
          </w:divBdr>
        </w:div>
        <w:div w:id="1401711686">
          <w:marLeft w:val="480"/>
          <w:marRight w:val="0"/>
          <w:marTop w:val="0"/>
          <w:marBottom w:val="0"/>
          <w:divBdr>
            <w:top w:val="none" w:sz="0" w:space="0" w:color="auto"/>
            <w:left w:val="none" w:sz="0" w:space="0" w:color="auto"/>
            <w:bottom w:val="none" w:sz="0" w:space="0" w:color="auto"/>
            <w:right w:val="none" w:sz="0" w:space="0" w:color="auto"/>
          </w:divBdr>
        </w:div>
        <w:div w:id="1374840123">
          <w:marLeft w:val="480"/>
          <w:marRight w:val="0"/>
          <w:marTop w:val="0"/>
          <w:marBottom w:val="0"/>
          <w:divBdr>
            <w:top w:val="none" w:sz="0" w:space="0" w:color="auto"/>
            <w:left w:val="none" w:sz="0" w:space="0" w:color="auto"/>
            <w:bottom w:val="none" w:sz="0" w:space="0" w:color="auto"/>
            <w:right w:val="none" w:sz="0" w:space="0" w:color="auto"/>
          </w:divBdr>
        </w:div>
        <w:div w:id="851064186">
          <w:marLeft w:val="480"/>
          <w:marRight w:val="0"/>
          <w:marTop w:val="0"/>
          <w:marBottom w:val="0"/>
          <w:divBdr>
            <w:top w:val="none" w:sz="0" w:space="0" w:color="auto"/>
            <w:left w:val="none" w:sz="0" w:space="0" w:color="auto"/>
            <w:bottom w:val="none" w:sz="0" w:space="0" w:color="auto"/>
            <w:right w:val="none" w:sz="0" w:space="0" w:color="auto"/>
          </w:divBdr>
        </w:div>
        <w:div w:id="543105700">
          <w:marLeft w:val="480"/>
          <w:marRight w:val="0"/>
          <w:marTop w:val="0"/>
          <w:marBottom w:val="0"/>
          <w:divBdr>
            <w:top w:val="none" w:sz="0" w:space="0" w:color="auto"/>
            <w:left w:val="none" w:sz="0" w:space="0" w:color="auto"/>
            <w:bottom w:val="none" w:sz="0" w:space="0" w:color="auto"/>
            <w:right w:val="none" w:sz="0" w:space="0" w:color="auto"/>
          </w:divBdr>
        </w:div>
        <w:div w:id="2111315663">
          <w:marLeft w:val="480"/>
          <w:marRight w:val="0"/>
          <w:marTop w:val="0"/>
          <w:marBottom w:val="0"/>
          <w:divBdr>
            <w:top w:val="none" w:sz="0" w:space="0" w:color="auto"/>
            <w:left w:val="none" w:sz="0" w:space="0" w:color="auto"/>
            <w:bottom w:val="none" w:sz="0" w:space="0" w:color="auto"/>
            <w:right w:val="none" w:sz="0" w:space="0" w:color="auto"/>
          </w:divBdr>
        </w:div>
        <w:div w:id="2090422154">
          <w:marLeft w:val="480"/>
          <w:marRight w:val="0"/>
          <w:marTop w:val="0"/>
          <w:marBottom w:val="0"/>
          <w:divBdr>
            <w:top w:val="none" w:sz="0" w:space="0" w:color="auto"/>
            <w:left w:val="none" w:sz="0" w:space="0" w:color="auto"/>
            <w:bottom w:val="none" w:sz="0" w:space="0" w:color="auto"/>
            <w:right w:val="none" w:sz="0" w:space="0" w:color="auto"/>
          </w:divBdr>
        </w:div>
        <w:div w:id="2017149043">
          <w:marLeft w:val="480"/>
          <w:marRight w:val="0"/>
          <w:marTop w:val="0"/>
          <w:marBottom w:val="0"/>
          <w:divBdr>
            <w:top w:val="none" w:sz="0" w:space="0" w:color="auto"/>
            <w:left w:val="none" w:sz="0" w:space="0" w:color="auto"/>
            <w:bottom w:val="none" w:sz="0" w:space="0" w:color="auto"/>
            <w:right w:val="none" w:sz="0" w:space="0" w:color="auto"/>
          </w:divBdr>
        </w:div>
        <w:div w:id="635373517">
          <w:marLeft w:val="480"/>
          <w:marRight w:val="0"/>
          <w:marTop w:val="0"/>
          <w:marBottom w:val="0"/>
          <w:divBdr>
            <w:top w:val="none" w:sz="0" w:space="0" w:color="auto"/>
            <w:left w:val="none" w:sz="0" w:space="0" w:color="auto"/>
            <w:bottom w:val="none" w:sz="0" w:space="0" w:color="auto"/>
            <w:right w:val="none" w:sz="0" w:space="0" w:color="auto"/>
          </w:divBdr>
        </w:div>
        <w:div w:id="1619142287">
          <w:marLeft w:val="480"/>
          <w:marRight w:val="0"/>
          <w:marTop w:val="0"/>
          <w:marBottom w:val="0"/>
          <w:divBdr>
            <w:top w:val="none" w:sz="0" w:space="0" w:color="auto"/>
            <w:left w:val="none" w:sz="0" w:space="0" w:color="auto"/>
            <w:bottom w:val="none" w:sz="0" w:space="0" w:color="auto"/>
            <w:right w:val="none" w:sz="0" w:space="0" w:color="auto"/>
          </w:divBdr>
        </w:div>
        <w:div w:id="1063868122">
          <w:marLeft w:val="480"/>
          <w:marRight w:val="0"/>
          <w:marTop w:val="0"/>
          <w:marBottom w:val="0"/>
          <w:divBdr>
            <w:top w:val="none" w:sz="0" w:space="0" w:color="auto"/>
            <w:left w:val="none" w:sz="0" w:space="0" w:color="auto"/>
            <w:bottom w:val="none" w:sz="0" w:space="0" w:color="auto"/>
            <w:right w:val="none" w:sz="0" w:space="0" w:color="auto"/>
          </w:divBdr>
        </w:div>
        <w:div w:id="141583508">
          <w:marLeft w:val="480"/>
          <w:marRight w:val="0"/>
          <w:marTop w:val="0"/>
          <w:marBottom w:val="0"/>
          <w:divBdr>
            <w:top w:val="none" w:sz="0" w:space="0" w:color="auto"/>
            <w:left w:val="none" w:sz="0" w:space="0" w:color="auto"/>
            <w:bottom w:val="none" w:sz="0" w:space="0" w:color="auto"/>
            <w:right w:val="none" w:sz="0" w:space="0" w:color="auto"/>
          </w:divBdr>
        </w:div>
        <w:div w:id="967585022">
          <w:marLeft w:val="480"/>
          <w:marRight w:val="0"/>
          <w:marTop w:val="0"/>
          <w:marBottom w:val="0"/>
          <w:divBdr>
            <w:top w:val="none" w:sz="0" w:space="0" w:color="auto"/>
            <w:left w:val="none" w:sz="0" w:space="0" w:color="auto"/>
            <w:bottom w:val="none" w:sz="0" w:space="0" w:color="auto"/>
            <w:right w:val="none" w:sz="0" w:space="0" w:color="auto"/>
          </w:divBdr>
        </w:div>
        <w:div w:id="450637135">
          <w:marLeft w:val="480"/>
          <w:marRight w:val="0"/>
          <w:marTop w:val="0"/>
          <w:marBottom w:val="0"/>
          <w:divBdr>
            <w:top w:val="none" w:sz="0" w:space="0" w:color="auto"/>
            <w:left w:val="none" w:sz="0" w:space="0" w:color="auto"/>
            <w:bottom w:val="none" w:sz="0" w:space="0" w:color="auto"/>
            <w:right w:val="none" w:sz="0" w:space="0" w:color="auto"/>
          </w:divBdr>
        </w:div>
        <w:div w:id="1382244867">
          <w:marLeft w:val="480"/>
          <w:marRight w:val="0"/>
          <w:marTop w:val="0"/>
          <w:marBottom w:val="0"/>
          <w:divBdr>
            <w:top w:val="none" w:sz="0" w:space="0" w:color="auto"/>
            <w:left w:val="none" w:sz="0" w:space="0" w:color="auto"/>
            <w:bottom w:val="none" w:sz="0" w:space="0" w:color="auto"/>
            <w:right w:val="none" w:sz="0" w:space="0" w:color="auto"/>
          </w:divBdr>
        </w:div>
        <w:div w:id="697587341">
          <w:marLeft w:val="480"/>
          <w:marRight w:val="0"/>
          <w:marTop w:val="0"/>
          <w:marBottom w:val="0"/>
          <w:divBdr>
            <w:top w:val="none" w:sz="0" w:space="0" w:color="auto"/>
            <w:left w:val="none" w:sz="0" w:space="0" w:color="auto"/>
            <w:bottom w:val="none" w:sz="0" w:space="0" w:color="auto"/>
            <w:right w:val="none" w:sz="0" w:space="0" w:color="auto"/>
          </w:divBdr>
        </w:div>
        <w:div w:id="1963800271">
          <w:marLeft w:val="480"/>
          <w:marRight w:val="0"/>
          <w:marTop w:val="0"/>
          <w:marBottom w:val="0"/>
          <w:divBdr>
            <w:top w:val="none" w:sz="0" w:space="0" w:color="auto"/>
            <w:left w:val="none" w:sz="0" w:space="0" w:color="auto"/>
            <w:bottom w:val="none" w:sz="0" w:space="0" w:color="auto"/>
            <w:right w:val="none" w:sz="0" w:space="0" w:color="auto"/>
          </w:divBdr>
        </w:div>
        <w:div w:id="701630694">
          <w:marLeft w:val="480"/>
          <w:marRight w:val="0"/>
          <w:marTop w:val="0"/>
          <w:marBottom w:val="0"/>
          <w:divBdr>
            <w:top w:val="none" w:sz="0" w:space="0" w:color="auto"/>
            <w:left w:val="none" w:sz="0" w:space="0" w:color="auto"/>
            <w:bottom w:val="none" w:sz="0" w:space="0" w:color="auto"/>
            <w:right w:val="none" w:sz="0" w:space="0" w:color="auto"/>
          </w:divBdr>
        </w:div>
        <w:div w:id="1621496192">
          <w:marLeft w:val="480"/>
          <w:marRight w:val="0"/>
          <w:marTop w:val="0"/>
          <w:marBottom w:val="0"/>
          <w:divBdr>
            <w:top w:val="none" w:sz="0" w:space="0" w:color="auto"/>
            <w:left w:val="none" w:sz="0" w:space="0" w:color="auto"/>
            <w:bottom w:val="none" w:sz="0" w:space="0" w:color="auto"/>
            <w:right w:val="none" w:sz="0" w:space="0" w:color="auto"/>
          </w:divBdr>
        </w:div>
        <w:div w:id="1773815720">
          <w:marLeft w:val="480"/>
          <w:marRight w:val="0"/>
          <w:marTop w:val="0"/>
          <w:marBottom w:val="0"/>
          <w:divBdr>
            <w:top w:val="none" w:sz="0" w:space="0" w:color="auto"/>
            <w:left w:val="none" w:sz="0" w:space="0" w:color="auto"/>
            <w:bottom w:val="none" w:sz="0" w:space="0" w:color="auto"/>
            <w:right w:val="none" w:sz="0" w:space="0" w:color="auto"/>
          </w:divBdr>
        </w:div>
        <w:div w:id="483744664">
          <w:marLeft w:val="480"/>
          <w:marRight w:val="0"/>
          <w:marTop w:val="0"/>
          <w:marBottom w:val="0"/>
          <w:divBdr>
            <w:top w:val="none" w:sz="0" w:space="0" w:color="auto"/>
            <w:left w:val="none" w:sz="0" w:space="0" w:color="auto"/>
            <w:bottom w:val="none" w:sz="0" w:space="0" w:color="auto"/>
            <w:right w:val="none" w:sz="0" w:space="0" w:color="auto"/>
          </w:divBdr>
        </w:div>
        <w:div w:id="27341798">
          <w:marLeft w:val="480"/>
          <w:marRight w:val="0"/>
          <w:marTop w:val="0"/>
          <w:marBottom w:val="0"/>
          <w:divBdr>
            <w:top w:val="none" w:sz="0" w:space="0" w:color="auto"/>
            <w:left w:val="none" w:sz="0" w:space="0" w:color="auto"/>
            <w:bottom w:val="none" w:sz="0" w:space="0" w:color="auto"/>
            <w:right w:val="none" w:sz="0" w:space="0" w:color="auto"/>
          </w:divBdr>
        </w:div>
        <w:div w:id="52168175">
          <w:marLeft w:val="480"/>
          <w:marRight w:val="0"/>
          <w:marTop w:val="0"/>
          <w:marBottom w:val="0"/>
          <w:divBdr>
            <w:top w:val="none" w:sz="0" w:space="0" w:color="auto"/>
            <w:left w:val="none" w:sz="0" w:space="0" w:color="auto"/>
            <w:bottom w:val="none" w:sz="0" w:space="0" w:color="auto"/>
            <w:right w:val="none" w:sz="0" w:space="0" w:color="auto"/>
          </w:divBdr>
        </w:div>
        <w:div w:id="634021015">
          <w:marLeft w:val="480"/>
          <w:marRight w:val="0"/>
          <w:marTop w:val="0"/>
          <w:marBottom w:val="0"/>
          <w:divBdr>
            <w:top w:val="none" w:sz="0" w:space="0" w:color="auto"/>
            <w:left w:val="none" w:sz="0" w:space="0" w:color="auto"/>
            <w:bottom w:val="none" w:sz="0" w:space="0" w:color="auto"/>
            <w:right w:val="none" w:sz="0" w:space="0" w:color="auto"/>
          </w:divBdr>
        </w:div>
        <w:div w:id="611521903">
          <w:marLeft w:val="480"/>
          <w:marRight w:val="0"/>
          <w:marTop w:val="0"/>
          <w:marBottom w:val="0"/>
          <w:divBdr>
            <w:top w:val="none" w:sz="0" w:space="0" w:color="auto"/>
            <w:left w:val="none" w:sz="0" w:space="0" w:color="auto"/>
            <w:bottom w:val="none" w:sz="0" w:space="0" w:color="auto"/>
            <w:right w:val="none" w:sz="0" w:space="0" w:color="auto"/>
          </w:divBdr>
        </w:div>
      </w:divsChild>
    </w:div>
    <w:div w:id="1623224063">
      <w:bodyDiv w:val="1"/>
      <w:marLeft w:val="0"/>
      <w:marRight w:val="0"/>
      <w:marTop w:val="0"/>
      <w:marBottom w:val="0"/>
      <w:divBdr>
        <w:top w:val="none" w:sz="0" w:space="0" w:color="auto"/>
        <w:left w:val="none" w:sz="0" w:space="0" w:color="auto"/>
        <w:bottom w:val="none" w:sz="0" w:space="0" w:color="auto"/>
        <w:right w:val="none" w:sz="0" w:space="0" w:color="auto"/>
      </w:divBdr>
    </w:div>
    <w:div w:id="1623654805">
      <w:bodyDiv w:val="1"/>
      <w:marLeft w:val="0"/>
      <w:marRight w:val="0"/>
      <w:marTop w:val="0"/>
      <w:marBottom w:val="0"/>
      <w:divBdr>
        <w:top w:val="none" w:sz="0" w:space="0" w:color="auto"/>
        <w:left w:val="none" w:sz="0" w:space="0" w:color="auto"/>
        <w:bottom w:val="none" w:sz="0" w:space="0" w:color="auto"/>
        <w:right w:val="none" w:sz="0" w:space="0" w:color="auto"/>
      </w:divBdr>
    </w:div>
    <w:div w:id="1623732978">
      <w:bodyDiv w:val="1"/>
      <w:marLeft w:val="0"/>
      <w:marRight w:val="0"/>
      <w:marTop w:val="0"/>
      <w:marBottom w:val="0"/>
      <w:divBdr>
        <w:top w:val="none" w:sz="0" w:space="0" w:color="auto"/>
        <w:left w:val="none" w:sz="0" w:space="0" w:color="auto"/>
        <w:bottom w:val="none" w:sz="0" w:space="0" w:color="auto"/>
        <w:right w:val="none" w:sz="0" w:space="0" w:color="auto"/>
      </w:divBdr>
    </w:div>
    <w:div w:id="1624143697">
      <w:bodyDiv w:val="1"/>
      <w:marLeft w:val="0"/>
      <w:marRight w:val="0"/>
      <w:marTop w:val="0"/>
      <w:marBottom w:val="0"/>
      <w:divBdr>
        <w:top w:val="none" w:sz="0" w:space="0" w:color="auto"/>
        <w:left w:val="none" w:sz="0" w:space="0" w:color="auto"/>
        <w:bottom w:val="none" w:sz="0" w:space="0" w:color="auto"/>
        <w:right w:val="none" w:sz="0" w:space="0" w:color="auto"/>
      </w:divBdr>
    </w:div>
    <w:div w:id="1624383312">
      <w:bodyDiv w:val="1"/>
      <w:marLeft w:val="0"/>
      <w:marRight w:val="0"/>
      <w:marTop w:val="0"/>
      <w:marBottom w:val="0"/>
      <w:divBdr>
        <w:top w:val="none" w:sz="0" w:space="0" w:color="auto"/>
        <w:left w:val="none" w:sz="0" w:space="0" w:color="auto"/>
        <w:bottom w:val="none" w:sz="0" w:space="0" w:color="auto"/>
        <w:right w:val="none" w:sz="0" w:space="0" w:color="auto"/>
      </w:divBdr>
    </w:div>
    <w:div w:id="1624965443">
      <w:bodyDiv w:val="1"/>
      <w:marLeft w:val="0"/>
      <w:marRight w:val="0"/>
      <w:marTop w:val="0"/>
      <w:marBottom w:val="0"/>
      <w:divBdr>
        <w:top w:val="none" w:sz="0" w:space="0" w:color="auto"/>
        <w:left w:val="none" w:sz="0" w:space="0" w:color="auto"/>
        <w:bottom w:val="none" w:sz="0" w:space="0" w:color="auto"/>
        <w:right w:val="none" w:sz="0" w:space="0" w:color="auto"/>
      </w:divBdr>
    </w:div>
    <w:div w:id="1625621759">
      <w:bodyDiv w:val="1"/>
      <w:marLeft w:val="0"/>
      <w:marRight w:val="0"/>
      <w:marTop w:val="0"/>
      <w:marBottom w:val="0"/>
      <w:divBdr>
        <w:top w:val="none" w:sz="0" w:space="0" w:color="auto"/>
        <w:left w:val="none" w:sz="0" w:space="0" w:color="auto"/>
        <w:bottom w:val="none" w:sz="0" w:space="0" w:color="auto"/>
        <w:right w:val="none" w:sz="0" w:space="0" w:color="auto"/>
      </w:divBdr>
      <w:divsChild>
        <w:div w:id="1822381489">
          <w:marLeft w:val="480"/>
          <w:marRight w:val="0"/>
          <w:marTop w:val="0"/>
          <w:marBottom w:val="0"/>
          <w:divBdr>
            <w:top w:val="none" w:sz="0" w:space="0" w:color="auto"/>
            <w:left w:val="none" w:sz="0" w:space="0" w:color="auto"/>
            <w:bottom w:val="none" w:sz="0" w:space="0" w:color="auto"/>
            <w:right w:val="none" w:sz="0" w:space="0" w:color="auto"/>
          </w:divBdr>
        </w:div>
        <w:div w:id="2062441828">
          <w:marLeft w:val="480"/>
          <w:marRight w:val="0"/>
          <w:marTop w:val="0"/>
          <w:marBottom w:val="0"/>
          <w:divBdr>
            <w:top w:val="none" w:sz="0" w:space="0" w:color="auto"/>
            <w:left w:val="none" w:sz="0" w:space="0" w:color="auto"/>
            <w:bottom w:val="none" w:sz="0" w:space="0" w:color="auto"/>
            <w:right w:val="none" w:sz="0" w:space="0" w:color="auto"/>
          </w:divBdr>
        </w:div>
        <w:div w:id="1526866659">
          <w:marLeft w:val="480"/>
          <w:marRight w:val="0"/>
          <w:marTop w:val="0"/>
          <w:marBottom w:val="0"/>
          <w:divBdr>
            <w:top w:val="none" w:sz="0" w:space="0" w:color="auto"/>
            <w:left w:val="none" w:sz="0" w:space="0" w:color="auto"/>
            <w:bottom w:val="none" w:sz="0" w:space="0" w:color="auto"/>
            <w:right w:val="none" w:sz="0" w:space="0" w:color="auto"/>
          </w:divBdr>
        </w:div>
        <w:div w:id="1634478373">
          <w:marLeft w:val="480"/>
          <w:marRight w:val="0"/>
          <w:marTop w:val="0"/>
          <w:marBottom w:val="0"/>
          <w:divBdr>
            <w:top w:val="none" w:sz="0" w:space="0" w:color="auto"/>
            <w:left w:val="none" w:sz="0" w:space="0" w:color="auto"/>
            <w:bottom w:val="none" w:sz="0" w:space="0" w:color="auto"/>
            <w:right w:val="none" w:sz="0" w:space="0" w:color="auto"/>
          </w:divBdr>
        </w:div>
        <w:div w:id="372048082">
          <w:marLeft w:val="480"/>
          <w:marRight w:val="0"/>
          <w:marTop w:val="0"/>
          <w:marBottom w:val="0"/>
          <w:divBdr>
            <w:top w:val="none" w:sz="0" w:space="0" w:color="auto"/>
            <w:left w:val="none" w:sz="0" w:space="0" w:color="auto"/>
            <w:bottom w:val="none" w:sz="0" w:space="0" w:color="auto"/>
            <w:right w:val="none" w:sz="0" w:space="0" w:color="auto"/>
          </w:divBdr>
        </w:div>
        <w:div w:id="1926258801">
          <w:marLeft w:val="480"/>
          <w:marRight w:val="0"/>
          <w:marTop w:val="0"/>
          <w:marBottom w:val="0"/>
          <w:divBdr>
            <w:top w:val="none" w:sz="0" w:space="0" w:color="auto"/>
            <w:left w:val="none" w:sz="0" w:space="0" w:color="auto"/>
            <w:bottom w:val="none" w:sz="0" w:space="0" w:color="auto"/>
            <w:right w:val="none" w:sz="0" w:space="0" w:color="auto"/>
          </w:divBdr>
        </w:div>
        <w:div w:id="1982109">
          <w:marLeft w:val="480"/>
          <w:marRight w:val="0"/>
          <w:marTop w:val="0"/>
          <w:marBottom w:val="0"/>
          <w:divBdr>
            <w:top w:val="none" w:sz="0" w:space="0" w:color="auto"/>
            <w:left w:val="none" w:sz="0" w:space="0" w:color="auto"/>
            <w:bottom w:val="none" w:sz="0" w:space="0" w:color="auto"/>
            <w:right w:val="none" w:sz="0" w:space="0" w:color="auto"/>
          </w:divBdr>
        </w:div>
        <w:div w:id="353121437">
          <w:marLeft w:val="480"/>
          <w:marRight w:val="0"/>
          <w:marTop w:val="0"/>
          <w:marBottom w:val="0"/>
          <w:divBdr>
            <w:top w:val="none" w:sz="0" w:space="0" w:color="auto"/>
            <w:left w:val="none" w:sz="0" w:space="0" w:color="auto"/>
            <w:bottom w:val="none" w:sz="0" w:space="0" w:color="auto"/>
            <w:right w:val="none" w:sz="0" w:space="0" w:color="auto"/>
          </w:divBdr>
        </w:div>
        <w:div w:id="218904053">
          <w:marLeft w:val="480"/>
          <w:marRight w:val="0"/>
          <w:marTop w:val="0"/>
          <w:marBottom w:val="0"/>
          <w:divBdr>
            <w:top w:val="none" w:sz="0" w:space="0" w:color="auto"/>
            <w:left w:val="none" w:sz="0" w:space="0" w:color="auto"/>
            <w:bottom w:val="none" w:sz="0" w:space="0" w:color="auto"/>
            <w:right w:val="none" w:sz="0" w:space="0" w:color="auto"/>
          </w:divBdr>
        </w:div>
        <w:div w:id="107168802">
          <w:marLeft w:val="480"/>
          <w:marRight w:val="0"/>
          <w:marTop w:val="0"/>
          <w:marBottom w:val="0"/>
          <w:divBdr>
            <w:top w:val="none" w:sz="0" w:space="0" w:color="auto"/>
            <w:left w:val="none" w:sz="0" w:space="0" w:color="auto"/>
            <w:bottom w:val="none" w:sz="0" w:space="0" w:color="auto"/>
            <w:right w:val="none" w:sz="0" w:space="0" w:color="auto"/>
          </w:divBdr>
        </w:div>
        <w:div w:id="1635451900">
          <w:marLeft w:val="480"/>
          <w:marRight w:val="0"/>
          <w:marTop w:val="0"/>
          <w:marBottom w:val="0"/>
          <w:divBdr>
            <w:top w:val="none" w:sz="0" w:space="0" w:color="auto"/>
            <w:left w:val="none" w:sz="0" w:space="0" w:color="auto"/>
            <w:bottom w:val="none" w:sz="0" w:space="0" w:color="auto"/>
            <w:right w:val="none" w:sz="0" w:space="0" w:color="auto"/>
          </w:divBdr>
        </w:div>
        <w:div w:id="1790200588">
          <w:marLeft w:val="480"/>
          <w:marRight w:val="0"/>
          <w:marTop w:val="0"/>
          <w:marBottom w:val="0"/>
          <w:divBdr>
            <w:top w:val="none" w:sz="0" w:space="0" w:color="auto"/>
            <w:left w:val="none" w:sz="0" w:space="0" w:color="auto"/>
            <w:bottom w:val="none" w:sz="0" w:space="0" w:color="auto"/>
            <w:right w:val="none" w:sz="0" w:space="0" w:color="auto"/>
          </w:divBdr>
        </w:div>
        <w:div w:id="674654169">
          <w:marLeft w:val="480"/>
          <w:marRight w:val="0"/>
          <w:marTop w:val="0"/>
          <w:marBottom w:val="0"/>
          <w:divBdr>
            <w:top w:val="none" w:sz="0" w:space="0" w:color="auto"/>
            <w:left w:val="none" w:sz="0" w:space="0" w:color="auto"/>
            <w:bottom w:val="none" w:sz="0" w:space="0" w:color="auto"/>
            <w:right w:val="none" w:sz="0" w:space="0" w:color="auto"/>
          </w:divBdr>
        </w:div>
        <w:div w:id="598490958">
          <w:marLeft w:val="480"/>
          <w:marRight w:val="0"/>
          <w:marTop w:val="0"/>
          <w:marBottom w:val="0"/>
          <w:divBdr>
            <w:top w:val="none" w:sz="0" w:space="0" w:color="auto"/>
            <w:left w:val="none" w:sz="0" w:space="0" w:color="auto"/>
            <w:bottom w:val="none" w:sz="0" w:space="0" w:color="auto"/>
            <w:right w:val="none" w:sz="0" w:space="0" w:color="auto"/>
          </w:divBdr>
        </w:div>
        <w:div w:id="908420723">
          <w:marLeft w:val="480"/>
          <w:marRight w:val="0"/>
          <w:marTop w:val="0"/>
          <w:marBottom w:val="0"/>
          <w:divBdr>
            <w:top w:val="none" w:sz="0" w:space="0" w:color="auto"/>
            <w:left w:val="none" w:sz="0" w:space="0" w:color="auto"/>
            <w:bottom w:val="none" w:sz="0" w:space="0" w:color="auto"/>
            <w:right w:val="none" w:sz="0" w:space="0" w:color="auto"/>
          </w:divBdr>
        </w:div>
        <w:div w:id="2018729477">
          <w:marLeft w:val="480"/>
          <w:marRight w:val="0"/>
          <w:marTop w:val="0"/>
          <w:marBottom w:val="0"/>
          <w:divBdr>
            <w:top w:val="none" w:sz="0" w:space="0" w:color="auto"/>
            <w:left w:val="none" w:sz="0" w:space="0" w:color="auto"/>
            <w:bottom w:val="none" w:sz="0" w:space="0" w:color="auto"/>
            <w:right w:val="none" w:sz="0" w:space="0" w:color="auto"/>
          </w:divBdr>
        </w:div>
        <w:div w:id="351734276">
          <w:marLeft w:val="480"/>
          <w:marRight w:val="0"/>
          <w:marTop w:val="0"/>
          <w:marBottom w:val="0"/>
          <w:divBdr>
            <w:top w:val="none" w:sz="0" w:space="0" w:color="auto"/>
            <w:left w:val="none" w:sz="0" w:space="0" w:color="auto"/>
            <w:bottom w:val="none" w:sz="0" w:space="0" w:color="auto"/>
            <w:right w:val="none" w:sz="0" w:space="0" w:color="auto"/>
          </w:divBdr>
        </w:div>
        <w:div w:id="873201862">
          <w:marLeft w:val="480"/>
          <w:marRight w:val="0"/>
          <w:marTop w:val="0"/>
          <w:marBottom w:val="0"/>
          <w:divBdr>
            <w:top w:val="none" w:sz="0" w:space="0" w:color="auto"/>
            <w:left w:val="none" w:sz="0" w:space="0" w:color="auto"/>
            <w:bottom w:val="none" w:sz="0" w:space="0" w:color="auto"/>
            <w:right w:val="none" w:sz="0" w:space="0" w:color="auto"/>
          </w:divBdr>
        </w:div>
        <w:div w:id="847671351">
          <w:marLeft w:val="480"/>
          <w:marRight w:val="0"/>
          <w:marTop w:val="0"/>
          <w:marBottom w:val="0"/>
          <w:divBdr>
            <w:top w:val="none" w:sz="0" w:space="0" w:color="auto"/>
            <w:left w:val="none" w:sz="0" w:space="0" w:color="auto"/>
            <w:bottom w:val="none" w:sz="0" w:space="0" w:color="auto"/>
            <w:right w:val="none" w:sz="0" w:space="0" w:color="auto"/>
          </w:divBdr>
        </w:div>
        <w:div w:id="562562801">
          <w:marLeft w:val="480"/>
          <w:marRight w:val="0"/>
          <w:marTop w:val="0"/>
          <w:marBottom w:val="0"/>
          <w:divBdr>
            <w:top w:val="none" w:sz="0" w:space="0" w:color="auto"/>
            <w:left w:val="none" w:sz="0" w:space="0" w:color="auto"/>
            <w:bottom w:val="none" w:sz="0" w:space="0" w:color="auto"/>
            <w:right w:val="none" w:sz="0" w:space="0" w:color="auto"/>
          </w:divBdr>
        </w:div>
        <w:div w:id="1480995307">
          <w:marLeft w:val="480"/>
          <w:marRight w:val="0"/>
          <w:marTop w:val="0"/>
          <w:marBottom w:val="0"/>
          <w:divBdr>
            <w:top w:val="none" w:sz="0" w:space="0" w:color="auto"/>
            <w:left w:val="none" w:sz="0" w:space="0" w:color="auto"/>
            <w:bottom w:val="none" w:sz="0" w:space="0" w:color="auto"/>
            <w:right w:val="none" w:sz="0" w:space="0" w:color="auto"/>
          </w:divBdr>
        </w:div>
        <w:div w:id="163131160">
          <w:marLeft w:val="480"/>
          <w:marRight w:val="0"/>
          <w:marTop w:val="0"/>
          <w:marBottom w:val="0"/>
          <w:divBdr>
            <w:top w:val="none" w:sz="0" w:space="0" w:color="auto"/>
            <w:left w:val="none" w:sz="0" w:space="0" w:color="auto"/>
            <w:bottom w:val="none" w:sz="0" w:space="0" w:color="auto"/>
            <w:right w:val="none" w:sz="0" w:space="0" w:color="auto"/>
          </w:divBdr>
        </w:div>
        <w:div w:id="968127757">
          <w:marLeft w:val="480"/>
          <w:marRight w:val="0"/>
          <w:marTop w:val="0"/>
          <w:marBottom w:val="0"/>
          <w:divBdr>
            <w:top w:val="none" w:sz="0" w:space="0" w:color="auto"/>
            <w:left w:val="none" w:sz="0" w:space="0" w:color="auto"/>
            <w:bottom w:val="none" w:sz="0" w:space="0" w:color="auto"/>
            <w:right w:val="none" w:sz="0" w:space="0" w:color="auto"/>
          </w:divBdr>
        </w:div>
        <w:div w:id="235093124">
          <w:marLeft w:val="480"/>
          <w:marRight w:val="0"/>
          <w:marTop w:val="0"/>
          <w:marBottom w:val="0"/>
          <w:divBdr>
            <w:top w:val="none" w:sz="0" w:space="0" w:color="auto"/>
            <w:left w:val="none" w:sz="0" w:space="0" w:color="auto"/>
            <w:bottom w:val="none" w:sz="0" w:space="0" w:color="auto"/>
            <w:right w:val="none" w:sz="0" w:space="0" w:color="auto"/>
          </w:divBdr>
        </w:div>
        <w:div w:id="602567281">
          <w:marLeft w:val="480"/>
          <w:marRight w:val="0"/>
          <w:marTop w:val="0"/>
          <w:marBottom w:val="0"/>
          <w:divBdr>
            <w:top w:val="none" w:sz="0" w:space="0" w:color="auto"/>
            <w:left w:val="none" w:sz="0" w:space="0" w:color="auto"/>
            <w:bottom w:val="none" w:sz="0" w:space="0" w:color="auto"/>
            <w:right w:val="none" w:sz="0" w:space="0" w:color="auto"/>
          </w:divBdr>
        </w:div>
        <w:div w:id="2042051447">
          <w:marLeft w:val="480"/>
          <w:marRight w:val="0"/>
          <w:marTop w:val="0"/>
          <w:marBottom w:val="0"/>
          <w:divBdr>
            <w:top w:val="none" w:sz="0" w:space="0" w:color="auto"/>
            <w:left w:val="none" w:sz="0" w:space="0" w:color="auto"/>
            <w:bottom w:val="none" w:sz="0" w:space="0" w:color="auto"/>
            <w:right w:val="none" w:sz="0" w:space="0" w:color="auto"/>
          </w:divBdr>
        </w:div>
        <w:div w:id="1856651498">
          <w:marLeft w:val="480"/>
          <w:marRight w:val="0"/>
          <w:marTop w:val="0"/>
          <w:marBottom w:val="0"/>
          <w:divBdr>
            <w:top w:val="none" w:sz="0" w:space="0" w:color="auto"/>
            <w:left w:val="none" w:sz="0" w:space="0" w:color="auto"/>
            <w:bottom w:val="none" w:sz="0" w:space="0" w:color="auto"/>
            <w:right w:val="none" w:sz="0" w:space="0" w:color="auto"/>
          </w:divBdr>
        </w:div>
      </w:divsChild>
    </w:div>
    <w:div w:id="1625767043">
      <w:bodyDiv w:val="1"/>
      <w:marLeft w:val="0"/>
      <w:marRight w:val="0"/>
      <w:marTop w:val="0"/>
      <w:marBottom w:val="0"/>
      <w:divBdr>
        <w:top w:val="none" w:sz="0" w:space="0" w:color="auto"/>
        <w:left w:val="none" w:sz="0" w:space="0" w:color="auto"/>
        <w:bottom w:val="none" w:sz="0" w:space="0" w:color="auto"/>
        <w:right w:val="none" w:sz="0" w:space="0" w:color="auto"/>
      </w:divBdr>
    </w:div>
    <w:div w:id="1626039032">
      <w:bodyDiv w:val="1"/>
      <w:marLeft w:val="0"/>
      <w:marRight w:val="0"/>
      <w:marTop w:val="0"/>
      <w:marBottom w:val="0"/>
      <w:divBdr>
        <w:top w:val="none" w:sz="0" w:space="0" w:color="auto"/>
        <w:left w:val="none" w:sz="0" w:space="0" w:color="auto"/>
        <w:bottom w:val="none" w:sz="0" w:space="0" w:color="auto"/>
        <w:right w:val="none" w:sz="0" w:space="0" w:color="auto"/>
      </w:divBdr>
    </w:div>
    <w:div w:id="1626086417">
      <w:bodyDiv w:val="1"/>
      <w:marLeft w:val="0"/>
      <w:marRight w:val="0"/>
      <w:marTop w:val="0"/>
      <w:marBottom w:val="0"/>
      <w:divBdr>
        <w:top w:val="none" w:sz="0" w:space="0" w:color="auto"/>
        <w:left w:val="none" w:sz="0" w:space="0" w:color="auto"/>
        <w:bottom w:val="none" w:sz="0" w:space="0" w:color="auto"/>
        <w:right w:val="none" w:sz="0" w:space="0" w:color="auto"/>
      </w:divBdr>
    </w:div>
    <w:div w:id="1626816843">
      <w:bodyDiv w:val="1"/>
      <w:marLeft w:val="0"/>
      <w:marRight w:val="0"/>
      <w:marTop w:val="0"/>
      <w:marBottom w:val="0"/>
      <w:divBdr>
        <w:top w:val="none" w:sz="0" w:space="0" w:color="auto"/>
        <w:left w:val="none" w:sz="0" w:space="0" w:color="auto"/>
        <w:bottom w:val="none" w:sz="0" w:space="0" w:color="auto"/>
        <w:right w:val="none" w:sz="0" w:space="0" w:color="auto"/>
      </w:divBdr>
    </w:div>
    <w:div w:id="1628774116">
      <w:bodyDiv w:val="1"/>
      <w:marLeft w:val="0"/>
      <w:marRight w:val="0"/>
      <w:marTop w:val="0"/>
      <w:marBottom w:val="0"/>
      <w:divBdr>
        <w:top w:val="none" w:sz="0" w:space="0" w:color="auto"/>
        <w:left w:val="none" w:sz="0" w:space="0" w:color="auto"/>
        <w:bottom w:val="none" w:sz="0" w:space="0" w:color="auto"/>
        <w:right w:val="none" w:sz="0" w:space="0" w:color="auto"/>
      </w:divBdr>
    </w:div>
    <w:div w:id="1628973097">
      <w:bodyDiv w:val="1"/>
      <w:marLeft w:val="0"/>
      <w:marRight w:val="0"/>
      <w:marTop w:val="0"/>
      <w:marBottom w:val="0"/>
      <w:divBdr>
        <w:top w:val="none" w:sz="0" w:space="0" w:color="auto"/>
        <w:left w:val="none" w:sz="0" w:space="0" w:color="auto"/>
        <w:bottom w:val="none" w:sz="0" w:space="0" w:color="auto"/>
        <w:right w:val="none" w:sz="0" w:space="0" w:color="auto"/>
      </w:divBdr>
      <w:divsChild>
        <w:div w:id="2015494318">
          <w:marLeft w:val="0"/>
          <w:marRight w:val="0"/>
          <w:marTop w:val="0"/>
          <w:marBottom w:val="0"/>
          <w:divBdr>
            <w:top w:val="none" w:sz="0" w:space="0" w:color="auto"/>
            <w:left w:val="none" w:sz="0" w:space="0" w:color="auto"/>
            <w:bottom w:val="none" w:sz="0" w:space="0" w:color="auto"/>
            <w:right w:val="none" w:sz="0" w:space="0" w:color="auto"/>
          </w:divBdr>
          <w:divsChild>
            <w:div w:id="1455558977">
              <w:marLeft w:val="0"/>
              <w:marRight w:val="0"/>
              <w:marTop w:val="0"/>
              <w:marBottom w:val="0"/>
              <w:divBdr>
                <w:top w:val="none" w:sz="0" w:space="0" w:color="auto"/>
                <w:left w:val="none" w:sz="0" w:space="0" w:color="auto"/>
                <w:bottom w:val="none" w:sz="0" w:space="0" w:color="auto"/>
                <w:right w:val="none" w:sz="0" w:space="0" w:color="auto"/>
              </w:divBdr>
            </w:div>
            <w:div w:id="1844734463">
              <w:marLeft w:val="0"/>
              <w:marRight w:val="0"/>
              <w:marTop w:val="0"/>
              <w:marBottom w:val="0"/>
              <w:divBdr>
                <w:top w:val="none" w:sz="0" w:space="0" w:color="auto"/>
                <w:left w:val="none" w:sz="0" w:space="0" w:color="auto"/>
                <w:bottom w:val="none" w:sz="0" w:space="0" w:color="auto"/>
                <w:right w:val="none" w:sz="0" w:space="0" w:color="auto"/>
              </w:divBdr>
              <w:divsChild>
                <w:div w:id="741873889">
                  <w:marLeft w:val="0"/>
                  <w:marRight w:val="0"/>
                  <w:marTop w:val="0"/>
                  <w:marBottom w:val="0"/>
                  <w:divBdr>
                    <w:top w:val="none" w:sz="0" w:space="0" w:color="auto"/>
                    <w:left w:val="none" w:sz="0" w:space="0" w:color="auto"/>
                    <w:bottom w:val="none" w:sz="0" w:space="0" w:color="auto"/>
                    <w:right w:val="none" w:sz="0" w:space="0" w:color="auto"/>
                  </w:divBdr>
                  <w:divsChild>
                    <w:div w:id="212572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16139">
              <w:marLeft w:val="0"/>
              <w:marRight w:val="0"/>
              <w:marTop w:val="0"/>
              <w:marBottom w:val="0"/>
              <w:divBdr>
                <w:top w:val="none" w:sz="0" w:space="0" w:color="auto"/>
                <w:left w:val="none" w:sz="0" w:space="0" w:color="auto"/>
                <w:bottom w:val="none" w:sz="0" w:space="0" w:color="auto"/>
                <w:right w:val="none" w:sz="0" w:space="0" w:color="auto"/>
              </w:divBdr>
            </w:div>
          </w:divsChild>
        </w:div>
        <w:div w:id="1742633615">
          <w:marLeft w:val="0"/>
          <w:marRight w:val="0"/>
          <w:marTop w:val="0"/>
          <w:marBottom w:val="0"/>
          <w:divBdr>
            <w:top w:val="none" w:sz="0" w:space="0" w:color="auto"/>
            <w:left w:val="none" w:sz="0" w:space="0" w:color="auto"/>
            <w:bottom w:val="none" w:sz="0" w:space="0" w:color="auto"/>
            <w:right w:val="none" w:sz="0" w:space="0" w:color="auto"/>
          </w:divBdr>
          <w:divsChild>
            <w:div w:id="336347440">
              <w:marLeft w:val="0"/>
              <w:marRight w:val="0"/>
              <w:marTop w:val="0"/>
              <w:marBottom w:val="0"/>
              <w:divBdr>
                <w:top w:val="none" w:sz="0" w:space="0" w:color="auto"/>
                <w:left w:val="none" w:sz="0" w:space="0" w:color="auto"/>
                <w:bottom w:val="none" w:sz="0" w:space="0" w:color="auto"/>
                <w:right w:val="none" w:sz="0" w:space="0" w:color="auto"/>
              </w:divBdr>
            </w:div>
            <w:div w:id="2054846256">
              <w:marLeft w:val="0"/>
              <w:marRight w:val="0"/>
              <w:marTop w:val="0"/>
              <w:marBottom w:val="0"/>
              <w:divBdr>
                <w:top w:val="none" w:sz="0" w:space="0" w:color="auto"/>
                <w:left w:val="none" w:sz="0" w:space="0" w:color="auto"/>
                <w:bottom w:val="none" w:sz="0" w:space="0" w:color="auto"/>
                <w:right w:val="none" w:sz="0" w:space="0" w:color="auto"/>
              </w:divBdr>
              <w:divsChild>
                <w:div w:id="1702122498">
                  <w:marLeft w:val="0"/>
                  <w:marRight w:val="0"/>
                  <w:marTop w:val="0"/>
                  <w:marBottom w:val="0"/>
                  <w:divBdr>
                    <w:top w:val="none" w:sz="0" w:space="0" w:color="auto"/>
                    <w:left w:val="none" w:sz="0" w:space="0" w:color="auto"/>
                    <w:bottom w:val="none" w:sz="0" w:space="0" w:color="auto"/>
                    <w:right w:val="none" w:sz="0" w:space="0" w:color="auto"/>
                  </w:divBdr>
                  <w:divsChild>
                    <w:div w:id="195482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60555">
      <w:bodyDiv w:val="1"/>
      <w:marLeft w:val="0"/>
      <w:marRight w:val="0"/>
      <w:marTop w:val="0"/>
      <w:marBottom w:val="0"/>
      <w:divBdr>
        <w:top w:val="none" w:sz="0" w:space="0" w:color="auto"/>
        <w:left w:val="none" w:sz="0" w:space="0" w:color="auto"/>
        <w:bottom w:val="none" w:sz="0" w:space="0" w:color="auto"/>
        <w:right w:val="none" w:sz="0" w:space="0" w:color="auto"/>
      </w:divBdr>
    </w:div>
    <w:div w:id="1629313037">
      <w:bodyDiv w:val="1"/>
      <w:marLeft w:val="0"/>
      <w:marRight w:val="0"/>
      <w:marTop w:val="0"/>
      <w:marBottom w:val="0"/>
      <w:divBdr>
        <w:top w:val="none" w:sz="0" w:space="0" w:color="auto"/>
        <w:left w:val="none" w:sz="0" w:space="0" w:color="auto"/>
        <w:bottom w:val="none" w:sz="0" w:space="0" w:color="auto"/>
        <w:right w:val="none" w:sz="0" w:space="0" w:color="auto"/>
      </w:divBdr>
    </w:div>
    <w:div w:id="1629437274">
      <w:bodyDiv w:val="1"/>
      <w:marLeft w:val="0"/>
      <w:marRight w:val="0"/>
      <w:marTop w:val="0"/>
      <w:marBottom w:val="0"/>
      <w:divBdr>
        <w:top w:val="none" w:sz="0" w:space="0" w:color="auto"/>
        <w:left w:val="none" w:sz="0" w:space="0" w:color="auto"/>
        <w:bottom w:val="none" w:sz="0" w:space="0" w:color="auto"/>
        <w:right w:val="none" w:sz="0" w:space="0" w:color="auto"/>
      </w:divBdr>
    </w:div>
    <w:div w:id="1630014056">
      <w:bodyDiv w:val="1"/>
      <w:marLeft w:val="0"/>
      <w:marRight w:val="0"/>
      <w:marTop w:val="0"/>
      <w:marBottom w:val="0"/>
      <w:divBdr>
        <w:top w:val="none" w:sz="0" w:space="0" w:color="auto"/>
        <w:left w:val="none" w:sz="0" w:space="0" w:color="auto"/>
        <w:bottom w:val="none" w:sz="0" w:space="0" w:color="auto"/>
        <w:right w:val="none" w:sz="0" w:space="0" w:color="auto"/>
      </w:divBdr>
    </w:div>
    <w:div w:id="1630086260">
      <w:bodyDiv w:val="1"/>
      <w:marLeft w:val="0"/>
      <w:marRight w:val="0"/>
      <w:marTop w:val="0"/>
      <w:marBottom w:val="0"/>
      <w:divBdr>
        <w:top w:val="none" w:sz="0" w:space="0" w:color="auto"/>
        <w:left w:val="none" w:sz="0" w:space="0" w:color="auto"/>
        <w:bottom w:val="none" w:sz="0" w:space="0" w:color="auto"/>
        <w:right w:val="none" w:sz="0" w:space="0" w:color="auto"/>
      </w:divBdr>
    </w:div>
    <w:div w:id="1630162968">
      <w:bodyDiv w:val="1"/>
      <w:marLeft w:val="0"/>
      <w:marRight w:val="0"/>
      <w:marTop w:val="0"/>
      <w:marBottom w:val="0"/>
      <w:divBdr>
        <w:top w:val="none" w:sz="0" w:space="0" w:color="auto"/>
        <w:left w:val="none" w:sz="0" w:space="0" w:color="auto"/>
        <w:bottom w:val="none" w:sz="0" w:space="0" w:color="auto"/>
        <w:right w:val="none" w:sz="0" w:space="0" w:color="auto"/>
      </w:divBdr>
    </w:div>
    <w:div w:id="1630435479">
      <w:bodyDiv w:val="1"/>
      <w:marLeft w:val="0"/>
      <w:marRight w:val="0"/>
      <w:marTop w:val="0"/>
      <w:marBottom w:val="0"/>
      <w:divBdr>
        <w:top w:val="none" w:sz="0" w:space="0" w:color="auto"/>
        <w:left w:val="none" w:sz="0" w:space="0" w:color="auto"/>
        <w:bottom w:val="none" w:sz="0" w:space="0" w:color="auto"/>
        <w:right w:val="none" w:sz="0" w:space="0" w:color="auto"/>
      </w:divBdr>
    </w:div>
    <w:div w:id="1630622316">
      <w:bodyDiv w:val="1"/>
      <w:marLeft w:val="0"/>
      <w:marRight w:val="0"/>
      <w:marTop w:val="0"/>
      <w:marBottom w:val="0"/>
      <w:divBdr>
        <w:top w:val="none" w:sz="0" w:space="0" w:color="auto"/>
        <w:left w:val="none" w:sz="0" w:space="0" w:color="auto"/>
        <w:bottom w:val="none" w:sz="0" w:space="0" w:color="auto"/>
        <w:right w:val="none" w:sz="0" w:space="0" w:color="auto"/>
      </w:divBdr>
    </w:div>
    <w:div w:id="1631088144">
      <w:bodyDiv w:val="1"/>
      <w:marLeft w:val="0"/>
      <w:marRight w:val="0"/>
      <w:marTop w:val="0"/>
      <w:marBottom w:val="0"/>
      <w:divBdr>
        <w:top w:val="none" w:sz="0" w:space="0" w:color="auto"/>
        <w:left w:val="none" w:sz="0" w:space="0" w:color="auto"/>
        <w:bottom w:val="none" w:sz="0" w:space="0" w:color="auto"/>
        <w:right w:val="none" w:sz="0" w:space="0" w:color="auto"/>
      </w:divBdr>
    </w:div>
    <w:div w:id="1632323182">
      <w:bodyDiv w:val="1"/>
      <w:marLeft w:val="0"/>
      <w:marRight w:val="0"/>
      <w:marTop w:val="0"/>
      <w:marBottom w:val="0"/>
      <w:divBdr>
        <w:top w:val="none" w:sz="0" w:space="0" w:color="auto"/>
        <w:left w:val="none" w:sz="0" w:space="0" w:color="auto"/>
        <w:bottom w:val="none" w:sz="0" w:space="0" w:color="auto"/>
        <w:right w:val="none" w:sz="0" w:space="0" w:color="auto"/>
      </w:divBdr>
    </w:div>
    <w:div w:id="1632396081">
      <w:bodyDiv w:val="1"/>
      <w:marLeft w:val="0"/>
      <w:marRight w:val="0"/>
      <w:marTop w:val="0"/>
      <w:marBottom w:val="0"/>
      <w:divBdr>
        <w:top w:val="none" w:sz="0" w:space="0" w:color="auto"/>
        <w:left w:val="none" w:sz="0" w:space="0" w:color="auto"/>
        <w:bottom w:val="none" w:sz="0" w:space="0" w:color="auto"/>
        <w:right w:val="none" w:sz="0" w:space="0" w:color="auto"/>
      </w:divBdr>
    </w:div>
    <w:div w:id="1632711051">
      <w:bodyDiv w:val="1"/>
      <w:marLeft w:val="0"/>
      <w:marRight w:val="0"/>
      <w:marTop w:val="0"/>
      <w:marBottom w:val="0"/>
      <w:divBdr>
        <w:top w:val="none" w:sz="0" w:space="0" w:color="auto"/>
        <w:left w:val="none" w:sz="0" w:space="0" w:color="auto"/>
        <w:bottom w:val="none" w:sz="0" w:space="0" w:color="auto"/>
        <w:right w:val="none" w:sz="0" w:space="0" w:color="auto"/>
      </w:divBdr>
    </w:div>
    <w:div w:id="1632982233">
      <w:bodyDiv w:val="1"/>
      <w:marLeft w:val="0"/>
      <w:marRight w:val="0"/>
      <w:marTop w:val="0"/>
      <w:marBottom w:val="0"/>
      <w:divBdr>
        <w:top w:val="none" w:sz="0" w:space="0" w:color="auto"/>
        <w:left w:val="none" w:sz="0" w:space="0" w:color="auto"/>
        <w:bottom w:val="none" w:sz="0" w:space="0" w:color="auto"/>
        <w:right w:val="none" w:sz="0" w:space="0" w:color="auto"/>
      </w:divBdr>
    </w:div>
    <w:div w:id="1633290564">
      <w:bodyDiv w:val="1"/>
      <w:marLeft w:val="0"/>
      <w:marRight w:val="0"/>
      <w:marTop w:val="0"/>
      <w:marBottom w:val="0"/>
      <w:divBdr>
        <w:top w:val="none" w:sz="0" w:space="0" w:color="auto"/>
        <w:left w:val="none" w:sz="0" w:space="0" w:color="auto"/>
        <w:bottom w:val="none" w:sz="0" w:space="0" w:color="auto"/>
        <w:right w:val="none" w:sz="0" w:space="0" w:color="auto"/>
      </w:divBdr>
    </w:div>
    <w:div w:id="1633367641">
      <w:bodyDiv w:val="1"/>
      <w:marLeft w:val="0"/>
      <w:marRight w:val="0"/>
      <w:marTop w:val="0"/>
      <w:marBottom w:val="0"/>
      <w:divBdr>
        <w:top w:val="none" w:sz="0" w:space="0" w:color="auto"/>
        <w:left w:val="none" w:sz="0" w:space="0" w:color="auto"/>
        <w:bottom w:val="none" w:sz="0" w:space="0" w:color="auto"/>
        <w:right w:val="none" w:sz="0" w:space="0" w:color="auto"/>
      </w:divBdr>
    </w:div>
    <w:div w:id="1633706414">
      <w:bodyDiv w:val="1"/>
      <w:marLeft w:val="0"/>
      <w:marRight w:val="0"/>
      <w:marTop w:val="0"/>
      <w:marBottom w:val="0"/>
      <w:divBdr>
        <w:top w:val="none" w:sz="0" w:space="0" w:color="auto"/>
        <w:left w:val="none" w:sz="0" w:space="0" w:color="auto"/>
        <w:bottom w:val="none" w:sz="0" w:space="0" w:color="auto"/>
        <w:right w:val="none" w:sz="0" w:space="0" w:color="auto"/>
      </w:divBdr>
    </w:div>
    <w:div w:id="1635017900">
      <w:bodyDiv w:val="1"/>
      <w:marLeft w:val="0"/>
      <w:marRight w:val="0"/>
      <w:marTop w:val="0"/>
      <w:marBottom w:val="0"/>
      <w:divBdr>
        <w:top w:val="none" w:sz="0" w:space="0" w:color="auto"/>
        <w:left w:val="none" w:sz="0" w:space="0" w:color="auto"/>
        <w:bottom w:val="none" w:sz="0" w:space="0" w:color="auto"/>
        <w:right w:val="none" w:sz="0" w:space="0" w:color="auto"/>
      </w:divBdr>
    </w:div>
    <w:div w:id="1635525772">
      <w:bodyDiv w:val="1"/>
      <w:marLeft w:val="0"/>
      <w:marRight w:val="0"/>
      <w:marTop w:val="0"/>
      <w:marBottom w:val="0"/>
      <w:divBdr>
        <w:top w:val="none" w:sz="0" w:space="0" w:color="auto"/>
        <w:left w:val="none" w:sz="0" w:space="0" w:color="auto"/>
        <w:bottom w:val="none" w:sz="0" w:space="0" w:color="auto"/>
        <w:right w:val="none" w:sz="0" w:space="0" w:color="auto"/>
      </w:divBdr>
    </w:div>
    <w:div w:id="1635941535">
      <w:bodyDiv w:val="1"/>
      <w:marLeft w:val="0"/>
      <w:marRight w:val="0"/>
      <w:marTop w:val="0"/>
      <w:marBottom w:val="0"/>
      <w:divBdr>
        <w:top w:val="none" w:sz="0" w:space="0" w:color="auto"/>
        <w:left w:val="none" w:sz="0" w:space="0" w:color="auto"/>
        <w:bottom w:val="none" w:sz="0" w:space="0" w:color="auto"/>
        <w:right w:val="none" w:sz="0" w:space="0" w:color="auto"/>
      </w:divBdr>
    </w:div>
    <w:div w:id="1636445364">
      <w:bodyDiv w:val="1"/>
      <w:marLeft w:val="0"/>
      <w:marRight w:val="0"/>
      <w:marTop w:val="0"/>
      <w:marBottom w:val="0"/>
      <w:divBdr>
        <w:top w:val="none" w:sz="0" w:space="0" w:color="auto"/>
        <w:left w:val="none" w:sz="0" w:space="0" w:color="auto"/>
        <w:bottom w:val="none" w:sz="0" w:space="0" w:color="auto"/>
        <w:right w:val="none" w:sz="0" w:space="0" w:color="auto"/>
      </w:divBdr>
    </w:div>
    <w:div w:id="1636452209">
      <w:bodyDiv w:val="1"/>
      <w:marLeft w:val="0"/>
      <w:marRight w:val="0"/>
      <w:marTop w:val="0"/>
      <w:marBottom w:val="0"/>
      <w:divBdr>
        <w:top w:val="none" w:sz="0" w:space="0" w:color="auto"/>
        <w:left w:val="none" w:sz="0" w:space="0" w:color="auto"/>
        <w:bottom w:val="none" w:sz="0" w:space="0" w:color="auto"/>
        <w:right w:val="none" w:sz="0" w:space="0" w:color="auto"/>
      </w:divBdr>
    </w:div>
    <w:div w:id="1637448315">
      <w:bodyDiv w:val="1"/>
      <w:marLeft w:val="0"/>
      <w:marRight w:val="0"/>
      <w:marTop w:val="0"/>
      <w:marBottom w:val="0"/>
      <w:divBdr>
        <w:top w:val="none" w:sz="0" w:space="0" w:color="auto"/>
        <w:left w:val="none" w:sz="0" w:space="0" w:color="auto"/>
        <w:bottom w:val="none" w:sz="0" w:space="0" w:color="auto"/>
        <w:right w:val="none" w:sz="0" w:space="0" w:color="auto"/>
      </w:divBdr>
    </w:div>
    <w:div w:id="1637760610">
      <w:bodyDiv w:val="1"/>
      <w:marLeft w:val="0"/>
      <w:marRight w:val="0"/>
      <w:marTop w:val="0"/>
      <w:marBottom w:val="0"/>
      <w:divBdr>
        <w:top w:val="none" w:sz="0" w:space="0" w:color="auto"/>
        <w:left w:val="none" w:sz="0" w:space="0" w:color="auto"/>
        <w:bottom w:val="none" w:sz="0" w:space="0" w:color="auto"/>
        <w:right w:val="none" w:sz="0" w:space="0" w:color="auto"/>
      </w:divBdr>
    </w:div>
    <w:div w:id="1638876848">
      <w:bodyDiv w:val="1"/>
      <w:marLeft w:val="0"/>
      <w:marRight w:val="0"/>
      <w:marTop w:val="0"/>
      <w:marBottom w:val="0"/>
      <w:divBdr>
        <w:top w:val="none" w:sz="0" w:space="0" w:color="auto"/>
        <w:left w:val="none" w:sz="0" w:space="0" w:color="auto"/>
        <w:bottom w:val="none" w:sz="0" w:space="0" w:color="auto"/>
        <w:right w:val="none" w:sz="0" w:space="0" w:color="auto"/>
      </w:divBdr>
    </w:div>
    <w:div w:id="1639144659">
      <w:bodyDiv w:val="1"/>
      <w:marLeft w:val="0"/>
      <w:marRight w:val="0"/>
      <w:marTop w:val="0"/>
      <w:marBottom w:val="0"/>
      <w:divBdr>
        <w:top w:val="none" w:sz="0" w:space="0" w:color="auto"/>
        <w:left w:val="none" w:sz="0" w:space="0" w:color="auto"/>
        <w:bottom w:val="none" w:sz="0" w:space="0" w:color="auto"/>
        <w:right w:val="none" w:sz="0" w:space="0" w:color="auto"/>
      </w:divBdr>
    </w:div>
    <w:div w:id="1639531589">
      <w:bodyDiv w:val="1"/>
      <w:marLeft w:val="0"/>
      <w:marRight w:val="0"/>
      <w:marTop w:val="0"/>
      <w:marBottom w:val="0"/>
      <w:divBdr>
        <w:top w:val="none" w:sz="0" w:space="0" w:color="auto"/>
        <w:left w:val="none" w:sz="0" w:space="0" w:color="auto"/>
        <w:bottom w:val="none" w:sz="0" w:space="0" w:color="auto"/>
        <w:right w:val="none" w:sz="0" w:space="0" w:color="auto"/>
      </w:divBdr>
    </w:div>
    <w:div w:id="1640109949">
      <w:bodyDiv w:val="1"/>
      <w:marLeft w:val="0"/>
      <w:marRight w:val="0"/>
      <w:marTop w:val="0"/>
      <w:marBottom w:val="0"/>
      <w:divBdr>
        <w:top w:val="none" w:sz="0" w:space="0" w:color="auto"/>
        <w:left w:val="none" w:sz="0" w:space="0" w:color="auto"/>
        <w:bottom w:val="none" w:sz="0" w:space="0" w:color="auto"/>
        <w:right w:val="none" w:sz="0" w:space="0" w:color="auto"/>
      </w:divBdr>
    </w:div>
    <w:div w:id="1641032300">
      <w:bodyDiv w:val="1"/>
      <w:marLeft w:val="0"/>
      <w:marRight w:val="0"/>
      <w:marTop w:val="0"/>
      <w:marBottom w:val="0"/>
      <w:divBdr>
        <w:top w:val="none" w:sz="0" w:space="0" w:color="auto"/>
        <w:left w:val="none" w:sz="0" w:space="0" w:color="auto"/>
        <w:bottom w:val="none" w:sz="0" w:space="0" w:color="auto"/>
        <w:right w:val="none" w:sz="0" w:space="0" w:color="auto"/>
      </w:divBdr>
    </w:div>
    <w:div w:id="1641105518">
      <w:bodyDiv w:val="1"/>
      <w:marLeft w:val="0"/>
      <w:marRight w:val="0"/>
      <w:marTop w:val="0"/>
      <w:marBottom w:val="0"/>
      <w:divBdr>
        <w:top w:val="none" w:sz="0" w:space="0" w:color="auto"/>
        <w:left w:val="none" w:sz="0" w:space="0" w:color="auto"/>
        <w:bottom w:val="none" w:sz="0" w:space="0" w:color="auto"/>
        <w:right w:val="none" w:sz="0" w:space="0" w:color="auto"/>
      </w:divBdr>
    </w:div>
    <w:div w:id="1641114307">
      <w:bodyDiv w:val="1"/>
      <w:marLeft w:val="0"/>
      <w:marRight w:val="0"/>
      <w:marTop w:val="0"/>
      <w:marBottom w:val="0"/>
      <w:divBdr>
        <w:top w:val="none" w:sz="0" w:space="0" w:color="auto"/>
        <w:left w:val="none" w:sz="0" w:space="0" w:color="auto"/>
        <w:bottom w:val="none" w:sz="0" w:space="0" w:color="auto"/>
        <w:right w:val="none" w:sz="0" w:space="0" w:color="auto"/>
      </w:divBdr>
    </w:div>
    <w:div w:id="1641303829">
      <w:bodyDiv w:val="1"/>
      <w:marLeft w:val="0"/>
      <w:marRight w:val="0"/>
      <w:marTop w:val="0"/>
      <w:marBottom w:val="0"/>
      <w:divBdr>
        <w:top w:val="none" w:sz="0" w:space="0" w:color="auto"/>
        <w:left w:val="none" w:sz="0" w:space="0" w:color="auto"/>
        <w:bottom w:val="none" w:sz="0" w:space="0" w:color="auto"/>
        <w:right w:val="none" w:sz="0" w:space="0" w:color="auto"/>
      </w:divBdr>
    </w:div>
    <w:div w:id="1641569516">
      <w:bodyDiv w:val="1"/>
      <w:marLeft w:val="0"/>
      <w:marRight w:val="0"/>
      <w:marTop w:val="0"/>
      <w:marBottom w:val="0"/>
      <w:divBdr>
        <w:top w:val="none" w:sz="0" w:space="0" w:color="auto"/>
        <w:left w:val="none" w:sz="0" w:space="0" w:color="auto"/>
        <w:bottom w:val="none" w:sz="0" w:space="0" w:color="auto"/>
        <w:right w:val="none" w:sz="0" w:space="0" w:color="auto"/>
      </w:divBdr>
    </w:div>
    <w:div w:id="1641764364">
      <w:bodyDiv w:val="1"/>
      <w:marLeft w:val="0"/>
      <w:marRight w:val="0"/>
      <w:marTop w:val="0"/>
      <w:marBottom w:val="0"/>
      <w:divBdr>
        <w:top w:val="none" w:sz="0" w:space="0" w:color="auto"/>
        <w:left w:val="none" w:sz="0" w:space="0" w:color="auto"/>
        <w:bottom w:val="none" w:sz="0" w:space="0" w:color="auto"/>
        <w:right w:val="none" w:sz="0" w:space="0" w:color="auto"/>
      </w:divBdr>
    </w:div>
    <w:div w:id="1642149006">
      <w:bodyDiv w:val="1"/>
      <w:marLeft w:val="0"/>
      <w:marRight w:val="0"/>
      <w:marTop w:val="0"/>
      <w:marBottom w:val="0"/>
      <w:divBdr>
        <w:top w:val="none" w:sz="0" w:space="0" w:color="auto"/>
        <w:left w:val="none" w:sz="0" w:space="0" w:color="auto"/>
        <w:bottom w:val="none" w:sz="0" w:space="0" w:color="auto"/>
        <w:right w:val="none" w:sz="0" w:space="0" w:color="auto"/>
      </w:divBdr>
    </w:div>
    <w:div w:id="1642228878">
      <w:bodyDiv w:val="1"/>
      <w:marLeft w:val="0"/>
      <w:marRight w:val="0"/>
      <w:marTop w:val="0"/>
      <w:marBottom w:val="0"/>
      <w:divBdr>
        <w:top w:val="none" w:sz="0" w:space="0" w:color="auto"/>
        <w:left w:val="none" w:sz="0" w:space="0" w:color="auto"/>
        <w:bottom w:val="none" w:sz="0" w:space="0" w:color="auto"/>
        <w:right w:val="none" w:sz="0" w:space="0" w:color="auto"/>
      </w:divBdr>
    </w:div>
    <w:div w:id="1642230345">
      <w:bodyDiv w:val="1"/>
      <w:marLeft w:val="0"/>
      <w:marRight w:val="0"/>
      <w:marTop w:val="0"/>
      <w:marBottom w:val="0"/>
      <w:divBdr>
        <w:top w:val="none" w:sz="0" w:space="0" w:color="auto"/>
        <w:left w:val="none" w:sz="0" w:space="0" w:color="auto"/>
        <w:bottom w:val="none" w:sz="0" w:space="0" w:color="auto"/>
        <w:right w:val="none" w:sz="0" w:space="0" w:color="auto"/>
      </w:divBdr>
    </w:div>
    <w:div w:id="1643001506">
      <w:bodyDiv w:val="1"/>
      <w:marLeft w:val="0"/>
      <w:marRight w:val="0"/>
      <w:marTop w:val="0"/>
      <w:marBottom w:val="0"/>
      <w:divBdr>
        <w:top w:val="none" w:sz="0" w:space="0" w:color="auto"/>
        <w:left w:val="none" w:sz="0" w:space="0" w:color="auto"/>
        <w:bottom w:val="none" w:sz="0" w:space="0" w:color="auto"/>
        <w:right w:val="none" w:sz="0" w:space="0" w:color="auto"/>
      </w:divBdr>
    </w:div>
    <w:div w:id="1643776832">
      <w:bodyDiv w:val="1"/>
      <w:marLeft w:val="0"/>
      <w:marRight w:val="0"/>
      <w:marTop w:val="0"/>
      <w:marBottom w:val="0"/>
      <w:divBdr>
        <w:top w:val="none" w:sz="0" w:space="0" w:color="auto"/>
        <w:left w:val="none" w:sz="0" w:space="0" w:color="auto"/>
        <w:bottom w:val="none" w:sz="0" w:space="0" w:color="auto"/>
        <w:right w:val="none" w:sz="0" w:space="0" w:color="auto"/>
      </w:divBdr>
    </w:div>
    <w:div w:id="1643804190">
      <w:bodyDiv w:val="1"/>
      <w:marLeft w:val="0"/>
      <w:marRight w:val="0"/>
      <w:marTop w:val="0"/>
      <w:marBottom w:val="0"/>
      <w:divBdr>
        <w:top w:val="none" w:sz="0" w:space="0" w:color="auto"/>
        <w:left w:val="none" w:sz="0" w:space="0" w:color="auto"/>
        <w:bottom w:val="none" w:sz="0" w:space="0" w:color="auto"/>
        <w:right w:val="none" w:sz="0" w:space="0" w:color="auto"/>
      </w:divBdr>
    </w:div>
    <w:div w:id="1643923622">
      <w:bodyDiv w:val="1"/>
      <w:marLeft w:val="0"/>
      <w:marRight w:val="0"/>
      <w:marTop w:val="0"/>
      <w:marBottom w:val="0"/>
      <w:divBdr>
        <w:top w:val="none" w:sz="0" w:space="0" w:color="auto"/>
        <w:left w:val="none" w:sz="0" w:space="0" w:color="auto"/>
        <w:bottom w:val="none" w:sz="0" w:space="0" w:color="auto"/>
        <w:right w:val="none" w:sz="0" w:space="0" w:color="auto"/>
      </w:divBdr>
    </w:div>
    <w:div w:id="1644040725">
      <w:bodyDiv w:val="1"/>
      <w:marLeft w:val="0"/>
      <w:marRight w:val="0"/>
      <w:marTop w:val="0"/>
      <w:marBottom w:val="0"/>
      <w:divBdr>
        <w:top w:val="none" w:sz="0" w:space="0" w:color="auto"/>
        <w:left w:val="none" w:sz="0" w:space="0" w:color="auto"/>
        <w:bottom w:val="none" w:sz="0" w:space="0" w:color="auto"/>
        <w:right w:val="none" w:sz="0" w:space="0" w:color="auto"/>
      </w:divBdr>
    </w:div>
    <w:div w:id="1644313339">
      <w:bodyDiv w:val="1"/>
      <w:marLeft w:val="0"/>
      <w:marRight w:val="0"/>
      <w:marTop w:val="0"/>
      <w:marBottom w:val="0"/>
      <w:divBdr>
        <w:top w:val="none" w:sz="0" w:space="0" w:color="auto"/>
        <w:left w:val="none" w:sz="0" w:space="0" w:color="auto"/>
        <w:bottom w:val="none" w:sz="0" w:space="0" w:color="auto"/>
        <w:right w:val="none" w:sz="0" w:space="0" w:color="auto"/>
      </w:divBdr>
    </w:div>
    <w:div w:id="1645309427">
      <w:bodyDiv w:val="1"/>
      <w:marLeft w:val="0"/>
      <w:marRight w:val="0"/>
      <w:marTop w:val="0"/>
      <w:marBottom w:val="0"/>
      <w:divBdr>
        <w:top w:val="none" w:sz="0" w:space="0" w:color="auto"/>
        <w:left w:val="none" w:sz="0" w:space="0" w:color="auto"/>
        <w:bottom w:val="none" w:sz="0" w:space="0" w:color="auto"/>
        <w:right w:val="none" w:sz="0" w:space="0" w:color="auto"/>
      </w:divBdr>
    </w:div>
    <w:div w:id="1646667532">
      <w:bodyDiv w:val="1"/>
      <w:marLeft w:val="0"/>
      <w:marRight w:val="0"/>
      <w:marTop w:val="0"/>
      <w:marBottom w:val="0"/>
      <w:divBdr>
        <w:top w:val="none" w:sz="0" w:space="0" w:color="auto"/>
        <w:left w:val="none" w:sz="0" w:space="0" w:color="auto"/>
        <w:bottom w:val="none" w:sz="0" w:space="0" w:color="auto"/>
        <w:right w:val="none" w:sz="0" w:space="0" w:color="auto"/>
      </w:divBdr>
    </w:div>
    <w:div w:id="1648626793">
      <w:bodyDiv w:val="1"/>
      <w:marLeft w:val="0"/>
      <w:marRight w:val="0"/>
      <w:marTop w:val="0"/>
      <w:marBottom w:val="0"/>
      <w:divBdr>
        <w:top w:val="none" w:sz="0" w:space="0" w:color="auto"/>
        <w:left w:val="none" w:sz="0" w:space="0" w:color="auto"/>
        <w:bottom w:val="none" w:sz="0" w:space="0" w:color="auto"/>
        <w:right w:val="none" w:sz="0" w:space="0" w:color="auto"/>
      </w:divBdr>
      <w:divsChild>
        <w:div w:id="370884072">
          <w:marLeft w:val="480"/>
          <w:marRight w:val="0"/>
          <w:marTop w:val="0"/>
          <w:marBottom w:val="0"/>
          <w:divBdr>
            <w:top w:val="none" w:sz="0" w:space="0" w:color="auto"/>
            <w:left w:val="none" w:sz="0" w:space="0" w:color="auto"/>
            <w:bottom w:val="none" w:sz="0" w:space="0" w:color="auto"/>
            <w:right w:val="none" w:sz="0" w:space="0" w:color="auto"/>
          </w:divBdr>
        </w:div>
        <w:div w:id="335379096">
          <w:marLeft w:val="480"/>
          <w:marRight w:val="0"/>
          <w:marTop w:val="0"/>
          <w:marBottom w:val="0"/>
          <w:divBdr>
            <w:top w:val="none" w:sz="0" w:space="0" w:color="auto"/>
            <w:left w:val="none" w:sz="0" w:space="0" w:color="auto"/>
            <w:bottom w:val="none" w:sz="0" w:space="0" w:color="auto"/>
            <w:right w:val="none" w:sz="0" w:space="0" w:color="auto"/>
          </w:divBdr>
        </w:div>
        <w:div w:id="931280937">
          <w:marLeft w:val="480"/>
          <w:marRight w:val="0"/>
          <w:marTop w:val="0"/>
          <w:marBottom w:val="0"/>
          <w:divBdr>
            <w:top w:val="none" w:sz="0" w:space="0" w:color="auto"/>
            <w:left w:val="none" w:sz="0" w:space="0" w:color="auto"/>
            <w:bottom w:val="none" w:sz="0" w:space="0" w:color="auto"/>
            <w:right w:val="none" w:sz="0" w:space="0" w:color="auto"/>
          </w:divBdr>
        </w:div>
        <w:div w:id="571425266">
          <w:marLeft w:val="480"/>
          <w:marRight w:val="0"/>
          <w:marTop w:val="0"/>
          <w:marBottom w:val="0"/>
          <w:divBdr>
            <w:top w:val="none" w:sz="0" w:space="0" w:color="auto"/>
            <w:left w:val="none" w:sz="0" w:space="0" w:color="auto"/>
            <w:bottom w:val="none" w:sz="0" w:space="0" w:color="auto"/>
            <w:right w:val="none" w:sz="0" w:space="0" w:color="auto"/>
          </w:divBdr>
        </w:div>
        <w:div w:id="1938830416">
          <w:marLeft w:val="480"/>
          <w:marRight w:val="0"/>
          <w:marTop w:val="0"/>
          <w:marBottom w:val="0"/>
          <w:divBdr>
            <w:top w:val="none" w:sz="0" w:space="0" w:color="auto"/>
            <w:left w:val="none" w:sz="0" w:space="0" w:color="auto"/>
            <w:bottom w:val="none" w:sz="0" w:space="0" w:color="auto"/>
            <w:right w:val="none" w:sz="0" w:space="0" w:color="auto"/>
          </w:divBdr>
        </w:div>
        <w:div w:id="1803378122">
          <w:marLeft w:val="480"/>
          <w:marRight w:val="0"/>
          <w:marTop w:val="0"/>
          <w:marBottom w:val="0"/>
          <w:divBdr>
            <w:top w:val="none" w:sz="0" w:space="0" w:color="auto"/>
            <w:left w:val="none" w:sz="0" w:space="0" w:color="auto"/>
            <w:bottom w:val="none" w:sz="0" w:space="0" w:color="auto"/>
            <w:right w:val="none" w:sz="0" w:space="0" w:color="auto"/>
          </w:divBdr>
        </w:div>
        <w:div w:id="942539732">
          <w:marLeft w:val="480"/>
          <w:marRight w:val="0"/>
          <w:marTop w:val="0"/>
          <w:marBottom w:val="0"/>
          <w:divBdr>
            <w:top w:val="none" w:sz="0" w:space="0" w:color="auto"/>
            <w:left w:val="none" w:sz="0" w:space="0" w:color="auto"/>
            <w:bottom w:val="none" w:sz="0" w:space="0" w:color="auto"/>
            <w:right w:val="none" w:sz="0" w:space="0" w:color="auto"/>
          </w:divBdr>
        </w:div>
        <w:div w:id="1674457146">
          <w:marLeft w:val="480"/>
          <w:marRight w:val="0"/>
          <w:marTop w:val="0"/>
          <w:marBottom w:val="0"/>
          <w:divBdr>
            <w:top w:val="none" w:sz="0" w:space="0" w:color="auto"/>
            <w:left w:val="none" w:sz="0" w:space="0" w:color="auto"/>
            <w:bottom w:val="none" w:sz="0" w:space="0" w:color="auto"/>
            <w:right w:val="none" w:sz="0" w:space="0" w:color="auto"/>
          </w:divBdr>
        </w:div>
        <w:div w:id="941761654">
          <w:marLeft w:val="480"/>
          <w:marRight w:val="0"/>
          <w:marTop w:val="0"/>
          <w:marBottom w:val="0"/>
          <w:divBdr>
            <w:top w:val="none" w:sz="0" w:space="0" w:color="auto"/>
            <w:left w:val="none" w:sz="0" w:space="0" w:color="auto"/>
            <w:bottom w:val="none" w:sz="0" w:space="0" w:color="auto"/>
            <w:right w:val="none" w:sz="0" w:space="0" w:color="auto"/>
          </w:divBdr>
        </w:div>
        <w:div w:id="1399747999">
          <w:marLeft w:val="480"/>
          <w:marRight w:val="0"/>
          <w:marTop w:val="0"/>
          <w:marBottom w:val="0"/>
          <w:divBdr>
            <w:top w:val="none" w:sz="0" w:space="0" w:color="auto"/>
            <w:left w:val="none" w:sz="0" w:space="0" w:color="auto"/>
            <w:bottom w:val="none" w:sz="0" w:space="0" w:color="auto"/>
            <w:right w:val="none" w:sz="0" w:space="0" w:color="auto"/>
          </w:divBdr>
        </w:div>
        <w:div w:id="1977758105">
          <w:marLeft w:val="480"/>
          <w:marRight w:val="0"/>
          <w:marTop w:val="0"/>
          <w:marBottom w:val="0"/>
          <w:divBdr>
            <w:top w:val="none" w:sz="0" w:space="0" w:color="auto"/>
            <w:left w:val="none" w:sz="0" w:space="0" w:color="auto"/>
            <w:bottom w:val="none" w:sz="0" w:space="0" w:color="auto"/>
            <w:right w:val="none" w:sz="0" w:space="0" w:color="auto"/>
          </w:divBdr>
        </w:div>
        <w:div w:id="1064642181">
          <w:marLeft w:val="480"/>
          <w:marRight w:val="0"/>
          <w:marTop w:val="0"/>
          <w:marBottom w:val="0"/>
          <w:divBdr>
            <w:top w:val="none" w:sz="0" w:space="0" w:color="auto"/>
            <w:left w:val="none" w:sz="0" w:space="0" w:color="auto"/>
            <w:bottom w:val="none" w:sz="0" w:space="0" w:color="auto"/>
            <w:right w:val="none" w:sz="0" w:space="0" w:color="auto"/>
          </w:divBdr>
        </w:div>
        <w:div w:id="1562331382">
          <w:marLeft w:val="480"/>
          <w:marRight w:val="0"/>
          <w:marTop w:val="0"/>
          <w:marBottom w:val="0"/>
          <w:divBdr>
            <w:top w:val="none" w:sz="0" w:space="0" w:color="auto"/>
            <w:left w:val="none" w:sz="0" w:space="0" w:color="auto"/>
            <w:bottom w:val="none" w:sz="0" w:space="0" w:color="auto"/>
            <w:right w:val="none" w:sz="0" w:space="0" w:color="auto"/>
          </w:divBdr>
        </w:div>
        <w:div w:id="291716241">
          <w:marLeft w:val="480"/>
          <w:marRight w:val="0"/>
          <w:marTop w:val="0"/>
          <w:marBottom w:val="0"/>
          <w:divBdr>
            <w:top w:val="none" w:sz="0" w:space="0" w:color="auto"/>
            <w:left w:val="none" w:sz="0" w:space="0" w:color="auto"/>
            <w:bottom w:val="none" w:sz="0" w:space="0" w:color="auto"/>
            <w:right w:val="none" w:sz="0" w:space="0" w:color="auto"/>
          </w:divBdr>
        </w:div>
        <w:div w:id="481117537">
          <w:marLeft w:val="480"/>
          <w:marRight w:val="0"/>
          <w:marTop w:val="0"/>
          <w:marBottom w:val="0"/>
          <w:divBdr>
            <w:top w:val="none" w:sz="0" w:space="0" w:color="auto"/>
            <w:left w:val="none" w:sz="0" w:space="0" w:color="auto"/>
            <w:bottom w:val="none" w:sz="0" w:space="0" w:color="auto"/>
            <w:right w:val="none" w:sz="0" w:space="0" w:color="auto"/>
          </w:divBdr>
        </w:div>
        <w:div w:id="1079593664">
          <w:marLeft w:val="480"/>
          <w:marRight w:val="0"/>
          <w:marTop w:val="0"/>
          <w:marBottom w:val="0"/>
          <w:divBdr>
            <w:top w:val="none" w:sz="0" w:space="0" w:color="auto"/>
            <w:left w:val="none" w:sz="0" w:space="0" w:color="auto"/>
            <w:bottom w:val="none" w:sz="0" w:space="0" w:color="auto"/>
            <w:right w:val="none" w:sz="0" w:space="0" w:color="auto"/>
          </w:divBdr>
        </w:div>
        <w:div w:id="914047427">
          <w:marLeft w:val="480"/>
          <w:marRight w:val="0"/>
          <w:marTop w:val="0"/>
          <w:marBottom w:val="0"/>
          <w:divBdr>
            <w:top w:val="none" w:sz="0" w:space="0" w:color="auto"/>
            <w:left w:val="none" w:sz="0" w:space="0" w:color="auto"/>
            <w:bottom w:val="none" w:sz="0" w:space="0" w:color="auto"/>
            <w:right w:val="none" w:sz="0" w:space="0" w:color="auto"/>
          </w:divBdr>
        </w:div>
        <w:div w:id="56127354">
          <w:marLeft w:val="480"/>
          <w:marRight w:val="0"/>
          <w:marTop w:val="0"/>
          <w:marBottom w:val="0"/>
          <w:divBdr>
            <w:top w:val="none" w:sz="0" w:space="0" w:color="auto"/>
            <w:left w:val="none" w:sz="0" w:space="0" w:color="auto"/>
            <w:bottom w:val="none" w:sz="0" w:space="0" w:color="auto"/>
            <w:right w:val="none" w:sz="0" w:space="0" w:color="auto"/>
          </w:divBdr>
        </w:div>
        <w:div w:id="1173111481">
          <w:marLeft w:val="480"/>
          <w:marRight w:val="0"/>
          <w:marTop w:val="0"/>
          <w:marBottom w:val="0"/>
          <w:divBdr>
            <w:top w:val="none" w:sz="0" w:space="0" w:color="auto"/>
            <w:left w:val="none" w:sz="0" w:space="0" w:color="auto"/>
            <w:bottom w:val="none" w:sz="0" w:space="0" w:color="auto"/>
            <w:right w:val="none" w:sz="0" w:space="0" w:color="auto"/>
          </w:divBdr>
        </w:div>
        <w:div w:id="1064572597">
          <w:marLeft w:val="480"/>
          <w:marRight w:val="0"/>
          <w:marTop w:val="0"/>
          <w:marBottom w:val="0"/>
          <w:divBdr>
            <w:top w:val="none" w:sz="0" w:space="0" w:color="auto"/>
            <w:left w:val="none" w:sz="0" w:space="0" w:color="auto"/>
            <w:bottom w:val="none" w:sz="0" w:space="0" w:color="auto"/>
            <w:right w:val="none" w:sz="0" w:space="0" w:color="auto"/>
          </w:divBdr>
        </w:div>
        <w:div w:id="668211680">
          <w:marLeft w:val="480"/>
          <w:marRight w:val="0"/>
          <w:marTop w:val="0"/>
          <w:marBottom w:val="0"/>
          <w:divBdr>
            <w:top w:val="none" w:sz="0" w:space="0" w:color="auto"/>
            <w:left w:val="none" w:sz="0" w:space="0" w:color="auto"/>
            <w:bottom w:val="none" w:sz="0" w:space="0" w:color="auto"/>
            <w:right w:val="none" w:sz="0" w:space="0" w:color="auto"/>
          </w:divBdr>
        </w:div>
        <w:div w:id="935014685">
          <w:marLeft w:val="480"/>
          <w:marRight w:val="0"/>
          <w:marTop w:val="0"/>
          <w:marBottom w:val="0"/>
          <w:divBdr>
            <w:top w:val="none" w:sz="0" w:space="0" w:color="auto"/>
            <w:left w:val="none" w:sz="0" w:space="0" w:color="auto"/>
            <w:bottom w:val="none" w:sz="0" w:space="0" w:color="auto"/>
            <w:right w:val="none" w:sz="0" w:space="0" w:color="auto"/>
          </w:divBdr>
        </w:div>
        <w:div w:id="1056246031">
          <w:marLeft w:val="480"/>
          <w:marRight w:val="0"/>
          <w:marTop w:val="0"/>
          <w:marBottom w:val="0"/>
          <w:divBdr>
            <w:top w:val="none" w:sz="0" w:space="0" w:color="auto"/>
            <w:left w:val="none" w:sz="0" w:space="0" w:color="auto"/>
            <w:bottom w:val="none" w:sz="0" w:space="0" w:color="auto"/>
            <w:right w:val="none" w:sz="0" w:space="0" w:color="auto"/>
          </w:divBdr>
        </w:div>
        <w:div w:id="60758328">
          <w:marLeft w:val="480"/>
          <w:marRight w:val="0"/>
          <w:marTop w:val="0"/>
          <w:marBottom w:val="0"/>
          <w:divBdr>
            <w:top w:val="none" w:sz="0" w:space="0" w:color="auto"/>
            <w:left w:val="none" w:sz="0" w:space="0" w:color="auto"/>
            <w:bottom w:val="none" w:sz="0" w:space="0" w:color="auto"/>
            <w:right w:val="none" w:sz="0" w:space="0" w:color="auto"/>
          </w:divBdr>
        </w:div>
        <w:div w:id="370036882">
          <w:marLeft w:val="480"/>
          <w:marRight w:val="0"/>
          <w:marTop w:val="0"/>
          <w:marBottom w:val="0"/>
          <w:divBdr>
            <w:top w:val="none" w:sz="0" w:space="0" w:color="auto"/>
            <w:left w:val="none" w:sz="0" w:space="0" w:color="auto"/>
            <w:bottom w:val="none" w:sz="0" w:space="0" w:color="auto"/>
            <w:right w:val="none" w:sz="0" w:space="0" w:color="auto"/>
          </w:divBdr>
        </w:div>
        <w:div w:id="409157445">
          <w:marLeft w:val="480"/>
          <w:marRight w:val="0"/>
          <w:marTop w:val="0"/>
          <w:marBottom w:val="0"/>
          <w:divBdr>
            <w:top w:val="none" w:sz="0" w:space="0" w:color="auto"/>
            <w:left w:val="none" w:sz="0" w:space="0" w:color="auto"/>
            <w:bottom w:val="none" w:sz="0" w:space="0" w:color="auto"/>
            <w:right w:val="none" w:sz="0" w:space="0" w:color="auto"/>
          </w:divBdr>
        </w:div>
        <w:div w:id="1140610988">
          <w:marLeft w:val="480"/>
          <w:marRight w:val="0"/>
          <w:marTop w:val="0"/>
          <w:marBottom w:val="0"/>
          <w:divBdr>
            <w:top w:val="none" w:sz="0" w:space="0" w:color="auto"/>
            <w:left w:val="none" w:sz="0" w:space="0" w:color="auto"/>
            <w:bottom w:val="none" w:sz="0" w:space="0" w:color="auto"/>
            <w:right w:val="none" w:sz="0" w:space="0" w:color="auto"/>
          </w:divBdr>
        </w:div>
        <w:div w:id="212348631">
          <w:marLeft w:val="480"/>
          <w:marRight w:val="0"/>
          <w:marTop w:val="0"/>
          <w:marBottom w:val="0"/>
          <w:divBdr>
            <w:top w:val="none" w:sz="0" w:space="0" w:color="auto"/>
            <w:left w:val="none" w:sz="0" w:space="0" w:color="auto"/>
            <w:bottom w:val="none" w:sz="0" w:space="0" w:color="auto"/>
            <w:right w:val="none" w:sz="0" w:space="0" w:color="auto"/>
          </w:divBdr>
        </w:div>
        <w:div w:id="38554881">
          <w:marLeft w:val="480"/>
          <w:marRight w:val="0"/>
          <w:marTop w:val="0"/>
          <w:marBottom w:val="0"/>
          <w:divBdr>
            <w:top w:val="none" w:sz="0" w:space="0" w:color="auto"/>
            <w:left w:val="none" w:sz="0" w:space="0" w:color="auto"/>
            <w:bottom w:val="none" w:sz="0" w:space="0" w:color="auto"/>
            <w:right w:val="none" w:sz="0" w:space="0" w:color="auto"/>
          </w:divBdr>
        </w:div>
        <w:div w:id="1089620121">
          <w:marLeft w:val="480"/>
          <w:marRight w:val="0"/>
          <w:marTop w:val="0"/>
          <w:marBottom w:val="0"/>
          <w:divBdr>
            <w:top w:val="none" w:sz="0" w:space="0" w:color="auto"/>
            <w:left w:val="none" w:sz="0" w:space="0" w:color="auto"/>
            <w:bottom w:val="none" w:sz="0" w:space="0" w:color="auto"/>
            <w:right w:val="none" w:sz="0" w:space="0" w:color="auto"/>
          </w:divBdr>
        </w:div>
        <w:div w:id="1035033916">
          <w:marLeft w:val="480"/>
          <w:marRight w:val="0"/>
          <w:marTop w:val="0"/>
          <w:marBottom w:val="0"/>
          <w:divBdr>
            <w:top w:val="none" w:sz="0" w:space="0" w:color="auto"/>
            <w:left w:val="none" w:sz="0" w:space="0" w:color="auto"/>
            <w:bottom w:val="none" w:sz="0" w:space="0" w:color="auto"/>
            <w:right w:val="none" w:sz="0" w:space="0" w:color="auto"/>
          </w:divBdr>
        </w:div>
      </w:divsChild>
    </w:div>
    <w:div w:id="1648782210">
      <w:bodyDiv w:val="1"/>
      <w:marLeft w:val="0"/>
      <w:marRight w:val="0"/>
      <w:marTop w:val="0"/>
      <w:marBottom w:val="0"/>
      <w:divBdr>
        <w:top w:val="none" w:sz="0" w:space="0" w:color="auto"/>
        <w:left w:val="none" w:sz="0" w:space="0" w:color="auto"/>
        <w:bottom w:val="none" w:sz="0" w:space="0" w:color="auto"/>
        <w:right w:val="none" w:sz="0" w:space="0" w:color="auto"/>
      </w:divBdr>
    </w:div>
    <w:div w:id="1648784327">
      <w:bodyDiv w:val="1"/>
      <w:marLeft w:val="0"/>
      <w:marRight w:val="0"/>
      <w:marTop w:val="0"/>
      <w:marBottom w:val="0"/>
      <w:divBdr>
        <w:top w:val="none" w:sz="0" w:space="0" w:color="auto"/>
        <w:left w:val="none" w:sz="0" w:space="0" w:color="auto"/>
        <w:bottom w:val="none" w:sz="0" w:space="0" w:color="auto"/>
        <w:right w:val="none" w:sz="0" w:space="0" w:color="auto"/>
      </w:divBdr>
    </w:div>
    <w:div w:id="1649749969">
      <w:bodyDiv w:val="1"/>
      <w:marLeft w:val="0"/>
      <w:marRight w:val="0"/>
      <w:marTop w:val="0"/>
      <w:marBottom w:val="0"/>
      <w:divBdr>
        <w:top w:val="none" w:sz="0" w:space="0" w:color="auto"/>
        <w:left w:val="none" w:sz="0" w:space="0" w:color="auto"/>
        <w:bottom w:val="none" w:sz="0" w:space="0" w:color="auto"/>
        <w:right w:val="none" w:sz="0" w:space="0" w:color="auto"/>
      </w:divBdr>
    </w:div>
    <w:div w:id="1649821641">
      <w:bodyDiv w:val="1"/>
      <w:marLeft w:val="0"/>
      <w:marRight w:val="0"/>
      <w:marTop w:val="0"/>
      <w:marBottom w:val="0"/>
      <w:divBdr>
        <w:top w:val="none" w:sz="0" w:space="0" w:color="auto"/>
        <w:left w:val="none" w:sz="0" w:space="0" w:color="auto"/>
        <w:bottom w:val="none" w:sz="0" w:space="0" w:color="auto"/>
        <w:right w:val="none" w:sz="0" w:space="0" w:color="auto"/>
      </w:divBdr>
    </w:div>
    <w:div w:id="1650015092">
      <w:bodyDiv w:val="1"/>
      <w:marLeft w:val="0"/>
      <w:marRight w:val="0"/>
      <w:marTop w:val="0"/>
      <w:marBottom w:val="0"/>
      <w:divBdr>
        <w:top w:val="none" w:sz="0" w:space="0" w:color="auto"/>
        <w:left w:val="none" w:sz="0" w:space="0" w:color="auto"/>
        <w:bottom w:val="none" w:sz="0" w:space="0" w:color="auto"/>
        <w:right w:val="none" w:sz="0" w:space="0" w:color="auto"/>
      </w:divBdr>
    </w:div>
    <w:div w:id="1650208402">
      <w:bodyDiv w:val="1"/>
      <w:marLeft w:val="0"/>
      <w:marRight w:val="0"/>
      <w:marTop w:val="0"/>
      <w:marBottom w:val="0"/>
      <w:divBdr>
        <w:top w:val="none" w:sz="0" w:space="0" w:color="auto"/>
        <w:left w:val="none" w:sz="0" w:space="0" w:color="auto"/>
        <w:bottom w:val="none" w:sz="0" w:space="0" w:color="auto"/>
        <w:right w:val="none" w:sz="0" w:space="0" w:color="auto"/>
      </w:divBdr>
    </w:div>
    <w:div w:id="1650398377">
      <w:bodyDiv w:val="1"/>
      <w:marLeft w:val="0"/>
      <w:marRight w:val="0"/>
      <w:marTop w:val="0"/>
      <w:marBottom w:val="0"/>
      <w:divBdr>
        <w:top w:val="none" w:sz="0" w:space="0" w:color="auto"/>
        <w:left w:val="none" w:sz="0" w:space="0" w:color="auto"/>
        <w:bottom w:val="none" w:sz="0" w:space="0" w:color="auto"/>
        <w:right w:val="none" w:sz="0" w:space="0" w:color="auto"/>
      </w:divBdr>
    </w:div>
    <w:div w:id="1650793276">
      <w:bodyDiv w:val="1"/>
      <w:marLeft w:val="0"/>
      <w:marRight w:val="0"/>
      <w:marTop w:val="0"/>
      <w:marBottom w:val="0"/>
      <w:divBdr>
        <w:top w:val="none" w:sz="0" w:space="0" w:color="auto"/>
        <w:left w:val="none" w:sz="0" w:space="0" w:color="auto"/>
        <w:bottom w:val="none" w:sz="0" w:space="0" w:color="auto"/>
        <w:right w:val="none" w:sz="0" w:space="0" w:color="auto"/>
      </w:divBdr>
    </w:div>
    <w:div w:id="1651135945">
      <w:bodyDiv w:val="1"/>
      <w:marLeft w:val="0"/>
      <w:marRight w:val="0"/>
      <w:marTop w:val="0"/>
      <w:marBottom w:val="0"/>
      <w:divBdr>
        <w:top w:val="none" w:sz="0" w:space="0" w:color="auto"/>
        <w:left w:val="none" w:sz="0" w:space="0" w:color="auto"/>
        <w:bottom w:val="none" w:sz="0" w:space="0" w:color="auto"/>
        <w:right w:val="none" w:sz="0" w:space="0" w:color="auto"/>
      </w:divBdr>
    </w:div>
    <w:div w:id="1651666107">
      <w:bodyDiv w:val="1"/>
      <w:marLeft w:val="0"/>
      <w:marRight w:val="0"/>
      <w:marTop w:val="0"/>
      <w:marBottom w:val="0"/>
      <w:divBdr>
        <w:top w:val="none" w:sz="0" w:space="0" w:color="auto"/>
        <w:left w:val="none" w:sz="0" w:space="0" w:color="auto"/>
        <w:bottom w:val="none" w:sz="0" w:space="0" w:color="auto"/>
        <w:right w:val="none" w:sz="0" w:space="0" w:color="auto"/>
      </w:divBdr>
    </w:div>
    <w:div w:id="1651900828">
      <w:bodyDiv w:val="1"/>
      <w:marLeft w:val="0"/>
      <w:marRight w:val="0"/>
      <w:marTop w:val="0"/>
      <w:marBottom w:val="0"/>
      <w:divBdr>
        <w:top w:val="none" w:sz="0" w:space="0" w:color="auto"/>
        <w:left w:val="none" w:sz="0" w:space="0" w:color="auto"/>
        <w:bottom w:val="none" w:sz="0" w:space="0" w:color="auto"/>
        <w:right w:val="none" w:sz="0" w:space="0" w:color="auto"/>
      </w:divBdr>
    </w:div>
    <w:div w:id="1652563273">
      <w:bodyDiv w:val="1"/>
      <w:marLeft w:val="0"/>
      <w:marRight w:val="0"/>
      <w:marTop w:val="0"/>
      <w:marBottom w:val="0"/>
      <w:divBdr>
        <w:top w:val="none" w:sz="0" w:space="0" w:color="auto"/>
        <w:left w:val="none" w:sz="0" w:space="0" w:color="auto"/>
        <w:bottom w:val="none" w:sz="0" w:space="0" w:color="auto"/>
        <w:right w:val="none" w:sz="0" w:space="0" w:color="auto"/>
      </w:divBdr>
    </w:div>
    <w:div w:id="1653018989">
      <w:bodyDiv w:val="1"/>
      <w:marLeft w:val="0"/>
      <w:marRight w:val="0"/>
      <w:marTop w:val="0"/>
      <w:marBottom w:val="0"/>
      <w:divBdr>
        <w:top w:val="none" w:sz="0" w:space="0" w:color="auto"/>
        <w:left w:val="none" w:sz="0" w:space="0" w:color="auto"/>
        <w:bottom w:val="none" w:sz="0" w:space="0" w:color="auto"/>
        <w:right w:val="none" w:sz="0" w:space="0" w:color="auto"/>
      </w:divBdr>
    </w:div>
    <w:div w:id="1653171037">
      <w:bodyDiv w:val="1"/>
      <w:marLeft w:val="0"/>
      <w:marRight w:val="0"/>
      <w:marTop w:val="0"/>
      <w:marBottom w:val="0"/>
      <w:divBdr>
        <w:top w:val="none" w:sz="0" w:space="0" w:color="auto"/>
        <w:left w:val="none" w:sz="0" w:space="0" w:color="auto"/>
        <w:bottom w:val="none" w:sz="0" w:space="0" w:color="auto"/>
        <w:right w:val="none" w:sz="0" w:space="0" w:color="auto"/>
      </w:divBdr>
    </w:div>
    <w:div w:id="1654141749">
      <w:bodyDiv w:val="1"/>
      <w:marLeft w:val="0"/>
      <w:marRight w:val="0"/>
      <w:marTop w:val="0"/>
      <w:marBottom w:val="0"/>
      <w:divBdr>
        <w:top w:val="none" w:sz="0" w:space="0" w:color="auto"/>
        <w:left w:val="none" w:sz="0" w:space="0" w:color="auto"/>
        <w:bottom w:val="none" w:sz="0" w:space="0" w:color="auto"/>
        <w:right w:val="none" w:sz="0" w:space="0" w:color="auto"/>
      </w:divBdr>
    </w:div>
    <w:div w:id="1654486144">
      <w:bodyDiv w:val="1"/>
      <w:marLeft w:val="0"/>
      <w:marRight w:val="0"/>
      <w:marTop w:val="0"/>
      <w:marBottom w:val="0"/>
      <w:divBdr>
        <w:top w:val="none" w:sz="0" w:space="0" w:color="auto"/>
        <w:left w:val="none" w:sz="0" w:space="0" w:color="auto"/>
        <w:bottom w:val="none" w:sz="0" w:space="0" w:color="auto"/>
        <w:right w:val="none" w:sz="0" w:space="0" w:color="auto"/>
      </w:divBdr>
    </w:div>
    <w:div w:id="1654531663">
      <w:bodyDiv w:val="1"/>
      <w:marLeft w:val="0"/>
      <w:marRight w:val="0"/>
      <w:marTop w:val="0"/>
      <w:marBottom w:val="0"/>
      <w:divBdr>
        <w:top w:val="none" w:sz="0" w:space="0" w:color="auto"/>
        <w:left w:val="none" w:sz="0" w:space="0" w:color="auto"/>
        <w:bottom w:val="none" w:sz="0" w:space="0" w:color="auto"/>
        <w:right w:val="none" w:sz="0" w:space="0" w:color="auto"/>
      </w:divBdr>
    </w:div>
    <w:div w:id="1654600389">
      <w:bodyDiv w:val="1"/>
      <w:marLeft w:val="0"/>
      <w:marRight w:val="0"/>
      <w:marTop w:val="0"/>
      <w:marBottom w:val="0"/>
      <w:divBdr>
        <w:top w:val="none" w:sz="0" w:space="0" w:color="auto"/>
        <w:left w:val="none" w:sz="0" w:space="0" w:color="auto"/>
        <w:bottom w:val="none" w:sz="0" w:space="0" w:color="auto"/>
        <w:right w:val="none" w:sz="0" w:space="0" w:color="auto"/>
      </w:divBdr>
    </w:div>
    <w:div w:id="1655523154">
      <w:bodyDiv w:val="1"/>
      <w:marLeft w:val="0"/>
      <w:marRight w:val="0"/>
      <w:marTop w:val="0"/>
      <w:marBottom w:val="0"/>
      <w:divBdr>
        <w:top w:val="none" w:sz="0" w:space="0" w:color="auto"/>
        <w:left w:val="none" w:sz="0" w:space="0" w:color="auto"/>
        <w:bottom w:val="none" w:sz="0" w:space="0" w:color="auto"/>
        <w:right w:val="none" w:sz="0" w:space="0" w:color="auto"/>
      </w:divBdr>
    </w:div>
    <w:div w:id="1655524695">
      <w:bodyDiv w:val="1"/>
      <w:marLeft w:val="0"/>
      <w:marRight w:val="0"/>
      <w:marTop w:val="0"/>
      <w:marBottom w:val="0"/>
      <w:divBdr>
        <w:top w:val="none" w:sz="0" w:space="0" w:color="auto"/>
        <w:left w:val="none" w:sz="0" w:space="0" w:color="auto"/>
        <w:bottom w:val="none" w:sz="0" w:space="0" w:color="auto"/>
        <w:right w:val="none" w:sz="0" w:space="0" w:color="auto"/>
      </w:divBdr>
      <w:divsChild>
        <w:div w:id="1928423598">
          <w:marLeft w:val="480"/>
          <w:marRight w:val="0"/>
          <w:marTop w:val="0"/>
          <w:marBottom w:val="0"/>
          <w:divBdr>
            <w:top w:val="none" w:sz="0" w:space="0" w:color="auto"/>
            <w:left w:val="none" w:sz="0" w:space="0" w:color="auto"/>
            <w:bottom w:val="none" w:sz="0" w:space="0" w:color="auto"/>
            <w:right w:val="none" w:sz="0" w:space="0" w:color="auto"/>
          </w:divBdr>
        </w:div>
        <w:div w:id="1979412159">
          <w:marLeft w:val="480"/>
          <w:marRight w:val="0"/>
          <w:marTop w:val="0"/>
          <w:marBottom w:val="0"/>
          <w:divBdr>
            <w:top w:val="none" w:sz="0" w:space="0" w:color="auto"/>
            <w:left w:val="none" w:sz="0" w:space="0" w:color="auto"/>
            <w:bottom w:val="none" w:sz="0" w:space="0" w:color="auto"/>
            <w:right w:val="none" w:sz="0" w:space="0" w:color="auto"/>
          </w:divBdr>
        </w:div>
        <w:div w:id="1119568271">
          <w:marLeft w:val="480"/>
          <w:marRight w:val="0"/>
          <w:marTop w:val="0"/>
          <w:marBottom w:val="0"/>
          <w:divBdr>
            <w:top w:val="none" w:sz="0" w:space="0" w:color="auto"/>
            <w:left w:val="none" w:sz="0" w:space="0" w:color="auto"/>
            <w:bottom w:val="none" w:sz="0" w:space="0" w:color="auto"/>
            <w:right w:val="none" w:sz="0" w:space="0" w:color="auto"/>
          </w:divBdr>
        </w:div>
        <w:div w:id="342585241">
          <w:marLeft w:val="480"/>
          <w:marRight w:val="0"/>
          <w:marTop w:val="0"/>
          <w:marBottom w:val="0"/>
          <w:divBdr>
            <w:top w:val="none" w:sz="0" w:space="0" w:color="auto"/>
            <w:left w:val="none" w:sz="0" w:space="0" w:color="auto"/>
            <w:bottom w:val="none" w:sz="0" w:space="0" w:color="auto"/>
            <w:right w:val="none" w:sz="0" w:space="0" w:color="auto"/>
          </w:divBdr>
        </w:div>
        <w:div w:id="1921719481">
          <w:marLeft w:val="480"/>
          <w:marRight w:val="0"/>
          <w:marTop w:val="0"/>
          <w:marBottom w:val="0"/>
          <w:divBdr>
            <w:top w:val="none" w:sz="0" w:space="0" w:color="auto"/>
            <w:left w:val="none" w:sz="0" w:space="0" w:color="auto"/>
            <w:bottom w:val="none" w:sz="0" w:space="0" w:color="auto"/>
            <w:right w:val="none" w:sz="0" w:space="0" w:color="auto"/>
          </w:divBdr>
        </w:div>
        <w:div w:id="6292560">
          <w:marLeft w:val="480"/>
          <w:marRight w:val="0"/>
          <w:marTop w:val="0"/>
          <w:marBottom w:val="0"/>
          <w:divBdr>
            <w:top w:val="none" w:sz="0" w:space="0" w:color="auto"/>
            <w:left w:val="none" w:sz="0" w:space="0" w:color="auto"/>
            <w:bottom w:val="none" w:sz="0" w:space="0" w:color="auto"/>
            <w:right w:val="none" w:sz="0" w:space="0" w:color="auto"/>
          </w:divBdr>
        </w:div>
        <w:div w:id="2058309053">
          <w:marLeft w:val="480"/>
          <w:marRight w:val="0"/>
          <w:marTop w:val="0"/>
          <w:marBottom w:val="0"/>
          <w:divBdr>
            <w:top w:val="none" w:sz="0" w:space="0" w:color="auto"/>
            <w:left w:val="none" w:sz="0" w:space="0" w:color="auto"/>
            <w:bottom w:val="none" w:sz="0" w:space="0" w:color="auto"/>
            <w:right w:val="none" w:sz="0" w:space="0" w:color="auto"/>
          </w:divBdr>
        </w:div>
        <w:div w:id="1755585507">
          <w:marLeft w:val="480"/>
          <w:marRight w:val="0"/>
          <w:marTop w:val="0"/>
          <w:marBottom w:val="0"/>
          <w:divBdr>
            <w:top w:val="none" w:sz="0" w:space="0" w:color="auto"/>
            <w:left w:val="none" w:sz="0" w:space="0" w:color="auto"/>
            <w:bottom w:val="none" w:sz="0" w:space="0" w:color="auto"/>
            <w:right w:val="none" w:sz="0" w:space="0" w:color="auto"/>
          </w:divBdr>
        </w:div>
        <w:div w:id="1722097253">
          <w:marLeft w:val="480"/>
          <w:marRight w:val="0"/>
          <w:marTop w:val="0"/>
          <w:marBottom w:val="0"/>
          <w:divBdr>
            <w:top w:val="none" w:sz="0" w:space="0" w:color="auto"/>
            <w:left w:val="none" w:sz="0" w:space="0" w:color="auto"/>
            <w:bottom w:val="none" w:sz="0" w:space="0" w:color="auto"/>
            <w:right w:val="none" w:sz="0" w:space="0" w:color="auto"/>
          </w:divBdr>
        </w:div>
        <w:div w:id="645209563">
          <w:marLeft w:val="480"/>
          <w:marRight w:val="0"/>
          <w:marTop w:val="0"/>
          <w:marBottom w:val="0"/>
          <w:divBdr>
            <w:top w:val="none" w:sz="0" w:space="0" w:color="auto"/>
            <w:left w:val="none" w:sz="0" w:space="0" w:color="auto"/>
            <w:bottom w:val="none" w:sz="0" w:space="0" w:color="auto"/>
            <w:right w:val="none" w:sz="0" w:space="0" w:color="auto"/>
          </w:divBdr>
        </w:div>
        <w:div w:id="2007171567">
          <w:marLeft w:val="480"/>
          <w:marRight w:val="0"/>
          <w:marTop w:val="0"/>
          <w:marBottom w:val="0"/>
          <w:divBdr>
            <w:top w:val="none" w:sz="0" w:space="0" w:color="auto"/>
            <w:left w:val="none" w:sz="0" w:space="0" w:color="auto"/>
            <w:bottom w:val="none" w:sz="0" w:space="0" w:color="auto"/>
            <w:right w:val="none" w:sz="0" w:space="0" w:color="auto"/>
          </w:divBdr>
        </w:div>
        <w:div w:id="1062874008">
          <w:marLeft w:val="480"/>
          <w:marRight w:val="0"/>
          <w:marTop w:val="0"/>
          <w:marBottom w:val="0"/>
          <w:divBdr>
            <w:top w:val="none" w:sz="0" w:space="0" w:color="auto"/>
            <w:left w:val="none" w:sz="0" w:space="0" w:color="auto"/>
            <w:bottom w:val="none" w:sz="0" w:space="0" w:color="auto"/>
            <w:right w:val="none" w:sz="0" w:space="0" w:color="auto"/>
          </w:divBdr>
        </w:div>
        <w:div w:id="2099057651">
          <w:marLeft w:val="480"/>
          <w:marRight w:val="0"/>
          <w:marTop w:val="0"/>
          <w:marBottom w:val="0"/>
          <w:divBdr>
            <w:top w:val="none" w:sz="0" w:space="0" w:color="auto"/>
            <w:left w:val="none" w:sz="0" w:space="0" w:color="auto"/>
            <w:bottom w:val="none" w:sz="0" w:space="0" w:color="auto"/>
            <w:right w:val="none" w:sz="0" w:space="0" w:color="auto"/>
          </w:divBdr>
        </w:div>
        <w:div w:id="1467354127">
          <w:marLeft w:val="480"/>
          <w:marRight w:val="0"/>
          <w:marTop w:val="0"/>
          <w:marBottom w:val="0"/>
          <w:divBdr>
            <w:top w:val="none" w:sz="0" w:space="0" w:color="auto"/>
            <w:left w:val="none" w:sz="0" w:space="0" w:color="auto"/>
            <w:bottom w:val="none" w:sz="0" w:space="0" w:color="auto"/>
            <w:right w:val="none" w:sz="0" w:space="0" w:color="auto"/>
          </w:divBdr>
        </w:div>
        <w:div w:id="669065518">
          <w:marLeft w:val="480"/>
          <w:marRight w:val="0"/>
          <w:marTop w:val="0"/>
          <w:marBottom w:val="0"/>
          <w:divBdr>
            <w:top w:val="none" w:sz="0" w:space="0" w:color="auto"/>
            <w:left w:val="none" w:sz="0" w:space="0" w:color="auto"/>
            <w:bottom w:val="none" w:sz="0" w:space="0" w:color="auto"/>
            <w:right w:val="none" w:sz="0" w:space="0" w:color="auto"/>
          </w:divBdr>
        </w:div>
        <w:div w:id="1881434912">
          <w:marLeft w:val="480"/>
          <w:marRight w:val="0"/>
          <w:marTop w:val="0"/>
          <w:marBottom w:val="0"/>
          <w:divBdr>
            <w:top w:val="none" w:sz="0" w:space="0" w:color="auto"/>
            <w:left w:val="none" w:sz="0" w:space="0" w:color="auto"/>
            <w:bottom w:val="none" w:sz="0" w:space="0" w:color="auto"/>
            <w:right w:val="none" w:sz="0" w:space="0" w:color="auto"/>
          </w:divBdr>
        </w:div>
        <w:div w:id="1586842442">
          <w:marLeft w:val="480"/>
          <w:marRight w:val="0"/>
          <w:marTop w:val="0"/>
          <w:marBottom w:val="0"/>
          <w:divBdr>
            <w:top w:val="none" w:sz="0" w:space="0" w:color="auto"/>
            <w:left w:val="none" w:sz="0" w:space="0" w:color="auto"/>
            <w:bottom w:val="none" w:sz="0" w:space="0" w:color="auto"/>
            <w:right w:val="none" w:sz="0" w:space="0" w:color="auto"/>
          </w:divBdr>
        </w:div>
        <w:div w:id="1722559597">
          <w:marLeft w:val="480"/>
          <w:marRight w:val="0"/>
          <w:marTop w:val="0"/>
          <w:marBottom w:val="0"/>
          <w:divBdr>
            <w:top w:val="none" w:sz="0" w:space="0" w:color="auto"/>
            <w:left w:val="none" w:sz="0" w:space="0" w:color="auto"/>
            <w:bottom w:val="none" w:sz="0" w:space="0" w:color="auto"/>
            <w:right w:val="none" w:sz="0" w:space="0" w:color="auto"/>
          </w:divBdr>
        </w:div>
        <w:div w:id="1622030319">
          <w:marLeft w:val="480"/>
          <w:marRight w:val="0"/>
          <w:marTop w:val="0"/>
          <w:marBottom w:val="0"/>
          <w:divBdr>
            <w:top w:val="none" w:sz="0" w:space="0" w:color="auto"/>
            <w:left w:val="none" w:sz="0" w:space="0" w:color="auto"/>
            <w:bottom w:val="none" w:sz="0" w:space="0" w:color="auto"/>
            <w:right w:val="none" w:sz="0" w:space="0" w:color="auto"/>
          </w:divBdr>
        </w:div>
        <w:div w:id="1444494479">
          <w:marLeft w:val="480"/>
          <w:marRight w:val="0"/>
          <w:marTop w:val="0"/>
          <w:marBottom w:val="0"/>
          <w:divBdr>
            <w:top w:val="none" w:sz="0" w:space="0" w:color="auto"/>
            <w:left w:val="none" w:sz="0" w:space="0" w:color="auto"/>
            <w:bottom w:val="none" w:sz="0" w:space="0" w:color="auto"/>
            <w:right w:val="none" w:sz="0" w:space="0" w:color="auto"/>
          </w:divBdr>
        </w:div>
        <w:div w:id="1586188320">
          <w:marLeft w:val="480"/>
          <w:marRight w:val="0"/>
          <w:marTop w:val="0"/>
          <w:marBottom w:val="0"/>
          <w:divBdr>
            <w:top w:val="none" w:sz="0" w:space="0" w:color="auto"/>
            <w:left w:val="none" w:sz="0" w:space="0" w:color="auto"/>
            <w:bottom w:val="none" w:sz="0" w:space="0" w:color="auto"/>
            <w:right w:val="none" w:sz="0" w:space="0" w:color="auto"/>
          </w:divBdr>
        </w:div>
        <w:div w:id="1781020">
          <w:marLeft w:val="480"/>
          <w:marRight w:val="0"/>
          <w:marTop w:val="0"/>
          <w:marBottom w:val="0"/>
          <w:divBdr>
            <w:top w:val="none" w:sz="0" w:space="0" w:color="auto"/>
            <w:left w:val="none" w:sz="0" w:space="0" w:color="auto"/>
            <w:bottom w:val="none" w:sz="0" w:space="0" w:color="auto"/>
            <w:right w:val="none" w:sz="0" w:space="0" w:color="auto"/>
          </w:divBdr>
        </w:div>
        <w:div w:id="257717790">
          <w:marLeft w:val="480"/>
          <w:marRight w:val="0"/>
          <w:marTop w:val="0"/>
          <w:marBottom w:val="0"/>
          <w:divBdr>
            <w:top w:val="none" w:sz="0" w:space="0" w:color="auto"/>
            <w:left w:val="none" w:sz="0" w:space="0" w:color="auto"/>
            <w:bottom w:val="none" w:sz="0" w:space="0" w:color="auto"/>
            <w:right w:val="none" w:sz="0" w:space="0" w:color="auto"/>
          </w:divBdr>
        </w:div>
        <w:div w:id="454300538">
          <w:marLeft w:val="480"/>
          <w:marRight w:val="0"/>
          <w:marTop w:val="0"/>
          <w:marBottom w:val="0"/>
          <w:divBdr>
            <w:top w:val="none" w:sz="0" w:space="0" w:color="auto"/>
            <w:left w:val="none" w:sz="0" w:space="0" w:color="auto"/>
            <w:bottom w:val="none" w:sz="0" w:space="0" w:color="auto"/>
            <w:right w:val="none" w:sz="0" w:space="0" w:color="auto"/>
          </w:divBdr>
        </w:div>
        <w:div w:id="1225678764">
          <w:marLeft w:val="480"/>
          <w:marRight w:val="0"/>
          <w:marTop w:val="0"/>
          <w:marBottom w:val="0"/>
          <w:divBdr>
            <w:top w:val="none" w:sz="0" w:space="0" w:color="auto"/>
            <w:left w:val="none" w:sz="0" w:space="0" w:color="auto"/>
            <w:bottom w:val="none" w:sz="0" w:space="0" w:color="auto"/>
            <w:right w:val="none" w:sz="0" w:space="0" w:color="auto"/>
          </w:divBdr>
        </w:div>
        <w:div w:id="1792550673">
          <w:marLeft w:val="480"/>
          <w:marRight w:val="0"/>
          <w:marTop w:val="0"/>
          <w:marBottom w:val="0"/>
          <w:divBdr>
            <w:top w:val="none" w:sz="0" w:space="0" w:color="auto"/>
            <w:left w:val="none" w:sz="0" w:space="0" w:color="auto"/>
            <w:bottom w:val="none" w:sz="0" w:space="0" w:color="auto"/>
            <w:right w:val="none" w:sz="0" w:space="0" w:color="auto"/>
          </w:divBdr>
        </w:div>
        <w:div w:id="1087465097">
          <w:marLeft w:val="480"/>
          <w:marRight w:val="0"/>
          <w:marTop w:val="0"/>
          <w:marBottom w:val="0"/>
          <w:divBdr>
            <w:top w:val="none" w:sz="0" w:space="0" w:color="auto"/>
            <w:left w:val="none" w:sz="0" w:space="0" w:color="auto"/>
            <w:bottom w:val="none" w:sz="0" w:space="0" w:color="auto"/>
            <w:right w:val="none" w:sz="0" w:space="0" w:color="auto"/>
          </w:divBdr>
        </w:div>
        <w:div w:id="1323778688">
          <w:marLeft w:val="480"/>
          <w:marRight w:val="0"/>
          <w:marTop w:val="0"/>
          <w:marBottom w:val="0"/>
          <w:divBdr>
            <w:top w:val="none" w:sz="0" w:space="0" w:color="auto"/>
            <w:left w:val="none" w:sz="0" w:space="0" w:color="auto"/>
            <w:bottom w:val="none" w:sz="0" w:space="0" w:color="auto"/>
            <w:right w:val="none" w:sz="0" w:space="0" w:color="auto"/>
          </w:divBdr>
        </w:div>
        <w:div w:id="1232697183">
          <w:marLeft w:val="480"/>
          <w:marRight w:val="0"/>
          <w:marTop w:val="0"/>
          <w:marBottom w:val="0"/>
          <w:divBdr>
            <w:top w:val="none" w:sz="0" w:space="0" w:color="auto"/>
            <w:left w:val="none" w:sz="0" w:space="0" w:color="auto"/>
            <w:bottom w:val="none" w:sz="0" w:space="0" w:color="auto"/>
            <w:right w:val="none" w:sz="0" w:space="0" w:color="auto"/>
          </w:divBdr>
        </w:div>
        <w:div w:id="377781583">
          <w:marLeft w:val="480"/>
          <w:marRight w:val="0"/>
          <w:marTop w:val="0"/>
          <w:marBottom w:val="0"/>
          <w:divBdr>
            <w:top w:val="none" w:sz="0" w:space="0" w:color="auto"/>
            <w:left w:val="none" w:sz="0" w:space="0" w:color="auto"/>
            <w:bottom w:val="none" w:sz="0" w:space="0" w:color="auto"/>
            <w:right w:val="none" w:sz="0" w:space="0" w:color="auto"/>
          </w:divBdr>
        </w:div>
        <w:div w:id="2090344268">
          <w:marLeft w:val="480"/>
          <w:marRight w:val="0"/>
          <w:marTop w:val="0"/>
          <w:marBottom w:val="0"/>
          <w:divBdr>
            <w:top w:val="none" w:sz="0" w:space="0" w:color="auto"/>
            <w:left w:val="none" w:sz="0" w:space="0" w:color="auto"/>
            <w:bottom w:val="none" w:sz="0" w:space="0" w:color="auto"/>
            <w:right w:val="none" w:sz="0" w:space="0" w:color="auto"/>
          </w:divBdr>
        </w:div>
        <w:div w:id="946305035">
          <w:marLeft w:val="480"/>
          <w:marRight w:val="0"/>
          <w:marTop w:val="0"/>
          <w:marBottom w:val="0"/>
          <w:divBdr>
            <w:top w:val="none" w:sz="0" w:space="0" w:color="auto"/>
            <w:left w:val="none" w:sz="0" w:space="0" w:color="auto"/>
            <w:bottom w:val="none" w:sz="0" w:space="0" w:color="auto"/>
            <w:right w:val="none" w:sz="0" w:space="0" w:color="auto"/>
          </w:divBdr>
        </w:div>
      </w:divsChild>
    </w:div>
    <w:div w:id="1655526134">
      <w:bodyDiv w:val="1"/>
      <w:marLeft w:val="0"/>
      <w:marRight w:val="0"/>
      <w:marTop w:val="0"/>
      <w:marBottom w:val="0"/>
      <w:divBdr>
        <w:top w:val="none" w:sz="0" w:space="0" w:color="auto"/>
        <w:left w:val="none" w:sz="0" w:space="0" w:color="auto"/>
        <w:bottom w:val="none" w:sz="0" w:space="0" w:color="auto"/>
        <w:right w:val="none" w:sz="0" w:space="0" w:color="auto"/>
      </w:divBdr>
    </w:div>
    <w:div w:id="1655572696">
      <w:bodyDiv w:val="1"/>
      <w:marLeft w:val="0"/>
      <w:marRight w:val="0"/>
      <w:marTop w:val="0"/>
      <w:marBottom w:val="0"/>
      <w:divBdr>
        <w:top w:val="none" w:sz="0" w:space="0" w:color="auto"/>
        <w:left w:val="none" w:sz="0" w:space="0" w:color="auto"/>
        <w:bottom w:val="none" w:sz="0" w:space="0" w:color="auto"/>
        <w:right w:val="none" w:sz="0" w:space="0" w:color="auto"/>
      </w:divBdr>
    </w:div>
    <w:div w:id="1655719870">
      <w:bodyDiv w:val="1"/>
      <w:marLeft w:val="0"/>
      <w:marRight w:val="0"/>
      <w:marTop w:val="0"/>
      <w:marBottom w:val="0"/>
      <w:divBdr>
        <w:top w:val="none" w:sz="0" w:space="0" w:color="auto"/>
        <w:left w:val="none" w:sz="0" w:space="0" w:color="auto"/>
        <w:bottom w:val="none" w:sz="0" w:space="0" w:color="auto"/>
        <w:right w:val="none" w:sz="0" w:space="0" w:color="auto"/>
      </w:divBdr>
    </w:div>
    <w:div w:id="1656030322">
      <w:bodyDiv w:val="1"/>
      <w:marLeft w:val="0"/>
      <w:marRight w:val="0"/>
      <w:marTop w:val="0"/>
      <w:marBottom w:val="0"/>
      <w:divBdr>
        <w:top w:val="none" w:sz="0" w:space="0" w:color="auto"/>
        <w:left w:val="none" w:sz="0" w:space="0" w:color="auto"/>
        <w:bottom w:val="none" w:sz="0" w:space="0" w:color="auto"/>
        <w:right w:val="none" w:sz="0" w:space="0" w:color="auto"/>
      </w:divBdr>
      <w:divsChild>
        <w:div w:id="1213225582">
          <w:marLeft w:val="480"/>
          <w:marRight w:val="0"/>
          <w:marTop w:val="0"/>
          <w:marBottom w:val="0"/>
          <w:divBdr>
            <w:top w:val="none" w:sz="0" w:space="0" w:color="auto"/>
            <w:left w:val="none" w:sz="0" w:space="0" w:color="auto"/>
            <w:bottom w:val="none" w:sz="0" w:space="0" w:color="auto"/>
            <w:right w:val="none" w:sz="0" w:space="0" w:color="auto"/>
          </w:divBdr>
        </w:div>
        <w:div w:id="1209805283">
          <w:marLeft w:val="480"/>
          <w:marRight w:val="0"/>
          <w:marTop w:val="0"/>
          <w:marBottom w:val="0"/>
          <w:divBdr>
            <w:top w:val="none" w:sz="0" w:space="0" w:color="auto"/>
            <w:left w:val="none" w:sz="0" w:space="0" w:color="auto"/>
            <w:bottom w:val="none" w:sz="0" w:space="0" w:color="auto"/>
            <w:right w:val="none" w:sz="0" w:space="0" w:color="auto"/>
          </w:divBdr>
        </w:div>
        <w:div w:id="283851965">
          <w:marLeft w:val="480"/>
          <w:marRight w:val="0"/>
          <w:marTop w:val="0"/>
          <w:marBottom w:val="0"/>
          <w:divBdr>
            <w:top w:val="none" w:sz="0" w:space="0" w:color="auto"/>
            <w:left w:val="none" w:sz="0" w:space="0" w:color="auto"/>
            <w:bottom w:val="none" w:sz="0" w:space="0" w:color="auto"/>
            <w:right w:val="none" w:sz="0" w:space="0" w:color="auto"/>
          </w:divBdr>
        </w:div>
        <w:div w:id="658536123">
          <w:marLeft w:val="480"/>
          <w:marRight w:val="0"/>
          <w:marTop w:val="0"/>
          <w:marBottom w:val="0"/>
          <w:divBdr>
            <w:top w:val="none" w:sz="0" w:space="0" w:color="auto"/>
            <w:left w:val="none" w:sz="0" w:space="0" w:color="auto"/>
            <w:bottom w:val="none" w:sz="0" w:space="0" w:color="auto"/>
            <w:right w:val="none" w:sz="0" w:space="0" w:color="auto"/>
          </w:divBdr>
        </w:div>
        <w:div w:id="238832024">
          <w:marLeft w:val="480"/>
          <w:marRight w:val="0"/>
          <w:marTop w:val="0"/>
          <w:marBottom w:val="0"/>
          <w:divBdr>
            <w:top w:val="none" w:sz="0" w:space="0" w:color="auto"/>
            <w:left w:val="none" w:sz="0" w:space="0" w:color="auto"/>
            <w:bottom w:val="none" w:sz="0" w:space="0" w:color="auto"/>
            <w:right w:val="none" w:sz="0" w:space="0" w:color="auto"/>
          </w:divBdr>
        </w:div>
        <w:div w:id="1571236409">
          <w:marLeft w:val="480"/>
          <w:marRight w:val="0"/>
          <w:marTop w:val="0"/>
          <w:marBottom w:val="0"/>
          <w:divBdr>
            <w:top w:val="none" w:sz="0" w:space="0" w:color="auto"/>
            <w:left w:val="none" w:sz="0" w:space="0" w:color="auto"/>
            <w:bottom w:val="none" w:sz="0" w:space="0" w:color="auto"/>
            <w:right w:val="none" w:sz="0" w:space="0" w:color="auto"/>
          </w:divBdr>
        </w:div>
        <w:div w:id="1921678076">
          <w:marLeft w:val="480"/>
          <w:marRight w:val="0"/>
          <w:marTop w:val="0"/>
          <w:marBottom w:val="0"/>
          <w:divBdr>
            <w:top w:val="none" w:sz="0" w:space="0" w:color="auto"/>
            <w:left w:val="none" w:sz="0" w:space="0" w:color="auto"/>
            <w:bottom w:val="none" w:sz="0" w:space="0" w:color="auto"/>
            <w:right w:val="none" w:sz="0" w:space="0" w:color="auto"/>
          </w:divBdr>
        </w:div>
        <w:div w:id="1143739788">
          <w:marLeft w:val="480"/>
          <w:marRight w:val="0"/>
          <w:marTop w:val="0"/>
          <w:marBottom w:val="0"/>
          <w:divBdr>
            <w:top w:val="none" w:sz="0" w:space="0" w:color="auto"/>
            <w:left w:val="none" w:sz="0" w:space="0" w:color="auto"/>
            <w:bottom w:val="none" w:sz="0" w:space="0" w:color="auto"/>
            <w:right w:val="none" w:sz="0" w:space="0" w:color="auto"/>
          </w:divBdr>
        </w:div>
        <w:div w:id="958534166">
          <w:marLeft w:val="480"/>
          <w:marRight w:val="0"/>
          <w:marTop w:val="0"/>
          <w:marBottom w:val="0"/>
          <w:divBdr>
            <w:top w:val="none" w:sz="0" w:space="0" w:color="auto"/>
            <w:left w:val="none" w:sz="0" w:space="0" w:color="auto"/>
            <w:bottom w:val="none" w:sz="0" w:space="0" w:color="auto"/>
            <w:right w:val="none" w:sz="0" w:space="0" w:color="auto"/>
          </w:divBdr>
        </w:div>
        <w:div w:id="1427463211">
          <w:marLeft w:val="480"/>
          <w:marRight w:val="0"/>
          <w:marTop w:val="0"/>
          <w:marBottom w:val="0"/>
          <w:divBdr>
            <w:top w:val="none" w:sz="0" w:space="0" w:color="auto"/>
            <w:left w:val="none" w:sz="0" w:space="0" w:color="auto"/>
            <w:bottom w:val="none" w:sz="0" w:space="0" w:color="auto"/>
            <w:right w:val="none" w:sz="0" w:space="0" w:color="auto"/>
          </w:divBdr>
        </w:div>
        <w:div w:id="2044362157">
          <w:marLeft w:val="480"/>
          <w:marRight w:val="0"/>
          <w:marTop w:val="0"/>
          <w:marBottom w:val="0"/>
          <w:divBdr>
            <w:top w:val="none" w:sz="0" w:space="0" w:color="auto"/>
            <w:left w:val="none" w:sz="0" w:space="0" w:color="auto"/>
            <w:bottom w:val="none" w:sz="0" w:space="0" w:color="auto"/>
            <w:right w:val="none" w:sz="0" w:space="0" w:color="auto"/>
          </w:divBdr>
        </w:div>
        <w:div w:id="67463868">
          <w:marLeft w:val="480"/>
          <w:marRight w:val="0"/>
          <w:marTop w:val="0"/>
          <w:marBottom w:val="0"/>
          <w:divBdr>
            <w:top w:val="none" w:sz="0" w:space="0" w:color="auto"/>
            <w:left w:val="none" w:sz="0" w:space="0" w:color="auto"/>
            <w:bottom w:val="none" w:sz="0" w:space="0" w:color="auto"/>
            <w:right w:val="none" w:sz="0" w:space="0" w:color="auto"/>
          </w:divBdr>
        </w:div>
        <w:div w:id="1463690865">
          <w:marLeft w:val="480"/>
          <w:marRight w:val="0"/>
          <w:marTop w:val="0"/>
          <w:marBottom w:val="0"/>
          <w:divBdr>
            <w:top w:val="none" w:sz="0" w:space="0" w:color="auto"/>
            <w:left w:val="none" w:sz="0" w:space="0" w:color="auto"/>
            <w:bottom w:val="none" w:sz="0" w:space="0" w:color="auto"/>
            <w:right w:val="none" w:sz="0" w:space="0" w:color="auto"/>
          </w:divBdr>
        </w:div>
        <w:div w:id="1104108697">
          <w:marLeft w:val="480"/>
          <w:marRight w:val="0"/>
          <w:marTop w:val="0"/>
          <w:marBottom w:val="0"/>
          <w:divBdr>
            <w:top w:val="none" w:sz="0" w:space="0" w:color="auto"/>
            <w:left w:val="none" w:sz="0" w:space="0" w:color="auto"/>
            <w:bottom w:val="none" w:sz="0" w:space="0" w:color="auto"/>
            <w:right w:val="none" w:sz="0" w:space="0" w:color="auto"/>
          </w:divBdr>
        </w:div>
        <w:div w:id="2010013536">
          <w:marLeft w:val="480"/>
          <w:marRight w:val="0"/>
          <w:marTop w:val="0"/>
          <w:marBottom w:val="0"/>
          <w:divBdr>
            <w:top w:val="none" w:sz="0" w:space="0" w:color="auto"/>
            <w:left w:val="none" w:sz="0" w:space="0" w:color="auto"/>
            <w:bottom w:val="none" w:sz="0" w:space="0" w:color="auto"/>
            <w:right w:val="none" w:sz="0" w:space="0" w:color="auto"/>
          </w:divBdr>
        </w:div>
        <w:div w:id="381097987">
          <w:marLeft w:val="480"/>
          <w:marRight w:val="0"/>
          <w:marTop w:val="0"/>
          <w:marBottom w:val="0"/>
          <w:divBdr>
            <w:top w:val="none" w:sz="0" w:space="0" w:color="auto"/>
            <w:left w:val="none" w:sz="0" w:space="0" w:color="auto"/>
            <w:bottom w:val="none" w:sz="0" w:space="0" w:color="auto"/>
            <w:right w:val="none" w:sz="0" w:space="0" w:color="auto"/>
          </w:divBdr>
        </w:div>
        <w:div w:id="1292249590">
          <w:marLeft w:val="480"/>
          <w:marRight w:val="0"/>
          <w:marTop w:val="0"/>
          <w:marBottom w:val="0"/>
          <w:divBdr>
            <w:top w:val="none" w:sz="0" w:space="0" w:color="auto"/>
            <w:left w:val="none" w:sz="0" w:space="0" w:color="auto"/>
            <w:bottom w:val="none" w:sz="0" w:space="0" w:color="auto"/>
            <w:right w:val="none" w:sz="0" w:space="0" w:color="auto"/>
          </w:divBdr>
        </w:div>
        <w:div w:id="1574775267">
          <w:marLeft w:val="480"/>
          <w:marRight w:val="0"/>
          <w:marTop w:val="0"/>
          <w:marBottom w:val="0"/>
          <w:divBdr>
            <w:top w:val="none" w:sz="0" w:space="0" w:color="auto"/>
            <w:left w:val="none" w:sz="0" w:space="0" w:color="auto"/>
            <w:bottom w:val="none" w:sz="0" w:space="0" w:color="auto"/>
            <w:right w:val="none" w:sz="0" w:space="0" w:color="auto"/>
          </w:divBdr>
        </w:div>
        <w:div w:id="1946426545">
          <w:marLeft w:val="480"/>
          <w:marRight w:val="0"/>
          <w:marTop w:val="0"/>
          <w:marBottom w:val="0"/>
          <w:divBdr>
            <w:top w:val="none" w:sz="0" w:space="0" w:color="auto"/>
            <w:left w:val="none" w:sz="0" w:space="0" w:color="auto"/>
            <w:bottom w:val="none" w:sz="0" w:space="0" w:color="auto"/>
            <w:right w:val="none" w:sz="0" w:space="0" w:color="auto"/>
          </w:divBdr>
        </w:div>
        <w:div w:id="911156445">
          <w:marLeft w:val="480"/>
          <w:marRight w:val="0"/>
          <w:marTop w:val="0"/>
          <w:marBottom w:val="0"/>
          <w:divBdr>
            <w:top w:val="none" w:sz="0" w:space="0" w:color="auto"/>
            <w:left w:val="none" w:sz="0" w:space="0" w:color="auto"/>
            <w:bottom w:val="none" w:sz="0" w:space="0" w:color="auto"/>
            <w:right w:val="none" w:sz="0" w:space="0" w:color="auto"/>
          </w:divBdr>
        </w:div>
        <w:div w:id="853029843">
          <w:marLeft w:val="480"/>
          <w:marRight w:val="0"/>
          <w:marTop w:val="0"/>
          <w:marBottom w:val="0"/>
          <w:divBdr>
            <w:top w:val="none" w:sz="0" w:space="0" w:color="auto"/>
            <w:left w:val="none" w:sz="0" w:space="0" w:color="auto"/>
            <w:bottom w:val="none" w:sz="0" w:space="0" w:color="auto"/>
            <w:right w:val="none" w:sz="0" w:space="0" w:color="auto"/>
          </w:divBdr>
        </w:div>
        <w:div w:id="1297565804">
          <w:marLeft w:val="480"/>
          <w:marRight w:val="0"/>
          <w:marTop w:val="0"/>
          <w:marBottom w:val="0"/>
          <w:divBdr>
            <w:top w:val="none" w:sz="0" w:space="0" w:color="auto"/>
            <w:left w:val="none" w:sz="0" w:space="0" w:color="auto"/>
            <w:bottom w:val="none" w:sz="0" w:space="0" w:color="auto"/>
            <w:right w:val="none" w:sz="0" w:space="0" w:color="auto"/>
          </w:divBdr>
        </w:div>
      </w:divsChild>
    </w:div>
    <w:div w:id="1656952013">
      <w:bodyDiv w:val="1"/>
      <w:marLeft w:val="0"/>
      <w:marRight w:val="0"/>
      <w:marTop w:val="0"/>
      <w:marBottom w:val="0"/>
      <w:divBdr>
        <w:top w:val="none" w:sz="0" w:space="0" w:color="auto"/>
        <w:left w:val="none" w:sz="0" w:space="0" w:color="auto"/>
        <w:bottom w:val="none" w:sz="0" w:space="0" w:color="auto"/>
        <w:right w:val="none" w:sz="0" w:space="0" w:color="auto"/>
      </w:divBdr>
    </w:div>
    <w:div w:id="1657882520">
      <w:bodyDiv w:val="1"/>
      <w:marLeft w:val="0"/>
      <w:marRight w:val="0"/>
      <w:marTop w:val="0"/>
      <w:marBottom w:val="0"/>
      <w:divBdr>
        <w:top w:val="none" w:sz="0" w:space="0" w:color="auto"/>
        <w:left w:val="none" w:sz="0" w:space="0" w:color="auto"/>
        <w:bottom w:val="none" w:sz="0" w:space="0" w:color="auto"/>
        <w:right w:val="none" w:sz="0" w:space="0" w:color="auto"/>
      </w:divBdr>
    </w:div>
    <w:div w:id="1657996704">
      <w:bodyDiv w:val="1"/>
      <w:marLeft w:val="0"/>
      <w:marRight w:val="0"/>
      <w:marTop w:val="0"/>
      <w:marBottom w:val="0"/>
      <w:divBdr>
        <w:top w:val="none" w:sz="0" w:space="0" w:color="auto"/>
        <w:left w:val="none" w:sz="0" w:space="0" w:color="auto"/>
        <w:bottom w:val="none" w:sz="0" w:space="0" w:color="auto"/>
        <w:right w:val="none" w:sz="0" w:space="0" w:color="auto"/>
      </w:divBdr>
    </w:div>
    <w:div w:id="1658076401">
      <w:bodyDiv w:val="1"/>
      <w:marLeft w:val="0"/>
      <w:marRight w:val="0"/>
      <w:marTop w:val="0"/>
      <w:marBottom w:val="0"/>
      <w:divBdr>
        <w:top w:val="none" w:sz="0" w:space="0" w:color="auto"/>
        <w:left w:val="none" w:sz="0" w:space="0" w:color="auto"/>
        <w:bottom w:val="none" w:sz="0" w:space="0" w:color="auto"/>
        <w:right w:val="none" w:sz="0" w:space="0" w:color="auto"/>
      </w:divBdr>
    </w:div>
    <w:div w:id="1658217842">
      <w:bodyDiv w:val="1"/>
      <w:marLeft w:val="0"/>
      <w:marRight w:val="0"/>
      <w:marTop w:val="0"/>
      <w:marBottom w:val="0"/>
      <w:divBdr>
        <w:top w:val="none" w:sz="0" w:space="0" w:color="auto"/>
        <w:left w:val="none" w:sz="0" w:space="0" w:color="auto"/>
        <w:bottom w:val="none" w:sz="0" w:space="0" w:color="auto"/>
        <w:right w:val="none" w:sz="0" w:space="0" w:color="auto"/>
      </w:divBdr>
    </w:div>
    <w:div w:id="1658803186">
      <w:bodyDiv w:val="1"/>
      <w:marLeft w:val="0"/>
      <w:marRight w:val="0"/>
      <w:marTop w:val="0"/>
      <w:marBottom w:val="0"/>
      <w:divBdr>
        <w:top w:val="none" w:sz="0" w:space="0" w:color="auto"/>
        <w:left w:val="none" w:sz="0" w:space="0" w:color="auto"/>
        <w:bottom w:val="none" w:sz="0" w:space="0" w:color="auto"/>
        <w:right w:val="none" w:sz="0" w:space="0" w:color="auto"/>
      </w:divBdr>
    </w:div>
    <w:div w:id="1658992480">
      <w:bodyDiv w:val="1"/>
      <w:marLeft w:val="0"/>
      <w:marRight w:val="0"/>
      <w:marTop w:val="0"/>
      <w:marBottom w:val="0"/>
      <w:divBdr>
        <w:top w:val="none" w:sz="0" w:space="0" w:color="auto"/>
        <w:left w:val="none" w:sz="0" w:space="0" w:color="auto"/>
        <w:bottom w:val="none" w:sz="0" w:space="0" w:color="auto"/>
        <w:right w:val="none" w:sz="0" w:space="0" w:color="auto"/>
      </w:divBdr>
    </w:div>
    <w:div w:id="1659192124">
      <w:bodyDiv w:val="1"/>
      <w:marLeft w:val="0"/>
      <w:marRight w:val="0"/>
      <w:marTop w:val="0"/>
      <w:marBottom w:val="0"/>
      <w:divBdr>
        <w:top w:val="none" w:sz="0" w:space="0" w:color="auto"/>
        <w:left w:val="none" w:sz="0" w:space="0" w:color="auto"/>
        <w:bottom w:val="none" w:sz="0" w:space="0" w:color="auto"/>
        <w:right w:val="none" w:sz="0" w:space="0" w:color="auto"/>
      </w:divBdr>
    </w:div>
    <w:div w:id="1659503298">
      <w:bodyDiv w:val="1"/>
      <w:marLeft w:val="0"/>
      <w:marRight w:val="0"/>
      <w:marTop w:val="0"/>
      <w:marBottom w:val="0"/>
      <w:divBdr>
        <w:top w:val="none" w:sz="0" w:space="0" w:color="auto"/>
        <w:left w:val="none" w:sz="0" w:space="0" w:color="auto"/>
        <w:bottom w:val="none" w:sz="0" w:space="0" w:color="auto"/>
        <w:right w:val="none" w:sz="0" w:space="0" w:color="auto"/>
      </w:divBdr>
      <w:divsChild>
        <w:div w:id="695890959">
          <w:marLeft w:val="480"/>
          <w:marRight w:val="0"/>
          <w:marTop w:val="0"/>
          <w:marBottom w:val="0"/>
          <w:divBdr>
            <w:top w:val="none" w:sz="0" w:space="0" w:color="auto"/>
            <w:left w:val="none" w:sz="0" w:space="0" w:color="auto"/>
            <w:bottom w:val="none" w:sz="0" w:space="0" w:color="auto"/>
            <w:right w:val="none" w:sz="0" w:space="0" w:color="auto"/>
          </w:divBdr>
        </w:div>
        <w:div w:id="10302652">
          <w:marLeft w:val="480"/>
          <w:marRight w:val="0"/>
          <w:marTop w:val="0"/>
          <w:marBottom w:val="0"/>
          <w:divBdr>
            <w:top w:val="none" w:sz="0" w:space="0" w:color="auto"/>
            <w:left w:val="none" w:sz="0" w:space="0" w:color="auto"/>
            <w:bottom w:val="none" w:sz="0" w:space="0" w:color="auto"/>
            <w:right w:val="none" w:sz="0" w:space="0" w:color="auto"/>
          </w:divBdr>
        </w:div>
        <w:div w:id="814756261">
          <w:marLeft w:val="480"/>
          <w:marRight w:val="0"/>
          <w:marTop w:val="0"/>
          <w:marBottom w:val="0"/>
          <w:divBdr>
            <w:top w:val="none" w:sz="0" w:space="0" w:color="auto"/>
            <w:left w:val="none" w:sz="0" w:space="0" w:color="auto"/>
            <w:bottom w:val="none" w:sz="0" w:space="0" w:color="auto"/>
            <w:right w:val="none" w:sz="0" w:space="0" w:color="auto"/>
          </w:divBdr>
        </w:div>
        <w:div w:id="735394680">
          <w:marLeft w:val="480"/>
          <w:marRight w:val="0"/>
          <w:marTop w:val="0"/>
          <w:marBottom w:val="0"/>
          <w:divBdr>
            <w:top w:val="none" w:sz="0" w:space="0" w:color="auto"/>
            <w:left w:val="none" w:sz="0" w:space="0" w:color="auto"/>
            <w:bottom w:val="none" w:sz="0" w:space="0" w:color="auto"/>
            <w:right w:val="none" w:sz="0" w:space="0" w:color="auto"/>
          </w:divBdr>
        </w:div>
        <w:div w:id="272709462">
          <w:marLeft w:val="480"/>
          <w:marRight w:val="0"/>
          <w:marTop w:val="0"/>
          <w:marBottom w:val="0"/>
          <w:divBdr>
            <w:top w:val="none" w:sz="0" w:space="0" w:color="auto"/>
            <w:left w:val="none" w:sz="0" w:space="0" w:color="auto"/>
            <w:bottom w:val="none" w:sz="0" w:space="0" w:color="auto"/>
            <w:right w:val="none" w:sz="0" w:space="0" w:color="auto"/>
          </w:divBdr>
        </w:div>
        <w:div w:id="1929921092">
          <w:marLeft w:val="480"/>
          <w:marRight w:val="0"/>
          <w:marTop w:val="0"/>
          <w:marBottom w:val="0"/>
          <w:divBdr>
            <w:top w:val="none" w:sz="0" w:space="0" w:color="auto"/>
            <w:left w:val="none" w:sz="0" w:space="0" w:color="auto"/>
            <w:bottom w:val="none" w:sz="0" w:space="0" w:color="auto"/>
            <w:right w:val="none" w:sz="0" w:space="0" w:color="auto"/>
          </w:divBdr>
        </w:div>
        <w:div w:id="909509919">
          <w:marLeft w:val="480"/>
          <w:marRight w:val="0"/>
          <w:marTop w:val="0"/>
          <w:marBottom w:val="0"/>
          <w:divBdr>
            <w:top w:val="none" w:sz="0" w:space="0" w:color="auto"/>
            <w:left w:val="none" w:sz="0" w:space="0" w:color="auto"/>
            <w:bottom w:val="none" w:sz="0" w:space="0" w:color="auto"/>
            <w:right w:val="none" w:sz="0" w:space="0" w:color="auto"/>
          </w:divBdr>
        </w:div>
        <w:div w:id="282927125">
          <w:marLeft w:val="480"/>
          <w:marRight w:val="0"/>
          <w:marTop w:val="0"/>
          <w:marBottom w:val="0"/>
          <w:divBdr>
            <w:top w:val="none" w:sz="0" w:space="0" w:color="auto"/>
            <w:left w:val="none" w:sz="0" w:space="0" w:color="auto"/>
            <w:bottom w:val="none" w:sz="0" w:space="0" w:color="auto"/>
            <w:right w:val="none" w:sz="0" w:space="0" w:color="auto"/>
          </w:divBdr>
        </w:div>
        <w:div w:id="1511942940">
          <w:marLeft w:val="480"/>
          <w:marRight w:val="0"/>
          <w:marTop w:val="0"/>
          <w:marBottom w:val="0"/>
          <w:divBdr>
            <w:top w:val="none" w:sz="0" w:space="0" w:color="auto"/>
            <w:left w:val="none" w:sz="0" w:space="0" w:color="auto"/>
            <w:bottom w:val="none" w:sz="0" w:space="0" w:color="auto"/>
            <w:right w:val="none" w:sz="0" w:space="0" w:color="auto"/>
          </w:divBdr>
        </w:div>
        <w:div w:id="988437815">
          <w:marLeft w:val="480"/>
          <w:marRight w:val="0"/>
          <w:marTop w:val="0"/>
          <w:marBottom w:val="0"/>
          <w:divBdr>
            <w:top w:val="none" w:sz="0" w:space="0" w:color="auto"/>
            <w:left w:val="none" w:sz="0" w:space="0" w:color="auto"/>
            <w:bottom w:val="none" w:sz="0" w:space="0" w:color="auto"/>
            <w:right w:val="none" w:sz="0" w:space="0" w:color="auto"/>
          </w:divBdr>
        </w:div>
        <w:div w:id="566456568">
          <w:marLeft w:val="480"/>
          <w:marRight w:val="0"/>
          <w:marTop w:val="0"/>
          <w:marBottom w:val="0"/>
          <w:divBdr>
            <w:top w:val="none" w:sz="0" w:space="0" w:color="auto"/>
            <w:left w:val="none" w:sz="0" w:space="0" w:color="auto"/>
            <w:bottom w:val="none" w:sz="0" w:space="0" w:color="auto"/>
            <w:right w:val="none" w:sz="0" w:space="0" w:color="auto"/>
          </w:divBdr>
        </w:div>
        <w:div w:id="228686291">
          <w:marLeft w:val="480"/>
          <w:marRight w:val="0"/>
          <w:marTop w:val="0"/>
          <w:marBottom w:val="0"/>
          <w:divBdr>
            <w:top w:val="none" w:sz="0" w:space="0" w:color="auto"/>
            <w:left w:val="none" w:sz="0" w:space="0" w:color="auto"/>
            <w:bottom w:val="none" w:sz="0" w:space="0" w:color="auto"/>
            <w:right w:val="none" w:sz="0" w:space="0" w:color="auto"/>
          </w:divBdr>
        </w:div>
        <w:div w:id="759133322">
          <w:marLeft w:val="480"/>
          <w:marRight w:val="0"/>
          <w:marTop w:val="0"/>
          <w:marBottom w:val="0"/>
          <w:divBdr>
            <w:top w:val="none" w:sz="0" w:space="0" w:color="auto"/>
            <w:left w:val="none" w:sz="0" w:space="0" w:color="auto"/>
            <w:bottom w:val="none" w:sz="0" w:space="0" w:color="auto"/>
            <w:right w:val="none" w:sz="0" w:space="0" w:color="auto"/>
          </w:divBdr>
        </w:div>
        <w:div w:id="2045867776">
          <w:marLeft w:val="480"/>
          <w:marRight w:val="0"/>
          <w:marTop w:val="0"/>
          <w:marBottom w:val="0"/>
          <w:divBdr>
            <w:top w:val="none" w:sz="0" w:space="0" w:color="auto"/>
            <w:left w:val="none" w:sz="0" w:space="0" w:color="auto"/>
            <w:bottom w:val="none" w:sz="0" w:space="0" w:color="auto"/>
            <w:right w:val="none" w:sz="0" w:space="0" w:color="auto"/>
          </w:divBdr>
        </w:div>
      </w:divsChild>
    </w:div>
    <w:div w:id="1659650026">
      <w:bodyDiv w:val="1"/>
      <w:marLeft w:val="0"/>
      <w:marRight w:val="0"/>
      <w:marTop w:val="0"/>
      <w:marBottom w:val="0"/>
      <w:divBdr>
        <w:top w:val="none" w:sz="0" w:space="0" w:color="auto"/>
        <w:left w:val="none" w:sz="0" w:space="0" w:color="auto"/>
        <w:bottom w:val="none" w:sz="0" w:space="0" w:color="auto"/>
        <w:right w:val="none" w:sz="0" w:space="0" w:color="auto"/>
      </w:divBdr>
    </w:div>
    <w:div w:id="1659773156">
      <w:bodyDiv w:val="1"/>
      <w:marLeft w:val="0"/>
      <w:marRight w:val="0"/>
      <w:marTop w:val="0"/>
      <w:marBottom w:val="0"/>
      <w:divBdr>
        <w:top w:val="none" w:sz="0" w:space="0" w:color="auto"/>
        <w:left w:val="none" w:sz="0" w:space="0" w:color="auto"/>
        <w:bottom w:val="none" w:sz="0" w:space="0" w:color="auto"/>
        <w:right w:val="none" w:sz="0" w:space="0" w:color="auto"/>
      </w:divBdr>
    </w:div>
    <w:div w:id="1659963180">
      <w:bodyDiv w:val="1"/>
      <w:marLeft w:val="0"/>
      <w:marRight w:val="0"/>
      <w:marTop w:val="0"/>
      <w:marBottom w:val="0"/>
      <w:divBdr>
        <w:top w:val="none" w:sz="0" w:space="0" w:color="auto"/>
        <w:left w:val="none" w:sz="0" w:space="0" w:color="auto"/>
        <w:bottom w:val="none" w:sz="0" w:space="0" w:color="auto"/>
        <w:right w:val="none" w:sz="0" w:space="0" w:color="auto"/>
      </w:divBdr>
    </w:div>
    <w:div w:id="1660111914">
      <w:bodyDiv w:val="1"/>
      <w:marLeft w:val="0"/>
      <w:marRight w:val="0"/>
      <w:marTop w:val="0"/>
      <w:marBottom w:val="0"/>
      <w:divBdr>
        <w:top w:val="none" w:sz="0" w:space="0" w:color="auto"/>
        <w:left w:val="none" w:sz="0" w:space="0" w:color="auto"/>
        <w:bottom w:val="none" w:sz="0" w:space="0" w:color="auto"/>
        <w:right w:val="none" w:sz="0" w:space="0" w:color="auto"/>
      </w:divBdr>
    </w:div>
    <w:div w:id="1660184286">
      <w:bodyDiv w:val="1"/>
      <w:marLeft w:val="0"/>
      <w:marRight w:val="0"/>
      <w:marTop w:val="0"/>
      <w:marBottom w:val="0"/>
      <w:divBdr>
        <w:top w:val="none" w:sz="0" w:space="0" w:color="auto"/>
        <w:left w:val="none" w:sz="0" w:space="0" w:color="auto"/>
        <w:bottom w:val="none" w:sz="0" w:space="0" w:color="auto"/>
        <w:right w:val="none" w:sz="0" w:space="0" w:color="auto"/>
      </w:divBdr>
    </w:div>
    <w:div w:id="1660844653">
      <w:bodyDiv w:val="1"/>
      <w:marLeft w:val="0"/>
      <w:marRight w:val="0"/>
      <w:marTop w:val="0"/>
      <w:marBottom w:val="0"/>
      <w:divBdr>
        <w:top w:val="none" w:sz="0" w:space="0" w:color="auto"/>
        <w:left w:val="none" w:sz="0" w:space="0" w:color="auto"/>
        <w:bottom w:val="none" w:sz="0" w:space="0" w:color="auto"/>
        <w:right w:val="none" w:sz="0" w:space="0" w:color="auto"/>
      </w:divBdr>
    </w:div>
    <w:div w:id="1661426936">
      <w:bodyDiv w:val="1"/>
      <w:marLeft w:val="0"/>
      <w:marRight w:val="0"/>
      <w:marTop w:val="0"/>
      <w:marBottom w:val="0"/>
      <w:divBdr>
        <w:top w:val="none" w:sz="0" w:space="0" w:color="auto"/>
        <w:left w:val="none" w:sz="0" w:space="0" w:color="auto"/>
        <w:bottom w:val="none" w:sz="0" w:space="0" w:color="auto"/>
        <w:right w:val="none" w:sz="0" w:space="0" w:color="auto"/>
      </w:divBdr>
    </w:div>
    <w:div w:id="1661695715">
      <w:bodyDiv w:val="1"/>
      <w:marLeft w:val="0"/>
      <w:marRight w:val="0"/>
      <w:marTop w:val="0"/>
      <w:marBottom w:val="0"/>
      <w:divBdr>
        <w:top w:val="none" w:sz="0" w:space="0" w:color="auto"/>
        <w:left w:val="none" w:sz="0" w:space="0" w:color="auto"/>
        <w:bottom w:val="none" w:sz="0" w:space="0" w:color="auto"/>
        <w:right w:val="none" w:sz="0" w:space="0" w:color="auto"/>
      </w:divBdr>
    </w:div>
    <w:div w:id="1661811877">
      <w:bodyDiv w:val="1"/>
      <w:marLeft w:val="0"/>
      <w:marRight w:val="0"/>
      <w:marTop w:val="0"/>
      <w:marBottom w:val="0"/>
      <w:divBdr>
        <w:top w:val="none" w:sz="0" w:space="0" w:color="auto"/>
        <w:left w:val="none" w:sz="0" w:space="0" w:color="auto"/>
        <w:bottom w:val="none" w:sz="0" w:space="0" w:color="auto"/>
        <w:right w:val="none" w:sz="0" w:space="0" w:color="auto"/>
      </w:divBdr>
    </w:div>
    <w:div w:id="1662003465">
      <w:bodyDiv w:val="1"/>
      <w:marLeft w:val="0"/>
      <w:marRight w:val="0"/>
      <w:marTop w:val="0"/>
      <w:marBottom w:val="0"/>
      <w:divBdr>
        <w:top w:val="none" w:sz="0" w:space="0" w:color="auto"/>
        <w:left w:val="none" w:sz="0" w:space="0" w:color="auto"/>
        <w:bottom w:val="none" w:sz="0" w:space="0" w:color="auto"/>
        <w:right w:val="none" w:sz="0" w:space="0" w:color="auto"/>
      </w:divBdr>
    </w:div>
    <w:div w:id="1662461567">
      <w:bodyDiv w:val="1"/>
      <w:marLeft w:val="0"/>
      <w:marRight w:val="0"/>
      <w:marTop w:val="0"/>
      <w:marBottom w:val="0"/>
      <w:divBdr>
        <w:top w:val="none" w:sz="0" w:space="0" w:color="auto"/>
        <w:left w:val="none" w:sz="0" w:space="0" w:color="auto"/>
        <w:bottom w:val="none" w:sz="0" w:space="0" w:color="auto"/>
        <w:right w:val="none" w:sz="0" w:space="0" w:color="auto"/>
      </w:divBdr>
      <w:divsChild>
        <w:div w:id="585958636">
          <w:marLeft w:val="480"/>
          <w:marRight w:val="0"/>
          <w:marTop w:val="0"/>
          <w:marBottom w:val="0"/>
          <w:divBdr>
            <w:top w:val="none" w:sz="0" w:space="0" w:color="auto"/>
            <w:left w:val="none" w:sz="0" w:space="0" w:color="auto"/>
            <w:bottom w:val="none" w:sz="0" w:space="0" w:color="auto"/>
            <w:right w:val="none" w:sz="0" w:space="0" w:color="auto"/>
          </w:divBdr>
        </w:div>
        <w:div w:id="1561361292">
          <w:marLeft w:val="480"/>
          <w:marRight w:val="0"/>
          <w:marTop w:val="0"/>
          <w:marBottom w:val="0"/>
          <w:divBdr>
            <w:top w:val="none" w:sz="0" w:space="0" w:color="auto"/>
            <w:left w:val="none" w:sz="0" w:space="0" w:color="auto"/>
            <w:bottom w:val="none" w:sz="0" w:space="0" w:color="auto"/>
            <w:right w:val="none" w:sz="0" w:space="0" w:color="auto"/>
          </w:divBdr>
        </w:div>
        <w:div w:id="1644310914">
          <w:marLeft w:val="480"/>
          <w:marRight w:val="0"/>
          <w:marTop w:val="0"/>
          <w:marBottom w:val="0"/>
          <w:divBdr>
            <w:top w:val="none" w:sz="0" w:space="0" w:color="auto"/>
            <w:left w:val="none" w:sz="0" w:space="0" w:color="auto"/>
            <w:bottom w:val="none" w:sz="0" w:space="0" w:color="auto"/>
            <w:right w:val="none" w:sz="0" w:space="0" w:color="auto"/>
          </w:divBdr>
        </w:div>
        <w:div w:id="1360932107">
          <w:marLeft w:val="480"/>
          <w:marRight w:val="0"/>
          <w:marTop w:val="0"/>
          <w:marBottom w:val="0"/>
          <w:divBdr>
            <w:top w:val="none" w:sz="0" w:space="0" w:color="auto"/>
            <w:left w:val="none" w:sz="0" w:space="0" w:color="auto"/>
            <w:bottom w:val="none" w:sz="0" w:space="0" w:color="auto"/>
            <w:right w:val="none" w:sz="0" w:space="0" w:color="auto"/>
          </w:divBdr>
        </w:div>
        <w:div w:id="550384362">
          <w:marLeft w:val="480"/>
          <w:marRight w:val="0"/>
          <w:marTop w:val="0"/>
          <w:marBottom w:val="0"/>
          <w:divBdr>
            <w:top w:val="none" w:sz="0" w:space="0" w:color="auto"/>
            <w:left w:val="none" w:sz="0" w:space="0" w:color="auto"/>
            <w:bottom w:val="none" w:sz="0" w:space="0" w:color="auto"/>
            <w:right w:val="none" w:sz="0" w:space="0" w:color="auto"/>
          </w:divBdr>
        </w:div>
        <w:div w:id="1694726200">
          <w:marLeft w:val="480"/>
          <w:marRight w:val="0"/>
          <w:marTop w:val="0"/>
          <w:marBottom w:val="0"/>
          <w:divBdr>
            <w:top w:val="none" w:sz="0" w:space="0" w:color="auto"/>
            <w:left w:val="none" w:sz="0" w:space="0" w:color="auto"/>
            <w:bottom w:val="none" w:sz="0" w:space="0" w:color="auto"/>
            <w:right w:val="none" w:sz="0" w:space="0" w:color="auto"/>
          </w:divBdr>
        </w:div>
        <w:div w:id="752705940">
          <w:marLeft w:val="480"/>
          <w:marRight w:val="0"/>
          <w:marTop w:val="0"/>
          <w:marBottom w:val="0"/>
          <w:divBdr>
            <w:top w:val="none" w:sz="0" w:space="0" w:color="auto"/>
            <w:left w:val="none" w:sz="0" w:space="0" w:color="auto"/>
            <w:bottom w:val="none" w:sz="0" w:space="0" w:color="auto"/>
            <w:right w:val="none" w:sz="0" w:space="0" w:color="auto"/>
          </w:divBdr>
        </w:div>
        <w:div w:id="50661757">
          <w:marLeft w:val="480"/>
          <w:marRight w:val="0"/>
          <w:marTop w:val="0"/>
          <w:marBottom w:val="0"/>
          <w:divBdr>
            <w:top w:val="none" w:sz="0" w:space="0" w:color="auto"/>
            <w:left w:val="none" w:sz="0" w:space="0" w:color="auto"/>
            <w:bottom w:val="none" w:sz="0" w:space="0" w:color="auto"/>
            <w:right w:val="none" w:sz="0" w:space="0" w:color="auto"/>
          </w:divBdr>
        </w:div>
        <w:div w:id="131099307">
          <w:marLeft w:val="480"/>
          <w:marRight w:val="0"/>
          <w:marTop w:val="0"/>
          <w:marBottom w:val="0"/>
          <w:divBdr>
            <w:top w:val="none" w:sz="0" w:space="0" w:color="auto"/>
            <w:left w:val="none" w:sz="0" w:space="0" w:color="auto"/>
            <w:bottom w:val="none" w:sz="0" w:space="0" w:color="auto"/>
            <w:right w:val="none" w:sz="0" w:space="0" w:color="auto"/>
          </w:divBdr>
        </w:div>
        <w:div w:id="1159421374">
          <w:marLeft w:val="480"/>
          <w:marRight w:val="0"/>
          <w:marTop w:val="0"/>
          <w:marBottom w:val="0"/>
          <w:divBdr>
            <w:top w:val="none" w:sz="0" w:space="0" w:color="auto"/>
            <w:left w:val="none" w:sz="0" w:space="0" w:color="auto"/>
            <w:bottom w:val="none" w:sz="0" w:space="0" w:color="auto"/>
            <w:right w:val="none" w:sz="0" w:space="0" w:color="auto"/>
          </w:divBdr>
        </w:div>
        <w:div w:id="1394306765">
          <w:marLeft w:val="480"/>
          <w:marRight w:val="0"/>
          <w:marTop w:val="0"/>
          <w:marBottom w:val="0"/>
          <w:divBdr>
            <w:top w:val="none" w:sz="0" w:space="0" w:color="auto"/>
            <w:left w:val="none" w:sz="0" w:space="0" w:color="auto"/>
            <w:bottom w:val="none" w:sz="0" w:space="0" w:color="auto"/>
            <w:right w:val="none" w:sz="0" w:space="0" w:color="auto"/>
          </w:divBdr>
        </w:div>
        <w:div w:id="1230775551">
          <w:marLeft w:val="480"/>
          <w:marRight w:val="0"/>
          <w:marTop w:val="0"/>
          <w:marBottom w:val="0"/>
          <w:divBdr>
            <w:top w:val="none" w:sz="0" w:space="0" w:color="auto"/>
            <w:left w:val="none" w:sz="0" w:space="0" w:color="auto"/>
            <w:bottom w:val="none" w:sz="0" w:space="0" w:color="auto"/>
            <w:right w:val="none" w:sz="0" w:space="0" w:color="auto"/>
          </w:divBdr>
        </w:div>
        <w:div w:id="1256595163">
          <w:marLeft w:val="480"/>
          <w:marRight w:val="0"/>
          <w:marTop w:val="0"/>
          <w:marBottom w:val="0"/>
          <w:divBdr>
            <w:top w:val="none" w:sz="0" w:space="0" w:color="auto"/>
            <w:left w:val="none" w:sz="0" w:space="0" w:color="auto"/>
            <w:bottom w:val="none" w:sz="0" w:space="0" w:color="auto"/>
            <w:right w:val="none" w:sz="0" w:space="0" w:color="auto"/>
          </w:divBdr>
        </w:div>
        <w:div w:id="1522864424">
          <w:marLeft w:val="480"/>
          <w:marRight w:val="0"/>
          <w:marTop w:val="0"/>
          <w:marBottom w:val="0"/>
          <w:divBdr>
            <w:top w:val="none" w:sz="0" w:space="0" w:color="auto"/>
            <w:left w:val="none" w:sz="0" w:space="0" w:color="auto"/>
            <w:bottom w:val="none" w:sz="0" w:space="0" w:color="auto"/>
            <w:right w:val="none" w:sz="0" w:space="0" w:color="auto"/>
          </w:divBdr>
        </w:div>
        <w:div w:id="907419327">
          <w:marLeft w:val="480"/>
          <w:marRight w:val="0"/>
          <w:marTop w:val="0"/>
          <w:marBottom w:val="0"/>
          <w:divBdr>
            <w:top w:val="none" w:sz="0" w:space="0" w:color="auto"/>
            <w:left w:val="none" w:sz="0" w:space="0" w:color="auto"/>
            <w:bottom w:val="none" w:sz="0" w:space="0" w:color="auto"/>
            <w:right w:val="none" w:sz="0" w:space="0" w:color="auto"/>
          </w:divBdr>
        </w:div>
        <w:div w:id="196508874">
          <w:marLeft w:val="480"/>
          <w:marRight w:val="0"/>
          <w:marTop w:val="0"/>
          <w:marBottom w:val="0"/>
          <w:divBdr>
            <w:top w:val="none" w:sz="0" w:space="0" w:color="auto"/>
            <w:left w:val="none" w:sz="0" w:space="0" w:color="auto"/>
            <w:bottom w:val="none" w:sz="0" w:space="0" w:color="auto"/>
            <w:right w:val="none" w:sz="0" w:space="0" w:color="auto"/>
          </w:divBdr>
        </w:div>
        <w:div w:id="2032340727">
          <w:marLeft w:val="480"/>
          <w:marRight w:val="0"/>
          <w:marTop w:val="0"/>
          <w:marBottom w:val="0"/>
          <w:divBdr>
            <w:top w:val="none" w:sz="0" w:space="0" w:color="auto"/>
            <w:left w:val="none" w:sz="0" w:space="0" w:color="auto"/>
            <w:bottom w:val="none" w:sz="0" w:space="0" w:color="auto"/>
            <w:right w:val="none" w:sz="0" w:space="0" w:color="auto"/>
          </w:divBdr>
        </w:div>
        <w:div w:id="507982823">
          <w:marLeft w:val="480"/>
          <w:marRight w:val="0"/>
          <w:marTop w:val="0"/>
          <w:marBottom w:val="0"/>
          <w:divBdr>
            <w:top w:val="none" w:sz="0" w:space="0" w:color="auto"/>
            <w:left w:val="none" w:sz="0" w:space="0" w:color="auto"/>
            <w:bottom w:val="none" w:sz="0" w:space="0" w:color="auto"/>
            <w:right w:val="none" w:sz="0" w:space="0" w:color="auto"/>
          </w:divBdr>
        </w:div>
        <w:div w:id="1326974771">
          <w:marLeft w:val="480"/>
          <w:marRight w:val="0"/>
          <w:marTop w:val="0"/>
          <w:marBottom w:val="0"/>
          <w:divBdr>
            <w:top w:val="none" w:sz="0" w:space="0" w:color="auto"/>
            <w:left w:val="none" w:sz="0" w:space="0" w:color="auto"/>
            <w:bottom w:val="none" w:sz="0" w:space="0" w:color="auto"/>
            <w:right w:val="none" w:sz="0" w:space="0" w:color="auto"/>
          </w:divBdr>
        </w:div>
        <w:div w:id="1154641662">
          <w:marLeft w:val="480"/>
          <w:marRight w:val="0"/>
          <w:marTop w:val="0"/>
          <w:marBottom w:val="0"/>
          <w:divBdr>
            <w:top w:val="none" w:sz="0" w:space="0" w:color="auto"/>
            <w:left w:val="none" w:sz="0" w:space="0" w:color="auto"/>
            <w:bottom w:val="none" w:sz="0" w:space="0" w:color="auto"/>
            <w:right w:val="none" w:sz="0" w:space="0" w:color="auto"/>
          </w:divBdr>
        </w:div>
        <w:div w:id="846024695">
          <w:marLeft w:val="480"/>
          <w:marRight w:val="0"/>
          <w:marTop w:val="0"/>
          <w:marBottom w:val="0"/>
          <w:divBdr>
            <w:top w:val="none" w:sz="0" w:space="0" w:color="auto"/>
            <w:left w:val="none" w:sz="0" w:space="0" w:color="auto"/>
            <w:bottom w:val="none" w:sz="0" w:space="0" w:color="auto"/>
            <w:right w:val="none" w:sz="0" w:space="0" w:color="auto"/>
          </w:divBdr>
        </w:div>
        <w:div w:id="1408650166">
          <w:marLeft w:val="480"/>
          <w:marRight w:val="0"/>
          <w:marTop w:val="0"/>
          <w:marBottom w:val="0"/>
          <w:divBdr>
            <w:top w:val="none" w:sz="0" w:space="0" w:color="auto"/>
            <w:left w:val="none" w:sz="0" w:space="0" w:color="auto"/>
            <w:bottom w:val="none" w:sz="0" w:space="0" w:color="auto"/>
            <w:right w:val="none" w:sz="0" w:space="0" w:color="auto"/>
          </w:divBdr>
        </w:div>
        <w:div w:id="468740744">
          <w:marLeft w:val="480"/>
          <w:marRight w:val="0"/>
          <w:marTop w:val="0"/>
          <w:marBottom w:val="0"/>
          <w:divBdr>
            <w:top w:val="none" w:sz="0" w:space="0" w:color="auto"/>
            <w:left w:val="none" w:sz="0" w:space="0" w:color="auto"/>
            <w:bottom w:val="none" w:sz="0" w:space="0" w:color="auto"/>
            <w:right w:val="none" w:sz="0" w:space="0" w:color="auto"/>
          </w:divBdr>
        </w:div>
        <w:div w:id="342633051">
          <w:marLeft w:val="480"/>
          <w:marRight w:val="0"/>
          <w:marTop w:val="0"/>
          <w:marBottom w:val="0"/>
          <w:divBdr>
            <w:top w:val="none" w:sz="0" w:space="0" w:color="auto"/>
            <w:left w:val="none" w:sz="0" w:space="0" w:color="auto"/>
            <w:bottom w:val="none" w:sz="0" w:space="0" w:color="auto"/>
            <w:right w:val="none" w:sz="0" w:space="0" w:color="auto"/>
          </w:divBdr>
        </w:div>
        <w:div w:id="2119180030">
          <w:marLeft w:val="480"/>
          <w:marRight w:val="0"/>
          <w:marTop w:val="0"/>
          <w:marBottom w:val="0"/>
          <w:divBdr>
            <w:top w:val="none" w:sz="0" w:space="0" w:color="auto"/>
            <w:left w:val="none" w:sz="0" w:space="0" w:color="auto"/>
            <w:bottom w:val="none" w:sz="0" w:space="0" w:color="auto"/>
            <w:right w:val="none" w:sz="0" w:space="0" w:color="auto"/>
          </w:divBdr>
        </w:div>
        <w:div w:id="1972635001">
          <w:marLeft w:val="480"/>
          <w:marRight w:val="0"/>
          <w:marTop w:val="0"/>
          <w:marBottom w:val="0"/>
          <w:divBdr>
            <w:top w:val="none" w:sz="0" w:space="0" w:color="auto"/>
            <w:left w:val="none" w:sz="0" w:space="0" w:color="auto"/>
            <w:bottom w:val="none" w:sz="0" w:space="0" w:color="auto"/>
            <w:right w:val="none" w:sz="0" w:space="0" w:color="auto"/>
          </w:divBdr>
        </w:div>
        <w:div w:id="185868730">
          <w:marLeft w:val="480"/>
          <w:marRight w:val="0"/>
          <w:marTop w:val="0"/>
          <w:marBottom w:val="0"/>
          <w:divBdr>
            <w:top w:val="none" w:sz="0" w:space="0" w:color="auto"/>
            <w:left w:val="none" w:sz="0" w:space="0" w:color="auto"/>
            <w:bottom w:val="none" w:sz="0" w:space="0" w:color="auto"/>
            <w:right w:val="none" w:sz="0" w:space="0" w:color="auto"/>
          </w:divBdr>
        </w:div>
        <w:div w:id="1833719386">
          <w:marLeft w:val="480"/>
          <w:marRight w:val="0"/>
          <w:marTop w:val="0"/>
          <w:marBottom w:val="0"/>
          <w:divBdr>
            <w:top w:val="none" w:sz="0" w:space="0" w:color="auto"/>
            <w:left w:val="none" w:sz="0" w:space="0" w:color="auto"/>
            <w:bottom w:val="none" w:sz="0" w:space="0" w:color="auto"/>
            <w:right w:val="none" w:sz="0" w:space="0" w:color="auto"/>
          </w:divBdr>
        </w:div>
      </w:divsChild>
    </w:div>
    <w:div w:id="1662584313">
      <w:bodyDiv w:val="1"/>
      <w:marLeft w:val="0"/>
      <w:marRight w:val="0"/>
      <w:marTop w:val="0"/>
      <w:marBottom w:val="0"/>
      <w:divBdr>
        <w:top w:val="none" w:sz="0" w:space="0" w:color="auto"/>
        <w:left w:val="none" w:sz="0" w:space="0" w:color="auto"/>
        <w:bottom w:val="none" w:sz="0" w:space="0" w:color="auto"/>
        <w:right w:val="none" w:sz="0" w:space="0" w:color="auto"/>
      </w:divBdr>
    </w:div>
    <w:div w:id="1662853173">
      <w:bodyDiv w:val="1"/>
      <w:marLeft w:val="0"/>
      <w:marRight w:val="0"/>
      <w:marTop w:val="0"/>
      <w:marBottom w:val="0"/>
      <w:divBdr>
        <w:top w:val="none" w:sz="0" w:space="0" w:color="auto"/>
        <w:left w:val="none" w:sz="0" w:space="0" w:color="auto"/>
        <w:bottom w:val="none" w:sz="0" w:space="0" w:color="auto"/>
        <w:right w:val="none" w:sz="0" w:space="0" w:color="auto"/>
      </w:divBdr>
    </w:div>
    <w:div w:id="1663043401">
      <w:bodyDiv w:val="1"/>
      <w:marLeft w:val="0"/>
      <w:marRight w:val="0"/>
      <w:marTop w:val="0"/>
      <w:marBottom w:val="0"/>
      <w:divBdr>
        <w:top w:val="none" w:sz="0" w:space="0" w:color="auto"/>
        <w:left w:val="none" w:sz="0" w:space="0" w:color="auto"/>
        <w:bottom w:val="none" w:sz="0" w:space="0" w:color="auto"/>
        <w:right w:val="none" w:sz="0" w:space="0" w:color="auto"/>
      </w:divBdr>
    </w:div>
    <w:div w:id="1663045039">
      <w:bodyDiv w:val="1"/>
      <w:marLeft w:val="0"/>
      <w:marRight w:val="0"/>
      <w:marTop w:val="0"/>
      <w:marBottom w:val="0"/>
      <w:divBdr>
        <w:top w:val="none" w:sz="0" w:space="0" w:color="auto"/>
        <w:left w:val="none" w:sz="0" w:space="0" w:color="auto"/>
        <w:bottom w:val="none" w:sz="0" w:space="0" w:color="auto"/>
        <w:right w:val="none" w:sz="0" w:space="0" w:color="auto"/>
      </w:divBdr>
    </w:div>
    <w:div w:id="1663200799">
      <w:bodyDiv w:val="1"/>
      <w:marLeft w:val="0"/>
      <w:marRight w:val="0"/>
      <w:marTop w:val="0"/>
      <w:marBottom w:val="0"/>
      <w:divBdr>
        <w:top w:val="none" w:sz="0" w:space="0" w:color="auto"/>
        <w:left w:val="none" w:sz="0" w:space="0" w:color="auto"/>
        <w:bottom w:val="none" w:sz="0" w:space="0" w:color="auto"/>
        <w:right w:val="none" w:sz="0" w:space="0" w:color="auto"/>
      </w:divBdr>
    </w:div>
    <w:div w:id="1663697985">
      <w:bodyDiv w:val="1"/>
      <w:marLeft w:val="0"/>
      <w:marRight w:val="0"/>
      <w:marTop w:val="0"/>
      <w:marBottom w:val="0"/>
      <w:divBdr>
        <w:top w:val="none" w:sz="0" w:space="0" w:color="auto"/>
        <w:left w:val="none" w:sz="0" w:space="0" w:color="auto"/>
        <w:bottom w:val="none" w:sz="0" w:space="0" w:color="auto"/>
        <w:right w:val="none" w:sz="0" w:space="0" w:color="auto"/>
      </w:divBdr>
    </w:div>
    <w:div w:id="1664045136">
      <w:bodyDiv w:val="1"/>
      <w:marLeft w:val="0"/>
      <w:marRight w:val="0"/>
      <w:marTop w:val="0"/>
      <w:marBottom w:val="0"/>
      <w:divBdr>
        <w:top w:val="none" w:sz="0" w:space="0" w:color="auto"/>
        <w:left w:val="none" w:sz="0" w:space="0" w:color="auto"/>
        <w:bottom w:val="none" w:sz="0" w:space="0" w:color="auto"/>
        <w:right w:val="none" w:sz="0" w:space="0" w:color="auto"/>
      </w:divBdr>
    </w:div>
    <w:div w:id="1664090594">
      <w:bodyDiv w:val="1"/>
      <w:marLeft w:val="0"/>
      <w:marRight w:val="0"/>
      <w:marTop w:val="0"/>
      <w:marBottom w:val="0"/>
      <w:divBdr>
        <w:top w:val="none" w:sz="0" w:space="0" w:color="auto"/>
        <w:left w:val="none" w:sz="0" w:space="0" w:color="auto"/>
        <w:bottom w:val="none" w:sz="0" w:space="0" w:color="auto"/>
        <w:right w:val="none" w:sz="0" w:space="0" w:color="auto"/>
      </w:divBdr>
    </w:div>
    <w:div w:id="1664118495">
      <w:bodyDiv w:val="1"/>
      <w:marLeft w:val="0"/>
      <w:marRight w:val="0"/>
      <w:marTop w:val="0"/>
      <w:marBottom w:val="0"/>
      <w:divBdr>
        <w:top w:val="none" w:sz="0" w:space="0" w:color="auto"/>
        <w:left w:val="none" w:sz="0" w:space="0" w:color="auto"/>
        <w:bottom w:val="none" w:sz="0" w:space="0" w:color="auto"/>
        <w:right w:val="none" w:sz="0" w:space="0" w:color="auto"/>
      </w:divBdr>
    </w:div>
    <w:div w:id="1665012678">
      <w:bodyDiv w:val="1"/>
      <w:marLeft w:val="0"/>
      <w:marRight w:val="0"/>
      <w:marTop w:val="0"/>
      <w:marBottom w:val="0"/>
      <w:divBdr>
        <w:top w:val="none" w:sz="0" w:space="0" w:color="auto"/>
        <w:left w:val="none" w:sz="0" w:space="0" w:color="auto"/>
        <w:bottom w:val="none" w:sz="0" w:space="0" w:color="auto"/>
        <w:right w:val="none" w:sz="0" w:space="0" w:color="auto"/>
      </w:divBdr>
    </w:div>
    <w:div w:id="1665400839">
      <w:bodyDiv w:val="1"/>
      <w:marLeft w:val="0"/>
      <w:marRight w:val="0"/>
      <w:marTop w:val="0"/>
      <w:marBottom w:val="0"/>
      <w:divBdr>
        <w:top w:val="none" w:sz="0" w:space="0" w:color="auto"/>
        <w:left w:val="none" w:sz="0" w:space="0" w:color="auto"/>
        <w:bottom w:val="none" w:sz="0" w:space="0" w:color="auto"/>
        <w:right w:val="none" w:sz="0" w:space="0" w:color="auto"/>
      </w:divBdr>
    </w:div>
    <w:div w:id="1665548535">
      <w:bodyDiv w:val="1"/>
      <w:marLeft w:val="0"/>
      <w:marRight w:val="0"/>
      <w:marTop w:val="0"/>
      <w:marBottom w:val="0"/>
      <w:divBdr>
        <w:top w:val="none" w:sz="0" w:space="0" w:color="auto"/>
        <w:left w:val="none" w:sz="0" w:space="0" w:color="auto"/>
        <w:bottom w:val="none" w:sz="0" w:space="0" w:color="auto"/>
        <w:right w:val="none" w:sz="0" w:space="0" w:color="auto"/>
      </w:divBdr>
    </w:div>
    <w:div w:id="1667441379">
      <w:bodyDiv w:val="1"/>
      <w:marLeft w:val="0"/>
      <w:marRight w:val="0"/>
      <w:marTop w:val="0"/>
      <w:marBottom w:val="0"/>
      <w:divBdr>
        <w:top w:val="none" w:sz="0" w:space="0" w:color="auto"/>
        <w:left w:val="none" w:sz="0" w:space="0" w:color="auto"/>
        <w:bottom w:val="none" w:sz="0" w:space="0" w:color="auto"/>
        <w:right w:val="none" w:sz="0" w:space="0" w:color="auto"/>
      </w:divBdr>
    </w:div>
    <w:div w:id="1668092430">
      <w:bodyDiv w:val="1"/>
      <w:marLeft w:val="0"/>
      <w:marRight w:val="0"/>
      <w:marTop w:val="0"/>
      <w:marBottom w:val="0"/>
      <w:divBdr>
        <w:top w:val="none" w:sz="0" w:space="0" w:color="auto"/>
        <w:left w:val="none" w:sz="0" w:space="0" w:color="auto"/>
        <w:bottom w:val="none" w:sz="0" w:space="0" w:color="auto"/>
        <w:right w:val="none" w:sz="0" w:space="0" w:color="auto"/>
      </w:divBdr>
    </w:div>
    <w:div w:id="1668552831">
      <w:bodyDiv w:val="1"/>
      <w:marLeft w:val="0"/>
      <w:marRight w:val="0"/>
      <w:marTop w:val="0"/>
      <w:marBottom w:val="0"/>
      <w:divBdr>
        <w:top w:val="none" w:sz="0" w:space="0" w:color="auto"/>
        <w:left w:val="none" w:sz="0" w:space="0" w:color="auto"/>
        <w:bottom w:val="none" w:sz="0" w:space="0" w:color="auto"/>
        <w:right w:val="none" w:sz="0" w:space="0" w:color="auto"/>
      </w:divBdr>
    </w:div>
    <w:div w:id="1669022766">
      <w:bodyDiv w:val="1"/>
      <w:marLeft w:val="0"/>
      <w:marRight w:val="0"/>
      <w:marTop w:val="0"/>
      <w:marBottom w:val="0"/>
      <w:divBdr>
        <w:top w:val="none" w:sz="0" w:space="0" w:color="auto"/>
        <w:left w:val="none" w:sz="0" w:space="0" w:color="auto"/>
        <w:bottom w:val="none" w:sz="0" w:space="0" w:color="auto"/>
        <w:right w:val="none" w:sz="0" w:space="0" w:color="auto"/>
      </w:divBdr>
    </w:div>
    <w:div w:id="1669361634">
      <w:bodyDiv w:val="1"/>
      <w:marLeft w:val="0"/>
      <w:marRight w:val="0"/>
      <w:marTop w:val="0"/>
      <w:marBottom w:val="0"/>
      <w:divBdr>
        <w:top w:val="none" w:sz="0" w:space="0" w:color="auto"/>
        <w:left w:val="none" w:sz="0" w:space="0" w:color="auto"/>
        <w:bottom w:val="none" w:sz="0" w:space="0" w:color="auto"/>
        <w:right w:val="none" w:sz="0" w:space="0" w:color="auto"/>
      </w:divBdr>
    </w:div>
    <w:div w:id="1669793540">
      <w:bodyDiv w:val="1"/>
      <w:marLeft w:val="0"/>
      <w:marRight w:val="0"/>
      <w:marTop w:val="0"/>
      <w:marBottom w:val="0"/>
      <w:divBdr>
        <w:top w:val="none" w:sz="0" w:space="0" w:color="auto"/>
        <w:left w:val="none" w:sz="0" w:space="0" w:color="auto"/>
        <w:bottom w:val="none" w:sz="0" w:space="0" w:color="auto"/>
        <w:right w:val="none" w:sz="0" w:space="0" w:color="auto"/>
      </w:divBdr>
    </w:div>
    <w:div w:id="1669824089">
      <w:bodyDiv w:val="1"/>
      <w:marLeft w:val="0"/>
      <w:marRight w:val="0"/>
      <w:marTop w:val="0"/>
      <w:marBottom w:val="0"/>
      <w:divBdr>
        <w:top w:val="none" w:sz="0" w:space="0" w:color="auto"/>
        <w:left w:val="none" w:sz="0" w:space="0" w:color="auto"/>
        <w:bottom w:val="none" w:sz="0" w:space="0" w:color="auto"/>
        <w:right w:val="none" w:sz="0" w:space="0" w:color="auto"/>
      </w:divBdr>
    </w:div>
    <w:div w:id="1669867464">
      <w:bodyDiv w:val="1"/>
      <w:marLeft w:val="0"/>
      <w:marRight w:val="0"/>
      <w:marTop w:val="0"/>
      <w:marBottom w:val="0"/>
      <w:divBdr>
        <w:top w:val="none" w:sz="0" w:space="0" w:color="auto"/>
        <w:left w:val="none" w:sz="0" w:space="0" w:color="auto"/>
        <w:bottom w:val="none" w:sz="0" w:space="0" w:color="auto"/>
        <w:right w:val="none" w:sz="0" w:space="0" w:color="auto"/>
      </w:divBdr>
    </w:div>
    <w:div w:id="1669868102">
      <w:bodyDiv w:val="1"/>
      <w:marLeft w:val="0"/>
      <w:marRight w:val="0"/>
      <w:marTop w:val="0"/>
      <w:marBottom w:val="0"/>
      <w:divBdr>
        <w:top w:val="none" w:sz="0" w:space="0" w:color="auto"/>
        <w:left w:val="none" w:sz="0" w:space="0" w:color="auto"/>
        <w:bottom w:val="none" w:sz="0" w:space="0" w:color="auto"/>
        <w:right w:val="none" w:sz="0" w:space="0" w:color="auto"/>
      </w:divBdr>
    </w:div>
    <w:div w:id="1669939301">
      <w:bodyDiv w:val="1"/>
      <w:marLeft w:val="0"/>
      <w:marRight w:val="0"/>
      <w:marTop w:val="0"/>
      <w:marBottom w:val="0"/>
      <w:divBdr>
        <w:top w:val="none" w:sz="0" w:space="0" w:color="auto"/>
        <w:left w:val="none" w:sz="0" w:space="0" w:color="auto"/>
        <w:bottom w:val="none" w:sz="0" w:space="0" w:color="auto"/>
        <w:right w:val="none" w:sz="0" w:space="0" w:color="auto"/>
      </w:divBdr>
    </w:div>
    <w:div w:id="1670215108">
      <w:bodyDiv w:val="1"/>
      <w:marLeft w:val="0"/>
      <w:marRight w:val="0"/>
      <w:marTop w:val="0"/>
      <w:marBottom w:val="0"/>
      <w:divBdr>
        <w:top w:val="none" w:sz="0" w:space="0" w:color="auto"/>
        <w:left w:val="none" w:sz="0" w:space="0" w:color="auto"/>
        <w:bottom w:val="none" w:sz="0" w:space="0" w:color="auto"/>
        <w:right w:val="none" w:sz="0" w:space="0" w:color="auto"/>
      </w:divBdr>
    </w:div>
    <w:div w:id="1672178304">
      <w:bodyDiv w:val="1"/>
      <w:marLeft w:val="0"/>
      <w:marRight w:val="0"/>
      <w:marTop w:val="0"/>
      <w:marBottom w:val="0"/>
      <w:divBdr>
        <w:top w:val="none" w:sz="0" w:space="0" w:color="auto"/>
        <w:left w:val="none" w:sz="0" w:space="0" w:color="auto"/>
        <w:bottom w:val="none" w:sz="0" w:space="0" w:color="auto"/>
        <w:right w:val="none" w:sz="0" w:space="0" w:color="auto"/>
      </w:divBdr>
    </w:div>
    <w:div w:id="1672751740">
      <w:bodyDiv w:val="1"/>
      <w:marLeft w:val="0"/>
      <w:marRight w:val="0"/>
      <w:marTop w:val="0"/>
      <w:marBottom w:val="0"/>
      <w:divBdr>
        <w:top w:val="none" w:sz="0" w:space="0" w:color="auto"/>
        <w:left w:val="none" w:sz="0" w:space="0" w:color="auto"/>
        <w:bottom w:val="none" w:sz="0" w:space="0" w:color="auto"/>
        <w:right w:val="none" w:sz="0" w:space="0" w:color="auto"/>
      </w:divBdr>
    </w:div>
    <w:div w:id="1672752409">
      <w:bodyDiv w:val="1"/>
      <w:marLeft w:val="0"/>
      <w:marRight w:val="0"/>
      <w:marTop w:val="0"/>
      <w:marBottom w:val="0"/>
      <w:divBdr>
        <w:top w:val="none" w:sz="0" w:space="0" w:color="auto"/>
        <w:left w:val="none" w:sz="0" w:space="0" w:color="auto"/>
        <w:bottom w:val="none" w:sz="0" w:space="0" w:color="auto"/>
        <w:right w:val="none" w:sz="0" w:space="0" w:color="auto"/>
      </w:divBdr>
    </w:div>
    <w:div w:id="1672832390">
      <w:bodyDiv w:val="1"/>
      <w:marLeft w:val="0"/>
      <w:marRight w:val="0"/>
      <w:marTop w:val="0"/>
      <w:marBottom w:val="0"/>
      <w:divBdr>
        <w:top w:val="none" w:sz="0" w:space="0" w:color="auto"/>
        <w:left w:val="none" w:sz="0" w:space="0" w:color="auto"/>
        <w:bottom w:val="none" w:sz="0" w:space="0" w:color="auto"/>
        <w:right w:val="none" w:sz="0" w:space="0" w:color="auto"/>
      </w:divBdr>
    </w:div>
    <w:div w:id="1673265398">
      <w:bodyDiv w:val="1"/>
      <w:marLeft w:val="0"/>
      <w:marRight w:val="0"/>
      <w:marTop w:val="0"/>
      <w:marBottom w:val="0"/>
      <w:divBdr>
        <w:top w:val="none" w:sz="0" w:space="0" w:color="auto"/>
        <w:left w:val="none" w:sz="0" w:space="0" w:color="auto"/>
        <w:bottom w:val="none" w:sz="0" w:space="0" w:color="auto"/>
        <w:right w:val="none" w:sz="0" w:space="0" w:color="auto"/>
      </w:divBdr>
    </w:div>
    <w:div w:id="1673335073">
      <w:bodyDiv w:val="1"/>
      <w:marLeft w:val="0"/>
      <w:marRight w:val="0"/>
      <w:marTop w:val="0"/>
      <w:marBottom w:val="0"/>
      <w:divBdr>
        <w:top w:val="none" w:sz="0" w:space="0" w:color="auto"/>
        <w:left w:val="none" w:sz="0" w:space="0" w:color="auto"/>
        <w:bottom w:val="none" w:sz="0" w:space="0" w:color="auto"/>
        <w:right w:val="none" w:sz="0" w:space="0" w:color="auto"/>
      </w:divBdr>
    </w:div>
    <w:div w:id="1673415974">
      <w:bodyDiv w:val="1"/>
      <w:marLeft w:val="0"/>
      <w:marRight w:val="0"/>
      <w:marTop w:val="0"/>
      <w:marBottom w:val="0"/>
      <w:divBdr>
        <w:top w:val="none" w:sz="0" w:space="0" w:color="auto"/>
        <w:left w:val="none" w:sz="0" w:space="0" w:color="auto"/>
        <w:bottom w:val="none" w:sz="0" w:space="0" w:color="auto"/>
        <w:right w:val="none" w:sz="0" w:space="0" w:color="auto"/>
      </w:divBdr>
    </w:div>
    <w:div w:id="1674454769">
      <w:bodyDiv w:val="1"/>
      <w:marLeft w:val="0"/>
      <w:marRight w:val="0"/>
      <w:marTop w:val="0"/>
      <w:marBottom w:val="0"/>
      <w:divBdr>
        <w:top w:val="none" w:sz="0" w:space="0" w:color="auto"/>
        <w:left w:val="none" w:sz="0" w:space="0" w:color="auto"/>
        <w:bottom w:val="none" w:sz="0" w:space="0" w:color="auto"/>
        <w:right w:val="none" w:sz="0" w:space="0" w:color="auto"/>
      </w:divBdr>
    </w:div>
    <w:div w:id="1675110207">
      <w:bodyDiv w:val="1"/>
      <w:marLeft w:val="0"/>
      <w:marRight w:val="0"/>
      <w:marTop w:val="0"/>
      <w:marBottom w:val="0"/>
      <w:divBdr>
        <w:top w:val="none" w:sz="0" w:space="0" w:color="auto"/>
        <w:left w:val="none" w:sz="0" w:space="0" w:color="auto"/>
        <w:bottom w:val="none" w:sz="0" w:space="0" w:color="auto"/>
        <w:right w:val="none" w:sz="0" w:space="0" w:color="auto"/>
      </w:divBdr>
    </w:div>
    <w:div w:id="1675112414">
      <w:bodyDiv w:val="1"/>
      <w:marLeft w:val="0"/>
      <w:marRight w:val="0"/>
      <w:marTop w:val="0"/>
      <w:marBottom w:val="0"/>
      <w:divBdr>
        <w:top w:val="none" w:sz="0" w:space="0" w:color="auto"/>
        <w:left w:val="none" w:sz="0" w:space="0" w:color="auto"/>
        <w:bottom w:val="none" w:sz="0" w:space="0" w:color="auto"/>
        <w:right w:val="none" w:sz="0" w:space="0" w:color="auto"/>
      </w:divBdr>
    </w:div>
    <w:div w:id="1675566800">
      <w:bodyDiv w:val="1"/>
      <w:marLeft w:val="0"/>
      <w:marRight w:val="0"/>
      <w:marTop w:val="0"/>
      <w:marBottom w:val="0"/>
      <w:divBdr>
        <w:top w:val="none" w:sz="0" w:space="0" w:color="auto"/>
        <w:left w:val="none" w:sz="0" w:space="0" w:color="auto"/>
        <w:bottom w:val="none" w:sz="0" w:space="0" w:color="auto"/>
        <w:right w:val="none" w:sz="0" w:space="0" w:color="auto"/>
      </w:divBdr>
    </w:div>
    <w:div w:id="1675959876">
      <w:bodyDiv w:val="1"/>
      <w:marLeft w:val="0"/>
      <w:marRight w:val="0"/>
      <w:marTop w:val="0"/>
      <w:marBottom w:val="0"/>
      <w:divBdr>
        <w:top w:val="none" w:sz="0" w:space="0" w:color="auto"/>
        <w:left w:val="none" w:sz="0" w:space="0" w:color="auto"/>
        <w:bottom w:val="none" w:sz="0" w:space="0" w:color="auto"/>
        <w:right w:val="none" w:sz="0" w:space="0" w:color="auto"/>
      </w:divBdr>
    </w:div>
    <w:div w:id="1676297567">
      <w:bodyDiv w:val="1"/>
      <w:marLeft w:val="0"/>
      <w:marRight w:val="0"/>
      <w:marTop w:val="0"/>
      <w:marBottom w:val="0"/>
      <w:divBdr>
        <w:top w:val="none" w:sz="0" w:space="0" w:color="auto"/>
        <w:left w:val="none" w:sz="0" w:space="0" w:color="auto"/>
        <w:bottom w:val="none" w:sz="0" w:space="0" w:color="auto"/>
        <w:right w:val="none" w:sz="0" w:space="0" w:color="auto"/>
      </w:divBdr>
    </w:div>
    <w:div w:id="1676612385">
      <w:bodyDiv w:val="1"/>
      <w:marLeft w:val="0"/>
      <w:marRight w:val="0"/>
      <w:marTop w:val="0"/>
      <w:marBottom w:val="0"/>
      <w:divBdr>
        <w:top w:val="none" w:sz="0" w:space="0" w:color="auto"/>
        <w:left w:val="none" w:sz="0" w:space="0" w:color="auto"/>
        <w:bottom w:val="none" w:sz="0" w:space="0" w:color="auto"/>
        <w:right w:val="none" w:sz="0" w:space="0" w:color="auto"/>
      </w:divBdr>
    </w:div>
    <w:div w:id="1676836536">
      <w:bodyDiv w:val="1"/>
      <w:marLeft w:val="0"/>
      <w:marRight w:val="0"/>
      <w:marTop w:val="0"/>
      <w:marBottom w:val="0"/>
      <w:divBdr>
        <w:top w:val="none" w:sz="0" w:space="0" w:color="auto"/>
        <w:left w:val="none" w:sz="0" w:space="0" w:color="auto"/>
        <w:bottom w:val="none" w:sz="0" w:space="0" w:color="auto"/>
        <w:right w:val="none" w:sz="0" w:space="0" w:color="auto"/>
      </w:divBdr>
    </w:div>
    <w:div w:id="1677078529">
      <w:bodyDiv w:val="1"/>
      <w:marLeft w:val="0"/>
      <w:marRight w:val="0"/>
      <w:marTop w:val="0"/>
      <w:marBottom w:val="0"/>
      <w:divBdr>
        <w:top w:val="none" w:sz="0" w:space="0" w:color="auto"/>
        <w:left w:val="none" w:sz="0" w:space="0" w:color="auto"/>
        <w:bottom w:val="none" w:sz="0" w:space="0" w:color="auto"/>
        <w:right w:val="none" w:sz="0" w:space="0" w:color="auto"/>
      </w:divBdr>
    </w:div>
    <w:div w:id="1677149229">
      <w:bodyDiv w:val="1"/>
      <w:marLeft w:val="0"/>
      <w:marRight w:val="0"/>
      <w:marTop w:val="0"/>
      <w:marBottom w:val="0"/>
      <w:divBdr>
        <w:top w:val="none" w:sz="0" w:space="0" w:color="auto"/>
        <w:left w:val="none" w:sz="0" w:space="0" w:color="auto"/>
        <w:bottom w:val="none" w:sz="0" w:space="0" w:color="auto"/>
        <w:right w:val="none" w:sz="0" w:space="0" w:color="auto"/>
      </w:divBdr>
    </w:div>
    <w:div w:id="1677684525">
      <w:bodyDiv w:val="1"/>
      <w:marLeft w:val="0"/>
      <w:marRight w:val="0"/>
      <w:marTop w:val="0"/>
      <w:marBottom w:val="0"/>
      <w:divBdr>
        <w:top w:val="none" w:sz="0" w:space="0" w:color="auto"/>
        <w:left w:val="none" w:sz="0" w:space="0" w:color="auto"/>
        <w:bottom w:val="none" w:sz="0" w:space="0" w:color="auto"/>
        <w:right w:val="none" w:sz="0" w:space="0" w:color="auto"/>
      </w:divBdr>
    </w:div>
    <w:div w:id="1677878869">
      <w:bodyDiv w:val="1"/>
      <w:marLeft w:val="0"/>
      <w:marRight w:val="0"/>
      <w:marTop w:val="0"/>
      <w:marBottom w:val="0"/>
      <w:divBdr>
        <w:top w:val="none" w:sz="0" w:space="0" w:color="auto"/>
        <w:left w:val="none" w:sz="0" w:space="0" w:color="auto"/>
        <w:bottom w:val="none" w:sz="0" w:space="0" w:color="auto"/>
        <w:right w:val="none" w:sz="0" w:space="0" w:color="auto"/>
      </w:divBdr>
    </w:div>
    <w:div w:id="1677999568">
      <w:bodyDiv w:val="1"/>
      <w:marLeft w:val="0"/>
      <w:marRight w:val="0"/>
      <w:marTop w:val="0"/>
      <w:marBottom w:val="0"/>
      <w:divBdr>
        <w:top w:val="none" w:sz="0" w:space="0" w:color="auto"/>
        <w:left w:val="none" w:sz="0" w:space="0" w:color="auto"/>
        <w:bottom w:val="none" w:sz="0" w:space="0" w:color="auto"/>
        <w:right w:val="none" w:sz="0" w:space="0" w:color="auto"/>
      </w:divBdr>
    </w:div>
    <w:div w:id="1678312870">
      <w:bodyDiv w:val="1"/>
      <w:marLeft w:val="0"/>
      <w:marRight w:val="0"/>
      <w:marTop w:val="0"/>
      <w:marBottom w:val="0"/>
      <w:divBdr>
        <w:top w:val="none" w:sz="0" w:space="0" w:color="auto"/>
        <w:left w:val="none" w:sz="0" w:space="0" w:color="auto"/>
        <w:bottom w:val="none" w:sz="0" w:space="0" w:color="auto"/>
        <w:right w:val="none" w:sz="0" w:space="0" w:color="auto"/>
      </w:divBdr>
    </w:div>
    <w:div w:id="1679305836">
      <w:bodyDiv w:val="1"/>
      <w:marLeft w:val="0"/>
      <w:marRight w:val="0"/>
      <w:marTop w:val="0"/>
      <w:marBottom w:val="0"/>
      <w:divBdr>
        <w:top w:val="none" w:sz="0" w:space="0" w:color="auto"/>
        <w:left w:val="none" w:sz="0" w:space="0" w:color="auto"/>
        <w:bottom w:val="none" w:sz="0" w:space="0" w:color="auto"/>
        <w:right w:val="none" w:sz="0" w:space="0" w:color="auto"/>
      </w:divBdr>
    </w:div>
    <w:div w:id="1680542762">
      <w:bodyDiv w:val="1"/>
      <w:marLeft w:val="0"/>
      <w:marRight w:val="0"/>
      <w:marTop w:val="0"/>
      <w:marBottom w:val="0"/>
      <w:divBdr>
        <w:top w:val="none" w:sz="0" w:space="0" w:color="auto"/>
        <w:left w:val="none" w:sz="0" w:space="0" w:color="auto"/>
        <w:bottom w:val="none" w:sz="0" w:space="0" w:color="auto"/>
        <w:right w:val="none" w:sz="0" w:space="0" w:color="auto"/>
      </w:divBdr>
    </w:div>
    <w:div w:id="1681350173">
      <w:bodyDiv w:val="1"/>
      <w:marLeft w:val="0"/>
      <w:marRight w:val="0"/>
      <w:marTop w:val="0"/>
      <w:marBottom w:val="0"/>
      <w:divBdr>
        <w:top w:val="none" w:sz="0" w:space="0" w:color="auto"/>
        <w:left w:val="none" w:sz="0" w:space="0" w:color="auto"/>
        <w:bottom w:val="none" w:sz="0" w:space="0" w:color="auto"/>
        <w:right w:val="none" w:sz="0" w:space="0" w:color="auto"/>
      </w:divBdr>
    </w:div>
    <w:div w:id="1681422692">
      <w:bodyDiv w:val="1"/>
      <w:marLeft w:val="0"/>
      <w:marRight w:val="0"/>
      <w:marTop w:val="0"/>
      <w:marBottom w:val="0"/>
      <w:divBdr>
        <w:top w:val="none" w:sz="0" w:space="0" w:color="auto"/>
        <w:left w:val="none" w:sz="0" w:space="0" w:color="auto"/>
        <w:bottom w:val="none" w:sz="0" w:space="0" w:color="auto"/>
        <w:right w:val="none" w:sz="0" w:space="0" w:color="auto"/>
      </w:divBdr>
    </w:div>
    <w:div w:id="1681544289">
      <w:bodyDiv w:val="1"/>
      <w:marLeft w:val="0"/>
      <w:marRight w:val="0"/>
      <w:marTop w:val="0"/>
      <w:marBottom w:val="0"/>
      <w:divBdr>
        <w:top w:val="none" w:sz="0" w:space="0" w:color="auto"/>
        <w:left w:val="none" w:sz="0" w:space="0" w:color="auto"/>
        <w:bottom w:val="none" w:sz="0" w:space="0" w:color="auto"/>
        <w:right w:val="none" w:sz="0" w:space="0" w:color="auto"/>
      </w:divBdr>
    </w:div>
    <w:div w:id="1683581114">
      <w:bodyDiv w:val="1"/>
      <w:marLeft w:val="0"/>
      <w:marRight w:val="0"/>
      <w:marTop w:val="0"/>
      <w:marBottom w:val="0"/>
      <w:divBdr>
        <w:top w:val="none" w:sz="0" w:space="0" w:color="auto"/>
        <w:left w:val="none" w:sz="0" w:space="0" w:color="auto"/>
        <w:bottom w:val="none" w:sz="0" w:space="0" w:color="auto"/>
        <w:right w:val="none" w:sz="0" w:space="0" w:color="auto"/>
      </w:divBdr>
    </w:div>
    <w:div w:id="1683899077">
      <w:bodyDiv w:val="1"/>
      <w:marLeft w:val="0"/>
      <w:marRight w:val="0"/>
      <w:marTop w:val="0"/>
      <w:marBottom w:val="0"/>
      <w:divBdr>
        <w:top w:val="none" w:sz="0" w:space="0" w:color="auto"/>
        <w:left w:val="none" w:sz="0" w:space="0" w:color="auto"/>
        <w:bottom w:val="none" w:sz="0" w:space="0" w:color="auto"/>
        <w:right w:val="none" w:sz="0" w:space="0" w:color="auto"/>
      </w:divBdr>
    </w:div>
    <w:div w:id="1684165251">
      <w:bodyDiv w:val="1"/>
      <w:marLeft w:val="0"/>
      <w:marRight w:val="0"/>
      <w:marTop w:val="0"/>
      <w:marBottom w:val="0"/>
      <w:divBdr>
        <w:top w:val="none" w:sz="0" w:space="0" w:color="auto"/>
        <w:left w:val="none" w:sz="0" w:space="0" w:color="auto"/>
        <w:bottom w:val="none" w:sz="0" w:space="0" w:color="auto"/>
        <w:right w:val="none" w:sz="0" w:space="0" w:color="auto"/>
      </w:divBdr>
    </w:div>
    <w:div w:id="1684431570">
      <w:bodyDiv w:val="1"/>
      <w:marLeft w:val="0"/>
      <w:marRight w:val="0"/>
      <w:marTop w:val="0"/>
      <w:marBottom w:val="0"/>
      <w:divBdr>
        <w:top w:val="none" w:sz="0" w:space="0" w:color="auto"/>
        <w:left w:val="none" w:sz="0" w:space="0" w:color="auto"/>
        <w:bottom w:val="none" w:sz="0" w:space="0" w:color="auto"/>
        <w:right w:val="none" w:sz="0" w:space="0" w:color="auto"/>
      </w:divBdr>
    </w:div>
    <w:div w:id="1684699339">
      <w:bodyDiv w:val="1"/>
      <w:marLeft w:val="0"/>
      <w:marRight w:val="0"/>
      <w:marTop w:val="0"/>
      <w:marBottom w:val="0"/>
      <w:divBdr>
        <w:top w:val="none" w:sz="0" w:space="0" w:color="auto"/>
        <w:left w:val="none" w:sz="0" w:space="0" w:color="auto"/>
        <w:bottom w:val="none" w:sz="0" w:space="0" w:color="auto"/>
        <w:right w:val="none" w:sz="0" w:space="0" w:color="auto"/>
      </w:divBdr>
    </w:div>
    <w:div w:id="1685017105">
      <w:bodyDiv w:val="1"/>
      <w:marLeft w:val="0"/>
      <w:marRight w:val="0"/>
      <w:marTop w:val="0"/>
      <w:marBottom w:val="0"/>
      <w:divBdr>
        <w:top w:val="none" w:sz="0" w:space="0" w:color="auto"/>
        <w:left w:val="none" w:sz="0" w:space="0" w:color="auto"/>
        <w:bottom w:val="none" w:sz="0" w:space="0" w:color="auto"/>
        <w:right w:val="none" w:sz="0" w:space="0" w:color="auto"/>
      </w:divBdr>
    </w:div>
    <w:div w:id="1685208668">
      <w:bodyDiv w:val="1"/>
      <w:marLeft w:val="0"/>
      <w:marRight w:val="0"/>
      <w:marTop w:val="0"/>
      <w:marBottom w:val="0"/>
      <w:divBdr>
        <w:top w:val="none" w:sz="0" w:space="0" w:color="auto"/>
        <w:left w:val="none" w:sz="0" w:space="0" w:color="auto"/>
        <w:bottom w:val="none" w:sz="0" w:space="0" w:color="auto"/>
        <w:right w:val="none" w:sz="0" w:space="0" w:color="auto"/>
      </w:divBdr>
    </w:div>
    <w:div w:id="1685211349">
      <w:bodyDiv w:val="1"/>
      <w:marLeft w:val="0"/>
      <w:marRight w:val="0"/>
      <w:marTop w:val="0"/>
      <w:marBottom w:val="0"/>
      <w:divBdr>
        <w:top w:val="none" w:sz="0" w:space="0" w:color="auto"/>
        <w:left w:val="none" w:sz="0" w:space="0" w:color="auto"/>
        <w:bottom w:val="none" w:sz="0" w:space="0" w:color="auto"/>
        <w:right w:val="none" w:sz="0" w:space="0" w:color="auto"/>
      </w:divBdr>
    </w:div>
    <w:div w:id="1685397319">
      <w:bodyDiv w:val="1"/>
      <w:marLeft w:val="0"/>
      <w:marRight w:val="0"/>
      <w:marTop w:val="0"/>
      <w:marBottom w:val="0"/>
      <w:divBdr>
        <w:top w:val="none" w:sz="0" w:space="0" w:color="auto"/>
        <w:left w:val="none" w:sz="0" w:space="0" w:color="auto"/>
        <w:bottom w:val="none" w:sz="0" w:space="0" w:color="auto"/>
        <w:right w:val="none" w:sz="0" w:space="0" w:color="auto"/>
      </w:divBdr>
      <w:divsChild>
        <w:div w:id="1001548323">
          <w:marLeft w:val="480"/>
          <w:marRight w:val="0"/>
          <w:marTop w:val="0"/>
          <w:marBottom w:val="0"/>
          <w:divBdr>
            <w:top w:val="none" w:sz="0" w:space="0" w:color="auto"/>
            <w:left w:val="none" w:sz="0" w:space="0" w:color="auto"/>
            <w:bottom w:val="none" w:sz="0" w:space="0" w:color="auto"/>
            <w:right w:val="none" w:sz="0" w:space="0" w:color="auto"/>
          </w:divBdr>
        </w:div>
        <w:div w:id="1439251663">
          <w:marLeft w:val="480"/>
          <w:marRight w:val="0"/>
          <w:marTop w:val="0"/>
          <w:marBottom w:val="0"/>
          <w:divBdr>
            <w:top w:val="none" w:sz="0" w:space="0" w:color="auto"/>
            <w:left w:val="none" w:sz="0" w:space="0" w:color="auto"/>
            <w:bottom w:val="none" w:sz="0" w:space="0" w:color="auto"/>
            <w:right w:val="none" w:sz="0" w:space="0" w:color="auto"/>
          </w:divBdr>
        </w:div>
        <w:div w:id="1956866113">
          <w:marLeft w:val="480"/>
          <w:marRight w:val="0"/>
          <w:marTop w:val="0"/>
          <w:marBottom w:val="0"/>
          <w:divBdr>
            <w:top w:val="none" w:sz="0" w:space="0" w:color="auto"/>
            <w:left w:val="none" w:sz="0" w:space="0" w:color="auto"/>
            <w:bottom w:val="none" w:sz="0" w:space="0" w:color="auto"/>
            <w:right w:val="none" w:sz="0" w:space="0" w:color="auto"/>
          </w:divBdr>
        </w:div>
        <w:div w:id="919292785">
          <w:marLeft w:val="480"/>
          <w:marRight w:val="0"/>
          <w:marTop w:val="0"/>
          <w:marBottom w:val="0"/>
          <w:divBdr>
            <w:top w:val="none" w:sz="0" w:space="0" w:color="auto"/>
            <w:left w:val="none" w:sz="0" w:space="0" w:color="auto"/>
            <w:bottom w:val="none" w:sz="0" w:space="0" w:color="auto"/>
            <w:right w:val="none" w:sz="0" w:space="0" w:color="auto"/>
          </w:divBdr>
        </w:div>
        <w:div w:id="1297680414">
          <w:marLeft w:val="480"/>
          <w:marRight w:val="0"/>
          <w:marTop w:val="0"/>
          <w:marBottom w:val="0"/>
          <w:divBdr>
            <w:top w:val="none" w:sz="0" w:space="0" w:color="auto"/>
            <w:left w:val="none" w:sz="0" w:space="0" w:color="auto"/>
            <w:bottom w:val="none" w:sz="0" w:space="0" w:color="auto"/>
            <w:right w:val="none" w:sz="0" w:space="0" w:color="auto"/>
          </w:divBdr>
        </w:div>
        <w:div w:id="2095281638">
          <w:marLeft w:val="480"/>
          <w:marRight w:val="0"/>
          <w:marTop w:val="0"/>
          <w:marBottom w:val="0"/>
          <w:divBdr>
            <w:top w:val="none" w:sz="0" w:space="0" w:color="auto"/>
            <w:left w:val="none" w:sz="0" w:space="0" w:color="auto"/>
            <w:bottom w:val="none" w:sz="0" w:space="0" w:color="auto"/>
            <w:right w:val="none" w:sz="0" w:space="0" w:color="auto"/>
          </w:divBdr>
        </w:div>
        <w:div w:id="751202595">
          <w:marLeft w:val="480"/>
          <w:marRight w:val="0"/>
          <w:marTop w:val="0"/>
          <w:marBottom w:val="0"/>
          <w:divBdr>
            <w:top w:val="none" w:sz="0" w:space="0" w:color="auto"/>
            <w:left w:val="none" w:sz="0" w:space="0" w:color="auto"/>
            <w:bottom w:val="none" w:sz="0" w:space="0" w:color="auto"/>
            <w:right w:val="none" w:sz="0" w:space="0" w:color="auto"/>
          </w:divBdr>
        </w:div>
        <w:div w:id="1691099497">
          <w:marLeft w:val="480"/>
          <w:marRight w:val="0"/>
          <w:marTop w:val="0"/>
          <w:marBottom w:val="0"/>
          <w:divBdr>
            <w:top w:val="none" w:sz="0" w:space="0" w:color="auto"/>
            <w:left w:val="none" w:sz="0" w:space="0" w:color="auto"/>
            <w:bottom w:val="none" w:sz="0" w:space="0" w:color="auto"/>
            <w:right w:val="none" w:sz="0" w:space="0" w:color="auto"/>
          </w:divBdr>
        </w:div>
        <w:div w:id="1534228435">
          <w:marLeft w:val="480"/>
          <w:marRight w:val="0"/>
          <w:marTop w:val="0"/>
          <w:marBottom w:val="0"/>
          <w:divBdr>
            <w:top w:val="none" w:sz="0" w:space="0" w:color="auto"/>
            <w:left w:val="none" w:sz="0" w:space="0" w:color="auto"/>
            <w:bottom w:val="none" w:sz="0" w:space="0" w:color="auto"/>
            <w:right w:val="none" w:sz="0" w:space="0" w:color="auto"/>
          </w:divBdr>
        </w:div>
        <w:div w:id="2121947598">
          <w:marLeft w:val="480"/>
          <w:marRight w:val="0"/>
          <w:marTop w:val="0"/>
          <w:marBottom w:val="0"/>
          <w:divBdr>
            <w:top w:val="none" w:sz="0" w:space="0" w:color="auto"/>
            <w:left w:val="none" w:sz="0" w:space="0" w:color="auto"/>
            <w:bottom w:val="none" w:sz="0" w:space="0" w:color="auto"/>
            <w:right w:val="none" w:sz="0" w:space="0" w:color="auto"/>
          </w:divBdr>
        </w:div>
        <w:div w:id="1560626408">
          <w:marLeft w:val="480"/>
          <w:marRight w:val="0"/>
          <w:marTop w:val="0"/>
          <w:marBottom w:val="0"/>
          <w:divBdr>
            <w:top w:val="none" w:sz="0" w:space="0" w:color="auto"/>
            <w:left w:val="none" w:sz="0" w:space="0" w:color="auto"/>
            <w:bottom w:val="none" w:sz="0" w:space="0" w:color="auto"/>
            <w:right w:val="none" w:sz="0" w:space="0" w:color="auto"/>
          </w:divBdr>
        </w:div>
        <w:div w:id="630211782">
          <w:marLeft w:val="480"/>
          <w:marRight w:val="0"/>
          <w:marTop w:val="0"/>
          <w:marBottom w:val="0"/>
          <w:divBdr>
            <w:top w:val="none" w:sz="0" w:space="0" w:color="auto"/>
            <w:left w:val="none" w:sz="0" w:space="0" w:color="auto"/>
            <w:bottom w:val="none" w:sz="0" w:space="0" w:color="auto"/>
            <w:right w:val="none" w:sz="0" w:space="0" w:color="auto"/>
          </w:divBdr>
        </w:div>
        <w:div w:id="240523442">
          <w:marLeft w:val="480"/>
          <w:marRight w:val="0"/>
          <w:marTop w:val="0"/>
          <w:marBottom w:val="0"/>
          <w:divBdr>
            <w:top w:val="none" w:sz="0" w:space="0" w:color="auto"/>
            <w:left w:val="none" w:sz="0" w:space="0" w:color="auto"/>
            <w:bottom w:val="none" w:sz="0" w:space="0" w:color="auto"/>
            <w:right w:val="none" w:sz="0" w:space="0" w:color="auto"/>
          </w:divBdr>
        </w:div>
        <w:div w:id="1890412188">
          <w:marLeft w:val="480"/>
          <w:marRight w:val="0"/>
          <w:marTop w:val="0"/>
          <w:marBottom w:val="0"/>
          <w:divBdr>
            <w:top w:val="none" w:sz="0" w:space="0" w:color="auto"/>
            <w:left w:val="none" w:sz="0" w:space="0" w:color="auto"/>
            <w:bottom w:val="none" w:sz="0" w:space="0" w:color="auto"/>
            <w:right w:val="none" w:sz="0" w:space="0" w:color="auto"/>
          </w:divBdr>
        </w:div>
        <w:div w:id="62260204">
          <w:marLeft w:val="480"/>
          <w:marRight w:val="0"/>
          <w:marTop w:val="0"/>
          <w:marBottom w:val="0"/>
          <w:divBdr>
            <w:top w:val="none" w:sz="0" w:space="0" w:color="auto"/>
            <w:left w:val="none" w:sz="0" w:space="0" w:color="auto"/>
            <w:bottom w:val="none" w:sz="0" w:space="0" w:color="auto"/>
            <w:right w:val="none" w:sz="0" w:space="0" w:color="auto"/>
          </w:divBdr>
        </w:div>
        <w:div w:id="2020235630">
          <w:marLeft w:val="480"/>
          <w:marRight w:val="0"/>
          <w:marTop w:val="0"/>
          <w:marBottom w:val="0"/>
          <w:divBdr>
            <w:top w:val="none" w:sz="0" w:space="0" w:color="auto"/>
            <w:left w:val="none" w:sz="0" w:space="0" w:color="auto"/>
            <w:bottom w:val="none" w:sz="0" w:space="0" w:color="auto"/>
            <w:right w:val="none" w:sz="0" w:space="0" w:color="auto"/>
          </w:divBdr>
        </w:div>
        <w:div w:id="1773041334">
          <w:marLeft w:val="480"/>
          <w:marRight w:val="0"/>
          <w:marTop w:val="0"/>
          <w:marBottom w:val="0"/>
          <w:divBdr>
            <w:top w:val="none" w:sz="0" w:space="0" w:color="auto"/>
            <w:left w:val="none" w:sz="0" w:space="0" w:color="auto"/>
            <w:bottom w:val="none" w:sz="0" w:space="0" w:color="auto"/>
            <w:right w:val="none" w:sz="0" w:space="0" w:color="auto"/>
          </w:divBdr>
        </w:div>
        <w:div w:id="1019284060">
          <w:marLeft w:val="480"/>
          <w:marRight w:val="0"/>
          <w:marTop w:val="0"/>
          <w:marBottom w:val="0"/>
          <w:divBdr>
            <w:top w:val="none" w:sz="0" w:space="0" w:color="auto"/>
            <w:left w:val="none" w:sz="0" w:space="0" w:color="auto"/>
            <w:bottom w:val="none" w:sz="0" w:space="0" w:color="auto"/>
            <w:right w:val="none" w:sz="0" w:space="0" w:color="auto"/>
          </w:divBdr>
        </w:div>
        <w:div w:id="137504379">
          <w:marLeft w:val="480"/>
          <w:marRight w:val="0"/>
          <w:marTop w:val="0"/>
          <w:marBottom w:val="0"/>
          <w:divBdr>
            <w:top w:val="none" w:sz="0" w:space="0" w:color="auto"/>
            <w:left w:val="none" w:sz="0" w:space="0" w:color="auto"/>
            <w:bottom w:val="none" w:sz="0" w:space="0" w:color="auto"/>
            <w:right w:val="none" w:sz="0" w:space="0" w:color="auto"/>
          </w:divBdr>
        </w:div>
        <w:div w:id="1566717126">
          <w:marLeft w:val="480"/>
          <w:marRight w:val="0"/>
          <w:marTop w:val="0"/>
          <w:marBottom w:val="0"/>
          <w:divBdr>
            <w:top w:val="none" w:sz="0" w:space="0" w:color="auto"/>
            <w:left w:val="none" w:sz="0" w:space="0" w:color="auto"/>
            <w:bottom w:val="none" w:sz="0" w:space="0" w:color="auto"/>
            <w:right w:val="none" w:sz="0" w:space="0" w:color="auto"/>
          </w:divBdr>
        </w:div>
        <w:div w:id="372585435">
          <w:marLeft w:val="480"/>
          <w:marRight w:val="0"/>
          <w:marTop w:val="0"/>
          <w:marBottom w:val="0"/>
          <w:divBdr>
            <w:top w:val="none" w:sz="0" w:space="0" w:color="auto"/>
            <w:left w:val="none" w:sz="0" w:space="0" w:color="auto"/>
            <w:bottom w:val="none" w:sz="0" w:space="0" w:color="auto"/>
            <w:right w:val="none" w:sz="0" w:space="0" w:color="auto"/>
          </w:divBdr>
        </w:div>
        <w:div w:id="1593081097">
          <w:marLeft w:val="480"/>
          <w:marRight w:val="0"/>
          <w:marTop w:val="0"/>
          <w:marBottom w:val="0"/>
          <w:divBdr>
            <w:top w:val="none" w:sz="0" w:space="0" w:color="auto"/>
            <w:left w:val="none" w:sz="0" w:space="0" w:color="auto"/>
            <w:bottom w:val="none" w:sz="0" w:space="0" w:color="auto"/>
            <w:right w:val="none" w:sz="0" w:space="0" w:color="auto"/>
          </w:divBdr>
        </w:div>
        <w:div w:id="1791508584">
          <w:marLeft w:val="480"/>
          <w:marRight w:val="0"/>
          <w:marTop w:val="0"/>
          <w:marBottom w:val="0"/>
          <w:divBdr>
            <w:top w:val="none" w:sz="0" w:space="0" w:color="auto"/>
            <w:left w:val="none" w:sz="0" w:space="0" w:color="auto"/>
            <w:bottom w:val="none" w:sz="0" w:space="0" w:color="auto"/>
            <w:right w:val="none" w:sz="0" w:space="0" w:color="auto"/>
          </w:divBdr>
        </w:div>
        <w:div w:id="2077587730">
          <w:marLeft w:val="480"/>
          <w:marRight w:val="0"/>
          <w:marTop w:val="0"/>
          <w:marBottom w:val="0"/>
          <w:divBdr>
            <w:top w:val="none" w:sz="0" w:space="0" w:color="auto"/>
            <w:left w:val="none" w:sz="0" w:space="0" w:color="auto"/>
            <w:bottom w:val="none" w:sz="0" w:space="0" w:color="auto"/>
            <w:right w:val="none" w:sz="0" w:space="0" w:color="auto"/>
          </w:divBdr>
        </w:div>
        <w:div w:id="1224557716">
          <w:marLeft w:val="480"/>
          <w:marRight w:val="0"/>
          <w:marTop w:val="0"/>
          <w:marBottom w:val="0"/>
          <w:divBdr>
            <w:top w:val="none" w:sz="0" w:space="0" w:color="auto"/>
            <w:left w:val="none" w:sz="0" w:space="0" w:color="auto"/>
            <w:bottom w:val="none" w:sz="0" w:space="0" w:color="auto"/>
            <w:right w:val="none" w:sz="0" w:space="0" w:color="auto"/>
          </w:divBdr>
        </w:div>
        <w:div w:id="2010521639">
          <w:marLeft w:val="480"/>
          <w:marRight w:val="0"/>
          <w:marTop w:val="0"/>
          <w:marBottom w:val="0"/>
          <w:divBdr>
            <w:top w:val="none" w:sz="0" w:space="0" w:color="auto"/>
            <w:left w:val="none" w:sz="0" w:space="0" w:color="auto"/>
            <w:bottom w:val="none" w:sz="0" w:space="0" w:color="auto"/>
            <w:right w:val="none" w:sz="0" w:space="0" w:color="auto"/>
          </w:divBdr>
        </w:div>
        <w:div w:id="2049143297">
          <w:marLeft w:val="480"/>
          <w:marRight w:val="0"/>
          <w:marTop w:val="0"/>
          <w:marBottom w:val="0"/>
          <w:divBdr>
            <w:top w:val="none" w:sz="0" w:space="0" w:color="auto"/>
            <w:left w:val="none" w:sz="0" w:space="0" w:color="auto"/>
            <w:bottom w:val="none" w:sz="0" w:space="0" w:color="auto"/>
            <w:right w:val="none" w:sz="0" w:space="0" w:color="auto"/>
          </w:divBdr>
        </w:div>
        <w:div w:id="933438099">
          <w:marLeft w:val="480"/>
          <w:marRight w:val="0"/>
          <w:marTop w:val="0"/>
          <w:marBottom w:val="0"/>
          <w:divBdr>
            <w:top w:val="none" w:sz="0" w:space="0" w:color="auto"/>
            <w:left w:val="none" w:sz="0" w:space="0" w:color="auto"/>
            <w:bottom w:val="none" w:sz="0" w:space="0" w:color="auto"/>
            <w:right w:val="none" w:sz="0" w:space="0" w:color="auto"/>
          </w:divBdr>
        </w:div>
        <w:div w:id="1808157889">
          <w:marLeft w:val="480"/>
          <w:marRight w:val="0"/>
          <w:marTop w:val="0"/>
          <w:marBottom w:val="0"/>
          <w:divBdr>
            <w:top w:val="none" w:sz="0" w:space="0" w:color="auto"/>
            <w:left w:val="none" w:sz="0" w:space="0" w:color="auto"/>
            <w:bottom w:val="none" w:sz="0" w:space="0" w:color="auto"/>
            <w:right w:val="none" w:sz="0" w:space="0" w:color="auto"/>
          </w:divBdr>
        </w:div>
        <w:div w:id="585726064">
          <w:marLeft w:val="480"/>
          <w:marRight w:val="0"/>
          <w:marTop w:val="0"/>
          <w:marBottom w:val="0"/>
          <w:divBdr>
            <w:top w:val="none" w:sz="0" w:space="0" w:color="auto"/>
            <w:left w:val="none" w:sz="0" w:space="0" w:color="auto"/>
            <w:bottom w:val="none" w:sz="0" w:space="0" w:color="auto"/>
            <w:right w:val="none" w:sz="0" w:space="0" w:color="auto"/>
          </w:divBdr>
        </w:div>
        <w:div w:id="211236262">
          <w:marLeft w:val="480"/>
          <w:marRight w:val="0"/>
          <w:marTop w:val="0"/>
          <w:marBottom w:val="0"/>
          <w:divBdr>
            <w:top w:val="none" w:sz="0" w:space="0" w:color="auto"/>
            <w:left w:val="none" w:sz="0" w:space="0" w:color="auto"/>
            <w:bottom w:val="none" w:sz="0" w:space="0" w:color="auto"/>
            <w:right w:val="none" w:sz="0" w:space="0" w:color="auto"/>
          </w:divBdr>
        </w:div>
        <w:div w:id="903954661">
          <w:marLeft w:val="480"/>
          <w:marRight w:val="0"/>
          <w:marTop w:val="0"/>
          <w:marBottom w:val="0"/>
          <w:divBdr>
            <w:top w:val="none" w:sz="0" w:space="0" w:color="auto"/>
            <w:left w:val="none" w:sz="0" w:space="0" w:color="auto"/>
            <w:bottom w:val="none" w:sz="0" w:space="0" w:color="auto"/>
            <w:right w:val="none" w:sz="0" w:space="0" w:color="auto"/>
          </w:divBdr>
        </w:div>
        <w:div w:id="683552110">
          <w:marLeft w:val="480"/>
          <w:marRight w:val="0"/>
          <w:marTop w:val="0"/>
          <w:marBottom w:val="0"/>
          <w:divBdr>
            <w:top w:val="none" w:sz="0" w:space="0" w:color="auto"/>
            <w:left w:val="none" w:sz="0" w:space="0" w:color="auto"/>
            <w:bottom w:val="none" w:sz="0" w:space="0" w:color="auto"/>
            <w:right w:val="none" w:sz="0" w:space="0" w:color="auto"/>
          </w:divBdr>
        </w:div>
      </w:divsChild>
    </w:div>
    <w:div w:id="1686781825">
      <w:bodyDiv w:val="1"/>
      <w:marLeft w:val="0"/>
      <w:marRight w:val="0"/>
      <w:marTop w:val="0"/>
      <w:marBottom w:val="0"/>
      <w:divBdr>
        <w:top w:val="none" w:sz="0" w:space="0" w:color="auto"/>
        <w:left w:val="none" w:sz="0" w:space="0" w:color="auto"/>
        <w:bottom w:val="none" w:sz="0" w:space="0" w:color="auto"/>
        <w:right w:val="none" w:sz="0" w:space="0" w:color="auto"/>
      </w:divBdr>
    </w:div>
    <w:div w:id="1688100777">
      <w:bodyDiv w:val="1"/>
      <w:marLeft w:val="0"/>
      <w:marRight w:val="0"/>
      <w:marTop w:val="0"/>
      <w:marBottom w:val="0"/>
      <w:divBdr>
        <w:top w:val="none" w:sz="0" w:space="0" w:color="auto"/>
        <w:left w:val="none" w:sz="0" w:space="0" w:color="auto"/>
        <w:bottom w:val="none" w:sz="0" w:space="0" w:color="auto"/>
        <w:right w:val="none" w:sz="0" w:space="0" w:color="auto"/>
      </w:divBdr>
    </w:div>
    <w:div w:id="1688553917">
      <w:bodyDiv w:val="1"/>
      <w:marLeft w:val="0"/>
      <w:marRight w:val="0"/>
      <w:marTop w:val="0"/>
      <w:marBottom w:val="0"/>
      <w:divBdr>
        <w:top w:val="none" w:sz="0" w:space="0" w:color="auto"/>
        <w:left w:val="none" w:sz="0" w:space="0" w:color="auto"/>
        <w:bottom w:val="none" w:sz="0" w:space="0" w:color="auto"/>
        <w:right w:val="none" w:sz="0" w:space="0" w:color="auto"/>
      </w:divBdr>
    </w:div>
    <w:div w:id="1689061293">
      <w:bodyDiv w:val="1"/>
      <w:marLeft w:val="0"/>
      <w:marRight w:val="0"/>
      <w:marTop w:val="0"/>
      <w:marBottom w:val="0"/>
      <w:divBdr>
        <w:top w:val="none" w:sz="0" w:space="0" w:color="auto"/>
        <w:left w:val="none" w:sz="0" w:space="0" w:color="auto"/>
        <w:bottom w:val="none" w:sz="0" w:space="0" w:color="auto"/>
        <w:right w:val="none" w:sz="0" w:space="0" w:color="auto"/>
      </w:divBdr>
    </w:div>
    <w:div w:id="1689795243">
      <w:bodyDiv w:val="1"/>
      <w:marLeft w:val="0"/>
      <w:marRight w:val="0"/>
      <w:marTop w:val="0"/>
      <w:marBottom w:val="0"/>
      <w:divBdr>
        <w:top w:val="none" w:sz="0" w:space="0" w:color="auto"/>
        <w:left w:val="none" w:sz="0" w:space="0" w:color="auto"/>
        <w:bottom w:val="none" w:sz="0" w:space="0" w:color="auto"/>
        <w:right w:val="none" w:sz="0" w:space="0" w:color="auto"/>
      </w:divBdr>
    </w:div>
    <w:div w:id="1690066009">
      <w:bodyDiv w:val="1"/>
      <w:marLeft w:val="0"/>
      <w:marRight w:val="0"/>
      <w:marTop w:val="0"/>
      <w:marBottom w:val="0"/>
      <w:divBdr>
        <w:top w:val="none" w:sz="0" w:space="0" w:color="auto"/>
        <w:left w:val="none" w:sz="0" w:space="0" w:color="auto"/>
        <w:bottom w:val="none" w:sz="0" w:space="0" w:color="auto"/>
        <w:right w:val="none" w:sz="0" w:space="0" w:color="auto"/>
      </w:divBdr>
    </w:div>
    <w:div w:id="1690911282">
      <w:bodyDiv w:val="1"/>
      <w:marLeft w:val="0"/>
      <w:marRight w:val="0"/>
      <w:marTop w:val="0"/>
      <w:marBottom w:val="0"/>
      <w:divBdr>
        <w:top w:val="none" w:sz="0" w:space="0" w:color="auto"/>
        <w:left w:val="none" w:sz="0" w:space="0" w:color="auto"/>
        <w:bottom w:val="none" w:sz="0" w:space="0" w:color="auto"/>
        <w:right w:val="none" w:sz="0" w:space="0" w:color="auto"/>
      </w:divBdr>
    </w:div>
    <w:div w:id="1691030687">
      <w:bodyDiv w:val="1"/>
      <w:marLeft w:val="0"/>
      <w:marRight w:val="0"/>
      <w:marTop w:val="0"/>
      <w:marBottom w:val="0"/>
      <w:divBdr>
        <w:top w:val="none" w:sz="0" w:space="0" w:color="auto"/>
        <w:left w:val="none" w:sz="0" w:space="0" w:color="auto"/>
        <w:bottom w:val="none" w:sz="0" w:space="0" w:color="auto"/>
        <w:right w:val="none" w:sz="0" w:space="0" w:color="auto"/>
      </w:divBdr>
    </w:div>
    <w:div w:id="1691758942">
      <w:bodyDiv w:val="1"/>
      <w:marLeft w:val="0"/>
      <w:marRight w:val="0"/>
      <w:marTop w:val="0"/>
      <w:marBottom w:val="0"/>
      <w:divBdr>
        <w:top w:val="none" w:sz="0" w:space="0" w:color="auto"/>
        <w:left w:val="none" w:sz="0" w:space="0" w:color="auto"/>
        <w:bottom w:val="none" w:sz="0" w:space="0" w:color="auto"/>
        <w:right w:val="none" w:sz="0" w:space="0" w:color="auto"/>
      </w:divBdr>
    </w:div>
    <w:div w:id="1692221935">
      <w:bodyDiv w:val="1"/>
      <w:marLeft w:val="0"/>
      <w:marRight w:val="0"/>
      <w:marTop w:val="0"/>
      <w:marBottom w:val="0"/>
      <w:divBdr>
        <w:top w:val="none" w:sz="0" w:space="0" w:color="auto"/>
        <w:left w:val="none" w:sz="0" w:space="0" w:color="auto"/>
        <w:bottom w:val="none" w:sz="0" w:space="0" w:color="auto"/>
        <w:right w:val="none" w:sz="0" w:space="0" w:color="auto"/>
      </w:divBdr>
    </w:div>
    <w:div w:id="1693072135">
      <w:bodyDiv w:val="1"/>
      <w:marLeft w:val="0"/>
      <w:marRight w:val="0"/>
      <w:marTop w:val="0"/>
      <w:marBottom w:val="0"/>
      <w:divBdr>
        <w:top w:val="none" w:sz="0" w:space="0" w:color="auto"/>
        <w:left w:val="none" w:sz="0" w:space="0" w:color="auto"/>
        <w:bottom w:val="none" w:sz="0" w:space="0" w:color="auto"/>
        <w:right w:val="none" w:sz="0" w:space="0" w:color="auto"/>
      </w:divBdr>
    </w:div>
    <w:div w:id="1693843979">
      <w:bodyDiv w:val="1"/>
      <w:marLeft w:val="0"/>
      <w:marRight w:val="0"/>
      <w:marTop w:val="0"/>
      <w:marBottom w:val="0"/>
      <w:divBdr>
        <w:top w:val="none" w:sz="0" w:space="0" w:color="auto"/>
        <w:left w:val="none" w:sz="0" w:space="0" w:color="auto"/>
        <w:bottom w:val="none" w:sz="0" w:space="0" w:color="auto"/>
        <w:right w:val="none" w:sz="0" w:space="0" w:color="auto"/>
      </w:divBdr>
    </w:div>
    <w:div w:id="1694040551">
      <w:bodyDiv w:val="1"/>
      <w:marLeft w:val="0"/>
      <w:marRight w:val="0"/>
      <w:marTop w:val="0"/>
      <w:marBottom w:val="0"/>
      <w:divBdr>
        <w:top w:val="none" w:sz="0" w:space="0" w:color="auto"/>
        <w:left w:val="none" w:sz="0" w:space="0" w:color="auto"/>
        <w:bottom w:val="none" w:sz="0" w:space="0" w:color="auto"/>
        <w:right w:val="none" w:sz="0" w:space="0" w:color="auto"/>
      </w:divBdr>
    </w:div>
    <w:div w:id="1694308752">
      <w:bodyDiv w:val="1"/>
      <w:marLeft w:val="0"/>
      <w:marRight w:val="0"/>
      <w:marTop w:val="0"/>
      <w:marBottom w:val="0"/>
      <w:divBdr>
        <w:top w:val="none" w:sz="0" w:space="0" w:color="auto"/>
        <w:left w:val="none" w:sz="0" w:space="0" w:color="auto"/>
        <w:bottom w:val="none" w:sz="0" w:space="0" w:color="auto"/>
        <w:right w:val="none" w:sz="0" w:space="0" w:color="auto"/>
      </w:divBdr>
    </w:div>
    <w:div w:id="1695033365">
      <w:bodyDiv w:val="1"/>
      <w:marLeft w:val="0"/>
      <w:marRight w:val="0"/>
      <w:marTop w:val="0"/>
      <w:marBottom w:val="0"/>
      <w:divBdr>
        <w:top w:val="none" w:sz="0" w:space="0" w:color="auto"/>
        <w:left w:val="none" w:sz="0" w:space="0" w:color="auto"/>
        <w:bottom w:val="none" w:sz="0" w:space="0" w:color="auto"/>
        <w:right w:val="none" w:sz="0" w:space="0" w:color="auto"/>
      </w:divBdr>
    </w:div>
    <w:div w:id="1695107769">
      <w:bodyDiv w:val="1"/>
      <w:marLeft w:val="0"/>
      <w:marRight w:val="0"/>
      <w:marTop w:val="0"/>
      <w:marBottom w:val="0"/>
      <w:divBdr>
        <w:top w:val="none" w:sz="0" w:space="0" w:color="auto"/>
        <w:left w:val="none" w:sz="0" w:space="0" w:color="auto"/>
        <w:bottom w:val="none" w:sz="0" w:space="0" w:color="auto"/>
        <w:right w:val="none" w:sz="0" w:space="0" w:color="auto"/>
      </w:divBdr>
    </w:div>
    <w:div w:id="1696420527">
      <w:bodyDiv w:val="1"/>
      <w:marLeft w:val="0"/>
      <w:marRight w:val="0"/>
      <w:marTop w:val="0"/>
      <w:marBottom w:val="0"/>
      <w:divBdr>
        <w:top w:val="none" w:sz="0" w:space="0" w:color="auto"/>
        <w:left w:val="none" w:sz="0" w:space="0" w:color="auto"/>
        <w:bottom w:val="none" w:sz="0" w:space="0" w:color="auto"/>
        <w:right w:val="none" w:sz="0" w:space="0" w:color="auto"/>
      </w:divBdr>
    </w:div>
    <w:div w:id="1696541476">
      <w:bodyDiv w:val="1"/>
      <w:marLeft w:val="0"/>
      <w:marRight w:val="0"/>
      <w:marTop w:val="0"/>
      <w:marBottom w:val="0"/>
      <w:divBdr>
        <w:top w:val="none" w:sz="0" w:space="0" w:color="auto"/>
        <w:left w:val="none" w:sz="0" w:space="0" w:color="auto"/>
        <w:bottom w:val="none" w:sz="0" w:space="0" w:color="auto"/>
        <w:right w:val="none" w:sz="0" w:space="0" w:color="auto"/>
      </w:divBdr>
    </w:div>
    <w:div w:id="1696808991">
      <w:bodyDiv w:val="1"/>
      <w:marLeft w:val="0"/>
      <w:marRight w:val="0"/>
      <w:marTop w:val="0"/>
      <w:marBottom w:val="0"/>
      <w:divBdr>
        <w:top w:val="none" w:sz="0" w:space="0" w:color="auto"/>
        <w:left w:val="none" w:sz="0" w:space="0" w:color="auto"/>
        <w:bottom w:val="none" w:sz="0" w:space="0" w:color="auto"/>
        <w:right w:val="none" w:sz="0" w:space="0" w:color="auto"/>
      </w:divBdr>
    </w:div>
    <w:div w:id="1697346249">
      <w:bodyDiv w:val="1"/>
      <w:marLeft w:val="0"/>
      <w:marRight w:val="0"/>
      <w:marTop w:val="0"/>
      <w:marBottom w:val="0"/>
      <w:divBdr>
        <w:top w:val="none" w:sz="0" w:space="0" w:color="auto"/>
        <w:left w:val="none" w:sz="0" w:space="0" w:color="auto"/>
        <w:bottom w:val="none" w:sz="0" w:space="0" w:color="auto"/>
        <w:right w:val="none" w:sz="0" w:space="0" w:color="auto"/>
      </w:divBdr>
    </w:div>
    <w:div w:id="1700164542">
      <w:bodyDiv w:val="1"/>
      <w:marLeft w:val="0"/>
      <w:marRight w:val="0"/>
      <w:marTop w:val="0"/>
      <w:marBottom w:val="0"/>
      <w:divBdr>
        <w:top w:val="none" w:sz="0" w:space="0" w:color="auto"/>
        <w:left w:val="none" w:sz="0" w:space="0" w:color="auto"/>
        <w:bottom w:val="none" w:sz="0" w:space="0" w:color="auto"/>
        <w:right w:val="none" w:sz="0" w:space="0" w:color="auto"/>
      </w:divBdr>
    </w:div>
    <w:div w:id="1700202367">
      <w:bodyDiv w:val="1"/>
      <w:marLeft w:val="0"/>
      <w:marRight w:val="0"/>
      <w:marTop w:val="0"/>
      <w:marBottom w:val="0"/>
      <w:divBdr>
        <w:top w:val="none" w:sz="0" w:space="0" w:color="auto"/>
        <w:left w:val="none" w:sz="0" w:space="0" w:color="auto"/>
        <w:bottom w:val="none" w:sz="0" w:space="0" w:color="auto"/>
        <w:right w:val="none" w:sz="0" w:space="0" w:color="auto"/>
      </w:divBdr>
    </w:div>
    <w:div w:id="1700619488">
      <w:bodyDiv w:val="1"/>
      <w:marLeft w:val="0"/>
      <w:marRight w:val="0"/>
      <w:marTop w:val="0"/>
      <w:marBottom w:val="0"/>
      <w:divBdr>
        <w:top w:val="none" w:sz="0" w:space="0" w:color="auto"/>
        <w:left w:val="none" w:sz="0" w:space="0" w:color="auto"/>
        <w:bottom w:val="none" w:sz="0" w:space="0" w:color="auto"/>
        <w:right w:val="none" w:sz="0" w:space="0" w:color="auto"/>
      </w:divBdr>
    </w:div>
    <w:div w:id="1700810354">
      <w:bodyDiv w:val="1"/>
      <w:marLeft w:val="0"/>
      <w:marRight w:val="0"/>
      <w:marTop w:val="0"/>
      <w:marBottom w:val="0"/>
      <w:divBdr>
        <w:top w:val="none" w:sz="0" w:space="0" w:color="auto"/>
        <w:left w:val="none" w:sz="0" w:space="0" w:color="auto"/>
        <w:bottom w:val="none" w:sz="0" w:space="0" w:color="auto"/>
        <w:right w:val="none" w:sz="0" w:space="0" w:color="auto"/>
      </w:divBdr>
    </w:div>
    <w:div w:id="1700934564">
      <w:bodyDiv w:val="1"/>
      <w:marLeft w:val="0"/>
      <w:marRight w:val="0"/>
      <w:marTop w:val="0"/>
      <w:marBottom w:val="0"/>
      <w:divBdr>
        <w:top w:val="none" w:sz="0" w:space="0" w:color="auto"/>
        <w:left w:val="none" w:sz="0" w:space="0" w:color="auto"/>
        <w:bottom w:val="none" w:sz="0" w:space="0" w:color="auto"/>
        <w:right w:val="none" w:sz="0" w:space="0" w:color="auto"/>
      </w:divBdr>
    </w:div>
    <w:div w:id="1701083135">
      <w:bodyDiv w:val="1"/>
      <w:marLeft w:val="0"/>
      <w:marRight w:val="0"/>
      <w:marTop w:val="0"/>
      <w:marBottom w:val="0"/>
      <w:divBdr>
        <w:top w:val="none" w:sz="0" w:space="0" w:color="auto"/>
        <w:left w:val="none" w:sz="0" w:space="0" w:color="auto"/>
        <w:bottom w:val="none" w:sz="0" w:space="0" w:color="auto"/>
        <w:right w:val="none" w:sz="0" w:space="0" w:color="auto"/>
      </w:divBdr>
    </w:div>
    <w:div w:id="1701204355">
      <w:bodyDiv w:val="1"/>
      <w:marLeft w:val="0"/>
      <w:marRight w:val="0"/>
      <w:marTop w:val="0"/>
      <w:marBottom w:val="0"/>
      <w:divBdr>
        <w:top w:val="none" w:sz="0" w:space="0" w:color="auto"/>
        <w:left w:val="none" w:sz="0" w:space="0" w:color="auto"/>
        <w:bottom w:val="none" w:sz="0" w:space="0" w:color="auto"/>
        <w:right w:val="none" w:sz="0" w:space="0" w:color="auto"/>
      </w:divBdr>
    </w:div>
    <w:div w:id="1701515284">
      <w:bodyDiv w:val="1"/>
      <w:marLeft w:val="0"/>
      <w:marRight w:val="0"/>
      <w:marTop w:val="0"/>
      <w:marBottom w:val="0"/>
      <w:divBdr>
        <w:top w:val="none" w:sz="0" w:space="0" w:color="auto"/>
        <w:left w:val="none" w:sz="0" w:space="0" w:color="auto"/>
        <w:bottom w:val="none" w:sz="0" w:space="0" w:color="auto"/>
        <w:right w:val="none" w:sz="0" w:space="0" w:color="auto"/>
      </w:divBdr>
    </w:div>
    <w:div w:id="1702901725">
      <w:bodyDiv w:val="1"/>
      <w:marLeft w:val="0"/>
      <w:marRight w:val="0"/>
      <w:marTop w:val="0"/>
      <w:marBottom w:val="0"/>
      <w:divBdr>
        <w:top w:val="none" w:sz="0" w:space="0" w:color="auto"/>
        <w:left w:val="none" w:sz="0" w:space="0" w:color="auto"/>
        <w:bottom w:val="none" w:sz="0" w:space="0" w:color="auto"/>
        <w:right w:val="none" w:sz="0" w:space="0" w:color="auto"/>
      </w:divBdr>
    </w:div>
    <w:div w:id="1703508770">
      <w:bodyDiv w:val="1"/>
      <w:marLeft w:val="0"/>
      <w:marRight w:val="0"/>
      <w:marTop w:val="0"/>
      <w:marBottom w:val="0"/>
      <w:divBdr>
        <w:top w:val="none" w:sz="0" w:space="0" w:color="auto"/>
        <w:left w:val="none" w:sz="0" w:space="0" w:color="auto"/>
        <w:bottom w:val="none" w:sz="0" w:space="0" w:color="auto"/>
        <w:right w:val="none" w:sz="0" w:space="0" w:color="auto"/>
      </w:divBdr>
    </w:div>
    <w:div w:id="1704208737">
      <w:bodyDiv w:val="1"/>
      <w:marLeft w:val="0"/>
      <w:marRight w:val="0"/>
      <w:marTop w:val="0"/>
      <w:marBottom w:val="0"/>
      <w:divBdr>
        <w:top w:val="none" w:sz="0" w:space="0" w:color="auto"/>
        <w:left w:val="none" w:sz="0" w:space="0" w:color="auto"/>
        <w:bottom w:val="none" w:sz="0" w:space="0" w:color="auto"/>
        <w:right w:val="none" w:sz="0" w:space="0" w:color="auto"/>
      </w:divBdr>
    </w:div>
    <w:div w:id="1705134296">
      <w:bodyDiv w:val="1"/>
      <w:marLeft w:val="0"/>
      <w:marRight w:val="0"/>
      <w:marTop w:val="0"/>
      <w:marBottom w:val="0"/>
      <w:divBdr>
        <w:top w:val="none" w:sz="0" w:space="0" w:color="auto"/>
        <w:left w:val="none" w:sz="0" w:space="0" w:color="auto"/>
        <w:bottom w:val="none" w:sz="0" w:space="0" w:color="auto"/>
        <w:right w:val="none" w:sz="0" w:space="0" w:color="auto"/>
      </w:divBdr>
    </w:div>
    <w:div w:id="1705211907">
      <w:bodyDiv w:val="1"/>
      <w:marLeft w:val="0"/>
      <w:marRight w:val="0"/>
      <w:marTop w:val="0"/>
      <w:marBottom w:val="0"/>
      <w:divBdr>
        <w:top w:val="none" w:sz="0" w:space="0" w:color="auto"/>
        <w:left w:val="none" w:sz="0" w:space="0" w:color="auto"/>
        <w:bottom w:val="none" w:sz="0" w:space="0" w:color="auto"/>
        <w:right w:val="none" w:sz="0" w:space="0" w:color="auto"/>
      </w:divBdr>
    </w:div>
    <w:div w:id="1706445763">
      <w:bodyDiv w:val="1"/>
      <w:marLeft w:val="0"/>
      <w:marRight w:val="0"/>
      <w:marTop w:val="0"/>
      <w:marBottom w:val="0"/>
      <w:divBdr>
        <w:top w:val="none" w:sz="0" w:space="0" w:color="auto"/>
        <w:left w:val="none" w:sz="0" w:space="0" w:color="auto"/>
        <w:bottom w:val="none" w:sz="0" w:space="0" w:color="auto"/>
        <w:right w:val="none" w:sz="0" w:space="0" w:color="auto"/>
      </w:divBdr>
    </w:div>
    <w:div w:id="1707830518">
      <w:bodyDiv w:val="1"/>
      <w:marLeft w:val="0"/>
      <w:marRight w:val="0"/>
      <w:marTop w:val="0"/>
      <w:marBottom w:val="0"/>
      <w:divBdr>
        <w:top w:val="none" w:sz="0" w:space="0" w:color="auto"/>
        <w:left w:val="none" w:sz="0" w:space="0" w:color="auto"/>
        <w:bottom w:val="none" w:sz="0" w:space="0" w:color="auto"/>
        <w:right w:val="none" w:sz="0" w:space="0" w:color="auto"/>
      </w:divBdr>
    </w:div>
    <w:div w:id="1707871846">
      <w:bodyDiv w:val="1"/>
      <w:marLeft w:val="0"/>
      <w:marRight w:val="0"/>
      <w:marTop w:val="0"/>
      <w:marBottom w:val="0"/>
      <w:divBdr>
        <w:top w:val="none" w:sz="0" w:space="0" w:color="auto"/>
        <w:left w:val="none" w:sz="0" w:space="0" w:color="auto"/>
        <w:bottom w:val="none" w:sz="0" w:space="0" w:color="auto"/>
        <w:right w:val="none" w:sz="0" w:space="0" w:color="auto"/>
      </w:divBdr>
    </w:div>
    <w:div w:id="1708488895">
      <w:bodyDiv w:val="1"/>
      <w:marLeft w:val="0"/>
      <w:marRight w:val="0"/>
      <w:marTop w:val="0"/>
      <w:marBottom w:val="0"/>
      <w:divBdr>
        <w:top w:val="none" w:sz="0" w:space="0" w:color="auto"/>
        <w:left w:val="none" w:sz="0" w:space="0" w:color="auto"/>
        <w:bottom w:val="none" w:sz="0" w:space="0" w:color="auto"/>
        <w:right w:val="none" w:sz="0" w:space="0" w:color="auto"/>
      </w:divBdr>
    </w:div>
    <w:div w:id="1708604800">
      <w:bodyDiv w:val="1"/>
      <w:marLeft w:val="0"/>
      <w:marRight w:val="0"/>
      <w:marTop w:val="0"/>
      <w:marBottom w:val="0"/>
      <w:divBdr>
        <w:top w:val="none" w:sz="0" w:space="0" w:color="auto"/>
        <w:left w:val="none" w:sz="0" w:space="0" w:color="auto"/>
        <w:bottom w:val="none" w:sz="0" w:space="0" w:color="auto"/>
        <w:right w:val="none" w:sz="0" w:space="0" w:color="auto"/>
      </w:divBdr>
    </w:div>
    <w:div w:id="1708681447">
      <w:bodyDiv w:val="1"/>
      <w:marLeft w:val="0"/>
      <w:marRight w:val="0"/>
      <w:marTop w:val="0"/>
      <w:marBottom w:val="0"/>
      <w:divBdr>
        <w:top w:val="none" w:sz="0" w:space="0" w:color="auto"/>
        <w:left w:val="none" w:sz="0" w:space="0" w:color="auto"/>
        <w:bottom w:val="none" w:sz="0" w:space="0" w:color="auto"/>
        <w:right w:val="none" w:sz="0" w:space="0" w:color="auto"/>
      </w:divBdr>
    </w:div>
    <w:div w:id="1708943354">
      <w:bodyDiv w:val="1"/>
      <w:marLeft w:val="0"/>
      <w:marRight w:val="0"/>
      <w:marTop w:val="0"/>
      <w:marBottom w:val="0"/>
      <w:divBdr>
        <w:top w:val="none" w:sz="0" w:space="0" w:color="auto"/>
        <w:left w:val="none" w:sz="0" w:space="0" w:color="auto"/>
        <w:bottom w:val="none" w:sz="0" w:space="0" w:color="auto"/>
        <w:right w:val="none" w:sz="0" w:space="0" w:color="auto"/>
      </w:divBdr>
    </w:div>
    <w:div w:id="1709143242">
      <w:bodyDiv w:val="1"/>
      <w:marLeft w:val="0"/>
      <w:marRight w:val="0"/>
      <w:marTop w:val="0"/>
      <w:marBottom w:val="0"/>
      <w:divBdr>
        <w:top w:val="none" w:sz="0" w:space="0" w:color="auto"/>
        <w:left w:val="none" w:sz="0" w:space="0" w:color="auto"/>
        <w:bottom w:val="none" w:sz="0" w:space="0" w:color="auto"/>
        <w:right w:val="none" w:sz="0" w:space="0" w:color="auto"/>
      </w:divBdr>
    </w:div>
    <w:div w:id="1709791944">
      <w:bodyDiv w:val="1"/>
      <w:marLeft w:val="0"/>
      <w:marRight w:val="0"/>
      <w:marTop w:val="0"/>
      <w:marBottom w:val="0"/>
      <w:divBdr>
        <w:top w:val="none" w:sz="0" w:space="0" w:color="auto"/>
        <w:left w:val="none" w:sz="0" w:space="0" w:color="auto"/>
        <w:bottom w:val="none" w:sz="0" w:space="0" w:color="auto"/>
        <w:right w:val="none" w:sz="0" w:space="0" w:color="auto"/>
      </w:divBdr>
    </w:div>
    <w:div w:id="1709835757">
      <w:bodyDiv w:val="1"/>
      <w:marLeft w:val="0"/>
      <w:marRight w:val="0"/>
      <w:marTop w:val="0"/>
      <w:marBottom w:val="0"/>
      <w:divBdr>
        <w:top w:val="none" w:sz="0" w:space="0" w:color="auto"/>
        <w:left w:val="none" w:sz="0" w:space="0" w:color="auto"/>
        <w:bottom w:val="none" w:sz="0" w:space="0" w:color="auto"/>
        <w:right w:val="none" w:sz="0" w:space="0" w:color="auto"/>
      </w:divBdr>
    </w:div>
    <w:div w:id="1710111035">
      <w:bodyDiv w:val="1"/>
      <w:marLeft w:val="0"/>
      <w:marRight w:val="0"/>
      <w:marTop w:val="0"/>
      <w:marBottom w:val="0"/>
      <w:divBdr>
        <w:top w:val="none" w:sz="0" w:space="0" w:color="auto"/>
        <w:left w:val="none" w:sz="0" w:space="0" w:color="auto"/>
        <w:bottom w:val="none" w:sz="0" w:space="0" w:color="auto"/>
        <w:right w:val="none" w:sz="0" w:space="0" w:color="auto"/>
      </w:divBdr>
    </w:div>
    <w:div w:id="1710641746">
      <w:bodyDiv w:val="1"/>
      <w:marLeft w:val="0"/>
      <w:marRight w:val="0"/>
      <w:marTop w:val="0"/>
      <w:marBottom w:val="0"/>
      <w:divBdr>
        <w:top w:val="none" w:sz="0" w:space="0" w:color="auto"/>
        <w:left w:val="none" w:sz="0" w:space="0" w:color="auto"/>
        <w:bottom w:val="none" w:sz="0" w:space="0" w:color="auto"/>
        <w:right w:val="none" w:sz="0" w:space="0" w:color="auto"/>
      </w:divBdr>
    </w:div>
    <w:div w:id="1710832576">
      <w:bodyDiv w:val="1"/>
      <w:marLeft w:val="0"/>
      <w:marRight w:val="0"/>
      <w:marTop w:val="0"/>
      <w:marBottom w:val="0"/>
      <w:divBdr>
        <w:top w:val="none" w:sz="0" w:space="0" w:color="auto"/>
        <w:left w:val="none" w:sz="0" w:space="0" w:color="auto"/>
        <w:bottom w:val="none" w:sz="0" w:space="0" w:color="auto"/>
        <w:right w:val="none" w:sz="0" w:space="0" w:color="auto"/>
      </w:divBdr>
    </w:div>
    <w:div w:id="1711103237">
      <w:bodyDiv w:val="1"/>
      <w:marLeft w:val="0"/>
      <w:marRight w:val="0"/>
      <w:marTop w:val="0"/>
      <w:marBottom w:val="0"/>
      <w:divBdr>
        <w:top w:val="none" w:sz="0" w:space="0" w:color="auto"/>
        <w:left w:val="none" w:sz="0" w:space="0" w:color="auto"/>
        <w:bottom w:val="none" w:sz="0" w:space="0" w:color="auto"/>
        <w:right w:val="none" w:sz="0" w:space="0" w:color="auto"/>
      </w:divBdr>
    </w:div>
    <w:div w:id="1711296461">
      <w:bodyDiv w:val="1"/>
      <w:marLeft w:val="0"/>
      <w:marRight w:val="0"/>
      <w:marTop w:val="0"/>
      <w:marBottom w:val="0"/>
      <w:divBdr>
        <w:top w:val="none" w:sz="0" w:space="0" w:color="auto"/>
        <w:left w:val="none" w:sz="0" w:space="0" w:color="auto"/>
        <w:bottom w:val="none" w:sz="0" w:space="0" w:color="auto"/>
        <w:right w:val="none" w:sz="0" w:space="0" w:color="auto"/>
      </w:divBdr>
    </w:div>
    <w:div w:id="1712222081">
      <w:bodyDiv w:val="1"/>
      <w:marLeft w:val="0"/>
      <w:marRight w:val="0"/>
      <w:marTop w:val="0"/>
      <w:marBottom w:val="0"/>
      <w:divBdr>
        <w:top w:val="none" w:sz="0" w:space="0" w:color="auto"/>
        <w:left w:val="none" w:sz="0" w:space="0" w:color="auto"/>
        <w:bottom w:val="none" w:sz="0" w:space="0" w:color="auto"/>
        <w:right w:val="none" w:sz="0" w:space="0" w:color="auto"/>
      </w:divBdr>
    </w:div>
    <w:div w:id="1713338451">
      <w:bodyDiv w:val="1"/>
      <w:marLeft w:val="0"/>
      <w:marRight w:val="0"/>
      <w:marTop w:val="0"/>
      <w:marBottom w:val="0"/>
      <w:divBdr>
        <w:top w:val="none" w:sz="0" w:space="0" w:color="auto"/>
        <w:left w:val="none" w:sz="0" w:space="0" w:color="auto"/>
        <w:bottom w:val="none" w:sz="0" w:space="0" w:color="auto"/>
        <w:right w:val="none" w:sz="0" w:space="0" w:color="auto"/>
      </w:divBdr>
      <w:divsChild>
        <w:div w:id="1594167464">
          <w:marLeft w:val="480"/>
          <w:marRight w:val="0"/>
          <w:marTop w:val="0"/>
          <w:marBottom w:val="0"/>
          <w:divBdr>
            <w:top w:val="none" w:sz="0" w:space="0" w:color="auto"/>
            <w:left w:val="none" w:sz="0" w:space="0" w:color="auto"/>
            <w:bottom w:val="none" w:sz="0" w:space="0" w:color="auto"/>
            <w:right w:val="none" w:sz="0" w:space="0" w:color="auto"/>
          </w:divBdr>
        </w:div>
        <w:div w:id="263269207">
          <w:marLeft w:val="480"/>
          <w:marRight w:val="0"/>
          <w:marTop w:val="0"/>
          <w:marBottom w:val="0"/>
          <w:divBdr>
            <w:top w:val="none" w:sz="0" w:space="0" w:color="auto"/>
            <w:left w:val="none" w:sz="0" w:space="0" w:color="auto"/>
            <w:bottom w:val="none" w:sz="0" w:space="0" w:color="auto"/>
            <w:right w:val="none" w:sz="0" w:space="0" w:color="auto"/>
          </w:divBdr>
        </w:div>
        <w:div w:id="904409978">
          <w:marLeft w:val="480"/>
          <w:marRight w:val="0"/>
          <w:marTop w:val="0"/>
          <w:marBottom w:val="0"/>
          <w:divBdr>
            <w:top w:val="none" w:sz="0" w:space="0" w:color="auto"/>
            <w:left w:val="none" w:sz="0" w:space="0" w:color="auto"/>
            <w:bottom w:val="none" w:sz="0" w:space="0" w:color="auto"/>
            <w:right w:val="none" w:sz="0" w:space="0" w:color="auto"/>
          </w:divBdr>
        </w:div>
        <w:div w:id="1546454178">
          <w:marLeft w:val="480"/>
          <w:marRight w:val="0"/>
          <w:marTop w:val="0"/>
          <w:marBottom w:val="0"/>
          <w:divBdr>
            <w:top w:val="none" w:sz="0" w:space="0" w:color="auto"/>
            <w:left w:val="none" w:sz="0" w:space="0" w:color="auto"/>
            <w:bottom w:val="none" w:sz="0" w:space="0" w:color="auto"/>
            <w:right w:val="none" w:sz="0" w:space="0" w:color="auto"/>
          </w:divBdr>
        </w:div>
        <w:div w:id="900557681">
          <w:marLeft w:val="480"/>
          <w:marRight w:val="0"/>
          <w:marTop w:val="0"/>
          <w:marBottom w:val="0"/>
          <w:divBdr>
            <w:top w:val="none" w:sz="0" w:space="0" w:color="auto"/>
            <w:left w:val="none" w:sz="0" w:space="0" w:color="auto"/>
            <w:bottom w:val="none" w:sz="0" w:space="0" w:color="auto"/>
            <w:right w:val="none" w:sz="0" w:space="0" w:color="auto"/>
          </w:divBdr>
        </w:div>
        <w:div w:id="2017531208">
          <w:marLeft w:val="480"/>
          <w:marRight w:val="0"/>
          <w:marTop w:val="0"/>
          <w:marBottom w:val="0"/>
          <w:divBdr>
            <w:top w:val="none" w:sz="0" w:space="0" w:color="auto"/>
            <w:left w:val="none" w:sz="0" w:space="0" w:color="auto"/>
            <w:bottom w:val="none" w:sz="0" w:space="0" w:color="auto"/>
            <w:right w:val="none" w:sz="0" w:space="0" w:color="auto"/>
          </w:divBdr>
        </w:div>
        <w:div w:id="1900942526">
          <w:marLeft w:val="480"/>
          <w:marRight w:val="0"/>
          <w:marTop w:val="0"/>
          <w:marBottom w:val="0"/>
          <w:divBdr>
            <w:top w:val="none" w:sz="0" w:space="0" w:color="auto"/>
            <w:left w:val="none" w:sz="0" w:space="0" w:color="auto"/>
            <w:bottom w:val="none" w:sz="0" w:space="0" w:color="auto"/>
            <w:right w:val="none" w:sz="0" w:space="0" w:color="auto"/>
          </w:divBdr>
        </w:div>
        <w:div w:id="1283464055">
          <w:marLeft w:val="480"/>
          <w:marRight w:val="0"/>
          <w:marTop w:val="0"/>
          <w:marBottom w:val="0"/>
          <w:divBdr>
            <w:top w:val="none" w:sz="0" w:space="0" w:color="auto"/>
            <w:left w:val="none" w:sz="0" w:space="0" w:color="auto"/>
            <w:bottom w:val="none" w:sz="0" w:space="0" w:color="auto"/>
            <w:right w:val="none" w:sz="0" w:space="0" w:color="auto"/>
          </w:divBdr>
        </w:div>
        <w:div w:id="940260008">
          <w:marLeft w:val="480"/>
          <w:marRight w:val="0"/>
          <w:marTop w:val="0"/>
          <w:marBottom w:val="0"/>
          <w:divBdr>
            <w:top w:val="none" w:sz="0" w:space="0" w:color="auto"/>
            <w:left w:val="none" w:sz="0" w:space="0" w:color="auto"/>
            <w:bottom w:val="none" w:sz="0" w:space="0" w:color="auto"/>
            <w:right w:val="none" w:sz="0" w:space="0" w:color="auto"/>
          </w:divBdr>
        </w:div>
        <w:div w:id="1266839387">
          <w:marLeft w:val="480"/>
          <w:marRight w:val="0"/>
          <w:marTop w:val="0"/>
          <w:marBottom w:val="0"/>
          <w:divBdr>
            <w:top w:val="none" w:sz="0" w:space="0" w:color="auto"/>
            <w:left w:val="none" w:sz="0" w:space="0" w:color="auto"/>
            <w:bottom w:val="none" w:sz="0" w:space="0" w:color="auto"/>
            <w:right w:val="none" w:sz="0" w:space="0" w:color="auto"/>
          </w:divBdr>
        </w:div>
        <w:div w:id="369494443">
          <w:marLeft w:val="480"/>
          <w:marRight w:val="0"/>
          <w:marTop w:val="0"/>
          <w:marBottom w:val="0"/>
          <w:divBdr>
            <w:top w:val="none" w:sz="0" w:space="0" w:color="auto"/>
            <w:left w:val="none" w:sz="0" w:space="0" w:color="auto"/>
            <w:bottom w:val="none" w:sz="0" w:space="0" w:color="auto"/>
            <w:right w:val="none" w:sz="0" w:space="0" w:color="auto"/>
          </w:divBdr>
        </w:div>
        <w:div w:id="1887376570">
          <w:marLeft w:val="480"/>
          <w:marRight w:val="0"/>
          <w:marTop w:val="0"/>
          <w:marBottom w:val="0"/>
          <w:divBdr>
            <w:top w:val="none" w:sz="0" w:space="0" w:color="auto"/>
            <w:left w:val="none" w:sz="0" w:space="0" w:color="auto"/>
            <w:bottom w:val="none" w:sz="0" w:space="0" w:color="auto"/>
            <w:right w:val="none" w:sz="0" w:space="0" w:color="auto"/>
          </w:divBdr>
        </w:div>
        <w:div w:id="1023823390">
          <w:marLeft w:val="480"/>
          <w:marRight w:val="0"/>
          <w:marTop w:val="0"/>
          <w:marBottom w:val="0"/>
          <w:divBdr>
            <w:top w:val="none" w:sz="0" w:space="0" w:color="auto"/>
            <w:left w:val="none" w:sz="0" w:space="0" w:color="auto"/>
            <w:bottom w:val="none" w:sz="0" w:space="0" w:color="auto"/>
            <w:right w:val="none" w:sz="0" w:space="0" w:color="auto"/>
          </w:divBdr>
        </w:div>
        <w:div w:id="7679526">
          <w:marLeft w:val="480"/>
          <w:marRight w:val="0"/>
          <w:marTop w:val="0"/>
          <w:marBottom w:val="0"/>
          <w:divBdr>
            <w:top w:val="none" w:sz="0" w:space="0" w:color="auto"/>
            <w:left w:val="none" w:sz="0" w:space="0" w:color="auto"/>
            <w:bottom w:val="none" w:sz="0" w:space="0" w:color="auto"/>
            <w:right w:val="none" w:sz="0" w:space="0" w:color="auto"/>
          </w:divBdr>
        </w:div>
        <w:div w:id="260265659">
          <w:marLeft w:val="480"/>
          <w:marRight w:val="0"/>
          <w:marTop w:val="0"/>
          <w:marBottom w:val="0"/>
          <w:divBdr>
            <w:top w:val="none" w:sz="0" w:space="0" w:color="auto"/>
            <w:left w:val="none" w:sz="0" w:space="0" w:color="auto"/>
            <w:bottom w:val="none" w:sz="0" w:space="0" w:color="auto"/>
            <w:right w:val="none" w:sz="0" w:space="0" w:color="auto"/>
          </w:divBdr>
        </w:div>
        <w:div w:id="2027439455">
          <w:marLeft w:val="480"/>
          <w:marRight w:val="0"/>
          <w:marTop w:val="0"/>
          <w:marBottom w:val="0"/>
          <w:divBdr>
            <w:top w:val="none" w:sz="0" w:space="0" w:color="auto"/>
            <w:left w:val="none" w:sz="0" w:space="0" w:color="auto"/>
            <w:bottom w:val="none" w:sz="0" w:space="0" w:color="auto"/>
            <w:right w:val="none" w:sz="0" w:space="0" w:color="auto"/>
          </w:divBdr>
        </w:div>
        <w:div w:id="1756588709">
          <w:marLeft w:val="480"/>
          <w:marRight w:val="0"/>
          <w:marTop w:val="0"/>
          <w:marBottom w:val="0"/>
          <w:divBdr>
            <w:top w:val="none" w:sz="0" w:space="0" w:color="auto"/>
            <w:left w:val="none" w:sz="0" w:space="0" w:color="auto"/>
            <w:bottom w:val="none" w:sz="0" w:space="0" w:color="auto"/>
            <w:right w:val="none" w:sz="0" w:space="0" w:color="auto"/>
          </w:divBdr>
        </w:div>
        <w:div w:id="1676958147">
          <w:marLeft w:val="480"/>
          <w:marRight w:val="0"/>
          <w:marTop w:val="0"/>
          <w:marBottom w:val="0"/>
          <w:divBdr>
            <w:top w:val="none" w:sz="0" w:space="0" w:color="auto"/>
            <w:left w:val="none" w:sz="0" w:space="0" w:color="auto"/>
            <w:bottom w:val="none" w:sz="0" w:space="0" w:color="auto"/>
            <w:right w:val="none" w:sz="0" w:space="0" w:color="auto"/>
          </w:divBdr>
        </w:div>
        <w:div w:id="1028867806">
          <w:marLeft w:val="480"/>
          <w:marRight w:val="0"/>
          <w:marTop w:val="0"/>
          <w:marBottom w:val="0"/>
          <w:divBdr>
            <w:top w:val="none" w:sz="0" w:space="0" w:color="auto"/>
            <w:left w:val="none" w:sz="0" w:space="0" w:color="auto"/>
            <w:bottom w:val="none" w:sz="0" w:space="0" w:color="auto"/>
            <w:right w:val="none" w:sz="0" w:space="0" w:color="auto"/>
          </w:divBdr>
        </w:div>
        <w:div w:id="1362514059">
          <w:marLeft w:val="480"/>
          <w:marRight w:val="0"/>
          <w:marTop w:val="0"/>
          <w:marBottom w:val="0"/>
          <w:divBdr>
            <w:top w:val="none" w:sz="0" w:space="0" w:color="auto"/>
            <w:left w:val="none" w:sz="0" w:space="0" w:color="auto"/>
            <w:bottom w:val="none" w:sz="0" w:space="0" w:color="auto"/>
            <w:right w:val="none" w:sz="0" w:space="0" w:color="auto"/>
          </w:divBdr>
        </w:div>
        <w:div w:id="310404615">
          <w:marLeft w:val="480"/>
          <w:marRight w:val="0"/>
          <w:marTop w:val="0"/>
          <w:marBottom w:val="0"/>
          <w:divBdr>
            <w:top w:val="none" w:sz="0" w:space="0" w:color="auto"/>
            <w:left w:val="none" w:sz="0" w:space="0" w:color="auto"/>
            <w:bottom w:val="none" w:sz="0" w:space="0" w:color="auto"/>
            <w:right w:val="none" w:sz="0" w:space="0" w:color="auto"/>
          </w:divBdr>
        </w:div>
        <w:div w:id="1383215951">
          <w:marLeft w:val="480"/>
          <w:marRight w:val="0"/>
          <w:marTop w:val="0"/>
          <w:marBottom w:val="0"/>
          <w:divBdr>
            <w:top w:val="none" w:sz="0" w:space="0" w:color="auto"/>
            <w:left w:val="none" w:sz="0" w:space="0" w:color="auto"/>
            <w:bottom w:val="none" w:sz="0" w:space="0" w:color="auto"/>
            <w:right w:val="none" w:sz="0" w:space="0" w:color="auto"/>
          </w:divBdr>
        </w:div>
        <w:div w:id="2092700076">
          <w:marLeft w:val="480"/>
          <w:marRight w:val="0"/>
          <w:marTop w:val="0"/>
          <w:marBottom w:val="0"/>
          <w:divBdr>
            <w:top w:val="none" w:sz="0" w:space="0" w:color="auto"/>
            <w:left w:val="none" w:sz="0" w:space="0" w:color="auto"/>
            <w:bottom w:val="none" w:sz="0" w:space="0" w:color="auto"/>
            <w:right w:val="none" w:sz="0" w:space="0" w:color="auto"/>
          </w:divBdr>
        </w:div>
        <w:div w:id="1936742619">
          <w:marLeft w:val="480"/>
          <w:marRight w:val="0"/>
          <w:marTop w:val="0"/>
          <w:marBottom w:val="0"/>
          <w:divBdr>
            <w:top w:val="none" w:sz="0" w:space="0" w:color="auto"/>
            <w:left w:val="none" w:sz="0" w:space="0" w:color="auto"/>
            <w:bottom w:val="none" w:sz="0" w:space="0" w:color="auto"/>
            <w:right w:val="none" w:sz="0" w:space="0" w:color="auto"/>
          </w:divBdr>
        </w:div>
        <w:div w:id="1860043474">
          <w:marLeft w:val="480"/>
          <w:marRight w:val="0"/>
          <w:marTop w:val="0"/>
          <w:marBottom w:val="0"/>
          <w:divBdr>
            <w:top w:val="none" w:sz="0" w:space="0" w:color="auto"/>
            <w:left w:val="none" w:sz="0" w:space="0" w:color="auto"/>
            <w:bottom w:val="none" w:sz="0" w:space="0" w:color="auto"/>
            <w:right w:val="none" w:sz="0" w:space="0" w:color="auto"/>
          </w:divBdr>
        </w:div>
        <w:div w:id="730691955">
          <w:marLeft w:val="480"/>
          <w:marRight w:val="0"/>
          <w:marTop w:val="0"/>
          <w:marBottom w:val="0"/>
          <w:divBdr>
            <w:top w:val="none" w:sz="0" w:space="0" w:color="auto"/>
            <w:left w:val="none" w:sz="0" w:space="0" w:color="auto"/>
            <w:bottom w:val="none" w:sz="0" w:space="0" w:color="auto"/>
            <w:right w:val="none" w:sz="0" w:space="0" w:color="auto"/>
          </w:divBdr>
        </w:div>
        <w:div w:id="1667709239">
          <w:marLeft w:val="480"/>
          <w:marRight w:val="0"/>
          <w:marTop w:val="0"/>
          <w:marBottom w:val="0"/>
          <w:divBdr>
            <w:top w:val="none" w:sz="0" w:space="0" w:color="auto"/>
            <w:left w:val="none" w:sz="0" w:space="0" w:color="auto"/>
            <w:bottom w:val="none" w:sz="0" w:space="0" w:color="auto"/>
            <w:right w:val="none" w:sz="0" w:space="0" w:color="auto"/>
          </w:divBdr>
        </w:div>
        <w:div w:id="2124152871">
          <w:marLeft w:val="480"/>
          <w:marRight w:val="0"/>
          <w:marTop w:val="0"/>
          <w:marBottom w:val="0"/>
          <w:divBdr>
            <w:top w:val="none" w:sz="0" w:space="0" w:color="auto"/>
            <w:left w:val="none" w:sz="0" w:space="0" w:color="auto"/>
            <w:bottom w:val="none" w:sz="0" w:space="0" w:color="auto"/>
            <w:right w:val="none" w:sz="0" w:space="0" w:color="auto"/>
          </w:divBdr>
        </w:div>
      </w:divsChild>
    </w:div>
    <w:div w:id="1713461132">
      <w:bodyDiv w:val="1"/>
      <w:marLeft w:val="0"/>
      <w:marRight w:val="0"/>
      <w:marTop w:val="0"/>
      <w:marBottom w:val="0"/>
      <w:divBdr>
        <w:top w:val="none" w:sz="0" w:space="0" w:color="auto"/>
        <w:left w:val="none" w:sz="0" w:space="0" w:color="auto"/>
        <w:bottom w:val="none" w:sz="0" w:space="0" w:color="auto"/>
        <w:right w:val="none" w:sz="0" w:space="0" w:color="auto"/>
      </w:divBdr>
    </w:div>
    <w:div w:id="1713653563">
      <w:bodyDiv w:val="1"/>
      <w:marLeft w:val="0"/>
      <w:marRight w:val="0"/>
      <w:marTop w:val="0"/>
      <w:marBottom w:val="0"/>
      <w:divBdr>
        <w:top w:val="none" w:sz="0" w:space="0" w:color="auto"/>
        <w:left w:val="none" w:sz="0" w:space="0" w:color="auto"/>
        <w:bottom w:val="none" w:sz="0" w:space="0" w:color="auto"/>
        <w:right w:val="none" w:sz="0" w:space="0" w:color="auto"/>
      </w:divBdr>
    </w:div>
    <w:div w:id="1713841310">
      <w:bodyDiv w:val="1"/>
      <w:marLeft w:val="0"/>
      <w:marRight w:val="0"/>
      <w:marTop w:val="0"/>
      <w:marBottom w:val="0"/>
      <w:divBdr>
        <w:top w:val="none" w:sz="0" w:space="0" w:color="auto"/>
        <w:left w:val="none" w:sz="0" w:space="0" w:color="auto"/>
        <w:bottom w:val="none" w:sz="0" w:space="0" w:color="auto"/>
        <w:right w:val="none" w:sz="0" w:space="0" w:color="auto"/>
      </w:divBdr>
    </w:div>
    <w:div w:id="1714845271">
      <w:bodyDiv w:val="1"/>
      <w:marLeft w:val="0"/>
      <w:marRight w:val="0"/>
      <w:marTop w:val="0"/>
      <w:marBottom w:val="0"/>
      <w:divBdr>
        <w:top w:val="none" w:sz="0" w:space="0" w:color="auto"/>
        <w:left w:val="none" w:sz="0" w:space="0" w:color="auto"/>
        <w:bottom w:val="none" w:sz="0" w:space="0" w:color="auto"/>
        <w:right w:val="none" w:sz="0" w:space="0" w:color="auto"/>
      </w:divBdr>
    </w:div>
    <w:div w:id="1715425283">
      <w:bodyDiv w:val="1"/>
      <w:marLeft w:val="0"/>
      <w:marRight w:val="0"/>
      <w:marTop w:val="0"/>
      <w:marBottom w:val="0"/>
      <w:divBdr>
        <w:top w:val="none" w:sz="0" w:space="0" w:color="auto"/>
        <w:left w:val="none" w:sz="0" w:space="0" w:color="auto"/>
        <w:bottom w:val="none" w:sz="0" w:space="0" w:color="auto"/>
        <w:right w:val="none" w:sz="0" w:space="0" w:color="auto"/>
      </w:divBdr>
    </w:div>
    <w:div w:id="1716158052">
      <w:bodyDiv w:val="1"/>
      <w:marLeft w:val="0"/>
      <w:marRight w:val="0"/>
      <w:marTop w:val="0"/>
      <w:marBottom w:val="0"/>
      <w:divBdr>
        <w:top w:val="none" w:sz="0" w:space="0" w:color="auto"/>
        <w:left w:val="none" w:sz="0" w:space="0" w:color="auto"/>
        <w:bottom w:val="none" w:sz="0" w:space="0" w:color="auto"/>
        <w:right w:val="none" w:sz="0" w:space="0" w:color="auto"/>
      </w:divBdr>
    </w:div>
    <w:div w:id="1716849319">
      <w:bodyDiv w:val="1"/>
      <w:marLeft w:val="0"/>
      <w:marRight w:val="0"/>
      <w:marTop w:val="0"/>
      <w:marBottom w:val="0"/>
      <w:divBdr>
        <w:top w:val="none" w:sz="0" w:space="0" w:color="auto"/>
        <w:left w:val="none" w:sz="0" w:space="0" w:color="auto"/>
        <w:bottom w:val="none" w:sz="0" w:space="0" w:color="auto"/>
        <w:right w:val="none" w:sz="0" w:space="0" w:color="auto"/>
      </w:divBdr>
    </w:div>
    <w:div w:id="1718045104">
      <w:bodyDiv w:val="1"/>
      <w:marLeft w:val="0"/>
      <w:marRight w:val="0"/>
      <w:marTop w:val="0"/>
      <w:marBottom w:val="0"/>
      <w:divBdr>
        <w:top w:val="none" w:sz="0" w:space="0" w:color="auto"/>
        <w:left w:val="none" w:sz="0" w:space="0" w:color="auto"/>
        <w:bottom w:val="none" w:sz="0" w:space="0" w:color="auto"/>
        <w:right w:val="none" w:sz="0" w:space="0" w:color="auto"/>
      </w:divBdr>
    </w:div>
    <w:div w:id="1718236125">
      <w:bodyDiv w:val="1"/>
      <w:marLeft w:val="0"/>
      <w:marRight w:val="0"/>
      <w:marTop w:val="0"/>
      <w:marBottom w:val="0"/>
      <w:divBdr>
        <w:top w:val="none" w:sz="0" w:space="0" w:color="auto"/>
        <w:left w:val="none" w:sz="0" w:space="0" w:color="auto"/>
        <w:bottom w:val="none" w:sz="0" w:space="0" w:color="auto"/>
        <w:right w:val="none" w:sz="0" w:space="0" w:color="auto"/>
      </w:divBdr>
    </w:div>
    <w:div w:id="1718427794">
      <w:bodyDiv w:val="1"/>
      <w:marLeft w:val="0"/>
      <w:marRight w:val="0"/>
      <w:marTop w:val="0"/>
      <w:marBottom w:val="0"/>
      <w:divBdr>
        <w:top w:val="none" w:sz="0" w:space="0" w:color="auto"/>
        <w:left w:val="none" w:sz="0" w:space="0" w:color="auto"/>
        <w:bottom w:val="none" w:sz="0" w:space="0" w:color="auto"/>
        <w:right w:val="none" w:sz="0" w:space="0" w:color="auto"/>
      </w:divBdr>
    </w:div>
    <w:div w:id="1718503913">
      <w:bodyDiv w:val="1"/>
      <w:marLeft w:val="0"/>
      <w:marRight w:val="0"/>
      <w:marTop w:val="0"/>
      <w:marBottom w:val="0"/>
      <w:divBdr>
        <w:top w:val="none" w:sz="0" w:space="0" w:color="auto"/>
        <w:left w:val="none" w:sz="0" w:space="0" w:color="auto"/>
        <w:bottom w:val="none" w:sz="0" w:space="0" w:color="auto"/>
        <w:right w:val="none" w:sz="0" w:space="0" w:color="auto"/>
      </w:divBdr>
      <w:divsChild>
        <w:div w:id="1514497290">
          <w:marLeft w:val="480"/>
          <w:marRight w:val="0"/>
          <w:marTop w:val="0"/>
          <w:marBottom w:val="0"/>
          <w:divBdr>
            <w:top w:val="none" w:sz="0" w:space="0" w:color="auto"/>
            <w:left w:val="none" w:sz="0" w:space="0" w:color="auto"/>
            <w:bottom w:val="none" w:sz="0" w:space="0" w:color="auto"/>
            <w:right w:val="none" w:sz="0" w:space="0" w:color="auto"/>
          </w:divBdr>
        </w:div>
        <w:div w:id="1688603565">
          <w:marLeft w:val="480"/>
          <w:marRight w:val="0"/>
          <w:marTop w:val="0"/>
          <w:marBottom w:val="0"/>
          <w:divBdr>
            <w:top w:val="none" w:sz="0" w:space="0" w:color="auto"/>
            <w:left w:val="none" w:sz="0" w:space="0" w:color="auto"/>
            <w:bottom w:val="none" w:sz="0" w:space="0" w:color="auto"/>
            <w:right w:val="none" w:sz="0" w:space="0" w:color="auto"/>
          </w:divBdr>
        </w:div>
        <w:div w:id="1821068365">
          <w:marLeft w:val="480"/>
          <w:marRight w:val="0"/>
          <w:marTop w:val="0"/>
          <w:marBottom w:val="0"/>
          <w:divBdr>
            <w:top w:val="none" w:sz="0" w:space="0" w:color="auto"/>
            <w:left w:val="none" w:sz="0" w:space="0" w:color="auto"/>
            <w:bottom w:val="none" w:sz="0" w:space="0" w:color="auto"/>
            <w:right w:val="none" w:sz="0" w:space="0" w:color="auto"/>
          </w:divBdr>
        </w:div>
        <w:div w:id="1367367148">
          <w:marLeft w:val="480"/>
          <w:marRight w:val="0"/>
          <w:marTop w:val="0"/>
          <w:marBottom w:val="0"/>
          <w:divBdr>
            <w:top w:val="none" w:sz="0" w:space="0" w:color="auto"/>
            <w:left w:val="none" w:sz="0" w:space="0" w:color="auto"/>
            <w:bottom w:val="none" w:sz="0" w:space="0" w:color="auto"/>
            <w:right w:val="none" w:sz="0" w:space="0" w:color="auto"/>
          </w:divBdr>
        </w:div>
        <w:div w:id="1163666995">
          <w:marLeft w:val="480"/>
          <w:marRight w:val="0"/>
          <w:marTop w:val="0"/>
          <w:marBottom w:val="0"/>
          <w:divBdr>
            <w:top w:val="none" w:sz="0" w:space="0" w:color="auto"/>
            <w:left w:val="none" w:sz="0" w:space="0" w:color="auto"/>
            <w:bottom w:val="none" w:sz="0" w:space="0" w:color="auto"/>
            <w:right w:val="none" w:sz="0" w:space="0" w:color="auto"/>
          </w:divBdr>
        </w:div>
        <w:div w:id="1979413031">
          <w:marLeft w:val="480"/>
          <w:marRight w:val="0"/>
          <w:marTop w:val="0"/>
          <w:marBottom w:val="0"/>
          <w:divBdr>
            <w:top w:val="none" w:sz="0" w:space="0" w:color="auto"/>
            <w:left w:val="none" w:sz="0" w:space="0" w:color="auto"/>
            <w:bottom w:val="none" w:sz="0" w:space="0" w:color="auto"/>
            <w:right w:val="none" w:sz="0" w:space="0" w:color="auto"/>
          </w:divBdr>
        </w:div>
        <w:div w:id="2072148710">
          <w:marLeft w:val="480"/>
          <w:marRight w:val="0"/>
          <w:marTop w:val="0"/>
          <w:marBottom w:val="0"/>
          <w:divBdr>
            <w:top w:val="none" w:sz="0" w:space="0" w:color="auto"/>
            <w:left w:val="none" w:sz="0" w:space="0" w:color="auto"/>
            <w:bottom w:val="none" w:sz="0" w:space="0" w:color="auto"/>
            <w:right w:val="none" w:sz="0" w:space="0" w:color="auto"/>
          </w:divBdr>
        </w:div>
        <w:div w:id="1902132436">
          <w:marLeft w:val="480"/>
          <w:marRight w:val="0"/>
          <w:marTop w:val="0"/>
          <w:marBottom w:val="0"/>
          <w:divBdr>
            <w:top w:val="none" w:sz="0" w:space="0" w:color="auto"/>
            <w:left w:val="none" w:sz="0" w:space="0" w:color="auto"/>
            <w:bottom w:val="none" w:sz="0" w:space="0" w:color="auto"/>
            <w:right w:val="none" w:sz="0" w:space="0" w:color="auto"/>
          </w:divBdr>
        </w:div>
        <w:div w:id="475029551">
          <w:marLeft w:val="480"/>
          <w:marRight w:val="0"/>
          <w:marTop w:val="0"/>
          <w:marBottom w:val="0"/>
          <w:divBdr>
            <w:top w:val="none" w:sz="0" w:space="0" w:color="auto"/>
            <w:left w:val="none" w:sz="0" w:space="0" w:color="auto"/>
            <w:bottom w:val="none" w:sz="0" w:space="0" w:color="auto"/>
            <w:right w:val="none" w:sz="0" w:space="0" w:color="auto"/>
          </w:divBdr>
        </w:div>
        <w:div w:id="2114469411">
          <w:marLeft w:val="480"/>
          <w:marRight w:val="0"/>
          <w:marTop w:val="0"/>
          <w:marBottom w:val="0"/>
          <w:divBdr>
            <w:top w:val="none" w:sz="0" w:space="0" w:color="auto"/>
            <w:left w:val="none" w:sz="0" w:space="0" w:color="auto"/>
            <w:bottom w:val="none" w:sz="0" w:space="0" w:color="auto"/>
            <w:right w:val="none" w:sz="0" w:space="0" w:color="auto"/>
          </w:divBdr>
        </w:div>
        <w:div w:id="1752972562">
          <w:marLeft w:val="480"/>
          <w:marRight w:val="0"/>
          <w:marTop w:val="0"/>
          <w:marBottom w:val="0"/>
          <w:divBdr>
            <w:top w:val="none" w:sz="0" w:space="0" w:color="auto"/>
            <w:left w:val="none" w:sz="0" w:space="0" w:color="auto"/>
            <w:bottom w:val="none" w:sz="0" w:space="0" w:color="auto"/>
            <w:right w:val="none" w:sz="0" w:space="0" w:color="auto"/>
          </w:divBdr>
        </w:div>
        <w:div w:id="2046322600">
          <w:marLeft w:val="480"/>
          <w:marRight w:val="0"/>
          <w:marTop w:val="0"/>
          <w:marBottom w:val="0"/>
          <w:divBdr>
            <w:top w:val="none" w:sz="0" w:space="0" w:color="auto"/>
            <w:left w:val="none" w:sz="0" w:space="0" w:color="auto"/>
            <w:bottom w:val="none" w:sz="0" w:space="0" w:color="auto"/>
            <w:right w:val="none" w:sz="0" w:space="0" w:color="auto"/>
          </w:divBdr>
        </w:div>
        <w:div w:id="1068917940">
          <w:marLeft w:val="480"/>
          <w:marRight w:val="0"/>
          <w:marTop w:val="0"/>
          <w:marBottom w:val="0"/>
          <w:divBdr>
            <w:top w:val="none" w:sz="0" w:space="0" w:color="auto"/>
            <w:left w:val="none" w:sz="0" w:space="0" w:color="auto"/>
            <w:bottom w:val="none" w:sz="0" w:space="0" w:color="auto"/>
            <w:right w:val="none" w:sz="0" w:space="0" w:color="auto"/>
          </w:divBdr>
        </w:div>
        <w:div w:id="2077967325">
          <w:marLeft w:val="480"/>
          <w:marRight w:val="0"/>
          <w:marTop w:val="0"/>
          <w:marBottom w:val="0"/>
          <w:divBdr>
            <w:top w:val="none" w:sz="0" w:space="0" w:color="auto"/>
            <w:left w:val="none" w:sz="0" w:space="0" w:color="auto"/>
            <w:bottom w:val="none" w:sz="0" w:space="0" w:color="auto"/>
            <w:right w:val="none" w:sz="0" w:space="0" w:color="auto"/>
          </w:divBdr>
        </w:div>
        <w:div w:id="180821250">
          <w:marLeft w:val="480"/>
          <w:marRight w:val="0"/>
          <w:marTop w:val="0"/>
          <w:marBottom w:val="0"/>
          <w:divBdr>
            <w:top w:val="none" w:sz="0" w:space="0" w:color="auto"/>
            <w:left w:val="none" w:sz="0" w:space="0" w:color="auto"/>
            <w:bottom w:val="none" w:sz="0" w:space="0" w:color="auto"/>
            <w:right w:val="none" w:sz="0" w:space="0" w:color="auto"/>
          </w:divBdr>
        </w:div>
        <w:div w:id="1949582714">
          <w:marLeft w:val="480"/>
          <w:marRight w:val="0"/>
          <w:marTop w:val="0"/>
          <w:marBottom w:val="0"/>
          <w:divBdr>
            <w:top w:val="none" w:sz="0" w:space="0" w:color="auto"/>
            <w:left w:val="none" w:sz="0" w:space="0" w:color="auto"/>
            <w:bottom w:val="none" w:sz="0" w:space="0" w:color="auto"/>
            <w:right w:val="none" w:sz="0" w:space="0" w:color="auto"/>
          </w:divBdr>
        </w:div>
        <w:div w:id="1943605689">
          <w:marLeft w:val="480"/>
          <w:marRight w:val="0"/>
          <w:marTop w:val="0"/>
          <w:marBottom w:val="0"/>
          <w:divBdr>
            <w:top w:val="none" w:sz="0" w:space="0" w:color="auto"/>
            <w:left w:val="none" w:sz="0" w:space="0" w:color="auto"/>
            <w:bottom w:val="none" w:sz="0" w:space="0" w:color="auto"/>
            <w:right w:val="none" w:sz="0" w:space="0" w:color="auto"/>
          </w:divBdr>
        </w:div>
        <w:div w:id="1826705060">
          <w:marLeft w:val="480"/>
          <w:marRight w:val="0"/>
          <w:marTop w:val="0"/>
          <w:marBottom w:val="0"/>
          <w:divBdr>
            <w:top w:val="none" w:sz="0" w:space="0" w:color="auto"/>
            <w:left w:val="none" w:sz="0" w:space="0" w:color="auto"/>
            <w:bottom w:val="none" w:sz="0" w:space="0" w:color="auto"/>
            <w:right w:val="none" w:sz="0" w:space="0" w:color="auto"/>
          </w:divBdr>
        </w:div>
        <w:div w:id="243494018">
          <w:marLeft w:val="480"/>
          <w:marRight w:val="0"/>
          <w:marTop w:val="0"/>
          <w:marBottom w:val="0"/>
          <w:divBdr>
            <w:top w:val="none" w:sz="0" w:space="0" w:color="auto"/>
            <w:left w:val="none" w:sz="0" w:space="0" w:color="auto"/>
            <w:bottom w:val="none" w:sz="0" w:space="0" w:color="auto"/>
            <w:right w:val="none" w:sz="0" w:space="0" w:color="auto"/>
          </w:divBdr>
        </w:div>
        <w:div w:id="1496797176">
          <w:marLeft w:val="480"/>
          <w:marRight w:val="0"/>
          <w:marTop w:val="0"/>
          <w:marBottom w:val="0"/>
          <w:divBdr>
            <w:top w:val="none" w:sz="0" w:space="0" w:color="auto"/>
            <w:left w:val="none" w:sz="0" w:space="0" w:color="auto"/>
            <w:bottom w:val="none" w:sz="0" w:space="0" w:color="auto"/>
            <w:right w:val="none" w:sz="0" w:space="0" w:color="auto"/>
          </w:divBdr>
        </w:div>
        <w:div w:id="1995445617">
          <w:marLeft w:val="480"/>
          <w:marRight w:val="0"/>
          <w:marTop w:val="0"/>
          <w:marBottom w:val="0"/>
          <w:divBdr>
            <w:top w:val="none" w:sz="0" w:space="0" w:color="auto"/>
            <w:left w:val="none" w:sz="0" w:space="0" w:color="auto"/>
            <w:bottom w:val="none" w:sz="0" w:space="0" w:color="auto"/>
            <w:right w:val="none" w:sz="0" w:space="0" w:color="auto"/>
          </w:divBdr>
        </w:div>
        <w:div w:id="495725591">
          <w:marLeft w:val="480"/>
          <w:marRight w:val="0"/>
          <w:marTop w:val="0"/>
          <w:marBottom w:val="0"/>
          <w:divBdr>
            <w:top w:val="none" w:sz="0" w:space="0" w:color="auto"/>
            <w:left w:val="none" w:sz="0" w:space="0" w:color="auto"/>
            <w:bottom w:val="none" w:sz="0" w:space="0" w:color="auto"/>
            <w:right w:val="none" w:sz="0" w:space="0" w:color="auto"/>
          </w:divBdr>
        </w:div>
        <w:div w:id="301734089">
          <w:marLeft w:val="480"/>
          <w:marRight w:val="0"/>
          <w:marTop w:val="0"/>
          <w:marBottom w:val="0"/>
          <w:divBdr>
            <w:top w:val="none" w:sz="0" w:space="0" w:color="auto"/>
            <w:left w:val="none" w:sz="0" w:space="0" w:color="auto"/>
            <w:bottom w:val="none" w:sz="0" w:space="0" w:color="auto"/>
            <w:right w:val="none" w:sz="0" w:space="0" w:color="auto"/>
          </w:divBdr>
        </w:div>
        <w:div w:id="1581595482">
          <w:marLeft w:val="480"/>
          <w:marRight w:val="0"/>
          <w:marTop w:val="0"/>
          <w:marBottom w:val="0"/>
          <w:divBdr>
            <w:top w:val="none" w:sz="0" w:space="0" w:color="auto"/>
            <w:left w:val="none" w:sz="0" w:space="0" w:color="auto"/>
            <w:bottom w:val="none" w:sz="0" w:space="0" w:color="auto"/>
            <w:right w:val="none" w:sz="0" w:space="0" w:color="auto"/>
          </w:divBdr>
        </w:div>
        <w:div w:id="2001880176">
          <w:marLeft w:val="480"/>
          <w:marRight w:val="0"/>
          <w:marTop w:val="0"/>
          <w:marBottom w:val="0"/>
          <w:divBdr>
            <w:top w:val="none" w:sz="0" w:space="0" w:color="auto"/>
            <w:left w:val="none" w:sz="0" w:space="0" w:color="auto"/>
            <w:bottom w:val="none" w:sz="0" w:space="0" w:color="auto"/>
            <w:right w:val="none" w:sz="0" w:space="0" w:color="auto"/>
          </w:divBdr>
        </w:div>
        <w:div w:id="508830888">
          <w:marLeft w:val="480"/>
          <w:marRight w:val="0"/>
          <w:marTop w:val="0"/>
          <w:marBottom w:val="0"/>
          <w:divBdr>
            <w:top w:val="none" w:sz="0" w:space="0" w:color="auto"/>
            <w:left w:val="none" w:sz="0" w:space="0" w:color="auto"/>
            <w:bottom w:val="none" w:sz="0" w:space="0" w:color="auto"/>
            <w:right w:val="none" w:sz="0" w:space="0" w:color="auto"/>
          </w:divBdr>
        </w:div>
      </w:divsChild>
    </w:div>
    <w:div w:id="1718504634">
      <w:bodyDiv w:val="1"/>
      <w:marLeft w:val="0"/>
      <w:marRight w:val="0"/>
      <w:marTop w:val="0"/>
      <w:marBottom w:val="0"/>
      <w:divBdr>
        <w:top w:val="none" w:sz="0" w:space="0" w:color="auto"/>
        <w:left w:val="none" w:sz="0" w:space="0" w:color="auto"/>
        <w:bottom w:val="none" w:sz="0" w:space="0" w:color="auto"/>
        <w:right w:val="none" w:sz="0" w:space="0" w:color="auto"/>
      </w:divBdr>
    </w:div>
    <w:div w:id="1718629816">
      <w:bodyDiv w:val="1"/>
      <w:marLeft w:val="0"/>
      <w:marRight w:val="0"/>
      <w:marTop w:val="0"/>
      <w:marBottom w:val="0"/>
      <w:divBdr>
        <w:top w:val="none" w:sz="0" w:space="0" w:color="auto"/>
        <w:left w:val="none" w:sz="0" w:space="0" w:color="auto"/>
        <w:bottom w:val="none" w:sz="0" w:space="0" w:color="auto"/>
        <w:right w:val="none" w:sz="0" w:space="0" w:color="auto"/>
      </w:divBdr>
    </w:div>
    <w:div w:id="1719432431">
      <w:bodyDiv w:val="1"/>
      <w:marLeft w:val="0"/>
      <w:marRight w:val="0"/>
      <w:marTop w:val="0"/>
      <w:marBottom w:val="0"/>
      <w:divBdr>
        <w:top w:val="none" w:sz="0" w:space="0" w:color="auto"/>
        <w:left w:val="none" w:sz="0" w:space="0" w:color="auto"/>
        <w:bottom w:val="none" w:sz="0" w:space="0" w:color="auto"/>
        <w:right w:val="none" w:sz="0" w:space="0" w:color="auto"/>
      </w:divBdr>
    </w:div>
    <w:div w:id="1719666763">
      <w:bodyDiv w:val="1"/>
      <w:marLeft w:val="0"/>
      <w:marRight w:val="0"/>
      <w:marTop w:val="0"/>
      <w:marBottom w:val="0"/>
      <w:divBdr>
        <w:top w:val="none" w:sz="0" w:space="0" w:color="auto"/>
        <w:left w:val="none" w:sz="0" w:space="0" w:color="auto"/>
        <w:bottom w:val="none" w:sz="0" w:space="0" w:color="auto"/>
        <w:right w:val="none" w:sz="0" w:space="0" w:color="auto"/>
      </w:divBdr>
    </w:div>
    <w:div w:id="1720011524">
      <w:bodyDiv w:val="1"/>
      <w:marLeft w:val="0"/>
      <w:marRight w:val="0"/>
      <w:marTop w:val="0"/>
      <w:marBottom w:val="0"/>
      <w:divBdr>
        <w:top w:val="none" w:sz="0" w:space="0" w:color="auto"/>
        <w:left w:val="none" w:sz="0" w:space="0" w:color="auto"/>
        <w:bottom w:val="none" w:sz="0" w:space="0" w:color="auto"/>
        <w:right w:val="none" w:sz="0" w:space="0" w:color="auto"/>
      </w:divBdr>
    </w:div>
    <w:div w:id="1720476818">
      <w:bodyDiv w:val="1"/>
      <w:marLeft w:val="0"/>
      <w:marRight w:val="0"/>
      <w:marTop w:val="0"/>
      <w:marBottom w:val="0"/>
      <w:divBdr>
        <w:top w:val="none" w:sz="0" w:space="0" w:color="auto"/>
        <w:left w:val="none" w:sz="0" w:space="0" w:color="auto"/>
        <w:bottom w:val="none" w:sz="0" w:space="0" w:color="auto"/>
        <w:right w:val="none" w:sz="0" w:space="0" w:color="auto"/>
      </w:divBdr>
    </w:div>
    <w:div w:id="1721132309">
      <w:bodyDiv w:val="1"/>
      <w:marLeft w:val="0"/>
      <w:marRight w:val="0"/>
      <w:marTop w:val="0"/>
      <w:marBottom w:val="0"/>
      <w:divBdr>
        <w:top w:val="none" w:sz="0" w:space="0" w:color="auto"/>
        <w:left w:val="none" w:sz="0" w:space="0" w:color="auto"/>
        <w:bottom w:val="none" w:sz="0" w:space="0" w:color="auto"/>
        <w:right w:val="none" w:sz="0" w:space="0" w:color="auto"/>
      </w:divBdr>
    </w:div>
    <w:div w:id="1721518002">
      <w:bodyDiv w:val="1"/>
      <w:marLeft w:val="0"/>
      <w:marRight w:val="0"/>
      <w:marTop w:val="0"/>
      <w:marBottom w:val="0"/>
      <w:divBdr>
        <w:top w:val="none" w:sz="0" w:space="0" w:color="auto"/>
        <w:left w:val="none" w:sz="0" w:space="0" w:color="auto"/>
        <w:bottom w:val="none" w:sz="0" w:space="0" w:color="auto"/>
        <w:right w:val="none" w:sz="0" w:space="0" w:color="auto"/>
      </w:divBdr>
    </w:div>
    <w:div w:id="1721855260">
      <w:bodyDiv w:val="1"/>
      <w:marLeft w:val="0"/>
      <w:marRight w:val="0"/>
      <w:marTop w:val="0"/>
      <w:marBottom w:val="0"/>
      <w:divBdr>
        <w:top w:val="none" w:sz="0" w:space="0" w:color="auto"/>
        <w:left w:val="none" w:sz="0" w:space="0" w:color="auto"/>
        <w:bottom w:val="none" w:sz="0" w:space="0" w:color="auto"/>
        <w:right w:val="none" w:sz="0" w:space="0" w:color="auto"/>
      </w:divBdr>
    </w:div>
    <w:div w:id="1722363826">
      <w:bodyDiv w:val="1"/>
      <w:marLeft w:val="0"/>
      <w:marRight w:val="0"/>
      <w:marTop w:val="0"/>
      <w:marBottom w:val="0"/>
      <w:divBdr>
        <w:top w:val="none" w:sz="0" w:space="0" w:color="auto"/>
        <w:left w:val="none" w:sz="0" w:space="0" w:color="auto"/>
        <w:bottom w:val="none" w:sz="0" w:space="0" w:color="auto"/>
        <w:right w:val="none" w:sz="0" w:space="0" w:color="auto"/>
      </w:divBdr>
    </w:div>
    <w:div w:id="1722897222">
      <w:bodyDiv w:val="1"/>
      <w:marLeft w:val="0"/>
      <w:marRight w:val="0"/>
      <w:marTop w:val="0"/>
      <w:marBottom w:val="0"/>
      <w:divBdr>
        <w:top w:val="none" w:sz="0" w:space="0" w:color="auto"/>
        <w:left w:val="none" w:sz="0" w:space="0" w:color="auto"/>
        <w:bottom w:val="none" w:sz="0" w:space="0" w:color="auto"/>
        <w:right w:val="none" w:sz="0" w:space="0" w:color="auto"/>
      </w:divBdr>
    </w:div>
    <w:div w:id="1723291535">
      <w:bodyDiv w:val="1"/>
      <w:marLeft w:val="0"/>
      <w:marRight w:val="0"/>
      <w:marTop w:val="0"/>
      <w:marBottom w:val="0"/>
      <w:divBdr>
        <w:top w:val="none" w:sz="0" w:space="0" w:color="auto"/>
        <w:left w:val="none" w:sz="0" w:space="0" w:color="auto"/>
        <w:bottom w:val="none" w:sz="0" w:space="0" w:color="auto"/>
        <w:right w:val="none" w:sz="0" w:space="0" w:color="auto"/>
      </w:divBdr>
      <w:divsChild>
        <w:div w:id="902524534">
          <w:marLeft w:val="480"/>
          <w:marRight w:val="0"/>
          <w:marTop w:val="0"/>
          <w:marBottom w:val="0"/>
          <w:divBdr>
            <w:top w:val="none" w:sz="0" w:space="0" w:color="auto"/>
            <w:left w:val="none" w:sz="0" w:space="0" w:color="auto"/>
            <w:bottom w:val="none" w:sz="0" w:space="0" w:color="auto"/>
            <w:right w:val="none" w:sz="0" w:space="0" w:color="auto"/>
          </w:divBdr>
        </w:div>
        <w:div w:id="1368525892">
          <w:marLeft w:val="480"/>
          <w:marRight w:val="0"/>
          <w:marTop w:val="0"/>
          <w:marBottom w:val="0"/>
          <w:divBdr>
            <w:top w:val="none" w:sz="0" w:space="0" w:color="auto"/>
            <w:left w:val="none" w:sz="0" w:space="0" w:color="auto"/>
            <w:bottom w:val="none" w:sz="0" w:space="0" w:color="auto"/>
            <w:right w:val="none" w:sz="0" w:space="0" w:color="auto"/>
          </w:divBdr>
        </w:div>
        <w:div w:id="591666852">
          <w:marLeft w:val="480"/>
          <w:marRight w:val="0"/>
          <w:marTop w:val="0"/>
          <w:marBottom w:val="0"/>
          <w:divBdr>
            <w:top w:val="none" w:sz="0" w:space="0" w:color="auto"/>
            <w:left w:val="none" w:sz="0" w:space="0" w:color="auto"/>
            <w:bottom w:val="none" w:sz="0" w:space="0" w:color="auto"/>
            <w:right w:val="none" w:sz="0" w:space="0" w:color="auto"/>
          </w:divBdr>
        </w:div>
        <w:div w:id="122042842">
          <w:marLeft w:val="480"/>
          <w:marRight w:val="0"/>
          <w:marTop w:val="0"/>
          <w:marBottom w:val="0"/>
          <w:divBdr>
            <w:top w:val="none" w:sz="0" w:space="0" w:color="auto"/>
            <w:left w:val="none" w:sz="0" w:space="0" w:color="auto"/>
            <w:bottom w:val="none" w:sz="0" w:space="0" w:color="auto"/>
            <w:right w:val="none" w:sz="0" w:space="0" w:color="auto"/>
          </w:divBdr>
        </w:div>
        <w:div w:id="1848444438">
          <w:marLeft w:val="480"/>
          <w:marRight w:val="0"/>
          <w:marTop w:val="0"/>
          <w:marBottom w:val="0"/>
          <w:divBdr>
            <w:top w:val="none" w:sz="0" w:space="0" w:color="auto"/>
            <w:left w:val="none" w:sz="0" w:space="0" w:color="auto"/>
            <w:bottom w:val="none" w:sz="0" w:space="0" w:color="auto"/>
            <w:right w:val="none" w:sz="0" w:space="0" w:color="auto"/>
          </w:divBdr>
        </w:div>
        <w:div w:id="325862535">
          <w:marLeft w:val="480"/>
          <w:marRight w:val="0"/>
          <w:marTop w:val="0"/>
          <w:marBottom w:val="0"/>
          <w:divBdr>
            <w:top w:val="none" w:sz="0" w:space="0" w:color="auto"/>
            <w:left w:val="none" w:sz="0" w:space="0" w:color="auto"/>
            <w:bottom w:val="none" w:sz="0" w:space="0" w:color="auto"/>
            <w:right w:val="none" w:sz="0" w:space="0" w:color="auto"/>
          </w:divBdr>
        </w:div>
        <w:div w:id="352848756">
          <w:marLeft w:val="480"/>
          <w:marRight w:val="0"/>
          <w:marTop w:val="0"/>
          <w:marBottom w:val="0"/>
          <w:divBdr>
            <w:top w:val="none" w:sz="0" w:space="0" w:color="auto"/>
            <w:left w:val="none" w:sz="0" w:space="0" w:color="auto"/>
            <w:bottom w:val="none" w:sz="0" w:space="0" w:color="auto"/>
            <w:right w:val="none" w:sz="0" w:space="0" w:color="auto"/>
          </w:divBdr>
        </w:div>
        <w:div w:id="1790077906">
          <w:marLeft w:val="480"/>
          <w:marRight w:val="0"/>
          <w:marTop w:val="0"/>
          <w:marBottom w:val="0"/>
          <w:divBdr>
            <w:top w:val="none" w:sz="0" w:space="0" w:color="auto"/>
            <w:left w:val="none" w:sz="0" w:space="0" w:color="auto"/>
            <w:bottom w:val="none" w:sz="0" w:space="0" w:color="auto"/>
            <w:right w:val="none" w:sz="0" w:space="0" w:color="auto"/>
          </w:divBdr>
        </w:div>
        <w:div w:id="132138240">
          <w:marLeft w:val="480"/>
          <w:marRight w:val="0"/>
          <w:marTop w:val="0"/>
          <w:marBottom w:val="0"/>
          <w:divBdr>
            <w:top w:val="none" w:sz="0" w:space="0" w:color="auto"/>
            <w:left w:val="none" w:sz="0" w:space="0" w:color="auto"/>
            <w:bottom w:val="none" w:sz="0" w:space="0" w:color="auto"/>
            <w:right w:val="none" w:sz="0" w:space="0" w:color="auto"/>
          </w:divBdr>
        </w:div>
        <w:div w:id="797140878">
          <w:marLeft w:val="480"/>
          <w:marRight w:val="0"/>
          <w:marTop w:val="0"/>
          <w:marBottom w:val="0"/>
          <w:divBdr>
            <w:top w:val="none" w:sz="0" w:space="0" w:color="auto"/>
            <w:left w:val="none" w:sz="0" w:space="0" w:color="auto"/>
            <w:bottom w:val="none" w:sz="0" w:space="0" w:color="auto"/>
            <w:right w:val="none" w:sz="0" w:space="0" w:color="auto"/>
          </w:divBdr>
        </w:div>
        <w:div w:id="1257517506">
          <w:marLeft w:val="480"/>
          <w:marRight w:val="0"/>
          <w:marTop w:val="0"/>
          <w:marBottom w:val="0"/>
          <w:divBdr>
            <w:top w:val="none" w:sz="0" w:space="0" w:color="auto"/>
            <w:left w:val="none" w:sz="0" w:space="0" w:color="auto"/>
            <w:bottom w:val="none" w:sz="0" w:space="0" w:color="auto"/>
            <w:right w:val="none" w:sz="0" w:space="0" w:color="auto"/>
          </w:divBdr>
        </w:div>
        <w:div w:id="2135369290">
          <w:marLeft w:val="480"/>
          <w:marRight w:val="0"/>
          <w:marTop w:val="0"/>
          <w:marBottom w:val="0"/>
          <w:divBdr>
            <w:top w:val="none" w:sz="0" w:space="0" w:color="auto"/>
            <w:left w:val="none" w:sz="0" w:space="0" w:color="auto"/>
            <w:bottom w:val="none" w:sz="0" w:space="0" w:color="auto"/>
            <w:right w:val="none" w:sz="0" w:space="0" w:color="auto"/>
          </w:divBdr>
        </w:div>
        <w:div w:id="2048600128">
          <w:marLeft w:val="480"/>
          <w:marRight w:val="0"/>
          <w:marTop w:val="0"/>
          <w:marBottom w:val="0"/>
          <w:divBdr>
            <w:top w:val="none" w:sz="0" w:space="0" w:color="auto"/>
            <w:left w:val="none" w:sz="0" w:space="0" w:color="auto"/>
            <w:bottom w:val="none" w:sz="0" w:space="0" w:color="auto"/>
            <w:right w:val="none" w:sz="0" w:space="0" w:color="auto"/>
          </w:divBdr>
        </w:div>
        <w:div w:id="602080603">
          <w:marLeft w:val="480"/>
          <w:marRight w:val="0"/>
          <w:marTop w:val="0"/>
          <w:marBottom w:val="0"/>
          <w:divBdr>
            <w:top w:val="none" w:sz="0" w:space="0" w:color="auto"/>
            <w:left w:val="none" w:sz="0" w:space="0" w:color="auto"/>
            <w:bottom w:val="none" w:sz="0" w:space="0" w:color="auto"/>
            <w:right w:val="none" w:sz="0" w:space="0" w:color="auto"/>
          </w:divBdr>
        </w:div>
        <w:div w:id="103310237">
          <w:marLeft w:val="480"/>
          <w:marRight w:val="0"/>
          <w:marTop w:val="0"/>
          <w:marBottom w:val="0"/>
          <w:divBdr>
            <w:top w:val="none" w:sz="0" w:space="0" w:color="auto"/>
            <w:left w:val="none" w:sz="0" w:space="0" w:color="auto"/>
            <w:bottom w:val="none" w:sz="0" w:space="0" w:color="auto"/>
            <w:right w:val="none" w:sz="0" w:space="0" w:color="auto"/>
          </w:divBdr>
        </w:div>
        <w:div w:id="796024788">
          <w:marLeft w:val="480"/>
          <w:marRight w:val="0"/>
          <w:marTop w:val="0"/>
          <w:marBottom w:val="0"/>
          <w:divBdr>
            <w:top w:val="none" w:sz="0" w:space="0" w:color="auto"/>
            <w:left w:val="none" w:sz="0" w:space="0" w:color="auto"/>
            <w:bottom w:val="none" w:sz="0" w:space="0" w:color="auto"/>
            <w:right w:val="none" w:sz="0" w:space="0" w:color="auto"/>
          </w:divBdr>
        </w:div>
        <w:div w:id="2137945068">
          <w:marLeft w:val="480"/>
          <w:marRight w:val="0"/>
          <w:marTop w:val="0"/>
          <w:marBottom w:val="0"/>
          <w:divBdr>
            <w:top w:val="none" w:sz="0" w:space="0" w:color="auto"/>
            <w:left w:val="none" w:sz="0" w:space="0" w:color="auto"/>
            <w:bottom w:val="none" w:sz="0" w:space="0" w:color="auto"/>
            <w:right w:val="none" w:sz="0" w:space="0" w:color="auto"/>
          </w:divBdr>
        </w:div>
        <w:div w:id="1266622159">
          <w:marLeft w:val="480"/>
          <w:marRight w:val="0"/>
          <w:marTop w:val="0"/>
          <w:marBottom w:val="0"/>
          <w:divBdr>
            <w:top w:val="none" w:sz="0" w:space="0" w:color="auto"/>
            <w:left w:val="none" w:sz="0" w:space="0" w:color="auto"/>
            <w:bottom w:val="none" w:sz="0" w:space="0" w:color="auto"/>
            <w:right w:val="none" w:sz="0" w:space="0" w:color="auto"/>
          </w:divBdr>
        </w:div>
        <w:div w:id="9526112">
          <w:marLeft w:val="480"/>
          <w:marRight w:val="0"/>
          <w:marTop w:val="0"/>
          <w:marBottom w:val="0"/>
          <w:divBdr>
            <w:top w:val="none" w:sz="0" w:space="0" w:color="auto"/>
            <w:left w:val="none" w:sz="0" w:space="0" w:color="auto"/>
            <w:bottom w:val="none" w:sz="0" w:space="0" w:color="auto"/>
            <w:right w:val="none" w:sz="0" w:space="0" w:color="auto"/>
          </w:divBdr>
        </w:div>
        <w:div w:id="414328772">
          <w:marLeft w:val="480"/>
          <w:marRight w:val="0"/>
          <w:marTop w:val="0"/>
          <w:marBottom w:val="0"/>
          <w:divBdr>
            <w:top w:val="none" w:sz="0" w:space="0" w:color="auto"/>
            <w:left w:val="none" w:sz="0" w:space="0" w:color="auto"/>
            <w:bottom w:val="none" w:sz="0" w:space="0" w:color="auto"/>
            <w:right w:val="none" w:sz="0" w:space="0" w:color="auto"/>
          </w:divBdr>
        </w:div>
        <w:div w:id="500702473">
          <w:marLeft w:val="480"/>
          <w:marRight w:val="0"/>
          <w:marTop w:val="0"/>
          <w:marBottom w:val="0"/>
          <w:divBdr>
            <w:top w:val="none" w:sz="0" w:space="0" w:color="auto"/>
            <w:left w:val="none" w:sz="0" w:space="0" w:color="auto"/>
            <w:bottom w:val="none" w:sz="0" w:space="0" w:color="auto"/>
            <w:right w:val="none" w:sz="0" w:space="0" w:color="auto"/>
          </w:divBdr>
        </w:div>
        <w:div w:id="40637857">
          <w:marLeft w:val="480"/>
          <w:marRight w:val="0"/>
          <w:marTop w:val="0"/>
          <w:marBottom w:val="0"/>
          <w:divBdr>
            <w:top w:val="none" w:sz="0" w:space="0" w:color="auto"/>
            <w:left w:val="none" w:sz="0" w:space="0" w:color="auto"/>
            <w:bottom w:val="none" w:sz="0" w:space="0" w:color="auto"/>
            <w:right w:val="none" w:sz="0" w:space="0" w:color="auto"/>
          </w:divBdr>
        </w:div>
        <w:div w:id="1509174821">
          <w:marLeft w:val="480"/>
          <w:marRight w:val="0"/>
          <w:marTop w:val="0"/>
          <w:marBottom w:val="0"/>
          <w:divBdr>
            <w:top w:val="none" w:sz="0" w:space="0" w:color="auto"/>
            <w:left w:val="none" w:sz="0" w:space="0" w:color="auto"/>
            <w:bottom w:val="none" w:sz="0" w:space="0" w:color="auto"/>
            <w:right w:val="none" w:sz="0" w:space="0" w:color="auto"/>
          </w:divBdr>
        </w:div>
      </w:divsChild>
    </w:div>
    <w:div w:id="1723366222">
      <w:bodyDiv w:val="1"/>
      <w:marLeft w:val="0"/>
      <w:marRight w:val="0"/>
      <w:marTop w:val="0"/>
      <w:marBottom w:val="0"/>
      <w:divBdr>
        <w:top w:val="none" w:sz="0" w:space="0" w:color="auto"/>
        <w:left w:val="none" w:sz="0" w:space="0" w:color="auto"/>
        <w:bottom w:val="none" w:sz="0" w:space="0" w:color="auto"/>
        <w:right w:val="none" w:sz="0" w:space="0" w:color="auto"/>
      </w:divBdr>
    </w:div>
    <w:div w:id="1723475996">
      <w:bodyDiv w:val="1"/>
      <w:marLeft w:val="0"/>
      <w:marRight w:val="0"/>
      <w:marTop w:val="0"/>
      <w:marBottom w:val="0"/>
      <w:divBdr>
        <w:top w:val="none" w:sz="0" w:space="0" w:color="auto"/>
        <w:left w:val="none" w:sz="0" w:space="0" w:color="auto"/>
        <w:bottom w:val="none" w:sz="0" w:space="0" w:color="auto"/>
        <w:right w:val="none" w:sz="0" w:space="0" w:color="auto"/>
      </w:divBdr>
    </w:div>
    <w:div w:id="1723601055">
      <w:bodyDiv w:val="1"/>
      <w:marLeft w:val="0"/>
      <w:marRight w:val="0"/>
      <w:marTop w:val="0"/>
      <w:marBottom w:val="0"/>
      <w:divBdr>
        <w:top w:val="none" w:sz="0" w:space="0" w:color="auto"/>
        <w:left w:val="none" w:sz="0" w:space="0" w:color="auto"/>
        <w:bottom w:val="none" w:sz="0" w:space="0" w:color="auto"/>
        <w:right w:val="none" w:sz="0" w:space="0" w:color="auto"/>
      </w:divBdr>
    </w:div>
    <w:div w:id="1723939917">
      <w:bodyDiv w:val="1"/>
      <w:marLeft w:val="0"/>
      <w:marRight w:val="0"/>
      <w:marTop w:val="0"/>
      <w:marBottom w:val="0"/>
      <w:divBdr>
        <w:top w:val="none" w:sz="0" w:space="0" w:color="auto"/>
        <w:left w:val="none" w:sz="0" w:space="0" w:color="auto"/>
        <w:bottom w:val="none" w:sz="0" w:space="0" w:color="auto"/>
        <w:right w:val="none" w:sz="0" w:space="0" w:color="auto"/>
      </w:divBdr>
    </w:div>
    <w:div w:id="1724325108">
      <w:bodyDiv w:val="1"/>
      <w:marLeft w:val="0"/>
      <w:marRight w:val="0"/>
      <w:marTop w:val="0"/>
      <w:marBottom w:val="0"/>
      <w:divBdr>
        <w:top w:val="none" w:sz="0" w:space="0" w:color="auto"/>
        <w:left w:val="none" w:sz="0" w:space="0" w:color="auto"/>
        <w:bottom w:val="none" w:sz="0" w:space="0" w:color="auto"/>
        <w:right w:val="none" w:sz="0" w:space="0" w:color="auto"/>
      </w:divBdr>
    </w:div>
    <w:div w:id="1724711181">
      <w:bodyDiv w:val="1"/>
      <w:marLeft w:val="0"/>
      <w:marRight w:val="0"/>
      <w:marTop w:val="0"/>
      <w:marBottom w:val="0"/>
      <w:divBdr>
        <w:top w:val="none" w:sz="0" w:space="0" w:color="auto"/>
        <w:left w:val="none" w:sz="0" w:space="0" w:color="auto"/>
        <w:bottom w:val="none" w:sz="0" w:space="0" w:color="auto"/>
        <w:right w:val="none" w:sz="0" w:space="0" w:color="auto"/>
      </w:divBdr>
    </w:div>
    <w:div w:id="1724869411">
      <w:bodyDiv w:val="1"/>
      <w:marLeft w:val="0"/>
      <w:marRight w:val="0"/>
      <w:marTop w:val="0"/>
      <w:marBottom w:val="0"/>
      <w:divBdr>
        <w:top w:val="none" w:sz="0" w:space="0" w:color="auto"/>
        <w:left w:val="none" w:sz="0" w:space="0" w:color="auto"/>
        <w:bottom w:val="none" w:sz="0" w:space="0" w:color="auto"/>
        <w:right w:val="none" w:sz="0" w:space="0" w:color="auto"/>
      </w:divBdr>
    </w:div>
    <w:div w:id="1725441820">
      <w:bodyDiv w:val="1"/>
      <w:marLeft w:val="0"/>
      <w:marRight w:val="0"/>
      <w:marTop w:val="0"/>
      <w:marBottom w:val="0"/>
      <w:divBdr>
        <w:top w:val="none" w:sz="0" w:space="0" w:color="auto"/>
        <w:left w:val="none" w:sz="0" w:space="0" w:color="auto"/>
        <w:bottom w:val="none" w:sz="0" w:space="0" w:color="auto"/>
        <w:right w:val="none" w:sz="0" w:space="0" w:color="auto"/>
      </w:divBdr>
    </w:div>
    <w:div w:id="1725444573">
      <w:bodyDiv w:val="1"/>
      <w:marLeft w:val="0"/>
      <w:marRight w:val="0"/>
      <w:marTop w:val="0"/>
      <w:marBottom w:val="0"/>
      <w:divBdr>
        <w:top w:val="none" w:sz="0" w:space="0" w:color="auto"/>
        <w:left w:val="none" w:sz="0" w:space="0" w:color="auto"/>
        <w:bottom w:val="none" w:sz="0" w:space="0" w:color="auto"/>
        <w:right w:val="none" w:sz="0" w:space="0" w:color="auto"/>
      </w:divBdr>
    </w:div>
    <w:div w:id="1725911618">
      <w:bodyDiv w:val="1"/>
      <w:marLeft w:val="0"/>
      <w:marRight w:val="0"/>
      <w:marTop w:val="0"/>
      <w:marBottom w:val="0"/>
      <w:divBdr>
        <w:top w:val="none" w:sz="0" w:space="0" w:color="auto"/>
        <w:left w:val="none" w:sz="0" w:space="0" w:color="auto"/>
        <w:bottom w:val="none" w:sz="0" w:space="0" w:color="auto"/>
        <w:right w:val="none" w:sz="0" w:space="0" w:color="auto"/>
      </w:divBdr>
    </w:div>
    <w:div w:id="1726104572">
      <w:bodyDiv w:val="1"/>
      <w:marLeft w:val="0"/>
      <w:marRight w:val="0"/>
      <w:marTop w:val="0"/>
      <w:marBottom w:val="0"/>
      <w:divBdr>
        <w:top w:val="none" w:sz="0" w:space="0" w:color="auto"/>
        <w:left w:val="none" w:sz="0" w:space="0" w:color="auto"/>
        <w:bottom w:val="none" w:sz="0" w:space="0" w:color="auto"/>
        <w:right w:val="none" w:sz="0" w:space="0" w:color="auto"/>
      </w:divBdr>
    </w:div>
    <w:div w:id="1726372798">
      <w:bodyDiv w:val="1"/>
      <w:marLeft w:val="0"/>
      <w:marRight w:val="0"/>
      <w:marTop w:val="0"/>
      <w:marBottom w:val="0"/>
      <w:divBdr>
        <w:top w:val="none" w:sz="0" w:space="0" w:color="auto"/>
        <w:left w:val="none" w:sz="0" w:space="0" w:color="auto"/>
        <w:bottom w:val="none" w:sz="0" w:space="0" w:color="auto"/>
        <w:right w:val="none" w:sz="0" w:space="0" w:color="auto"/>
      </w:divBdr>
    </w:div>
    <w:div w:id="1726417316">
      <w:bodyDiv w:val="1"/>
      <w:marLeft w:val="0"/>
      <w:marRight w:val="0"/>
      <w:marTop w:val="0"/>
      <w:marBottom w:val="0"/>
      <w:divBdr>
        <w:top w:val="none" w:sz="0" w:space="0" w:color="auto"/>
        <w:left w:val="none" w:sz="0" w:space="0" w:color="auto"/>
        <w:bottom w:val="none" w:sz="0" w:space="0" w:color="auto"/>
        <w:right w:val="none" w:sz="0" w:space="0" w:color="auto"/>
      </w:divBdr>
    </w:div>
    <w:div w:id="1726760715">
      <w:bodyDiv w:val="1"/>
      <w:marLeft w:val="0"/>
      <w:marRight w:val="0"/>
      <w:marTop w:val="0"/>
      <w:marBottom w:val="0"/>
      <w:divBdr>
        <w:top w:val="none" w:sz="0" w:space="0" w:color="auto"/>
        <w:left w:val="none" w:sz="0" w:space="0" w:color="auto"/>
        <w:bottom w:val="none" w:sz="0" w:space="0" w:color="auto"/>
        <w:right w:val="none" w:sz="0" w:space="0" w:color="auto"/>
      </w:divBdr>
    </w:div>
    <w:div w:id="1727409010">
      <w:bodyDiv w:val="1"/>
      <w:marLeft w:val="0"/>
      <w:marRight w:val="0"/>
      <w:marTop w:val="0"/>
      <w:marBottom w:val="0"/>
      <w:divBdr>
        <w:top w:val="none" w:sz="0" w:space="0" w:color="auto"/>
        <w:left w:val="none" w:sz="0" w:space="0" w:color="auto"/>
        <w:bottom w:val="none" w:sz="0" w:space="0" w:color="auto"/>
        <w:right w:val="none" w:sz="0" w:space="0" w:color="auto"/>
      </w:divBdr>
      <w:divsChild>
        <w:div w:id="884291501">
          <w:marLeft w:val="480"/>
          <w:marRight w:val="0"/>
          <w:marTop w:val="0"/>
          <w:marBottom w:val="0"/>
          <w:divBdr>
            <w:top w:val="none" w:sz="0" w:space="0" w:color="auto"/>
            <w:left w:val="none" w:sz="0" w:space="0" w:color="auto"/>
            <w:bottom w:val="none" w:sz="0" w:space="0" w:color="auto"/>
            <w:right w:val="none" w:sz="0" w:space="0" w:color="auto"/>
          </w:divBdr>
        </w:div>
        <w:div w:id="2040469578">
          <w:marLeft w:val="480"/>
          <w:marRight w:val="0"/>
          <w:marTop w:val="0"/>
          <w:marBottom w:val="0"/>
          <w:divBdr>
            <w:top w:val="none" w:sz="0" w:space="0" w:color="auto"/>
            <w:left w:val="none" w:sz="0" w:space="0" w:color="auto"/>
            <w:bottom w:val="none" w:sz="0" w:space="0" w:color="auto"/>
            <w:right w:val="none" w:sz="0" w:space="0" w:color="auto"/>
          </w:divBdr>
        </w:div>
        <w:div w:id="1690835581">
          <w:marLeft w:val="480"/>
          <w:marRight w:val="0"/>
          <w:marTop w:val="0"/>
          <w:marBottom w:val="0"/>
          <w:divBdr>
            <w:top w:val="none" w:sz="0" w:space="0" w:color="auto"/>
            <w:left w:val="none" w:sz="0" w:space="0" w:color="auto"/>
            <w:bottom w:val="none" w:sz="0" w:space="0" w:color="auto"/>
            <w:right w:val="none" w:sz="0" w:space="0" w:color="auto"/>
          </w:divBdr>
        </w:div>
        <w:div w:id="1161584955">
          <w:marLeft w:val="480"/>
          <w:marRight w:val="0"/>
          <w:marTop w:val="0"/>
          <w:marBottom w:val="0"/>
          <w:divBdr>
            <w:top w:val="none" w:sz="0" w:space="0" w:color="auto"/>
            <w:left w:val="none" w:sz="0" w:space="0" w:color="auto"/>
            <w:bottom w:val="none" w:sz="0" w:space="0" w:color="auto"/>
            <w:right w:val="none" w:sz="0" w:space="0" w:color="auto"/>
          </w:divBdr>
        </w:div>
        <w:div w:id="1146239727">
          <w:marLeft w:val="480"/>
          <w:marRight w:val="0"/>
          <w:marTop w:val="0"/>
          <w:marBottom w:val="0"/>
          <w:divBdr>
            <w:top w:val="none" w:sz="0" w:space="0" w:color="auto"/>
            <w:left w:val="none" w:sz="0" w:space="0" w:color="auto"/>
            <w:bottom w:val="none" w:sz="0" w:space="0" w:color="auto"/>
            <w:right w:val="none" w:sz="0" w:space="0" w:color="auto"/>
          </w:divBdr>
        </w:div>
        <w:div w:id="41557773">
          <w:marLeft w:val="480"/>
          <w:marRight w:val="0"/>
          <w:marTop w:val="0"/>
          <w:marBottom w:val="0"/>
          <w:divBdr>
            <w:top w:val="none" w:sz="0" w:space="0" w:color="auto"/>
            <w:left w:val="none" w:sz="0" w:space="0" w:color="auto"/>
            <w:bottom w:val="none" w:sz="0" w:space="0" w:color="auto"/>
            <w:right w:val="none" w:sz="0" w:space="0" w:color="auto"/>
          </w:divBdr>
        </w:div>
        <w:div w:id="1075053316">
          <w:marLeft w:val="480"/>
          <w:marRight w:val="0"/>
          <w:marTop w:val="0"/>
          <w:marBottom w:val="0"/>
          <w:divBdr>
            <w:top w:val="none" w:sz="0" w:space="0" w:color="auto"/>
            <w:left w:val="none" w:sz="0" w:space="0" w:color="auto"/>
            <w:bottom w:val="none" w:sz="0" w:space="0" w:color="auto"/>
            <w:right w:val="none" w:sz="0" w:space="0" w:color="auto"/>
          </w:divBdr>
        </w:div>
        <w:div w:id="1122308257">
          <w:marLeft w:val="480"/>
          <w:marRight w:val="0"/>
          <w:marTop w:val="0"/>
          <w:marBottom w:val="0"/>
          <w:divBdr>
            <w:top w:val="none" w:sz="0" w:space="0" w:color="auto"/>
            <w:left w:val="none" w:sz="0" w:space="0" w:color="auto"/>
            <w:bottom w:val="none" w:sz="0" w:space="0" w:color="auto"/>
            <w:right w:val="none" w:sz="0" w:space="0" w:color="auto"/>
          </w:divBdr>
        </w:div>
        <w:div w:id="2131585511">
          <w:marLeft w:val="480"/>
          <w:marRight w:val="0"/>
          <w:marTop w:val="0"/>
          <w:marBottom w:val="0"/>
          <w:divBdr>
            <w:top w:val="none" w:sz="0" w:space="0" w:color="auto"/>
            <w:left w:val="none" w:sz="0" w:space="0" w:color="auto"/>
            <w:bottom w:val="none" w:sz="0" w:space="0" w:color="auto"/>
            <w:right w:val="none" w:sz="0" w:space="0" w:color="auto"/>
          </w:divBdr>
        </w:div>
        <w:div w:id="1769306628">
          <w:marLeft w:val="480"/>
          <w:marRight w:val="0"/>
          <w:marTop w:val="0"/>
          <w:marBottom w:val="0"/>
          <w:divBdr>
            <w:top w:val="none" w:sz="0" w:space="0" w:color="auto"/>
            <w:left w:val="none" w:sz="0" w:space="0" w:color="auto"/>
            <w:bottom w:val="none" w:sz="0" w:space="0" w:color="auto"/>
            <w:right w:val="none" w:sz="0" w:space="0" w:color="auto"/>
          </w:divBdr>
        </w:div>
        <w:div w:id="260602409">
          <w:marLeft w:val="480"/>
          <w:marRight w:val="0"/>
          <w:marTop w:val="0"/>
          <w:marBottom w:val="0"/>
          <w:divBdr>
            <w:top w:val="none" w:sz="0" w:space="0" w:color="auto"/>
            <w:left w:val="none" w:sz="0" w:space="0" w:color="auto"/>
            <w:bottom w:val="none" w:sz="0" w:space="0" w:color="auto"/>
            <w:right w:val="none" w:sz="0" w:space="0" w:color="auto"/>
          </w:divBdr>
        </w:div>
        <w:div w:id="369571567">
          <w:marLeft w:val="480"/>
          <w:marRight w:val="0"/>
          <w:marTop w:val="0"/>
          <w:marBottom w:val="0"/>
          <w:divBdr>
            <w:top w:val="none" w:sz="0" w:space="0" w:color="auto"/>
            <w:left w:val="none" w:sz="0" w:space="0" w:color="auto"/>
            <w:bottom w:val="none" w:sz="0" w:space="0" w:color="auto"/>
            <w:right w:val="none" w:sz="0" w:space="0" w:color="auto"/>
          </w:divBdr>
        </w:div>
        <w:div w:id="193082812">
          <w:marLeft w:val="480"/>
          <w:marRight w:val="0"/>
          <w:marTop w:val="0"/>
          <w:marBottom w:val="0"/>
          <w:divBdr>
            <w:top w:val="none" w:sz="0" w:space="0" w:color="auto"/>
            <w:left w:val="none" w:sz="0" w:space="0" w:color="auto"/>
            <w:bottom w:val="none" w:sz="0" w:space="0" w:color="auto"/>
            <w:right w:val="none" w:sz="0" w:space="0" w:color="auto"/>
          </w:divBdr>
        </w:div>
        <w:div w:id="340547327">
          <w:marLeft w:val="480"/>
          <w:marRight w:val="0"/>
          <w:marTop w:val="0"/>
          <w:marBottom w:val="0"/>
          <w:divBdr>
            <w:top w:val="none" w:sz="0" w:space="0" w:color="auto"/>
            <w:left w:val="none" w:sz="0" w:space="0" w:color="auto"/>
            <w:bottom w:val="none" w:sz="0" w:space="0" w:color="auto"/>
            <w:right w:val="none" w:sz="0" w:space="0" w:color="auto"/>
          </w:divBdr>
        </w:div>
        <w:div w:id="426124544">
          <w:marLeft w:val="480"/>
          <w:marRight w:val="0"/>
          <w:marTop w:val="0"/>
          <w:marBottom w:val="0"/>
          <w:divBdr>
            <w:top w:val="none" w:sz="0" w:space="0" w:color="auto"/>
            <w:left w:val="none" w:sz="0" w:space="0" w:color="auto"/>
            <w:bottom w:val="none" w:sz="0" w:space="0" w:color="auto"/>
            <w:right w:val="none" w:sz="0" w:space="0" w:color="auto"/>
          </w:divBdr>
        </w:div>
        <w:div w:id="162673029">
          <w:marLeft w:val="480"/>
          <w:marRight w:val="0"/>
          <w:marTop w:val="0"/>
          <w:marBottom w:val="0"/>
          <w:divBdr>
            <w:top w:val="none" w:sz="0" w:space="0" w:color="auto"/>
            <w:left w:val="none" w:sz="0" w:space="0" w:color="auto"/>
            <w:bottom w:val="none" w:sz="0" w:space="0" w:color="auto"/>
            <w:right w:val="none" w:sz="0" w:space="0" w:color="auto"/>
          </w:divBdr>
        </w:div>
        <w:div w:id="1196191385">
          <w:marLeft w:val="480"/>
          <w:marRight w:val="0"/>
          <w:marTop w:val="0"/>
          <w:marBottom w:val="0"/>
          <w:divBdr>
            <w:top w:val="none" w:sz="0" w:space="0" w:color="auto"/>
            <w:left w:val="none" w:sz="0" w:space="0" w:color="auto"/>
            <w:bottom w:val="none" w:sz="0" w:space="0" w:color="auto"/>
            <w:right w:val="none" w:sz="0" w:space="0" w:color="auto"/>
          </w:divBdr>
        </w:div>
        <w:div w:id="276911334">
          <w:marLeft w:val="480"/>
          <w:marRight w:val="0"/>
          <w:marTop w:val="0"/>
          <w:marBottom w:val="0"/>
          <w:divBdr>
            <w:top w:val="none" w:sz="0" w:space="0" w:color="auto"/>
            <w:left w:val="none" w:sz="0" w:space="0" w:color="auto"/>
            <w:bottom w:val="none" w:sz="0" w:space="0" w:color="auto"/>
            <w:right w:val="none" w:sz="0" w:space="0" w:color="auto"/>
          </w:divBdr>
        </w:div>
        <w:div w:id="775101468">
          <w:marLeft w:val="480"/>
          <w:marRight w:val="0"/>
          <w:marTop w:val="0"/>
          <w:marBottom w:val="0"/>
          <w:divBdr>
            <w:top w:val="none" w:sz="0" w:space="0" w:color="auto"/>
            <w:left w:val="none" w:sz="0" w:space="0" w:color="auto"/>
            <w:bottom w:val="none" w:sz="0" w:space="0" w:color="auto"/>
            <w:right w:val="none" w:sz="0" w:space="0" w:color="auto"/>
          </w:divBdr>
        </w:div>
        <w:div w:id="2028946297">
          <w:marLeft w:val="480"/>
          <w:marRight w:val="0"/>
          <w:marTop w:val="0"/>
          <w:marBottom w:val="0"/>
          <w:divBdr>
            <w:top w:val="none" w:sz="0" w:space="0" w:color="auto"/>
            <w:left w:val="none" w:sz="0" w:space="0" w:color="auto"/>
            <w:bottom w:val="none" w:sz="0" w:space="0" w:color="auto"/>
            <w:right w:val="none" w:sz="0" w:space="0" w:color="auto"/>
          </w:divBdr>
        </w:div>
        <w:div w:id="560990755">
          <w:marLeft w:val="480"/>
          <w:marRight w:val="0"/>
          <w:marTop w:val="0"/>
          <w:marBottom w:val="0"/>
          <w:divBdr>
            <w:top w:val="none" w:sz="0" w:space="0" w:color="auto"/>
            <w:left w:val="none" w:sz="0" w:space="0" w:color="auto"/>
            <w:bottom w:val="none" w:sz="0" w:space="0" w:color="auto"/>
            <w:right w:val="none" w:sz="0" w:space="0" w:color="auto"/>
          </w:divBdr>
        </w:div>
        <w:div w:id="1612081403">
          <w:marLeft w:val="480"/>
          <w:marRight w:val="0"/>
          <w:marTop w:val="0"/>
          <w:marBottom w:val="0"/>
          <w:divBdr>
            <w:top w:val="none" w:sz="0" w:space="0" w:color="auto"/>
            <w:left w:val="none" w:sz="0" w:space="0" w:color="auto"/>
            <w:bottom w:val="none" w:sz="0" w:space="0" w:color="auto"/>
            <w:right w:val="none" w:sz="0" w:space="0" w:color="auto"/>
          </w:divBdr>
        </w:div>
        <w:div w:id="479348086">
          <w:marLeft w:val="480"/>
          <w:marRight w:val="0"/>
          <w:marTop w:val="0"/>
          <w:marBottom w:val="0"/>
          <w:divBdr>
            <w:top w:val="none" w:sz="0" w:space="0" w:color="auto"/>
            <w:left w:val="none" w:sz="0" w:space="0" w:color="auto"/>
            <w:bottom w:val="none" w:sz="0" w:space="0" w:color="auto"/>
            <w:right w:val="none" w:sz="0" w:space="0" w:color="auto"/>
          </w:divBdr>
        </w:div>
        <w:div w:id="1474718604">
          <w:marLeft w:val="480"/>
          <w:marRight w:val="0"/>
          <w:marTop w:val="0"/>
          <w:marBottom w:val="0"/>
          <w:divBdr>
            <w:top w:val="none" w:sz="0" w:space="0" w:color="auto"/>
            <w:left w:val="none" w:sz="0" w:space="0" w:color="auto"/>
            <w:bottom w:val="none" w:sz="0" w:space="0" w:color="auto"/>
            <w:right w:val="none" w:sz="0" w:space="0" w:color="auto"/>
          </w:divBdr>
        </w:div>
        <w:div w:id="309750026">
          <w:marLeft w:val="480"/>
          <w:marRight w:val="0"/>
          <w:marTop w:val="0"/>
          <w:marBottom w:val="0"/>
          <w:divBdr>
            <w:top w:val="none" w:sz="0" w:space="0" w:color="auto"/>
            <w:left w:val="none" w:sz="0" w:space="0" w:color="auto"/>
            <w:bottom w:val="none" w:sz="0" w:space="0" w:color="auto"/>
            <w:right w:val="none" w:sz="0" w:space="0" w:color="auto"/>
          </w:divBdr>
        </w:div>
        <w:div w:id="1073743579">
          <w:marLeft w:val="480"/>
          <w:marRight w:val="0"/>
          <w:marTop w:val="0"/>
          <w:marBottom w:val="0"/>
          <w:divBdr>
            <w:top w:val="none" w:sz="0" w:space="0" w:color="auto"/>
            <w:left w:val="none" w:sz="0" w:space="0" w:color="auto"/>
            <w:bottom w:val="none" w:sz="0" w:space="0" w:color="auto"/>
            <w:right w:val="none" w:sz="0" w:space="0" w:color="auto"/>
          </w:divBdr>
        </w:div>
        <w:div w:id="99843060">
          <w:marLeft w:val="480"/>
          <w:marRight w:val="0"/>
          <w:marTop w:val="0"/>
          <w:marBottom w:val="0"/>
          <w:divBdr>
            <w:top w:val="none" w:sz="0" w:space="0" w:color="auto"/>
            <w:left w:val="none" w:sz="0" w:space="0" w:color="auto"/>
            <w:bottom w:val="none" w:sz="0" w:space="0" w:color="auto"/>
            <w:right w:val="none" w:sz="0" w:space="0" w:color="auto"/>
          </w:divBdr>
        </w:div>
        <w:div w:id="1575776018">
          <w:marLeft w:val="480"/>
          <w:marRight w:val="0"/>
          <w:marTop w:val="0"/>
          <w:marBottom w:val="0"/>
          <w:divBdr>
            <w:top w:val="none" w:sz="0" w:space="0" w:color="auto"/>
            <w:left w:val="none" w:sz="0" w:space="0" w:color="auto"/>
            <w:bottom w:val="none" w:sz="0" w:space="0" w:color="auto"/>
            <w:right w:val="none" w:sz="0" w:space="0" w:color="auto"/>
          </w:divBdr>
        </w:div>
        <w:div w:id="741679190">
          <w:marLeft w:val="480"/>
          <w:marRight w:val="0"/>
          <w:marTop w:val="0"/>
          <w:marBottom w:val="0"/>
          <w:divBdr>
            <w:top w:val="none" w:sz="0" w:space="0" w:color="auto"/>
            <w:left w:val="none" w:sz="0" w:space="0" w:color="auto"/>
            <w:bottom w:val="none" w:sz="0" w:space="0" w:color="auto"/>
            <w:right w:val="none" w:sz="0" w:space="0" w:color="auto"/>
          </w:divBdr>
        </w:div>
        <w:div w:id="538590122">
          <w:marLeft w:val="480"/>
          <w:marRight w:val="0"/>
          <w:marTop w:val="0"/>
          <w:marBottom w:val="0"/>
          <w:divBdr>
            <w:top w:val="none" w:sz="0" w:space="0" w:color="auto"/>
            <w:left w:val="none" w:sz="0" w:space="0" w:color="auto"/>
            <w:bottom w:val="none" w:sz="0" w:space="0" w:color="auto"/>
            <w:right w:val="none" w:sz="0" w:space="0" w:color="auto"/>
          </w:divBdr>
        </w:div>
        <w:div w:id="308216955">
          <w:marLeft w:val="480"/>
          <w:marRight w:val="0"/>
          <w:marTop w:val="0"/>
          <w:marBottom w:val="0"/>
          <w:divBdr>
            <w:top w:val="none" w:sz="0" w:space="0" w:color="auto"/>
            <w:left w:val="none" w:sz="0" w:space="0" w:color="auto"/>
            <w:bottom w:val="none" w:sz="0" w:space="0" w:color="auto"/>
            <w:right w:val="none" w:sz="0" w:space="0" w:color="auto"/>
          </w:divBdr>
        </w:div>
      </w:divsChild>
    </w:div>
    <w:div w:id="1727490278">
      <w:bodyDiv w:val="1"/>
      <w:marLeft w:val="0"/>
      <w:marRight w:val="0"/>
      <w:marTop w:val="0"/>
      <w:marBottom w:val="0"/>
      <w:divBdr>
        <w:top w:val="none" w:sz="0" w:space="0" w:color="auto"/>
        <w:left w:val="none" w:sz="0" w:space="0" w:color="auto"/>
        <w:bottom w:val="none" w:sz="0" w:space="0" w:color="auto"/>
        <w:right w:val="none" w:sz="0" w:space="0" w:color="auto"/>
      </w:divBdr>
    </w:div>
    <w:div w:id="1727678335">
      <w:bodyDiv w:val="1"/>
      <w:marLeft w:val="0"/>
      <w:marRight w:val="0"/>
      <w:marTop w:val="0"/>
      <w:marBottom w:val="0"/>
      <w:divBdr>
        <w:top w:val="none" w:sz="0" w:space="0" w:color="auto"/>
        <w:left w:val="none" w:sz="0" w:space="0" w:color="auto"/>
        <w:bottom w:val="none" w:sz="0" w:space="0" w:color="auto"/>
        <w:right w:val="none" w:sz="0" w:space="0" w:color="auto"/>
      </w:divBdr>
    </w:div>
    <w:div w:id="1729107458">
      <w:bodyDiv w:val="1"/>
      <w:marLeft w:val="0"/>
      <w:marRight w:val="0"/>
      <w:marTop w:val="0"/>
      <w:marBottom w:val="0"/>
      <w:divBdr>
        <w:top w:val="none" w:sz="0" w:space="0" w:color="auto"/>
        <w:left w:val="none" w:sz="0" w:space="0" w:color="auto"/>
        <w:bottom w:val="none" w:sz="0" w:space="0" w:color="auto"/>
        <w:right w:val="none" w:sz="0" w:space="0" w:color="auto"/>
      </w:divBdr>
    </w:div>
    <w:div w:id="1729298574">
      <w:bodyDiv w:val="1"/>
      <w:marLeft w:val="0"/>
      <w:marRight w:val="0"/>
      <w:marTop w:val="0"/>
      <w:marBottom w:val="0"/>
      <w:divBdr>
        <w:top w:val="none" w:sz="0" w:space="0" w:color="auto"/>
        <w:left w:val="none" w:sz="0" w:space="0" w:color="auto"/>
        <w:bottom w:val="none" w:sz="0" w:space="0" w:color="auto"/>
        <w:right w:val="none" w:sz="0" w:space="0" w:color="auto"/>
      </w:divBdr>
    </w:div>
    <w:div w:id="1729525115">
      <w:bodyDiv w:val="1"/>
      <w:marLeft w:val="0"/>
      <w:marRight w:val="0"/>
      <w:marTop w:val="0"/>
      <w:marBottom w:val="0"/>
      <w:divBdr>
        <w:top w:val="none" w:sz="0" w:space="0" w:color="auto"/>
        <w:left w:val="none" w:sz="0" w:space="0" w:color="auto"/>
        <w:bottom w:val="none" w:sz="0" w:space="0" w:color="auto"/>
        <w:right w:val="none" w:sz="0" w:space="0" w:color="auto"/>
      </w:divBdr>
    </w:div>
    <w:div w:id="1729570489">
      <w:bodyDiv w:val="1"/>
      <w:marLeft w:val="0"/>
      <w:marRight w:val="0"/>
      <w:marTop w:val="0"/>
      <w:marBottom w:val="0"/>
      <w:divBdr>
        <w:top w:val="none" w:sz="0" w:space="0" w:color="auto"/>
        <w:left w:val="none" w:sz="0" w:space="0" w:color="auto"/>
        <w:bottom w:val="none" w:sz="0" w:space="0" w:color="auto"/>
        <w:right w:val="none" w:sz="0" w:space="0" w:color="auto"/>
      </w:divBdr>
    </w:div>
    <w:div w:id="1729722298">
      <w:bodyDiv w:val="1"/>
      <w:marLeft w:val="0"/>
      <w:marRight w:val="0"/>
      <w:marTop w:val="0"/>
      <w:marBottom w:val="0"/>
      <w:divBdr>
        <w:top w:val="none" w:sz="0" w:space="0" w:color="auto"/>
        <w:left w:val="none" w:sz="0" w:space="0" w:color="auto"/>
        <w:bottom w:val="none" w:sz="0" w:space="0" w:color="auto"/>
        <w:right w:val="none" w:sz="0" w:space="0" w:color="auto"/>
      </w:divBdr>
    </w:div>
    <w:div w:id="1729835754">
      <w:bodyDiv w:val="1"/>
      <w:marLeft w:val="0"/>
      <w:marRight w:val="0"/>
      <w:marTop w:val="0"/>
      <w:marBottom w:val="0"/>
      <w:divBdr>
        <w:top w:val="none" w:sz="0" w:space="0" w:color="auto"/>
        <w:left w:val="none" w:sz="0" w:space="0" w:color="auto"/>
        <w:bottom w:val="none" w:sz="0" w:space="0" w:color="auto"/>
        <w:right w:val="none" w:sz="0" w:space="0" w:color="auto"/>
      </w:divBdr>
    </w:div>
    <w:div w:id="1730182402">
      <w:bodyDiv w:val="1"/>
      <w:marLeft w:val="0"/>
      <w:marRight w:val="0"/>
      <w:marTop w:val="0"/>
      <w:marBottom w:val="0"/>
      <w:divBdr>
        <w:top w:val="none" w:sz="0" w:space="0" w:color="auto"/>
        <w:left w:val="none" w:sz="0" w:space="0" w:color="auto"/>
        <w:bottom w:val="none" w:sz="0" w:space="0" w:color="auto"/>
        <w:right w:val="none" w:sz="0" w:space="0" w:color="auto"/>
      </w:divBdr>
    </w:div>
    <w:div w:id="1730610529">
      <w:bodyDiv w:val="1"/>
      <w:marLeft w:val="0"/>
      <w:marRight w:val="0"/>
      <w:marTop w:val="0"/>
      <w:marBottom w:val="0"/>
      <w:divBdr>
        <w:top w:val="none" w:sz="0" w:space="0" w:color="auto"/>
        <w:left w:val="none" w:sz="0" w:space="0" w:color="auto"/>
        <w:bottom w:val="none" w:sz="0" w:space="0" w:color="auto"/>
        <w:right w:val="none" w:sz="0" w:space="0" w:color="auto"/>
      </w:divBdr>
    </w:div>
    <w:div w:id="1730685101">
      <w:bodyDiv w:val="1"/>
      <w:marLeft w:val="0"/>
      <w:marRight w:val="0"/>
      <w:marTop w:val="0"/>
      <w:marBottom w:val="0"/>
      <w:divBdr>
        <w:top w:val="none" w:sz="0" w:space="0" w:color="auto"/>
        <w:left w:val="none" w:sz="0" w:space="0" w:color="auto"/>
        <w:bottom w:val="none" w:sz="0" w:space="0" w:color="auto"/>
        <w:right w:val="none" w:sz="0" w:space="0" w:color="auto"/>
      </w:divBdr>
    </w:div>
    <w:div w:id="1731616940">
      <w:bodyDiv w:val="1"/>
      <w:marLeft w:val="0"/>
      <w:marRight w:val="0"/>
      <w:marTop w:val="0"/>
      <w:marBottom w:val="0"/>
      <w:divBdr>
        <w:top w:val="none" w:sz="0" w:space="0" w:color="auto"/>
        <w:left w:val="none" w:sz="0" w:space="0" w:color="auto"/>
        <w:bottom w:val="none" w:sz="0" w:space="0" w:color="auto"/>
        <w:right w:val="none" w:sz="0" w:space="0" w:color="auto"/>
      </w:divBdr>
    </w:div>
    <w:div w:id="1732727052">
      <w:bodyDiv w:val="1"/>
      <w:marLeft w:val="0"/>
      <w:marRight w:val="0"/>
      <w:marTop w:val="0"/>
      <w:marBottom w:val="0"/>
      <w:divBdr>
        <w:top w:val="none" w:sz="0" w:space="0" w:color="auto"/>
        <w:left w:val="none" w:sz="0" w:space="0" w:color="auto"/>
        <w:bottom w:val="none" w:sz="0" w:space="0" w:color="auto"/>
        <w:right w:val="none" w:sz="0" w:space="0" w:color="auto"/>
      </w:divBdr>
    </w:div>
    <w:div w:id="1732732844">
      <w:bodyDiv w:val="1"/>
      <w:marLeft w:val="0"/>
      <w:marRight w:val="0"/>
      <w:marTop w:val="0"/>
      <w:marBottom w:val="0"/>
      <w:divBdr>
        <w:top w:val="none" w:sz="0" w:space="0" w:color="auto"/>
        <w:left w:val="none" w:sz="0" w:space="0" w:color="auto"/>
        <w:bottom w:val="none" w:sz="0" w:space="0" w:color="auto"/>
        <w:right w:val="none" w:sz="0" w:space="0" w:color="auto"/>
      </w:divBdr>
    </w:div>
    <w:div w:id="1734084228">
      <w:bodyDiv w:val="1"/>
      <w:marLeft w:val="0"/>
      <w:marRight w:val="0"/>
      <w:marTop w:val="0"/>
      <w:marBottom w:val="0"/>
      <w:divBdr>
        <w:top w:val="none" w:sz="0" w:space="0" w:color="auto"/>
        <w:left w:val="none" w:sz="0" w:space="0" w:color="auto"/>
        <w:bottom w:val="none" w:sz="0" w:space="0" w:color="auto"/>
        <w:right w:val="none" w:sz="0" w:space="0" w:color="auto"/>
      </w:divBdr>
    </w:div>
    <w:div w:id="1735008383">
      <w:bodyDiv w:val="1"/>
      <w:marLeft w:val="0"/>
      <w:marRight w:val="0"/>
      <w:marTop w:val="0"/>
      <w:marBottom w:val="0"/>
      <w:divBdr>
        <w:top w:val="none" w:sz="0" w:space="0" w:color="auto"/>
        <w:left w:val="none" w:sz="0" w:space="0" w:color="auto"/>
        <w:bottom w:val="none" w:sz="0" w:space="0" w:color="auto"/>
        <w:right w:val="none" w:sz="0" w:space="0" w:color="auto"/>
      </w:divBdr>
    </w:div>
    <w:div w:id="1735395356">
      <w:bodyDiv w:val="1"/>
      <w:marLeft w:val="0"/>
      <w:marRight w:val="0"/>
      <w:marTop w:val="0"/>
      <w:marBottom w:val="0"/>
      <w:divBdr>
        <w:top w:val="none" w:sz="0" w:space="0" w:color="auto"/>
        <w:left w:val="none" w:sz="0" w:space="0" w:color="auto"/>
        <w:bottom w:val="none" w:sz="0" w:space="0" w:color="auto"/>
        <w:right w:val="none" w:sz="0" w:space="0" w:color="auto"/>
      </w:divBdr>
    </w:div>
    <w:div w:id="1736664288">
      <w:bodyDiv w:val="1"/>
      <w:marLeft w:val="0"/>
      <w:marRight w:val="0"/>
      <w:marTop w:val="0"/>
      <w:marBottom w:val="0"/>
      <w:divBdr>
        <w:top w:val="none" w:sz="0" w:space="0" w:color="auto"/>
        <w:left w:val="none" w:sz="0" w:space="0" w:color="auto"/>
        <w:bottom w:val="none" w:sz="0" w:space="0" w:color="auto"/>
        <w:right w:val="none" w:sz="0" w:space="0" w:color="auto"/>
      </w:divBdr>
    </w:div>
    <w:div w:id="1736974802">
      <w:bodyDiv w:val="1"/>
      <w:marLeft w:val="0"/>
      <w:marRight w:val="0"/>
      <w:marTop w:val="0"/>
      <w:marBottom w:val="0"/>
      <w:divBdr>
        <w:top w:val="none" w:sz="0" w:space="0" w:color="auto"/>
        <w:left w:val="none" w:sz="0" w:space="0" w:color="auto"/>
        <w:bottom w:val="none" w:sz="0" w:space="0" w:color="auto"/>
        <w:right w:val="none" w:sz="0" w:space="0" w:color="auto"/>
      </w:divBdr>
    </w:div>
    <w:div w:id="1737626603">
      <w:bodyDiv w:val="1"/>
      <w:marLeft w:val="0"/>
      <w:marRight w:val="0"/>
      <w:marTop w:val="0"/>
      <w:marBottom w:val="0"/>
      <w:divBdr>
        <w:top w:val="none" w:sz="0" w:space="0" w:color="auto"/>
        <w:left w:val="none" w:sz="0" w:space="0" w:color="auto"/>
        <w:bottom w:val="none" w:sz="0" w:space="0" w:color="auto"/>
        <w:right w:val="none" w:sz="0" w:space="0" w:color="auto"/>
      </w:divBdr>
    </w:div>
    <w:div w:id="1738160508">
      <w:bodyDiv w:val="1"/>
      <w:marLeft w:val="0"/>
      <w:marRight w:val="0"/>
      <w:marTop w:val="0"/>
      <w:marBottom w:val="0"/>
      <w:divBdr>
        <w:top w:val="none" w:sz="0" w:space="0" w:color="auto"/>
        <w:left w:val="none" w:sz="0" w:space="0" w:color="auto"/>
        <w:bottom w:val="none" w:sz="0" w:space="0" w:color="auto"/>
        <w:right w:val="none" w:sz="0" w:space="0" w:color="auto"/>
      </w:divBdr>
    </w:div>
    <w:div w:id="1738629839">
      <w:bodyDiv w:val="1"/>
      <w:marLeft w:val="0"/>
      <w:marRight w:val="0"/>
      <w:marTop w:val="0"/>
      <w:marBottom w:val="0"/>
      <w:divBdr>
        <w:top w:val="none" w:sz="0" w:space="0" w:color="auto"/>
        <w:left w:val="none" w:sz="0" w:space="0" w:color="auto"/>
        <w:bottom w:val="none" w:sz="0" w:space="0" w:color="auto"/>
        <w:right w:val="none" w:sz="0" w:space="0" w:color="auto"/>
      </w:divBdr>
    </w:div>
    <w:div w:id="1738671673">
      <w:bodyDiv w:val="1"/>
      <w:marLeft w:val="0"/>
      <w:marRight w:val="0"/>
      <w:marTop w:val="0"/>
      <w:marBottom w:val="0"/>
      <w:divBdr>
        <w:top w:val="none" w:sz="0" w:space="0" w:color="auto"/>
        <w:left w:val="none" w:sz="0" w:space="0" w:color="auto"/>
        <w:bottom w:val="none" w:sz="0" w:space="0" w:color="auto"/>
        <w:right w:val="none" w:sz="0" w:space="0" w:color="auto"/>
      </w:divBdr>
    </w:div>
    <w:div w:id="1740127505">
      <w:bodyDiv w:val="1"/>
      <w:marLeft w:val="0"/>
      <w:marRight w:val="0"/>
      <w:marTop w:val="0"/>
      <w:marBottom w:val="0"/>
      <w:divBdr>
        <w:top w:val="none" w:sz="0" w:space="0" w:color="auto"/>
        <w:left w:val="none" w:sz="0" w:space="0" w:color="auto"/>
        <w:bottom w:val="none" w:sz="0" w:space="0" w:color="auto"/>
        <w:right w:val="none" w:sz="0" w:space="0" w:color="auto"/>
      </w:divBdr>
    </w:div>
    <w:div w:id="1740712675">
      <w:bodyDiv w:val="1"/>
      <w:marLeft w:val="0"/>
      <w:marRight w:val="0"/>
      <w:marTop w:val="0"/>
      <w:marBottom w:val="0"/>
      <w:divBdr>
        <w:top w:val="none" w:sz="0" w:space="0" w:color="auto"/>
        <w:left w:val="none" w:sz="0" w:space="0" w:color="auto"/>
        <w:bottom w:val="none" w:sz="0" w:space="0" w:color="auto"/>
        <w:right w:val="none" w:sz="0" w:space="0" w:color="auto"/>
      </w:divBdr>
    </w:div>
    <w:div w:id="1740789449">
      <w:bodyDiv w:val="1"/>
      <w:marLeft w:val="0"/>
      <w:marRight w:val="0"/>
      <w:marTop w:val="0"/>
      <w:marBottom w:val="0"/>
      <w:divBdr>
        <w:top w:val="none" w:sz="0" w:space="0" w:color="auto"/>
        <w:left w:val="none" w:sz="0" w:space="0" w:color="auto"/>
        <w:bottom w:val="none" w:sz="0" w:space="0" w:color="auto"/>
        <w:right w:val="none" w:sz="0" w:space="0" w:color="auto"/>
      </w:divBdr>
    </w:div>
    <w:div w:id="1740864999">
      <w:bodyDiv w:val="1"/>
      <w:marLeft w:val="0"/>
      <w:marRight w:val="0"/>
      <w:marTop w:val="0"/>
      <w:marBottom w:val="0"/>
      <w:divBdr>
        <w:top w:val="none" w:sz="0" w:space="0" w:color="auto"/>
        <w:left w:val="none" w:sz="0" w:space="0" w:color="auto"/>
        <w:bottom w:val="none" w:sz="0" w:space="0" w:color="auto"/>
        <w:right w:val="none" w:sz="0" w:space="0" w:color="auto"/>
      </w:divBdr>
    </w:div>
    <w:div w:id="1741903087">
      <w:bodyDiv w:val="1"/>
      <w:marLeft w:val="0"/>
      <w:marRight w:val="0"/>
      <w:marTop w:val="0"/>
      <w:marBottom w:val="0"/>
      <w:divBdr>
        <w:top w:val="none" w:sz="0" w:space="0" w:color="auto"/>
        <w:left w:val="none" w:sz="0" w:space="0" w:color="auto"/>
        <w:bottom w:val="none" w:sz="0" w:space="0" w:color="auto"/>
        <w:right w:val="none" w:sz="0" w:space="0" w:color="auto"/>
      </w:divBdr>
    </w:div>
    <w:div w:id="1741904225">
      <w:bodyDiv w:val="1"/>
      <w:marLeft w:val="0"/>
      <w:marRight w:val="0"/>
      <w:marTop w:val="0"/>
      <w:marBottom w:val="0"/>
      <w:divBdr>
        <w:top w:val="none" w:sz="0" w:space="0" w:color="auto"/>
        <w:left w:val="none" w:sz="0" w:space="0" w:color="auto"/>
        <w:bottom w:val="none" w:sz="0" w:space="0" w:color="auto"/>
        <w:right w:val="none" w:sz="0" w:space="0" w:color="auto"/>
      </w:divBdr>
    </w:div>
    <w:div w:id="1742367616">
      <w:bodyDiv w:val="1"/>
      <w:marLeft w:val="0"/>
      <w:marRight w:val="0"/>
      <w:marTop w:val="0"/>
      <w:marBottom w:val="0"/>
      <w:divBdr>
        <w:top w:val="none" w:sz="0" w:space="0" w:color="auto"/>
        <w:left w:val="none" w:sz="0" w:space="0" w:color="auto"/>
        <w:bottom w:val="none" w:sz="0" w:space="0" w:color="auto"/>
        <w:right w:val="none" w:sz="0" w:space="0" w:color="auto"/>
      </w:divBdr>
    </w:div>
    <w:div w:id="1742410341">
      <w:bodyDiv w:val="1"/>
      <w:marLeft w:val="0"/>
      <w:marRight w:val="0"/>
      <w:marTop w:val="0"/>
      <w:marBottom w:val="0"/>
      <w:divBdr>
        <w:top w:val="none" w:sz="0" w:space="0" w:color="auto"/>
        <w:left w:val="none" w:sz="0" w:space="0" w:color="auto"/>
        <w:bottom w:val="none" w:sz="0" w:space="0" w:color="auto"/>
        <w:right w:val="none" w:sz="0" w:space="0" w:color="auto"/>
      </w:divBdr>
    </w:div>
    <w:div w:id="1742486976">
      <w:bodyDiv w:val="1"/>
      <w:marLeft w:val="0"/>
      <w:marRight w:val="0"/>
      <w:marTop w:val="0"/>
      <w:marBottom w:val="0"/>
      <w:divBdr>
        <w:top w:val="none" w:sz="0" w:space="0" w:color="auto"/>
        <w:left w:val="none" w:sz="0" w:space="0" w:color="auto"/>
        <w:bottom w:val="none" w:sz="0" w:space="0" w:color="auto"/>
        <w:right w:val="none" w:sz="0" w:space="0" w:color="auto"/>
      </w:divBdr>
      <w:divsChild>
        <w:div w:id="1866334253">
          <w:marLeft w:val="480"/>
          <w:marRight w:val="0"/>
          <w:marTop w:val="0"/>
          <w:marBottom w:val="0"/>
          <w:divBdr>
            <w:top w:val="none" w:sz="0" w:space="0" w:color="auto"/>
            <w:left w:val="none" w:sz="0" w:space="0" w:color="auto"/>
            <w:bottom w:val="none" w:sz="0" w:space="0" w:color="auto"/>
            <w:right w:val="none" w:sz="0" w:space="0" w:color="auto"/>
          </w:divBdr>
        </w:div>
        <w:div w:id="1145926560">
          <w:marLeft w:val="480"/>
          <w:marRight w:val="0"/>
          <w:marTop w:val="0"/>
          <w:marBottom w:val="0"/>
          <w:divBdr>
            <w:top w:val="none" w:sz="0" w:space="0" w:color="auto"/>
            <w:left w:val="none" w:sz="0" w:space="0" w:color="auto"/>
            <w:bottom w:val="none" w:sz="0" w:space="0" w:color="auto"/>
            <w:right w:val="none" w:sz="0" w:space="0" w:color="auto"/>
          </w:divBdr>
        </w:div>
        <w:div w:id="1557230912">
          <w:marLeft w:val="480"/>
          <w:marRight w:val="0"/>
          <w:marTop w:val="0"/>
          <w:marBottom w:val="0"/>
          <w:divBdr>
            <w:top w:val="none" w:sz="0" w:space="0" w:color="auto"/>
            <w:left w:val="none" w:sz="0" w:space="0" w:color="auto"/>
            <w:bottom w:val="none" w:sz="0" w:space="0" w:color="auto"/>
            <w:right w:val="none" w:sz="0" w:space="0" w:color="auto"/>
          </w:divBdr>
        </w:div>
        <w:div w:id="1200389037">
          <w:marLeft w:val="480"/>
          <w:marRight w:val="0"/>
          <w:marTop w:val="0"/>
          <w:marBottom w:val="0"/>
          <w:divBdr>
            <w:top w:val="none" w:sz="0" w:space="0" w:color="auto"/>
            <w:left w:val="none" w:sz="0" w:space="0" w:color="auto"/>
            <w:bottom w:val="none" w:sz="0" w:space="0" w:color="auto"/>
            <w:right w:val="none" w:sz="0" w:space="0" w:color="auto"/>
          </w:divBdr>
        </w:div>
        <w:div w:id="1532300164">
          <w:marLeft w:val="480"/>
          <w:marRight w:val="0"/>
          <w:marTop w:val="0"/>
          <w:marBottom w:val="0"/>
          <w:divBdr>
            <w:top w:val="none" w:sz="0" w:space="0" w:color="auto"/>
            <w:left w:val="none" w:sz="0" w:space="0" w:color="auto"/>
            <w:bottom w:val="none" w:sz="0" w:space="0" w:color="auto"/>
            <w:right w:val="none" w:sz="0" w:space="0" w:color="auto"/>
          </w:divBdr>
        </w:div>
        <w:div w:id="1473061943">
          <w:marLeft w:val="480"/>
          <w:marRight w:val="0"/>
          <w:marTop w:val="0"/>
          <w:marBottom w:val="0"/>
          <w:divBdr>
            <w:top w:val="none" w:sz="0" w:space="0" w:color="auto"/>
            <w:left w:val="none" w:sz="0" w:space="0" w:color="auto"/>
            <w:bottom w:val="none" w:sz="0" w:space="0" w:color="auto"/>
            <w:right w:val="none" w:sz="0" w:space="0" w:color="auto"/>
          </w:divBdr>
        </w:div>
        <w:div w:id="1907719031">
          <w:marLeft w:val="480"/>
          <w:marRight w:val="0"/>
          <w:marTop w:val="0"/>
          <w:marBottom w:val="0"/>
          <w:divBdr>
            <w:top w:val="none" w:sz="0" w:space="0" w:color="auto"/>
            <w:left w:val="none" w:sz="0" w:space="0" w:color="auto"/>
            <w:bottom w:val="none" w:sz="0" w:space="0" w:color="auto"/>
            <w:right w:val="none" w:sz="0" w:space="0" w:color="auto"/>
          </w:divBdr>
        </w:div>
        <w:div w:id="941300231">
          <w:marLeft w:val="480"/>
          <w:marRight w:val="0"/>
          <w:marTop w:val="0"/>
          <w:marBottom w:val="0"/>
          <w:divBdr>
            <w:top w:val="none" w:sz="0" w:space="0" w:color="auto"/>
            <w:left w:val="none" w:sz="0" w:space="0" w:color="auto"/>
            <w:bottom w:val="none" w:sz="0" w:space="0" w:color="auto"/>
            <w:right w:val="none" w:sz="0" w:space="0" w:color="auto"/>
          </w:divBdr>
        </w:div>
        <w:div w:id="230310150">
          <w:marLeft w:val="480"/>
          <w:marRight w:val="0"/>
          <w:marTop w:val="0"/>
          <w:marBottom w:val="0"/>
          <w:divBdr>
            <w:top w:val="none" w:sz="0" w:space="0" w:color="auto"/>
            <w:left w:val="none" w:sz="0" w:space="0" w:color="auto"/>
            <w:bottom w:val="none" w:sz="0" w:space="0" w:color="auto"/>
            <w:right w:val="none" w:sz="0" w:space="0" w:color="auto"/>
          </w:divBdr>
        </w:div>
        <w:div w:id="319696227">
          <w:marLeft w:val="480"/>
          <w:marRight w:val="0"/>
          <w:marTop w:val="0"/>
          <w:marBottom w:val="0"/>
          <w:divBdr>
            <w:top w:val="none" w:sz="0" w:space="0" w:color="auto"/>
            <w:left w:val="none" w:sz="0" w:space="0" w:color="auto"/>
            <w:bottom w:val="none" w:sz="0" w:space="0" w:color="auto"/>
            <w:right w:val="none" w:sz="0" w:space="0" w:color="auto"/>
          </w:divBdr>
        </w:div>
        <w:div w:id="1074012933">
          <w:marLeft w:val="480"/>
          <w:marRight w:val="0"/>
          <w:marTop w:val="0"/>
          <w:marBottom w:val="0"/>
          <w:divBdr>
            <w:top w:val="none" w:sz="0" w:space="0" w:color="auto"/>
            <w:left w:val="none" w:sz="0" w:space="0" w:color="auto"/>
            <w:bottom w:val="none" w:sz="0" w:space="0" w:color="auto"/>
            <w:right w:val="none" w:sz="0" w:space="0" w:color="auto"/>
          </w:divBdr>
        </w:div>
        <w:div w:id="102268458">
          <w:marLeft w:val="480"/>
          <w:marRight w:val="0"/>
          <w:marTop w:val="0"/>
          <w:marBottom w:val="0"/>
          <w:divBdr>
            <w:top w:val="none" w:sz="0" w:space="0" w:color="auto"/>
            <w:left w:val="none" w:sz="0" w:space="0" w:color="auto"/>
            <w:bottom w:val="none" w:sz="0" w:space="0" w:color="auto"/>
            <w:right w:val="none" w:sz="0" w:space="0" w:color="auto"/>
          </w:divBdr>
        </w:div>
        <w:div w:id="1296913028">
          <w:marLeft w:val="480"/>
          <w:marRight w:val="0"/>
          <w:marTop w:val="0"/>
          <w:marBottom w:val="0"/>
          <w:divBdr>
            <w:top w:val="none" w:sz="0" w:space="0" w:color="auto"/>
            <w:left w:val="none" w:sz="0" w:space="0" w:color="auto"/>
            <w:bottom w:val="none" w:sz="0" w:space="0" w:color="auto"/>
            <w:right w:val="none" w:sz="0" w:space="0" w:color="auto"/>
          </w:divBdr>
        </w:div>
        <w:div w:id="1154250967">
          <w:marLeft w:val="480"/>
          <w:marRight w:val="0"/>
          <w:marTop w:val="0"/>
          <w:marBottom w:val="0"/>
          <w:divBdr>
            <w:top w:val="none" w:sz="0" w:space="0" w:color="auto"/>
            <w:left w:val="none" w:sz="0" w:space="0" w:color="auto"/>
            <w:bottom w:val="none" w:sz="0" w:space="0" w:color="auto"/>
            <w:right w:val="none" w:sz="0" w:space="0" w:color="auto"/>
          </w:divBdr>
        </w:div>
        <w:div w:id="1884632039">
          <w:marLeft w:val="480"/>
          <w:marRight w:val="0"/>
          <w:marTop w:val="0"/>
          <w:marBottom w:val="0"/>
          <w:divBdr>
            <w:top w:val="none" w:sz="0" w:space="0" w:color="auto"/>
            <w:left w:val="none" w:sz="0" w:space="0" w:color="auto"/>
            <w:bottom w:val="none" w:sz="0" w:space="0" w:color="auto"/>
            <w:right w:val="none" w:sz="0" w:space="0" w:color="auto"/>
          </w:divBdr>
        </w:div>
        <w:div w:id="1115447938">
          <w:marLeft w:val="480"/>
          <w:marRight w:val="0"/>
          <w:marTop w:val="0"/>
          <w:marBottom w:val="0"/>
          <w:divBdr>
            <w:top w:val="none" w:sz="0" w:space="0" w:color="auto"/>
            <w:left w:val="none" w:sz="0" w:space="0" w:color="auto"/>
            <w:bottom w:val="none" w:sz="0" w:space="0" w:color="auto"/>
            <w:right w:val="none" w:sz="0" w:space="0" w:color="auto"/>
          </w:divBdr>
        </w:div>
        <w:div w:id="1153526244">
          <w:marLeft w:val="480"/>
          <w:marRight w:val="0"/>
          <w:marTop w:val="0"/>
          <w:marBottom w:val="0"/>
          <w:divBdr>
            <w:top w:val="none" w:sz="0" w:space="0" w:color="auto"/>
            <w:left w:val="none" w:sz="0" w:space="0" w:color="auto"/>
            <w:bottom w:val="none" w:sz="0" w:space="0" w:color="auto"/>
            <w:right w:val="none" w:sz="0" w:space="0" w:color="auto"/>
          </w:divBdr>
        </w:div>
        <w:div w:id="27340768">
          <w:marLeft w:val="480"/>
          <w:marRight w:val="0"/>
          <w:marTop w:val="0"/>
          <w:marBottom w:val="0"/>
          <w:divBdr>
            <w:top w:val="none" w:sz="0" w:space="0" w:color="auto"/>
            <w:left w:val="none" w:sz="0" w:space="0" w:color="auto"/>
            <w:bottom w:val="none" w:sz="0" w:space="0" w:color="auto"/>
            <w:right w:val="none" w:sz="0" w:space="0" w:color="auto"/>
          </w:divBdr>
        </w:div>
        <w:div w:id="977996743">
          <w:marLeft w:val="480"/>
          <w:marRight w:val="0"/>
          <w:marTop w:val="0"/>
          <w:marBottom w:val="0"/>
          <w:divBdr>
            <w:top w:val="none" w:sz="0" w:space="0" w:color="auto"/>
            <w:left w:val="none" w:sz="0" w:space="0" w:color="auto"/>
            <w:bottom w:val="none" w:sz="0" w:space="0" w:color="auto"/>
            <w:right w:val="none" w:sz="0" w:space="0" w:color="auto"/>
          </w:divBdr>
        </w:div>
        <w:div w:id="1405376246">
          <w:marLeft w:val="480"/>
          <w:marRight w:val="0"/>
          <w:marTop w:val="0"/>
          <w:marBottom w:val="0"/>
          <w:divBdr>
            <w:top w:val="none" w:sz="0" w:space="0" w:color="auto"/>
            <w:left w:val="none" w:sz="0" w:space="0" w:color="auto"/>
            <w:bottom w:val="none" w:sz="0" w:space="0" w:color="auto"/>
            <w:right w:val="none" w:sz="0" w:space="0" w:color="auto"/>
          </w:divBdr>
        </w:div>
        <w:div w:id="773984450">
          <w:marLeft w:val="480"/>
          <w:marRight w:val="0"/>
          <w:marTop w:val="0"/>
          <w:marBottom w:val="0"/>
          <w:divBdr>
            <w:top w:val="none" w:sz="0" w:space="0" w:color="auto"/>
            <w:left w:val="none" w:sz="0" w:space="0" w:color="auto"/>
            <w:bottom w:val="none" w:sz="0" w:space="0" w:color="auto"/>
            <w:right w:val="none" w:sz="0" w:space="0" w:color="auto"/>
          </w:divBdr>
        </w:div>
        <w:div w:id="2140223181">
          <w:marLeft w:val="480"/>
          <w:marRight w:val="0"/>
          <w:marTop w:val="0"/>
          <w:marBottom w:val="0"/>
          <w:divBdr>
            <w:top w:val="none" w:sz="0" w:space="0" w:color="auto"/>
            <w:left w:val="none" w:sz="0" w:space="0" w:color="auto"/>
            <w:bottom w:val="none" w:sz="0" w:space="0" w:color="auto"/>
            <w:right w:val="none" w:sz="0" w:space="0" w:color="auto"/>
          </w:divBdr>
        </w:div>
        <w:div w:id="1888831976">
          <w:marLeft w:val="480"/>
          <w:marRight w:val="0"/>
          <w:marTop w:val="0"/>
          <w:marBottom w:val="0"/>
          <w:divBdr>
            <w:top w:val="none" w:sz="0" w:space="0" w:color="auto"/>
            <w:left w:val="none" w:sz="0" w:space="0" w:color="auto"/>
            <w:bottom w:val="none" w:sz="0" w:space="0" w:color="auto"/>
            <w:right w:val="none" w:sz="0" w:space="0" w:color="auto"/>
          </w:divBdr>
        </w:div>
        <w:div w:id="1944145314">
          <w:marLeft w:val="480"/>
          <w:marRight w:val="0"/>
          <w:marTop w:val="0"/>
          <w:marBottom w:val="0"/>
          <w:divBdr>
            <w:top w:val="none" w:sz="0" w:space="0" w:color="auto"/>
            <w:left w:val="none" w:sz="0" w:space="0" w:color="auto"/>
            <w:bottom w:val="none" w:sz="0" w:space="0" w:color="auto"/>
            <w:right w:val="none" w:sz="0" w:space="0" w:color="auto"/>
          </w:divBdr>
        </w:div>
        <w:div w:id="1730306717">
          <w:marLeft w:val="480"/>
          <w:marRight w:val="0"/>
          <w:marTop w:val="0"/>
          <w:marBottom w:val="0"/>
          <w:divBdr>
            <w:top w:val="none" w:sz="0" w:space="0" w:color="auto"/>
            <w:left w:val="none" w:sz="0" w:space="0" w:color="auto"/>
            <w:bottom w:val="none" w:sz="0" w:space="0" w:color="auto"/>
            <w:right w:val="none" w:sz="0" w:space="0" w:color="auto"/>
          </w:divBdr>
        </w:div>
        <w:div w:id="1299338414">
          <w:marLeft w:val="480"/>
          <w:marRight w:val="0"/>
          <w:marTop w:val="0"/>
          <w:marBottom w:val="0"/>
          <w:divBdr>
            <w:top w:val="none" w:sz="0" w:space="0" w:color="auto"/>
            <w:left w:val="none" w:sz="0" w:space="0" w:color="auto"/>
            <w:bottom w:val="none" w:sz="0" w:space="0" w:color="auto"/>
            <w:right w:val="none" w:sz="0" w:space="0" w:color="auto"/>
          </w:divBdr>
        </w:div>
        <w:div w:id="904609547">
          <w:marLeft w:val="480"/>
          <w:marRight w:val="0"/>
          <w:marTop w:val="0"/>
          <w:marBottom w:val="0"/>
          <w:divBdr>
            <w:top w:val="none" w:sz="0" w:space="0" w:color="auto"/>
            <w:left w:val="none" w:sz="0" w:space="0" w:color="auto"/>
            <w:bottom w:val="none" w:sz="0" w:space="0" w:color="auto"/>
            <w:right w:val="none" w:sz="0" w:space="0" w:color="auto"/>
          </w:divBdr>
        </w:div>
        <w:div w:id="359428913">
          <w:marLeft w:val="480"/>
          <w:marRight w:val="0"/>
          <w:marTop w:val="0"/>
          <w:marBottom w:val="0"/>
          <w:divBdr>
            <w:top w:val="none" w:sz="0" w:space="0" w:color="auto"/>
            <w:left w:val="none" w:sz="0" w:space="0" w:color="auto"/>
            <w:bottom w:val="none" w:sz="0" w:space="0" w:color="auto"/>
            <w:right w:val="none" w:sz="0" w:space="0" w:color="auto"/>
          </w:divBdr>
        </w:div>
        <w:div w:id="1378312911">
          <w:marLeft w:val="480"/>
          <w:marRight w:val="0"/>
          <w:marTop w:val="0"/>
          <w:marBottom w:val="0"/>
          <w:divBdr>
            <w:top w:val="none" w:sz="0" w:space="0" w:color="auto"/>
            <w:left w:val="none" w:sz="0" w:space="0" w:color="auto"/>
            <w:bottom w:val="none" w:sz="0" w:space="0" w:color="auto"/>
            <w:right w:val="none" w:sz="0" w:space="0" w:color="auto"/>
          </w:divBdr>
        </w:div>
        <w:div w:id="1302269370">
          <w:marLeft w:val="480"/>
          <w:marRight w:val="0"/>
          <w:marTop w:val="0"/>
          <w:marBottom w:val="0"/>
          <w:divBdr>
            <w:top w:val="none" w:sz="0" w:space="0" w:color="auto"/>
            <w:left w:val="none" w:sz="0" w:space="0" w:color="auto"/>
            <w:bottom w:val="none" w:sz="0" w:space="0" w:color="auto"/>
            <w:right w:val="none" w:sz="0" w:space="0" w:color="auto"/>
          </w:divBdr>
        </w:div>
        <w:div w:id="751046554">
          <w:marLeft w:val="480"/>
          <w:marRight w:val="0"/>
          <w:marTop w:val="0"/>
          <w:marBottom w:val="0"/>
          <w:divBdr>
            <w:top w:val="none" w:sz="0" w:space="0" w:color="auto"/>
            <w:left w:val="none" w:sz="0" w:space="0" w:color="auto"/>
            <w:bottom w:val="none" w:sz="0" w:space="0" w:color="auto"/>
            <w:right w:val="none" w:sz="0" w:space="0" w:color="auto"/>
          </w:divBdr>
        </w:div>
        <w:div w:id="228808238">
          <w:marLeft w:val="480"/>
          <w:marRight w:val="0"/>
          <w:marTop w:val="0"/>
          <w:marBottom w:val="0"/>
          <w:divBdr>
            <w:top w:val="none" w:sz="0" w:space="0" w:color="auto"/>
            <w:left w:val="none" w:sz="0" w:space="0" w:color="auto"/>
            <w:bottom w:val="none" w:sz="0" w:space="0" w:color="auto"/>
            <w:right w:val="none" w:sz="0" w:space="0" w:color="auto"/>
          </w:divBdr>
        </w:div>
        <w:div w:id="1154877868">
          <w:marLeft w:val="480"/>
          <w:marRight w:val="0"/>
          <w:marTop w:val="0"/>
          <w:marBottom w:val="0"/>
          <w:divBdr>
            <w:top w:val="none" w:sz="0" w:space="0" w:color="auto"/>
            <w:left w:val="none" w:sz="0" w:space="0" w:color="auto"/>
            <w:bottom w:val="none" w:sz="0" w:space="0" w:color="auto"/>
            <w:right w:val="none" w:sz="0" w:space="0" w:color="auto"/>
          </w:divBdr>
        </w:div>
        <w:div w:id="241839300">
          <w:marLeft w:val="480"/>
          <w:marRight w:val="0"/>
          <w:marTop w:val="0"/>
          <w:marBottom w:val="0"/>
          <w:divBdr>
            <w:top w:val="none" w:sz="0" w:space="0" w:color="auto"/>
            <w:left w:val="none" w:sz="0" w:space="0" w:color="auto"/>
            <w:bottom w:val="none" w:sz="0" w:space="0" w:color="auto"/>
            <w:right w:val="none" w:sz="0" w:space="0" w:color="auto"/>
          </w:divBdr>
        </w:div>
      </w:divsChild>
    </w:div>
    <w:div w:id="1742867576">
      <w:bodyDiv w:val="1"/>
      <w:marLeft w:val="0"/>
      <w:marRight w:val="0"/>
      <w:marTop w:val="0"/>
      <w:marBottom w:val="0"/>
      <w:divBdr>
        <w:top w:val="none" w:sz="0" w:space="0" w:color="auto"/>
        <w:left w:val="none" w:sz="0" w:space="0" w:color="auto"/>
        <w:bottom w:val="none" w:sz="0" w:space="0" w:color="auto"/>
        <w:right w:val="none" w:sz="0" w:space="0" w:color="auto"/>
      </w:divBdr>
    </w:div>
    <w:div w:id="1743218822">
      <w:bodyDiv w:val="1"/>
      <w:marLeft w:val="0"/>
      <w:marRight w:val="0"/>
      <w:marTop w:val="0"/>
      <w:marBottom w:val="0"/>
      <w:divBdr>
        <w:top w:val="none" w:sz="0" w:space="0" w:color="auto"/>
        <w:left w:val="none" w:sz="0" w:space="0" w:color="auto"/>
        <w:bottom w:val="none" w:sz="0" w:space="0" w:color="auto"/>
        <w:right w:val="none" w:sz="0" w:space="0" w:color="auto"/>
      </w:divBdr>
    </w:div>
    <w:div w:id="1743676072">
      <w:bodyDiv w:val="1"/>
      <w:marLeft w:val="0"/>
      <w:marRight w:val="0"/>
      <w:marTop w:val="0"/>
      <w:marBottom w:val="0"/>
      <w:divBdr>
        <w:top w:val="none" w:sz="0" w:space="0" w:color="auto"/>
        <w:left w:val="none" w:sz="0" w:space="0" w:color="auto"/>
        <w:bottom w:val="none" w:sz="0" w:space="0" w:color="auto"/>
        <w:right w:val="none" w:sz="0" w:space="0" w:color="auto"/>
      </w:divBdr>
    </w:div>
    <w:div w:id="1743982979">
      <w:bodyDiv w:val="1"/>
      <w:marLeft w:val="0"/>
      <w:marRight w:val="0"/>
      <w:marTop w:val="0"/>
      <w:marBottom w:val="0"/>
      <w:divBdr>
        <w:top w:val="none" w:sz="0" w:space="0" w:color="auto"/>
        <w:left w:val="none" w:sz="0" w:space="0" w:color="auto"/>
        <w:bottom w:val="none" w:sz="0" w:space="0" w:color="auto"/>
        <w:right w:val="none" w:sz="0" w:space="0" w:color="auto"/>
      </w:divBdr>
    </w:div>
    <w:div w:id="1744057946">
      <w:bodyDiv w:val="1"/>
      <w:marLeft w:val="0"/>
      <w:marRight w:val="0"/>
      <w:marTop w:val="0"/>
      <w:marBottom w:val="0"/>
      <w:divBdr>
        <w:top w:val="none" w:sz="0" w:space="0" w:color="auto"/>
        <w:left w:val="none" w:sz="0" w:space="0" w:color="auto"/>
        <w:bottom w:val="none" w:sz="0" w:space="0" w:color="auto"/>
        <w:right w:val="none" w:sz="0" w:space="0" w:color="auto"/>
      </w:divBdr>
    </w:div>
    <w:div w:id="1744176105">
      <w:bodyDiv w:val="1"/>
      <w:marLeft w:val="0"/>
      <w:marRight w:val="0"/>
      <w:marTop w:val="0"/>
      <w:marBottom w:val="0"/>
      <w:divBdr>
        <w:top w:val="none" w:sz="0" w:space="0" w:color="auto"/>
        <w:left w:val="none" w:sz="0" w:space="0" w:color="auto"/>
        <w:bottom w:val="none" w:sz="0" w:space="0" w:color="auto"/>
        <w:right w:val="none" w:sz="0" w:space="0" w:color="auto"/>
      </w:divBdr>
    </w:div>
    <w:div w:id="1744595920">
      <w:bodyDiv w:val="1"/>
      <w:marLeft w:val="0"/>
      <w:marRight w:val="0"/>
      <w:marTop w:val="0"/>
      <w:marBottom w:val="0"/>
      <w:divBdr>
        <w:top w:val="none" w:sz="0" w:space="0" w:color="auto"/>
        <w:left w:val="none" w:sz="0" w:space="0" w:color="auto"/>
        <w:bottom w:val="none" w:sz="0" w:space="0" w:color="auto"/>
        <w:right w:val="none" w:sz="0" w:space="0" w:color="auto"/>
      </w:divBdr>
    </w:div>
    <w:div w:id="1744913900">
      <w:bodyDiv w:val="1"/>
      <w:marLeft w:val="0"/>
      <w:marRight w:val="0"/>
      <w:marTop w:val="0"/>
      <w:marBottom w:val="0"/>
      <w:divBdr>
        <w:top w:val="none" w:sz="0" w:space="0" w:color="auto"/>
        <w:left w:val="none" w:sz="0" w:space="0" w:color="auto"/>
        <w:bottom w:val="none" w:sz="0" w:space="0" w:color="auto"/>
        <w:right w:val="none" w:sz="0" w:space="0" w:color="auto"/>
      </w:divBdr>
    </w:div>
    <w:div w:id="1745031338">
      <w:bodyDiv w:val="1"/>
      <w:marLeft w:val="0"/>
      <w:marRight w:val="0"/>
      <w:marTop w:val="0"/>
      <w:marBottom w:val="0"/>
      <w:divBdr>
        <w:top w:val="none" w:sz="0" w:space="0" w:color="auto"/>
        <w:left w:val="none" w:sz="0" w:space="0" w:color="auto"/>
        <w:bottom w:val="none" w:sz="0" w:space="0" w:color="auto"/>
        <w:right w:val="none" w:sz="0" w:space="0" w:color="auto"/>
      </w:divBdr>
      <w:divsChild>
        <w:div w:id="2145543569">
          <w:marLeft w:val="480"/>
          <w:marRight w:val="0"/>
          <w:marTop w:val="0"/>
          <w:marBottom w:val="0"/>
          <w:divBdr>
            <w:top w:val="none" w:sz="0" w:space="0" w:color="auto"/>
            <w:left w:val="none" w:sz="0" w:space="0" w:color="auto"/>
            <w:bottom w:val="none" w:sz="0" w:space="0" w:color="auto"/>
            <w:right w:val="none" w:sz="0" w:space="0" w:color="auto"/>
          </w:divBdr>
        </w:div>
        <w:div w:id="31805915">
          <w:marLeft w:val="480"/>
          <w:marRight w:val="0"/>
          <w:marTop w:val="0"/>
          <w:marBottom w:val="0"/>
          <w:divBdr>
            <w:top w:val="none" w:sz="0" w:space="0" w:color="auto"/>
            <w:left w:val="none" w:sz="0" w:space="0" w:color="auto"/>
            <w:bottom w:val="none" w:sz="0" w:space="0" w:color="auto"/>
            <w:right w:val="none" w:sz="0" w:space="0" w:color="auto"/>
          </w:divBdr>
        </w:div>
        <w:div w:id="1845364607">
          <w:marLeft w:val="480"/>
          <w:marRight w:val="0"/>
          <w:marTop w:val="0"/>
          <w:marBottom w:val="0"/>
          <w:divBdr>
            <w:top w:val="none" w:sz="0" w:space="0" w:color="auto"/>
            <w:left w:val="none" w:sz="0" w:space="0" w:color="auto"/>
            <w:bottom w:val="none" w:sz="0" w:space="0" w:color="auto"/>
            <w:right w:val="none" w:sz="0" w:space="0" w:color="auto"/>
          </w:divBdr>
        </w:div>
        <w:div w:id="412627462">
          <w:marLeft w:val="480"/>
          <w:marRight w:val="0"/>
          <w:marTop w:val="0"/>
          <w:marBottom w:val="0"/>
          <w:divBdr>
            <w:top w:val="none" w:sz="0" w:space="0" w:color="auto"/>
            <w:left w:val="none" w:sz="0" w:space="0" w:color="auto"/>
            <w:bottom w:val="none" w:sz="0" w:space="0" w:color="auto"/>
            <w:right w:val="none" w:sz="0" w:space="0" w:color="auto"/>
          </w:divBdr>
        </w:div>
        <w:div w:id="465438176">
          <w:marLeft w:val="480"/>
          <w:marRight w:val="0"/>
          <w:marTop w:val="0"/>
          <w:marBottom w:val="0"/>
          <w:divBdr>
            <w:top w:val="none" w:sz="0" w:space="0" w:color="auto"/>
            <w:left w:val="none" w:sz="0" w:space="0" w:color="auto"/>
            <w:bottom w:val="none" w:sz="0" w:space="0" w:color="auto"/>
            <w:right w:val="none" w:sz="0" w:space="0" w:color="auto"/>
          </w:divBdr>
        </w:div>
        <w:div w:id="1537041795">
          <w:marLeft w:val="480"/>
          <w:marRight w:val="0"/>
          <w:marTop w:val="0"/>
          <w:marBottom w:val="0"/>
          <w:divBdr>
            <w:top w:val="none" w:sz="0" w:space="0" w:color="auto"/>
            <w:left w:val="none" w:sz="0" w:space="0" w:color="auto"/>
            <w:bottom w:val="none" w:sz="0" w:space="0" w:color="auto"/>
            <w:right w:val="none" w:sz="0" w:space="0" w:color="auto"/>
          </w:divBdr>
        </w:div>
        <w:div w:id="155075585">
          <w:marLeft w:val="480"/>
          <w:marRight w:val="0"/>
          <w:marTop w:val="0"/>
          <w:marBottom w:val="0"/>
          <w:divBdr>
            <w:top w:val="none" w:sz="0" w:space="0" w:color="auto"/>
            <w:left w:val="none" w:sz="0" w:space="0" w:color="auto"/>
            <w:bottom w:val="none" w:sz="0" w:space="0" w:color="auto"/>
            <w:right w:val="none" w:sz="0" w:space="0" w:color="auto"/>
          </w:divBdr>
        </w:div>
        <w:div w:id="1703289557">
          <w:marLeft w:val="480"/>
          <w:marRight w:val="0"/>
          <w:marTop w:val="0"/>
          <w:marBottom w:val="0"/>
          <w:divBdr>
            <w:top w:val="none" w:sz="0" w:space="0" w:color="auto"/>
            <w:left w:val="none" w:sz="0" w:space="0" w:color="auto"/>
            <w:bottom w:val="none" w:sz="0" w:space="0" w:color="auto"/>
            <w:right w:val="none" w:sz="0" w:space="0" w:color="auto"/>
          </w:divBdr>
        </w:div>
        <w:div w:id="1449083286">
          <w:marLeft w:val="480"/>
          <w:marRight w:val="0"/>
          <w:marTop w:val="0"/>
          <w:marBottom w:val="0"/>
          <w:divBdr>
            <w:top w:val="none" w:sz="0" w:space="0" w:color="auto"/>
            <w:left w:val="none" w:sz="0" w:space="0" w:color="auto"/>
            <w:bottom w:val="none" w:sz="0" w:space="0" w:color="auto"/>
            <w:right w:val="none" w:sz="0" w:space="0" w:color="auto"/>
          </w:divBdr>
        </w:div>
        <w:div w:id="571351500">
          <w:marLeft w:val="480"/>
          <w:marRight w:val="0"/>
          <w:marTop w:val="0"/>
          <w:marBottom w:val="0"/>
          <w:divBdr>
            <w:top w:val="none" w:sz="0" w:space="0" w:color="auto"/>
            <w:left w:val="none" w:sz="0" w:space="0" w:color="auto"/>
            <w:bottom w:val="none" w:sz="0" w:space="0" w:color="auto"/>
            <w:right w:val="none" w:sz="0" w:space="0" w:color="auto"/>
          </w:divBdr>
        </w:div>
        <w:div w:id="324166176">
          <w:marLeft w:val="480"/>
          <w:marRight w:val="0"/>
          <w:marTop w:val="0"/>
          <w:marBottom w:val="0"/>
          <w:divBdr>
            <w:top w:val="none" w:sz="0" w:space="0" w:color="auto"/>
            <w:left w:val="none" w:sz="0" w:space="0" w:color="auto"/>
            <w:bottom w:val="none" w:sz="0" w:space="0" w:color="auto"/>
            <w:right w:val="none" w:sz="0" w:space="0" w:color="auto"/>
          </w:divBdr>
        </w:div>
        <w:div w:id="336229451">
          <w:marLeft w:val="480"/>
          <w:marRight w:val="0"/>
          <w:marTop w:val="0"/>
          <w:marBottom w:val="0"/>
          <w:divBdr>
            <w:top w:val="none" w:sz="0" w:space="0" w:color="auto"/>
            <w:left w:val="none" w:sz="0" w:space="0" w:color="auto"/>
            <w:bottom w:val="none" w:sz="0" w:space="0" w:color="auto"/>
            <w:right w:val="none" w:sz="0" w:space="0" w:color="auto"/>
          </w:divBdr>
        </w:div>
        <w:div w:id="344480507">
          <w:marLeft w:val="480"/>
          <w:marRight w:val="0"/>
          <w:marTop w:val="0"/>
          <w:marBottom w:val="0"/>
          <w:divBdr>
            <w:top w:val="none" w:sz="0" w:space="0" w:color="auto"/>
            <w:left w:val="none" w:sz="0" w:space="0" w:color="auto"/>
            <w:bottom w:val="none" w:sz="0" w:space="0" w:color="auto"/>
            <w:right w:val="none" w:sz="0" w:space="0" w:color="auto"/>
          </w:divBdr>
        </w:div>
        <w:div w:id="1682468314">
          <w:marLeft w:val="480"/>
          <w:marRight w:val="0"/>
          <w:marTop w:val="0"/>
          <w:marBottom w:val="0"/>
          <w:divBdr>
            <w:top w:val="none" w:sz="0" w:space="0" w:color="auto"/>
            <w:left w:val="none" w:sz="0" w:space="0" w:color="auto"/>
            <w:bottom w:val="none" w:sz="0" w:space="0" w:color="auto"/>
            <w:right w:val="none" w:sz="0" w:space="0" w:color="auto"/>
          </w:divBdr>
        </w:div>
        <w:div w:id="1782071278">
          <w:marLeft w:val="480"/>
          <w:marRight w:val="0"/>
          <w:marTop w:val="0"/>
          <w:marBottom w:val="0"/>
          <w:divBdr>
            <w:top w:val="none" w:sz="0" w:space="0" w:color="auto"/>
            <w:left w:val="none" w:sz="0" w:space="0" w:color="auto"/>
            <w:bottom w:val="none" w:sz="0" w:space="0" w:color="auto"/>
            <w:right w:val="none" w:sz="0" w:space="0" w:color="auto"/>
          </w:divBdr>
        </w:div>
        <w:div w:id="585384617">
          <w:marLeft w:val="480"/>
          <w:marRight w:val="0"/>
          <w:marTop w:val="0"/>
          <w:marBottom w:val="0"/>
          <w:divBdr>
            <w:top w:val="none" w:sz="0" w:space="0" w:color="auto"/>
            <w:left w:val="none" w:sz="0" w:space="0" w:color="auto"/>
            <w:bottom w:val="none" w:sz="0" w:space="0" w:color="auto"/>
            <w:right w:val="none" w:sz="0" w:space="0" w:color="auto"/>
          </w:divBdr>
        </w:div>
        <w:div w:id="1675254838">
          <w:marLeft w:val="480"/>
          <w:marRight w:val="0"/>
          <w:marTop w:val="0"/>
          <w:marBottom w:val="0"/>
          <w:divBdr>
            <w:top w:val="none" w:sz="0" w:space="0" w:color="auto"/>
            <w:left w:val="none" w:sz="0" w:space="0" w:color="auto"/>
            <w:bottom w:val="none" w:sz="0" w:space="0" w:color="auto"/>
            <w:right w:val="none" w:sz="0" w:space="0" w:color="auto"/>
          </w:divBdr>
        </w:div>
        <w:div w:id="427776504">
          <w:marLeft w:val="480"/>
          <w:marRight w:val="0"/>
          <w:marTop w:val="0"/>
          <w:marBottom w:val="0"/>
          <w:divBdr>
            <w:top w:val="none" w:sz="0" w:space="0" w:color="auto"/>
            <w:left w:val="none" w:sz="0" w:space="0" w:color="auto"/>
            <w:bottom w:val="none" w:sz="0" w:space="0" w:color="auto"/>
            <w:right w:val="none" w:sz="0" w:space="0" w:color="auto"/>
          </w:divBdr>
        </w:div>
        <w:div w:id="397292073">
          <w:marLeft w:val="480"/>
          <w:marRight w:val="0"/>
          <w:marTop w:val="0"/>
          <w:marBottom w:val="0"/>
          <w:divBdr>
            <w:top w:val="none" w:sz="0" w:space="0" w:color="auto"/>
            <w:left w:val="none" w:sz="0" w:space="0" w:color="auto"/>
            <w:bottom w:val="none" w:sz="0" w:space="0" w:color="auto"/>
            <w:right w:val="none" w:sz="0" w:space="0" w:color="auto"/>
          </w:divBdr>
        </w:div>
        <w:div w:id="1938829377">
          <w:marLeft w:val="480"/>
          <w:marRight w:val="0"/>
          <w:marTop w:val="0"/>
          <w:marBottom w:val="0"/>
          <w:divBdr>
            <w:top w:val="none" w:sz="0" w:space="0" w:color="auto"/>
            <w:left w:val="none" w:sz="0" w:space="0" w:color="auto"/>
            <w:bottom w:val="none" w:sz="0" w:space="0" w:color="auto"/>
            <w:right w:val="none" w:sz="0" w:space="0" w:color="auto"/>
          </w:divBdr>
        </w:div>
        <w:div w:id="1047145663">
          <w:marLeft w:val="480"/>
          <w:marRight w:val="0"/>
          <w:marTop w:val="0"/>
          <w:marBottom w:val="0"/>
          <w:divBdr>
            <w:top w:val="none" w:sz="0" w:space="0" w:color="auto"/>
            <w:left w:val="none" w:sz="0" w:space="0" w:color="auto"/>
            <w:bottom w:val="none" w:sz="0" w:space="0" w:color="auto"/>
            <w:right w:val="none" w:sz="0" w:space="0" w:color="auto"/>
          </w:divBdr>
        </w:div>
        <w:div w:id="605386735">
          <w:marLeft w:val="480"/>
          <w:marRight w:val="0"/>
          <w:marTop w:val="0"/>
          <w:marBottom w:val="0"/>
          <w:divBdr>
            <w:top w:val="none" w:sz="0" w:space="0" w:color="auto"/>
            <w:left w:val="none" w:sz="0" w:space="0" w:color="auto"/>
            <w:bottom w:val="none" w:sz="0" w:space="0" w:color="auto"/>
            <w:right w:val="none" w:sz="0" w:space="0" w:color="auto"/>
          </w:divBdr>
        </w:div>
        <w:div w:id="638534164">
          <w:marLeft w:val="480"/>
          <w:marRight w:val="0"/>
          <w:marTop w:val="0"/>
          <w:marBottom w:val="0"/>
          <w:divBdr>
            <w:top w:val="none" w:sz="0" w:space="0" w:color="auto"/>
            <w:left w:val="none" w:sz="0" w:space="0" w:color="auto"/>
            <w:bottom w:val="none" w:sz="0" w:space="0" w:color="auto"/>
            <w:right w:val="none" w:sz="0" w:space="0" w:color="auto"/>
          </w:divBdr>
        </w:div>
        <w:div w:id="627471080">
          <w:marLeft w:val="480"/>
          <w:marRight w:val="0"/>
          <w:marTop w:val="0"/>
          <w:marBottom w:val="0"/>
          <w:divBdr>
            <w:top w:val="none" w:sz="0" w:space="0" w:color="auto"/>
            <w:left w:val="none" w:sz="0" w:space="0" w:color="auto"/>
            <w:bottom w:val="none" w:sz="0" w:space="0" w:color="auto"/>
            <w:right w:val="none" w:sz="0" w:space="0" w:color="auto"/>
          </w:divBdr>
        </w:div>
        <w:div w:id="1789885633">
          <w:marLeft w:val="480"/>
          <w:marRight w:val="0"/>
          <w:marTop w:val="0"/>
          <w:marBottom w:val="0"/>
          <w:divBdr>
            <w:top w:val="none" w:sz="0" w:space="0" w:color="auto"/>
            <w:left w:val="none" w:sz="0" w:space="0" w:color="auto"/>
            <w:bottom w:val="none" w:sz="0" w:space="0" w:color="auto"/>
            <w:right w:val="none" w:sz="0" w:space="0" w:color="auto"/>
          </w:divBdr>
        </w:div>
        <w:div w:id="627198257">
          <w:marLeft w:val="480"/>
          <w:marRight w:val="0"/>
          <w:marTop w:val="0"/>
          <w:marBottom w:val="0"/>
          <w:divBdr>
            <w:top w:val="none" w:sz="0" w:space="0" w:color="auto"/>
            <w:left w:val="none" w:sz="0" w:space="0" w:color="auto"/>
            <w:bottom w:val="none" w:sz="0" w:space="0" w:color="auto"/>
            <w:right w:val="none" w:sz="0" w:space="0" w:color="auto"/>
          </w:divBdr>
        </w:div>
      </w:divsChild>
    </w:div>
    <w:div w:id="1745175811">
      <w:bodyDiv w:val="1"/>
      <w:marLeft w:val="0"/>
      <w:marRight w:val="0"/>
      <w:marTop w:val="0"/>
      <w:marBottom w:val="0"/>
      <w:divBdr>
        <w:top w:val="none" w:sz="0" w:space="0" w:color="auto"/>
        <w:left w:val="none" w:sz="0" w:space="0" w:color="auto"/>
        <w:bottom w:val="none" w:sz="0" w:space="0" w:color="auto"/>
        <w:right w:val="none" w:sz="0" w:space="0" w:color="auto"/>
      </w:divBdr>
    </w:div>
    <w:div w:id="1745449347">
      <w:bodyDiv w:val="1"/>
      <w:marLeft w:val="0"/>
      <w:marRight w:val="0"/>
      <w:marTop w:val="0"/>
      <w:marBottom w:val="0"/>
      <w:divBdr>
        <w:top w:val="none" w:sz="0" w:space="0" w:color="auto"/>
        <w:left w:val="none" w:sz="0" w:space="0" w:color="auto"/>
        <w:bottom w:val="none" w:sz="0" w:space="0" w:color="auto"/>
        <w:right w:val="none" w:sz="0" w:space="0" w:color="auto"/>
      </w:divBdr>
    </w:div>
    <w:div w:id="1745488816">
      <w:bodyDiv w:val="1"/>
      <w:marLeft w:val="0"/>
      <w:marRight w:val="0"/>
      <w:marTop w:val="0"/>
      <w:marBottom w:val="0"/>
      <w:divBdr>
        <w:top w:val="none" w:sz="0" w:space="0" w:color="auto"/>
        <w:left w:val="none" w:sz="0" w:space="0" w:color="auto"/>
        <w:bottom w:val="none" w:sz="0" w:space="0" w:color="auto"/>
        <w:right w:val="none" w:sz="0" w:space="0" w:color="auto"/>
      </w:divBdr>
    </w:div>
    <w:div w:id="1745639278">
      <w:bodyDiv w:val="1"/>
      <w:marLeft w:val="0"/>
      <w:marRight w:val="0"/>
      <w:marTop w:val="0"/>
      <w:marBottom w:val="0"/>
      <w:divBdr>
        <w:top w:val="none" w:sz="0" w:space="0" w:color="auto"/>
        <w:left w:val="none" w:sz="0" w:space="0" w:color="auto"/>
        <w:bottom w:val="none" w:sz="0" w:space="0" w:color="auto"/>
        <w:right w:val="none" w:sz="0" w:space="0" w:color="auto"/>
      </w:divBdr>
    </w:div>
    <w:div w:id="1746757123">
      <w:bodyDiv w:val="1"/>
      <w:marLeft w:val="0"/>
      <w:marRight w:val="0"/>
      <w:marTop w:val="0"/>
      <w:marBottom w:val="0"/>
      <w:divBdr>
        <w:top w:val="none" w:sz="0" w:space="0" w:color="auto"/>
        <w:left w:val="none" w:sz="0" w:space="0" w:color="auto"/>
        <w:bottom w:val="none" w:sz="0" w:space="0" w:color="auto"/>
        <w:right w:val="none" w:sz="0" w:space="0" w:color="auto"/>
      </w:divBdr>
    </w:div>
    <w:div w:id="1747219758">
      <w:bodyDiv w:val="1"/>
      <w:marLeft w:val="0"/>
      <w:marRight w:val="0"/>
      <w:marTop w:val="0"/>
      <w:marBottom w:val="0"/>
      <w:divBdr>
        <w:top w:val="none" w:sz="0" w:space="0" w:color="auto"/>
        <w:left w:val="none" w:sz="0" w:space="0" w:color="auto"/>
        <w:bottom w:val="none" w:sz="0" w:space="0" w:color="auto"/>
        <w:right w:val="none" w:sz="0" w:space="0" w:color="auto"/>
      </w:divBdr>
      <w:divsChild>
        <w:div w:id="1252934873">
          <w:marLeft w:val="480"/>
          <w:marRight w:val="0"/>
          <w:marTop w:val="0"/>
          <w:marBottom w:val="0"/>
          <w:divBdr>
            <w:top w:val="none" w:sz="0" w:space="0" w:color="auto"/>
            <w:left w:val="none" w:sz="0" w:space="0" w:color="auto"/>
            <w:bottom w:val="none" w:sz="0" w:space="0" w:color="auto"/>
            <w:right w:val="none" w:sz="0" w:space="0" w:color="auto"/>
          </w:divBdr>
        </w:div>
        <w:div w:id="1481968618">
          <w:marLeft w:val="480"/>
          <w:marRight w:val="0"/>
          <w:marTop w:val="0"/>
          <w:marBottom w:val="0"/>
          <w:divBdr>
            <w:top w:val="none" w:sz="0" w:space="0" w:color="auto"/>
            <w:left w:val="none" w:sz="0" w:space="0" w:color="auto"/>
            <w:bottom w:val="none" w:sz="0" w:space="0" w:color="auto"/>
            <w:right w:val="none" w:sz="0" w:space="0" w:color="auto"/>
          </w:divBdr>
        </w:div>
        <w:div w:id="162823939">
          <w:marLeft w:val="480"/>
          <w:marRight w:val="0"/>
          <w:marTop w:val="0"/>
          <w:marBottom w:val="0"/>
          <w:divBdr>
            <w:top w:val="none" w:sz="0" w:space="0" w:color="auto"/>
            <w:left w:val="none" w:sz="0" w:space="0" w:color="auto"/>
            <w:bottom w:val="none" w:sz="0" w:space="0" w:color="auto"/>
            <w:right w:val="none" w:sz="0" w:space="0" w:color="auto"/>
          </w:divBdr>
        </w:div>
        <w:div w:id="870457700">
          <w:marLeft w:val="480"/>
          <w:marRight w:val="0"/>
          <w:marTop w:val="0"/>
          <w:marBottom w:val="0"/>
          <w:divBdr>
            <w:top w:val="none" w:sz="0" w:space="0" w:color="auto"/>
            <w:left w:val="none" w:sz="0" w:space="0" w:color="auto"/>
            <w:bottom w:val="none" w:sz="0" w:space="0" w:color="auto"/>
            <w:right w:val="none" w:sz="0" w:space="0" w:color="auto"/>
          </w:divBdr>
        </w:div>
        <w:div w:id="402603566">
          <w:marLeft w:val="480"/>
          <w:marRight w:val="0"/>
          <w:marTop w:val="0"/>
          <w:marBottom w:val="0"/>
          <w:divBdr>
            <w:top w:val="none" w:sz="0" w:space="0" w:color="auto"/>
            <w:left w:val="none" w:sz="0" w:space="0" w:color="auto"/>
            <w:bottom w:val="none" w:sz="0" w:space="0" w:color="auto"/>
            <w:right w:val="none" w:sz="0" w:space="0" w:color="auto"/>
          </w:divBdr>
        </w:div>
        <w:div w:id="2037655619">
          <w:marLeft w:val="480"/>
          <w:marRight w:val="0"/>
          <w:marTop w:val="0"/>
          <w:marBottom w:val="0"/>
          <w:divBdr>
            <w:top w:val="none" w:sz="0" w:space="0" w:color="auto"/>
            <w:left w:val="none" w:sz="0" w:space="0" w:color="auto"/>
            <w:bottom w:val="none" w:sz="0" w:space="0" w:color="auto"/>
            <w:right w:val="none" w:sz="0" w:space="0" w:color="auto"/>
          </w:divBdr>
        </w:div>
        <w:div w:id="546842409">
          <w:marLeft w:val="480"/>
          <w:marRight w:val="0"/>
          <w:marTop w:val="0"/>
          <w:marBottom w:val="0"/>
          <w:divBdr>
            <w:top w:val="none" w:sz="0" w:space="0" w:color="auto"/>
            <w:left w:val="none" w:sz="0" w:space="0" w:color="auto"/>
            <w:bottom w:val="none" w:sz="0" w:space="0" w:color="auto"/>
            <w:right w:val="none" w:sz="0" w:space="0" w:color="auto"/>
          </w:divBdr>
        </w:div>
        <w:div w:id="1674340264">
          <w:marLeft w:val="480"/>
          <w:marRight w:val="0"/>
          <w:marTop w:val="0"/>
          <w:marBottom w:val="0"/>
          <w:divBdr>
            <w:top w:val="none" w:sz="0" w:space="0" w:color="auto"/>
            <w:left w:val="none" w:sz="0" w:space="0" w:color="auto"/>
            <w:bottom w:val="none" w:sz="0" w:space="0" w:color="auto"/>
            <w:right w:val="none" w:sz="0" w:space="0" w:color="auto"/>
          </w:divBdr>
        </w:div>
        <w:div w:id="1112825482">
          <w:marLeft w:val="480"/>
          <w:marRight w:val="0"/>
          <w:marTop w:val="0"/>
          <w:marBottom w:val="0"/>
          <w:divBdr>
            <w:top w:val="none" w:sz="0" w:space="0" w:color="auto"/>
            <w:left w:val="none" w:sz="0" w:space="0" w:color="auto"/>
            <w:bottom w:val="none" w:sz="0" w:space="0" w:color="auto"/>
            <w:right w:val="none" w:sz="0" w:space="0" w:color="auto"/>
          </w:divBdr>
        </w:div>
        <w:div w:id="1710760411">
          <w:marLeft w:val="480"/>
          <w:marRight w:val="0"/>
          <w:marTop w:val="0"/>
          <w:marBottom w:val="0"/>
          <w:divBdr>
            <w:top w:val="none" w:sz="0" w:space="0" w:color="auto"/>
            <w:left w:val="none" w:sz="0" w:space="0" w:color="auto"/>
            <w:bottom w:val="none" w:sz="0" w:space="0" w:color="auto"/>
            <w:right w:val="none" w:sz="0" w:space="0" w:color="auto"/>
          </w:divBdr>
        </w:div>
        <w:div w:id="1784182260">
          <w:marLeft w:val="480"/>
          <w:marRight w:val="0"/>
          <w:marTop w:val="0"/>
          <w:marBottom w:val="0"/>
          <w:divBdr>
            <w:top w:val="none" w:sz="0" w:space="0" w:color="auto"/>
            <w:left w:val="none" w:sz="0" w:space="0" w:color="auto"/>
            <w:bottom w:val="none" w:sz="0" w:space="0" w:color="auto"/>
            <w:right w:val="none" w:sz="0" w:space="0" w:color="auto"/>
          </w:divBdr>
        </w:div>
        <w:div w:id="1254389333">
          <w:marLeft w:val="480"/>
          <w:marRight w:val="0"/>
          <w:marTop w:val="0"/>
          <w:marBottom w:val="0"/>
          <w:divBdr>
            <w:top w:val="none" w:sz="0" w:space="0" w:color="auto"/>
            <w:left w:val="none" w:sz="0" w:space="0" w:color="auto"/>
            <w:bottom w:val="none" w:sz="0" w:space="0" w:color="auto"/>
            <w:right w:val="none" w:sz="0" w:space="0" w:color="auto"/>
          </w:divBdr>
        </w:div>
        <w:div w:id="1066880077">
          <w:marLeft w:val="480"/>
          <w:marRight w:val="0"/>
          <w:marTop w:val="0"/>
          <w:marBottom w:val="0"/>
          <w:divBdr>
            <w:top w:val="none" w:sz="0" w:space="0" w:color="auto"/>
            <w:left w:val="none" w:sz="0" w:space="0" w:color="auto"/>
            <w:bottom w:val="none" w:sz="0" w:space="0" w:color="auto"/>
            <w:right w:val="none" w:sz="0" w:space="0" w:color="auto"/>
          </w:divBdr>
        </w:div>
        <w:div w:id="1450664529">
          <w:marLeft w:val="480"/>
          <w:marRight w:val="0"/>
          <w:marTop w:val="0"/>
          <w:marBottom w:val="0"/>
          <w:divBdr>
            <w:top w:val="none" w:sz="0" w:space="0" w:color="auto"/>
            <w:left w:val="none" w:sz="0" w:space="0" w:color="auto"/>
            <w:bottom w:val="none" w:sz="0" w:space="0" w:color="auto"/>
            <w:right w:val="none" w:sz="0" w:space="0" w:color="auto"/>
          </w:divBdr>
        </w:div>
      </w:divsChild>
    </w:div>
    <w:div w:id="1747259856">
      <w:bodyDiv w:val="1"/>
      <w:marLeft w:val="0"/>
      <w:marRight w:val="0"/>
      <w:marTop w:val="0"/>
      <w:marBottom w:val="0"/>
      <w:divBdr>
        <w:top w:val="none" w:sz="0" w:space="0" w:color="auto"/>
        <w:left w:val="none" w:sz="0" w:space="0" w:color="auto"/>
        <w:bottom w:val="none" w:sz="0" w:space="0" w:color="auto"/>
        <w:right w:val="none" w:sz="0" w:space="0" w:color="auto"/>
      </w:divBdr>
    </w:div>
    <w:div w:id="1747607001">
      <w:bodyDiv w:val="1"/>
      <w:marLeft w:val="0"/>
      <w:marRight w:val="0"/>
      <w:marTop w:val="0"/>
      <w:marBottom w:val="0"/>
      <w:divBdr>
        <w:top w:val="none" w:sz="0" w:space="0" w:color="auto"/>
        <w:left w:val="none" w:sz="0" w:space="0" w:color="auto"/>
        <w:bottom w:val="none" w:sz="0" w:space="0" w:color="auto"/>
        <w:right w:val="none" w:sz="0" w:space="0" w:color="auto"/>
      </w:divBdr>
    </w:div>
    <w:div w:id="1747920535">
      <w:bodyDiv w:val="1"/>
      <w:marLeft w:val="0"/>
      <w:marRight w:val="0"/>
      <w:marTop w:val="0"/>
      <w:marBottom w:val="0"/>
      <w:divBdr>
        <w:top w:val="none" w:sz="0" w:space="0" w:color="auto"/>
        <w:left w:val="none" w:sz="0" w:space="0" w:color="auto"/>
        <w:bottom w:val="none" w:sz="0" w:space="0" w:color="auto"/>
        <w:right w:val="none" w:sz="0" w:space="0" w:color="auto"/>
      </w:divBdr>
    </w:div>
    <w:div w:id="1748069682">
      <w:bodyDiv w:val="1"/>
      <w:marLeft w:val="0"/>
      <w:marRight w:val="0"/>
      <w:marTop w:val="0"/>
      <w:marBottom w:val="0"/>
      <w:divBdr>
        <w:top w:val="none" w:sz="0" w:space="0" w:color="auto"/>
        <w:left w:val="none" w:sz="0" w:space="0" w:color="auto"/>
        <w:bottom w:val="none" w:sz="0" w:space="0" w:color="auto"/>
        <w:right w:val="none" w:sz="0" w:space="0" w:color="auto"/>
      </w:divBdr>
    </w:div>
    <w:div w:id="1748306272">
      <w:bodyDiv w:val="1"/>
      <w:marLeft w:val="0"/>
      <w:marRight w:val="0"/>
      <w:marTop w:val="0"/>
      <w:marBottom w:val="0"/>
      <w:divBdr>
        <w:top w:val="none" w:sz="0" w:space="0" w:color="auto"/>
        <w:left w:val="none" w:sz="0" w:space="0" w:color="auto"/>
        <w:bottom w:val="none" w:sz="0" w:space="0" w:color="auto"/>
        <w:right w:val="none" w:sz="0" w:space="0" w:color="auto"/>
      </w:divBdr>
    </w:div>
    <w:div w:id="1749032024">
      <w:bodyDiv w:val="1"/>
      <w:marLeft w:val="0"/>
      <w:marRight w:val="0"/>
      <w:marTop w:val="0"/>
      <w:marBottom w:val="0"/>
      <w:divBdr>
        <w:top w:val="none" w:sz="0" w:space="0" w:color="auto"/>
        <w:left w:val="none" w:sz="0" w:space="0" w:color="auto"/>
        <w:bottom w:val="none" w:sz="0" w:space="0" w:color="auto"/>
        <w:right w:val="none" w:sz="0" w:space="0" w:color="auto"/>
      </w:divBdr>
    </w:div>
    <w:div w:id="1750224372">
      <w:bodyDiv w:val="1"/>
      <w:marLeft w:val="0"/>
      <w:marRight w:val="0"/>
      <w:marTop w:val="0"/>
      <w:marBottom w:val="0"/>
      <w:divBdr>
        <w:top w:val="none" w:sz="0" w:space="0" w:color="auto"/>
        <w:left w:val="none" w:sz="0" w:space="0" w:color="auto"/>
        <w:bottom w:val="none" w:sz="0" w:space="0" w:color="auto"/>
        <w:right w:val="none" w:sz="0" w:space="0" w:color="auto"/>
      </w:divBdr>
    </w:div>
    <w:div w:id="1750613395">
      <w:bodyDiv w:val="1"/>
      <w:marLeft w:val="0"/>
      <w:marRight w:val="0"/>
      <w:marTop w:val="0"/>
      <w:marBottom w:val="0"/>
      <w:divBdr>
        <w:top w:val="none" w:sz="0" w:space="0" w:color="auto"/>
        <w:left w:val="none" w:sz="0" w:space="0" w:color="auto"/>
        <w:bottom w:val="none" w:sz="0" w:space="0" w:color="auto"/>
        <w:right w:val="none" w:sz="0" w:space="0" w:color="auto"/>
      </w:divBdr>
    </w:div>
    <w:div w:id="1750734663">
      <w:bodyDiv w:val="1"/>
      <w:marLeft w:val="0"/>
      <w:marRight w:val="0"/>
      <w:marTop w:val="0"/>
      <w:marBottom w:val="0"/>
      <w:divBdr>
        <w:top w:val="none" w:sz="0" w:space="0" w:color="auto"/>
        <w:left w:val="none" w:sz="0" w:space="0" w:color="auto"/>
        <w:bottom w:val="none" w:sz="0" w:space="0" w:color="auto"/>
        <w:right w:val="none" w:sz="0" w:space="0" w:color="auto"/>
      </w:divBdr>
    </w:div>
    <w:div w:id="1751342192">
      <w:bodyDiv w:val="1"/>
      <w:marLeft w:val="0"/>
      <w:marRight w:val="0"/>
      <w:marTop w:val="0"/>
      <w:marBottom w:val="0"/>
      <w:divBdr>
        <w:top w:val="none" w:sz="0" w:space="0" w:color="auto"/>
        <w:left w:val="none" w:sz="0" w:space="0" w:color="auto"/>
        <w:bottom w:val="none" w:sz="0" w:space="0" w:color="auto"/>
        <w:right w:val="none" w:sz="0" w:space="0" w:color="auto"/>
      </w:divBdr>
    </w:div>
    <w:div w:id="1751462141">
      <w:bodyDiv w:val="1"/>
      <w:marLeft w:val="0"/>
      <w:marRight w:val="0"/>
      <w:marTop w:val="0"/>
      <w:marBottom w:val="0"/>
      <w:divBdr>
        <w:top w:val="none" w:sz="0" w:space="0" w:color="auto"/>
        <w:left w:val="none" w:sz="0" w:space="0" w:color="auto"/>
        <w:bottom w:val="none" w:sz="0" w:space="0" w:color="auto"/>
        <w:right w:val="none" w:sz="0" w:space="0" w:color="auto"/>
      </w:divBdr>
      <w:divsChild>
        <w:div w:id="2120833157">
          <w:marLeft w:val="480"/>
          <w:marRight w:val="0"/>
          <w:marTop w:val="0"/>
          <w:marBottom w:val="0"/>
          <w:divBdr>
            <w:top w:val="none" w:sz="0" w:space="0" w:color="auto"/>
            <w:left w:val="none" w:sz="0" w:space="0" w:color="auto"/>
            <w:bottom w:val="none" w:sz="0" w:space="0" w:color="auto"/>
            <w:right w:val="none" w:sz="0" w:space="0" w:color="auto"/>
          </w:divBdr>
        </w:div>
        <w:div w:id="2013675100">
          <w:marLeft w:val="480"/>
          <w:marRight w:val="0"/>
          <w:marTop w:val="0"/>
          <w:marBottom w:val="0"/>
          <w:divBdr>
            <w:top w:val="none" w:sz="0" w:space="0" w:color="auto"/>
            <w:left w:val="none" w:sz="0" w:space="0" w:color="auto"/>
            <w:bottom w:val="none" w:sz="0" w:space="0" w:color="auto"/>
            <w:right w:val="none" w:sz="0" w:space="0" w:color="auto"/>
          </w:divBdr>
        </w:div>
        <w:div w:id="1801219627">
          <w:marLeft w:val="480"/>
          <w:marRight w:val="0"/>
          <w:marTop w:val="0"/>
          <w:marBottom w:val="0"/>
          <w:divBdr>
            <w:top w:val="none" w:sz="0" w:space="0" w:color="auto"/>
            <w:left w:val="none" w:sz="0" w:space="0" w:color="auto"/>
            <w:bottom w:val="none" w:sz="0" w:space="0" w:color="auto"/>
            <w:right w:val="none" w:sz="0" w:space="0" w:color="auto"/>
          </w:divBdr>
        </w:div>
        <w:div w:id="2122141246">
          <w:marLeft w:val="480"/>
          <w:marRight w:val="0"/>
          <w:marTop w:val="0"/>
          <w:marBottom w:val="0"/>
          <w:divBdr>
            <w:top w:val="none" w:sz="0" w:space="0" w:color="auto"/>
            <w:left w:val="none" w:sz="0" w:space="0" w:color="auto"/>
            <w:bottom w:val="none" w:sz="0" w:space="0" w:color="auto"/>
            <w:right w:val="none" w:sz="0" w:space="0" w:color="auto"/>
          </w:divBdr>
        </w:div>
        <w:div w:id="1266185435">
          <w:marLeft w:val="480"/>
          <w:marRight w:val="0"/>
          <w:marTop w:val="0"/>
          <w:marBottom w:val="0"/>
          <w:divBdr>
            <w:top w:val="none" w:sz="0" w:space="0" w:color="auto"/>
            <w:left w:val="none" w:sz="0" w:space="0" w:color="auto"/>
            <w:bottom w:val="none" w:sz="0" w:space="0" w:color="auto"/>
            <w:right w:val="none" w:sz="0" w:space="0" w:color="auto"/>
          </w:divBdr>
        </w:div>
        <w:div w:id="686446639">
          <w:marLeft w:val="480"/>
          <w:marRight w:val="0"/>
          <w:marTop w:val="0"/>
          <w:marBottom w:val="0"/>
          <w:divBdr>
            <w:top w:val="none" w:sz="0" w:space="0" w:color="auto"/>
            <w:left w:val="none" w:sz="0" w:space="0" w:color="auto"/>
            <w:bottom w:val="none" w:sz="0" w:space="0" w:color="auto"/>
            <w:right w:val="none" w:sz="0" w:space="0" w:color="auto"/>
          </w:divBdr>
        </w:div>
        <w:div w:id="566502674">
          <w:marLeft w:val="480"/>
          <w:marRight w:val="0"/>
          <w:marTop w:val="0"/>
          <w:marBottom w:val="0"/>
          <w:divBdr>
            <w:top w:val="none" w:sz="0" w:space="0" w:color="auto"/>
            <w:left w:val="none" w:sz="0" w:space="0" w:color="auto"/>
            <w:bottom w:val="none" w:sz="0" w:space="0" w:color="auto"/>
            <w:right w:val="none" w:sz="0" w:space="0" w:color="auto"/>
          </w:divBdr>
        </w:div>
        <w:div w:id="598878674">
          <w:marLeft w:val="480"/>
          <w:marRight w:val="0"/>
          <w:marTop w:val="0"/>
          <w:marBottom w:val="0"/>
          <w:divBdr>
            <w:top w:val="none" w:sz="0" w:space="0" w:color="auto"/>
            <w:left w:val="none" w:sz="0" w:space="0" w:color="auto"/>
            <w:bottom w:val="none" w:sz="0" w:space="0" w:color="auto"/>
            <w:right w:val="none" w:sz="0" w:space="0" w:color="auto"/>
          </w:divBdr>
        </w:div>
        <w:div w:id="49302862">
          <w:marLeft w:val="480"/>
          <w:marRight w:val="0"/>
          <w:marTop w:val="0"/>
          <w:marBottom w:val="0"/>
          <w:divBdr>
            <w:top w:val="none" w:sz="0" w:space="0" w:color="auto"/>
            <w:left w:val="none" w:sz="0" w:space="0" w:color="auto"/>
            <w:bottom w:val="none" w:sz="0" w:space="0" w:color="auto"/>
            <w:right w:val="none" w:sz="0" w:space="0" w:color="auto"/>
          </w:divBdr>
        </w:div>
        <w:div w:id="1028021688">
          <w:marLeft w:val="480"/>
          <w:marRight w:val="0"/>
          <w:marTop w:val="0"/>
          <w:marBottom w:val="0"/>
          <w:divBdr>
            <w:top w:val="none" w:sz="0" w:space="0" w:color="auto"/>
            <w:left w:val="none" w:sz="0" w:space="0" w:color="auto"/>
            <w:bottom w:val="none" w:sz="0" w:space="0" w:color="auto"/>
            <w:right w:val="none" w:sz="0" w:space="0" w:color="auto"/>
          </w:divBdr>
        </w:div>
        <w:div w:id="2055618374">
          <w:marLeft w:val="480"/>
          <w:marRight w:val="0"/>
          <w:marTop w:val="0"/>
          <w:marBottom w:val="0"/>
          <w:divBdr>
            <w:top w:val="none" w:sz="0" w:space="0" w:color="auto"/>
            <w:left w:val="none" w:sz="0" w:space="0" w:color="auto"/>
            <w:bottom w:val="none" w:sz="0" w:space="0" w:color="auto"/>
            <w:right w:val="none" w:sz="0" w:space="0" w:color="auto"/>
          </w:divBdr>
        </w:div>
        <w:div w:id="2003586257">
          <w:marLeft w:val="480"/>
          <w:marRight w:val="0"/>
          <w:marTop w:val="0"/>
          <w:marBottom w:val="0"/>
          <w:divBdr>
            <w:top w:val="none" w:sz="0" w:space="0" w:color="auto"/>
            <w:left w:val="none" w:sz="0" w:space="0" w:color="auto"/>
            <w:bottom w:val="none" w:sz="0" w:space="0" w:color="auto"/>
            <w:right w:val="none" w:sz="0" w:space="0" w:color="auto"/>
          </w:divBdr>
        </w:div>
        <w:div w:id="2107381631">
          <w:marLeft w:val="480"/>
          <w:marRight w:val="0"/>
          <w:marTop w:val="0"/>
          <w:marBottom w:val="0"/>
          <w:divBdr>
            <w:top w:val="none" w:sz="0" w:space="0" w:color="auto"/>
            <w:left w:val="none" w:sz="0" w:space="0" w:color="auto"/>
            <w:bottom w:val="none" w:sz="0" w:space="0" w:color="auto"/>
            <w:right w:val="none" w:sz="0" w:space="0" w:color="auto"/>
          </w:divBdr>
        </w:div>
        <w:div w:id="1779134323">
          <w:marLeft w:val="480"/>
          <w:marRight w:val="0"/>
          <w:marTop w:val="0"/>
          <w:marBottom w:val="0"/>
          <w:divBdr>
            <w:top w:val="none" w:sz="0" w:space="0" w:color="auto"/>
            <w:left w:val="none" w:sz="0" w:space="0" w:color="auto"/>
            <w:bottom w:val="none" w:sz="0" w:space="0" w:color="auto"/>
            <w:right w:val="none" w:sz="0" w:space="0" w:color="auto"/>
          </w:divBdr>
        </w:div>
        <w:div w:id="1070497251">
          <w:marLeft w:val="480"/>
          <w:marRight w:val="0"/>
          <w:marTop w:val="0"/>
          <w:marBottom w:val="0"/>
          <w:divBdr>
            <w:top w:val="none" w:sz="0" w:space="0" w:color="auto"/>
            <w:left w:val="none" w:sz="0" w:space="0" w:color="auto"/>
            <w:bottom w:val="none" w:sz="0" w:space="0" w:color="auto"/>
            <w:right w:val="none" w:sz="0" w:space="0" w:color="auto"/>
          </w:divBdr>
        </w:div>
        <w:div w:id="418796415">
          <w:marLeft w:val="480"/>
          <w:marRight w:val="0"/>
          <w:marTop w:val="0"/>
          <w:marBottom w:val="0"/>
          <w:divBdr>
            <w:top w:val="none" w:sz="0" w:space="0" w:color="auto"/>
            <w:left w:val="none" w:sz="0" w:space="0" w:color="auto"/>
            <w:bottom w:val="none" w:sz="0" w:space="0" w:color="auto"/>
            <w:right w:val="none" w:sz="0" w:space="0" w:color="auto"/>
          </w:divBdr>
        </w:div>
        <w:div w:id="1546677465">
          <w:marLeft w:val="480"/>
          <w:marRight w:val="0"/>
          <w:marTop w:val="0"/>
          <w:marBottom w:val="0"/>
          <w:divBdr>
            <w:top w:val="none" w:sz="0" w:space="0" w:color="auto"/>
            <w:left w:val="none" w:sz="0" w:space="0" w:color="auto"/>
            <w:bottom w:val="none" w:sz="0" w:space="0" w:color="auto"/>
            <w:right w:val="none" w:sz="0" w:space="0" w:color="auto"/>
          </w:divBdr>
        </w:div>
        <w:div w:id="1860506321">
          <w:marLeft w:val="480"/>
          <w:marRight w:val="0"/>
          <w:marTop w:val="0"/>
          <w:marBottom w:val="0"/>
          <w:divBdr>
            <w:top w:val="none" w:sz="0" w:space="0" w:color="auto"/>
            <w:left w:val="none" w:sz="0" w:space="0" w:color="auto"/>
            <w:bottom w:val="none" w:sz="0" w:space="0" w:color="auto"/>
            <w:right w:val="none" w:sz="0" w:space="0" w:color="auto"/>
          </w:divBdr>
        </w:div>
        <w:div w:id="1599174699">
          <w:marLeft w:val="480"/>
          <w:marRight w:val="0"/>
          <w:marTop w:val="0"/>
          <w:marBottom w:val="0"/>
          <w:divBdr>
            <w:top w:val="none" w:sz="0" w:space="0" w:color="auto"/>
            <w:left w:val="none" w:sz="0" w:space="0" w:color="auto"/>
            <w:bottom w:val="none" w:sz="0" w:space="0" w:color="auto"/>
            <w:right w:val="none" w:sz="0" w:space="0" w:color="auto"/>
          </w:divBdr>
        </w:div>
        <w:div w:id="940795642">
          <w:marLeft w:val="480"/>
          <w:marRight w:val="0"/>
          <w:marTop w:val="0"/>
          <w:marBottom w:val="0"/>
          <w:divBdr>
            <w:top w:val="none" w:sz="0" w:space="0" w:color="auto"/>
            <w:left w:val="none" w:sz="0" w:space="0" w:color="auto"/>
            <w:bottom w:val="none" w:sz="0" w:space="0" w:color="auto"/>
            <w:right w:val="none" w:sz="0" w:space="0" w:color="auto"/>
          </w:divBdr>
        </w:div>
        <w:div w:id="617420228">
          <w:marLeft w:val="480"/>
          <w:marRight w:val="0"/>
          <w:marTop w:val="0"/>
          <w:marBottom w:val="0"/>
          <w:divBdr>
            <w:top w:val="none" w:sz="0" w:space="0" w:color="auto"/>
            <w:left w:val="none" w:sz="0" w:space="0" w:color="auto"/>
            <w:bottom w:val="none" w:sz="0" w:space="0" w:color="auto"/>
            <w:right w:val="none" w:sz="0" w:space="0" w:color="auto"/>
          </w:divBdr>
        </w:div>
        <w:div w:id="2090692023">
          <w:marLeft w:val="480"/>
          <w:marRight w:val="0"/>
          <w:marTop w:val="0"/>
          <w:marBottom w:val="0"/>
          <w:divBdr>
            <w:top w:val="none" w:sz="0" w:space="0" w:color="auto"/>
            <w:left w:val="none" w:sz="0" w:space="0" w:color="auto"/>
            <w:bottom w:val="none" w:sz="0" w:space="0" w:color="auto"/>
            <w:right w:val="none" w:sz="0" w:space="0" w:color="auto"/>
          </w:divBdr>
        </w:div>
        <w:div w:id="598829795">
          <w:marLeft w:val="480"/>
          <w:marRight w:val="0"/>
          <w:marTop w:val="0"/>
          <w:marBottom w:val="0"/>
          <w:divBdr>
            <w:top w:val="none" w:sz="0" w:space="0" w:color="auto"/>
            <w:left w:val="none" w:sz="0" w:space="0" w:color="auto"/>
            <w:bottom w:val="none" w:sz="0" w:space="0" w:color="auto"/>
            <w:right w:val="none" w:sz="0" w:space="0" w:color="auto"/>
          </w:divBdr>
        </w:div>
        <w:div w:id="1012074858">
          <w:marLeft w:val="480"/>
          <w:marRight w:val="0"/>
          <w:marTop w:val="0"/>
          <w:marBottom w:val="0"/>
          <w:divBdr>
            <w:top w:val="none" w:sz="0" w:space="0" w:color="auto"/>
            <w:left w:val="none" w:sz="0" w:space="0" w:color="auto"/>
            <w:bottom w:val="none" w:sz="0" w:space="0" w:color="auto"/>
            <w:right w:val="none" w:sz="0" w:space="0" w:color="auto"/>
          </w:divBdr>
        </w:div>
        <w:div w:id="616640186">
          <w:marLeft w:val="480"/>
          <w:marRight w:val="0"/>
          <w:marTop w:val="0"/>
          <w:marBottom w:val="0"/>
          <w:divBdr>
            <w:top w:val="none" w:sz="0" w:space="0" w:color="auto"/>
            <w:left w:val="none" w:sz="0" w:space="0" w:color="auto"/>
            <w:bottom w:val="none" w:sz="0" w:space="0" w:color="auto"/>
            <w:right w:val="none" w:sz="0" w:space="0" w:color="auto"/>
          </w:divBdr>
        </w:div>
        <w:div w:id="945694002">
          <w:marLeft w:val="480"/>
          <w:marRight w:val="0"/>
          <w:marTop w:val="0"/>
          <w:marBottom w:val="0"/>
          <w:divBdr>
            <w:top w:val="none" w:sz="0" w:space="0" w:color="auto"/>
            <w:left w:val="none" w:sz="0" w:space="0" w:color="auto"/>
            <w:bottom w:val="none" w:sz="0" w:space="0" w:color="auto"/>
            <w:right w:val="none" w:sz="0" w:space="0" w:color="auto"/>
          </w:divBdr>
        </w:div>
        <w:div w:id="2048287844">
          <w:marLeft w:val="480"/>
          <w:marRight w:val="0"/>
          <w:marTop w:val="0"/>
          <w:marBottom w:val="0"/>
          <w:divBdr>
            <w:top w:val="none" w:sz="0" w:space="0" w:color="auto"/>
            <w:left w:val="none" w:sz="0" w:space="0" w:color="auto"/>
            <w:bottom w:val="none" w:sz="0" w:space="0" w:color="auto"/>
            <w:right w:val="none" w:sz="0" w:space="0" w:color="auto"/>
          </w:divBdr>
        </w:div>
      </w:divsChild>
    </w:div>
    <w:div w:id="1751999774">
      <w:bodyDiv w:val="1"/>
      <w:marLeft w:val="0"/>
      <w:marRight w:val="0"/>
      <w:marTop w:val="0"/>
      <w:marBottom w:val="0"/>
      <w:divBdr>
        <w:top w:val="none" w:sz="0" w:space="0" w:color="auto"/>
        <w:left w:val="none" w:sz="0" w:space="0" w:color="auto"/>
        <w:bottom w:val="none" w:sz="0" w:space="0" w:color="auto"/>
        <w:right w:val="none" w:sz="0" w:space="0" w:color="auto"/>
      </w:divBdr>
    </w:div>
    <w:div w:id="1752772941">
      <w:bodyDiv w:val="1"/>
      <w:marLeft w:val="0"/>
      <w:marRight w:val="0"/>
      <w:marTop w:val="0"/>
      <w:marBottom w:val="0"/>
      <w:divBdr>
        <w:top w:val="none" w:sz="0" w:space="0" w:color="auto"/>
        <w:left w:val="none" w:sz="0" w:space="0" w:color="auto"/>
        <w:bottom w:val="none" w:sz="0" w:space="0" w:color="auto"/>
        <w:right w:val="none" w:sz="0" w:space="0" w:color="auto"/>
      </w:divBdr>
    </w:div>
    <w:div w:id="1753120375">
      <w:bodyDiv w:val="1"/>
      <w:marLeft w:val="0"/>
      <w:marRight w:val="0"/>
      <w:marTop w:val="0"/>
      <w:marBottom w:val="0"/>
      <w:divBdr>
        <w:top w:val="none" w:sz="0" w:space="0" w:color="auto"/>
        <w:left w:val="none" w:sz="0" w:space="0" w:color="auto"/>
        <w:bottom w:val="none" w:sz="0" w:space="0" w:color="auto"/>
        <w:right w:val="none" w:sz="0" w:space="0" w:color="auto"/>
      </w:divBdr>
    </w:div>
    <w:div w:id="1753509805">
      <w:bodyDiv w:val="1"/>
      <w:marLeft w:val="0"/>
      <w:marRight w:val="0"/>
      <w:marTop w:val="0"/>
      <w:marBottom w:val="0"/>
      <w:divBdr>
        <w:top w:val="none" w:sz="0" w:space="0" w:color="auto"/>
        <w:left w:val="none" w:sz="0" w:space="0" w:color="auto"/>
        <w:bottom w:val="none" w:sz="0" w:space="0" w:color="auto"/>
        <w:right w:val="none" w:sz="0" w:space="0" w:color="auto"/>
      </w:divBdr>
    </w:div>
    <w:div w:id="1754082182">
      <w:bodyDiv w:val="1"/>
      <w:marLeft w:val="0"/>
      <w:marRight w:val="0"/>
      <w:marTop w:val="0"/>
      <w:marBottom w:val="0"/>
      <w:divBdr>
        <w:top w:val="none" w:sz="0" w:space="0" w:color="auto"/>
        <w:left w:val="none" w:sz="0" w:space="0" w:color="auto"/>
        <w:bottom w:val="none" w:sz="0" w:space="0" w:color="auto"/>
        <w:right w:val="none" w:sz="0" w:space="0" w:color="auto"/>
      </w:divBdr>
    </w:div>
    <w:div w:id="1754471941">
      <w:bodyDiv w:val="1"/>
      <w:marLeft w:val="0"/>
      <w:marRight w:val="0"/>
      <w:marTop w:val="0"/>
      <w:marBottom w:val="0"/>
      <w:divBdr>
        <w:top w:val="none" w:sz="0" w:space="0" w:color="auto"/>
        <w:left w:val="none" w:sz="0" w:space="0" w:color="auto"/>
        <w:bottom w:val="none" w:sz="0" w:space="0" w:color="auto"/>
        <w:right w:val="none" w:sz="0" w:space="0" w:color="auto"/>
      </w:divBdr>
    </w:div>
    <w:div w:id="1756390087">
      <w:bodyDiv w:val="1"/>
      <w:marLeft w:val="0"/>
      <w:marRight w:val="0"/>
      <w:marTop w:val="0"/>
      <w:marBottom w:val="0"/>
      <w:divBdr>
        <w:top w:val="none" w:sz="0" w:space="0" w:color="auto"/>
        <w:left w:val="none" w:sz="0" w:space="0" w:color="auto"/>
        <w:bottom w:val="none" w:sz="0" w:space="0" w:color="auto"/>
        <w:right w:val="none" w:sz="0" w:space="0" w:color="auto"/>
      </w:divBdr>
    </w:div>
    <w:div w:id="1756825097">
      <w:bodyDiv w:val="1"/>
      <w:marLeft w:val="0"/>
      <w:marRight w:val="0"/>
      <w:marTop w:val="0"/>
      <w:marBottom w:val="0"/>
      <w:divBdr>
        <w:top w:val="none" w:sz="0" w:space="0" w:color="auto"/>
        <w:left w:val="none" w:sz="0" w:space="0" w:color="auto"/>
        <w:bottom w:val="none" w:sz="0" w:space="0" w:color="auto"/>
        <w:right w:val="none" w:sz="0" w:space="0" w:color="auto"/>
      </w:divBdr>
    </w:div>
    <w:div w:id="1757358584">
      <w:bodyDiv w:val="1"/>
      <w:marLeft w:val="0"/>
      <w:marRight w:val="0"/>
      <w:marTop w:val="0"/>
      <w:marBottom w:val="0"/>
      <w:divBdr>
        <w:top w:val="none" w:sz="0" w:space="0" w:color="auto"/>
        <w:left w:val="none" w:sz="0" w:space="0" w:color="auto"/>
        <w:bottom w:val="none" w:sz="0" w:space="0" w:color="auto"/>
        <w:right w:val="none" w:sz="0" w:space="0" w:color="auto"/>
      </w:divBdr>
    </w:div>
    <w:div w:id="1758138428">
      <w:bodyDiv w:val="1"/>
      <w:marLeft w:val="0"/>
      <w:marRight w:val="0"/>
      <w:marTop w:val="0"/>
      <w:marBottom w:val="0"/>
      <w:divBdr>
        <w:top w:val="none" w:sz="0" w:space="0" w:color="auto"/>
        <w:left w:val="none" w:sz="0" w:space="0" w:color="auto"/>
        <w:bottom w:val="none" w:sz="0" w:space="0" w:color="auto"/>
        <w:right w:val="none" w:sz="0" w:space="0" w:color="auto"/>
      </w:divBdr>
    </w:div>
    <w:div w:id="1758362684">
      <w:bodyDiv w:val="1"/>
      <w:marLeft w:val="0"/>
      <w:marRight w:val="0"/>
      <w:marTop w:val="0"/>
      <w:marBottom w:val="0"/>
      <w:divBdr>
        <w:top w:val="none" w:sz="0" w:space="0" w:color="auto"/>
        <w:left w:val="none" w:sz="0" w:space="0" w:color="auto"/>
        <w:bottom w:val="none" w:sz="0" w:space="0" w:color="auto"/>
        <w:right w:val="none" w:sz="0" w:space="0" w:color="auto"/>
      </w:divBdr>
    </w:div>
    <w:div w:id="1759209095">
      <w:bodyDiv w:val="1"/>
      <w:marLeft w:val="0"/>
      <w:marRight w:val="0"/>
      <w:marTop w:val="0"/>
      <w:marBottom w:val="0"/>
      <w:divBdr>
        <w:top w:val="none" w:sz="0" w:space="0" w:color="auto"/>
        <w:left w:val="none" w:sz="0" w:space="0" w:color="auto"/>
        <w:bottom w:val="none" w:sz="0" w:space="0" w:color="auto"/>
        <w:right w:val="none" w:sz="0" w:space="0" w:color="auto"/>
      </w:divBdr>
    </w:div>
    <w:div w:id="1759516799">
      <w:bodyDiv w:val="1"/>
      <w:marLeft w:val="0"/>
      <w:marRight w:val="0"/>
      <w:marTop w:val="0"/>
      <w:marBottom w:val="0"/>
      <w:divBdr>
        <w:top w:val="none" w:sz="0" w:space="0" w:color="auto"/>
        <w:left w:val="none" w:sz="0" w:space="0" w:color="auto"/>
        <w:bottom w:val="none" w:sz="0" w:space="0" w:color="auto"/>
        <w:right w:val="none" w:sz="0" w:space="0" w:color="auto"/>
      </w:divBdr>
    </w:div>
    <w:div w:id="1759643071">
      <w:bodyDiv w:val="1"/>
      <w:marLeft w:val="0"/>
      <w:marRight w:val="0"/>
      <w:marTop w:val="0"/>
      <w:marBottom w:val="0"/>
      <w:divBdr>
        <w:top w:val="none" w:sz="0" w:space="0" w:color="auto"/>
        <w:left w:val="none" w:sz="0" w:space="0" w:color="auto"/>
        <w:bottom w:val="none" w:sz="0" w:space="0" w:color="auto"/>
        <w:right w:val="none" w:sz="0" w:space="0" w:color="auto"/>
      </w:divBdr>
    </w:div>
    <w:div w:id="1760129697">
      <w:bodyDiv w:val="1"/>
      <w:marLeft w:val="0"/>
      <w:marRight w:val="0"/>
      <w:marTop w:val="0"/>
      <w:marBottom w:val="0"/>
      <w:divBdr>
        <w:top w:val="none" w:sz="0" w:space="0" w:color="auto"/>
        <w:left w:val="none" w:sz="0" w:space="0" w:color="auto"/>
        <w:bottom w:val="none" w:sz="0" w:space="0" w:color="auto"/>
        <w:right w:val="none" w:sz="0" w:space="0" w:color="auto"/>
      </w:divBdr>
    </w:div>
    <w:div w:id="1760131786">
      <w:bodyDiv w:val="1"/>
      <w:marLeft w:val="0"/>
      <w:marRight w:val="0"/>
      <w:marTop w:val="0"/>
      <w:marBottom w:val="0"/>
      <w:divBdr>
        <w:top w:val="none" w:sz="0" w:space="0" w:color="auto"/>
        <w:left w:val="none" w:sz="0" w:space="0" w:color="auto"/>
        <w:bottom w:val="none" w:sz="0" w:space="0" w:color="auto"/>
        <w:right w:val="none" w:sz="0" w:space="0" w:color="auto"/>
      </w:divBdr>
    </w:div>
    <w:div w:id="1760324574">
      <w:bodyDiv w:val="1"/>
      <w:marLeft w:val="0"/>
      <w:marRight w:val="0"/>
      <w:marTop w:val="0"/>
      <w:marBottom w:val="0"/>
      <w:divBdr>
        <w:top w:val="none" w:sz="0" w:space="0" w:color="auto"/>
        <w:left w:val="none" w:sz="0" w:space="0" w:color="auto"/>
        <w:bottom w:val="none" w:sz="0" w:space="0" w:color="auto"/>
        <w:right w:val="none" w:sz="0" w:space="0" w:color="auto"/>
      </w:divBdr>
    </w:div>
    <w:div w:id="1761412405">
      <w:bodyDiv w:val="1"/>
      <w:marLeft w:val="0"/>
      <w:marRight w:val="0"/>
      <w:marTop w:val="0"/>
      <w:marBottom w:val="0"/>
      <w:divBdr>
        <w:top w:val="none" w:sz="0" w:space="0" w:color="auto"/>
        <w:left w:val="none" w:sz="0" w:space="0" w:color="auto"/>
        <w:bottom w:val="none" w:sz="0" w:space="0" w:color="auto"/>
        <w:right w:val="none" w:sz="0" w:space="0" w:color="auto"/>
      </w:divBdr>
    </w:div>
    <w:div w:id="1761678658">
      <w:bodyDiv w:val="1"/>
      <w:marLeft w:val="0"/>
      <w:marRight w:val="0"/>
      <w:marTop w:val="0"/>
      <w:marBottom w:val="0"/>
      <w:divBdr>
        <w:top w:val="none" w:sz="0" w:space="0" w:color="auto"/>
        <w:left w:val="none" w:sz="0" w:space="0" w:color="auto"/>
        <w:bottom w:val="none" w:sz="0" w:space="0" w:color="auto"/>
        <w:right w:val="none" w:sz="0" w:space="0" w:color="auto"/>
      </w:divBdr>
    </w:div>
    <w:div w:id="1761679521">
      <w:bodyDiv w:val="1"/>
      <w:marLeft w:val="0"/>
      <w:marRight w:val="0"/>
      <w:marTop w:val="0"/>
      <w:marBottom w:val="0"/>
      <w:divBdr>
        <w:top w:val="none" w:sz="0" w:space="0" w:color="auto"/>
        <w:left w:val="none" w:sz="0" w:space="0" w:color="auto"/>
        <w:bottom w:val="none" w:sz="0" w:space="0" w:color="auto"/>
        <w:right w:val="none" w:sz="0" w:space="0" w:color="auto"/>
      </w:divBdr>
    </w:div>
    <w:div w:id="1762674396">
      <w:bodyDiv w:val="1"/>
      <w:marLeft w:val="0"/>
      <w:marRight w:val="0"/>
      <w:marTop w:val="0"/>
      <w:marBottom w:val="0"/>
      <w:divBdr>
        <w:top w:val="none" w:sz="0" w:space="0" w:color="auto"/>
        <w:left w:val="none" w:sz="0" w:space="0" w:color="auto"/>
        <w:bottom w:val="none" w:sz="0" w:space="0" w:color="auto"/>
        <w:right w:val="none" w:sz="0" w:space="0" w:color="auto"/>
      </w:divBdr>
    </w:div>
    <w:div w:id="1763796722">
      <w:bodyDiv w:val="1"/>
      <w:marLeft w:val="0"/>
      <w:marRight w:val="0"/>
      <w:marTop w:val="0"/>
      <w:marBottom w:val="0"/>
      <w:divBdr>
        <w:top w:val="none" w:sz="0" w:space="0" w:color="auto"/>
        <w:left w:val="none" w:sz="0" w:space="0" w:color="auto"/>
        <w:bottom w:val="none" w:sz="0" w:space="0" w:color="auto"/>
        <w:right w:val="none" w:sz="0" w:space="0" w:color="auto"/>
      </w:divBdr>
    </w:div>
    <w:div w:id="1764571286">
      <w:bodyDiv w:val="1"/>
      <w:marLeft w:val="0"/>
      <w:marRight w:val="0"/>
      <w:marTop w:val="0"/>
      <w:marBottom w:val="0"/>
      <w:divBdr>
        <w:top w:val="none" w:sz="0" w:space="0" w:color="auto"/>
        <w:left w:val="none" w:sz="0" w:space="0" w:color="auto"/>
        <w:bottom w:val="none" w:sz="0" w:space="0" w:color="auto"/>
        <w:right w:val="none" w:sz="0" w:space="0" w:color="auto"/>
      </w:divBdr>
    </w:div>
    <w:div w:id="1764914066">
      <w:bodyDiv w:val="1"/>
      <w:marLeft w:val="0"/>
      <w:marRight w:val="0"/>
      <w:marTop w:val="0"/>
      <w:marBottom w:val="0"/>
      <w:divBdr>
        <w:top w:val="none" w:sz="0" w:space="0" w:color="auto"/>
        <w:left w:val="none" w:sz="0" w:space="0" w:color="auto"/>
        <w:bottom w:val="none" w:sz="0" w:space="0" w:color="auto"/>
        <w:right w:val="none" w:sz="0" w:space="0" w:color="auto"/>
      </w:divBdr>
    </w:div>
    <w:div w:id="1765110825">
      <w:bodyDiv w:val="1"/>
      <w:marLeft w:val="0"/>
      <w:marRight w:val="0"/>
      <w:marTop w:val="0"/>
      <w:marBottom w:val="0"/>
      <w:divBdr>
        <w:top w:val="none" w:sz="0" w:space="0" w:color="auto"/>
        <w:left w:val="none" w:sz="0" w:space="0" w:color="auto"/>
        <w:bottom w:val="none" w:sz="0" w:space="0" w:color="auto"/>
        <w:right w:val="none" w:sz="0" w:space="0" w:color="auto"/>
      </w:divBdr>
    </w:div>
    <w:div w:id="1765496665">
      <w:bodyDiv w:val="1"/>
      <w:marLeft w:val="0"/>
      <w:marRight w:val="0"/>
      <w:marTop w:val="0"/>
      <w:marBottom w:val="0"/>
      <w:divBdr>
        <w:top w:val="none" w:sz="0" w:space="0" w:color="auto"/>
        <w:left w:val="none" w:sz="0" w:space="0" w:color="auto"/>
        <w:bottom w:val="none" w:sz="0" w:space="0" w:color="auto"/>
        <w:right w:val="none" w:sz="0" w:space="0" w:color="auto"/>
      </w:divBdr>
    </w:div>
    <w:div w:id="1765568840">
      <w:bodyDiv w:val="1"/>
      <w:marLeft w:val="0"/>
      <w:marRight w:val="0"/>
      <w:marTop w:val="0"/>
      <w:marBottom w:val="0"/>
      <w:divBdr>
        <w:top w:val="none" w:sz="0" w:space="0" w:color="auto"/>
        <w:left w:val="none" w:sz="0" w:space="0" w:color="auto"/>
        <w:bottom w:val="none" w:sz="0" w:space="0" w:color="auto"/>
        <w:right w:val="none" w:sz="0" w:space="0" w:color="auto"/>
      </w:divBdr>
    </w:div>
    <w:div w:id="1766069611">
      <w:bodyDiv w:val="1"/>
      <w:marLeft w:val="0"/>
      <w:marRight w:val="0"/>
      <w:marTop w:val="0"/>
      <w:marBottom w:val="0"/>
      <w:divBdr>
        <w:top w:val="none" w:sz="0" w:space="0" w:color="auto"/>
        <w:left w:val="none" w:sz="0" w:space="0" w:color="auto"/>
        <w:bottom w:val="none" w:sz="0" w:space="0" w:color="auto"/>
        <w:right w:val="none" w:sz="0" w:space="0" w:color="auto"/>
      </w:divBdr>
    </w:div>
    <w:div w:id="1766152219">
      <w:bodyDiv w:val="1"/>
      <w:marLeft w:val="0"/>
      <w:marRight w:val="0"/>
      <w:marTop w:val="0"/>
      <w:marBottom w:val="0"/>
      <w:divBdr>
        <w:top w:val="none" w:sz="0" w:space="0" w:color="auto"/>
        <w:left w:val="none" w:sz="0" w:space="0" w:color="auto"/>
        <w:bottom w:val="none" w:sz="0" w:space="0" w:color="auto"/>
        <w:right w:val="none" w:sz="0" w:space="0" w:color="auto"/>
      </w:divBdr>
    </w:div>
    <w:div w:id="1766223772">
      <w:bodyDiv w:val="1"/>
      <w:marLeft w:val="0"/>
      <w:marRight w:val="0"/>
      <w:marTop w:val="0"/>
      <w:marBottom w:val="0"/>
      <w:divBdr>
        <w:top w:val="none" w:sz="0" w:space="0" w:color="auto"/>
        <w:left w:val="none" w:sz="0" w:space="0" w:color="auto"/>
        <w:bottom w:val="none" w:sz="0" w:space="0" w:color="auto"/>
        <w:right w:val="none" w:sz="0" w:space="0" w:color="auto"/>
      </w:divBdr>
    </w:div>
    <w:div w:id="1766224185">
      <w:bodyDiv w:val="1"/>
      <w:marLeft w:val="0"/>
      <w:marRight w:val="0"/>
      <w:marTop w:val="0"/>
      <w:marBottom w:val="0"/>
      <w:divBdr>
        <w:top w:val="none" w:sz="0" w:space="0" w:color="auto"/>
        <w:left w:val="none" w:sz="0" w:space="0" w:color="auto"/>
        <w:bottom w:val="none" w:sz="0" w:space="0" w:color="auto"/>
        <w:right w:val="none" w:sz="0" w:space="0" w:color="auto"/>
      </w:divBdr>
    </w:div>
    <w:div w:id="1766999754">
      <w:bodyDiv w:val="1"/>
      <w:marLeft w:val="0"/>
      <w:marRight w:val="0"/>
      <w:marTop w:val="0"/>
      <w:marBottom w:val="0"/>
      <w:divBdr>
        <w:top w:val="none" w:sz="0" w:space="0" w:color="auto"/>
        <w:left w:val="none" w:sz="0" w:space="0" w:color="auto"/>
        <w:bottom w:val="none" w:sz="0" w:space="0" w:color="auto"/>
        <w:right w:val="none" w:sz="0" w:space="0" w:color="auto"/>
      </w:divBdr>
    </w:div>
    <w:div w:id="1767800302">
      <w:bodyDiv w:val="1"/>
      <w:marLeft w:val="0"/>
      <w:marRight w:val="0"/>
      <w:marTop w:val="0"/>
      <w:marBottom w:val="0"/>
      <w:divBdr>
        <w:top w:val="none" w:sz="0" w:space="0" w:color="auto"/>
        <w:left w:val="none" w:sz="0" w:space="0" w:color="auto"/>
        <w:bottom w:val="none" w:sz="0" w:space="0" w:color="auto"/>
        <w:right w:val="none" w:sz="0" w:space="0" w:color="auto"/>
      </w:divBdr>
    </w:div>
    <w:div w:id="1768576155">
      <w:bodyDiv w:val="1"/>
      <w:marLeft w:val="0"/>
      <w:marRight w:val="0"/>
      <w:marTop w:val="0"/>
      <w:marBottom w:val="0"/>
      <w:divBdr>
        <w:top w:val="none" w:sz="0" w:space="0" w:color="auto"/>
        <w:left w:val="none" w:sz="0" w:space="0" w:color="auto"/>
        <w:bottom w:val="none" w:sz="0" w:space="0" w:color="auto"/>
        <w:right w:val="none" w:sz="0" w:space="0" w:color="auto"/>
      </w:divBdr>
    </w:div>
    <w:div w:id="1769230351">
      <w:bodyDiv w:val="1"/>
      <w:marLeft w:val="0"/>
      <w:marRight w:val="0"/>
      <w:marTop w:val="0"/>
      <w:marBottom w:val="0"/>
      <w:divBdr>
        <w:top w:val="none" w:sz="0" w:space="0" w:color="auto"/>
        <w:left w:val="none" w:sz="0" w:space="0" w:color="auto"/>
        <w:bottom w:val="none" w:sz="0" w:space="0" w:color="auto"/>
        <w:right w:val="none" w:sz="0" w:space="0" w:color="auto"/>
      </w:divBdr>
    </w:div>
    <w:div w:id="1769232794">
      <w:bodyDiv w:val="1"/>
      <w:marLeft w:val="0"/>
      <w:marRight w:val="0"/>
      <w:marTop w:val="0"/>
      <w:marBottom w:val="0"/>
      <w:divBdr>
        <w:top w:val="none" w:sz="0" w:space="0" w:color="auto"/>
        <w:left w:val="none" w:sz="0" w:space="0" w:color="auto"/>
        <w:bottom w:val="none" w:sz="0" w:space="0" w:color="auto"/>
        <w:right w:val="none" w:sz="0" w:space="0" w:color="auto"/>
      </w:divBdr>
    </w:div>
    <w:div w:id="1769503541">
      <w:bodyDiv w:val="1"/>
      <w:marLeft w:val="0"/>
      <w:marRight w:val="0"/>
      <w:marTop w:val="0"/>
      <w:marBottom w:val="0"/>
      <w:divBdr>
        <w:top w:val="none" w:sz="0" w:space="0" w:color="auto"/>
        <w:left w:val="none" w:sz="0" w:space="0" w:color="auto"/>
        <w:bottom w:val="none" w:sz="0" w:space="0" w:color="auto"/>
        <w:right w:val="none" w:sz="0" w:space="0" w:color="auto"/>
      </w:divBdr>
    </w:div>
    <w:div w:id="1769540820">
      <w:bodyDiv w:val="1"/>
      <w:marLeft w:val="0"/>
      <w:marRight w:val="0"/>
      <w:marTop w:val="0"/>
      <w:marBottom w:val="0"/>
      <w:divBdr>
        <w:top w:val="none" w:sz="0" w:space="0" w:color="auto"/>
        <w:left w:val="none" w:sz="0" w:space="0" w:color="auto"/>
        <w:bottom w:val="none" w:sz="0" w:space="0" w:color="auto"/>
        <w:right w:val="none" w:sz="0" w:space="0" w:color="auto"/>
      </w:divBdr>
    </w:div>
    <w:div w:id="1769809530">
      <w:bodyDiv w:val="1"/>
      <w:marLeft w:val="0"/>
      <w:marRight w:val="0"/>
      <w:marTop w:val="0"/>
      <w:marBottom w:val="0"/>
      <w:divBdr>
        <w:top w:val="none" w:sz="0" w:space="0" w:color="auto"/>
        <w:left w:val="none" w:sz="0" w:space="0" w:color="auto"/>
        <w:bottom w:val="none" w:sz="0" w:space="0" w:color="auto"/>
        <w:right w:val="none" w:sz="0" w:space="0" w:color="auto"/>
      </w:divBdr>
    </w:div>
    <w:div w:id="1769889832">
      <w:bodyDiv w:val="1"/>
      <w:marLeft w:val="0"/>
      <w:marRight w:val="0"/>
      <w:marTop w:val="0"/>
      <w:marBottom w:val="0"/>
      <w:divBdr>
        <w:top w:val="none" w:sz="0" w:space="0" w:color="auto"/>
        <w:left w:val="none" w:sz="0" w:space="0" w:color="auto"/>
        <w:bottom w:val="none" w:sz="0" w:space="0" w:color="auto"/>
        <w:right w:val="none" w:sz="0" w:space="0" w:color="auto"/>
      </w:divBdr>
    </w:div>
    <w:div w:id="1770352773">
      <w:bodyDiv w:val="1"/>
      <w:marLeft w:val="0"/>
      <w:marRight w:val="0"/>
      <w:marTop w:val="0"/>
      <w:marBottom w:val="0"/>
      <w:divBdr>
        <w:top w:val="none" w:sz="0" w:space="0" w:color="auto"/>
        <w:left w:val="none" w:sz="0" w:space="0" w:color="auto"/>
        <w:bottom w:val="none" w:sz="0" w:space="0" w:color="auto"/>
        <w:right w:val="none" w:sz="0" w:space="0" w:color="auto"/>
      </w:divBdr>
    </w:div>
    <w:div w:id="1770730554">
      <w:bodyDiv w:val="1"/>
      <w:marLeft w:val="0"/>
      <w:marRight w:val="0"/>
      <w:marTop w:val="0"/>
      <w:marBottom w:val="0"/>
      <w:divBdr>
        <w:top w:val="none" w:sz="0" w:space="0" w:color="auto"/>
        <w:left w:val="none" w:sz="0" w:space="0" w:color="auto"/>
        <w:bottom w:val="none" w:sz="0" w:space="0" w:color="auto"/>
        <w:right w:val="none" w:sz="0" w:space="0" w:color="auto"/>
      </w:divBdr>
    </w:div>
    <w:div w:id="1770730780">
      <w:bodyDiv w:val="1"/>
      <w:marLeft w:val="0"/>
      <w:marRight w:val="0"/>
      <w:marTop w:val="0"/>
      <w:marBottom w:val="0"/>
      <w:divBdr>
        <w:top w:val="none" w:sz="0" w:space="0" w:color="auto"/>
        <w:left w:val="none" w:sz="0" w:space="0" w:color="auto"/>
        <w:bottom w:val="none" w:sz="0" w:space="0" w:color="auto"/>
        <w:right w:val="none" w:sz="0" w:space="0" w:color="auto"/>
      </w:divBdr>
    </w:div>
    <w:div w:id="1771045869">
      <w:bodyDiv w:val="1"/>
      <w:marLeft w:val="0"/>
      <w:marRight w:val="0"/>
      <w:marTop w:val="0"/>
      <w:marBottom w:val="0"/>
      <w:divBdr>
        <w:top w:val="none" w:sz="0" w:space="0" w:color="auto"/>
        <w:left w:val="none" w:sz="0" w:space="0" w:color="auto"/>
        <w:bottom w:val="none" w:sz="0" w:space="0" w:color="auto"/>
        <w:right w:val="none" w:sz="0" w:space="0" w:color="auto"/>
      </w:divBdr>
      <w:divsChild>
        <w:div w:id="507983108">
          <w:marLeft w:val="480"/>
          <w:marRight w:val="0"/>
          <w:marTop w:val="0"/>
          <w:marBottom w:val="0"/>
          <w:divBdr>
            <w:top w:val="none" w:sz="0" w:space="0" w:color="auto"/>
            <w:left w:val="none" w:sz="0" w:space="0" w:color="auto"/>
            <w:bottom w:val="none" w:sz="0" w:space="0" w:color="auto"/>
            <w:right w:val="none" w:sz="0" w:space="0" w:color="auto"/>
          </w:divBdr>
        </w:div>
        <w:div w:id="2094162925">
          <w:marLeft w:val="480"/>
          <w:marRight w:val="0"/>
          <w:marTop w:val="0"/>
          <w:marBottom w:val="0"/>
          <w:divBdr>
            <w:top w:val="none" w:sz="0" w:space="0" w:color="auto"/>
            <w:left w:val="none" w:sz="0" w:space="0" w:color="auto"/>
            <w:bottom w:val="none" w:sz="0" w:space="0" w:color="auto"/>
            <w:right w:val="none" w:sz="0" w:space="0" w:color="auto"/>
          </w:divBdr>
        </w:div>
        <w:div w:id="363792424">
          <w:marLeft w:val="480"/>
          <w:marRight w:val="0"/>
          <w:marTop w:val="0"/>
          <w:marBottom w:val="0"/>
          <w:divBdr>
            <w:top w:val="none" w:sz="0" w:space="0" w:color="auto"/>
            <w:left w:val="none" w:sz="0" w:space="0" w:color="auto"/>
            <w:bottom w:val="none" w:sz="0" w:space="0" w:color="auto"/>
            <w:right w:val="none" w:sz="0" w:space="0" w:color="auto"/>
          </w:divBdr>
        </w:div>
        <w:div w:id="1641499491">
          <w:marLeft w:val="480"/>
          <w:marRight w:val="0"/>
          <w:marTop w:val="0"/>
          <w:marBottom w:val="0"/>
          <w:divBdr>
            <w:top w:val="none" w:sz="0" w:space="0" w:color="auto"/>
            <w:left w:val="none" w:sz="0" w:space="0" w:color="auto"/>
            <w:bottom w:val="none" w:sz="0" w:space="0" w:color="auto"/>
            <w:right w:val="none" w:sz="0" w:space="0" w:color="auto"/>
          </w:divBdr>
        </w:div>
        <w:div w:id="893077027">
          <w:marLeft w:val="480"/>
          <w:marRight w:val="0"/>
          <w:marTop w:val="0"/>
          <w:marBottom w:val="0"/>
          <w:divBdr>
            <w:top w:val="none" w:sz="0" w:space="0" w:color="auto"/>
            <w:left w:val="none" w:sz="0" w:space="0" w:color="auto"/>
            <w:bottom w:val="none" w:sz="0" w:space="0" w:color="auto"/>
            <w:right w:val="none" w:sz="0" w:space="0" w:color="auto"/>
          </w:divBdr>
        </w:div>
        <w:div w:id="1248999533">
          <w:marLeft w:val="480"/>
          <w:marRight w:val="0"/>
          <w:marTop w:val="0"/>
          <w:marBottom w:val="0"/>
          <w:divBdr>
            <w:top w:val="none" w:sz="0" w:space="0" w:color="auto"/>
            <w:left w:val="none" w:sz="0" w:space="0" w:color="auto"/>
            <w:bottom w:val="none" w:sz="0" w:space="0" w:color="auto"/>
            <w:right w:val="none" w:sz="0" w:space="0" w:color="auto"/>
          </w:divBdr>
        </w:div>
        <w:div w:id="1297447266">
          <w:marLeft w:val="480"/>
          <w:marRight w:val="0"/>
          <w:marTop w:val="0"/>
          <w:marBottom w:val="0"/>
          <w:divBdr>
            <w:top w:val="none" w:sz="0" w:space="0" w:color="auto"/>
            <w:left w:val="none" w:sz="0" w:space="0" w:color="auto"/>
            <w:bottom w:val="none" w:sz="0" w:space="0" w:color="auto"/>
            <w:right w:val="none" w:sz="0" w:space="0" w:color="auto"/>
          </w:divBdr>
        </w:div>
        <w:div w:id="1276641410">
          <w:marLeft w:val="480"/>
          <w:marRight w:val="0"/>
          <w:marTop w:val="0"/>
          <w:marBottom w:val="0"/>
          <w:divBdr>
            <w:top w:val="none" w:sz="0" w:space="0" w:color="auto"/>
            <w:left w:val="none" w:sz="0" w:space="0" w:color="auto"/>
            <w:bottom w:val="none" w:sz="0" w:space="0" w:color="auto"/>
            <w:right w:val="none" w:sz="0" w:space="0" w:color="auto"/>
          </w:divBdr>
        </w:div>
        <w:div w:id="293489110">
          <w:marLeft w:val="480"/>
          <w:marRight w:val="0"/>
          <w:marTop w:val="0"/>
          <w:marBottom w:val="0"/>
          <w:divBdr>
            <w:top w:val="none" w:sz="0" w:space="0" w:color="auto"/>
            <w:left w:val="none" w:sz="0" w:space="0" w:color="auto"/>
            <w:bottom w:val="none" w:sz="0" w:space="0" w:color="auto"/>
            <w:right w:val="none" w:sz="0" w:space="0" w:color="auto"/>
          </w:divBdr>
        </w:div>
        <w:div w:id="1087507191">
          <w:marLeft w:val="480"/>
          <w:marRight w:val="0"/>
          <w:marTop w:val="0"/>
          <w:marBottom w:val="0"/>
          <w:divBdr>
            <w:top w:val="none" w:sz="0" w:space="0" w:color="auto"/>
            <w:left w:val="none" w:sz="0" w:space="0" w:color="auto"/>
            <w:bottom w:val="none" w:sz="0" w:space="0" w:color="auto"/>
            <w:right w:val="none" w:sz="0" w:space="0" w:color="auto"/>
          </w:divBdr>
        </w:div>
        <w:div w:id="535771672">
          <w:marLeft w:val="480"/>
          <w:marRight w:val="0"/>
          <w:marTop w:val="0"/>
          <w:marBottom w:val="0"/>
          <w:divBdr>
            <w:top w:val="none" w:sz="0" w:space="0" w:color="auto"/>
            <w:left w:val="none" w:sz="0" w:space="0" w:color="auto"/>
            <w:bottom w:val="none" w:sz="0" w:space="0" w:color="auto"/>
            <w:right w:val="none" w:sz="0" w:space="0" w:color="auto"/>
          </w:divBdr>
        </w:div>
        <w:div w:id="850527829">
          <w:marLeft w:val="480"/>
          <w:marRight w:val="0"/>
          <w:marTop w:val="0"/>
          <w:marBottom w:val="0"/>
          <w:divBdr>
            <w:top w:val="none" w:sz="0" w:space="0" w:color="auto"/>
            <w:left w:val="none" w:sz="0" w:space="0" w:color="auto"/>
            <w:bottom w:val="none" w:sz="0" w:space="0" w:color="auto"/>
            <w:right w:val="none" w:sz="0" w:space="0" w:color="auto"/>
          </w:divBdr>
        </w:div>
        <w:div w:id="80418565">
          <w:marLeft w:val="480"/>
          <w:marRight w:val="0"/>
          <w:marTop w:val="0"/>
          <w:marBottom w:val="0"/>
          <w:divBdr>
            <w:top w:val="none" w:sz="0" w:space="0" w:color="auto"/>
            <w:left w:val="none" w:sz="0" w:space="0" w:color="auto"/>
            <w:bottom w:val="none" w:sz="0" w:space="0" w:color="auto"/>
            <w:right w:val="none" w:sz="0" w:space="0" w:color="auto"/>
          </w:divBdr>
        </w:div>
        <w:div w:id="651327565">
          <w:marLeft w:val="480"/>
          <w:marRight w:val="0"/>
          <w:marTop w:val="0"/>
          <w:marBottom w:val="0"/>
          <w:divBdr>
            <w:top w:val="none" w:sz="0" w:space="0" w:color="auto"/>
            <w:left w:val="none" w:sz="0" w:space="0" w:color="auto"/>
            <w:bottom w:val="none" w:sz="0" w:space="0" w:color="auto"/>
            <w:right w:val="none" w:sz="0" w:space="0" w:color="auto"/>
          </w:divBdr>
        </w:div>
        <w:div w:id="1579631435">
          <w:marLeft w:val="480"/>
          <w:marRight w:val="0"/>
          <w:marTop w:val="0"/>
          <w:marBottom w:val="0"/>
          <w:divBdr>
            <w:top w:val="none" w:sz="0" w:space="0" w:color="auto"/>
            <w:left w:val="none" w:sz="0" w:space="0" w:color="auto"/>
            <w:bottom w:val="none" w:sz="0" w:space="0" w:color="auto"/>
            <w:right w:val="none" w:sz="0" w:space="0" w:color="auto"/>
          </w:divBdr>
        </w:div>
        <w:div w:id="828209012">
          <w:marLeft w:val="480"/>
          <w:marRight w:val="0"/>
          <w:marTop w:val="0"/>
          <w:marBottom w:val="0"/>
          <w:divBdr>
            <w:top w:val="none" w:sz="0" w:space="0" w:color="auto"/>
            <w:left w:val="none" w:sz="0" w:space="0" w:color="auto"/>
            <w:bottom w:val="none" w:sz="0" w:space="0" w:color="auto"/>
            <w:right w:val="none" w:sz="0" w:space="0" w:color="auto"/>
          </w:divBdr>
        </w:div>
        <w:div w:id="1434277793">
          <w:marLeft w:val="480"/>
          <w:marRight w:val="0"/>
          <w:marTop w:val="0"/>
          <w:marBottom w:val="0"/>
          <w:divBdr>
            <w:top w:val="none" w:sz="0" w:space="0" w:color="auto"/>
            <w:left w:val="none" w:sz="0" w:space="0" w:color="auto"/>
            <w:bottom w:val="none" w:sz="0" w:space="0" w:color="auto"/>
            <w:right w:val="none" w:sz="0" w:space="0" w:color="auto"/>
          </w:divBdr>
        </w:div>
        <w:div w:id="1822310357">
          <w:marLeft w:val="480"/>
          <w:marRight w:val="0"/>
          <w:marTop w:val="0"/>
          <w:marBottom w:val="0"/>
          <w:divBdr>
            <w:top w:val="none" w:sz="0" w:space="0" w:color="auto"/>
            <w:left w:val="none" w:sz="0" w:space="0" w:color="auto"/>
            <w:bottom w:val="none" w:sz="0" w:space="0" w:color="auto"/>
            <w:right w:val="none" w:sz="0" w:space="0" w:color="auto"/>
          </w:divBdr>
        </w:div>
        <w:div w:id="1601841340">
          <w:marLeft w:val="480"/>
          <w:marRight w:val="0"/>
          <w:marTop w:val="0"/>
          <w:marBottom w:val="0"/>
          <w:divBdr>
            <w:top w:val="none" w:sz="0" w:space="0" w:color="auto"/>
            <w:left w:val="none" w:sz="0" w:space="0" w:color="auto"/>
            <w:bottom w:val="none" w:sz="0" w:space="0" w:color="auto"/>
            <w:right w:val="none" w:sz="0" w:space="0" w:color="auto"/>
          </w:divBdr>
        </w:div>
        <w:div w:id="1468425479">
          <w:marLeft w:val="480"/>
          <w:marRight w:val="0"/>
          <w:marTop w:val="0"/>
          <w:marBottom w:val="0"/>
          <w:divBdr>
            <w:top w:val="none" w:sz="0" w:space="0" w:color="auto"/>
            <w:left w:val="none" w:sz="0" w:space="0" w:color="auto"/>
            <w:bottom w:val="none" w:sz="0" w:space="0" w:color="auto"/>
            <w:right w:val="none" w:sz="0" w:space="0" w:color="auto"/>
          </w:divBdr>
        </w:div>
        <w:div w:id="1757557578">
          <w:marLeft w:val="480"/>
          <w:marRight w:val="0"/>
          <w:marTop w:val="0"/>
          <w:marBottom w:val="0"/>
          <w:divBdr>
            <w:top w:val="none" w:sz="0" w:space="0" w:color="auto"/>
            <w:left w:val="none" w:sz="0" w:space="0" w:color="auto"/>
            <w:bottom w:val="none" w:sz="0" w:space="0" w:color="auto"/>
            <w:right w:val="none" w:sz="0" w:space="0" w:color="auto"/>
          </w:divBdr>
        </w:div>
        <w:div w:id="900793782">
          <w:marLeft w:val="480"/>
          <w:marRight w:val="0"/>
          <w:marTop w:val="0"/>
          <w:marBottom w:val="0"/>
          <w:divBdr>
            <w:top w:val="none" w:sz="0" w:space="0" w:color="auto"/>
            <w:left w:val="none" w:sz="0" w:space="0" w:color="auto"/>
            <w:bottom w:val="none" w:sz="0" w:space="0" w:color="auto"/>
            <w:right w:val="none" w:sz="0" w:space="0" w:color="auto"/>
          </w:divBdr>
        </w:div>
        <w:div w:id="583035307">
          <w:marLeft w:val="480"/>
          <w:marRight w:val="0"/>
          <w:marTop w:val="0"/>
          <w:marBottom w:val="0"/>
          <w:divBdr>
            <w:top w:val="none" w:sz="0" w:space="0" w:color="auto"/>
            <w:left w:val="none" w:sz="0" w:space="0" w:color="auto"/>
            <w:bottom w:val="none" w:sz="0" w:space="0" w:color="auto"/>
            <w:right w:val="none" w:sz="0" w:space="0" w:color="auto"/>
          </w:divBdr>
        </w:div>
        <w:div w:id="2101096304">
          <w:marLeft w:val="480"/>
          <w:marRight w:val="0"/>
          <w:marTop w:val="0"/>
          <w:marBottom w:val="0"/>
          <w:divBdr>
            <w:top w:val="none" w:sz="0" w:space="0" w:color="auto"/>
            <w:left w:val="none" w:sz="0" w:space="0" w:color="auto"/>
            <w:bottom w:val="none" w:sz="0" w:space="0" w:color="auto"/>
            <w:right w:val="none" w:sz="0" w:space="0" w:color="auto"/>
          </w:divBdr>
        </w:div>
      </w:divsChild>
    </w:div>
    <w:div w:id="1771315161">
      <w:bodyDiv w:val="1"/>
      <w:marLeft w:val="0"/>
      <w:marRight w:val="0"/>
      <w:marTop w:val="0"/>
      <w:marBottom w:val="0"/>
      <w:divBdr>
        <w:top w:val="none" w:sz="0" w:space="0" w:color="auto"/>
        <w:left w:val="none" w:sz="0" w:space="0" w:color="auto"/>
        <w:bottom w:val="none" w:sz="0" w:space="0" w:color="auto"/>
        <w:right w:val="none" w:sz="0" w:space="0" w:color="auto"/>
      </w:divBdr>
    </w:div>
    <w:div w:id="1772045008">
      <w:bodyDiv w:val="1"/>
      <w:marLeft w:val="0"/>
      <w:marRight w:val="0"/>
      <w:marTop w:val="0"/>
      <w:marBottom w:val="0"/>
      <w:divBdr>
        <w:top w:val="none" w:sz="0" w:space="0" w:color="auto"/>
        <w:left w:val="none" w:sz="0" w:space="0" w:color="auto"/>
        <w:bottom w:val="none" w:sz="0" w:space="0" w:color="auto"/>
        <w:right w:val="none" w:sz="0" w:space="0" w:color="auto"/>
      </w:divBdr>
    </w:div>
    <w:div w:id="1772310800">
      <w:bodyDiv w:val="1"/>
      <w:marLeft w:val="0"/>
      <w:marRight w:val="0"/>
      <w:marTop w:val="0"/>
      <w:marBottom w:val="0"/>
      <w:divBdr>
        <w:top w:val="none" w:sz="0" w:space="0" w:color="auto"/>
        <w:left w:val="none" w:sz="0" w:space="0" w:color="auto"/>
        <w:bottom w:val="none" w:sz="0" w:space="0" w:color="auto"/>
        <w:right w:val="none" w:sz="0" w:space="0" w:color="auto"/>
      </w:divBdr>
    </w:div>
    <w:div w:id="1772317397">
      <w:bodyDiv w:val="1"/>
      <w:marLeft w:val="0"/>
      <w:marRight w:val="0"/>
      <w:marTop w:val="0"/>
      <w:marBottom w:val="0"/>
      <w:divBdr>
        <w:top w:val="none" w:sz="0" w:space="0" w:color="auto"/>
        <w:left w:val="none" w:sz="0" w:space="0" w:color="auto"/>
        <w:bottom w:val="none" w:sz="0" w:space="0" w:color="auto"/>
        <w:right w:val="none" w:sz="0" w:space="0" w:color="auto"/>
      </w:divBdr>
    </w:div>
    <w:div w:id="1772360544">
      <w:bodyDiv w:val="1"/>
      <w:marLeft w:val="0"/>
      <w:marRight w:val="0"/>
      <w:marTop w:val="0"/>
      <w:marBottom w:val="0"/>
      <w:divBdr>
        <w:top w:val="none" w:sz="0" w:space="0" w:color="auto"/>
        <w:left w:val="none" w:sz="0" w:space="0" w:color="auto"/>
        <w:bottom w:val="none" w:sz="0" w:space="0" w:color="auto"/>
        <w:right w:val="none" w:sz="0" w:space="0" w:color="auto"/>
      </w:divBdr>
    </w:div>
    <w:div w:id="1772898885">
      <w:bodyDiv w:val="1"/>
      <w:marLeft w:val="0"/>
      <w:marRight w:val="0"/>
      <w:marTop w:val="0"/>
      <w:marBottom w:val="0"/>
      <w:divBdr>
        <w:top w:val="none" w:sz="0" w:space="0" w:color="auto"/>
        <w:left w:val="none" w:sz="0" w:space="0" w:color="auto"/>
        <w:bottom w:val="none" w:sz="0" w:space="0" w:color="auto"/>
        <w:right w:val="none" w:sz="0" w:space="0" w:color="auto"/>
      </w:divBdr>
    </w:div>
    <w:div w:id="1772968845">
      <w:bodyDiv w:val="1"/>
      <w:marLeft w:val="0"/>
      <w:marRight w:val="0"/>
      <w:marTop w:val="0"/>
      <w:marBottom w:val="0"/>
      <w:divBdr>
        <w:top w:val="none" w:sz="0" w:space="0" w:color="auto"/>
        <w:left w:val="none" w:sz="0" w:space="0" w:color="auto"/>
        <w:bottom w:val="none" w:sz="0" w:space="0" w:color="auto"/>
        <w:right w:val="none" w:sz="0" w:space="0" w:color="auto"/>
      </w:divBdr>
    </w:div>
    <w:div w:id="1773207573">
      <w:bodyDiv w:val="1"/>
      <w:marLeft w:val="0"/>
      <w:marRight w:val="0"/>
      <w:marTop w:val="0"/>
      <w:marBottom w:val="0"/>
      <w:divBdr>
        <w:top w:val="none" w:sz="0" w:space="0" w:color="auto"/>
        <w:left w:val="none" w:sz="0" w:space="0" w:color="auto"/>
        <w:bottom w:val="none" w:sz="0" w:space="0" w:color="auto"/>
        <w:right w:val="none" w:sz="0" w:space="0" w:color="auto"/>
      </w:divBdr>
    </w:div>
    <w:div w:id="1773471079">
      <w:bodyDiv w:val="1"/>
      <w:marLeft w:val="0"/>
      <w:marRight w:val="0"/>
      <w:marTop w:val="0"/>
      <w:marBottom w:val="0"/>
      <w:divBdr>
        <w:top w:val="none" w:sz="0" w:space="0" w:color="auto"/>
        <w:left w:val="none" w:sz="0" w:space="0" w:color="auto"/>
        <w:bottom w:val="none" w:sz="0" w:space="0" w:color="auto"/>
        <w:right w:val="none" w:sz="0" w:space="0" w:color="auto"/>
      </w:divBdr>
    </w:div>
    <w:div w:id="1773816752">
      <w:bodyDiv w:val="1"/>
      <w:marLeft w:val="0"/>
      <w:marRight w:val="0"/>
      <w:marTop w:val="0"/>
      <w:marBottom w:val="0"/>
      <w:divBdr>
        <w:top w:val="none" w:sz="0" w:space="0" w:color="auto"/>
        <w:left w:val="none" w:sz="0" w:space="0" w:color="auto"/>
        <w:bottom w:val="none" w:sz="0" w:space="0" w:color="auto"/>
        <w:right w:val="none" w:sz="0" w:space="0" w:color="auto"/>
      </w:divBdr>
    </w:div>
    <w:div w:id="1775124466">
      <w:bodyDiv w:val="1"/>
      <w:marLeft w:val="0"/>
      <w:marRight w:val="0"/>
      <w:marTop w:val="0"/>
      <w:marBottom w:val="0"/>
      <w:divBdr>
        <w:top w:val="none" w:sz="0" w:space="0" w:color="auto"/>
        <w:left w:val="none" w:sz="0" w:space="0" w:color="auto"/>
        <w:bottom w:val="none" w:sz="0" w:space="0" w:color="auto"/>
        <w:right w:val="none" w:sz="0" w:space="0" w:color="auto"/>
      </w:divBdr>
    </w:div>
    <w:div w:id="1775175686">
      <w:bodyDiv w:val="1"/>
      <w:marLeft w:val="0"/>
      <w:marRight w:val="0"/>
      <w:marTop w:val="0"/>
      <w:marBottom w:val="0"/>
      <w:divBdr>
        <w:top w:val="none" w:sz="0" w:space="0" w:color="auto"/>
        <w:left w:val="none" w:sz="0" w:space="0" w:color="auto"/>
        <w:bottom w:val="none" w:sz="0" w:space="0" w:color="auto"/>
        <w:right w:val="none" w:sz="0" w:space="0" w:color="auto"/>
      </w:divBdr>
    </w:div>
    <w:div w:id="1775320434">
      <w:bodyDiv w:val="1"/>
      <w:marLeft w:val="0"/>
      <w:marRight w:val="0"/>
      <w:marTop w:val="0"/>
      <w:marBottom w:val="0"/>
      <w:divBdr>
        <w:top w:val="none" w:sz="0" w:space="0" w:color="auto"/>
        <w:left w:val="none" w:sz="0" w:space="0" w:color="auto"/>
        <w:bottom w:val="none" w:sz="0" w:space="0" w:color="auto"/>
        <w:right w:val="none" w:sz="0" w:space="0" w:color="auto"/>
      </w:divBdr>
    </w:div>
    <w:div w:id="1775830367">
      <w:bodyDiv w:val="1"/>
      <w:marLeft w:val="0"/>
      <w:marRight w:val="0"/>
      <w:marTop w:val="0"/>
      <w:marBottom w:val="0"/>
      <w:divBdr>
        <w:top w:val="none" w:sz="0" w:space="0" w:color="auto"/>
        <w:left w:val="none" w:sz="0" w:space="0" w:color="auto"/>
        <w:bottom w:val="none" w:sz="0" w:space="0" w:color="auto"/>
        <w:right w:val="none" w:sz="0" w:space="0" w:color="auto"/>
      </w:divBdr>
    </w:div>
    <w:div w:id="1775978988">
      <w:bodyDiv w:val="1"/>
      <w:marLeft w:val="0"/>
      <w:marRight w:val="0"/>
      <w:marTop w:val="0"/>
      <w:marBottom w:val="0"/>
      <w:divBdr>
        <w:top w:val="none" w:sz="0" w:space="0" w:color="auto"/>
        <w:left w:val="none" w:sz="0" w:space="0" w:color="auto"/>
        <w:bottom w:val="none" w:sz="0" w:space="0" w:color="auto"/>
        <w:right w:val="none" w:sz="0" w:space="0" w:color="auto"/>
      </w:divBdr>
    </w:div>
    <w:div w:id="1777405543">
      <w:bodyDiv w:val="1"/>
      <w:marLeft w:val="0"/>
      <w:marRight w:val="0"/>
      <w:marTop w:val="0"/>
      <w:marBottom w:val="0"/>
      <w:divBdr>
        <w:top w:val="none" w:sz="0" w:space="0" w:color="auto"/>
        <w:left w:val="none" w:sz="0" w:space="0" w:color="auto"/>
        <w:bottom w:val="none" w:sz="0" w:space="0" w:color="auto"/>
        <w:right w:val="none" w:sz="0" w:space="0" w:color="auto"/>
      </w:divBdr>
    </w:div>
    <w:div w:id="1777406000">
      <w:bodyDiv w:val="1"/>
      <w:marLeft w:val="0"/>
      <w:marRight w:val="0"/>
      <w:marTop w:val="0"/>
      <w:marBottom w:val="0"/>
      <w:divBdr>
        <w:top w:val="none" w:sz="0" w:space="0" w:color="auto"/>
        <w:left w:val="none" w:sz="0" w:space="0" w:color="auto"/>
        <w:bottom w:val="none" w:sz="0" w:space="0" w:color="auto"/>
        <w:right w:val="none" w:sz="0" w:space="0" w:color="auto"/>
      </w:divBdr>
    </w:div>
    <w:div w:id="1777557114">
      <w:bodyDiv w:val="1"/>
      <w:marLeft w:val="0"/>
      <w:marRight w:val="0"/>
      <w:marTop w:val="0"/>
      <w:marBottom w:val="0"/>
      <w:divBdr>
        <w:top w:val="none" w:sz="0" w:space="0" w:color="auto"/>
        <w:left w:val="none" w:sz="0" w:space="0" w:color="auto"/>
        <w:bottom w:val="none" w:sz="0" w:space="0" w:color="auto"/>
        <w:right w:val="none" w:sz="0" w:space="0" w:color="auto"/>
      </w:divBdr>
    </w:div>
    <w:div w:id="1777630997">
      <w:bodyDiv w:val="1"/>
      <w:marLeft w:val="0"/>
      <w:marRight w:val="0"/>
      <w:marTop w:val="0"/>
      <w:marBottom w:val="0"/>
      <w:divBdr>
        <w:top w:val="none" w:sz="0" w:space="0" w:color="auto"/>
        <w:left w:val="none" w:sz="0" w:space="0" w:color="auto"/>
        <w:bottom w:val="none" w:sz="0" w:space="0" w:color="auto"/>
        <w:right w:val="none" w:sz="0" w:space="0" w:color="auto"/>
      </w:divBdr>
    </w:div>
    <w:div w:id="1777676367">
      <w:bodyDiv w:val="1"/>
      <w:marLeft w:val="0"/>
      <w:marRight w:val="0"/>
      <w:marTop w:val="0"/>
      <w:marBottom w:val="0"/>
      <w:divBdr>
        <w:top w:val="none" w:sz="0" w:space="0" w:color="auto"/>
        <w:left w:val="none" w:sz="0" w:space="0" w:color="auto"/>
        <w:bottom w:val="none" w:sz="0" w:space="0" w:color="auto"/>
        <w:right w:val="none" w:sz="0" w:space="0" w:color="auto"/>
      </w:divBdr>
    </w:div>
    <w:div w:id="1777745640">
      <w:bodyDiv w:val="1"/>
      <w:marLeft w:val="0"/>
      <w:marRight w:val="0"/>
      <w:marTop w:val="0"/>
      <w:marBottom w:val="0"/>
      <w:divBdr>
        <w:top w:val="none" w:sz="0" w:space="0" w:color="auto"/>
        <w:left w:val="none" w:sz="0" w:space="0" w:color="auto"/>
        <w:bottom w:val="none" w:sz="0" w:space="0" w:color="auto"/>
        <w:right w:val="none" w:sz="0" w:space="0" w:color="auto"/>
      </w:divBdr>
    </w:div>
    <w:div w:id="1778062558">
      <w:bodyDiv w:val="1"/>
      <w:marLeft w:val="0"/>
      <w:marRight w:val="0"/>
      <w:marTop w:val="0"/>
      <w:marBottom w:val="0"/>
      <w:divBdr>
        <w:top w:val="none" w:sz="0" w:space="0" w:color="auto"/>
        <w:left w:val="none" w:sz="0" w:space="0" w:color="auto"/>
        <w:bottom w:val="none" w:sz="0" w:space="0" w:color="auto"/>
        <w:right w:val="none" w:sz="0" w:space="0" w:color="auto"/>
      </w:divBdr>
    </w:div>
    <w:div w:id="1778065489">
      <w:bodyDiv w:val="1"/>
      <w:marLeft w:val="0"/>
      <w:marRight w:val="0"/>
      <w:marTop w:val="0"/>
      <w:marBottom w:val="0"/>
      <w:divBdr>
        <w:top w:val="none" w:sz="0" w:space="0" w:color="auto"/>
        <w:left w:val="none" w:sz="0" w:space="0" w:color="auto"/>
        <w:bottom w:val="none" w:sz="0" w:space="0" w:color="auto"/>
        <w:right w:val="none" w:sz="0" w:space="0" w:color="auto"/>
      </w:divBdr>
    </w:div>
    <w:div w:id="1778483128">
      <w:bodyDiv w:val="1"/>
      <w:marLeft w:val="0"/>
      <w:marRight w:val="0"/>
      <w:marTop w:val="0"/>
      <w:marBottom w:val="0"/>
      <w:divBdr>
        <w:top w:val="none" w:sz="0" w:space="0" w:color="auto"/>
        <w:left w:val="none" w:sz="0" w:space="0" w:color="auto"/>
        <w:bottom w:val="none" w:sz="0" w:space="0" w:color="auto"/>
        <w:right w:val="none" w:sz="0" w:space="0" w:color="auto"/>
      </w:divBdr>
      <w:divsChild>
        <w:div w:id="207649667">
          <w:marLeft w:val="480"/>
          <w:marRight w:val="0"/>
          <w:marTop w:val="0"/>
          <w:marBottom w:val="0"/>
          <w:divBdr>
            <w:top w:val="none" w:sz="0" w:space="0" w:color="auto"/>
            <w:left w:val="none" w:sz="0" w:space="0" w:color="auto"/>
            <w:bottom w:val="none" w:sz="0" w:space="0" w:color="auto"/>
            <w:right w:val="none" w:sz="0" w:space="0" w:color="auto"/>
          </w:divBdr>
        </w:div>
        <w:div w:id="189419729">
          <w:marLeft w:val="480"/>
          <w:marRight w:val="0"/>
          <w:marTop w:val="0"/>
          <w:marBottom w:val="0"/>
          <w:divBdr>
            <w:top w:val="none" w:sz="0" w:space="0" w:color="auto"/>
            <w:left w:val="none" w:sz="0" w:space="0" w:color="auto"/>
            <w:bottom w:val="none" w:sz="0" w:space="0" w:color="auto"/>
            <w:right w:val="none" w:sz="0" w:space="0" w:color="auto"/>
          </w:divBdr>
        </w:div>
        <w:div w:id="296376613">
          <w:marLeft w:val="480"/>
          <w:marRight w:val="0"/>
          <w:marTop w:val="0"/>
          <w:marBottom w:val="0"/>
          <w:divBdr>
            <w:top w:val="none" w:sz="0" w:space="0" w:color="auto"/>
            <w:left w:val="none" w:sz="0" w:space="0" w:color="auto"/>
            <w:bottom w:val="none" w:sz="0" w:space="0" w:color="auto"/>
            <w:right w:val="none" w:sz="0" w:space="0" w:color="auto"/>
          </w:divBdr>
        </w:div>
        <w:div w:id="1953896312">
          <w:marLeft w:val="480"/>
          <w:marRight w:val="0"/>
          <w:marTop w:val="0"/>
          <w:marBottom w:val="0"/>
          <w:divBdr>
            <w:top w:val="none" w:sz="0" w:space="0" w:color="auto"/>
            <w:left w:val="none" w:sz="0" w:space="0" w:color="auto"/>
            <w:bottom w:val="none" w:sz="0" w:space="0" w:color="auto"/>
            <w:right w:val="none" w:sz="0" w:space="0" w:color="auto"/>
          </w:divBdr>
        </w:div>
        <w:div w:id="1526942696">
          <w:marLeft w:val="480"/>
          <w:marRight w:val="0"/>
          <w:marTop w:val="0"/>
          <w:marBottom w:val="0"/>
          <w:divBdr>
            <w:top w:val="none" w:sz="0" w:space="0" w:color="auto"/>
            <w:left w:val="none" w:sz="0" w:space="0" w:color="auto"/>
            <w:bottom w:val="none" w:sz="0" w:space="0" w:color="auto"/>
            <w:right w:val="none" w:sz="0" w:space="0" w:color="auto"/>
          </w:divBdr>
        </w:div>
        <w:div w:id="782840654">
          <w:marLeft w:val="480"/>
          <w:marRight w:val="0"/>
          <w:marTop w:val="0"/>
          <w:marBottom w:val="0"/>
          <w:divBdr>
            <w:top w:val="none" w:sz="0" w:space="0" w:color="auto"/>
            <w:left w:val="none" w:sz="0" w:space="0" w:color="auto"/>
            <w:bottom w:val="none" w:sz="0" w:space="0" w:color="auto"/>
            <w:right w:val="none" w:sz="0" w:space="0" w:color="auto"/>
          </w:divBdr>
        </w:div>
        <w:div w:id="1082289542">
          <w:marLeft w:val="480"/>
          <w:marRight w:val="0"/>
          <w:marTop w:val="0"/>
          <w:marBottom w:val="0"/>
          <w:divBdr>
            <w:top w:val="none" w:sz="0" w:space="0" w:color="auto"/>
            <w:left w:val="none" w:sz="0" w:space="0" w:color="auto"/>
            <w:bottom w:val="none" w:sz="0" w:space="0" w:color="auto"/>
            <w:right w:val="none" w:sz="0" w:space="0" w:color="auto"/>
          </w:divBdr>
        </w:div>
        <w:div w:id="1508207152">
          <w:marLeft w:val="480"/>
          <w:marRight w:val="0"/>
          <w:marTop w:val="0"/>
          <w:marBottom w:val="0"/>
          <w:divBdr>
            <w:top w:val="none" w:sz="0" w:space="0" w:color="auto"/>
            <w:left w:val="none" w:sz="0" w:space="0" w:color="auto"/>
            <w:bottom w:val="none" w:sz="0" w:space="0" w:color="auto"/>
            <w:right w:val="none" w:sz="0" w:space="0" w:color="auto"/>
          </w:divBdr>
        </w:div>
        <w:div w:id="1636983835">
          <w:marLeft w:val="480"/>
          <w:marRight w:val="0"/>
          <w:marTop w:val="0"/>
          <w:marBottom w:val="0"/>
          <w:divBdr>
            <w:top w:val="none" w:sz="0" w:space="0" w:color="auto"/>
            <w:left w:val="none" w:sz="0" w:space="0" w:color="auto"/>
            <w:bottom w:val="none" w:sz="0" w:space="0" w:color="auto"/>
            <w:right w:val="none" w:sz="0" w:space="0" w:color="auto"/>
          </w:divBdr>
        </w:div>
        <w:div w:id="2103261800">
          <w:marLeft w:val="480"/>
          <w:marRight w:val="0"/>
          <w:marTop w:val="0"/>
          <w:marBottom w:val="0"/>
          <w:divBdr>
            <w:top w:val="none" w:sz="0" w:space="0" w:color="auto"/>
            <w:left w:val="none" w:sz="0" w:space="0" w:color="auto"/>
            <w:bottom w:val="none" w:sz="0" w:space="0" w:color="auto"/>
            <w:right w:val="none" w:sz="0" w:space="0" w:color="auto"/>
          </w:divBdr>
        </w:div>
        <w:div w:id="928080319">
          <w:marLeft w:val="480"/>
          <w:marRight w:val="0"/>
          <w:marTop w:val="0"/>
          <w:marBottom w:val="0"/>
          <w:divBdr>
            <w:top w:val="none" w:sz="0" w:space="0" w:color="auto"/>
            <w:left w:val="none" w:sz="0" w:space="0" w:color="auto"/>
            <w:bottom w:val="none" w:sz="0" w:space="0" w:color="auto"/>
            <w:right w:val="none" w:sz="0" w:space="0" w:color="auto"/>
          </w:divBdr>
        </w:div>
        <w:div w:id="39942532">
          <w:marLeft w:val="480"/>
          <w:marRight w:val="0"/>
          <w:marTop w:val="0"/>
          <w:marBottom w:val="0"/>
          <w:divBdr>
            <w:top w:val="none" w:sz="0" w:space="0" w:color="auto"/>
            <w:left w:val="none" w:sz="0" w:space="0" w:color="auto"/>
            <w:bottom w:val="none" w:sz="0" w:space="0" w:color="auto"/>
            <w:right w:val="none" w:sz="0" w:space="0" w:color="auto"/>
          </w:divBdr>
        </w:div>
        <w:div w:id="2039504758">
          <w:marLeft w:val="480"/>
          <w:marRight w:val="0"/>
          <w:marTop w:val="0"/>
          <w:marBottom w:val="0"/>
          <w:divBdr>
            <w:top w:val="none" w:sz="0" w:space="0" w:color="auto"/>
            <w:left w:val="none" w:sz="0" w:space="0" w:color="auto"/>
            <w:bottom w:val="none" w:sz="0" w:space="0" w:color="auto"/>
            <w:right w:val="none" w:sz="0" w:space="0" w:color="auto"/>
          </w:divBdr>
        </w:div>
        <w:div w:id="1141196219">
          <w:marLeft w:val="480"/>
          <w:marRight w:val="0"/>
          <w:marTop w:val="0"/>
          <w:marBottom w:val="0"/>
          <w:divBdr>
            <w:top w:val="none" w:sz="0" w:space="0" w:color="auto"/>
            <w:left w:val="none" w:sz="0" w:space="0" w:color="auto"/>
            <w:bottom w:val="none" w:sz="0" w:space="0" w:color="auto"/>
            <w:right w:val="none" w:sz="0" w:space="0" w:color="auto"/>
          </w:divBdr>
        </w:div>
        <w:div w:id="1135759870">
          <w:marLeft w:val="480"/>
          <w:marRight w:val="0"/>
          <w:marTop w:val="0"/>
          <w:marBottom w:val="0"/>
          <w:divBdr>
            <w:top w:val="none" w:sz="0" w:space="0" w:color="auto"/>
            <w:left w:val="none" w:sz="0" w:space="0" w:color="auto"/>
            <w:bottom w:val="none" w:sz="0" w:space="0" w:color="auto"/>
            <w:right w:val="none" w:sz="0" w:space="0" w:color="auto"/>
          </w:divBdr>
        </w:div>
        <w:div w:id="339312169">
          <w:marLeft w:val="480"/>
          <w:marRight w:val="0"/>
          <w:marTop w:val="0"/>
          <w:marBottom w:val="0"/>
          <w:divBdr>
            <w:top w:val="none" w:sz="0" w:space="0" w:color="auto"/>
            <w:left w:val="none" w:sz="0" w:space="0" w:color="auto"/>
            <w:bottom w:val="none" w:sz="0" w:space="0" w:color="auto"/>
            <w:right w:val="none" w:sz="0" w:space="0" w:color="auto"/>
          </w:divBdr>
        </w:div>
        <w:div w:id="93327104">
          <w:marLeft w:val="480"/>
          <w:marRight w:val="0"/>
          <w:marTop w:val="0"/>
          <w:marBottom w:val="0"/>
          <w:divBdr>
            <w:top w:val="none" w:sz="0" w:space="0" w:color="auto"/>
            <w:left w:val="none" w:sz="0" w:space="0" w:color="auto"/>
            <w:bottom w:val="none" w:sz="0" w:space="0" w:color="auto"/>
            <w:right w:val="none" w:sz="0" w:space="0" w:color="auto"/>
          </w:divBdr>
        </w:div>
        <w:div w:id="140585855">
          <w:marLeft w:val="480"/>
          <w:marRight w:val="0"/>
          <w:marTop w:val="0"/>
          <w:marBottom w:val="0"/>
          <w:divBdr>
            <w:top w:val="none" w:sz="0" w:space="0" w:color="auto"/>
            <w:left w:val="none" w:sz="0" w:space="0" w:color="auto"/>
            <w:bottom w:val="none" w:sz="0" w:space="0" w:color="auto"/>
            <w:right w:val="none" w:sz="0" w:space="0" w:color="auto"/>
          </w:divBdr>
        </w:div>
        <w:div w:id="1257789121">
          <w:marLeft w:val="480"/>
          <w:marRight w:val="0"/>
          <w:marTop w:val="0"/>
          <w:marBottom w:val="0"/>
          <w:divBdr>
            <w:top w:val="none" w:sz="0" w:space="0" w:color="auto"/>
            <w:left w:val="none" w:sz="0" w:space="0" w:color="auto"/>
            <w:bottom w:val="none" w:sz="0" w:space="0" w:color="auto"/>
            <w:right w:val="none" w:sz="0" w:space="0" w:color="auto"/>
          </w:divBdr>
        </w:div>
        <w:div w:id="1197962586">
          <w:marLeft w:val="480"/>
          <w:marRight w:val="0"/>
          <w:marTop w:val="0"/>
          <w:marBottom w:val="0"/>
          <w:divBdr>
            <w:top w:val="none" w:sz="0" w:space="0" w:color="auto"/>
            <w:left w:val="none" w:sz="0" w:space="0" w:color="auto"/>
            <w:bottom w:val="none" w:sz="0" w:space="0" w:color="auto"/>
            <w:right w:val="none" w:sz="0" w:space="0" w:color="auto"/>
          </w:divBdr>
        </w:div>
        <w:div w:id="774324048">
          <w:marLeft w:val="480"/>
          <w:marRight w:val="0"/>
          <w:marTop w:val="0"/>
          <w:marBottom w:val="0"/>
          <w:divBdr>
            <w:top w:val="none" w:sz="0" w:space="0" w:color="auto"/>
            <w:left w:val="none" w:sz="0" w:space="0" w:color="auto"/>
            <w:bottom w:val="none" w:sz="0" w:space="0" w:color="auto"/>
            <w:right w:val="none" w:sz="0" w:space="0" w:color="auto"/>
          </w:divBdr>
        </w:div>
        <w:div w:id="104664851">
          <w:marLeft w:val="480"/>
          <w:marRight w:val="0"/>
          <w:marTop w:val="0"/>
          <w:marBottom w:val="0"/>
          <w:divBdr>
            <w:top w:val="none" w:sz="0" w:space="0" w:color="auto"/>
            <w:left w:val="none" w:sz="0" w:space="0" w:color="auto"/>
            <w:bottom w:val="none" w:sz="0" w:space="0" w:color="auto"/>
            <w:right w:val="none" w:sz="0" w:space="0" w:color="auto"/>
          </w:divBdr>
        </w:div>
      </w:divsChild>
    </w:div>
    <w:div w:id="1778792627">
      <w:bodyDiv w:val="1"/>
      <w:marLeft w:val="0"/>
      <w:marRight w:val="0"/>
      <w:marTop w:val="0"/>
      <w:marBottom w:val="0"/>
      <w:divBdr>
        <w:top w:val="none" w:sz="0" w:space="0" w:color="auto"/>
        <w:left w:val="none" w:sz="0" w:space="0" w:color="auto"/>
        <w:bottom w:val="none" w:sz="0" w:space="0" w:color="auto"/>
        <w:right w:val="none" w:sz="0" w:space="0" w:color="auto"/>
      </w:divBdr>
    </w:div>
    <w:div w:id="1778865279">
      <w:bodyDiv w:val="1"/>
      <w:marLeft w:val="0"/>
      <w:marRight w:val="0"/>
      <w:marTop w:val="0"/>
      <w:marBottom w:val="0"/>
      <w:divBdr>
        <w:top w:val="none" w:sz="0" w:space="0" w:color="auto"/>
        <w:left w:val="none" w:sz="0" w:space="0" w:color="auto"/>
        <w:bottom w:val="none" w:sz="0" w:space="0" w:color="auto"/>
        <w:right w:val="none" w:sz="0" w:space="0" w:color="auto"/>
      </w:divBdr>
    </w:div>
    <w:div w:id="1779832986">
      <w:bodyDiv w:val="1"/>
      <w:marLeft w:val="0"/>
      <w:marRight w:val="0"/>
      <w:marTop w:val="0"/>
      <w:marBottom w:val="0"/>
      <w:divBdr>
        <w:top w:val="none" w:sz="0" w:space="0" w:color="auto"/>
        <w:left w:val="none" w:sz="0" w:space="0" w:color="auto"/>
        <w:bottom w:val="none" w:sz="0" w:space="0" w:color="auto"/>
        <w:right w:val="none" w:sz="0" w:space="0" w:color="auto"/>
      </w:divBdr>
    </w:div>
    <w:div w:id="1779908722">
      <w:bodyDiv w:val="1"/>
      <w:marLeft w:val="0"/>
      <w:marRight w:val="0"/>
      <w:marTop w:val="0"/>
      <w:marBottom w:val="0"/>
      <w:divBdr>
        <w:top w:val="none" w:sz="0" w:space="0" w:color="auto"/>
        <w:left w:val="none" w:sz="0" w:space="0" w:color="auto"/>
        <w:bottom w:val="none" w:sz="0" w:space="0" w:color="auto"/>
        <w:right w:val="none" w:sz="0" w:space="0" w:color="auto"/>
      </w:divBdr>
    </w:div>
    <w:div w:id="1780101948">
      <w:bodyDiv w:val="1"/>
      <w:marLeft w:val="0"/>
      <w:marRight w:val="0"/>
      <w:marTop w:val="0"/>
      <w:marBottom w:val="0"/>
      <w:divBdr>
        <w:top w:val="none" w:sz="0" w:space="0" w:color="auto"/>
        <w:left w:val="none" w:sz="0" w:space="0" w:color="auto"/>
        <w:bottom w:val="none" w:sz="0" w:space="0" w:color="auto"/>
        <w:right w:val="none" w:sz="0" w:space="0" w:color="auto"/>
      </w:divBdr>
    </w:div>
    <w:div w:id="1780484319">
      <w:bodyDiv w:val="1"/>
      <w:marLeft w:val="0"/>
      <w:marRight w:val="0"/>
      <w:marTop w:val="0"/>
      <w:marBottom w:val="0"/>
      <w:divBdr>
        <w:top w:val="none" w:sz="0" w:space="0" w:color="auto"/>
        <w:left w:val="none" w:sz="0" w:space="0" w:color="auto"/>
        <w:bottom w:val="none" w:sz="0" w:space="0" w:color="auto"/>
        <w:right w:val="none" w:sz="0" w:space="0" w:color="auto"/>
      </w:divBdr>
    </w:div>
    <w:div w:id="1780947776">
      <w:bodyDiv w:val="1"/>
      <w:marLeft w:val="0"/>
      <w:marRight w:val="0"/>
      <w:marTop w:val="0"/>
      <w:marBottom w:val="0"/>
      <w:divBdr>
        <w:top w:val="none" w:sz="0" w:space="0" w:color="auto"/>
        <w:left w:val="none" w:sz="0" w:space="0" w:color="auto"/>
        <w:bottom w:val="none" w:sz="0" w:space="0" w:color="auto"/>
        <w:right w:val="none" w:sz="0" w:space="0" w:color="auto"/>
      </w:divBdr>
    </w:div>
    <w:div w:id="1782454039">
      <w:bodyDiv w:val="1"/>
      <w:marLeft w:val="0"/>
      <w:marRight w:val="0"/>
      <w:marTop w:val="0"/>
      <w:marBottom w:val="0"/>
      <w:divBdr>
        <w:top w:val="none" w:sz="0" w:space="0" w:color="auto"/>
        <w:left w:val="none" w:sz="0" w:space="0" w:color="auto"/>
        <w:bottom w:val="none" w:sz="0" w:space="0" w:color="auto"/>
        <w:right w:val="none" w:sz="0" w:space="0" w:color="auto"/>
      </w:divBdr>
    </w:div>
    <w:div w:id="1782530060">
      <w:bodyDiv w:val="1"/>
      <w:marLeft w:val="0"/>
      <w:marRight w:val="0"/>
      <w:marTop w:val="0"/>
      <w:marBottom w:val="0"/>
      <w:divBdr>
        <w:top w:val="none" w:sz="0" w:space="0" w:color="auto"/>
        <w:left w:val="none" w:sz="0" w:space="0" w:color="auto"/>
        <w:bottom w:val="none" w:sz="0" w:space="0" w:color="auto"/>
        <w:right w:val="none" w:sz="0" w:space="0" w:color="auto"/>
      </w:divBdr>
    </w:div>
    <w:div w:id="1782607502">
      <w:bodyDiv w:val="1"/>
      <w:marLeft w:val="0"/>
      <w:marRight w:val="0"/>
      <w:marTop w:val="0"/>
      <w:marBottom w:val="0"/>
      <w:divBdr>
        <w:top w:val="none" w:sz="0" w:space="0" w:color="auto"/>
        <w:left w:val="none" w:sz="0" w:space="0" w:color="auto"/>
        <w:bottom w:val="none" w:sz="0" w:space="0" w:color="auto"/>
        <w:right w:val="none" w:sz="0" w:space="0" w:color="auto"/>
      </w:divBdr>
    </w:div>
    <w:div w:id="1783381499">
      <w:bodyDiv w:val="1"/>
      <w:marLeft w:val="0"/>
      <w:marRight w:val="0"/>
      <w:marTop w:val="0"/>
      <w:marBottom w:val="0"/>
      <w:divBdr>
        <w:top w:val="none" w:sz="0" w:space="0" w:color="auto"/>
        <w:left w:val="none" w:sz="0" w:space="0" w:color="auto"/>
        <w:bottom w:val="none" w:sz="0" w:space="0" w:color="auto"/>
        <w:right w:val="none" w:sz="0" w:space="0" w:color="auto"/>
      </w:divBdr>
    </w:div>
    <w:div w:id="1784155577">
      <w:bodyDiv w:val="1"/>
      <w:marLeft w:val="0"/>
      <w:marRight w:val="0"/>
      <w:marTop w:val="0"/>
      <w:marBottom w:val="0"/>
      <w:divBdr>
        <w:top w:val="none" w:sz="0" w:space="0" w:color="auto"/>
        <w:left w:val="none" w:sz="0" w:space="0" w:color="auto"/>
        <w:bottom w:val="none" w:sz="0" w:space="0" w:color="auto"/>
        <w:right w:val="none" w:sz="0" w:space="0" w:color="auto"/>
      </w:divBdr>
    </w:div>
    <w:div w:id="1784183369">
      <w:bodyDiv w:val="1"/>
      <w:marLeft w:val="0"/>
      <w:marRight w:val="0"/>
      <w:marTop w:val="0"/>
      <w:marBottom w:val="0"/>
      <w:divBdr>
        <w:top w:val="none" w:sz="0" w:space="0" w:color="auto"/>
        <w:left w:val="none" w:sz="0" w:space="0" w:color="auto"/>
        <w:bottom w:val="none" w:sz="0" w:space="0" w:color="auto"/>
        <w:right w:val="none" w:sz="0" w:space="0" w:color="auto"/>
      </w:divBdr>
    </w:div>
    <w:div w:id="1784307116">
      <w:bodyDiv w:val="1"/>
      <w:marLeft w:val="0"/>
      <w:marRight w:val="0"/>
      <w:marTop w:val="0"/>
      <w:marBottom w:val="0"/>
      <w:divBdr>
        <w:top w:val="none" w:sz="0" w:space="0" w:color="auto"/>
        <w:left w:val="none" w:sz="0" w:space="0" w:color="auto"/>
        <w:bottom w:val="none" w:sz="0" w:space="0" w:color="auto"/>
        <w:right w:val="none" w:sz="0" w:space="0" w:color="auto"/>
      </w:divBdr>
    </w:div>
    <w:div w:id="1784762859">
      <w:bodyDiv w:val="1"/>
      <w:marLeft w:val="0"/>
      <w:marRight w:val="0"/>
      <w:marTop w:val="0"/>
      <w:marBottom w:val="0"/>
      <w:divBdr>
        <w:top w:val="none" w:sz="0" w:space="0" w:color="auto"/>
        <w:left w:val="none" w:sz="0" w:space="0" w:color="auto"/>
        <w:bottom w:val="none" w:sz="0" w:space="0" w:color="auto"/>
        <w:right w:val="none" w:sz="0" w:space="0" w:color="auto"/>
      </w:divBdr>
    </w:div>
    <w:div w:id="1786194334">
      <w:bodyDiv w:val="1"/>
      <w:marLeft w:val="0"/>
      <w:marRight w:val="0"/>
      <w:marTop w:val="0"/>
      <w:marBottom w:val="0"/>
      <w:divBdr>
        <w:top w:val="none" w:sz="0" w:space="0" w:color="auto"/>
        <w:left w:val="none" w:sz="0" w:space="0" w:color="auto"/>
        <w:bottom w:val="none" w:sz="0" w:space="0" w:color="auto"/>
        <w:right w:val="none" w:sz="0" w:space="0" w:color="auto"/>
      </w:divBdr>
    </w:div>
    <w:div w:id="1788962377">
      <w:bodyDiv w:val="1"/>
      <w:marLeft w:val="0"/>
      <w:marRight w:val="0"/>
      <w:marTop w:val="0"/>
      <w:marBottom w:val="0"/>
      <w:divBdr>
        <w:top w:val="none" w:sz="0" w:space="0" w:color="auto"/>
        <w:left w:val="none" w:sz="0" w:space="0" w:color="auto"/>
        <w:bottom w:val="none" w:sz="0" w:space="0" w:color="auto"/>
        <w:right w:val="none" w:sz="0" w:space="0" w:color="auto"/>
      </w:divBdr>
    </w:div>
    <w:div w:id="1789079873">
      <w:bodyDiv w:val="1"/>
      <w:marLeft w:val="0"/>
      <w:marRight w:val="0"/>
      <w:marTop w:val="0"/>
      <w:marBottom w:val="0"/>
      <w:divBdr>
        <w:top w:val="none" w:sz="0" w:space="0" w:color="auto"/>
        <w:left w:val="none" w:sz="0" w:space="0" w:color="auto"/>
        <w:bottom w:val="none" w:sz="0" w:space="0" w:color="auto"/>
        <w:right w:val="none" w:sz="0" w:space="0" w:color="auto"/>
      </w:divBdr>
    </w:div>
    <w:div w:id="1789742529">
      <w:bodyDiv w:val="1"/>
      <w:marLeft w:val="0"/>
      <w:marRight w:val="0"/>
      <w:marTop w:val="0"/>
      <w:marBottom w:val="0"/>
      <w:divBdr>
        <w:top w:val="none" w:sz="0" w:space="0" w:color="auto"/>
        <w:left w:val="none" w:sz="0" w:space="0" w:color="auto"/>
        <w:bottom w:val="none" w:sz="0" w:space="0" w:color="auto"/>
        <w:right w:val="none" w:sz="0" w:space="0" w:color="auto"/>
      </w:divBdr>
    </w:div>
    <w:div w:id="1789812965">
      <w:bodyDiv w:val="1"/>
      <w:marLeft w:val="0"/>
      <w:marRight w:val="0"/>
      <w:marTop w:val="0"/>
      <w:marBottom w:val="0"/>
      <w:divBdr>
        <w:top w:val="none" w:sz="0" w:space="0" w:color="auto"/>
        <w:left w:val="none" w:sz="0" w:space="0" w:color="auto"/>
        <w:bottom w:val="none" w:sz="0" w:space="0" w:color="auto"/>
        <w:right w:val="none" w:sz="0" w:space="0" w:color="auto"/>
      </w:divBdr>
    </w:div>
    <w:div w:id="1790082013">
      <w:bodyDiv w:val="1"/>
      <w:marLeft w:val="0"/>
      <w:marRight w:val="0"/>
      <w:marTop w:val="0"/>
      <w:marBottom w:val="0"/>
      <w:divBdr>
        <w:top w:val="none" w:sz="0" w:space="0" w:color="auto"/>
        <w:left w:val="none" w:sz="0" w:space="0" w:color="auto"/>
        <w:bottom w:val="none" w:sz="0" w:space="0" w:color="auto"/>
        <w:right w:val="none" w:sz="0" w:space="0" w:color="auto"/>
      </w:divBdr>
    </w:div>
    <w:div w:id="1790468144">
      <w:bodyDiv w:val="1"/>
      <w:marLeft w:val="0"/>
      <w:marRight w:val="0"/>
      <w:marTop w:val="0"/>
      <w:marBottom w:val="0"/>
      <w:divBdr>
        <w:top w:val="none" w:sz="0" w:space="0" w:color="auto"/>
        <w:left w:val="none" w:sz="0" w:space="0" w:color="auto"/>
        <w:bottom w:val="none" w:sz="0" w:space="0" w:color="auto"/>
        <w:right w:val="none" w:sz="0" w:space="0" w:color="auto"/>
      </w:divBdr>
    </w:div>
    <w:div w:id="1790588561">
      <w:bodyDiv w:val="1"/>
      <w:marLeft w:val="0"/>
      <w:marRight w:val="0"/>
      <w:marTop w:val="0"/>
      <w:marBottom w:val="0"/>
      <w:divBdr>
        <w:top w:val="none" w:sz="0" w:space="0" w:color="auto"/>
        <w:left w:val="none" w:sz="0" w:space="0" w:color="auto"/>
        <w:bottom w:val="none" w:sz="0" w:space="0" w:color="auto"/>
        <w:right w:val="none" w:sz="0" w:space="0" w:color="auto"/>
      </w:divBdr>
      <w:divsChild>
        <w:div w:id="1081949744">
          <w:marLeft w:val="480"/>
          <w:marRight w:val="0"/>
          <w:marTop w:val="0"/>
          <w:marBottom w:val="0"/>
          <w:divBdr>
            <w:top w:val="none" w:sz="0" w:space="0" w:color="auto"/>
            <w:left w:val="none" w:sz="0" w:space="0" w:color="auto"/>
            <w:bottom w:val="none" w:sz="0" w:space="0" w:color="auto"/>
            <w:right w:val="none" w:sz="0" w:space="0" w:color="auto"/>
          </w:divBdr>
        </w:div>
        <w:div w:id="1153906852">
          <w:marLeft w:val="480"/>
          <w:marRight w:val="0"/>
          <w:marTop w:val="0"/>
          <w:marBottom w:val="0"/>
          <w:divBdr>
            <w:top w:val="none" w:sz="0" w:space="0" w:color="auto"/>
            <w:left w:val="none" w:sz="0" w:space="0" w:color="auto"/>
            <w:bottom w:val="none" w:sz="0" w:space="0" w:color="auto"/>
            <w:right w:val="none" w:sz="0" w:space="0" w:color="auto"/>
          </w:divBdr>
        </w:div>
        <w:div w:id="229123566">
          <w:marLeft w:val="480"/>
          <w:marRight w:val="0"/>
          <w:marTop w:val="0"/>
          <w:marBottom w:val="0"/>
          <w:divBdr>
            <w:top w:val="none" w:sz="0" w:space="0" w:color="auto"/>
            <w:left w:val="none" w:sz="0" w:space="0" w:color="auto"/>
            <w:bottom w:val="none" w:sz="0" w:space="0" w:color="auto"/>
            <w:right w:val="none" w:sz="0" w:space="0" w:color="auto"/>
          </w:divBdr>
        </w:div>
        <w:div w:id="923874901">
          <w:marLeft w:val="480"/>
          <w:marRight w:val="0"/>
          <w:marTop w:val="0"/>
          <w:marBottom w:val="0"/>
          <w:divBdr>
            <w:top w:val="none" w:sz="0" w:space="0" w:color="auto"/>
            <w:left w:val="none" w:sz="0" w:space="0" w:color="auto"/>
            <w:bottom w:val="none" w:sz="0" w:space="0" w:color="auto"/>
            <w:right w:val="none" w:sz="0" w:space="0" w:color="auto"/>
          </w:divBdr>
        </w:div>
        <w:div w:id="1651589753">
          <w:marLeft w:val="480"/>
          <w:marRight w:val="0"/>
          <w:marTop w:val="0"/>
          <w:marBottom w:val="0"/>
          <w:divBdr>
            <w:top w:val="none" w:sz="0" w:space="0" w:color="auto"/>
            <w:left w:val="none" w:sz="0" w:space="0" w:color="auto"/>
            <w:bottom w:val="none" w:sz="0" w:space="0" w:color="auto"/>
            <w:right w:val="none" w:sz="0" w:space="0" w:color="auto"/>
          </w:divBdr>
        </w:div>
        <w:div w:id="834108008">
          <w:marLeft w:val="480"/>
          <w:marRight w:val="0"/>
          <w:marTop w:val="0"/>
          <w:marBottom w:val="0"/>
          <w:divBdr>
            <w:top w:val="none" w:sz="0" w:space="0" w:color="auto"/>
            <w:left w:val="none" w:sz="0" w:space="0" w:color="auto"/>
            <w:bottom w:val="none" w:sz="0" w:space="0" w:color="auto"/>
            <w:right w:val="none" w:sz="0" w:space="0" w:color="auto"/>
          </w:divBdr>
        </w:div>
        <w:div w:id="52318600">
          <w:marLeft w:val="480"/>
          <w:marRight w:val="0"/>
          <w:marTop w:val="0"/>
          <w:marBottom w:val="0"/>
          <w:divBdr>
            <w:top w:val="none" w:sz="0" w:space="0" w:color="auto"/>
            <w:left w:val="none" w:sz="0" w:space="0" w:color="auto"/>
            <w:bottom w:val="none" w:sz="0" w:space="0" w:color="auto"/>
            <w:right w:val="none" w:sz="0" w:space="0" w:color="auto"/>
          </w:divBdr>
        </w:div>
        <w:div w:id="1946113667">
          <w:marLeft w:val="480"/>
          <w:marRight w:val="0"/>
          <w:marTop w:val="0"/>
          <w:marBottom w:val="0"/>
          <w:divBdr>
            <w:top w:val="none" w:sz="0" w:space="0" w:color="auto"/>
            <w:left w:val="none" w:sz="0" w:space="0" w:color="auto"/>
            <w:bottom w:val="none" w:sz="0" w:space="0" w:color="auto"/>
            <w:right w:val="none" w:sz="0" w:space="0" w:color="auto"/>
          </w:divBdr>
        </w:div>
        <w:div w:id="1935816574">
          <w:marLeft w:val="480"/>
          <w:marRight w:val="0"/>
          <w:marTop w:val="0"/>
          <w:marBottom w:val="0"/>
          <w:divBdr>
            <w:top w:val="none" w:sz="0" w:space="0" w:color="auto"/>
            <w:left w:val="none" w:sz="0" w:space="0" w:color="auto"/>
            <w:bottom w:val="none" w:sz="0" w:space="0" w:color="auto"/>
            <w:right w:val="none" w:sz="0" w:space="0" w:color="auto"/>
          </w:divBdr>
        </w:div>
        <w:div w:id="62144035">
          <w:marLeft w:val="480"/>
          <w:marRight w:val="0"/>
          <w:marTop w:val="0"/>
          <w:marBottom w:val="0"/>
          <w:divBdr>
            <w:top w:val="none" w:sz="0" w:space="0" w:color="auto"/>
            <w:left w:val="none" w:sz="0" w:space="0" w:color="auto"/>
            <w:bottom w:val="none" w:sz="0" w:space="0" w:color="auto"/>
            <w:right w:val="none" w:sz="0" w:space="0" w:color="auto"/>
          </w:divBdr>
        </w:div>
        <w:div w:id="1619489557">
          <w:marLeft w:val="480"/>
          <w:marRight w:val="0"/>
          <w:marTop w:val="0"/>
          <w:marBottom w:val="0"/>
          <w:divBdr>
            <w:top w:val="none" w:sz="0" w:space="0" w:color="auto"/>
            <w:left w:val="none" w:sz="0" w:space="0" w:color="auto"/>
            <w:bottom w:val="none" w:sz="0" w:space="0" w:color="auto"/>
            <w:right w:val="none" w:sz="0" w:space="0" w:color="auto"/>
          </w:divBdr>
        </w:div>
        <w:div w:id="160900314">
          <w:marLeft w:val="480"/>
          <w:marRight w:val="0"/>
          <w:marTop w:val="0"/>
          <w:marBottom w:val="0"/>
          <w:divBdr>
            <w:top w:val="none" w:sz="0" w:space="0" w:color="auto"/>
            <w:left w:val="none" w:sz="0" w:space="0" w:color="auto"/>
            <w:bottom w:val="none" w:sz="0" w:space="0" w:color="auto"/>
            <w:right w:val="none" w:sz="0" w:space="0" w:color="auto"/>
          </w:divBdr>
        </w:div>
        <w:div w:id="1182161463">
          <w:marLeft w:val="480"/>
          <w:marRight w:val="0"/>
          <w:marTop w:val="0"/>
          <w:marBottom w:val="0"/>
          <w:divBdr>
            <w:top w:val="none" w:sz="0" w:space="0" w:color="auto"/>
            <w:left w:val="none" w:sz="0" w:space="0" w:color="auto"/>
            <w:bottom w:val="none" w:sz="0" w:space="0" w:color="auto"/>
            <w:right w:val="none" w:sz="0" w:space="0" w:color="auto"/>
          </w:divBdr>
        </w:div>
        <w:div w:id="95712100">
          <w:marLeft w:val="480"/>
          <w:marRight w:val="0"/>
          <w:marTop w:val="0"/>
          <w:marBottom w:val="0"/>
          <w:divBdr>
            <w:top w:val="none" w:sz="0" w:space="0" w:color="auto"/>
            <w:left w:val="none" w:sz="0" w:space="0" w:color="auto"/>
            <w:bottom w:val="none" w:sz="0" w:space="0" w:color="auto"/>
            <w:right w:val="none" w:sz="0" w:space="0" w:color="auto"/>
          </w:divBdr>
        </w:div>
        <w:div w:id="1980959786">
          <w:marLeft w:val="480"/>
          <w:marRight w:val="0"/>
          <w:marTop w:val="0"/>
          <w:marBottom w:val="0"/>
          <w:divBdr>
            <w:top w:val="none" w:sz="0" w:space="0" w:color="auto"/>
            <w:left w:val="none" w:sz="0" w:space="0" w:color="auto"/>
            <w:bottom w:val="none" w:sz="0" w:space="0" w:color="auto"/>
            <w:right w:val="none" w:sz="0" w:space="0" w:color="auto"/>
          </w:divBdr>
        </w:div>
        <w:div w:id="618150370">
          <w:marLeft w:val="480"/>
          <w:marRight w:val="0"/>
          <w:marTop w:val="0"/>
          <w:marBottom w:val="0"/>
          <w:divBdr>
            <w:top w:val="none" w:sz="0" w:space="0" w:color="auto"/>
            <w:left w:val="none" w:sz="0" w:space="0" w:color="auto"/>
            <w:bottom w:val="none" w:sz="0" w:space="0" w:color="auto"/>
            <w:right w:val="none" w:sz="0" w:space="0" w:color="auto"/>
          </w:divBdr>
        </w:div>
        <w:div w:id="967052678">
          <w:marLeft w:val="480"/>
          <w:marRight w:val="0"/>
          <w:marTop w:val="0"/>
          <w:marBottom w:val="0"/>
          <w:divBdr>
            <w:top w:val="none" w:sz="0" w:space="0" w:color="auto"/>
            <w:left w:val="none" w:sz="0" w:space="0" w:color="auto"/>
            <w:bottom w:val="none" w:sz="0" w:space="0" w:color="auto"/>
            <w:right w:val="none" w:sz="0" w:space="0" w:color="auto"/>
          </w:divBdr>
        </w:div>
        <w:div w:id="1644893225">
          <w:marLeft w:val="480"/>
          <w:marRight w:val="0"/>
          <w:marTop w:val="0"/>
          <w:marBottom w:val="0"/>
          <w:divBdr>
            <w:top w:val="none" w:sz="0" w:space="0" w:color="auto"/>
            <w:left w:val="none" w:sz="0" w:space="0" w:color="auto"/>
            <w:bottom w:val="none" w:sz="0" w:space="0" w:color="auto"/>
            <w:right w:val="none" w:sz="0" w:space="0" w:color="auto"/>
          </w:divBdr>
        </w:div>
        <w:div w:id="32271087">
          <w:marLeft w:val="480"/>
          <w:marRight w:val="0"/>
          <w:marTop w:val="0"/>
          <w:marBottom w:val="0"/>
          <w:divBdr>
            <w:top w:val="none" w:sz="0" w:space="0" w:color="auto"/>
            <w:left w:val="none" w:sz="0" w:space="0" w:color="auto"/>
            <w:bottom w:val="none" w:sz="0" w:space="0" w:color="auto"/>
            <w:right w:val="none" w:sz="0" w:space="0" w:color="auto"/>
          </w:divBdr>
        </w:div>
        <w:div w:id="2827441">
          <w:marLeft w:val="480"/>
          <w:marRight w:val="0"/>
          <w:marTop w:val="0"/>
          <w:marBottom w:val="0"/>
          <w:divBdr>
            <w:top w:val="none" w:sz="0" w:space="0" w:color="auto"/>
            <w:left w:val="none" w:sz="0" w:space="0" w:color="auto"/>
            <w:bottom w:val="none" w:sz="0" w:space="0" w:color="auto"/>
            <w:right w:val="none" w:sz="0" w:space="0" w:color="auto"/>
          </w:divBdr>
        </w:div>
        <w:div w:id="1079132318">
          <w:marLeft w:val="480"/>
          <w:marRight w:val="0"/>
          <w:marTop w:val="0"/>
          <w:marBottom w:val="0"/>
          <w:divBdr>
            <w:top w:val="none" w:sz="0" w:space="0" w:color="auto"/>
            <w:left w:val="none" w:sz="0" w:space="0" w:color="auto"/>
            <w:bottom w:val="none" w:sz="0" w:space="0" w:color="auto"/>
            <w:right w:val="none" w:sz="0" w:space="0" w:color="auto"/>
          </w:divBdr>
        </w:div>
        <w:div w:id="270162119">
          <w:marLeft w:val="480"/>
          <w:marRight w:val="0"/>
          <w:marTop w:val="0"/>
          <w:marBottom w:val="0"/>
          <w:divBdr>
            <w:top w:val="none" w:sz="0" w:space="0" w:color="auto"/>
            <w:left w:val="none" w:sz="0" w:space="0" w:color="auto"/>
            <w:bottom w:val="none" w:sz="0" w:space="0" w:color="auto"/>
            <w:right w:val="none" w:sz="0" w:space="0" w:color="auto"/>
          </w:divBdr>
        </w:div>
      </w:divsChild>
    </w:div>
    <w:div w:id="1790859445">
      <w:bodyDiv w:val="1"/>
      <w:marLeft w:val="0"/>
      <w:marRight w:val="0"/>
      <w:marTop w:val="0"/>
      <w:marBottom w:val="0"/>
      <w:divBdr>
        <w:top w:val="none" w:sz="0" w:space="0" w:color="auto"/>
        <w:left w:val="none" w:sz="0" w:space="0" w:color="auto"/>
        <w:bottom w:val="none" w:sz="0" w:space="0" w:color="auto"/>
        <w:right w:val="none" w:sz="0" w:space="0" w:color="auto"/>
      </w:divBdr>
    </w:div>
    <w:div w:id="1790929715">
      <w:bodyDiv w:val="1"/>
      <w:marLeft w:val="0"/>
      <w:marRight w:val="0"/>
      <w:marTop w:val="0"/>
      <w:marBottom w:val="0"/>
      <w:divBdr>
        <w:top w:val="none" w:sz="0" w:space="0" w:color="auto"/>
        <w:left w:val="none" w:sz="0" w:space="0" w:color="auto"/>
        <w:bottom w:val="none" w:sz="0" w:space="0" w:color="auto"/>
        <w:right w:val="none" w:sz="0" w:space="0" w:color="auto"/>
      </w:divBdr>
    </w:div>
    <w:div w:id="1792086191">
      <w:bodyDiv w:val="1"/>
      <w:marLeft w:val="0"/>
      <w:marRight w:val="0"/>
      <w:marTop w:val="0"/>
      <w:marBottom w:val="0"/>
      <w:divBdr>
        <w:top w:val="none" w:sz="0" w:space="0" w:color="auto"/>
        <w:left w:val="none" w:sz="0" w:space="0" w:color="auto"/>
        <w:bottom w:val="none" w:sz="0" w:space="0" w:color="auto"/>
        <w:right w:val="none" w:sz="0" w:space="0" w:color="auto"/>
      </w:divBdr>
    </w:div>
    <w:div w:id="1792166717">
      <w:bodyDiv w:val="1"/>
      <w:marLeft w:val="0"/>
      <w:marRight w:val="0"/>
      <w:marTop w:val="0"/>
      <w:marBottom w:val="0"/>
      <w:divBdr>
        <w:top w:val="none" w:sz="0" w:space="0" w:color="auto"/>
        <w:left w:val="none" w:sz="0" w:space="0" w:color="auto"/>
        <w:bottom w:val="none" w:sz="0" w:space="0" w:color="auto"/>
        <w:right w:val="none" w:sz="0" w:space="0" w:color="auto"/>
      </w:divBdr>
    </w:div>
    <w:div w:id="1792356876">
      <w:bodyDiv w:val="1"/>
      <w:marLeft w:val="0"/>
      <w:marRight w:val="0"/>
      <w:marTop w:val="0"/>
      <w:marBottom w:val="0"/>
      <w:divBdr>
        <w:top w:val="none" w:sz="0" w:space="0" w:color="auto"/>
        <w:left w:val="none" w:sz="0" w:space="0" w:color="auto"/>
        <w:bottom w:val="none" w:sz="0" w:space="0" w:color="auto"/>
        <w:right w:val="none" w:sz="0" w:space="0" w:color="auto"/>
      </w:divBdr>
    </w:div>
    <w:div w:id="1792895904">
      <w:bodyDiv w:val="1"/>
      <w:marLeft w:val="0"/>
      <w:marRight w:val="0"/>
      <w:marTop w:val="0"/>
      <w:marBottom w:val="0"/>
      <w:divBdr>
        <w:top w:val="none" w:sz="0" w:space="0" w:color="auto"/>
        <w:left w:val="none" w:sz="0" w:space="0" w:color="auto"/>
        <w:bottom w:val="none" w:sz="0" w:space="0" w:color="auto"/>
        <w:right w:val="none" w:sz="0" w:space="0" w:color="auto"/>
      </w:divBdr>
    </w:div>
    <w:div w:id="1793398630">
      <w:bodyDiv w:val="1"/>
      <w:marLeft w:val="0"/>
      <w:marRight w:val="0"/>
      <w:marTop w:val="0"/>
      <w:marBottom w:val="0"/>
      <w:divBdr>
        <w:top w:val="none" w:sz="0" w:space="0" w:color="auto"/>
        <w:left w:val="none" w:sz="0" w:space="0" w:color="auto"/>
        <w:bottom w:val="none" w:sz="0" w:space="0" w:color="auto"/>
        <w:right w:val="none" w:sz="0" w:space="0" w:color="auto"/>
      </w:divBdr>
    </w:div>
    <w:div w:id="1793475388">
      <w:bodyDiv w:val="1"/>
      <w:marLeft w:val="0"/>
      <w:marRight w:val="0"/>
      <w:marTop w:val="0"/>
      <w:marBottom w:val="0"/>
      <w:divBdr>
        <w:top w:val="none" w:sz="0" w:space="0" w:color="auto"/>
        <w:left w:val="none" w:sz="0" w:space="0" w:color="auto"/>
        <w:bottom w:val="none" w:sz="0" w:space="0" w:color="auto"/>
        <w:right w:val="none" w:sz="0" w:space="0" w:color="auto"/>
      </w:divBdr>
    </w:div>
    <w:div w:id="1793547976">
      <w:bodyDiv w:val="1"/>
      <w:marLeft w:val="0"/>
      <w:marRight w:val="0"/>
      <w:marTop w:val="0"/>
      <w:marBottom w:val="0"/>
      <w:divBdr>
        <w:top w:val="none" w:sz="0" w:space="0" w:color="auto"/>
        <w:left w:val="none" w:sz="0" w:space="0" w:color="auto"/>
        <w:bottom w:val="none" w:sz="0" w:space="0" w:color="auto"/>
        <w:right w:val="none" w:sz="0" w:space="0" w:color="auto"/>
      </w:divBdr>
    </w:div>
    <w:div w:id="1793590522">
      <w:bodyDiv w:val="1"/>
      <w:marLeft w:val="0"/>
      <w:marRight w:val="0"/>
      <w:marTop w:val="0"/>
      <w:marBottom w:val="0"/>
      <w:divBdr>
        <w:top w:val="none" w:sz="0" w:space="0" w:color="auto"/>
        <w:left w:val="none" w:sz="0" w:space="0" w:color="auto"/>
        <w:bottom w:val="none" w:sz="0" w:space="0" w:color="auto"/>
        <w:right w:val="none" w:sz="0" w:space="0" w:color="auto"/>
      </w:divBdr>
    </w:div>
    <w:div w:id="1793749975">
      <w:bodyDiv w:val="1"/>
      <w:marLeft w:val="0"/>
      <w:marRight w:val="0"/>
      <w:marTop w:val="0"/>
      <w:marBottom w:val="0"/>
      <w:divBdr>
        <w:top w:val="none" w:sz="0" w:space="0" w:color="auto"/>
        <w:left w:val="none" w:sz="0" w:space="0" w:color="auto"/>
        <w:bottom w:val="none" w:sz="0" w:space="0" w:color="auto"/>
        <w:right w:val="none" w:sz="0" w:space="0" w:color="auto"/>
      </w:divBdr>
    </w:div>
    <w:div w:id="1794135862">
      <w:bodyDiv w:val="1"/>
      <w:marLeft w:val="0"/>
      <w:marRight w:val="0"/>
      <w:marTop w:val="0"/>
      <w:marBottom w:val="0"/>
      <w:divBdr>
        <w:top w:val="none" w:sz="0" w:space="0" w:color="auto"/>
        <w:left w:val="none" w:sz="0" w:space="0" w:color="auto"/>
        <w:bottom w:val="none" w:sz="0" w:space="0" w:color="auto"/>
        <w:right w:val="none" w:sz="0" w:space="0" w:color="auto"/>
      </w:divBdr>
    </w:div>
    <w:div w:id="1794401576">
      <w:bodyDiv w:val="1"/>
      <w:marLeft w:val="0"/>
      <w:marRight w:val="0"/>
      <w:marTop w:val="0"/>
      <w:marBottom w:val="0"/>
      <w:divBdr>
        <w:top w:val="none" w:sz="0" w:space="0" w:color="auto"/>
        <w:left w:val="none" w:sz="0" w:space="0" w:color="auto"/>
        <w:bottom w:val="none" w:sz="0" w:space="0" w:color="auto"/>
        <w:right w:val="none" w:sz="0" w:space="0" w:color="auto"/>
      </w:divBdr>
    </w:div>
    <w:div w:id="1794520660">
      <w:bodyDiv w:val="1"/>
      <w:marLeft w:val="0"/>
      <w:marRight w:val="0"/>
      <w:marTop w:val="0"/>
      <w:marBottom w:val="0"/>
      <w:divBdr>
        <w:top w:val="none" w:sz="0" w:space="0" w:color="auto"/>
        <w:left w:val="none" w:sz="0" w:space="0" w:color="auto"/>
        <w:bottom w:val="none" w:sz="0" w:space="0" w:color="auto"/>
        <w:right w:val="none" w:sz="0" w:space="0" w:color="auto"/>
      </w:divBdr>
    </w:div>
    <w:div w:id="1795630786">
      <w:bodyDiv w:val="1"/>
      <w:marLeft w:val="0"/>
      <w:marRight w:val="0"/>
      <w:marTop w:val="0"/>
      <w:marBottom w:val="0"/>
      <w:divBdr>
        <w:top w:val="none" w:sz="0" w:space="0" w:color="auto"/>
        <w:left w:val="none" w:sz="0" w:space="0" w:color="auto"/>
        <w:bottom w:val="none" w:sz="0" w:space="0" w:color="auto"/>
        <w:right w:val="none" w:sz="0" w:space="0" w:color="auto"/>
      </w:divBdr>
    </w:div>
    <w:div w:id="1795707135">
      <w:bodyDiv w:val="1"/>
      <w:marLeft w:val="0"/>
      <w:marRight w:val="0"/>
      <w:marTop w:val="0"/>
      <w:marBottom w:val="0"/>
      <w:divBdr>
        <w:top w:val="none" w:sz="0" w:space="0" w:color="auto"/>
        <w:left w:val="none" w:sz="0" w:space="0" w:color="auto"/>
        <w:bottom w:val="none" w:sz="0" w:space="0" w:color="auto"/>
        <w:right w:val="none" w:sz="0" w:space="0" w:color="auto"/>
      </w:divBdr>
    </w:div>
    <w:div w:id="1795833441">
      <w:bodyDiv w:val="1"/>
      <w:marLeft w:val="0"/>
      <w:marRight w:val="0"/>
      <w:marTop w:val="0"/>
      <w:marBottom w:val="0"/>
      <w:divBdr>
        <w:top w:val="none" w:sz="0" w:space="0" w:color="auto"/>
        <w:left w:val="none" w:sz="0" w:space="0" w:color="auto"/>
        <w:bottom w:val="none" w:sz="0" w:space="0" w:color="auto"/>
        <w:right w:val="none" w:sz="0" w:space="0" w:color="auto"/>
      </w:divBdr>
    </w:div>
    <w:div w:id="1795950613">
      <w:bodyDiv w:val="1"/>
      <w:marLeft w:val="0"/>
      <w:marRight w:val="0"/>
      <w:marTop w:val="0"/>
      <w:marBottom w:val="0"/>
      <w:divBdr>
        <w:top w:val="none" w:sz="0" w:space="0" w:color="auto"/>
        <w:left w:val="none" w:sz="0" w:space="0" w:color="auto"/>
        <w:bottom w:val="none" w:sz="0" w:space="0" w:color="auto"/>
        <w:right w:val="none" w:sz="0" w:space="0" w:color="auto"/>
      </w:divBdr>
    </w:div>
    <w:div w:id="1796177549">
      <w:bodyDiv w:val="1"/>
      <w:marLeft w:val="0"/>
      <w:marRight w:val="0"/>
      <w:marTop w:val="0"/>
      <w:marBottom w:val="0"/>
      <w:divBdr>
        <w:top w:val="none" w:sz="0" w:space="0" w:color="auto"/>
        <w:left w:val="none" w:sz="0" w:space="0" w:color="auto"/>
        <w:bottom w:val="none" w:sz="0" w:space="0" w:color="auto"/>
        <w:right w:val="none" w:sz="0" w:space="0" w:color="auto"/>
      </w:divBdr>
    </w:div>
    <w:div w:id="1796408614">
      <w:bodyDiv w:val="1"/>
      <w:marLeft w:val="0"/>
      <w:marRight w:val="0"/>
      <w:marTop w:val="0"/>
      <w:marBottom w:val="0"/>
      <w:divBdr>
        <w:top w:val="none" w:sz="0" w:space="0" w:color="auto"/>
        <w:left w:val="none" w:sz="0" w:space="0" w:color="auto"/>
        <w:bottom w:val="none" w:sz="0" w:space="0" w:color="auto"/>
        <w:right w:val="none" w:sz="0" w:space="0" w:color="auto"/>
      </w:divBdr>
    </w:div>
    <w:div w:id="1796677296">
      <w:bodyDiv w:val="1"/>
      <w:marLeft w:val="0"/>
      <w:marRight w:val="0"/>
      <w:marTop w:val="0"/>
      <w:marBottom w:val="0"/>
      <w:divBdr>
        <w:top w:val="none" w:sz="0" w:space="0" w:color="auto"/>
        <w:left w:val="none" w:sz="0" w:space="0" w:color="auto"/>
        <w:bottom w:val="none" w:sz="0" w:space="0" w:color="auto"/>
        <w:right w:val="none" w:sz="0" w:space="0" w:color="auto"/>
      </w:divBdr>
    </w:div>
    <w:div w:id="1797526517">
      <w:bodyDiv w:val="1"/>
      <w:marLeft w:val="0"/>
      <w:marRight w:val="0"/>
      <w:marTop w:val="0"/>
      <w:marBottom w:val="0"/>
      <w:divBdr>
        <w:top w:val="none" w:sz="0" w:space="0" w:color="auto"/>
        <w:left w:val="none" w:sz="0" w:space="0" w:color="auto"/>
        <w:bottom w:val="none" w:sz="0" w:space="0" w:color="auto"/>
        <w:right w:val="none" w:sz="0" w:space="0" w:color="auto"/>
      </w:divBdr>
    </w:div>
    <w:div w:id="1797796654">
      <w:bodyDiv w:val="1"/>
      <w:marLeft w:val="0"/>
      <w:marRight w:val="0"/>
      <w:marTop w:val="0"/>
      <w:marBottom w:val="0"/>
      <w:divBdr>
        <w:top w:val="none" w:sz="0" w:space="0" w:color="auto"/>
        <w:left w:val="none" w:sz="0" w:space="0" w:color="auto"/>
        <w:bottom w:val="none" w:sz="0" w:space="0" w:color="auto"/>
        <w:right w:val="none" w:sz="0" w:space="0" w:color="auto"/>
      </w:divBdr>
    </w:div>
    <w:div w:id="1798521598">
      <w:bodyDiv w:val="1"/>
      <w:marLeft w:val="0"/>
      <w:marRight w:val="0"/>
      <w:marTop w:val="0"/>
      <w:marBottom w:val="0"/>
      <w:divBdr>
        <w:top w:val="none" w:sz="0" w:space="0" w:color="auto"/>
        <w:left w:val="none" w:sz="0" w:space="0" w:color="auto"/>
        <w:bottom w:val="none" w:sz="0" w:space="0" w:color="auto"/>
        <w:right w:val="none" w:sz="0" w:space="0" w:color="auto"/>
      </w:divBdr>
    </w:div>
    <w:div w:id="1798987314">
      <w:bodyDiv w:val="1"/>
      <w:marLeft w:val="0"/>
      <w:marRight w:val="0"/>
      <w:marTop w:val="0"/>
      <w:marBottom w:val="0"/>
      <w:divBdr>
        <w:top w:val="none" w:sz="0" w:space="0" w:color="auto"/>
        <w:left w:val="none" w:sz="0" w:space="0" w:color="auto"/>
        <w:bottom w:val="none" w:sz="0" w:space="0" w:color="auto"/>
        <w:right w:val="none" w:sz="0" w:space="0" w:color="auto"/>
      </w:divBdr>
    </w:div>
    <w:div w:id="1799032223">
      <w:bodyDiv w:val="1"/>
      <w:marLeft w:val="0"/>
      <w:marRight w:val="0"/>
      <w:marTop w:val="0"/>
      <w:marBottom w:val="0"/>
      <w:divBdr>
        <w:top w:val="none" w:sz="0" w:space="0" w:color="auto"/>
        <w:left w:val="none" w:sz="0" w:space="0" w:color="auto"/>
        <w:bottom w:val="none" w:sz="0" w:space="0" w:color="auto"/>
        <w:right w:val="none" w:sz="0" w:space="0" w:color="auto"/>
      </w:divBdr>
    </w:div>
    <w:div w:id="1799102525">
      <w:bodyDiv w:val="1"/>
      <w:marLeft w:val="0"/>
      <w:marRight w:val="0"/>
      <w:marTop w:val="0"/>
      <w:marBottom w:val="0"/>
      <w:divBdr>
        <w:top w:val="none" w:sz="0" w:space="0" w:color="auto"/>
        <w:left w:val="none" w:sz="0" w:space="0" w:color="auto"/>
        <w:bottom w:val="none" w:sz="0" w:space="0" w:color="auto"/>
        <w:right w:val="none" w:sz="0" w:space="0" w:color="auto"/>
      </w:divBdr>
    </w:div>
    <w:div w:id="1799492366">
      <w:bodyDiv w:val="1"/>
      <w:marLeft w:val="0"/>
      <w:marRight w:val="0"/>
      <w:marTop w:val="0"/>
      <w:marBottom w:val="0"/>
      <w:divBdr>
        <w:top w:val="none" w:sz="0" w:space="0" w:color="auto"/>
        <w:left w:val="none" w:sz="0" w:space="0" w:color="auto"/>
        <w:bottom w:val="none" w:sz="0" w:space="0" w:color="auto"/>
        <w:right w:val="none" w:sz="0" w:space="0" w:color="auto"/>
      </w:divBdr>
      <w:divsChild>
        <w:div w:id="1237134542">
          <w:marLeft w:val="480"/>
          <w:marRight w:val="0"/>
          <w:marTop w:val="0"/>
          <w:marBottom w:val="0"/>
          <w:divBdr>
            <w:top w:val="none" w:sz="0" w:space="0" w:color="auto"/>
            <w:left w:val="none" w:sz="0" w:space="0" w:color="auto"/>
            <w:bottom w:val="none" w:sz="0" w:space="0" w:color="auto"/>
            <w:right w:val="none" w:sz="0" w:space="0" w:color="auto"/>
          </w:divBdr>
        </w:div>
        <w:div w:id="1975939781">
          <w:marLeft w:val="480"/>
          <w:marRight w:val="0"/>
          <w:marTop w:val="0"/>
          <w:marBottom w:val="0"/>
          <w:divBdr>
            <w:top w:val="none" w:sz="0" w:space="0" w:color="auto"/>
            <w:left w:val="none" w:sz="0" w:space="0" w:color="auto"/>
            <w:bottom w:val="none" w:sz="0" w:space="0" w:color="auto"/>
            <w:right w:val="none" w:sz="0" w:space="0" w:color="auto"/>
          </w:divBdr>
        </w:div>
        <w:div w:id="735783648">
          <w:marLeft w:val="480"/>
          <w:marRight w:val="0"/>
          <w:marTop w:val="0"/>
          <w:marBottom w:val="0"/>
          <w:divBdr>
            <w:top w:val="none" w:sz="0" w:space="0" w:color="auto"/>
            <w:left w:val="none" w:sz="0" w:space="0" w:color="auto"/>
            <w:bottom w:val="none" w:sz="0" w:space="0" w:color="auto"/>
            <w:right w:val="none" w:sz="0" w:space="0" w:color="auto"/>
          </w:divBdr>
        </w:div>
        <w:div w:id="1506626554">
          <w:marLeft w:val="480"/>
          <w:marRight w:val="0"/>
          <w:marTop w:val="0"/>
          <w:marBottom w:val="0"/>
          <w:divBdr>
            <w:top w:val="none" w:sz="0" w:space="0" w:color="auto"/>
            <w:left w:val="none" w:sz="0" w:space="0" w:color="auto"/>
            <w:bottom w:val="none" w:sz="0" w:space="0" w:color="auto"/>
            <w:right w:val="none" w:sz="0" w:space="0" w:color="auto"/>
          </w:divBdr>
        </w:div>
        <w:div w:id="1452016349">
          <w:marLeft w:val="480"/>
          <w:marRight w:val="0"/>
          <w:marTop w:val="0"/>
          <w:marBottom w:val="0"/>
          <w:divBdr>
            <w:top w:val="none" w:sz="0" w:space="0" w:color="auto"/>
            <w:left w:val="none" w:sz="0" w:space="0" w:color="auto"/>
            <w:bottom w:val="none" w:sz="0" w:space="0" w:color="auto"/>
            <w:right w:val="none" w:sz="0" w:space="0" w:color="auto"/>
          </w:divBdr>
        </w:div>
        <w:div w:id="1455056416">
          <w:marLeft w:val="480"/>
          <w:marRight w:val="0"/>
          <w:marTop w:val="0"/>
          <w:marBottom w:val="0"/>
          <w:divBdr>
            <w:top w:val="none" w:sz="0" w:space="0" w:color="auto"/>
            <w:left w:val="none" w:sz="0" w:space="0" w:color="auto"/>
            <w:bottom w:val="none" w:sz="0" w:space="0" w:color="auto"/>
            <w:right w:val="none" w:sz="0" w:space="0" w:color="auto"/>
          </w:divBdr>
        </w:div>
        <w:div w:id="2041280375">
          <w:marLeft w:val="480"/>
          <w:marRight w:val="0"/>
          <w:marTop w:val="0"/>
          <w:marBottom w:val="0"/>
          <w:divBdr>
            <w:top w:val="none" w:sz="0" w:space="0" w:color="auto"/>
            <w:left w:val="none" w:sz="0" w:space="0" w:color="auto"/>
            <w:bottom w:val="none" w:sz="0" w:space="0" w:color="auto"/>
            <w:right w:val="none" w:sz="0" w:space="0" w:color="auto"/>
          </w:divBdr>
        </w:div>
        <w:div w:id="940575147">
          <w:marLeft w:val="480"/>
          <w:marRight w:val="0"/>
          <w:marTop w:val="0"/>
          <w:marBottom w:val="0"/>
          <w:divBdr>
            <w:top w:val="none" w:sz="0" w:space="0" w:color="auto"/>
            <w:left w:val="none" w:sz="0" w:space="0" w:color="auto"/>
            <w:bottom w:val="none" w:sz="0" w:space="0" w:color="auto"/>
            <w:right w:val="none" w:sz="0" w:space="0" w:color="auto"/>
          </w:divBdr>
        </w:div>
        <w:div w:id="1803301850">
          <w:marLeft w:val="480"/>
          <w:marRight w:val="0"/>
          <w:marTop w:val="0"/>
          <w:marBottom w:val="0"/>
          <w:divBdr>
            <w:top w:val="none" w:sz="0" w:space="0" w:color="auto"/>
            <w:left w:val="none" w:sz="0" w:space="0" w:color="auto"/>
            <w:bottom w:val="none" w:sz="0" w:space="0" w:color="auto"/>
            <w:right w:val="none" w:sz="0" w:space="0" w:color="auto"/>
          </w:divBdr>
        </w:div>
        <w:div w:id="945507408">
          <w:marLeft w:val="480"/>
          <w:marRight w:val="0"/>
          <w:marTop w:val="0"/>
          <w:marBottom w:val="0"/>
          <w:divBdr>
            <w:top w:val="none" w:sz="0" w:space="0" w:color="auto"/>
            <w:left w:val="none" w:sz="0" w:space="0" w:color="auto"/>
            <w:bottom w:val="none" w:sz="0" w:space="0" w:color="auto"/>
            <w:right w:val="none" w:sz="0" w:space="0" w:color="auto"/>
          </w:divBdr>
        </w:div>
        <w:div w:id="904678603">
          <w:marLeft w:val="480"/>
          <w:marRight w:val="0"/>
          <w:marTop w:val="0"/>
          <w:marBottom w:val="0"/>
          <w:divBdr>
            <w:top w:val="none" w:sz="0" w:space="0" w:color="auto"/>
            <w:left w:val="none" w:sz="0" w:space="0" w:color="auto"/>
            <w:bottom w:val="none" w:sz="0" w:space="0" w:color="auto"/>
            <w:right w:val="none" w:sz="0" w:space="0" w:color="auto"/>
          </w:divBdr>
        </w:div>
        <w:div w:id="340468701">
          <w:marLeft w:val="480"/>
          <w:marRight w:val="0"/>
          <w:marTop w:val="0"/>
          <w:marBottom w:val="0"/>
          <w:divBdr>
            <w:top w:val="none" w:sz="0" w:space="0" w:color="auto"/>
            <w:left w:val="none" w:sz="0" w:space="0" w:color="auto"/>
            <w:bottom w:val="none" w:sz="0" w:space="0" w:color="auto"/>
            <w:right w:val="none" w:sz="0" w:space="0" w:color="auto"/>
          </w:divBdr>
        </w:div>
        <w:div w:id="1654946932">
          <w:marLeft w:val="480"/>
          <w:marRight w:val="0"/>
          <w:marTop w:val="0"/>
          <w:marBottom w:val="0"/>
          <w:divBdr>
            <w:top w:val="none" w:sz="0" w:space="0" w:color="auto"/>
            <w:left w:val="none" w:sz="0" w:space="0" w:color="auto"/>
            <w:bottom w:val="none" w:sz="0" w:space="0" w:color="auto"/>
            <w:right w:val="none" w:sz="0" w:space="0" w:color="auto"/>
          </w:divBdr>
        </w:div>
        <w:div w:id="231935861">
          <w:marLeft w:val="480"/>
          <w:marRight w:val="0"/>
          <w:marTop w:val="0"/>
          <w:marBottom w:val="0"/>
          <w:divBdr>
            <w:top w:val="none" w:sz="0" w:space="0" w:color="auto"/>
            <w:left w:val="none" w:sz="0" w:space="0" w:color="auto"/>
            <w:bottom w:val="none" w:sz="0" w:space="0" w:color="auto"/>
            <w:right w:val="none" w:sz="0" w:space="0" w:color="auto"/>
          </w:divBdr>
        </w:div>
        <w:div w:id="81798278">
          <w:marLeft w:val="480"/>
          <w:marRight w:val="0"/>
          <w:marTop w:val="0"/>
          <w:marBottom w:val="0"/>
          <w:divBdr>
            <w:top w:val="none" w:sz="0" w:space="0" w:color="auto"/>
            <w:left w:val="none" w:sz="0" w:space="0" w:color="auto"/>
            <w:bottom w:val="none" w:sz="0" w:space="0" w:color="auto"/>
            <w:right w:val="none" w:sz="0" w:space="0" w:color="auto"/>
          </w:divBdr>
        </w:div>
        <w:div w:id="916404299">
          <w:marLeft w:val="480"/>
          <w:marRight w:val="0"/>
          <w:marTop w:val="0"/>
          <w:marBottom w:val="0"/>
          <w:divBdr>
            <w:top w:val="none" w:sz="0" w:space="0" w:color="auto"/>
            <w:left w:val="none" w:sz="0" w:space="0" w:color="auto"/>
            <w:bottom w:val="none" w:sz="0" w:space="0" w:color="auto"/>
            <w:right w:val="none" w:sz="0" w:space="0" w:color="auto"/>
          </w:divBdr>
        </w:div>
        <w:div w:id="953026712">
          <w:marLeft w:val="480"/>
          <w:marRight w:val="0"/>
          <w:marTop w:val="0"/>
          <w:marBottom w:val="0"/>
          <w:divBdr>
            <w:top w:val="none" w:sz="0" w:space="0" w:color="auto"/>
            <w:left w:val="none" w:sz="0" w:space="0" w:color="auto"/>
            <w:bottom w:val="none" w:sz="0" w:space="0" w:color="auto"/>
            <w:right w:val="none" w:sz="0" w:space="0" w:color="auto"/>
          </w:divBdr>
        </w:div>
        <w:div w:id="1122923621">
          <w:marLeft w:val="480"/>
          <w:marRight w:val="0"/>
          <w:marTop w:val="0"/>
          <w:marBottom w:val="0"/>
          <w:divBdr>
            <w:top w:val="none" w:sz="0" w:space="0" w:color="auto"/>
            <w:left w:val="none" w:sz="0" w:space="0" w:color="auto"/>
            <w:bottom w:val="none" w:sz="0" w:space="0" w:color="auto"/>
            <w:right w:val="none" w:sz="0" w:space="0" w:color="auto"/>
          </w:divBdr>
        </w:div>
        <w:div w:id="1642298475">
          <w:marLeft w:val="480"/>
          <w:marRight w:val="0"/>
          <w:marTop w:val="0"/>
          <w:marBottom w:val="0"/>
          <w:divBdr>
            <w:top w:val="none" w:sz="0" w:space="0" w:color="auto"/>
            <w:left w:val="none" w:sz="0" w:space="0" w:color="auto"/>
            <w:bottom w:val="none" w:sz="0" w:space="0" w:color="auto"/>
            <w:right w:val="none" w:sz="0" w:space="0" w:color="auto"/>
          </w:divBdr>
        </w:div>
        <w:div w:id="1248492305">
          <w:marLeft w:val="480"/>
          <w:marRight w:val="0"/>
          <w:marTop w:val="0"/>
          <w:marBottom w:val="0"/>
          <w:divBdr>
            <w:top w:val="none" w:sz="0" w:space="0" w:color="auto"/>
            <w:left w:val="none" w:sz="0" w:space="0" w:color="auto"/>
            <w:bottom w:val="none" w:sz="0" w:space="0" w:color="auto"/>
            <w:right w:val="none" w:sz="0" w:space="0" w:color="auto"/>
          </w:divBdr>
        </w:div>
        <w:div w:id="1961766272">
          <w:marLeft w:val="480"/>
          <w:marRight w:val="0"/>
          <w:marTop w:val="0"/>
          <w:marBottom w:val="0"/>
          <w:divBdr>
            <w:top w:val="none" w:sz="0" w:space="0" w:color="auto"/>
            <w:left w:val="none" w:sz="0" w:space="0" w:color="auto"/>
            <w:bottom w:val="none" w:sz="0" w:space="0" w:color="auto"/>
            <w:right w:val="none" w:sz="0" w:space="0" w:color="auto"/>
          </w:divBdr>
        </w:div>
        <w:div w:id="487283166">
          <w:marLeft w:val="480"/>
          <w:marRight w:val="0"/>
          <w:marTop w:val="0"/>
          <w:marBottom w:val="0"/>
          <w:divBdr>
            <w:top w:val="none" w:sz="0" w:space="0" w:color="auto"/>
            <w:left w:val="none" w:sz="0" w:space="0" w:color="auto"/>
            <w:bottom w:val="none" w:sz="0" w:space="0" w:color="auto"/>
            <w:right w:val="none" w:sz="0" w:space="0" w:color="auto"/>
          </w:divBdr>
        </w:div>
        <w:div w:id="1240943140">
          <w:marLeft w:val="480"/>
          <w:marRight w:val="0"/>
          <w:marTop w:val="0"/>
          <w:marBottom w:val="0"/>
          <w:divBdr>
            <w:top w:val="none" w:sz="0" w:space="0" w:color="auto"/>
            <w:left w:val="none" w:sz="0" w:space="0" w:color="auto"/>
            <w:bottom w:val="none" w:sz="0" w:space="0" w:color="auto"/>
            <w:right w:val="none" w:sz="0" w:space="0" w:color="auto"/>
          </w:divBdr>
        </w:div>
        <w:div w:id="1851289006">
          <w:marLeft w:val="480"/>
          <w:marRight w:val="0"/>
          <w:marTop w:val="0"/>
          <w:marBottom w:val="0"/>
          <w:divBdr>
            <w:top w:val="none" w:sz="0" w:space="0" w:color="auto"/>
            <w:left w:val="none" w:sz="0" w:space="0" w:color="auto"/>
            <w:bottom w:val="none" w:sz="0" w:space="0" w:color="auto"/>
            <w:right w:val="none" w:sz="0" w:space="0" w:color="auto"/>
          </w:divBdr>
        </w:div>
        <w:div w:id="1141649819">
          <w:marLeft w:val="480"/>
          <w:marRight w:val="0"/>
          <w:marTop w:val="0"/>
          <w:marBottom w:val="0"/>
          <w:divBdr>
            <w:top w:val="none" w:sz="0" w:space="0" w:color="auto"/>
            <w:left w:val="none" w:sz="0" w:space="0" w:color="auto"/>
            <w:bottom w:val="none" w:sz="0" w:space="0" w:color="auto"/>
            <w:right w:val="none" w:sz="0" w:space="0" w:color="auto"/>
          </w:divBdr>
        </w:div>
        <w:div w:id="646398860">
          <w:marLeft w:val="480"/>
          <w:marRight w:val="0"/>
          <w:marTop w:val="0"/>
          <w:marBottom w:val="0"/>
          <w:divBdr>
            <w:top w:val="none" w:sz="0" w:space="0" w:color="auto"/>
            <w:left w:val="none" w:sz="0" w:space="0" w:color="auto"/>
            <w:bottom w:val="none" w:sz="0" w:space="0" w:color="auto"/>
            <w:right w:val="none" w:sz="0" w:space="0" w:color="auto"/>
          </w:divBdr>
        </w:div>
        <w:div w:id="1624925980">
          <w:marLeft w:val="480"/>
          <w:marRight w:val="0"/>
          <w:marTop w:val="0"/>
          <w:marBottom w:val="0"/>
          <w:divBdr>
            <w:top w:val="none" w:sz="0" w:space="0" w:color="auto"/>
            <w:left w:val="none" w:sz="0" w:space="0" w:color="auto"/>
            <w:bottom w:val="none" w:sz="0" w:space="0" w:color="auto"/>
            <w:right w:val="none" w:sz="0" w:space="0" w:color="auto"/>
          </w:divBdr>
        </w:div>
        <w:div w:id="1404719242">
          <w:marLeft w:val="480"/>
          <w:marRight w:val="0"/>
          <w:marTop w:val="0"/>
          <w:marBottom w:val="0"/>
          <w:divBdr>
            <w:top w:val="none" w:sz="0" w:space="0" w:color="auto"/>
            <w:left w:val="none" w:sz="0" w:space="0" w:color="auto"/>
            <w:bottom w:val="none" w:sz="0" w:space="0" w:color="auto"/>
            <w:right w:val="none" w:sz="0" w:space="0" w:color="auto"/>
          </w:divBdr>
        </w:div>
        <w:div w:id="1749695794">
          <w:marLeft w:val="480"/>
          <w:marRight w:val="0"/>
          <w:marTop w:val="0"/>
          <w:marBottom w:val="0"/>
          <w:divBdr>
            <w:top w:val="none" w:sz="0" w:space="0" w:color="auto"/>
            <w:left w:val="none" w:sz="0" w:space="0" w:color="auto"/>
            <w:bottom w:val="none" w:sz="0" w:space="0" w:color="auto"/>
            <w:right w:val="none" w:sz="0" w:space="0" w:color="auto"/>
          </w:divBdr>
        </w:div>
        <w:div w:id="813450841">
          <w:marLeft w:val="480"/>
          <w:marRight w:val="0"/>
          <w:marTop w:val="0"/>
          <w:marBottom w:val="0"/>
          <w:divBdr>
            <w:top w:val="none" w:sz="0" w:space="0" w:color="auto"/>
            <w:left w:val="none" w:sz="0" w:space="0" w:color="auto"/>
            <w:bottom w:val="none" w:sz="0" w:space="0" w:color="auto"/>
            <w:right w:val="none" w:sz="0" w:space="0" w:color="auto"/>
          </w:divBdr>
        </w:div>
      </w:divsChild>
    </w:div>
    <w:div w:id="1799570809">
      <w:bodyDiv w:val="1"/>
      <w:marLeft w:val="0"/>
      <w:marRight w:val="0"/>
      <w:marTop w:val="0"/>
      <w:marBottom w:val="0"/>
      <w:divBdr>
        <w:top w:val="none" w:sz="0" w:space="0" w:color="auto"/>
        <w:left w:val="none" w:sz="0" w:space="0" w:color="auto"/>
        <w:bottom w:val="none" w:sz="0" w:space="0" w:color="auto"/>
        <w:right w:val="none" w:sz="0" w:space="0" w:color="auto"/>
      </w:divBdr>
    </w:div>
    <w:div w:id="1799912060">
      <w:bodyDiv w:val="1"/>
      <w:marLeft w:val="0"/>
      <w:marRight w:val="0"/>
      <w:marTop w:val="0"/>
      <w:marBottom w:val="0"/>
      <w:divBdr>
        <w:top w:val="none" w:sz="0" w:space="0" w:color="auto"/>
        <w:left w:val="none" w:sz="0" w:space="0" w:color="auto"/>
        <w:bottom w:val="none" w:sz="0" w:space="0" w:color="auto"/>
        <w:right w:val="none" w:sz="0" w:space="0" w:color="auto"/>
      </w:divBdr>
    </w:div>
    <w:div w:id="1800536471">
      <w:bodyDiv w:val="1"/>
      <w:marLeft w:val="0"/>
      <w:marRight w:val="0"/>
      <w:marTop w:val="0"/>
      <w:marBottom w:val="0"/>
      <w:divBdr>
        <w:top w:val="none" w:sz="0" w:space="0" w:color="auto"/>
        <w:left w:val="none" w:sz="0" w:space="0" w:color="auto"/>
        <w:bottom w:val="none" w:sz="0" w:space="0" w:color="auto"/>
        <w:right w:val="none" w:sz="0" w:space="0" w:color="auto"/>
      </w:divBdr>
    </w:div>
    <w:div w:id="1800679869">
      <w:bodyDiv w:val="1"/>
      <w:marLeft w:val="0"/>
      <w:marRight w:val="0"/>
      <w:marTop w:val="0"/>
      <w:marBottom w:val="0"/>
      <w:divBdr>
        <w:top w:val="none" w:sz="0" w:space="0" w:color="auto"/>
        <w:left w:val="none" w:sz="0" w:space="0" w:color="auto"/>
        <w:bottom w:val="none" w:sz="0" w:space="0" w:color="auto"/>
        <w:right w:val="none" w:sz="0" w:space="0" w:color="auto"/>
      </w:divBdr>
      <w:divsChild>
        <w:div w:id="709453282">
          <w:blockQuote w:val="1"/>
          <w:marLeft w:val="720"/>
          <w:marRight w:val="720"/>
          <w:marTop w:val="100"/>
          <w:marBottom w:val="100"/>
          <w:divBdr>
            <w:top w:val="none" w:sz="0" w:space="0" w:color="auto"/>
            <w:left w:val="none" w:sz="0" w:space="0" w:color="auto"/>
            <w:bottom w:val="none" w:sz="0" w:space="0" w:color="auto"/>
            <w:right w:val="none" w:sz="0" w:space="0" w:color="auto"/>
          </w:divBdr>
        </w:div>
        <w:div w:id="1266112485">
          <w:blockQuote w:val="1"/>
          <w:marLeft w:val="720"/>
          <w:marRight w:val="720"/>
          <w:marTop w:val="100"/>
          <w:marBottom w:val="100"/>
          <w:divBdr>
            <w:top w:val="none" w:sz="0" w:space="0" w:color="auto"/>
            <w:left w:val="none" w:sz="0" w:space="0" w:color="auto"/>
            <w:bottom w:val="none" w:sz="0" w:space="0" w:color="auto"/>
            <w:right w:val="none" w:sz="0" w:space="0" w:color="auto"/>
          </w:divBdr>
        </w:div>
        <w:div w:id="348527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0761907">
      <w:bodyDiv w:val="1"/>
      <w:marLeft w:val="0"/>
      <w:marRight w:val="0"/>
      <w:marTop w:val="0"/>
      <w:marBottom w:val="0"/>
      <w:divBdr>
        <w:top w:val="none" w:sz="0" w:space="0" w:color="auto"/>
        <w:left w:val="none" w:sz="0" w:space="0" w:color="auto"/>
        <w:bottom w:val="none" w:sz="0" w:space="0" w:color="auto"/>
        <w:right w:val="none" w:sz="0" w:space="0" w:color="auto"/>
      </w:divBdr>
    </w:div>
    <w:div w:id="1800875578">
      <w:bodyDiv w:val="1"/>
      <w:marLeft w:val="0"/>
      <w:marRight w:val="0"/>
      <w:marTop w:val="0"/>
      <w:marBottom w:val="0"/>
      <w:divBdr>
        <w:top w:val="none" w:sz="0" w:space="0" w:color="auto"/>
        <w:left w:val="none" w:sz="0" w:space="0" w:color="auto"/>
        <w:bottom w:val="none" w:sz="0" w:space="0" w:color="auto"/>
        <w:right w:val="none" w:sz="0" w:space="0" w:color="auto"/>
      </w:divBdr>
    </w:div>
    <w:div w:id="1801534836">
      <w:bodyDiv w:val="1"/>
      <w:marLeft w:val="0"/>
      <w:marRight w:val="0"/>
      <w:marTop w:val="0"/>
      <w:marBottom w:val="0"/>
      <w:divBdr>
        <w:top w:val="none" w:sz="0" w:space="0" w:color="auto"/>
        <w:left w:val="none" w:sz="0" w:space="0" w:color="auto"/>
        <w:bottom w:val="none" w:sz="0" w:space="0" w:color="auto"/>
        <w:right w:val="none" w:sz="0" w:space="0" w:color="auto"/>
      </w:divBdr>
    </w:div>
    <w:div w:id="1801682114">
      <w:bodyDiv w:val="1"/>
      <w:marLeft w:val="0"/>
      <w:marRight w:val="0"/>
      <w:marTop w:val="0"/>
      <w:marBottom w:val="0"/>
      <w:divBdr>
        <w:top w:val="none" w:sz="0" w:space="0" w:color="auto"/>
        <w:left w:val="none" w:sz="0" w:space="0" w:color="auto"/>
        <w:bottom w:val="none" w:sz="0" w:space="0" w:color="auto"/>
        <w:right w:val="none" w:sz="0" w:space="0" w:color="auto"/>
      </w:divBdr>
    </w:div>
    <w:div w:id="1801919038">
      <w:bodyDiv w:val="1"/>
      <w:marLeft w:val="0"/>
      <w:marRight w:val="0"/>
      <w:marTop w:val="0"/>
      <w:marBottom w:val="0"/>
      <w:divBdr>
        <w:top w:val="none" w:sz="0" w:space="0" w:color="auto"/>
        <w:left w:val="none" w:sz="0" w:space="0" w:color="auto"/>
        <w:bottom w:val="none" w:sz="0" w:space="0" w:color="auto"/>
        <w:right w:val="none" w:sz="0" w:space="0" w:color="auto"/>
      </w:divBdr>
    </w:div>
    <w:div w:id="1801920578">
      <w:bodyDiv w:val="1"/>
      <w:marLeft w:val="0"/>
      <w:marRight w:val="0"/>
      <w:marTop w:val="0"/>
      <w:marBottom w:val="0"/>
      <w:divBdr>
        <w:top w:val="none" w:sz="0" w:space="0" w:color="auto"/>
        <w:left w:val="none" w:sz="0" w:space="0" w:color="auto"/>
        <w:bottom w:val="none" w:sz="0" w:space="0" w:color="auto"/>
        <w:right w:val="none" w:sz="0" w:space="0" w:color="auto"/>
      </w:divBdr>
    </w:div>
    <w:div w:id="1804342672">
      <w:bodyDiv w:val="1"/>
      <w:marLeft w:val="0"/>
      <w:marRight w:val="0"/>
      <w:marTop w:val="0"/>
      <w:marBottom w:val="0"/>
      <w:divBdr>
        <w:top w:val="none" w:sz="0" w:space="0" w:color="auto"/>
        <w:left w:val="none" w:sz="0" w:space="0" w:color="auto"/>
        <w:bottom w:val="none" w:sz="0" w:space="0" w:color="auto"/>
        <w:right w:val="none" w:sz="0" w:space="0" w:color="auto"/>
      </w:divBdr>
    </w:div>
    <w:div w:id="1804809062">
      <w:bodyDiv w:val="1"/>
      <w:marLeft w:val="0"/>
      <w:marRight w:val="0"/>
      <w:marTop w:val="0"/>
      <w:marBottom w:val="0"/>
      <w:divBdr>
        <w:top w:val="none" w:sz="0" w:space="0" w:color="auto"/>
        <w:left w:val="none" w:sz="0" w:space="0" w:color="auto"/>
        <w:bottom w:val="none" w:sz="0" w:space="0" w:color="auto"/>
        <w:right w:val="none" w:sz="0" w:space="0" w:color="auto"/>
      </w:divBdr>
      <w:divsChild>
        <w:div w:id="998532801">
          <w:marLeft w:val="480"/>
          <w:marRight w:val="0"/>
          <w:marTop w:val="0"/>
          <w:marBottom w:val="0"/>
          <w:divBdr>
            <w:top w:val="none" w:sz="0" w:space="0" w:color="auto"/>
            <w:left w:val="none" w:sz="0" w:space="0" w:color="auto"/>
            <w:bottom w:val="none" w:sz="0" w:space="0" w:color="auto"/>
            <w:right w:val="none" w:sz="0" w:space="0" w:color="auto"/>
          </w:divBdr>
        </w:div>
        <w:div w:id="518088290">
          <w:marLeft w:val="480"/>
          <w:marRight w:val="0"/>
          <w:marTop w:val="0"/>
          <w:marBottom w:val="0"/>
          <w:divBdr>
            <w:top w:val="none" w:sz="0" w:space="0" w:color="auto"/>
            <w:left w:val="none" w:sz="0" w:space="0" w:color="auto"/>
            <w:bottom w:val="none" w:sz="0" w:space="0" w:color="auto"/>
            <w:right w:val="none" w:sz="0" w:space="0" w:color="auto"/>
          </w:divBdr>
        </w:div>
        <w:div w:id="1574966405">
          <w:marLeft w:val="480"/>
          <w:marRight w:val="0"/>
          <w:marTop w:val="0"/>
          <w:marBottom w:val="0"/>
          <w:divBdr>
            <w:top w:val="none" w:sz="0" w:space="0" w:color="auto"/>
            <w:left w:val="none" w:sz="0" w:space="0" w:color="auto"/>
            <w:bottom w:val="none" w:sz="0" w:space="0" w:color="auto"/>
            <w:right w:val="none" w:sz="0" w:space="0" w:color="auto"/>
          </w:divBdr>
        </w:div>
        <w:div w:id="933243344">
          <w:marLeft w:val="480"/>
          <w:marRight w:val="0"/>
          <w:marTop w:val="0"/>
          <w:marBottom w:val="0"/>
          <w:divBdr>
            <w:top w:val="none" w:sz="0" w:space="0" w:color="auto"/>
            <w:left w:val="none" w:sz="0" w:space="0" w:color="auto"/>
            <w:bottom w:val="none" w:sz="0" w:space="0" w:color="auto"/>
            <w:right w:val="none" w:sz="0" w:space="0" w:color="auto"/>
          </w:divBdr>
        </w:div>
        <w:div w:id="715200611">
          <w:marLeft w:val="480"/>
          <w:marRight w:val="0"/>
          <w:marTop w:val="0"/>
          <w:marBottom w:val="0"/>
          <w:divBdr>
            <w:top w:val="none" w:sz="0" w:space="0" w:color="auto"/>
            <w:left w:val="none" w:sz="0" w:space="0" w:color="auto"/>
            <w:bottom w:val="none" w:sz="0" w:space="0" w:color="auto"/>
            <w:right w:val="none" w:sz="0" w:space="0" w:color="auto"/>
          </w:divBdr>
        </w:div>
        <w:div w:id="514850848">
          <w:marLeft w:val="480"/>
          <w:marRight w:val="0"/>
          <w:marTop w:val="0"/>
          <w:marBottom w:val="0"/>
          <w:divBdr>
            <w:top w:val="none" w:sz="0" w:space="0" w:color="auto"/>
            <w:left w:val="none" w:sz="0" w:space="0" w:color="auto"/>
            <w:bottom w:val="none" w:sz="0" w:space="0" w:color="auto"/>
            <w:right w:val="none" w:sz="0" w:space="0" w:color="auto"/>
          </w:divBdr>
        </w:div>
        <w:div w:id="1638026293">
          <w:marLeft w:val="480"/>
          <w:marRight w:val="0"/>
          <w:marTop w:val="0"/>
          <w:marBottom w:val="0"/>
          <w:divBdr>
            <w:top w:val="none" w:sz="0" w:space="0" w:color="auto"/>
            <w:left w:val="none" w:sz="0" w:space="0" w:color="auto"/>
            <w:bottom w:val="none" w:sz="0" w:space="0" w:color="auto"/>
            <w:right w:val="none" w:sz="0" w:space="0" w:color="auto"/>
          </w:divBdr>
        </w:div>
        <w:div w:id="489255487">
          <w:marLeft w:val="480"/>
          <w:marRight w:val="0"/>
          <w:marTop w:val="0"/>
          <w:marBottom w:val="0"/>
          <w:divBdr>
            <w:top w:val="none" w:sz="0" w:space="0" w:color="auto"/>
            <w:left w:val="none" w:sz="0" w:space="0" w:color="auto"/>
            <w:bottom w:val="none" w:sz="0" w:space="0" w:color="auto"/>
            <w:right w:val="none" w:sz="0" w:space="0" w:color="auto"/>
          </w:divBdr>
        </w:div>
        <w:div w:id="245842770">
          <w:marLeft w:val="480"/>
          <w:marRight w:val="0"/>
          <w:marTop w:val="0"/>
          <w:marBottom w:val="0"/>
          <w:divBdr>
            <w:top w:val="none" w:sz="0" w:space="0" w:color="auto"/>
            <w:left w:val="none" w:sz="0" w:space="0" w:color="auto"/>
            <w:bottom w:val="none" w:sz="0" w:space="0" w:color="auto"/>
            <w:right w:val="none" w:sz="0" w:space="0" w:color="auto"/>
          </w:divBdr>
        </w:div>
        <w:div w:id="1064136766">
          <w:marLeft w:val="480"/>
          <w:marRight w:val="0"/>
          <w:marTop w:val="0"/>
          <w:marBottom w:val="0"/>
          <w:divBdr>
            <w:top w:val="none" w:sz="0" w:space="0" w:color="auto"/>
            <w:left w:val="none" w:sz="0" w:space="0" w:color="auto"/>
            <w:bottom w:val="none" w:sz="0" w:space="0" w:color="auto"/>
            <w:right w:val="none" w:sz="0" w:space="0" w:color="auto"/>
          </w:divBdr>
        </w:div>
        <w:div w:id="354039923">
          <w:marLeft w:val="480"/>
          <w:marRight w:val="0"/>
          <w:marTop w:val="0"/>
          <w:marBottom w:val="0"/>
          <w:divBdr>
            <w:top w:val="none" w:sz="0" w:space="0" w:color="auto"/>
            <w:left w:val="none" w:sz="0" w:space="0" w:color="auto"/>
            <w:bottom w:val="none" w:sz="0" w:space="0" w:color="auto"/>
            <w:right w:val="none" w:sz="0" w:space="0" w:color="auto"/>
          </w:divBdr>
        </w:div>
        <w:div w:id="979074062">
          <w:marLeft w:val="480"/>
          <w:marRight w:val="0"/>
          <w:marTop w:val="0"/>
          <w:marBottom w:val="0"/>
          <w:divBdr>
            <w:top w:val="none" w:sz="0" w:space="0" w:color="auto"/>
            <w:left w:val="none" w:sz="0" w:space="0" w:color="auto"/>
            <w:bottom w:val="none" w:sz="0" w:space="0" w:color="auto"/>
            <w:right w:val="none" w:sz="0" w:space="0" w:color="auto"/>
          </w:divBdr>
        </w:div>
        <w:div w:id="1622033903">
          <w:marLeft w:val="480"/>
          <w:marRight w:val="0"/>
          <w:marTop w:val="0"/>
          <w:marBottom w:val="0"/>
          <w:divBdr>
            <w:top w:val="none" w:sz="0" w:space="0" w:color="auto"/>
            <w:left w:val="none" w:sz="0" w:space="0" w:color="auto"/>
            <w:bottom w:val="none" w:sz="0" w:space="0" w:color="auto"/>
            <w:right w:val="none" w:sz="0" w:space="0" w:color="auto"/>
          </w:divBdr>
        </w:div>
        <w:div w:id="86661144">
          <w:marLeft w:val="480"/>
          <w:marRight w:val="0"/>
          <w:marTop w:val="0"/>
          <w:marBottom w:val="0"/>
          <w:divBdr>
            <w:top w:val="none" w:sz="0" w:space="0" w:color="auto"/>
            <w:left w:val="none" w:sz="0" w:space="0" w:color="auto"/>
            <w:bottom w:val="none" w:sz="0" w:space="0" w:color="auto"/>
            <w:right w:val="none" w:sz="0" w:space="0" w:color="auto"/>
          </w:divBdr>
        </w:div>
        <w:div w:id="541752359">
          <w:marLeft w:val="480"/>
          <w:marRight w:val="0"/>
          <w:marTop w:val="0"/>
          <w:marBottom w:val="0"/>
          <w:divBdr>
            <w:top w:val="none" w:sz="0" w:space="0" w:color="auto"/>
            <w:left w:val="none" w:sz="0" w:space="0" w:color="auto"/>
            <w:bottom w:val="none" w:sz="0" w:space="0" w:color="auto"/>
            <w:right w:val="none" w:sz="0" w:space="0" w:color="auto"/>
          </w:divBdr>
        </w:div>
        <w:div w:id="172648784">
          <w:marLeft w:val="480"/>
          <w:marRight w:val="0"/>
          <w:marTop w:val="0"/>
          <w:marBottom w:val="0"/>
          <w:divBdr>
            <w:top w:val="none" w:sz="0" w:space="0" w:color="auto"/>
            <w:left w:val="none" w:sz="0" w:space="0" w:color="auto"/>
            <w:bottom w:val="none" w:sz="0" w:space="0" w:color="auto"/>
            <w:right w:val="none" w:sz="0" w:space="0" w:color="auto"/>
          </w:divBdr>
        </w:div>
        <w:div w:id="1543862950">
          <w:marLeft w:val="480"/>
          <w:marRight w:val="0"/>
          <w:marTop w:val="0"/>
          <w:marBottom w:val="0"/>
          <w:divBdr>
            <w:top w:val="none" w:sz="0" w:space="0" w:color="auto"/>
            <w:left w:val="none" w:sz="0" w:space="0" w:color="auto"/>
            <w:bottom w:val="none" w:sz="0" w:space="0" w:color="auto"/>
            <w:right w:val="none" w:sz="0" w:space="0" w:color="auto"/>
          </w:divBdr>
        </w:div>
        <w:div w:id="1512185526">
          <w:marLeft w:val="480"/>
          <w:marRight w:val="0"/>
          <w:marTop w:val="0"/>
          <w:marBottom w:val="0"/>
          <w:divBdr>
            <w:top w:val="none" w:sz="0" w:space="0" w:color="auto"/>
            <w:left w:val="none" w:sz="0" w:space="0" w:color="auto"/>
            <w:bottom w:val="none" w:sz="0" w:space="0" w:color="auto"/>
            <w:right w:val="none" w:sz="0" w:space="0" w:color="auto"/>
          </w:divBdr>
        </w:div>
        <w:div w:id="1309017677">
          <w:marLeft w:val="480"/>
          <w:marRight w:val="0"/>
          <w:marTop w:val="0"/>
          <w:marBottom w:val="0"/>
          <w:divBdr>
            <w:top w:val="none" w:sz="0" w:space="0" w:color="auto"/>
            <w:left w:val="none" w:sz="0" w:space="0" w:color="auto"/>
            <w:bottom w:val="none" w:sz="0" w:space="0" w:color="auto"/>
            <w:right w:val="none" w:sz="0" w:space="0" w:color="auto"/>
          </w:divBdr>
        </w:div>
        <w:div w:id="1391806234">
          <w:marLeft w:val="480"/>
          <w:marRight w:val="0"/>
          <w:marTop w:val="0"/>
          <w:marBottom w:val="0"/>
          <w:divBdr>
            <w:top w:val="none" w:sz="0" w:space="0" w:color="auto"/>
            <w:left w:val="none" w:sz="0" w:space="0" w:color="auto"/>
            <w:bottom w:val="none" w:sz="0" w:space="0" w:color="auto"/>
            <w:right w:val="none" w:sz="0" w:space="0" w:color="auto"/>
          </w:divBdr>
        </w:div>
        <w:div w:id="1519538983">
          <w:marLeft w:val="480"/>
          <w:marRight w:val="0"/>
          <w:marTop w:val="0"/>
          <w:marBottom w:val="0"/>
          <w:divBdr>
            <w:top w:val="none" w:sz="0" w:space="0" w:color="auto"/>
            <w:left w:val="none" w:sz="0" w:space="0" w:color="auto"/>
            <w:bottom w:val="none" w:sz="0" w:space="0" w:color="auto"/>
            <w:right w:val="none" w:sz="0" w:space="0" w:color="auto"/>
          </w:divBdr>
        </w:div>
        <w:div w:id="732314212">
          <w:marLeft w:val="480"/>
          <w:marRight w:val="0"/>
          <w:marTop w:val="0"/>
          <w:marBottom w:val="0"/>
          <w:divBdr>
            <w:top w:val="none" w:sz="0" w:space="0" w:color="auto"/>
            <w:left w:val="none" w:sz="0" w:space="0" w:color="auto"/>
            <w:bottom w:val="none" w:sz="0" w:space="0" w:color="auto"/>
            <w:right w:val="none" w:sz="0" w:space="0" w:color="auto"/>
          </w:divBdr>
        </w:div>
        <w:div w:id="472522388">
          <w:marLeft w:val="480"/>
          <w:marRight w:val="0"/>
          <w:marTop w:val="0"/>
          <w:marBottom w:val="0"/>
          <w:divBdr>
            <w:top w:val="none" w:sz="0" w:space="0" w:color="auto"/>
            <w:left w:val="none" w:sz="0" w:space="0" w:color="auto"/>
            <w:bottom w:val="none" w:sz="0" w:space="0" w:color="auto"/>
            <w:right w:val="none" w:sz="0" w:space="0" w:color="auto"/>
          </w:divBdr>
        </w:div>
        <w:div w:id="610431258">
          <w:marLeft w:val="480"/>
          <w:marRight w:val="0"/>
          <w:marTop w:val="0"/>
          <w:marBottom w:val="0"/>
          <w:divBdr>
            <w:top w:val="none" w:sz="0" w:space="0" w:color="auto"/>
            <w:left w:val="none" w:sz="0" w:space="0" w:color="auto"/>
            <w:bottom w:val="none" w:sz="0" w:space="0" w:color="auto"/>
            <w:right w:val="none" w:sz="0" w:space="0" w:color="auto"/>
          </w:divBdr>
        </w:div>
        <w:div w:id="413863768">
          <w:marLeft w:val="480"/>
          <w:marRight w:val="0"/>
          <w:marTop w:val="0"/>
          <w:marBottom w:val="0"/>
          <w:divBdr>
            <w:top w:val="none" w:sz="0" w:space="0" w:color="auto"/>
            <w:left w:val="none" w:sz="0" w:space="0" w:color="auto"/>
            <w:bottom w:val="none" w:sz="0" w:space="0" w:color="auto"/>
            <w:right w:val="none" w:sz="0" w:space="0" w:color="auto"/>
          </w:divBdr>
        </w:div>
        <w:div w:id="477065933">
          <w:marLeft w:val="480"/>
          <w:marRight w:val="0"/>
          <w:marTop w:val="0"/>
          <w:marBottom w:val="0"/>
          <w:divBdr>
            <w:top w:val="none" w:sz="0" w:space="0" w:color="auto"/>
            <w:left w:val="none" w:sz="0" w:space="0" w:color="auto"/>
            <w:bottom w:val="none" w:sz="0" w:space="0" w:color="auto"/>
            <w:right w:val="none" w:sz="0" w:space="0" w:color="auto"/>
          </w:divBdr>
        </w:div>
        <w:div w:id="981690471">
          <w:marLeft w:val="480"/>
          <w:marRight w:val="0"/>
          <w:marTop w:val="0"/>
          <w:marBottom w:val="0"/>
          <w:divBdr>
            <w:top w:val="none" w:sz="0" w:space="0" w:color="auto"/>
            <w:left w:val="none" w:sz="0" w:space="0" w:color="auto"/>
            <w:bottom w:val="none" w:sz="0" w:space="0" w:color="auto"/>
            <w:right w:val="none" w:sz="0" w:space="0" w:color="auto"/>
          </w:divBdr>
        </w:div>
        <w:div w:id="1751151488">
          <w:marLeft w:val="480"/>
          <w:marRight w:val="0"/>
          <w:marTop w:val="0"/>
          <w:marBottom w:val="0"/>
          <w:divBdr>
            <w:top w:val="none" w:sz="0" w:space="0" w:color="auto"/>
            <w:left w:val="none" w:sz="0" w:space="0" w:color="auto"/>
            <w:bottom w:val="none" w:sz="0" w:space="0" w:color="auto"/>
            <w:right w:val="none" w:sz="0" w:space="0" w:color="auto"/>
          </w:divBdr>
        </w:div>
        <w:div w:id="474378372">
          <w:marLeft w:val="480"/>
          <w:marRight w:val="0"/>
          <w:marTop w:val="0"/>
          <w:marBottom w:val="0"/>
          <w:divBdr>
            <w:top w:val="none" w:sz="0" w:space="0" w:color="auto"/>
            <w:left w:val="none" w:sz="0" w:space="0" w:color="auto"/>
            <w:bottom w:val="none" w:sz="0" w:space="0" w:color="auto"/>
            <w:right w:val="none" w:sz="0" w:space="0" w:color="auto"/>
          </w:divBdr>
        </w:div>
        <w:div w:id="830220071">
          <w:marLeft w:val="480"/>
          <w:marRight w:val="0"/>
          <w:marTop w:val="0"/>
          <w:marBottom w:val="0"/>
          <w:divBdr>
            <w:top w:val="none" w:sz="0" w:space="0" w:color="auto"/>
            <w:left w:val="none" w:sz="0" w:space="0" w:color="auto"/>
            <w:bottom w:val="none" w:sz="0" w:space="0" w:color="auto"/>
            <w:right w:val="none" w:sz="0" w:space="0" w:color="auto"/>
          </w:divBdr>
        </w:div>
        <w:div w:id="124078999">
          <w:marLeft w:val="480"/>
          <w:marRight w:val="0"/>
          <w:marTop w:val="0"/>
          <w:marBottom w:val="0"/>
          <w:divBdr>
            <w:top w:val="none" w:sz="0" w:space="0" w:color="auto"/>
            <w:left w:val="none" w:sz="0" w:space="0" w:color="auto"/>
            <w:bottom w:val="none" w:sz="0" w:space="0" w:color="auto"/>
            <w:right w:val="none" w:sz="0" w:space="0" w:color="auto"/>
          </w:divBdr>
        </w:div>
      </w:divsChild>
    </w:div>
    <w:div w:id="1805275342">
      <w:bodyDiv w:val="1"/>
      <w:marLeft w:val="0"/>
      <w:marRight w:val="0"/>
      <w:marTop w:val="0"/>
      <w:marBottom w:val="0"/>
      <w:divBdr>
        <w:top w:val="none" w:sz="0" w:space="0" w:color="auto"/>
        <w:left w:val="none" w:sz="0" w:space="0" w:color="auto"/>
        <w:bottom w:val="none" w:sz="0" w:space="0" w:color="auto"/>
        <w:right w:val="none" w:sz="0" w:space="0" w:color="auto"/>
      </w:divBdr>
    </w:div>
    <w:div w:id="1805536793">
      <w:bodyDiv w:val="1"/>
      <w:marLeft w:val="0"/>
      <w:marRight w:val="0"/>
      <w:marTop w:val="0"/>
      <w:marBottom w:val="0"/>
      <w:divBdr>
        <w:top w:val="none" w:sz="0" w:space="0" w:color="auto"/>
        <w:left w:val="none" w:sz="0" w:space="0" w:color="auto"/>
        <w:bottom w:val="none" w:sz="0" w:space="0" w:color="auto"/>
        <w:right w:val="none" w:sz="0" w:space="0" w:color="auto"/>
      </w:divBdr>
    </w:div>
    <w:div w:id="1806388240">
      <w:bodyDiv w:val="1"/>
      <w:marLeft w:val="0"/>
      <w:marRight w:val="0"/>
      <w:marTop w:val="0"/>
      <w:marBottom w:val="0"/>
      <w:divBdr>
        <w:top w:val="none" w:sz="0" w:space="0" w:color="auto"/>
        <w:left w:val="none" w:sz="0" w:space="0" w:color="auto"/>
        <w:bottom w:val="none" w:sz="0" w:space="0" w:color="auto"/>
        <w:right w:val="none" w:sz="0" w:space="0" w:color="auto"/>
      </w:divBdr>
    </w:div>
    <w:div w:id="1806503035">
      <w:bodyDiv w:val="1"/>
      <w:marLeft w:val="0"/>
      <w:marRight w:val="0"/>
      <w:marTop w:val="0"/>
      <w:marBottom w:val="0"/>
      <w:divBdr>
        <w:top w:val="none" w:sz="0" w:space="0" w:color="auto"/>
        <w:left w:val="none" w:sz="0" w:space="0" w:color="auto"/>
        <w:bottom w:val="none" w:sz="0" w:space="0" w:color="auto"/>
        <w:right w:val="none" w:sz="0" w:space="0" w:color="auto"/>
      </w:divBdr>
    </w:div>
    <w:div w:id="1806504442">
      <w:bodyDiv w:val="1"/>
      <w:marLeft w:val="0"/>
      <w:marRight w:val="0"/>
      <w:marTop w:val="0"/>
      <w:marBottom w:val="0"/>
      <w:divBdr>
        <w:top w:val="none" w:sz="0" w:space="0" w:color="auto"/>
        <w:left w:val="none" w:sz="0" w:space="0" w:color="auto"/>
        <w:bottom w:val="none" w:sz="0" w:space="0" w:color="auto"/>
        <w:right w:val="none" w:sz="0" w:space="0" w:color="auto"/>
      </w:divBdr>
      <w:divsChild>
        <w:div w:id="643895539">
          <w:blockQuote w:val="1"/>
          <w:marLeft w:val="720"/>
          <w:marRight w:val="720"/>
          <w:marTop w:val="100"/>
          <w:marBottom w:val="100"/>
          <w:divBdr>
            <w:top w:val="none" w:sz="0" w:space="0" w:color="auto"/>
            <w:left w:val="none" w:sz="0" w:space="0" w:color="auto"/>
            <w:bottom w:val="none" w:sz="0" w:space="0" w:color="auto"/>
            <w:right w:val="none" w:sz="0" w:space="0" w:color="auto"/>
          </w:divBdr>
        </w:div>
        <w:div w:id="1267346749">
          <w:blockQuote w:val="1"/>
          <w:marLeft w:val="720"/>
          <w:marRight w:val="720"/>
          <w:marTop w:val="100"/>
          <w:marBottom w:val="100"/>
          <w:divBdr>
            <w:top w:val="none" w:sz="0" w:space="0" w:color="auto"/>
            <w:left w:val="none" w:sz="0" w:space="0" w:color="auto"/>
            <w:bottom w:val="none" w:sz="0" w:space="0" w:color="auto"/>
            <w:right w:val="none" w:sz="0" w:space="0" w:color="auto"/>
          </w:divBdr>
        </w:div>
        <w:div w:id="512377796">
          <w:blockQuote w:val="1"/>
          <w:marLeft w:val="720"/>
          <w:marRight w:val="720"/>
          <w:marTop w:val="100"/>
          <w:marBottom w:val="100"/>
          <w:divBdr>
            <w:top w:val="none" w:sz="0" w:space="0" w:color="auto"/>
            <w:left w:val="none" w:sz="0" w:space="0" w:color="auto"/>
            <w:bottom w:val="none" w:sz="0" w:space="0" w:color="auto"/>
            <w:right w:val="none" w:sz="0" w:space="0" w:color="auto"/>
          </w:divBdr>
        </w:div>
        <w:div w:id="1491553719">
          <w:blockQuote w:val="1"/>
          <w:marLeft w:val="720"/>
          <w:marRight w:val="720"/>
          <w:marTop w:val="100"/>
          <w:marBottom w:val="100"/>
          <w:divBdr>
            <w:top w:val="none" w:sz="0" w:space="0" w:color="auto"/>
            <w:left w:val="none" w:sz="0" w:space="0" w:color="auto"/>
            <w:bottom w:val="none" w:sz="0" w:space="0" w:color="auto"/>
            <w:right w:val="none" w:sz="0" w:space="0" w:color="auto"/>
          </w:divBdr>
        </w:div>
        <w:div w:id="134875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7115402">
      <w:bodyDiv w:val="1"/>
      <w:marLeft w:val="0"/>
      <w:marRight w:val="0"/>
      <w:marTop w:val="0"/>
      <w:marBottom w:val="0"/>
      <w:divBdr>
        <w:top w:val="none" w:sz="0" w:space="0" w:color="auto"/>
        <w:left w:val="none" w:sz="0" w:space="0" w:color="auto"/>
        <w:bottom w:val="none" w:sz="0" w:space="0" w:color="auto"/>
        <w:right w:val="none" w:sz="0" w:space="0" w:color="auto"/>
      </w:divBdr>
    </w:div>
    <w:div w:id="1807508536">
      <w:bodyDiv w:val="1"/>
      <w:marLeft w:val="0"/>
      <w:marRight w:val="0"/>
      <w:marTop w:val="0"/>
      <w:marBottom w:val="0"/>
      <w:divBdr>
        <w:top w:val="none" w:sz="0" w:space="0" w:color="auto"/>
        <w:left w:val="none" w:sz="0" w:space="0" w:color="auto"/>
        <w:bottom w:val="none" w:sz="0" w:space="0" w:color="auto"/>
        <w:right w:val="none" w:sz="0" w:space="0" w:color="auto"/>
      </w:divBdr>
    </w:div>
    <w:div w:id="1807698610">
      <w:bodyDiv w:val="1"/>
      <w:marLeft w:val="0"/>
      <w:marRight w:val="0"/>
      <w:marTop w:val="0"/>
      <w:marBottom w:val="0"/>
      <w:divBdr>
        <w:top w:val="none" w:sz="0" w:space="0" w:color="auto"/>
        <w:left w:val="none" w:sz="0" w:space="0" w:color="auto"/>
        <w:bottom w:val="none" w:sz="0" w:space="0" w:color="auto"/>
        <w:right w:val="none" w:sz="0" w:space="0" w:color="auto"/>
      </w:divBdr>
    </w:div>
    <w:div w:id="1807702766">
      <w:bodyDiv w:val="1"/>
      <w:marLeft w:val="0"/>
      <w:marRight w:val="0"/>
      <w:marTop w:val="0"/>
      <w:marBottom w:val="0"/>
      <w:divBdr>
        <w:top w:val="none" w:sz="0" w:space="0" w:color="auto"/>
        <w:left w:val="none" w:sz="0" w:space="0" w:color="auto"/>
        <w:bottom w:val="none" w:sz="0" w:space="0" w:color="auto"/>
        <w:right w:val="none" w:sz="0" w:space="0" w:color="auto"/>
      </w:divBdr>
    </w:div>
    <w:div w:id="1808233470">
      <w:bodyDiv w:val="1"/>
      <w:marLeft w:val="0"/>
      <w:marRight w:val="0"/>
      <w:marTop w:val="0"/>
      <w:marBottom w:val="0"/>
      <w:divBdr>
        <w:top w:val="none" w:sz="0" w:space="0" w:color="auto"/>
        <w:left w:val="none" w:sz="0" w:space="0" w:color="auto"/>
        <w:bottom w:val="none" w:sz="0" w:space="0" w:color="auto"/>
        <w:right w:val="none" w:sz="0" w:space="0" w:color="auto"/>
      </w:divBdr>
    </w:div>
    <w:div w:id="1809014354">
      <w:bodyDiv w:val="1"/>
      <w:marLeft w:val="0"/>
      <w:marRight w:val="0"/>
      <w:marTop w:val="0"/>
      <w:marBottom w:val="0"/>
      <w:divBdr>
        <w:top w:val="none" w:sz="0" w:space="0" w:color="auto"/>
        <w:left w:val="none" w:sz="0" w:space="0" w:color="auto"/>
        <w:bottom w:val="none" w:sz="0" w:space="0" w:color="auto"/>
        <w:right w:val="none" w:sz="0" w:space="0" w:color="auto"/>
      </w:divBdr>
    </w:div>
    <w:div w:id="1809276181">
      <w:bodyDiv w:val="1"/>
      <w:marLeft w:val="0"/>
      <w:marRight w:val="0"/>
      <w:marTop w:val="0"/>
      <w:marBottom w:val="0"/>
      <w:divBdr>
        <w:top w:val="none" w:sz="0" w:space="0" w:color="auto"/>
        <w:left w:val="none" w:sz="0" w:space="0" w:color="auto"/>
        <w:bottom w:val="none" w:sz="0" w:space="0" w:color="auto"/>
        <w:right w:val="none" w:sz="0" w:space="0" w:color="auto"/>
      </w:divBdr>
    </w:div>
    <w:div w:id="1809281855">
      <w:bodyDiv w:val="1"/>
      <w:marLeft w:val="0"/>
      <w:marRight w:val="0"/>
      <w:marTop w:val="0"/>
      <w:marBottom w:val="0"/>
      <w:divBdr>
        <w:top w:val="none" w:sz="0" w:space="0" w:color="auto"/>
        <w:left w:val="none" w:sz="0" w:space="0" w:color="auto"/>
        <w:bottom w:val="none" w:sz="0" w:space="0" w:color="auto"/>
        <w:right w:val="none" w:sz="0" w:space="0" w:color="auto"/>
      </w:divBdr>
    </w:div>
    <w:div w:id="1810050338">
      <w:bodyDiv w:val="1"/>
      <w:marLeft w:val="0"/>
      <w:marRight w:val="0"/>
      <w:marTop w:val="0"/>
      <w:marBottom w:val="0"/>
      <w:divBdr>
        <w:top w:val="none" w:sz="0" w:space="0" w:color="auto"/>
        <w:left w:val="none" w:sz="0" w:space="0" w:color="auto"/>
        <w:bottom w:val="none" w:sz="0" w:space="0" w:color="auto"/>
        <w:right w:val="none" w:sz="0" w:space="0" w:color="auto"/>
      </w:divBdr>
    </w:div>
    <w:div w:id="1810128852">
      <w:bodyDiv w:val="1"/>
      <w:marLeft w:val="0"/>
      <w:marRight w:val="0"/>
      <w:marTop w:val="0"/>
      <w:marBottom w:val="0"/>
      <w:divBdr>
        <w:top w:val="none" w:sz="0" w:space="0" w:color="auto"/>
        <w:left w:val="none" w:sz="0" w:space="0" w:color="auto"/>
        <w:bottom w:val="none" w:sz="0" w:space="0" w:color="auto"/>
        <w:right w:val="none" w:sz="0" w:space="0" w:color="auto"/>
      </w:divBdr>
    </w:div>
    <w:div w:id="1810703559">
      <w:bodyDiv w:val="1"/>
      <w:marLeft w:val="0"/>
      <w:marRight w:val="0"/>
      <w:marTop w:val="0"/>
      <w:marBottom w:val="0"/>
      <w:divBdr>
        <w:top w:val="none" w:sz="0" w:space="0" w:color="auto"/>
        <w:left w:val="none" w:sz="0" w:space="0" w:color="auto"/>
        <w:bottom w:val="none" w:sz="0" w:space="0" w:color="auto"/>
        <w:right w:val="none" w:sz="0" w:space="0" w:color="auto"/>
      </w:divBdr>
    </w:div>
    <w:div w:id="1811088854">
      <w:bodyDiv w:val="1"/>
      <w:marLeft w:val="0"/>
      <w:marRight w:val="0"/>
      <w:marTop w:val="0"/>
      <w:marBottom w:val="0"/>
      <w:divBdr>
        <w:top w:val="none" w:sz="0" w:space="0" w:color="auto"/>
        <w:left w:val="none" w:sz="0" w:space="0" w:color="auto"/>
        <w:bottom w:val="none" w:sz="0" w:space="0" w:color="auto"/>
        <w:right w:val="none" w:sz="0" w:space="0" w:color="auto"/>
      </w:divBdr>
    </w:div>
    <w:div w:id="1811090184">
      <w:bodyDiv w:val="1"/>
      <w:marLeft w:val="0"/>
      <w:marRight w:val="0"/>
      <w:marTop w:val="0"/>
      <w:marBottom w:val="0"/>
      <w:divBdr>
        <w:top w:val="none" w:sz="0" w:space="0" w:color="auto"/>
        <w:left w:val="none" w:sz="0" w:space="0" w:color="auto"/>
        <w:bottom w:val="none" w:sz="0" w:space="0" w:color="auto"/>
        <w:right w:val="none" w:sz="0" w:space="0" w:color="auto"/>
      </w:divBdr>
    </w:div>
    <w:div w:id="1811248505">
      <w:bodyDiv w:val="1"/>
      <w:marLeft w:val="0"/>
      <w:marRight w:val="0"/>
      <w:marTop w:val="0"/>
      <w:marBottom w:val="0"/>
      <w:divBdr>
        <w:top w:val="none" w:sz="0" w:space="0" w:color="auto"/>
        <w:left w:val="none" w:sz="0" w:space="0" w:color="auto"/>
        <w:bottom w:val="none" w:sz="0" w:space="0" w:color="auto"/>
        <w:right w:val="none" w:sz="0" w:space="0" w:color="auto"/>
      </w:divBdr>
    </w:div>
    <w:div w:id="1811628644">
      <w:bodyDiv w:val="1"/>
      <w:marLeft w:val="0"/>
      <w:marRight w:val="0"/>
      <w:marTop w:val="0"/>
      <w:marBottom w:val="0"/>
      <w:divBdr>
        <w:top w:val="none" w:sz="0" w:space="0" w:color="auto"/>
        <w:left w:val="none" w:sz="0" w:space="0" w:color="auto"/>
        <w:bottom w:val="none" w:sz="0" w:space="0" w:color="auto"/>
        <w:right w:val="none" w:sz="0" w:space="0" w:color="auto"/>
      </w:divBdr>
    </w:div>
    <w:div w:id="1811822670">
      <w:bodyDiv w:val="1"/>
      <w:marLeft w:val="0"/>
      <w:marRight w:val="0"/>
      <w:marTop w:val="0"/>
      <w:marBottom w:val="0"/>
      <w:divBdr>
        <w:top w:val="none" w:sz="0" w:space="0" w:color="auto"/>
        <w:left w:val="none" w:sz="0" w:space="0" w:color="auto"/>
        <w:bottom w:val="none" w:sz="0" w:space="0" w:color="auto"/>
        <w:right w:val="none" w:sz="0" w:space="0" w:color="auto"/>
      </w:divBdr>
    </w:div>
    <w:div w:id="1813522845">
      <w:bodyDiv w:val="1"/>
      <w:marLeft w:val="0"/>
      <w:marRight w:val="0"/>
      <w:marTop w:val="0"/>
      <w:marBottom w:val="0"/>
      <w:divBdr>
        <w:top w:val="none" w:sz="0" w:space="0" w:color="auto"/>
        <w:left w:val="none" w:sz="0" w:space="0" w:color="auto"/>
        <w:bottom w:val="none" w:sz="0" w:space="0" w:color="auto"/>
        <w:right w:val="none" w:sz="0" w:space="0" w:color="auto"/>
      </w:divBdr>
    </w:div>
    <w:div w:id="1814054266">
      <w:bodyDiv w:val="1"/>
      <w:marLeft w:val="0"/>
      <w:marRight w:val="0"/>
      <w:marTop w:val="0"/>
      <w:marBottom w:val="0"/>
      <w:divBdr>
        <w:top w:val="none" w:sz="0" w:space="0" w:color="auto"/>
        <w:left w:val="none" w:sz="0" w:space="0" w:color="auto"/>
        <w:bottom w:val="none" w:sz="0" w:space="0" w:color="auto"/>
        <w:right w:val="none" w:sz="0" w:space="0" w:color="auto"/>
      </w:divBdr>
    </w:div>
    <w:div w:id="1814785881">
      <w:bodyDiv w:val="1"/>
      <w:marLeft w:val="0"/>
      <w:marRight w:val="0"/>
      <w:marTop w:val="0"/>
      <w:marBottom w:val="0"/>
      <w:divBdr>
        <w:top w:val="none" w:sz="0" w:space="0" w:color="auto"/>
        <w:left w:val="none" w:sz="0" w:space="0" w:color="auto"/>
        <w:bottom w:val="none" w:sz="0" w:space="0" w:color="auto"/>
        <w:right w:val="none" w:sz="0" w:space="0" w:color="auto"/>
      </w:divBdr>
    </w:div>
    <w:div w:id="1815945955">
      <w:bodyDiv w:val="1"/>
      <w:marLeft w:val="0"/>
      <w:marRight w:val="0"/>
      <w:marTop w:val="0"/>
      <w:marBottom w:val="0"/>
      <w:divBdr>
        <w:top w:val="none" w:sz="0" w:space="0" w:color="auto"/>
        <w:left w:val="none" w:sz="0" w:space="0" w:color="auto"/>
        <w:bottom w:val="none" w:sz="0" w:space="0" w:color="auto"/>
        <w:right w:val="none" w:sz="0" w:space="0" w:color="auto"/>
      </w:divBdr>
    </w:div>
    <w:div w:id="1816486990">
      <w:bodyDiv w:val="1"/>
      <w:marLeft w:val="0"/>
      <w:marRight w:val="0"/>
      <w:marTop w:val="0"/>
      <w:marBottom w:val="0"/>
      <w:divBdr>
        <w:top w:val="none" w:sz="0" w:space="0" w:color="auto"/>
        <w:left w:val="none" w:sz="0" w:space="0" w:color="auto"/>
        <w:bottom w:val="none" w:sz="0" w:space="0" w:color="auto"/>
        <w:right w:val="none" w:sz="0" w:space="0" w:color="auto"/>
      </w:divBdr>
    </w:div>
    <w:div w:id="1817524241">
      <w:bodyDiv w:val="1"/>
      <w:marLeft w:val="0"/>
      <w:marRight w:val="0"/>
      <w:marTop w:val="0"/>
      <w:marBottom w:val="0"/>
      <w:divBdr>
        <w:top w:val="none" w:sz="0" w:space="0" w:color="auto"/>
        <w:left w:val="none" w:sz="0" w:space="0" w:color="auto"/>
        <w:bottom w:val="none" w:sz="0" w:space="0" w:color="auto"/>
        <w:right w:val="none" w:sz="0" w:space="0" w:color="auto"/>
      </w:divBdr>
    </w:div>
    <w:div w:id="1818182896">
      <w:bodyDiv w:val="1"/>
      <w:marLeft w:val="0"/>
      <w:marRight w:val="0"/>
      <w:marTop w:val="0"/>
      <w:marBottom w:val="0"/>
      <w:divBdr>
        <w:top w:val="none" w:sz="0" w:space="0" w:color="auto"/>
        <w:left w:val="none" w:sz="0" w:space="0" w:color="auto"/>
        <w:bottom w:val="none" w:sz="0" w:space="0" w:color="auto"/>
        <w:right w:val="none" w:sz="0" w:space="0" w:color="auto"/>
      </w:divBdr>
    </w:div>
    <w:div w:id="1818648304">
      <w:bodyDiv w:val="1"/>
      <w:marLeft w:val="0"/>
      <w:marRight w:val="0"/>
      <w:marTop w:val="0"/>
      <w:marBottom w:val="0"/>
      <w:divBdr>
        <w:top w:val="none" w:sz="0" w:space="0" w:color="auto"/>
        <w:left w:val="none" w:sz="0" w:space="0" w:color="auto"/>
        <w:bottom w:val="none" w:sz="0" w:space="0" w:color="auto"/>
        <w:right w:val="none" w:sz="0" w:space="0" w:color="auto"/>
      </w:divBdr>
    </w:div>
    <w:div w:id="1819030158">
      <w:bodyDiv w:val="1"/>
      <w:marLeft w:val="0"/>
      <w:marRight w:val="0"/>
      <w:marTop w:val="0"/>
      <w:marBottom w:val="0"/>
      <w:divBdr>
        <w:top w:val="none" w:sz="0" w:space="0" w:color="auto"/>
        <w:left w:val="none" w:sz="0" w:space="0" w:color="auto"/>
        <w:bottom w:val="none" w:sz="0" w:space="0" w:color="auto"/>
        <w:right w:val="none" w:sz="0" w:space="0" w:color="auto"/>
      </w:divBdr>
    </w:div>
    <w:div w:id="1819154443">
      <w:bodyDiv w:val="1"/>
      <w:marLeft w:val="0"/>
      <w:marRight w:val="0"/>
      <w:marTop w:val="0"/>
      <w:marBottom w:val="0"/>
      <w:divBdr>
        <w:top w:val="none" w:sz="0" w:space="0" w:color="auto"/>
        <w:left w:val="none" w:sz="0" w:space="0" w:color="auto"/>
        <w:bottom w:val="none" w:sz="0" w:space="0" w:color="auto"/>
        <w:right w:val="none" w:sz="0" w:space="0" w:color="auto"/>
      </w:divBdr>
    </w:div>
    <w:div w:id="1819222547">
      <w:bodyDiv w:val="1"/>
      <w:marLeft w:val="0"/>
      <w:marRight w:val="0"/>
      <w:marTop w:val="0"/>
      <w:marBottom w:val="0"/>
      <w:divBdr>
        <w:top w:val="none" w:sz="0" w:space="0" w:color="auto"/>
        <w:left w:val="none" w:sz="0" w:space="0" w:color="auto"/>
        <w:bottom w:val="none" w:sz="0" w:space="0" w:color="auto"/>
        <w:right w:val="none" w:sz="0" w:space="0" w:color="auto"/>
      </w:divBdr>
    </w:div>
    <w:div w:id="1820271323">
      <w:bodyDiv w:val="1"/>
      <w:marLeft w:val="0"/>
      <w:marRight w:val="0"/>
      <w:marTop w:val="0"/>
      <w:marBottom w:val="0"/>
      <w:divBdr>
        <w:top w:val="none" w:sz="0" w:space="0" w:color="auto"/>
        <w:left w:val="none" w:sz="0" w:space="0" w:color="auto"/>
        <w:bottom w:val="none" w:sz="0" w:space="0" w:color="auto"/>
        <w:right w:val="none" w:sz="0" w:space="0" w:color="auto"/>
      </w:divBdr>
    </w:div>
    <w:div w:id="1821313526">
      <w:bodyDiv w:val="1"/>
      <w:marLeft w:val="0"/>
      <w:marRight w:val="0"/>
      <w:marTop w:val="0"/>
      <w:marBottom w:val="0"/>
      <w:divBdr>
        <w:top w:val="none" w:sz="0" w:space="0" w:color="auto"/>
        <w:left w:val="none" w:sz="0" w:space="0" w:color="auto"/>
        <w:bottom w:val="none" w:sz="0" w:space="0" w:color="auto"/>
        <w:right w:val="none" w:sz="0" w:space="0" w:color="auto"/>
      </w:divBdr>
    </w:div>
    <w:div w:id="1821456938">
      <w:bodyDiv w:val="1"/>
      <w:marLeft w:val="0"/>
      <w:marRight w:val="0"/>
      <w:marTop w:val="0"/>
      <w:marBottom w:val="0"/>
      <w:divBdr>
        <w:top w:val="none" w:sz="0" w:space="0" w:color="auto"/>
        <w:left w:val="none" w:sz="0" w:space="0" w:color="auto"/>
        <w:bottom w:val="none" w:sz="0" w:space="0" w:color="auto"/>
        <w:right w:val="none" w:sz="0" w:space="0" w:color="auto"/>
      </w:divBdr>
    </w:div>
    <w:div w:id="1822039113">
      <w:bodyDiv w:val="1"/>
      <w:marLeft w:val="0"/>
      <w:marRight w:val="0"/>
      <w:marTop w:val="0"/>
      <w:marBottom w:val="0"/>
      <w:divBdr>
        <w:top w:val="none" w:sz="0" w:space="0" w:color="auto"/>
        <w:left w:val="none" w:sz="0" w:space="0" w:color="auto"/>
        <w:bottom w:val="none" w:sz="0" w:space="0" w:color="auto"/>
        <w:right w:val="none" w:sz="0" w:space="0" w:color="auto"/>
      </w:divBdr>
    </w:div>
    <w:div w:id="1822040445">
      <w:bodyDiv w:val="1"/>
      <w:marLeft w:val="0"/>
      <w:marRight w:val="0"/>
      <w:marTop w:val="0"/>
      <w:marBottom w:val="0"/>
      <w:divBdr>
        <w:top w:val="none" w:sz="0" w:space="0" w:color="auto"/>
        <w:left w:val="none" w:sz="0" w:space="0" w:color="auto"/>
        <w:bottom w:val="none" w:sz="0" w:space="0" w:color="auto"/>
        <w:right w:val="none" w:sz="0" w:space="0" w:color="auto"/>
      </w:divBdr>
    </w:div>
    <w:div w:id="1822043110">
      <w:bodyDiv w:val="1"/>
      <w:marLeft w:val="0"/>
      <w:marRight w:val="0"/>
      <w:marTop w:val="0"/>
      <w:marBottom w:val="0"/>
      <w:divBdr>
        <w:top w:val="none" w:sz="0" w:space="0" w:color="auto"/>
        <w:left w:val="none" w:sz="0" w:space="0" w:color="auto"/>
        <w:bottom w:val="none" w:sz="0" w:space="0" w:color="auto"/>
        <w:right w:val="none" w:sz="0" w:space="0" w:color="auto"/>
      </w:divBdr>
    </w:div>
    <w:div w:id="1822118202">
      <w:bodyDiv w:val="1"/>
      <w:marLeft w:val="0"/>
      <w:marRight w:val="0"/>
      <w:marTop w:val="0"/>
      <w:marBottom w:val="0"/>
      <w:divBdr>
        <w:top w:val="none" w:sz="0" w:space="0" w:color="auto"/>
        <w:left w:val="none" w:sz="0" w:space="0" w:color="auto"/>
        <w:bottom w:val="none" w:sz="0" w:space="0" w:color="auto"/>
        <w:right w:val="none" w:sz="0" w:space="0" w:color="auto"/>
      </w:divBdr>
    </w:div>
    <w:div w:id="1822308835">
      <w:bodyDiv w:val="1"/>
      <w:marLeft w:val="0"/>
      <w:marRight w:val="0"/>
      <w:marTop w:val="0"/>
      <w:marBottom w:val="0"/>
      <w:divBdr>
        <w:top w:val="none" w:sz="0" w:space="0" w:color="auto"/>
        <w:left w:val="none" w:sz="0" w:space="0" w:color="auto"/>
        <w:bottom w:val="none" w:sz="0" w:space="0" w:color="auto"/>
        <w:right w:val="none" w:sz="0" w:space="0" w:color="auto"/>
      </w:divBdr>
    </w:div>
    <w:div w:id="1822773392">
      <w:bodyDiv w:val="1"/>
      <w:marLeft w:val="0"/>
      <w:marRight w:val="0"/>
      <w:marTop w:val="0"/>
      <w:marBottom w:val="0"/>
      <w:divBdr>
        <w:top w:val="none" w:sz="0" w:space="0" w:color="auto"/>
        <w:left w:val="none" w:sz="0" w:space="0" w:color="auto"/>
        <w:bottom w:val="none" w:sz="0" w:space="0" w:color="auto"/>
        <w:right w:val="none" w:sz="0" w:space="0" w:color="auto"/>
      </w:divBdr>
    </w:div>
    <w:div w:id="1823890636">
      <w:bodyDiv w:val="1"/>
      <w:marLeft w:val="0"/>
      <w:marRight w:val="0"/>
      <w:marTop w:val="0"/>
      <w:marBottom w:val="0"/>
      <w:divBdr>
        <w:top w:val="none" w:sz="0" w:space="0" w:color="auto"/>
        <w:left w:val="none" w:sz="0" w:space="0" w:color="auto"/>
        <w:bottom w:val="none" w:sz="0" w:space="0" w:color="auto"/>
        <w:right w:val="none" w:sz="0" w:space="0" w:color="auto"/>
      </w:divBdr>
    </w:div>
    <w:div w:id="1824006381">
      <w:bodyDiv w:val="1"/>
      <w:marLeft w:val="0"/>
      <w:marRight w:val="0"/>
      <w:marTop w:val="0"/>
      <w:marBottom w:val="0"/>
      <w:divBdr>
        <w:top w:val="none" w:sz="0" w:space="0" w:color="auto"/>
        <w:left w:val="none" w:sz="0" w:space="0" w:color="auto"/>
        <w:bottom w:val="none" w:sz="0" w:space="0" w:color="auto"/>
        <w:right w:val="none" w:sz="0" w:space="0" w:color="auto"/>
      </w:divBdr>
    </w:div>
    <w:div w:id="1824269952">
      <w:bodyDiv w:val="1"/>
      <w:marLeft w:val="0"/>
      <w:marRight w:val="0"/>
      <w:marTop w:val="0"/>
      <w:marBottom w:val="0"/>
      <w:divBdr>
        <w:top w:val="none" w:sz="0" w:space="0" w:color="auto"/>
        <w:left w:val="none" w:sz="0" w:space="0" w:color="auto"/>
        <w:bottom w:val="none" w:sz="0" w:space="0" w:color="auto"/>
        <w:right w:val="none" w:sz="0" w:space="0" w:color="auto"/>
      </w:divBdr>
    </w:div>
    <w:div w:id="1824811994">
      <w:bodyDiv w:val="1"/>
      <w:marLeft w:val="0"/>
      <w:marRight w:val="0"/>
      <w:marTop w:val="0"/>
      <w:marBottom w:val="0"/>
      <w:divBdr>
        <w:top w:val="none" w:sz="0" w:space="0" w:color="auto"/>
        <w:left w:val="none" w:sz="0" w:space="0" w:color="auto"/>
        <w:bottom w:val="none" w:sz="0" w:space="0" w:color="auto"/>
        <w:right w:val="none" w:sz="0" w:space="0" w:color="auto"/>
      </w:divBdr>
    </w:div>
    <w:div w:id="1825466517">
      <w:bodyDiv w:val="1"/>
      <w:marLeft w:val="0"/>
      <w:marRight w:val="0"/>
      <w:marTop w:val="0"/>
      <w:marBottom w:val="0"/>
      <w:divBdr>
        <w:top w:val="none" w:sz="0" w:space="0" w:color="auto"/>
        <w:left w:val="none" w:sz="0" w:space="0" w:color="auto"/>
        <w:bottom w:val="none" w:sz="0" w:space="0" w:color="auto"/>
        <w:right w:val="none" w:sz="0" w:space="0" w:color="auto"/>
      </w:divBdr>
    </w:div>
    <w:div w:id="1825505492">
      <w:bodyDiv w:val="1"/>
      <w:marLeft w:val="0"/>
      <w:marRight w:val="0"/>
      <w:marTop w:val="0"/>
      <w:marBottom w:val="0"/>
      <w:divBdr>
        <w:top w:val="none" w:sz="0" w:space="0" w:color="auto"/>
        <w:left w:val="none" w:sz="0" w:space="0" w:color="auto"/>
        <w:bottom w:val="none" w:sz="0" w:space="0" w:color="auto"/>
        <w:right w:val="none" w:sz="0" w:space="0" w:color="auto"/>
      </w:divBdr>
    </w:div>
    <w:div w:id="1825929710">
      <w:bodyDiv w:val="1"/>
      <w:marLeft w:val="0"/>
      <w:marRight w:val="0"/>
      <w:marTop w:val="0"/>
      <w:marBottom w:val="0"/>
      <w:divBdr>
        <w:top w:val="none" w:sz="0" w:space="0" w:color="auto"/>
        <w:left w:val="none" w:sz="0" w:space="0" w:color="auto"/>
        <w:bottom w:val="none" w:sz="0" w:space="0" w:color="auto"/>
        <w:right w:val="none" w:sz="0" w:space="0" w:color="auto"/>
      </w:divBdr>
    </w:div>
    <w:div w:id="1826436348">
      <w:bodyDiv w:val="1"/>
      <w:marLeft w:val="0"/>
      <w:marRight w:val="0"/>
      <w:marTop w:val="0"/>
      <w:marBottom w:val="0"/>
      <w:divBdr>
        <w:top w:val="none" w:sz="0" w:space="0" w:color="auto"/>
        <w:left w:val="none" w:sz="0" w:space="0" w:color="auto"/>
        <w:bottom w:val="none" w:sz="0" w:space="0" w:color="auto"/>
        <w:right w:val="none" w:sz="0" w:space="0" w:color="auto"/>
      </w:divBdr>
    </w:div>
    <w:div w:id="1826776231">
      <w:bodyDiv w:val="1"/>
      <w:marLeft w:val="0"/>
      <w:marRight w:val="0"/>
      <w:marTop w:val="0"/>
      <w:marBottom w:val="0"/>
      <w:divBdr>
        <w:top w:val="none" w:sz="0" w:space="0" w:color="auto"/>
        <w:left w:val="none" w:sz="0" w:space="0" w:color="auto"/>
        <w:bottom w:val="none" w:sz="0" w:space="0" w:color="auto"/>
        <w:right w:val="none" w:sz="0" w:space="0" w:color="auto"/>
      </w:divBdr>
    </w:div>
    <w:div w:id="1827014876">
      <w:bodyDiv w:val="1"/>
      <w:marLeft w:val="0"/>
      <w:marRight w:val="0"/>
      <w:marTop w:val="0"/>
      <w:marBottom w:val="0"/>
      <w:divBdr>
        <w:top w:val="none" w:sz="0" w:space="0" w:color="auto"/>
        <w:left w:val="none" w:sz="0" w:space="0" w:color="auto"/>
        <w:bottom w:val="none" w:sz="0" w:space="0" w:color="auto"/>
        <w:right w:val="none" w:sz="0" w:space="0" w:color="auto"/>
      </w:divBdr>
    </w:div>
    <w:div w:id="1829399951">
      <w:bodyDiv w:val="1"/>
      <w:marLeft w:val="0"/>
      <w:marRight w:val="0"/>
      <w:marTop w:val="0"/>
      <w:marBottom w:val="0"/>
      <w:divBdr>
        <w:top w:val="none" w:sz="0" w:space="0" w:color="auto"/>
        <w:left w:val="none" w:sz="0" w:space="0" w:color="auto"/>
        <w:bottom w:val="none" w:sz="0" w:space="0" w:color="auto"/>
        <w:right w:val="none" w:sz="0" w:space="0" w:color="auto"/>
      </w:divBdr>
    </w:div>
    <w:div w:id="1829902270">
      <w:bodyDiv w:val="1"/>
      <w:marLeft w:val="0"/>
      <w:marRight w:val="0"/>
      <w:marTop w:val="0"/>
      <w:marBottom w:val="0"/>
      <w:divBdr>
        <w:top w:val="none" w:sz="0" w:space="0" w:color="auto"/>
        <w:left w:val="none" w:sz="0" w:space="0" w:color="auto"/>
        <w:bottom w:val="none" w:sz="0" w:space="0" w:color="auto"/>
        <w:right w:val="none" w:sz="0" w:space="0" w:color="auto"/>
      </w:divBdr>
    </w:div>
    <w:div w:id="1832478449">
      <w:bodyDiv w:val="1"/>
      <w:marLeft w:val="0"/>
      <w:marRight w:val="0"/>
      <w:marTop w:val="0"/>
      <w:marBottom w:val="0"/>
      <w:divBdr>
        <w:top w:val="none" w:sz="0" w:space="0" w:color="auto"/>
        <w:left w:val="none" w:sz="0" w:space="0" w:color="auto"/>
        <w:bottom w:val="none" w:sz="0" w:space="0" w:color="auto"/>
        <w:right w:val="none" w:sz="0" w:space="0" w:color="auto"/>
      </w:divBdr>
    </w:div>
    <w:div w:id="1834100782">
      <w:bodyDiv w:val="1"/>
      <w:marLeft w:val="0"/>
      <w:marRight w:val="0"/>
      <w:marTop w:val="0"/>
      <w:marBottom w:val="0"/>
      <w:divBdr>
        <w:top w:val="none" w:sz="0" w:space="0" w:color="auto"/>
        <w:left w:val="none" w:sz="0" w:space="0" w:color="auto"/>
        <w:bottom w:val="none" w:sz="0" w:space="0" w:color="auto"/>
        <w:right w:val="none" w:sz="0" w:space="0" w:color="auto"/>
      </w:divBdr>
    </w:div>
    <w:div w:id="1834444027">
      <w:bodyDiv w:val="1"/>
      <w:marLeft w:val="0"/>
      <w:marRight w:val="0"/>
      <w:marTop w:val="0"/>
      <w:marBottom w:val="0"/>
      <w:divBdr>
        <w:top w:val="none" w:sz="0" w:space="0" w:color="auto"/>
        <w:left w:val="none" w:sz="0" w:space="0" w:color="auto"/>
        <w:bottom w:val="none" w:sz="0" w:space="0" w:color="auto"/>
        <w:right w:val="none" w:sz="0" w:space="0" w:color="auto"/>
      </w:divBdr>
    </w:div>
    <w:div w:id="1834562203">
      <w:bodyDiv w:val="1"/>
      <w:marLeft w:val="0"/>
      <w:marRight w:val="0"/>
      <w:marTop w:val="0"/>
      <w:marBottom w:val="0"/>
      <w:divBdr>
        <w:top w:val="none" w:sz="0" w:space="0" w:color="auto"/>
        <w:left w:val="none" w:sz="0" w:space="0" w:color="auto"/>
        <w:bottom w:val="none" w:sz="0" w:space="0" w:color="auto"/>
        <w:right w:val="none" w:sz="0" w:space="0" w:color="auto"/>
      </w:divBdr>
    </w:div>
    <w:div w:id="1834687005">
      <w:bodyDiv w:val="1"/>
      <w:marLeft w:val="0"/>
      <w:marRight w:val="0"/>
      <w:marTop w:val="0"/>
      <w:marBottom w:val="0"/>
      <w:divBdr>
        <w:top w:val="none" w:sz="0" w:space="0" w:color="auto"/>
        <w:left w:val="none" w:sz="0" w:space="0" w:color="auto"/>
        <w:bottom w:val="none" w:sz="0" w:space="0" w:color="auto"/>
        <w:right w:val="none" w:sz="0" w:space="0" w:color="auto"/>
      </w:divBdr>
    </w:div>
    <w:div w:id="1834947670">
      <w:bodyDiv w:val="1"/>
      <w:marLeft w:val="0"/>
      <w:marRight w:val="0"/>
      <w:marTop w:val="0"/>
      <w:marBottom w:val="0"/>
      <w:divBdr>
        <w:top w:val="none" w:sz="0" w:space="0" w:color="auto"/>
        <w:left w:val="none" w:sz="0" w:space="0" w:color="auto"/>
        <w:bottom w:val="none" w:sz="0" w:space="0" w:color="auto"/>
        <w:right w:val="none" w:sz="0" w:space="0" w:color="auto"/>
      </w:divBdr>
    </w:div>
    <w:div w:id="1835025808">
      <w:bodyDiv w:val="1"/>
      <w:marLeft w:val="0"/>
      <w:marRight w:val="0"/>
      <w:marTop w:val="0"/>
      <w:marBottom w:val="0"/>
      <w:divBdr>
        <w:top w:val="none" w:sz="0" w:space="0" w:color="auto"/>
        <w:left w:val="none" w:sz="0" w:space="0" w:color="auto"/>
        <w:bottom w:val="none" w:sz="0" w:space="0" w:color="auto"/>
        <w:right w:val="none" w:sz="0" w:space="0" w:color="auto"/>
      </w:divBdr>
    </w:div>
    <w:div w:id="1835028394">
      <w:bodyDiv w:val="1"/>
      <w:marLeft w:val="0"/>
      <w:marRight w:val="0"/>
      <w:marTop w:val="0"/>
      <w:marBottom w:val="0"/>
      <w:divBdr>
        <w:top w:val="none" w:sz="0" w:space="0" w:color="auto"/>
        <w:left w:val="none" w:sz="0" w:space="0" w:color="auto"/>
        <w:bottom w:val="none" w:sz="0" w:space="0" w:color="auto"/>
        <w:right w:val="none" w:sz="0" w:space="0" w:color="auto"/>
      </w:divBdr>
    </w:div>
    <w:div w:id="1836070699">
      <w:bodyDiv w:val="1"/>
      <w:marLeft w:val="0"/>
      <w:marRight w:val="0"/>
      <w:marTop w:val="0"/>
      <w:marBottom w:val="0"/>
      <w:divBdr>
        <w:top w:val="none" w:sz="0" w:space="0" w:color="auto"/>
        <w:left w:val="none" w:sz="0" w:space="0" w:color="auto"/>
        <w:bottom w:val="none" w:sz="0" w:space="0" w:color="auto"/>
        <w:right w:val="none" w:sz="0" w:space="0" w:color="auto"/>
      </w:divBdr>
    </w:div>
    <w:div w:id="1836647521">
      <w:bodyDiv w:val="1"/>
      <w:marLeft w:val="0"/>
      <w:marRight w:val="0"/>
      <w:marTop w:val="0"/>
      <w:marBottom w:val="0"/>
      <w:divBdr>
        <w:top w:val="none" w:sz="0" w:space="0" w:color="auto"/>
        <w:left w:val="none" w:sz="0" w:space="0" w:color="auto"/>
        <w:bottom w:val="none" w:sz="0" w:space="0" w:color="auto"/>
        <w:right w:val="none" w:sz="0" w:space="0" w:color="auto"/>
      </w:divBdr>
    </w:div>
    <w:div w:id="1837695328">
      <w:bodyDiv w:val="1"/>
      <w:marLeft w:val="0"/>
      <w:marRight w:val="0"/>
      <w:marTop w:val="0"/>
      <w:marBottom w:val="0"/>
      <w:divBdr>
        <w:top w:val="none" w:sz="0" w:space="0" w:color="auto"/>
        <w:left w:val="none" w:sz="0" w:space="0" w:color="auto"/>
        <w:bottom w:val="none" w:sz="0" w:space="0" w:color="auto"/>
        <w:right w:val="none" w:sz="0" w:space="0" w:color="auto"/>
      </w:divBdr>
    </w:div>
    <w:div w:id="1837845423">
      <w:bodyDiv w:val="1"/>
      <w:marLeft w:val="0"/>
      <w:marRight w:val="0"/>
      <w:marTop w:val="0"/>
      <w:marBottom w:val="0"/>
      <w:divBdr>
        <w:top w:val="none" w:sz="0" w:space="0" w:color="auto"/>
        <w:left w:val="none" w:sz="0" w:space="0" w:color="auto"/>
        <w:bottom w:val="none" w:sz="0" w:space="0" w:color="auto"/>
        <w:right w:val="none" w:sz="0" w:space="0" w:color="auto"/>
      </w:divBdr>
    </w:div>
    <w:div w:id="1837919578">
      <w:bodyDiv w:val="1"/>
      <w:marLeft w:val="0"/>
      <w:marRight w:val="0"/>
      <w:marTop w:val="0"/>
      <w:marBottom w:val="0"/>
      <w:divBdr>
        <w:top w:val="none" w:sz="0" w:space="0" w:color="auto"/>
        <w:left w:val="none" w:sz="0" w:space="0" w:color="auto"/>
        <w:bottom w:val="none" w:sz="0" w:space="0" w:color="auto"/>
        <w:right w:val="none" w:sz="0" w:space="0" w:color="auto"/>
      </w:divBdr>
    </w:div>
    <w:div w:id="1838763745">
      <w:bodyDiv w:val="1"/>
      <w:marLeft w:val="0"/>
      <w:marRight w:val="0"/>
      <w:marTop w:val="0"/>
      <w:marBottom w:val="0"/>
      <w:divBdr>
        <w:top w:val="none" w:sz="0" w:space="0" w:color="auto"/>
        <w:left w:val="none" w:sz="0" w:space="0" w:color="auto"/>
        <w:bottom w:val="none" w:sz="0" w:space="0" w:color="auto"/>
        <w:right w:val="none" w:sz="0" w:space="0" w:color="auto"/>
      </w:divBdr>
    </w:div>
    <w:div w:id="1839031641">
      <w:bodyDiv w:val="1"/>
      <w:marLeft w:val="0"/>
      <w:marRight w:val="0"/>
      <w:marTop w:val="0"/>
      <w:marBottom w:val="0"/>
      <w:divBdr>
        <w:top w:val="none" w:sz="0" w:space="0" w:color="auto"/>
        <w:left w:val="none" w:sz="0" w:space="0" w:color="auto"/>
        <w:bottom w:val="none" w:sz="0" w:space="0" w:color="auto"/>
        <w:right w:val="none" w:sz="0" w:space="0" w:color="auto"/>
      </w:divBdr>
    </w:div>
    <w:div w:id="1839729067">
      <w:bodyDiv w:val="1"/>
      <w:marLeft w:val="0"/>
      <w:marRight w:val="0"/>
      <w:marTop w:val="0"/>
      <w:marBottom w:val="0"/>
      <w:divBdr>
        <w:top w:val="none" w:sz="0" w:space="0" w:color="auto"/>
        <w:left w:val="none" w:sz="0" w:space="0" w:color="auto"/>
        <w:bottom w:val="none" w:sz="0" w:space="0" w:color="auto"/>
        <w:right w:val="none" w:sz="0" w:space="0" w:color="auto"/>
      </w:divBdr>
    </w:div>
    <w:div w:id="1839802754">
      <w:bodyDiv w:val="1"/>
      <w:marLeft w:val="0"/>
      <w:marRight w:val="0"/>
      <w:marTop w:val="0"/>
      <w:marBottom w:val="0"/>
      <w:divBdr>
        <w:top w:val="none" w:sz="0" w:space="0" w:color="auto"/>
        <w:left w:val="none" w:sz="0" w:space="0" w:color="auto"/>
        <w:bottom w:val="none" w:sz="0" w:space="0" w:color="auto"/>
        <w:right w:val="none" w:sz="0" w:space="0" w:color="auto"/>
      </w:divBdr>
    </w:div>
    <w:div w:id="1839925560">
      <w:bodyDiv w:val="1"/>
      <w:marLeft w:val="0"/>
      <w:marRight w:val="0"/>
      <w:marTop w:val="0"/>
      <w:marBottom w:val="0"/>
      <w:divBdr>
        <w:top w:val="none" w:sz="0" w:space="0" w:color="auto"/>
        <w:left w:val="none" w:sz="0" w:space="0" w:color="auto"/>
        <w:bottom w:val="none" w:sz="0" w:space="0" w:color="auto"/>
        <w:right w:val="none" w:sz="0" w:space="0" w:color="auto"/>
      </w:divBdr>
    </w:div>
    <w:div w:id="1840191360">
      <w:bodyDiv w:val="1"/>
      <w:marLeft w:val="0"/>
      <w:marRight w:val="0"/>
      <w:marTop w:val="0"/>
      <w:marBottom w:val="0"/>
      <w:divBdr>
        <w:top w:val="none" w:sz="0" w:space="0" w:color="auto"/>
        <w:left w:val="none" w:sz="0" w:space="0" w:color="auto"/>
        <w:bottom w:val="none" w:sz="0" w:space="0" w:color="auto"/>
        <w:right w:val="none" w:sz="0" w:space="0" w:color="auto"/>
      </w:divBdr>
    </w:div>
    <w:div w:id="1840922031">
      <w:bodyDiv w:val="1"/>
      <w:marLeft w:val="0"/>
      <w:marRight w:val="0"/>
      <w:marTop w:val="0"/>
      <w:marBottom w:val="0"/>
      <w:divBdr>
        <w:top w:val="none" w:sz="0" w:space="0" w:color="auto"/>
        <w:left w:val="none" w:sz="0" w:space="0" w:color="auto"/>
        <w:bottom w:val="none" w:sz="0" w:space="0" w:color="auto"/>
        <w:right w:val="none" w:sz="0" w:space="0" w:color="auto"/>
      </w:divBdr>
    </w:div>
    <w:div w:id="1841043326">
      <w:bodyDiv w:val="1"/>
      <w:marLeft w:val="0"/>
      <w:marRight w:val="0"/>
      <w:marTop w:val="0"/>
      <w:marBottom w:val="0"/>
      <w:divBdr>
        <w:top w:val="none" w:sz="0" w:space="0" w:color="auto"/>
        <w:left w:val="none" w:sz="0" w:space="0" w:color="auto"/>
        <w:bottom w:val="none" w:sz="0" w:space="0" w:color="auto"/>
        <w:right w:val="none" w:sz="0" w:space="0" w:color="auto"/>
      </w:divBdr>
    </w:div>
    <w:div w:id="1841265776">
      <w:bodyDiv w:val="1"/>
      <w:marLeft w:val="0"/>
      <w:marRight w:val="0"/>
      <w:marTop w:val="0"/>
      <w:marBottom w:val="0"/>
      <w:divBdr>
        <w:top w:val="none" w:sz="0" w:space="0" w:color="auto"/>
        <w:left w:val="none" w:sz="0" w:space="0" w:color="auto"/>
        <w:bottom w:val="none" w:sz="0" w:space="0" w:color="auto"/>
        <w:right w:val="none" w:sz="0" w:space="0" w:color="auto"/>
      </w:divBdr>
    </w:div>
    <w:div w:id="1841389906">
      <w:bodyDiv w:val="1"/>
      <w:marLeft w:val="0"/>
      <w:marRight w:val="0"/>
      <w:marTop w:val="0"/>
      <w:marBottom w:val="0"/>
      <w:divBdr>
        <w:top w:val="none" w:sz="0" w:space="0" w:color="auto"/>
        <w:left w:val="none" w:sz="0" w:space="0" w:color="auto"/>
        <w:bottom w:val="none" w:sz="0" w:space="0" w:color="auto"/>
        <w:right w:val="none" w:sz="0" w:space="0" w:color="auto"/>
      </w:divBdr>
    </w:div>
    <w:div w:id="1841693737">
      <w:bodyDiv w:val="1"/>
      <w:marLeft w:val="0"/>
      <w:marRight w:val="0"/>
      <w:marTop w:val="0"/>
      <w:marBottom w:val="0"/>
      <w:divBdr>
        <w:top w:val="none" w:sz="0" w:space="0" w:color="auto"/>
        <w:left w:val="none" w:sz="0" w:space="0" w:color="auto"/>
        <w:bottom w:val="none" w:sz="0" w:space="0" w:color="auto"/>
        <w:right w:val="none" w:sz="0" w:space="0" w:color="auto"/>
      </w:divBdr>
    </w:div>
    <w:div w:id="1841696544">
      <w:bodyDiv w:val="1"/>
      <w:marLeft w:val="0"/>
      <w:marRight w:val="0"/>
      <w:marTop w:val="0"/>
      <w:marBottom w:val="0"/>
      <w:divBdr>
        <w:top w:val="none" w:sz="0" w:space="0" w:color="auto"/>
        <w:left w:val="none" w:sz="0" w:space="0" w:color="auto"/>
        <w:bottom w:val="none" w:sz="0" w:space="0" w:color="auto"/>
        <w:right w:val="none" w:sz="0" w:space="0" w:color="auto"/>
      </w:divBdr>
    </w:div>
    <w:div w:id="1842309258">
      <w:bodyDiv w:val="1"/>
      <w:marLeft w:val="0"/>
      <w:marRight w:val="0"/>
      <w:marTop w:val="0"/>
      <w:marBottom w:val="0"/>
      <w:divBdr>
        <w:top w:val="none" w:sz="0" w:space="0" w:color="auto"/>
        <w:left w:val="none" w:sz="0" w:space="0" w:color="auto"/>
        <w:bottom w:val="none" w:sz="0" w:space="0" w:color="auto"/>
        <w:right w:val="none" w:sz="0" w:space="0" w:color="auto"/>
      </w:divBdr>
    </w:div>
    <w:div w:id="1842888391">
      <w:bodyDiv w:val="1"/>
      <w:marLeft w:val="0"/>
      <w:marRight w:val="0"/>
      <w:marTop w:val="0"/>
      <w:marBottom w:val="0"/>
      <w:divBdr>
        <w:top w:val="none" w:sz="0" w:space="0" w:color="auto"/>
        <w:left w:val="none" w:sz="0" w:space="0" w:color="auto"/>
        <w:bottom w:val="none" w:sz="0" w:space="0" w:color="auto"/>
        <w:right w:val="none" w:sz="0" w:space="0" w:color="auto"/>
      </w:divBdr>
    </w:div>
    <w:div w:id="1843202888">
      <w:bodyDiv w:val="1"/>
      <w:marLeft w:val="0"/>
      <w:marRight w:val="0"/>
      <w:marTop w:val="0"/>
      <w:marBottom w:val="0"/>
      <w:divBdr>
        <w:top w:val="none" w:sz="0" w:space="0" w:color="auto"/>
        <w:left w:val="none" w:sz="0" w:space="0" w:color="auto"/>
        <w:bottom w:val="none" w:sz="0" w:space="0" w:color="auto"/>
        <w:right w:val="none" w:sz="0" w:space="0" w:color="auto"/>
      </w:divBdr>
    </w:div>
    <w:div w:id="1843275433">
      <w:bodyDiv w:val="1"/>
      <w:marLeft w:val="0"/>
      <w:marRight w:val="0"/>
      <w:marTop w:val="0"/>
      <w:marBottom w:val="0"/>
      <w:divBdr>
        <w:top w:val="none" w:sz="0" w:space="0" w:color="auto"/>
        <w:left w:val="none" w:sz="0" w:space="0" w:color="auto"/>
        <w:bottom w:val="none" w:sz="0" w:space="0" w:color="auto"/>
        <w:right w:val="none" w:sz="0" w:space="0" w:color="auto"/>
      </w:divBdr>
    </w:div>
    <w:div w:id="1843275925">
      <w:bodyDiv w:val="1"/>
      <w:marLeft w:val="0"/>
      <w:marRight w:val="0"/>
      <w:marTop w:val="0"/>
      <w:marBottom w:val="0"/>
      <w:divBdr>
        <w:top w:val="none" w:sz="0" w:space="0" w:color="auto"/>
        <w:left w:val="none" w:sz="0" w:space="0" w:color="auto"/>
        <w:bottom w:val="none" w:sz="0" w:space="0" w:color="auto"/>
        <w:right w:val="none" w:sz="0" w:space="0" w:color="auto"/>
      </w:divBdr>
    </w:div>
    <w:div w:id="1843622098">
      <w:bodyDiv w:val="1"/>
      <w:marLeft w:val="0"/>
      <w:marRight w:val="0"/>
      <w:marTop w:val="0"/>
      <w:marBottom w:val="0"/>
      <w:divBdr>
        <w:top w:val="none" w:sz="0" w:space="0" w:color="auto"/>
        <w:left w:val="none" w:sz="0" w:space="0" w:color="auto"/>
        <w:bottom w:val="none" w:sz="0" w:space="0" w:color="auto"/>
        <w:right w:val="none" w:sz="0" w:space="0" w:color="auto"/>
      </w:divBdr>
    </w:div>
    <w:div w:id="1843856158">
      <w:bodyDiv w:val="1"/>
      <w:marLeft w:val="0"/>
      <w:marRight w:val="0"/>
      <w:marTop w:val="0"/>
      <w:marBottom w:val="0"/>
      <w:divBdr>
        <w:top w:val="none" w:sz="0" w:space="0" w:color="auto"/>
        <w:left w:val="none" w:sz="0" w:space="0" w:color="auto"/>
        <w:bottom w:val="none" w:sz="0" w:space="0" w:color="auto"/>
        <w:right w:val="none" w:sz="0" w:space="0" w:color="auto"/>
      </w:divBdr>
    </w:div>
    <w:div w:id="1844511893">
      <w:bodyDiv w:val="1"/>
      <w:marLeft w:val="0"/>
      <w:marRight w:val="0"/>
      <w:marTop w:val="0"/>
      <w:marBottom w:val="0"/>
      <w:divBdr>
        <w:top w:val="none" w:sz="0" w:space="0" w:color="auto"/>
        <w:left w:val="none" w:sz="0" w:space="0" w:color="auto"/>
        <w:bottom w:val="none" w:sz="0" w:space="0" w:color="auto"/>
        <w:right w:val="none" w:sz="0" w:space="0" w:color="auto"/>
      </w:divBdr>
    </w:div>
    <w:div w:id="1845046699">
      <w:bodyDiv w:val="1"/>
      <w:marLeft w:val="0"/>
      <w:marRight w:val="0"/>
      <w:marTop w:val="0"/>
      <w:marBottom w:val="0"/>
      <w:divBdr>
        <w:top w:val="none" w:sz="0" w:space="0" w:color="auto"/>
        <w:left w:val="none" w:sz="0" w:space="0" w:color="auto"/>
        <w:bottom w:val="none" w:sz="0" w:space="0" w:color="auto"/>
        <w:right w:val="none" w:sz="0" w:space="0" w:color="auto"/>
      </w:divBdr>
    </w:div>
    <w:div w:id="1845051787">
      <w:bodyDiv w:val="1"/>
      <w:marLeft w:val="0"/>
      <w:marRight w:val="0"/>
      <w:marTop w:val="0"/>
      <w:marBottom w:val="0"/>
      <w:divBdr>
        <w:top w:val="none" w:sz="0" w:space="0" w:color="auto"/>
        <w:left w:val="none" w:sz="0" w:space="0" w:color="auto"/>
        <w:bottom w:val="none" w:sz="0" w:space="0" w:color="auto"/>
        <w:right w:val="none" w:sz="0" w:space="0" w:color="auto"/>
      </w:divBdr>
    </w:div>
    <w:div w:id="1845054186">
      <w:bodyDiv w:val="1"/>
      <w:marLeft w:val="0"/>
      <w:marRight w:val="0"/>
      <w:marTop w:val="0"/>
      <w:marBottom w:val="0"/>
      <w:divBdr>
        <w:top w:val="none" w:sz="0" w:space="0" w:color="auto"/>
        <w:left w:val="none" w:sz="0" w:space="0" w:color="auto"/>
        <w:bottom w:val="none" w:sz="0" w:space="0" w:color="auto"/>
        <w:right w:val="none" w:sz="0" w:space="0" w:color="auto"/>
      </w:divBdr>
    </w:div>
    <w:div w:id="1845167359">
      <w:bodyDiv w:val="1"/>
      <w:marLeft w:val="0"/>
      <w:marRight w:val="0"/>
      <w:marTop w:val="0"/>
      <w:marBottom w:val="0"/>
      <w:divBdr>
        <w:top w:val="none" w:sz="0" w:space="0" w:color="auto"/>
        <w:left w:val="none" w:sz="0" w:space="0" w:color="auto"/>
        <w:bottom w:val="none" w:sz="0" w:space="0" w:color="auto"/>
        <w:right w:val="none" w:sz="0" w:space="0" w:color="auto"/>
      </w:divBdr>
    </w:div>
    <w:div w:id="1845824493">
      <w:bodyDiv w:val="1"/>
      <w:marLeft w:val="0"/>
      <w:marRight w:val="0"/>
      <w:marTop w:val="0"/>
      <w:marBottom w:val="0"/>
      <w:divBdr>
        <w:top w:val="none" w:sz="0" w:space="0" w:color="auto"/>
        <w:left w:val="none" w:sz="0" w:space="0" w:color="auto"/>
        <w:bottom w:val="none" w:sz="0" w:space="0" w:color="auto"/>
        <w:right w:val="none" w:sz="0" w:space="0" w:color="auto"/>
      </w:divBdr>
    </w:div>
    <w:div w:id="1846477486">
      <w:bodyDiv w:val="1"/>
      <w:marLeft w:val="0"/>
      <w:marRight w:val="0"/>
      <w:marTop w:val="0"/>
      <w:marBottom w:val="0"/>
      <w:divBdr>
        <w:top w:val="none" w:sz="0" w:space="0" w:color="auto"/>
        <w:left w:val="none" w:sz="0" w:space="0" w:color="auto"/>
        <w:bottom w:val="none" w:sz="0" w:space="0" w:color="auto"/>
        <w:right w:val="none" w:sz="0" w:space="0" w:color="auto"/>
      </w:divBdr>
    </w:div>
    <w:div w:id="1846631746">
      <w:bodyDiv w:val="1"/>
      <w:marLeft w:val="0"/>
      <w:marRight w:val="0"/>
      <w:marTop w:val="0"/>
      <w:marBottom w:val="0"/>
      <w:divBdr>
        <w:top w:val="none" w:sz="0" w:space="0" w:color="auto"/>
        <w:left w:val="none" w:sz="0" w:space="0" w:color="auto"/>
        <w:bottom w:val="none" w:sz="0" w:space="0" w:color="auto"/>
        <w:right w:val="none" w:sz="0" w:space="0" w:color="auto"/>
      </w:divBdr>
    </w:div>
    <w:div w:id="1847210666">
      <w:bodyDiv w:val="1"/>
      <w:marLeft w:val="0"/>
      <w:marRight w:val="0"/>
      <w:marTop w:val="0"/>
      <w:marBottom w:val="0"/>
      <w:divBdr>
        <w:top w:val="none" w:sz="0" w:space="0" w:color="auto"/>
        <w:left w:val="none" w:sz="0" w:space="0" w:color="auto"/>
        <w:bottom w:val="none" w:sz="0" w:space="0" w:color="auto"/>
        <w:right w:val="none" w:sz="0" w:space="0" w:color="auto"/>
      </w:divBdr>
    </w:div>
    <w:div w:id="1847551223">
      <w:bodyDiv w:val="1"/>
      <w:marLeft w:val="0"/>
      <w:marRight w:val="0"/>
      <w:marTop w:val="0"/>
      <w:marBottom w:val="0"/>
      <w:divBdr>
        <w:top w:val="none" w:sz="0" w:space="0" w:color="auto"/>
        <w:left w:val="none" w:sz="0" w:space="0" w:color="auto"/>
        <w:bottom w:val="none" w:sz="0" w:space="0" w:color="auto"/>
        <w:right w:val="none" w:sz="0" w:space="0" w:color="auto"/>
      </w:divBdr>
    </w:div>
    <w:div w:id="1848053009">
      <w:bodyDiv w:val="1"/>
      <w:marLeft w:val="0"/>
      <w:marRight w:val="0"/>
      <w:marTop w:val="0"/>
      <w:marBottom w:val="0"/>
      <w:divBdr>
        <w:top w:val="none" w:sz="0" w:space="0" w:color="auto"/>
        <w:left w:val="none" w:sz="0" w:space="0" w:color="auto"/>
        <w:bottom w:val="none" w:sz="0" w:space="0" w:color="auto"/>
        <w:right w:val="none" w:sz="0" w:space="0" w:color="auto"/>
      </w:divBdr>
      <w:divsChild>
        <w:div w:id="501628685">
          <w:marLeft w:val="480"/>
          <w:marRight w:val="0"/>
          <w:marTop w:val="0"/>
          <w:marBottom w:val="0"/>
          <w:divBdr>
            <w:top w:val="none" w:sz="0" w:space="0" w:color="auto"/>
            <w:left w:val="none" w:sz="0" w:space="0" w:color="auto"/>
            <w:bottom w:val="none" w:sz="0" w:space="0" w:color="auto"/>
            <w:right w:val="none" w:sz="0" w:space="0" w:color="auto"/>
          </w:divBdr>
        </w:div>
        <w:div w:id="1659307275">
          <w:marLeft w:val="480"/>
          <w:marRight w:val="0"/>
          <w:marTop w:val="0"/>
          <w:marBottom w:val="0"/>
          <w:divBdr>
            <w:top w:val="none" w:sz="0" w:space="0" w:color="auto"/>
            <w:left w:val="none" w:sz="0" w:space="0" w:color="auto"/>
            <w:bottom w:val="none" w:sz="0" w:space="0" w:color="auto"/>
            <w:right w:val="none" w:sz="0" w:space="0" w:color="auto"/>
          </w:divBdr>
        </w:div>
        <w:div w:id="138235480">
          <w:marLeft w:val="480"/>
          <w:marRight w:val="0"/>
          <w:marTop w:val="0"/>
          <w:marBottom w:val="0"/>
          <w:divBdr>
            <w:top w:val="none" w:sz="0" w:space="0" w:color="auto"/>
            <w:left w:val="none" w:sz="0" w:space="0" w:color="auto"/>
            <w:bottom w:val="none" w:sz="0" w:space="0" w:color="auto"/>
            <w:right w:val="none" w:sz="0" w:space="0" w:color="auto"/>
          </w:divBdr>
        </w:div>
        <w:div w:id="522715159">
          <w:marLeft w:val="480"/>
          <w:marRight w:val="0"/>
          <w:marTop w:val="0"/>
          <w:marBottom w:val="0"/>
          <w:divBdr>
            <w:top w:val="none" w:sz="0" w:space="0" w:color="auto"/>
            <w:left w:val="none" w:sz="0" w:space="0" w:color="auto"/>
            <w:bottom w:val="none" w:sz="0" w:space="0" w:color="auto"/>
            <w:right w:val="none" w:sz="0" w:space="0" w:color="auto"/>
          </w:divBdr>
        </w:div>
        <w:div w:id="1851143683">
          <w:marLeft w:val="480"/>
          <w:marRight w:val="0"/>
          <w:marTop w:val="0"/>
          <w:marBottom w:val="0"/>
          <w:divBdr>
            <w:top w:val="none" w:sz="0" w:space="0" w:color="auto"/>
            <w:left w:val="none" w:sz="0" w:space="0" w:color="auto"/>
            <w:bottom w:val="none" w:sz="0" w:space="0" w:color="auto"/>
            <w:right w:val="none" w:sz="0" w:space="0" w:color="auto"/>
          </w:divBdr>
        </w:div>
        <w:div w:id="642657757">
          <w:marLeft w:val="480"/>
          <w:marRight w:val="0"/>
          <w:marTop w:val="0"/>
          <w:marBottom w:val="0"/>
          <w:divBdr>
            <w:top w:val="none" w:sz="0" w:space="0" w:color="auto"/>
            <w:left w:val="none" w:sz="0" w:space="0" w:color="auto"/>
            <w:bottom w:val="none" w:sz="0" w:space="0" w:color="auto"/>
            <w:right w:val="none" w:sz="0" w:space="0" w:color="auto"/>
          </w:divBdr>
        </w:div>
        <w:div w:id="197353712">
          <w:marLeft w:val="480"/>
          <w:marRight w:val="0"/>
          <w:marTop w:val="0"/>
          <w:marBottom w:val="0"/>
          <w:divBdr>
            <w:top w:val="none" w:sz="0" w:space="0" w:color="auto"/>
            <w:left w:val="none" w:sz="0" w:space="0" w:color="auto"/>
            <w:bottom w:val="none" w:sz="0" w:space="0" w:color="auto"/>
            <w:right w:val="none" w:sz="0" w:space="0" w:color="auto"/>
          </w:divBdr>
        </w:div>
        <w:div w:id="1968661934">
          <w:marLeft w:val="480"/>
          <w:marRight w:val="0"/>
          <w:marTop w:val="0"/>
          <w:marBottom w:val="0"/>
          <w:divBdr>
            <w:top w:val="none" w:sz="0" w:space="0" w:color="auto"/>
            <w:left w:val="none" w:sz="0" w:space="0" w:color="auto"/>
            <w:bottom w:val="none" w:sz="0" w:space="0" w:color="auto"/>
            <w:right w:val="none" w:sz="0" w:space="0" w:color="auto"/>
          </w:divBdr>
        </w:div>
        <w:div w:id="1786121223">
          <w:marLeft w:val="480"/>
          <w:marRight w:val="0"/>
          <w:marTop w:val="0"/>
          <w:marBottom w:val="0"/>
          <w:divBdr>
            <w:top w:val="none" w:sz="0" w:space="0" w:color="auto"/>
            <w:left w:val="none" w:sz="0" w:space="0" w:color="auto"/>
            <w:bottom w:val="none" w:sz="0" w:space="0" w:color="auto"/>
            <w:right w:val="none" w:sz="0" w:space="0" w:color="auto"/>
          </w:divBdr>
        </w:div>
        <w:div w:id="2079009184">
          <w:marLeft w:val="480"/>
          <w:marRight w:val="0"/>
          <w:marTop w:val="0"/>
          <w:marBottom w:val="0"/>
          <w:divBdr>
            <w:top w:val="none" w:sz="0" w:space="0" w:color="auto"/>
            <w:left w:val="none" w:sz="0" w:space="0" w:color="auto"/>
            <w:bottom w:val="none" w:sz="0" w:space="0" w:color="auto"/>
            <w:right w:val="none" w:sz="0" w:space="0" w:color="auto"/>
          </w:divBdr>
        </w:div>
        <w:div w:id="1814787511">
          <w:marLeft w:val="480"/>
          <w:marRight w:val="0"/>
          <w:marTop w:val="0"/>
          <w:marBottom w:val="0"/>
          <w:divBdr>
            <w:top w:val="none" w:sz="0" w:space="0" w:color="auto"/>
            <w:left w:val="none" w:sz="0" w:space="0" w:color="auto"/>
            <w:bottom w:val="none" w:sz="0" w:space="0" w:color="auto"/>
            <w:right w:val="none" w:sz="0" w:space="0" w:color="auto"/>
          </w:divBdr>
        </w:div>
        <w:div w:id="146676193">
          <w:marLeft w:val="480"/>
          <w:marRight w:val="0"/>
          <w:marTop w:val="0"/>
          <w:marBottom w:val="0"/>
          <w:divBdr>
            <w:top w:val="none" w:sz="0" w:space="0" w:color="auto"/>
            <w:left w:val="none" w:sz="0" w:space="0" w:color="auto"/>
            <w:bottom w:val="none" w:sz="0" w:space="0" w:color="auto"/>
            <w:right w:val="none" w:sz="0" w:space="0" w:color="auto"/>
          </w:divBdr>
        </w:div>
        <w:div w:id="1463573176">
          <w:marLeft w:val="480"/>
          <w:marRight w:val="0"/>
          <w:marTop w:val="0"/>
          <w:marBottom w:val="0"/>
          <w:divBdr>
            <w:top w:val="none" w:sz="0" w:space="0" w:color="auto"/>
            <w:left w:val="none" w:sz="0" w:space="0" w:color="auto"/>
            <w:bottom w:val="none" w:sz="0" w:space="0" w:color="auto"/>
            <w:right w:val="none" w:sz="0" w:space="0" w:color="auto"/>
          </w:divBdr>
        </w:div>
        <w:div w:id="1774282555">
          <w:marLeft w:val="480"/>
          <w:marRight w:val="0"/>
          <w:marTop w:val="0"/>
          <w:marBottom w:val="0"/>
          <w:divBdr>
            <w:top w:val="none" w:sz="0" w:space="0" w:color="auto"/>
            <w:left w:val="none" w:sz="0" w:space="0" w:color="auto"/>
            <w:bottom w:val="none" w:sz="0" w:space="0" w:color="auto"/>
            <w:right w:val="none" w:sz="0" w:space="0" w:color="auto"/>
          </w:divBdr>
        </w:div>
        <w:div w:id="1515730368">
          <w:marLeft w:val="480"/>
          <w:marRight w:val="0"/>
          <w:marTop w:val="0"/>
          <w:marBottom w:val="0"/>
          <w:divBdr>
            <w:top w:val="none" w:sz="0" w:space="0" w:color="auto"/>
            <w:left w:val="none" w:sz="0" w:space="0" w:color="auto"/>
            <w:bottom w:val="none" w:sz="0" w:space="0" w:color="auto"/>
            <w:right w:val="none" w:sz="0" w:space="0" w:color="auto"/>
          </w:divBdr>
        </w:div>
        <w:div w:id="493567339">
          <w:marLeft w:val="480"/>
          <w:marRight w:val="0"/>
          <w:marTop w:val="0"/>
          <w:marBottom w:val="0"/>
          <w:divBdr>
            <w:top w:val="none" w:sz="0" w:space="0" w:color="auto"/>
            <w:left w:val="none" w:sz="0" w:space="0" w:color="auto"/>
            <w:bottom w:val="none" w:sz="0" w:space="0" w:color="auto"/>
            <w:right w:val="none" w:sz="0" w:space="0" w:color="auto"/>
          </w:divBdr>
        </w:div>
        <w:div w:id="1491558100">
          <w:marLeft w:val="480"/>
          <w:marRight w:val="0"/>
          <w:marTop w:val="0"/>
          <w:marBottom w:val="0"/>
          <w:divBdr>
            <w:top w:val="none" w:sz="0" w:space="0" w:color="auto"/>
            <w:left w:val="none" w:sz="0" w:space="0" w:color="auto"/>
            <w:bottom w:val="none" w:sz="0" w:space="0" w:color="auto"/>
            <w:right w:val="none" w:sz="0" w:space="0" w:color="auto"/>
          </w:divBdr>
        </w:div>
        <w:div w:id="453787490">
          <w:marLeft w:val="480"/>
          <w:marRight w:val="0"/>
          <w:marTop w:val="0"/>
          <w:marBottom w:val="0"/>
          <w:divBdr>
            <w:top w:val="none" w:sz="0" w:space="0" w:color="auto"/>
            <w:left w:val="none" w:sz="0" w:space="0" w:color="auto"/>
            <w:bottom w:val="none" w:sz="0" w:space="0" w:color="auto"/>
            <w:right w:val="none" w:sz="0" w:space="0" w:color="auto"/>
          </w:divBdr>
        </w:div>
        <w:div w:id="935330810">
          <w:marLeft w:val="480"/>
          <w:marRight w:val="0"/>
          <w:marTop w:val="0"/>
          <w:marBottom w:val="0"/>
          <w:divBdr>
            <w:top w:val="none" w:sz="0" w:space="0" w:color="auto"/>
            <w:left w:val="none" w:sz="0" w:space="0" w:color="auto"/>
            <w:bottom w:val="none" w:sz="0" w:space="0" w:color="auto"/>
            <w:right w:val="none" w:sz="0" w:space="0" w:color="auto"/>
          </w:divBdr>
        </w:div>
        <w:div w:id="191767169">
          <w:marLeft w:val="480"/>
          <w:marRight w:val="0"/>
          <w:marTop w:val="0"/>
          <w:marBottom w:val="0"/>
          <w:divBdr>
            <w:top w:val="none" w:sz="0" w:space="0" w:color="auto"/>
            <w:left w:val="none" w:sz="0" w:space="0" w:color="auto"/>
            <w:bottom w:val="none" w:sz="0" w:space="0" w:color="auto"/>
            <w:right w:val="none" w:sz="0" w:space="0" w:color="auto"/>
          </w:divBdr>
        </w:div>
        <w:div w:id="1080759823">
          <w:marLeft w:val="480"/>
          <w:marRight w:val="0"/>
          <w:marTop w:val="0"/>
          <w:marBottom w:val="0"/>
          <w:divBdr>
            <w:top w:val="none" w:sz="0" w:space="0" w:color="auto"/>
            <w:left w:val="none" w:sz="0" w:space="0" w:color="auto"/>
            <w:bottom w:val="none" w:sz="0" w:space="0" w:color="auto"/>
            <w:right w:val="none" w:sz="0" w:space="0" w:color="auto"/>
          </w:divBdr>
        </w:div>
        <w:div w:id="1405451854">
          <w:marLeft w:val="480"/>
          <w:marRight w:val="0"/>
          <w:marTop w:val="0"/>
          <w:marBottom w:val="0"/>
          <w:divBdr>
            <w:top w:val="none" w:sz="0" w:space="0" w:color="auto"/>
            <w:left w:val="none" w:sz="0" w:space="0" w:color="auto"/>
            <w:bottom w:val="none" w:sz="0" w:space="0" w:color="auto"/>
            <w:right w:val="none" w:sz="0" w:space="0" w:color="auto"/>
          </w:divBdr>
        </w:div>
        <w:div w:id="747117868">
          <w:marLeft w:val="480"/>
          <w:marRight w:val="0"/>
          <w:marTop w:val="0"/>
          <w:marBottom w:val="0"/>
          <w:divBdr>
            <w:top w:val="none" w:sz="0" w:space="0" w:color="auto"/>
            <w:left w:val="none" w:sz="0" w:space="0" w:color="auto"/>
            <w:bottom w:val="none" w:sz="0" w:space="0" w:color="auto"/>
            <w:right w:val="none" w:sz="0" w:space="0" w:color="auto"/>
          </w:divBdr>
        </w:div>
        <w:div w:id="1100638231">
          <w:marLeft w:val="480"/>
          <w:marRight w:val="0"/>
          <w:marTop w:val="0"/>
          <w:marBottom w:val="0"/>
          <w:divBdr>
            <w:top w:val="none" w:sz="0" w:space="0" w:color="auto"/>
            <w:left w:val="none" w:sz="0" w:space="0" w:color="auto"/>
            <w:bottom w:val="none" w:sz="0" w:space="0" w:color="auto"/>
            <w:right w:val="none" w:sz="0" w:space="0" w:color="auto"/>
          </w:divBdr>
        </w:div>
        <w:div w:id="1709913041">
          <w:marLeft w:val="480"/>
          <w:marRight w:val="0"/>
          <w:marTop w:val="0"/>
          <w:marBottom w:val="0"/>
          <w:divBdr>
            <w:top w:val="none" w:sz="0" w:space="0" w:color="auto"/>
            <w:left w:val="none" w:sz="0" w:space="0" w:color="auto"/>
            <w:bottom w:val="none" w:sz="0" w:space="0" w:color="auto"/>
            <w:right w:val="none" w:sz="0" w:space="0" w:color="auto"/>
          </w:divBdr>
        </w:div>
        <w:div w:id="1963924742">
          <w:marLeft w:val="480"/>
          <w:marRight w:val="0"/>
          <w:marTop w:val="0"/>
          <w:marBottom w:val="0"/>
          <w:divBdr>
            <w:top w:val="none" w:sz="0" w:space="0" w:color="auto"/>
            <w:left w:val="none" w:sz="0" w:space="0" w:color="auto"/>
            <w:bottom w:val="none" w:sz="0" w:space="0" w:color="auto"/>
            <w:right w:val="none" w:sz="0" w:space="0" w:color="auto"/>
          </w:divBdr>
        </w:div>
        <w:div w:id="2119060737">
          <w:marLeft w:val="480"/>
          <w:marRight w:val="0"/>
          <w:marTop w:val="0"/>
          <w:marBottom w:val="0"/>
          <w:divBdr>
            <w:top w:val="none" w:sz="0" w:space="0" w:color="auto"/>
            <w:left w:val="none" w:sz="0" w:space="0" w:color="auto"/>
            <w:bottom w:val="none" w:sz="0" w:space="0" w:color="auto"/>
            <w:right w:val="none" w:sz="0" w:space="0" w:color="auto"/>
          </w:divBdr>
        </w:div>
        <w:div w:id="1072922439">
          <w:marLeft w:val="480"/>
          <w:marRight w:val="0"/>
          <w:marTop w:val="0"/>
          <w:marBottom w:val="0"/>
          <w:divBdr>
            <w:top w:val="none" w:sz="0" w:space="0" w:color="auto"/>
            <w:left w:val="none" w:sz="0" w:space="0" w:color="auto"/>
            <w:bottom w:val="none" w:sz="0" w:space="0" w:color="auto"/>
            <w:right w:val="none" w:sz="0" w:space="0" w:color="auto"/>
          </w:divBdr>
        </w:div>
        <w:div w:id="1863543359">
          <w:marLeft w:val="480"/>
          <w:marRight w:val="0"/>
          <w:marTop w:val="0"/>
          <w:marBottom w:val="0"/>
          <w:divBdr>
            <w:top w:val="none" w:sz="0" w:space="0" w:color="auto"/>
            <w:left w:val="none" w:sz="0" w:space="0" w:color="auto"/>
            <w:bottom w:val="none" w:sz="0" w:space="0" w:color="auto"/>
            <w:right w:val="none" w:sz="0" w:space="0" w:color="auto"/>
          </w:divBdr>
        </w:div>
        <w:div w:id="445657539">
          <w:marLeft w:val="480"/>
          <w:marRight w:val="0"/>
          <w:marTop w:val="0"/>
          <w:marBottom w:val="0"/>
          <w:divBdr>
            <w:top w:val="none" w:sz="0" w:space="0" w:color="auto"/>
            <w:left w:val="none" w:sz="0" w:space="0" w:color="auto"/>
            <w:bottom w:val="none" w:sz="0" w:space="0" w:color="auto"/>
            <w:right w:val="none" w:sz="0" w:space="0" w:color="auto"/>
          </w:divBdr>
        </w:div>
        <w:div w:id="364058923">
          <w:marLeft w:val="480"/>
          <w:marRight w:val="0"/>
          <w:marTop w:val="0"/>
          <w:marBottom w:val="0"/>
          <w:divBdr>
            <w:top w:val="none" w:sz="0" w:space="0" w:color="auto"/>
            <w:left w:val="none" w:sz="0" w:space="0" w:color="auto"/>
            <w:bottom w:val="none" w:sz="0" w:space="0" w:color="auto"/>
            <w:right w:val="none" w:sz="0" w:space="0" w:color="auto"/>
          </w:divBdr>
        </w:div>
        <w:div w:id="652102344">
          <w:marLeft w:val="480"/>
          <w:marRight w:val="0"/>
          <w:marTop w:val="0"/>
          <w:marBottom w:val="0"/>
          <w:divBdr>
            <w:top w:val="none" w:sz="0" w:space="0" w:color="auto"/>
            <w:left w:val="none" w:sz="0" w:space="0" w:color="auto"/>
            <w:bottom w:val="none" w:sz="0" w:space="0" w:color="auto"/>
            <w:right w:val="none" w:sz="0" w:space="0" w:color="auto"/>
          </w:divBdr>
        </w:div>
        <w:div w:id="136647481">
          <w:marLeft w:val="480"/>
          <w:marRight w:val="0"/>
          <w:marTop w:val="0"/>
          <w:marBottom w:val="0"/>
          <w:divBdr>
            <w:top w:val="none" w:sz="0" w:space="0" w:color="auto"/>
            <w:left w:val="none" w:sz="0" w:space="0" w:color="auto"/>
            <w:bottom w:val="none" w:sz="0" w:space="0" w:color="auto"/>
            <w:right w:val="none" w:sz="0" w:space="0" w:color="auto"/>
          </w:divBdr>
        </w:div>
      </w:divsChild>
    </w:div>
    <w:div w:id="1848250000">
      <w:bodyDiv w:val="1"/>
      <w:marLeft w:val="0"/>
      <w:marRight w:val="0"/>
      <w:marTop w:val="0"/>
      <w:marBottom w:val="0"/>
      <w:divBdr>
        <w:top w:val="none" w:sz="0" w:space="0" w:color="auto"/>
        <w:left w:val="none" w:sz="0" w:space="0" w:color="auto"/>
        <w:bottom w:val="none" w:sz="0" w:space="0" w:color="auto"/>
        <w:right w:val="none" w:sz="0" w:space="0" w:color="auto"/>
      </w:divBdr>
    </w:div>
    <w:div w:id="1849248535">
      <w:bodyDiv w:val="1"/>
      <w:marLeft w:val="0"/>
      <w:marRight w:val="0"/>
      <w:marTop w:val="0"/>
      <w:marBottom w:val="0"/>
      <w:divBdr>
        <w:top w:val="none" w:sz="0" w:space="0" w:color="auto"/>
        <w:left w:val="none" w:sz="0" w:space="0" w:color="auto"/>
        <w:bottom w:val="none" w:sz="0" w:space="0" w:color="auto"/>
        <w:right w:val="none" w:sz="0" w:space="0" w:color="auto"/>
      </w:divBdr>
    </w:div>
    <w:div w:id="1849372205">
      <w:bodyDiv w:val="1"/>
      <w:marLeft w:val="0"/>
      <w:marRight w:val="0"/>
      <w:marTop w:val="0"/>
      <w:marBottom w:val="0"/>
      <w:divBdr>
        <w:top w:val="none" w:sz="0" w:space="0" w:color="auto"/>
        <w:left w:val="none" w:sz="0" w:space="0" w:color="auto"/>
        <w:bottom w:val="none" w:sz="0" w:space="0" w:color="auto"/>
        <w:right w:val="none" w:sz="0" w:space="0" w:color="auto"/>
      </w:divBdr>
    </w:div>
    <w:div w:id="1849716112">
      <w:bodyDiv w:val="1"/>
      <w:marLeft w:val="0"/>
      <w:marRight w:val="0"/>
      <w:marTop w:val="0"/>
      <w:marBottom w:val="0"/>
      <w:divBdr>
        <w:top w:val="none" w:sz="0" w:space="0" w:color="auto"/>
        <w:left w:val="none" w:sz="0" w:space="0" w:color="auto"/>
        <w:bottom w:val="none" w:sz="0" w:space="0" w:color="auto"/>
        <w:right w:val="none" w:sz="0" w:space="0" w:color="auto"/>
      </w:divBdr>
    </w:div>
    <w:div w:id="1849905925">
      <w:bodyDiv w:val="1"/>
      <w:marLeft w:val="0"/>
      <w:marRight w:val="0"/>
      <w:marTop w:val="0"/>
      <w:marBottom w:val="0"/>
      <w:divBdr>
        <w:top w:val="none" w:sz="0" w:space="0" w:color="auto"/>
        <w:left w:val="none" w:sz="0" w:space="0" w:color="auto"/>
        <w:bottom w:val="none" w:sz="0" w:space="0" w:color="auto"/>
        <w:right w:val="none" w:sz="0" w:space="0" w:color="auto"/>
      </w:divBdr>
    </w:div>
    <w:div w:id="1849906575">
      <w:bodyDiv w:val="1"/>
      <w:marLeft w:val="0"/>
      <w:marRight w:val="0"/>
      <w:marTop w:val="0"/>
      <w:marBottom w:val="0"/>
      <w:divBdr>
        <w:top w:val="none" w:sz="0" w:space="0" w:color="auto"/>
        <w:left w:val="none" w:sz="0" w:space="0" w:color="auto"/>
        <w:bottom w:val="none" w:sz="0" w:space="0" w:color="auto"/>
        <w:right w:val="none" w:sz="0" w:space="0" w:color="auto"/>
      </w:divBdr>
    </w:div>
    <w:div w:id="1849907733">
      <w:bodyDiv w:val="1"/>
      <w:marLeft w:val="0"/>
      <w:marRight w:val="0"/>
      <w:marTop w:val="0"/>
      <w:marBottom w:val="0"/>
      <w:divBdr>
        <w:top w:val="none" w:sz="0" w:space="0" w:color="auto"/>
        <w:left w:val="none" w:sz="0" w:space="0" w:color="auto"/>
        <w:bottom w:val="none" w:sz="0" w:space="0" w:color="auto"/>
        <w:right w:val="none" w:sz="0" w:space="0" w:color="auto"/>
      </w:divBdr>
    </w:div>
    <w:div w:id="1850220331">
      <w:bodyDiv w:val="1"/>
      <w:marLeft w:val="0"/>
      <w:marRight w:val="0"/>
      <w:marTop w:val="0"/>
      <w:marBottom w:val="0"/>
      <w:divBdr>
        <w:top w:val="none" w:sz="0" w:space="0" w:color="auto"/>
        <w:left w:val="none" w:sz="0" w:space="0" w:color="auto"/>
        <w:bottom w:val="none" w:sz="0" w:space="0" w:color="auto"/>
        <w:right w:val="none" w:sz="0" w:space="0" w:color="auto"/>
      </w:divBdr>
    </w:div>
    <w:div w:id="1850676170">
      <w:bodyDiv w:val="1"/>
      <w:marLeft w:val="0"/>
      <w:marRight w:val="0"/>
      <w:marTop w:val="0"/>
      <w:marBottom w:val="0"/>
      <w:divBdr>
        <w:top w:val="none" w:sz="0" w:space="0" w:color="auto"/>
        <w:left w:val="none" w:sz="0" w:space="0" w:color="auto"/>
        <w:bottom w:val="none" w:sz="0" w:space="0" w:color="auto"/>
        <w:right w:val="none" w:sz="0" w:space="0" w:color="auto"/>
      </w:divBdr>
    </w:div>
    <w:div w:id="1850680158">
      <w:bodyDiv w:val="1"/>
      <w:marLeft w:val="0"/>
      <w:marRight w:val="0"/>
      <w:marTop w:val="0"/>
      <w:marBottom w:val="0"/>
      <w:divBdr>
        <w:top w:val="none" w:sz="0" w:space="0" w:color="auto"/>
        <w:left w:val="none" w:sz="0" w:space="0" w:color="auto"/>
        <w:bottom w:val="none" w:sz="0" w:space="0" w:color="auto"/>
        <w:right w:val="none" w:sz="0" w:space="0" w:color="auto"/>
      </w:divBdr>
    </w:div>
    <w:div w:id="1851067768">
      <w:bodyDiv w:val="1"/>
      <w:marLeft w:val="0"/>
      <w:marRight w:val="0"/>
      <w:marTop w:val="0"/>
      <w:marBottom w:val="0"/>
      <w:divBdr>
        <w:top w:val="none" w:sz="0" w:space="0" w:color="auto"/>
        <w:left w:val="none" w:sz="0" w:space="0" w:color="auto"/>
        <w:bottom w:val="none" w:sz="0" w:space="0" w:color="auto"/>
        <w:right w:val="none" w:sz="0" w:space="0" w:color="auto"/>
      </w:divBdr>
    </w:div>
    <w:div w:id="1851681534">
      <w:bodyDiv w:val="1"/>
      <w:marLeft w:val="0"/>
      <w:marRight w:val="0"/>
      <w:marTop w:val="0"/>
      <w:marBottom w:val="0"/>
      <w:divBdr>
        <w:top w:val="none" w:sz="0" w:space="0" w:color="auto"/>
        <w:left w:val="none" w:sz="0" w:space="0" w:color="auto"/>
        <w:bottom w:val="none" w:sz="0" w:space="0" w:color="auto"/>
        <w:right w:val="none" w:sz="0" w:space="0" w:color="auto"/>
      </w:divBdr>
      <w:divsChild>
        <w:div w:id="1007948403">
          <w:marLeft w:val="480"/>
          <w:marRight w:val="0"/>
          <w:marTop w:val="0"/>
          <w:marBottom w:val="0"/>
          <w:divBdr>
            <w:top w:val="none" w:sz="0" w:space="0" w:color="auto"/>
            <w:left w:val="none" w:sz="0" w:space="0" w:color="auto"/>
            <w:bottom w:val="none" w:sz="0" w:space="0" w:color="auto"/>
            <w:right w:val="none" w:sz="0" w:space="0" w:color="auto"/>
          </w:divBdr>
        </w:div>
        <w:div w:id="1415929496">
          <w:marLeft w:val="480"/>
          <w:marRight w:val="0"/>
          <w:marTop w:val="0"/>
          <w:marBottom w:val="0"/>
          <w:divBdr>
            <w:top w:val="none" w:sz="0" w:space="0" w:color="auto"/>
            <w:left w:val="none" w:sz="0" w:space="0" w:color="auto"/>
            <w:bottom w:val="none" w:sz="0" w:space="0" w:color="auto"/>
            <w:right w:val="none" w:sz="0" w:space="0" w:color="auto"/>
          </w:divBdr>
        </w:div>
        <w:div w:id="240336515">
          <w:marLeft w:val="480"/>
          <w:marRight w:val="0"/>
          <w:marTop w:val="0"/>
          <w:marBottom w:val="0"/>
          <w:divBdr>
            <w:top w:val="none" w:sz="0" w:space="0" w:color="auto"/>
            <w:left w:val="none" w:sz="0" w:space="0" w:color="auto"/>
            <w:bottom w:val="none" w:sz="0" w:space="0" w:color="auto"/>
            <w:right w:val="none" w:sz="0" w:space="0" w:color="auto"/>
          </w:divBdr>
        </w:div>
        <w:div w:id="958074042">
          <w:marLeft w:val="480"/>
          <w:marRight w:val="0"/>
          <w:marTop w:val="0"/>
          <w:marBottom w:val="0"/>
          <w:divBdr>
            <w:top w:val="none" w:sz="0" w:space="0" w:color="auto"/>
            <w:left w:val="none" w:sz="0" w:space="0" w:color="auto"/>
            <w:bottom w:val="none" w:sz="0" w:space="0" w:color="auto"/>
            <w:right w:val="none" w:sz="0" w:space="0" w:color="auto"/>
          </w:divBdr>
        </w:div>
        <w:div w:id="1497500266">
          <w:marLeft w:val="480"/>
          <w:marRight w:val="0"/>
          <w:marTop w:val="0"/>
          <w:marBottom w:val="0"/>
          <w:divBdr>
            <w:top w:val="none" w:sz="0" w:space="0" w:color="auto"/>
            <w:left w:val="none" w:sz="0" w:space="0" w:color="auto"/>
            <w:bottom w:val="none" w:sz="0" w:space="0" w:color="auto"/>
            <w:right w:val="none" w:sz="0" w:space="0" w:color="auto"/>
          </w:divBdr>
        </w:div>
        <w:div w:id="123470934">
          <w:marLeft w:val="480"/>
          <w:marRight w:val="0"/>
          <w:marTop w:val="0"/>
          <w:marBottom w:val="0"/>
          <w:divBdr>
            <w:top w:val="none" w:sz="0" w:space="0" w:color="auto"/>
            <w:left w:val="none" w:sz="0" w:space="0" w:color="auto"/>
            <w:bottom w:val="none" w:sz="0" w:space="0" w:color="auto"/>
            <w:right w:val="none" w:sz="0" w:space="0" w:color="auto"/>
          </w:divBdr>
        </w:div>
        <w:div w:id="1412462800">
          <w:marLeft w:val="480"/>
          <w:marRight w:val="0"/>
          <w:marTop w:val="0"/>
          <w:marBottom w:val="0"/>
          <w:divBdr>
            <w:top w:val="none" w:sz="0" w:space="0" w:color="auto"/>
            <w:left w:val="none" w:sz="0" w:space="0" w:color="auto"/>
            <w:bottom w:val="none" w:sz="0" w:space="0" w:color="auto"/>
            <w:right w:val="none" w:sz="0" w:space="0" w:color="auto"/>
          </w:divBdr>
        </w:div>
        <w:div w:id="2098625744">
          <w:marLeft w:val="480"/>
          <w:marRight w:val="0"/>
          <w:marTop w:val="0"/>
          <w:marBottom w:val="0"/>
          <w:divBdr>
            <w:top w:val="none" w:sz="0" w:space="0" w:color="auto"/>
            <w:left w:val="none" w:sz="0" w:space="0" w:color="auto"/>
            <w:bottom w:val="none" w:sz="0" w:space="0" w:color="auto"/>
            <w:right w:val="none" w:sz="0" w:space="0" w:color="auto"/>
          </w:divBdr>
        </w:div>
        <w:div w:id="1778208154">
          <w:marLeft w:val="480"/>
          <w:marRight w:val="0"/>
          <w:marTop w:val="0"/>
          <w:marBottom w:val="0"/>
          <w:divBdr>
            <w:top w:val="none" w:sz="0" w:space="0" w:color="auto"/>
            <w:left w:val="none" w:sz="0" w:space="0" w:color="auto"/>
            <w:bottom w:val="none" w:sz="0" w:space="0" w:color="auto"/>
            <w:right w:val="none" w:sz="0" w:space="0" w:color="auto"/>
          </w:divBdr>
        </w:div>
        <w:div w:id="769928431">
          <w:marLeft w:val="480"/>
          <w:marRight w:val="0"/>
          <w:marTop w:val="0"/>
          <w:marBottom w:val="0"/>
          <w:divBdr>
            <w:top w:val="none" w:sz="0" w:space="0" w:color="auto"/>
            <w:left w:val="none" w:sz="0" w:space="0" w:color="auto"/>
            <w:bottom w:val="none" w:sz="0" w:space="0" w:color="auto"/>
            <w:right w:val="none" w:sz="0" w:space="0" w:color="auto"/>
          </w:divBdr>
        </w:div>
        <w:div w:id="1793280912">
          <w:marLeft w:val="480"/>
          <w:marRight w:val="0"/>
          <w:marTop w:val="0"/>
          <w:marBottom w:val="0"/>
          <w:divBdr>
            <w:top w:val="none" w:sz="0" w:space="0" w:color="auto"/>
            <w:left w:val="none" w:sz="0" w:space="0" w:color="auto"/>
            <w:bottom w:val="none" w:sz="0" w:space="0" w:color="auto"/>
            <w:right w:val="none" w:sz="0" w:space="0" w:color="auto"/>
          </w:divBdr>
        </w:div>
        <w:div w:id="2079135391">
          <w:marLeft w:val="480"/>
          <w:marRight w:val="0"/>
          <w:marTop w:val="0"/>
          <w:marBottom w:val="0"/>
          <w:divBdr>
            <w:top w:val="none" w:sz="0" w:space="0" w:color="auto"/>
            <w:left w:val="none" w:sz="0" w:space="0" w:color="auto"/>
            <w:bottom w:val="none" w:sz="0" w:space="0" w:color="auto"/>
            <w:right w:val="none" w:sz="0" w:space="0" w:color="auto"/>
          </w:divBdr>
        </w:div>
        <w:div w:id="1630240324">
          <w:marLeft w:val="480"/>
          <w:marRight w:val="0"/>
          <w:marTop w:val="0"/>
          <w:marBottom w:val="0"/>
          <w:divBdr>
            <w:top w:val="none" w:sz="0" w:space="0" w:color="auto"/>
            <w:left w:val="none" w:sz="0" w:space="0" w:color="auto"/>
            <w:bottom w:val="none" w:sz="0" w:space="0" w:color="auto"/>
            <w:right w:val="none" w:sz="0" w:space="0" w:color="auto"/>
          </w:divBdr>
        </w:div>
        <w:div w:id="901872304">
          <w:marLeft w:val="480"/>
          <w:marRight w:val="0"/>
          <w:marTop w:val="0"/>
          <w:marBottom w:val="0"/>
          <w:divBdr>
            <w:top w:val="none" w:sz="0" w:space="0" w:color="auto"/>
            <w:left w:val="none" w:sz="0" w:space="0" w:color="auto"/>
            <w:bottom w:val="none" w:sz="0" w:space="0" w:color="auto"/>
            <w:right w:val="none" w:sz="0" w:space="0" w:color="auto"/>
          </w:divBdr>
        </w:div>
        <w:div w:id="1817524115">
          <w:marLeft w:val="480"/>
          <w:marRight w:val="0"/>
          <w:marTop w:val="0"/>
          <w:marBottom w:val="0"/>
          <w:divBdr>
            <w:top w:val="none" w:sz="0" w:space="0" w:color="auto"/>
            <w:left w:val="none" w:sz="0" w:space="0" w:color="auto"/>
            <w:bottom w:val="none" w:sz="0" w:space="0" w:color="auto"/>
            <w:right w:val="none" w:sz="0" w:space="0" w:color="auto"/>
          </w:divBdr>
        </w:div>
        <w:div w:id="492718571">
          <w:marLeft w:val="480"/>
          <w:marRight w:val="0"/>
          <w:marTop w:val="0"/>
          <w:marBottom w:val="0"/>
          <w:divBdr>
            <w:top w:val="none" w:sz="0" w:space="0" w:color="auto"/>
            <w:left w:val="none" w:sz="0" w:space="0" w:color="auto"/>
            <w:bottom w:val="none" w:sz="0" w:space="0" w:color="auto"/>
            <w:right w:val="none" w:sz="0" w:space="0" w:color="auto"/>
          </w:divBdr>
        </w:div>
        <w:div w:id="1387873871">
          <w:marLeft w:val="480"/>
          <w:marRight w:val="0"/>
          <w:marTop w:val="0"/>
          <w:marBottom w:val="0"/>
          <w:divBdr>
            <w:top w:val="none" w:sz="0" w:space="0" w:color="auto"/>
            <w:left w:val="none" w:sz="0" w:space="0" w:color="auto"/>
            <w:bottom w:val="none" w:sz="0" w:space="0" w:color="auto"/>
            <w:right w:val="none" w:sz="0" w:space="0" w:color="auto"/>
          </w:divBdr>
        </w:div>
        <w:div w:id="1563446783">
          <w:marLeft w:val="480"/>
          <w:marRight w:val="0"/>
          <w:marTop w:val="0"/>
          <w:marBottom w:val="0"/>
          <w:divBdr>
            <w:top w:val="none" w:sz="0" w:space="0" w:color="auto"/>
            <w:left w:val="none" w:sz="0" w:space="0" w:color="auto"/>
            <w:bottom w:val="none" w:sz="0" w:space="0" w:color="auto"/>
            <w:right w:val="none" w:sz="0" w:space="0" w:color="auto"/>
          </w:divBdr>
        </w:div>
        <w:div w:id="1139417480">
          <w:marLeft w:val="480"/>
          <w:marRight w:val="0"/>
          <w:marTop w:val="0"/>
          <w:marBottom w:val="0"/>
          <w:divBdr>
            <w:top w:val="none" w:sz="0" w:space="0" w:color="auto"/>
            <w:left w:val="none" w:sz="0" w:space="0" w:color="auto"/>
            <w:bottom w:val="none" w:sz="0" w:space="0" w:color="auto"/>
            <w:right w:val="none" w:sz="0" w:space="0" w:color="auto"/>
          </w:divBdr>
        </w:div>
        <w:div w:id="1630817468">
          <w:marLeft w:val="480"/>
          <w:marRight w:val="0"/>
          <w:marTop w:val="0"/>
          <w:marBottom w:val="0"/>
          <w:divBdr>
            <w:top w:val="none" w:sz="0" w:space="0" w:color="auto"/>
            <w:left w:val="none" w:sz="0" w:space="0" w:color="auto"/>
            <w:bottom w:val="none" w:sz="0" w:space="0" w:color="auto"/>
            <w:right w:val="none" w:sz="0" w:space="0" w:color="auto"/>
          </w:divBdr>
        </w:div>
        <w:div w:id="1948267341">
          <w:marLeft w:val="480"/>
          <w:marRight w:val="0"/>
          <w:marTop w:val="0"/>
          <w:marBottom w:val="0"/>
          <w:divBdr>
            <w:top w:val="none" w:sz="0" w:space="0" w:color="auto"/>
            <w:left w:val="none" w:sz="0" w:space="0" w:color="auto"/>
            <w:bottom w:val="none" w:sz="0" w:space="0" w:color="auto"/>
            <w:right w:val="none" w:sz="0" w:space="0" w:color="auto"/>
          </w:divBdr>
        </w:div>
        <w:div w:id="986473584">
          <w:marLeft w:val="480"/>
          <w:marRight w:val="0"/>
          <w:marTop w:val="0"/>
          <w:marBottom w:val="0"/>
          <w:divBdr>
            <w:top w:val="none" w:sz="0" w:space="0" w:color="auto"/>
            <w:left w:val="none" w:sz="0" w:space="0" w:color="auto"/>
            <w:bottom w:val="none" w:sz="0" w:space="0" w:color="auto"/>
            <w:right w:val="none" w:sz="0" w:space="0" w:color="auto"/>
          </w:divBdr>
        </w:div>
        <w:div w:id="1399327349">
          <w:marLeft w:val="480"/>
          <w:marRight w:val="0"/>
          <w:marTop w:val="0"/>
          <w:marBottom w:val="0"/>
          <w:divBdr>
            <w:top w:val="none" w:sz="0" w:space="0" w:color="auto"/>
            <w:left w:val="none" w:sz="0" w:space="0" w:color="auto"/>
            <w:bottom w:val="none" w:sz="0" w:space="0" w:color="auto"/>
            <w:right w:val="none" w:sz="0" w:space="0" w:color="auto"/>
          </w:divBdr>
        </w:div>
        <w:div w:id="755322477">
          <w:marLeft w:val="480"/>
          <w:marRight w:val="0"/>
          <w:marTop w:val="0"/>
          <w:marBottom w:val="0"/>
          <w:divBdr>
            <w:top w:val="none" w:sz="0" w:space="0" w:color="auto"/>
            <w:left w:val="none" w:sz="0" w:space="0" w:color="auto"/>
            <w:bottom w:val="none" w:sz="0" w:space="0" w:color="auto"/>
            <w:right w:val="none" w:sz="0" w:space="0" w:color="auto"/>
          </w:divBdr>
        </w:div>
        <w:div w:id="1439107189">
          <w:marLeft w:val="480"/>
          <w:marRight w:val="0"/>
          <w:marTop w:val="0"/>
          <w:marBottom w:val="0"/>
          <w:divBdr>
            <w:top w:val="none" w:sz="0" w:space="0" w:color="auto"/>
            <w:left w:val="none" w:sz="0" w:space="0" w:color="auto"/>
            <w:bottom w:val="none" w:sz="0" w:space="0" w:color="auto"/>
            <w:right w:val="none" w:sz="0" w:space="0" w:color="auto"/>
          </w:divBdr>
        </w:div>
        <w:div w:id="173571263">
          <w:marLeft w:val="480"/>
          <w:marRight w:val="0"/>
          <w:marTop w:val="0"/>
          <w:marBottom w:val="0"/>
          <w:divBdr>
            <w:top w:val="none" w:sz="0" w:space="0" w:color="auto"/>
            <w:left w:val="none" w:sz="0" w:space="0" w:color="auto"/>
            <w:bottom w:val="none" w:sz="0" w:space="0" w:color="auto"/>
            <w:right w:val="none" w:sz="0" w:space="0" w:color="auto"/>
          </w:divBdr>
        </w:div>
        <w:div w:id="1480224143">
          <w:marLeft w:val="480"/>
          <w:marRight w:val="0"/>
          <w:marTop w:val="0"/>
          <w:marBottom w:val="0"/>
          <w:divBdr>
            <w:top w:val="none" w:sz="0" w:space="0" w:color="auto"/>
            <w:left w:val="none" w:sz="0" w:space="0" w:color="auto"/>
            <w:bottom w:val="none" w:sz="0" w:space="0" w:color="auto"/>
            <w:right w:val="none" w:sz="0" w:space="0" w:color="auto"/>
          </w:divBdr>
        </w:div>
        <w:div w:id="1095663424">
          <w:marLeft w:val="480"/>
          <w:marRight w:val="0"/>
          <w:marTop w:val="0"/>
          <w:marBottom w:val="0"/>
          <w:divBdr>
            <w:top w:val="none" w:sz="0" w:space="0" w:color="auto"/>
            <w:left w:val="none" w:sz="0" w:space="0" w:color="auto"/>
            <w:bottom w:val="none" w:sz="0" w:space="0" w:color="auto"/>
            <w:right w:val="none" w:sz="0" w:space="0" w:color="auto"/>
          </w:divBdr>
        </w:div>
        <w:div w:id="1966962402">
          <w:marLeft w:val="480"/>
          <w:marRight w:val="0"/>
          <w:marTop w:val="0"/>
          <w:marBottom w:val="0"/>
          <w:divBdr>
            <w:top w:val="none" w:sz="0" w:space="0" w:color="auto"/>
            <w:left w:val="none" w:sz="0" w:space="0" w:color="auto"/>
            <w:bottom w:val="none" w:sz="0" w:space="0" w:color="auto"/>
            <w:right w:val="none" w:sz="0" w:space="0" w:color="auto"/>
          </w:divBdr>
        </w:div>
        <w:div w:id="1810247903">
          <w:marLeft w:val="480"/>
          <w:marRight w:val="0"/>
          <w:marTop w:val="0"/>
          <w:marBottom w:val="0"/>
          <w:divBdr>
            <w:top w:val="none" w:sz="0" w:space="0" w:color="auto"/>
            <w:left w:val="none" w:sz="0" w:space="0" w:color="auto"/>
            <w:bottom w:val="none" w:sz="0" w:space="0" w:color="auto"/>
            <w:right w:val="none" w:sz="0" w:space="0" w:color="auto"/>
          </w:divBdr>
        </w:div>
        <w:div w:id="1662583024">
          <w:marLeft w:val="480"/>
          <w:marRight w:val="0"/>
          <w:marTop w:val="0"/>
          <w:marBottom w:val="0"/>
          <w:divBdr>
            <w:top w:val="none" w:sz="0" w:space="0" w:color="auto"/>
            <w:left w:val="none" w:sz="0" w:space="0" w:color="auto"/>
            <w:bottom w:val="none" w:sz="0" w:space="0" w:color="auto"/>
            <w:right w:val="none" w:sz="0" w:space="0" w:color="auto"/>
          </w:divBdr>
        </w:div>
        <w:div w:id="93211085">
          <w:marLeft w:val="480"/>
          <w:marRight w:val="0"/>
          <w:marTop w:val="0"/>
          <w:marBottom w:val="0"/>
          <w:divBdr>
            <w:top w:val="none" w:sz="0" w:space="0" w:color="auto"/>
            <w:left w:val="none" w:sz="0" w:space="0" w:color="auto"/>
            <w:bottom w:val="none" w:sz="0" w:space="0" w:color="auto"/>
            <w:right w:val="none" w:sz="0" w:space="0" w:color="auto"/>
          </w:divBdr>
        </w:div>
        <w:div w:id="1596129470">
          <w:marLeft w:val="480"/>
          <w:marRight w:val="0"/>
          <w:marTop w:val="0"/>
          <w:marBottom w:val="0"/>
          <w:divBdr>
            <w:top w:val="none" w:sz="0" w:space="0" w:color="auto"/>
            <w:left w:val="none" w:sz="0" w:space="0" w:color="auto"/>
            <w:bottom w:val="none" w:sz="0" w:space="0" w:color="auto"/>
            <w:right w:val="none" w:sz="0" w:space="0" w:color="auto"/>
          </w:divBdr>
        </w:div>
      </w:divsChild>
    </w:div>
    <w:div w:id="1851873607">
      <w:bodyDiv w:val="1"/>
      <w:marLeft w:val="0"/>
      <w:marRight w:val="0"/>
      <w:marTop w:val="0"/>
      <w:marBottom w:val="0"/>
      <w:divBdr>
        <w:top w:val="none" w:sz="0" w:space="0" w:color="auto"/>
        <w:left w:val="none" w:sz="0" w:space="0" w:color="auto"/>
        <w:bottom w:val="none" w:sz="0" w:space="0" w:color="auto"/>
        <w:right w:val="none" w:sz="0" w:space="0" w:color="auto"/>
      </w:divBdr>
    </w:div>
    <w:div w:id="1852065256">
      <w:bodyDiv w:val="1"/>
      <w:marLeft w:val="0"/>
      <w:marRight w:val="0"/>
      <w:marTop w:val="0"/>
      <w:marBottom w:val="0"/>
      <w:divBdr>
        <w:top w:val="none" w:sz="0" w:space="0" w:color="auto"/>
        <w:left w:val="none" w:sz="0" w:space="0" w:color="auto"/>
        <w:bottom w:val="none" w:sz="0" w:space="0" w:color="auto"/>
        <w:right w:val="none" w:sz="0" w:space="0" w:color="auto"/>
      </w:divBdr>
    </w:div>
    <w:div w:id="1852791115">
      <w:bodyDiv w:val="1"/>
      <w:marLeft w:val="0"/>
      <w:marRight w:val="0"/>
      <w:marTop w:val="0"/>
      <w:marBottom w:val="0"/>
      <w:divBdr>
        <w:top w:val="none" w:sz="0" w:space="0" w:color="auto"/>
        <w:left w:val="none" w:sz="0" w:space="0" w:color="auto"/>
        <w:bottom w:val="none" w:sz="0" w:space="0" w:color="auto"/>
        <w:right w:val="none" w:sz="0" w:space="0" w:color="auto"/>
      </w:divBdr>
    </w:div>
    <w:div w:id="1852915731">
      <w:bodyDiv w:val="1"/>
      <w:marLeft w:val="0"/>
      <w:marRight w:val="0"/>
      <w:marTop w:val="0"/>
      <w:marBottom w:val="0"/>
      <w:divBdr>
        <w:top w:val="none" w:sz="0" w:space="0" w:color="auto"/>
        <w:left w:val="none" w:sz="0" w:space="0" w:color="auto"/>
        <w:bottom w:val="none" w:sz="0" w:space="0" w:color="auto"/>
        <w:right w:val="none" w:sz="0" w:space="0" w:color="auto"/>
      </w:divBdr>
    </w:div>
    <w:div w:id="1852984158">
      <w:bodyDiv w:val="1"/>
      <w:marLeft w:val="0"/>
      <w:marRight w:val="0"/>
      <w:marTop w:val="0"/>
      <w:marBottom w:val="0"/>
      <w:divBdr>
        <w:top w:val="none" w:sz="0" w:space="0" w:color="auto"/>
        <w:left w:val="none" w:sz="0" w:space="0" w:color="auto"/>
        <w:bottom w:val="none" w:sz="0" w:space="0" w:color="auto"/>
        <w:right w:val="none" w:sz="0" w:space="0" w:color="auto"/>
      </w:divBdr>
    </w:div>
    <w:div w:id="1853491520">
      <w:bodyDiv w:val="1"/>
      <w:marLeft w:val="0"/>
      <w:marRight w:val="0"/>
      <w:marTop w:val="0"/>
      <w:marBottom w:val="0"/>
      <w:divBdr>
        <w:top w:val="none" w:sz="0" w:space="0" w:color="auto"/>
        <w:left w:val="none" w:sz="0" w:space="0" w:color="auto"/>
        <w:bottom w:val="none" w:sz="0" w:space="0" w:color="auto"/>
        <w:right w:val="none" w:sz="0" w:space="0" w:color="auto"/>
      </w:divBdr>
    </w:div>
    <w:div w:id="1853647159">
      <w:bodyDiv w:val="1"/>
      <w:marLeft w:val="0"/>
      <w:marRight w:val="0"/>
      <w:marTop w:val="0"/>
      <w:marBottom w:val="0"/>
      <w:divBdr>
        <w:top w:val="none" w:sz="0" w:space="0" w:color="auto"/>
        <w:left w:val="none" w:sz="0" w:space="0" w:color="auto"/>
        <w:bottom w:val="none" w:sz="0" w:space="0" w:color="auto"/>
        <w:right w:val="none" w:sz="0" w:space="0" w:color="auto"/>
      </w:divBdr>
    </w:div>
    <w:div w:id="1853951164">
      <w:bodyDiv w:val="1"/>
      <w:marLeft w:val="0"/>
      <w:marRight w:val="0"/>
      <w:marTop w:val="0"/>
      <w:marBottom w:val="0"/>
      <w:divBdr>
        <w:top w:val="none" w:sz="0" w:space="0" w:color="auto"/>
        <w:left w:val="none" w:sz="0" w:space="0" w:color="auto"/>
        <w:bottom w:val="none" w:sz="0" w:space="0" w:color="auto"/>
        <w:right w:val="none" w:sz="0" w:space="0" w:color="auto"/>
      </w:divBdr>
    </w:div>
    <w:div w:id="1854220194">
      <w:bodyDiv w:val="1"/>
      <w:marLeft w:val="0"/>
      <w:marRight w:val="0"/>
      <w:marTop w:val="0"/>
      <w:marBottom w:val="0"/>
      <w:divBdr>
        <w:top w:val="none" w:sz="0" w:space="0" w:color="auto"/>
        <w:left w:val="none" w:sz="0" w:space="0" w:color="auto"/>
        <w:bottom w:val="none" w:sz="0" w:space="0" w:color="auto"/>
        <w:right w:val="none" w:sz="0" w:space="0" w:color="auto"/>
      </w:divBdr>
      <w:divsChild>
        <w:div w:id="1010640887">
          <w:marLeft w:val="480"/>
          <w:marRight w:val="0"/>
          <w:marTop w:val="0"/>
          <w:marBottom w:val="0"/>
          <w:divBdr>
            <w:top w:val="none" w:sz="0" w:space="0" w:color="auto"/>
            <w:left w:val="none" w:sz="0" w:space="0" w:color="auto"/>
            <w:bottom w:val="none" w:sz="0" w:space="0" w:color="auto"/>
            <w:right w:val="none" w:sz="0" w:space="0" w:color="auto"/>
          </w:divBdr>
        </w:div>
        <w:div w:id="1234664736">
          <w:marLeft w:val="480"/>
          <w:marRight w:val="0"/>
          <w:marTop w:val="0"/>
          <w:marBottom w:val="0"/>
          <w:divBdr>
            <w:top w:val="none" w:sz="0" w:space="0" w:color="auto"/>
            <w:left w:val="none" w:sz="0" w:space="0" w:color="auto"/>
            <w:bottom w:val="none" w:sz="0" w:space="0" w:color="auto"/>
            <w:right w:val="none" w:sz="0" w:space="0" w:color="auto"/>
          </w:divBdr>
        </w:div>
        <w:div w:id="1402560332">
          <w:marLeft w:val="480"/>
          <w:marRight w:val="0"/>
          <w:marTop w:val="0"/>
          <w:marBottom w:val="0"/>
          <w:divBdr>
            <w:top w:val="none" w:sz="0" w:space="0" w:color="auto"/>
            <w:left w:val="none" w:sz="0" w:space="0" w:color="auto"/>
            <w:bottom w:val="none" w:sz="0" w:space="0" w:color="auto"/>
            <w:right w:val="none" w:sz="0" w:space="0" w:color="auto"/>
          </w:divBdr>
        </w:div>
        <w:div w:id="2139299220">
          <w:marLeft w:val="480"/>
          <w:marRight w:val="0"/>
          <w:marTop w:val="0"/>
          <w:marBottom w:val="0"/>
          <w:divBdr>
            <w:top w:val="none" w:sz="0" w:space="0" w:color="auto"/>
            <w:left w:val="none" w:sz="0" w:space="0" w:color="auto"/>
            <w:bottom w:val="none" w:sz="0" w:space="0" w:color="auto"/>
            <w:right w:val="none" w:sz="0" w:space="0" w:color="auto"/>
          </w:divBdr>
        </w:div>
        <w:div w:id="889148296">
          <w:marLeft w:val="480"/>
          <w:marRight w:val="0"/>
          <w:marTop w:val="0"/>
          <w:marBottom w:val="0"/>
          <w:divBdr>
            <w:top w:val="none" w:sz="0" w:space="0" w:color="auto"/>
            <w:left w:val="none" w:sz="0" w:space="0" w:color="auto"/>
            <w:bottom w:val="none" w:sz="0" w:space="0" w:color="auto"/>
            <w:right w:val="none" w:sz="0" w:space="0" w:color="auto"/>
          </w:divBdr>
        </w:div>
        <w:div w:id="861013386">
          <w:marLeft w:val="480"/>
          <w:marRight w:val="0"/>
          <w:marTop w:val="0"/>
          <w:marBottom w:val="0"/>
          <w:divBdr>
            <w:top w:val="none" w:sz="0" w:space="0" w:color="auto"/>
            <w:left w:val="none" w:sz="0" w:space="0" w:color="auto"/>
            <w:bottom w:val="none" w:sz="0" w:space="0" w:color="auto"/>
            <w:right w:val="none" w:sz="0" w:space="0" w:color="auto"/>
          </w:divBdr>
        </w:div>
        <w:div w:id="239565132">
          <w:marLeft w:val="480"/>
          <w:marRight w:val="0"/>
          <w:marTop w:val="0"/>
          <w:marBottom w:val="0"/>
          <w:divBdr>
            <w:top w:val="none" w:sz="0" w:space="0" w:color="auto"/>
            <w:left w:val="none" w:sz="0" w:space="0" w:color="auto"/>
            <w:bottom w:val="none" w:sz="0" w:space="0" w:color="auto"/>
            <w:right w:val="none" w:sz="0" w:space="0" w:color="auto"/>
          </w:divBdr>
        </w:div>
        <w:div w:id="1976791165">
          <w:marLeft w:val="480"/>
          <w:marRight w:val="0"/>
          <w:marTop w:val="0"/>
          <w:marBottom w:val="0"/>
          <w:divBdr>
            <w:top w:val="none" w:sz="0" w:space="0" w:color="auto"/>
            <w:left w:val="none" w:sz="0" w:space="0" w:color="auto"/>
            <w:bottom w:val="none" w:sz="0" w:space="0" w:color="auto"/>
            <w:right w:val="none" w:sz="0" w:space="0" w:color="auto"/>
          </w:divBdr>
        </w:div>
        <w:div w:id="103161162">
          <w:marLeft w:val="480"/>
          <w:marRight w:val="0"/>
          <w:marTop w:val="0"/>
          <w:marBottom w:val="0"/>
          <w:divBdr>
            <w:top w:val="none" w:sz="0" w:space="0" w:color="auto"/>
            <w:left w:val="none" w:sz="0" w:space="0" w:color="auto"/>
            <w:bottom w:val="none" w:sz="0" w:space="0" w:color="auto"/>
            <w:right w:val="none" w:sz="0" w:space="0" w:color="auto"/>
          </w:divBdr>
        </w:div>
        <w:div w:id="1081102951">
          <w:marLeft w:val="480"/>
          <w:marRight w:val="0"/>
          <w:marTop w:val="0"/>
          <w:marBottom w:val="0"/>
          <w:divBdr>
            <w:top w:val="none" w:sz="0" w:space="0" w:color="auto"/>
            <w:left w:val="none" w:sz="0" w:space="0" w:color="auto"/>
            <w:bottom w:val="none" w:sz="0" w:space="0" w:color="auto"/>
            <w:right w:val="none" w:sz="0" w:space="0" w:color="auto"/>
          </w:divBdr>
        </w:div>
        <w:div w:id="1231185790">
          <w:marLeft w:val="480"/>
          <w:marRight w:val="0"/>
          <w:marTop w:val="0"/>
          <w:marBottom w:val="0"/>
          <w:divBdr>
            <w:top w:val="none" w:sz="0" w:space="0" w:color="auto"/>
            <w:left w:val="none" w:sz="0" w:space="0" w:color="auto"/>
            <w:bottom w:val="none" w:sz="0" w:space="0" w:color="auto"/>
            <w:right w:val="none" w:sz="0" w:space="0" w:color="auto"/>
          </w:divBdr>
        </w:div>
        <w:div w:id="102770653">
          <w:marLeft w:val="480"/>
          <w:marRight w:val="0"/>
          <w:marTop w:val="0"/>
          <w:marBottom w:val="0"/>
          <w:divBdr>
            <w:top w:val="none" w:sz="0" w:space="0" w:color="auto"/>
            <w:left w:val="none" w:sz="0" w:space="0" w:color="auto"/>
            <w:bottom w:val="none" w:sz="0" w:space="0" w:color="auto"/>
            <w:right w:val="none" w:sz="0" w:space="0" w:color="auto"/>
          </w:divBdr>
        </w:div>
        <w:div w:id="1573201360">
          <w:marLeft w:val="480"/>
          <w:marRight w:val="0"/>
          <w:marTop w:val="0"/>
          <w:marBottom w:val="0"/>
          <w:divBdr>
            <w:top w:val="none" w:sz="0" w:space="0" w:color="auto"/>
            <w:left w:val="none" w:sz="0" w:space="0" w:color="auto"/>
            <w:bottom w:val="none" w:sz="0" w:space="0" w:color="auto"/>
            <w:right w:val="none" w:sz="0" w:space="0" w:color="auto"/>
          </w:divBdr>
        </w:div>
        <w:div w:id="725646022">
          <w:marLeft w:val="480"/>
          <w:marRight w:val="0"/>
          <w:marTop w:val="0"/>
          <w:marBottom w:val="0"/>
          <w:divBdr>
            <w:top w:val="none" w:sz="0" w:space="0" w:color="auto"/>
            <w:left w:val="none" w:sz="0" w:space="0" w:color="auto"/>
            <w:bottom w:val="none" w:sz="0" w:space="0" w:color="auto"/>
            <w:right w:val="none" w:sz="0" w:space="0" w:color="auto"/>
          </w:divBdr>
        </w:div>
        <w:div w:id="835535175">
          <w:marLeft w:val="480"/>
          <w:marRight w:val="0"/>
          <w:marTop w:val="0"/>
          <w:marBottom w:val="0"/>
          <w:divBdr>
            <w:top w:val="none" w:sz="0" w:space="0" w:color="auto"/>
            <w:left w:val="none" w:sz="0" w:space="0" w:color="auto"/>
            <w:bottom w:val="none" w:sz="0" w:space="0" w:color="auto"/>
            <w:right w:val="none" w:sz="0" w:space="0" w:color="auto"/>
          </w:divBdr>
        </w:div>
        <w:div w:id="1566601239">
          <w:marLeft w:val="480"/>
          <w:marRight w:val="0"/>
          <w:marTop w:val="0"/>
          <w:marBottom w:val="0"/>
          <w:divBdr>
            <w:top w:val="none" w:sz="0" w:space="0" w:color="auto"/>
            <w:left w:val="none" w:sz="0" w:space="0" w:color="auto"/>
            <w:bottom w:val="none" w:sz="0" w:space="0" w:color="auto"/>
            <w:right w:val="none" w:sz="0" w:space="0" w:color="auto"/>
          </w:divBdr>
        </w:div>
        <w:div w:id="1542209396">
          <w:marLeft w:val="480"/>
          <w:marRight w:val="0"/>
          <w:marTop w:val="0"/>
          <w:marBottom w:val="0"/>
          <w:divBdr>
            <w:top w:val="none" w:sz="0" w:space="0" w:color="auto"/>
            <w:left w:val="none" w:sz="0" w:space="0" w:color="auto"/>
            <w:bottom w:val="none" w:sz="0" w:space="0" w:color="auto"/>
            <w:right w:val="none" w:sz="0" w:space="0" w:color="auto"/>
          </w:divBdr>
        </w:div>
        <w:div w:id="1618870499">
          <w:marLeft w:val="480"/>
          <w:marRight w:val="0"/>
          <w:marTop w:val="0"/>
          <w:marBottom w:val="0"/>
          <w:divBdr>
            <w:top w:val="none" w:sz="0" w:space="0" w:color="auto"/>
            <w:left w:val="none" w:sz="0" w:space="0" w:color="auto"/>
            <w:bottom w:val="none" w:sz="0" w:space="0" w:color="auto"/>
            <w:right w:val="none" w:sz="0" w:space="0" w:color="auto"/>
          </w:divBdr>
        </w:div>
        <w:div w:id="22756093">
          <w:marLeft w:val="480"/>
          <w:marRight w:val="0"/>
          <w:marTop w:val="0"/>
          <w:marBottom w:val="0"/>
          <w:divBdr>
            <w:top w:val="none" w:sz="0" w:space="0" w:color="auto"/>
            <w:left w:val="none" w:sz="0" w:space="0" w:color="auto"/>
            <w:bottom w:val="none" w:sz="0" w:space="0" w:color="auto"/>
            <w:right w:val="none" w:sz="0" w:space="0" w:color="auto"/>
          </w:divBdr>
        </w:div>
        <w:div w:id="39942789">
          <w:marLeft w:val="480"/>
          <w:marRight w:val="0"/>
          <w:marTop w:val="0"/>
          <w:marBottom w:val="0"/>
          <w:divBdr>
            <w:top w:val="none" w:sz="0" w:space="0" w:color="auto"/>
            <w:left w:val="none" w:sz="0" w:space="0" w:color="auto"/>
            <w:bottom w:val="none" w:sz="0" w:space="0" w:color="auto"/>
            <w:right w:val="none" w:sz="0" w:space="0" w:color="auto"/>
          </w:divBdr>
        </w:div>
        <w:div w:id="1828746330">
          <w:marLeft w:val="480"/>
          <w:marRight w:val="0"/>
          <w:marTop w:val="0"/>
          <w:marBottom w:val="0"/>
          <w:divBdr>
            <w:top w:val="none" w:sz="0" w:space="0" w:color="auto"/>
            <w:left w:val="none" w:sz="0" w:space="0" w:color="auto"/>
            <w:bottom w:val="none" w:sz="0" w:space="0" w:color="auto"/>
            <w:right w:val="none" w:sz="0" w:space="0" w:color="auto"/>
          </w:divBdr>
        </w:div>
        <w:div w:id="1270626210">
          <w:marLeft w:val="480"/>
          <w:marRight w:val="0"/>
          <w:marTop w:val="0"/>
          <w:marBottom w:val="0"/>
          <w:divBdr>
            <w:top w:val="none" w:sz="0" w:space="0" w:color="auto"/>
            <w:left w:val="none" w:sz="0" w:space="0" w:color="auto"/>
            <w:bottom w:val="none" w:sz="0" w:space="0" w:color="auto"/>
            <w:right w:val="none" w:sz="0" w:space="0" w:color="auto"/>
          </w:divBdr>
        </w:div>
        <w:div w:id="1814055619">
          <w:marLeft w:val="480"/>
          <w:marRight w:val="0"/>
          <w:marTop w:val="0"/>
          <w:marBottom w:val="0"/>
          <w:divBdr>
            <w:top w:val="none" w:sz="0" w:space="0" w:color="auto"/>
            <w:left w:val="none" w:sz="0" w:space="0" w:color="auto"/>
            <w:bottom w:val="none" w:sz="0" w:space="0" w:color="auto"/>
            <w:right w:val="none" w:sz="0" w:space="0" w:color="auto"/>
          </w:divBdr>
        </w:div>
        <w:div w:id="1052535829">
          <w:marLeft w:val="480"/>
          <w:marRight w:val="0"/>
          <w:marTop w:val="0"/>
          <w:marBottom w:val="0"/>
          <w:divBdr>
            <w:top w:val="none" w:sz="0" w:space="0" w:color="auto"/>
            <w:left w:val="none" w:sz="0" w:space="0" w:color="auto"/>
            <w:bottom w:val="none" w:sz="0" w:space="0" w:color="auto"/>
            <w:right w:val="none" w:sz="0" w:space="0" w:color="auto"/>
          </w:divBdr>
        </w:div>
        <w:div w:id="476266674">
          <w:marLeft w:val="480"/>
          <w:marRight w:val="0"/>
          <w:marTop w:val="0"/>
          <w:marBottom w:val="0"/>
          <w:divBdr>
            <w:top w:val="none" w:sz="0" w:space="0" w:color="auto"/>
            <w:left w:val="none" w:sz="0" w:space="0" w:color="auto"/>
            <w:bottom w:val="none" w:sz="0" w:space="0" w:color="auto"/>
            <w:right w:val="none" w:sz="0" w:space="0" w:color="auto"/>
          </w:divBdr>
        </w:div>
        <w:div w:id="196282275">
          <w:marLeft w:val="480"/>
          <w:marRight w:val="0"/>
          <w:marTop w:val="0"/>
          <w:marBottom w:val="0"/>
          <w:divBdr>
            <w:top w:val="none" w:sz="0" w:space="0" w:color="auto"/>
            <w:left w:val="none" w:sz="0" w:space="0" w:color="auto"/>
            <w:bottom w:val="none" w:sz="0" w:space="0" w:color="auto"/>
            <w:right w:val="none" w:sz="0" w:space="0" w:color="auto"/>
          </w:divBdr>
        </w:div>
        <w:div w:id="341054263">
          <w:marLeft w:val="480"/>
          <w:marRight w:val="0"/>
          <w:marTop w:val="0"/>
          <w:marBottom w:val="0"/>
          <w:divBdr>
            <w:top w:val="none" w:sz="0" w:space="0" w:color="auto"/>
            <w:left w:val="none" w:sz="0" w:space="0" w:color="auto"/>
            <w:bottom w:val="none" w:sz="0" w:space="0" w:color="auto"/>
            <w:right w:val="none" w:sz="0" w:space="0" w:color="auto"/>
          </w:divBdr>
        </w:div>
        <w:div w:id="870414999">
          <w:marLeft w:val="480"/>
          <w:marRight w:val="0"/>
          <w:marTop w:val="0"/>
          <w:marBottom w:val="0"/>
          <w:divBdr>
            <w:top w:val="none" w:sz="0" w:space="0" w:color="auto"/>
            <w:left w:val="none" w:sz="0" w:space="0" w:color="auto"/>
            <w:bottom w:val="none" w:sz="0" w:space="0" w:color="auto"/>
            <w:right w:val="none" w:sz="0" w:space="0" w:color="auto"/>
          </w:divBdr>
        </w:div>
        <w:div w:id="447969093">
          <w:marLeft w:val="480"/>
          <w:marRight w:val="0"/>
          <w:marTop w:val="0"/>
          <w:marBottom w:val="0"/>
          <w:divBdr>
            <w:top w:val="none" w:sz="0" w:space="0" w:color="auto"/>
            <w:left w:val="none" w:sz="0" w:space="0" w:color="auto"/>
            <w:bottom w:val="none" w:sz="0" w:space="0" w:color="auto"/>
            <w:right w:val="none" w:sz="0" w:space="0" w:color="auto"/>
          </w:divBdr>
        </w:div>
        <w:div w:id="956259647">
          <w:marLeft w:val="480"/>
          <w:marRight w:val="0"/>
          <w:marTop w:val="0"/>
          <w:marBottom w:val="0"/>
          <w:divBdr>
            <w:top w:val="none" w:sz="0" w:space="0" w:color="auto"/>
            <w:left w:val="none" w:sz="0" w:space="0" w:color="auto"/>
            <w:bottom w:val="none" w:sz="0" w:space="0" w:color="auto"/>
            <w:right w:val="none" w:sz="0" w:space="0" w:color="auto"/>
          </w:divBdr>
        </w:div>
      </w:divsChild>
    </w:div>
    <w:div w:id="1854370266">
      <w:bodyDiv w:val="1"/>
      <w:marLeft w:val="0"/>
      <w:marRight w:val="0"/>
      <w:marTop w:val="0"/>
      <w:marBottom w:val="0"/>
      <w:divBdr>
        <w:top w:val="none" w:sz="0" w:space="0" w:color="auto"/>
        <w:left w:val="none" w:sz="0" w:space="0" w:color="auto"/>
        <w:bottom w:val="none" w:sz="0" w:space="0" w:color="auto"/>
        <w:right w:val="none" w:sz="0" w:space="0" w:color="auto"/>
      </w:divBdr>
    </w:div>
    <w:div w:id="1854490579">
      <w:bodyDiv w:val="1"/>
      <w:marLeft w:val="0"/>
      <w:marRight w:val="0"/>
      <w:marTop w:val="0"/>
      <w:marBottom w:val="0"/>
      <w:divBdr>
        <w:top w:val="none" w:sz="0" w:space="0" w:color="auto"/>
        <w:left w:val="none" w:sz="0" w:space="0" w:color="auto"/>
        <w:bottom w:val="none" w:sz="0" w:space="0" w:color="auto"/>
        <w:right w:val="none" w:sz="0" w:space="0" w:color="auto"/>
      </w:divBdr>
    </w:div>
    <w:div w:id="1855269968">
      <w:bodyDiv w:val="1"/>
      <w:marLeft w:val="0"/>
      <w:marRight w:val="0"/>
      <w:marTop w:val="0"/>
      <w:marBottom w:val="0"/>
      <w:divBdr>
        <w:top w:val="none" w:sz="0" w:space="0" w:color="auto"/>
        <w:left w:val="none" w:sz="0" w:space="0" w:color="auto"/>
        <w:bottom w:val="none" w:sz="0" w:space="0" w:color="auto"/>
        <w:right w:val="none" w:sz="0" w:space="0" w:color="auto"/>
      </w:divBdr>
    </w:div>
    <w:div w:id="1855609098">
      <w:bodyDiv w:val="1"/>
      <w:marLeft w:val="0"/>
      <w:marRight w:val="0"/>
      <w:marTop w:val="0"/>
      <w:marBottom w:val="0"/>
      <w:divBdr>
        <w:top w:val="none" w:sz="0" w:space="0" w:color="auto"/>
        <w:left w:val="none" w:sz="0" w:space="0" w:color="auto"/>
        <w:bottom w:val="none" w:sz="0" w:space="0" w:color="auto"/>
        <w:right w:val="none" w:sz="0" w:space="0" w:color="auto"/>
      </w:divBdr>
    </w:div>
    <w:div w:id="1855610616">
      <w:bodyDiv w:val="1"/>
      <w:marLeft w:val="0"/>
      <w:marRight w:val="0"/>
      <w:marTop w:val="0"/>
      <w:marBottom w:val="0"/>
      <w:divBdr>
        <w:top w:val="none" w:sz="0" w:space="0" w:color="auto"/>
        <w:left w:val="none" w:sz="0" w:space="0" w:color="auto"/>
        <w:bottom w:val="none" w:sz="0" w:space="0" w:color="auto"/>
        <w:right w:val="none" w:sz="0" w:space="0" w:color="auto"/>
      </w:divBdr>
    </w:div>
    <w:div w:id="1855723061">
      <w:bodyDiv w:val="1"/>
      <w:marLeft w:val="0"/>
      <w:marRight w:val="0"/>
      <w:marTop w:val="0"/>
      <w:marBottom w:val="0"/>
      <w:divBdr>
        <w:top w:val="none" w:sz="0" w:space="0" w:color="auto"/>
        <w:left w:val="none" w:sz="0" w:space="0" w:color="auto"/>
        <w:bottom w:val="none" w:sz="0" w:space="0" w:color="auto"/>
        <w:right w:val="none" w:sz="0" w:space="0" w:color="auto"/>
      </w:divBdr>
    </w:div>
    <w:div w:id="1855727604">
      <w:bodyDiv w:val="1"/>
      <w:marLeft w:val="0"/>
      <w:marRight w:val="0"/>
      <w:marTop w:val="0"/>
      <w:marBottom w:val="0"/>
      <w:divBdr>
        <w:top w:val="none" w:sz="0" w:space="0" w:color="auto"/>
        <w:left w:val="none" w:sz="0" w:space="0" w:color="auto"/>
        <w:bottom w:val="none" w:sz="0" w:space="0" w:color="auto"/>
        <w:right w:val="none" w:sz="0" w:space="0" w:color="auto"/>
      </w:divBdr>
    </w:div>
    <w:div w:id="1855800777">
      <w:bodyDiv w:val="1"/>
      <w:marLeft w:val="0"/>
      <w:marRight w:val="0"/>
      <w:marTop w:val="0"/>
      <w:marBottom w:val="0"/>
      <w:divBdr>
        <w:top w:val="none" w:sz="0" w:space="0" w:color="auto"/>
        <w:left w:val="none" w:sz="0" w:space="0" w:color="auto"/>
        <w:bottom w:val="none" w:sz="0" w:space="0" w:color="auto"/>
        <w:right w:val="none" w:sz="0" w:space="0" w:color="auto"/>
      </w:divBdr>
    </w:div>
    <w:div w:id="1856652945">
      <w:bodyDiv w:val="1"/>
      <w:marLeft w:val="0"/>
      <w:marRight w:val="0"/>
      <w:marTop w:val="0"/>
      <w:marBottom w:val="0"/>
      <w:divBdr>
        <w:top w:val="none" w:sz="0" w:space="0" w:color="auto"/>
        <w:left w:val="none" w:sz="0" w:space="0" w:color="auto"/>
        <w:bottom w:val="none" w:sz="0" w:space="0" w:color="auto"/>
        <w:right w:val="none" w:sz="0" w:space="0" w:color="auto"/>
      </w:divBdr>
    </w:div>
    <w:div w:id="1856965783">
      <w:bodyDiv w:val="1"/>
      <w:marLeft w:val="0"/>
      <w:marRight w:val="0"/>
      <w:marTop w:val="0"/>
      <w:marBottom w:val="0"/>
      <w:divBdr>
        <w:top w:val="none" w:sz="0" w:space="0" w:color="auto"/>
        <w:left w:val="none" w:sz="0" w:space="0" w:color="auto"/>
        <w:bottom w:val="none" w:sz="0" w:space="0" w:color="auto"/>
        <w:right w:val="none" w:sz="0" w:space="0" w:color="auto"/>
      </w:divBdr>
    </w:div>
    <w:div w:id="1857497724">
      <w:bodyDiv w:val="1"/>
      <w:marLeft w:val="0"/>
      <w:marRight w:val="0"/>
      <w:marTop w:val="0"/>
      <w:marBottom w:val="0"/>
      <w:divBdr>
        <w:top w:val="none" w:sz="0" w:space="0" w:color="auto"/>
        <w:left w:val="none" w:sz="0" w:space="0" w:color="auto"/>
        <w:bottom w:val="none" w:sz="0" w:space="0" w:color="auto"/>
        <w:right w:val="none" w:sz="0" w:space="0" w:color="auto"/>
      </w:divBdr>
    </w:div>
    <w:div w:id="1857769378">
      <w:bodyDiv w:val="1"/>
      <w:marLeft w:val="0"/>
      <w:marRight w:val="0"/>
      <w:marTop w:val="0"/>
      <w:marBottom w:val="0"/>
      <w:divBdr>
        <w:top w:val="none" w:sz="0" w:space="0" w:color="auto"/>
        <w:left w:val="none" w:sz="0" w:space="0" w:color="auto"/>
        <w:bottom w:val="none" w:sz="0" w:space="0" w:color="auto"/>
        <w:right w:val="none" w:sz="0" w:space="0" w:color="auto"/>
      </w:divBdr>
    </w:div>
    <w:div w:id="1858156296">
      <w:bodyDiv w:val="1"/>
      <w:marLeft w:val="0"/>
      <w:marRight w:val="0"/>
      <w:marTop w:val="0"/>
      <w:marBottom w:val="0"/>
      <w:divBdr>
        <w:top w:val="none" w:sz="0" w:space="0" w:color="auto"/>
        <w:left w:val="none" w:sz="0" w:space="0" w:color="auto"/>
        <w:bottom w:val="none" w:sz="0" w:space="0" w:color="auto"/>
        <w:right w:val="none" w:sz="0" w:space="0" w:color="auto"/>
      </w:divBdr>
    </w:div>
    <w:div w:id="1858539396">
      <w:bodyDiv w:val="1"/>
      <w:marLeft w:val="0"/>
      <w:marRight w:val="0"/>
      <w:marTop w:val="0"/>
      <w:marBottom w:val="0"/>
      <w:divBdr>
        <w:top w:val="none" w:sz="0" w:space="0" w:color="auto"/>
        <w:left w:val="none" w:sz="0" w:space="0" w:color="auto"/>
        <w:bottom w:val="none" w:sz="0" w:space="0" w:color="auto"/>
        <w:right w:val="none" w:sz="0" w:space="0" w:color="auto"/>
      </w:divBdr>
      <w:divsChild>
        <w:div w:id="1725712116">
          <w:marLeft w:val="480"/>
          <w:marRight w:val="0"/>
          <w:marTop w:val="0"/>
          <w:marBottom w:val="0"/>
          <w:divBdr>
            <w:top w:val="none" w:sz="0" w:space="0" w:color="auto"/>
            <w:left w:val="none" w:sz="0" w:space="0" w:color="auto"/>
            <w:bottom w:val="none" w:sz="0" w:space="0" w:color="auto"/>
            <w:right w:val="none" w:sz="0" w:space="0" w:color="auto"/>
          </w:divBdr>
        </w:div>
        <w:div w:id="224068406">
          <w:marLeft w:val="480"/>
          <w:marRight w:val="0"/>
          <w:marTop w:val="0"/>
          <w:marBottom w:val="0"/>
          <w:divBdr>
            <w:top w:val="none" w:sz="0" w:space="0" w:color="auto"/>
            <w:left w:val="none" w:sz="0" w:space="0" w:color="auto"/>
            <w:bottom w:val="none" w:sz="0" w:space="0" w:color="auto"/>
            <w:right w:val="none" w:sz="0" w:space="0" w:color="auto"/>
          </w:divBdr>
        </w:div>
        <w:div w:id="841168172">
          <w:marLeft w:val="480"/>
          <w:marRight w:val="0"/>
          <w:marTop w:val="0"/>
          <w:marBottom w:val="0"/>
          <w:divBdr>
            <w:top w:val="none" w:sz="0" w:space="0" w:color="auto"/>
            <w:left w:val="none" w:sz="0" w:space="0" w:color="auto"/>
            <w:bottom w:val="none" w:sz="0" w:space="0" w:color="auto"/>
            <w:right w:val="none" w:sz="0" w:space="0" w:color="auto"/>
          </w:divBdr>
        </w:div>
        <w:div w:id="2050182277">
          <w:marLeft w:val="480"/>
          <w:marRight w:val="0"/>
          <w:marTop w:val="0"/>
          <w:marBottom w:val="0"/>
          <w:divBdr>
            <w:top w:val="none" w:sz="0" w:space="0" w:color="auto"/>
            <w:left w:val="none" w:sz="0" w:space="0" w:color="auto"/>
            <w:bottom w:val="none" w:sz="0" w:space="0" w:color="auto"/>
            <w:right w:val="none" w:sz="0" w:space="0" w:color="auto"/>
          </w:divBdr>
        </w:div>
        <w:div w:id="685064156">
          <w:marLeft w:val="480"/>
          <w:marRight w:val="0"/>
          <w:marTop w:val="0"/>
          <w:marBottom w:val="0"/>
          <w:divBdr>
            <w:top w:val="none" w:sz="0" w:space="0" w:color="auto"/>
            <w:left w:val="none" w:sz="0" w:space="0" w:color="auto"/>
            <w:bottom w:val="none" w:sz="0" w:space="0" w:color="auto"/>
            <w:right w:val="none" w:sz="0" w:space="0" w:color="auto"/>
          </w:divBdr>
        </w:div>
        <w:div w:id="1934893882">
          <w:marLeft w:val="480"/>
          <w:marRight w:val="0"/>
          <w:marTop w:val="0"/>
          <w:marBottom w:val="0"/>
          <w:divBdr>
            <w:top w:val="none" w:sz="0" w:space="0" w:color="auto"/>
            <w:left w:val="none" w:sz="0" w:space="0" w:color="auto"/>
            <w:bottom w:val="none" w:sz="0" w:space="0" w:color="auto"/>
            <w:right w:val="none" w:sz="0" w:space="0" w:color="auto"/>
          </w:divBdr>
        </w:div>
        <w:div w:id="1840929483">
          <w:marLeft w:val="480"/>
          <w:marRight w:val="0"/>
          <w:marTop w:val="0"/>
          <w:marBottom w:val="0"/>
          <w:divBdr>
            <w:top w:val="none" w:sz="0" w:space="0" w:color="auto"/>
            <w:left w:val="none" w:sz="0" w:space="0" w:color="auto"/>
            <w:bottom w:val="none" w:sz="0" w:space="0" w:color="auto"/>
            <w:right w:val="none" w:sz="0" w:space="0" w:color="auto"/>
          </w:divBdr>
        </w:div>
        <w:div w:id="1395010113">
          <w:marLeft w:val="480"/>
          <w:marRight w:val="0"/>
          <w:marTop w:val="0"/>
          <w:marBottom w:val="0"/>
          <w:divBdr>
            <w:top w:val="none" w:sz="0" w:space="0" w:color="auto"/>
            <w:left w:val="none" w:sz="0" w:space="0" w:color="auto"/>
            <w:bottom w:val="none" w:sz="0" w:space="0" w:color="auto"/>
            <w:right w:val="none" w:sz="0" w:space="0" w:color="auto"/>
          </w:divBdr>
        </w:div>
        <w:div w:id="512375991">
          <w:marLeft w:val="480"/>
          <w:marRight w:val="0"/>
          <w:marTop w:val="0"/>
          <w:marBottom w:val="0"/>
          <w:divBdr>
            <w:top w:val="none" w:sz="0" w:space="0" w:color="auto"/>
            <w:left w:val="none" w:sz="0" w:space="0" w:color="auto"/>
            <w:bottom w:val="none" w:sz="0" w:space="0" w:color="auto"/>
            <w:right w:val="none" w:sz="0" w:space="0" w:color="auto"/>
          </w:divBdr>
        </w:div>
        <w:div w:id="1444306827">
          <w:marLeft w:val="480"/>
          <w:marRight w:val="0"/>
          <w:marTop w:val="0"/>
          <w:marBottom w:val="0"/>
          <w:divBdr>
            <w:top w:val="none" w:sz="0" w:space="0" w:color="auto"/>
            <w:left w:val="none" w:sz="0" w:space="0" w:color="auto"/>
            <w:bottom w:val="none" w:sz="0" w:space="0" w:color="auto"/>
            <w:right w:val="none" w:sz="0" w:space="0" w:color="auto"/>
          </w:divBdr>
        </w:div>
        <w:div w:id="2037537791">
          <w:marLeft w:val="480"/>
          <w:marRight w:val="0"/>
          <w:marTop w:val="0"/>
          <w:marBottom w:val="0"/>
          <w:divBdr>
            <w:top w:val="none" w:sz="0" w:space="0" w:color="auto"/>
            <w:left w:val="none" w:sz="0" w:space="0" w:color="auto"/>
            <w:bottom w:val="none" w:sz="0" w:space="0" w:color="auto"/>
            <w:right w:val="none" w:sz="0" w:space="0" w:color="auto"/>
          </w:divBdr>
        </w:div>
        <w:div w:id="1494492770">
          <w:marLeft w:val="480"/>
          <w:marRight w:val="0"/>
          <w:marTop w:val="0"/>
          <w:marBottom w:val="0"/>
          <w:divBdr>
            <w:top w:val="none" w:sz="0" w:space="0" w:color="auto"/>
            <w:left w:val="none" w:sz="0" w:space="0" w:color="auto"/>
            <w:bottom w:val="none" w:sz="0" w:space="0" w:color="auto"/>
            <w:right w:val="none" w:sz="0" w:space="0" w:color="auto"/>
          </w:divBdr>
        </w:div>
        <w:div w:id="332684810">
          <w:marLeft w:val="480"/>
          <w:marRight w:val="0"/>
          <w:marTop w:val="0"/>
          <w:marBottom w:val="0"/>
          <w:divBdr>
            <w:top w:val="none" w:sz="0" w:space="0" w:color="auto"/>
            <w:left w:val="none" w:sz="0" w:space="0" w:color="auto"/>
            <w:bottom w:val="none" w:sz="0" w:space="0" w:color="auto"/>
            <w:right w:val="none" w:sz="0" w:space="0" w:color="auto"/>
          </w:divBdr>
        </w:div>
        <w:div w:id="1364134733">
          <w:marLeft w:val="480"/>
          <w:marRight w:val="0"/>
          <w:marTop w:val="0"/>
          <w:marBottom w:val="0"/>
          <w:divBdr>
            <w:top w:val="none" w:sz="0" w:space="0" w:color="auto"/>
            <w:left w:val="none" w:sz="0" w:space="0" w:color="auto"/>
            <w:bottom w:val="none" w:sz="0" w:space="0" w:color="auto"/>
            <w:right w:val="none" w:sz="0" w:space="0" w:color="auto"/>
          </w:divBdr>
        </w:div>
        <w:div w:id="457916515">
          <w:marLeft w:val="480"/>
          <w:marRight w:val="0"/>
          <w:marTop w:val="0"/>
          <w:marBottom w:val="0"/>
          <w:divBdr>
            <w:top w:val="none" w:sz="0" w:space="0" w:color="auto"/>
            <w:left w:val="none" w:sz="0" w:space="0" w:color="auto"/>
            <w:bottom w:val="none" w:sz="0" w:space="0" w:color="auto"/>
            <w:right w:val="none" w:sz="0" w:space="0" w:color="auto"/>
          </w:divBdr>
        </w:div>
        <w:div w:id="715205593">
          <w:marLeft w:val="480"/>
          <w:marRight w:val="0"/>
          <w:marTop w:val="0"/>
          <w:marBottom w:val="0"/>
          <w:divBdr>
            <w:top w:val="none" w:sz="0" w:space="0" w:color="auto"/>
            <w:left w:val="none" w:sz="0" w:space="0" w:color="auto"/>
            <w:bottom w:val="none" w:sz="0" w:space="0" w:color="auto"/>
            <w:right w:val="none" w:sz="0" w:space="0" w:color="auto"/>
          </w:divBdr>
        </w:div>
        <w:div w:id="1075396819">
          <w:marLeft w:val="480"/>
          <w:marRight w:val="0"/>
          <w:marTop w:val="0"/>
          <w:marBottom w:val="0"/>
          <w:divBdr>
            <w:top w:val="none" w:sz="0" w:space="0" w:color="auto"/>
            <w:left w:val="none" w:sz="0" w:space="0" w:color="auto"/>
            <w:bottom w:val="none" w:sz="0" w:space="0" w:color="auto"/>
            <w:right w:val="none" w:sz="0" w:space="0" w:color="auto"/>
          </w:divBdr>
        </w:div>
        <w:div w:id="111561911">
          <w:marLeft w:val="480"/>
          <w:marRight w:val="0"/>
          <w:marTop w:val="0"/>
          <w:marBottom w:val="0"/>
          <w:divBdr>
            <w:top w:val="none" w:sz="0" w:space="0" w:color="auto"/>
            <w:left w:val="none" w:sz="0" w:space="0" w:color="auto"/>
            <w:bottom w:val="none" w:sz="0" w:space="0" w:color="auto"/>
            <w:right w:val="none" w:sz="0" w:space="0" w:color="auto"/>
          </w:divBdr>
        </w:div>
        <w:div w:id="643462436">
          <w:marLeft w:val="480"/>
          <w:marRight w:val="0"/>
          <w:marTop w:val="0"/>
          <w:marBottom w:val="0"/>
          <w:divBdr>
            <w:top w:val="none" w:sz="0" w:space="0" w:color="auto"/>
            <w:left w:val="none" w:sz="0" w:space="0" w:color="auto"/>
            <w:bottom w:val="none" w:sz="0" w:space="0" w:color="auto"/>
            <w:right w:val="none" w:sz="0" w:space="0" w:color="auto"/>
          </w:divBdr>
        </w:div>
        <w:div w:id="341711511">
          <w:marLeft w:val="480"/>
          <w:marRight w:val="0"/>
          <w:marTop w:val="0"/>
          <w:marBottom w:val="0"/>
          <w:divBdr>
            <w:top w:val="none" w:sz="0" w:space="0" w:color="auto"/>
            <w:left w:val="none" w:sz="0" w:space="0" w:color="auto"/>
            <w:bottom w:val="none" w:sz="0" w:space="0" w:color="auto"/>
            <w:right w:val="none" w:sz="0" w:space="0" w:color="auto"/>
          </w:divBdr>
        </w:div>
        <w:div w:id="708410600">
          <w:marLeft w:val="480"/>
          <w:marRight w:val="0"/>
          <w:marTop w:val="0"/>
          <w:marBottom w:val="0"/>
          <w:divBdr>
            <w:top w:val="none" w:sz="0" w:space="0" w:color="auto"/>
            <w:left w:val="none" w:sz="0" w:space="0" w:color="auto"/>
            <w:bottom w:val="none" w:sz="0" w:space="0" w:color="auto"/>
            <w:right w:val="none" w:sz="0" w:space="0" w:color="auto"/>
          </w:divBdr>
        </w:div>
        <w:div w:id="232393126">
          <w:marLeft w:val="480"/>
          <w:marRight w:val="0"/>
          <w:marTop w:val="0"/>
          <w:marBottom w:val="0"/>
          <w:divBdr>
            <w:top w:val="none" w:sz="0" w:space="0" w:color="auto"/>
            <w:left w:val="none" w:sz="0" w:space="0" w:color="auto"/>
            <w:bottom w:val="none" w:sz="0" w:space="0" w:color="auto"/>
            <w:right w:val="none" w:sz="0" w:space="0" w:color="auto"/>
          </w:divBdr>
        </w:div>
        <w:div w:id="1014843222">
          <w:marLeft w:val="480"/>
          <w:marRight w:val="0"/>
          <w:marTop w:val="0"/>
          <w:marBottom w:val="0"/>
          <w:divBdr>
            <w:top w:val="none" w:sz="0" w:space="0" w:color="auto"/>
            <w:left w:val="none" w:sz="0" w:space="0" w:color="auto"/>
            <w:bottom w:val="none" w:sz="0" w:space="0" w:color="auto"/>
            <w:right w:val="none" w:sz="0" w:space="0" w:color="auto"/>
          </w:divBdr>
        </w:div>
        <w:div w:id="1110081159">
          <w:marLeft w:val="480"/>
          <w:marRight w:val="0"/>
          <w:marTop w:val="0"/>
          <w:marBottom w:val="0"/>
          <w:divBdr>
            <w:top w:val="none" w:sz="0" w:space="0" w:color="auto"/>
            <w:left w:val="none" w:sz="0" w:space="0" w:color="auto"/>
            <w:bottom w:val="none" w:sz="0" w:space="0" w:color="auto"/>
            <w:right w:val="none" w:sz="0" w:space="0" w:color="auto"/>
          </w:divBdr>
        </w:div>
        <w:div w:id="516165123">
          <w:marLeft w:val="480"/>
          <w:marRight w:val="0"/>
          <w:marTop w:val="0"/>
          <w:marBottom w:val="0"/>
          <w:divBdr>
            <w:top w:val="none" w:sz="0" w:space="0" w:color="auto"/>
            <w:left w:val="none" w:sz="0" w:space="0" w:color="auto"/>
            <w:bottom w:val="none" w:sz="0" w:space="0" w:color="auto"/>
            <w:right w:val="none" w:sz="0" w:space="0" w:color="auto"/>
          </w:divBdr>
        </w:div>
        <w:div w:id="348259468">
          <w:marLeft w:val="480"/>
          <w:marRight w:val="0"/>
          <w:marTop w:val="0"/>
          <w:marBottom w:val="0"/>
          <w:divBdr>
            <w:top w:val="none" w:sz="0" w:space="0" w:color="auto"/>
            <w:left w:val="none" w:sz="0" w:space="0" w:color="auto"/>
            <w:bottom w:val="none" w:sz="0" w:space="0" w:color="auto"/>
            <w:right w:val="none" w:sz="0" w:space="0" w:color="auto"/>
          </w:divBdr>
        </w:div>
        <w:div w:id="70853441">
          <w:marLeft w:val="480"/>
          <w:marRight w:val="0"/>
          <w:marTop w:val="0"/>
          <w:marBottom w:val="0"/>
          <w:divBdr>
            <w:top w:val="none" w:sz="0" w:space="0" w:color="auto"/>
            <w:left w:val="none" w:sz="0" w:space="0" w:color="auto"/>
            <w:bottom w:val="none" w:sz="0" w:space="0" w:color="auto"/>
            <w:right w:val="none" w:sz="0" w:space="0" w:color="auto"/>
          </w:divBdr>
        </w:div>
        <w:div w:id="333457334">
          <w:marLeft w:val="480"/>
          <w:marRight w:val="0"/>
          <w:marTop w:val="0"/>
          <w:marBottom w:val="0"/>
          <w:divBdr>
            <w:top w:val="none" w:sz="0" w:space="0" w:color="auto"/>
            <w:left w:val="none" w:sz="0" w:space="0" w:color="auto"/>
            <w:bottom w:val="none" w:sz="0" w:space="0" w:color="auto"/>
            <w:right w:val="none" w:sz="0" w:space="0" w:color="auto"/>
          </w:divBdr>
        </w:div>
        <w:div w:id="12540025">
          <w:marLeft w:val="480"/>
          <w:marRight w:val="0"/>
          <w:marTop w:val="0"/>
          <w:marBottom w:val="0"/>
          <w:divBdr>
            <w:top w:val="none" w:sz="0" w:space="0" w:color="auto"/>
            <w:left w:val="none" w:sz="0" w:space="0" w:color="auto"/>
            <w:bottom w:val="none" w:sz="0" w:space="0" w:color="auto"/>
            <w:right w:val="none" w:sz="0" w:space="0" w:color="auto"/>
          </w:divBdr>
        </w:div>
        <w:div w:id="1176846627">
          <w:marLeft w:val="480"/>
          <w:marRight w:val="0"/>
          <w:marTop w:val="0"/>
          <w:marBottom w:val="0"/>
          <w:divBdr>
            <w:top w:val="none" w:sz="0" w:space="0" w:color="auto"/>
            <w:left w:val="none" w:sz="0" w:space="0" w:color="auto"/>
            <w:bottom w:val="none" w:sz="0" w:space="0" w:color="auto"/>
            <w:right w:val="none" w:sz="0" w:space="0" w:color="auto"/>
          </w:divBdr>
        </w:div>
        <w:div w:id="1884754700">
          <w:marLeft w:val="480"/>
          <w:marRight w:val="0"/>
          <w:marTop w:val="0"/>
          <w:marBottom w:val="0"/>
          <w:divBdr>
            <w:top w:val="none" w:sz="0" w:space="0" w:color="auto"/>
            <w:left w:val="none" w:sz="0" w:space="0" w:color="auto"/>
            <w:bottom w:val="none" w:sz="0" w:space="0" w:color="auto"/>
            <w:right w:val="none" w:sz="0" w:space="0" w:color="auto"/>
          </w:divBdr>
        </w:div>
        <w:div w:id="876701084">
          <w:marLeft w:val="480"/>
          <w:marRight w:val="0"/>
          <w:marTop w:val="0"/>
          <w:marBottom w:val="0"/>
          <w:divBdr>
            <w:top w:val="none" w:sz="0" w:space="0" w:color="auto"/>
            <w:left w:val="none" w:sz="0" w:space="0" w:color="auto"/>
            <w:bottom w:val="none" w:sz="0" w:space="0" w:color="auto"/>
            <w:right w:val="none" w:sz="0" w:space="0" w:color="auto"/>
          </w:divBdr>
        </w:div>
        <w:div w:id="773020568">
          <w:marLeft w:val="480"/>
          <w:marRight w:val="0"/>
          <w:marTop w:val="0"/>
          <w:marBottom w:val="0"/>
          <w:divBdr>
            <w:top w:val="none" w:sz="0" w:space="0" w:color="auto"/>
            <w:left w:val="none" w:sz="0" w:space="0" w:color="auto"/>
            <w:bottom w:val="none" w:sz="0" w:space="0" w:color="auto"/>
            <w:right w:val="none" w:sz="0" w:space="0" w:color="auto"/>
          </w:divBdr>
        </w:div>
      </w:divsChild>
    </w:div>
    <w:div w:id="1859390190">
      <w:bodyDiv w:val="1"/>
      <w:marLeft w:val="0"/>
      <w:marRight w:val="0"/>
      <w:marTop w:val="0"/>
      <w:marBottom w:val="0"/>
      <w:divBdr>
        <w:top w:val="none" w:sz="0" w:space="0" w:color="auto"/>
        <w:left w:val="none" w:sz="0" w:space="0" w:color="auto"/>
        <w:bottom w:val="none" w:sz="0" w:space="0" w:color="auto"/>
        <w:right w:val="none" w:sz="0" w:space="0" w:color="auto"/>
      </w:divBdr>
    </w:div>
    <w:div w:id="1859541941">
      <w:bodyDiv w:val="1"/>
      <w:marLeft w:val="0"/>
      <w:marRight w:val="0"/>
      <w:marTop w:val="0"/>
      <w:marBottom w:val="0"/>
      <w:divBdr>
        <w:top w:val="none" w:sz="0" w:space="0" w:color="auto"/>
        <w:left w:val="none" w:sz="0" w:space="0" w:color="auto"/>
        <w:bottom w:val="none" w:sz="0" w:space="0" w:color="auto"/>
        <w:right w:val="none" w:sz="0" w:space="0" w:color="auto"/>
      </w:divBdr>
    </w:div>
    <w:div w:id="1859931569">
      <w:bodyDiv w:val="1"/>
      <w:marLeft w:val="0"/>
      <w:marRight w:val="0"/>
      <w:marTop w:val="0"/>
      <w:marBottom w:val="0"/>
      <w:divBdr>
        <w:top w:val="none" w:sz="0" w:space="0" w:color="auto"/>
        <w:left w:val="none" w:sz="0" w:space="0" w:color="auto"/>
        <w:bottom w:val="none" w:sz="0" w:space="0" w:color="auto"/>
        <w:right w:val="none" w:sz="0" w:space="0" w:color="auto"/>
      </w:divBdr>
    </w:div>
    <w:div w:id="1860046202">
      <w:bodyDiv w:val="1"/>
      <w:marLeft w:val="0"/>
      <w:marRight w:val="0"/>
      <w:marTop w:val="0"/>
      <w:marBottom w:val="0"/>
      <w:divBdr>
        <w:top w:val="none" w:sz="0" w:space="0" w:color="auto"/>
        <w:left w:val="none" w:sz="0" w:space="0" w:color="auto"/>
        <w:bottom w:val="none" w:sz="0" w:space="0" w:color="auto"/>
        <w:right w:val="none" w:sz="0" w:space="0" w:color="auto"/>
      </w:divBdr>
    </w:div>
    <w:div w:id="1860196901">
      <w:bodyDiv w:val="1"/>
      <w:marLeft w:val="0"/>
      <w:marRight w:val="0"/>
      <w:marTop w:val="0"/>
      <w:marBottom w:val="0"/>
      <w:divBdr>
        <w:top w:val="none" w:sz="0" w:space="0" w:color="auto"/>
        <w:left w:val="none" w:sz="0" w:space="0" w:color="auto"/>
        <w:bottom w:val="none" w:sz="0" w:space="0" w:color="auto"/>
        <w:right w:val="none" w:sz="0" w:space="0" w:color="auto"/>
      </w:divBdr>
    </w:div>
    <w:div w:id="1860511596">
      <w:bodyDiv w:val="1"/>
      <w:marLeft w:val="0"/>
      <w:marRight w:val="0"/>
      <w:marTop w:val="0"/>
      <w:marBottom w:val="0"/>
      <w:divBdr>
        <w:top w:val="none" w:sz="0" w:space="0" w:color="auto"/>
        <w:left w:val="none" w:sz="0" w:space="0" w:color="auto"/>
        <w:bottom w:val="none" w:sz="0" w:space="0" w:color="auto"/>
        <w:right w:val="none" w:sz="0" w:space="0" w:color="auto"/>
      </w:divBdr>
    </w:div>
    <w:div w:id="1860653744">
      <w:bodyDiv w:val="1"/>
      <w:marLeft w:val="0"/>
      <w:marRight w:val="0"/>
      <w:marTop w:val="0"/>
      <w:marBottom w:val="0"/>
      <w:divBdr>
        <w:top w:val="none" w:sz="0" w:space="0" w:color="auto"/>
        <w:left w:val="none" w:sz="0" w:space="0" w:color="auto"/>
        <w:bottom w:val="none" w:sz="0" w:space="0" w:color="auto"/>
        <w:right w:val="none" w:sz="0" w:space="0" w:color="auto"/>
      </w:divBdr>
    </w:div>
    <w:div w:id="1860699646">
      <w:bodyDiv w:val="1"/>
      <w:marLeft w:val="0"/>
      <w:marRight w:val="0"/>
      <w:marTop w:val="0"/>
      <w:marBottom w:val="0"/>
      <w:divBdr>
        <w:top w:val="none" w:sz="0" w:space="0" w:color="auto"/>
        <w:left w:val="none" w:sz="0" w:space="0" w:color="auto"/>
        <w:bottom w:val="none" w:sz="0" w:space="0" w:color="auto"/>
        <w:right w:val="none" w:sz="0" w:space="0" w:color="auto"/>
      </w:divBdr>
      <w:divsChild>
        <w:div w:id="1317496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9161702">
          <w:blockQuote w:val="1"/>
          <w:marLeft w:val="720"/>
          <w:marRight w:val="720"/>
          <w:marTop w:val="100"/>
          <w:marBottom w:val="100"/>
          <w:divBdr>
            <w:top w:val="none" w:sz="0" w:space="0" w:color="auto"/>
            <w:left w:val="none" w:sz="0" w:space="0" w:color="auto"/>
            <w:bottom w:val="none" w:sz="0" w:space="0" w:color="auto"/>
            <w:right w:val="none" w:sz="0" w:space="0" w:color="auto"/>
          </w:divBdr>
        </w:div>
        <w:div w:id="1058744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504927">
      <w:bodyDiv w:val="1"/>
      <w:marLeft w:val="0"/>
      <w:marRight w:val="0"/>
      <w:marTop w:val="0"/>
      <w:marBottom w:val="0"/>
      <w:divBdr>
        <w:top w:val="none" w:sz="0" w:space="0" w:color="auto"/>
        <w:left w:val="none" w:sz="0" w:space="0" w:color="auto"/>
        <w:bottom w:val="none" w:sz="0" w:space="0" w:color="auto"/>
        <w:right w:val="none" w:sz="0" w:space="0" w:color="auto"/>
      </w:divBdr>
    </w:div>
    <w:div w:id="1863086251">
      <w:bodyDiv w:val="1"/>
      <w:marLeft w:val="0"/>
      <w:marRight w:val="0"/>
      <w:marTop w:val="0"/>
      <w:marBottom w:val="0"/>
      <w:divBdr>
        <w:top w:val="none" w:sz="0" w:space="0" w:color="auto"/>
        <w:left w:val="none" w:sz="0" w:space="0" w:color="auto"/>
        <w:bottom w:val="none" w:sz="0" w:space="0" w:color="auto"/>
        <w:right w:val="none" w:sz="0" w:space="0" w:color="auto"/>
      </w:divBdr>
    </w:div>
    <w:div w:id="1863279869">
      <w:bodyDiv w:val="1"/>
      <w:marLeft w:val="0"/>
      <w:marRight w:val="0"/>
      <w:marTop w:val="0"/>
      <w:marBottom w:val="0"/>
      <w:divBdr>
        <w:top w:val="none" w:sz="0" w:space="0" w:color="auto"/>
        <w:left w:val="none" w:sz="0" w:space="0" w:color="auto"/>
        <w:bottom w:val="none" w:sz="0" w:space="0" w:color="auto"/>
        <w:right w:val="none" w:sz="0" w:space="0" w:color="auto"/>
      </w:divBdr>
    </w:div>
    <w:div w:id="1864593609">
      <w:bodyDiv w:val="1"/>
      <w:marLeft w:val="0"/>
      <w:marRight w:val="0"/>
      <w:marTop w:val="0"/>
      <w:marBottom w:val="0"/>
      <w:divBdr>
        <w:top w:val="none" w:sz="0" w:space="0" w:color="auto"/>
        <w:left w:val="none" w:sz="0" w:space="0" w:color="auto"/>
        <w:bottom w:val="none" w:sz="0" w:space="0" w:color="auto"/>
        <w:right w:val="none" w:sz="0" w:space="0" w:color="auto"/>
      </w:divBdr>
    </w:div>
    <w:div w:id="1864705076">
      <w:bodyDiv w:val="1"/>
      <w:marLeft w:val="0"/>
      <w:marRight w:val="0"/>
      <w:marTop w:val="0"/>
      <w:marBottom w:val="0"/>
      <w:divBdr>
        <w:top w:val="none" w:sz="0" w:space="0" w:color="auto"/>
        <w:left w:val="none" w:sz="0" w:space="0" w:color="auto"/>
        <w:bottom w:val="none" w:sz="0" w:space="0" w:color="auto"/>
        <w:right w:val="none" w:sz="0" w:space="0" w:color="auto"/>
      </w:divBdr>
    </w:div>
    <w:div w:id="1865512174">
      <w:bodyDiv w:val="1"/>
      <w:marLeft w:val="0"/>
      <w:marRight w:val="0"/>
      <w:marTop w:val="0"/>
      <w:marBottom w:val="0"/>
      <w:divBdr>
        <w:top w:val="none" w:sz="0" w:space="0" w:color="auto"/>
        <w:left w:val="none" w:sz="0" w:space="0" w:color="auto"/>
        <w:bottom w:val="none" w:sz="0" w:space="0" w:color="auto"/>
        <w:right w:val="none" w:sz="0" w:space="0" w:color="auto"/>
      </w:divBdr>
    </w:div>
    <w:div w:id="1865825431">
      <w:bodyDiv w:val="1"/>
      <w:marLeft w:val="0"/>
      <w:marRight w:val="0"/>
      <w:marTop w:val="0"/>
      <w:marBottom w:val="0"/>
      <w:divBdr>
        <w:top w:val="none" w:sz="0" w:space="0" w:color="auto"/>
        <w:left w:val="none" w:sz="0" w:space="0" w:color="auto"/>
        <w:bottom w:val="none" w:sz="0" w:space="0" w:color="auto"/>
        <w:right w:val="none" w:sz="0" w:space="0" w:color="auto"/>
      </w:divBdr>
    </w:div>
    <w:div w:id="1866096635">
      <w:bodyDiv w:val="1"/>
      <w:marLeft w:val="0"/>
      <w:marRight w:val="0"/>
      <w:marTop w:val="0"/>
      <w:marBottom w:val="0"/>
      <w:divBdr>
        <w:top w:val="none" w:sz="0" w:space="0" w:color="auto"/>
        <w:left w:val="none" w:sz="0" w:space="0" w:color="auto"/>
        <w:bottom w:val="none" w:sz="0" w:space="0" w:color="auto"/>
        <w:right w:val="none" w:sz="0" w:space="0" w:color="auto"/>
      </w:divBdr>
    </w:div>
    <w:div w:id="1866559641">
      <w:bodyDiv w:val="1"/>
      <w:marLeft w:val="0"/>
      <w:marRight w:val="0"/>
      <w:marTop w:val="0"/>
      <w:marBottom w:val="0"/>
      <w:divBdr>
        <w:top w:val="none" w:sz="0" w:space="0" w:color="auto"/>
        <w:left w:val="none" w:sz="0" w:space="0" w:color="auto"/>
        <w:bottom w:val="none" w:sz="0" w:space="0" w:color="auto"/>
        <w:right w:val="none" w:sz="0" w:space="0" w:color="auto"/>
      </w:divBdr>
    </w:div>
    <w:div w:id="1866752237">
      <w:bodyDiv w:val="1"/>
      <w:marLeft w:val="0"/>
      <w:marRight w:val="0"/>
      <w:marTop w:val="0"/>
      <w:marBottom w:val="0"/>
      <w:divBdr>
        <w:top w:val="none" w:sz="0" w:space="0" w:color="auto"/>
        <w:left w:val="none" w:sz="0" w:space="0" w:color="auto"/>
        <w:bottom w:val="none" w:sz="0" w:space="0" w:color="auto"/>
        <w:right w:val="none" w:sz="0" w:space="0" w:color="auto"/>
      </w:divBdr>
    </w:div>
    <w:div w:id="1867523164">
      <w:bodyDiv w:val="1"/>
      <w:marLeft w:val="0"/>
      <w:marRight w:val="0"/>
      <w:marTop w:val="0"/>
      <w:marBottom w:val="0"/>
      <w:divBdr>
        <w:top w:val="none" w:sz="0" w:space="0" w:color="auto"/>
        <w:left w:val="none" w:sz="0" w:space="0" w:color="auto"/>
        <w:bottom w:val="none" w:sz="0" w:space="0" w:color="auto"/>
        <w:right w:val="none" w:sz="0" w:space="0" w:color="auto"/>
      </w:divBdr>
    </w:div>
    <w:div w:id="1867523856">
      <w:bodyDiv w:val="1"/>
      <w:marLeft w:val="0"/>
      <w:marRight w:val="0"/>
      <w:marTop w:val="0"/>
      <w:marBottom w:val="0"/>
      <w:divBdr>
        <w:top w:val="none" w:sz="0" w:space="0" w:color="auto"/>
        <w:left w:val="none" w:sz="0" w:space="0" w:color="auto"/>
        <w:bottom w:val="none" w:sz="0" w:space="0" w:color="auto"/>
        <w:right w:val="none" w:sz="0" w:space="0" w:color="auto"/>
      </w:divBdr>
    </w:div>
    <w:div w:id="1867671934">
      <w:bodyDiv w:val="1"/>
      <w:marLeft w:val="0"/>
      <w:marRight w:val="0"/>
      <w:marTop w:val="0"/>
      <w:marBottom w:val="0"/>
      <w:divBdr>
        <w:top w:val="none" w:sz="0" w:space="0" w:color="auto"/>
        <w:left w:val="none" w:sz="0" w:space="0" w:color="auto"/>
        <w:bottom w:val="none" w:sz="0" w:space="0" w:color="auto"/>
        <w:right w:val="none" w:sz="0" w:space="0" w:color="auto"/>
      </w:divBdr>
    </w:div>
    <w:div w:id="1868136300">
      <w:bodyDiv w:val="1"/>
      <w:marLeft w:val="0"/>
      <w:marRight w:val="0"/>
      <w:marTop w:val="0"/>
      <w:marBottom w:val="0"/>
      <w:divBdr>
        <w:top w:val="none" w:sz="0" w:space="0" w:color="auto"/>
        <w:left w:val="none" w:sz="0" w:space="0" w:color="auto"/>
        <w:bottom w:val="none" w:sz="0" w:space="0" w:color="auto"/>
        <w:right w:val="none" w:sz="0" w:space="0" w:color="auto"/>
      </w:divBdr>
    </w:div>
    <w:div w:id="1868984141">
      <w:bodyDiv w:val="1"/>
      <w:marLeft w:val="0"/>
      <w:marRight w:val="0"/>
      <w:marTop w:val="0"/>
      <w:marBottom w:val="0"/>
      <w:divBdr>
        <w:top w:val="none" w:sz="0" w:space="0" w:color="auto"/>
        <w:left w:val="none" w:sz="0" w:space="0" w:color="auto"/>
        <w:bottom w:val="none" w:sz="0" w:space="0" w:color="auto"/>
        <w:right w:val="none" w:sz="0" w:space="0" w:color="auto"/>
      </w:divBdr>
    </w:div>
    <w:div w:id="1869030098">
      <w:bodyDiv w:val="1"/>
      <w:marLeft w:val="0"/>
      <w:marRight w:val="0"/>
      <w:marTop w:val="0"/>
      <w:marBottom w:val="0"/>
      <w:divBdr>
        <w:top w:val="none" w:sz="0" w:space="0" w:color="auto"/>
        <w:left w:val="none" w:sz="0" w:space="0" w:color="auto"/>
        <w:bottom w:val="none" w:sz="0" w:space="0" w:color="auto"/>
        <w:right w:val="none" w:sz="0" w:space="0" w:color="auto"/>
      </w:divBdr>
    </w:div>
    <w:div w:id="1869834857">
      <w:bodyDiv w:val="1"/>
      <w:marLeft w:val="0"/>
      <w:marRight w:val="0"/>
      <w:marTop w:val="0"/>
      <w:marBottom w:val="0"/>
      <w:divBdr>
        <w:top w:val="none" w:sz="0" w:space="0" w:color="auto"/>
        <w:left w:val="none" w:sz="0" w:space="0" w:color="auto"/>
        <w:bottom w:val="none" w:sz="0" w:space="0" w:color="auto"/>
        <w:right w:val="none" w:sz="0" w:space="0" w:color="auto"/>
      </w:divBdr>
    </w:div>
    <w:div w:id="1870026470">
      <w:bodyDiv w:val="1"/>
      <w:marLeft w:val="0"/>
      <w:marRight w:val="0"/>
      <w:marTop w:val="0"/>
      <w:marBottom w:val="0"/>
      <w:divBdr>
        <w:top w:val="none" w:sz="0" w:space="0" w:color="auto"/>
        <w:left w:val="none" w:sz="0" w:space="0" w:color="auto"/>
        <w:bottom w:val="none" w:sz="0" w:space="0" w:color="auto"/>
        <w:right w:val="none" w:sz="0" w:space="0" w:color="auto"/>
      </w:divBdr>
    </w:div>
    <w:div w:id="1870101103">
      <w:bodyDiv w:val="1"/>
      <w:marLeft w:val="0"/>
      <w:marRight w:val="0"/>
      <w:marTop w:val="0"/>
      <w:marBottom w:val="0"/>
      <w:divBdr>
        <w:top w:val="none" w:sz="0" w:space="0" w:color="auto"/>
        <w:left w:val="none" w:sz="0" w:space="0" w:color="auto"/>
        <w:bottom w:val="none" w:sz="0" w:space="0" w:color="auto"/>
        <w:right w:val="none" w:sz="0" w:space="0" w:color="auto"/>
      </w:divBdr>
    </w:div>
    <w:div w:id="1870218595">
      <w:bodyDiv w:val="1"/>
      <w:marLeft w:val="0"/>
      <w:marRight w:val="0"/>
      <w:marTop w:val="0"/>
      <w:marBottom w:val="0"/>
      <w:divBdr>
        <w:top w:val="none" w:sz="0" w:space="0" w:color="auto"/>
        <w:left w:val="none" w:sz="0" w:space="0" w:color="auto"/>
        <w:bottom w:val="none" w:sz="0" w:space="0" w:color="auto"/>
        <w:right w:val="none" w:sz="0" w:space="0" w:color="auto"/>
      </w:divBdr>
    </w:div>
    <w:div w:id="1871184085">
      <w:bodyDiv w:val="1"/>
      <w:marLeft w:val="0"/>
      <w:marRight w:val="0"/>
      <w:marTop w:val="0"/>
      <w:marBottom w:val="0"/>
      <w:divBdr>
        <w:top w:val="none" w:sz="0" w:space="0" w:color="auto"/>
        <w:left w:val="none" w:sz="0" w:space="0" w:color="auto"/>
        <w:bottom w:val="none" w:sz="0" w:space="0" w:color="auto"/>
        <w:right w:val="none" w:sz="0" w:space="0" w:color="auto"/>
      </w:divBdr>
    </w:div>
    <w:div w:id="1872298421">
      <w:bodyDiv w:val="1"/>
      <w:marLeft w:val="0"/>
      <w:marRight w:val="0"/>
      <w:marTop w:val="0"/>
      <w:marBottom w:val="0"/>
      <w:divBdr>
        <w:top w:val="none" w:sz="0" w:space="0" w:color="auto"/>
        <w:left w:val="none" w:sz="0" w:space="0" w:color="auto"/>
        <w:bottom w:val="none" w:sz="0" w:space="0" w:color="auto"/>
        <w:right w:val="none" w:sz="0" w:space="0" w:color="auto"/>
      </w:divBdr>
    </w:div>
    <w:div w:id="1872570801">
      <w:bodyDiv w:val="1"/>
      <w:marLeft w:val="0"/>
      <w:marRight w:val="0"/>
      <w:marTop w:val="0"/>
      <w:marBottom w:val="0"/>
      <w:divBdr>
        <w:top w:val="none" w:sz="0" w:space="0" w:color="auto"/>
        <w:left w:val="none" w:sz="0" w:space="0" w:color="auto"/>
        <w:bottom w:val="none" w:sz="0" w:space="0" w:color="auto"/>
        <w:right w:val="none" w:sz="0" w:space="0" w:color="auto"/>
      </w:divBdr>
    </w:div>
    <w:div w:id="1872650558">
      <w:bodyDiv w:val="1"/>
      <w:marLeft w:val="0"/>
      <w:marRight w:val="0"/>
      <w:marTop w:val="0"/>
      <w:marBottom w:val="0"/>
      <w:divBdr>
        <w:top w:val="none" w:sz="0" w:space="0" w:color="auto"/>
        <w:left w:val="none" w:sz="0" w:space="0" w:color="auto"/>
        <w:bottom w:val="none" w:sz="0" w:space="0" w:color="auto"/>
        <w:right w:val="none" w:sz="0" w:space="0" w:color="auto"/>
      </w:divBdr>
    </w:div>
    <w:div w:id="1872839521">
      <w:bodyDiv w:val="1"/>
      <w:marLeft w:val="0"/>
      <w:marRight w:val="0"/>
      <w:marTop w:val="0"/>
      <w:marBottom w:val="0"/>
      <w:divBdr>
        <w:top w:val="none" w:sz="0" w:space="0" w:color="auto"/>
        <w:left w:val="none" w:sz="0" w:space="0" w:color="auto"/>
        <w:bottom w:val="none" w:sz="0" w:space="0" w:color="auto"/>
        <w:right w:val="none" w:sz="0" w:space="0" w:color="auto"/>
      </w:divBdr>
    </w:div>
    <w:div w:id="1872919506">
      <w:bodyDiv w:val="1"/>
      <w:marLeft w:val="0"/>
      <w:marRight w:val="0"/>
      <w:marTop w:val="0"/>
      <w:marBottom w:val="0"/>
      <w:divBdr>
        <w:top w:val="none" w:sz="0" w:space="0" w:color="auto"/>
        <w:left w:val="none" w:sz="0" w:space="0" w:color="auto"/>
        <w:bottom w:val="none" w:sz="0" w:space="0" w:color="auto"/>
        <w:right w:val="none" w:sz="0" w:space="0" w:color="auto"/>
      </w:divBdr>
    </w:div>
    <w:div w:id="1873305668">
      <w:bodyDiv w:val="1"/>
      <w:marLeft w:val="0"/>
      <w:marRight w:val="0"/>
      <w:marTop w:val="0"/>
      <w:marBottom w:val="0"/>
      <w:divBdr>
        <w:top w:val="none" w:sz="0" w:space="0" w:color="auto"/>
        <w:left w:val="none" w:sz="0" w:space="0" w:color="auto"/>
        <w:bottom w:val="none" w:sz="0" w:space="0" w:color="auto"/>
        <w:right w:val="none" w:sz="0" w:space="0" w:color="auto"/>
      </w:divBdr>
      <w:divsChild>
        <w:div w:id="1004698845">
          <w:marLeft w:val="480"/>
          <w:marRight w:val="0"/>
          <w:marTop w:val="0"/>
          <w:marBottom w:val="0"/>
          <w:divBdr>
            <w:top w:val="none" w:sz="0" w:space="0" w:color="auto"/>
            <w:left w:val="none" w:sz="0" w:space="0" w:color="auto"/>
            <w:bottom w:val="none" w:sz="0" w:space="0" w:color="auto"/>
            <w:right w:val="none" w:sz="0" w:space="0" w:color="auto"/>
          </w:divBdr>
        </w:div>
        <w:div w:id="1331175911">
          <w:marLeft w:val="480"/>
          <w:marRight w:val="0"/>
          <w:marTop w:val="0"/>
          <w:marBottom w:val="0"/>
          <w:divBdr>
            <w:top w:val="none" w:sz="0" w:space="0" w:color="auto"/>
            <w:left w:val="none" w:sz="0" w:space="0" w:color="auto"/>
            <w:bottom w:val="none" w:sz="0" w:space="0" w:color="auto"/>
            <w:right w:val="none" w:sz="0" w:space="0" w:color="auto"/>
          </w:divBdr>
        </w:div>
        <w:div w:id="663510630">
          <w:marLeft w:val="480"/>
          <w:marRight w:val="0"/>
          <w:marTop w:val="0"/>
          <w:marBottom w:val="0"/>
          <w:divBdr>
            <w:top w:val="none" w:sz="0" w:space="0" w:color="auto"/>
            <w:left w:val="none" w:sz="0" w:space="0" w:color="auto"/>
            <w:bottom w:val="none" w:sz="0" w:space="0" w:color="auto"/>
            <w:right w:val="none" w:sz="0" w:space="0" w:color="auto"/>
          </w:divBdr>
        </w:div>
        <w:div w:id="31735166">
          <w:marLeft w:val="480"/>
          <w:marRight w:val="0"/>
          <w:marTop w:val="0"/>
          <w:marBottom w:val="0"/>
          <w:divBdr>
            <w:top w:val="none" w:sz="0" w:space="0" w:color="auto"/>
            <w:left w:val="none" w:sz="0" w:space="0" w:color="auto"/>
            <w:bottom w:val="none" w:sz="0" w:space="0" w:color="auto"/>
            <w:right w:val="none" w:sz="0" w:space="0" w:color="auto"/>
          </w:divBdr>
        </w:div>
        <w:div w:id="672270253">
          <w:marLeft w:val="480"/>
          <w:marRight w:val="0"/>
          <w:marTop w:val="0"/>
          <w:marBottom w:val="0"/>
          <w:divBdr>
            <w:top w:val="none" w:sz="0" w:space="0" w:color="auto"/>
            <w:left w:val="none" w:sz="0" w:space="0" w:color="auto"/>
            <w:bottom w:val="none" w:sz="0" w:space="0" w:color="auto"/>
            <w:right w:val="none" w:sz="0" w:space="0" w:color="auto"/>
          </w:divBdr>
        </w:div>
        <w:div w:id="77026095">
          <w:marLeft w:val="480"/>
          <w:marRight w:val="0"/>
          <w:marTop w:val="0"/>
          <w:marBottom w:val="0"/>
          <w:divBdr>
            <w:top w:val="none" w:sz="0" w:space="0" w:color="auto"/>
            <w:left w:val="none" w:sz="0" w:space="0" w:color="auto"/>
            <w:bottom w:val="none" w:sz="0" w:space="0" w:color="auto"/>
            <w:right w:val="none" w:sz="0" w:space="0" w:color="auto"/>
          </w:divBdr>
        </w:div>
        <w:div w:id="1195122403">
          <w:marLeft w:val="480"/>
          <w:marRight w:val="0"/>
          <w:marTop w:val="0"/>
          <w:marBottom w:val="0"/>
          <w:divBdr>
            <w:top w:val="none" w:sz="0" w:space="0" w:color="auto"/>
            <w:left w:val="none" w:sz="0" w:space="0" w:color="auto"/>
            <w:bottom w:val="none" w:sz="0" w:space="0" w:color="auto"/>
            <w:right w:val="none" w:sz="0" w:space="0" w:color="auto"/>
          </w:divBdr>
        </w:div>
        <w:div w:id="97413342">
          <w:marLeft w:val="480"/>
          <w:marRight w:val="0"/>
          <w:marTop w:val="0"/>
          <w:marBottom w:val="0"/>
          <w:divBdr>
            <w:top w:val="none" w:sz="0" w:space="0" w:color="auto"/>
            <w:left w:val="none" w:sz="0" w:space="0" w:color="auto"/>
            <w:bottom w:val="none" w:sz="0" w:space="0" w:color="auto"/>
            <w:right w:val="none" w:sz="0" w:space="0" w:color="auto"/>
          </w:divBdr>
        </w:div>
        <w:div w:id="1013729235">
          <w:marLeft w:val="480"/>
          <w:marRight w:val="0"/>
          <w:marTop w:val="0"/>
          <w:marBottom w:val="0"/>
          <w:divBdr>
            <w:top w:val="none" w:sz="0" w:space="0" w:color="auto"/>
            <w:left w:val="none" w:sz="0" w:space="0" w:color="auto"/>
            <w:bottom w:val="none" w:sz="0" w:space="0" w:color="auto"/>
            <w:right w:val="none" w:sz="0" w:space="0" w:color="auto"/>
          </w:divBdr>
        </w:div>
        <w:div w:id="2051877909">
          <w:marLeft w:val="480"/>
          <w:marRight w:val="0"/>
          <w:marTop w:val="0"/>
          <w:marBottom w:val="0"/>
          <w:divBdr>
            <w:top w:val="none" w:sz="0" w:space="0" w:color="auto"/>
            <w:left w:val="none" w:sz="0" w:space="0" w:color="auto"/>
            <w:bottom w:val="none" w:sz="0" w:space="0" w:color="auto"/>
            <w:right w:val="none" w:sz="0" w:space="0" w:color="auto"/>
          </w:divBdr>
        </w:div>
        <w:div w:id="1050963064">
          <w:marLeft w:val="480"/>
          <w:marRight w:val="0"/>
          <w:marTop w:val="0"/>
          <w:marBottom w:val="0"/>
          <w:divBdr>
            <w:top w:val="none" w:sz="0" w:space="0" w:color="auto"/>
            <w:left w:val="none" w:sz="0" w:space="0" w:color="auto"/>
            <w:bottom w:val="none" w:sz="0" w:space="0" w:color="auto"/>
            <w:right w:val="none" w:sz="0" w:space="0" w:color="auto"/>
          </w:divBdr>
        </w:div>
        <w:div w:id="1805386119">
          <w:marLeft w:val="480"/>
          <w:marRight w:val="0"/>
          <w:marTop w:val="0"/>
          <w:marBottom w:val="0"/>
          <w:divBdr>
            <w:top w:val="none" w:sz="0" w:space="0" w:color="auto"/>
            <w:left w:val="none" w:sz="0" w:space="0" w:color="auto"/>
            <w:bottom w:val="none" w:sz="0" w:space="0" w:color="auto"/>
            <w:right w:val="none" w:sz="0" w:space="0" w:color="auto"/>
          </w:divBdr>
        </w:div>
        <w:div w:id="716398140">
          <w:marLeft w:val="480"/>
          <w:marRight w:val="0"/>
          <w:marTop w:val="0"/>
          <w:marBottom w:val="0"/>
          <w:divBdr>
            <w:top w:val="none" w:sz="0" w:space="0" w:color="auto"/>
            <w:left w:val="none" w:sz="0" w:space="0" w:color="auto"/>
            <w:bottom w:val="none" w:sz="0" w:space="0" w:color="auto"/>
            <w:right w:val="none" w:sz="0" w:space="0" w:color="auto"/>
          </w:divBdr>
        </w:div>
        <w:div w:id="1344087534">
          <w:marLeft w:val="480"/>
          <w:marRight w:val="0"/>
          <w:marTop w:val="0"/>
          <w:marBottom w:val="0"/>
          <w:divBdr>
            <w:top w:val="none" w:sz="0" w:space="0" w:color="auto"/>
            <w:left w:val="none" w:sz="0" w:space="0" w:color="auto"/>
            <w:bottom w:val="none" w:sz="0" w:space="0" w:color="auto"/>
            <w:right w:val="none" w:sz="0" w:space="0" w:color="auto"/>
          </w:divBdr>
        </w:div>
        <w:div w:id="902301526">
          <w:marLeft w:val="480"/>
          <w:marRight w:val="0"/>
          <w:marTop w:val="0"/>
          <w:marBottom w:val="0"/>
          <w:divBdr>
            <w:top w:val="none" w:sz="0" w:space="0" w:color="auto"/>
            <w:left w:val="none" w:sz="0" w:space="0" w:color="auto"/>
            <w:bottom w:val="none" w:sz="0" w:space="0" w:color="auto"/>
            <w:right w:val="none" w:sz="0" w:space="0" w:color="auto"/>
          </w:divBdr>
        </w:div>
        <w:div w:id="56903289">
          <w:marLeft w:val="480"/>
          <w:marRight w:val="0"/>
          <w:marTop w:val="0"/>
          <w:marBottom w:val="0"/>
          <w:divBdr>
            <w:top w:val="none" w:sz="0" w:space="0" w:color="auto"/>
            <w:left w:val="none" w:sz="0" w:space="0" w:color="auto"/>
            <w:bottom w:val="none" w:sz="0" w:space="0" w:color="auto"/>
            <w:right w:val="none" w:sz="0" w:space="0" w:color="auto"/>
          </w:divBdr>
        </w:div>
        <w:div w:id="726534276">
          <w:marLeft w:val="480"/>
          <w:marRight w:val="0"/>
          <w:marTop w:val="0"/>
          <w:marBottom w:val="0"/>
          <w:divBdr>
            <w:top w:val="none" w:sz="0" w:space="0" w:color="auto"/>
            <w:left w:val="none" w:sz="0" w:space="0" w:color="auto"/>
            <w:bottom w:val="none" w:sz="0" w:space="0" w:color="auto"/>
            <w:right w:val="none" w:sz="0" w:space="0" w:color="auto"/>
          </w:divBdr>
        </w:div>
        <w:div w:id="828253714">
          <w:marLeft w:val="480"/>
          <w:marRight w:val="0"/>
          <w:marTop w:val="0"/>
          <w:marBottom w:val="0"/>
          <w:divBdr>
            <w:top w:val="none" w:sz="0" w:space="0" w:color="auto"/>
            <w:left w:val="none" w:sz="0" w:space="0" w:color="auto"/>
            <w:bottom w:val="none" w:sz="0" w:space="0" w:color="auto"/>
            <w:right w:val="none" w:sz="0" w:space="0" w:color="auto"/>
          </w:divBdr>
        </w:div>
        <w:div w:id="158009453">
          <w:marLeft w:val="480"/>
          <w:marRight w:val="0"/>
          <w:marTop w:val="0"/>
          <w:marBottom w:val="0"/>
          <w:divBdr>
            <w:top w:val="none" w:sz="0" w:space="0" w:color="auto"/>
            <w:left w:val="none" w:sz="0" w:space="0" w:color="auto"/>
            <w:bottom w:val="none" w:sz="0" w:space="0" w:color="auto"/>
            <w:right w:val="none" w:sz="0" w:space="0" w:color="auto"/>
          </w:divBdr>
        </w:div>
        <w:div w:id="1021128443">
          <w:marLeft w:val="480"/>
          <w:marRight w:val="0"/>
          <w:marTop w:val="0"/>
          <w:marBottom w:val="0"/>
          <w:divBdr>
            <w:top w:val="none" w:sz="0" w:space="0" w:color="auto"/>
            <w:left w:val="none" w:sz="0" w:space="0" w:color="auto"/>
            <w:bottom w:val="none" w:sz="0" w:space="0" w:color="auto"/>
            <w:right w:val="none" w:sz="0" w:space="0" w:color="auto"/>
          </w:divBdr>
        </w:div>
        <w:div w:id="2006321499">
          <w:marLeft w:val="480"/>
          <w:marRight w:val="0"/>
          <w:marTop w:val="0"/>
          <w:marBottom w:val="0"/>
          <w:divBdr>
            <w:top w:val="none" w:sz="0" w:space="0" w:color="auto"/>
            <w:left w:val="none" w:sz="0" w:space="0" w:color="auto"/>
            <w:bottom w:val="none" w:sz="0" w:space="0" w:color="auto"/>
            <w:right w:val="none" w:sz="0" w:space="0" w:color="auto"/>
          </w:divBdr>
        </w:div>
        <w:div w:id="1732456849">
          <w:marLeft w:val="480"/>
          <w:marRight w:val="0"/>
          <w:marTop w:val="0"/>
          <w:marBottom w:val="0"/>
          <w:divBdr>
            <w:top w:val="none" w:sz="0" w:space="0" w:color="auto"/>
            <w:left w:val="none" w:sz="0" w:space="0" w:color="auto"/>
            <w:bottom w:val="none" w:sz="0" w:space="0" w:color="auto"/>
            <w:right w:val="none" w:sz="0" w:space="0" w:color="auto"/>
          </w:divBdr>
        </w:div>
        <w:div w:id="415830278">
          <w:marLeft w:val="480"/>
          <w:marRight w:val="0"/>
          <w:marTop w:val="0"/>
          <w:marBottom w:val="0"/>
          <w:divBdr>
            <w:top w:val="none" w:sz="0" w:space="0" w:color="auto"/>
            <w:left w:val="none" w:sz="0" w:space="0" w:color="auto"/>
            <w:bottom w:val="none" w:sz="0" w:space="0" w:color="auto"/>
            <w:right w:val="none" w:sz="0" w:space="0" w:color="auto"/>
          </w:divBdr>
        </w:div>
        <w:div w:id="536432338">
          <w:marLeft w:val="480"/>
          <w:marRight w:val="0"/>
          <w:marTop w:val="0"/>
          <w:marBottom w:val="0"/>
          <w:divBdr>
            <w:top w:val="none" w:sz="0" w:space="0" w:color="auto"/>
            <w:left w:val="none" w:sz="0" w:space="0" w:color="auto"/>
            <w:bottom w:val="none" w:sz="0" w:space="0" w:color="auto"/>
            <w:right w:val="none" w:sz="0" w:space="0" w:color="auto"/>
          </w:divBdr>
        </w:div>
        <w:div w:id="2116051252">
          <w:marLeft w:val="480"/>
          <w:marRight w:val="0"/>
          <w:marTop w:val="0"/>
          <w:marBottom w:val="0"/>
          <w:divBdr>
            <w:top w:val="none" w:sz="0" w:space="0" w:color="auto"/>
            <w:left w:val="none" w:sz="0" w:space="0" w:color="auto"/>
            <w:bottom w:val="none" w:sz="0" w:space="0" w:color="auto"/>
            <w:right w:val="none" w:sz="0" w:space="0" w:color="auto"/>
          </w:divBdr>
        </w:div>
        <w:div w:id="894125939">
          <w:marLeft w:val="480"/>
          <w:marRight w:val="0"/>
          <w:marTop w:val="0"/>
          <w:marBottom w:val="0"/>
          <w:divBdr>
            <w:top w:val="none" w:sz="0" w:space="0" w:color="auto"/>
            <w:left w:val="none" w:sz="0" w:space="0" w:color="auto"/>
            <w:bottom w:val="none" w:sz="0" w:space="0" w:color="auto"/>
            <w:right w:val="none" w:sz="0" w:space="0" w:color="auto"/>
          </w:divBdr>
        </w:div>
        <w:div w:id="445544531">
          <w:marLeft w:val="480"/>
          <w:marRight w:val="0"/>
          <w:marTop w:val="0"/>
          <w:marBottom w:val="0"/>
          <w:divBdr>
            <w:top w:val="none" w:sz="0" w:space="0" w:color="auto"/>
            <w:left w:val="none" w:sz="0" w:space="0" w:color="auto"/>
            <w:bottom w:val="none" w:sz="0" w:space="0" w:color="auto"/>
            <w:right w:val="none" w:sz="0" w:space="0" w:color="auto"/>
          </w:divBdr>
        </w:div>
        <w:div w:id="951286015">
          <w:marLeft w:val="480"/>
          <w:marRight w:val="0"/>
          <w:marTop w:val="0"/>
          <w:marBottom w:val="0"/>
          <w:divBdr>
            <w:top w:val="none" w:sz="0" w:space="0" w:color="auto"/>
            <w:left w:val="none" w:sz="0" w:space="0" w:color="auto"/>
            <w:bottom w:val="none" w:sz="0" w:space="0" w:color="auto"/>
            <w:right w:val="none" w:sz="0" w:space="0" w:color="auto"/>
          </w:divBdr>
        </w:div>
        <w:div w:id="56898177">
          <w:marLeft w:val="480"/>
          <w:marRight w:val="0"/>
          <w:marTop w:val="0"/>
          <w:marBottom w:val="0"/>
          <w:divBdr>
            <w:top w:val="none" w:sz="0" w:space="0" w:color="auto"/>
            <w:left w:val="none" w:sz="0" w:space="0" w:color="auto"/>
            <w:bottom w:val="none" w:sz="0" w:space="0" w:color="auto"/>
            <w:right w:val="none" w:sz="0" w:space="0" w:color="auto"/>
          </w:divBdr>
        </w:div>
        <w:div w:id="437139356">
          <w:marLeft w:val="480"/>
          <w:marRight w:val="0"/>
          <w:marTop w:val="0"/>
          <w:marBottom w:val="0"/>
          <w:divBdr>
            <w:top w:val="none" w:sz="0" w:space="0" w:color="auto"/>
            <w:left w:val="none" w:sz="0" w:space="0" w:color="auto"/>
            <w:bottom w:val="none" w:sz="0" w:space="0" w:color="auto"/>
            <w:right w:val="none" w:sz="0" w:space="0" w:color="auto"/>
          </w:divBdr>
        </w:div>
      </w:divsChild>
    </w:div>
    <w:div w:id="1874541249">
      <w:bodyDiv w:val="1"/>
      <w:marLeft w:val="0"/>
      <w:marRight w:val="0"/>
      <w:marTop w:val="0"/>
      <w:marBottom w:val="0"/>
      <w:divBdr>
        <w:top w:val="none" w:sz="0" w:space="0" w:color="auto"/>
        <w:left w:val="none" w:sz="0" w:space="0" w:color="auto"/>
        <w:bottom w:val="none" w:sz="0" w:space="0" w:color="auto"/>
        <w:right w:val="none" w:sz="0" w:space="0" w:color="auto"/>
      </w:divBdr>
    </w:div>
    <w:div w:id="1874730727">
      <w:bodyDiv w:val="1"/>
      <w:marLeft w:val="0"/>
      <w:marRight w:val="0"/>
      <w:marTop w:val="0"/>
      <w:marBottom w:val="0"/>
      <w:divBdr>
        <w:top w:val="none" w:sz="0" w:space="0" w:color="auto"/>
        <w:left w:val="none" w:sz="0" w:space="0" w:color="auto"/>
        <w:bottom w:val="none" w:sz="0" w:space="0" w:color="auto"/>
        <w:right w:val="none" w:sz="0" w:space="0" w:color="auto"/>
      </w:divBdr>
    </w:div>
    <w:div w:id="1875920790">
      <w:bodyDiv w:val="1"/>
      <w:marLeft w:val="0"/>
      <w:marRight w:val="0"/>
      <w:marTop w:val="0"/>
      <w:marBottom w:val="0"/>
      <w:divBdr>
        <w:top w:val="none" w:sz="0" w:space="0" w:color="auto"/>
        <w:left w:val="none" w:sz="0" w:space="0" w:color="auto"/>
        <w:bottom w:val="none" w:sz="0" w:space="0" w:color="auto"/>
        <w:right w:val="none" w:sz="0" w:space="0" w:color="auto"/>
      </w:divBdr>
    </w:div>
    <w:div w:id="1876235128">
      <w:bodyDiv w:val="1"/>
      <w:marLeft w:val="0"/>
      <w:marRight w:val="0"/>
      <w:marTop w:val="0"/>
      <w:marBottom w:val="0"/>
      <w:divBdr>
        <w:top w:val="none" w:sz="0" w:space="0" w:color="auto"/>
        <w:left w:val="none" w:sz="0" w:space="0" w:color="auto"/>
        <w:bottom w:val="none" w:sz="0" w:space="0" w:color="auto"/>
        <w:right w:val="none" w:sz="0" w:space="0" w:color="auto"/>
      </w:divBdr>
    </w:div>
    <w:div w:id="1876262336">
      <w:bodyDiv w:val="1"/>
      <w:marLeft w:val="0"/>
      <w:marRight w:val="0"/>
      <w:marTop w:val="0"/>
      <w:marBottom w:val="0"/>
      <w:divBdr>
        <w:top w:val="none" w:sz="0" w:space="0" w:color="auto"/>
        <w:left w:val="none" w:sz="0" w:space="0" w:color="auto"/>
        <w:bottom w:val="none" w:sz="0" w:space="0" w:color="auto"/>
        <w:right w:val="none" w:sz="0" w:space="0" w:color="auto"/>
      </w:divBdr>
    </w:div>
    <w:div w:id="1876382167">
      <w:bodyDiv w:val="1"/>
      <w:marLeft w:val="0"/>
      <w:marRight w:val="0"/>
      <w:marTop w:val="0"/>
      <w:marBottom w:val="0"/>
      <w:divBdr>
        <w:top w:val="none" w:sz="0" w:space="0" w:color="auto"/>
        <w:left w:val="none" w:sz="0" w:space="0" w:color="auto"/>
        <w:bottom w:val="none" w:sz="0" w:space="0" w:color="auto"/>
        <w:right w:val="none" w:sz="0" w:space="0" w:color="auto"/>
      </w:divBdr>
    </w:div>
    <w:div w:id="1876580107">
      <w:bodyDiv w:val="1"/>
      <w:marLeft w:val="0"/>
      <w:marRight w:val="0"/>
      <w:marTop w:val="0"/>
      <w:marBottom w:val="0"/>
      <w:divBdr>
        <w:top w:val="none" w:sz="0" w:space="0" w:color="auto"/>
        <w:left w:val="none" w:sz="0" w:space="0" w:color="auto"/>
        <w:bottom w:val="none" w:sz="0" w:space="0" w:color="auto"/>
        <w:right w:val="none" w:sz="0" w:space="0" w:color="auto"/>
      </w:divBdr>
    </w:div>
    <w:div w:id="1876654646">
      <w:bodyDiv w:val="1"/>
      <w:marLeft w:val="0"/>
      <w:marRight w:val="0"/>
      <w:marTop w:val="0"/>
      <w:marBottom w:val="0"/>
      <w:divBdr>
        <w:top w:val="none" w:sz="0" w:space="0" w:color="auto"/>
        <w:left w:val="none" w:sz="0" w:space="0" w:color="auto"/>
        <w:bottom w:val="none" w:sz="0" w:space="0" w:color="auto"/>
        <w:right w:val="none" w:sz="0" w:space="0" w:color="auto"/>
      </w:divBdr>
    </w:div>
    <w:div w:id="1876887236">
      <w:bodyDiv w:val="1"/>
      <w:marLeft w:val="0"/>
      <w:marRight w:val="0"/>
      <w:marTop w:val="0"/>
      <w:marBottom w:val="0"/>
      <w:divBdr>
        <w:top w:val="none" w:sz="0" w:space="0" w:color="auto"/>
        <w:left w:val="none" w:sz="0" w:space="0" w:color="auto"/>
        <w:bottom w:val="none" w:sz="0" w:space="0" w:color="auto"/>
        <w:right w:val="none" w:sz="0" w:space="0" w:color="auto"/>
      </w:divBdr>
    </w:div>
    <w:div w:id="1877352526">
      <w:bodyDiv w:val="1"/>
      <w:marLeft w:val="0"/>
      <w:marRight w:val="0"/>
      <w:marTop w:val="0"/>
      <w:marBottom w:val="0"/>
      <w:divBdr>
        <w:top w:val="none" w:sz="0" w:space="0" w:color="auto"/>
        <w:left w:val="none" w:sz="0" w:space="0" w:color="auto"/>
        <w:bottom w:val="none" w:sz="0" w:space="0" w:color="auto"/>
        <w:right w:val="none" w:sz="0" w:space="0" w:color="auto"/>
      </w:divBdr>
    </w:div>
    <w:div w:id="1877699880">
      <w:bodyDiv w:val="1"/>
      <w:marLeft w:val="0"/>
      <w:marRight w:val="0"/>
      <w:marTop w:val="0"/>
      <w:marBottom w:val="0"/>
      <w:divBdr>
        <w:top w:val="none" w:sz="0" w:space="0" w:color="auto"/>
        <w:left w:val="none" w:sz="0" w:space="0" w:color="auto"/>
        <w:bottom w:val="none" w:sz="0" w:space="0" w:color="auto"/>
        <w:right w:val="none" w:sz="0" w:space="0" w:color="auto"/>
      </w:divBdr>
    </w:div>
    <w:div w:id="1877884520">
      <w:bodyDiv w:val="1"/>
      <w:marLeft w:val="0"/>
      <w:marRight w:val="0"/>
      <w:marTop w:val="0"/>
      <w:marBottom w:val="0"/>
      <w:divBdr>
        <w:top w:val="none" w:sz="0" w:space="0" w:color="auto"/>
        <w:left w:val="none" w:sz="0" w:space="0" w:color="auto"/>
        <w:bottom w:val="none" w:sz="0" w:space="0" w:color="auto"/>
        <w:right w:val="none" w:sz="0" w:space="0" w:color="auto"/>
      </w:divBdr>
    </w:div>
    <w:div w:id="1879050752">
      <w:bodyDiv w:val="1"/>
      <w:marLeft w:val="0"/>
      <w:marRight w:val="0"/>
      <w:marTop w:val="0"/>
      <w:marBottom w:val="0"/>
      <w:divBdr>
        <w:top w:val="none" w:sz="0" w:space="0" w:color="auto"/>
        <w:left w:val="none" w:sz="0" w:space="0" w:color="auto"/>
        <w:bottom w:val="none" w:sz="0" w:space="0" w:color="auto"/>
        <w:right w:val="none" w:sz="0" w:space="0" w:color="auto"/>
      </w:divBdr>
    </w:div>
    <w:div w:id="1879513305">
      <w:bodyDiv w:val="1"/>
      <w:marLeft w:val="0"/>
      <w:marRight w:val="0"/>
      <w:marTop w:val="0"/>
      <w:marBottom w:val="0"/>
      <w:divBdr>
        <w:top w:val="none" w:sz="0" w:space="0" w:color="auto"/>
        <w:left w:val="none" w:sz="0" w:space="0" w:color="auto"/>
        <w:bottom w:val="none" w:sz="0" w:space="0" w:color="auto"/>
        <w:right w:val="none" w:sz="0" w:space="0" w:color="auto"/>
      </w:divBdr>
    </w:div>
    <w:div w:id="1879853125">
      <w:bodyDiv w:val="1"/>
      <w:marLeft w:val="0"/>
      <w:marRight w:val="0"/>
      <w:marTop w:val="0"/>
      <w:marBottom w:val="0"/>
      <w:divBdr>
        <w:top w:val="none" w:sz="0" w:space="0" w:color="auto"/>
        <w:left w:val="none" w:sz="0" w:space="0" w:color="auto"/>
        <w:bottom w:val="none" w:sz="0" w:space="0" w:color="auto"/>
        <w:right w:val="none" w:sz="0" w:space="0" w:color="auto"/>
      </w:divBdr>
    </w:div>
    <w:div w:id="1879974117">
      <w:bodyDiv w:val="1"/>
      <w:marLeft w:val="0"/>
      <w:marRight w:val="0"/>
      <w:marTop w:val="0"/>
      <w:marBottom w:val="0"/>
      <w:divBdr>
        <w:top w:val="none" w:sz="0" w:space="0" w:color="auto"/>
        <w:left w:val="none" w:sz="0" w:space="0" w:color="auto"/>
        <w:bottom w:val="none" w:sz="0" w:space="0" w:color="auto"/>
        <w:right w:val="none" w:sz="0" w:space="0" w:color="auto"/>
      </w:divBdr>
    </w:div>
    <w:div w:id="1880120087">
      <w:bodyDiv w:val="1"/>
      <w:marLeft w:val="0"/>
      <w:marRight w:val="0"/>
      <w:marTop w:val="0"/>
      <w:marBottom w:val="0"/>
      <w:divBdr>
        <w:top w:val="none" w:sz="0" w:space="0" w:color="auto"/>
        <w:left w:val="none" w:sz="0" w:space="0" w:color="auto"/>
        <w:bottom w:val="none" w:sz="0" w:space="0" w:color="auto"/>
        <w:right w:val="none" w:sz="0" w:space="0" w:color="auto"/>
      </w:divBdr>
    </w:div>
    <w:div w:id="1880774805">
      <w:bodyDiv w:val="1"/>
      <w:marLeft w:val="0"/>
      <w:marRight w:val="0"/>
      <w:marTop w:val="0"/>
      <w:marBottom w:val="0"/>
      <w:divBdr>
        <w:top w:val="none" w:sz="0" w:space="0" w:color="auto"/>
        <w:left w:val="none" w:sz="0" w:space="0" w:color="auto"/>
        <w:bottom w:val="none" w:sz="0" w:space="0" w:color="auto"/>
        <w:right w:val="none" w:sz="0" w:space="0" w:color="auto"/>
      </w:divBdr>
    </w:div>
    <w:div w:id="1881092085">
      <w:bodyDiv w:val="1"/>
      <w:marLeft w:val="0"/>
      <w:marRight w:val="0"/>
      <w:marTop w:val="0"/>
      <w:marBottom w:val="0"/>
      <w:divBdr>
        <w:top w:val="none" w:sz="0" w:space="0" w:color="auto"/>
        <w:left w:val="none" w:sz="0" w:space="0" w:color="auto"/>
        <w:bottom w:val="none" w:sz="0" w:space="0" w:color="auto"/>
        <w:right w:val="none" w:sz="0" w:space="0" w:color="auto"/>
      </w:divBdr>
    </w:div>
    <w:div w:id="1881823211">
      <w:bodyDiv w:val="1"/>
      <w:marLeft w:val="0"/>
      <w:marRight w:val="0"/>
      <w:marTop w:val="0"/>
      <w:marBottom w:val="0"/>
      <w:divBdr>
        <w:top w:val="none" w:sz="0" w:space="0" w:color="auto"/>
        <w:left w:val="none" w:sz="0" w:space="0" w:color="auto"/>
        <w:bottom w:val="none" w:sz="0" w:space="0" w:color="auto"/>
        <w:right w:val="none" w:sz="0" w:space="0" w:color="auto"/>
      </w:divBdr>
    </w:div>
    <w:div w:id="1881890484">
      <w:bodyDiv w:val="1"/>
      <w:marLeft w:val="0"/>
      <w:marRight w:val="0"/>
      <w:marTop w:val="0"/>
      <w:marBottom w:val="0"/>
      <w:divBdr>
        <w:top w:val="none" w:sz="0" w:space="0" w:color="auto"/>
        <w:left w:val="none" w:sz="0" w:space="0" w:color="auto"/>
        <w:bottom w:val="none" w:sz="0" w:space="0" w:color="auto"/>
        <w:right w:val="none" w:sz="0" w:space="0" w:color="auto"/>
      </w:divBdr>
    </w:div>
    <w:div w:id="1883052706">
      <w:bodyDiv w:val="1"/>
      <w:marLeft w:val="0"/>
      <w:marRight w:val="0"/>
      <w:marTop w:val="0"/>
      <w:marBottom w:val="0"/>
      <w:divBdr>
        <w:top w:val="none" w:sz="0" w:space="0" w:color="auto"/>
        <w:left w:val="none" w:sz="0" w:space="0" w:color="auto"/>
        <w:bottom w:val="none" w:sz="0" w:space="0" w:color="auto"/>
        <w:right w:val="none" w:sz="0" w:space="0" w:color="auto"/>
      </w:divBdr>
    </w:div>
    <w:div w:id="1883400307">
      <w:bodyDiv w:val="1"/>
      <w:marLeft w:val="0"/>
      <w:marRight w:val="0"/>
      <w:marTop w:val="0"/>
      <w:marBottom w:val="0"/>
      <w:divBdr>
        <w:top w:val="none" w:sz="0" w:space="0" w:color="auto"/>
        <w:left w:val="none" w:sz="0" w:space="0" w:color="auto"/>
        <w:bottom w:val="none" w:sz="0" w:space="0" w:color="auto"/>
        <w:right w:val="none" w:sz="0" w:space="0" w:color="auto"/>
      </w:divBdr>
    </w:div>
    <w:div w:id="1884520127">
      <w:bodyDiv w:val="1"/>
      <w:marLeft w:val="0"/>
      <w:marRight w:val="0"/>
      <w:marTop w:val="0"/>
      <w:marBottom w:val="0"/>
      <w:divBdr>
        <w:top w:val="none" w:sz="0" w:space="0" w:color="auto"/>
        <w:left w:val="none" w:sz="0" w:space="0" w:color="auto"/>
        <w:bottom w:val="none" w:sz="0" w:space="0" w:color="auto"/>
        <w:right w:val="none" w:sz="0" w:space="0" w:color="auto"/>
      </w:divBdr>
    </w:div>
    <w:div w:id="1884558000">
      <w:bodyDiv w:val="1"/>
      <w:marLeft w:val="0"/>
      <w:marRight w:val="0"/>
      <w:marTop w:val="0"/>
      <w:marBottom w:val="0"/>
      <w:divBdr>
        <w:top w:val="none" w:sz="0" w:space="0" w:color="auto"/>
        <w:left w:val="none" w:sz="0" w:space="0" w:color="auto"/>
        <w:bottom w:val="none" w:sz="0" w:space="0" w:color="auto"/>
        <w:right w:val="none" w:sz="0" w:space="0" w:color="auto"/>
      </w:divBdr>
    </w:div>
    <w:div w:id="1885170123">
      <w:bodyDiv w:val="1"/>
      <w:marLeft w:val="0"/>
      <w:marRight w:val="0"/>
      <w:marTop w:val="0"/>
      <w:marBottom w:val="0"/>
      <w:divBdr>
        <w:top w:val="none" w:sz="0" w:space="0" w:color="auto"/>
        <w:left w:val="none" w:sz="0" w:space="0" w:color="auto"/>
        <w:bottom w:val="none" w:sz="0" w:space="0" w:color="auto"/>
        <w:right w:val="none" w:sz="0" w:space="0" w:color="auto"/>
      </w:divBdr>
    </w:div>
    <w:div w:id="1885751143">
      <w:bodyDiv w:val="1"/>
      <w:marLeft w:val="0"/>
      <w:marRight w:val="0"/>
      <w:marTop w:val="0"/>
      <w:marBottom w:val="0"/>
      <w:divBdr>
        <w:top w:val="none" w:sz="0" w:space="0" w:color="auto"/>
        <w:left w:val="none" w:sz="0" w:space="0" w:color="auto"/>
        <w:bottom w:val="none" w:sz="0" w:space="0" w:color="auto"/>
        <w:right w:val="none" w:sz="0" w:space="0" w:color="auto"/>
      </w:divBdr>
    </w:div>
    <w:div w:id="1886065092">
      <w:bodyDiv w:val="1"/>
      <w:marLeft w:val="0"/>
      <w:marRight w:val="0"/>
      <w:marTop w:val="0"/>
      <w:marBottom w:val="0"/>
      <w:divBdr>
        <w:top w:val="none" w:sz="0" w:space="0" w:color="auto"/>
        <w:left w:val="none" w:sz="0" w:space="0" w:color="auto"/>
        <w:bottom w:val="none" w:sz="0" w:space="0" w:color="auto"/>
        <w:right w:val="none" w:sz="0" w:space="0" w:color="auto"/>
      </w:divBdr>
    </w:div>
    <w:div w:id="1886215433">
      <w:bodyDiv w:val="1"/>
      <w:marLeft w:val="0"/>
      <w:marRight w:val="0"/>
      <w:marTop w:val="0"/>
      <w:marBottom w:val="0"/>
      <w:divBdr>
        <w:top w:val="none" w:sz="0" w:space="0" w:color="auto"/>
        <w:left w:val="none" w:sz="0" w:space="0" w:color="auto"/>
        <w:bottom w:val="none" w:sz="0" w:space="0" w:color="auto"/>
        <w:right w:val="none" w:sz="0" w:space="0" w:color="auto"/>
      </w:divBdr>
    </w:div>
    <w:div w:id="1886218222">
      <w:bodyDiv w:val="1"/>
      <w:marLeft w:val="0"/>
      <w:marRight w:val="0"/>
      <w:marTop w:val="0"/>
      <w:marBottom w:val="0"/>
      <w:divBdr>
        <w:top w:val="none" w:sz="0" w:space="0" w:color="auto"/>
        <w:left w:val="none" w:sz="0" w:space="0" w:color="auto"/>
        <w:bottom w:val="none" w:sz="0" w:space="0" w:color="auto"/>
        <w:right w:val="none" w:sz="0" w:space="0" w:color="auto"/>
      </w:divBdr>
    </w:div>
    <w:div w:id="1886404166">
      <w:bodyDiv w:val="1"/>
      <w:marLeft w:val="0"/>
      <w:marRight w:val="0"/>
      <w:marTop w:val="0"/>
      <w:marBottom w:val="0"/>
      <w:divBdr>
        <w:top w:val="none" w:sz="0" w:space="0" w:color="auto"/>
        <w:left w:val="none" w:sz="0" w:space="0" w:color="auto"/>
        <w:bottom w:val="none" w:sz="0" w:space="0" w:color="auto"/>
        <w:right w:val="none" w:sz="0" w:space="0" w:color="auto"/>
      </w:divBdr>
    </w:div>
    <w:div w:id="1887446459">
      <w:bodyDiv w:val="1"/>
      <w:marLeft w:val="0"/>
      <w:marRight w:val="0"/>
      <w:marTop w:val="0"/>
      <w:marBottom w:val="0"/>
      <w:divBdr>
        <w:top w:val="none" w:sz="0" w:space="0" w:color="auto"/>
        <w:left w:val="none" w:sz="0" w:space="0" w:color="auto"/>
        <w:bottom w:val="none" w:sz="0" w:space="0" w:color="auto"/>
        <w:right w:val="none" w:sz="0" w:space="0" w:color="auto"/>
      </w:divBdr>
    </w:div>
    <w:div w:id="1887450347">
      <w:bodyDiv w:val="1"/>
      <w:marLeft w:val="0"/>
      <w:marRight w:val="0"/>
      <w:marTop w:val="0"/>
      <w:marBottom w:val="0"/>
      <w:divBdr>
        <w:top w:val="none" w:sz="0" w:space="0" w:color="auto"/>
        <w:left w:val="none" w:sz="0" w:space="0" w:color="auto"/>
        <w:bottom w:val="none" w:sz="0" w:space="0" w:color="auto"/>
        <w:right w:val="none" w:sz="0" w:space="0" w:color="auto"/>
      </w:divBdr>
    </w:div>
    <w:div w:id="1888102500">
      <w:bodyDiv w:val="1"/>
      <w:marLeft w:val="0"/>
      <w:marRight w:val="0"/>
      <w:marTop w:val="0"/>
      <w:marBottom w:val="0"/>
      <w:divBdr>
        <w:top w:val="none" w:sz="0" w:space="0" w:color="auto"/>
        <w:left w:val="none" w:sz="0" w:space="0" w:color="auto"/>
        <w:bottom w:val="none" w:sz="0" w:space="0" w:color="auto"/>
        <w:right w:val="none" w:sz="0" w:space="0" w:color="auto"/>
      </w:divBdr>
    </w:div>
    <w:div w:id="1889101004">
      <w:bodyDiv w:val="1"/>
      <w:marLeft w:val="0"/>
      <w:marRight w:val="0"/>
      <w:marTop w:val="0"/>
      <w:marBottom w:val="0"/>
      <w:divBdr>
        <w:top w:val="none" w:sz="0" w:space="0" w:color="auto"/>
        <w:left w:val="none" w:sz="0" w:space="0" w:color="auto"/>
        <w:bottom w:val="none" w:sz="0" w:space="0" w:color="auto"/>
        <w:right w:val="none" w:sz="0" w:space="0" w:color="auto"/>
      </w:divBdr>
    </w:div>
    <w:div w:id="1889609662">
      <w:bodyDiv w:val="1"/>
      <w:marLeft w:val="0"/>
      <w:marRight w:val="0"/>
      <w:marTop w:val="0"/>
      <w:marBottom w:val="0"/>
      <w:divBdr>
        <w:top w:val="none" w:sz="0" w:space="0" w:color="auto"/>
        <w:left w:val="none" w:sz="0" w:space="0" w:color="auto"/>
        <w:bottom w:val="none" w:sz="0" w:space="0" w:color="auto"/>
        <w:right w:val="none" w:sz="0" w:space="0" w:color="auto"/>
      </w:divBdr>
    </w:div>
    <w:div w:id="1889947466">
      <w:bodyDiv w:val="1"/>
      <w:marLeft w:val="0"/>
      <w:marRight w:val="0"/>
      <w:marTop w:val="0"/>
      <w:marBottom w:val="0"/>
      <w:divBdr>
        <w:top w:val="none" w:sz="0" w:space="0" w:color="auto"/>
        <w:left w:val="none" w:sz="0" w:space="0" w:color="auto"/>
        <w:bottom w:val="none" w:sz="0" w:space="0" w:color="auto"/>
        <w:right w:val="none" w:sz="0" w:space="0" w:color="auto"/>
      </w:divBdr>
    </w:div>
    <w:div w:id="1890024006">
      <w:bodyDiv w:val="1"/>
      <w:marLeft w:val="0"/>
      <w:marRight w:val="0"/>
      <w:marTop w:val="0"/>
      <w:marBottom w:val="0"/>
      <w:divBdr>
        <w:top w:val="none" w:sz="0" w:space="0" w:color="auto"/>
        <w:left w:val="none" w:sz="0" w:space="0" w:color="auto"/>
        <w:bottom w:val="none" w:sz="0" w:space="0" w:color="auto"/>
        <w:right w:val="none" w:sz="0" w:space="0" w:color="auto"/>
      </w:divBdr>
    </w:div>
    <w:div w:id="1890143341">
      <w:bodyDiv w:val="1"/>
      <w:marLeft w:val="0"/>
      <w:marRight w:val="0"/>
      <w:marTop w:val="0"/>
      <w:marBottom w:val="0"/>
      <w:divBdr>
        <w:top w:val="none" w:sz="0" w:space="0" w:color="auto"/>
        <w:left w:val="none" w:sz="0" w:space="0" w:color="auto"/>
        <w:bottom w:val="none" w:sz="0" w:space="0" w:color="auto"/>
        <w:right w:val="none" w:sz="0" w:space="0" w:color="auto"/>
      </w:divBdr>
    </w:div>
    <w:div w:id="1891530090">
      <w:bodyDiv w:val="1"/>
      <w:marLeft w:val="0"/>
      <w:marRight w:val="0"/>
      <w:marTop w:val="0"/>
      <w:marBottom w:val="0"/>
      <w:divBdr>
        <w:top w:val="none" w:sz="0" w:space="0" w:color="auto"/>
        <w:left w:val="none" w:sz="0" w:space="0" w:color="auto"/>
        <w:bottom w:val="none" w:sz="0" w:space="0" w:color="auto"/>
        <w:right w:val="none" w:sz="0" w:space="0" w:color="auto"/>
      </w:divBdr>
    </w:div>
    <w:div w:id="1892574069">
      <w:bodyDiv w:val="1"/>
      <w:marLeft w:val="0"/>
      <w:marRight w:val="0"/>
      <w:marTop w:val="0"/>
      <w:marBottom w:val="0"/>
      <w:divBdr>
        <w:top w:val="none" w:sz="0" w:space="0" w:color="auto"/>
        <w:left w:val="none" w:sz="0" w:space="0" w:color="auto"/>
        <w:bottom w:val="none" w:sz="0" w:space="0" w:color="auto"/>
        <w:right w:val="none" w:sz="0" w:space="0" w:color="auto"/>
      </w:divBdr>
    </w:div>
    <w:div w:id="1892575286">
      <w:bodyDiv w:val="1"/>
      <w:marLeft w:val="0"/>
      <w:marRight w:val="0"/>
      <w:marTop w:val="0"/>
      <w:marBottom w:val="0"/>
      <w:divBdr>
        <w:top w:val="none" w:sz="0" w:space="0" w:color="auto"/>
        <w:left w:val="none" w:sz="0" w:space="0" w:color="auto"/>
        <w:bottom w:val="none" w:sz="0" w:space="0" w:color="auto"/>
        <w:right w:val="none" w:sz="0" w:space="0" w:color="auto"/>
      </w:divBdr>
    </w:div>
    <w:div w:id="1893422166">
      <w:bodyDiv w:val="1"/>
      <w:marLeft w:val="0"/>
      <w:marRight w:val="0"/>
      <w:marTop w:val="0"/>
      <w:marBottom w:val="0"/>
      <w:divBdr>
        <w:top w:val="none" w:sz="0" w:space="0" w:color="auto"/>
        <w:left w:val="none" w:sz="0" w:space="0" w:color="auto"/>
        <w:bottom w:val="none" w:sz="0" w:space="0" w:color="auto"/>
        <w:right w:val="none" w:sz="0" w:space="0" w:color="auto"/>
      </w:divBdr>
    </w:div>
    <w:div w:id="1893882637">
      <w:bodyDiv w:val="1"/>
      <w:marLeft w:val="0"/>
      <w:marRight w:val="0"/>
      <w:marTop w:val="0"/>
      <w:marBottom w:val="0"/>
      <w:divBdr>
        <w:top w:val="none" w:sz="0" w:space="0" w:color="auto"/>
        <w:left w:val="none" w:sz="0" w:space="0" w:color="auto"/>
        <w:bottom w:val="none" w:sz="0" w:space="0" w:color="auto"/>
        <w:right w:val="none" w:sz="0" w:space="0" w:color="auto"/>
      </w:divBdr>
    </w:div>
    <w:div w:id="1893884106">
      <w:bodyDiv w:val="1"/>
      <w:marLeft w:val="0"/>
      <w:marRight w:val="0"/>
      <w:marTop w:val="0"/>
      <w:marBottom w:val="0"/>
      <w:divBdr>
        <w:top w:val="none" w:sz="0" w:space="0" w:color="auto"/>
        <w:left w:val="none" w:sz="0" w:space="0" w:color="auto"/>
        <w:bottom w:val="none" w:sz="0" w:space="0" w:color="auto"/>
        <w:right w:val="none" w:sz="0" w:space="0" w:color="auto"/>
      </w:divBdr>
    </w:div>
    <w:div w:id="1894344910">
      <w:bodyDiv w:val="1"/>
      <w:marLeft w:val="0"/>
      <w:marRight w:val="0"/>
      <w:marTop w:val="0"/>
      <w:marBottom w:val="0"/>
      <w:divBdr>
        <w:top w:val="none" w:sz="0" w:space="0" w:color="auto"/>
        <w:left w:val="none" w:sz="0" w:space="0" w:color="auto"/>
        <w:bottom w:val="none" w:sz="0" w:space="0" w:color="auto"/>
        <w:right w:val="none" w:sz="0" w:space="0" w:color="auto"/>
      </w:divBdr>
    </w:div>
    <w:div w:id="1894580225">
      <w:bodyDiv w:val="1"/>
      <w:marLeft w:val="0"/>
      <w:marRight w:val="0"/>
      <w:marTop w:val="0"/>
      <w:marBottom w:val="0"/>
      <w:divBdr>
        <w:top w:val="none" w:sz="0" w:space="0" w:color="auto"/>
        <w:left w:val="none" w:sz="0" w:space="0" w:color="auto"/>
        <w:bottom w:val="none" w:sz="0" w:space="0" w:color="auto"/>
        <w:right w:val="none" w:sz="0" w:space="0" w:color="auto"/>
      </w:divBdr>
    </w:div>
    <w:div w:id="1895042696">
      <w:bodyDiv w:val="1"/>
      <w:marLeft w:val="0"/>
      <w:marRight w:val="0"/>
      <w:marTop w:val="0"/>
      <w:marBottom w:val="0"/>
      <w:divBdr>
        <w:top w:val="none" w:sz="0" w:space="0" w:color="auto"/>
        <w:left w:val="none" w:sz="0" w:space="0" w:color="auto"/>
        <w:bottom w:val="none" w:sz="0" w:space="0" w:color="auto"/>
        <w:right w:val="none" w:sz="0" w:space="0" w:color="auto"/>
      </w:divBdr>
    </w:div>
    <w:div w:id="1895195769">
      <w:bodyDiv w:val="1"/>
      <w:marLeft w:val="0"/>
      <w:marRight w:val="0"/>
      <w:marTop w:val="0"/>
      <w:marBottom w:val="0"/>
      <w:divBdr>
        <w:top w:val="none" w:sz="0" w:space="0" w:color="auto"/>
        <w:left w:val="none" w:sz="0" w:space="0" w:color="auto"/>
        <w:bottom w:val="none" w:sz="0" w:space="0" w:color="auto"/>
        <w:right w:val="none" w:sz="0" w:space="0" w:color="auto"/>
      </w:divBdr>
    </w:div>
    <w:div w:id="1895308228">
      <w:bodyDiv w:val="1"/>
      <w:marLeft w:val="0"/>
      <w:marRight w:val="0"/>
      <w:marTop w:val="0"/>
      <w:marBottom w:val="0"/>
      <w:divBdr>
        <w:top w:val="none" w:sz="0" w:space="0" w:color="auto"/>
        <w:left w:val="none" w:sz="0" w:space="0" w:color="auto"/>
        <w:bottom w:val="none" w:sz="0" w:space="0" w:color="auto"/>
        <w:right w:val="none" w:sz="0" w:space="0" w:color="auto"/>
      </w:divBdr>
    </w:div>
    <w:div w:id="1895770260">
      <w:bodyDiv w:val="1"/>
      <w:marLeft w:val="0"/>
      <w:marRight w:val="0"/>
      <w:marTop w:val="0"/>
      <w:marBottom w:val="0"/>
      <w:divBdr>
        <w:top w:val="none" w:sz="0" w:space="0" w:color="auto"/>
        <w:left w:val="none" w:sz="0" w:space="0" w:color="auto"/>
        <w:bottom w:val="none" w:sz="0" w:space="0" w:color="auto"/>
        <w:right w:val="none" w:sz="0" w:space="0" w:color="auto"/>
      </w:divBdr>
    </w:div>
    <w:div w:id="1895848577">
      <w:bodyDiv w:val="1"/>
      <w:marLeft w:val="0"/>
      <w:marRight w:val="0"/>
      <w:marTop w:val="0"/>
      <w:marBottom w:val="0"/>
      <w:divBdr>
        <w:top w:val="none" w:sz="0" w:space="0" w:color="auto"/>
        <w:left w:val="none" w:sz="0" w:space="0" w:color="auto"/>
        <w:bottom w:val="none" w:sz="0" w:space="0" w:color="auto"/>
        <w:right w:val="none" w:sz="0" w:space="0" w:color="auto"/>
      </w:divBdr>
    </w:div>
    <w:div w:id="1896156598">
      <w:bodyDiv w:val="1"/>
      <w:marLeft w:val="0"/>
      <w:marRight w:val="0"/>
      <w:marTop w:val="0"/>
      <w:marBottom w:val="0"/>
      <w:divBdr>
        <w:top w:val="none" w:sz="0" w:space="0" w:color="auto"/>
        <w:left w:val="none" w:sz="0" w:space="0" w:color="auto"/>
        <w:bottom w:val="none" w:sz="0" w:space="0" w:color="auto"/>
        <w:right w:val="none" w:sz="0" w:space="0" w:color="auto"/>
      </w:divBdr>
    </w:div>
    <w:div w:id="1896890445">
      <w:bodyDiv w:val="1"/>
      <w:marLeft w:val="0"/>
      <w:marRight w:val="0"/>
      <w:marTop w:val="0"/>
      <w:marBottom w:val="0"/>
      <w:divBdr>
        <w:top w:val="none" w:sz="0" w:space="0" w:color="auto"/>
        <w:left w:val="none" w:sz="0" w:space="0" w:color="auto"/>
        <w:bottom w:val="none" w:sz="0" w:space="0" w:color="auto"/>
        <w:right w:val="none" w:sz="0" w:space="0" w:color="auto"/>
      </w:divBdr>
    </w:div>
    <w:div w:id="1896891228">
      <w:bodyDiv w:val="1"/>
      <w:marLeft w:val="0"/>
      <w:marRight w:val="0"/>
      <w:marTop w:val="0"/>
      <w:marBottom w:val="0"/>
      <w:divBdr>
        <w:top w:val="none" w:sz="0" w:space="0" w:color="auto"/>
        <w:left w:val="none" w:sz="0" w:space="0" w:color="auto"/>
        <w:bottom w:val="none" w:sz="0" w:space="0" w:color="auto"/>
        <w:right w:val="none" w:sz="0" w:space="0" w:color="auto"/>
      </w:divBdr>
    </w:div>
    <w:div w:id="1898663213">
      <w:bodyDiv w:val="1"/>
      <w:marLeft w:val="0"/>
      <w:marRight w:val="0"/>
      <w:marTop w:val="0"/>
      <w:marBottom w:val="0"/>
      <w:divBdr>
        <w:top w:val="none" w:sz="0" w:space="0" w:color="auto"/>
        <w:left w:val="none" w:sz="0" w:space="0" w:color="auto"/>
        <w:bottom w:val="none" w:sz="0" w:space="0" w:color="auto"/>
        <w:right w:val="none" w:sz="0" w:space="0" w:color="auto"/>
      </w:divBdr>
    </w:div>
    <w:div w:id="1898974793">
      <w:bodyDiv w:val="1"/>
      <w:marLeft w:val="0"/>
      <w:marRight w:val="0"/>
      <w:marTop w:val="0"/>
      <w:marBottom w:val="0"/>
      <w:divBdr>
        <w:top w:val="none" w:sz="0" w:space="0" w:color="auto"/>
        <w:left w:val="none" w:sz="0" w:space="0" w:color="auto"/>
        <w:bottom w:val="none" w:sz="0" w:space="0" w:color="auto"/>
        <w:right w:val="none" w:sz="0" w:space="0" w:color="auto"/>
      </w:divBdr>
    </w:div>
    <w:div w:id="1899126182">
      <w:bodyDiv w:val="1"/>
      <w:marLeft w:val="0"/>
      <w:marRight w:val="0"/>
      <w:marTop w:val="0"/>
      <w:marBottom w:val="0"/>
      <w:divBdr>
        <w:top w:val="none" w:sz="0" w:space="0" w:color="auto"/>
        <w:left w:val="none" w:sz="0" w:space="0" w:color="auto"/>
        <w:bottom w:val="none" w:sz="0" w:space="0" w:color="auto"/>
        <w:right w:val="none" w:sz="0" w:space="0" w:color="auto"/>
      </w:divBdr>
    </w:div>
    <w:div w:id="1899978116">
      <w:bodyDiv w:val="1"/>
      <w:marLeft w:val="0"/>
      <w:marRight w:val="0"/>
      <w:marTop w:val="0"/>
      <w:marBottom w:val="0"/>
      <w:divBdr>
        <w:top w:val="none" w:sz="0" w:space="0" w:color="auto"/>
        <w:left w:val="none" w:sz="0" w:space="0" w:color="auto"/>
        <w:bottom w:val="none" w:sz="0" w:space="0" w:color="auto"/>
        <w:right w:val="none" w:sz="0" w:space="0" w:color="auto"/>
      </w:divBdr>
    </w:div>
    <w:div w:id="1900171823">
      <w:bodyDiv w:val="1"/>
      <w:marLeft w:val="0"/>
      <w:marRight w:val="0"/>
      <w:marTop w:val="0"/>
      <w:marBottom w:val="0"/>
      <w:divBdr>
        <w:top w:val="none" w:sz="0" w:space="0" w:color="auto"/>
        <w:left w:val="none" w:sz="0" w:space="0" w:color="auto"/>
        <w:bottom w:val="none" w:sz="0" w:space="0" w:color="auto"/>
        <w:right w:val="none" w:sz="0" w:space="0" w:color="auto"/>
      </w:divBdr>
    </w:div>
    <w:div w:id="1900238041">
      <w:bodyDiv w:val="1"/>
      <w:marLeft w:val="0"/>
      <w:marRight w:val="0"/>
      <w:marTop w:val="0"/>
      <w:marBottom w:val="0"/>
      <w:divBdr>
        <w:top w:val="none" w:sz="0" w:space="0" w:color="auto"/>
        <w:left w:val="none" w:sz="0" w:space="0" w:color="auto"/>
        <w:bottom w:val="none" w:sz="0" w:space="0" w:color="auto"/>
        <w:right w:val="none" w:sz="0" w:space="0" w:color="auto"/>
      </w:divBdr>
    </w:div>
    <w:div w:id="1901212839">
      <w:bodyDiv w:val="1"/>
      <w:marLeft w:val="0"/>
      <w:marRight w:val="0"/>
      <w:marTop w:val="0"/>
      <w:marBottom w:val="0"/>
      <w:divBdr>
        <w:top w:val="none" w:sz="0" w:space="0" w:color="auto"/>
        <w:left w:val="none" w:sz="0" w:space="0" w:color="auto"/>
        <w:bottom w:val="none" w:sz="0" w:space="0" w:color="auto"/>
        <w:right w:val="none" w:sz="0" w:space="0" w:color="auto"/>
      </w:divBdr>
    </w:div>
    <w:div w:id="1902011001">
      <w:bodyDiv w:val="1"/>
      <w:marLeft w:val="0"/>
      <w:marRight w:val="0"/>
      <w:marTop w:val="0"/>
      <w:marBottom w:val="0"/>
      <w:divBdr>
        <w:top w:val="none" w:sz="0" w:space="0" w:color="auto"/>
        <w:left w:val="none" w:sz="0" w:space="0" w:color="auto"/>
        <w:bottom w:val="none" w:sz="0" w:space="0" w:color="auto"/>
        <w:right w:val="none" w:sz="0" w:space="0" w:color="auto"/>
      </w:divBdr>
    </w:div>
    <w:div w:id="1902060638">
      <w:bodyDiv w:val="1"/>
      <w:marLeft w:val="0"/>
      <w:marRight w:val="0"/>
      <w:marTop w:val="0"/>
      <w:marBottom w:val="0"/>
      <w:divBdr>
        <w:top w:val="none" w:sz="0" w:space="0" w:color="auto"/>
        <w:left w:val="none" w:sz="0" w:space="0" w:color="auto"/>
        <w:bottom w:val="none" w:sz="0" w:space="0" w:color="auto"/>
        <w:right w:val="none" w:sz="0" w:space="0" w:color="auto"/>
      </w:divBdr>
    </w:div>
    <w:div w:id="1902329891">
      <w:bodyDiv w:val="1"/>
      <w:marLeft w:val="0"/>
      <w:marRight w:val="0"/>
      <w:marTop w:val="0"/>
      <w:marBottom w:val="0"/>
      <w:divBdr>
        <w:top w:val="none" w:sz="0" w:space="0" w:color="auto"/>
        <w:left w:val="none" w:sz="0" w:space="0" w:color="auto"/>
        <w:bottom w:val="none" w:sz="0" w:space="0" w:color="auto"/>
        <w:right w:val="none" w:sz="0" w:space="0" w:color="auto"/>
      </w:divBdr>
    </w:div>
    <w:div w:id="1902398059">
      <w:bodyDiv w:val="1"/>
      <w:marLeft w:val="0"/>
      <w:marRight w:val="0"/>
      <w:marTop w:val="0"/>
      <w:marBottom w:val="0"/>
      <w:divBdr>
        <w:top w:val="none" w:sz="0" w:space="0" w:color="auto"/>
        <w:left w:val="none" w:sz="0" w:space="0" w:color="auto"/>
        <w:bottom w:val="none" w:sz="0" w:space="0" w:color="auto"/>
        <w:right w:val="none" w:sz="0" w:space="0" w:color="auto"/>
      </w:divBdr>
    </w:div>
    <w:div w:id="1903327100">
      <w:bodyDiv w:val="1"/>
      <w:marLeft w:val="0"/>
      <w:marRight w:val="0"/>
      <w:marTop w:val="0"/>
      <w:marBottom w:val="0"/>
      <w:divBdr>
        <w:top w:val="none" w:sz="0" w:space="0" w:color="auto"/>
        <w:left w:val="none" w:sz="0" w:space="0" w:color="auto"/>
        <w:bottom w:val="none" w:sz="0" w:space="0" w:color="auto"/>
        <w:right w:val="none" w:sz="0" w:space="0" w:color="auto"/>
      </w:divBdr>
    </w:div>
    <w:div w:id="1903757802">
      <w:bodyDiv w:val="1"/>
      <w:marLeft w:val="0"/>
      <w:marRight w:val="0"/>
      <w:marTop w:val="0"/>
      <w:marBottom w:val="0"/>
      <w:divBdr>
        <w:top w:val="none" w:sz="0" w:space="0" w:color="auto"/>
        <w:left w:val="none" w:sz="0" w:space="0" w:color="auto"/>
        <w:bottom w:val="none" w:sz="0" w:space="0" w:color="auto"/>
        <w:right w:val="none" w:sz="0" w:space="0" w:color="auto"/>
      </w:divBdr>
    </w:div>
    <w:div w:id="1904442082">
      <w:bodyDiv w:val="1"/>
      <w:marLeft w:val="0"/>
      <w:marRight w:val="0"/>
      <w:marTop w:val="0"/>
      <w:marBottom w:val="0"/>
      <w:divBdr>
        <w:top w:val="none" w:sz="0" w:space="0" w:color="auto"/>
        <w:left w:val="none" w:sz="0" w:space="0" w:color="auto"/>
        <w:bottom w:val="none" w:sz="0" w:space="0" w:color="auto"/>
        <w:right w:val="none" w:sz="0" w:space="0" w:color="auto"/>
      </w:divBdr>
    </w:div>
    <w:div w:id="1904485432">
      <w:bodyDiv w:val="1"/>
      <w:marLeft w:val="0"/>
      <w:marRight w:val="0"/>
      <w:marTop w:val="0"/>
      <w:marBottom w:val="0"/>
      <w:divBdr>
        <w:top w:val="none" w:sz="0" w:space="0" w:color="auto"/>
        <w:left w:val="none" w:sz="0" w:space="0" w:color="auto"/>
        <w:bottom w:val="none" w:sz="0" w:space="0" w:color="auto"/>
        <w:right w:val="none" w:sz="0" w:space="0" w:color="auto"/>
      </w:divBdr>
    </w:div>
    <w:div w:id="1904830591">
      <w:bodyDiv w:val="1"/>
      <w:marLeft w:val="0"/>
      <w:marRight w:val="0"/>
      <w:marTop w:val="0"/>
      <w:marBottom w:val="0"/>
      <w:divBdr>
        <w:top w:val="none" w:sz="0" w:space="0" w:color="auto"/>
        <w:left w:val="none" w:sz="0" w:space="0" w:color="auto"/>
        <w:bottom w:val="none" w:sz="0" w:space="0" w:color="auto"/>
        <w:right w:val="none" w:sz="0" w:space="0" w:color="auto"/>
      </w:divBdr>
    </w:div>
    <w:div w:id="1905796297">
      <w:bodyDiv w:val="1"/>
      <w:marLeft w:val="0"/>
      <w:marRight w:val="0"/>
      <w:marTop w:val="0"/>
      <w:marBottom w:val="0"/>
      <w:divBdr>
        <w:top w:val="none" w:sz="0" w:space="0" w:color="auto"/>
        <w:left w:val="none" w:sz="0" w:space="0" w:color="auto"/>
        <w:bottom w:val="none" w:sz="0" w:space="0" w:color="auto"/>
        <w:right w:val="none" w:sz="0" w:space="0" w:color="auto"/>
      </w:divBdr>
    </w:div>
    <w:div w:id="1906138075">
      <w:bodyDiv w:val="1"/>
      <w:marLeft w:val="0"/>
      <w:marRight w:val="0"/>
      <w:marTop w:val="0"/>
      <w:marBottom w:val="0"/>
      <w:divBdr>
        <w:top w:val="none" w:sz="0" w:space="0" w:color="auto"/>
        <w:left w:val="none" w:sz="0" w:space="0" w:color="auto"/>
        <w:bottom w:val="none" w:sz="0" w:space="0" w:color="auto"/>
        <w:right w:val="none" w:sz="0" w:space="0" w:color="auto"/>
      </w:divBdr>
    </w:div>
    <w:div w:id="1906836009">
      <w:bodyDiv w:val="1"/>
      <w:marLeft w:val="0"/>
      <w:marRight w:val="0"/>
      <w:marTop w:val="0"/>
      <w:marBottom w:val="0"/>
      <w:divBdr>
        <w:top w:val="none" w:sz="0" w:space="0" w:color="auto"/>
        <w:left w:val="none" w:sz="0" w:space="0" w:color="auto"/>
        <w:bottom w:val="none" w:sz="0" w:space="0" w:color="auto"/>
        <w:right w:val="none" w:sz="0" w:space="0" w:color="auto"/>
      </w:divBdr>
    </w:div>
    <w:div w:id="1906917658">
      <w:bodyDiv w:val="1"/>
      <w:marLeft w:val="0"/>
      <w:marRight w:val="0"/>
      <w:marTop w:val="0"/>
      <w:marBottom w:val="0"/>
      <w:divBdr>
        <w:top w:val="none" w:sz="0" w:space="0" w:color="auto"/>
        <w:left w:val="none" w:sz="0" w:space="0" w:color="auto"/>
        <w:bottom w:val="none" w:sz="0" w:space="0" w:color="auto"/>
        <w:right w:val="none" w:sz="0" w:space="0" w:color="auto"/>
      </w:divBdr>
    </w:div>
    <w:div w:id="1906989750">
      <w:bodyDiv w:val="1"/>
      <w:marLeft w:val="0"/>
      <w:marRight w:val="0"/>
      <w:marTop w:val="0"/>
      <w:marBottom w:val="0"/>
      <w:divBdr>
        <w:top w:val="none" w:sz="0" w:space="0" w:color="auto"/>
        <w:left w:val="none" w:sz="0" w:space="0" w:color="auto"/>
        <w:bottom w:val="none" w:sz="0" w:space="0" w:color="auto"/>
        <w:right w:val="none" w:sz="0" w:space="0" w:color="auto"/>
      </w:divBdr>
    </w:div>
    <w:div w:id="1908109710">
      <w:bodyDiv w:val="1"/>
      <w:marLeft w:val="0"/>
      <w:marRight w:val="0"/>
      <w:marTop w:val="0"/>
      <w:marBottom w:val="0"/>
      <w:divBdr>
        <w:top w:val="none" w:sz="0" w:space="0" w:color="auto"/>
        <w:left w:val="none" w:sz="0" w:space="0" w:color="auto"/>
        <w:bottom w:val="none" w:sz="0" w:space="0" w:color="auto"/>
        <w:right w:val="none" w:sz="0" w:space="0" w:color="auto"/>
      </w:divBdr>
    </w:div>
    <w:div w:id="1908421944">
      <w:bodyDiv w:val="1"/>
      <w:marLeft w:val="0"/>
      <w:marRight w:val="0"/>
      <w:marTop w:val="0"/>
      <w:marBottom w:val="0"/>
      <w:divBdr>
        <w:top w:val="none" w:sz="0" w:space="0" w:color="auto"/>
        <w:left w:val="none" w:sz="0" w:space="0" w:color="auto"/>
        <w:bottom w:val="none" w:sz="0" w:space="0" w:color="auto"/>
        <w:right w:val="none" w:sz="0" w:space="0" w:color="auto"/>
      </w:divBdr>
    </w:div>
    <w:div w:id="1909067868">
      <w:bodyDiv w:val="1"/>
      <w:marLeft w:val="0"/>
      <w:marRight w:val="0"/>
      <w:marTop w:val="0"/>
      <w:marBottom w:val="0"/>
      <w:divBdr>
        <w:top w:val="none" w:sz="0" w:space="0" w:color="auto"/>
        <w:left w:val="none" w:sz="0" w:space="0" w:color="auto"/>
        <w:bottom w:val="none" w:sz="0" w:space="0" w:color="auto"/>
        <w:right w:val="none" w:sz="0" w:space="0" w:color="auto"/>
      </w:divBdr>
    </w:div>
    <w:div w:id="1909340034">
      <w:bodyDiv w:val="1"/>
      <w:marLeft w:val="0"/>
      <w:marRight w:val="0"/>
      <w:marTop w:val="0"/>
      <w:marBottom w:val="0"/>
      <w:divBdr>
        <w:top w:val="none" w:sz="0" w:space="0" w:color="auto"/>
        <w:left w:val="none" w:sz="0" w:space="0" w:color="auto"/>
        <w:bottom w:val="none" w:sz="0" w:space="0" w:color="auto"/>
        <w:right w:val="none" w:sz="0" w:space="0" w:color="auto"/>
      </w:divBdr>
    </w:div>
    <w:div w:id="1912082945">
      <w:bodyDiv w:val="1"/>
      <w:marLeft w:val="0"/>
      <w:marRight w:val="0"/>
      <w:marTop w:val="0"/>
      <w:marBottom w:val="0"/>
      <w:divBdr>
        <w:top w:val="none" w:sz="0" w:space="0" w:color="auto"/>
        <w:left w:val="none" w:sz="0" w:space="0" w:color="auto"/>
        <w:bottom w:val="none" w:sz="0" w:space="0" w:color="auto"/>
        <w:right w:val="none" w:sz="0" w:space="0" w:color="auto"/>
      </w:divBdr>
    </w:div>
    <w:div w:id="1912275995">
      <w:bodyDiv w:val="1"/>
      <w:marLeft w:val="0"/>
      <w:marRight w:val="0"/>
      <w:marTop w:val="0"/>
      <w:marBottom w:val="0"/>
      <w:divBdr>
        <w:top w:val="none" w:sz="0" w:space="0" w:color="auto"/>
        <w:left w:val="none" w:sz="0" w:space="0" w:color="auto"/>
        <w:bottom w:val="none" w:sz="0" w:space="0" w:color="auto"/>
        <w:right w:val="none" w:sz="0" w:space="0" w:color="auto"/>
      </w:divBdr>
    </w:div>
    <w:div w:id="1912278222">
      <w:bodyDiv w:val="1"/>
      <w:marLeft w:val="0"/>
      <w:marRight w:val="0"/>
      <w:marTop w:val="0"/>
      <w:marBottom w:val="0"/>
      <w:divBdr>
        <w:top w:val="none" w:sz="0" w:space="0" w:color="auto"/>
        <w:left w:val="none" w:sz="0" w:space="0" w:color="auto"/>
        <w:bottom w:val="none" w:sz="0" w:space="0" w:color="auto"/>
        <w:right w:val="none" w:sz="0" w:space="0" w:color="auto"/>
      </w:divBdr>
    </w:div>
    <w:div w:id="1912734706">
      <w:bodyDiv w:val="1"/>
      <w:marLeft w:val="0"/>
      <w:marRight w:val="0"/>
      <w:marTop w:val="0"/>
      <w:marBottom w:val="0"/>
      <w:divBdr>
        <w:top w:val="none" w:sz="0" w:space="0" w:color="auto"/>
        <w:left w:val="none" w:sz="0" w:space="0" w:color="auto"/>
        <w:bottom w:val="none" w:sz="0" w:space="0" w:color="auto"/>
        <w:right w:val="none" w:sz="0" w:space="0" w:color="auto"/>
      </w:divBdr>
    </w:div>
    <w:div w:id="1913007129">
      <w:bodyDiv w:val="1"/>
      <w:marLeft w:val="0"/>
      <w:marRight w:val="0"/>
      <w:marTop w:val="0"/>
      <w:marBottom w:val="0"/>
      <w:divBdr>
        <w:top w:val="none" w:sz="0" w:space="0" w:color="auto"/>
        <w:left w:val="none" w:sz="0" w:space="0" w:color="auto"/>
        <w:bottom w:val="none" w:sz="0" w:space="0" w:color="auto"/>
        <w:right w:val="none" w:sz="0" w:space="0" w:color="auto"/>
      </w:divBdr>
    </w:div>
    <w:div w:id="1913613541">
      <w:bodyDiv w:val="1"/>
      <w:marLeft w:val="0"/>
      <w:marRight w:val="0"/>
      <w:marTop w:val="0"/>
      <w:marBottom w:val="0"/>
      <w:divBdr>
        <w:top w:val="none" w:sz="0" w:space="0" w:color="auto"/>
        <w:left w:val="none" w:sz="0" w:space="0" w:color="auto"/>
        <w:bottom w:val="none" w:sz="0" w:space="0" w:color="auto"/>
        <w:right w:val="none" w:sz="0" w:space="0" w:color="auto"/>
      </w:divBdr>
    </w:div>
    <w:div w:id="1913615893">
      <w:bodyDiv w:val="1"/>
      <w:marLeft w:val="0"/>
      <w:marRight w:val="0"/>
      <w:marTop w:val="0"/>
      <w:marBottom w:val="0"/>
      <w:divBdr>
        <w:top w:val="none" w:sz="0" w:space="0" w:color="auto"/>
        <w:left w:val="none" w:sz="0" w:space="0" w:color="auto"/>
        <w:bottom w:val="none" w:sz="0" w:space="0" w:color="auto"/>
        <w:right w:val="none" w:sz="0" w:space="0" w:color="auto"/>
      </w:divBdr>
    </w:div>
    <w:div w:id="1913658931">
      <w:bodyDiv w:val="1"/>
      <w:marLeft w:val="0"/>
      <w:marRight w:val="0"/>
      <w:marTop w:val="0"/>
      <w:marBottom w:val="0"/>
      <w:divBdr>
        <w:top w:val="none" w:sz="0" w:space="0" w:color="auto"/>
        <w:left w:val="none" w:sz="0" w:space="0" w:color="auto"/>
        <w:bottom w:val="none" w:sz="0" w:space="0" w:color="auto"/>
        <w:right w:val="none" w:sz="0" w:space="0" w:color="auto"/>
      </w:divBdr>
    </w:div>
    <w:div w:id="1913661447">
      <w:bodyDiv w:val="1"/>
      <w:marLeft w:val="0"/>
      <w:marRight w:val="0"/>
      <w:marTop w:val="0"/>
      <w:marBottom w:val="0"/>
      <w:divBdr>
        <w:top w:val="none" w:sz="0" w:space="0" w:color="auto"/>
        <w:left w:val="none" w:sz="0" w:space="0" w:color="auto"/>
        <w:bottom w:val="none" w:sz="0" w:space="0" w:color="auto"/>
        <w:right w:val="none" w:sz="0" w:space="0" w:color="auto"/>
      </w:divBdr>
    </w:div>
    <w:div w:id="1914772971">
      <w:bodyDiv w:val="1"/>
      <w:marLeft w:val="0"/>
      <w:marRight w:val="0"/>
      <w:marTop w:val="0"/>
      <w:marBottom w:val="0"/>
      <w:divBdr>
        <w:top w:val="none" w:sz="0" w:space="0" w:color="auto"/>
        <w:left w:val="none" w:sz="0" w:space="0" w:color="auto"/>
        <w:bottom w:val="none" w:sz="0" w:space="0" w:color="auto"/>
        <w:right w:val="none" w:sz="0" w:space="0" w:color="auto"/>
      </w:divBdr>
    </w:div>
    <w:div w:id="1914972446">
      <w:bodyDiv w:val="1"/>
      <w:marLeft w:val="0"/>
      <w:marRight w:val="0"/>
      <w:marTop w:val="0"/>
      <w:marBottom w:val="0"/>
      <w:divBdr>
        <w:top w:val="none" w:sz="0" w:space="0" w:color="auto"/>
        <w:left w:val="none" w:sz="0" w:space="0" w:color="auto"/>
        <w:bottom w:val="none" w:sz="0" w:space="0" w:color="auto"/>
        <w:right w:val="none" w:sz="0" w:space="0" w:color="auto"/>
      </w:divBdr>
    </w:div>
    <w:div w:id="1915432661">
      <w:bodyDiv w:val="1"/>
      <w:marLeft w:val="0"/>
      <w:marRight w:val="0"/>
      <w:marTop w:val="0"/>
      <w:marBottom w:val="0"/>
      <w:divBdr>
        <w:top w:val="none" w:sz="0" w:space="0" w:color="auto"/>
        <w:left w:val="none" w:sz="0" w:space="0" w:color="auto"/>
        <w:bottom w:val="none" w:sz="0" w:space="0" w:color="auto"/>
        <w:right w:val="none" w:sz="0" w:space="0" w:color="auto"/>
      </w:divBdr>
    </w:div>
    <w:div w:id="1916088591">
      <w:bodyDiv w:val="1"/>
      <w:marLeft w:val="0"/>
      <w:marRight w:val="0"/>
      <w:marTop w:val="0"/>
      <w:marBottom w:val="0"/>
      <w:divBdr>
        <w:top w:val="none" w:sz="0" w:space="0" w:color="auto"/>
        <w:left w:val="none" w:sz="0" w:space="0" w:color="auto"/>
        <w:bottom w:val="none" w:sz="0" w:space="0" w:color="auto"/>
        <w:right w:val="none" w:sz="0" w:space="0" w:color="auto"/>
      </w:divBdr>
    </w:div>
    <w:div w:id="1917087337">
      <w:bodyDiv w:val="1"/>
      <w:marLeft w:val="0"/>
      <w:marRight w:val="0"/>
      <w:marTop w:val="0"/>
      <w:marBottom w:val="0"/>
      <w:divBdr>
        <w:top w:val="none" w:sz="0" w:space="0" w:color="auto"/>
        <w:left w:val="none" w:sz="0" w:space="0" w:color="auto"/>
        <w:bottom w:val="none" w:sz="0" w:space="0" w:color="auto"/>
        <w:right w:val="none" w:sz="0" w:space="0" w:color="auto"/>
      </w:divBdr>
    </w:div>
    <w:div w:id="1917473751">
      <w:bodyDiv w:val="1"/>
      <w:marLeft w:val="0"/>
      <w:marRight w:val="0"/>
      <w:marTop w:val="0"/>
      <w:marBottom w:val="0"/>
      <w:divBdr>
        <w:top w:val="none" w:sz="0" w:space="0" w:color="auto"/>
        <w:left w:val="none" w:sz="0" w:space="0" w:color="auto"/>
        <w:bottom w:val="none" w:sz="0" w:space="0" w:color="auto"/>
        <w:right w:val="none" w:sz="0" w:space="0" w:color="auto"/>
      </w:divBdr>
    </w:div>
    <w:div w:id="1917670702">
      <w:bodyDiv w:val="1"/>
      <w:marLeft w:val="0"/>
      <w:marRight w:val="0"/>
      <w:marTop w:val="0"/>
      <w:marBottom w:val="0"/>
      <w:divBdr>
        <w:top w:val="none" w:sz="0" w:space="0" w:color="auto"/>
        <w:left w:val="none" w:sz="0" w:space="0" w:color="auto"/>
        <w:bottom w:val="none" w:sz="0" w:space="0" w:color="auto"/>
        <w:right w:val="none" w:sz="0" w:space="0" w:color="auto"/>
      </w:divBdr>
    </w:div>
    <w:div w:id="1918396152">
      <w:bodyDiv w:val="1"/>
      <w:marLeft w:val="0"/>
      <w:marRight w:val="0"/>
      <w:marTop w:val="0"/>
      <w:marBottom w:val="0"/>
      <w:divBdr>
        <w:top w:val="none" w:sz="0" w:space="0" w:color="auto"/>
        <w:left w:val="none" w:sz="0" w:space="0" w:color="auto"/>
        <w:bottom w:val="none" w:sz="0" w:space="0" w:color="auto"/>
        <w:right w:val="none" w:sz="0" w:space="0" w:color="auto"/>
      </w:divBdr>
    </w:div>
    <w:div w:id="1919637125">
      <w:bodyDiv w:val="1"/>
      <w:marLeft w:val="0"/>
      <w:marRight w:val="0"/>
      <w:marTop w:val="0"/>
      <w:marBottom w:val="0"/>
      <w:divBdr>
        <w:top w:val="none" w:sz="0" w:space="0" w:color="auto"/>
        <w:left w:val="none" w:sz="0" w:space="0" w:color="auto"/>
        <w:bottom w:val="none" w:sz="0" w:space="0" w:color="auto"/>
        <w:right w:val="none" w:sz="0" w:space="0" w:color="auto"/>
      </w:divBdr>
    </w:div>
    <w:div w:id="1920944264">
      <w:bodyDiv w:val="1"/>
      <w:marLeft w:val="0"/>
      <w:marRight w:val="0"/>
      <w:marTop w:val="0"/>
      <w:marBottom w:val="0"/>
      <w:divBdr>
        <w:top w:val="none" w:sz="0" w:space="0" w:color="auto"/>
        <w:left w:val="none" w:sz="0" w:space="0" w:color="auto"/>
        <w:bottom w:val="none" w:sz="0" w:space="0" w:color="auto"/>
        <w:right w:val="none" w:sz="0" w:space="0" w:color="auto"/>
      </w:divBdr>
    </w:div>
    <w:div w:id="1921328838">
      <w:bodyDiv w:val="1"/>
      <w:marLeft w:val="0"/>
      <w:marRight w:val="0"/>
      <w:marTop w:val="0"/>
      <w:marBottom w:val="0"/>
      <w:divBdr>
        <w:top w:val="none" w:sz="0" w:space="0" w:color="auto"/>
        <w:left w:val="none" w:sz="0" w:space="0" w:color="auto"/>
        <w:bottom w:val="none" w:sz="0" w:space="0" w:color="auto"/>
        <w:right w:val="none" w:sz="0" w:space="0" w:color="auto"/>
      </w:divBdr>
    </w:div>
    <w:div w:id="1921865920">
      <w:bodyDiv w:val="1"/>
      <w:marLeft w:val="0"/>
      <w:marRight w:val="0"/>
      <w:marTop w:val="0"/>
      <w:marBottom w:val="0"/>
      <w:divBdr>
        <w:top w:val="none" w:sz="0" w:space="0" w:color="auto"/>
        <w:left w:val="none" w:sz="0" w:space="0" w:color="auto"/>
        <w:bottom w:val="none" w:sz="0" w:space="0" w:color="auto"/>
        <w:right w:val="none" w:sz="0" w:space="0" w:color="auto"/>
      </w:divBdr>
    </w:div>
    <w:div w:id="1922717785">
      <w:bodyDiv w:val="1"/>
      <w:marLeft w:val="0"/>
      <w:marRight w:val="0"/>
      <w:marTop w:val="0"/>
      <w:marBottom w:val="0"/>
      <w:divBdr>
        <w:top w:val="none" w:sz="0" w:space="0" w:color="auto"/>
        <w:left w:val="none" w:sz="0" w:space="0" w:color="auto"/>
        <w:bottom w:val="none" w:sz="0" w:space="0" w:color="auto"/>
        <w:right w:val="none" w:sz="0" w:space="0" w:color="auto"/>
      </w:divBdr>
    </w:div>
    <w:div w:id="1923103701">
      <w:bodyDiv w:val="1"/>
      <w:marLeft w:val="0"/>
      <w:marRight w:val="0"/>
      <w:marTop w:val="0"/>
      <w:marBottom w:val="0"/>
      <w:divBdr>
        <w:top w:val="none" w:sz="0" w:space="0" w:color="auto"/>
        <w:left w:val="none" w:sz="0" w:space="0" w:color="auto"/>
        <w:bottom w:val="none" w:sz="0" w:space="0" w:color="auto"/>
        <w:right w:val="none" w:sz="0" w:space="0" w:color="auto"/>
      </w:divBdr>
    </w:div>
    <w:div w:id="1923224569">
      <w:bodyDiv w:val="1"/>
      <w:marLeft w:val="0"/>
      <w:marRight w:val="0"/>
      <w:marTop w:val="0"/>
      <w:marBottom w:val="0"/>
      <w:divBdr>
        <w:top w:val="none" w:sz="0" w:space="0" w:color="auto"/>
        <w:left w:val="none" w:sz="0" w:space="0" w:color="auto"/>
        <w:bottom w:val="none" w:sz="0" w:space="0" w:color="auto"/>
        <w:right w:val="none" w:sz="0" w:space="0" w:color="auto"/>
      </w:divBdr>
    </w:div>
    <w:div w:id="1923366326">
      <w:bodyDiv w:val="1"/>
      <w:marLeft w:val="0"/>
      <w:marRight w:val="0"/>
      <w:marTop w:val="0"/>
      <w:marBottom w:val="0"/>
      <w:divBdr>
        <w:top w:val="none" w:sz="0" w:space="0" w:color="auto"/>
        <w:left w:val="none" w:sz="0" w:space="0" w:color="auto"/>
        <w:bottom w:val="none" w:sz="0" w:space="0" w:color="auto"/>
        <w:right w:val="none" w:sz="0" w:space="0" w:color="auto"/>
      </w:divBdr>
    </w:div>
    <w:div w:id="1923374185">
      <w:bodyDiv w:val="1"/>
      <w:marLeft w:val="0"/>
      <w:marRight w:val="0"/>
      <w:marTop w:val="0"/>
      <w:marBottom w:val="0"/>
      <w:divBdr>
        <w:top w:val="none" w:sz="0" w:space="0" w:color="auto"/>
        <w:left w:val="none" w:sz="0" w:space="0" w:color="auto"/>
        <w:bottom w:val="none" w:sz="0" w:space="0" w:color="auto"/>
        <w:right w:val="none" w:sz="0" w:space="0" w:color="auto"/>
      </w:divBdr>
    </w:div>
    <w:div w:id="1923563019">
      <w:bodyDiv w:val="1"/>
      <w:marLeft w:val="0"/>
      <w:marRight w:val="0"/>
      <w:marTop w:val="0"/>
      <w:marBottom w:val="0"/>
      <w:divBdr>
        <w:top w:val="none" w:sz="0" w:space="0" w:color="auto"/>
        <w:left w:val="none" w:sz="0" w:space="0" w:color="auto"/>
        <w:bottom w:val="none" w:sz="0" w:space="0" w:color="auto"/>
        <w:right w:val="none" w:sz="0" w:space="0" w:color="auto"/>
      </w:divBdr>
    </w:div>
    <w:div w:id="1923759866">
      <w:bodyDiv w:val="1"/>
      <w:marLeft w:val="0"/>
      <w:marRight w:val="0"/>
      <w:marTop w:val="0"/>
      <w:marBottom w:val="0"/>
      <w:divBdr>
        <w:top w:val="none" w:sz="0" w:space="0" w:color="auto"/>
        <w:left w:val="none" w:sz="0" w:space="0" w:color="auto"/>
        <w:bottom w:val="none" w:sz="0" w:space="0" w:color="auto"/>
        <w:right w:val="none" w:sz="0" w:space="0" w:color="auto"/>
      </w:divBdr>
    </w:div>
    <w:div w:id="1924803447">
      <w:bodyDiv w:val="1"/>
      <w:marLeft w:val="0"/>
      <w:marRight w:val="0"/>
      <w:marTop w:val="0"/>
      <w:marBottom w:val="0"/>
      <w:divBdr>
        <w:top w:val="none" w:sz="0" w:space="0" w:color="auto"/>
        <w:left w:val="none" w:sz="0" w:space="0" w:color="auto"/>
        <w:bottom w:val="none" w:sz="0" w:space="0" w:color="auto"/>
        <w:right w:val="none" w:sz="0" w:space="0" w:color="auto"/>
      </w:divBdr>
    </w:div>
    <w:div w:id="1925071034">
      <w:bodyDiv w:val="1"/>
      <w:marLeft w:val="0"/>
      <w:marRight w:val="0"/>
      <w:marTop w:val="0"/>
      <w:marBottom w:val="0"/>
      <w:divBdr>
        <w:top w:val="none" w:sz="0" w:space="0" w:color="auto"/>
        <w:left w:val="none" w:sz="0" w:space="0" w:color="auto"/>
        <w:bottom w:val="none" w:sz="0" w:space="0" w:color="auto"/>
        <w:right w:val="none" w:sz="0" w:space="0" w:color="auto"/>
      </w:divBdr>
      <w:divsChild>
        <w:div w:id="1972595261">
          <w:marLeft w:val="480"/>
          <w:marRight w:val="0"/>
          <w:marTop w:val="0"/>
          <w:marBottom w:val="0"/>
          <w:divBdr>
            <w:top w:val="none" w:sz="0" w:space="0" w:color="auto"/>
            <w:left w:val="none" w:sz="0" w:space="0" w:color="auto"/>
            <w:bottom w:val="none" w:sz="0" w:space="0" w:color="auto"/>
            <w:right w:val="none" w:sz="0" w:space="0" w:color="auto"/>
          </w:divBdr>
        </w:div>
        <w:div w:id="1101876830">
          <w:marLeft w:val="480"/>
          <w:marRight w:val="0"/>
          <w:marTop w:val="0"/>
          <w:marBottom w:val="0"/>
          <w:divBdr>
            <w:top w:val="none" w:sz="0" w:space="0" w:color="auto"/>
            <w:left w:val="none" w:sz="0" w:space="0" w:color="auto"/>
            <w:bottom w:val="none" w:sz="0" w:space="0" w:color="auto"/>
            <w:right w:val="none" w:sz="0" w:space="0" w:color="auto"/>
          </w:divBdr>
        </w:div>
        <w:div w:id="187527437">
          <w:marLeft w:val="480"/>
          <w:marRight w:val="0"/>
          <w:marTop w:val="0"/>
          <w:marBottom w:val="0"/>
          <w:divBdr>
            <w:top w:val="none" w:sz="0" w:space="0" w:color="auto"/>
            <w:left w:val="none" w:sz="0" w:space="0" w:color="auto"/>
            <w:bottom w:val="none" w:sz="0" w:space="0" w:color="auto"/>
            <w:right w:val="none" w:sz="0" w:space="0" w:color="auto"/>
          </w:divBdr>
        </w:div>
        <w:div w:id="410859533">
          <w:marLeft w:val="480"/>
          <w:marRight w:val="0"/>
          <w:marTop w:val="0"/>
          <w:marBottom w:val="0"/>
          <w:divBdr>
            <w:top w:val="none" w:sz="0" w:space="0" w:color="auto"/>
            <w:left w:val="none" w:sz="0" w:space="0" w:color="auto"/>
            <w:bottom w:val="none" w:sz="0" w:space="0" w:color="auto"/>
            <w:right w:val="none" w:sz="0" w:space="0" w:color="auto"/>
          </w:divBdr>
        </w:div>
        <w:div w:id="1513912641">
          <w:marLeft w:val="480"/>
          <w:marRight w:val="0"/>
          <w:marTop w:val="0"/>
          <w:marBottom w:val="0"/>
          <w:divBdr>
            <w:top w:val="none" w:sz="0" w:space="0" w:color="auto"/>
            <w:left w:val="none" w:sz="0" w:space="0" w:color="auto"/>
            <w:bottom w:val="none" w:sz="0" w:space="0" w:color="auto"/>
            <w:right w:val="none" w:sz="0" w:space="0" w:color="auto"/>
          </w:divBdr>
        </w:div>
        <w:div w:id="1618370882">
          <w:marLeft w:val="480"/>
          <w:marRight w:val="0"/>
          <w:marTop w:val="0"/>
          <w:marBottom w:val="0"/>
          <w:divBdr>
            <w:top w:val="none" w:sz="0" w:space="0" w:color="auto"/>
            <w:left w:val="none" w:sz="0" w:space="0" w:color="auto"/>
            <w:bottom w:val="none" w:sz="0" w:space="0" w:color="auto"/>
            <w:right w:val="none" w:sz="0" w:space="0" w:color="auto"/>
          </w:divBdr>
        </w:div>
        <w:div w:id="1495606971">
          <w:marLeft w:val="480"/>
          <w:marRight w:val="0"/>
          <w:marTop w:val="0"/>
          <w:marBottom w:val="0"/>
          <w:divBdr>
            <w:top w:val="none" w:sz="0" w:space="0" w:color="auto"/>
            <w:left w:val="none" w:sz="0" w:space="0" w:color="auto"/>
            <w:bottom w:val="none" w:sz="0" w:space="0" w:color="auto"/>
            <w:right w:val="none" w:sz="0" w:space="0" w:color="auto"/>
          </w:divBdr>
        </w:div>
        <w:div w:id="1684041865">
          <w:marLeft w:val="480"/>
          <w:marRight w:val="0"/>
          <w:marTop w:val="0"/>
          <w:marBottom w:val="0"/>
          <w:divBdr>
            <w:top w:val="none" w:sz="0" w:space="0" w:color="auto"/>
            <w:left w:val="none" w:sz="0" w:space="0" w:color="auto"/>
            <w:bottom w:val="none" w:sz="0" w:space="0" w:color="auto"/>
            <w:right w:val="none" w:sz="0" w:space="0" w:color="auto"/>
          </w:divBdr>
        </w:div>
        <w:div w:id="1655839546">
          <w:marLeft w:val="480"/>
          <w:marRight w:val="0"/>
          <w:marTop w:val="0"/>
          <w:marBottom w:val="0"/>
          <w:divBdr>
            <w:top w:val="none" w:sz="0" w:space="0" w:color="auto"/>
            <w:left w:val="none" w:sz="0" w:space="0" w:color="auto"/>
            <w:bottom w:val="none" w:sz="0" w:space="0" w:color="auto"/>
            <w:right w:val="none" w:sz="0" w:space="0" w:color="auto"/>
          </w:divBdr>
        </w:div>
        <w:div w:id="265844656">
          <w:marLeft w:val="480"/>
          <w:marRight w:val="0"/>
          <w:marTop w:val="0"/>
          <w:marBottom w:val="0"/>
          <w:divBdr>
            <w:top w:val="none" w:sz="0" w:space="0" w:color="auto"/>
            <w:left w:val="none" w:sz="0" w:space="0" w:color="auto"/>
            <w:bottom w:val="none" w:sz="0" w:space="0" w:color="auto"/>
            <w:right w:val="none" w:sz="0" w:space="0" w:color="auto"/>
          </w:divBdr>
        </w:div>
        <w:div w:id="1345791221">
          <w:marLeft w:val="480"/>
          <w:marRight w:val="0"/>
          <w:marTop w:val="0"/>
          <w:marBottom w:val="0"/>
          <w:divBdr>
            <w:top w:val="none" w:sz="0" w:space="0" w:color="auto"/>
            <w:left w:val="none" w:sz="0" w:space="0" w:color="auto"/>
            <w:bottom w:val="none" w:sz="0" w:space="0" w:color="auto"/>
            <w:right w:val="none" w:sz="0" w:space="0" w:color="auto"/>
          </w:divBdr>
        </w:div>
        <w:div w:id="1685865702">
          <w:marLeft w:val="480"/>
          <w:marRight w:val="0"/>
          <w:marTop w:val="0"/>
          <w:marBottom w:val="0"/>
          <w:divBdr>
            <w:top w:val="none" w:sz="0" w:space="0" w:color="auto"/>
            <w:left w:val="none" w:sz="0" w:space="0" w:color="auto"/>
            <w:bottom w:val="none" w:sz="0" w:space="0" w:color="auto"/>
            <w:right w:val="none" w:sz="0" w:space="0" w:color="auto"/>
          </w:divBdr>
        </w:div>
        <w:div w:id="973829440">
          <w:marLeft w:val="480"/>
          <w:marRight w:val="0"/>
          <w:marTop w:val="0"/>
          <w:marBottom w:val="0"/>
          <w:divBdr>
            <w:top w:val="none" w:sz="0" w:space="0" w:color="auto"/>
            <w:left w:val="none" w:sz="0" w:space="0" w:color="auto"/>
            <w:bottom w:val="none" w:sz="0" w:space="0" w:color="auto"/>
            <w:right w:val="none" w:sz="0" w:space="0" w:color="auto"/>
          </w:divBdr>
        </w:div>
        <w:div w:id="1343244940">
          <w:marLeft w:val="480"/>
          <w:marRight w:val="0"/>
          <w:marTop w:val="0"/>
          <w:marBottom w:val="0"/>
          <w:divBdr>
            <w:top w:val="none" w:sz="0" w:space="0" w:color="auto"/>
            <w:left w:val="none" w:sz="0" w:space="0" w:color="auto"/>
            <w:bottom w:val="none" w:sz="0" w:space="0" w:color="auto"/>
            <w:right w:val="none" w:sz="0" w:space="0" w:color="auto"/>
          </w:divBdr>
        </w:div>
        <w:div w:id="2101632745">
          <w:marLeft w:val="480"/>
          <w:marRight w:val="0"/>
          <w:marTop w:val="0"/>
          <w:marBottom w:val="0"/>
          <w:divBdr>
            <w:top w:val="none" w:sz="0" w:space="0" w:color="auto"/>
            <w:left w:val="none" w:sz="0" w:space="0" w:color="auto"/>
            <w:bottom w:val="none" w:sz="0" w:space="0" w:color="auto"/>
            <w:right w:val="none" w:sz="0" w:space="0" w:color="auto"/>
          </w:divBdr>
        </w:div>
        <w:div w:id="1055857251">
          <w:marLeft w:val="480"/>
          <w:marRight w:val="0"/>
          <w:marTop w:val="0"/>
          <w:marBottom w:val="0"/>
          <w:divBdr>
            <w:top w:val="none" w:sz="0" w:space="0" w:color="auto"/>
            <w:left w:val="none" w:sz="0" w:space="0" w:color="auto"/>
            <w:bottom w:val="none" w:sz="0" w:space="0" w:color="auto"/>
            <w:right w:val="none" w:sz="0" w:space="0" w:color="auto"/>
          </w:divBdr>
        </w:div>
        <w:div w:id="1669677143">
          <w:marLeft w:val="480"/>
          <w:marRight w:val="0"/>
          <w:marTop w:val="0"/>
          <w:marBottom w:val="0"/>
          <w:divBdr>
            <w:top w:val="none" w:sz="0" w:space="0" w:color="auto"/>
            <w:left w:val="none" w:sz="0" w:space="0" w:color="auto"/>
            <w:bottom w:val="none" w:sz="0" w:space="0" w:color="auto"/>
            <w:right w:val="none" w:sz="0" w:space="0" w:color="auto"/>
          </w:divBdr>
        </w:div>
        <w:div w:id="1419249231">
          <w:marLeft w:val="480"/>
          <w:marRight w:val="0"/>
          <w:marTop w:val="0"/>
          <w:marBottom w:val="0"/>
          <w:divBdr>
            <w:top w:val="none" w:sz="0" w:space="0" w:color="auto"/>
            <w:left w:val="none" w:sz="0" w:space="0" w:color="auto"/>
            <w:bottom w:val="none" w:sz="0" w:space="0" w:color="auto"/>
            <w:right w:val="none" w:sz="0" w:space="0" w:color="auto"/>
          </w:divBdr>
        </w:div>
        <w:div w:id="348720172">
          <w:marLeft w:val="480"/>
          <w:marRight w:val="0"/>
          <w:marTop w:val="0"/>
          <w:marBottom w:val="0"/>
          <w:divBdr>
            <w:top w:val="none" w:sz="0" w:space="0" w:color="auto"/>
            <w:left w:val="none" w:sz="0" w:space="0" w:color="auto"/>
            <w:bottom w:val="none" w:sz="0" w:space="0" w:color="auto"/>
            <w:right w:val="none" w:sz="0" w:space="0" w:color="auto"/>
          </w:divBdr>
        </w:div>
        <w:div w:id="153958311">
          <w:marLeft w:val="480"/>
          <w:marRight w:val="0"/>
          <w:marTop w:val="0"/>
          <w:marBottom w:val="0"/>
          <w:divBdr>
            <w:top w:val="none" w:sz="0" w:space="0" w:color="auto"/>
            <w:left w:val="none" w:sz="0" w:space="0" w:color="auto"/>
            <w:bottom w:val="none" w:sz="0" w:space="0" w:color="auto"/>
            <w:right w:val="none" w:sz="0" w:space="0" w:color="auto"/>
          </w:divBdr>
        </w:div>
        <w:div w:id="623122784">
          <w:marLeft w:val="480"/>
          <w:marRight w:val="0"/>
          <w:marTop w:val="0"/>
          <w:marBottom w:val="0"/>
          <w:divBdr>
            <w:top w:val="none" w:sz="0" w:space="0" w:color="auto"/>
            <w:left w:val="none" w:sz="0" w:space="0" w:color="auto"/>
            <w:bottom w:val="none" w:sz="0" w:space="0" w:color="auto"/>
            <w:right w:val="none" w:sz="0" w:space="0" w:color="auto"/>
          </w:divBdr>
        </w:div>
        <w:div w:id="353729780">
          <w:marLeft w:val="480"/>
          <w:marRight w:val="0"/>
          <w:marTop w:val="0"/>
          <w:marBottom w:val="0"/>
          <w:divBdr>
            <w:top w:val="none" w:sz="0" w:space="0" w:color="auto"/>
            <w:left w:val="none" w:sz="0" w:space="0" w:color="auto"/>
            <w:bottom w:val="none" w:sz="0" w:space="0" w:color="auto"/>
            <w:right w:val="none" w:sz="0" w:space="0" w:color="auto"/>
          </w:divBdr>
        </w:div>
        <w:div w:id="1504737436">
          <w:marLeft w:val="480"/>
          <w:marRight w:val="0"/>
          <w:marTop w:val="0"/>
          <w:marBottom w:val="0"/>
          <w:divBdr>
            <w:top w:val="none" w:sz="0" w:space="0" w:color="auto"/>
            <w:left w:val="none" w:sz="0" w:space="0" w:color="auto"/>
            <w:bottom w:val="none" w:sz="0" w:space="0" w:color="auto"/>
            <w:right w:val="none" w:sz="0" w:space="0" w:color="auto"/>
          </w:divBdr>
        </w:div>
        <w:div w:id="619381199">
          <w:marLeft w:val="480"/>
          <w:marRight w:val="0"/>
          <w:marTop w:val="0"/>
          <w:marBottom w:val="0"/>
          <w:divBdr>
            <w:top w:val="none" w:sz="0" w:space="0" w:color="auto"/>
            <w:left w:val="none" w:sz="0" w:space="0" w:color="auto"/>
            <w:bottom w:val="none" w:sz="0" w:space="0" w:color="auto"/>
            <w:right w:val="none" w:sz="0" w:space="0" w:color="auto"/>
          </w:divBdr>
        </w:div>
        <w:div w:id="1892109356">
          <w:marLeft w:val="480"/>
          <w:marRight w:val="0"/>
          <w:marTop w:val="0"/>
          <w:marBottom w:val="0"/>
          <w:divBdr>
            <w:top w:val="none" w:sz="0" w:space="0" w:color="auto"/>
            <w:left w:val="none" w:sz="0" w:space="0" w:color="auto"/>
            <w:bottom w:val="none" w:sz="0" w:space="0" w:color="auto"/>
            <w:right w:val="none" w:sz="0" w:space="0" w:color="auto"/>
          </w:divBdr>
        </w:div>
        <w:div w:id="1476601211">
          <w:marLeft w:val="480"/>
          <w:marRight w:val="0"/>
          <w:marTop w:val="0"/>
          <w:marBottom w:val="0"/>
          <w:divBdr>
            <w:top w:val="none" w:sz="0" w:space="0" w:color="auto"/>
            <w:left w:val="none" w:sz="0" w:space="0" w:color="auto"/>
            <w:bottom w:val="none" w:sz="0" w:space="0" w:color="auto"/>
            <w:right w:val="none" w:sz="0" w:space="0" w:color="auto"/>
          </w:divBdr>
        </w:div>
        <w:div w:id="1972594909">
          <w:marLeft w:val="480"/>
          <w:marRight w:val="0"/>
          <w:marTop w:val="0"/>
          <w:marBottom w:val="0"/>
          <w:divBdr>
            <w:top w:val="none" w:sz="0" w:space="0" w:color="auto"/>
            <w:left w:val="none" w:sz="0" w:space="0" w:color="auto"/>
            <w:bottom w:val="none" w:sz="0" w:space="0" w:color="auto"/>
            <w:right w:val="none" w:sz="0" w:space="0" w:color="auto"/>
          </w:divBdr>
        </w:div>
        <w:div w:id="202519776">
          <w:marLeft w:val="480"/>
          <w:marRight w:val="0"/>
          <w:marTop w:val="0"/>
          <w:marBottom w:val="0"/>
          <w:divBdr>
            <w:top w:val="none" w:sz="0" w:space="0" w:color="auto"/>
            <w:left w:val="none" w:sz="0" w:space="0" w:color="auto"/>
            <w:bottom w:val="none" w:sz="0" w:space="0" w:color="auto"/>
            <w:right w:val="none" w:sz="0" w:space="0" w:color="auto"/>
          </w:divBdr>
        </w:div>
        <w:div w:id="2146308588">
          <w:marLeft w:val="480"/>
          <w:marRight w:val="0"/>
          <w:marTop w:val="0"/>
          <w:marBottom w:val="0"/>
          <w:divBdr>
            <w:top w:val="none" w:sz="0" w:space="0" w:color="auto"/>
            <w:left w:val="none" w:sz="0" w:space="0" w:color="auto"/>
            <w:bottom w:val="none" w:sz="0" w:space="0" w:color="auto"/>
            <w:right w:val="none" w:sz="0" w:space="0" w:color="auto"/>
          </w:divBdr>
        </w:div>
        <w:div w:id="555430925">
          <w:marLeft w:val="480"/>
          <w:marRight w:val="0"/>
          <w:marTop w:val="0"/>
          <w:marBottom w:val="0"/>
          <w:divBdr>
            <w:top w:val="none" w:sz="0" w:space="0" w:color="auto"/>
            <w:left w:val="none" w:sz="0" w:space="0" w:color="auto"/>
            <w:bottom w:val="none" w:sz="0" w:space="0" w:color="auto"/>
            <w:right w:val="none" w:sz="0" w:space="0" w:color="auto"/>
          </w:divBdr>
        </w:div>
        <w:div w:id="1668559558">
          <w:marLeft w:val="480"/>
          <w:marRight w:val="0"/>
          <w:marTop w:val="0"/>
          <w:marBottom w:val="0"/>
          <w:divBdr>
            <w:top w:val="none" w:sz="0" w:space="0" w:color="auto"/>
            <w:left w:val="none" w:sz="0" w:space="0" w:color="auto"/>
            <w:bottom w:val="none" w:sz="0" w:space="0" w:color="auto"/>
            <w:right w:val="none" w:sz="0" w:space="0" w:color="auto"/>
          </w:divBdr>
        </w:div>
      </w:divsChild>
    </w:div>
    <w:div w:id="1925916671">
      <w:bodyDiv w:val="1"/>
      <w:marLeft w:val="0"/>
      <w:marRight w:val="0"/>
      <w:marTop w:val="0"/>
      <w:marBottom w:val="0"/>
      <w:divBdr>
        <w:top w:val="none" w:sz="0" w:space="0" w:color="auto"/>
        <w:left w:val="none" w:sz="0" w:space="0" w:color="auto"/>
        <w:bottom w:val="none" w:sz="0" w:space="0" w:color="auto"/>
        <w:right w:val="none" w:sz="0" w:space="0" w:color="auto"/>
      </w:divBdr>
    </w:div>
    <w:div w:id="1927566143">
      <w:bodyDiv w:val="1"/>
      <w:marLeft w:val="0"/>
      <w:marRight w:val="0"/>
      <w:marTop w:val="0"/>
      <w:marBottom w:val="0"/>
      <w:divBdr>
        <w:top w:val="none" w:sz="0" w:space="0" w:color="auto"/>
        <w:left w:val="none" w:sz="0" w:space="0" w:color="auto"/>
        <w:bottom w:val="none" w:sz="0" w:space="0" w:color="auto"/>
        <w:right w:val="none" w:sz="0" w:space="0" w:color="auto"/>
      </w:divBdr>
    </w:div>
    <w:div w:id="1927808935">
      <w:bodyDiv w:val="1"/>
      <w:marLeft w:val="0"/>
      <w:marRight w:val="0"/>
      <w:marTop w:val="0"/>
      <w:marBottom w:val="0"/>
      <w:divBdr>
        <w:top w:val="none" w:sz="0" w:space="0" w:color="auto"/>
        <w:left w:val="none" w:sz="0" w:space="0" w:color="auto"/>
        <w:bottom w:val="none" w:sz="0" w:space="0" w:color="auto"/>
        <w:right w:val="none" w:sz="0" w:space="0" w:color="auto"/>
      </w:divBdr>
    </w:div>
    <w:div w:id="1927809088">
      <w:bodyDiv w:val="1"/>
      <w:marLeft w:val="0"/>
      <w:marRight w:val="0"/>
      <w:marTop w:val="0"/>
      <w:marBottom w:val="0"/>
      <w:divBdr>
        <w:top w:val="none" w:sz="0" w:space="0" w:color="auto"/>
        <w:left w:val="none" w:sz="0" w:space="0" w:color="auto"/>
        <w:bottom w:val="none" w:sz="0" w:space="0" w:color="auto"/>
        <w:right w:val="none" w:sz="0" w:space="0" w:color="auto"/>
      </w:divBdr>
    </w:div>
    <w:div w:id="1927835499">
      <w:bodyDiv w:val="1"/>
      <w:marLeft w:val="0"/>
      <w:marRight w:val="0"/>
      <w:marTop w:val="0"/>
      <w:marBottom w:val="0"/>
      <w:divBdr>
        <w:top w:val="none" w:sz="0" w:space="0" w:color="auto"/>
        <w:left w:val="none" w:sz="0" w:space="0" w:color="auto"/>
        <w:bottom w:val="none" w:sz="0" w:space="0" w:color="auto"/>
        <w:right w:val="none" w:sz="0" w:space="0" w:color="auto"/>
      </w:divBdr>
    </w:div>
    <w:div w:id="1927885350">
      <w:bodyDiv w:val="1"/>
      <w:marLeft w:val="0"/>
      <w:marRight w:val="0"/>
      <w:marTop w:val="0"/>
      <w:marBottom w:val="0"/>
      <w:divBdr>
        <w:top w:val="none" w:sz="0" w:space="0" w:color="auto"/>
        <w:left w:val="none" w:sz="0" w:space="0" w:color="auto"/>
        <w:bottom w:val="none" w:sz="0" w:space="0" w:color="auto"/>
        <w:right w:val="none" w:sz="0" w:space="0" w:color="auto"/>
      </w:divBdr>
    </w:div>
    <w:div w:id="1929117723">
      <w:bodyDiv w:val="1"/>
      <w:marLeft w:val="0"/>
      <w:marRight w:val="0"/>
      <w:marTop w:val="0"/>
      <w:marBottom w:val="0"/>
      <w:divBdr>
        <w:top w:val="none" w:sz="0" w:space="0" w:color="auto"/>
        <w:left w:val="none" w:sz="0" w:space="0" w:color="auto"/>
        <w:bottom w:val="none" w:sz="0" w:space="0" w:color="auto"/>
        <w:right w:val="none" w:sz="0" w:space="0" w:color="auto"/>
      </w:divBdr>
      <w:divsChild>
        <w:div w:id="1880582005">
          <w:marLeft w:val="480"/>
          <w:marRight w:val="0"/>
          <w:marTop w:val="0"/>
          <w:marBottom w:val="0"/>
          <w:divBdr>
            <w:top w:val="none" w:sz="0" w:space="0" w:color="auto"/>
            <w:left w:val="none" w:sz="0" w:space="0" w:color="auto"/>
            <w:bottom w:val="none" w:sz="0" w:space="0" w:color="auto"/>
            <w:right w:val="none" w:sz="0" w:space="0" w:color="auto"/>
          </w:divBdr>
        </w:div>
        <w:div w:id="153885233">
          <w:marLeft w:val="480"/>
          <w:marRight w:val="0"/>
          <w:marTop w:val="0"/>
          <w:marBottom w:val="0"/>
          <w:divBdr>
            <w:top w:val="none" w:sz="0" w:space="0" w:color="auto"/>
            <w:left w:val="none" w:sz="0" w:space="0" w:color="auto"/>
            <w:bottom w:val="none" w:sz="0" w:space="0" w:color="auto"/>
            <w:right w:val="none" w:sz="0" w:space="0" w:color="auto"/>
          </w:divBdr>
        </w:div>
        <w:div w:id="1690452069">
          <w:marLeft w:val="480"/>
          <w:marRight w:val="0"/>
          <w:marTop w:val="0"/>
          <w:marBottom w:val="0"/>
          <w:divBdr>
            <w:top w:val="none" w:sz="0" w:space="0" w:color="auto"/>
            <w:left w:val="none" w:sz="0" w:space="0" w:color="auto"/>
            <w:bottom w:val="none" w:sz="0" w:space="0" w:color="auto"/>
            <w:right w:val="none" w:sz="0" w:space="0" w:color="auto"/>
          </w:divBdr>
        </w:div>
        <w:div w:id="257059867">
          <w:marLeft w:val="480"/>
          <w:marRight w:val="0"/>
          <w:marTop w:val="0"/>
          <w:marBottom w:val="0"/>
          <w:divBdr>
            <w:top w:val="none" w:sz="0" w:space="0" w:color="auto"/>
            <w:left w:val="none" w:sz="0" w:space="0" w:color="auto"/>
            <w:bottom w:val="none" w:sz="0" w:space="0" w:color="auto"/>
            <w:right w:val="none" w:sz="0" w:space="0" w:color="auto"/>
          </w:divBdr>
        </w:div>
        <w:div w:id="2123260736">
          <w:marLeft w:val="480"/>
          <w:marRight w:val="0"/>
          <w:marTop w:val="0"/>
          <w:marBottom w:val="0"/>
          <w:divBdr>
            <w:top w:val="none" w:sz="0" w:space="0" w:color="auto"/>
            <w:left w:val="none" w:sz="0" w:space="0" w:color="auto"/>
            <w:bottom w:val="none" w:sz="0" w:space="0" w:color="auto"/>
            <w:right w:val="none" w:sz="0" w:space="0" w:color="auto"/>
          </w:divBdr>
        </w:div>
        <w:div w:id="962729446">
          <w:marLeft w:val="480"/>
          <w:marRight w:val="0"/>
          <w:marTop w:val="0"/>
          <w:marBottom w:val="0"/>
          <w:divBdr>
            <w:top w:val="none" w:sz="0" w:space="0" w:color="auto"/>
            <w:left w:val="none" w:sz="0" w:space="0" w:color="auto"/>
            <w:bottom w:val="none" w:sz="0" w:space="0" w:color="auto"/>
            <w:right w:val="none" w:sz="0" w:space="0" w:color="auto"/>
          </w:divBdr>
        </w:div>
        <w:div w:id="504975346">
          <w:marLeft w:val="480"/>
          <w:marRight w:val="0"/>
          <w:marTop w:val="0"/>
          <w:marBottom w:val="0"/>
          <w:divBdr>
            <w:top w:val="none" w:sz="0" w:space="0" w:color="auto"/>
            <w:left w:val="none" w:sz="0" w:space="0" w:color="auto"/>
            <w:bottom w:val="none" w:sz="0" w:space="0" w:color="auto"/>
            <w:right w:val="none" w:sz="0" w:space="0" w:color="auto"/>
          </w:divBdr>
        </w:div>
        <w:div w:id="128744141">
          <w:marLeft w:val="480"/>
          <w:marRight w:val="0"/>
          <w:marTop w:val="0"/>
          <w:marBottom w:val="0"/>
          <w:divBdr>
            <w:top w:val="none" w:sz="0" w:space="0" w:color="auto"/>
            <w:left w:val="none" w:sz="0" w:space="0" w:color="auto"/>
            <w:bottom w:val="none" w:sz="0" w:space="0" w:color="auto"/>
            <w:right w:val="none" w:sz="0" w:space="0" w:color="auto"/>
          </w:divBdr>
        </w:div>
        <w:div w:id="770276466">
          <w:marLeft w:val="480"/>
          <w:marRight w:val="0"/>
          <w:marTop w:val="0"/>
          <w:marBottom w:val="0"/>
          <w:divBdr>
            <w:top w:val="none" w:sz="0" w:space="0" w:color="auto"/>
            <w:left w:val="none" w:sz="0" w:space="0" w:color="auto"/>
            <w:bottom w:val="none" w:sz="0" w:space="0" w:color="auto"/>
            <w:right w:val="none" w:sz="0" w:space="0" w:color="auto"/>
          </w:divBdr>
        </w:div>
        <w:div w:id="1376540235">
          <w:marLeft w:val="480"/>
          <w:marRight w:val="0"/>
          <w:marTop w:val="0"/>
          <w:marBottom w:val="0"/>
          <w:divBdr>
            <w:top w:val="none" w:sz="0" w:space="0" w:color="auto"/>
            <w:left w:val="none" w:sz="0" w:space="0" w:color="auto"/>
            <w:bottom w:val="none" w:sz="0" w:space="0" w:color="auto"/>
            <w:right w:val="none" w:sz="0" w:space="0" w:color="auto"/>
          </w:divBdr>
        </w:div>
        <w:div w:id="345061903">
          <w:marLeft w:val="480"/>
          <w:marRight w:val="0"/>
          <w:marTop w:val="0"/>
          <w:marBottom w:val="0"/>
          <w:divBdr>
            <w:top w:val="none" w:sz="0" w:space="0" w:color="auto"/>
            <w:left w:val="none" w:sz="0" w:space="0" w:color="auto"/>
            <w:bottom w:val="none" w:sz="0" w:space="0" w:color="auto"/>
            <w:right w:val="none" w:sz="0" w:space="0" w:color="auto"/>
          </w:divBdr>
        </w:div>
        <w:div w:id="2077124270">
          <w:marLeft w:val="480"/>
          <w:marRight w:val="0"/>
          <w:marTop w:val="0"/>
          <w:marBottom w:val="0"/>
          <w:divBdr>
            <w:top w:val="none" w:sz="0" w:space="0" w:color="auto"/>
            <w:left w:val="none" w:sz="0" w:space="0" w:color="auto"/>
            <w:bottom w:val="none" w:sz="0" w:space="0" w:color="auto"/>
            <w:right w:val="none" w:sz="0" w:space="0" w:color="auto"/>
          </w:divBdr>
        </w:div>
        <w:div w:id="1498809495">
          <w:marLeft w:val="480"/>
          <w:marRight w:val="0"/>
          <w:marTop w:val="0"/>
          <w:marBottom w:val="0"/>
          <w:divBdr>
            <w:top w:val="none" w:sz="0" w:space="0" w:color="auto"/>
            <w:left w:val="none" w:sz="0" w:space="0" w:color="auto"/>
            <w:bottom w:val="none" w:sz="0" w:space="0" w:color="auto"/>
            <w:right w:val="none" w:sz="0" w:space="0" w:color="auto"/>
          </w:divBdr>
        </w:div>
        <w:div w:id="682628668">
          <w:marLeft w:val="480"/>
          <w:marRight w:val="0"/>
          <w:marTop w:val="0"/>
          <w:marBottom w:val="0"/>
          <w:divBdr>
            <w:top w:val="none" w:sz="0" w:space="0" w:color="auto"/>
            <w:left w:val="none" w:sz="0" w:space="0" w:color="auto"/>
            <w:bottom w:val="none" w:sz="0" w:space="0" w:color="auto"/>
            <w:right w:val="none" w:sz="0" w:space="0" w:color="auto"/>
          </w:divBdr>
        </w:div>
        <w:div w:id="471023010">
          <w:marLeft w:val="480"/>
          <w:marRight w:val="0"/>
          <w:marTop w:val="0"/>
          <w:marBottom w:val="0"/>
          <w:divBdr>
            <w:top w:val="none" w:sz="0" w:space="0" w:color="auto"/>
            <w:left w:val="none" w:sz="0" w:space="0" w:color="auto"/>
            <w:bottom w:val="none" w:sz="0" w:space="0" w:color="auto"/>
            <w:right w:val="none" w:sz="0" w:space="0" w:color="auto"/>
          </w:divBdr>
        </w:div>
        <w:div w:id="437606101">
          <w:marLeft w:val="480"/>
          <w:marRight w:val="0"/>
          <w:marTop w:val="0"/>
          <w:marBottom w:val="0"/>
          <w:divBdr>
            <w:top w:val="none" w:sz="0" w:space="0" w:color="auto"/>
            <w:left w:val="none" w:sz="0" w:space="0" w:color="auto"/>
            <w:bottom w:val="none" w:sz="0" w:space="0" w:color="auto"/>
            <w:right w:val="none" w:sz="0" w:space="0" w:color="auto"/>
          </w:divBdr>
        </w:div>
        <w:div w:id="1159929675">
          <w:marLeft w:val="480"/>
          <w:marRight w:val="0"/>
          <w:marTop w:val="0"/>
          <w:marBottom w:val="0"/>
          <w:divBdr>
            <w:top w:val="none" w:sz="0" w:space="0" w:color="auto"/>
            <w:left w:val="none" w:sz="0" w:space="0" w:color="auto"/>
            <w:bottom w:val="none" w:sz="0" w:space="0" w:color="auto"/>
            <w:right w:val="none" w:sz="0" w:space="0" w:color="auto"/>
          </w:divBdr>
        </w:div>
        <w:div w:id="357857981">
          <w:marLeft w:val="480"/>
          <w:marRight w:val="0"/>
          <w:marTop w:val="0"/>
          <w:marBottom w:val="0"/>
          <w:divBdr>
            <w:top w:val="none" w:sz="0" w:space="0" w:color="auto"/>
            <w:left w:val="none" w:sz="0" w:space="0" w:color="auto"/>
            <w:bottom w:val="none" w:sz="0" w:space="0" w:color="auto"/>
            <w:right w:val="none" w:sz="0" w:space="0" w:color="auto"/>
          </w:divBdr>
        </w:div>
        <w:div w:id="1632785724">
          <w:marLeft w:val="480"/>
          <w:marRight w:val="0"/>
          <w:marTop w:val="0"/>
          <w:marBottom w:val="0"/>
          <w:divBdr>
            <w:top w:val="none" w:sz="0" w:space="0" w:color="auto"/>
            <w:left w:val="none" w:sz="0" w:space="0" w:color="auto"/>
            <w:bottom w:val="none" w:sz="0" w:space="0" w:color="auto"/>
            <w:right w:val="none" w:sz="0" w:space="0" w:color="auto"/>
          </w:divBdr>
        </w:div>
        <w:div w:id="113788403">
          <w:marLeft w:val="480"/>
          <w:marRight w:val="0"/>
          <w:marTop w:val="0"/>
          <w:marBottom w:val="0"/>
          <w:divBdr>
            <w:top w:val="none" w:sz="0" w:space="0" w:color="auto"/>
            <w:left w:val="none" w:sz="0" w:space="0" w:color="auto"/>
            <w:bottom w:val="none" w:sz="0" w:space="0" w:color="auto"/>
            <w:right w:val="none" w:sz="0" w:space="0" w:color="auto"/>
          </w:divBdr>
        </w:div>
        <w:div w:id="552541522">
          <w:marLeft w:val="480"/>
          <w:marRight w:val="0"/>
          <w:marTop w:val="0"/>
          <w:marBottom w:val="0"/>
          <w:divBdr>
            <w:top w:val="none" w:sz="0" w:space="0" w:color="auto"/>
            <w:left w:val="none" w:sz="0" w:space="0" w:color="auto"/>
            <w:bottom w:val="none" w:sz="0" w:space="0" w:color="auto"/>
            <w:right w:val="none" w:sz="0" w:space="0" w:color="auto"/>
          </w:divBdr>
        </w:div>
        <w:div w:id="1923641214">
          <w:marLeft w:val="480"/>
          <w:marRight w:val="0"/>
          <w:marTop w:val="0"/>
          <w:marBottom w:val="0"/>
          <w:divBdr>
            <w:top w:val="none" w:sz="0" w:space="0" w:color="auto"/>
            <w:left w:val="none" w:sz="0" w:space="0" w:color="auto"/>
            <w:bottom w:val="none" w:sz="0" w:space="0" w:color="auto"/>
            <w:right w:val="none" w:sz="0" w:space="0" w:color="auto"/>
          </w:divBdr>
        </w:div>
        <w:div w:id="1868636256">
          <w:marLeft w:val="480"/>
          <w:marRight w:val="0"/>
          <w:marTop w:val="0"/>
          <w:marBottom w:val="0"/>
          <w:divBdr>
            <w:top w:val="none" w:sz="0" w:space="0" w:color="auto"/>
            <w:left w:val="none" w:sz="0" w:space="0" w:color="auto"/>
            <w:bottom w:val="none" w:sz="0" w:space="0" w:color="auto"/>
            <w:right w:val="none" w:sz="0" w:space="0" w:color="auto"/>
          </w:divBdr>
        </w:div>
        <w:div w:id="453450749">
          <w:marLeft w:val="480"/>
          <w:marRight w:val="0"/>
          <w:marTop w:val="0"/>
          <w:marBottom w:val="0"/>
          <w:divBdr>
            <w:top w:val="none" w:sz="0" w:space="0" w:color="auto"/>
            <w:left w:val="none" w:sz="0" w:space="0" w:color="auto"/>
            <w:bottom w:val="none" w:sz="0" w:space="0" w:color="auto"/>
            <w:right w:val="none" w:sz="0" w:space="0" w:color="auto"/>
          </w:divBdr>
        </w:div>
        <w:div w:id="1002512709">
          <w:marLeft w:val="480"/>
          <w:marRight w:val="0"/>
          <w:marTop w:val="0"/>
          <w:marBottom w:val="0"/>
          <w:divBdr>
            <w:top w:val="none" w:sz="0" w:space="0" w:color="auto"/>
            <w:left w:val="none" w:sz="0" w:space="0" w:color="auto"/>
            <w:bottom w:val="none" w:sz="0" w:space="0" w:color="auto"/>
            <w:right w:val="none" w:sz="0" w:space="0" w:color="auto"/>
          </w:divBdr>
        </w:div>
        <w:div w:id="1971352691">
          <w:marLeft w:val="480"/>
          <w:marRight w:val="0"/>
          <w:marTop w:val="0"/>
          <w:marBottom w:val="0"/>
          <w:divBdr>
            <w:top w:val="none" w:sz="0" w:space="0" w:color="auto"/>
            <w:left w:val="none" w:sz="0" w:space="0" w:color="auto"/>
            <w:bottom w:val="none" w:sz="0" w:space="0" w:color="auto"/>
            <w:right w:val="none" w:sz="0" w:space="0" w:color="auto"/>
          </w:divBdr>
        </w:div>
        <w:div w:id="364671487">
          <w:marLeft w:val="480"/>
          <w:marRight w:val="0"/>
          <w:marTop w:val="0"/>
          <w:marBottom w:val="0"/>
          <w:divBdr>
            <w:top w:val="none" w:sz="0" w:space="0" w:color="auto"/>
            <w:left w:val="none" w:sz="0" w:space="0" w:color="auto"/>
            <w:bottom w:val="none" w:sz="0" w:space="0" w:color="auto"/>
            <w:right w:val="none" w:sz="0" w:space="0" w:color="auto"/>
          </w:divBdr>
        </w:div>
        <w:div w:id="1925332465">
          <w:marLeft w:val="480"/>
          <w:marRight w:val="0"/>
          <w:marTop w:val="0"/>
          <w:marBottom w:val="0"/>
          <w:divBdr>
            <w:top w:val="none" w:sz="0" w:space="0" w:color="auto"/>
            <w:left w:val="none" w:sz="0" w:space="0" w:color="auto"/>
            <w:bottom w:val="none" w:sz="0" w:space="0" w:color="auto"/>
            <w:right w:val="none" w:sz="0" w:space="0" w:color="auto"/>
          </w:divBdr>
        </w:div>
        <w:div w:id="1538471000">
          <w:marLeft w:val="480"/>
          <w:marRight w:val="0"/>
          <w:marTop w:val="0"/>
          <w:marBottom w:val="0"/>
          <w:divBdr>
            <w:top w:val="none" w:sz="0" w:space="0" w:color="auto"/>
            <w:left w:val="none" w:sz="0" w:space="0" w:color="auto"/>
            <w:bottom w:val="none" w:sz="0" w:space="0" w:color="auto"/>
            <w:right w:val="none" w:sz="0" w:space="0" w:color="auto"/>
          </w:divBdr>
        </w:div>
        <w:div w:id="534855060">
          <w:marLeft w:val="480"/>
          <w:marRight w:val="0"/>
          <w:marTop w:val="0"/>
          <w:marBottom w:val="0"/>
          <w:divBdr>
            <w:top w:val="none" w:sz="0" w:space="0" w:color="auto"/>
            <w:left w:val="none" w:sz="0" w:space="0" w:color="auto"/>
            <w:bottom w:val="none" w:sz="0" w:space="0" w:color="auto"/>
            <w:right w:val="none" w:sz="0" w:space="0" w:color="auto"/>
          </w:divBdr>
        </w:div>
      </w:divsChild>
    </w:div>
    <w:div w:id="1929338748">
      <w:bodyDiv w:val="1"/>
      <w:marLeft w:val="0"/>
      <w:marRight w:val="0"/>
      <w:marTop w:val="0"/>
      <w:marBottom w:val="0"/>
      <w:divBdr>
        <w:top w:val="none" w:sz="0" w:space="0" w:color="auto"/>
        <w:left w:val="none" w:sz="0" w:space="0" w:color="auto"/>
        <w:bottom w:val="none" w:sz="0" w:space="0" w:color="auto"/>
        <w:right w:val="none" w:sz="0" w:space="0" w:color="auto"/>
      </w:divBdr>
    </w:div>
    <w:div w:id="1930657470">
      <w:bodyDiv w:val="1"/>
      <w:marLeft w:val="0"/>
      <w:marRight w:val="0"/>
      <w:marTop w:val="0"/>
      <w:marBottom w:val="0"/>
      <w:divBdr>
        <w:top w:val="none" w:sz="0" w:space="0" w:color="auto"/>
        <w:left w:val="none" w:sz="0" w:space="0" w:color="auto"/>
        <w:bottom w:val="none" w:sz="0" w:space="0" w:color="auto"/>
        <w:right w:val="none" w:sz="0" w:space="0" w:color="auto"/>
      </w:divBdr>
    </w:div>
    <w:div w:id="1930847277">
      <w:bodyDiv w:val="1"/>
      <w:marLeft w:val="0"/>
      <w:marRight w:val="0"/>
      <w:marTop w:val="0"/>
      <w:marBottom w:val="0"/>
      <w:divBdr>
        <w:top w:val="none" w:sz="0" w:space="0" w:color="auto"/>
        <w:left w:val="none" w:sz="0" w:space="0" w:color="auto"/>
        <w:bottom w:val="none" w:sz="0" w:space="0" w:color="auto"/>
        <w:right w:val="none" w:sz="0" w:space="0" w:color="auto"/>
      </w:divBdr>
    </w:div>
    <w:div w:id="1930963139">
      <w:bodyDiv w:val="1"/>
      <w:marLeft w:val="0"/>
      <w:marRight w:val="0"/>
      <w:marTop w:val="0"/>
      <w:marBottom w:val="0"/>
      <w:divBdr>
        <w:top w:val="none" w:sz="0" w:space="0" w:color="auto"/>
        <w:left w:val="none" w:sz="0" w:space="0" w:color="auto"/>
        <w:bottom w:val="none" w:sz="0" w:space="0" w:color="auto"/>
        <w:right w:val="none" w:sz="0" w:space="0" w:color="auto"/>
      </w:divBdr>
    </w:div>
    <w:div w:id="1931348790">
      <w:bodyDiv w:val="1"/>
      <w:marLeft w:val="0"/>
      <w:marRight w:val="0"/>
      <w:marTop w:val="0"/>
      <w:marBottom w:val="0"/>
      <w:divBdr>
        <w:top w:val="none" w:sz="0" w:space="0" w:color="auto"/>
        <w:left w:val="none" w:sz="0" w:space="0" w:color="auto"/>
        <w:bottom w:val="none" w:sz="0" w:space="0" w:color="auto"/>
        <w:right w:val="none" w:sz="0" w:space="0" w:color="auto"/>
      </w:divBdr>
    </w:div>
    <w:div w:id="1931427891">
      <w:bodyDiv w:val="1"/>
      <w:marLeft w:val="0"/>
      <w:marRight w:val="0"/>
      <w:marTop w:val="0"/>
      <w:marBottom w:val="0"/>
      <w:divBdr>
        <w:top w:val="none" w:sz="0" w:space="0" w:color="auto"/>
        <w:left w:val="none" w:sz="0" w:space="0" w:color="auto"/>
        <w:bottom w:val="none" w:sz="0" w:space="0" w:color="auto"/>
        <w:right w:val="none" w:sz="0" w:space="0" w:color="auto"/>
      </w:divBdr>
    </w:div>
    <w:div w:id="1931427986">
      <w:bodyDiv w:val="1"/>
      <w:marLeft w:val="0"/>
      <w:marRight w:val="0"/>
      <w:marTop w:val="0"/>
      <w:marBottom w:val="0"/>
      <w:divBdr>
        <w:top w:val="none" w:sz="0" w:space="0" w:color="auto"/>
        <w:left w:val="none" w:sz="0" w:space="0" w:color="auto"/>
        <w:bottom w:val="none" w:sz="0" w:space="0" w:color="auto"/>
        <w:right w:val="none" w:sz="0" w:space="0" w:color="auto"/>
      </w:divBdr>
    </w:div>
    <w:div w:id="1932162569">
      <w:bodyDiv w:val="1"/>
      <w:marLeft w:val="0"/>
      <w:marRight w:val="0"/>
      <w:marTop w:val="0"/>
      <w:marBottom w:val="0"/>
      <w:divBdr>
        <w:top w:val="none" w:sz="0" w:space="0" w:color="auto"/>
        <w:left w:val="none" w:sz="0" w:space="0" w:color="auto"/>
        <w:bottom w:val="none" w:sz="0" w:space="0" w:color="auto"/>
        <w:right w:val="none" w:sz="0" w:space="0" w:color="auto"/>
      </w:divBdr>
    </w:div>
    <w:div w:id="1932615301">
      <w:bodyDiv w:val="1"/>
      <w:marLeft w:val="0"/>
      <w:marRight w:val="0"/>
      <w:marTop w:val="0"/>
      <w:marBottom w:val="0"/>
      <w:divBdr>
        <w:top w:val="none" w:sz="0" w:space="0" w:color="auto"/>
        <w:left w:val="none" w:sz="0" w:space="0" w:color="auto"/>
        <w:bottom w:val="none" w:sz="0" w:space="0" w:color="auto"/>
        <w:right w:val="none" w:sz="0" w:space="0" w:color="auto"/>
      </w:divBdr>
    </w:div>
    <w:div w:id="1932734656">
      <w:bodyDiv w:val="1"/>
      <w:marLeft w:val="0"/>
      <w:marRight w:val="0"/>
      <w:marTop w:val="0"/>
      <w:marBottom w:val="0"/>
      <w:divBdr>
        <w:top w:val="none" w:sz="0" w:space="0" w:color="auto"/>
        <w:left w:val="none" w:sz="0" w:space="0" w:color="auto"/>
        <w:bottom w:val="none" w:sz="0" w:space="0" w:color="auto"/>
        <w:right w:val="none" w:sz="0" w:space="0" w:color="auto"/>
      </w:divBdr>
    </w:div>
    <w:div w:id="1932931493">
      <w:bodyDiv w:val="1"/>
      <w:marLeft w:val="0"/>
      <w:marRight w:val="0"/>
      <w:marTop w:val="0"/>
      <w:marBottom w:val="0"/>
      <w:divBdr>
        <w:top w:val="none" w:sz="0" w:space="0" w:color="auto"/>
        <w:left w:val="none" w:sz="0" w:space="0" w:color="auto"/>
        <w:bottom w:val="none" w:sz="0" w:space="0" w:color="auto"/>
        <w:right w:val="none" w:sz="0" w:space="0" w:color="auto"/>
      </w:divBdr>
    </w:div>
    <w:div w:id="1932933976">
      <w:bodyDiv w:val="1"/>
      <w:marLeft w:val="0"/>
      <w:marRight w:val="0"/>
      <w:marTop w:val="0"/>
      <w:marBottom w:val="0"/>
      <w:divBdr>
        <w:top w:val="none" w:sz="0" w:space="0" w:color="auto"/>
        <w:left w:val="none" w:sz="0" w:space="0" w:color="auto"/>
        <w:bottom w:val="none" w:sz="0" w:space="0" w:color="auto"/>
        <w:right w:val="none" w:sz="0" w:space="0" w:color="auto"/>
      </w:divBdr>
    </w:div>
    <w:div w:id="1934822286">
      <w:bodyDiv w:val="1"/>
      <w:marLeft w:val="0"/>
      <w:marRight w:val="0"/>
      <w:marTop w:val="0"/>
      <w:marBottom w:val="0"/>
      <w:divBdr>
        <w:top w:val="none" w:sz="0" w:space="0" w:color="auto"/>
        <w:left w:val="none" w:sz="0" w:space="0" w:color="auto"/>
        <w:bottom w:val="none" w:sz="0" w:space="0" w:color="auto"/>
        <w:right w:val="none" w:sz="0" w:space="0" w:color="auto"/>
      </w:divBdr>
    </w:div>
    <w:div w:id="1934900006">
      <w:bodyDiv w:val="1"/>
      <w:marLeft w:val="0"/>
      <w:marRight w:val="0"/>
      <w:marTop w:val="0"/>
      <w:marBottom w:val="0"/>
      <w:divBdr>
        <w:top w:val="none" w:sz="0" w:space="0" w:color="auto"/>
        <w:left w:val="none" w:sz="0" w:space="0" w:color="auto"/>
        <w:bottom w:val="none" w:sz="0" w:space="0" w:color="auto"/>
        <w:right w:val="none" w:sz="0" w:space="0" w:color="auto"/>
      </w:divBdr>
    </w:div>
    <w:div w:id="1935165966">
      <w:bodyDiv w:val="1"/>
      <w:marLeft w:val="0"/>
      <w:marRight w:val="0"/>
      <w:marTop w:val="0"/>
      <w:marBottom w:val="0"/>
      <w:divBdr>
        <w:top w:val="none" w:sz="0" w:space="0" w:color="auto"/>
        <w:left w:val="none" w:sz="0" w:space="0" w:color="auto"/>
        <w:bottom w:val="none" w:sz="0" w:space="0" w:color="auto"/>
        <w:right w:val="none" w:sz="0" w:space="0" w:color="auto"/>
      </w:divBdr>
    </w:div>
    <w:div w:id="1935282378">
      <w:bodyDiv w:val="1"/>
      <w:marLeft w:val="0"/>
      <w:marRight w:val="0"/>
      <w:marTop w:val="0"/>
      <w:marBottom w:val="0"/>
      <w:divBdr>
        <w:top w:val="none" w:sz="0" w:space="0" w:color="auto"/>
        <w:left w:val="none" w:sz="0" w:space="0" w:color="auto"/>
        <w:bottom w:val="none" w:sz="0" w:space="0" w:color="auto"/>
        <w:right w:val="none" w:sz="0" w:space="0" w:color="auto"/>
      </w:divBdr>
    </w:div>
    <w:div w:id="1935437063">
      <w:bodyDiv w:val="1"/>
      <w:marLeft w:val="0"/>
      <w:marRight w:val="0"/>
      <w:marTop w:val="0"/>
      <w:marBottom w:val="0"/>
      <w:divBdr>
        <w:top w:val="none" w:sz="0" w:space="0" w:color="auto"/>
        <w:left w:val="none" w:sz="0" w:space="0" w:color="auto"/>
        <w:bottom w:val="none" w:sz="0" w:space="0" w:color="auto"/>
        <w:right w:val="none" w:sz="0" w:space="0" w:color="auto"/>
      </w:divBdr>
    </w:div>
    <w:div w:id="1935937380">
      <w:bodyDiv w:val="1"/>
      <w:marLeft w:val="0"/>
      <w:marRight w:val="0"/>
      <w:marTop w:val="0"/>
      <w:marBottom w:val="0"/>
      <w:divBdr>
        <w:top w:val="none" w:sz="0" w:space="0" w:color="auto"/>
        <w:left w:val="none" w:sz="0" w:space="0" w:color="auto"/>
        <w:bottom w:val="none" w:sz="0" w:space="0" w:color="auto"/>
        <w:right w:val="none" w:sz="0" w:space="0" w:color="auto"/>
      </w:divBdr>
    </w:div>
    <w:div w:id="1936011666">
      <w:bodyDiv w:val="1"/>
      <w:marLeft w:val="0"/>
      <w:marRight w:val="0"/>
      <w:marTop w:val="0"/>
      <w:marBottom w:val="0"/>
      <w:divBdr>
        <w:top w:val="none" w:sz="0" w:space="0" w:color="auto"/>
        <w:left w:val="none" w:sz="0" w:space="0" w:color="auto"/>
        <w:bottom w:val="none" w:sz="0" w:space="0" w:color="auto"/>
        <w:right w:val="none" w:sz="0" w:space="0" w:color="auto"/>
      </w:divBdr>
    </w:div>
    <w:div w:id="1937904874">
      <w:bodyDiv w:val="1"/>
      <w:marLeft w:val="0"/>
      <w:marRight w:val="0"/>
      <w:marTop w:val="0"/>
      <w:marBottom w:val="0"/>
      <w:divBdr>
        <w:top w:val="none" w:sz="0" w:space="0" w:color="auto"/>
        <w:left w:val="none" w:sz="0" w:space="0" w:color="auto"/>
        <w:bottom w:val="none" w:sz="0" w:space="0" w:color="auto"/>
        <w:right w:val="none" w:sz="0" w:space="0" w:color="auto"/>
      </w:divBdr>
    </w:div>
    <w:div w:id="1937981190">
      <w:bodyDiv w:val="1"/>
      <w:marLeft w:val="0"/>
      <w:marRight w:val="0"/>
      <w:marTop w:val="0"/>
      <w:marBottom w:val="0"/>
      <w:divBdr>
        <w:top w:val="none" w:sz="0" w:space="0" w:color="auto"/>
        <w:left w:val="none" w:sz="0" w:space="0" w:color="auto"/>
        <w:bottom w:val="none" w:sz="0" w:space="0" w:color="auto"/>
        <w:right w:val="none" w:sz="0" w:space="0" w:color="auto"/>
      </w:divBdr>
    </w:div>
    <w:div w:id="1938172782">
      <w:bodyDiv w:val="1"/>
      <w:marLeft w:val="0"/>
      <w:marRight w:val="0"/>
      <w:marTop w:val="0"/>
      <w:marBottom w:val="0"/>
      <w:divBdr>
        <w:top w:val="none" w:sz="0" w:space="0" w:color="auto"/>
        <w:left w:val="none" w:sz="0" w:space="0" w:color="auto"/>
        <w:bottom w:val="none" w:sz="0" w:space="0" w:color="auto"/>
        <w:right w:val="none" w:sz="0" w:space="0" w:color="auto"/>
      </w:divBdr>
    </w:div>
    <w:div w:id="1938444530">
      <w:bodyDiv w:val="1"/>
      <w:marLeft w:val="0"/>
      <w:marRight w:val="0"/>
      <w:marTop w:val="0"/>
      <w:marBottom w:val="0"/>
      <w:divBdr>
        <w:top w:val="none" w:sz="0" w:space="0" w:color="auto"/>
        <w:left w:val="none" w:sz="0" w:space="0" w:color="auto"/>
        <w:bottom w:val="none" w:sz="0" w:space="0" w:color="auto"/>
        <w:right w:val="none" w:sz="0" w:space="0" w:color="auto"/>
      </w:divBdr>
    </w:div>
    <w:div w:id="1938978811">
      <w:bodyDiv w:val="1"/>
      <w:marLeft w:val="0"/>
      <w:marRight w:val="0"/>
      <w:marTop w:val="0"/>
      <w:marBottom w:val="0"/>
      <w:divBdr>
        <w:top w:val="none" w:sz="0" w:space="0" w:color="auto"/>
        <w:left w:val="none" w:sz="0" w:space="0" w:color="auto"/>
        <w:bottom w:val="none" w:sz="0" w:space="0" w:color="auto"/>
        <w:right w:val="none" w:sz="0" w:space="0" w:color="auto"/>
      </w:divBdr>
    </w:div>
    <w:div w:id="1939292389">
      <w:bodyDiv w:val="1"/>
      <w:marLeft w:val="0"/>
      <w:marRight w:val="0"/>
      <w:marTop w:val="0"/>
      <w:marBottom w:val="0"/>
      <w:divBdr>
        <w:top w:val="none" w:sz="0" w:space="0" w:color="auto"/>
        <w:left w:val="none" w:sz="0" w:space="0" w:color="auto"/>
        <w:bottom w:val="none" w:sz="0" w:space="0" w:color="auto"/>
        <w:right w:val="none" w:sz="0" w:space="0" w:color="auto"/>
      </w:divBdr>
    </w:div>
    <w:div w:id="1939675993">
      <w:bodyDiv w:val="1"/>
      <w:marLeft w:val="0"/>
      <w:marRight w:val="0"/>
      <w:marTop w:val="0"/>
      <w:marBottom w:val="0"/>
      <w:divBdr>
        <w:top w:val="none" w:sz="0" w:space="0" w:color="auto"/>
        <w:left w:val="none" w:sz="0" w:space="0" w:color="auto"/>
        <w:bottom w:val="none" w:sz="0" w:space="0" w:color="auto"/>
        <w:right w:val="none" w:sz="0" w:space="0" w:color="auto"/>
      </w:divBdr>
    </w:div>
    <w:div w:id="1939828903">
      <w:bodyDiv w:val="1"/>
      <w:marLeft w:val="0"/>
      <w:marRight w:val="0"/>
      <w:marTop w:val="0"/>
      <w:marBottom w:val="0"/>
      <w:divBdr>
        <w:top w:val="none" w:sz="0" w:space="0" w:color="auto"/>
        <w:left w:val="none" w:sz="0" w:space="0" w:color="auto"/>
        <w:bottom w:val="none" w:sz="0" w:space="0" w:color="auto"/>
        <w:right w:val="none" w:sz="0" w:space="0" w:color="auto"/>
      </w:divBdr>
    </w:div>
    <w:div w:id="1940018527">
      <w:bodyDiv w:val="1"/>
      <w:marLeft w:val="0"/>
      <w:marRight w:val="0"/>
      <w:marTop w:val="0"/>
      <w:marBottom w:val="0"/>
      <w:divBdr>
        <w:top w:val="none" w:sz="0" w:space="0" w:color="auto"/>
        <w:left w:val="none" w:sz="0" w:space="0" w:color="auto"/>
        <w:bottom w:val="none" w:sz="0" w:space="0" w:color="auto"/>
        <w:right w:val="none" w:sz="0" w:space="0" w:color="auto"/>
      </w:divBdr>
    </w:div>
    <w:div w:id="1940261635">
      <w:bodyDiv w:val="1"/>
      <w:marLeft w:val="0"/>
      <w:marRight w:val="0"/>
      <w:marTop w:val="0"/>
      <w:marBottom w:val="0"/>
      <w:divBdr>
        <w:top w:val="none" w:sz="0" w:space="0" w:color="auto"/>
        <w:left w:val="none" w:sz="0" w:space="0" w:color="auto"/>
        <w:bottom w:val="none" w:sz="0" w:space="0" w:color="auto"/>
        <w:right w:val="none" w:sz="0" w:space="0" w:color="auto"/>
      </w:divBdr>
      <w:divsChild>
        <w:div w:id="422847023">
          <w:marLeft w:val="480"/>
          <w:marRight w:val="0"/>
          <w:marTop w:val="0"/>
          <w:marBottom w:val="0"/>
          <w:divBdr>
            <w:top w:val="none" w:sz="0" w:space="0" w:color="auto"/>
            <w:left w:val="none" w:sz="0" w:space="0" w:color="auto"/>
            <w:bottom w:val="none" w:sz="0" w:space="0" w:color="auto"/>
            <w:right w:val="none" w:sz="0" w:space="0" w:color="auto"/>
          </w:divBdr>
        </w:div>
        <w:div w:id="2103642734">
          <w:marLeft w:val="480"/>
          <w:marRight w:val="0"/>
          <w:marTop w:val="0"/>
          <w:marBottom w:val="0"/>
          <w:divBdr>
            <w:top w:val="none" w:sz="0" w:space="0" w:color="auto"/>
            <w:left w:val="none" w:sz="0" w:space="0" w:color="auto"/>
            <w:bottom w:val="none" w:sz="0" w:space="0" w:color="auto"/>
            <w:right w:val="none" w:sz="0" w:space="0" w:color="auto"/>
          </w:divBdr>
        </w:div>
        <w:div w:id="542980276">
          <w:marLeft w:val="480"/>
          <w:marRight w:val="0"/>
          <w:marTop w:val="0"/>
          <w:marBottom w:val="0"/>
          <w:divBdr>
            <w:top w:val="none" w:sz="0" w:space="0" w:color="auto"/>
            <w:left w:val="none" w:sz="0" w:space="0" w:color="auto"/>
            <w:bottom w:val="none" w:sz="0" w:space="0" w:color="auto"/>
            <w:right w:val="none" w:sz="0" w:space="0" w:color="auto"/>
          </w:divBdr>
        </w:div>
        <w:div w:id="1510024363">
          <w:marLeft w:val="480"/>
          <w:marRight w:val="0"/>
          <w:marTop w:val="0"/>
          <w:marBottom w:val="0"/>
          <w:divBdr>
            <w:top w:val="none" w:sz="0" w:space="0" w:color="auto"/>
            <w:left w:val="none" w:sz="0" w:space="0" w:color="auto"/>
            <w:bottom w:val="none" w:sz="0" w:space="0" w:color="auto"/>
            <w:right w:val="none" w:sz="0" w:space="0" w:color="auto"/>
          </w:divBdr>
        </w:div>
        <w:div w:id="906644874">
          <w:marLeft w:val="480"/>
          <w:marRight w:val="0"/>
          <w:marTop w:val="0"/>
          <w:marBottom w:val="0"/>
          <w:divBdr>
            <w:top w:val="none" w:sz="0" w:space="0" w:color="auto"/>
            <w:left w:val="none" w:sz="0" w:space="0" w:color="auto"/>
            <w:bottom w:val="none" w:sz="0" w:space="0" w:color="auto"/>
            <w:right w:val="none" w:sz="0" w:space="0" w:color="auto"/>
          </w:divBdr>
        </w:div>
        <w:div w:id="935595250">
          <w:marLeft w:val="480"/>
          <w:marRight w:val="0"/>
          <w:marTop w:val="0"/>
          <w:marBottom w:val="0"/>
          <w:divBdr>
            <w:top w:val="none" w:sz="0" w:space="0" w:color="auto"/>
            <w:left w:val="none" w:sz="0" w:space="0" w:color="auto"/>
            <w:bottom w:val="none" w:sz="0" w:space="0" w:color="auto"/>
            <w:right w:val="none" w:sz="0" w:space="0" w:color="auto"/>
          </w:divBdr>
        </w:div>
        <w:div w:id="684553268">
          <w:marLeft w:val="480"/>
          <w:marRight w:val="0"/>
          <w:marTop w:val="0"/>
          <w:marBottom w:val="0"/>
          <w:divBdr>
            <w:top w:val="none" w:sz="0" w:space="0" w:color="auto"/>
            <w:left w:val="none" w:sz="0" w:space="0" w:color="auto"/>
            <w:bottom w:val="none" w:sz="0" w:space="0" w:color="auto"/>
            <w:right w:val="none" w:sz="0" w:space="0" w:color="auto"/>
          </w:divBdr>
        </w:div>
        <w:div w:id="733544914">
          <w:marLeft w:val="480"/>
          <w:marRight w:val="0"/>
          <w:marTop w:val="0"/>
          <w:marBottom w:val="0"/>
          <w:divBdr>
            <w:top w:val="none" w:sz="0" w:space="0" w:color="auto"/>
            <w:left w:val="none" w:sz="0" w:space="0" w:color="auto"/>
            <w:bottom w:val="none" w:sz="0" w:space="0" w:color="auto"/>
            <w:right w:val="none" w:sz="0" w:space="0" w:color="auto"/>
          </w:divBdr>
        </w:div>
        <w:div w:id="1756318344">
          <w:marLeft w:val="480"/>
          <w:marRight w:val="0"/>
          <w:marTop w:val="0"/>
          <w:marBottom w:val="0"/>
          <w:divBdr>
            <w:top w:val="none" w:sz="0" w:space="0" w:color="auto"/>
            <w:left w:val="none" w:sz="0" w:space="0" w:color="auto"/>
            <w:bottom w:val="none" w:sz="0" w:space="0" w:color="auto"/>
            <w:right w:val="none" w:sz="0" w:space="0" w:color="auto"/>
          </w:divBdr>
        </w:div>
        <w:div w:id="1503162815">
          <w:marLeft w:val="480"/>
          <w:marRight w:val="0"/>
          <w:marTop w:val="0"/>
          <w:marBottom w:val="0"/>
          <w:divBdr>
            <w:top w:val="none" w:sz="0" w:space="0" w:color="auto"/>
            <w:left w:val="none" w:sz="0" w:space="0" w:color="auto"/>
            <w:bottom w:val="none" w:sz="0" w:space="0" w:color="auto"/>
            <w:right w:val="none" w:sz="0" w:space="0" w:color="auto"/>
          </w:divBdr>
        </w:div>
        <w:div w:id="1582131729">
          <w:marLeft w:val="480"/>
          <w:marRight w:val="0"/>
          <w:marTop w:val="0"/>
          <w:marBottom w:val="0"/>
          <w:divBdr>
            <w:top w:val="none" w:sz="0" w:space="0" w:color="auto"/>
            <w:left w:val="none" w:sz="0" w:space="0" w:color="auto"/>
            <w:bottom w:val="none" w:sz="0" w:space="0" w:color="auto"/>
            <w:right w:val="none" w:sz="0" w:space="0" w:color="auto"/>
          </w:divBdr>
        </w:div>
        <w:div w:id="991450512">
          <w:marLeft w:val="480"/>
          <w:marRight w:val="0"/>
          <w:marTop w:val="0"/>
          <w:marBottom w:val="0"/>
          <w:divBdr>
            <w:top w:val="none" w:sz="0" w:space="0" w:color="auto"/>
            <w:left w:val="none" w:sz="0" w:space="0" w:color="auto"/>
            <w:bottom w:val="none" w:sz="0" w:space="0" w:color="auto"/>
            <w:right w:val="none" w:sz="0" w:space="0" w:color="auto"/>
          </w:divBdr>
        </w:div>
        <w:div w:id="435445741">
          <w:marLeft w:val="480"/>
          <w:marRight w:val="0"/>
          <w:marTop w:val="0"/>
          <w:marBottom w:val="0"/>
          <w:divBdr>
            <w:top w:val="none" w:sz="0" w:space="0" w:color="auto"/>
            <w:left w:val="none" w:sz="0" w:space="0" w:color="auto"/>
            <w:bottom w:val="none" w:sz="0" w:space="0" w:color="auto"/>
            <w:right w:val="none" w:sz="0" w:space="0" w:color="auto"/>
          </w:divBdr>
        </w:div>
        <w:div w:id="742871502">
          <w:marLeft w:val="480"/>
          <w:marRight w:val="0"/>
          <w:marTop w:val="0"/>
          <w:marBottom w:val="0"/>
          <w:divBdr>
            <w:top w:val="none" w:sz="0" w:space="0" w:color="auto"/>
            <w:left w:val="none" w:sz="0" w:space="0" w:color="auto"/>
            <w:bottom w:val="none" w:sz="0" w:space="0" w:color="auto"/>
            <w:right w:val="none" w:sz="0" w:space="0" w:color="auto"/>
          </w:divBdr>
        </w:div>
        <w:div w:id="1854145519">
          <w:marLeft w:val="480"/>
          <w:marRight w:val="0"/>
          <w:marTop w:val="0"/>
          <w:marBottom w:val="0"/>
          <w:divBdr>
            <w:top w:val="none" w:sz="0" w:space="0" w:color="auto"/>
            <w:left w:val="none" w:sz="0" w:space="0" w:color="auto"/>
            <w:bottom w:val="none" w:sz="0" w:space="0" w:color="auto"/>
            <w:right w:val="none" w:sz="0" w:space="0" w:color="auto"/>
          </w:divBdr>
        </w:div>
        <w:div w:id="1994601900">
          <w:marLeft w:val="480"/>
          <w:marRight w:val="0"/>
          <w:marTop w:val="0"/>
          <w:marBottom w:val="0"/>
          <w:divBdr>
            <w:top w:val="none" w:sz="0" w:space="0" w:color="auto"/>
            <w:left w:val="none" w:sz="0" w:space="0" w:color="auto"/>
            <w:bottom w:val="none" w:sz="0" w:space="0" w:color="auto"/>
            <w:right w:val="none" w:sz="0" w:space="0" w:color="auto"/>
          </w:divBdr>
        </w:div>
        <w:div w:id="364446936">
          <w:marLeft w:val="480"/>
          <w:marRight w:val="0"/>
          <w:marTop w:val="0"/>
          <w:marBottom w:val="0"/>
          <w:divBdr>
            <w:top w:val="none" w:sz="0" w:space="0" w:color="auto"/>
            <w:left w:val="none" w:sz="0" w:space="0" w:color="auto"/>
            <w:bottom w:val="none" w:sz="0" w:space="0" w:color="auto"/>
            <w:right w:val="none" w:sz="0" w:space="0" w:color="auto"/>
          </w:divBdr>
        </w:div>
        <w:div w:id="1307317702">
          <w:marLeft w:val="480"/>
          <w:marRight w:val="0"/>
          <w:marTop w:val="0"/>
          <w:marBottom w:val="0"/>
          <w:divBdr>
            <w:top w:val="none" w:sz="0" w:space="0" w:color="auto"/>
            <w:left w:val="none" w:sz="0" w:space="0" w:color="auto"/>
            <w:bottom w:val="none" w:sz="0" w:space="0" w:color="auto"/>
            <w:right w:val="none" w:sz="0" w:space="0" w:color="auto"/>
          </w:divBdr>
        </w:div>
        <w:div w:id="1306743967">
          <w:marLeft w:val="480"/>
          <w:marRight w:val="0"/>
          <w:marTop w:val="0"/>
          <w:marBottom w:val="0"/>
          <w:divBdr>
            <w:top w:val="none" w:sz="0" w:space="0" w:color="auto"/>
            <w:left w:val="none" w:sz="0" w:space="0" w:color="auto"/>
            <w:bottom w:val="none" w:sz="0" w:space="0" w:color="auto"/>
            <w:right w:val="none" w:sz="0" w:space="0" w:color="auto"/>
          </w:divBdr>
        </w:div>
        <w:div w:id="1963076575">
          <w:marLeft w:val="480"/>
          <w:marRight w:val="0"/>
          <w:marTop w:val="0"/>
          <w:marBottom w:val="0"/>
          <w:divBdr>
            <w:top w:val="none" w:sz="0" w:space="0" w:color="auto"/>
            <w:left w:val="none" w:sz="0" w:space="0" w:color="auto"/>
            <w:bottom w:val="none" w:sz="0" w:space="0" w:color="auto"/>
            <w:right w:val="none" w:sz="0" w:space="0" w:color="auto"/>
          </w:divBdr>
        </w:div>
        <w:div w:id="515508723">
          <w:marLeft w:val="480"/>
          <w:marRight w:val="0"/>
          <w:marTop w:val="0"/>
          <w:marBottom w:val="0"/>
          <w:divBdr>
            <w:top w:val="none" w:sz="0" w:space="0" w:color="auto"/>
            <w:left w:val="none" w:sz="0" w:space="0" w:color="auto"/>
            <w:bottom w:val="none" w:sz="0" w:space="0" w:color="auto"/>
            <w:right w:val="none" w:sz="0" w:space="0" w:color="auto"/>
          </w:divBdr>
        </w:div>
        <w:div w:id="808084751">
          <w:marLeft w:val="480"/>
          <w:marRight w:val="0"/>
          <w:marTop w:val="0"/>
          <w:marBottom w:val="0"/>
          <w:divBdr>
            <w:top w:val="none" w:sz="0" w:space="0" w:color="auto"/>
            <w:left w:val="none" w:sz="0" w:space="0" w:color="auto"/>
            <w:bottom w:val="none" w:sz="0" w:space="0" w:color="auto"/>
            <w:right w:val="none" w:sz="0" w:space="0" w:color="auto"/>
          </w:divBdr>
        </w:div>
        <w:div w:id="460540111">
          <w:marLeft w:val="480"/>
          <w:marRight w:val="0"/>
          <w:marTop w:val="0"/>
          <w:marBottom w:val="0"/>
          <w:divBdr>
            <w:top w:val="none" w:sz="0" w:space="0" w:color="auto"/>
            <w:left w:val="none" w:sz="0" w:space="0" w:color="auto"/>
            <w:bottom w:val="none" w:sz="0" w:space="0" w:color="auto"/>
            <w:right w:val="none" w:sz="0" w:space="0" w:color="auto"/>
          </w:divBdr>
        </w:div>
        <w:div w:id="1405296291">
          <w:marLeft w:val="480"/>
          <w:marRight w:val="0"/>
          <w:marTop w:val="0"/>
          <w:marBottom w:val="0"/>
          <w:divBdr>
            <w:top w:val="none" w:sz="0" w:space="0" w:color="auto"/>
            <w:left w:val="none" w:sz="0" w:space="0" w:color="auto"/>
            <w:bottom w:val="none" w:sz="0" w:space="0" w:color="auto"/>
            <w:right w:val="none" w:sz="0" w:space="0" w:color="auto"/>
          </w:divBdr>
        </w:div>
        <w:div w:id="1686710865">
          <w:marLeft w:val="480"/>
          <w:marRight w:val="0"/>
          <w:marTop w:val="0"/>
          <w:marBottom w:val="0"/>
          <w:divBdr>
            <w:top w:val="none" w:sz="0" w:space="0" w:color="auto"/>
            <w:left w:val="none" w:sz="0" w:space="0" w:color="auto"/>
            <w:bottom w:val="none" w:sz="0" w:space="0" w:color="auto"/>
            <w:right w:val="none" w:sz="0" w:space="0" w:color="auto"/>
          </w:divBdr>
        </w:div>
        <w:div w:id="1994723859">
          <w:marLeft w:val="480"/>
          <w:marRight w:val="0"/>
          <w:marTop w:val="0"/>
          <w:marBottom w:val="0"/>
          <w:divBdr>
            <w:top w:val="none" w:sz="0" w:space="0" w:color="auto"/>
            <w:left w:val="none" w:sz="0" w:space="0" w:color="auto"/>
            <w:bottom w:val="none" w:sz="0" w:space="0" w:color="auto"/>
            <w:right w:val="none" w:sz="0" w:space="0" w:color="auto"/>
          </w:divBdr>
        </w:div>
        <w:div w:id="2111509876">
          <w:marLeft w:val="480"/>
          <w:marRight w:val="0"/>
          <w:marTop w:val="0"/>
          <w:marBottom w:val="0"/>
          <w:divBdr>
            <w:top w:val="none" w:sz="0" w:space="0" w:color="auto"/>
            <w:left w:val="none" w:sz="0" w:space="0" w:color="auto"/>
            <w:bottom w:val="none" w:sz="0" w:space="0" w:color="auto"/>
            <w:right w:val="none" w:sz="0" w:space="0" w:color="auto"/>
          </w:divBdr>
        </w:div>
        <w:div w:id="114250488">
          <w:marLeft w:val="480"/>
          <w:marRight w:val="0"/>
          <w:marTop w:val="0"/>
          <w:marBottom w:val="0"/>
          <w:divBdr>
            <w:top w:val="none" w:sz="0" w:space="0" w:color="auto"/>
            <w:left w:val="none" w:sz="0" w:space="0" w:color="auto"/>
            <w:bottom w:val="none" w:sz="0" w:space="0" w:color="auto"/>
            <w:right w:val="none" w:sz="0" w:space="0" w:color="auto"/>
          </w:divBdr>
        </w:div>
        <w:div w:id="388267192">
          <w:marLeft w:val="480"/>
          <w:marRight w:val="0"/>
          <w:marTop w:val="0"/>
          <w:marBottom w:val="0"/>
          <w:divBdr>
            <w:top w:val="none" w:sz="0" w:space="0" w:color="auto"/>
            <w:left w:val="none" w:sz="0" w:space="0" w:color="auto"/>
            <w:bottom w:val="none" w:sz="0" w:space="0" w:color="auto"/>
            <w:right w:val="none" w:sz="0" w:space="0" w:color="auto"/>
          </w:divBdr>
        </w:div>
        <w:div w:id="1446996899">
          <w:marLeft w:val="480"/>
          <w:marRight w:val="0"/>
          <w:marTop w:val="0"/>
          <w:marBottom w:val="0"/>
          <w:divBdr>
            <w:top w:val="none" w:sz="0" w:space="0" w:color="auto"/>
            <w:left w:val="none" w:sz="0" w:space="0" w:color="auto"/>
            <w:bottom w:val="none" w:sz="0" w:space="0" w:color="auto"/>
            <w:right w:val="none" w:sz="0" w:space="0" w:color="auto"/>
          </w:divBdr>
        </w:div>
      </w:divsChild>
    </w:div>
    <w:div w:id="1940524020">
      <w:bodyDiv w:val="1"/>
      <w:marLeft w:val="0"/>
      <w:marRight w:val="0"/>
      <w:marTop w:val="0"/>
      <w:marBottom w:val="0"/>
      <w:divBdr>
        <w:top w:val="none" w:sz="0" w:space="0" w:color="auto"/>
        <w:left w:val="none" w:sz="0" w:space="0" w:color="auto"/>
        <w:bottom w:val="none" w:sz="0" w:space="0" w:color="auto"/>
        <w:right w:val="none" w:sz="0" w:space="0" w:color="auto"/>
      </w:divBdr>
    </w:div>
    <w:div w:id="1940790324">
      <w:bodyDiv w:val="1"/>
      <w:marLeft w:val="0"/>
      <w:marRight w:val="0"/>
      <w:marTop w:val="0"/>
      <w:marBottom w:val="0"/>
      <w:divBdr>
        <w:top w:val="none" w:sz="0" w:space="0" w:color="auto"/>
        <w:left w:val="none" w:sz="0" w:space="0" w:color="auto"/>
        <w:bottom w:val="none" w:sz="0" w:space="0" w:color="auto"/>
        <w:right w:val="none" w:sz="0" w:space="0" w:color="auto"/>
      </w:divBdr>
    </w:div>
    <w:div w:id="1942254102">
      <w:bodyDiv w:val="1"/>
      <w:marLeft w:val="0"/>
      <w:marRight w:val="0"/>
      <w:marTop w:val="0"/>
      <w:marBottom w:val="0"/>
      <w:divBdr>
        <w:top w:val="none" w:sz="0" w:space="0" w:color="auto"/>
        <w:left w:val="none" w:sz="0" w:space="0" w:color="auto"/>
        <w:bottom w:val="none" w:sz="0" w:space="0" w:color="auto"/>
        <w:right w:val="none" w:sz="0" w:space="0" w:color="auto"/>
      </w:divBdr>
    </w:div>
    <w:div w:id="1942375634">
      <w:bodyDiv w:val="1"/>
      <w:marLeft w:val="0"/>
      <w:marRight w:val="0"/>
      <w:marTop w:val="0"/>
      <w:marBottom w:val="0"/>
      <w:divBdr>
        <w:top w:val="none" w:sz="0" w:space="0" w:color="auto"/>
        <w:left w:val="none" w:sz="0" w:space="0" w:color="auto"/>
        <w:bottom w:val="none" w:sz="0" w:space="0" w:color="auto"/>
        <w:right w:val="none" w:sz="0" w:space="0" w:color="auto"/>
      </w:divBdr>
    </w:div>
    <w:div w:id="1942570581">
      <w:bodyDiv w:val="1"/>
      <w:marLeft w:val="0"/>
      <w:marRight w:val="0"/>
      <w:marTop w:val="0"/>
      <w:marBottom w:val="0"/>
      <w:divBdr>
        <w:top w:val="none" w:sz="0" w:space="0" w:color="auto"/>
        <w:left w:val="none" w:sz="0" w:space="0" w:color="auto"/>
        <w:bottom w:val="none" w:sz="0" w:space="0" w:color="auto"/>
        <w:right w:val="none" w:sz="0" w:space="0" w:color="auto"/>
      </w:divBdr>
      <w:divsChild>
        <w:div w:id="1110663541">
          <w:marLeft w:val="480"/>
          <w:marRight w:val="0"/>
          <w:marTop w:val="0"/>
          <w:marBottom w:val="0"/>
          <w:divBdr>
            <w:top w:val="none" w:sz="0" w:space="0" w:color="auto"/>
            <w:left w:val="none" w:sz="0" w:space="0" w:color="auto"/>
            <w:bottom w:val="none" w:sz="0" w:space="0" w:color="auto"/>
            <w:right w:val="none" w:sz="0" w:space="0" w:color="auto"/>
          </w:divBdr>
        </w:div>
        <w:div w:id="1743913554">
          <w:marLeft w:val="480"/>
          <w:marRight w:val="0"/>
          <w:marTop w:val="0"/>
          <w:marBottom w:val="0"/>
          <w:divBdr>
            <w:top w:val="none" w:sz="0" w:space="0" w:color="auto"/>
            <w:left w:val="none" w:sz="0" w:space="0" w:color="auto"/>
            <w:bottom w:val="none" w:sz="0" w:space="0" w:color="auto"/>
            <w:right w:val="none" w:sz="0" w:space="0" w:color="auto"/>
          </w:divBdr>
        </w:div>
        <w:div w:id="191959005">
          <w:marLeft w:val="480"/>
          <w:marRight w:val="0"/>
          <w:marTop w:val="0"/>
          <w:marBottom w:val="0"/>
          <w:divBdr>
            <w:top w:val="none" w:sz="0" w:space="0" w:color="auto"/>
            <w:left w:val="none" w:sz="0" w:space="0" w:color="auto"/>
            <w:bottom w:val="none" w:sz="0" w:space="0" w:color="auto"/>
            <w:right w:val="none" w:sz="0" w:space="0" w:color="auto"/>
          </w:divBdr>
        </w:div>
        <w:div w:id="326442420">
          <w:marLeft w:val="480"/>
          <w:marRight w:val="0"/>
          <w:marTop w:val="0"/>
          <w:marBottom w:val="0"/>
          <w:divBdr>
            <w:top w:val="none" w:sz="0" w:space="0" w:color="auto"/>
            <w:left w:val="none" w:sz="0" w:space="0" w:color="auto"/>
            <w:bottom w:val="none" w:sz="0" w:space="0" w:color="auto"/>
            <w:right w:val="none" w:sz="0" w:space="0" w:color="auto"/>
          </w:divBdr>
        </w:div>
        <w:div w:id="95685967">
          <w:marLeft w:val="480"/>
          <w:marRight w:val="0"/>
          <w:marTop w:val="0"/>
          <w:marBottom w:val="0"/>
          <w:divBdr>
            <w:top w:val="none" w:sz="0" w:space="0" w:color="auto"/>
            <w:left w:val="none" w:sz="0" w:space="0" w:color="auto"/>
            <w:bottom w:val="none" w:sz="0" w:space="0" w:color="auto"/>
            <w:right w:val="none" w:sz="0" w:space="0" w:color="auto"/>
          </w:divBdr>
        </w:div>
        <w:div w:id="559679098">
          <w:marLeft w:val="480"/>
          <w:marRight w:val="0"/>
          <w:marTop w:val="0"/>
          <w:marBottom w:val="0"/>
          <w:divBdr>
            <w:top w:val="none" w:sz="0" w:space="0" w:color="auto"/>
            <w:left w:val="none" w:sz="0" w:space="0" w:color="auto"/>
            <w:bottom w:val="none" w:sz="0" w:space="0" w:color="auto"/>
            <w:right w:val="none" w:sz="0" w:space="0" w:color="auto"/>
          </w:divBdr>
        </w:div>
        <w:div w:id="3945569">
          <w:marLeft w:val="480"/>
          <w:marRight w:val="0"/>
          <w:marTop w:val="0"/>
          <w:marBottom w:val="0"/>
          <w:divBdr>
            <w:top w:val="none" w:sz="0" w:space="0" w:color="auto"/>
            <w:left w:val="none" w:sz="0" w:space="0" w:color="auto"/>
            <w:bottom w:val="none" w:sz="0" w:space="0" w:color="auto"/>
            <w:right w:val="none" w:sz="0" w:space="0" w:color="auto"/>
          </w:divBdr>
        </w:div>
        <w:div w:id="60644701">
          <w:marLeft w:val="480"/>
          <w:marRight w:val="0"/>
          <w:marTop w:val="0"/>
          <w:marBottom w:val="0"/>
          <w:divBdr>
            <w:top w:val="none" w:sz="0" w:space="0" w:color="auto"/>
            <w:left w:val="none" w:sz="0" w:space="0" w:color="auto"/>
            <w:bottom w:val="none" w:sz="0" w:space="0" w:color="auto"/>
            <w:right w:val="none" w:sz="0" w:space="0" w:color="auto"/>
          </w:divBdr>
        </w:div>
        <w:div w:id="1320184923">
          <w:marLeft w:val="480"/>
          <w:marRight w:val="0"/>
          <w:marTop w:val="0"/>
          <w:marBottom w:val="0"/>
          <w:divBdr>
            <w:top w:val="none" w:sz="0" w:space="0" w:color="auto"/>
            <w:left w:val="none" w:sz="0" w:space="0" w:color="auto"/>
            <w:bottom w:val="none" w:sz="0" w:space="0" w:color="auto"/>
            <w:right w:val="none" w:sz="0" w:space="0" w:color="auto"/>
          </w:divBdr>
        </w:div>
        <w:div w:id="98109773">
          <w:marLeft w:val="480"/>
          <w:marRight w:val="0"/>
          <w:marTop w:val="0"/>
          <w:marBottom w:val="0"/>
          <w:divBdr>
            <w:top w:val="none" w:sz="0" w:space="0" w:color="auto"/>
            <w:left w:val="none" w:sz="0" w:space="0" w:color="auto"/>
            <w:bottom w:val="none" w:sz="0" w:space="0" w:color="auto"/>
            <w:right w:val="none" w:sz="0" w:space="0" w:color="auto"/>
          </w:divBdr>
        </w:div>
        <w:div w:id="1713531714">
          <w:marLeft w:val="480"/>
          <w:marRight w:val="0"/>
          <w:marTop w:val="0"/>
          <w:marBottom w:val="0"/>
          <w:divBdr>
            <w:top w:val="none" w:sz="0" w:space="0" w:color="auto"/>
            <w:left w:val="none" w:sz="0" w:space="0" w:color="auto"/>
            <w:bottom w:val="none" w:sz="0" w:space="0" w:color="auto"/>
            <w:right w:val="none" w:sz="0" w:space="0" w:color="auto"/>
          </w:divBdr>
        </w:div>
        <w:div w:id="1542784051">
          <w:marLeft w:val="480"/>
          <w:marRight w:val="0"/>
          <w:marTop w:val="0"/>
          <w:marBottom w:val="0"/>
          <w:divBdr>
            <w:top w:val="none" w:sz="0" w:space="0" w:color="auto"/>
            <w:left w:val="none" w:sz="0" w:space="0" w:color="auto"/>
            <w:bottom w:val="none" w:sz="0" w:space="0" w:color="auto"/>
            <w:right w:val="none" w:sz="0" w:space="0" w:color="auto"/>
          </w:divBdr>
        </w:div>
        <w:div w:id="662120904">
          <w:marLeft w:val="480"/>
          <w:marRight w:val="0"/>
          <w:marTop w:val="0"/>
          <w:marBottom w:val="0"/>
          <w:divBdr>
            <w:top w:val="none" w:sz="0" w:space="0" w:color="auto"/>
            <w:left w:val="none" w:sz="0" w:space="0" w:color="auto"/>
            <w:bottom w:val="none" w:sz="0" w:space="0" w:color="auto"/>
            <w:right w:val="none" w:sz="0" w:space="0" w:color="auto"/>
          </w:divBdr>
        </w:div>
        <w:div w:id="1958757363">
          <w:marLeft w:val="480"/>
          <w:marRight w:val="0"/>
          <w:marTop w:val="0"/>
          <w:marBottom w:val="0"/>
          <w:divBdr>
            <w:top w:val="none" w:sz="0" w:space="0" w:color="auto"/>
            <w:left w:val="none" w:sz="0" w:space="0" w:color="auto"/>
            <w:bottom w:val="none" w:sz="0" w:space="0" w:color="auto"/>
            <w:right w:val="none" w:sz="0" w:space="0" w:color="auto"/>
          </w:divBdr>
        </w:div>
        <w:div w:id="1278683814">
          <w:marLeft w:val="480"/>
          <w:marRight w:val="0"/>
          <w:marTop w:val="0"/>
          <w:marBottom w:val="0"/>
          <w:divBdr>
            <w:top w:val="none" w:sz="0" w:space="0" w:color="auto"/>
            <w:left w:val="none" w:sz="0" w:space="0" w:color="auto"/>
            <w:bottom w:val="none" w:sz="0" w:space="0" w:color="auto"/>
            <w:right w:val="none" w:sz="0" w:space="0" w:color="auto"/>
          </w:divBdr>
        </w:div>
        <w:div w:id="985091359">
          <w:marLeft w:val="480"/>
          <w:marRight w:val="0"/>
          <w:marTop w:val="0"/>
          <w:marBottom w:val="0"/>
          <w:divBdr>
            <w:top w:val="none" w:sz="0" w:space="0" w:color="auto"/>
            <w:left w:val="none" w:sz="0" w:space="0" w:color="auto"/>
            <w:bottom w:val="none" w:sz="0" w:space="0" w:color="auto"/>
            <w:right w:val="none" w:sz="0" w:space="0" w:color="auto"/>
          </w:divBdr>
        </w:div>
        <w:div w:id="842208078">
          <w:marLeft w:val="480"/>
          <w:marRight w:val="0"/>
          <w:marTop w:val="0"/>
          <w:marBottom w:val="0"/>
          <w:divBdr>
            <w:top w:val="none" w:sz="0" w:space="0" w:color="auto"/>
            <w:left w:val="none" w:sz="0" w:space="0" w:color="auto"/>
            <w:bottom w:val="none" w:sz="0" w:space="0" w:color="auto"/>
            <w:right w:val="none" w:sz="0" w:space="0" w:color="auto"/>
          </w:divBdr>
        </w:div>
        <w:div w:id="377514618">
          <w:marLeft w:val="480"/>
          <w:marRight w:val="0"/>
          <w:marTop w:val="0"/>
          <w:marBottom w:val="0"/>
          <w:divBdr>
            <w:top w:val="none" w:sz="0" w:space="0" w:color="auto"/>
            <w:left w:val="none" w:sz="0" w:space="0" w:color="auto"/>
            <w:bottom w:val="none" w:sz="0" w:space="0" w:color="auto"/>
            <w:right w:val="none" w:sz="0" w:space="0" w:color="auto"/>
          </w:divBdr>
        </w:div>
        <w:div w:id="1811434769">
          <w:marLeft w:val="480"/>
          <w:marRight w:val="0"/>
          <w:marTop w:val="0"/>
          <w:marBottom w:val="0"/>
          <w:divBdr>
            <w:top w:val="none" w:sz="0" w:space="0" w:color="auto"/>
            <w:left w:val="none" w:sz="0" w:space="0" w:color="auto"/>
            <w:bottom w:val="none" w:sz="0" w:space="0" w:color="auto"/>
            <w:right w:val="none" w:sz="0" w:space="0" w:color="auto"/>
          </w:divBdr>
        </w:div>
        <w:div w:id="904680958">
          <w:marLeft w:val="480"/>
          <w:marRight w:val="0"/>
          <w:marTop w:val="0"/>
          <w:marBottom w:val="0"/>
          <w:divBdr>
            <w:top w:val="none" w:sz="0" w:space="0" w:color="auto"/>
            <w:left w:val="none" w:sz="0" w:space="0" w:color="auto"/>
            <w:bottom w:val="none" w:sz="0" w:space="0" w:color="auto"/>
            <w:right w:val="none" w:sz="0" w:space="0" w:color="auto"/>
          </w:divBdr>
        </w:div>
        <w:div w:id="635187485">
          <w:marLeft w:val="480"/>
          <w:marRight w:val="0"/>
          <w:marTop w:val="0"/>
          <w:marBottom w:val="0"/>
          <w:divBdr>
            <w:top w:val="none" w:sz="0" w:space="0" w:color="auto"/>
            <w:left w:val="none" w:sz="0" w:space="0" w:color="auto"/>
            <w:bottom w:val="none" w:sz="0" w:space="0" w:color="auto"/>
            <w:right w:val="none" w:sz="0" w:space="0" w:color="auto"/>
          </w:divBdr>
        </w:div>
        <w:div w:id="1083914064">
          <w:marLeft w:val="480"/>
          <w:marRight w:val="0"/>
          <w:marTop w:val="0"/>
          <w:marBottom w:val="0"/>
          <w:divBdr>
            <w:top w:val="none" w:sz="0" w:space="0" w:color="auto"/>
            <w:left w:val="none" w:sz="0" w:space="0" w:color="auto"/>
            <w:bottom w:val="none" w:sz="0" w:space="0" w:color="auto"/>
            <w:right w:val="none" w:sz="0" w:space="0" w:color="auto"/>
          </w:divBdr>
        </w:div>
        <w:div w:id="2117559578">
          <w:marLeft w:val="480"/>
          <w:marRight w:val="0"/>
          <w:marTop w:val="0"/>
          <w:marBottom w:val="0"/>
          <w:divBdr>
            <w:top w:val="none" w:sz="0" w:space="0" w:color="auto"/>
            <w:left w:val="none" w:sz="0" w:space="0" w:color="auto"/>
            <w:bottom w:val="none" w:sz="0" w:space="0" w:color="auto"/>
            <w:right w:val="none" w:sz="0" w:space="0" w:color="auto"/>
          </w:divBdr>
        </w:div>
        <w:div w:id="1013991023">
          <w:marLeft w:val="480"/>
          <w:marRight w:val="0"/>
          <w:marTop w:val="0"/>
          <w:marBottom w:val="0"/>
          <w:divBdr>
            <w:top w:val="none" w:sz="0" w:space="0" w:color="auto"/>
            <w:left w:val="none" w:sz="0" w:space="0" w:color="auto"/>
            <w:bottom w:val="none" w:sz="0" w:space="0" w:color="auto"/>
            <w:right w:val="none" w:sz="0" w:space="0" w:color="auto"/>
          </w:divBdr>
        </w:div>
        <w:div w:id="456721747">
          <w:marLeft w:val="480"/>
          <w:marRight w:val="0"/>
          <w:marTop w:val="0"/>
          <w:marBottom w:val="0"/>
          <w:divBdr>
            <w:top w:val="none" w:sz="0" w:space="0" w:color="auto"/>
            <w:left w:val="none" w:sz="0" w:space="0" w:color="auto"/>
            <w:bottom w:val="none" w:sz="0" w:space="0" w:color="auto"/>
            <w:right w:val="none" w:sz="0" w:space="0" w:color="auto"/>
          </w:divBdr>
        </w:div>
        <w:div w:id="972949961">
          <w:marLeft w:val="480"/>
          <w:marRight w:val="0"/>
          <w:marTop w:val="0"/>
          <w:marBottom w:val="0"/>
          <w:divBdr>
            <w:top w:val="none" w:sz="0" w:space="0" w:color="auto"/>
            <w:left w:val="none" w:sz="0" w:space="0" w:color="auto"/>
            <w:bottom w:val="none" w:sz="0" w:space="0" w:color="auto"/>
            <w:right w:val="none" w:sz="0" w:space="0" w:color="auto"/>
          </w:divBdr>
        </w:div>
        <w:div w:id="2141145933">
          <w:marLeft w:val="480"/>
          <w:marRight w:val="0"/>
          <w:marTop w:val="0"/>
          <w:marBottom w:val="0"/>
          <w:divBdr>
            <w:top w:val="none" w:sz="0" w:space="0" w:color="auto"/>
            <w:left w:val="none" w:sz="0" w:space="0" w:color="auto"/>
            <w:bottom w:val="none" w:sz="0" w:space="0" w:color="auto"/>
            <w:right w:val="none" w:sz="0" w:space="0" w:color="auto"/>
          </w:divBdr>
        </w:div>
      </w:divsChild>
    </w:div>
    <w:div w:id="1942638263">
      <w:bodyDiv w:val="1"/>
      <w:marLeft w:val="0"/>
      <w:marRight w:val="0"/>
      <w:marTop w:val="0"/>
      <w:marBottom w:val="0"/>
      <w:divBdr>
        <w:top w:val="none" w:sz="0" w:space="0" w:color="auto"/>
        <w:left w:val="none" w:sz="0" w:space="0" w:color="auto"/>
        <w:bottom w:val="none" w:sz="0" w:space="0" w:color="auto"/>
        <w:right w:val="none" w:sz="0" w:space="0" w:color="auto"/>
      </w:divBdr>
    </w:div>
    <w:div w:id="1942687780">
      <w:bodyDiv w:val="1"/>
      <w:marLeft w:val="0"/>
      <w:marRight w:val="0"/>
      <w:marTop w:val="0"/>
      <w:marBottom w:val="0"/>
      <w:divBdr>
        <w:top w:val="none" w:sz="0" w:space="0" w:color="auto"/>
        <w:left w:val="none" w:sz="0" w:space="0" w:color="auto"/>
        <w:bottom w:val="none" w:sz="0" w:space="0" w:color="auto"/>
        <w:right w:val="none" w:sz="0" w:space="0" w:color="auto"/>
      </w:divBdr>
    </w:div>
    <w:div w:id="1943537330">
      <w:bodyDiv w:val="1"/>
      <w:marLeft w:val="0"/>
      <w:marRight w:val="0"/>
      <w:marTop w:val="0"/>
      <w:marBottom w:val="0"/>
      <w:divBdr>
        <w:top w:val="none" w:sz="0" w:space="0" w:color="auto"/>
        <w:left w:val="none" w:sz="0" w:space="0" w:color="auto"/>
        <w:bottom w:val="none" w:sz="0" w:space="0" w:color="auto"/>
        <w:right w:val="none" w:sz="0" w:space="0" w:color="auto"/>
      </w:divBdr>
    </w:div>
    <w:div w:id="1943688153">
      <w:bodyDiv w:val="1"/>
      <w:marLeft w:val="0"/>
      <w:marRight w:val="0"/>
      <w:marTop w:val="0"/>
      <w:marBottom w:val="0"/>
      <w:divBdr>
        <w:top w:val="none" w:sz="0" w:space="0" w:color="auto"/>
        <w:left w:val="none" w:sz="0" w:space="0" w:color="auto"/>
        <w:bottom w:val="none" w:sz="0" w:space="0" w:color="auto"/>
        <w:right w:val="none" w:sz="0" w:space="0" w:color="auto"/>
      </w:divBdr>
    </w:div>
    <w:div w:id="1943760314">
      <w:bodyDiv w:val="1"/>
      <w:marLeft w:val="0"/>
      <w:marRight w:val="0"/>
      <w:marTop w:val="0"/>
      <w:marBottom w:val="0"/>
      <w:divBdr>
        <w:top w:val="none" w:sz="0" w:space="0" w:color="auto"/>
        <w:left w:val="none" w:sz="0" w:space="0" w:color="auto"/>
        <w:bottom w:val="none" w:sz="0" w:space="0" w:color="auto"/>
        <w:right w:val="none" w:sz="0" w:space="0" w:color="auto"/>
      </w:divBdr>
    </w:div>
    <w:div w:id="1944142828">
      <w:bodyDiv w:val="1"/>
      <w:marLeft w:val="0"/>
      <w:marRight w:val="0"/>
      <w:marTop w:val="0"/>
      <w:marBottom w:val="0"/>
      <w:divBdr>
        <w:top w:val="none" w:sz="0" w:space="0" w:color="auto"/>
        <w:left w:val="none" w:sz="0" w:space="0" w:color="auto"/>
        <w:bottom w:val="none" w:sz="0" w:space="0" w:color="auto"/>
        <w:right w:val="none" w:sz="0" w:space="0" w:color="auto"/>
      </w:divBdr>
    </w:div>
    <w:div w:id="1944415314">
      <w:bodyDiv w:val="1"/>
      <w:marLeft w:val="0"/>
      <w:marRight w:val="0"/>
      <w:marTop w:val="0"/>
      <w:marBottom w:val="0"/>
      <w:divBdr>
        <w:top w:val="none" w:sz="0" w:space="0" w:color="auto"/>
        <w:left w:val="none" w:sz="0" w:space="0" w:color="auto"/>
        <w:bottom w:val="none" w:sz="0" w:space="0" w:color="auto"/>
        <w:right w:val="none" w:sz="0" w:space="0" w:color="auto"/>
      </w:divBdr>
    </w:div>
    <w:div w:id="1945109269">
      <w:bodyDiv w:val="1"/>
      <w:marLeft w:val="0"/>
      <w:marRight w:val="0"/>
      <w:marTop w:val="0"/>
      <w:marBottom w:val="0"/>
      <w:divBdr>
        <w:top w:val="none" w:sz="0" w:space="0" w:color="auto"/>
        <w:left w:val="none" w:sz="0" w:space="0" w:color="auto"/>
        <w:bottom w:val="none" w:sz="0" w:space="0" w:color="auto"/>
        <w:right w:val="none" w:sz="0" w:space="0" w:color="auto"/>
      </w:divBdr>
    </w:div>
    <w:div w:id="1945333640">
      <w:bodyDiv w:val="1"/>
      <w:marLeft w:val="0"/>
      <w:marRight w:val="0"/>
      <w:marTop w:val="0"/>
      <w:marBottom w:val="0"/>
      <w:divBdr>
        <w:top w:val="none" w:sz="0" w:space="0" w:color="auto"/>
        <w:left w:val="none" w:sz="0" w:space="0" w:color="auto"/>
        <w:bottom w:val="none" w:sz="0" w:space="0" w:color="auto"/>
        <w:right w:val="none" w:sz="0" w:space="0" w:color="auto"/>
      </w:divBdr>
    </w:div>
    <w:div w:id="1946421133">
      <w:bodyDiv w:val="1"/>
      <w:marLeft w:val="0"/>
      <w:marRight w:val="0"/>
      <w:marTop w:val="0"/>
      <w:marBottom w:val="0"/>
      <w:divBdr>
        <w:top w:val="none" w:sz="0" w:space="0" w:color="auto"/>
        <w:left w:val="none" w:sz="0" w:space="0" w:color="auto"/>
        <w:bottom w:val="none" w:sz="0" w:space="0" w:color="auto"/>
        <w:right w:val="none" w:sz="0" w:space="0" w:color="auto"/>
      </w:divBdr>
    </w:div>
    <w:div w:id="1946451890">
      <w:bodyDiv w:val="1"/>
      <w:marLeft w:val="0"/>
      <w:marRight w:val="0"/>
      <w:marTop w:val="0"/>
      <w:marBottom w:val="0"/>
      <w:divBdr>
        <w:top w:val="none" w:sz="0" w:space="0" w:color="auto"/>
        <w:left w:val="none" w:sz="0" w:space="0" w:color="auto"/>
        <w:bottom w:val="none" w:sz="0" w:space="0" w:color="auto"/>
        <w:right w:val="none" w:sz="0" w:space="0" w:color="auto"/>
      </w:divBdr>
    </w:div>
    <w:div w:id="1946769146">
      <w:bodyDiv w:val="1"/>
      <w:marLeft w:val="0"/>
      <w:marRight w:val="0"/>
      <w:marTop w:val="0"/>
      <w:marBottom w:val="0"/>
      <w:divBdr>
        <w:top w:val="none" w:sz="0" w:space="0" w:color="auto"/>
        <w:left w:val="none" w:sz="0" w:space="0" w:color="auto"/>
        <w:bottom w:val="none" w:sz="0" w:space="0" w:color="auto"/>
        <w:right w:val="none" w:sz="0" w:space="0" w:color="auto"/>
      </w:divBdr>
    </w:div>
    <w:div w:id="1946957919">
      <w:bodyDiv w:val="1"/>
      <w:marLeft w:val="0"/>
      <w:marRight w:val="0"/>
      <w:marTop w:val="0"/>
      <w:marBottom w:val="0"/>
      <w:divBdr>
        <w:top w:val="none" w:sz="0" w:space="0" w:color="auto"/>
        <w:left w:val="none" w:sz="0" w:space="0" w:color="auto"/>
        <w:bottom w:val="none" w:sz="0" w:space="0" w:color="auto"/>
        <w:right w:val="none" w:sz="0" w:space="0" w:color="auto"/>
      </w:divBdr>
    </w:div>
    <w:div w:id="1948150043">
      <w:bodyDiv w:val="1"/>
      <w:marLeft w:val="0"/>
      <w:marRight w:val="0"/>
      <w:marTop w:val="0"/>
      <w:marBottom w:val="0"/>
      <w:divBdr>
        <w:top w:val="none" w:sz="0" w:space="0" w:color="auto"/>
        <w:left w:val="none" w:sz="0" w:space="0" w:color="auto"/>
        <w:bottom w:val="none" w:sz="0" w:space="0" w:color="auto"/>
        <w:right w:val="none" w:sz="0" w:space="0" w:color="auto"/>
      </w:divBdr>
    </w:div>
    <w:div w:id="1948347370">
      <w:bodyDiv w:val="1"/>
      <w:marLeft w:val="0"/>
      <w:marRight w:val="0"/>
      <w:marTop w:val="0"/>
      <w:marBottom w:val="0"/>
      <w:divBdr>
        <w:top w:val="none" w:sz="0" w:space="0" w:color="auto"/>
        <w:left w:val="none" w:sz="0" w:space="0" w:color="auto"/>
        <w:bottom w:val="none" w:sz="0" w:space="0" w:color="auto"/>
        <w:right w:val="none" w:sz="0" w:space="0" w:color="auto"/>
      </w:divBdr>
    </w:div>
    <w:div w:id="1948465107">
      <w:bodyDiv w:val="1"/>
      <w:marLeft w:val="0"/>
      <w:marRight w:val="0"/>
      <w:marTop w:val="0"/>
      <w:marBottom w:val="0"/>
      <w:divBdr>
        <w:top w:val="none" w:sz="0" w:space="0" w:color="auto"/>
        <w:left w:val="none" w:sz="0" w:space="0" w:color="auto"/>
        <w:bottom w:val="none" w:sz="0" w:space="0" w:color="auto"/>
        <w:right w:val="none" w:sz="0" w:space="0" w:color="auto"/>
      </w:divBdr>
    </w:div>
    <w:div w:id="1948654556">
      <w:bodyDiv w:val="1"/>
      <w:marLeft w:val="0"/>
      <w:marRight w:val="0"/>
      <w:marTop w:val="0"/>
      <w:marBottom w:val="0"/>
      <w:divBdr>
        <w:top w:val="none" w:sz="0" w:space="0" w:color="auto"/>
        <w:left w:val="none" w:sz="0" w:space="0" w:color="auto"/>
        <w:bottom w:val="none" w:sz="0" w:space="0" w:color="auto"/>
        <w:right w:val="none" w:sz="0" w:space="0" w:color="auto"/>
      </w:divBdr>
    </w:div>
    <w:div w:id="1948655719">
      <w:bodyDiv w:val="1"/>
      <w:marLeft w:val="0"/>
      <w:marRight w:val="0"/>
      <w:marTop w:val="0"/>
      <w:marBottom w:val="0"/>
      <w:divBdr>
        <w:top w:val="none" w:sz="0" w:space="0" w:color="auto"/>
        <w:left w:val="none" w:sz="0" w:space="0" w:color="auto"/>
        <w:bottom w:val="none" w:sz="0" w:space="0" w:color="auto"/>
        <w:right w:val="none" w:sz="0" w:space="0" w:color="auto"/>
      </w:divBdr>
    </w:div>
    <w:div w:id="1949659142">
      <w:bodyDiv w:val="1"/>
      <w:marLeft w:val="0"/>
      <w:marRight w:val="0"/>
      <w:marTop w:val="0"/>
      <w:marBottom w:val="0"/>
      <w:divBdr>
        <w:top w:val="none" w:sz="0" w:space="0" w:color="auto"/>
        <w:left w:val="none" w:sz="0" w:space="0" w:color="auto"/>
        <w:bottom w:val="none" w:sz="0" w:space="0" w:color="auto"/>
        <w:right w:val="none" w:sz="0" w:space="0" w:color="auto"/>
      </w:divBdr>
    </w:div>
    <w:div w:id="1949851692">
      <w:bodyDiv w:val="1"/>
      <w:marLeft w:val="0"/>
      <w:marRight w:val="0"/>
      <w:marTop w:val="0"/>
      <w:marBottom w:val="0"/>
      <w:divBdr>
        <w:top w:val="none" w:sz="0" w:space="0" w:color="auto"/>
        <w:left w:val="none" w:sz="0" w:space="0" w:color="auto"/>
        <w:bottom w:val="none" w:sz="0" w:space="0" w:color="auto"/>
        <w:right w:val="none" w:sz="0" w:space="0" w:color="auto"/>
      </w:divBdr>
      <w:divsChild>
        <w:div w:id="1718964366">
          <w:marLeft w:val="480"/>
          <w:marRight w:val="0"/>
          <w:marTop w:val="0"/>
          <w:marBottom w:val="0"/>
          <w:divBdr>
            <w:top w:val="none" w:sz="0" w:space="0" w:color="auto"/>
            <w:left w:val="none" w:sz="0" w:space="0" w:color="auto"/>
            <w:bottom w:val="none" w:sz="0" w:space="0" w:color="auto"/>
            <w:right w:val="none" w:sz="0" w:space="0" w:color="auto"/>
          </w:divBdr>
        </w:div>
        <w:div w:id="1922137538">
          <w:marLeft w:val="480"/>
          <w:marRight w:val="0"/>
          <w:marTop w:val="0"/>
          <w:marBottom w:val="0"/>
          <w:divBdr>
            <w:top w:val="none" w:sz="0" w:space="0" w:color="auto"/>
            <w:left w:val="none" w:sz="0" w:space="0" w:color="auto"/>
            <w:bottom w:val="none" w:sz="0" w:space="0" w:color="auto"/>
            <w:right w:val="none" w:sz="0" w:space="0" w:color="auto"/>
          </w:divBdr>
        </w:div>
        <w:div w:id="387538102">
          <w:marLeft w:val="480"/>
          <w:marRight w:val="0"/>
          <w:marTop w:val="0"/>
          <w:marBottom w:val="0"/>
          <w:divBdr>
            <w:top w:val="none" w:sz="0" w:space="0" w:color="auto"/>
            <w:left w:val="none" w:sz="0" w:space="0" w:color="auto"/>
            <w:bottom w:val="none" w:sz="0" w:space="0" w:color="auto"/>
            <w:right w:val="none" w:sz="0" w:space="0" w:color="auto"/>
          </w:divBdr>
        </w:div>
        <w:div w:id="1672485593">
          <w:marLeft w:val="480"/>
          <w:marRight w:val="0"/>
          <w:marTop w:val="0"/>
          <w:marBottom w:val="0"/>
          <w:divBdr>
            <w:top w:val="none" w:sz="0" w:space="0" w:color="auto"/>
            <w:left w:val="none" w:sz="0" w:space="0" w:color="auto"/>
            <w:bottom w:val="none" w:sz="0" w:space="0" w:color="auto"/>
            <w:right w:val="none" w:sz="0" w:space="0" w:color="auto"/>
          </w:divBdr>
        </w:div>
        <w:div w:id="1988388044">
          <w:marLeft w:val="480"/>
          <w:marRight w:val="0"/>
          <w:marTop w:val="0"/>
          <w:marBottom w:val="0"/>
          <w:divBdr>
            <w:top w:val="none" w:sz="0" w:space="0" w:color="auto"/>
            <w:left w:val="none" w:sz="0" w:space="0" w:color="auto"/>
            <w:bottom w:val="none" w:sz="0" w:space="0" w:color="auto"/>
            <w:right w:val="none" w:sz="0" w:space="0" w:color="auto"/>
          </w:divBdr>
        </w:div>
        <w:div w:id="2135169790">
          <w:marLeft w:val="480"/>
          <w:marRight w:val="0"/>
          <w:marTop w:val="0"/>
          <w:marBottom w:val="0"/>
          <w:divBdr>
            <w:top w:val="none" w:sz="0" w:space="0" w:color="auto"/>
            <w:left w:val="none" w:sz="0" w:space="0" w:color="auto"/>
            <w:bottom w:val="none" w:sz="0" w:space="0" w:color="auto"/>
            <w:right w:val="none" w:sz="0" w:space="0" w:color="auto"/>
          </w:divBdr>
        </w:div>
        <w:div w:id="479271348">
          <w:marLeft w:val="480"/>
          <w:marRight w:val="0"/>
          <w:marTop w:val="0"/>
          <w:marBottom w:val="0"/>
          <w:divBdr>
            <w:top w:val="none" w:sz="0" w:space="0" w:color="auto"/>
            <w:left w:val="none" w:sz="0" w:space="0" w:color="auto"/>
            <w:bottom w:val="none" w:sz="0" w:space="0" w:color="auto"/>
            <w:right w:val="none" w:sz="0" w:space="0" w:color="auto"/>
          </w:divBdr>
        </w:div>
        <w:div w:id="294524293">
          <w:marLeft w:val="480"/>
          <w:marRight w:val="0"/>
          <w:marTop w:val="0"/>
          <w:marBottom w:val="0"/>
          <w:divBdr>
            <w:top w:val="none" w:sz="0" w:space="0" w:color="auto"/>
            <w:left w:val="none" w:sz="0" w:space="0" w:color="auto"/>
            <w:bottom w:val="none" w:sz="0" w:space="0" w:color="auto"/>
            <w:right w:val="none" w:sz="0" w:space="0" w:color="auto"/>
          </w:divBdr>
        </w:div>
        <w:div w:id="427385168">
          <w:marLeft w:val="480"/>
          <w:marRight w:val="0"/>
          <w:marTop w:val="0"/>
          <w:marBottom w:val="0"/>
          <w:divBdr>
            <w:top w:val="none" w:sz="0" w:space="0" w:color="auto"/>
            <w:left w:val="none" w:sz="0" w:space="0" w:color="auto"/>
            <w:bottom w:val="none" w:sz="0" w:space="0" w:color="auto"/>
            <w:right w:val="none" w:sz="0" w:space="0" w:color="auto"/>
          </w:divBdr>
        </w:div>
        <w:div w:id="1655723349">
          <w:marLeft w:val="480"/>
          <w:marRight w:val="0"/>
          <w:marTop w:val="0"/>
          <w:marBottom w:val="0"/>
          <w:divBdr>
            <w:top w:val="none" w:sz="0" w:space="0" w:color="auto"/>
            <w:left w:val="none" w:sz="0" w:space="0" w:color="auto"/>
            <w:bottom w:val="none" w:sz="0" w:space="0" w:color="auto"/>
            <w:right w:val="none" w:sz="0" w:space="0" w:color="auto"/>
          </w:divBdr>
        </w:div>
        <w:div w:id="1041512880">
          <w:marLeft w:val="480"/>
          <w:marRight w:val="0"/>
          <w:marTop w:val="0"/>
          <w:marBottom w:val="0"/>
          <w:divBdr>
            <w:top w:val="none" w:sz="0" w:space="0" w:color="auto"/>
            <w:left w:val="none" w:sz="0" w:space="0" w:color="auto"/>
            <w:bottom w:val="none" w:sz="0" w:space="0" w:color="auto"/>
            <w:right w:val="none" w:sz="0" w:space="0" w:color="auto"/>
          </w:divBdr>
        </w:div>
        <w:div w:id="553853206">
          <w:marLeft w:val="480"/>
          <w:marRight w:val="0"/>
          <w:marTop w:val="0"/>
          <w:marBottom w:val="0"/>
          <w:divBdr>
            <w:top w:val="none" w:sz="0" w:space="0" w:color="auto"/>
            <w:left w:val="none" w:sz="0" w:space="0" w:color="auto"/>
            <w:bottom w:val="none" w:sz="0" w:space="0" w:color="auto"/>
            <w:right w:val="none" w:sz="0" w:space="0" w:color="auto"/>
          </w:divBdr>
        </w:div>
        <w:div w:id="1576435596">
          <w:marLeft w:val="480"/>
          <w:marRight w:val="0"/>
          <w:marTop w:val="0"/>
          <w:marBottom w:val="0"/>
          <w:divBdr>
            <w:top w:val="none" w:sz="0" w:space="0" w:color="auto"/>
            <w:left w:val="none" w:sz="0" w:space="0" w:color="auto"/>
            <w:bottom w:val="none" w:sz="0" w:space="0" w:color="auto"/>
            <w:right w:val="none" w:sz="0" w:space="0" w:color="auto"/>
          </w:divBdr>
        </w:div>
        <w:div w:id="1400253907">
          <w:marLeft w:val="480"/>
          <w:marRight w:val="0"/>
          <w:marTop w:val="0"/>
          <w:marBottom w:val="0"/>
          <w:divBdr>
            <w:top w:val="none" w:sz="0" w:space="0" w:color="auto"/>
            <w:left w:val="none" w:sz="0" w:space="0" w:color="auto"/>
            <w:bottom w:val="none" w:sz="0" w:space="0" w:color="auto"/>
            <w:right w:val="none" w:sz="0" w:space="0" w:color="auto"/>
          </w:divBdr>
        </w:div>
        <w:div w:id="13116666">
          <w:marLeft w:val="480"/>
          <w:marRight w:val="0"/>
          <w:marTop w:val="0"/>
          <w:marBottom w:val="0"/>
          <w:divBdr>
            <w:top w:val="none" w:sz="0" w:space="0" w:color="auto"/>
            <w:left w:val="none" w:sz="0" w:space="0" w:color="auto"/>
            <w:bottom w:val="none" w:sz="0" w:space="0" w:color="auto"/>
            <w:right w:val="none" w:sz="0" w:space="0" w:color="auto"/>
          </w:divBdr>
        </w:div>
        <w:div w:id="685205692">
          <w:marLeft w:val="480"/>
          <w:marRight w:val="0"/>
          <w:marTop w:val="0"/>
          <w:marBottom w:val="0"/>
          <w:divBdr>
            <w:top w:val="none" w:sz="0" w:space="0" w:color="auto"/>
            <w:left w:val="none" w:sz="0" w:space="0" w:color="auto"/>
            <w:bottom w:val="none" w:sz="0" w:space="0" w:color="auto"/>
            <w:right w:val="none" w:sz="0" w:space="0" w:color="auto"/>
          </w:divBdr>
        </w:div>
        <w:div w:id="524831407">
          <w:marLeft w:val="480"/>
          <w:marRight w:val="0"/>
          <w:marTop w:val="0"/>
          <w:marBottom w:val="0"/>
          <w:divBdr>
            <w:top w:val="none" w:sz="0" w:space="0" w:color="auto"/>
            <w:left w:val="none" w:sz="0" w:space="0" w:color="auto"/>
            <w:bottom w:val="none" w:sz="0" w:space="0" w:color="auto"/>
            <w:right w:val="none" w:sz="0" w:space="0" w:color="auto"/>
          </w:divBdr>
        </w:div>
        <w:div w:id="700325083">
          <w:marLeft w:val="480"/>
          <w:marRight w:val="0"/>
          <w:marTop w:val="0"/>
          <w:marBottom w:val="0"/>
          <w:divBdr>
            <w:top w:val="none" w:sz="0" w:space="0" w:color="auto"/>
            <w:left w:val="none" w:sz="0" w:space="0" w:color="auto"/>
            <w:bottom w:val="none" w:sz="0" w:space="0" w:color="auto"/>
            <w:right w:val="none" w:sz="0" w:space="0" w:color="auto"/>
          </w:divBdr>
        </w:div>
        <w:div w:id="307057081">
          <w:marLeft w:val="480"/>
          <w:marRight w:val="0"/>
          <w:marTop w:val="0"/>
          <w:marBottom w:val="0"/>
          <w:divBdr>
            <w:top w:val="none" w:sz="0" w:space="0" w:color="auto"/>
            <w:left w:val="none" w:sz="0" w:space="0" w:color="auto"/>
            <w:bottom w:val="none" w:sz="0" w:space="0" w:color="auto"/>
            <w:right w:val="none" w:sz="0" w:space="0" w:color="auto"/>
          </w:divBdr>
        </w:div>
        <w:div w:id="955910720">
          <w:marLeft w:val="480"/>
          <w:marRight w:val="0"/>
          <w:marTop w:val="0"/>
          <w:marBottom w:val="0"/>
          <w:divBdr>
            <w:top w:val="none" w:sz="0" w:space="0" w:color="auto"/>
            <w:left w:val="none" w:sz="0" w:space="0" w:color="auto"/>
            <w:bottom w:val="none" w:sz="0" w:space="0" w:color="auto"/>
            <w:right w:val="none" w:sz="0" w:space="0" w:color="auto"/>
          </w:divBdr>
        </w:div>
        <w:div w:id="942106415">
          <w:marLeft w:val="480"/>
          <w:marRight w:val="0"/>
          <w:marTop w:val="0"/>
          <w:marBottom w:val="0"/>
          <w:divBdr>
            <w:top w:val="none" w:sz="0" w:space="0" w:color="auto"/>
            <w:left w:val="none" w:sz="0" w:space="0" w:color="auto"/>
            <w:bottom w:val="none" w:sz="0" w:space="0" w:color="auto"/>
            <w:right w:val="none" w:sz="0" w:space="0" w:color="auto"/>
          </w:divBdr>
        </w:div>
        <w:div w:id="690760557">
          <w:marLeft w:val="480"/>
          <w:marRight w:val="0"/>
          <w:marTop w:val="0"/>
          <w:marBottom w:val="0"/>
          <w:divBdr>
            <w:top w:val="none" w:sz="0" w:space="0" w:color="auto"/>
            <w:left w:val="none" w:sz="0" w:space="0" w:color="auto"/>
            <w:bottom w:val="none" w:sz="0" w:space="0" w:color="auto"/>
            <w:right w:val="none" w:sz="0" w:space="0" w:color="auto"/>
          </w:divBdr>
        </w:div>
        <w:div w:id="271059742">
          <w:marLeft w:val="480"/>
          <w:marRight w:val="0"/>
          <w:marTop w:val="0"/>
          <w:marBottom w:val="0"/>
          <w:divBdr>
            <w:top w:val="none" w:sz="0" w:space="0" w:color="auto"/>
            <w:left w:val="none" w:sz="0" w:space="0" w:color="auto"/>
            <w:bottom w:val="none" w:sz="0" w:space="0" w:color="auto"/>
            <w:right w:val="none" w:sz="0" w:space="0" w:color="auto"/>
          </w:divBdr>
        </w:div>
        <w:div w:id="402263534">
          <w:marLeft w:val="480"/>
          <w:marRight w:val="0"/>
          <w:marTop w:val="0"/>
          <w:marBottom w:val="0"/>
          <w:divBdr>
            <w:top w:val="none" w:sz="0" w:space="0" w:color="auto"/>
            <w:left w:val="none" w:sz="0" w:space="0" w:color="auto"/>
            <w:bottom w:val="none" w:sz="0" w:space="0" w:color="auto"/>
            <w:right w:val="none" w:sz="0" w:space="0" w:color="auto"/>
          </w:divBdr>
        </w:div>
        <w:div w:id="2057044011">
          <w:marLeft w:val="480"/>
          <w:marRight w:val="0"/>
          <w:marTop w:val="0"/>
          <w:marBottom w:val="0"/>
          <w:divBdr>
            <w:top w:val="none" w:sz="0" w:space="0" w:color="auto"/>
            <w:left w:val="none" w:sz="0" w:space="0" w:color="auto"/>
            <w:bottom w:val="none" w:sz="0" w:space="0" w:color="auto"/>
            <w:right w:val="none" w:sz="0" w:space="0" w:color="auto"/>
          </w:divBdr>
        </w:div>
      </w:divsChild>
    </w:div>
    <w:div w:id="1950113963">
      <w:bodyDiv w:val="1"/>
      <w:marLeft w:val="0"/>
      <w:marRight w:val="0"/>
      <w:marTop w:val="0"/>
      <w:marBottom w:val="0"/>
      <w:divBdr>
        <w:top w:val="none" w:sz="0" w:space="0" w:color="auto"/>
        <w:left w:val="none" w:sz="0" w:space="0" w:color="auto"/>
        <w:bottom w:val="none" w:sz="0" w:space="0" w:color="auto"/>
        <w:right w:val="none" w:sz="0" w:space="0" w:color="auto"/>
      </w:divBdr>
    </w:div>
    <w:div w:id="1950621012">
      <w:bodyDiv w:val="1"/>
      <w:marLeft w:val="0"/>
      <w:marRight w:val="0"/>
      <w:marTop w:val="0"/>
      <w:marBottom w:val="0"/>
      <w:divBdr>
        <w:top w:val="none" w:sz="0" w:space="0" w:color="auto"/>
        <w:left w:val="none" w:sz="0" w:space="0" w:color="auto"/>
        <w:bottom w:val="none" w:sz="0" w:space="0" w:color="auto"/>
        <w:right w:val="none" w:sz="0" w:space="0" w:color="auto"/>
      </w:divBdr>
      <w:divsChild>
        <w:div w:id="1855143424">
          <w:marLeft w:val="480"/>
          <w:marRight w:val="0"/>
          <w:marTop w:val="0"/>
          <w:marBottom w:val="0"/>
          <w:divBdr>
            <w:top w:val="none" w:sz="0" w:space="0" w:color="auto"/>
            <w:left w:val="none" w:sz="0" w:space="0" w:color="auto"/>
            <w:bottom w:val="none" w:sz="0" w:space="0" w:color="auto"/>
            <w:right w:val="none" w:sz="0" w:space="0" w:color="auto"/>
          </w:divBdr>
        </w:div>
        <w:div w:id="532427234">
          <w:marLeft w:val="480"/>
          <w:marRight w:val="0"/>
          <w:marTop w:val="0"/>
          <w:marBottom w:val="0"/>
          <w:divBdr>
            <w:top w:val="none" w:sz="0" w:space="0" w:color="auto"/>
            <w:left w:val="none" w:sz="0" w:space="0" w:color="auto"/>
            <w:bottom w:val="none" w:sz="0" w:space="0" w:color="auto"/>
            <w:right w:val="none" w:sz="0" w:space="0" w:color="auto"/>
          </w:divBdr>
        </w:div>
        <w:div w:id="1173450238">
          <w:marLeft w:val="480"/>
          <w:marRight w:val="0"/>
          <w:marTop w:val="0"/>
          <w:marBottom w:val="0"/>
          <w:divBdr>
            <w:top w:val="none" w:sz="0" w:space="0" w:color="auto"/>
            <w:left w:val="none" w:sz="0" w:space="0" w:color="auto"/>
            <w:bottom w:val="none" w:sz="0" w:space="0" w:color="auto"/>
            <w:right w:val="none" w:sz="0" w:space="0" w:color="auto"/>
          </w:divBdr>
        </w:div>
        <w:div w:id="1422530858">
          <w:marLeft w:val="480"/>
          <w:marRight w:val="0"/>
          <w:marTop w:val="0"/>
          <w:marBottom w:val="0"/>
          <w:divBdr>
            <w:top w:val="none" w:sz="0" w:space="0" w:color="auto"/>
            <w:left w:val="none" w:sz="0" w:space="0" w:color="auto"/>
            <w:bottom w:val="none" w:sz="0" w:space="0" w:color="auto"/>
            <w:right w:val="none" w:sz="0" w:space="0" w:color="auto"/>
          </w:divBdr>
        </w:div>
        <w:div w:id="31003700">
          <w:marLeft w:val="480"/>
          <w:marRight w:val="0"/>
          <w:marTop w:val="0"/>
          <w:marBottom w:val="0"/>
          <w:divBdr>
            <w:top w:val="none" w:sz="0" w:space="0" w:color="auto"/>
            <w:left w:val="none" w:sz="0" w:space="0" w:color="auto"/>
            <w:bottom w:val="none" w:sz="0" w:space="0" w:color="auto"/>
            <w:right w:val="none" w:sz="0" w:space="0" w:color="auto"/>
          </w:divBdr>
        </w:div>
        <w:div w:id="299847674">
          <w:marLeft w:val="480"/>
          <w:marRight w:val="0"/>
          <w:marTop w:val="0"/>
          <w:marBottom w:val="0"/>
          <w:divBdr>
            <w:top w:val="none" w:sz="0" w:space="0" w:color="auto"/>
            <w:left w:val="none" w:sz="0" w:space="0" w:color="auto"/>
            <w:bottom w:val="none" w:sz="0" w:space="0" w:color="auto"/>
            <w:right w:val="none" w:sz="0" w:space="0" w:color="auto"/>
          </w:divBdr>
        </w:div>
        <w:div w:id="1065371123">
          <w:marLeft w:val="480"/>
          <w:marRight w:val="0"/>
          <w:marTop w:val="0"/>
          <w:marBottom w:val="0"/>
          <w:divBdr>
            <w:top w:val="none" w:sz="0" w:space="0" w:color="auto"/>
            <w:left w:val="none" w:sz="0" w:space="0" w:color="auto"/>
            <w:bottom w:val="none" w:sz="0" w:space="0" w:color="auto"/>
            <w:right w:val="none" w:sz="0" w:space="0" w:color="auto"/>
          </w:divBdr>
        </w:div>
        <w:div w:id="672995578">
          <w:marLeft w:val="480"/>
          <w:marRight w:val="0"/>
          <w:marTop w:val="0"/>
          <w:marBottom w:val="0"/>
          <w:divBdr>
            <w:top w:val="none" w:sz="0" w:space="0" w:color="auto"/>
            <w:left w:val="none" w:sz="0" w:space="0" w:color="auto"/>
            <w:bottom w:val="none" w:sz="0" w:space="0" w:color="auto"/>
            <w:right w:val="none" w:sz="0" w:space="0" w:color="auto"/>
          </w:divBdr>
        </w:div>
        <w:div w:id="810706935">
          <w:marLeft w:val="480"/>
          <w:marRight w:val="0"/>
          <w:marTop w:val="0"/>
          <w:marBottom w:val="0"/>
          <w:divBdr>
            <w:top w:val="none" w:sz="0" w:space="0" w:color="auto"/>
            <w:left w:val="none" w:sz="0" w:space="0" w:color="auto"/>
            <w:bottom w:val="none" w:sz="0" w:space="0" w:color="auto"/>
            <w:right w:val="none" w:sz="0" w:space="0" w:color="auto"/>
          </w:divBdr>
        </w:div>
        <w:div w:id="638846149">
          <w:marLeft w:val="480"/>
          <w:marRight w:val="0"/>
          <w:marTop w:val="0"/>
          <w:marBottom w:val="0"/>
          <w:divBdr>
            <w:top w:val="none" w:sz="0" w:space="0" w:color="auto"/>
            <w:left w:val="none" w:sz="0" w:space="0" w:color="auto"/>
            <w:bottom w:val="none" w:sz="0" w:space="0" w:color="auto"/>
            <w:right w:val="none" w:sz="0" w:space="0" w:color="auto"/>
          </w:divBdr>
        </w:div>
        <w:div w:id="1993097727">
          <w:marLeft w:val="480"/>
          <w:marRight w:val="0"/>
          <w:marTop w:val="0"/>
          <w:marBottom w:val="0"/>
          <w:divBdr>
            <w:top w:val="none" w:sz="0" w:space="0" w:color="auto"/>
            <w:left w:val="none" w:sz="0" w:space="0" w:color="auto"/>
            <w:bottom w:val="none" w:sz="0" w:space="0" w:color="auto"/>
            <w:right w:val="none" w:sz="0" w:space="0" w:color="auto"/>
          </w:divBdr>
        </w:div>
        <w:div w:id="1949654783">
          <w:marLeft w:val="480"/>
          <w:marRight w:val="0"/>
          <w:marTop w:val="0"/>
          <w:marBottom w:val="0"/>
          <w:divBdr>
            <w:top w:val="none" w:sz="0" w:space="0" w:color="auto"/>
            <w:left w:val="none" w:sz="0" w:space="0" w:color="auto"/>
            <w:bottom w:val="none" w:sz="0" w:space="0" w:color="auto"/>
            <w:right w:val="none" w:sz="0" w:space="0" w:color="auto"/>
          </w:divBdr>
        </w:div>
        <w:div w:id="2124303360">
          <w:marLeft w:val="480"/>
          <w:marRight w:val="0"/>
          <w:marTop w:val="0"/>
          <w:marBottom w:val="0"/>
          <w:divBdr>
            <w:top w:val="none" w:sz="0" w:space="0" w:color="auto"/>
            <w:left w:val="none" w:sz="0" w:space="0" w:color="auto"/>
            <w:bottom w:val="none" w:sz="0" w:space="0" w:color="auto"/>
            <w:right w:val="none" w:sz="0" w:space="0" w:color="auto"/>
          </w:divBdr>
        </w:div>
        <w:div w:id="877203547">
          <w:marLeft w:val="480"/>
          <w:marRight w:val="0"/>
          <w:marTop w:val="0"/>
          <w:marBottom w:val="0"/>
          <w:divBdr>
            <w:top w:val="none" w:sz="0" w:space="0" w:color="auto"/>
            <w:left w:val="none" w:sz="0" w:space="0" w:color="auto"/>
            <w:bottom w:val="none" w:sz="0" w:space="0" w:color="auto"/>
            <w:right w:val="none" w:sz="0" w:space="0" w:color="auto"/>
          </w:divBdr>
        </w:div>
        <w:div w:id="6711046">
          <w:marLeft w:val="480"/>
          <w:marRight w:val="0"/>
          <w:marTop w:val="0"/>
          <w:marBottom w:val="0"/>
          <w:divBdr>
            <w:top w:val="none" w:sz="0" w:space="0" w:color="auto"/>
            <w:left w:val="none" w:sz="0" w:space="0" w:color="auto"/>
            <w:bottom w:val="none" w:sz="0" w:space="0" w:color="auto"/>
            <w:right w:val="none" w:sz="0" w:space="0" w:color="auto"/>
          </w:divBdr>
        </w:div>
        <w:div w:id="1799759357">
          <w:marLeft w:val="480"/>
          <w:marRight w:val="0"/>
          <w:marTop w:val="0"/>
          <w:marBottom w:val="0"/>
          <w:divBdr>
            <w:top w:val="none" w:sz="0" w:space="0" w:color="auto"/>
            <w:left w:val="none" w:sz="0" w:space="0" w:color="auto"/>
            <w:bottom w:val="none" w:sz="0" w:space="0" w:color="auto"/>
            <w:right w:val="none" w:sz="0" w:space="0" w:color="auto"/>
          </w:divBdr>
        </w:div>
        <w:div w:id="1622152281">
          <w:marLeft w:val="480"/>
          <w:marRight w:val="0"/>
          <w:marTop w:val="0"/>
          <w:marBottom w:val="0"/>
          <w:divBdr>
            <w:top w:val="none" w:sz="0" w:space="0" w:color="auto"/>
            <w:left w:val="none" w:sz="0" w:space="0" w:color="auto"/>
            <w:bottom w:val="none" w:sz="0" w:space="0" w:color="auto"/>
            <w:right w:val="none" w:sz="0" w:space="0" w:color="auto"/>
          </w:divBdr>
        </w:div>
        <w:div w:id="446892699">
          <w:marLeft w:val="480"/>
          <w:marRight w:val="0"/>
          <w:marTop w:val="0"/>
          <w:marBottom w:val="0"/>
          <w:divBdr>
            <w:top w:val="none" w:sz="0" w:space="0" w:color="auto"/>
            <w:left w:val="none" w:sz="0" w:space="0" w:color="auto"/>
            <w:bottom w:val="none" w:sz="0" w:space="0" w:color="auto"/>
            <w:right w:val="none" w:sz="0" w:space="0" w:color="auto"/>
          </w:divBdr>
        </w:div>
        <w:div w:id="2013799441">
          <w:marLeft w:val="480"/>
          <w:marRight w:val="0"/>
          <w:marTop w:val="0"/>
          <w:marBottom w:val="0"/>
          <w:divBdr>
            <w:top w:val="none" w:sz="0" w:space="0" w:color="auto"/>
            <w:left w:val="none" w:sz="0" w:space="0" w:color="auto"/>
            <w:bottom w:val="none" w:sz="0" w:space="0" w:color="auto"/>
            <w:right w:val="none" w:sz="0" w:space="0" w:color="auto"/>
          </w:divBdr>
        </w:div>
        <w:div w:id="959725939">
          <w:marLeft w:val="480"/>
          <w:marRight w:val="0"/>
          <w:marTop w:val="0"/>
          <w:marBottom w:val="0"/>
          <w:divBdr>
            <w:top w:val="none" w:sz="0" w:space="0" w:color="auto"/>
            <w:left w:val="none" w:sz="0" w:space="0" w:color="auto"/>
            <w:bottom w:val="none" w:sz="0" w:space="0" w:color="auto"/>
            <w:right w:val="none" w:sz="0" w:space="0" w:color="auto"/>
          </w:divBdr>
        </w:div>
        <w:div w:id="82797557">
          <w:marLeft w:val="480"/>
          <w:marRight w:val="0"/>
          <w:marTop w:val="0"/>
          <w:marBottom w:val="0"/>
          <w:divBdr>
            <w:top w:val="none" w:sz="0" w:space="0" w:color="auto"/>
            <w:left w:val="none" w:sz="0" w:space="0" w:color="auto"/>
            <w:bottom w:val="none" w:sz="0" w:space="0" w:color="auto"/>
            <w:right w:val="none" w:sz="0" w:space="0" w:color="auto"/>
          </w:divBdr>
        </w:div>
        <w:div w:id="1576814949">
          <w:marLeft w:val="480"/>
          <w:marRight w:val="0"/>
          <w:marTop w:val="0"/>
          <w:marBottom w:val="0"/>
          <w:divBdr>
            <w:top w:val="none" w:sz="0" w:space="0" w:color="auto"/>
            <w:left w:val="none" w:sz="0" w:space="0" w:color="auto"/>
            <w:bottom w:val="none" w:sz="0" w:space="0" w:color="auto"/>
            <w:right w:val="none" w:sz="0" w:space="0" w:color="auto"/>
          </w:divBdr>
        </w:div>
        <w:div w:id="1254440616">
          <w:marLeft w:val="480"/>
          <w:marRight w:val="0"/>
          <w:marTop w:val="0"/>
          <w:marBottom w:val="0"/>
          <w:divBdr>
            <w:top w:val="none" w:sz="0" w:space="0" w:color="auto"/>
            <w:left w:val="none" w:sz="0" w:space="0" w:color="auto"/>
            <w:bottom w:val="none" w:sz="0" w:space="0" w:color="auto"/>
            <w:right w:val="none" w:sz="0" w:space="0" w:color="auto"/>
          </w:divBdr>
        </w:div>
        <w:div w:id="1143500693">
          <w:marLeft w:val="480"/>
          <w:marRight w:val="0"/>
          <w:marTop w:val="0"/>
          <w:marBottom w:val="0"/>
          <w:divBdr>
            <w:top w:val="none" w:sz="0" w:space="0" w:color="auto"/>
            <w:left w:val="none" w:sz="0" w:space="0" w:color="auto"/>
            <w:bottom w:val="none" w:sz="0" w:space="0" w:color="auto"/>
            <w:right w:val="none" w:sz="0" w:space="0" w:color="auto"/>
          </w:divBdr>
        </w:div>
        <w:div w:id="1327321216">
          <w:marLeft w:val="480"/>
          <w:marRight w:val="0"/>
          <w:marTop w:val="0"/>
          <w:marBottom w:val="0"/>
          <w:divBdr>
            <w:top w:val="none" w:sz="0" w:space="0" w:color="auto"/>
            <w:left w:val="none" w:sz="0" w:space="0" w:color="auto"/>
            <w:bottom w:val="none" w:sz="0" w:space="0" w:color="auto"/>
            <w:right w:val="none" w:sz="0" w:space="0" w:color="auto"/>
          </w:divBdr>
        </w:div>
        <w:div w:id="1635522145">
          <w:marLeft w:val="480"/>
          <w:marRight w:val="0"/>
          <w:marTop w:val="0"/>
          <w:marBottom w:val="0"/>
          <w:divBdr>
            <w:top w:val="none" w:sz="0" w:space="0" w:color="auto"/>
            <w:left w:val="none" w:sz="0" w:space="0" w:color="auto"/>
            <w:bottom w:val="none" w:sz="0" w:space="0" w:color="auto"/>
            <w:right w:val="none" w:sz="0" w:space="0" w:color="auto"/>
          </w:divBdr>
        </w:div>
        <w:div w:id="339815680">
          <w:marLeft w:val="480"/>
          <w:marRight w:val="0"/>
          <w:marTop w:val="0"/>
          <w:marBottom w:val="0"/>
          <w:divBdr>
            <w:top w:val="none" w:sz="0" w:space="0" w:color="auto"/>
            <w:left w:val="none" w:sz="0" w:space="0" w:color="auto"/>
            <w:bottom w:val="none" w:sz="0" w:space="0" w:color="auto"/>
            <w:right w:val="none" w:sz="0" w:space="0" w:color="auto"/>
          </w:divBdr>
        </w:div>
        <w:div w:id="1627814874">
          <w:marLeft w:val="480"/>
          <w:marRight w:val="0"/>
          <w:marTop w:val="0"/>
          <w:marBottom w:val="0"/>
          <w:divBdr>
            <w:top w:val="none" w:sz="0" w:space="0" w:color="auto"/>
            <w:left w:val="none" w:sz="0" w:space="0" w:color="auto"/>
            <w:bottom w:val="none" w:sz="0" w:space="0" w:color="auto"/>
            <w:right w:val="none" w:sz="0" w:space="0" w:color="auto"/>
          </w:divBdr>
        </w:div>
        <w:div w:id="1991933397">
          <w:marLeft w:val="480"/>
          <w:marRight w:val="0"/>
          <w:marTop w:val="0"/>
          <w:marBottom w:val="0"/>
          <w:divBdr>
            <w:top w:val="none" w:sz="0" w:space="0" w:color="auto"/>
            <w:left w:val="none" w:sz="0" w:space="0" w:color="auto"/>
            <w:bottom w:val="none" w:sz="0" w:space="0" w:color="auto"/>
            <w:right w:val="none" w:sz="0" w:space="0" w:color="auto"/>
          </w:divBdr>
        </w:div>
        <w:div w:id="2134593981">
          <w:marLeft w:val="480"/>
          <w:marRight w:val="0"/>
          <w:marTop w:val="0"/>
          <w:marBottom w:val="0"/>
          <w:divBdr>
            <w:top w:val="none" w:sz="0" w:space="0" w:color="auto"/>
            <w:left w:val="none" w:sz="0" w:space="0" w:color="auto"/>
            <w:bottom w:val="none" w:sz="0" w:space="0" w:color="auto"/>
            <w:right w:val="none" w:sz="0" w:space="0" w:color="auto"/>
          </w:divBdr>
        </w:div>
        <w:div w:id="1683508512">
          <w:marLeft w:val="480"/>
          <w:marRight w:val="0"/>
          <w:marTop w:val="0"/>
          <w:marBottom w:val="0"/>
          <w:divBdr>
            <w:top w:val="none" w:sz="0" w:space="0" w:color="auto"/>
            <w:left w:val="none" w:sz="0" w:space="0" w:color="auto"/>
            <w:bottom w:val="none" w:sz="0" w:space="0" w:color="auto"/>
            <w:right w:val="none" w:sz="0" w:space="0" w:color="auto"/>
          </w:divBdr>
        </w:div>
        <w:div w:id="1755778221">
          <w:marLeft w:val="480"/>
          <w:marRight w:val="0"/>
          <w:marTop w:val="0"/>
          <w:marBottom w:val="0"/>
          <w:divBdr>
            <w:top w:val="none" w:sz="0" w:space="0" w:color="auto"/>
            <w:left w:val="none" w:sz="0" w:space="0" w:color="auto"/>
            <w:bottom w:val="none" w:sz="0" w:space="0" w:color="auto"/>
            <w:right w:val="none" w:sz="0" w:space="0" w:color="auto"/>
          </w:divBdr>
        </w:div>
        <w:div w:id="1323893263">
          <w:marLeft w:val="480"/>
          <w:marRight w:val="0"/>
          <w:marTop w:val="0"/>
          <w:marBottom w:val="0"/>
          <w:divBdr>
            <w:top w:val="none" w:sz="0" w:space="0" w:color="auto"/>
            <w:left w:val="none" w:sz="0" w:space="0" w:color="auto"/>
            <w:bottom w:val="none" w:sz="0" w:space="0" w:color="auto"/>
            <w:right w:val="none" w:sz="0" w:space="0" w:color="auto"/>
          </w:divBdr>
        </w:div>
      </w:divsChild>
    </w:div>
    <w:div w:id="1950968209">
      <w:bodyDiv w:val="1"/>
      <w:marLeft w:val="0"/>
      <w:marRight w:val="0"/>
      <w:marTop w:val="0"/>
      <w:marBottom w:val="0"/>
      <w:divBdr>
        <w:top w:val="none" w:sz="0" w:space="0" w:color="auto"/>
        <w:left w:val="none" w:sz="0" w:space="0" w:color="auto"/>
        <w:bottom w:val="none" w:sz="0" w:space="0" w:color="auto"/>
        <w:right w:val="none" w:sz="0" w:space="0" w:color="auto"/>
      </w:divBdr>
    </w:div>
    <w:div w:id="1951931433">
      <w:bodyDiv w:val="1"/>
      <w:marLeft w:val="0"/>
      <w:marRight w:val="0"/>
      <w:marTop w:val="0"/>
      <w:marBottom w:val="0"/>
      <w:divBdr>
        <w:top w:val="none" w:sz="0" w:space="0" w:color="auto"/>
        <w:left w:val="none" w:sz="0" w:space="0" w:color="auto"/>
        <w:bottom w:val="none" w:sz="0" w:space="0" w:color="auto"/>
        <w:right w:val="none" w:sz="0" w:space="0" w:color="auto"/>
      </w:divBdr>
    </w:div>
    <w:div w:id="1952084199">
      <w:bodyDiv w:val="1"/>
      <w:marLeft w:val="0"/>
      <w:marRight w:val="0"/>
      <w:marTop w:val="0"/>
      <w:marBottom w:val="0"/>
      <w:divBdr>
        <w:top w:val="none" w:sz="0" w:space="0" w:color="auto"/>
        <w:left w:val="none" w:sz="0" w:space="0" w:color="auto"/>
        <w:bottom w:val="none" w:sz="0" w:space="0" w:color="auto"/>
        <w:right w:val="none" w:sz="0" w:space="0" w:color="auto"/>
      </w:divBdr>
    </w:div>
    <w:div w:id="1952278672">
      <w:bodyDiv w:val="1"/>
      <w:marLeft w:val="0"/>
      <w:marRight w:val="0"/>
      <w:marTop w:val="0"/>
      <w:marBottom w:val="0"/>
      <w:divBdr>
        <w:top w:val="none" w:sz="0" w:space="0" w:color="auto"/>
        <w:left w:val="none" w:sz="0" w:space="0" w:color="auto"/>
        <w:bottom w:val="none" w:sz="0" w:space="0" w:color="auto"/>
        <w:right w:val="none" w:sz="0" w:space="0" w:color="auto"/>
      </w:divBdr>
    </w:div>
    <w:div w:id="1952543976">
      <w:bodyDiv w:val="1"/>
      <w:marLeft w:val="0"/>
      <w:marRight w:val="0"/>
      <w:marTop w:val="0"/>
      <w:marBottom w:val="0"/>
      <w:divBdr>
        <w:top w:val="none" w:sz="0" w:space="0" w:color="auto"/>
        <w:left w:val="none" w:sz="0" w:space="0" w:color="auto"/>
        <w:bottom w:val="none" w:sz="0" w:space="0" w:color="auto"/>
        <w:right w:val="none" w:sz="0" w:space="0" w:color="auto"/>
      </w:divBdr>
    </w:div>
    <w:div w:id="1952588287">
      <w:bodyDiv w:val="1"/>
      <w:marLeft w:val="0"/>
      <w:marRight w:val="0"/>
      <w:marTop w:val="0"/>
      <w:marBottom w:val="0"/>
      <w:divBdr>
        <w:top w:val="none" w:sz="0" w:space="0" w:color="auto"/>
        <w:left w:val="none" w:sz="0" w:space="0" w:color="auto"/>
        <w:bottom w:val="none" w:sz="0" w:space="0" w:color="auto"/>
        <w:right w:val="none" w:sz="0" w:space="0" w:color="auto"/>
      </w:divBdr>
    </w:div>
    <w:div w:id="1952738614">
      <w:bodyDiv w:val="1"/>
      <w:marLeft w:val="0"/>
      <w:marRight w:val="0"/>
      <w:marTop w:val="0"/>
      <w:marBottom w:val="0"/>
      <w:divBdr>
        <w:top w:val="none" w:sz="0" w:space="0" w:color="auto"/>
        <w:left w:val="none" w:sz="0" w:space="0" w:color="auto"/>
        <w:bottom w:val="none" w:sz="0" w:space="0" w:color="auto"/>
        <w:right w:val="none" w:sz="0" w:space="0" w:color="auto"/>
      </w:divBdr>
    </w:div>
    <w:div w:id="1953586691">
      <w:bodyDiv w:val="1"/>
      <w:marLeft w:val="0"/>
      <w:marRight w:val="0"/>
      <w:marTop w:val="0"/>
      <w:marBottom w:val="0"/>
      <w:divBdr>
        <w:top w:val="none" w:sz="0" w:space="0" w:color="auto"/>
        <w:left w:val="none" w:sz="0" w:space="0" w:color="auto"/>
        <w:bottom w:val="none" w:sz="0" w:space="0" w:color="auto"/>
        <w:right w:val="none" w:sz="0" w:space="0" w:color="auto"/>
      </w:divBdr>
    </w:div>
    <w:div w:id="1953630344">
      <w:bodyDiv w:val="1"/>
      <w:marLeft w:val="0"/>
      <w:marRight w:val="0"/>
      <w:marTop w:val="0"/>
      <w:marBottom w:val="0"/>
      <w:divBdr>
        <w:top w:val="none" w:sz="0" w:space="0" w:color="auto"/>
        <w:left w:val="none" w:sz="0" w:space="0" w:color="auto"/>
        <w:bottom w:val="none" w:sz="0" w:space="0" w:color="auto"/>
        <w:right w:val="none" w:sz="0" w:space="0" w:color="auto"/>
      </w:divBdr>
    </w:div>
    <w:div w:id="1954048798">
      <w:bodyDiv w:val="1"/>
      <w:marLeft w:val="0"/>
      <w:marRight w:val="0"/>
      <w:marTop w:val="0"/>
      <w:marBottom w:val="0"/>
      <w:divBdr>
        <w:top w:val="none" w:sz="0" w:space="0" w:color="auto"/>
        <w:left w:val="none" w:sz="0" w:space="0" w:color="auto"/>
        <w:bottom w:val="none" w:sz="0" w:space="0" w:color="auto"/>
        <w:right w:val="none" w:sz="0" w:space="0" w:color="auto"/>
      </w:divBdr>
    </w:div>
    <w:div w:id="1955166143">
      <w:bodyDiv w:val="1"/>
      <w:marLeft w:val="0"/>
      <w:marRight w:val="0"/>
      <w:marTop w:val="0"/>
      <w:marBottom w:val="0"/>
      <w:divBdr>
        <w:top w:val="none" w:sz="0" w:space="0" w:color="auto"/>
        <w:left w:val="none" w:sz="0" w:space="0" w:color="auto"/>
        <w:bottom w:val="none" w:sz="0" w:space="0" w:color="auto"/>
        <w:right w:val="none" w:sz="0" w:space="0" w:color="auto"/>
      </w:divBdr>
    </w:div>
    <w:div w:id="1955670439">
      <w:bodyDiv w:val="1"/>
      <w:marLeft w:val="0"/>
      <w:marRight w:val="0"/>
      <w:marTop w:val="0"/>
      <w:marBottom w:val="0"/>
      <w:divBdr>
        <w:top w:val="none" w:sz="0" w:space="0" w:color="auto"/>
        <w:left w:val="none" w:sz="0" w:space="0" w:color="auto"/>
        <w:bottom w:val="none" w:sz="0" w:space="0" w:color="auto"/>
        <w:right w:val="none" w:sz="0" w:space="0" w:color="auto"/>
      </w:divBdr>
    </w:div>
    <w:div w:id="1956057085">
      <w:bodyDiv w:val="1"/>
      <w:marLeft w:val="0"/>
      <w:marRight w:val="0"/>
      <w:marTop w:val="0"/>
      <w:marBottom w:val="0"/>
      <w:divBdr>
        <w:top w:val="none" w:sz="0" w:space="0" w:color="auto"/>
        <w:left w:val="none" w:sz="0" w:space="0" w:color="auto"/>
        <w:bottom w:val="none" w:sz="0" w:space="0" w:color="auto"/>
        <w:right w:val="none" w:sz="0" w:space="0" w:color="auto"/>
      </w:divBdr>
    </w:div>
    <w:div w:id="1956250068">
      <w:bodyDiv w:val="1"/>
      <w:marLeft w:val="0"/>
      <w:marRight w:val="0"/>
      <w:marTop w:val="0"/>
      <w:marBottom w:val="0"/>
      <w:divBdr>
        <w:top w:val="none" w:sz="0" w:space="0" w:color="auto"/>
        <w:left w:val="none" w:sz="0" w:space="0" w:color="auto"/>
        <w:bottom w:val="none" w:sz="0" w:space="0" w:color="auto"/>
        <w:right w:val="none" w:sz="0" w:space="0" w:color="auto"/>
      </w:divBdr>
    </w:div>
    <w:div w:id="1956786185">
      <w:bodyDiv w:val="1"/>
      <w:marLeft w:val="0"/>
      <w:marRight w:val="0"/>
      <w:marTop w:val="0"/>
      <w:marBottom w:val="0"/>
      <w:divBdr>
        <w:top w:val="none" w:sz="0" w:space="0" w:color="auto"/>
        <w:left w:val="none" w:sz="0" w:space="0" w:color="auto"/>
        <w:bottom w:val="none" w:sz="0" w:space="0" w:color="auto"/>
        <w:right w:val="none" w:sz="0" w:space="0" w:color="auto"/>
      </w:divBdr>
    </w:div>
    <w:div w:id="1956863990">
      <w:bodyDiv w:val="1"/>
      <w:marLeft w:val="0"/>
      <w:marRight w:val="0"/>
      <w:marTop w:val="0"/>
      <w:marBottom w:val="0"/>
      <w:divBdr>
        <w:top w:val="none" w:sz="0" w:space="0" w:color="auto"/>
        <w:left w:val="none" w:sz="0" w:space="0" w:color="auto"/>
        <w:bottom w:val="none" w:sz="0" w:space="0" w:color="auto"/>
        <w:right w:val="none" w:sz="0" w:space="0" w:color="auto"/>
      </w:divBdr>
    </w:div>
    <w:div w:id="1956908809">
      <w:bodyDiv w:val="1"/>
      <w:marLeft w:val="0"/>
      <w:marRight w:val="0"/>
      <w:marTop w:val="0"/>
      <w:marBottom w:val="0"/>
      <w:divBdr>
        <w:top w:val="none" w:sz="0" w:space="0" w:color="auto"/>
        <w:left w:val="none" w:sz="0" w:space="0" w:color="auto"/>
        <w:bottom w:val="none" w:sz="0" w:space="0" w:color="auto"/>
        <w:right w:val="none" w:sz="0" w:space="0" w:color="auto"/>
      </w:divBdr>
    </w:div>
    <w:div w:id="1957131796">
      <w:bodyDiv w:val="1"/>
      <w:marLeft w:val="0"/>
      <w:marRight w:val="0"/>
      <w:marTop w:val="0"/>
      <w:marBottom w:val="0"/>
      <w:divBdr>
        <w:top w:val="none" w:sz="0" w:space="0" w:color="auto"/>
        <w:left w:val="none" w:sz="0" w:space="0" w:color="auto"/>
        <w:bottom w:val="none" w:sz="0" w:space="0" w:color="auto"/>
        <w:right w:val="none" w:sz="0" w:space="0" w:color="auto"/>
      </w:divBdr>
    </w:div>
    <w:div w:id="1957442949">
      <w:bodyDiv w:val="1"/>
      <w:marLeft w:val="0"/>
      <w:marRight w:val="0"/>
      <w:marTop w:val="0"/>
      <w:marBottom w:val="0"/>
      <w:divBdr>
        <w:top w:val="none" w:sz="0" w:space="0" w:color="auto"/>
        <w:left w:val="none" w:sz="0" w:space="0" w:color="auto"/>
        <w:bottom w:val="none" w:sz="0" w:space="0" w:color="auto"/>
        <w:right w:val="none" w:sz="0" w:space="0" w:color="auto"/>
      </w:divBdr>
    </w:div>
    <w:div w:id="1957637386">
      <w:bodyDiv w:val="1"/>
      <w:marLeft w:val="0"/>
      <w:marRight w:val="0"/>
      <w:marTop w:val="0"/>
      <w:marBottom w:val="0"/>
      <w:divBdr>
        <w:top w:val="none" w:sz="0" w:space="0" w:color="auto"/>
        <w:left w:val="none" w:sz="0" w:space="0" w:color="auto"/>
        <w:bottom w:val="none" w:sz="0" w:space="0" w:color="auto"/>
        <w:right w:val="none" w:sz="0" w:space="0" w:color="auto"/>
      </w:divBdr>
    </w:div>
    <w:div w:id="1958288850">
      <w:bodyDiv w:val="1"/>
      <w:marLeft w:val="0"/>
      <w:marRight w:val="0"/>
      <w:marTop w:val="0"/>
      <w:marBottom w:val="0"/>
      <w:divBdr>
        <w:top w:val="none" w:sz="0" w:space="0" w:color="auto"/>
        <w:left w:val="none" w:sz="0" w:space="0" w:color="auto"/>
        <w:bottom w:val="none" w:sz="0" w:space="0" w:color="auto"/>
        <w:right w:val="none" w:sz="0" w:space="0" w:color="auto"/>
      </w:divBdr>
    </w:div>
    <w:div w:id="1959028099">
      <w:bodyDiv w:val="1"/>
      <w:marLeft w:val="0"/>
      <w:marRight w:val="0"/>
      <w:marTop w:val="0"/>
      <w:marBottom w:val="0"/>
      <w:divBdr>
        <w:top w:val="none" w:sz="0" w:space="0" w:color="auto"/>
        <w:left w:val="none" w:sz="0" w:space="0" w:color="auto"/>
        <w:bottom w:val="none" w:sz="0" w:space="0" w:color="auto"/>
        <w:right w:val="none" w:sz="0" w:space="0" w:color="auto"/>
      </w:divBdr>
    </w:div>
    <w:div w:id="1959099637">
      <w:bodyDiv w:val="1"/>
      <w:marLeft w:val="0"/>
      <w:marRight w:val="0"/>
      <w:marTop w:val="0"/>
      <w:marBottom w:val="0"/>
      <w:divBdr>
        <w:top w:val="none" w:sz="0" w:space="0" w:color="auto"/>
        <w:left w:val="none" w:sz="0" w:space="0" w:color="auto"/>
        <w:bottom w:val="none" w:sz="0" w:space="0" w:color="auto"/>
        <w:right w:val="none" w:sz="0" w:space="0" w:color="auto"/>
      </w:divBdr>
    </w:div>
    <w:div w:id="1959139269">
      <w:bodyDiv w:val="1"/>
      <w:marLeft w:val="0"/>
      <w:marRight w:val="0"/>
      <w:marTop w:val="0"/>
      <w:marBottom w:val="0"/>
      <w:divBdr>
        <w:top w:val="none" w:sz="0" w:space="0" w:color="auto"/>
        <w:left w:val="none" w:sz="0" w:space="0" w:color="auto"/>
        <w:bottom w:val="none" w:sz="0" w:space="0" w:color="auto"/>
        <w:right w:val="none" w:sz="0" w:space="0" w:color="auto"/>
      </w:divBdr>
    </w:div>
    <w:div w:id="1960793425">
      <w:bodyDiv w:val="1"/>
      <w:marLeft w:val="0"/>
      <w:marRight w:val="0"/>
      <w:marTop w:val="0"/>
      <w:marBottom w:val="0"/>
      <w:divBdr>
        <w:top w:val="none" w:sz="0" w:space="0" w:color="auto"/>
        <w:left w:val="none" w:sz="0" w:space="0" w:color="auto"/>
        <w:bottom w:val="none" w:sz="0" w:space="0" w:color="auto"/>
        <w:right w:val="none" w:sz="0" w:space="0" w:color="auto"/>
      </w:divBdr>
    </w:div>
    <w:div w:id="1960842289">
      <w:bodyDiv w:val="1"/>
      <w:marLeft w:val="0"/>
      <w:marRight w:val="0"/>
      <w:marTop w:val="0"/>
      <w:marBottom w:val="0"/>
      <w:divBdr>
        <w:top w:val="none" w:sz="0" w:space="0" w:color="auto"/>
        <w:left w:val="none" w:sz="0" w:space="0" w:color="auto"/>
        <w:bottom w:val="none" w:sz="0" w:space="0" w:color="auto"/>
        <w:right w:val="none" w:sz="0" w:space="0" w:color="auto"/>
      </w:divBdr>
    </w:div>
    <w:div w:id="1961063307">
      <w:bodyDiv w:val="1"/>
      <w:marLeft w:val="0"/>
      <w:marRight w:val="0"/>
      <w:marTop w:val="0"/>
      <w:marBottom w:val="0"/>
      <w:divBdr>
        <w:top w:val="none" w:sz="0" w:space="0" w:color="auto"/>
        <w:left w:val="none" w:sz="0" w:space="0" w:color="auto"/>
        <w:bottom w:val="none" w:sz="0" w:space="0" w:color="auto"/>
        <w:right w:val="none" w:sz="0" w:space="0" w:color="auto"/>
      </w:divBdr>
    </w:div>
    <w:div w:id="1961447408">
      <w:bodyDiv w:val="1"/>
      <w:marLeft w:val="0"/>
      <w:marRight w:val="0"/>
      <w:marTop w:val="0"/>
      <w:marBottom w:val="0"/>
      <w:divBdr>
        <w:top w:val="none" w:sz="0" w:space="0" w:color="auto"/>
        <w:left w:val="none" w:sz="0" w:space="0" w:color="auto"/>
        <w:bottom w:val="none" w:sz="0" w:space="0" w:color="auto"/>
        <w:right w:val="none" w:sz="0" w:space="0" w:color="auto"/>
      </w:divBdr>
    </w:div>
    <w:div w:id="1961447650">
      <w:bodyDiv w:val="1"/>
      <w:marLeft w:val="0"/>
      <w:marRight w:val="0"/>
      <w:marTop w:val="0"/>
      <w:marBottom w:val="0"/>
      <w:divBdr>
        <w:top w:val="none" w:sz="0" w:space="0" w:color="auto"/>
        <w:left w:val="none" w:sz="0" w:space="0" w:color="auto"/>
        <w:bottom w:val="none" w:sz="0" w:space="0" w:color="auto"/>
        <w:right w:val="none" w:sz="0" w:space="0" w:color="auto"/>
      </w:divBdr>
    </w:div>
    <w:div w:id="1962029539">
      <w:bodyDiv w:val="1"/>
      <w:marLeft w:val="0"/>
      <w:marRight w:val="0"/>
      <w:marTop w:val="0"/>
      <w:marBottom w:val="0"/>
      <w:divBdr>
        <w:top w:val="none" w:sz="0" w:space="0" w:color="auto"/>
        <w:left w:val="none" w:sz="0" w:space="0" w:color="auto"/>
        <w:bottom w:val="none" w:sz="0" w:space="0" w:color="auto"/>
        <w:right w:val="none" w:sz="0" w:space="0" w:color="auto"/>
      </w:divBdr>
    </w:div>
    <w:div w:id="1962415415">
      <w:bodyDiv w:val="1"/>
      <w:marLeft w:val="0"/>
      <w:marRight w:val="0"/>
      <w:marTop w:val="0"/>
      <w:marBottom w:val="0"/>
      <w:divBdr>
        <w:top w:val="none" w:sz="0" w:space="0" w:color="auto"/>
        <w:left w:val="none" w:sz="0" w:space="0" w:color="auto"/>
        <w:bottom w:val="none" w:sz="0" w:space="0" w:color="auto"/>
        <w:right w:val="none" w:sz="0" w:space="0" w:color="auto"/>
      </w:divBdr>
    </w:div>
    <w:div w:id="1962415467">
      <w:bodyDiv w:val="1"/>
      <w:marLeft w:val="0"/>
      <w:marRight w:val="0"/>
      <w:marTop w:val="0"/>
      <w:marBottom w:val="0"/>
      <w:divBdr>
        <w:top w:val="none" w:sz="0" w:space="0" w:color="auto"/>
        <w:left w:val="none" w:sz="0" w:space="0" w:color="auto"/>
        <w:bottom w:val="none" w:sz="0" w:space="0" w:color="auto"/>
        <w:right w:val="none" w:sz="0" w:space="0" w:color="auto"/>
      </w:divBdr>
    </w:div>
    <w:div w:id="1962763296">
      <w:bodyDiv w:val="1"/>
      <w:marLeft w:val="0"/>
      <w:marRight w:val="0"/>
      <w:marTop w:val="0"/>
      <w:marBottom w:val="0"/>
      <w:divBdr>
        <w:top w:val="none" w:sz="0" w:space="0" w:color="auto"/>
        <w:left w:val="none" w:sz="0" w:space="0" w:color="auto"/>
        <w:bottom w:val="none" w:sz="0" w:space="0" w:color="auto"/>
        <w:right w:val="none" w:sz="0" w:space="0" w:color="auto"/>
      </w:divBdr>
    </w:div>
    <w:div w:id="1963531380">
      <w:bodyDiv w:val="1"/>
      <w:marLeft w:val="0"/>
      <w:marRight w:val="0"/>
      <w:marTop w:val="0"/>
      <w:marBottom w:val="0"/>
      <w:divBdr>
        <w:top w:val="none" w:sz="0" w:space="0" w:color="auto"/>
        <w:left w:val="none" w:sz="0" w:space="0" w:color="auto"/>
        <w:bottom w:val="none" w:sz="0" w:space="0" w:color="auto"/>
        <w:right w:val="none" w:sz="0" w:space="0" w:color="auto"/>
      </w:divBdr>
    </w:div>
    <w:div w:id="1964923852">
      <w:bodyDiv w:val="1"/>
      <w:marLeft w:val="0"/>
      <w:marRight w:val="0"/>
      <w:marTop w:val="0"/>
      <w:marBottom w:val="0"/>
      <w:divBdr>
        <w:top w:val="none" w:sz="0" w:space="0" w:color="auto"/>
        <w:left w:val="none" w:sz="0" w:space="0" w:color="auto"/>
        <w:bottom w:val="none" w:sz="0" w:space="0" w:color="auto"/>
        <w:right w:val="none" w:sz="0" w:space="0" w:color="auto"/>
      </w:divBdr>
    </w:div>
    <w:div w:id="1965692932">
      <w:bodyDiv w:val="1"/>
      <w:marLeft w:val="0"/>
      <w:marRight w:val="0"/>
      <w:marTop w:val="0"/>
      <w:marBottom w:val="0"/>
      <w:divBdr>
        <w:top w:val="none" w:sz="0" w:space="0" w:color="auto"/>
        <w:left w:val="none" w:sz="0" w:space="0" w:color="auto"/>
        <w:bottom w:val="none" w:sz="0" w:space="0" w:color="auto"/>
        <w:right w:val="none" w:sz="0" w:space="0" w:color="auto"/>
      </w:divBdr>
    </w:div>
    <w:div w:id="1965694674">
      <w:bodyDiv w:val="1"/>
      <w:marLeft w:val="0"/>
      <w:marRight w:val="0"/>
      <w:marTop w:val="0"/>
      <w:marBottom w:val="0"/>
      <w:divBdr>
        <w:top w:val="none" w:sz="0" w:space="0" w:color="auto"/>
        <w:left w:val="none" w:sz="0" w:space="0" w:color="auto"/>
        <w:bottom w:val="none" w:sz="0" w:space="0" w:color="auto"/>
        <w:right w:val="none" w:sz="0" w:space="0" w:color="auto"/>
      </w:divBdr>
    </w:div>
    <w:div w:id="1965847965">
      <w:bodyDiv w:val="1"/>
      <w:marLeft w:val="0"/>
      <w:marRight w:val="0"/>
      <w:marTop w:val="0"/>
      <w:marBottom w:val="0"/>
      <w:divBdr>
        <w:top w:val="none" w:sz="0" w:space="0" w:color="auto"/>
        <w:left w:val="none" w:sz="0" w:space="0" w:color="auto"/>
        <w:bottom w:val="none" w:sz="0" w:space="0" w:color="auto"/>
        <w:right w:val="none" w:sz="0" w:space="0" w:color="auto"/>
      </w:divBdr>
    </w:div>
    <w:div w:id="1966622760">
      <w:bodyDiv w:val="1"/>
      <w:marLeft w:val="0"/>
      <w:marRight w:val="0"/>
      <w:marTop w:val="0"/>
      <w:marBottom w:val="0"/>
      <w:divBdr>
        <w:top w:val="none" w:sz="0" w:space="0" w:color="auto"/>
        <w:left w:val="none" w:sz="0" w:space="0" w:color="auto"/>
        <w:bottom w:val="none" w:sz="0" w:space="0" w:color="auto"/>
        <w:right w:val="none" w:sz="0" w:space="0" w:color="auto"/>
      </w:divBdr>
    </w:div>
    <w:div w:id="1966890552">
      <w:bodyDiv w:val="1"/>
      <w:marLeft w:val="0"/>
      <w:marRight w:val="0"/>
      <w:marTop w:val="0"/>
      <w:marBottom w:val="0"/>
      <w:divBdr>
        <w:top w:val="none" w:sz="0" w:space="0" w:color="auto"/>
        <w:left w:val="none" w:sz="0" w:space="0" w:color="auto"/>
        <w:bottom w:val="none" w:sz="0" w:space="0" w:color="auto"/>
        <w:right w:val="none" w:sz="0" w:space="0" w:color="auto"/>
      </w:divBdr>
    </w:div>
    <w:div w:id="1967076578">
      <w:bodyDiv w:val="1"/>
      <w:marLeft w:val="0"/>
      <w:marRight w:val="0"/>
      <w:marTop w:val="0"/>
      <w:marBottom w:val="0"/>
      <w:divBdr>
        <w:top w:val="none" w:sz="0" w:space="0" w:color="auto"/>
        <w:left w:val="none" w:sz="0" w:space="0" w:color="auto"/>
        <w:bottom w:val="none" w:sz="0" w:space="0" w:color="auto"/>
        <w:right w:val="none" w:sz="0" w:space="0" w:color="auto"/>
      </w:divBdr>
    </w:div>
    <w:div w:id="1967201189">
      <w:bodyDiv w:val="1"/>
      <w:marLeft w:val="0"/>
      <w:marRight w:val="0"/>
      <w:marTop w:val="0"/>
      <w:marBottom w:val="0"/>
      <w:divBdr>
        <w:top w:val="none" w:sz="0" w:space="0" w:color="auto"/>
        <w:left w:val="none" w:sz="0" w:space="0" w:color="auto"/>
        <w:bottom w:val="none" w:sz="0" w:space="0" w:color="auto"/>
        <w:right w:val="none" w:sz="0" w:space="0" w:color="auto"/>
      </w:divBdr>
    </w:div>
    <w:div w:id="1967226425">
      <w:bodyDiv w:val="1"/>
      <w:marLeft w:val="0"/>
      <w:marRight w:val="0"/>
      <w:marTop w:val="0"/>
      <w:marBottom w:val="0"/>
      <w:divBdr>
        <w:top w:val="none" w:sz="0" w:space="0" w:color="auto"/>
        <w:left w:val="none" w:sz="0" w:space="0" w:color="auto"/>
        <w:bottom w:val="none" w:sz="0" w:space="0" w:color="auto"/>
        <w:right w:val="none" w:sz="0" w:space="0" w:color="auto"/>
      </w:divBdr>
    </w:div>
    <w:div w:id="1967419418">
      <w:bodyDiv w:val="1"/>
      <w:marLeft w:val="0"/>
      <w:marRight w:val="0"/>
      <w:marTop w:val="0"/>
      <w:marBottom w:val="0"/>
      <w:divBdr>
        <w:top w:val="none" w:sz="0" w:space="0" w:color="auto"/>
        <w:left w:val="none" w:sz="0" w:space="0" w:color="auto"/>
        <w:bottom w:val="none" w:sz="0" w:space="0" w:color="auto"/>
        <w:right w:val="none" w:sz="0" w:space="0" w:color="auto"/>
      </w:divBdr>
    </w:div>
    <w:div w:id="1967881670">
      <w:bodyDiv w:val="1"/>
      <w:marLeft w:val="0"/>
      <w:marRight w:val="0"/>
      <w:marTop w:val="0"/>
      <w:marBottom w:val="0"/>
      <w:divBdr>
        <w:top w:val="none" w:sz="0" w:space="0" w:color="auto"/>
        <w:left w:val="none" w:sz="0" w:space="0" w:color="auto"/>
        <w:bottom w:val="none" w:sz="0" w:space="0" w:color="auto"/>
        <w:right w:val="none" w:sz="0" w:space="0" w:color="auto"/>
      </w:divBdr>
    </w:div>
    <w:div w:id="1968008127">
      <w:bodyDiv w:val="1"/>
      <w:marLeft w:val="0"/>
      <w:marRight w:val="0"/>
      <w:marTop w:val="0"/>
      <w:marBottom w:val="0"/>
      <w:divBdr>
        <w:top w:val="none" w:sz="0" w:space="0" w:color="auto"/>
        <w:left w:val="none" w:sz="0" w:space="0" w:color="auto"/>
        <w:bottom w:val="none" w:sz="0" w:space="0" w:color="auto"/>
        <w:right w:val="none" w:sz="0" w:space="0" w:color="auto"/>
      </w:divBdr>
    </w:div>
    <w:div w:id="1969162557">
      <w:bodyDiv w:val="1"/>
      <w:marLeft w:val="0"/>
      <w:marRight w:val="0"/>
      <w:marTop w:val="0"/>
      <w:marBottom w:val="0"/>
      <w:divBdr>
        <w:top w:val="none" w:sz="0" w:space="0" w:color="auto"/>
        <w:left w:val="none" w:sz="0" w:space="0" w:color="auto"/>
        <w:bottom w:val="none" w:sz="0" w:space="0" w:color="auto"/>
        <w:right w:val="none" w:sz="0" w:space="0" w:color="auto"/>
      </w:divBdr>
    </w:div>
    <w:div w:id="1969436228">
      <w:bodyDiv w:val="1"/>
      <w:marLeft w:val="0"/>
      <w:marRight w:val="0"/>
      <w:marTop w:val="0"/>
      <w:marBottom w:val="0"/>
      <w:divBdr>
        <w:top w:val="none" w:sz="0" w:space="0" w:color="auto"/>
        <w:left w:val="none" w:sz="0" w:space="0" w:color="auto"/>
        <w:bottom w:val="none" w:sz="0" w:space="0" w:color="auto"/>
        <w:right w:val="none" w:sz="0" w:space="0" w:color="auto"/>
      </w:divBdr>
    </w:div>
    <w:div w:id="1970427480">
      <w:bodyDiv w:val="1"/>
      <w:marLeft w:val="0"/>
      <w:marRight w:val="0"/>
      <w:marTop w:val="0"/>
      <w:marBottom w:val="0"/>
      <w:divBdr>
        <w:top w:val="none" w:sz="0" w:space="0" w:color="auto"/>
        <w:left w:val="none" w:sz="0" w:space="0" w:color="auto"/>
        <w:bottom w:val="none" w:sz="0" w:space="0" w:color="auto"/>
        <w:right w:val="none" w:sz="0" w:space="0" w:color="auto"/>
      </w:divBdr>
    </w:div>
    <w:div w:id="1970621341">
      <w:bodyDiv w:val="1"/>
      <w:marLeft w:val="0"/>
      <w:marRight w:val="0"/>
      <w:marTop w:val="0"/>
      <w:marBottom w:val="0"/>
      <w:divBdr>
        <w:top w:val="none" w:sz="0" w:space="0" w:color="auto"/>
        <w:left w:val="none" w:sz="0" w:space="0" w:color="auto"/>
        <w:bottom w:val="none" w:sz="0" w:space="0" w:color="auto"/>
        <w:right w:val="none" w:sz="0" w:space="0" w:color="auto"/>
      </w:divBdr>
    </w:div>
    <w:div w:id="1970744287">
      <w:bodyDiv w:val="1"/>
      <w:marLeft w:val="0"/>
      <w:marRight w:val="0"/>
      <w:marTop w:val="0"/>
      <w:marBottom w:val="0"/>
      <w:divBdr>
        <w:top w:val="none" w:sz="0" w:space="0" w:color="auto"/>
        <w:left w:val="none" w:sz="0" w:space="0" w:color="auto"/>
        <w:bottom w:val="none" w:sz="0" w:space="0" w:color="auto"/>
        <w:right w:val="none" w:sz="0" w:space="0" w:color="auto"/>
      </w:divBdr>
    </w:div>
    <w:div w:id="1971285044">
      <w:bodyDiv w:val="1"/>
      <w:marLeft w:val="0"/>
      <w:marRight w:val="0"/>
      <w:marTop w:val="0"/>
      <w:marBottom w:val="0"/>
      <w:divBdr>
        <w:top w:val="none" w:sz="0" w:space="0" w:color="auto"/>
        <w:left w:val="none" w:sz="0" w:space="0" w:color="auto"/>
        <w:bottom w:val="none" w:sz="0" w:space="0" w:color="auto"/>
        <w:right w:val="none" w:sz="0" w:space="0" w:color="auto"/>
      </w:divBdr>
    </w:div>
    <w:div w:id="1972006657">
      <w:bodyDiv w:val="1"/>
      <w:marLeft w:val="0"/>
      <w:marRight w:val="0"/>
      <w:marTop w:val="0"/>
      <w:marBottom w:val="0"/>
      <w:divBdr>
        <w:top w:val="none" w:sz="0" w:space="0" w:color="auto"/>
        <w:left w:val="none" w:sz="0" w:space="0" w:color="auto"/>
        <w:bottom w:val="none" w:sz="0" w:space="0" w:color="auto"/>
        <w:right w:val="none" w:sz="0" w:space="0" w:color="auto"/>
      </w:divBdr>
    </w:div>
    <w:div w:id="1972204001">
      <w:bodyDiv w:val="1"/>
      <w:marLeft w:val="0"/>
      <w:marRight w:val="0"/>
      <w:marTop w:val="0"/>
      <w:marBottom w:val="0"/>
      <w:divBdr>
        <w:top w:val="none" w:sz="0" w:space="0" w:color="auto"/>
        <w:left w:val="none" w:sz="0" w:space="0" w:color="auto"/>
        <w:bottom w:val="none" w:sz="0" w:space="0" w:color="auto"/>
        <w:right w:val="none" w:sz="0" w:space="0" w:color="auto"/>
      </w:divBdr>
    </w:div>
    <w:div w:id="1972592529">
      <w:bodyDiv w:val="1"/>
      <w:marLeft w:val="0"/>
      <w:marRight w:val="0"/>
      <w:marTop w:val="0"/>
      <w:marBottom w:val="0"/>
      <w:divBdr>
        <w:top w:val="none" w:sz="0" w:space="0" w:color="auto"/>
        <w:left w:val="none" w:sz="0" w:space="0" w:color="auto"/>
        <w:bottom w:val="none" w:sz="0" w:space="0" w:color="auto"/>
        <w:right w:val="none" w:sz="0" w:space="0" w:color="auto"/>
      </w:divBdr>
    </w:div>
    <w:div w:id="1973752275">
      <w:bodyDiv w:val="1"/>
      <w:marLeft w:val="0"/>
      <w:marRight w:val="0"/>
      <w:marTop w:val="0"/>
      <w:marBottom w:val="0"/>
      <w:divBdr>
        <w:top w:val="none" w:sz="0" w:space="0" w:color="auto"/>
        <w:left w:val="none" w:sz="0" w:space="0" w:color="auto"/>
        <w:bottom w:val="none" w:sz="0" w:space="0" w:color="auto"/>
        <w:right w:val="none" w:sz="0" w:space="0" w:color="auto"/>
      </w:divBdr>
    </w:div>
    <w:div w:id="1973822777">
      <w:bodyDiv w:val="1"/>
      <w:marLeft w:val="0"/>
      <w:marRight w:val="0"/>
      <w:marTop w:val="0"/>
      <w:marBottom w:val="0"/>
      <w:divBdr>
        <w:top w:val="none" w:sz="0" w:space="0" w:color="auto"/>
        <w:left w:val="none" w:sz="0" w:space="0" w:color="auto"/>
        <w:bottom w:val="none" w:sz="0" w:space="0" w:color="auto"/>
        <w:right w:val="none" w:sz="0" w:space="0" w:color="auto"/>
      </w:divBdr>
    </w:div>
    <w:div w:id="1974211466">
      <w:bodyDiv w:val="1"/>
      <w:marLeft w:val="0"/>
      <w:marRight w:val="0"/>
      <w:marTop w:val="0"/>
      <w:marBottom w:val="0"/>
      <w:divBdr>
        <w:top w:val="none" w:sz="0" w:space="0" w:color="auto"/>
        <w:left w:val="none" w:sz="0" w:space="0" w:color="auto"/>
        <w:bottom w:val="none" w:sz="0" w:space="0" w:color="auto"/>
        <w:right w:val="none" w:sz="0" w:space="0" w:color="auto"/>
      </w:divBdr>
    </w:div>
    <w:div w:id="1974213200">
      <w:bodyDiv w:val="1"/>
      <w:marLeft w:val="0"/>
      <w:marRight w:val="0"/>
      <w:marTop w:val="0"/>
      <w:marBottom w:val="0"/>
      <w:divBdr>
        <w:top w:val="none" w:sz="0" w:space="0" w:color="auto"/>
        <w:left w:val="none" w:sz="0" w:space="0" w:color="auto"/>
        <w:bottom w:val="none" w:sz="0" w:space="0" w:color="auto"/>
        <w:right w:val="none" w:sz="0" w:space="0" w:color="auto"/>
      </w:divBdr>
    </w:div>
    <w:div w:id="1974290350">
      <w:bodyDiv w:val="1"/>
      <w:marLeft w:val="0"/>
      <w:marRight w:val="0"/>
      <w:marTop w:val="0"/>
      <w:marBottom w:val="0"/>
      <w:divBdr>
        <w:top w:val="none" w:sz="0" w:space="0" w:color="auto"/>
        <w:left w:val="none" w:sz="0" w:space="0" w:color="auto"/>
        <w:bottom w:val="none" w:sz="0" w:space="0" w:color="auto"/>
        <w:right w:val="none" w:sz="0" w:space="0" w:color="auto"/>
      </w:divBdr>
    </w:div>
    <w:div w:id="1974404452">
      <w:bodyDiv w:val="1"/>
      <w:marLeft w:val="0"/>
      <w:marRight w:val="0"/>
      <w:marTop w:val="0"/>
      <w:marBottom w:val="0"/>
      <w:divBdr>
        <w:top w:val="none" w:sz="0" w:space="0" w:color="auto"/>
        <w:left w:val="none" w:sz="0" w:space="0" w:color="auto"/>
        <w:bottom w:val="none" w:sz="0" w:space="0" w:color="auto"/>
        <w:right w:val="none" w:sz="0" w:space="0" w:color="auto"/>
      </w:divBdr>
    </w:div>
    <w:div w:id="1974556773">
      <w:bodyDiv w:val="1"/>
      <w:marLeft w:val="0"/>
      <w:marRight w:val="0"/>
      <w:marTop w:val="0"/>
      <w:marBottom w:val="0"/>
      <w:divBdr>
        <w:top w:val="none" w:sz="0" w:space="0" w:color="auto"/>
        <w:left w:val="none" w:sz="0" w:space="0" w:color="auto"/>
        <w:bottom w:val="none" w:sz="0" w:space="0" w:color="auto"/>
        <w:right w:val="none" w:sz="0" w:space="0" w:color="auto"/>
      </w:divBdr>
    </w:div>
    <w:div w:id="1975216728">
      <w:bodyDiv w:val="1"/>
      <w:marLeft w:val="0"/>
      <w:marRight w:val="0"/>
      <w:marTop w:val="0"/>
      <w:marBottom w:val="0"/>
      <w:divBdr>
        <w:top w:val="none" w:sz="0" w:space="0" w:color="auto"/>
        <w:left w:val="none" w:sz="0" w:space="0" w:color="auto"/>
        <w:bottom w:val="none" w:sz="0" w:space="0" w:color="auto"/>
        <w:right w:val="none" w:sz="0" w:space="0" w:color="auto"/>
      </w:divBdr>
    </w:div>
    <w:div w:id="1975721445">
      <w:bodyDiv w:val="1"/>
      <w:marLeft w:val="0"/>
      <w:marRight w:val="0"/>
      <w:marTop w:val="0"/>
      <w:marBottom w:val="0"/>
      <w:divBdr>
        <w:top w:val="none" w:sz="0" w:space="0" w:color="auto"/>
        <w:left w:val="none" w:sz="0" w:space="0" w:color="auto"/>
        <w:bottom w:val="none" w:sz="0" w:space="0" w:color="auto"/>
        <w:right w:val="none" w:sz="0" w:space="0" w:color="auto"/>
      </w:divBdr>
      <w:divsChild>
        <w:div w:id="1251504648">
          <w:marLeft w:val="480"/>
          <w:marRight w:val="0"/>
          <w:marTop w:val="0"/>
          <w:marBottom w:val="0"/>
          <w:divBdr>
            <w:top w:val="none" w:sz="0" w:space="0" w:color="auto"/>
            <w:left w:val="none" w:sz="0" w:space="0" w:color="auto"/>
            <w:bottom w:val="none" w:sz="0" w:space="0" w:color="auto"/>
            <w:right w:val="none" w:sz="0" w:space="0" w:color="auto"/>
          </w:divBdr>
        </w:div>
        <w:div w:id="1318071821">
          <w:marLeft w:val="480"/>
          <w:marRight w:val="0"/>
          <w:marTop w:val="0"/>
          <w:marBottom w:val="0"/>
          <w:divBdr>
            <w:top w:val="none" w:sz="0" w:space="0" w:color="auto"/>
            <w:left w:val="none" w:sz="0" w:space="0" w:color="auto"/>
            <w:bottom w:val="none" w:sz="0" w:space="0" w:color="auto"/>
            <w:right w:val="none" w:sz="0" w:space="0" w:color="auto"/>
          </w:divBdr>
        </w:div>
        <w:div w:id="862212971">
          <w:marLeft w:val="480"/>
          <w:marRight w:val="0"/>
          <w:marTop w:val="0"/>
          <w:marBottom w:val="0"/>
          <w:divBdr>
            <w:top w:val="none" w:sz="0" w:space="0" w:color="auto"/>
            <w:left w:val="none" w:sz="0" w:space="0" w:color="auto"/>
            <w:bottom w:val="none" w:sz="0" w:space="0" w:color="auto"/>
            <w:right w:val="none" w:sz="0" w:space="0" w:color="auto"/>
          </w:divBdr>
        </w:div>
        <w:div w:id="1048383628">
          <w:marLeft w:val="480"/>
          <w:marRight w:val="0"/>
          <w:marTop w:val="0"/>
          <w:marBottom w:val="0"/>
          <w:divBdr>
            <w:top w:val="none" w:sz="0" w:space="0" w:color="auto"/>
            <w:left w:val="none" w:sz="0" w:space="0" w:color="auto"/>
            <w:bottom w:val="none" w:sz="0" w:space="0" w:color="auto"/>
            <w:right w:val="none" w:sz="0" w:space="0" w:color="auto"/>
          </w:divBdr>
        </w:div>
        <w:div w:id="1379940543">
          <w:marLeft w:val="480"/>
          <w:marRight w:val="0"/>
          <w:marTop w:val="0"/>
          <w:marBottom w:val="0"/>
          <w:divBdr>
            <w:top w:val="none" w:sz="0" w:space="0" w:color="auto"/>
            <w:left w:val="none" w:sz="0" w:space="0" w:color="auto"/>
            <w:bottom w:val="none" w:sz="0" w:space="0" w:color="auto"/>
            <w:right w:val="none" w:sz="0" w:space="0" w:color="auto"/>
          </w:divBdr>
        </w:div>
        <w:div w:id="278923117">
          <w:marLeft w:val="480"/>
          <w:marRight w:val="0"/>
          <w:marTop w:val="0"/>
          <w:marBottom w:val="0"/>
          <w:divBdr>
            <w:top w:val="none" w:sz="0" w:space="0" w:color="auto"/>
            <w:left w:val="none" w:sz="0" w:space="0" w:color="auto"/>
            <w:bottom w:val="none" w:sz="0" w:space="0" w:color="auto"/>
            <w:right w:val="none" w:sz="0" w:space="0" w:color="auto"/>
          </w:divBdr>
        </w:div>
        <w:div w:id="1951353874">
          <w:marLeft w:val="480"/>
          <w:marRight w:val="0"/>
          <w:marTop w:val="0"/>
          <w:marBottom w:val="0"/>
          <w:divBdr>
            <w:top w:val="none" w:sz="0" w:space="0" w:color="auto"/>
            <w:left w:val="none" w:sz="0" w:space="0" w:color="auto"/>
            <w:bottom w:val="none" w:sz="0" w:space="0" w:color="auto"/>
            <w:right w:val="none" w:sz="0" w:space="0" w:color="auto"/>
          </w:divBdr>
        </w:div>
        <w:div w:id="1732272507">
          <w:marLeft w:val="480"/>
          <w:marRight w:val="0"/>
          <w:marTop w:val="0"/>
          <w:marBottom w:val="0"/>
          <w:divBdr>
            <w:top w:val="none" w:sz="0" w:space="0" w:color="auto"/>
            <w:left w:val="none" w:sz="0" w:space="0" w:color="auto"/>
            <w:bottom w:val="none" w:sz="0" w:space="0" w:color="auto"/>
            <w:right w:val="none" w:sz="0" w:space="0" w:color="auto"/>
          </w:divBdr>
        </w:div>
        <w:div w:id="1615668301">
          <w:marLeft w:val="480"/>
          <w:marRight w:val="0"/>
          <w:marTop w:val="0"/>
          <w:marBottom w:val="0"/>
          <w:divBdr>
            <w:top w:val="none" w:sz="0" w:space="0" w:color="auto"/>
            <w:left w:val="none" w:sz="0" w:space="0" w:color="auto"/>
            <w:bottom w:val="none" w:sz="0" w:space="0" w:color="auto"/>
            <w:right w:val="none" w:sz="0" w:space="0" w:color="auto"/>
          </w:divBdr>
        </w:div>
        <w:div w:id="677584165">
          <w:marLeft w:val="480"/>
          <w:marRight w:val="0"/>
          <w:marTop w:val="0"/>
          <w:marBottom w:val="0"/>
          <w:divBdr>
            <w:top w:val="none" w:sz="0" w:space="0" w:color="auto"/>
            <w:left w:val="none" w:sz="0" w:space="0" w:color="auto"/>
            <w:bottom w:val="none" w:sz="0" w:space="0" w:color="auto"/>
            <w:right w:val="none" w:sz="0" w:space="0" w:color="auto"/>
          </w:divBdr>
        </w:div>
        <w:div w:id="636837216">
          <w:marLeft w:val="480"/>
          <w:marRight w:val="0"/>
          <w:marTop w:val="0"/>
          <w:marBottom w:val="0"/>
          <w:divBdr>
            <w:top w:val="none" w:sz="0" w:space="0" w:color="auto"/>
            <w:left w:val="none" w:sz="0" w:space="0" w:color="auto"/>
            <w:bottom w:val="none" w:sz="0" w:space="0" w:color="auto"/>
            <w:right w:val="none" w:sz="0" w:space="0" w:color="auto"/>
          </w:divBdr>
        </w:div>
        <w:div w:id="1243487255">
          <w:marLeft w:val="480"/>
          <w:marRight w:val="0"/>
          <w:marTop w:val="0"/>
          <w:marBottom w:val="0"/>
          <w:divBdr>
            <w:top w:val="none" w:sz="0" w:space="0" w:color="auto"/>
            <w:left w:val="none" w:sz="0" w:space="0" w:color="auto"/>
            <w:bottom w:val="none" w:sz="0" w:space="0" w:color="auto"/>
            <w:right w:val="none" w:sz="0" w:space="0" w:color="auto"/>
          </w:divBdr>
        </w:div>
        <w:div w:id="498925579">
          <w:marLeft w:val="480"/>
          <w:marRight w:val="0"/>
          <w:marTop w:val="0"/>
          <w:marBottom w:val="0"/>
          <w:divBdr>
            <w:top w:val="none" w:sz="0" w:space="0" w:color="auto"/>
            <w:left w:val="none" w:sz="0" w:space="0" w:color="auto"/>
            <w:bottom w:val="none" w:sz="0" w:space="0" w:color="auto"/>
            <w:right w:val="none" w:sz="0" w:space="0" w:color="auto"/>
          </w:divBdr>
        </w:div>
        <w:div w:id="716663230">
          <w:marLeft w:val="480"/>
          <w:marRight w:val="0"/>
          <w:marTop w:val="0"/>
          <w:marBottom w:val="0"/>
          <w:divBdr>
            <w:top w:val="none" w:sz="0" w:space="0" w:color="auto"/>
            <w:left w:val="none" w:sz="0" w:space="0" w:color="auto"/>
            <w:bottom w:val="none" w:sz="0" w:space="0" w:color="auto"/>
            <w:right w:val="none" w:sz="0" w:space="0" w:color="auto"/>
          </w:divBdr>
        </w:div>
        <w:div w:id="1233539394">
          <w:marLeft w:val="480"/>
          <w:marRight w:val="0"/>
          <w:marTop w:val="0"/>
          <w:marBottom w:val="0"/>
          <w:divBdr>
            <w:top w:val="none" w:sz="0" w:space="0" w:color="auto"/>
            <w:left w:val="none" w:sz="0" w:space="0" w:color="auto"/>
            <w:bottom w:val="none" w:sz="0" w:space="0" w:color="auto"/>
            <w:right w:val="none" w:sz="0" w:space="0" w:color="auto"/>
          </w:divBdr>
        </w:div>
        <w:div w:id="1756436264">
          <w:marLeft w:val="480"/>
          <w:marRight w:val="0"/>
          <w:marTop w:val="0"/>
          <w:marBottom w:val="0"/>
          <w:divBdr>
            <w:top w:val="none" w:sz="0" w:space="0" w:color="auto"/>
            <w:left w:val="none" w:sz="0" w:space="0" w:color="auto"/>
            <w:bottom w:val="none" w:sz="0" w:space="0" w:color="auto"/>
            <w:right w:val="none" w:sz="0" w:space="0" w:color="auto"/>
          </w:divBdr>
        </w:div>
        <w:div w:id="1989361374">
          <w:marLeft w:val="480"/>
          <w:marRight w:val="0"/>
          <w:marTop w:val="0"/>
          <w:marBottom w:val="0"/>
          <w:divBdr>
            <w:top w:val="none" w:sz="0" w:space="0" w:color="auto"/>
            <w:left w:val="none" w:sz="0" w:space="0" w:color="auto"/>
            <w:bottom w:val="none" w:sz="0" w:space="0" w:color="auto"/>
            <w:right w:val="none" w:sz="0" w:space="0" w:color="auto"/>
          </w:divBdr>
        </w:div>
        <w:div w:id="1575697756">
          <w:marLeft w:val="480"/>
          <w:marRight w:val="0"/>
          <w:marTop w:val="0"/>
          <w:marBottom w:val="0"/>
          <w:divBdr>
            <w:top w:val="none" w:sz="0" w:space="0" w:color="auto"/>
            <w:left w:val="none" w:sz="0" w:space="0" w:color="auto"/>
            <w:bottom w:val="none" w:sz="0" w:space="0" w:color="auto"/>
            <w:right w:val="none" w:sz="0" w:space="0" w:color="auto"/>
          </w:divBdr>
        </w:div>
        <w:div w:id="398939362">
          <w:marLeft w:val="480"/>
          <w:marRight w:val="0"/>
          <w:marTop w:val="0"/>
          <w:marBottom w:val="0"/>
          <w:divBdr>
            <w:top w:val="none" w:sz="0" w:space="0" w:color="auto"/>
            <w:left w:val="none" w:sz="0" w:space="0" w:color="auto"/>
            <w:bottom w:val="none" w:sz="0" w:space="0" w:color="auto"/>
            <w:right w:val="none" w:sz="0" w:space="0" w:color="auto"/>
          </w:divBdr>
        </w:div>
        <w:div w:id="353190071">
          <w:marLeft w:val="480"/>
          <w:marRight w:val="0"/>
          <w:marTop w:val="0"/>
          <w:marBottom w:val="0"/>
          <w:divBdr>
            <w:top w:val="none" w:sz="0" w:space="0" w:color="auto"/>
            <w:left w:val="none" w:sz="0" w:space="0" w:color="auto"/>
            <w:bottom w:val="none" w:sz="0" w:space="0" w:color="auto"/>
            <w:right w:val="none" w:sz="0" w:space="0" w:color="auto"/>
          </w:divBdr>
        </w:div>
        <w:div w:id="985354837">
          <w:marLeft w:val="480"/>
          <w:marRight w:val="0"/>
          <w:marTop w:val="0"/>
          <w:marBottom w:val="0"/>
          <w:divBdr>
            <w:top w:val="none" w:sz="0" w:space="0" w:color="auto"/>
            <w:left w:val="none" w:sz="0" w:space="0" w:color="auto"/>
            <w:bottom w:val="none" w:sz="0" w:space="0" w:color="auto"/>
            <w:right w:val="none" w:sz="0" w:space="0" w:color="auto"/>
          </w:divBdr>
        </w:div>
        <w:div w:id="916204236">
          <w:marLeft w:val="480"/>
          <w:marRight w:val="0"/>
          <w:marTop w:val="0"/>
          <w:marBottom w:val="0"/>
          <w:divBdr>
            <w:top w:val="none" w:sz="0" w:space="0" w:color="auto"/>
            <w:left w:val="none" w:sz="0" w:space="0" w:color="auto"/>
            <w:bottom w:val="none" w:sz="0" w:space="0" w:color="auto"/>
            <w:right w:val="none" w:sz="0" w:space="0" w:color="auto"/>
          </w:divBdr>
        </w:div>
        <w:div w:id="1495218172">
          <w:marLeft w:val="480"/>
          <w:marRight w:val="0"/>
          <w:marTop w:val="0"/>
          <w:marBottom w:val="0"/>
          <w:divBdr>
            <w:top w:val="none" w:sz="0" w:space="0" w:color="auto"/>
            <w:left w:val="none" w:sz="0" w:space="0" w:color="auto"/>
            <w:bottom w:val="none" w:sz="0" w:space="0" w:color="auto"/>
            <w:right w:val="none" w:sz="0" w:space="0" w:color="auto"/>
          </w:divBdr>
        </w:div>
        <w:div w:id="1418555748">
          <w:marLeft w:val="480"/>
          <w:marRight w:val="0"/>
          <w:marTop w:val="0"/>
          <w:marBottom w:val="0"/>
          <w:divBdr>
            <w:top w:val="none" w:sz="0" w:space="0" w:color="auto"/>
            <w:left w:val="none" w:sz="0" w:space="0" w:color="auto"/>
            <w:bottom w:val="none" w:sz="0" w:space="0" w:color="auto"/>
            <w:right w:val="none" w:sz="0" w:space="0" w:color="auto"/>
          </w:divBdr>
        </w:div>
        <w:div w:id="538929779">
          <w:marLeft w:val="480"/>
          <w:marRight w:val="0"/>
          <w:marTop w:val="0"/>
          <w:marBottom w:val="0"/>
          <w:divBdr>
            <w:top w:val="none" w:sz="0" w:space="0" w:color="auto"/>
            <w:left w:val="none" w:sz="0" w:space="0" w:color="auto"/>
            <w:bottom w:val="none" w:sz="0" w:space="0" w:color="auto"/>
            <w:right w:val="none" w:sz="0" w:space="0" w:color="auto"/>
          </w:divBdr>
        </w:div>
        <w:div w:id="1967732662">
          <w:marLeft w:val="480"/>
          <w:marRight w:val="0"/>
          <w:marTop w:val="0"/>
          <w:marBottom w:val="0"/>
          <w:divBdr>
            <w:top w:val="none" w:sz="0" w:space="0" w:color="auto"/>
            <w:left w:val="none" w:sz="0" w:space="0" w:color="auto"/>
            <w:bottom w:val="none" w:sz="0" w:space="0" w:color="auto"/>
            <w:right w:val="none" w:sz="0" w:space="0" w:color="auto"/>
          </w:divBdr>
        </w:div>
        <w:div w:id="1656371234">
          <w:marLeft w:val="480"/>
          <w:marRight w:val="0"/>
          <w:marTop w:val="0"/>
          <w:marBottom w:val="0"/>
          <w:divBdr>
            <w:top w:val="none" w:sz="0" w:space="0" w:color="auto"/>
            <w:left w:val="none" w:sz="0" w:space="0" w:color="auto"/>
            <w:bottom w:val="none" w:sz="0" w:space="0" w:color="auto"/>
            <w:right w:val="none" w:sz="0" w:space="0" w:color="auto"/>
          </w:divBdr>
        </w:div>
        <w:div w:id="235677550">
          <w:marLeft w:val="480"/>
          <w:marRight w:val="0"/>
          <w:marTop w:val="0"/>
          <w:marBottom w:val="0"/>
          <w:divBdr>
            <w:top w:val="none" w:sz="0" w:space="0" w:color="auto"/>
            <w:left w:val="none" w:sz="0" w:space="0" w:color="auto"/>
            <w:bottom w:val="none" w:sz="0" w:space="0" w:color="auto"/>
            <w:right w:val="none" w:sz="0" w:space="0" w:color="auto"/>
          </w:divBdr>
        </w:div>
        <w:div w:id="1090397425">
          <w:marLeft w:val="480"/>
          <w:marRight w:val="0"/>
          <w:marTop w:val="0"/>
          <w:marBottom w:val="0"/>
          <w:divBdr>
            <w:top w:val="none" w:sz="0" w:space="0" w:color="auto"/>
            <w:left w:val="none" w:sz="0" w:space="0" w:color="auto"/>
            <w:bottom w:val="none" w:sz="0" w:space="0" w:color="auto"/>
            <w:right w:val="none" w:sz="0" w:space="0" w:color="auto"/>
          </w:divBdr>
        </w:div>
        <w:div w:id="1288587179">
          <w:marLeft w:val="480"/>
          <w:marRight w:val="0"/>
          <w:marTop w:val="0"/>
          <w:marBottom w:val="0"/>
          <w:divBdr>
            <w:top w:val="none" w:sz="0" w:space="0" w:color="auto"/>
            <w:left w:val="none" w:sz="0" w:space="0" w:color="auto"/>
            <w:bottom w:val="none" w:sz="0" w:space="0" w:color="auto"/>
            <w:right w:val="none" w:sz="0" w:space="0" w:color="auto"/>
          </w:divBdr>
        </w:div>
        <w:div w:id="20788277">
          <w:marLeft w:val="480"/>
          <w:marRight w:val="0"/>
          <w:marTop w:val="0"/>
          <w:marBottom w:val="0"/>
          <w:divBdr>
            <w:top w:val="none" w:sz="0" w:space="0" w:color="auto"/>
            <w:left w:val="none" w:sz="0" w:space="0" w:color="auto"/>
            <w:bottom w:val="none" w:sz="0" w:space="0" w:color="auto"/>
            <w:right w:val="none" w:sz="0" w:space="0" w:color="auto"/>
          </w:divBdr>
        </w:div>
        <w:div w:id="1540049511">
          <w:marLeft w:val="480"/>
          <w:marRight w:val="0"/>
          <w:marTop w:val="0"/>
          <w:marBottom w:val="0"/>
          <w:divBdr>
            <w:top w:val="none" w:sz="0" w:space="0" w:color="auto"/>
            <w:left w:val="none" w:sz="0" w:space="0" w:color="auto"/>
            <w:bottom w:val="none" w:sz="0" w:space="0" w:color="auto"/>
            <w:right w:val="none" w:sz="0" w:space="0" w:color="auto"/>
          </w:divBdr>
        </w:div>
      </w:divsChild>
    </w:div>
    <w:div w:id="1975942460">
      <w:bodyDiv w:val="1"/>
      <w:marLeft w:val="0"/>
      <w:marRight w:val="0"/>
      <w:marTop w:val="0"/>
      <w:marBottom w:val="0"/>
      <w:divBdr>
        <w:top w:val="none" w:sz="0" w:space="0" w:color="auto"/>
        <w:left w:val="none" w:sz="0" w:space="0" w:color="auto"/>
        <w:bottom w:val="none" w:sz="0" w:space="0" w:color="auto"/>
        <w:right w:val="none" w:sz="0" w:space="0" w:color="auto"/>
      </w:divBdr>
      <w:divsChild>
        <w:div w:id="1923686116">
          <w:marLeft w:val="480"/>
          <w:marRight w:val="0"/>
          <w:marTop w:val="0"/>
          <w:marBottom w:val="0"/>
          <w:divBdr>
            <w:top w:val="none" w:sz="0" w:space="0" w:color="auto"/>
            <w:left w:val="none" w:sz="0" w:space="0" w:color="auto"/>
            <w:bottom w:val="none" w:sz="0" w:space="0" w:color="auto"/>
            <w:right w:val="none" w:sz="0" w:space="0" w:color="auto"/>
          </w:divBdr>
        </w:div>
        <w:div w:id="343555354">
          <w:marLeft w:val="480"/>
          <w:marRight w:val="0"/>
          <w:marTop w:val="0"/>
          <w:marBottom w:val="0"/>
          <w:divBdr>
            <w:top w:val="none" w:sz="0" w:space="0" w:color="auto"/>
            <w:left w:val="none" w:sz="0" w:space="0" w:color="auto"/>
            <w:bottom w:val="none" w:sz="0" w:space="0" w:color="auto"/>
            <w:right w:val="none" w:sz="0" w:space="0" w:color="auto"/>
          </w:divBdr>
        </w:div>
        <w:div w:id="743256156">
          <w:marLeft w:val="480"/>
          <w:marRight w:val="0"/>
          <w:marTop w:val="0"/>
          <w:marBottom w:val="0"/>
          <w:divBdr>
            <w:top w:val="none" w:sz="0" w:space="0" w:color="auto"/>
            <w:left w:val="none" w:sz="0" w:space="0" w:color="auto"/>
            <w:bottom w:val="none" w:sz="0" w:space="0" w:color="auto"/>
            <w:right w:val="none" w:sz="0" w:space="0" w:color="auto"/>
          </w:divBdr>
        </w:div>
        <w:div w:id="1036389583">
          <w:marLeft w:val="480"/>
          <w:marRight w:val="0"/>
          <w:marTop w:val="0"/>
          <w:marBottom w:val="0"/>
          <w:divBdr>
            <w:top w:val="none" w:sz="0" w:space="0" w:color="auto"/>
            <w:left w:val="none" w:sz="0" w:space="0" w:color="auto"/>
            <w:bottom w:val="none" w:sz="0" w:space="0" w:color="auto"/>
            <w:right w:val="none" w:sz="0" w:space="0" w:color="auto"/>
          </w:divBdr>
        </w:div>
        <w:div w:id="1810785000">
          <w:marLeft w:val="480"/>
          <w:marRight w:val="0"/>
          <w:marTop w:val="0"/>
          <w:marBottom w:val="0"/>
          <w:divBdr>
            <w:top w:val="none" w:sz="0" w:space="0" w:color="auto"/>
            <w:left w:val="none" w:sz="0" w:space="0" w:color="auto"/>
            <w:bottom w:val="none" w:sz="0" w:space="0" w:color="auto"/>
            <w:right w:val="none" w:sz="0" w:space="0" w:color="auto"/>
          </w:divBdr>
        </w:div>
        <w:div w:id="58096668">
          <w:marLeft w:val="480"/>
          <w:marRight w:val="0"/>
          <w:marTop w:val="0"/>
          <w:marBottom w:val="0"/>
          <w:divBdr>
            <w:top w:val="none" w:sz="0" w:space="0" w:color="auto"/>
            <w:left w:val="none" w:sz="0" w:space="0" w:color="auto"/>
            <w:bottom w:val="none" w:sz="0" w:space="0" w:color="auto"/>
            <w:right w:val="none" w:sz="0" w:space="0" w:color="auto"/>
          </w:divBdr>
        </w:div>
        <w:div w:id="2065517372">
          <w:marLeft w:val="480"/>
          <w:marRight w:val="0"/>
          <w:marTop w:val="0"/>
          <w:marBottom w:val="0"/>
          <w:divBdr>
            <w:top w:val="none" w:sz="0" w:space="0" w:color="auto"/>
            <w:left w:val="none" w:sz="0" w:space="0" w:color="auto"/>
            <w:bottom w:val="none" w:sz="0" w:space="0" w:color="auto"/>
            <w:right w:val="none" w:sz="0" w:space="0" w:color="auto"/>
          </w:divBdr>
        </w:div>
        <w:div w:id="1344437517">
          <w:marLeft w:val="480"/>
          <w:marRight w:val="0"/>
          <w:marTop w:val="0"/>
          <w:marBottom w:val="0"/>
          <w:divBdr>
            <w:top w:val="none" w:sz="0" w:space="0" w:color="auto"/>
            <w:left w:val="none" w:sz="0" w:space="0" w:color="auto"/>
            <w:bottom w:val="none" w:sz="0" w:space="0" w:color="auto"/>
            <w:right w:val="none" w:sz="0" w:space="0" w:color="auto"/>
          </w:divBdr>
        </w:div>
        <w:div w:id="237714787">
          <w:marLeft w:val="480"/>
          <w:marRight w:val="0"/>
          <w:marTop w:val="0"/>
          <w:marBottom w:val="0"/>
          <w:divBdr>
            <w:top w:val="none" w:sz="0" w:space="0" w:color="auto"/>
            <w:left w:val="none" w:sz="0" w:space="0" w:color="auto"/>
            <w:bottom w:val="none" w:sz="0" w:space="0" w:color="auto"/>
            <w:right w:val="none" w:sz="0" w:space="0" w:color="auto"/>
          </w:divBdr>
        </w:div>
        <w:div w:id="388383019">
          <w:marLeft w:val="480"/>
          <w:marRight w:val="0"/>
          <w:marTop w:val="0"/>
          <w:marBottom w:val="0"/>
          <w:divBdr>
            <w:top w:val="none" w:sz="0" w:space="0" w:color="auto"/>
            <w:left w:val="none" w:sz="0" w:space="0" w:color="auto"/>
            <w:bottom w:val="none" w:sz="0" w:space="0" w:color="auto"/>
            <w:right w:val="none" w:sz="0" w:space="0" w:color="auto"/>
          </w:divBdr>
        </w:div>
        <w:div w:id="685984742">
          <w:marLeft w:val="480"/>
          <w:marRight w:val="0"/>
          <w:marTop w:val="0"/>
          <w:marBottom w:val="0"/>
          <w:divBdr>
            <w:top w:val="none" w:sz="0" w:space="0" w:color="auto"/>
            <w:left w:val="none" w:sz="0" w:space="0" w:color="auto"/>
            <w:bottom w:val="none" w:sz="0" w:space="0" w:color="auto"/>
            <w:right w:val="none" w:sz="0" w:space="0" w:color="auto"/>
          </w:divBdr>
        </w:div>
        <w:div w:id="1546680915">
          <w:marLeft w:val="480"/>
          <w:marRight w:val="0"/>
          <w:marTop w:val="0"/>
          <w:marBottom w:val="0"/>
          <w:divBdr>
            <w:top w:val="none" w:sz="0" w:space="0" w:color="auto"/>
            <w:left w:val="none" w:sz="0" w:space="0" w:color="auto"/>
            <w:bottom w:val="none" w:sz="0" w:space="0" w:color="auto"/>
            <w:right w:val="none" w:sz="0" w:space="0" w:color="auto"/>
          </w:divBdr>
        </w:div>
        <w:div w:id="1598782377">
          <w:marLeft w:val="480"/>
          <w:marRight w:val="0"/>
          <w:marTop w:val="0"/>
          <w:marBottom w:val="0"/>
          <w:divBdr>
            <w:top w:val="none" w:sz="0" w:space="0" w:color="auto"/>
            <w:left w:val="none" w:sz="0" w:space="0" w:color="auto"/>
            <w:bottom w:val="none" w:sz="0" w:space="0" w:color="auto"/>
            <w:right w:val="none" w:sz="0" w:space="0" w:color="auto"/>
          </w:divBdr>
        </w:div>
        <w:div w:id="895775196">
          <w:marLeft w:val="480"/>
          <w:marRight w:val="0"/>
          <w:marTop w:val="0"/>
          <w:marBottom w:val="0"/>
          <w:divBdr>
            <w:top w:val="none" w:sz="0" w:space="0" w:color="auto"/>
            <w:left w:val="none" w:sz="0" w:space="0" w:color="auto"/>
            <w:bottom w:val="none" w:sz="0" w:space="0" w:color="auto"/>
            <w:right w:val="none" w:sz="0" w:space="0" w:color="auto"/>
          </w:divBdr>
        </w:div>
        <w:div w:id="1013072749">
          <w:marLeft w:val="480"/>
          <w:marRight w:val="0"/>
          <w:marTop w:val="0"/>
          <w:marBottom w:val="0"/>
          <w:divBdr>
            <w:top w:val="none" w:sz="0" w:space="0" w:color="auto"/>
            <w:left w:val="none" w:sz="0" w:space="0" w:color="auto"/>
            <w:bottom w:val="none" w:sz="0" w:space="0" w:color="auto"/>
            <w:right w:val="none" w:sz="0" w:space="0" w:color="auto"/>
          </w:divBdr>
        </w:div>
        <w:div w:id="918948830">
          <w:marLeft w:val="480"/>
          <w:marRight w:val="0"/>
          <w:marTop w:val="0"/>
          <w:marBottom w:val="0"/>
          <w:divBdr>
            <w:top w:val="none" w:sz="0" w:space="0" w:color="auto"/>
            <w:left w:val="none" w:sz="0" w:space="0" w:color="auto"/>
            <w:bottom w:val="none" w:sz="0" w:space="0" w:color="auto"/>
            <w:right w:val="none" w:sz="0" w:space="0" w:color="auto"/>
          </w:divBdr>
        </w:div>
        <w:div w:id="1452362539">
          <w:marLeft w:val="480"/>
          <w:marRight w:val="0"/>
          <w:marTop w:val="0"/>
          <w:marBottom w:val="0"/>
          <w:divBdr>
            <w:top w:val="none" w:sz="0" w:space="0" w:color="auto"/>
            <w:left w:val="none" w:sz="0" w:space="0" w:color="auto"/>
            <w:bottom w:val="none" w:sz="0" w:space="0" w:color="auto"/>
            <w:right w:val="none" w:sz="0" w:space="0" w:color="auto"/>
          </w:divBdr>
        </w:div>
        <w:div w:id="1279679527">
          <w:marLeft w:val="480"/>
          <w:marRight w:val="0"/>
          <w:marTop w:val="0"/>
          <w:marBottom w:val="0"/>
          <w:divBdr>
            <w:top w:val="none" w:sz="0" w:space="0" w:color="auto"/>
            <w:left w:val="none" w:sz="0" w:space="0" w:color="auto"/>
            <w:bottom w:val="none" w:sz="0" w:space="0" w:color="auto"/>
            <w:right w:val="none" w:sz="0" w:space="0" w:color="auto"/>
          </w:divBdr>
        </w:div>
        <w:div w:id="1693801372">
          <w:marLeft w:val="480"/>
          <w:marRight w:val="0"/>
          <w:marTop w:val="0"/>
          <w:marBottom w:val="0"/>
          <w:divBdr>
            <w:top w:val="none" w:sz="0" w:space="0" w:color="auto"/>
            <w:left w:val="none" w:sz="0" w:space="0" w:color="auto"/>
            <w:bottom w:val="none" w:sz="0" w:space="0" w:color="auto"/>
            <w:right w:val="none" w:sz="0" w:space="0" w:color="auto"/>
          </w:divBdr>
        </w:div>
        <w:div w:id="560336644">
          <w:marLeft w:val="480"/>
          <w:marRight w:val="0"/>
          <w:marTop w:val="0"/>
          <w:marBottom w:val="0"/>
          <w:divBdr>
            <w:top w:val="none" w:sz="0" w:space="0" w:color="auto"/>
            <w:left w:val="none" w:sz="0" w:space="0" w:color="auto"/>
            <w:bottom w:val="none" w:sz="0" w:space="0" w:color="auto"/>
            <w:right w:val="none" w:sz="0" w:space="0" w:color="auto"/>
          </w:divBdr>
        </w:div>
        <w:div w:id="514392087">
          <w:marLeft w:val="480"/>
          <w:marRight w:val="0"/>
          <w:marTop w:val="0"/>
          <w:marBottom w:val="0"/>
          <w:divBdr>
            <w:top w:val="none" w:sz="0" w:space="0" w:color="auto"/>
            <w:left w:val="none" w:sz="0" w:space="0" w:color="auto"/>
            <w:bottom w:val="none" w:sz="0" w:space="0" w:color="auto"/>
            <w:right w:val="none" w:sz="0" w:space="0" w:color="auto"/>
          </w:divBdr>
        </w:div>
        <w:div w:id="17507017">
          <w:marLeft w:val="480"/>
          <w:marRight w:val="0"/>
          <w:marTop w:val="0"/>
          <w:marBottom w:val="0"/>
          <w:divBdr>
            <w:top w:val="none" w:sz="0" w:space="0" w:color="auto"/>
            <w:left w:val="none" w:sz="0" w:space="0" w:color="auto"/>
            <w:bottom w:val="none" w:sz="0" w:space="0" w:color="auto"/>
            <w:right w:val="none" w:sz="0" w:space="0" w:color="auto"/>
          </w:divBdr>
        </w:div>
        <w:div w:id="2033606889">
          <w:marLeft w:val="480"/>
          <w:marRight w:val="0"/>
          <w:marTop w:val="0"/>
          <w:marBottom w:val="0"/>
          <w:divBdr>
            <w:top w:val="none" w:sz="0" w:space="0" w:color="auto"/>
            <w:left w:val="none" w:sz="0" w:space="0" w:color="auto"/>
            <w:bottom w:val="none" w:sz="0" w:space="0" w:color="auto"/>
            <w:right w:val="none" w:sz="0" w:space="0" w:color="auto"/>
          </w:divBdr>
        </w:div>
        <w:div w:id="1564674928">
          <w:marLeft w:val="480"/>
          <w:marRight w:val="0"/>
          <w:marTop w:val="0"/>
          <w:marBottom w:val="0"/>
          <w:divBdr>
            <w:top w:val="none" w:sz="0" w:space="0" w:color="auto"/>
            <w:left w:val="none" w:sz="0" w:space="0" w:color="auto"/>
            <w:bottom w:val="none" w:sz="0" w:space="0" w:color="auto"/>
            <w:right w:val="none" w:sz="0" w:space="0" w:color="auto"/>
          </w:divBdr>
        </w:div>
        <w:div w:id="1482695698">
          <w:marLeft w:val="480"/>
          <w:marRight w:val="0"/>
          <w:marTop w:val="0"/>
          <w:marBottom w:val="0"/>
          <w:divBdr>
            <w:top w:val="none" w:sz="0" w:space="0" w:color="auto"/>
            <w:left w:val="none" w:sz="0" w:space="0" w:color="auto"/>
            <w:bottom w:val="none" w:sz="0" w:space="0" w:color="auto"/>
            <w:right w:val="none" w:sz="0" w:space="0" w:color="auto"/>
          </w:divBdr>
        </w:div>
        <w:div w:id="1220478423">
          <w:marLeft w:val="480"/>
          <w:marRight w:val="0"/>
          <w:marTop w:val="0"/>
          <w:marBottom w:val="0"/>
          <w:divBdr>
            <w:top w:val="none" w:sz="0" w:space="0" w:color="auto"/>
            <w:left w:val="none" w:sz="0" w:space="0" w:color="auto"/>
            <w:bottom w:val="none" w:sz="0" w:space="0" w:color="auto"/>
            <w:right w:val="none" w:sz="0" w:space="0" w:color="auto"/>
          </w:divBdr>
        </w:div>
        <w:div w:id="510291735">
          <w:marLeft w:val="480"/>
          <w:marRight w:val="0"/>
          <w:marTop w:val="0"/>
          <w:marBottom w:val="0"/>
          <w:divBdr>
            <w:top w:val="none" w:sz="0" w:space="0" w:color="auto"/>
            <w:left w:val="none" w:sz="0" w:space="0" w:color="auto"/>
            <w:bottom w:val="none" w:sz="0" w:space="0" w:color="auto"/>
            <w:right w:val="none" w:sz="0" w:space="0" w:color="auto"/>
          </w:divBdr>
        </w:div>
      </w:divsChild>
    </w:div>
    <w:div w:id="1977103687">
      <w:bodyDiv w:val="1"/>
      <w:marLeft w:val="0"/>
      <w:marRight w:val="0"/>
      <w:marTop w:val="0"/>
      <w:marBottom w:val="0"/>
      <w:divBdr>
        <w:top w:val="none" w:sz="0" w:space="0" w:color="auto"/>
        <w:left w:val="none" w:sz="0" w:space="0" w:color="auto"/>
        <w:bottom w:val="none" w:sz="0" w:space="0" w:color="auto"/>
        <w:right w:val="none" w:sz="0" w:space="0" w:color="auto"/>
      </w:divBdr>
    </w:div>
    <w:div w:id="1977369146">
      <w:bodyDiv w:val="1"/>
      <w:marLeft w:val="0"/>
      <w:marRight w:val="0"/>
      <w:marTop w:val="0"/>
      <w:marBottom w:val="0"/>
      <w:divBdr>
        <w:top w:val="none" w:sz="0" w:space="0" w:color="auto"/>
        <w:left w:val="none" w:sz="0" w:space="0" w:color="auto"/>
        <w:bottom w:val="none" w:sz="0" w:space="0" w:color="auto"/>
        <w:right w:val="none" w:sz="0" w:space="0" w:color="auto"/>
      </w:divBdr>
    </w:div>
    <w:div w:id="1977445440">
      <w:bodyDiv w:val="1"/>
      <w:marLeft w:val="0"/>
      <w:marRight w:val="0"/>
      <w:marTop w:val="0"/>
      <w:marBottom w:val="0"/>
      <w:divBdr>
        <w:top w:val="none" w:sz="0" w:space="0" w:color="auto"/>
        <w:left w:val="none" w:sz="0" w:space="0" w:color="auto"/>
        <w:bottom w:val="none" w:sz="0" w:space="0" w:color="auto"/>
        <w:right w:val="none" w:sz="0" w:space="0" w:color="auto"/>
      </w:divBdr>
    </w:div>
    <w:div w:id="1977448325">
      <w:bodyDiv w:val="1"/>
      <w:marLeft w:val="0"/>
      <w:marRight w:val="0"/>
      <w:marTop w:val="0"/>
      <w:marBottom w:val="0"/>
      <w:divBdr>
        <w:top w:val="none" w:sz="0" w:space="0" w:color="auto"/>
        <w:left w:val="none" w:sz="0" w:space="0" w:color="auto"/>
        <w:bottom w:val="none" w:sz="0" w:space="0" w:color="auto"/>
        <w:right w:val="none" w:sz="0" w:space="0" w:color="auto"/>
      </w:divBdr>
    </w:div>
    <w:div w:id="1977565596">
      <w:bodyDiv w:val="1"/>
      <w:marLeft w:val="0"/>
      <w:marRight w:val="0"/>
      <w:marTop w:val="0"/>
      <w:marBottom w:val="0"/>
      <w:divBdr>
        <w:top w:val="none" w:sz="0" w:space="0" w:color="auto"/>
        <w:left w:val="none" w:sz="0" w:space="0" w:color="auto"/>
        <w:bottom w:val="none" w:sz="0" w:space="0" w:color="auto"/>
        <w:right w:val="none" w:sz="0" w:space="0" w:color="auto"/>
      </w:divBdr>
    </w:div>
    <w:div w:id="1977638681">
      <w:bodyDiv w:val="1"/>
      <w:marLeft w:val="0"/>
      <w:marRight w:val="0"/>
      <w:marTop w:val="0"/>
      <w:marBottom w:val="0"/>
      <w:divBdr>
        <w:top w:val="none" w:sz="0" w:space="0" w:color="auto"/>
        <w:left w:val="none" w:sz="0" w:space="0" w:color="auto"/>
        <w:bottom w:val="none" w:sz="0" w:space="0" w:color="auto"/>
        <w:right w:val="none" w:sz="0" w:space="0" w:color="auto"/>
      </w:divBdr>
    </w:div>
    <w:div w:id="1978411744">
      <w:bodyDiv w:val="1"/>
      <w:marLeft w:val="0"/>
      <w:marRight w:val="0"/>
      <w:marTop w:val="0"/>
      <w:marBottom w:val="0"/>
      <w:divBdr>
        <w:top w:val="none" w:sz="0" w:space="0" w:color="auto"/>
        <w:left w:val="none" w:sz="0" w:space="0" w:color="auto"/>
        <w:bottom w:val="none" w:sz="0" w:space="0" w:color="auto"/>
        <w:right w:val="none" w:sz="0" w:space="0" w:color="auto"/>
      </w:divBdr>
    </w:div>
    <w:div w:id="1978417350">
      <w:bodyDiv w:val="1"/>
      <w:marLeft w:val="0"/>
      <w:marRight w:val="0"/>
      <w:marTop w:val="0"/>
      <w:marBottom w:val="0"/>
      <w:divBdr>
        <w:top w:val="none" w:sz="0" w:space="0" w:color="auto"/>
        <w:left w:val="none" w:sz="0" w:space="0" w:color="auto"/>
        <w:bottom w:val="none" w:sz="0" w:space="0" w:color="auto"/>
        <w:right w:val="none" w:sz="0" w:space="0" w:color="auto"/>
      </w:divBdr>
    </w:div>
    <w:div w:id="1979336787">
      <w:bodyDiv w:val="1"/>
      <w:marLeft w:val="0"/>
      <w:marRight w:val="0"/>
      <w:marTop w:val="0"/>
      <w:marBottom w:val="0"/>
      <w:divBdr>
        <w:top w:val="none" w:sz="0" w:space="0" w:color="auto"/>
        <w:left w:val="none" w:sz="0" w:space="0" w:color="auto"/>
        <w:bottom w:val="none" w:sz="0" w:space="0" w:color="auto"/>
        <w:right w:val="none" w:sz="0" w:space="0" w:color="auto"/>
      </w:divBdr>
    </w:div>
    <w:div w:id="1979338164">
      <w:bodyDiv w:val="1"/>
      <w:marLeft w:val="0"/>
      <w:marRight w:val="0"/>
      <w:marTop w:val="0"/>
      <w:marBottom w:val="0"/>
      <w:divBdr>
        <w:top w:val="none" w:sz="0" w:space="0" w:color="auto"/>
        <w:left w:val="none" w:sz="0" w:space="0" w:color="auto"/>
        <w:bottom w:val="none" w:sz="0" w:space="0" w:color="auto"/>
        <w:right w:val="none" w:sz="0" w:space="0" w:color="auto"/>
      </w:divBdr>
    </w:div>
    <w:div w:id="1979609089">
      <w:bodyDiv w:val="1"/>
      <w:marLeft w:val="0"/>
      <w:marRight w:val="0"/>
      <w:marTop w:val="0"/>
      <w:marBottom w:val="0"/>
      <w:divBdr>
        <w:top w:val="none" w:sz="0" w:space="0" w:color="auto"/>
        <w:left w:val="none" w:sz="0" w:space="0" w:color="auto"/>
        <w:bottom w:val="none" w:sz="0" w:space="0" w:color="auto"/>
        <w:right w:val="none" w:sz="0" w:space="0" w:color="auto"/>
      </w:divBdr>
    </w:div>
    <w:div w:id="1980188158">
      <w:bodyDiv w:val="1"/>
      <w:marLeft w:val="0"/>
      <w:marRight w:val="0"/>
      <w:marTop w:val="0"/>
      <w:marBottom w:val="0"/>
      <w:divBdr>
        <w:top w:val="none" w:sz="0" w:space="0" w:color="auto"/>
        <w:left w:val="none" w:sz="0" w:space="0" w:color="auto"/>
        <w:bottom w:val="none" w:sz="0" w:space="0" w:color="auto"/>
        <w:right w:val="none" w:sz="0" w:space="0" w:color="auto"/>
      </w:divBdr>
      <w:divsChild>
        <w:div w:id="1827285562">
          <w:marLeft w:val="480"/>
          <w:marRight w:val="0"/>
          <w:marTop w:val="0"/>
          <w:marBottom w:val="0"/>
          <w:divBdr>
            <w:top w:val="none" w:sz="0" w:space="0" w:color="auto"/>
            <w:left w:val="none" w:sz="0" w:space="0" w:color="auto"/>
            <w:bottom w:val="none" w:sz="0" w:space="0" w:color="auto"/>
            <w:right w:val="none" w:sz="0" w:space="0" w:color="auto"/>
          </w:divBdr>
        </w:div>
        <w:div w:id="62144871">
          <w:marLeft w:val="480"/>
          <w:marRight w:val="0"/>
          <w:marTop w:val="0"/>
          <w:marBottom w:val="0"/>
          <w:divBdr>
            <w:top w:val="none" w:sz="0" w:space="0" w:color="auto"/>
            <w:left w:val="none" w:sz="0" w:space="0" w:color="auto"/>
            <w:bottom w:val="none" w:sz="0" w:space="0" w:color="auto"/>
            <w:right w:val="none" w:sz="0" w:space="0" w:color="auto"/>
          </w:divBdr>
        </w:div>
        <w:div w:id="568423420">
          <w:marLeft w:val="480"/>
          <w:marRight w:val="0"/>
          <w:marTop w:val="0"/>
          <w:marBottom w:val="0"/>
          <w:divBdr>
            <w:top w:val="none" w:sz="0" w:space="0" w:color="auto"/>
            <w:left w:val="none" w:sz="0" w:space="0" w:color="auto"/>
            <w:bottom w:val="none" w:sz="0" w:space="0" w:color="auto"/>
            <w:right w:val="none" w:sz="0" w:space="0" w:color="auto"/>
          </w:divBdr>
        </w:div>
        <w:div w:id="1038549374">
          <w:marLeft w:val="480"/>
          <w:marRight w:val="0"/>
          <w:marTop w:val="0"/>
          <w:marBottom w:val="0"/>
          <w:divBdr>
            <w:top w:val="none" w:sz="0" w:space="0" w:color="auto"/>
            <w:left w:val="none" w:sz="0" w:space="0" w:color="auto"/>
            <w:bottom w:val="none" w:sz="0" w:space="0" w:color="auto"/>
            <w:right w:val="none" w:sz="0" w:space="0" w:color="auto"/>
          </w:divBdr>
        </w:div>
        <w:div w:id="1218735561">
          <w:marLeft w:val="480"/>
          <w:marRight w:val="0"/>
          <w:marTop w:val="0"/>
          <w:marBottom w:val="0"/>
          <w:divBdr>
            <w:top w:val="none" w:sz="0" w:space="0" w:color="auto"/>
            <w:left w:val="none" w:sz="0" w:space="0" w:color="auto"/>
            <w:bottom w:val="none" w:sz="0" w:space="0" w:color="auto"/>
            <w:right w:val="none" w:sz="0" w:space="0" w:color="auto"/>
          </w:divBdr>
        </w:div>
        <w:div w:id="1940287996">
          <w:marLeft w:val="480"/>
          <w:marRight w:val="0"/>
          <w:marTop w:val="0"/>
          <w:marBottom w:val="0"/>
          <w:divBdr>
            <w:top w:val="none" w:sz="0" w:space="0" w:color="auto"/>
            <w:left w:val="none" w:sz="0" w:space="0" w:color="auto"/>
            <w:bottom w:val="none" w:sz="0" w:space="0" w:color="auto"/>
            <w:right w:val="none" w:sz="0" w:space="0" w:color="auto"/>
          </w:divBdr>
        </w:div>
        <w:div w:id="1753237721">
          <w:marLeft w:val="480"/>
          <w:marRight w:val="0"/>
          <w:marTop w:val="0"/>
          <w:marBottom w:val="0"/>
          <w:divBdr>
            <w:top w:val="none" w:sz="0" w:space="0" w:color="auto"/>
            <w:left w:val="none" w:sz="0" w:space="0" w:color="auto"/>
            <w:bottom w:val="none" w:sz="0" w:space="0" w:color="auto"/>
            <w:right w:val="none" w:sz="0" w:space="0" w:color="auto"/>
          </w:divBdr>
        </w:div>
        <w:div w:id="1263608973">
          <w:marLeft w:val="480"/>
          <w:marRight w:val="0"/>
          <w:marTop w:val="0"/>
          <w:marBottom w:val="0"/>
          <w:divBdr>
            <w:top w:val="none" w:sz="0" w:space="0" w:color="auto"/>
            <w:left w:val="none" w:sz="0" w:space="0" w:color="auto"/>
            <w:bottom w:val="none" w:sz="0" w:space="0" w:color="auto"/>
            <w:right w:val="none" w:sz="0" w:space="0" w:color="auto"/>
          </w:divBdr>
        </w:div>
        <w:div w:id="1398238213">
          <w:marLeft w:val="480"/>
          <w:marRight w:val="0"/>
          <w:marTop w:val="0"/>
          <w:marBottom w:val="0"/>
          <w:divBdr>
            <w:top w:val="none" w:sz="0" w:space="0" w:color="auto"/>
            <w:left w:val="none" w:sz="0" w:space="0" w:color="auto"/>
            <w:bottom w:val="none" w:sz="0" w:space="0" w:color="auto"/>
            <w:right w:val="none" w:sz="0" w:space="0" w:color="auto"/>
          </w:divBdr>
        </w:div>
        <w:div w:id="625307725">
          <w:marLeft w:val="480"/>
          <w:marRight w:val="0"/>
          <w:marTop w:val="0"/>
          <w:marBottom w:val="0"/>
          <w:divBdr>
            <w:top w:val="none" w:sz="0" w:space="0" w:color="auto"/>
            <w:left w:val="none" w:sz="0" w:space="0" w:color="auto"/>
            <w:bottom w:val="none" w:sz="0" w:space="0" w:color="auto"/>
            <w:right w:val="none" w:sz="0" w:space="0" w:color="auto"/>
          </w:divBdr>
        </w:div>
        <w:div w:id="1522934769">
          <w:marLeft w:val="480"/>
          <w:marRight w:val="0"/>
          <w:marTop w:val="0"/>
          <w:marBottom w:val="0"/>
          <w:divBdr>
            <w:top w:val="none" w:sz="0" w:space="0" w:color="auto"/>
            <w:left w:val="none" w:sz="0" w:space="0" w:color="auto"/>
            <w:bottom w:val="none" w:sz="0" w:space="0" w:color="auto"/>
            <w:right w:val="none" w:sz="0" w:space="0" w:color="auto"/>
          </w:divBdr>
        </w:div>
        <w:div w:id="1640959154">
          <w:marLeft w:val="480"/>
          <w:marRight w:val="0"/>
          <w:marTop w:val="0"/>
          <w:marBottom w:val="0"/>
          <w:divBdr>
            <w:top w:val="none" w:sz="0" w:space="0" w:color="auto"/>
            <w:left w:val="none" w:sz="0" w:space="0" w:color="auto"/>
            <w:bottom w:val="none" w:sz="0" w:space="0" w:color="auto"/>
            <w:right w:val="none" w:sz="0" w:space="0" w:color="auto"/>
          </w:divBdr>
        </w:div>
        <w:div w:id="658848363">
          <w:marLeft w:val="480"/>
          <w:marRight w:val="0"/>
          <w:marTop w:val="0"/>
          <w:marBottom w:val="0"/>
          <w:divBdr>
            <w:top w:val="none" w:sz="0" w:space="0" w:color="auto"/>
            <w:left w:val="none" w:sz="0" w:space="0" w:color="auto"/>
            <w:bottom w:val="none" w:sz="0" w:space="0" w:color="auto"/>
            <w:right w:val="none" w:sz="0" w:space="0" w:color="auto"/>
          </w:divBdr>
        </w:div>
        <w:div w:id="591817899">
          <w:marLeft w:val="480"/>
          <w:marRight w:val="0"/>
          <w:marTop w:val="0"/>
          <w:marBottom w:val="0"/>
          <w:divBdr>
            <w:top w:val="none" w:sz="0" w:space="0" w:color="auto"/>
            <w:left w:val="none" w:sz="0" w:space="0" w:color="auto"/>
            <w:bottom w:val="none" w:sz="0" w:space="0" w:color="auto"/>
            <w:right w:val="none" w:sz="0" w:space="0" w:color="auto"/>
          </w:divBdr>
        </w:div>
        <w:div w:id="383674675">
          <w:marLeft w:val="480"/>
          <w:marRight w:val="0"/>
          <w:marTop w:val="0"/>
          <w:marBottom w:val="0"/>
          <w:divBdr>
            <w:top w:val="none" w:sz="0" w:space="0" w:color="auto"/>
            <w:left w:val="none" w:sz="0" w:space="0" w:color="auto"/>
            <w:bottom w:val="none" w:sz="0" w:space="0" w:color="auto"/>
            <w:right w:val="none" w:sz="0" w:space="0" w:color="auto"/>
          </w:divBdr>
        </w:div>
        <w:div w:id="19014529">
          <w:marLeft w:val="480"/>
          <w:marRight w:val="0"/>
          <w:marTop w:val="0"/>
          <w:marBottom w:val="0"/>
          <w:divBdr>
            <w:top w:val="none" w:sz="0" w:space="0" w:color="auto"/>
            <w:left w:val="none" w:sz="0" w:space="0" w:color="auto"/>
            <w:bottom w:val="none" w:sz="0" w:space="0" w:color="auto"/>
            <w:right w:val="none" w:sz="0" w:space="0" w:color="auto"/>
          </w:divBdr>
        </w:div>
        <w:div w:id="558057664">
          <w:marLeft w:val="480"/>
          <w:marRight w:val="0"/>
          <w:marTop w:val="0"/>
          <w:marBottom w:val="0"/>
          <w:divBdr>
            <w:top w:val="none" w:sz="0" w:space="0" w:color="auto"/>
            <w:left w:val="none" w:sz="0" w:space="0" w:color="auto"/>
            <w:bottom w:val="none" w:sz="0" w:space="0" w:color="auto"/>
            <w:right w:val="none" w:sz="0" w:space="0" w:color="auto"/>
          </w:divBdr>
        </w:div>
        <w:div w:id="354968730">
          <w:marLeft w:val="480"/>
          <w:marRight w:val="0"/>
          <w:marTop w:val="0"/>
          <w:marBottom w:val="0"/>
          <w:divBdr>
            <w:top w:val="none" w:sz="0" w:space="0" w:color="auto"/>
            <w:left w:val="none" w:sz="0" w:space="0" w:color="auto"/>
            <w:bottom w:val="none" w:sz="0" w:space="0" w:color="auto"/>
            <w:right w:val="none" w:sz="0" w:space="0" w:color="auto"/>
          </w:divBdr>
        </w:div>
        <w:div w:id="106000040">
          <w:marLeft w:val="480"/>
          <w:marRight w:val="0"/>
          <w:marTop w:val="0"/>
          <w:marBottom w:val="0"/>
          <w:divBdr>
            <w:top w:val="none" w:sz="0" w:space="0" w:color="auto"/>
            <w:left w:val="none" w:sz="0" w:space="0" w:color="auto"/>
            <w:bottom w:val="none" w:sz="0" w:space="0" w:color="auto"/>
            <w:right w:val="none" w:sz="0" w:space="0" w:color="auto"/>
          </w:divBdr>
        </w:div>
        <w:div w:id="1471900443">
          <w:marLeft w:val="480"/>
          <w:marRight w:val="0"/>
          <w:marTop w:val="0"/>
          <w:marBottom w:val="0"/>
          <w:divBdr>
            <w:top w:val="none" w:sz="0" w:space="0" w:color="auto"/>
            <w:left w:val="none" w:sz="0" w:space="0" w:color="auto"/>
            <w:bottom w:val="none" w:sz="0" w:space="0" w:color="auto"/>
            <w:right w:val="none" w:sz="0" w:space="0" w:color="auto"/>
          </w:divBdr>
        </w:div>
        <w:div w:id="489517328">
          <w:marLeft w:val="480"/>
          <w:marRight w:val="0"/>
          <w:marTop w:val="0"/>
          <w:marBottom w:val="0"/>
          <w:divBdr>
            <w:top w:val="none" w:sz="0" w:space="0" w:color="auto"/>
            <w:left w:val="none" w:sz="0" w:space="0" w:color="auto"/>
            <w:bottom w:val="none" w:sz="0" w:space="0" w:color="auto"/>
            <w:right w:val="none" w:sz="0" w:space="0" w:color="auto"/>
          </w:divBdr>
        </w:div>
        <w:div w:id="626786900">
          <w:marLeft w:val="480"/>
          <w:marRight w:val="0"/>
          <w:marTop w:val="0"/>
          <w:marBottom w:val="0"/>
          <w:divBdr>
            <w:top w:val="none" w:sz="0" w:space="0" w:color="auto"/>
            <w:left w:val="none" w:sz="0" w:space="0" w:color="auto"/>
            <w:bottom w:val="none" w:sz="0" w:space="0" w:color="auto"/>
            <w:right w:val="none" w:sz="0" w:space="0" w:color="auto"/>
          </w:divBdr>
        </w:div>
        <w:div w:id="1391811081">
          <w:marLeft w:val="480"/>
          <w:marRight w:val="0"/>
          <w:marTop w:val="0"/>
          <w:marBottom w:val="0"/>
          <w:divBdr>
            <w:top w:val="none" w:sz="0" w:space="0" w:color="auto"/>
            <w:left w:val="none" w:sz="0" w:space="0" w:color="auto"/>
            <w:bottom w:val="none" w:sz="0" w:space="0" w:color="auto"/>
            <w:right w:val="none" w:sz="0" w:space="0" w:color="auto"/>
          </w:divBdr>
        </w:div>
        <w:div w:id="462582805">
          <w:marLeft w:val="480"/>
          <w:marRight w:val="0"/>
          <w:marTop w:val="0"/>
          <w:marBottom w:val="0"/>
          <w:divBdr>
            <w:top w:val="none" w:sz="0" w:space="0" w:color="auto"/>
            <w:left w:val="none" w:sz="0" w:space="0" w:color="auto"/>
            <w:bottom w:val="none" w:sz="0" w:space="0" w:color="auto"/>
            <w:right w:val="none" w:sz="0" w:space="0" w:color="auto"/>
          </w:divBdr>
        </w:div>
        <w:div w:id="1822699287">
          <w:marLeft w:val="480"/>
          <w:marRight w:val="0"/>
          <w:marTop w:val="0"/>
          <w:marBottom w:val="0"/>
          <w:divBdr>
            <w:top w:val="none" w:sz="0" w:space="0" w:color="auto"/>
            <w:left w:val="none" w:sz="0" w:space="0" w:color="auto"/>
            <w:bottom w:val="none" w:sz="0" w:space="0" w:color="auto"/>
            <w:right w:val="none" w:sz="0" w:space="0" w:color="auto"/>
          </w:divBdr>
        </w:div>
        <w:div w:id="675309813">
          <w:marLeft w:val="480"/>
          <w:marRight w:val="0"/>
          <w:marTop w:val="0"/>
          <w:marBottom w:val="0"/>
          <w:divBdr>
            <w:top w:val="none" w:sz="0" w:space="0" w:color="auto"/>
            <w:left w:val="none" w:sz="0" w:space="0" w:color="auto"/>
            <w:bottom w:val="none" w:sz="0" w:space="0" w:color="auto"/>
            <w:right w:val="none" w:sz="0" w:space="0" w:color="auto"/>
          </w:divBdr>
        </w:div>
        <w:div w:id="414740445">
          <w:marLeft w:val="480"/>
          <w:marRight w:val="0"/>
          <w:marTop w:val="0"/>
          <w:marBottom w:val="0"/>
          <w:divBdr>
            <w:top w:val="none" w:sz="0" w:space="0" w:color="auto"/>
            <w:left w:val="none" w:sz="0" w:space="0" w:color="auto"/>
            <w:bottom w:val="none" w:sz="0" w:space="0" w:color="auto"/>
            <w:right w:val="none" w:sz="0" w:space="0" w:color="auto"/>
          </w:divBdr>
        </w:div>
        <w:div w:id="499585459">
          <w:marLeft w:val="480"/>
          <w:marRight w:val="0"/>
          <w:marTop w:val="0"/>
          <w:marBottom w:val="0"/>
          <w:divBdr>
            <w:top w:val="none" w:sz="0" w:space="0" w:color="auto"/>
            <w:left w:val="none" w:sz="0" w:space="0" w:color="auto"/>
            <w:bottom w:val="none" w:sz="0" w:space="0" w:color="auto"/>
            <w:right w:val="none" w:sz="0" w:space="0" w:color="auto"/>
          </w:divBdr>
        </w:div>
        <w:div w:id="173303204">
          <w:marLeft w:val="480"/>
          <w:marRight w:val="0"/>
          <w:marTop w:val="0"/>
          <w:marBottom w:val="0"/>
          <w:divBdr>
            <w:top w:val="none" w:sz="0" w:space="0" w:color="auto"/>
            <w:left w:val="none" w:sz="0" w:space="0" w:color="auto"/>
            <w:bottom w:val="none" w:sz="0" w:space="0" w:color="auto"/>
            <w:right w:val="none" w:sz="0" w:space="0" w:color="auto"/>
          </w:divBdr>
        </w:div>
        <w:div w:id="2082211169">
          <w:marLeft w:val="480"/>
          <w:marRight w:val="0"/>
          <w:marTop w:val="0"/>
          <w:marBottom w:val="0"/>
          <w:divBdr>
            <w:top w:val="none" w:sz="0" w:space="0" w:color="auto"/>
            <w:left w:val="none" w:sz="0" w:space="0" w:color="auto"/>
            <w:bottom w:val="none" w:sz="0" w:space="0" w:color="auto"/>
            <w:right w:val="none" w:sz="0" w:space="0" w:color="auto"/>
          </w:divBdr>
        </w:div>
      </w:divsChild>
    </w:div>
    <w:div w:id="1980576194">
      <w:bodyDiv w:val="1"/>
      <w:marLeft w:val="0"/>
      <w:marRight w:val="0"/>
      <w:marTop w:val="0"/>
      <w:marBottom w:val="0"/>
      <w:divBdr>
        <w:top w:val="none" w:sz="0" w:space="0" w:color="auto"/>
        <w:left w:val="none" w:sz="0" w:space="0" w:color="auto"/>
        <w:bottom w:val="none" w:sz="0" w:space="0" w:color="auto"/>
        <w:right w:val="none" w:sz="0" w:space="0" w:color="auto"/>
      </w:divBdr>
    </w:div>
    <w:div w:id="1980762296">
      <w:bodyDiv w:val="1"/>
      <w:marLeft w:val="0"/>
      <w:marRight w:val="0"/>
      <w:marTop w:val="0"/>
      <w:marBottom w:val="0"/>
      <w:divBdr>
        <w:top w:val="none" w:sz="0" w:space="0" w:color="auto"/>
        <w:left w:val="none" w:sz="0" w:space="0" w:color="auto"/>
        <w:bottom w:val="none" w:sz="0" w:space="0" w:color="auto"/>
        <w:right w:val="none" w:sz="0" w:space="0" w:color="auto"/>
      </w:divBdr>
    </w:div>
    <w:div w:id="1981033722">
      <w:bodyDiv w:val="1"/>
      <w:marLeft w:val="0"/>
      <w:marRight w:val="0"/>
      <w:marTop w:val="0"/>
      <w:marBottom w:val="0"/>
      <w:divBdr>
        <w:top w:val="none" w:sz="0" w:space="0" w:color="auto"/>
        <w:left w:val="none" w:sz="0" w:space="0" w:color="auto"/>
        <w:bottom w:val="none" w:sz="0" w:space="0" w:color="auto"/>
        <w:right w:val="none" w:sz="0" w:space="0" w:color="auto"/>
      </w:divBdr>
    </w:div>
    <w:div w:id="1981223309">
      <w:bodyDiv w:val="1"/>
      <w:marLeft w:val="0"/>
      <w:marRight w:val="0"/>
      <w:marTop w:val="0"/>
      <w:marBottom w:val="0"/>
      <w:divBdr>
        <w:top w:val="none" w:sz="0" w:space="0" w:color="auto"/>
        <w:left w:val="none" w:sz="0" w:space="0" w:color="auto"/>
        <w:bottom w:val="none" w:sz="0" w:space="0" w:color="auto"/>
        <w:right w:val="none" w:sz="0" w:space="0" w:color="auto"/>
      </w:divBdr>
    </w:div>
    <w:div w:id="1981573698">
      <w:bodyDiv w:val="1"/>
      <w:marLeft w:val="0"/>
      <w:marRight w:val="0"/>
      <w:marTop w:val="0"/>
      <w:marBottom w:val="0"/>
      <w:divBdr>
        <w:top w:val="none" w:sz="0" w:space="0" w:color="auto"/>
        <w:left w:val="none" w:sz="0" w:space="0" w:color="auto"/>
        <w:bottom w:val="none" w:sz="0" w:space="0" w:color="auto"/>
        <w:right w:val="none" w:sz="0" w:space="0" w:color="auto"/>
      </w:divBdr>
    </w:div>
    <w:div w:id="1981689705">
      <w:bodyDiv w:val="1"/>
      <w:marLeft w:val="0"/>
      <w:marRight w:val="0"/>
      <w:marTop w:val="0"/>
      <w:marBottom w:val="0"/>
      <w:divBdr>
        <w:top w:val="none" w:sz="0" w:space="0" w:color="auto"/>
        <w:left w:val="none" w:sz="0" w:space="0" w:color="auto"/>
        <w:bottom w:val="none" w:sz="0" w:space="0" w:color="auto"/>
        <w:right w:val="none" w:sz="0" w:space="0" w:color="auto"/>
      </w:divBdr>
    </w:div>
    <w:div w:id="1982227125">
      <w:bodyDiv w:val="1"/>
      <w:marLeft w:val="0"/>
      <w:marRight w:val="0"/>
      <w:marTop w:val="0"/>
      <w:marBottom w:val="0"/>
      <w:divBdr>
        <w:top w:val="none" w:sz="0" w:space="0" w:color="auto"/>
        <w:left w:val="none" w:sz="0" w:space="0" w:color="auto"/>
        <w:bottom w:val="none" w:sz="0" w:space="0" w:color="auto"/>
        <w:right w:val="none" w:sz="0" w:space="0" w:color="auto"/>
      </w:divBdr>
    </w:div>
    <w:div w:id="1982684284">
      <w:bodyDiv w:val="1"/>
      <w:marLeft w:val="0"/>
      <w:marRight w:val="0"/>
      <w:marTop w:val="0"/>
      <w:marBottom w:val="0"/>
      <w:divBdr>
        <w:top w:val="none" w:sz="0" w:space="0" w:color="auto"/>
        <w:left w:val="none" w:sz="0" w:space="0" w:color="auto"/>
        <w:bottom w:val="none" w:sz="0" w:space="0" w:color="auto"/>
        <w:right w:val="none" w:sz="0" w:space="0" w:color="auto"/>
      </w:divBdr>
    </w:div>
    <w:div w:id="1983651166">
      <w:bodyDiv w:val="1"/>
      <w:marLeft w:val="0"/>
      <w:marRight w:val="0"/>
      <w:marTop w:val="0"/>
      <w:marBottom w:val="0"/>
      <w:divBdr>
        <w:top w:val="none" w:sz="0" w:space="0" w:color="auto"/>
        <w:left w:val="none" w:sz="0" w:space="0" w:color="auto"/>
        <w:bottom w:val="none" w:sz="0" w:space="0" w:color="auto"/>
        <w:right w:val="none" w:sz="0" w:space="0" w:color="auto"/>
      </w:divBdr>
    </w:div>
    <w:div w:id="1984238201">
      <w:bodyDiv w:val="1"/>
      <w:marLeft w:val="0"/>
      <w:marRight w:val="0"/>
      <w:marTop w:val="0"/>
      <w:marBottom w:val="0"/>
      <w:divBdr>
        <w:top w:val="none" w:sz="0" w:space="0" w:color="auto"/>
        <w:left w:val="none" w:sz="0" w:space="0" w:color="auto"/>
        <w:bottom w:val="none" w:sz="0" w:space="0" w:color="auto"/>
        <w:right w:val="none" w:sz="0" w:space="0" w:color="auto"/>
      </w:divBdr>
    </w:div>
    <w:div w:id="1984381894">
      <w:bodyDiv w:val="1"/>
      <w:marLeft w:val="0"/>
      <w:marRight w:val="0"/>
      <w:marTop w:val="0"/>
      <w:marBottom w:val="0"/>
      <w:divBdr>
        <w:top w:val="none" w:sz="0" w:space="0" w:color="auto"/>
        <w:left w:val="none" w:sz="0" w:space="0" w:color="auto"/>
        <w:bottom w:val="none" w:sz="0" w:space="0" w:color="auto"/>
        <w:right w:val="none" w:sz="0" w:space="0" w:color="auto"/>
      </w:divBdr>
      <w:divsChild>
        <w:div w:id="510216562">
          <w:marLeft w:val="480"/>
          <w:marRight w:val="0"/>
          <w:marTop w:val="0"/>
          <w:marBottom w:val="0"/>
          <w:divBdr>
            <w:top w:val="none" w:sz="0" w:space="0" w:color="auto"/>
            <w:left w:val="none" w:sz="0" w:space="0" w:color="auto"/>
            <w:bottom w:val="none" w:sz="0" w:space="0" w:color="auto"/>
            <w:right w:val="none" w:sz="0" w:space="0" w:color="auto"/>
          </w:divBdr>
        </w:div>
        <w:div w:id="1225068612">
          <w:marLeft w:val="480"/>
          <w:marRight w:val="0"/>
          <w:marTop w:val="0"/>
          <w:marBottom w:val="0"/>
          <w:divBdr>
            <w:top w:val="none" w:sz="0" w:space="0" w:color="auto"/>
            <w:left w:val="none" w:sz="0" w:space="0" w:color="auto"/>
            <w:bottom w:val="none" w:sz="0" w:space="0" w:color="auto"/>
            <w:right w:val="none" w:sz="0" w:space="0" w:color="auto"/>
          </w:divBdr>
        </w:div>
        <w:div w:id="451363022">
          <w:marLeft w:val="480"/>
          <w:marRight w:val="0"/>
          <w:marTop w:val="0"/>
          <w:marBottom w:val="0"/>
          <w:divBdr>
            <w:top w:val="none" w:sz="0" w:space="0" w:color="auto"/>
            <w:left w:val="none" w:sz="0" w:space="0" w:color="auto"/>
            <w:bottom w:val="none" w:sz="0" w:space="0" w:color="auto"/>
            <w:right w:val="none" w:sz="0" w:space="0" w:color="auto"/>
          </w:divBdr>
        </w:div>
        <w:div w:id="663822906">
          <w:marLeft w:val="480"/>
          <w:marRight w:val="0"/>
          <w:marTop w:val="0"/>
          <w:marBottom w:val="0"/>
          <w:divBdr>
            <w:top w:val="none" w:sz="0" w:space="0" w:color="auto"/>
            <w:left w:val="none" w:sz="0" w:space="0" w:color="auto"/>
            <w:bottom w:val="none" w:sz="0" w:space="0" w:color="auto"/>
            <w:right w:val="none" w:sz="0" w:space="0" w:color="auto"/>
          </w:divBdr>
        </w:div>
        <w:div w:id="252595728">
          <w:marLeft w:val="480"/>
          <w:marRight w:val="0"/>
          <w:marTop w:val="0"/>
          <w:marBottom w:val="0"/>
          <w:divBdr>
            <w:top w:val="none" w:sz="0" w:space="0" w:color="auto"/>
            <w:left w:val="none" w:sz="0" w:space="0" w:color="auto"/>
            <w:bottom w:val="none" w:sz="0" w:space="0" w:color="auto"/>
            <w:right w:val="none" w:sz="0" w:space="0" w:color="auto"/>
          </w:divBdr>
        </w:div>
        <w:div w:id="1450127035">
          <w:marLeft w:val="480"/>
          <w:marRight w:val="0"/>
          <w:marTop w:val="0"/>
          <w:marBottom w:val="0"/>
          <w:divBdr>
            <w:top w:val="none" w:sz="0" w:space="0" w:color="auto"/>
            <w:left w:val="none" w:sz="0" w:space="0" w:color="auto"/>
            <w:bottom w:val="none" w:sz="0" w:space="0" w:color="auto"/>
            <w:right w:val="none" w:sz="0" w:space="0" w:color="auto"/>
          </w:divBdr>
        </w:div>
        <w:div w:id="1483036631">
          <w:marLeft w:val="480"/>
          <w:marRight w:val="0"/>
          <w:marTop w:val="0"/>
          <w:marBottom w:val="0"/>
          <w:divBdr>
            <w:top w:val="none" w:sz="0" w:space="0" w:color="auto"/>
            <w:left w:val="none" w:sz="0" w:space="0" w:color="auto"/>
            <w:bottom w:val="none" w:sz="0" w:space="0" w:color="auto"/>
            <w:right w:val="none" w:sz="0" w:space="0" w:color="auto"/>
          </w:divBdr>
        </w:div>
        <w:div w:id="99296901">
          <w:marLeft w:val="480"/>
          <w:marRight w:val="0"/>
          <w:marTop w:val="0"/>
          <w:marBottom w:val="0"/>
          <w:divBdr>
            <w:top w:val="none" w:sz="0" w:space="0" w:color="auto"/>
            <w:left w:val="none" w:sz="0" w:space="0" w:color="auto"/>
            <w:bottom w:val="none" w:sz="0" w:space="0" w:color="auto"/>
            <w:right w:val="none" w:sz="0" w:space="0" w:color="auto"/>
          </w:divBdr>
        </w:div>
        <w:div w:id="1220555089">
          <w:marLeft w:val="480"/>
          <w:marRight w:val="0"/>
          <w:marTop w:val="0"/>
          <w:marBottom w:val="0"/>
          <w:divBdr>
            <w:top w:val="none" w:sz="0" w:space="0" w:color="auto"/>
            <w:left w:val="none" w:sz="0" w:space="0" w:color="auto"/>
            <w:bottom w:val="none" w:sz="0" w:space="0" w:color="auto"/>
            <w:right w:val="none" w:sz="0" w:space="0" w:color="auto"/>
          </w:divBdr>
        </w:div>
        <w:div w:id="2075813120">
          <w:marLeft w:val="480"/>
          <w:marRight w:val="0"/>
          <w:marTop w:val="0"/>
          <w:marBottom w:val="0"/>
          <w:divBdr>
            <w:top w:val="none" w:sz="0" w:space="0" w:color="auto"/>
            <w:left w:val="none" w:sz="0" w:space="0" w:color="auto"/>
            <w:bottom w:val="none" w:sz="0" w:space="0" w:color="auto"/>
            <w:right w:val="none" w:sz="0" w:space="0" w:color="auto"/>
          </w:divBdr>
        </w:div>
        <w:div w:id="1294865383">
          <w:marLeft w:val="480"/>
          <w:marRight w:val="0"/>
          <w:marTop w:val="0"/>
          <w:marBottom w:val="0"/>
          <w:divBdr>
            <w:top w:val="none" w:sz="0" w:space="0" w:color="auto"/>
            <w:left w:val="none" w:sz="0" w:space="0" w:color="auto"/>
            <w:bottom w:val="none" w:sz="0" w:space="0" w:color="auto"/>
            <w:right w:val="none" w:sz="0" w:space="0" w:color="auto"/>
          </w:divBdr>
        </w:div>
        <w:div w:id="587269944">
          <w:marLeft w:val="480"/>
          <w:marRight w:val="0"/>
          <w:marTop w:val="0"/>
          <w:marBottom w:val="0"/>
          <w:divBdr>
            <w:top w:val="none" w:sz="0" w:space="0" w:color="auto"/>
            <w:left w:val="none" w:sz="0" w:space="0" w:color="auto"/>
            <w:bottom w:val="none" w:sz="0" w:space="0" w:color="auto"/>
            <w:right w:val="none" w:sz="0" w:space="0" w:color="auto"/>
          </w:divBdr>
        </w:div>
        <w:div w:id="1741637022">
          <w:marLeft w:val="480"/>
          <w:marRight w:val="0"/>
          <w:marTop w:val="0"/>
          <w:marBottom w:val="0"/>
          <w:divBdr>
            <w:top w:val="none" w:sz="0" w:space="0" w:color="auto"/>
            <w:left w:val="none" w:sz="0" w:space="0" w:color="auto"/>
            <w:bottom w:val="none" w:sz="0" w:space="0" w:color="auto"/>
            <w:right w:val="none" w:sz="0" w:space="0" w:color="auto"/>
          </w:divBdr>
        </w:div>
        <w:div w:id="1468089492">
          <w:marLeft w:val="480"/>
          <w:marRight w:val="0"/>
          <w:marTop w:val="0"/>
          <w:marBottom w:val="0"/>
          <w:divBdr>
            <w:top w:val="none" w:sz="0" w:space="0" w:color="auto"/>
            <w:left w:val="none" w:sz="0" w:space="0" w:color="auto"/>
            <w:bottom w:val="none" w:sz="0" w:space="0" w:color="auto"/>
            <w:right w:val="none" w:sz="0" w:space="0" w:color="auto"/>
          </w:divBdr>
        </w:div>
        <w:div w:id="148788049">
          <w:marLeft w:val="480"/>
          <w:marRight w:val="0"/>
          <w:marTop w:val="0"/>
          <w:marBottom w:val="0"/>
          <w:divBdr>
            <w:top w:val="none" w:sz="0" w:space="0" w:color="auto"/>
            <w:left w:val="none" w:sz="0" w:space="0" w:color="auto"/>
            <w:bottom w:val="none" w:sz="0" w:space="0" w:color="auto"/>
            <w:right w:val="none" w:sz="0" w:space="0" w:color="auto"/>
          </w:divBdr>
        </w:div>
        <w:div w:id="1634670959">
          <w:marLeft w:val="480"/>
          <w:marRight w:val="0"/>
          <w:marTop w:val="0"/>
          <w:marBottom w:val="0"/>
          <w:divBdr>
            <w:top w:val="none" w:sz="0" w:space="0" w:color="auto"/>
            <w:left w:val="none" w:sz="0" w:space="0" w:color="auto"/>
            <w:bottom w:val="none" w:sz="0" w:space="0" w:color="auto"/>
            <w:right w:val="none" w:sz="0" w:space="0" w:color="auto"/>
          </w:divBdr>
        </w:div>
        <w:div w:id="1298727661">
          <w:marLeft w:val="480"/>
          <w:marRight w:val="0"/>
          <w:marTop w:val="0"/>
          <w:marBottom w:val="0"/>
          <w:divBdr>
            <w:top w:val="none" w:sz="0" w:space="0" w:color="auto"/>
            <w:left w:val="none" w:sz="0" w:space="0" w:color="auto"/>
            <w:bottom w:val="none" w:sz="0" w:space="0" w:color="auto"/>
            <w:right w:val="none" w:sz="0" w:space="0" w:color="auto"/>
          </w:divBdr>
        </w:div>
        <w:div w:id="897478978">
          <w:marLeft w:val="480"/>
          <w:marRight w:val="0"/>
          <w:marTop w:val="0"/>
          <w:marBottom w:val="0"/>
          <w:divBdr>
            <w:top w:val="none" w:sz="0" w:space="0" w:color="auto"/>
            <w:left w:val="none" w:sz="0" w:space="0" w:color="auto"/>
            <w:bottom w:val="none" w:sz="0" w:space="0" w:color="auto"/>
            <w:right w:val="none" w:sz="0" w:space="0" w:color="auto"/>
          </w:divBdr>
        </w:div>
        <w:div w:id="159321851">
          <w:marLeft w:val="480"/>
          <w:marRight w:val="0"/>
          <w:marTop w:val="0"/>
          <w:marBottom w:val="0"/>
          <w:divBdr>
            <w:top w:val="none" w:sz="0" w:space="0" w:color="auto"/>
            <w:left w:val="none" w:sz="0" w:space="0" w:color="auto"/>
            <w:bottom w:val="none" w:sz="0" w:space="0" w:color="auto"/>
            <w:right w:val="none" w:sz="0" w:space="0" w:color="auto"/>
          </w:divBdr>
        </w:div>
        <w:div w:id="950936064">
          <w:marLeft w:val="480"/>
          <w:marRight w:val="0"/>
          <w:marTop w:val="0"/>
          <w:marBottom w:val="0"/>
          <w:divBdr>
            <w:top w:val="none" w:sz="0" w:space="0" w:color="auto"/>
            <w:left w:val="none" w:sz="0" w:space="0" w:color="auto"/>
            <w:bottom w:val="none" w:sz="0" w:space="0" w:color="auto"/>
            <w:right w:val="none" w:sz="0" w:space="0" w:color="auto"/>
          </w:divBdr>
        </w:div>
      </w:divsChild>
    </w:div>
    <w:div w:id="1984893781">
      <w:bodyDiv w:val="1"/>
      <w:marLeft w:val="0"/>
      <w:marRight w:val="0"/>
      <w:marTop w:val="0"/>
      <w:marBottom w:val="0"/>
      <w:divBdr>
        <w:top w:val="none" w:sz="0" w:space="0" w:color="auto"/>
        <w:left w:val="none" w:sz="0" w:space="0" w:color="auto"/>
        <w:bottom w:val="none" w:sz="0" w:space="0" w:color="auto"/>
        <w:right w:val="none" w:sz="0" w:space="0" w:color="auto"/>
      </w:divBdr>
    </w:div>
    <w:div w:id="1985695325">
      <w:bodyDiv w:val="1"/>
      <w:marLeft w:val="0"/>
      <w:marRight w:val="0"/>
      <w:marTop w:val="0"/>
      <w:marBottom w:val="0"/>
      <w:divBdr>
        <w:top w:val="none" w:sz="0" w:space="0" w:color="auto"/>
        <w:left w:val="none" w:sz="0" w:space="0" w:color="auto"/>
        <w:bottom w:val="none" w:sz="0" w:space="0" w:color="auto"/>
        <w:right w:val="none" w:sz="0" w:space="0" w:color="auto"/>
      </w:divBdr>
    </w:div>
    <w:div w:id="1986355037">
      <w:bodyDiv w:val="1"/>
      <w:marLeft w:val="0"/>
      <w:marRight w:val="0"/>
      <w:marTop w:val="0"/>
      <w:marBottom w:val="0"/>
      <w:divBdr>
        <w:top w:val="none" w:sz="0" w:space="0" w:color="auto"/>
        <w:left w:val="none" w:sz="0" w:space="0" w:color="auto"/>
        <w:bottom w:val="none" w:sz="0" w:space="0" w:color="auto"/>
        <w:right w:val="none" w:sz="0" w:space="0" w:color="auto"/>
      </w:divBdr>
    </w:div>
    <w:div w:id="1986424435">
      <w:bodyDiv w:val="1"/>
      <w:marLeft w:val="0"/>
      <w:marRight w:val="0"/>
      <w:marTop w:val="0"/>
      <w:marBottom w:val="0"/>
      <w:divBdr>
        <w:top w:val="none" w:sz="0" w:space="0" w:color="auto"/>
        <w:left w:val="none" w:sz="0" w:space="0" w:color="auto"/>
        <w:bottom w:val="none" w:sz="0" w:space="0" w:color="auto"/>
        <w:right w:val="none" w:sz="0" w:space="0" w:color="auto"/>
      </w:divBdr>
    </w:div>
    <w:div w:id="1987002275">
      <w:bodyDiv w:val="1"/>
      <w:marLeft w:val="0"/>
      <w:marRight w:val="0"/>
      <w:marTop w:val="0"/>
      <w:marBottom w:val="0"/>
      <w:divBdr>
        <w:top w:val="none" w:sz="0" w:space="0" w:color="auto"/>
        <w:left w:val="none" w:sz="0" w:space="0" w:color="auto"/>
        <w:bottom w:val="none" w:sz="0" w:space="0" w:color="auto"/>
        <w:right w:val="none" w:sz="0" w:space="0" w:color="auto"/>
      </w:divBdr>
    </w:div>
    <w:div w:id="1987004840">
      <w:bodyDiv w:val="1"/>
      <w:marLeft w:val="0"/>
      <w:marRight w:val="0"/>
      <w:marTop w:val="0"/>
      <w:marBottom w:val="0"/>
      <w:divBdr>
        <w:top w:val="none" w:sz="0" w:space="0" w:color="auto"/>
        <w:left w:val="none" w:sz="0" w:space="0" w:color="auto"/>
        <w:bottom w:val="none" w:sz="0" w:space="0" w:color="auto"/>
        <w:right w:val="none" w:sz="0" w:space="0" w:color="auto"/>
      </w:divBdr>
    </w:div>
    <w:div w:id="1987315607">
      <w:bodyDiv w:val="1"/>
      <w:marLeft w:val="0"/>
      <w:marRight w:val="0"/>
      <w:marTop w:val="0"/>
      <w:marBottom w:val="0"/>
      <w:divBdr>
        <w:top w:val="none" w:sz="0" w:space="0" w:color="auto"/>
        <w:left w:val="none" w:sz="0" w:space="0" w:color="auto"/>
        <w:bottom w:val="none" w:sz="0" w:space="0" w:color="auto"/>
        <w:right w:val="none" w:sz="0" w:space="0" w:color="auto"/>
      </w:divBdr>
    </w:div>
    <w:div w:id="1987464117">
      <w:bodyDiv w:val="1"/>
      <w:marLeft w:val="0"/>
      <w:marRight w:val="0"/>
      <w:marTop w:val="0"/>
      <w:marBottom w:val="0"/>
      <w:divBdr>
        <w:top w:val="none" w:sz="0" w:space="0" w:color="auto"/>
        <w:left w:val="none" w:sz="0" w:space="0" w:color="auto"/>
        <w:bottom w:val="none" w:sz="0" w:space="0" w:color="auto"/>
        <w:right w:val="none" w:sz="0" w:space="0" w:color="auto"/>
      </w:divBdr>
    </w:div>
    <w:div w:id="1987540678">
      <w:bodyDiv w:val="1"/>
      <w:marLeft w:val="0"/>
      <w:marRight w:val="0"/>
      <w:marTop w:val="0"/>
      <w:marBottom w:val="0"/>
      <w:divBdr>
        <w:top w:val="none" w:sz="0" w:space="0" w:color="auto"/>
        <w:left w:val="none" w:sz="0" w:space="0" w:color="auto"/>
        <w:bottom w:val="none" w:sz="0" w:space="0" w:color="auto"/>
        <w:right w:val="none" w:sz="0" w:space="0" w:color="auto"/>
      </w:divBdr>
    </w:div>
    <w:div w:id="1987733574">
      <w:bodyDiv w:val="1"/>
      <w:marLeft w:val="0"/>
      <w:marRight w:val="0"/>
      <w:marTop w:val="0"/>
      <w:marBottom w:val="0"/>
      <w:divBdr>
        <w:top w:val="none" w:sz="0" w:space="0" w:color="auto"/>
        <w:left w:val="none" w:sz="0" w:space="0" w:color="auto"/>
        <w:bottom w:val="none" w:sz="0" w:space="0" w:color="auto"/>
        <w:right w:val="none" w:sz="0" w:space="0" w:color="auto"/>
      </w:divBdr>
    </w:div>
    <w:div w:id="1988582549">
      <w:bodyDiv w:val="1"/>
      <w:marLeft w:val="0"/>
      <w:marRight w:val="0"/>
      <w:marTop w:val="0"/>
      <w:marBottom w:val="0"/>
      <w:divBdr>
        <w:top w:val="none" w:sz="0" w:space="0" w:color="auto"/>
        <w:left w:val="none" w:sz="0" w:space="0" w:color="auto"/>
        <w:bottom w:val="none" w:sz="0" w:space="0" w:color="auto"/>
        <w:right w:val="none" w:sz="0" w:space="0" w:color="auto"/>
      </w:divBdr>
    </w:div>
    <w:div w:id="1988703220">
      <w:bodyDiv w:val="1"/>
      <w:marLeft w:val="0"/>
      <w:marRight w:val="0"/>
      <w:marTop w:val="0"/>
      <w:marBottom w:val="0"/>
      <w:divBdr>
        <w:top w:val="none" w:sz="0" w:space="0" w:color="auto"/>
        <w:left w:val="none" w:sz="0" w:space="0" w:color="auto"/>
        <w:bottom w:val="none" w:sz="0" w:space="0" w:color="auto"/>
        <w:right w:val="none" w:sz="0" w:space="0" w:color="auto"/>
      </w:divBdr>
    </w:div>
    <w:div w:id="1989044046">
      <w:bodyDiv w:val="1"/>
      <w:marLeft w:val="0"/>
      <w:marRight w:val="0"/>
      <w:marTop w:val="0"/>
      <w:marBottom w:val="0"/>
      <w:divBdr>
        <w:top w:val="none" w:sz="0" w:space="0" w:color="auto"/>
        <w:left w:val="none" w:sz="0" w:space="0" w:color="auto"/>
        <w:bottom w:val="none" w:sz="0" w:space="0" w:color="auto"/>
        <w:right w:val="none" w:sz="0" w:space="0" w:color="auto"/>
      </w:divBdr>
    </w:div>
    <w:div w:id="1989280781">
      <w:bodyDiv w:val="1"/>
      <w:marLeft w:val="0"/>
      <w:marRight w:val="0"/>
      <w:marTop w:val="0"/>
      <w:marBottom w:val="0"/>
      <w:divBdr>
        <w:top w:val="none" w:sz="0" w:space="0" w:color="auto"/>
        <w:left w:val="none" w:sz="0" w:space="0" w:color="auto"/>
        <w:bottom w:val="none" w:sz="0" w:space="0" w:color="auto"/>
        <w:right w:val="none" w:sz="0" w:space="0" w:color="auto"/>
      </w:divBdr>
    </w:div>
    <w:div w:id="1989435145">
      <w:bodyDiv w:val="1"/>
      <w:marLeft w:val="0"/>
      <w:marRight w:val="0"/>
      <w:marTop w:val="0"/>
      <w:marBottom w:val="0"/>
      <w:divBdr>
        <w:top w:val="none" w:sz="0" w:space="0" w:color="auto"/>
        <w:left w:val="none" w:sz="0" w:space="0" w:color="auto"/>
        <w:bottom w:val="none" w:sz="0" w:space="0" w:color="auto"/>
        <w:right w:val="none" w:sz="0" w:space="0" w:color="auto"/>
      </w:divBdr>
    </w:div>
    <w:div w:id="1989745946">
      <w:bodyDiv w:val="1"/>
      <w:marLeft w:val="0"/>
      <w:marRight w:val="0"/>
      <w:marTop w:val="0"/>
      <w:marBottom w:val="0"/>
      <w:divBdr>
        <w:top w:val="none" w:sz="0" w:space="0" w:color="auto"/>
        <w:left w:val="none" w:sz="0" w:space="0" w:color="auto"/>
        <w:bottom w:val="none" w:sz="0" w:space="0" w:color="auto"/>
        <w:right w:val="none" w:sz="0" w:space="0" w:color="auto"/>
      </w:divBdr>
    </w:div>
    <w:div w:id="1990280602">
      <w:bodyDiv w:val="1"/>
      <w:marLeft w:val="0"/>
      <w:marRight w:val="0"/>
      <w:marTop w:val="0"/>
      <w:marBottom w:val="0"/>
      <w:divBdr>
        <w:top w:val="none" w:sz="0" w:space="0" w:color="auto"/>
        <w:left w:val="none" w:sz="0" w:space="0" w:color="auto"/>
        <w:bottom w:val="none" w:sz="0" w:space="0" w:color="auto"/>
        <w:right w:val="none" w:sz="0" w:space="0" w:color="auto"/>
      </w:divBdr>
      <w:divsChild>
        <w:div w:id="1260211033">
          <w:marLeft w:val="480"/>
          <w:marRight w:val="0"/>
          <w:marTop w:val="0"/>
          <w:marBottom w:val="0"/>
          <w:divBdr>
            <w:top w:val="none" w:sz="0" w:space="0" w:color="auto"/>
            <w:left w:val="none" w:sz="0" w:space="0" w:color="auto"/>
            <w:bottom w:val="none" w:sz="0" w:space="0" w:color="auto"/>
            <w:right w:val="none" w:sz="0" w:space="0" w:color="auto"/>
          </w:divBdr>
        </w:div>
        <w:div w:id="828254400">
          <w:marLeft w:val="480"/>
          <w:marRight w:val="0"/>
          <w:marTop w:val="0"/>
          <w:marBottom w:val="0"/>
          <w:divBdr>
            <w:top w:val="none" w:sz="0" w:space="0" w:color="auto"/>
            <w:left w:val="none" w:sz="0" w:space="0" w:color="auto"/>
            <w:bottom w:val="none" w:sz="0" w:space="0" w:color="auto"/>
            <w:right w:val="none" w:sz="0" w:space="0" w:color="auto"/>
          </w:divBdr>
        </w:div>
        <w:div w:id="1434940417">
          <w:marLeft w:val="480"/>
          <w:marRight w:val="0"/>
          <w:marTop w:val="0"/>
          <w:marBottom w:val="0"/>
          <w:divBdr>
            <w:top w:val="none" w:sz="0" w:space="0" w:color="auto"/>
            <w:left w:val="none" w:sz="0" w:space="0" w:color="auto"/>
            <w:bottom w:val="none" w:sz="0" w:space="0" w:color="auto"/>
            <w:right w:val="none" w:sz="0" w:space="0" w:color="auto"/>
          </w:divBdr>
        </w:div>
        <w:div w:id="1980262203">
          <w:marLeft w:val="480"/>
          <w:marRight w:val="0"/>
          <w:marTop w:val="0"/>
          <w:marBottom w:val="0"/>
          <w:divBdr>
            <w:top w:val="none" w:sz="0" w:space="0" w:color="auto"/>
            <w:left w:val="none" w:sz="0" w:space="0" w:color="auto"/>
            <w:bottom w:val="none" w:sz="0" w:space="0" w:color="auto"/>
            <w:right w:val="none" w:sz="0" w:space="0" w:color="auto"/>
          </w:divBdr>
        </w:div>
        <w:div w:id="1447582265">
          <w:marLeft w:val="480"/>
          <w:marRight w:val="0"/>
          <w:marTop w:val="0"/>
          <w:marBottom w:val="0"/>
          <w:divBdr>
            <w:top w:val="none" w:sz="0" w:space="0" w:color="auto"/>
            <w:left w:val="none" w:sz="0" w:space="0" w:color="auto"/>
            <w:bottom w:val="none" w:sz="0" w:space="0" w:color="auto"/>
            <w:right w:val="none" w:sz="0" w:space="0" w:color="auto"/>
          </w:divBdr>
        </w:div>
        <w:div w:id="1551457558">
          <w:marLeft w:val="480"/>
          <w:marRight w:val="0"/>
          <w:marTop w:val="0"/>
          <w:marBottom w:val="0"/>
          <w:divBdr>
            <w:top w:val="none" w:sz="0" w:space="0" w:color="auto"/>
            <w:left w:val="none" w:sz="0" w:space="0" w:color="auto"/>
            <w:bottom w:val="none" w:sz="0" w:space="0" w:color="auto"/>
            <w:right w:val="none" w:sz="0" w:space="0" w:color="auto"/>
          </w:divBdr>
        </w:div>
        <w:div w:id="801776774">
          <w:marLeft w:val="480"/>
          <w:marRight w:val="0"/>
          <w:marTop w:val="0"/>
          <w:marBottom w:val="0"/>
          <w:divBdr>
            <w:top w:val="none" w:sz="0" w:space="0" w:color="auto"/>
            <w:left w:val="none" w:sz="0" w:space="0" w:color="auto"/>
            <w:bottom w:val="none" w:sz="0" w:space="0" w:color="auto"/>
            <w:right w:val="none" w:sz="0" w:space="0" w:color="auto"/>
          </w:divBdr>
        </w:div>
        <w:div w:id="714157138">
          <w:marLeft w:val="480"/>
          <w:marRight w:val="0"/>
          <w:marTop w:val="0"/>
          <w:marBottom w:val="0"/>
          <w:divBdr>
            <w:top w:val="none" w:sz="0" w:space="0" w:color="auto"/>
            <w:left w:val="none" w:sz="0" w:space="0" w:color="auto"/>
            <w:bottom w:val="none" w:sz="0" w:space="0" w:color="auto"/>
            <w:right w:val="none" w:sz="0" w:space="0" w:color="auto"/>
          </w:divBdr>
        </w:div>
        <w:div w:id="1655643378">
          <w:marLeft w:val="480"/>
          <w:marRight w:val="0"/>
          <w:marTop w:val="0"/>
          <w:marBottom w:val="0"/>
          <w:divBdr>
            <w:top w:val="none" w:sz="0" w:space="0" w:color="auto"/>
            <w:left w:val="none" w:sz="0" w:space="0" w:color="auto"/>
            <w:bottom w:val="none" w:sz="0" w:space="0" w:color="auto"/>
            <w:right w:val="none" w:sz="0" w:space="0" w:color="auto"/>
          </w:divBdr>
        </w:div>
        <w:div w:id="254169346">
          <w:marLeft w:val="480"/>
          <w:marRight w:val="0"/>
          <w:marTop w:val="0"/>
          <w:marBottom w:val="0"/>
          <w:divBdr>
            <w:top w:val="none" w:sz="0" w:space="0" w:color="auto"/>
            <w:left w:val="none" w:sz="0" w:space="0" w:color="auto"/>
            <w:bottom w:val="none" w:sz="0" w:space="0" w:color="auto"/>
            <w:right w:val="none" w:sz="0" w:space="0" w:color="auto"/>
          </w:divBdr>
        </w:div>
        <w:div w:id="1615475578">
          <w:marLeft w:val="480"/>
          <w:marRight w:val="0"/>
          <w:marTop w:val="0"/>
          <w:marBottom w:val="0"/>
          <w:divBdr>
            <w:top w:val="none" w:sz="0" w:space="0" w:color="auto"/>
            <w:left w:val="none" w:sz="0" w:space="0" w:color="auto"/>
            <w:bottom w:val="none" w:sz="0" w:space="0" w:color="auto"/>
            <w:right w:val="none" w:sz="0" w:space="0" w:color="auto"/>
          </w:divBdr>
        </w:div>
        <w:div w:id="2006932102">
          <w:marLeft w:val="480"/>
          <w:marRight w:val="0"/>
          <w:marTop w:val="0"/>
          <w:marBottom w:val="0"/>
          <w:divBdr>
            <w:top w:val="none" w:sz="0" w:space="0" w:color="auto"/>
            <w:left w:val="none" w:sz="0" w:space="0" w:color="auto"/>
            <w:bottom w:val="none" w:sz="0" w:space="0" w:color="auto"/>
            <w:right w:val="none" w:sz="0" w:space="0" w:color="auto"/>
          </w:divBdr>
        </w:div>
        <w:div w:id="1861771464">
          <w:marLeft w:val="480"/>
          <w:marRight w:val="0"/>
          <w:marTop w:val="0"/>
          <w:marBottom w:val="0"/>
          <w:divBdr>
            <w:top w:val="none" w:sz="0" w:space="0" w:color="auto"/>
            <w:left w:val="none" w:sz="0" w:space="0" w:color="auto"/>
            <w:bottom w:val="none" w:sz="0" w:space="0" w:color="auto"/>
            <w:right w:val="none" w:sz="0" w:space="0" w:color="auto"/>
          </w:divBdr>
        </w:div>
        <w:div w:id="129324068">
          <w:marLeft w:val="480"/>
          <w:marRight w:val="0"/>
          <w:marTop w:val="0"/>
          <w:marBottom w:val="0"/>
          <w:divBdr>
            <w:top w:val="none" w:sz="0" w:space="0" w:color="auto"/>
            <w:left w:val="none" w:sz="0" w:space="0" w:color="auto"/>
            <w:bottom w:val="none" w:sz="0" w:space="0" w:color="auto"/>
            <w:right w:val="none" w:sz="0" w:space="0" w:color="auto"/>
          </w:divBdr>
        </w:div>
        <w:div w:id="308558842">
          <w:marLeft w:val="480"/>
          <w:marRight w:val="0"/>
          <w:marTop w:val="0"/>
          <w:marBottom w:val="0"/>
          <w:divBdr>
            <w:top w:val="none" w:sz="0" w:space="0" w:color="auto"/>
            <w:left w:val="none" w:sz="0" w:space="0" w:color="auto"/>
            <w:bottom w:val="none" w:sz="0" w:space="0" w:color="auto"/>
            <w:right w:val="none" w:sz="0" w:space="0" w:color="auto"/>
          </w:divBdr>
        </w:div>
        <w:div w:id="51537899">
          <w:marLeft w:val="480"/>
          <w:marRight w:val="0"/>
          <w:marTop w:val="0"/>
          <w:marBottom w:val="0"/>
          <w:divBdr>
            <w:top w:val="none" w:sz="0" w:space="0" w:color="auto"/>
            <w:left w:val="none" w:sz="0" w:space="0" w:color="auto"/>
            <w:bottom w:val="none" w:sz="0" w:space="0" w:color="auto"/>
            <w:right w:val="none" w:sz="0" w:space="0" w:color="auto"/>
          </w:divBdr>
        </w:div>
        <w:div w:id="1498768368">
          <w:marLeft w:val="480"/>
          <w:marRight w:val="0"/>
          <w:marTop w:val="0"/>
          <w:marBottom w:val="0"/>
          <w:divBdr>
            <w:top w:val="none" w:sz="0" w:space="0" w:color="auto"/>
            <w:left w:val="none" w:sz="0" w:space="0" w:color="auto"/>
            <w:bottom w:val="none" w:sz="0" w:space="0" w:color="auto"/>
            <w:right w:val="none" w:sz="0" w:space="0" w:color="auto"/>
          </w:divBdr>
        </w:div>
        <w:div w:id="632058832">
          <w:marLeft w:val="480"/>
          <w:marRight w:val="0"/>
          <w:marTop w:val="0"/>
          <w:marBottom w:val="0"/>
          <w:divBdr>
            <w:top w:val="none" w:sz="0" w:space="0" w:color="auto"/>
            <w:left w:val="none" w:sz="0" w:space="0" w:color="auto"/>
            <w:bottom w:val="none" w:sz="0" w:space="0" w:color="auto"/>
            <w:right w:val="none" w:sz="0" w:space="0" w:color="auto"/>
          </w:divBdr>
        </w:div>
        <w:div w:id="370493291">
          <w:marLeft w:val="480"/>
          <w:marRight w:val="0"/>
          <w:marTop w:val="0"/>
          <w:marBottom w:val="0"/>
          <w:divBdr>
            <w:top w:val="none" w:sz="0" w:space="0" w:color="auto"/>
            <w:left w:val="none" w:sz="0" w:space="0" w:color="auto"/>
            <w:bottom w:val="none" w:sz="0" w:space="0" w:color="auto"/>
            <w:right w:val="none" w:sz="0" w:space="0" w:color="auto"/>
          </w:divBdr>
        </w:div>
        <w:div w:id="1627203000">
          <w:marLeft w:val="480"/>
          <w:marRight w:val="0"/>
          <w:marTop w:val="0"/>
          <w:marBottom w:val="0"/>
          <w:divBdr>
            <w:top w:val="none" w:sz="0" w:space="0" w:color="auto"/>
            <w:left w:val="none" w:sz="0" w:space="0" w:color="auto"/>
            <w:bottom w:val="none" w:sz="0" w:space="0" w:color="auto"/>
            <w:right w:val="none" w:sz="0" w:space="0" w:color="auto"/>
          </w:divBdr>
        </w:div>
        <w:div w:id="164170018">
          <w:marLeft w:val="480"/>
          <w:marRight w:val="0"/>
          <w:marTop w:val="0"/>
          <w:marBottom w:val="0"/>
          <w:divBdr>
            <w:top w:val="none" w:sz="0" w:space="0" w:color="auto"/>
            <w:left w:val="none" w:sz="0" w:space="0" w:color="auto"/>
            <w:bottom w:val="none" w:sz="0" w:space="0" w:color="auto"/>
            <w:right w:val="none" w:sz="0" w:space="0" w:color="auto"/>
          </w:divBdr>
        </w:div>
        <w:div w:id="1578401526">
          <w:marLeft w:val="480"/>
          <w:marRight w:val="0"/>
          <w:marTop w:val="0"/>
          <w:marBottom w:val="0"/>
          <w:divBdr>
            <w:top w:val="none" w:sz="0" w:space="0" w:color="auto"/>
            <w:left w:val="none" w:sz="0" w:space="0" w:color="auto"/>
            <w:bottom w:val="none" w:sz="0" w:space="0" w:color="auto"/>
            <w:right w:val="none" w:sz="0" w:space="0" w:color="auto"/>
          </w:divBdr>
        </w:div>
        <w:div w:id="1627540452">
          <w:marLeft w:val="480"/>
          <w:marRight w:val="0"/>
          <w:marTop w:val="0"/>
          <w:marBottom w:val="0"/>
          <w:divBdr>
            <w:top w:val="none" w:sz="0" w:space="0" w:color="auto"/>
            <w:left w:val="none" w:sz="0" w:space="0" w:color="auto"/>
            <w:bottom w:val="none" w:sz="0" w:space="0" w:color="auto"/>
            <w:right w:val="none" w:sz="0" w:space="0" w:color="auto"/>
          </w:divBdr>
        </w:div>
        <w:div w:id="429086152">
          <w:marLeft w:val="480"/>
          <w:marRight w:val="0"/>
          <w:marTop w:val="0"/>
          <w:marBottom w:val="0"/>
          <w:divBdr>
            <w:top w:val="none" w:sz="0" w:space="0" w:color="auto"/>
            <w:left w:val="none" w:sz="0" w:space="0" w:color="auto"/>
            <w:bottom w:val="none" w:sz="0" w:space="0" w:color="auto"/>
            <w:right w:val="none" w:sz="0" w:space="0" w:color="auto"/>
          </w:divBdr>
        </w:div>
      </w:divsChild>
    </w:div>
    <w:div w:id="1991060696">
      <w:bodyDiv w:val="1"/>
      <w:marLeft w:val="0"/>
      <w:marRight w:val="0"/>
      <w:marTop w:val="0"/>
      <w:marBottom w:val="0"/>
      <w:divBdr>
        <w:top w:val="none" w:sz="0" w:space="0" w:color="auto"/>
        <w:left w:val="none" w:sz="0" w:space="0" w:color="auto"/>
        <w:bottom w:val="none" w:sz="0" w:space="0" w:color="auto"/>
        <w:right w:val="none" w:sz="0" w:space="0" w:color="auto"/>
      </w:divBdr>
    </w:div>
    <w:div w:id="1991444797">
      <w:bodyDiv w:val="1"/>
      <w:marLeft w:val="0"/>
      <w:marRight w:val="0"/>
      <w:marTop w:val="0"/>
      <w:marBottom w:val="0"/>
      <w:divBdr>
        <w:top w:val="none" w:sz="0" w:space="0" w:color="auto"/>
        <w:left w:val="none" w:sz="0" w:space="0" w:color="auto"/>
        <w:bottom w:val="none" w:sz="0" w:space="0" w:color="auto"/>
        <w:right w:val="none" w:sz="0" w:space="0" w:color="auto"/>
      </w:divBdr>
    </w:div>
    <w:div w:id="1991521315">
      <w:bodyDiv w:val="1"/>
      <w:marLeft w:val="0"/>
      <w:marRight w:val="0"/>
      <w:marTop w:val="0"/>
      <w:marBottom w:val="0"/>
      <w:divBdr>
        <w:top w:val="none" w:sz="0" w:space="0" w:color="auto"/>
        <w:left w:val="none" w:sz="0" w:space="0" w:color="auto"/>
        <w:bottom w:val="none" w:sz="0" w:space="0" w:color="auto"/>
        <w:right w:val="none" w:sz="0" w:space="0" w:color="auto"/>
      </w:divBdr>
    </w:div>
    <w:div w:id="1992051459">
      <w:bodyDiv w:val="1"/>
      <w:marLeft w:val="0"/>
      <w:marRight w:val="0"/>
      <w:marTop w:val="0"/>
      <w:marBottom w:val="0"/>
      <w:divBdr>
        <w:top w:val="none" w:sz="0" w:space="0" w:color="auto"/>
        <w:left w:val="none" w:sz="0" w:space="0" w:color="auto"/>
        <w:bottom w:val="none" w:sz="0" w:space="0" w:color="auto"/>
        <w:right w:val="none" w:sz="0" w:space="0" w:color="auto"/>
      </w:divBdr>
    </w:div>
    <w:div w:id="1992178666">
      <w:bodyDiv w:val="1"/>
      <w:marLeft w:val="0"/>
      <w:marRight w:val="0"/>
      <w:marTop w:val="0"/>
      <w:marBottom w:val="0"/>
      <w:divBdr>
        <w:top w:val="none" w:sz="0" w:space="0" w:color="auto"/>
        <w:left w:val="none" w:sz="0" w:space="0" w:color="auto"/>
        <w:bottom w:val="none" w:sz="0" w:space="0" w:color="auto"/>
        <w:right w:val="none" w:sz="0" w:space="0" w:color="auto"/>
      </w:divBdr>
    </w:div>
    <w:div w:id="1992441832">
      <w:bodyDiv w:val="1"/>
      <w:marLeft w:val="0"/>
      <w:marRight w:val="0"/>
      <w:marTop w:val="0"/>
      <w:marBottom w:val="0"/>
      <w:divBdr>
        <w:top w:val="none" w:sz="0" w:space="0" w:color="auto"/>
        <w:left w:val="none" w:sz="0" w:space="0" w:color="auto"/>
        <w:bottom w:val="none" w:sz="0" w:space="0" w:color="auto"/>
        <w:right w:val="none" w:sz="0" w:space="0" w:color="auto"/>
      </w:divBdr>
    </w:div>
    <w:div w:id="1993097224">
      <w:bodyDiv w:val="1"/>
      <w:marLeft w:val="0"/>
      <w:marRight w:val="0"/>
      <w:marTop w:val="0"/>
      <w:marBottom w:val="0"/>
      <w:divBdr>
        <w:top w:val="none" w:sz="0" w:space="0" w:color="auto"/>
        <w:left w:val="none" w:sz="0" w:space="0" w:color="auto"/>
        <w:bottom w:val="none" w:sz="0" w:space="0" w:color="auto"/>
        <w:right w:val="none" w:sz="0" w:space="0" w:color="auto"/>
      </w:divBdr>
    </w:div>
    <w:div w:id="1993099844">
      <w:bodyDiv w:val="1"/>
      <w:marLeft w:val="0"/>
      <w:marRight w:val="0"/>
      <w:marTop w:val="0"/>
      <w:marBottom w:val="0"/>
      <w:divBdr>
        <w:top w:val="none" w:sz="0" w:space="0" w:color="auto"/>
        <w:left w:val="none" w:sz="0" w:space="0" w:color="auto"/>
        <w:bottom w:val="none" w:sz="0" w:space="0" w:color="auto"/>
        <w:right w:val="none" w:sz="0" w:space="0" w:color="auto"/>
      </w:divBdr>
    </w:div>
    <w:div w:id="1993176940">
      <w:bodyDiv w:val="1"/>
      <w:marLeft w:val="0"/>
      <w:marRight w:val="0"/>
      <w:marTop w:val="0"/>
      <w:marBottom w:val="0"/>
      <w:divBdr>
        <w:top w:val="none" w:sz="0" w:space="0" w:color="auto"/>
        <w:left w:val="none" w:sz="0" w:space="0" w:color="auto"/>
        <w:bottom w:val="none" w:sz="0" w:space="0" w:color="auto"/>
        <w:right w:val="none" w:sz="0" w:space="0" w:color="auto"/>
      </w:divBdr>
    </w:div>
    <w:div w:id="1993287248">
      <w:bodyDiv w:val="1"/>
      <w:marLeft w:val="0"/>
      <w:marRight w:val="0"/>
      <w:marTop w:val="0"/>
      <w:marBottom w:val="0"/>
      <w:divBdr>
        <w:top w:val="none" w:sz="0" w:space="0" w:color="auto"/>
        <w:left w:val="none" w:sz="0" w:space="0" w:color="auto"/>
        <w:bottom w:val="none" w:sz="0" w:space="0" w:color="auto"/>
        <w:right w:val="none" w:sz="0" w:space="0" w:color="auto"/>
      </w:divBdr>
    </w:div>
    <w:div w:id="1993439589">
      <w:bodyDiv w:val="1"/>
      <w:marLeft w:val="0"/>
      <w:marRight w:val="0"/>
      <w:marTop w:val="0"/>
      <w:marBottom w:val="0"/>
      <w:divBdr>
        <w:top w:val="none" w:sz="0" w:space="0" w:color="auto"/>
        <w:left w:val="none" w:sz="0" w:space="0" w:color="auto"/>
        <w:bottom w:val="none" w:sz="0" w:space="0" w:color="auto"/>
        <w:right w:val="none" w:sz="0" w:space="0" w:color="auto"/>
      </w:divBdr>
    </w:div>
    <w:div w:id="1993560769">
      <w:bodyDiv w:val="1"/>
      <w:marLeft w:val="0"/>
      <w:marRight w:val="0"/>
      <w:marTop w:val="0"/>
      <w:marBottom w:val="0"/>
      <w:divBdr>
        <w:top w:val="none" w:sz="0" w:space="0" w:color="auto"/>
        <w:left w:val="none" w:sz="0" w:space="0" w:color="auto"/>
        <w:bottom w:val="none" w:sz="0" w:space="0" w:color="auto"/>
        <w:right w:val="none" w:sz="0" w:space="0" w:color="auto"/>
      </w:divBdr>
    </w:div>
    <w:div w:id="1993564124">
      <w:bodyDiv w:val="1"/>
      <w:marLeft w:val="0"/>
      <w:marRight w:val="0"/>
      <w:marTop w:val="0"/>
      <w:marBottom w:val="0"/>
      <w:divBdr>
        <w:top w:val="none" w:sz="0" w:space="0" w:color="auto"/>
        <w:left w:val="none" w:sz="0" w:space="0" w:color="auto"/>
        <w:bottom w:val="none" w:sz="0" w:space="0" w:color="auto"/>
        <w:right w:val="none" w:sz="0" w:space="0" w:color="auto"/>
      </w:divBdr>
    </w:div>
    <w:div w:id="1993754369">
      <w:bodyDiv w:val="1"/>
      <w:marLeft w:val="0"/>
      <w:marRight w:val="0"/>
      <w:marTop w:val="0"/>
      <w:marBottom w:val="0"/>
      <w:divBdr>
        <w:top w:val="none" w:sz="0" w:space="0" w:color="auto"/>
        <w:left w:val="none" w:sz="0" w:space="0" w:color="auto"/>
        <w:bottom w:val="none" w:sz="0" w:space="0" w:color="auto"/>
        <w:right w:val="none" w:sz="0" w:space="0" w:color="auto"/>
      </w:divBdr>
    </w:div>
    <w:div w:id="1994023055">
      <w:bodyDiv w:val="1"/>
      <w:marLeft w:val="0"/>
      <w:marRight w:val="0"/>
      <w:marTop w:val="0"/>
      <w:marBottom w:val="0"/>
      <w:divBdr>
        <w:top w:val="none" w:sz="0" w:space="0" w:color="auto"/>
        <w:left w:val="none" w:sz="0" w:space="0" w:color="auto"/>
        <w:bottom w:val="none" w:sz="0" w:space="0" w:color="auto"/>
        <w:right w:val="none" w:sz="0" w:space="0" w:color="auto"/>
      </w:divBdr>
    </w:div>
    <w:div w:id="1995334382">
      <w:bodyDiv w:val="1"/>
      <w:marLeft w:val="0"/>
      <w:marRight w:val="0"/>
      <w:marTop w:val="0"/>
      <w:marBottom w:val="0"/>
      <w:divBdr>
        <w:top w:val="none" w:sz="0" w:space="0" w:color="auto"/>
        <w:left w:val="none" w:sz="0" w:space="0" w:color="auto"/>
        <w:bottom w:val="none" w:sz="0" w:space="0" w:color="auto"/>
        <w:right w:val="none" w:sz="0" w:space="0" w:color="auto"/>
      </w:divBdr>
    </w:div>
    <w:div w:id="1996956797">
      <w:bodyDiv w:val="1"/>
      <w:marLeft w:val="0"/>
      <w:marRight w:val="0"/>
      <w:marTop w:val="0"/>
      <w:marBottom w:val="0"/>
      <w:divBdr>
        <w:top w:val="none" w:sz="0" w:space="0" w:color="auto"/>
        <w:left w:val="none" w:sz="0" w:space="0" w:color="auto"/>
        <w:bottom w:val="none" w:sz="0" w:space="0" w:color="auto"/>
        <w:right w:val="none" w:sz="0" w:space="0" w:color="auto"/>
      </w:divBdr>
    </w:div>
    <w:div w:id="1997103521">
      <w:bodyDiv w:val="1"/>
      <w:marLeft w:val="0"/>
      <w:marRight w:val="0"/>
      <w:marTop w:val="0"/>
      <w:marBottom w:val="0"/>
      <w:divBdr>
        <w:top w:val="none" w:sz="0" w:space="0" w:color="auto"/>
        <w:left w:val="none" w:sz="0" w:space="0" w:color="auto"/>
        <w:bottom w:val="none" w:sz="0" w:space="0" w:color="auto"/>
        <w:right w:val="none" w:sz="0" w:space="0" w:color="auto"/>
      </w:divBdr>
    </w:div>
    <w:div w:id="1997567019">
      <w:bodyDiv w:val="1"/>
      <w:marLeft w:val="0"/>
      <w:marRight w:val="0"/>
      <w:marTop w:val="0"/>
      <w:marBottom w:val="0"/>
      <w:divBdr>
        <w:top w:val="none" w:sz="0" w:space="0" w:color="auto"/>
        <w:left w:val="none" w:sz="0" w:space="0" w:color="auto"/>
        <w:bottom w:val="none" w:sz="0" w:space="0" w:color="auto"/>
        <w:right w:val="none" w:sz="0" w:space="0" w:color="auto"/>
      </w:divBdr>
    </w:div>
    <w:div w:id="1997875275">
      <w:bodyDiv w:val="1"/>
      <w:marLeft w:val="0"/>
      <w:marRight w:val="0"/>
      <w:marTop w:val="0"/>
      <w:marBottom w:val="0"/>
      <w:divBdr>
        <w:top w:val="none" w:sz="0" w:space="0" w:color="auto"/>
        <w:left w:val="none" w:sz="0" w:space="0" w:color="auto"/>
        <w:bottom w:val="none" w:sz="0" w:space="0" w:color="auto"/>
        <w:right w:val="none" w:sz="0" w:space="0" w:color="auto"/>
      </w:divBdr>
    </w:div>
    <w:div w:id="1998412109">
      <w:bodyDiv w:val="1"/>
      <w:marLeft w:val="0"/>
      <w:marRight w:val="0"/>
      <w:marTop w:val="0"/>
      <w:marBottom w:val="0"/>
      <w:divBdr>
        <w:top w:val="none" w:sz="0" w:space="0" w:color="auto"/>
        <w:left w:val="none" w:sz="0" w:space="0" w:color="auto"/>
        <w:bottom w:val="none" w:sz="0" w:space="0" w:color="auto"/>
        <w:right w:val="none" w:sz="0" w:space="0" w:color="auto"/>
      </w:divBdr>
    </w:div>
    <w:div w:id="1998684154">
      <w:bodyDiv w:val="1"/>
      <w:marLeft w:val="0"/>
      <w:marRight w:val="0"/>
      <w:marTop w:val="0"/>
      <w:marBottom w:val="0"/>
      <w:divBdr>
        <w:top w:val="none" w:sz="0" w:space="0" w:color="auto"/>
        <w:left w:val="none" w:sz="0" w:space="0" w:color="auto"/>
        <w:bottom w:val="none" w:sz="0" w:space="0" w:color="auto"/>
        <w:right w:val="none" w:sz="0" w:space="0" w:color="auto"/>
      </w:divBdr>
    </w:div>
    <w:div w:id="1999339438">
      <w:bodyDiv w:val="1"/>
      <w:marLeft w:val="0"/>
      <w:marRight w:val="0"/>
      <w:marTop w:val="0"/>
      <w:marBottom w:val="0"/>
      <w:divBdr>
        <w:top w:val="none" w:sz="0" w:space="0" w:color="auto"/>
        <w:left w:val="none" w:sz="0" w:space="0" w:color="auto"/>
        <w:bottom w:val="none" w:sz="0" w:space="0" w:color="auto"/>
        <w:right w:val="none" w:sz="0" w:space="0" w:color="auto"/>
      </w:divBdr>
    </w:div>
    <w:div w:id="1999994599">
      <w:bodyDiv w:val="1"/>
      <w:marLeft w:val="0"/>
      <w:marRight w:val="0"/>
      <w:marTop w:val="0"/>
      <w:marBottom w:val="0"/>
      <w:divBdr>
        <w:top w:val="none" w:sz="0" w:space="0" w:color="auto"/>
        <w:left w:val="none" w:sz="0" w:space="0" w:color="auto"/>
        <w:bottom w:val="none" w:sz="0" w:space="0" w:color="auto"/>
        <w:right w:val="none" w:sz="0" w:space="0" w:color="auto"/>
      </w:divBdr>
    </w:div>
    <w:div w:id="2000039476">
      <w:bodyDiv w:val="1"/>
      <w:marLeft w:val="0"/>
      <w:marRight w:val="0"/>
      <w:marTop w:val="0"/>
      <w:marBottom w:val="0"/>
      <w:divBdr>
        <w:top w:val="none" w:sz="0" w:space="0" w:color="auto"/>
        <w:left w:val="none" w:sz="0" w:space="0" w:color="auto"/>
        <w:bottom w:val="none" w:sz="0" w:space="0" w:color="auto"/>
        <w:right w:val="none" w:sz="0" w:space="0" w:color="auto"/>
      </w:divBdr>
    </w:div>
    <w:div w:id="2000112948">
      <w:bodyDiv w:val="1"/>
      <w:marLeft w:val="0"/>
      <w:marRight w:val="0"/>
      <w:marTop w:val="0"/>
      <w:marBottom w:val="0"/>
      <w:divBdr>
        <w:top w:val="none" w:sz="0" w:space="0" w:color="auto"/>
        <w:left w:val="none" w:sz="0" w:space="0" w:color="auto"/>
        <w:bottom w:val="none" w:sz="0" w:space="0" w:color="auto"/>
        <w:right w:val="none" w:sz="0" w:space="0" w:color="auto"/>
      </w:divBdr>
    </w:div>
    <w:div w:id="2000383707">
      <w:bodyDiv w:val="1"/>
      <w:marLeft w:val="0"/>
      <w:marRight w:val="0"/>
      <w:marTop w:val="0"/>
      <w:marBottom w:val="0"/>
      <w:divBdr>
        <w:top w:val="none" w:sz="0" w:space="0" w:color="auto"/>
        <w:left w:val="none" w:sz="0" w:space="0" w:color="auto"/>
        <w:bottom w:val="none" w:sz="0" w:space="0" w:color="auto"/>
        <w:right w:val="none" w:sz="0" w:space="0" w:color="auto"/>
      </w:divBdr>
    </w:div>
    <w:div w:id="2000841973">
      <w:bodyDiv w:val="1"/>
      <w:marLeft w:val="0"/>
      <w:marRight w:val="0"/>
      <w:marTop w:val="0"/>
      <w:marBottom w:val="0"/>
      <w:divBdr>
        <w:top w:val="none" w:sz="0" w:space="0" w:color="auto"/>
        <w:left w:val="none" w:sz="0" w:space="0" w:color="auto"/>
        <w:bottom w:val="none" w:sz="0" w:space="0" w:color="auto"/>
        <w:right w:val="none" w:sz="0" w:space="0" w:color="auto"/>
      </w:divBdr>
    </w:div>
    <w:div w:id="2001150051">
      <w:bodyDiv w:val="1"/>
      <w:marLeft w:val="0"/>
      <w:marRight w:val="0"/>
      <w:marTop w:val="0"/>
      <w:marBottom w:val="0"/>
      <w:divBdr>
        <w:top w:val="none" w:sz="0" w:space="0" w:color="auto"/>
        <w:left w:val="none" w:sz="0" w:space="0" w:color="auto"/>
        <w:bottom w:val="none" w:sz="0" w:space="0" w:color="auto"/>
        <w:right w:val="none" w:sz="0" w:space="0" w:color="auto"/>
      </w:divBdr>
    </w:div>
    <w:div w:id="2001344669">
      <w:bodyDiv w:val="1"/>
      <w:marLeft w:val="0"/>
      <w:marRight w:val="0"/>
      <w:marTop w:val="0"/>
      <w:marBottom w:val="0"/>
      <w:divBdr>
        <w:top w:val="none" w:sz="0" w:space="0" w:color="auto"/>
        <w:left w:val="none" w:sz="0" w:space="0" w:color="auto"/>
        <w:bottom w:val="none" w:sz="0" w:space="0" w:color="auto"/>
        <w:right w:val="none" w:sz="0" w:space="0" w:color="auto"/>
      </w:divBdr>
    </w:div>
    <w:div w:id="2001545314">
      <w:bodyDiv w:val="1"/>
      <w:marLeft w:val="0"/>
      <w:marRight w:val="0"/>
      <w:marTop w:val="0"/>
      <w:marBottom w:val="0"/>
      <w:divBdr>
        <w:top w:val="none" w:sz="0" w:space="0" w:color="auto"/>
        <w:left w:val="none" w:sz="0" w:space="0" w:color="auto"/>
        <w:bottom w:val="none" w:sz="0" w:space="0" w:color="auto"/>
        <w:right w:val="none" w:sz="0" w:space="0" w:color="auto"/>
      </w:divBdr>
    </w:div>
    <w:div w:id="2001736608">
      <w:bodyDiv w:val="1"/>
      <w:marLeft w:val="0"/>
      <w:marRight w:val="0"/>
      <w:marTop w:val="0"/>
      <w:marBottom w:val="0"/>
      <w:divBdr>
        <w:top w:val="none" w:sz="0" w:space="0" w:color="auto"/>
        <w:left w:val="none" w:sz="0" w:space="0" w:color="auto"/>
        <w:bottom w:val="none" w:sz="0" w:space="0" w:color="auto"/>
        <w:right w:val="none" w:sz="0" w:space="0" w:color="auto"/>
      </w:divBdr>
    </w:div>
    <w:div w:id="2001737935">
      <w:bodyDiv w:val="1"/>
      <w:marLeft w:val="0"/>
      <w:marRight w:val="0"/>
      <w:marTop w:val="0"/>
      <w:marBottom w:val="0"/>
      <w:divBdr>
        <w:top w:val="none" w:sz="0" w:space="0" w:color="auto"/>
        <w:left w:val="none" w:sz="0" w:space="0" w:color="auto"/>
        <w:bottom w:val="none" w:sz="0" w:space="0" w:color="auto"/>
        <w:right w:val="none" w:sz="0" w:space="0" w:color="auto"/>
      </w:divBdr>
    </w:div>
    <w:div w:id="2001762485">
      <w:bodyDiv w:val="1"/>
      <w:marLeft w:val="0"/>
      <w:marRight w:val="0"/>
      <w:marTop w:val="0"/>
      <w:marBottom w:val="0"/>
      <w:divBdr>
        <w:top w:val="none" w:sz="0" w:space="0" w:color="auto"/>
        <w:left w:val="none" w:sz="0" w:space="0" w:color="auto"/>
        <w:bottom w:val="none" w:sz="0" w:space="0" w:color="auto"/>
        <w:right w:val="none" w:sz="0" w:space="0" w:color="auto"/>
      </w:divBdr>
    </w:div>
    <w:div w:id="2002078125">
      <w:bodyDiv w:val="1"/>
      <w:marLeft w:val="0"/>
      <w:marRight w:val="0"/>
      <w:marTop w:val="0"/>
      <w:marBottom w:val="0"/>
      <w:divBdr>
        <w:top w:val="none" w:sz="0" w:space="0" w:color="auto"/>
        <w:left w:val="none" w:sz="0" w:space="0" w:color="auto"/>
        <w:bottom w:val="none" w:sz="0" w:space="0" w:color="auto"/>
        <w:right w:val="none" w:sz="0" w:space="0" w:color="auto"/>
      </w:divBdr>
    </w:div>
    <w:div w:id="2002155530">
      <w:bodyDiv w:val="1"/>
      <w:marLeft w:val="0"/>
      <w:marRight w:val="0"/>
      <w:marTop w:val="0"/>
      <w:marBottom w:val="0"/>
      <w:divBdr>
        <w:top w:val="none" w:sz="0" w:space="0" w:color="auto"/>
        <w:left w:val="none" w:sz="0" w:space="0" w:color="auto"/>
        <w:bottom w:val="none" w:sz="0" w:space="0" w:color="auto"/>
        <w:right w:val="none" w:sz="0" w:space="0" w:color="auto"/>
      </w:divBdr>
    </w:div>
    <w:div w:id="2002351442">
      <w:bodyDiv w:val="1"/>
      <w:marLeft w:val="0"/>
      <w:marRight w:val="0"/>
      <w:marTop w:val="0"/>
      <w:marBottom w:val="0"/>
      <w:divBdr>
        <w:top w:val="none" w:sz="0" w:space="0" w:color="auto"/>
        <w:left w:val="none" w:sz="0" w:space="0" w:color="auto"/>
        <w:bottom w:val="none" w:sz="0" w:space="0" w:color="auto"/>
        <w:right w:val="none" w:sz="0" w:space="0" w:color="auto"/>
      </w:divBdr>
    </w:div>
    <w:div w:id="2002586003">
      <w:bodyDiv w:val="1"/>
      <w:marLeft w:val="0"/>
      <w:marRight w:val="0"/>
      <w:marTop w:val="0"/>
      <w:marBottom w:val="0"/>
      <w:divBdr>
        <w:top w:val="none" w:sz="0" w:space="0" w:color="auto"/>
        <w:left w:val="none" w:sz="0" w:space="0" w:color="auto"/>
        <w:bottom w:val="none" w:sz="0" w:space="0" w:color="auto"/>
        <w:right w:val="none" w:sz="0" w:space="0" w:color="auto"/>
      </w:divBdr>
      <w:divsChild>
        <w:div w:id="897206263">
          <w:marLeft w:val="480"/>
          <w:marRight w:val="0"/>
          <w:marTop w:val="0"/>
          <w:marBottom w:val="0"/>
          <w:divBdr>
            <w:top w:val="none" w:sz="0" w:space="0" w:color="auto"/>
            <w:left w:val="none" w:sz="0" w:space="0" w:color="auto"/>
            <w:bottom w:val="none" w:sz="0" w:space="0" w:color="auto"/>
            <w:right w:val="none" w:sz="0" w:space="0" w:color="auto"/>
          </w:divBdr>
        </w:div>
        <w:div w:id="1914468647">
          <w:marLeft w:val="480"/>
          <w:marRight w:val="0"/>
          <w:marTop w:val="0"/>
          <w:marBottom w:val="0"/>
          <w:divBdr>
            <w:top w:val="none" w:sz="0" w:space="0" w:color="auto"/>
            <w:left w:val="none" w:sz="0" w:space="0" w:color="auto"/>
            <w:bottom w:val="none" w:sz="0" w:space="0" w:color="auto"/>
            <w:right w:val="none" w:sz="0" w:space="0" w:color="auto"/>
          </w:divBdr>
        </w:div>
        <w:div w:id="1876889479">
          <w:marLeft w:val="480"/>
          <w:marRight w:val="0"/>
          <w:marTop w:val="0"/>
          <w:marBottom w:val="0"/>
          <w:divBdr>
            <w:top w:val="none" w:sz="0" w:space="0" w:color="auto"/>
            <w:left w:val="none" w:sz="0" w:space="0" w:color="auto"/>
            <w:bottom w:val="none" w:sz="0" w:space="0" w:color="auto"/>
            <w:right w:val="none" w:sz="0" w:space="0" w:color="auto"/>
          </w:divBdr>
        </w:div>
        <w:div w:id="1186359495">
          <w:marLeft w:val="480"/>
          <w:marRight w:val="0"/>
          <w:marTop w:val="0"/>
          <w:marBottom w:val="0"/>
          <w:divBdr>
            <w:top w:val="none" w:sz="0" w:space="0" w:color="auto"/>
            <w:left w:val="none" w:sz="0" w:space="0" w:color="auto"/>
            <w:bottom w:val="none" w:sz="0" w:space="0" w:color="auto"/>
            <w:right w:val="none" w:sz="0" w:space="0" w:color="auto"/>
          </w:divBdr>
        </w:div>
        <w:div w:id="1099448903">
          <w:marLeft w:val="480"/>
          <w:marRight w:val="0"/>
          <w:marTop w:val="0"/>
          <w:marBottom w:val="0"/>
          <w:divBdr>
            <w:top w:val="none" w:sz="0" w:space="0" w:color="auto"/>
            <w:left w:val="none" w:sz="0" w:space="0" w:color="auto"/>
            <w:bottom w:val="none" w:sz="0" w:space="0" w:color="auto"/>
            <w:right w:val="none" w:sz="0" w:space="0" w:color="auto"/>
          </w:divBdr>
        </w:div>
        <w:div w:id="1224557664">
          <w:marLeft w:val="480"/>
          <w:marRight w:val="0"/>
          <w:marTop w:val="0"/>
          <w:marBottom w:val="0"/>
          <w:divBdr>
            <w:top w:val="none" w:sz="0" w:space="0" w:color="auto"/>
            <w:left w:val="none" w:sz="0" w:space="0" w:color="auto"/>
            <w:bottom w:val="none" w:sz="0" w:space="0" w:color="auto"/>
            <w:right w:val="none" w:sz="0" w:space="0" w:color="auto"/>
          </w:divBdr>
        </w:div>
        <w:div w:id="1172722312">
          <w:marLeft w:val="480"/>
          <w:marRight w:val="0"/>
          <w:marTop w:val="0"/>
          <w:marBottom w:val="0"/>
          <w:divBdr>
            <w:top w:val="none" w:sz="0" w:space="0" w:color="auto"/>
            <w:left w:val="none" w:sz="0" w:space="0" w:color="auto"/>
            <w:bottom w:val="none" w:sz="0" w:space="0" w:color="auto"/>
            <w:right w:val="none" w:sz="0" w:space="0" w:color="auto"/>
          </w:divBdr>
        </w:div>
        <w:div w:id="1013217490">
          <w:marLeft w:val="480"/>
          <w:marRight w:val="0"/>
          <w:marTop w:val="0"/>
          <w:marBottom w:val="0"/>
          <w:divBdr>
            <w:top w:val="none" w:sz="0" w:space="0" w:color="auto"/>
            <w:left w:val="none" w:sz="0" w:space="0" w:color="auto"/>
            <w:bottom w:val="none" w:sz="0" w:space="0" w:color="auto"/>
            <w:right w:val="none" w:sz="0" w:space="0" w:color="auto"/>
          </w:divBdr>
        </w:div>
        <w:div w:id="1073358732">
          <w:marLeft w:val="480"/>
          <w:marRight w:val="0"/>
          <w:marTop w:val="0"/>
          <w:marBottom w:val="0"/>
          <w:divBdr>
            <w:top w:val="none" w:sz="0" w:space="0" w:color="auto"/>
            <w:left w:val="none" w:sz="0" w:space="0" w:color="auto"/>
            <w:bottom w:val="none" w:sz="0" w:space="0" w:color="auto"/>
            <w:right w:val="none" w:sz="0" w:space="0" w:color="auto"/>
          </w:divBdr>
        </w:div>
        <w:div w:id="863714323">
          <w:marLeft w:val="480"/>
          <w:marRight w:val="0"/>
          <w:marTop w:val="0"/>
          <w:marBottom w:val="0"/>
          <w:divBdr>
            <w:top w:val="none" w:sz="0" w:space="0" w:color="auto"/>
            <w:left w:val="none" w:sz="0" w:space="0" w:color="auto"/>
            <w:bottom w:val="none" w:sz="0" w:space="0" w:color="auto"/>
            <w:right w:val="none" w:sz="0" w:space="0" w:color="auto"/>
          </w:divBdr>
        </w:div>
        <w:div w:id="757555445">
          <w:marLeft w:val="480"/>
          <w:marRight w:val="0"/>
          <w:marTop w:val="0"/>
          <w:marBottom w:val="0"/>
          <w:divBdr>
            <w:top w:val="none" w:sz="0" w:space="0" w:color="auto"/>
            <w:left w:val="none" w:sz="0" w:space="0" w:color="auto"/>
            <w:bottom w:val="none" w:sz="0" w:space="0" w:color="auto"/>
            <w:right w:val="none" w:sz="0" w:space="0" w:color="auto"/>
          </w:divBdr>
        </w:div>
        <w:div w:id="1174536735">
          <w:marLeft w:val="480"/>
          <w:marRight w:val="0"/>
          <w:marTop w:val="0"/>
          <w:marBottom w:val="0"/>
          <w:divBdr>
            <w:top w:val="none" w:sz="0" w:space="0" w:color="auto"/>
            <w:left w:val="none" w:sz="0" w:space="0" w:color="auto"/>
            <w:bottom w:val="none" w:sz="0" w:space="0" w:color="auto"/>
            <w:right w:val="none" w:sz="0" w:space="0" w:color="auto"/>
          </w:divBdr>
        </w:div>
        <w:div w:id="1800222076">
          <w:marLeft w:val="480"/>
          <w:marRight w:val="0"/>
          <w:marTop w:val="0"/>
          <w:marBottom w:val="0"/>
          <w:divBdr>
            <w:top w:val="none" w:sz="0" w:space="0" w:color="auto"/>
            <w:left w:val="none" w:sz="0" w:space="0" w:color="auto"/>
            <w:bottom w:val="none" w:sz="0" w:space="0" w:color="auto"/>
            <w:right w:val="none" w:sz="0" w:space="0" w:color="auto"/>
          </w:divBdr>
        </w:div>
        <w:div w:id="1583757752">
          <w:marLeft w:val="480"/>
          <w:marRight w:val="0"/>
          <w:marTop w:val="0"/>
          <w:marBottom w:val="0"/>
          <w:divBdr>
            <w:top w:val="none" w:sz="0" w:space="0" w:color="auto"/>
            <w:left w:val="none" w:sz="0" w:space="0" w:color="auto"/>
            <w:bottom w:val="none" w:sz="0" w:space="0" w:color="auto"/>
            <w:right w:val="none" w:sz="0" w:space="0" w:color="auto"/>
          </w:divBdr>
        </w:div>
        <w:div w:id="1858807016">
          <w:marLeft w:val="480"/>
          <w:marRight w:val="0"/>
          <w:marTop w:val="0"/>
          <w:marBottom w:val="0"/>
          <w:divBdr>
            <w:top w:val="none" w:sz="0" w:space="0" w:color="auto"/>
            <w:left w:val="none" w:sz="0" w:space="0" w:color="auto"/>
            <w:bottom w:val="none" w:sz="0" w:space="0" w:color="auto"/>
            <w:right w:val="none" w:sz="0" w:space="0" w:color="auto"/>
          </w:divBdr>
        </w:div>
        <w:div w:id="1726759252">
          <w:marLeft w:val="480"/>
          <w:marRight w:val="0"/>
          <w:marTop w:val="0"/>
          <w:marBottom w:val="0"/>
          <w:divBdr>
            <w:top w:val="none" w:sz="0" w:space="0" w:color="auto"/>
            <w:left w:val="none" w:sz="0" w:space="0" w:color="auto"/>
            <w:bottom w:val="none" w:sz="0" w:space="0" w:color="auto"/>
            <w:right w:val="none" w:sz="0" w:space="0" w:color="auto"/>
          </w:divBdr>
        </w:div>
        <w:div w:id="1618021947">
          <w:marLeft w:val="480"/>
          <w:marRight w:val="0"/>
          <w:marTop w:val="0"/>
          <w:marBottom w:val="0"/>
          <w:divBdr>
            <w:top w:val="none" w:sz="0" w:space="0" w:color="auto"/>
            <w:left w:val="none" w:sz="0" w:space="0" w:color="auto"/>
            <w:bottom w:val="none" w:sz="0" w:space="0" w:color="auto"/>
            <w:right w:val="none" w:sz="0" w:space="0" w:color="auto"/>
          </w:divBdr>
        </w:div>
        <w:div w:id="2021345080">
          <w:marLeft w:val="480"/>
          <w:marRight w:val="0"/>
          <w:marTop w:val="0"/>
          <w:marBottom w:val="0"/>
          <w:divBdr>
            <w:top w:val="none" w:sz="0" w:space="0" w:color="auto"/>
            <w:left w:val="none" w:sz="0" w:space="0" w:color="auto"/>
            <w:bottom w:val="none" w:sz="0" w:space="0" w:color="auto"/>
            <w:right w:val="none" w:sz="0" w:space="0" w:color="auto"/>
          </w:divBdr>
        </w:div>
        <w:div w:id="1138188077">
          <w:marLeft w:val="480"/>
          <w:marRight w:val="0"/>
          <w:marTop w:val="0"/>
          <w:marBottom w:val="0"/>
          <w:divBdr>
            <w:top w:val="none" w:sz="0" w:space="0" w:color="auto"/>
            <w:left w:val="none" w:sz="0" w:space="0" w:color="auto"/>
            <w:bottom w:val="none" w:sz="0" w:space="0" w:color="auto"/>
            <w:right w:val="none" w:sz="0" w:space="0" w:color="auto"/>
          </w:divBdr>
        </w:div>
        <w:div w:id="1838154521">
          <w:marLeft w:val="480"/>
          <w:marRight w:val="0"/>
          <w:marTop w:val="0"/>
          <w:marBottom w:val="0"/>
          <w:divBdr>
            <w:top w:val="none" w:sz="0" w:space="0" w:color="auto"/>
            <w:left w:val="none" w:sz="0" w:space="0" w:color="auto"/>
            <w:bottom w:val="none" w:sz="0" w:space="0" w:color="auto"/>
            <w:right w:val="none" w:sz="0" w:space="0" w:color="auto"/>
          </w:divBdr>
        </w:div>
        <w:div w:id="1702975580">
          <w:marLeft w:val="480"/>
          <w:marRight w:val="0"/>
          <w:marTop w:val="0"/>
          <w:marBottom w:val="0"/>
          <w:divBdr>
            <w:top w:val="none" w:sz="0" w:space="0" w:color="auto"/>
            <w:left w:val="none" w:sz="0" w:space="0" w:color="auto"/>
            <w:bottom w:val="none" w:sz="0" w:space="0" w:color="auto"/>
            <w:right w:val="none" w:sz="0" w:space="0" w:color="auto"/>
          </w:divBdr>
        </w:div>
        <w:div w:id="1491171654">
          <w:marLeft w:val="480"/>
          <w:marRight w:val="0"/>
          <w:marTop w:val="0"/>
          <w:marBottom w:val="0"/>
          <w:divBdr>
            <w:top w:val="none" w:sz="0" w:space="0" w:color="auto"/>
            <w:left w:val="none" w:sz="0" w:space="0" w:color="auto"/>
            <w:bottom w:val="none" w:sz="0" w:space="0" w:color="auto"/>
            <w:right w:val="none" w:sz="0" w:space="0" w:color="auto"/>
          </w:divBdr>
        </w:div>
        <w:div w:id="427044401">
          <w:marLeft w:val="480"/>
          <w:marRight w:val="0"/>
          <w:marTop w:val="0"/>
          <w:marBottom w:val="0"/>
          <w:divBdr>
            <w:top w:val="none" w:sz="0" w:space="0" w:color="auto"/>
            <w:left w:val="none" w:sz="0" w:space="0" w:color="auto"/>
            <w:bottom w:val="none" w:sz="0" w:space="0" w:color="auto"/>
            <w:right w:val="none" w:sz="0" w:space="0" w:color="auto"/>
          </w:divBdr>
        </w:div>
        <w:div w:id="558632843">
          <w:marLeft w:val="480"/>
          <w:marRight w:val="0"/>
          <w:marTop w:val="0"/>
          <w:marBottom w:val="0"/>
          <w:divBdr>
            <w:top w:val="none" w:sz="0" w:space="0" w:color="auto"/>
            <w:left w:val="none" w:sz="0" w:space="0" w:color="auto"/>
            <w:bottom w:val="none" w:sz="0" w:space="0" w:color="auto"/>
            <w:right w:val="none" w:sz="0" w:space="0" w:color="auto"/>
          </w:divBdr>
        </w:div>
        <w:div w:id="1600681108">
          <w:marLeft w:val="480"/>
          <w:marRight w:val="0"/>
          <w:marTop w:val="0"/>
          <w:marBottom w:val="0"/>
          <w:divBdr>
            <w:top w:val="none" w:sz="0" w:space="0" w:color="auto"/>
            <w:left w:val="none" w:sz="0" w:space="0" w:color="auto"/>
            <w:bottom w:val="none" w:sz="0" w:space="0" w:color="auto"/>
            <w:right w:val="none" w:sz="0" w:space="0" w:color="auto"/>
          </w:divBdr>
        </w:div>
      </w:divsChild>
    </w:div>
    <w:div w:id="2003310439">
      <w:bodyDiv w:val="1"/>
      <w:marLeft w:val="0"/>
      <w:marRight w:val="0"/>
      <w:marTop w:val="0"/>
      <w:marBottom w:val="0"/>
      <w:divBdr>
        <w:top w:val="none" w:sz="0" w:space="0" w:color="auto"/>
        <w:left w:val="none" w:sz="0" w:space="0" w:color="auto"/>
        <w:bottom w:val="none" w:sz="0" w:space="0" w:color="auto"/>
        <w:right w:val="none" w:sz="0" w:space="0" w:color="auto"/>
      </w:divBdr>
    </w:div>
    <w:div w:id="2003467417">
      <w:bodyDiv w:val="1"/>
      <w:marLeft w:val="0"/>
      <w:marRight w:val="0"/>
      <w:marTop w:val="0"/>
      <w:marBottom w:val="0"/>
      <w:divBdr>
        <w:top w:val="none" w:sz="0" w:space="0" w:color="auto"/>
        <w:left w:val="none" w:sz="0" w:space="0" w:color="auto"/>
        <w:bottom w:val="none" w:sz="0" w:space="0" w:color="auto"/>
        <w:right w:val="none" w:sz="0" w:space="0" w:color="auto"/>
      </w:divBdr>
    </w:div>
    <w:div w:id="2003511563">
      <w:bodyDiv w:val="1"/>
      <w:marLeft w:val="0"/>
      <w:marRight w:val="0"/>
      <w:marTop w:val="0"/>
      <w:marBottom w:val="0"/>
      <w:divBdr>
        <w:top w:val="none" w:sz="0" w:space="0" w:color="auto"/>
        <w:left w:val="none" w:sz="0" w:space="0" w:color="auto"/>
        <w:bottom w:val="none" w:sz="0" w:space="0" w:color="auto"/>
        <w:right w:val="none" w:sz="0" w:space="0" w:color="auto"/>
      </w:divBdr>
    </w:div>
    <w:div w:id="2003660992">
      <w:bodyDiv w:val="1"/>
      <w:marLeft w:val="0"/>
      <w:marRight w:val="0"/>
      <w:marTop w:val="0"/>
      <w:marBottom w:val="0"/>
      <w:divBdr>
        <w:top w:val="none" w:sz="0" w:space="0" w:color="auto"/>
        <w:left w:val="none" w:sz="0" w:space="0" w:color="auto"/>
        <w:bottom w:val="none" w:sz="0" w:space="0" w:color="auto"/>
        <w:right w:val="none" w:sz="0" w:space="0" w:color="auto"/>
      </w:divBdr>
    </w:div>
    <w:div w:id="2003852098">
      <w:bodyDiv w:val="1"/>
      <w:marLeft w:val="0"/>
      <w:marRight w:val="0"/>
      <w:marTop w:val="0"/>
      <w:marBottom w:val="0"/>
      <w:divBdr>
        <w:top w:val="none" w:sz="0" w:space="0" w:color="auto"/>
        <w:left w:val="none" w:sz="0" w:space="0" w:color="auto"/>
        <w:bottom w:val="none" w:sz="0" w:space="0" w:color="auto"/>
        <w:right w:val="none" w:sz="0" w:space="0" w:color="auto"/>
      </w:divBdr>
    </w:div>
    <w:div w:id="2004625368">
      <w:bodyDiv w:val="1"/>
      <w:marLeft w:val="0"/>
      <w:marRight w:val="0"/>
      <w:marTop w:val="0"/>
      <w:marBottom w:val="0"/>
      <w:divBdr>
        <w:top w:val="none" w:sz="0" w:space="0" w:color="auto"/>
        <w:left w:val="none" w:sz="0" w:space="0" w:color="auto"/>
        <w:bottom w:val="none" w:sz="0" w:space="0" w:color="auto"/>
        <w:right w:val="none" w:sz="0" w:space="0" w:color="auto"/>
      </w:divBdr>
    </w:div>
    <w:div w:id="2005620177">
      <w:bodyDiv w:val="1"/>
      <w:marLeft w:val="0"/>
      <w:marRight w:val="0"/>
      <w:marTop w:val="0"/>
      <w:marBottom w:val="0"/>
      <w:divBdr>
        <w:top w:val="none" w:sz="0" w:space="0" w:color="auto"/>
        <w:left w:val="none" w:sz="0" w:space="0" w:color="auto"/>
        <w:bottom w:val="none" w:sz="0" w:space="0" w:color="auto"/>
        <w:right w:val="none" w:sz="0" w:space="0" w:color="auto"/>
      </w:divBdr>
    </w:div>
    <w:div w:id="2005737462">
      <w:bodyDiv w:val="1"/>
      <w:marLeft w:val="0"/>
      <w:marRight w:val="0"/>
      <w:marTop w:val="0"/>
      <w:marBottom w:val="0"/>
      <w:divBdr>
        <w:top w:val="none" w:sz="0" w:space="0" w:color="auto"/>
        <w:left w:val="none" w:sz="0" w:space="0" w:color="auto"/>
        <w:bottom w:val="none" w:sz="0" w:space="0" w:color="auto"/>
        <w:right w:val="none" w:sz="0" w:space="0" w:color="auto"/>
      </w:divBdr>
      <w:divsChild>
        <w:div w:id="288128519">
          <w:marLeft w:val="480"/>
          <w:marRight w:val="0"/>
          <w:marTop w:val="0"/>
          <w:marBottom w:val="0"/>
          <w:divBdr>
            <w:top w:val="none" w:sz="0" w:space="0" w:color="auto"/>
            <w:left w:val="none" w:sz="0" w:space="0" w:color="auto"/>
            <w:bottom w:val="none" w:sz="0" w:space="0" w:color="auto"/>
            <w:right w:val="none" w:sz="0" w:space="0" w:color="auto"/>
          </w:divBdr>
        </w:div>
        <w:div w:id="298538746">
          <w:marLeft w:val="480"/>
          <w:marRight w:val="0"/>
          <w:marTop w:val="0"/>
          <w:marBottom w:val="0"/>
          <w:divBdr>
            <w:top w:val="none" w:sz="0" w:space="0" w:color="auto"/>
            <w:left w:val="none" w:sz="0" w:space="0" w:color="auto"/>
            <w:bottom w:val="none" w:sz="0" w:space="0" w:color="auto"/>
            <w:right w:val="none" w:sz="0" w:space="0" w:color="auto"/>
          </w:divBdr>
        </w:div>
        <w:div w:id="1650014744">
          <w:marLeft w:val="480"/>
          <w:marRight w:val="0"/>
          <w:marTop w:val="0"/>
          <w:marBottom w:val="0"/>
          <w:divBdr>
            <w:top w:val="none" w:sz="0" w:space="0" w:color="auto"/>
            <w:left w:val="none" w:sz="0" w:space="0" w:color="auto"/>
            <w:bottom w:val="none" w:sz="0" w:space="0" w:color="auto"/>
            <w:right w:val="none" w:sz="0" w:space="0" w:color="auto"/>
          </w:divBdr>
        </w:div>
        <w:div w:id="1124496977">
          <w:marLeft w:val="480"/>
          <w:marRight w:val="0"/>
          <w:marTop w:val="0"/>
          <w:marBottom w:val="0"/>
          <w:divBdr>
            <w:top w:val="none" w:sz="0" w:space="0" w:color="auto"/>
            <w:left w:val="none" w:sz="0" w:space="0" w:color="auto"/>
            <w:bottom w:val="none" w:sz="0" w:space="0" w:color="auto"/>
            <w:right w:val="none" w:sz="0" w:space="0" w:color="auto"/>
          </w:divBdr>
        </w:div>
        <w:div w:id="966159998">
          <w:marLeft w:val="480"/>
          <w:marRight w:val="0"/>
          <w:marTop w:val="0"/>
          <w:marBottom w:val="0"/>
          <w:divBdr>
            <w:top w:val="none" w:sz="0" w:space="0" w:color="auto"/>
            <w:left w:val="none" w:sz="0" w:space="0" w:color="auto"/>
            <w:bottom w:val="none" w:sz="0" w:space="0" w:color="auto"/>
            <w:right w:val="none" w:sz="0" w:space="0" w:color="auto"/>
          </w:divBdr>
        </w:div>
        <w:div w:id="263734888">
          <w:marLeft w:val="480"/>
          <w:marRight w:val="0"/>
          <w:marTop w:val="0"/>
          <w:marBottom w:val="0"/>
          <w:divBdr>
            <w:top w:val="none" w:sz="0" w:space="0" w:color="auto"/>
            <w:left w:val="none" w:sz="0" w:space="0" w:color="auto"/>
            <w:bottom w:val="none" w:sz="0" w:space="0" w:color="auto"/>
            <w:right w:val="none" w:sz="0" w:space="0" w:color="auto"/>
          </w:divBdr>
        </w:div>
        <w:div w:id="751122814">
          <w:marLeft w:val="480"/>
          <w:marRight w:val="0"/>
          <w:marTop w:val="0"/>
          <w:marBottom w:val="0"/>
          <w:divBdr>
            <w:top w:val="none" w:sz="0" w:space="0" w:color="auto"/>
            <w:left w:val="none" w:sz="0" w:space="0" w:color="auto"/>
            <w:bottom w:val="none" w:sz="0" w:space="0" w:color="auto"/>
            <w:right w:val="none" w:sz="0" w:space="0" w:color="auto"/>
          </w:divBdr>
        </w:div>
        <w:div w:id="892159665">
          <w:marLeft w:val="480"/>
          <w:marRight w:val="0"/>
          <w:marTop w:val="0"/>
          <w:marBottom w:val="0"/>
          <w:divBdr>
            <w:top w:val="none" w:sz="0" w:space="0" w:color="auto"/>
            <w:left w:val="none" w:sz="0" w:space="0" w:color="auto"/>
            <w:bottom w:val="none" w:sz="0" w:space="0" w:color="auto"/>
            <w:right w:val="none" w:sz="0" w:space="0" w:color="auto"/>
          </w:divBdr>
        </w:div>
        <w:div w:id="2141874189">
          <w:marLeft w:val="480"/>
          <w:marRight w:val="0"/>
          <w:marTop w:val="0"/>
          <w:marBottom w:val="0"/>
          <w:divBdr>
            <w:top w:val="none" w:sz="0" w:space="0" w:color="auto"/>
            <w:left w:val="none" w:sz="0" w:space="0" w:color="auto"/>
            <w:bottom w:val="none" w:sz="0" w:space="0" w:color="auto"/>
            <w:right w:val="none" w:sz="0" w:space="0" w:color="auto"/>
          </w:divBdr>
        </w:div>
        <w:div w:id="1866671471">
          <w:marLeft w:val="480"/>
          <w:marRight w:val="0"/>
          <w:marTop w:val="0"/>
          <w:marBottom w:val="0"/>
          <w:divBdr>
            <w:top w:val="none" w:sz="0" w:space="0" w:color="auto"/>
            <w:left w:val="none" w:sz="0" w:space="0" w:color="auto"/>
            <w:bottom w:val="none" w:sz="0" w:space="0" w:color="auto"/>
            <w:right w:val="none" w:sz="0" w:space="0" w:color="auto"/>
          </w:divBdr>
        </w:div>
        <w:div w:id="595865119">
          <w:marLeft w:val="480"/>
          <w:marRight w:val="0"/>
          <w:marTop w:val="0"/>
          <w:marBottom w:val="0"/>
          <w:divBdr>
            <w:top w:val="none" w:sz="0" w:space="0" w:color="auto"/>
            <w:left w:val="none" w:sz="0" w:space="0" w:color="auto"/>
            <w:bottom w:val="none" w:sz="0" w:space="0" w:color="auto"/>
            <w:right w:val="none" w:sz="0" w:space="0" w:color="auto"/>
          </w:divBdr>
        </w:div>
        <w:div w:id="1968659347">
          <w:marLeft w:val="480"/>
          <w:marRight w:val="0"/>
          <w:marTop w:val="0"/>
          <w:marBottom w:val="0"/>
          <w:divBdr>
            <w:top w:val="none" w:sz="0" w:space="0" w:color="auto"/>
            <w:left w:val="none" w:sz="0" w:space="0" w:color="auto"/>
            <w:bottom w:val="none" w:sz="0" w:space="0" w:color="auto"/>
            <w:right w:val="none" w:sz="0" w:space="0" w:color="auto"/>
          </w:divBdr>
        </w:div>
        <w:div w:id="1286499033">
          <w:marLeft w:val="480"/>
          <w:marRight w:val="0"/>
          <w:marTop w:val="0"/>
          <w:marBottom w:val="0"/>
          <w:divBdr>
            <w:top w:val="none" w:sz="0" w:space="0" w:color="auto"/>
            <w:left w:val="none" w:sz="0" w:space="0" w:color="auto"/>
            <w:bottom w:val="none" w:sz="0" w:space="0" w:color="auto"/>
            <w:right w:val="none" w:sz="0" w:space="0" w:color="auto"/>
          </w:divBdr>
        </w:div>
        <w:div w:id="864096631">
          <w:marLeft w:val="480"/>
          <w:marRight w:val="0"/>
          <w:marTop w:val="0"/>
          <w:marBottom w:val="0"/>
          <w:divBdr>
            <w:top w:val="none" w:sz="0" w:space="0" w:color="auto"/>
            <w:left w:val="none" w:sz="0" w:space="0" w:color="auto"/>
            <w:bottom w:val="none" w:sz="0" w:space="0" w:color="auto"/>
            <w:right w:val="none" w:sz="0" w:space="0" w:color="auto"/>
          </w:divBdr>
        </w:div>
        <w:div w:id="300616273">
          <w:marLeft w:val="480"/>
          <w:marRight w:val="0"/>
          <w:marTop w:val="0"/>
          <w:marBottom w:val="0"/>
          <w:divBdr>
            <w:top w:val="none" w:sz="0" w:space="0" w:color="auto"/>
            <w:left w:val="none" w:sz="0" w:space="0" w:color="auto"/>
            <w:bottom w:val="none" w:sz="0" w:space="0" w:color="auto"/>
            <w:right w:val="none" w:sz="0" w:space="0" w:color="auto"/>
          </w:divBdr>
        </w:div>
        <w:div w:id="1244071862">
          <w:marLeft w:val="480"/>
          <w:marRight w:val="0"/>
          <w:marTop w:val="0"/>
          <w:marBottom w:val="0"/>
          <w:divBdr>
            <w:top w:val="none" w:sz="0" w:space="0" w:color="auto"/>
            <w:left w:val="none" w:sz="0" w:space="0" w:color="auto"/>
            <w:bottom w:val="none" w:sz="0" w:space="0" w:color="auto"/>
            <w:right w:val="none" w:sz="0" w:space="0" w:color="auto"/>
          </w:divBdr>
        </w:div>
        <w:div w:id="1511873939">
          <w:marLeft w:val="480"/>
          <w:marRight w:val="0"/>
          <w:marTop w:val="0"/>
          <w:marBottom w:val="0"/>
          <w:divBdr>
            <w:top w:val="none" w:sz="0" w:space="0" w:color="auto"/>
            <w:left w:val="none" w:sz="0" w:space="0" w:color="auto"/>
            <w:bottom w:val="none" w:sz="0" w:space="0" w:color="auto"/>
            <w:right w:val="none" w:sz="0" w:space="0" w:color="auto"/>
          </w:divBdr>
        </w:div>
        <w:div w:id="2136898446">
          <w:marLeft w:val="480"/>
          <w:marRight w:val="0"/>
          <w:marTop w:val="0"/>
          <w:marBottom w:val="0"/>
          <w:divBdr>
            <w:top w:val="none" w:sz="0" w:space="0" w:color="auto"/>
            <w:left w:val="none" w:sz="0" w:space="0" w:color="auto"/>
            <w:bottom w:val="none" w:sz="0" w:space="0" w:color="auto"/>
            <w:right w:val="none" w:sz="0" w:space="0" w:color="auto"/>
          </w:divBdr>
        </w:div>
        <w:div w:id="516694346">
          <w:marLeft w:val="480"/>
          <w:marRight w:val="0"/>
          <w:marTop w:val="0"/>
          <w:marBottom w:val="0"/>
          <w:divBdr>
            <w:top w:val="none" w:sz="0" w:space="0" w:color="auto"/>
            <w:left w:val="none" w:sz="0" w:space="0" w:color="auto"/>
            <w:bottom w:val="none" w:sz="0" w:space="0" w:color="auto"/>
            <w:right w:val="none" w:sz="0" w:space="0" w:color="auto"/>
          </w:divBdr>
        </w:div>
        <w:div w:id="368648709">
          <w:marLeft w:val="480"/>
          <w:marRight w:val="0"/>
          <w:marTop w:val="0"/>
          <w:marBottom w:val="0"/>
          <w:divBdr>
            <w:top w:val="none" w:sz="0" w:space="0" w:color="auto"/>
            <w:left w:val="none" w:sz="0" w:space="0" w:color="auto"/>
            <w:bottom w:val="none" w:sz="0" w:space="0" w:color="auto"/>
            <w:right w:val="none" w:sz="0" w:space="0" w:color="auto"/>
          </w:divBdr>
        </w:div>
        <w:div w:id="970670472">
          <w:marLeft w:val="480"/>
          <w:marRight w:val="0"/>
          <w:marTop w:val="0"/>
          <w:marBottom w:val="0"/>
          <w:divBdr>
            <w:top w:val="none" w:sz="0" w:space="0" w:color="auto"/>
            <w:left w:val="none" w:sz="0" w:space="0" w:color="auto"/>
            <w:bottom w:val="none" w:sz="0" w:space="0" w:color="auto"/>
            <w:right w:val="none" w:sz="0" w:space="0" w:color="auto"/>
          </w:divBdr>
        </w:div>
        <w:div w:id="559440354">
          <w:marLeft w:val="480"/>
          <w:marRight w:val="0"/>
          <w:marTop w:val="0"/>
          <w:marBottom w:val="0"/>
          <w:divBdr>
            <w:top w:val="none" w:sz="0" w:space="0" w:color="auto"/>
            <w:left w:val="none" w:sz="0" w:space="0" w:color="auto"/>
            <w:bottom w:val="none" w:sz="0" w:space="0" w:color="auto"/>
            <w:right w:val="none" w:sz="0" w:space="0" w:color="auto"/>
          </w:divBdr>
        </w:div>
        <w:div w:id="1255819645">
          <w:marLeft w:val="480"/>
          <w:marRight w:val="0"/>
          <w:marTop w:val="0"/>
          <w:marBottom w:val="0"/>
          <w:divBdr>
            <w:top w:val="none" w:sz="0" w:space="0" w:color="auto"/>
            <w:left w:val="none" w:sz="0" w:space="0" w:color="auto"/>
            <w:bottom w:val="none" w:sz="0" w:space="0" w:color="auto"/>
            <w:right w:val="none" w:sz="0" w:space="0" w:color="auto"/>
          </w:divBdr>
        </w:div>
        <w:div w:id="1336952776">
          <w:marLeft w:val="480"/>
          <w:marRight w:val="0"/>
          <w:marTop w:val="0"/>
          <w:marBottom w:val="0"/>
          <w:divBdr>
            <w:top w:val="none" w:sz="0" w:space="0" w:color="auto"/>
            <w:left w:val="none" w:sz="0" w:space="0" w:color="auto"/>
            <w:bottom w:val="none" w:sz="0" w:space="0" w:color="auto"/>
            <w:right w:val="none" w:sz="0" w:space="0" w:color="auto"/>
          </w:divBdr>
        </w:div>
        <w:div w:id="1574241620">
          <w:marLeft w:val="480"/>
          <w:marRight w:val="0"/>
          <w:marTop w:val="0"/>
          <w:marBottom w:val="0"/>
          <w:divBdr>
            <w:top w:val="none" w:sz="0" w:space="0" w:color="auto"/>
            <w:left w:val="none" w:sz="0" w:space="0" w:color="auto"/>
            <w:bottom w:val="none" w:sz="0" w:space="0" w:color="auto"/>
            <w:right w:val="none" w:sz="0" w:space="0" w:color="auto"/>
          </w:divBdr>
        </w:div>
        <w:div w:id="1786198">
          <w:marLeft w:val="480"/>
          <w:marRight w:val="0"/>
          <w:marTop w:val="0"/>
          <w:marBottom w:val="0"/>
          <w:divBdr>
            <w:top w:val="none" w:sz="0" w:space="0" w:color="auto"/>
            <w:left w:val="none" w:sz="0" w:space="0" w:color="auto"/>
            <w:bottom w:val="none" w:sz="0" w:space="0" w:color="auto"/>
            <w:right w:val="none" w:sz="0" w:space="0" w:color="auto"/>
          </w:divBdr>
        </w:div>
        <w:div w:id="247927273">
          <w:marLeft w:val="480"/>
          <w:marRight w:val="0"/>
          <w:marTop w:val="0"/>
          <w:marBottom w:val="0"/>
          <w:divBdr>
            <w:top w:val="none" w:sz="0" w:space="0" w:color="auto"/>
            <w:left w:val="none" w:sz="0" w:space="0" w:color="auto"/>
            <w:bottom w:val="none" w:sz="0" w:space="0" w:color="auto"/>
            <w:right w:val="none" w:sz="0" w:space="0" w:color="auto"/>
          </w:divBdr>
        </w:div>
        <w:div w:id="675303724">
          <w:marLeft w:val="480"/>
          <w:marRight w:val="0"/>
          <w:marTop w:val="0"/>
          <w:marBottom w:val="0"/>
          <w:divBdr>
            <w:top w:val="none" w:sz="0" w:space="0" w:color="auto"/>
            <w:left w:val="none" w:sz="0" w:space="0" w:color="auto"/>
            <w:bottom w:val="none" w:sz="0" w:space="0" w:color="auto"/>
            <w:right w:val="none" w:sz="0" w:space="0" w:color="auto"/>
          </w:divBdr>
        </w:div>
        <w:div w:id="711422124">
          <w:marLeft w:val="480"/>
          <w:marRight w:val="0"/>
          <w:marTop w:val="0"/>
          <w:marBottom w:val="0"/>
          <w:divBdr>
            <w:top w:val="none" w:sz="0" w:space="0" w:color="auto"/>
            <w:left w:val="none" w:sz="0" w:space="0" w:color="auto"/>
            <w:bottom w:val="none" w:sz="0" w:space="0" w:color="auto"/>
            <w:right w:val="none" w:sz="0" w:space="0" w:color="auto"/>
          </w:divBdr>
        </w:div>
        <w:div w:id="498468990">
          <w:marLeft w:val="480"/>
          <w:marRight w:val="0"/>
          <w:marTop w:val="0"/>
          <w:marBottom w:val="0"/>
          <w:divBdr>
            <w:top w:val="none" w:sz="0" w:space="0" w:color="auto"/>
            <w:left w:val="none" w:sz="0" w:space="0" w:color="auto"/>
            <w:bottom w:val="none" w:sz="0" w:space="0" w:color="auto"/>
            <w:right w:val="none" w:sz="0" w:space="0" w:color="auto"/>
          </w:divBdr>
        </w:div>
        <w:div w:id="1174224921">
          <w:marLeft w:val="480"/>
          <w:marRight w:val="0"/>
          <w:marTop w:val="0"/>
          <w:marBottom w:val="0"/>
          <w:divBdr>
            <w:top w:val="none" w:sz="0" w:space="0" w:color="auto"/>
            <w:left w:val="none" w:sz="0" w:space="0" w:color="auto"/>
            <w:bottom w:val="none" w:sz="0" w:space="0" w:color="auto"/>
            <w:right w:val="none" w:sz="0" w:space="0" w:color="auto"/>
          </w:divBdr>
        </w:div>
        <w:div w:id="663120883">
          <w:marLeft w:val="480"/>
          <w:marRight w:val="0"/>
          <w:marTop w:val="0"/>
          <w:marBottom w:val="0"/>
          <w:divBdr>
            <w:top w:val="none" w:sz="0" w:space="0" w:color="auto"/>
            <w:left w:val="none" w:sz="0" w:space="0" w:color="auto"/>
            <w:bottom w:val="none" w:sz="0" w:space="0" w:color="auto"/>
            <w:right w:val="none" w:sz="0" w:space="0" w:color="auto"/>
          </w:divBdr>
        </w:div>
      </w:divsChild>
    </w:div>
    <w:div w:id="2006279664">
      <w:bodyDiv w:val="1"/>
      <w:marLeft w:val="0"/>
      <w:marRight w:val="0"/>
      <w:marTop w:val="0"/>
      <w:marBottom w:val="0"/>
      <w:divBdr>
        <w:top w:val="none" w:sz="0" w:space="0" w:color="auto"/>
        <w:left w:val="none" w:sz="0" w:space="0" w:color="auto"/>
        <w:bottom w:val="none" w:sz="0" w:space="0" w:color="auto"/>
        <w:right w:val="none" w:sz="0" w:space="0" w:color="auto"/>
      </w:divBdr>
    </w:div>
    <w:div w:id="2006742621">
      <w:bodyDiv w:val="1"/>
      <w:marLeft w:val="0"/>
      <w:marRight w:val="0"/>
      <w:marTop w:val="0"/>
      <w:marBottom w:val="0"/>
      <w:divBdr>
        <w:top w:val="none" w:sz="0" w:space="0" w:color="auto"/>
        <w:left w:val="none" w:sz="0" w:space="0" w:color="auto"/>
        <w:bottom w:val="none" w:sz="0" w:space="0" w:color="auto"/>
        <w:right w:val="none" w:sz="0" w:space="0" w:color="auto"/>
      </w:divBdr>
    </w:div>
    <w:div w:id="2006782801">
      <w:bodyDiv w:val="1"/>
      <w:marLeft w:val="0"/>
      <w:marRight w:val="0"/>
      <w:marTop w:val="0"/>
      <w:marBottom w:val="0"/>
      <w:divBdr>
        <w:top w:val="none" w:sz="0" w:space="0" w:color="auto"/>
        <w:left w:val="none" w:sz="0" w:space="0" w:color="auto"/>
        <w:bottom w:val="none" w:sz="0" w:space="0" w:color="auto"/>
        <w:right w:val="none" w:sz="0" w:space="0" w:color="auto"/>
      </w:divBdr>
    </w:div>
    <w:div w:id="2007127706">
      <w:bodyDiv w:val="1"/>
      <w:marLeft w:val="0"/>
      <w:marRight w:val="0"/>
      <w:marTop w:val="0"/>
      <w:marBottom w:val="0"/>
      <w:divBdr>
        <w:top w:val="none" w:sz="0" w:space="0" w:color="auto"/>
        <w:left w:val="none" w:sz="0" w:space="0" w:color="auto"/>
        <w:bottom w:val="none" w:sz="0" w:space="0" w:color="auto"/>
        <w:right w:val="none" w:sz="0" w:space="0" w:color="auto"/>
      </w:divBdr>
    </w:div>
    <w:div w:id="2007702150">
      <w:bodyDiv w:val="1"/>
      <w:marLeft w:val="0"/>
      <w:marRight w:val="0"/>
      <w:marTop w:val="0"/>
      <w:marBottom w:val="0"/>
      <w:divBdr>
        <w:top w:val="none" w:sz="0" w:space="0" w:color="auto"/>
        <w:left w:val="none" w:sz="0" w:space="0" w:color="auto"/>
        <w:bottom w:val="none" w:sz="0" w:space="0" w:color="auto"/>
        <w:right w:val="none" w:sz="0" w:space="0" w:color="auto"/>
      </w:divBdr>
    </w:div>
    <w:div w:id="2007899077">
      <w:bodyDiv w:val="1"/>
      <w:marLeft w:val="0"/>
      <w:marRight w:val="0"/>
      <w:marTop w:val="0"/>
      <w:marBottom w:val="0"/>
      <w:divBdr>
        <w:top w:val="none" w:sz="0" w:space="0" w:color="auto"/>
        <w:left w:val="none" w:sz="0" w:space="0" w:color="auto"/>
        <w:bottom w:val="none" w:sz="0" w:space="0" w:color="auto"/>
        <w:right w:val="none" w:sz="0" w:space="0" w:color="auto"/>
      </w:divBdr>
    </w:div>
    <w:div w:id="2008054790">
      <w:bodyDiv w:val="1"/>
      <w:marLeft w:val="0"/>
      <w:marRight w:val="0"/>
      <w:marTop w:val="0"/>
      <w:marBottom w:val="0"/>
      <w:divBdr>
        <w:top w:val="none" w:sz="0" w:space="0" w:color="auto"/>
        <w:left w:val="none" w:sz="0" w:space="0" w:color="auto"/>
        <w:bottom w:val="none" w:sz="0" w:space="0" w:color="auto"/>
        <w:right w:val="none" w:sz="0" w:space="0" w:color="auto"/>
      </w:divBdr>
    </w:div>
    <w:div w:id="2008287736">
      <w:bodyDiv w:val="1"/>
      <w:marLeft w:val="0"/>
      <w:marRight w:val="0"/>
      <w:marTop w:val="0"/>
      <w:marBottom w:val="0"/>
      <w:divBdr>
        <w:top w:val="none" w:sz="0" w:space="0" w:color="auto"/>
        <w:left w:val="none" w:sz="0" w:space="0" w:color="auto"/>
        <w:bottom w:val="none" w:sz="0" w:space="0" w:color="auto"/>
        <w:right w:val="none" w:sz="0" w:space="0" w:color="auto"/>
      </w:divBdr>
    </w:div>
    <w:div w:id="2008554907">
      <w:bodyDiv w:val="1"/>
      <w:marLeft w:val="0"/>
      <w:marRight w:val="0"/>
      <w:marTop w:val="0"/>
      <w:marBottom w:val="0"/>
      <w:divBdr>
        <w:top w:val="none" w:sz="0" w:space="0" w:color="auto"/>
        <w:left w:val="none" w:sz="0" w:space="0" w:color="auto"/>
        <w:bottom w:val="none" w:sz="0" w:space="0" w:color="auto"/>
        <w:right w:val="none" w:sz="0" w:space="0" w:color="auto"/>
      </w:divBdr>
    </w:div>
    <w:div w:id="2008701545">
      <w:bodyDiv w:val="1"/>
      <w:marLeft w:val="0"/>
      <w:marRight w:val="0"/>
      <w:marTop w:val="0"/>
      <w:marBottom w:val="0"/>
      <w:divBdr>
        <w:top w:val="none" w:sz="0" w:space="0" w:color="auto"/>
        <w:left w:val="none" w:sz="0" w:space="0" w:color="auto"/>
        <w:bottom w:val="none" w:sz="0" w:space="0" w:color="auto"/>
        <w:right w:val="none" w:sz="0" w:space="0" w:color="auto"/>
      </w:divBdr>
    </w:div>
    <w:div w:id="2008710346">
      <w:bodyDiv w:val="1"/>
      <w:marLeft w:val="0"/>
      <w:marRight w:val="0"/>
      <w:marTop w:val="0"/>
      <w:marBottom w:val="0"/>
      <w:divBdr>
        <w:top w:val="none" w:sz="0" w:space="0" w:color="auto"/>
        <w:left w:val="none" w:sz="0" w:space="0" w:color="auto"/>
        <w:bottom w:val="none" w:sz="0" w:space="0" w:color="auto"/>
        <w:right w:val="none" w:sz="0" w:space="0" w:color="auto"/>
      </w:divBdr>
    </w:div>
    <w:div w:id="2009290925">
      <w:bodyDiv w:val="1"/>
      <w:marLeft w:val="0"/>
      <w:marRight w:val="0"/>
      <w:marTop w:val="0"/>
      <w:marBottom w:val="0"/>
      <w:divBdr>
        <w:top w:val="none" w:sz="0" w:space="0" w:color="auto"/>
        <w:left w:val="none" w:sz="0" w:space="0" w:color="auto"/>
        <w:bottom w:val="none" w:sz="0" w:space="0" w:color="auto"/>
        <w:right w:val="none" w:sz="0" w:space="0" w:color="auto"/>
      </w:divBdr>
    </w:div>
    <w:div w:id="2009475888">
      <w:bodyDiv w:val="1"/>
      <w:marLeft w:val="0"/>
      <w:marRight w:val="0"/>
      <w:marTop w:val="0"/>
      <w:marBottom w:val="0"/>
      <w:divBdr>
        <w:top w:val="none" w:sz="0" w:space="0" w:color="auto"/>
        <w:left w:val="none" w:sz="0" w:space="0" w:color="auto"/>
        <w:bottom w:val="none" w:sz="0" w:space="0" w:color="auto"/>
        <w:right w:val="none" w:sz="0" w:space="0" w:color="auto"/>
      </w:divBdr>
    </w:div>
    <w:div w:id="2010130857">
      <w:bodyDiv w:val="1"/>
      <w:marLeft w:val="0"/>
      <w:marRight w:val="0"/>
      <w:marTop w:val="0"/>
      <w:marBottom w:val="0"/>
      <w:divBdr>
        <w:top w:val="none" w:sz="0" w:space="0" w:color="auto"/>
        <w:left w:val="none" w:sz="0" w:space="0" w:color="auto"/>
        <w:bottom w:val="none" w:sz="0" w:space="0" w:color="auto"/>
        <w:right w:val="none" w:sz="0" w:space="0" w:color="auto"/>
      </w:divBdr>
    </w:div>
    <w:div w:id="2010865179">
      <w:bodyDiv w:val="1"/>
      <w:marLeft w:val="0"/>
      <w:marRight w:val="0"/>
      <w:marTop w:val="0"/>
      <w:marBottom w:val="0"/>
      <w:divBdr>
        <w:top w:val="none" w:sz="0" w:space="0" w:color="auto"/>
        <w:left w:val="none" w:sz="0" w:space="0" w:color="auto"/>
        <w:bottom w:val="none" w:sz="0" w:space="0" w:color="auto"/>
        <w:right w:val="none" w:sz="0" w:space="0" w:color="auto"/>
      </w:divBdr>
    </w:div>
    <w:div w:id="2011253675">
      <w:bodyDiv w:val="1"/>
      <w:marLeft w:val="0"/>
      <w:marRight w:val="0"/>
      <w:marTop w:val="0"/>
      <w:marBottom w:val="0"/>
      <w:divBdr>
        <w:top w:val="none" w:sz="0" w:space="0" w:color="auto"/>
        <w:left w:val="none" w:sz="0" w:space="0" w:color="auto"/>
        <w:bottom w:val="none" w:sz="0" w:space="0" w:color="auto"/>
        <w:right w:val="none" w:sz="0" w:space="0" w:color="auto"/>
      </w:divBdr>
    </w:div>
    <w:div w:id="2011634627">
      <w:bodyDiv w:val="1"/>
      <w:marLeft w:val="0"/>
      <w:marRight w:val="0"/>
      <w:marTop w:val="0"/>
      <w:marBottom w:val="0"/>
      <w:divBdr>
        <w:top w:val="none" w:sz="0" w:space="0" w:color="auto"/>
        <w:left w:val="none" w:sz="0" w:space="0" w:color="auto"/>
        <w:bottom w:val="none" w:sz="0" w:space="0" w:color="auto"/>
        <w:right w:val="none" w:sz="0" w:space="0" w:color="auto"/>
      </w:divBdr>
    </w:div>
    <w:div w:id="2011713265">
      <w:bodyDiv w:val="1"/>
      <w:marLeft w:val="0"/>
      <w:marRight w:val="0"/>
      <w:marTop w:val="0"/>
      <w:marBottom w:val="0"/>
      <w:divBdr>
        <w:top w:val="none" w:sz="0" w:space="0" w:color="auto"/>
        <w:left w:val="none" w:sz="0" w:space="0" w:color="auto"/>
        <w:bottom w:val="none" w:sz="0" w:space="0" w:color="auto"/>
        <w:right w:val="none" w:sz="0" w:space="0" w:color="auto"/>
      </w:divBdr>
    </w:div>
    <w:div w:id="2011714425">
      <w:bodyDiv w:val="1"/>
      <w:marLeft w:val="0"/>
      <w:marRight w:val="0"/>
      <w:marTop w:val="0"/>
      <w:marBottom w:val="0"/>
      <w:divBdr>
        <w:top w:val="none" w:sz="0" w:space="0" w:color="auto"/>
        <w:left w:val="none" w:sz="0" w:space="0" w:color="auto"/>
        <w:bottom w:val="none" w:sz="0" w:space="0" w:color="auto"/>
        <w:right w:val="none" w:sz="0" w:space="0" w:color="auto"/>
      </w:divBdr>
    </w:div>
    <w:div w:id="2012293973">
      <w:bodyDiv w:val="1"/>
      <w:marLeft w:val="0"/>
      <w:marRight w:val="0"/>
      <w:marTop w:val="0"/>
      <w:marBottom w:val="0"/>
      <w:divBdr>
        <w:top w:val="none" w:sz="0" w:space="0" w:color="auto"/>
        <w:left w:val="none" w:sz="0" w:space="0" w:color="auto"/>
        <w:bottom w:val="none" w:sz="0" w:space="0" w:color="auto"/>
        <w:right w:val="none" w:sz="0" w:space="0" w:color="auto"/>
      </w:divBdr>
    </w:div>
    <w:div w:id="2012753985">
      <w:bodyDiv w:val="1"/>
      <w:marLeft w:val="0"/>
      <w:marRight w:val="0"/>
      <w:marTop w:val="0"/>
      <w:marBottom w:val="0"/>
      <w:divBdr>
        <w:top w:val="none" w:sz="0" w:space="0" w:color="auto"/>
        <w:left w:val="none" w:sz="0" w:space="0" w:color="auto"/>
        <w:bottom w:val="none" w:sz="0" w:space="0" w:color="auto"/>
        <w:right w:val="none" w:sz="0" w:space="0" w:color="auto"/>
      </w:divBdr>
    </w:div>
    <w:div w:id="2012945766">
      <w:bodyDiv w:val="1"/>
      <w:marLeft w:val="0"/>
      <w:marRight w:val="0"/>
      <w:marTop w:val="0"/>
      <w:marBottom w:val="0"/>
      <w:divBdr>
        <w:top w:val="none" w:sz="0" w:space="0" w:color="auto"/>
        <w:left w:val="none" w:sz="0" w:space="0" w:color="auto"/>
        <w:bottom w:val="none" w:sz="0" w:space="0" w:color="auto"/>
        <w:right w:val="none" w:sz="0" w:space="0" w:color="auto"/>
      </w:divBdr>
    </w:div>
    <w:div w:id="2014071187">
      <w:bodyDiv w:val="1"/>
      <w:marLeft w:val="0"/>
      <w:marRight w:val="0"/>
      <w:marTop w:val="0"/>
      <w:marBottom w:val="0"/>
      <w:divBdr>
        <w:top w:val="none" w:sz="0" w:space="0" w:color="auto"/>
        <w:left w:val="none" w:sz="0" w:space="0" w:color="auto"/>
        <w:bottom w:val="none" w:sz="0" w:space="0" w:color="auto"/>
        <w:right w:val="none" w:sz="0" w:space="0" w:color="auto"/>
      </w:divBdr>
    </w:div>
    <w:div w:id="2014381642">
      <w:bodyDiv w:val="1"/>
      <w:marLeft w:val="0"/>
      <w:marRight w:val="0"/>
      <w:marTop w:val="0"/>
      <w:marBottom w:val="0"/>
      <w:divBdr>
        <w:top w:val="none" w:sz="0" w:space="0" w:color="auto"/>
        <w:left w:val="none" w:sz="0" w:space="0" w:color="auto"/>
        <w:bottom w:val="none" w:sz="0" w:space="0" w:color="auto"/>
        <w:right w:val="none" w:sz="0" w:space="0" w:color="auto"/>
      </w:divBdr>
      <w:divsChild>
        <w:div w:id="900677747">
          <w:marLeft w:val="480"/>
          <w:marRight w:val="0"/>
          <w:marTop w:val="0"/>
          <w:marBottom w:val="0"/>
          <w:divBdr>
            <w:top w:val="none" w:sz="0" w:space="0" w:color="auto"/>
            <w:left w:val="none" w:sz="0" w:space="0" w:color="auto"/>
            <w:bottom w:val="none" w:sz="0" w:space="0" w:color="auto"/>
            <w:right w:val="none" w:sz="0" w:space="0" w:color="auto"/>
          </w:divBdr>
        </w:div>
        <w:div w:id="77602818">
          <w:marLeft w:val="480"/>
          <w:marRight w:val="0"/>
          <w:marTop w:val="0"/>
          <w:marBottom w:val="0"/>
          <w:divBdr>
            <w:top w:val="none" w:sz="0" w:space="0" w:color="auto"/>
            <w:left w:val="none" w:sz="0" w:space="0" w:color="auto"/>
            <w:bottom w:val="none" w:sz="0" w:space="0" w:color="auto"/>
            <w:right w:val="none" w:sz="0" w:space="0" w:color="auto"/>
          </w:divBdr>
        </w:div>
        <w:div w:id="2019699227">
          <w:marLeft w:val="480"/>
          <w:marRight w:val="0"/>
          <w:marTop w:val="0"/>
          <w:marBottom w:val="0"/>
          <w:divBdr>
            <w:top w:val="none" w:sz="0" w:space="0" w:color="auto"/>
            <w:left w:val="none" w:sz="0" w:space="0" w:color="auto"/>
            <w:bottom w:val="none" w:sz="0" w:space="0" w:color="auto"/>
            <w:right w:val="none" w:sz="0" w:space="0" w:color="auto"/>
          </w:divBdr>
        </w:div>
        <w:div w:id="1869023759">
          <w:marLeft w:val="480"/>
          <w:marRight w:val="0"/>
          <w:marTop w:val="0"/>
          <w:marBottom w:val="0"/>
          <w:divBdr>
            <w:top w:val="none" w:sz="0" w:space="0" w:color="auto"/>
            <w:left w:val="none" w:sz="0" w:space="0" w:color="auto"/>
            <w:bottom w:val="none" w:sz="0" w:space="0" w:color="auto"/>
            <w:right w:val="none" w:sz="0" w:space="0" w:color="auto"/>
          </w:divBdr>
        </w:div>
        <w:div w:id="1969358831">
          <w:marLeft w:val="480"/>
          <w:marRight w:val="0"/>
          <w:marTop w:val="0"/>
          <w:marBottom w:val="0"/>
          <w:divBdr>
            <w:top w:val="none" w:sz="0" w:space="0" w:color="auto"/>
            <w:left w:val="none" w:sz="0" w:space="0" w:color="auto"/>
            <w:bottom w:val="none" w:sz="0" w:space="0" w:color="auto"/>
            <w:right w:val="none" w:sz="0" w:space="0" w:color="auto"/>
          </w:divBdr>
        </w:div>
        <w:div w:id="1778253976">
          <w:marLeft w:val="480"/>
          <w:marRight w:val="0"/>
          <w:marTop w:val="0"/>
          <w:marBottom w:val="0"/>
          <w:divBdr>
            <w:top w:val="none" w:sz="0" w:space="0" w:color="auto"/>
            <w:left w:val="none" w:sz="0" w:space="0" w:color="auto"/>
            <w:bottom w:val="none" w:sz="0" w:space="0" w:color="auto"/>
            <w:right w:val="none" w:sz="0" w:space="0" w:color="auto"/>
          </w:divBdr>
        </w:div>
        <w:div w:id="1181312629">
          <w:marLeft w:val="480"/>
          <w:marRight w:val="0"/>
          <w:marTop w:val="0"/>
          <w:marBottom w:val="0"/>
          <w:divBdr>
            <w:top w:val="none" w:sz="0" w:space="0" w:color="auto"/>
            <w:left w:val="none" w:sz="0" w:space="0" w:color="auto"/>
            <w:bottom w:val="none" w:sz="0" w:space="0" w:color="auto"/>
            <w:right w:val="none" w:sz="0" w:space="0" w:color="auto"/>
          </w:divBdr>
        </w:div>
        <w:div w:id="937493354">
          <w:marLeft w:val="480"/>
          <w:marRight w:val="0"/>
          <w:marTop w:val="0"/>
          <w:marBottom w:val="0"/>
          <w:divBdr>
            <w:top w:val="none" w:sz="0" w:space="0" w:color="auto"/>
            <w:left w:val="none" w:sz="0" w:space="0" w:color="auto"/>
            <w:bottom w:val="none" w:sz="0" w:space="0" w:color="auto"/>
            <w:right w:val="none" w:sz="0" w:space="0" w:color="auto"/>
          </w:divBdr>
        </w:div>
        <w:div w:id="144666914">
          <w:marLeft w:val="480"/>
          <w:marRight w:val="0"/>
          <w:marTop w:val="0"/>
          <w:marBottom w:val="0"/>
          <w:divBdr>
            <w:top w:val="none" w:sz="0" w:space="0" w:color="auto"/>
            <w:left w:val="none" w:sz="0" w:space="0" w:color="auto"/>
            <w:bottom w:val="none" w:sz="0" w:space="0" w:color="auto"/>
            <w:right w:val="none" w:sz="0" w:space="0" w:color="auto"/>
          </w:divBdr>
        </w:div>
        <w:div w:id="1527911052">
          <w:marLeft w:val="480"/>
          <w:marRight w:val="0"/>
          <w:marTop w:val="0"/>
          <w:marBottom w:val="0"/>
          <w:divBdr>
            <w:top w:val="none" w:sz="0" w:space="0" w:color="auto"/>
            <w:left w:val="none" w:sz="0" w:space="0" w:color="auto"/>
            <w:bottom w:val="none" w:sz="0" w:space="0" w:color="auto"/>
            <w:right w:val="none" w:sz="0" w:space="0" w:color="auto"/>
          </w:divBdr>
        </w:div>
        <w:div w:id="14308139">
          <w:marLeft w:val="480"/>
          <w:marRight w:val="0"/>
          <w:marTop w:val="0"/>
          <w:marBottom w:val="0"/>
          <w:divBdr>
            <w:top w:val="none" w:sz="0" w:space="0" w:color="auto"/>
            <w:left w:val="none" w:sz="0" w:space="0" w:color="auto"/>
            <w:bottom w:val="none" w:sz="0" w:space="0" w:color="auto"/>
            <w:right w:val="none" w:sz="0" w:space="0" w:color="auto"/>
          </w:divBdr>
        </w:div>
        <w:div w:id="1217743406">
          <w:marLeft w:val="480"/>
          <w:marRight w:val="0"/>
          <w:marTop w:val="0"/>
          <w:marBottom w:val="0"/>
          <w:divBdr>
            <w:top w:val="none" w:sz="0" w:space="0" w:color="auto"/>
            <w:left w:val="none" w:sz="0" w:space="0" w:color="auto"/>
            <w:bottom w:val="none" w:sz="0" w:space="0" w:color="auto"/>
            <w:right w:val="none" w:sz="0" w:space="0" w:color="auto"/>
          </w:divBdr>
        </w:div>
        <w:div w:id="1630622487">
          <w:marLeft w:val="480"/>
          <w:marRight w:val="0"/>
          <w:marTop w:val="0"/>
          <w:marBottom w:val="0"/>
          <w:divBdr>
            <w:top w:val="none" w:sz="0" w:space="0" w:color="auto"/>
            <w:left w:val="none" w:sz="0" w:space="0" w:color="auto"/>
            <w:bottom w:val="none" w:sz="0" w:space="0" w:color="auto"/>
            <w:right w:val="none" w:sz="0" w:space="0" w:color="auto"/>
          </w:divBdr>
        </w:div>
        <w:div w:id="893855234">
          <w:marLeft w:val="480"/>
          <w:marRight w:val="0"/>
          <w:marTop w:val="0"/>
          <w:marBottom w:val="0"/>
          <w:divBdr>
            <w:top w:val="none" w:sz="0" w:space="0" w:color="auto"/>
            <w:left w:val="none" w:sz="0" w:space="0" w:color="auto"/>
            <w:bottom w:val="none" w:sz="0" w:space="0" w:color="auto"/>
            <w:right w:val="none" w:sz="0" w:space="0" w:color="auto"/>
          </w:divBdr>
        </w:div>
        <w:div w:id="740635556">
          <w:marLeft w:val="480"/>
          <w:marRight w:val="0"/>
          <w:marTop w:val="0"/>
          <w:marBottom w:val="0"/>
          <w:divBdr>
            <w:top w:val="none" w:sz="0" w:space="0" w:color="auto"/>
            <w:left w:val="none" w:sz="0" w:space="0" w:color="auto"/>
            <w:bottom w:val="none" w:sz="0" w:space="0" w:color="auto"/>
            <w:right w:val="none" w:sz="0" w:space="0" w:color="auto"/>
          </w:divBdr>
        </w:div>
        <w:div w:id="671764955">
          <w:marLeft w:val="480"/>
          <w:marRight w:val="0"/>
          <w:marTop w:val="0"/>
          <w:marBottom w:val="0"/>
          <w:divBdr>
            <w:top w:val="none" w:sz="0" w:space="0" w:color="auto"/>
            <w:left w:val="none" w:sz="0" w:space="0" w:color="auto"/>
            <w:bottom w:val="none" w:sz="0" w:space="0" w:color="auto"/>
            <w:right w:val="none" w:sz="0" w:space="0" w:color="auto"/>
          </w:divBdr>
        </w:div>
        <w:div w:id="1811095431">
          <w:marLeft w:val="480"/>
          <w:marRight w:val="0"/>
          <w:marTop w:val="0"/>
          <w:marBottom w:val="0"/>
          <w:divBdr>
            <w:top w:val="none" w:sz="0" w:space="0" w:color="auto"/>
            <w:left w:val="none" w:sz="0" w:space="0" w:color="auto"/>
            <w:bottom w:val="none" w:sz="0" w:space="0" w:color="auto"/>
            <w:right w:val="none" w:sz="0" w:space="0" w:color="auto"/>
          </w:divBdr>
        </w:div>
        <w:div w:id="35785874">
          <w:marLeft w:val="480"/>
          <w:marRight w:val="0"/>
          <w:marTop w:val="0"/>
          <w:marBottom w:val="0"/>
          <w:divBdr>
            <w:top w:val="none" w:sz="0" w:space="0" w:color="auto"/>
            <w:left w:val="none" w:sz="0" w:space="0" w:color="auto"/>
            <w:bottom w:val="none" w:sz="0" w:space="0" w:color="auto"/>
            <w:right w:val="none" w:sz="0" w:space="0" w:color="auto"/>
          </w:divBdr>
        </w:div>
        <w:div w:id="905839009">
          <w:marLeft w:val="480"/>
          <w:marRight w:val="0"/>
          <w:marTop w:val="0"/>
          <w:marBottom w:val="0"/>
          <w:divBdr>
            <w:top w:val="none" w:sz="0" w:space="0" w:color="auto"/>
            <w:left w:val="none" w:sz="0" w:space="0" w:color="auto"/>
            <w:bottom w:val="none" w:sz="0" w:space="0" w:color="auto"/>
            <w:right w:val="none" w:sz="0" w:space="0" w:color="auto"/>
          </w:divBdr>
        </w:div>
        <w:div w:id="2048989755">
          <w:marLeft w:val="480"/>
          <w:marRight w:val="0"/>
          <w:marTop w:val="0"/>
          <w:marBottom w:val="0"/>
          <w:divBdr>
            <w:top w:val="none" w:sz="0" w:space="0" w:color="auto"/>
            <w:left w:val="none" w:sz="0" w:space="0" w:color="auto"/>
            <w:bottom w:val="none" w:sz="0" w:space="0" w:color="auto"/>
            <w:right w:val="none" w:sz="0" w:space="0" w:color="auto"/>
          </w:divBdr>
        </w:div>
        <w:div w:id="1330793409">
          <w:marLeft w:val="480"/>
          <w:marRight w:val="0"/>
          <w:marTop w:val="0"/>
          <w:marBottom w:val="0"/>
          <w:divBdr>
            <w:top w:val="none" w:sz="0" w:space="0" w:color="auto"/>
            <w:left w:val="none" w:sz="0" w:space="0" w:color="auto"/>
            <w:bottom w:val="none" w:sz="0" w:space="0" w:color="auto"/>
            <w:right w:val="none" w:sz="0" w:space="0" w:color="auto"/>
          </w:divBdr>
        </w:div>
        <w:div w:id="996809796">
          <w:marLeft w:val="480"/>
          <w:marRight w:val="0"/>
          <w:marTop w:val="0"/>
          <w:marBottom w:val="0"/>
          <w:divBdr>
            <w:top w:val="none" w:sz="0" w:space="0" w:color="auto"/>
            <w:left w:val="none" w:sz="0" w:space="0" w:color="auto"/>
            <w:bottom w:val="none" w:sz="0" w:space="0" w:color="auto"/>
            <w:right w:val="none" w:sz="0" w:space="0" w:color="auto"/>
          </w:divBdr>
        </w:div>
        <w:div w:id="2109227667">
          <w:marLeft w:val="480"/>
          <w:marRight w:val="0"/>
          <w:marTop w:val="0"/>
          <w:marBottom w:val="0"/>
          <w:divBdr>
            <w:top w:val="none" w:sz="0" w:space="0" w:color="auto"/>
            <w:left w:val="none" w:sz="0" w:space="0" w:color="auto"/>
            <w:bottom w:val="none" w:sz="0" w:space="0" w:color="auto"/>
            <w:right w:val="none" w:sz="0" w:space="0" w:color="auto"/>
          </w:divBdr>
        </w:div>
        <w:div w:id="189609098">
          <w:marLeft w:val="480"/>
          <w:marRight w:val="0"/>
          <w:marTop w:val="0"/>
          <w:marBottom w:val="0"/>
          <w:divBdr>
            <w:top w:val="none" w:sz="0" w:space="0" w:color="auto"/>
            <w:left w:val="none" w:sz="0" w:space="0" w:color="auto"/>
            <w:bottom w:val="none" w:sz="0" w:space="0" w:color="auto"/>
            <w:right w:val="none" w:sz="0" w:space="0" w:color="auto"/>
          </w:divBdr>
        </w:div>
        <w:div w:id="574752735">
          <w:marLeft w:val="480"/>
          <w:marRight w:val="0"/>
          <w:marTop w:val="0"/>
          <w:marBottom w:val="0"/>
          <w:divBdr>
            <w:top w:val="none" w:sz="0" w:space="0" w:color="auto"/>
            <w:left w:val="none" w:sz="0" w:space="0" w:color="auto"/>
            <w:bottom w:val="none" w:sz="0" w:space="0" w:color="auto"/>
            <w:right w:val="none" w:sz="0" w:space="0" w:color="auto"/>
          </w:divBdr>
        </w:div>
        <w:div w:id="198864619">
          <w:marLeft w:val="480"/>
          <w:marRight w:val="0"/>
          <w:marTop w:val="0"/>
          <w:marBottom w:val="0"/>
          <w:divBdr>
            <w:top w:val="none" w:sz="0" w:space="0" w:color="auto"/>
            <w:left w:val="none" w:sz="0" w:space="0" w:color="auto"/>
            <w:bottom w:val="none" w:sz="0" w:space="0" w:color="auto"/>
            <w:right w:val="none" w:sz="0" w:space="0" w:color="auto"/>
          </w:divBdr>
        </w:div>
        <w:div w:id="1675573723">
          <w:marLeft w:val="480"/>
          <w:marRight w:val="0"/>
          <w:marTop w:val="0"/>
          <w:marBottom w:val="0"/>
          <w:divBdr>
            <w:top w:val="none" w:sz="0" w:space="0" w:color="auto"/>
            <w:left w:val="none" w:sz="0" w:space="0" w:color="auto"/>
            <w:bottom w:val="none" w:sz="0" w:space="0" w:color="auto"/>
            <w:right w:val="none" w:sz="0" w:space="0" w:color="auto"/>
          </w:divBdr>
        </w:div>
        <w:div w:id="280036085">
          <w:marLeft w:val="480"/>
          <w:marRight w:val="0"/>
          <w:marTop w:val="0"/>
          <w:marBottom w:val="0"/>
          <w:divBdr>
            <w:top w:val="none" w:sz="0" w:space="0" w:color="auto"/>
            <w:left w:val="none" w:sz="0" w:space="0" w:color="auto"/>
            <w:bottom w:val="none" w:sz="0" w:space="0" w:color="auto"/>
            <w:right w:val="none" w:sz="0" w:space="0" w:color="auto"/>
          </w:divBdr>
        </w:div>
        <w:div w:id="2016027297">
          <w:marLeft w:val="480"/>
          <w:marRight w:val="0"/>
          <w:marTop w:val="0"/>
          <w:marBottom w:val="0"/>
          <w:divBdr>
            <w:top w:val="none" w:sz="0" w:space="0" w:color="auto"/>
            <w:left w:val="none" w:sz="0" w:space="0" w:color="auto"/>
            <w:bottom w:val="none" w:sz="0" w:space="0" w:color="auto"/>
            <w:right w:val="none" w:sz="0" w:space="0" w:color="auto"/>
          </w:divBdr>
        </w:div>
        <w:div w:id="278922886">
          <w:marLeft w:val="480"/>
          <w:marRight w:val="0"/>
          <w:marTop w:val="0"/>
          <w:marBottom w:val="0"/>
          <w:divBdr>
            <w:top w:val="none" w:sz="0" w:space="0" w:color="auto"/>
            <w:left w:val="none" w:sz="0" w:space="0" w:color="auto"/>
            <w:bottom w:val="none" w:sz="0" w:space="0" w:color="auto"/>
            <w:right w:val="none" w:sz="0" w:space="0" w:color="auto"/>
          </w:divBdr>
        </w:div>
        <w:div w:id="1517574138">
          <w:marLeft w:val="480"/>
          <w:marRight w:val="0"/>
          <w:marTop w:val="0"/>
          <w:marBottom w:val="0"/>
          <w:divBdr>
            <w:top w:val="none" w:sz="0" w:space="0" w:color="auto"/>
            <w:left w:val="none" w:sz="0" w:space="0" w:color="auto"/>
            <w:bottom w:val="none" w:sz="0" w:space="0" w:color="auto"/>
            <w:right w:val="none" w:sz="0" w:space="0" w:color="auto"/>
          </w:divBdr>
        </w:div>
        <w:div w:id="841553254">
          <w:marLeft w:val="480"/>
          <w:marRight w:val="0"/>
          <w:marTop w:val="0"/>
          <w:marBottom w:val="0"/>
          <w:divBdr>
            <w:top w:val="none" w:sz="0" w:space="0" w:color="auto"/>
            <w:left w:val="none" w:sz="0" w:space="0" w:color="auto"/>
            <w:bottom w:val="none" w:sz="0" w:space="0" w:color="auto"/>
            <w:right w:val="none" w:sz="0" w:space="0" w:color="auto"/>
          </w:divBdr>
        </w:div>
      </w:divsChild>
    </w:div>
    <w:div w:id="2014452339">
      <w:bodyDiv w:val="1"/>
      <w:marLeft w:val="0"/>
      <w:marRight w:val="0"/>
      <w:marTop w:val="0"/>
      <w:marBottom w:val="0"/>
      <w:divBdr>
        <w:top w:val="none" w:sz="0" w:space="0" w:color="auto"/>
        <w:left w:val="none" w:sz="0" w:space="0" w:color="auto"/>
        <w:bottom w:val="none" w:sz="0" w:space="0" w:color="auto"/>
        <w:right w:val="none" w:sz="0" w:space="0" w:color="auto"/>
      </w:divBdr>
      <w:divsChild>
        <w:div w:id="1192038319">
          <w:marLeft w:val="480"/>
          <w:marRight w:val="0"/>
          <w:marTop w:val="0"/>
          <w:marBottom w:val="0"/>
          <w:divBdr>
            <w:top w:val="none" w:sz="0" w:space="0" w:color="auto"/>
            <w:left w:val="none" w:sz="0" w:space="0" w:color="auto"/>
            <w:bottom w:val="none" w:sz="0" w:space="0" w:color="auto"/>
            <w:right w:val="none" w:sz="0" w:space="0" w:color="auto"/>
          </w:divBdr>
        </w:div>
        <w:div w:id="1263495812">
          <w:marLeft w:val="480"/>
          <w:marRight w:val="0"/>
          <w:marTop w:val="0"/>
          <w:marBottom w:val="0"/>
          <w:divBdr>
            <w:top w:val="none" w:sz="0" w:space="0" w:color="auto"/>
            <w:left w:val="none" w:sz="0" w:space="0" w:color="auto"/>
            <w:bottom w:val="none" w:sz="0" w:space="0" w:color="auto"/>
            <w:right w:val="none" w:sz="0" w:space="0" w:color="auto"/>
          </w:divBdr>
        </w:div>
        <w:div w:id="1630428914">
          <w:marLeft w:val="480"/>
          <w:marRight w:val="0"/>
          <w:marTop w:val="0"/>
          <w:marBottom w:val="0"/>
          <w:divBdr>
            <w:top w:val="none" w:sz="0" w:space="0" w:color="auto"/>
            <w:left w:val="none" w:sz="0" w:space="0" w:color="auto"/>
            <w:bottom w:val="none" w:sz="0" w:space="0" w:color="auto"/>
            <w:right w:val="none" w:sz="0" w:space="0" w:color="auto"/>
          </w:divBdr>
        </w:div>
        <w:div w:id="131169964">
          <w:marLeft w:val="480"/>
          <w:marRight w:val="0"/>
          <w:marTop w:val="0"/>
          <w:marBottom w:val="0"/>
          <w:divBdr>
            <w:top w:val="none" w:sz="0" w:space="0" w:color="auto"/>
            <w:left w:val="none" w:sz="0" w:space="0" w:color="auto"/>
            <w:bottom w:val="none" w:sz="0" w:space="0" w:color="auto"/>
            <w:right w:val="none" w:sz="0" w:space="0" w:color="auto"/>
          </w:divBdr>
        </w:div>
        <w:div w:id="878862506">
          <w:marLeft w:val="480"/>
          <w:marRight w:val="0"/>
          <w:marTop w:val="0"/>
          <w:marBottom w:val="0"/>
          <w:divBdr>
            <w:top w:val="none" w:sz="0" w:space="0" w:color="auto"/>
            <w:left w:val="none" w:sz="0" w:space="0" w:color="auto"/>
            <w:bottom w:val="none" w:sz="0" w:space="0" w:color="auto"/>
            <w:right w:val="none" w:sz="0" w:space="0" w:color="auto"/>
          </w:divBdr>
        </w:div>
        <w:div w:id="14620029">
          <w:marLeft w:val="480"/>
          <w:marRight w:val="0"/>
          <w:marTop w:val="0"/>
          <w:marBottom w:val="0"/>
          <w:divBdr>
            <w:top w:val="none" w:sz="0" w:space="0" w:color="auto"/>
            <w:left w:val="none" w:sz="0" w:space="0" w:color="auto"/>
            <w:bottom w:val="none" w:sz="0" w:space="0" w:color="auto"/>
            <w:right w:val="none" w:sz="0" w:space="0" w:color="auto"/>
          </w:divBdr>
        </w:div>
        <w:div w:id="1952861430">
          <w:marLeft w:val="480"/>
          <w:marRight w:val="0"/>
          <w:marTop w:val="0"/>
          <w:marBottom w:val="0"/>
          <w:divBdr>
            <w:top w:val="none" w:sz="0" w:space="0" w:color="auto"/>
            <w:left w:val="none" w:sz="0" w:space="0" w:color="auto"/>
            <w:bottom w:val="none" w:sz="0" w:space="0" w:color="auto"/>
            <w:right w:val="none" w:sz="0" w:space="0" w:color="auto"/>
          </w:divBdr>
        </w:div>
        <w:div w:id="577596972">
          <w:marLeft w:val="480"/>
          <w:marRight w:val="0"/>
          <w:marTop w:val="0"/>
          <w:marBottom w:val="0"/>
          <w:divBdr>
            <w:top w:val="none" w:sz="0" w:space="0" w:color="auto"/>
            <w:left w:val="none" w:sz="0" w:space="0" w:color="auto"/>
            <w:bottom w:val="none" w:sz="0" w:space="0" w:color="auto"/>
            <w:right w:val="none" w:sz="0" w:space="0" w:color="auto"/>
          </w:divBdr>
        </w:div>
        <w:div w:id="910700767">
          <w:marLeft w:val="480"/>
          <w:marRight w:val="0"/>
          <w:marTop w:val="0"/>
          <w:marBottom w:val="0"/>
          <w:divBdr>
            <w:top w:val="none" w:sz="0" w:space="0" w:color="auto"/>
            <w:left w:val="none" w:sz="0" w:space="0" w:color="auto"/>
            <w:bottom w:val="none" w:sz="0" w:space="0" w:color="auto"/>
            <w:right w:val="none" w:sz="0" w:space="0" w:color="auto"/>
          </w:divBdr>
        </w:div>
        <w:div w:id="2114934008">
          <w:marLeft w:val="480"/>
          <w:marRight w:val="0"/>
          <w:marTop w:val="0"/>
          <w:marBottom w:val="0"/>
          <w:divBdr>
            <w:top w:val="none" w:sz="0" w:space="0" w:color="auto"/>
            <w:left w:val="none" w:sz="0" w:space="0" w:color="auto"/>
            <w:bottom w:val="none" w:sz="0" w:space="0" w:color="auto"/>
            <w:right w:val="none" w:sz="0" w:space="0" w:color="auto"/>
          </w:divBdr>
        </w:div>
        <w:div w:id="1075785304">
          <w:marLeft w:val="480"/>
          <w:marRight w:val="0"/>
          <w:marTop w:val="0"/>
          <w:marBottom w:val="0"/>
          <w:divBdr>
            <w:top w:val="none" w:sz="0" w:space="0" w:color="auto"/>
            <w:left w:val="none" w:sz="0" w:space="0" w:color="auto"/>
            <w:bottom w:val="none" w:sz="0" w:space="0" w:color="auto"/>
            <w:right w:val="none" w:sz="0" w:space="0" w:color="auto"/>
          </w:divBdr>
        </w:div>
        <w:div w:id="2062246677">
          <w:marLeft w:val="480"/>
          <w:marRight w:val="0"/>
          <w:marTop w:val="0"/>
          <w:marBottom w:val="0"/>
          <w:divBdr>
            <w:top w:val="none" w:sz="0" w:space="0" w:color="auto"/>
            <w:left w:val="none" w:sz="0" w:space="0" w:color="auto"/>
            <w:bottom w:val="none" w:sz="0" w:space="0" w:color="auto"/>
            <w:right w:val="none" w:sz="0" w:space="0" w:color="auto"/>
          </w:divBdr>
        </w:div>
        <w:div w:id="804394065">
          <w:marLeft w:val="480"/>
          <w:marRight w:val="0"/>
          <w:marTop w:val="0"/>
          <w:marBottom w:val="0"/>
          <w:divBdr>
            <w:top w:val="none" w:sz="0" w:space="0" w:color="auto"/>
            <w:left w:val="none" w:sz="0" w:space="0" w:color="auto"/>
            <w:bottom w:val="none" w:sz="0" w:space="0" w:color="auto"/>
            <w:right w:val="none" w:sz="0" w:space="0" w:color="auto"/>
          </w:divBdr>
        </w:div>
        <w:div w:id="66073490">
          <w:marLeft w:val="480"/>
          <w:marRight w:val="0"/>
          <w:marTop w:val="0"/>
          <w:marBottom w:val="0"/>
          <w:divBdr>
            <w:top w:val="none" w:sz="0" w:space="0" w:color="auto"/>
            <w:left w:val="none" w:sz="0" w:space="0" w:color="auto"/>
            <w:bottom w:val="none" w:sz="0" w:space="0" w:color="auto"/>
            <w:right w:val="none" w:sz="0" w:space="0" w:color="auto"/>
          </w:divBdr>
        </w:div>
        <w:div w:id="2119328322">
          <w:marLeft w:val="480"/>
          <w:marRight w:val="0"/>
          <w:marTop w:val="0"/>
          <w:marBottom w:val="0"/>
          <w:divBdr>
            <w:top w:val="none" w:sz="0" w:space="0" w:color="auto"/>
            <w:left w:val="none" w:sz="0" w:space="0" w:color="auto"/>
            <w:bottom w:val="none" w:sz="0" w:space="0" w:color="auto"/>
            <w:right w:val="none" w:sz="0" w:space="0" w:color="auto"/>
          </w:divBdr>
        </w:div>
        <w:div w:id="780146094">
          <w:marLeft w:val="480"/>
          <w:marRight w:val="0"/>
          <w:marTop w:val="0"/>
          <w:marBottom w:val="0"/>
          <w:divBdr>
            <w:top w:val="none" w:sz="0" w:space="0" w:color="auto"/>
            <w:left w:val="none" w:sz="0" w:space="0" w:color="auto"/>
            <w:bottom w:val="none" w:sz="0" w:space="0" w:color="auto"/>
            <w:right w:val="none" w:sz="0" w:space="0" w:color="auto"/>
          </w:divBdr>
        </w:div>
        <w:div w:id="892814848">
          <w:marLeft w:val="480"/>
          <w:marRight w:val="0"/>
          <w:marTop w:val="0"/>
          <w:marBottom w:val="0"/>
          <w:divBdr>
            <w:top w:val="none" w:sz="0" w:space="0" w:color="auto"/>
            <w:left w:val="none" w:sz="0" w:space="0" w:color="auto"/>
            <w:bottom w:val="none" w:sz="0" w:space="0" w:color="auto"/>
            <w:right w:val="none" w:sz="0" w:space="0" w:color="auto"/>
          </w:divBdr>
        </w:div>
        <w:div w:id="36904874">
          <w:marLeft w:val="480"/>
          <w:marRight w:val="0"/>
          <w:marTop w:val="0"/>
          <w:marBottom w:val="0"/>
          <w:divBdr>
            <w:top w:val="none" w:sz="0" w:space="0" w:color="auto"/>
            <w:left w:val="none" w:sz="0" w:space="0" w:color="auto"/>
            <w:bottom w:val="none" w:sz="0" w:space="0" w:color="auto"/>
            <w:right w:val="none" w:sz="0" w:space="0" w:color="auto"/>
          </w:divBdr>
        </w:div>
        <w:div w:id="1019548410">
          <w:marLeft w:val="480"/>
          <w:marRight w:val="0"/>
          <w:marTop w:val="0"/>
          <w:marBottom w:val="0"/>
          <w:divBdr>
            <w:top w:val="none" w:sz="0" w:space="0" w:color="auto"/>
            <w:left w:val="none" w:sz="0" w:space="0" w:color="auto"/>
            <w:bottom w:val="none" w:sz="0" w:space="0" w:color="auto"/>
            <w:right w:val="none" w:sz="0" w:space="0" w:color="auto"/>
          </w:divBdr>
        </w:div>
        <w:div w:id="510343394">
          <w:marLeft w:val="480"/>
          <w:marRight w:val="0"/>
          <w:marTop w:val="0"/>
          <w:marBottom w:val="0"/>
          <w:divBdr>
            <w:top w:val="none" w:sz="0" w:space="0" w:color="auto"/>
            <w:left w:val="none" w:sz="0" w:space="0" w:color="auto"/>
            <w:bottom w:val="none" w:sz="0" w:space="0" w:color="auto"/>
            <w:right w:val="none" w:sz="0" w:space="0" w:color="auto"/>
          </w:divBdr>
        </w:div>
        <w:div w:id="1217427287">
          <w:marLeft w:val="480"/>
          <w:marRight w:val="0"/>
          <w:marTop w:val="0"/>
          <w:marBottom w:val="0"/>
          <w:divBdr>
            <w:top w:val="none" w:sz="0" w:space="0" w:color="auto"/>
            <w:left w:val="none" w:sz="0" w:space="0" w:color="auto"/>
            <w:bottom w:val="none" w:sz="0" w:space="0" w:color="auto"/>
            <w:right w:val="none" w:sz="0" w:space="0" w:color="auto"/>
          </w:divBdr>
        </w:div>
        <w:div w:id="1613125320">
          <w:marLeft w:val="480"/>
          <w:marRight w:val="0"/>
          <w:marTop w:val="0"/>
          <w:marBottom w:val="0"/>
          <w:divBdr>
            <w:top w:val="none" w:sz="0" w:space="0" w:color="auto"/>
            <w:left w:val="none" w:sz="0" w:space="0" w:color="auto"/>
            <w:bottom w:val="none" w:sz="0" w:space="0" w:color="auto"/>
            <w:right w:val="none" w:sz="0" w:space="0" w:color="auto"/>
          </w:divBdr>
        </w:div>
        <w:div w:id="1613240930">
          <w:marLeft w:val="480"/>
          <w:marRight w:val="0"/>
          <w:marTop w:val="0"/>
          <w:marBottom w:val="0"/>
          <w:divBdr>
            <w:top w:val="none" w:sz="0" w:space="0" w:color="auto"/>
            <w:left w:val="none" w:sz="0" w:space="0" w:color="auto"/>
            <w:bottom w:val="none" w:sz="0" w:space="0" w:color="auto"/>
            <w:right w:val="none" w:sz="0" w:space="0" w:color="auto"/>
          </w:divBdr>
        </w:div>
        <w:div w:id="570652331">
          <w:marLeft w:val="480"/>
          <w:marRight w:val="0"/>
          <w:marTop w:val="0"/>
          <w:marBottom w:val="0"/>
          <w:divBdr>
            <w:top w:val="none" w:sz="0" w:space="0" w:color="auto"/>
            <w:left w:val="none" w:sz="0" w:space="0" w:color="auto"/>
            <w:bottom w:val="none" w:sz="0" w:space="0" w:color="auto"/>
            <w:right w:val="none" w:sz="0" w:space="0" w:color="auto"/>
          </w:divBdr>
        </w:div>
        <w:div w:id="822743152">
          <w:marLeft w:val="480"/>
          <w:marRight w:val="0"/>
          <w:marTop w:val="0"/>
          <w:marBottom w:val="0"/>
          <w:divBdr>
            <w:top w:val="none" w:sz="0" w:space="0" w:color="auto"/>
            <w:left w:val="none" w:sz="0" w:space="0" w:color="auto"/>
            <w:bottom w:val="none" w:sz="0" w:space="0" w:color="auto"/>
            <w:right w:val="none" w:sz="0" w:space="0" w:color="auto"/>
          </w:divBdr>
        </w:div>
        <w:div w:id="915287497">
          <w:marLeft w:val="480"/>
          <w:marRight w:val="0"/>
          <w:marTop w:val="0"/>
          <w:marBottom w:val="0"/>
          <w:divBdr>
            <w:top w:val="none" w:sz="0" w:space="0" w:color="auto"/>
            <w:left w:val="none" w:sz="0" w:space="0" w:color="auto"/>
            <w:bottom w:val="none" w:sz="0" w:space="0" w:color="auto"/>
            <w:right w:val="none" w:sz="0" w:space="0" w:color="auto"/>
          </w:divBdr>
        </w:div>
        <w:div w:id="168063483">
          <w:marLeft w:val="480"/>
          <w:marRight w:val="0"/>
          <w:marTop w:val="0"/>
          <w:marBottom w:val="0"/>
          <w:divBdr>
            <w:top w:val="none" w:sz="0" w:space="0" w:color="auto"/>
            <w:left w:val="none" w:sz="0" w:space="0" w:color="auto"/>
            <w:bottom w:val="none" w:sz="0" w:space="0" w:color="auto"/>
            <w:right w:val="none" w:sz="0" w:space="0" w:color="auto"/>
          </w:divBdr>
        </w:div>
        <w:div w:id="1553273169">
          <w:marLeft w:val="480"/>
          <w:marRight w:val="0"/>
          <w:marTop w:val="0"/>
          <w:marBottom w:val="0"/>
          <w:divBdr>
            <w:top w:val="none" w:sz="0" w:space="0" w:color="auto"/>
            <w:left w:val="none" w:sz="0" w:space="0" w:color="auto"/>
            <w:bottom w:val="none" w:sz="0" w:space="0" w:color="auto"/>
            <w:right w:val="none" w:sz="0" w:space="0" w:color="auto"/>
          </w:divBdr>
        </w:div>
        <w:div w:id="1821649652">
          <w:marLeft w:val="480"/>
          <w:marRight w:val="0"/>
          <w:marTop w:val="0"/>
          <w:marBottom w:val="0"/>
          <w:divBdr>
            <w:top w:val="none" w:sz="0" w:space="0" w:color="auto"/>
            <w:left w:val="none" w:sz="0" w:space="0" w:color="auto"/>
            <w:bottom w:val="none" w:sz="0" w:space="0" w:color="auto"/>
            <w:right w:val="none" w:sz="0" w:space="0" w:color="auto"/>
          </w:divBdr>
        </w:div>
        <w:div w:id="1706052573">
          <w:marLeft w:val="480"/>
          <w:marRight w:val="0"/>
          <w:marTop w:val="0"/>
          <w:marBottom w:val="0"/>
          <w:divBdr>
            <w:top w:val="none" w:sz="0" w:space="0" w:color="auto"/>
            <w:left w:val="none" w:sz="0" w:space="0" w:color="auto"/>
            <w:bottom w:val="none" w:sz="0" w:space="0" w:color="auto"/>
            <w:right w:val="none" w:sz="0" w:space="0" w:color="auto"/>
          </w:divBdr>
        </w:div>
      </w:divsChild>
    </w:div>
    <w:div w:id="2014723411">
      <w:bodyDiv w:val="1"/>
      <w:marLeft w:val="0"/>
      <w:marRight w:val="0"/>
      <w:marTop w:val="0"/>
      <w:marBottom w:val="0"/>
      <w:divBdr>
        <w:top w:val="none" w:sz="0" w:space="0" w:color="auto"/>
        <w:left w:val="none" w:sz="0" w:space="0" w:color="auto"/>
        <w:bottom w:val="none" w:sz="0" w:space="0" w:color="auto"/>
        <w:right w:val="none" w:sz="0" w:space="0" w:color="auto"/>
      </w:divBdr>
    </w:div>
    <w:div w:id="2015258983">
      <w:bodyDiv w:val="1"/>
      <w:marLeft w:val="0"/>
      <w:marRight w:val="0"/>
      <w:marTop w:val="0"/>
      <w:marBottom w:val="0"/>
      <w:divBdr>
        <w:top w:val="none" w:sz="0" w:space="0" w:color="auto"/>
        <w:left w:val="none" w:sz="0" w:space="0" w:color="auto"/>
        <w:bottom w:val="none" w:sz="0" w:space="0" w:color="auto"/>
        <w:right w:val="none" w:sz="0" w:space="0" w:color="auto"/>
      </w:divBdr>
    </w:div>
    <w:div w:id="2015260528">
      <w:bodyDiv w:val="1"/>
      <w:marLeft w:val="0"/>
      <w:marRight w:val="0"/>
      <w:marTop w:val="0"/>
      <w:marBottom w:val="0"/>
      <w:divBdr>
        <w:top w:val="none" w:sz="0" w:space="0" w:color="auto"/>
        <w:left w:val="none" w:sz="0" w:space="0" w:color="auto"/>
        <w:bottom w:val="none" w:sz="0" w:space="0" w:color="auto"/>
        <w:right w:val="none" w:sz="0" w:space="0" w:color="auto"/>
      </w:divBdr>
      <w:divsChild>
        <w:div w:id="1403403779">
          <w:marLeft w:val="480"/>
          <w:marRight w:val="0"/>
          <w:marTop w:val="0"/>
          <w:marBottom w:val="0"/>
          <w:divBdr>
            <w:top w:val="none" w:sz="0" w:space="0" w:color="auto"/>
            <w:left w:val="none" w:sz="0" w:space="0" w:color="auto"/>
            <w:bottom w:val="none" w:sz="0" w:space="0" w:color="auto"/>
            <w:right w:val="none" w:sz="0" w:space="0" w:color="auto"/>
          </w:divBdr>
        </w:div>
        <w:div w:id="96026796">
          <w:marLeft w:val="480"/>
          <w:marRight w:val="0"/>
          <w:marTop w:val="0"/>
          <w:marBottom w:val="0"/>
          <w:divBdr>
            <w:top w:val="none" w:sz="0" w:space="0" w:color="auto"/>
            <w:left w:val="none" w:sz="0" w:space="0" w:color="auto"/>
            <w:bottom w:val="none" w:sz="0" w:space="0" w:color="auto"/>
            <w:right w:val="none" w:sz="0" w:space="0" w:color="auto"/>
          </w:divBdr>
        </w:div>
        <w:div w:id="661198799">
          <w:marLeft w:val="480"/>
          <w:marRight w:val="0"/>
          <w:marTop w:val="0"/>
          <w:marBottom w:val="0"/>
          <w:divBdr>
            <w:top w:val="none" w:sz="0" w:space="0" w:color="auto"/>
            <w:left w:val="none" w:sz="0" w:space="0" w:color="auto"/>
            <w:bottom w:val="none" w:sz="0" w:space="0" w:color="auto"/>
            <w:right w:val="none" w:sz="0" w:space="0" w:color="auto"/>
          </w:divBdr>
        </w:div>
        <w:div w:id="1822232950">
          <w:marLeft w:val="480"/>
          <w:marRight w:val="0"/>
          <w:marTop w:val="0"/>
          <w:marBottom w:val="0"/>
          <w:divBdr>
            <w:top w:val="none" w:sz="0" w:space="0" w:color="auto"/>
            <w:left w:val="none" w:sz="0" w:space="0" w:color="auto"/>
            <w:bottom w:val="none" w:sz="0" w:space="0" w:color="auto"/>
            <w:right w:val="none" w:sz="0" w:space="0" w:color="auto"/>
          </w:divBdr>
        </w:div>
        <w:div w:id="1500121156">
          <w:marLeft w:val="480"/>
          <w:marRight w:val="0"/>
          <w:marTop w:val="0"/>
          <w:marBottom w:val="0"/>
          <w:divBdr>
            <w:top w:val="none" w:sz="0" w:space="0" w:color="auto"/>
            <w:left w:val="none" w:sz="0" w:space="0" w:color="auto"/>
            <w:bottom w:val="none" w:sz="0" w:space="0" w:color="auto"/>
            <w:right w:val="none" w:sz="0" w:space="0" w:color="auto"/>
          </w:divBdr>
        </w:div>
        <w:div w:id="796918207">
          <w:marLeft w:val="480"/>
          <w:marRight w:val="0"/>
          <w:marTop w:val="0"/>
          <w:marBottom w:val="0"/>
          <w:divBdr>
            <w:top w:val="none" w:sz="0" w:space="0" w:color="auto"/>
            <w:left w:val="none" w:sz="0" w:space="0" w:color="auto"/>
            <w:bottom w:val="none" w:sz="0" w:space="0" w:color="auto"/>
            <w:right w:val="none" w:sz="0" w:space="0" w:color="auto"/>
          </w:divBdr>
        </w:div>
        <w:div w:id="102573321">
          <w:marLeft w:val="480"/>
          <w:marRight w:val="0"/>
          <w:marTop w:val="0"/>
          <w:marBottom w:val="0"/>
          <w:divBdr>
            <w:top w:val="none" w:sz="0" w:space="0" w:color="auto"/>
            <w:left w:val="none" w:sz="0" w:space="0" w:color="auto"/>
            <w:bottom w:val="none" w:sz="0" w:space="0" w:color="auto"/>
            <w:right w:val="none" w:sz="0" w:space="0" w:color="auto"/>
          </w:divBdr>
        </w:div>
        <w:div w:id="1697847311">
          <w:marLeft w:val="480"/>
          <w:marRight w:val="0"/>
          <w:marTop w:val="0"/>
          <w:marBottom w:val="0"/>
          <w:divBdr>
            <w:top w:val="none" w:sz="0" w:space="0" w:color="auto"/>
            <w:left w:val="none" w:sz="0" w:space="0" w:color="auto"/>
            <w:bottom w:val="none" w:sz="0" w:space="0" w:color="auto"/>
            <w:right w:val="none" w:sz="0" w:space="0" w:color="auto"/>
          </w:divBdr>
        </w:div>
        <w:div w:id="379943052">
          <w:marLeft w:val="480"/>
          <w:marRight w:val="0"/>
          <w:marTop w:val="0"/>
          <w:marBottom w:val="0"/>
          <w:divBdr>
            <w:top w:val="none" w:sz="0" w:space="0" w:color="auto"/>
            <w:left w:val="none" w:sz="0" w:space="0" w:color="auto"/>
            <w:bottom w:val="none" w:sz="0" w:space="0" w:color="auto"/>
            <w:right w:val="none" w:sz="0" w:space="0" w:color="auto"/>
          </w:divBdr>
        </w:div>
        <w:div w:id="942153461">
          <w:marLeft w:val="480"/>
          <w:marRight w:val="0"/>
          <w:marTop w:val="0"/>
          <w:marBottom w:val="0"/>
          <w:divBdr>
            <w:top w:val="none" w:sz="0" w:space="0" w:color="auto"/>
            <w:left w:val="none" w:sz="0" w:space="0" w:color="auto"/>
            <w:bottom w:val="none" w:sz="0" w:space="0" w:color="auto"/>
            <w:right w:val="none" w:sz="0" w:space="0" w:color="auto"/>
          </w:divBdr>
        </w:div>
        <w:div w:id="722095687">
          <w:marLeft w:val="480"/>
          <w:marRight w:val="0"/>
          <w:marTop w:val="0"/>
          <w:marBottom w:val="0"/>
          <w:divBdr>
            <w:top w:val="none" w:sz="0" w:space="0" w:color="auto"/>
            <w:left w:val="none" w:sz="0" w:space="0" w:color="auto"/>
            <w:bottom w:val="none" w:sz="0" w:space="0" w:color="auto"/>
            <w:right w:val="none" w:sz="0" w:space="0" w:color="auto"/>
          </w:divBdr>
        </w:div>
        <w:div w:id="238832178">
          <w:marLeft w:val="480"/>
          <w:marRight w:val="0"/>
          <w:marTop w:val="0"/>
          <w:marBottom w:val="0"/>
          <w:divBdr>
            <w:top w:val="none" w:sz="0" w:space="0" w:color="auto"/>
            <w:left w:val="none" w:sz="0" w:space="0" w:color="auto"/>
            <w:bottom w:val="none" w:sz="0" w:space="0" w:color="auto"/>
            <w:right w:val="none" w:sz="0" w:space="0" w:color="auto"/>
          </w:divBdr>
        </w:div>
        <w:div w:id="1836457454">
          <w:marLeft w:val="480"/>
          <w:marRight w:val="0"/>
          <w:marTop w:val="0"/>
          <w:marBottom w:val="0"/>
          <w:divBdr>
            <w:top w:val="none" w:sz="0" w:space="0" w:color="auto"/>
            <w:left w:val="none" w:sz="0" w:space="0" w:color="auto"/>
            <w:bottom w:val="none" w:sz="0" w:space="0" w:color="auto"/>
            <w:right w:val="none" w:sz="0" w:space="0" w:color="auto"/>
          </w:divBdr>
        </w:div>
        <w:div w:id="1196428385">
          <w:marLeft w:val="480"/>
          <w:marRight w:val="0"/>
          <w:marTop w:val="0"/>
          <w:marBottom w:val="0"/>
          <w:divBdr>
            <w:top w:val="none" w:sz="0" w:space="0" w:color="auto"/>
            <w:left w:val="none" w:sz="0" w:space="0" w:color="auto"/>
            <w:bottom w:val="none" w:sz="0" w:space="0" w:color="auto"/>
            <w:right w:val="none" w:sz="0" w:space="0" w:color="auto"/>
          </w:divBdr>
        </w:div>
        <w:div w:id="14960552">
          <w:marLeft w:val="480"/>
          <w:marRight w:val="0"/>
          <w:marTop w:val="0"/>
          <w:marBottom w:val="0"/>
          <w:divBdr>
            <w:top w:val="none" w:sz="0" w:space="0" w:color="auto"/>
            <w:left w:val="none" w:sz="0" w:space="0" w:color="auto"/>
            <w:bottom w:val="none" w:sz="0" w:space="0" w:color="auto"/>
            <w:right w:val="none" w:sz="0" w:space="0" w:color="auto"/>
          </w:divBdr>
        </w:div>
        <w:div w:id="146167709">
          <w:marLeft w:val="480"/>
          <w:marRight w:val="0"/>
          <w:marTop w:val="0"/>
          <w:marBottom w:val="0"/>
          <w:divBdr>
            <w:top w:val="none" w:sz="0" w:space="0" w:color="auto"/>
            <w:left w:val="none" w:sz="0" w:space="0" w:color="auto"/>
            <w:bottom w:val="none" w:sz="0" w:space="0" w:color="auto"/>
            <w:right w:val="none" w:sz="0" w:space="0" w:color="auto"/>
          </w:divBdr>
        </w:div>
        <w:div w:id="1202010419">
          <w:marLeft w:val="480"/>
          <w:marRight w:val="0"/>
          <w:marTop w:val="0"/>
          <w:marBottom w:val="0"/>
          <w:divBdr>
            <w:top w:val="none" w:sz="0" w:space="0" w:color="auto"/>
            <w:left w:val="none" w:sz="0" w:space="0" w:color="auto"/>
            <w:bottom w:val="none" w:sz="0" w:space="0" w:color="auto"/>
            <w:right w:val="none" w:sz="0" w:space="0" w:color="auto"/>
          </w:divBdr>
        </w:div>
        <w:div w:id="1948349828">
          <w:marLeft w:val="480"/>
          <w:marRight w:val="0"/>
          <w:marTop w:val="0"/>
          <w:marBottom w:val="0"/>
          <w:divBdr>
            <w:top w:val="none" w:sz="0" w:space="0" w:color="auto"/>
            <w:left w:val="none" w:sz="0" w:space="0" w:color="auto"/>
            <w:bottom w:val="none" w:sz="0" w:space="0" w:color="auto"/>
            <w:right w:val="none" w:sz="0" w:space="0" w:color="auto"/>
          </w:divBdr>
        </w:div>
        <w:div w:id="2093773979">
          <w:marLeft w:val="480"/>
          <w:marRight w:val="0"/>
          <w:marTop w:val="0"/>
          <w:marBottom w:val="0"/>
          <w:divBdr>
            <w:top w:val="none" w:sz="0" w:space="0" w:color="auto"/>
            <w:left w:val="none" w:sz="0" w:space="0" w:color="auto"/>
            <w:bottom w:val="none" w:sz="0" w:space="0" w:color="auto"/>
            <w:right w:val="none" w:sz="0" w:space="0" w:color="auto"/>
          </w:divBdr>
        </w:div>
        <w:div w:id="79300544">
          <w:marLeft w:val="480"/>
          <w:marRight w:val="0"/>
          <w:marTop w:val="0"/>
          <w:marBottom w:val="0"/>
          <w:divBdr>
            <w:top w:val="none" w:sz="0" w:space="0" w:color="auto"/>
            <w:left w:val="none" w:sz="0" w:space="0" w:color="auto"/>
            <w:bottom w:val="none" w:sz="0" w:space="0" w:color="auto"/>
            <w:right w:val="none" w:sz="0" w:space="0" w:color="auto"/>
          </w:divBdr>
        </w:div>
        <w:div w:id="1220550727">
          <w:marLeft w:val="480"/>
          <w:marRight w:val="0"/>
          <w:marTop w:val="0"/>
          <w:marBottom w:val="0"/>
          <w:divBdr>
            <w:top w:val="none" w:sz="0" w:space="0" w:color="auto"/>
            <w:left w:val="none" w:sz="0" w:space="0" w:color="auto"/>
            <w:bottom w:val="none" w:sz="0" w:space="0" w:color="auto"/>
            <w:right w:val="none" w:sz="0" w:space="0" w:color="auto"/>
          </w:divBdr>
        </w:div>
        <w:div w:id="1132749978">
          <w:marLeft w:val="480"/>
          <w:marRight w:val="0"/>
          <w:marTop w:val="0"/>
          <w:marBottom w:val="0"/>
          <w:divBdr>
            <w:top w:val="none" w:sz="0" w:space="0" w:color="auto"/>
            <w:left w:val="none" w:sz="0" w:space="0" w:color="auto"/>
            <w:bottom w:val="none" w:sz="0" w:space="0" w:color="auto"/>
            <w:right w:val="none" w:sz="0" w:space="0" w:color="auto"/>
          </w:divBdr>
        </w:div>
        <w:div w:id="2123449671">
          <w:marLeft w:val="480"/>
          <w:marRight w:val="0"/>
          <w:marTop w:val="0"/>
          <w:marBottom w:val="0"/>
          <w:divBdr>
            <w:top w:val="none" w:sz="0" w:space="0" w:color="auto"/>
            <w:left w:val="none" w:sz="0" w:space="0" w:color="auto"/>
            <w:bottom w:val="none" w:sz="0" w:space="0" w:color="auto"/>
            <w:right w:val="none" w:sz="0" w:space="0" w:color="auto"/>
          </w:divBdr>
        </w:div>
        <w:div w:id="1273323551">
          <w:marLeft w:val="480"/>
          <w:marRight w:val="0"/>
          <w:marTop w:val="0"/>
          <w:marBottom w:val="0"/>
          <w:divBdr>
            <w:top w:val="none" w:sz="0" w:space="0" w:color="auto"/>
            <w:left w:val="none" w:sz="0" w:space="0" w:color="auto"/>
            <w:bottom w:val="none" w:sz="0" w:space="0" w:color="auto"/>
            <w:right w:val="none" w:sz="0" w:space="0" w:color="auto"/>
          </w:divBdr>
        </w:div>
        <w:div w:id="1002272708">
          <w:marLeft w:val="480"/>
          <w:marRight w:val="0"/>
          <w:marTop w:val="0"/>
          <w:marBottom w:val="0"/>
          <w:divBdr>
            <w:top w:val="none" w:sz="0" w:space="0" w:color="auto"/>
            <w:left w:val="none" w:sz="0" w:space="0" w:color="auto"/>
            <w:bottom w:val="none" w:sz="0" w:space="0" w:color="auto"/>
            <w:right w:val="none" w:sz="0" w:space="0" w:color="auto"/>
          </w:divBdr>
        </w:div>
        <w:div w:id="1171725727">
          <w:marLeft w:val="480"/>
          <w:marRight w:val="0"/>
          <w:marTop w:val="0"/>
          <w:marBottom w:val="0"/>
          <w:divBdr>
            <w:top w:val="none" w:sz="0" w:space="0" w:color="auto"/>
            <w:left w:val="none" w:sz="0" w:space="0" w:color="auto"/>
            <w:bottom w:val="none" w:sz="0" w:space="0" w:color="auto"/>
            <w:right w:val="none" w:sz="0" w:space="0" w:color="auto"/>
          </w:divBdr>
        </w:div>
        <w:div w:id="1657219964">
          <w:marLeft w:val="480"/>
          <w:marRight w:val="0"/>
          <w:marTop w:val="0"/>
          <w:marBottom w:val="0"/>
          <w:divBdr>
            <w:top w:val="none" w:sz="0" w:space="0" w:color="auto"/>
            <w:left w:val="none" w:sz="0" w:space="0" w:color="auto"/>
            <w:bottom w:val="none" w:sz="0" w:space="0" w:color="auto"/>
            <w:right w:val="none" w:sz="0" w:space="0" w:color="auto"/>
          </w:divBdr>
        </w:div>
        <w:div w:id="1067454751">
          <w:marLeft w:val="480"/>
          <w:marRight w:val="0"/>
          <w:marTop w:val="0"/>
          <w:marBottom w:val="0"/>
          <w:divBdr>
            <w:top w:val="none" w:sz="0" w:space="0" w:color="auto"/>
            <w:left w:val="none" w:sz="0" w:space="0" w:color="auto"/>
            <w:bottom w:val="none" w:sz="0" w:space="0" w:color="auto"/>
            <w:right w:val="none" w:sz="0" w:space="0" w:color="auto"/>
          </w:divBdr>
        </w:div>
        <w:div w:id="1855147068">
          <w:marLeft w:val="480"/>
          <w:marRight w:val="0"/>
          <w:marTop w:val="0"/>
          <w:marBottom w:val="0"/>
          <w:divBdr>
            <w:top w:val="none" w:sz="0" w:space="0" w:color="auto"/>
            <w:left w:val="none" w:sz="0" w:space="0" w:color="auto"/>
            <w:bottom w:val="none" w:sz="0" w:space="0" w:color="auto"/>
            <w:right w:val="none" w:sz="0" w:space="0" w:color="auto"/>
          </w:divBdr>
        </w:div>
        <w:div w:id="1151556918">
          <w:marLeft w:val="480"/>
          <w:marRight w:val="0"/>
          <w:marTop w:val="0"/>
          <w:marBottom w:val="0"/>
          <w:divBdr>
            <w:top w:val="none" w:sz="0" w:space="0" w:color="auto"/>
            <w:left w:val="none" w:sz="0" w:space="0" w:color="auto"/>
            <w:bottom w:val="none" w:sz="0" w:space="0" w:color="auto"/>
            <w:right w:val="none" w:sz="0" w:space="0" w:color="auto"/>
          </w:divBdr>
        </w:div>
      </w:divsChild>
    </w:div>
    <w:div w:id="2015456798">
      <w:bodyDiv w:val="1"/>
      <w:marLeft w:val="0"/>
      <w:marRight w:val="0"/>
      <w:marTop w:val="0"/>
      <w:marBottom w:val="0"/>
      <w:divBdr>
        <w:top w:val="none" w:sz="0" w:space="0" w:color="auto"/>
        <w:left w:val="none" w:sz="0" w:space="0" w:color="auto"/>
        <w:bottom w:val="none" w:sz="0" w:space="0" w:color="auto"/>
        <w:right w:val="none" w:sz="0" w:space="0" w:color="auto"/>
      </w:divBdr>
    </w:div>
    <w:div w:id="2015959966">
      <w:bodyDiv w:val="1"/>
      <w:marLeft w:val="0"/>
      <w:marRight w:val="0"/>
      <w:marTop w:val="0"/>
      <w:marBottom w:val="0"/>
      <w:divBdr>
        <w:top w:val="none" w:sz="0" w:space="0" w:color="auto"/>
        <w:left w:val="none" w:sz="0" w:space="0" w:color="auto"/>
        <w:bottom w:val="none" w:sz="0" w:space="0" w:color="auto"/>
        <w:right w:val="none" w:sz="0" w:space="0" w:color="auto"/>
      </w:divBdr>
    </w:div>
    <w:div w:id="2016107985">
      <w:bodyDiv w:val="1"/>
      <w:marLeft w:val="0"/>
      <w:marRight w:val="0"/>
      <w:marTop w:val="0"/>
      <w:marBottom w:val="0"/>
      <w:divBdr>
        <w:top w:val="none" w:sz="0" w:space="0" w:color="auto"/>
        <w:left w:val="none" w:sz="0" w:space="0" w:color="auto"/>
        <w:bottom w:val="none" w:sz="0" w:space="0" w:color="auto"/>
        <w:right w:val="none" w:sz="0" w:space="0" w:color="auto"/>
      </w:divBdr>
    </w:div>
    <w:div w:id="2016683868">
      <w:bodyDiv w:val="1"/>
      <w:marLeft w:val="0"/>
      <w:marRight w:val="0"/>
      <w:marTop w:val="0"/>
      <w:marBottom w:val="0"/>
      <w:divBdr>
        <w:top w:val="none" w:sz="0" w:space="0" w:color="auto"/>
        <w:left w:val="none" w:sz="0" w:space="0" w:color="auto"/>
        <w:bottom w:val="none" w:sz="0" w:space="0" w:color="auto"/>
        <w:right w:val="none" w:sz="0" w:space="0" w:color="auto"/>
      </w:divBdr>
    </w:div>
    <w:div w:id="2016759303">
      <w:bodyDiv w:val="1"/>
      <w:marLeft w:val="0"/>
      <w:marRight w:val="0"/>
      <w:marTop w:val="0"/>
      <w:marBottom w:val="0"/>
      <w:divBdr>
        <w:top w:val="none" w:sz="0" w:space="0" w:color="auto"/>
        <w:left w:val="none" w:sz="0" w:space="0" w:color="auto"/>
        <w:bottom w:val="none" w:sz="0" w:space="0" w:color="auto"/>
        <w:right w:val="none" w:sz="0" w:space="0" w:color="auto"/>
      </w:divBdr>
    </w:div>
    <w:div w:id="2017033721">
      <w:bodyDiv w:val="1"/>
      <w:marLeft w:val="0"/>
      <w:marRight w:val="0"/>
      <w:marTop w:val="0"/>
      <w:marBottom w:val="0"/>
      <w:divBdr>
        <w:top w:val="none" w:sz="0" w:space="0" w:color="auto"/>
        <w:left w:val="none" w:sz="0" w:space="0" w:color="auto"/>
        <w:bottom w:val="none" w:sz="0" w:space="0" w:color="auto"/>
        <w:right w:val="none" w:sz="0" w:space="0" w:color="auto"/>
      </w:divBdr>
    </w:div>
    <w:div w:id="2017731337">
      <w:bodyDiv w:val="1"/>
      <w:marLeft w:val="0"/>
      <w:marRight w:val="0"/>
      <w:marTop w:val="0"/>
      <w:marBottom w:val="0"/>
      <w:divBdr>
        <w:top w:val="none" w:sz="0" w:space="0" w:color="auto"/>
        <w:left w:val="none" w:sz="0" w:space="0" w:color="auto"/>
        <w:bottom w:val="none" w:sz="0" w:space="0" w:color="auto"/>
        <w:right w:val="none" w:sz="0" w:space="0" w:color="auto"/>
      </w:divBdr>
    </w:div>
    <w:div w:id="2018144498">
      <w:bodyDiv w:val="1"/>
      <w:marLeft w:val="0"/>
      <w:marRight w:val="0"/>
      <w:marTop w:val="0"/>
      <w:marBottom w:val="0"/>
      <w:divBdr>
        <w:top w:val="none" w:sz="0" w:space="0" w:color="auto"/>
        <w:left w:val="none" w:sz="0" w:space="0" w:color="auto"/>
        <w:bottom w:val="none" w:sz="0" w:space="0" w:color="auto"/>
        <w:right w:val="none" w:sz="0" w:space="0" w:color="auto"/>
      </w:divBdr>
    </w:div>
    <w:div w:id="2018381172">
      <w:bodyDiv w:val="1"/>
      <w:marLeft w:val="0"/>
      <w:marRight w:val="0"/>
      <w:marTop w:val="0"/>
      <w:marBottom w:val="0"/>
      <w:divBdr>
        <w:top w:val="none" w:sz="0" w:space="0" w:color="auto"/>
        <w:left w:val="none" w:sz="0" w:space="0" w:color="auto"/>
        <w:bottom w:val="none" w:sz="0" w:space="0" w:color="auto"/>
        <w:right w:val="none" w:sz="0" w:space="0" w:color="auto"/>
      </w:divBdr>
    </w:div>
    <w:div w:id="2018652787">
      <w:bodyDiv w:val="1"/>
      <w:marLeft w:val="0"/>
      <w:marRight w:val="0"/>
      <w:marTop w:val="0"/>
      <w:marBottom w:val="0"/>
      <w:divBdr>
        <w:top w:val="none" w:sz="0" w:space="0" w:color="auto"/>
        <w:left w:val="none" w:sz="0" w:space="0" w:color="auto"/>
        <w:bottom w:val="none" w:sz="0" w:space="0" w:color="auto"/>
        <w:right w:val="none" w:sz="0" w:space="0" w:color="auto"/>
      </w:divBdr>
    </w:div>
    <w:div w:id="2019235933">
      <w:bodyDiv w:val="1"/>
      <w:marLeft w:val="0"/>
      <w:marRight w:val="0"/>
      <w:marTop w:val="0"/>
      <w:marBottom w:val="0"/>
      <w:divBdr>
        <w:top w:val="none" w:sz="0" w:space="0" w:color="auto"/>
        <w:left w:val="none" w:sz="0" w:space="0" w:color="auto"/>
        <w:bottom w:val="none" w:sz="0" w:space="0" w:color="auto"/>
        <w:right w:val="none" w:sz="0" w:space="0" w:color="auto"/>
      </w:divBdr>
      <w:divsChild>
        <w:div w:id="1517773629">
          <w:marLeft w:val="480"/>
          <w:marRight w:val="0"/>
          <w:marTop w:val="0"/>
          <w:marBottom w:val="0"/>
          <w:divBdr>
            <w:top w:val="none" w:sz="0" w:space="0" w:color="auto"/>
            <w:left w:val="none" w:sz="0" w:space="0" w:color="auto"/>
            <w:bottom w:val="none" w:sz="0" w:space="0" w:color="auto"/>
            <w:right w:val="none" w:sz="0" w:space="0" w:color="auto"/>
          </w:divBdr>
        </w:div>
        <w:div w:id="1396317583">
          <w:marLeft w:val="480"/>
          <w:marRight w:val="0"/>
          <w:marTop w:val="0"/>
          <w:marBottom w:val="0"/>
          <w:divBdr>
            <w:top w:val="none" w:sz="0" w:space="0" w:color="auto"/>
            <w:left w:val="none" w:sz="0" w:space="0" w:color="auto"/>
            <w:bottom w:val="none" w:sz="0" w:space="0" w:color="auto"/>
            <w:right w:val="none" w:sz="0" w:space="0" w:color="auto"/>
          </w:divBdr>
        </w:div>
        <w:div w:id="2134323348">
          <w:marLeft w:val="480"/>
          <w:marRight w:val="0"/>
          <w:marTop w:val="0"/>
          <w:marBottom w:val="0"/>
          <w:divBdr>
            <w:top w:val="none" w:sz="0" w:space="0" w:color="auto"/>
            <w:left w:val="none" w:sz="0" w:space="0" w:color="auto"/>
            <w:bottom w:val="none" w:sz="0" w:space="0" w:color="auto"/>
            <w:right w:val="none" w:sz="0" w:space="0" w:color="auto"/>
          </w:divBdr>
        </w:div>
        <w:div w:id="831065008">
          <w:marLeft w:val="480"/>
          <w:marRight w:val="0"/>
          <w:marTop w:val="0"/>
          <w:marBottom w:val="0"/>
          <w:divBdr>
            <w:top w:val="none" w:sz="0" w:space="0" w:color="auto"/>
            <w:left w:val="none" w:sz="0" w:space="0" w:color="auto"/>
            <w:bottom w:val="none" w:sz="0" w:space="0" w:color="auto"/>
            <w:right w:val="none" w:sz="0" w:space="0" w:color="auto"/>
          </w:divBdr>
        </w:div>
        <w:div w:id="1798377794">
          <w:marLeft w:val="480"/>
          <w:marRight w:val="0"/>
          <w:marTop w:val="0"/>
          <w:marBottom w:val="0"/>
          <w:divBdr>
            <w:top w:val="none" w:sz="0" w:space="0" w:color="auto"/>
            <w:left w:val="none" w:sz="0" w:space="0" w:color="auto"/>
            <w:bottom w:val="none" w:sz="0" w:space="0" w:color="auto"/>
            <w:right w:val="none" w:sz="0" w:space="0" w:color="auto"/>
          </w:divBdr>
        </w:div>
        <w:div w:id="468666504">
          <w:marLeft w:val="480"/>
          <w:marRight w:val="0"/>
          <w:marTop w:val="0"/>
          <w:marBottom w:val="0"/>
          <w:divBdr>
            <w:top w:val="none" w:sz="0" w:space="0" w:color="auto"/>
            <w:left w:val="none" w:sz="0" w:space="0" w:color="auto"/>
            <w:bottom w:val="none" w:sz="0" w:space="0" w:color="auto"/>
            <w:right w:val="none" w:sz="0" w:space="0" w:color="auto"/>
          </w:divBdr>
        </w:div>
        <w:div w:id="353726234">
          <w:marLeft w:val="480"/>
          <w:marRight w:val="0"/>
          <w:marTop w:val="0"/>
          <w:marBottom w:val="0"/>
          <w:divBdr>
            <w:top w:val="none" w:sz="0" w:space="0" w:color="auto"/>
            <w:left w:val="none" w:sz="0" w:space="0" w:color="auto"/>
            <w:bottom w:val="none" w:sz="0" w:space="0" w:color="auto"/>
            <w:right w:val="none" w:sz="0" w:space="0" w:color="auto"/>
          </w:divBdr>
        </w:div>
        <w:div w:id="1900481099">
          <w:marLeft w:val="480"/>
          <w:marRight w:val="0"/>
          <w:marTop w:val="0"/>
          <w:marBottom w:val="0"/>
          <w:divBdr>
            <w:top w:val="none" w:sz="0" w:space="0" w:color="auto"/>
            <w:left w:val="none" w:sz="0" w:space="0" w:color="auto"/>
            <w:bottom w:val="none" w:sz="0" w:space="0" w:color="auto"/>
            <w:right w:val="none" w:sz="0" w:space="0" w:color="auto"/>
          </w:divBdr>
        </w:div>
        <w:div w:id="1932883853">
          <w:marLeft w:val="480"/>
          <w:marRight w:val="0"/>
          <w:marTop w:val="0"/>
          <w:marBottom w:val="0"/>
          <w:divBdr>
            <w:top w:val="none" w:sz="0" w:space="0" w:color="auto"/>
            <w:left w:val="none" w:sz="0" w:space="0" w:color="auto"/>
            <w:bottom w:val="none" w:sz="0" w:space="0" w:color="auto"/>
            <w:right w:val="none" w:sz="0" w:space="0" w:color="auto"/>
          </w:divBdr>
        </w:div>
        <w:div w:id="280649977">
          <w:marLeft w:val="480"/>
          <w:marRight w:val="0"/>
          <w:marTop w:val="0"/>
          <w:marBottom w:val="0"/>
          <w:divBdr>
            <w:top w:val="none" w:sz="0" w:space="0" w:color="auto"/>
            <w:left w:val="none" w:sz="0" w:space="0" w:color="auto"/>
            <w:bottom w:val="none" w:sz="0" w:space="0" w:color="auto"/>
            <w:right w:val="none" w:sz="0" w:space="0" w:color="auto"/>
          </w:divBdr>
        </w:div>
        <w:div w:id="1602688307">
          <w:marLeft w:val="480"/>
          <w:marRight w:val="0"/>
          <w:marTop w:val="0"/>
          <w:marBottom w:val="0"/>
          <w:divBdr>
            <w:top w:val="none" w:sz="0" w:space="0" w:color="auto"/>
            <w:left w:val="none" w:sz="0" w:space="0" w:color="auto"/>
            <w:bottom w:val="none" w:sz="0" w:space="0" w:color="auto"/>
            <w:right w:val="none" w:sz="0" w:space="0" w:color="auto"/>
          </w:divBdr>
        </w:div>
        <w:div w:id="1496527732">
          <w:marLeft w:val="480"/>
          <w:marRight w:val="0"/>
          <w:marTop w:val="0"/>
          <w:marBottom w:val="0"/>
          <w:divBdr>
            <w:top w:val="none" w:sz="0" w:space="0" w:color="auto"/>
            <w:left w:val="none" w:sz="0" w:space="0" w:color="auto"/>
            <w:bottom w:val="none" w:sz="0" w:space="0" w:color="auto"/>
            <w:right w:val="none" w:sz="0" w:space="0" w:color="auto"/>
          </w:divBdr>
        </w:div>
        <w:div w:id="72825049">
          <w:marLeft w:val="480"/>
          <w:marRight w:val="0"/>
          <w:marTop w:val="0"/>
          <w:marBottom w:val="0"/>
          <w:divBdr>
            <w:top w:val="none" w:sz="0" w:space="0" w:color="auto"/>
            <w:left w:val="none" w:sz="0" w:space="0" w:color="auto"/>
            <w:bottom w:val="none" w:sz="0" w:space="0" w:color="auto"/>
            <w:right w:val="none" w:sz="0" w:space="0" w:color="auto"/>
          </w:divBdr>
        </w:div>
        <w:div w:id="1819301727">
          <w:marLeft w:val="480"/>
          <w:marRight w:val="0"/>
          <w:marTop w:val="0"/>
          <w:marBottom w:val="0"/>
          <w:divBdr>
            <w:top w:val="none" w:sz="0" w:space="0" w:color="auto"/>
            <w:left w:val="none" w:sz="0" w:space="0" w:color="auto"/>
            <w:bottom w:val="none" w:sz="0" w:space="0" w:color="auto"/>
            <w:right w:val="none" w:sz="0" w:space="0" w:color="auto"/>
          </w:divBdr>
        </w:div>
      </w:divsChild>
    </w:div>
    <w:div w:id="2019380324">
      <w:bodyDiv w:val="1"/>
      <w:marLeft w:val="0"/>
      <w:marRight w:val="0"/>
      <w:marTop w:val="0"/>
      <w:marBottom w:val="0"/>
      <w:divBdr>
        <w:top w:val="none" w:sz="0" w:space="0" w:color="auto"/>
        <w:left w:val="none" w:sz="0" w:space="0" w:color="auto"/>
        <w:bottom w:val="none" w:sz="0" w:space="0" w:color="auto"/>
        <w:right w:val="none" w:sz="0" w:space="0" w:color="auto"/>
      </w:divBdr>
    </w:div>
    <w:div w:id="2019388218">
      <w:bodyDiv w:val="1"/>
      <w:marLeft w:val="0"/>
      <w:marRight w:val="0"/>
      <w:marTop w:val="0"/>
      <w:marBottom w:val="0"/>
      <w:divBdr>
        <w:top w:val="none" w:sz="0" w:space="0" w:color="auto"/>
        <w:left w:val="none" w:sz="0" w:space="0" w:color="auto"/>
        <w:bottom w:val="none" w:sz="0" w:space="0" w:color="auto"/>
        <w:right w:val="none" w:sz="0" w:space="0" w:color="auto"/>
      </w:divBdr>
    </w:div>
    <w:div w:id="2019499960">
      <w:bodyDiv w:val="1"/>
      <w:marLeft w:val="0"/>
      <w:marRight w:val="0"/>
      <w:marTop w:val="0"/>
      <w:marBottom w:val="0"/>
      <w:divBdr>
        <w:top w:val="none" w:sz="0" w:space="0" w:color="auto"/>
        <w:left w:val="none" w:sz="0" w:space="0" w:color="auto"/>
        <w:bottom w:val="none" w:sz="0" w:space="0" w:color="auto"/>
        <w:right w:val="none" w:sz="0" w:space="0" w:color="auto"/>
      </w:divBdr>
    </w:div>
    <w:div w:id="2020086098">
      <w:bodyDiv w:val="1"/>
      <w:marLeft w:val="0"/>
      <w:marRight w:val="0"/>
      <w:marTop w:val="0"/>
      <w:marBottom w:val="0"/>
      <w:divBdr>
        <w:top w:val="none" w:sz="0" w:space="0" w:color="auto"/>
        <w:left w:val="none" w:sz="0" w:space="0" w:color="auto"/>
        <w:bottom w:val="none" w:sz="0" w:space="0" w:color="auto"/>
        <w:right w:val="none" w:sz="0" w:space="0" w:color="auto"/>
      </w:divBdr>
    </w:div>
    <w:div w:id="2020426215">
      <w:bodyDiv w:val="1"/>
      <w:marLeft w:val="0"/>
      <w:marRight w:val="0"/>
      <w:marTop w:val="0"/>
      <w:marBottom w:val="0"/>
      <w:divBdr>
        <w:top w:val="none" w:sz="0" w:space="0" w:color="auto"/>
        <w:left w:val="none" w:sz="0" w:space="0" w:color="auto"/>
        <w:bottom w:val="none" w:sz="0" w:space="0" w:color="auto"/>
        <w:right w:val="none" w:sz="0" w:space="0" w:color="auto"/>
      </w:divBdr>
    </w:div>
    <w:div w:id="2020496987">
      <w:bodyDiv w:val="1"/>
      <w:marLeft w:val="0"/>
      <w:marRight w:val="0"/>
      <w:marTop w:val="0"/>
      <w:marBottom w:val="0"/>
      <w:divBdr>
        <w:top w:val="none" w:sz="0" w:space="0" w:color="auto"/>
        <w:left w:val="none" w:sz="0" w:space="0" w:color="auto"/>
        <w:bottom w:val="none" w:sz="0" w:space="0" w:color="auto"/>
        <w:right w:val="none" w:sz="0" w:space="0" w:color="auto"/>
      </w:divBdr>
    </w:div>
    <w:div w:id="2021277768">
      <w:bodyDiv w:val="1"/>
      <w:marLeft w:val="0"/>
      <w:marRight w:val="0"/>
      <w:marTop w:val="0"/>
      <w:marBottom w:val="0"/>
      <w:divBdr>
        <w:top w:val="none" w:sz="0" w:space="0" w:color="auto"/>
        <w:left w:val="none" w:sz="0" w:space="0" w:color="auto"/>
        <w:bottom w:val="none" w:sz="0" w:space="0" w:color="auto"/>
        <w:right w:val="none" w:sz="0" w:space="0" w:color="auto"/>
      </w:divBdr>
    </w:div>
    <w:div w:id="2022388573">
      <w:bodyDiv w:val="1"/>
      <w:marLeft w:val="0"/>
      <w:marRight w:val="0"/>
      <w:marTop w:val="0"/>
      <w:marBottom w:val="0"/>
      <w:divBdr>
        <w:top w:val="none" w:sz="0" w:space="0" w:color="auto"/>
        <w:left w:val="none" w:sz="0" w:space="0" w:color="auto"/>
        <w:bottom w:val="none" w:sz="0" w:space="0" w:color="auto"/>
        <w:right w:val="none" w:sz="0" w:space="0" w:color="auto"/>
      </w:divBdr>
    </w:div>
    <w:div w:id="2022931205">
      <w:bodyDiv w:val="1"/>
      <w:marLeft w:val="0"/>
      <w:marRight w:val="0"/>
      <w:marTop w:val="0"/>
      <w:marBottom w:val="0"/>
      <w:divBdr>
        <w:top w:val="none" w:sz="0" w:space="0" w:color="auto"/>
        <w:left w:val="none" w:sz="0" w:space="0" w:color="auto"/>
        <w:bottom w:val="none" w:sz="0" w:space="0" w:color="auto"/>
        <w:right w:val="none" w:sz="0" w:space="0" w:color="auto"/>
      </w:divBdr>
    </w:div>
    <w:div w:id="2023823974">
      <w:bodyDiv w:val="1"/>
      <w:marLeft w:val="0"/>
      <w:marRight w:val="0"/>
      <w:marTop w:val="0"/>
      <w:marBottom w:val="0"/>
      <w:divBdr>
        <w:top w:val="none" w:sz="0" w:space="0" w:color="auto"/>
        <w:left w:val="none" w:sz="0" w:space="0" w:color="auto"/>
        <w:bottom w:val="none" w:sz="0" w:space="0" w:color="auto"/>
        <w:right w:val="none" w:sz="0" w:space="0" w:color="auto"/>
      </w:divBdr>
    </w:div>
    <w:div w:id="2023898198">
      <w:bodyDiv w:val="1"/>
      <w:marLeft w:val="0"/>
      <w:marRight w:val="0"/>
      <w:marTop w:val="0"/>
      <w:marBottom w:val="0"/>
      <w:divBdr>
        <w:top w:val="none" w:sz="0" w:space="0" w:color="auto"/>
        <w:left w:val="none" w:sz="0" w:space="0" w:color="auto"/>
        <w:bottom w:val="none" w:sz="0" w:space="0" w:color="auto"/>
        <w:right w:val="none" w:sz="0" w:space="0" w:color="auto"/>
      </w:divBdr>
    </w:div>
    <w:div w:id="2024017959">
      <w:bodyDiv w:val="1"/>
      <w:marLeft w:val="0"/>
      <w:marRight w:val="0"/>
      <w:marTop w:val="0"/>
      <w:marBottom w:val="0"/>
      <w:divBdr>
        <w:top w:val="none" w:sz="0" w:space="0" w:color="auto"/>
        <w:left w:val="none" w:sz="0" w:space="0" w:color="auto"/>
        <w:bottom w:val="none" w:sz="0" w:space="0" w:color="auto"/>
        <w:right w:val="none" w:sz="0" w:space="0" w:color="auto"/>
      </w:divBdr>
    </w:div>
    <w:div w:id="2025596303">
      <w:bodyDiv w:val="1"/>
      <w:marLeft w:val="0"/>
      <w:marRight w:val="0"/>
      <w:marTop w:val="0"/>
      <w:marBottom w:val="0"/>
      <w:divBdr>
        <w:top w:val="none" w:sz="0" w:space="0" w:color="auto"/>
        <w:left w:val="none" w:sz="0" w:space="0" w:color="auto"/>
        <w:bottom w:val="none" w:sz="0" w:space="0" w:color="auto"/>
        <w:right w:val="none" w:sz="0" w:space="0" w:color="auto"/>
      </w:divBdr>
    </w:div>
    <w:div w:id="2026008686">
      <w:bodyDiv w:val="1"/>
      <w:marLeft w:val="0"/>
      <w:marRight w:val="0"/>
      <w:marTop w:val="0"/>
      <w:marBottom w:val="0"/>
      <w:divBdr>
        <w:top w:val="none" w:sz="0" w:space="0" w:color="auto"/>
        <w:left w:val="none" w:sz="0" w:space="0" w:color="auto"/>
        <w:bottom w:val="none" w:sz="0" w:space="0" w:color="auto"/>
        <w:right w:val="none" w:sz="0" w:space="0" w:color="auto"/>
      </w:divBdr>
    </w:div>
    <w:div w:id="2027367559">
      <w:bodyDiv w:val="1"/>
      <w:marLeft w:val="0"/>
      <w:marRight w:val="0"/>
      <w:marTop w:val="0"/>
      <w:marBottom w:val="0"/>
      <w:divBdr>
        <w:top w:val="none" w:sz="0" w:space="0" w:color="auto"/>
        <w:left w:val="none" w:sz="0" w:space="0" w:color="auto"/>
        <w:bottom w:val="none" w:sz="0" w:space="0" w:color="auto"/>
        <w:right w:val="none" w:sz="0" w:space="0" w:color="auto"/>
      </w:divBdr>
    </w:div>
    <w:div w:id="2027561352">
      <w:bodyDiv w:val="1"/>
      <w:marLeft w:val="0"/>
      <w:marRight w:val="0"/>
      <w:marTop w:val="0"/>
      <w:marBottom w:val="0"/>
      <w:divBdr>
        <w:top w:val="none" w:sz="0" w:space="0" w:color="auto"/>
        <w:left w:val="none" w:sz="0" w:space="0" w:color="auto"/>
        <w:bottom w:val="none" w:sz="0" w:space="0" w:color="auto"/>
        <w:right w:val="none" w:sz="0" w:space="0" w:color="auto"/>
      </w:divBdr>
    </w:div>
    <w:div w:id="2028095603">
      <w:bodyDiv w:val="1"/>
      <w:marLeft w:val="0"/>
      <w:marRight w:val="0"/>
      <w:marTop w:val="0"/>
      <w:marBottom w:val="0"/>
      <w:divBdr>
        <w:top w:val="none" w:sz="0" w:space="0" w:color="auto"/>
        <w:left w:val="none" w:sz="0" w:space="0" w:color="auto"/>
        <w:bottom w:val="none" w:sz="0" w:space="0" w:color="auto"/>
        <w:right w:val="none" w:sz="0" w:space="0" w:color="auto"/>
      </w:divBdr>
    </w:div>
    <w:div w:id="2028671362">
      <w:bodyDiv w:val="1"/>
      <w:marLeft w:val="0"/>
      <w:marRight w:val="0"/>
      <w:marTop w:val="0"/>
      <w:marBottom w:val="0"/>
      <w:divBdr>
        <w:top w:val="none" w:sz="0" w:space="0" w:color="auto"/>
        <w:left w:val="none" w:sz="0" w:space="0" w:color="auto"/>
        <w:bottom w:val="none" w:sz="0" w:space="0" w:color="auto"/>
        <w:right w:val="none" w:sz="0" w:space="0" w:color="auto"/>
      </w:divBdr>
    </w:div>
    <w:div w:id="2028823196">
      <w:bodyDiv w:val="1"/>
      <w:marLeft w:val="0"/>
      <w:marRight w:val="0"/>
      <w:marTop w:val="0"/>
      <w:marBottom w:val="0"/>
      <w:divBdr>
        <w:top w:val="none" w:sz="0" w:space="0" w:color="auto"/>
        <w:left w:val="none" w:sz="0" w:space="0" w:color="auto"/>
        <w:bottom w:val="none" w:sz="0" w:space="0" w:color="auto"/>
        <w:right w:val="none" w:sz="0" w:space="0" w:color="auto"/>
      </w:divBdr>
    </w:div>
    <w:div w:id="2029210640">
      <w:bodyDiv w:val="1"/>
      <w:marLeft w:val="0"/>
      <w:marRight w:val="0"/>
      <w:marTop w:val="0"/>
      <w:marBottom w:val="0"/>
      <w:divBdr>
        <w:top w:val="none" w:sz="0" w:space="0" w:color="auto"/>
        <w:left w:val="none" w:sz="0" w:space="0" w:color="auto"/>
        <w:bottom w:val="none" w:sz="0" w:space="0" w:color="auto"/>
        <w:right w:val="none" w:sz="0" w:space="0" w:color="auto"/>
      </w:divBdr>
    </w:div>
    <w:div w:id="2029602324">
      <w:bodyDiv w:val="1"/>
      <w:marLeft w:val="0"/>
      <w:marRight w:val="0"/>
      <w:marTop w:val="0"/>
      <w:marBottom w:val="0"/>
      <w:divBdr>
        <w:top w:val="none" w:sz="0" w:space="0" w:color="auto"/>
        <w:left w:val="none" w:sz="0" w:space="0" w:color="auto"/>
        <w:bottom w:val="none" w:sz="0" w:space="0" w:color="auto"/>
        <w:right w:val="none" w:sz="0" w:space="0" w:color="auto"/>
      </w:divBdr>
    </w:div>
    <w:div w:id="2029988407">
      <w:bodyDiv w:val="1"/>
      <w:marLeft w:val="0"/>
      <w:marRight w:val="0"/>
      <w:marTop w:val="0"/>
      <w:marBottom w:val="0"/>
      <w:divBdr>
        <w:top w:val="none" w:sz="0" w:space="0" w:color="auto"/>
        <w:left w:val="none" w:sz="0" w:space="0" w:color="auto"/>
        <w:bottom w:val="none" w:sz="0" w:space="0" w:color="auto"/>
        <w:right w:val="none" w:sz="0" w:space="0" w:color="auto"/>
      </w:divBdr>
    </w:div>
    <w:div w:id="2030447692">
      <w:bodyDiv w:val="1"/>
      <w:marLeft w:val="0"/>
      <w:marRight w:val="0"/>
      <w:marTop w:val="0"/>
      <w:marBottom w:val="0"/>
      <w:divBdr>
        <w:top w:val="none" w:sz="0" w:space="0" w:color="auto"/>
        <w:left w:val="none" w:sz="0" w:space="0" w:color="auto"/>
        <w:bottom w:val="none" w:sz="0" w:space="0" w:color="auto"/>
        <w:right w:val="none" w:sz="0" w:space="0" w:color="auto"/>
      </w:divBdr>
    </w:div>
    <w:div w:id="2030713230">
      <w:bodyDiv w:val="1"/>
      <w:marLeft w:val="0"/>
      <w:marRight w:val="0"/>
      <w:marTop w:val="0"/>
      <w:marBottom w:val="0"/>
      <w:divBdr>
        <w:top w:val="none" w:sz="0" w:space="0" w:color="auto"/>
        <w:left w:val="none" w:sz="0" w:space="0" w:color="auto"/>
        <w:bottom w:val="none" w:sz="0" w:space="0" w:color="auto"/>
        <w:right w:val="none" w:sz="0" w:space="0" w:color="auto"/>
      </w:divBdr>
    </w:div>
    <w:div w:id="2030837404">
      <w:bodyDiv w:val="1"/>
      <w:marLeft w:val="0"/>
      <w:marRight w:val="0"/>
      <w:marTop w:val="0"/>
      <w:marBottom w:val="0"/>
      <w:divBdr>
        <w:top w:val="none" w:sz="0" w:space="0" w:color="auto"/>
        <w:left w:val="none" w:sz="0" w:space="0" w:color="auto"/>
        <w:bottom w:val="none" w:sz="0" w:space="0" w:color="auto"/>
        <w:right w:val="none" w:sz="0" w:space="0" w:color="auto"/>
      </w:divBdr>
    </w:div>
    <w:div w:id="2031225093">
      <w:bodyDiv w:val="1"/>
      <w:marLeft w:val="0"/>
      <w:marRight w:val="0"/>
      <w:marTop w:val="0"/>
      <w:marBottom w:val="0"/>
      <w:divBdr>
        <w:top w:val="none" w:sz="0" w:space="0" w:color="auto"/>
        <w:left w:val="none" w:sz="0" w:space="0" w:color="auto"/>
        <w:bottom w:val="none" w:sz="0" w:space="0" w:color="auto"/>
        <w:right w:val="none" w:sz="0" w:space="0" w:color="auto"/>
      </w:divBdr>
    </w:div>
    <w:div w:id="2031561627">
      <w:bodyDiv w:val="1"/>
      <w:marLeft w:val="0"/>
      <w:marRight w:val="0"/>
      <w:marTop w:val="0"/>
      <w:marBottom w:val="0"/>
      <w:divBdr>
        <w:top w:val="none" w:sz="0" w:space="0" w:color="auto"/>
        <w:left w:val="none" w:sz="0" w:space="0" w:color="auto"/>
        <w:bottom w:val="none" w:sz="0" w:space="0" w:color="auto"/>
        <w:right w:val="none" w:sz="0" w:space="0" w:color="auto"/>
      </w:divBdr>
    </w:div>
    <w:div w:id="2031636804">
      <w:bodyDiv w:val="1"/>
      <w:marLeft w:val="0"/>
      <w:marRight w:val="0"/>
      <w:marTop w:val="0"/>
      <w:marBottom w:val="0"/>
      <w:divBdr>
        <w:top w:val="none" w:sz="0" w:space="0" w:color="auto"/>
        <w:left w:val="none" w:sz="0" w:space="0" w:color="auto"/>
        <w:bottom w:val="none" w:sz="0" w:space="0" w:color="auto"/>
        <w:right w:val="none" w:sz="0" w:space="0" w:color="auto"/>
      </w:divBdr>
    </w:div>
    <w:div w:id="2031681831">
      <w:bodyDiv w:val="1"/>
      <w:marLeft w:val="0"/>
      <w:marRight w:val="0"/>
      <w:marTop w:val="0"/>
      <w:marBottom w:val="0"/>
      <w:divBdr>
        <w:top w:val="none" w:sz="0" w:space="0" w:color="auto"/>
        <w:left w:val="none" w:sz="0" w:space="0" w:color="auto"/>
        <w:bottom w:val="none" w:sz="0" w:space="0" w:color="auto"/>
        <w:right w:val="none" w:sz="0" w:space="0" w:color="auto"/>
      </w:divBdr>
    </w:div>
    <w:div w:id="2033409209">
      <w:bodyDiv w:val="1"/>
      <w:marLeft w:val="0"/>
      <w:marRight w:val="0"/>
      <w:marTop w:val="0"/>
      <w:marBottom w:val="0"/>
      <w:divBdr>
        <w:top w:val="none" w:sz="0" w:space="0" w:color="auto"/>
        <w:left w:val="none" w:sz="0" w:space="0" w:color="auto"/>
        <w:bottom w:val="none" w:sz="0" w:space="0" w:color="auto"/>
        <w:right w:val="none" w:sz="0" w:space="0" w:color="auto"/>
      </w:divBdr>
    </w:div>
    <w:div w:id="2033652313">
      <w:bodyDiv w:val="1"/>
      <w:marLeft w:val="0"/>
      <w:marRight w:val="0"/>
      <w:marTop w:val="0"/>
      <w:marBottom w:val="0"/>
      <w:divBdr>
        <w:top w:val="none" w:sz="0" w:space="0" w:color="auto"/>
        <w:left w:val="none" w:sz="0" w:space="0" w:color="auto"/>
        <w:bottom w:val="none" w:sz="0" w:space="0" w:color="auto"/>
        <w:right w:val="none" w:sz="0" w:space="0" w:color="auto"/>
      </w:divBdr>
    </w:div>
    <w:div w:id="2033796112">
      <w:bodyDiv w:val="1"/>
      <w:marLeft w:val="0"/>
      <w:marRight w:val="0"/>
      <w:marTop w:val="0"/>
      <w:marBottom w:val="0"/>
      <w:divBdr>
        <w:top w:val="none" w:sz="0" w:space="0" w:color="auto"/>
        <w:left w:val="none" w:sz="0" w:space="0" w:color="auto"/>
        <w:bottom w:val="none" w:sz="0" w:space="0" w:color="auto"/>
        <w:right w:val="none" w:sz="0" w:space="0" w:color="auto"/>
      </w:divBdr>
    </w:div>
    <w:div w:id="2034110738">
      <w:bodyDiv w:val="1"/>
      <w:marLeft w:val="0"/>
      <w:marRight w:val="0"/>
      <w:marTop w:val="0"/>
      <w:marBottom w:val="0"/>
      <w:divBdr>
        <w:top w:val="none" w:sz="0" w:space="0" w:color="auto"/>
        <w:left w:val="none" w:sz="0" w:space="0" w:color="auto"/>
        <w:bottom w:val="none" w:sz="0" w:space="0" w:color="auto"/>
        <w:right w:val="none" w:sz="0" w:space="0" w:color="auto"/>
      </w:divBdr>
      <w:divsChild>
        <w:div w:id="1680817715">
          <w:marLeft w:val="480"/>
          <w:marRight w:val="0"/>
          <w:marTop w:val="0"/>
          <w:marBottom w:val="0"/>
          <w:divBdr>
            <w:top w:val="none" w:sz="0" w:space="0" w:color="auto"/>
            <w:left w:val="none" w:sz="0" w:space="0" w:color="auto"/>
            <w:bottom w:val="none" w:sz="0" w:space="0" w:color="auto"/>
            <w:right w:val="none" w:sz="0" w:space="0" w:color="auto"/>
          </w:divBdr>
        </w:div>
        <w:div w:id="1046828934">
          <w:marLeft w:val="480"/>
          <w:marRight w:val="0"/>
          <w:marTop w:val="0"/>
          <w:marBottom w:val="0"/>
          <w:divBdr>
            <w:top w:val="none" w:sz="0" w:space="0" w:color="auto"/>
            <w:left w:val="none" w:sz="0" w:space="0" w:color="auto"/>
            <w:bottom w:val="none" w:sz="0" w:space="0" w:color="auto"/>
            <w:right w:val="none" w:sz="0" w:space="0" w:color="auto"/>
          </w:divBdr>
        </w:div>
        <w:div w:id="1223642507">
          <w:marLeft w:val="480"/>
          <w:marRight w:val="0"/>
          <w:marTop w:val="0"/>
          <w:marBottom w:val="0"/>
          <w:divBdr>
            <w:top w:val="none" w:sz="0" w:space="0" w:color="auto"/>
            <w:left w:val="none" w:sz="0" w:space="0" w:color="auto"/>
            <w:bottom w:val="none" w:sz="0" w:space="0" w:color="auto"/>
            <w:right w:val="none" w:sz="0" w:space="0" w:color="auto"/>
          </w:divBdr>
        </w:div>
        <w:div w:id="1658219824">
          <w:marLeft w:val="480"/>
          <w:marRight w:val="0"/>
          <w:marTop w:val="0"/>
          <w:marBottom w:val="0"/>
          <w:divBdr>
            <w:top w:val="none" w:sz="0" w:space="0" w:color="auto"/>
            <w:left w:val="none" w:sz="0" w:space="0" w:color="auto"/>
            <w:bottom w:val="none" w:sz="0" w:space="0" w:color="auto"/>
            <w:right w:val="none" w:sz="0" w:space="0" w:color="auto"/>
          </w:divBdr>
        </w:div>
        <w:div w:id="1648322348">
          <w:marLeft w:val="480"/>
          <w:marRight w:val="0"/>
          <w:marTop w:val="0"/>
          <w:marBottom w:val="0"/>
          <w:divBdr>
            <w:top w:val="none" w:sz="0" w:space="0" w:color="auto"/>
            <w:left w:val="none" w:sz="0" w:space="0" w:color="auto"/>
            <w:bottom w:val="none" w:sz="0" w:space="0" w:color="auto"/>
            <w:right w:val="none" w:sz="0" w:space="0" w:color="auto"/>
          </w:divBdr>
        </w:div>
        <w:div w:id="908656816">
          <w:marLeft w:val="480"/>
          <w:marRight w:val="0"/>
          <w:marTop w:val="0"/>
          <w:marBottom w:val="0"/>
          <w:divBdr>
            <w:top w:val="none" w:sz="0" w:space="0" w:color="auto"/>
            <w:left w:val="none" w:sz="0" w:space="0" w:color="auto"/>
            <w:bottom w:val="none" w:sz="0" w:space="0" w:color="auto"/>
            <w:right w:val="none" w:sz="0" w:space="0" w:color="auto"/>
          </w:divBdr>
        </w:div>
        <w:div w:id="1695106523">
          <w:marLeft w:val="480"/>
          <w:marRight w:val="0"/>
          <w:marTop w:val="0"/>
          <w:marBottom w:val="0"/>
          <w:divBdr>
            <w:top w:val="none" w:sz="0" w:space="0" w:color="auto"/>
            <w:left w:val="none" w:sz="0" w:space="0" w:color="auto"/>
            <w:bottom w:val="none" w:sz="0" w:space="0" w:color="auto"/>
            <w:right w:val="none" w:sz="0" w:space="0" w:color="auto"/>
          </w:divBdr>
        </w:div>
        <w:div w:id="35666229">
          <w:marLeft w:val="480"/>
          <w:marRight w:val="0"/>
          <w:marTop w:val="0"/>
          <w:marBottom w:val="0"/>
          <w:divBdr>
            <w:top w:val="none" w:sz="0" w:space="0" w:color="auto"/>
            <w:left w:val="none" w:sz="0" w:space="0" w:color="auto"/>
            <w:bottom w:val="none" w:sz="0" w:space="0" w:color="auto"/>
            <w:right w:val="none" w:sz="0" w:space="0" w:color="auto"/>
          </w:divBdr>
        </w:div>
        <w:div w:id="940260281">
          <w:marLeft w:val="480"/>
          <w:marRight w:val="0"/>
          <w:marTop w:val="0"/>
          <w:marBottom w:val="0"/>
          <w:divBdr>
            <w:top w:val="none" w:sz="0" w:space="0" w:color="auto"/>
            <w:left w:val="none" w:sz="0" w:space="0" w:color="auto"/>
            <w:bottom w:val="none" w:sz="0" w:space="0" w:color="auto"/>
            <w:right w:val="none" w:sz="0" w:space="0" w:color="auto"/>
          </w:divBdr>
        </w:div>
        <w:div w:id="953054535">
          <w:marLeft w:val="480"/>
          <w:marRight w:val="0"/>
          <w:marTop w:val="0"/>
          <w:marBottom w:val="0"/>
          <w:divBdr>
            <w:top w:val="none" w:sz="0" w:space="0" w:color="auto"/>
            <w:left w:val="none" w:sz="0" w:space="0" w:color="auto"/>
            <w:bottom w:val="none" w:sz="0" w:space="0" w:color="auto"/>
            <w:right w:val="none" w:sz="0" w:space="0" w:color="auto"/>
          </w:divBdr>
        </w:div>
        <w:div w:id="1656101109">
          <w:marLeft w:val="480"/>
          <w:marRight w:val="0"/>
          <w:marTop w:val="0"/>
          <w:marBottom w:val="0"/>
          <w:divBdr>
            <w:top w:val="none" w:sz="0" w:space="0" w:color="auto"/>
            <w:left w:val="none" w:sz="0" w:space="0" w:color="auto"/>
            <w:bottom w:val="none" w:sz="0" w:space="0" w:color="auto"/>
            <w:right w:val="none" w:sz="0" w:space="0" w:color="auto"/>
          </w:divBdr>
        </w:div>
        <w:div w:id="112984499">
          <w:marLeft w:val="480"/>
          <w:marRight w:val="0"/>
          <w:marTop w:val="0"/>
          <w:marBottom w:val="0"/>
          <w:divBdr>
            <w:top w:val="none" w:sz="0" w:space="0" w:color="auto"/>
            <w:left w:val="none" w:sz="0" w:space="0" w:color="auto"/>
            <w:bottom w:val="none" w:sz="0" w:space="0" w:color="auto"/>
            <w:right w:val="none" w:sz="0" w:space="0" w:color="auto"/>
          </w:divBdr>
        </w:div>
        <w:div w:id="1116830664">
          <w:marLeft w:val="480"/>
          <w:marRight w:val="0"/>
          <w:marTop w:val="0"/>
          <w:marBottom w:val="0"/>
          <w:divBdr>
            <w:top w:val="none" w:sz="0" w:space="0" w:color="auto"/>
            <w:left w:val="none" w:sz="0" w:space="0" w:color="auto"/>
            <w:bottom w:val="none" w:sz="0" w:space="0" w:color="auto"/>
            <w:right w:val="none" w:sz="0" w:space="0" w:color="auto"/>
          </w:divBdr>
        </w:div>
        <w:div w:id="1730156109">
          <w:marLeft w:val="480"/>
          <w:marRight w:val="0"/>
          <w:marTop w:val="0"/>
          <w:marBottom w:val="0"/>
          <w:divBdr>
            <w:top w:val="none" w:sz="0" w:space="0" w:color="auto"/>
            <w:left w:val="none" w:sz="0" w:space="0" w:color="auto"/>
            <w:bottom w:val="none" w:sz="0" w:space="0" w:color="auto"/>
            <w:right w:val="none" w:sz="0" w:space="0" w:color="auto"/>
          </w:divBdr>
        </w:div>
        <w:div w:id="472603300">
          <w:marLeft w:val="480"/>
          <w:marRight w:val="0"/>
          <w:marTop w:val="0"/>
          <w:marBottom w:val="0"/>
          <w:divBdr>
            <w:top w:val="none" w:sz="0" w:space="0" w:color="auto"/>
            <w:left w:val="none" w:sz="0" w:space="0" w:color="auto"/>
            <w:bottom w:val="none" w:sz="0" w:space="0" w:color="auto"/>
            <w:right w:val="none" w:sz="0" w:space="0" w:color="auto"/>
          </w:divBdr>
        </w:div>
        <w:div w:id="1673486370">
          <w:marLeft w:val="480"/>
          <w:marRight w:val="0"/>
          <w:marTop w:val="0"/>
          <w:marBottom w:val="0"/>
          <w:divBdr>
            <w:top w:val="none" w:sz="0" w:space="0" w:color="auto"/>
            <w:left w:val="none" w:sz="0" w:space="0" w:color="auto"/>
            <w:bottom w:val="none" w:sz="0" w:space="0" w:color="auto"/>
            <w:right w:val="none" w:sz="0" w:space="0" w:color="auto"/>
          </w:divBdr>
        </w:div>
        <w:div w:id="192152272">
          <w:marLeft w:val="480"/>
          <w:marRight w:val="0"/>
          <w:marTop w:val="0"/>
          <w:marBottom w:val="0"/>
          <w:divBdr>
            <w:top w:val="none" w:sz="0" w:space="0" w:color="auto"/>
            <w:left w:val="none" w:sz="0" w:space="0" w:color="auto"/>
            <w:bottom w:val="none" w:sz="0" w:space="0" w:color="auto"/>
            <w:right w:val="none" w:sz="0" w:space="0" w:color="auto"/>
          </w:divBdr>
        </w:div>
        <w:div w:id="1572423741">
          <w:marLeft w:val="480"/>
          <w:marRight w:val="0"/>
          <w:marTop w:val="0"/>
          <w:marBottom w:val="0"/>
          <w:divBdr>
            <w:top w:val="none" w:sz="0" w:space="0" w:color="auto"/>
            <w:left w:val="none" w:sz="0" w:space="0" w:color="auto"/>
            <w:bottom w:val="none" w:sz="0" w:space="0" w:color="auto"/>
            <w:right w:val="none" w:sz="0" w:space="0" w:color="auto"/>
          </w:divBdr>
        </w:div>
        <w:div w:id="1985307107">
          <w:marLeft w:val="480"/>
          <w:marRight w:val="0"/>
          <w:marTop w:val="0"/>
          <w:marBottom w:val="0"/>
          <w:divBdr>
            <w:top w:val="none" w:sz="0" w:space="0" w:color="auto"/>
            <w:left w:val="none" w:sz="0" w:space="0" w:color="auto"/>
            <w:bottom w:val="none" w:sz="0" w:space="0" w:color="auto"/>
            <w:right w:val="none" w:sz="0" w:space="0" w:color="auto"/>
          </w:divBdr>
        </w:div>
        <w:div w:id="1428117701">
          <w:marLeft w:val="480"/>
          <w:marRight w:val="0"/>
          <w:marTop w:val="0"/>
          <w:marBottom w:val="0"/>
          <w:divBdr>
            <w:top w:val="none" w:sz="0" w:space="0" w:color="auto"/>
            <w:left w:val="none" w:sz="0" w:space="0" w:color="auto"/>
            <w:bottom w:val="none" w:sz="0" w:space="0" w:color="auto"/>
            <w:right w:val="none" w:sz="0" w:space="0" w:color="auto"/>
          </w:divBdr>
        </w:div>
        <w:div w:id="687753281">
          <w:marLeft w:val="480"/>
          <w:marRight w:val="0"/>
          <w:marTop w:val="0"/>
          <w:marBottom w:val="0"/>
          <w:divBdr>
            <w:top w:val="none" w:sz="0" w:space="0" w:color="auto"/>
            <w:left w:val="none" w:sz="0" w:space="0" w:color="auto"/>
            <w:bottom w:val="none" w:sz="0" w:space="0" w:color="auto"/>
            <w:right w:val="none" w:sz="0" w:space="0" w:color="auto"/>
          </w:divBdr>
        </w:div>
        <w:div w:id="42599418">
          <w:marLeft w:val="480"/>
          <w:marRight w:val="0"/>
          <w:marTop w:val="0"/>
          <w:marBottom w:val="0"/>
          <w:divBdr>
            <w:top w:val="none" w:sz="0" w:space="0" w:color="auto"/>
            <w:left w:val="none" w:sz="0" w:space="0" w:color="auto"/>
            <w:bottom w:val="none" w:sz="0" w:space="0" w:color="auto"/>
            <w:right w:val="none" w:sz="0" w:space="0" w:color="auto"/>
          </w:divBdr>
        </w:div>
        <w:div w:id="427896134">
          <w:marLeft w:val="480"/>
          <w:marRight w:val="0"/>
          <w:marTop w:val="0"/>
          <w:marBottom w:val="0"/>
          <w:divBdr>
            <w:top w:val="none" w:sz="0" w:space="0" w:color="auto"/>
            <w:left w:val="none" w:sz="0" w:space="0" w:color="auto"/>
            <w:bottom w:val="none" w:sz="0" w:space="0" w:color="auto"/>
            <w:right w:val="none" w:sz="0" w:space="0" w:color="auto"/>
          </w:divBdr>
        </w:div>
      </w:divsChild>
    </w:div>
    <w:div w:id="2034915998">
      <w:bodyDiv w:val="1"/>
      <w:marLeft w:val="0"/>
      <w:marRight w:val="0"/>
      <w:marTop w:val="0"/>
      <w:marBottom w:val="0"/>
      <w:divBdr>
        <w:top w:val="none" w:sz="0" w:space="0" w:color="auto"/>
        <w:left w:val="none" w:sz="0" w:space="0" w:color="auto"/>
        <w:bottom w:val="none" w:sz="0" w:space="0" w:color="auto"/>
        <w:right w:val="none" w:sz="0" w:space="0" w:color="auto"/>
      </w:divBdr>
    </w:div>
    <w:div w:id="2036691191">
      <w:bodyDiv w:val="1"/>
      <w:marLeft w:val="0"/>
      <w:marRight w:val="0"/>
      <w:marTop w:val="0"/>
      <w:marBottom w:val="0"/>
      <w:divBdr>
        <w:top w:val="none" w:sz="0" w:space="0" w:color="auto"/>
        <w:left w:val="none" w:sz="0" w:space="0" w:color="auto"/>
        <w:bottom w:val="none" w:sz="0" w:space="0" w:color="auto"/>
        <w:right w:val="none" w:sz="0" w:space="0" w:color="auto"/>
      </w:divBdr>
    </w:div>
    <w:div w:id="2036734746">
      <w:bodyDiv w:val="1"/>
      <w:marLeft w:val="0"/>
      <w:marRight w:val="0"/>
      <w:marTop w:val="0"/>
      <w:marBottom w:val="0"/>
      <w:divBdr>
        <w:top w:val="none" w:sz="0" w:space="0" w:color="auto"/>
        <w:left w:val="none" w:sz="0" w:space="0" w:color="auto"/>
        <w:bottom w:val="none" w:sz="0" w:space="0" w:color="auto"/>
        <w:right w:val="none" w:sz="0" w:space="0" w:color="auto"/>
      </w:divBdr>
    </w:div>
    <w:div w:id="2037001224">
      <w:bodyDiv w:val="1"/>
      <w:marLeft w:val="0"/>
      <w:marRight w:val="0"/>
      <w:marTop w:val="0"/>
      <w:marBottom w:val="0"/>
      <w:divBdr>
        <w:top w:val="none" w:sz="0" w:space="0" w:color="auto"/>
        <w:left w:val="none" w:sz="0" w:space="0" w:color="auto"/>
        <w:bottom w:val="none" w:sz="0" w:space="0" w:color="auto"/>
        <w:right w:val="none" w:sz="0" w:space="0" w:color="auto"/>
      </w:divBdr>
    </w:div>
    <w:div w:id="2037193774">
      <w:bodyDiv w:val="1"/>
      <w:marLeft w:val="0"/>
      <w:marRight w:val="0"/>
      <w:marTop w:val="0"/>
      <w:marBottom w:val="0"/>
      <w:divBdr>
        <w:top w:val="none" w:sz="0" w:space="0" w:color="auto"/>
        <w:left w:val="none" w:sz="0" w:space="0" w:color="auto"/>
        <w:bottom w:val="none" w:sz="0" w:space="0" w:color="auto"/>
        <w:right w:val="none" w:sz="0" w:space="0" w:color="auto"/>
      </w:divBdr>
    </w:div>
    <w:div w:id="2037342766">
      <w:bodyDiv w:val="1"/>
      <w:marLeft w:val="0"/>
      <w:marRight w:val="0"/>
      <w:marTop w:val="0"/>
      <w:marBottom w:val="0"/>
      <w:divBdr>
        <w:top w:val="none" w:sz="0" w:space="0" w:color="auto"/>
        <w:left w:val="none" w:sz="0" w:space="0" w:color="auto"/>
        <w:bottom w:val="none" w:sz="0" w:space="0" w:color="auto"/>
        <w:right w:val="none" w:sz="0" w:space="0" w:color="auto"/>
      </w:divBdr>
    </w:div>
    <w:div w:id="2037344796">
      <w:bodyDiv w:val="1"/>
      <w:marLeft w:val="0"/>
      <w:marRight w:val="0"/>
      <w:marTop w:val="0"/>
      <w:marBottom w:val="0"/>
      <w:divBdr>
        <w:top w:val="none" w:sz="0" w:space="0" w:color="auto"/>
        <w:left w:val="none" w:sz="0" w:space="0" w:color="auto"/>
        <w:bottom w:val="none" w:sz="0" w:space="0" w:color="auto"/>
        <w:right w:val="none" w:sz="0" w:space="0" w:color="auto"/>
      </w:divBdr>
      <w:divsChild>
        <w:div w:id="1649702947">
          <w:marLeft w:val="480"/>
          <w:marRight w:val="0"/>
          <w:marTop w:val="0"/>
          <w:marBottom w:val="0"/>
          <w:divBdr>
            <w:top w:val="none" w:sz="0" w:space="0" w:color="auto"/>
            <w:left w:val="none" w:sz="0" w:space="0" w:color="auto"/>
            <w:bottom w:val="none" w:sz="0" w:space="0" w:color="auto"/>
            <w:right w:val="none" w:sz="0" w:space="0" w:color="auto"/>
          </w:divBdr>
        </w:div>
        <w:div w:id="293101231">
          <w:marLeft w:val="480"/>
          <w:marRight w:val="0"/>
          <w:marTop w:val="0"/>
          <w:marBottom w:val="0"/>
          <w:divBdr>
            <w:top w:val="none" w:sz="0" w:space="0" w:color="auto"/>
            <w:left w:val="none" w:sz="0" w:space="0" w:color="auto"/>
            <w:bottom w:val="none" w:sz="0" w:space="0" w:color="auto"/>
            <w:right w:val="none" w:sz="0" w:space="0" w:color="auto"/>
          </w:divBdr>
        </w:div>
        <w:div w:id="211424058">
          <w:marLeft w:val="480"/>
          <w:marRight w:val="0"/>
          <w:marTop w:val="0"/>
          <w:marBottom w:val="0"/>
          <w:divBdr>
            <w:top w:val="none" w:sz="0" w:space="0" w:color="auto"/>
            <w:left w:val="none" w:sz="0" w:space="0" w:color="auto"/>
            <w:bottom w:val="none" w:sz="0" w:space="0" w:color="auto"/>
            <w:right w:val="none" w:sz="0" w:space="0" w:color="auto"/>
          </w:divBdr>
        </w:div>
        <w:div w:id="591939699">
          <w:marLeft w:val="480"/>
          <w:marRight w:val="0"/>
          <w:marTop w:val="0"/>
          <w:marBottom w:val="0"/>
          <w:divBdr>
            <w:top w:val="none" w:sz="0" w:space="0" w:color="auto"/>
            <w:left w:val="none" w:sz="0" w:space="0" w:color="auto"/>
            <w:bottom w:val="none" w:sz="0" w:space="0" w:color="auto"/>
            <w:right w:val="none" w:sz="0" w:space="0" w:color="auto"/>
          </w:divBdr>
        </w:div>
        <w:div w:id="1907884308">
          <w:marLeft w:val="480"/>
          <w:marRight w:val="0"/>
          <w:marTop w:val="0"/>
          <w:marBottom w:val="0"/>
          <w:divBdr>
            <w:top w:val="none" w:sz="0" w:space="0" w:color="auto"/>
            <w:left w:val="none" w:sz="0" w:space="0" w:color="auto"/>
            <w:bottom w:val="none" w:sz="0" w:space="0" w:color="auto"/>
            <w:right w:val="none" w:sz="0" w:space="0" w:color="auto"/>
          </w:divBdr>
        </w:div>
        <w:div w:id="1854102264">
          <w:marLeft w:val="480"/>
          <w:marRight w:val="0"/>
          <w:marTop w:val="0"/>
          <w:marBottom w:val="0"/>
          <w:divBdr>
            <w:top w:val="none" w:sz="0" w:space="0" w:color="auto"/>
            <w:left w:val="none" w:sz="0" w:space="0" w:color="auto"/>
            <w:bottom w:val="none" w:sz="0" w:space="0" w:color="auto"/>
            <w:right w:val="none" w:sz="0" w:space="0" w:color="auto"/>
          </w:divBdr>
        </w:div>
        <w:div w:id="296685947">
          <w:marLeft w:val="480"/>
          <w:marRight w:val="0"/>
          <w:marTop w:val="0"/>
          <w:marBottom w:val="0"/>
          <w:divBdr>
            <w:top w:val="none" w:sz="0" w:space="0" w:color="auto"/>
            <w:left w:val="none" w:sz="0" w:space="0" w:color="auto"/>
            <w:bottom w:val="none" w:sz="0" w:space="0" w:color="auto"/>
            <w:right w:val="none" w:sz="0" w:space="0" w:color="auto"/>
          </w:divBdr>
        </w:div>
        <w:div w:id="588386404">
          <w:marLeft w:val="480"/>
          <w:marRight w:val="0"/>
          <w:marTop w:val="0"/>
          <w:marBottom w:val="0"/>
          <w:divBdr>
            <w:top w:val="none" w:sz="0" w:space="0" w:color="auto"/>
            <w:left w:val="none" w:sz="0" w:space="0" w:color="auto"/>
            <w:bottom w:val="none" w:sz="0" w:space="0" w:color="auto"/>
            <w:right w:val="none" w:sz="0" w:space="0" w:color="auto"/>
          </w:divBdr>
        </w:div>
        <w:div w:id="1407655572">
          <w:marLeft w:val="480"/>
          <w:marRight w:val="0"/>
          <w:marTop w:val="0"/>
          <w:marBottom w:val="0"/>
          <w:divBdr>
            <w:top w:val="none" w:sz="0" w:space="0" w:color="auto"/>
            <w:left w:val="none" w:sz="0" w:space="0" w:color="auto"/>
            <w:bottom w:val="none" w:sz="0" w:space="0" w:color="auto"/>
            <w:right w:val="none" w:sz="0" w:space="0" w:color="auto"/>
          </w:divBdr>
        </w:div>
        <w:div w:id="855315458">
          <w:marLeft w:val="480"/>
          <w:marRight w:val="0"/>
          <w:marTop w:val="0"/>
          <w:marBottom w:val="0"/>
          <w:divBdr>
            <w:top w:val="none" w:sz="0" w:space="0" w:color="auto"/>
            <w:left w:val="none" w:sz="0" w:space="0" w:color="auto"/>
            <w:bottom w:val="none" w:sz="0" w:space="0" w:color="auto"/>
            <w:right w:val="none" w:sz="0" w:space="0" w:color="auto"/>
          </w:divBdr>
        </w:div>
        <w:div w:id="549457483">
          <w:marLeft w:val="480"/>
          <w:marRight w:val="0"/>
          <w:marTop w:val="0"/>
          <w:marBottom w:val="0"/>
          <w:divBdr>
            <w:top w:val="none" w:sz="0" w:space="0" w:color="auto"/>
            <w:left w:val="none" w:sz="0" w:space="0" w:color="auto"/>
            <w:bottom w:val="none" w:sz="0" w:space="0" w:color="auto"/>
            <w:right w:val="none" w:sz="0" w:space="0" w:color="auto"/>
          </w:divBdr>
        </w:div>
        <w:div w:id="1522627538">
          <w:marLeft w:val="480"/>
          <w:marRight w:val="0"/>
          <w:marTop w:val="0"/>
          <w:marBottom w:val="0"/>
          <w:divBdr>
            <w:top w:val="none" w:sz="0" w:space="0" w:color="auto"/>
            <w:left w:val="none" w:sz="0" w:space="0" w:color="auto"/>
            <w:bottom w:val="none" w:sz="0" w:space="0" w:color="auto"/>
            <w:right w:val="none" w:sz="0" w:space="0" w:color="auto"/>
          </w:divBdr>
        </w:div>
        <w:div w:id="2080865661">
          <w:marLeft w:val="480"/>
          <w:marRight w:val="0"/>
          <w:marTop w:val="0"/>
          <w:marBottom w:val="0"/>
          <w:divBdr>
            <w:top w:val="none" w:sz="0" w:space="0" w:color="auto"/>
            <w:left w:val="none" w:sz="0" w:space="0" w:color="auto"/>
            <w:bottom w:val="none" w:sz="0" w:space="0" w:color="auto"/>
            <w:right w:val="none" w:sz="0" w:space="0" w:color="auto"/>
          </w:divBdr>
        </w:div>
        <w:div w:id="1582643759">
          <w:marLeft w:val="480"/>
          <w:marRight w:val="0"/>
          <w:marTop w:val="0"/>
          <w:marBottom w:val="0"/>
          <w:divBdr>
            <w:top w:val="none" w:sz="0" w:space="0" w:color="auto"/>
            <w:left w:val="none" w:sz="0" w:space="0" w:color="auto"/>
            <w:bottom w:val="none" w:sz="0" w:space="0" w:color="auto"/>
            <w:right w:val="none" w:sz="0" w:space="0" w:color="auto"/>
          </w:divBdr>
        </w:div>
        <w:div w:id="852308545">
          <w:marLeft w:val="480"/>
          <w:marRight w:val="0"/>
          <w:marTop w:val="0"/>
          <w:marBottom w:val="0"/>
          <w:divBdr>
            <w:top w:val="none" w:sz="0" w:space="0" w:color="auto"/>
            <w:left w:val="none" w:sz="0" w:space="0" w:color="auto"/>
            <w:bottom w:val="none" w:sz="0" w:space="0" w:color="auto"/>
            <w:right w:val="none" w:sz="0" w:space="0" w:color="auto"/>
          </w:divBdr>
        </w:div>
        <w:div w:id="1804152722">
          <w:marLeft w:val="480"/>
          <w:marRight w:val="0"/>
          <w:marTop w:val="0"/>
          <w:marBottom w:val="0"/>
          <w:divBdr>
            <w:top w:val="none" w:sz="0" w:space="0" w:color="auto"/>
            <w:left w:val="none" w:sz="0" w:space="0" w:color="auto"/>
            <w:bottom w:val="none" w:sz="0" w:space="0" w:color="auto"/>
            <w:right w:val="none" w:sz="0" w:space="0" w:color="auto"/>
          </w:divBdr>
        </w:div>
        <w:div w:id="2109613269">
          <w:marLeft w:val="480"/>
          <w:marRight w:val="0"/>
          <w:marTop w:val="0"/>
          <w:marBottom w:val="0"/>
          <w:divBdr>
            <w:top w:val="none" w:sz="0" w:space="0" w:color="auto"/>
            <w:left w:val="none" w:sz="0" w:space="0" w:color="auto"/>
            <w:bottom w:val="none" w:sz="0" w:space="0" w:color="auto"/>
            <w:right w:val="none" w:sz="0" w:space="0" w:color="auto"/>
          </w:divBdr>
        </w:div>
        <w:div w:id="423653868">
          <w:marLeft w:val="480"/>
          <w:marRight w:val="0"/>
          <w:marTop w:val="0"/>
          <w:marBottom w:val="0"/>
          <w:divBdr>
            <w:top w:val="none" w:sz="0" w:space="0" w:color="auto"/>
            <w:left w:val="none" w:sz="0" w:space="0" w:color="auto"/>
            <w:bottom w:val="none" w:sz="0" w:space="0" w:color="auto"/>
            <w:right w:val="none" w:sz="0" w:space="0" w:color="auto"/>
          </w:divBdr>
        </w:div>
        <w:div w:id="383989201">
          <w:marLeft w:val="480"/>
          <w:marRight w:val="0"/>
          <w:marTop w:val="0"/>
          <w:marBottom w:val="0"/>
          <w:divBdr>
            <w:top w:val="none" w:sz="0" w:space="0" w:color="auto"/>
            <w:left w:val="none" w:sz="0" w:space="0" w:color="auto"/>
            <w:bottom w:val="none" w:sz="0" w:space="0" w:color="auto"/>
            <w:right w:val="none" w:sz="0" w:space="0" w:color="auto"/>
          </w:divBdr>
        </w:div>
        <w:div w:id="1004480443">
          <w:marLeft w:val="480"/>
          <w:marRight w:val="0"/>
          <w:marTop w:val="0"/>
          <w:marBottom w:val="0"/>
          <w:divBdr>
            <w:top w:val="none" w:sz="0" w:space="0" w:color="auto"/>
            <w:left w:val="none" w:sz="0" w:space="0" w:color="auto"/>
            <w:bottom w:val="none" w:sz="0" w:space="0" w:color="auto"/>
            <w:right w:val="none" w:sz="0" w:space="0" w:color="auto"/>
          </w:divBdr>
        </w:div>
        <w:div w:id="851921811">
          <w:marLeft w:val="480"/>
          <w:marRight w:val="0"/>
          <w:marTop w:val="0"/>
          <w:marBottom w:val="0"/>
          <w:divBdr>
            <w:top w:val="none" w:sz="0" w:space="0" w:color="auto"/>
            <w:left w:val="none" w:sz="0" w:space="0" w:color="auto"/>
            <w:bottom w:val="none" w:sz="0" w:space="0" w:color="auto"/>
            <w:right w:val="none" w:sz="0" w:space="0" w:color="auto"/>
          </w:divBdr>
        </w:div>
        <w:div w:id="1786653648">
          <w:marLeft w:val="480"/>
          <w:marRight w:val="0"/>
          <w:marTop w:val="0"/>
          <w:marBottom w:val="0"/>
          <w:divBdr>
            <w:top w:val="none" w:sz="0" w:space="0" w:color="auto"/>
            <w:left w:val="none" w:sz="0" w:space="0" w:color="auto"/>
            <w:bottom w:val="none" w:sz="0" w:space="0" w:color="auto"/>
            <w:right w:val="none" w:sz="0" w:space="0" w:color="auto"/>
          </w:divBdr>
        </w:div>
        <w:div w:id="1389840899">
          <w:marLeft w:val="480"/>
          <w:marRight w:val="0"/>
          <w:marTop w:val="0"/>
          <w:marBottom w:val="0"/>
          <w:divBdr>
            <w:top w:val="none" w:sz="0" w:space="0" w:color="auto"/>
            <w:left w:val="none" w:sz="0" w:space="0" w:color="auto"/>
            <w:bottom w:val="none" w:sz="0" w:space="0" w:color="auto"/>
            <w:right w:val="none" w:sz="0" w:space="0" w:color="auto"/>
          </w:divBdr>
        </w:div>
        <w:div w:id="2108690450">
          <w:marLeft w:val="480"/>
          <w:marRight w:val="0"/>
          <w:marTop w:val="0"/>
          <w:marBottom w:val="0"/>
          <w:divBdr>
            <w:top w:val="none" w:sz="0" w:space="0" w:color="auto"/>
            <w:left w:val="none" w:sz="0" w:space="0" w:color="auto"/>
            <w:bottom w:val="none" w:sz="0" w:space="0" w:color="auto"/>
            <w:right w:val="none" w:sz="0" w:space="0" w:color="auto"/>
          </w:divBdr>
        </w:div>
        <w:div w:id="15620719">
          <w:marLeft w:val="480"/>
          <w:marRight w:val="0"/>
          <w:marTop w:val="0"/>
          <w:marBottom w:val="0"/>
          <w:divBdr>
            <w:top w:val="none" w:sz="0" w:space="0" w:color="auto"/>
            <w:left w:val="none" w:sz="0" w:space="0" w:color="auto"/>
            <w:bottom w:val="none" w:sz="0" w:space="0" w:color="auto"/>
            <w:right w:val="none" w:sz="0" w:space="0" w:color="auto"/>
          </w:divBdr>
        </w:div>
        <w:div w:id="2061050725">
          <w:marLeft w:val="480"/>
          <w:marRight w:val="0"/>
          <w:marTop w:val="0"/>
          <w:marBottom w:val="0"/>
          <w:divBdr>
            <w:top w:val="none" w:sz="0" w:space="0" w:color="auto"/>
            <w:left w:val="none" w:sz="0" w:space="0" w:color="auto"/>
            <w:bottom w:val="none" w:sz="0" w:space="0" w:color="auto"/>
            <w:right w:val="none" w:sz="0" w:space="0" w:color="auto"/>
          </w:divBdr>
        </w:div>
        <w:div w:id="1914730153">
          <w:marLeft w:val="480"/>
          <w:marRight w:val="0"/>
          <w:marTop w:val="0"/>
          <w:marBottom w:val="0"/>
          <w:divBdr>
            <w:top w:val="none" w:sz="0" w:space="0" w:color="auto"/>
            <w:left w:val="none" w:sz="0" w:space="0" w:color="auto"/>
            <w:bottom w:val="none" w:sz="0" w:space="0" w:color="auto"/>
            <w:right w:val="none" w:sz="0" w:space="0" w:color="auto"/>
          </w:divBdr>
        </w:div>
        <w:div w:id="1328053751">
          <w:marLeft w:val="480"/>
          <w:marRight w:val="0"/>
          <w:marTop w:val="0"/>
          <w:marBottom w:val="0"/>
          <w:divBdr>
            <w:top w:val="none" w:sz="0" w:space="0" w:color="auto"/>
            <w:left w:val="none" w:sz="0" w:space="0" w:color="auto"/>
            <w:bottom w:val="none" w:sz="0" w:space="0" w:color="auto"/>
            <w:right w:val="none" w:sz="0" w:space="0" w:color="auto"/>
          </w:divBdr>
        </w:div>
        <w:div w:id="163130409">
          <w:marLeft w:val="480"/>
          <w:marRight w:val="0"/>
          <w:marTop w:val="0"/>
          <w:marBottom w:val="0"/>
          <w:divBdr>
            <w:top w:val="none" w:sz="0" w:space="0" w:color="auto"/>
            <w:left w:val="none" w:sz="0" w:space="0" w:color="auto"/>
            <w:bottom w:val="none" w:sz="0" w:space="0" w:color="auto"/>
            <w:right w:val="none" w:sz="0" w:space="0" w:color="auto"/>
          </w:divBdr>
        </w:div>
        <w:div w:id="727919979">
          <w:marLeft w:val="480"/>
          <w:marRight w:val="0"/>
          <w:marTop w:val="0"/>
          <w:marBottom w:val="0"/>
          <w:divBdr>
            <w:top w:val="none" w:sz="0" w:space="0" w:color="auto"/>
            <w:left w:val="none" w:sz="0" w:space="0" w:color="auto"/>
            <w:bottom w:val="none" w:sz="0" w:space="0" w:color="auto"/>
            <w:right w:val="none" w:sz="0" w:space="0" w:color="auto"/>
          </w:divBdr>
        </w:div>
      </w:divsChild>
    </w:div>
    <w:div w:id="2037541080">
      <w:bodyDiv w:val="1"/>
      <w:marLeft w:val="0"/>
      <w:marRight w:val="0"/>
      <w:marTop w:val="0"/>
      <w:marBottom w:val="0"/>
      <w:divBdr>
        <w:top w:val="none" w:sz="0" w:space="0" w:color="auto"/>
        <w:left w:val="none" w:sz="0" w:space="0" w:color="auto"/>
        <w:bottom w:val="none" w:sz="0" w:space="0" w:color="auto"/>
        <w:right w:val="none" w:sz="0" w:space="0" w:color="auto"/>
      </w:divBdr>
    </w:div>
    <w:div w:id="2038190641">
      <w:bodyDiv w:val="1"/>
      <w:marLeft w:val="0"/>
      <w:marRight w:val="0"/>
      <w:marTop w:val="0"/>
      <w:marBottom w:val="0"/>
      <w:divBdr>
        <w:top w:val="none" w:sz="0" w:space="0" w:color="auto"/>
        <w:left w:val="none" w:sz="0" w:space="0" w:color="auto"/>
        <w:bottom w:val="none" w:sz="0" w:space="0" w:color="auto"/>
        <w:right w:val="none" w:sz="0" w:space="0" w:color="auto"/>
      </w:divBdr>
    </w:div>
    <w:div w:id="2038194864">
      <w:bodyDiv w:val="1"/>
      <w:marLeft w:val="0"/>
      <w:marRight w:val="0"/>
      <w:marTop w:val="0"/>
      <w:marBottom w:val="0"/>
      <w:divBdr>
        <w:top w:val="none" w:sz="0" w:space="0" w:color="auto"/>
        <w:left w:val="none" w:sz="0" w:space="0" w:color="auto"/>
        <w:bottom w:val="none" w:sz="0" w:space="0" w:color="auto"/>
        <w:right w:val="none" w:sz="0" w:space="0" w:color="auto"/>
      </w:divBdr>
      <w:divsChild>
        <w:div w:id="1696728526">
          <w:marLeft w:val="480"/>
          <w:marRight w:val="0"/>
          <w:marTop w:val="0"/>
          <w:marBottom w:val="0"/>
          <w:divBdr>
            <w:top w:val="none" w:sz="0" w:space="0" w:color="auto"/>
            <w:left w:val="none" w:sz="0" w:space="0" w:color="auto"/>
            <w:bottom w:val="none" w:sz="0" w:space="0" w:color="auto"/>
            <w:right w:val="none" w:sz="0" w:space="0" w:color="auto"/>
          </w:divBdr>
        </w:div>
        <w:div w:id="1110389763">
          <w:marLeft w:val="480"/>
          <w:marRight w:val="0"/>
          <w:marTop w:val="0"/>
          <w:marBottom w:val="0"/>
          <w:divBdr>
            <w:top w:val="none" w:sz="0" w:space="0" w:color="auto"/>
            <w:left w:val="none" w:sz="0" w:space="0" w:color="auto"/>
            <w:bottom w:val="none" w:sz="0" w:space="0" w:color="auto"/>
            <w:right w:val="none" w:sz="0" w:space="0" w:color="auto"/>
          </w:divBdr>
        </w:div>
        <w:div w:id="2147040378">
          <w:marLeft w:val="480"/>
          <w:marRight w:val="0"/>
          <w:marTop w:val="0"/>
          <w:marBottom w:val="0"/>
          <w:divBdr>
            <w:top w:val="none" w:sz="0" w:space="0" w:color="auto"/>
            <w:left w:val="none" w:sz="0" w:space="0" w:color="auto"/>
            <w:bottom w:val="none" w:sz="0" w:space="0" w:color="auto"/>
            <w:right w:val="none" w:sz="0" w:space="0" w:color="auto"/>
          </w:divBdr>
        </w:div>
        <w:div w:id="582567919">
          <w:marLeft w:val="480"/>
          <w:marRight w:val="0"/>
          <w:marTop w:val="0"/>
          <w:marBottom w:val="0"/>
          <w:divBdr>
            <w:top w:val="none" w:sz="0" w:space="0" w:color="auto"/>
            <w:left w:val="none" w:sz="0" w:space="0" w:color="auto"/>
            <w:bottom w:val="none" w:sz="0" w:space="0" w:color="auto"/>
            <w:right w:val="none" w:sz="0" w:space="0" w:color="auto"/>
          </w:divBdr>
        </w:div>
        <w:div w:id="747195961">
          <w:marLeft w:val="480"/>
          <w:marRight w:val="0"/>
          <w:marTop w:val="0"/>
          <w:marBottom w:val="0"/>
          <w:divBdr>
            <w:top w:val="none" w:sz="0" w:space="0" w:color="auto"/>
            <w:left w:val="none" w:sz="0" w:space="0" w:color="auto"/>
            <w:bottom w:val="none" w:sz="0" w:space="0" w:color="auto"/>
            <w:right w:val="none" w:sz="0" w:space="0" w:color="auto"/>
          </w:divBdr>
        </w:div>
        <w:div w:id="211816176">
          <w:marLeft w:val="480"/>
          <w:marRight w:val="0"/>
          <w:marTop w:val="0"/>
          <w:marBottom w:val="0"/>
          <w:divBdr>
            <w:top w:val="none" w:sz="0" w:space="0" w:color="auto"/>
            <w:left w:val="none" w:sz="0" w:space="0" w:color="auto"/>
            <w:bottom w:val="none" w:sz="0" w:space="0" w:color="auto"/>
            <w:right w:val="none" w:sz="0" w:space="0" w:color="auto"/>
          </w:divBdr>
        </w:div>
        <w:div w:id="305746209">
          <w:marLeft w:val="480"/>
          <w:marRight w:val="0"/>
          <w:marTop w:val="0"/>
          <w:marBottom w:val="0"/>
          <w:divBdr>
            <w:top w:val="none" w:sz="0" w:space="0" w:color="auto"/>
            <w:left w:val="none" w:sz="0" w:space="0" w:color="auto"/>
            <w:bottom w:val="none" w:sz="0" w:space="0" w:color="auto"/>
            <w:right w:val="none" w:sz="0" w:space="0" w:color="auto"/>
          </w:divBdr>
        </w:div>
        <w:div w:id="267471674">
          <w:marLeft w:val="480"/>
          <w:marRight w:val="0"/>
          <w:marTop w:val="0"/>
          <w:marBottom w:val="0"/>
          <w:divBdr>
            <w:top w:val="none" w:sz="0" w:space="0" w:color="auto"/>
            <w:left w:val="none" w:sz="0" w:space="0" w:color="auto"/>
            <w:bottom w:val="none" w:sz="0" w:space="0" w:color="auto"/>
            <w:right w:val="none" w:sz="0" w:space="0" w:color="auto"/>
          </w:divBdr>
        </w:div>
        <w:div w:id="208617607">
          <w:marLeft w:val="480"/>
          <w:marRight w:val="0"/>
          <w:marTop w:val="0"/>
          <w:marBottom w:val="0"/>
          <w:divBdr>
            <w:top w:val="none" w:sz="0" w:space="0" w:color="auto"/>
            <w:left w:val="none" w:sz="0" w:space="0" w:color="auto"/>
            <w:bottom w:val="none" w:sz="0" w:space="0" w:color="auto"/>
            <w:right w:val="none" w:sz="0" w:space="0" w:color="auto"/>
          </w:divBdr>
        </w:div>
        <w:div w:id="478110780">
          <w:marLeft w:val="480"/>
          <w:marRight w:val="0"/>
          <w:marTop w:val="0"/>
          <w:marBottom w:val="0"/>
          <w:divBdr>
            <w:top w:val="none" w:sz="0" w:space="0" w:color="auto"/>
            <w:left w:val="none" w:sz="0" w:space="0" w:color="auto"/>
            <w:bottom w:val="none" w:sz="0" w:space="0" w:color="auto"/>
            <w:right w:val="none" w:sz="0" w:space="0" w:color="auto"/>
          </w:divBdr>
        </w:div>
        <w:div w:id="167521724">
          <w:marLeft w:val="480"/>
          <w:marRight w:val="0"/>
          <w:marTop w:val="0"/>
          <w:marBottom w:val="0"/>
          <w:divBdr>
            <w:top w:val="none" w:sz="0" w:space="0" w:color="auto"/>
            <w:left w:val="none" w:sz="0" w:space="0" w:color="auto"/>
            <w:bottom w:val="none" w:sz="0" w:space="0" w:color="auto"/>
            <w:right w:val="none" w:sz="0" w:space="0" w:color="auto"/>
          </w:divBdr>
        </w:div>
        <w:div w:id="354619204">
          <w:marLeft w:val="480"/>
          <w:marRight w:val="0"/>
          <w:marTop w:val="0"/>
          <w:marBottom w:val="0"/>
          <w:divBdr>
            <w:top w:val="none" w:sz="0" w:space="0" w:color="auto"/>
            <w:left w:val="none" w:sz="0" w:space="0" w:color="auto"/>
            <w:bottom w:val="none" w:sz="0" w:space="0" w:color="auto"/>
            <w:right w:val="none" w:sz="0" w:space="0" w:color="auto"/>
          </w:divBdr>
        </w:div>
        <w:div w:id="922225660">
          <w:marLeft w:val="480"/>
          <w:marRight w:val="0"/>
          <w:marTop w:val="0"/>
          <w:marBottom w:val="0"/>
          <w:divBdr>
            <w:top w:val="none" w:sz="0" w:space="0" w:color="auto"/>
            <w:left w:val="none" w:sz="0" w:space="0" w:color="auto"/>
            <w:bottom w:val="none" w:sz="0" w:space="0" w:color="auto"/>
            <w:right w:val="none" w:sz="0" w:space="0" w:color="auto"/>
          </w:divBdr>
        </w:div>
        <w:div w:id="1527867618">
          <w:marLeft w:val="480"/>
          <w:marRight w:val="0"/>
          <w:marTop w:val="0"/>
          <w:marBottom w:val="0"/>
          <w:divBdr>
            <w:top w:val="none" w:sz="0" w:space="0" w:color="auto"/>
            <w:left w:val="none" w:sz="0" w:space="0" w:color="auto"/>
            <w:bottom w:val="none" w:sz="0" w:space="0" w:color="auto"/>
            <w:right w:val="none" w:sz="0" w:space="0" w:color="auto"/>
          </w:divBdr>
        </w:div>
        <w:div w:id="1594166117">
          <w:marLeft w:val="480"/>
          <w:marRight w:val="0"/>
          <w:marTop w:val="0"/>
          <w:marBottom w:val="0"/>
          <w:divBdr>
            <w:top w:val="none" w:sz="0" w:space="0" w:color="auto"/>
            <w:left w:val="none" w:sz="0" w:space="0" w:color="auto"/>
            <w:bottom w:val="none" w:sz="0" w:space="0" w:color="auto"/>
            <w:right w:val="none" w:sz="0" w:space="0" w:color="auto"/>
          </w:divBdr>
        </w:div>
        <w:div w:id="603611369">
          <w:marLeft w:val="480"/>
          <w:marRight w:val="0"/>
          <w:marTop w:val="0"/>
          <w:marBottom w:val="0"/>
          <w:divBdr>
            <w:top w:val="none" w:sz="0" w:space="0" w:color="auto"/>
            <w:left w:val="none" w:sz="0" w:space="0" w:color="auto"/>
            <w:bottom w:val="none" w:sz="0" w:space="0" w:color="auto"/>
            <w:right w:val="none" w:sz="0" w:space="0" w:color="auto"/>
          </w:divBdr>
        </w:div>
        <w:div w:id="1604221661">
          <w:marLeft w:val="480"/>
          <w:marRight w:val="0"/>
          <w:marTop w:val="0"/>
          <w:marBottom w:val="0"/>
          <w:divBdr>
            <w:top w:val="none" w:sz="0" w:space="0" w:color="auto"/>
            <w:left w:val="none" w:sz="0" w:space="0" w:color="auto"/>
            <w:bottom w:val="none" w:sz="0" w:space="0" w:color="auto"/>
            <w:right w:val="none" w:sz="0" w:space="0" w:color="auto"/>
          </w:divBdr>
        </w:div>
        <w:div w:id="433672161">
          <w:marLeft w:val="480"/>
          <w:marRight w:val="0"/>
          <w:marTop w:val="0"/>
          <w:marBottom w:val="0"/>
          <w:divBdr>
            <w:top w:val="none" w:sz="0" w:space="0" w:color="auto"/>
            <w:left w:val="none" w:sz="0" w:space="0" w:color="auto"/>
            <w:bottom w:val="none" w:sz="0" w:space="0" w:color="auto"/>
            <w:right w:val="none" w:sz="0" w:space="0" w:color="auto"/>
          </w:divBdr>
        </w:div>
        <w:div w:id="306932183">
          <w:marLeft w:val="480"/>
          <w:marRight w:val="0"/>
          <w:marTop w:val="0"/>
          <w:marBottom w:val="0"/>
          <w:divBdr>
            <w:top w:val="none" w:sz="0" w:space="0" w:color="auto"/>
            <w:left w:val="none" w:sz="0" w:space="0" w:color="auto"/>
            <w:bottom w:val="none" w:sz="0" w:space="0" w:color="auto"/>
            <w:right w:val="none" w:sz="0" w:space="0" w:color="auto"/>
          </w:divBdr>
        </w:div>
        <w:div w:id="182129508">
          <w:marLeft w:val="480"/>
          <w:marRight w:val="0"/>
          <w:marTop w:val="0"/>
          <w:marBottom w:val="0"/>
          <w:divBdr>
            <w:top w:val="none" w:sz="0" w:space="0" w:color="auto"/>
            <w:left w:val="none" w:sz="0" w:space="0" w:color="auto"/>
            <w:bottom w:val="none" w:sz="0" w:space="0" w:color="auto"/>
            <w:right w:val="none" w:sz="0" w:space="0" w:color="auto"/>
          </w:divBdr>
        </w:div>
        <w:div w:id="2077237298">
          <w:marLeft w:val="480"/>
          <w:marRight w:val="0"/>
          <w:marTop w:val="0"/>
          <w:marBottom w:val="0"/>
          <w:divBdr>
            <w:top w:val="none" w:sz="0" w:space="0" w:color="auto"/>
            <w:left w:val="none" w:sz="0" w:space="0" w:color="auto"/>
            <w:bottom w:val="none" w:sz="0" w:space="0" w:color="auto"/>
            <w:right w:val="none" w:sz="0" w:space="0" w:color="auto"/>
          </w:divBdr>
        </w:div>
        <w:div w:id="510067569">
          <w:marLeft w:val="480"/>
          <w:marRight w:val="0"/>
          <w:marTop w:val="0"/>
          <w:marBottom w:val="0"/>
          <w:divBdr>
            <w:top w:val="none" w:sz="0" w:space="0" w:color="auto"/>
            <w:left w:val="none" w:sz="0" w:space="0" w:color="auto"/>
            <w:bottom w:val="none" w:sz="0" w:space="0" w:color="auto"/>
            <w:right w:val="none" w:sz="0" w:space="0" w:color="auto"/>
          </w:divBdr>
        </w:div>
        <w:div w:id="67001038">
          <w:marLeft w:val="480"/>
          <w:marRight w:val="0"/>
          <w:marTop w:val="0"/>
          <w:marBottom w:val="0"/>
          <w:divBdr>
            <w:top w:val="none" w:sz="0" w:space="0" w:color="auto"/>
            <w:left w:val="none" w:sz="0" w:space="0" w:color="auto"/>
            <w:bottom w:val="none" w:sz="0" w:space="0" w:color="auto"/>
            <w:right w:val="none" w:sz="0" w:space="0" w:color="auto"/>
          </w:divBdr>
        </w:div>
        <w:div w:id="1140733376">
          <w:marLeft w:val="480"/>
          <w:marRight w:val="0"/>
          <w:marTop w:val="0"/>
          <w:marBottom w:val="0"/>
          <w:divBdr>
            <w:top w:val="none" w:sz="0" w:space="0" w:color="auto"/>
            <w:left w:val="none" w:sz="0" w:space="0" w:color="auto"/>
            <w:bottom w:val="none" w:sz="0" w:space="0" w:color="auto"/>
            <w:right w:val="none" w:sz="0" w:space="0" w:color="auto"/>
          </w:divBdr>
        </w:div>
        <w:div w:id="523397802">
          <w:marLeft w:val="480"/>
          <w:marRight w:val="0"/>
          <w:marTop w:val="0"/>
          <w:marBottom w:val="0"/>
          <w:divBdr>
            <w:top w:val="none" w:sz="0" w:space="0" w:color="auto"/>
            <w:left w:val="none" w:sz="0" w:space="0" w:color="auto"/>
            <w:bottom w:val="none" w:sz="0" w:space="0" w:color="auto"/>
            <w:right w:val="none" w:sz="0" w:space="0" w:color="auto"/>
          </w:divBdr>
        </w:div>
        <w:div w:id="834151413">
          <w:marLeft w:val="480"/>
          <w:marRight w:val="0"/>
          <w:marTop w:val="0"/>
          <w:marBottom w:val="0"/>
          <w:divBdr>
            <w:top w:val="none" w:sz="0" w:space="0" w:color="auto"/>
            <w:left w:val="none" w:sz="0" w:space="0" w:color="auto"/>
            <w:bottom w:val="none" w:sz="0" w:space="0" w:color="auto"/>
            <w:right w:val="none" w:sz="0" w:space="0" w:color="auto"/>
          </w:divBdr>
        </w:div>
        <w:div w:id="2063598069">
          <w:marLeft w:val="480"/>
          <w:marRight w:val="0"/>
          <w:marTop w:val="0"/>
          <w:marBottom w:val="0"/>
          <w:divBdr>
            <w:top w:val="none" w:sz="0" w:space="0" w:color="auto"/>
            <w:left w:val="none" w:sz="0" w:space="0" w:color="auto"/>
            <w:bottom w:val="none" w:sz="0" w:space="0" w:color="auto"/>
            <w:right w:val="none" w:sz="0" w:space="0" w:color="auto"/>
          </w:divBdr>
        </w:div>
        <w:div w:id="293105351">
          <w:marLeft w:val="480"/>
          <w:marRight w:val="0"/>
          <w:marTop w:val="0"/>
          <w:marBottom w:val="0"/>
          <w:divBdr>
            <w:top w:val="none" w:sz="0" w:space="0" w:color="auto"/>
            <w:left w:val="none" w:sz="0" w:space="0" w:color="auto"/>
            <w:bottom w:val="none" w:sz="0" w:space="0" w:color="auto"/>
            <w:right w:val="none" w:sz="0" w:space="0" w:color="auto"/>
          </w:divBdr>
        </w:div>
        <w:div w:id="73169682">
          <w:marLeft w:val="480"/>
          <w:marRight w:val="0"/>
          <w:marTop w:val="0"/>
          <w:marBottom w:val="0"/>
          <w:divBdr>
            <w:top w:val="none" w:sz="0" w:space="0" w:color="auto"/>
            <w:left w:val="none" w:sz="0" w:space="0" w:color="auto"/>
            <w:bottom w:val="none" w:sz="0" w:space="0" w:color="auto"/>
            <w:right w:val="none" w:sz="0" w:space="0" w:color="auto"/>
          </w:divBdr>
        </w:div>
        <w:div w:id="469715282">
          <w:marLeft w:val="480"/>
          <w:marRight w:val="0"/>
          <w:marTop w:val="0"/>
          <w:marBottom w:val="0"/>
          <w:divBdr>
            <w:top w:val="none" w:sz="0" w:space="0" w:color="auto"/>
            <w:left w:val="none" w:sz="0" w:space="0" w:color="auto"/>
            <w:bottom w:val="none" w:sz="0" w:space="0" w:color="auto"/>
            <w:right w:val="none" w:sz="0" w:space="0" w:color="auto"/>
          </w:divBdr>
        </w:div>
      </w:divsChild>
    </w:div>
    <w:div w:id="2038390750">
      <w:bodyDiv w:val="1"/>
      <w:marLeft w:val="0"/>
      <w:marRight w:val="0"/>
      <w:marTop w:val="0"/>
      <w:marBottom w:val="0"/>
      <w:divBdr>
        <w:top w:val="none" w:sz="0" w:space="0" w:color="auto"/>
        <w:left w:val="none" w:sz="0" w:space="0" w:color="auto"/>
        <w:bottom w:val="none" w:sz="0" w:space="0" w:color="auto"/>
        <w:right w:val="none" w:sz="0" w:space="0" w:color="auto"/>
      </w:divBdr>
    </w:div>
    <w:div w:id="2038583966">
      <w:bodyDiv w:val="1"/>
      <w:marLeft w:val="0"/>
      <w:marRight w:val="0"/>
      <w:marTop w:val="0"/>
      <w:marBottom w:val="0"/>
      <w:divBdr>
        <w:top w:val="none" w:sz="0" w:space="0" w:color="auto"/>
        <w:left w:val="none" w:sz="0" w:space="0" w:color="auto"/>
        <w:bottom w:val="none" w:sz="0" w:space="0" w:color="auto"/>
        <w:right w:val="none" w:sz="0" w:space="0" w:color="auto"/>
      </w:divBdr>
    </w:div>
    <w:div w:id="2038966529">
      <w:bodyDiv w:val="1"/>
      <w:marLeft w:val="0"/>
      <w:marRight w:val="0"/>
      <w:marTop w:val="0"/>
      <w:marBottom w:val="0"/>
      <w:divBdr>
        <w:top w:val="none" w:sz="0" w:space="0" w:color="auto"/>
        <w:left w:val="none" w:sz="0" w:space="0" w:color="auto"/>
        <w:bottom w:val="none" w:sz="0" w:space="0" w:color="auto"/>
        <w:right w:val="none" w:sz="0" w:space="0" w:color="auto"/>
      </w:divBdr>
    </w:div>
    <w:div w:id="2039427957">
      <w:bodyDiv w:val="1"/>
      <w:marLeft w:val="0"/>
      <w:marRight w:val="0"/>
      <w:marTop w:val="0"/>
      <w:marBottom w:val="0"/>
      <w:divBdr>
        <w:top w:val="none" w:sz="0" w:space="0" w:color="auto"/>
        <w:left w:val="none" w:sz="0" w:space="0" w:color="auto"/>
        <w:bottom w:val="none" w:sz="0" w:space="0" w:color="auto"/>
        <w:right w:val="none" w:sz="0" w:space="0" w:color="auto"/>
      </w:divBdr>
    </w:div>
    <w:div w:id="2039430636">
      <w:bodyDiv w:val="1"/>
      <w:marLeft w:val="0"/>
      <w:marRight w:val="0"/>
      <w:marTop w:val="0"/>
      <w:marBottom w:val="0"/>
      <w:divBdr>
        <w:top w:val="none" w:sz="0" w:space="0" w:color="auto"/>
        <w:left w:val="none" w:sz="0" w:space="0" w:color="auto"/>
        <w:bottom w:val="none" w:sz="0" w:space="0" w:color="auto"/>
        <w:right w:val="none" w:sz="0" w:space="0" w:color="auto"/>
      </w:divBdr>
    </w:div>
    <w:div w:id="2039892102">
      <w:bodyDiv w:val="1"/>
      <w:marLeft w:val="0"/>
      <w:marRight w:val="0"/>
      <w:marTop w:val="0"/>
      <w:marBottom w:val="0"/>
      <w:divBdr>
        <w:top w:val="none" w:sz="0" w:space="0" w:color="auto"/>
        <w:left w:val="none" w:sz="0" w:space="0" w:color="auto"/>
        <w:bottom w:val="none" w:sz="0" w:space="0" w:color="auto"/>
        <w:right w:val="none" w:sz="0" w:space="0" w:color="auto"/>
      </w:divBdr>
    </w:div>
    <w:div w:id="2040277289">
      <w:bodyDiv w:val="1"/>
      <w:marLeft w:val="0"/>
      <w:marRight w:val="0"/>
      <w:marTop w:val="0"/>
      <w:marBottom w:val="0"/>
      <w:divBdr>
        <w:top w:val="none" w:sz="0" w:space="0" w:color="auto"/>
        <w:left w:val="none" w:sz="0" w:space="0" w:color="auto"/>
        <w:bottom w:val="none" w:sz="0" w:space="0" w:color="auto"/>
        <w:right w:val="none" w:sz="0" w:space="0" w:color="auto"/>
      </w:divBdr>
    </w:div>
    <w:div w:id="2040541494">
      <w:bodyDiv w:val="1"/>
      <w:marLeft w:val="0"/>
      <w:marRight w:val="0"/>
      <w:marTop w:val="0"/>
      <w:marBottom w:val="0"/>
      <w:divBdr>
        <w:top w:val="none" w:sz="0" w:space="0" w:color="auto"/>
        <w:left w:val="none" w:sz="0" w:space="0" w:color="auto"/>
        <w:bottom w:val="none" w:sz="0" w:space="0" w:color="auto"/>
        <w:right w:val="none" w:sz="0" w:space="0" w:color="auto"/>
      </w:divBdr>
    </w:div>
    <w:div w:id="2041003673">
      <w:bodyDiv w:val="1"/>
      <w:marLeft w:val="0"/>
      <w:marRight w:val="0"/>
      <w:marTop w:val="0"/>
      <w:marBottom w:val="0"/>
      <w:divBdr>
        <w:top w:val="none" w:sz="0" w:space="0" w:color="auto"/>
        <w:left w:val="none" w:sz="0" w:space="0" w:color="auto"/>
        <w:bottom w:val="none" w:sz="0" w:space="0" w:color="auto"/>
        <w:right w:val="none" w:sz="0" w:space="0" w:color="auto"/>
      </w:divBdr>
    </w:div>
    <w:div w:id="2041319520">
      <w:bodyDiv w:val="1"/>
      <w:marLeft w:val="0"/>
      <w:marRight w:val="0"/>
      <w:marTop w:val="0"/>
      <w:marBottom w:val="0"/>
      <w:divBdr>
        <w:top w:val="none" w:sz="0" w:space="0" w:color="auto"/>
        <w:left w:val="none" w:sz="0" w:space="0" w:color="auto"/>
        <w:bottom w:val="none" w:sz="0" w:space="0" w:color="auto"/>
        <w:right w:val="none" w:sz="0" w:space="0" w:color="auto"/>
      </w:divBdr>
    </w:div>
    <w:div w:id="2042510946">
      <w:bodyDiv w:val="1"/>
      <w:marLeft w:val="0"/>
      <w:marRight w:val="0"/>
      <w:marTop w:val="0"/>
      <w:marBottom w:val="0"/>
      <w:divBdr>
        <w:top w:val="none" w:sz="0" w:space="0" w:color="auto"/>
        <w:left w:val="none" w:sz="0" w:space="0" w:color="auto"/>
        <w:bottom w:val="none" w:sz="0" w:space="0" w:color="auto"/>
        <w:right w:val="none" w:sz="0" w:space="0" w:color="auto"/>
      </w:divBdr>
    </w:div>
    <w:div w:id="2042782364">
      <w:bodyDiv w:val="1"/>
      <w:marLeft w:val="0"/>
      <w:marRight w:val="0"/>
      <w:marTop w:val="0"/>
      <w:marBottom w:val="0"/>
      <w:divBdr>
        <w:top w:val="none" w:sz="0" w:space="0" w:color="auto"/>
        <w:left w:val="none" w:sz="0" w:space="0" w:color="auto"/>
        <w:bottom w:val="none" w:sz="0" w:space="0" w:color="auto"/>
        <w:right w:val="none" w:sz="0" w:space="0" w:color="auto"/>
      </w:divBdr>
    </w:div>
    <w:div w:id="2042824652">
      <w:bodyDiv w:val="1"/>
      <w:marLeft w:val="0"/>
      <w:marRight w:val="0"/>
      <w:marTop w:val="0"/>
      <w:marBottom w:val="0"/>
      <w:divBdr>
        <w:top w:val="none" w:sz="0" w:space="0" w:color="auto"/>
        <w:left w:val="none" w:sz="0" w:space="0" w:color="auto"/>
        <w:bottom w:val="none" w:sz="0" w:space="0" w:color="auto"/>
        <w:right w:val="none" w:sz="0" w:space="0" w:color="auto"/>
      </w:divBdr>
    </w:div>
    <w:div w:id="2042972074">
      <w:bodyDiv w:val="1"/>
      <w:marLeft w:val="0"/>
      <w:marRight w:val="0"/>
      <w:marTop w:val="0"/>
      <w:marBottom w:val="0"/>
      <w:divBdr>
        <w:top w:val="none" w:sz="0" w:space="0" w:color="auto"/>
        <w:left w:val="none" w:sz="0" w:space="0" w:color="auto"/>
        <w:bottom w:val="none" w:sz="0" w:space="0" w:color="auto"/>
        <w:right w:val="none" w:sz="0" w:space="0" w:color="auto"/>
      </w:divBdr>
    </w:div>
    <w:div w:id="2043167151">
      <w:bodyDiv w:val="1"/>
      <w:marLeft w:val="0"/>
      <w:marRight w:val="0"/>
      <w:marTop w:val="0"/>
      <w:marBottom w:val="0"/>
      <w:divBdr>
        <w:top w:val="none" w:sz="0" w:space="0" w:color="auto"/>
        <w:left w:val="none" w:sz="0" w:space="0" w:color="auto"/>
        <w:bottom w:val="none" w:sz="0" w:space="0" w:color="auto"/>
        <w:right w:val="none" w:sz="0" w:space="0" w:color="auto"/>
      </w:divBdr>
    </w:div>
    <w:div w:id="2043359877">
      <w:bodyDiv w:val="1"/>
      <w:marLeft w:val="0"/>
      <w:marRight w:val="0"/>
      <w:marTop w:val="0"/>
      <w:marBottom w:val="0"/>
      <w:divBdr>
        <w:top w:val="none" w:sz="0" w:space="0" w:color="auto"/>
        <w:left w:val="none" w:sz="0" w:space="0" w:color="auto"/>
        <w:bottom w:val="none" w:sz="0" w:space="0" w:color="auto"/>
        <w:right w:val="none" w:sz="0" w:space="0" w:color="auto"/>
      </w:divBdr>
    </w:div>
    <w:div w:id="2044741659">
      <w:bodyDiv w:val="1"/>
      <w:marLeft w:val="0"/>
      <w:marRight w:val="0"/>
      <w:marTop w:val="0"/>
      <w:marBottom w:val="0"/>
      <w:divBdr>
        <w:top w:val="none" w:sz="0" w:space="0" w:color="auto"/>
        <w:left w:val="none" w:sz="0" w:space="0" w:color="auto"/>
        <w:bottom w:val="none" w:sz="0" w:space="0" w:color="auto"/>
        <w:right w:val="none" w:sz="0" w:space="0" w:color="auto"/>
      </w:divBdr>
    </w:div>
    <w:div w:id="2045249042">
      <w:bodyDiv w:val="1"/>
      <w:marLeft w:val="0"/>
      <w:marRight w:val="0"/>
      <w:marTop w:val="0"/>
      <w:marBottom w:val="0"/>
      <w:divBdr>
        <w:top w:val="none" w:sz="0" w:space="0" w:color="auto"/>
        <w:left w:val="none" w:sz="0" w:space="0" w:color="auto"/>
        <w:bottom w:val="none" w:sz="0" w:space="0" w:color="auto"/>
        <w:right w:val="none" w:sz="0" w:space="0" w:color="auto"/>
      </w:divBdr>
    </w:div>
    <w:div w:id="2045405560">
      <w:bodyDiv w:val="1"/>
      <w:marLeft w:val="0"/>
      <w:marRight w:val="0"/>
      <w:marTop w:val="0"/>
      <w:marBottom w:val="0"/>
      <w:divBdr>
        <w:top w:val="none" w:sz="0" w:space="0" w:color="auto"/>
        <w:left w:val="none" w:sz="0" w:space="0" w:color="auto"/>
        <w:bottom w:val="none" w:sz="0" w:space="0" w:color="auto"/>
        <w:right w:val="none" w:sz="0" w:space="0" w:color="auto"/>
      </w:divBdr>
    </w:div>
    <w:div w:id="2046175723">
      <w:bodyDiv w:val="1"/>
      <w:marLeft w:val="0"/>
      <w:marRight w:val="0"/>
      <w:marTop w:val="0"/>
      <w:marBottom w:val="0"/>
      <w:divBdr>
        <w:top w:val="none" w:sz="0" w:space="0" w:color="auto"/>
        <w:left w:val="none" w:sz="0" w:space="0" w:color="auto"/>
        <w:bottom w:val="none" w:sz="0" w:space="0" w:color="auto"/>
        <w:right w:val="none" w:sz="0" w:space="0" w:color="auto"/>
      </w:divBdr>
      <w:divsChild>
        <w:div w:id="332219441">
          <w:marLeft w:val="480"/>
          <w:marRight w:val="0"/>
          <w:marTop w:val="0"/>
          <w:marBottom w:val="0"/>
          <w:divBdr>
            <w:top w:val="none" w:sz="0" w:space="0" w:color="auto"/>
            <w:left w:val="none" w:sz="0" w:space="0" w:color="auto"/>
            <w:bottom w:val="none" w:sz="0" w:space="0" w:color="auto"/>
            <w:right w:val="none" w:sz="0" w:space="0" w:color="auto"/>
          </w:divBdr>
        </w:div>
        <w:div w:id="671880357">
          <w:marLeft w:val="480"/>
          <w:marRight w:val="0"/>
          <w:marTop w:val="0"/>
          <w:marBottom w:val="0"/>
          <w:divBdr>
            <w:top w:val="none" w:sz="0" w:space="0" w:color="auto"/>
            <w:left w:val="none" w:sz="0" w:space="0" w:color="auto"/>
            <w:bottom w:val="none" w:sz="0" w:space="0" w:color="auto"/>
            <w:right w:val="none" w:sz="0" w:space="0" w:color="auto"/>
          </w:divBdr>
        </w:div>
        <w:div w:id="199250530">
          <w:marLeft w:val="480"/>
          <w:marRight w:val="0"/>
          <w:marTop w:val="0"/>
          <w:marBottom w:val="0"/>
          <w:divBdr>
            <w:top w:val="none" w:sz="0" w:space="0" w:color="auto"/>
            <w:left w:val="none" w:sz="0" w:space="0" w:color="auto"/>
            <w:bottom w:val="none" w:sz="0" w:space="0" w:color="auto"/>
            <w:right w:val="none" w:sz="0" w:space="0" w:color="auto"/>
          </w:divBdr>
        </w:div>
        <w:div w:id="589386204">
          <w:marLeft w:val="480"/>
          <w:marRight w:val="0"/>
          <w:marTop w:val="0"/>
          <w:marBottom w:val="0"/>
          <w:divBdr>
            <w:top w:val="none" w:sz="0" w:space="0" w:color="auto"/>
            <w:left w:val="none" w:sz="0" w:space="0" w:color="auto"/>
            <w:bottom w:val="none" w:sz="0" w:space="0" w:color="auto"/>
            <w:right w:val="none" w:sz="0" w:space="0" w:color="auto"/>
          </w:divBdr>
        </w:div>
        <w:div w:id="2035887345">
          <w:marLeft w:val="480"/>
          <w:marRight w:val="0"/>
          <w:marTop w:val="0"/>
          <w:marBottom w:val="0"/>
          <w:divBdr>
            <w:top w:val="none" w:sz="0" w:space="0" w:color="auto"/>
            <w:left w:val="none" w:sz="0" w:space="0" w:color="auto"/>
            <w:bottom w:val="none" w:sz="0" w:space="0" w:color="auto"/>
            <w:right w:val="none" w:sz="0" w:space="0" w:color="auto"/>
          </w:divBdr>
        </w:div>
        <w:div w:id="786890970">
          <w:marLeft w:val="480"/>
          <w:marRight w:val="0"/>
          <w:marTop w:val="0"/>
          <w:marBottom w:val="0"/>
          <w:divBdr>
            <w:top w:val="none" w:sz="0" w:space="0" w:color="auto"/>
            <w:left w:val="none" w:sz="0" w:space="0" w:color="auto"/>
            <w:bottom w:val="none" w:sz="0" w:space="0" w:color="auto"/>
            <w:right w:val="none" w:sz="0" w:space="0" w:color="auto"/>
          </w:divBdr>
        </w:div>
        <w:div w:id="1040471893">
          <w:marLeft w:val="480"/>
          <w:marRight w:val="0"/>
          <w:marTop w:val="0"/>
          <w:marBottom w:val="0"/>
          <w:divBdr>
            <w:top w:val="none" w:sz="0" w:space="0" w:color="auto"/>
            <w:left w:val="none" w:sz="0" w:space="0" w:color="auto"/>
            <w:bottom w:val="none" w:sz="0" w:space="0" w:color="auto"/>
            <w:right w:val="none" w:sz="0" w:space="0" w:color="auto"/>
          </w:divBdr>
        </w:div>
        <w:div w:id="94785536">
          <w:marLeft w:val="480"/>
          <w:marRight w:val="0"/>
          <w:marTop w:val="0"/>
          <w:marBottom w:val="0"/>
          <w:divBdr>
            <w:top w:val="none" w:sz="0" w:space="0" w:color="auto"/>
            <w:left w:val="none" w:sz="0" w:space="0" w:color="auto"/>
            <w:bottom w:val="none" w:sz="0" w:space="0" w:color="auto"/>
            <w:right w:val="none" w:sz="0" w:space="0" w:color="auto"/>
          </w:divBdr>
        </w:div>
        <w:div w:id="1111129695">
          <w:marLeft w:val="480"/>
          <w:marRight w:val="0"/>
          <w:marTop w:val="0"/>
          <w:marBottom w:val="0"/>
          <w:divBdr>
            <w:top w:val="none" w:sz="0" w:space="0" w:color="auto"/>
            <w:left w:val="none" w:sz="0" w:space="0" w:color="auto"/>
            <w:bottom w:val="none" w:sz="0" w:space="0" w:color="auto"/>
            <w:right w:val="none" w:sz="0" w:space="0" w:color="auto"/>
          </w:divBdr>
        </w:div>
        <w:div w:id="899368022">
          <w:marLeft w:val="480"/>
          <w:marRight w:val="0"/>
          <w:marTop w:val="0"/>
          <w:marBottom w:val="0"/>
          <w:divBdr>
            <w:top w:val="none" w:sz="0" w:space="0" w:color="auto"/>
            <w:left w:val="none" w:sz="0" w:space="0" w:color="auto"/>
            <w:bottom w:val="none" w:sz="0" w:space="0" w:color="auto"/>
            <w:right w:val="none" w:sz="0" w:space="0" w:color="auto"/>
          </w:divBdr>
        </w:div>
        <w:div w:id="630596134">
          <w:marLeft w:val="480"/>
          <w:marRight w:val="0"/>
          <w:marTop w:val="0"/>
          <w:marBottom w:val="0"/>
          <w:divBdr>
            <w:top w:val="none" w:sz="0" w:space="0" w:color="auto"/>
            <w:left w:val="none" w:sz="0" w:space="0" w:color="auto"/>
            <w:bottom w:val="none" w:sz="0" w:space="0" w:color="auto"/>
            <w:right w:val="none" w:sz="0" w:space="0" w:color="auto"/>
          </w:divBdr>
        </w:div>
        <w:div w:id="753939416">
          <w:marLeft w:val="480"/>
          <w:marRight w:val="0"/>
          <w:marTop w:val="0"/>
          <w:marBottom w:val="0"/>
          <w:divBdr>
            <w:top w:val="none" w:sz="0" w:space="0" w:color="auto"/>
            <w:left w:val="none" w:sz="0" w:space="0" w:color="auto"/>
            <w:bottom w:val="none" w:sz="0" w:space="0" w:color="auto"/>
            <w:right w:val="none" w:sz="0" w:space="0" w:color="auto"/>
          </w:divBdr>
        </w:div>
        <w:div w:id="1783724104">
          <w:marLeft w:val="480"/>
          <w:marRight w:val="0"/>
          <w:marTop w:val="0"/>
          <w:marBottom w:val="0"/>
          <w:divBdr>
            <w:top w:val="none" w:sz="0" w:space="0" w:color="auto"/>
            <w:left w:val="none" w:sz="0" w:space="0" w:color="auto"/>
            <w:bottom w:val="none" w:sz="0" w:space="0" w:color="auto"/>
            <w:right w:val="none" w:sz="0" w:space="0" w:color="auto"/>
          </w:divBdr>
        </w:div>
        <w:div w:id="136262637">
          <w:marLeft w:val="480"/>
          <w:marRight w:val="0"/>
          <w:marTop w:val="0"/>
          <w:marBottom w:val="0"/>
          <w:divBdr>
            <w:top w:val="none" w:sz="0" w:space="0" w:color="auto"/>
            <w:left w:val="none" w:sz="0" w:space="0" w:color="auto"/>
            <w:bottom w:val="none" w:sz="0" w:space="0" w:color="auto"/>
            <w:right w:val="none" w:sz="0" w:space="0" w:color="auto"/>
          </w:divBdr>
        </w:div>
        <w:div w:id="662199122">
          <w:marLeft w:val="480"/>
          <w:marRight w:val="0"/>
          <w:marTop w:val="0"/>
          <w:marBottom w:val="0"/>
          <w:divBdr>
            <w:top w:val="none" w:sz="0" w:space="0" w:color="auto"/>
            <w:left w:val="none" w:sz="0" w:space="0" w:color="auto"/>
            <w:bottom w:val="none" w:sz="0" w:space="0" w:color="auto"/>
            <w:right w:val="none" w:sz="0" w:space="0" w:color="auto"/>
          </w:divBdr>
        </w:div>
        <w:div w:id="2069722512">
          <w:marLeft w:val="480"/>
          <w:marRight w:val="0"/>
          <w:marTop w:val="0"/>
          <w:marBottom w:val="0"/>
          <w:divBdr>
            <w:top w:val="none" w:sz="0" w:space="0" w:color="auto"/>
            <w:left w:val="none" w:sz="0" w:space="0" w:color="auto"/>
            <w:bottom w:val="none" w:sz="0" w:space="0" w:color="auto"/>
            <w:right w:val="none" w:sz="0" w:space="0" w:color="auto"/>
          </w:divBdr>
        </w:div>
        <w:div w:id="1154836831">
          <w:marLeft w:val="480"/>
          <w:marRight w:val="0"/>
          <w:marTop w:val="0"/>
          <w:marBottom w:val="0"/>
          <w:divBdr>
            <w:top w:val="none" w:sz="0" w:space="0" w:color="auto"/>
            <w:left w:val="none" w:sz="0" w:space="0" w:color="auto"/>
            <w:bottom w:val="none" w:sz="0" w:space="0" w:color="auto"/>
            <w:right w:val="none" w:sz="0" w:space="0" w:color="auto"/>
          </w:divBdr>
        </w:div>
        <w:div w:id="447939926">
          <w:marLeft w:val="480"/>
          <w:marRight w:val="0"/>
          <w:marTop w:val="0"/>
          <w:marBottom w:val="0"/>
          <w:divBdr>
            <w:top w:val="none" w:sz="0" w:space="0" w:color="auto"/>
            <w:left w:val="none" w:sz="0" w:space="0" w:color="auto"/>
            <w:bottom w:val="none" w:sz="0" w:space="0" w:color="auto"/>
            <w:right w:val="none" w:sz="0" w:space="0" w:color="auto"/>
          </w:divBdr>
        </w:div>
        <w:div w:id="1013529820">
          <w:marLeft w:val="480"/>
          <w:marRight w:val="0"/>
          <w:marTop w:val="0"/>
          <w:marBottom w:val="0"/>
          <w:divBdr>
            <w:top w:val="none" w:sz="0" w:space="0" w:color="auto"/>
            <w:left w:val="none" w:sz="0" w:space="0" w:color="auto"/>
            <w:bottom w:val="none" w:sz="0" w:space="0" w:color="auto"/>
            <w:right w:val="none" w:sz="0" w:space="0" w:color="auto"/>
          </w:divBdr>
        </w:div>
        <w:div w:id="1782846309">
          <w:marLeft w:val="480"/>
          <w:marRight w:val="0"/>
          <w:marTop w:val="0"/>
          <w:marBottom w:val="0"/>
          <w:divBdr>
            <w:top w:val="none" w:sz="0" w:space="0" w:color="auto"/>
            <w:left w:val="none" w:sz="0" w:space="0" w:color="auto"/>
            <w:bottom w:val="none" w:sz="0" w:space="0" w:color="auto"/>
            <w:right w:val="none" w:sz="0" w:space="0" w:color="auto"/>
          </w:divBdr>
        </w:div>
        <w:div w:id="456988582">
          <w:marLeft w:val="480"/>
          <w:marRight w:val="0"/>
          <w:marTop w:val="0"/>
          <w:marBottom w:val="0"/>
          <w:divBdr>
            <w:top w:val="none" w:sz="0" w:space="0" w:color="auto"/>
            <w:left w:val="none" w:sz="0" w:space="0" w:color="auto"/>
            <w:bottom w:val="none" w:sz="0" w:space="0" w:color="auto"/>
            <w:right w:val="none" w:sz="0" w:space="0" w:color="auto"/>
          </w:divBdr>
        </w:div>
        <w:div w:id="1069033710">
          <w:marLeft w:val="480"/>
          <w:marRight w:val="0"/>
          <w:marTop w:val="0"/>
          <w:marBottom w:val="0"/>
          <w:divBdr>
            <w:top w:val="none" w:sz="0" w:space="0" w:color="auto"/>
            <w:left w:val="none" w:sz="0" w:space="0" w:color="auto"/>
            <w:bottom w:val="none" w:sz="0" w:space="0" w:color="auto"/>
            <w:right w:val="none" w:sz="0" w:space="0" w:color="auto"/>
          </w:divBdr>
        </w:div>
        <w:div w:id="1493058023">
          <w:marLeft w:val="480"/>
          <w:marRight w:val="0"/>
          <w:marTop w:val="0"/>
          <w:marBottom w:val="0"/>
          <w:divBdr>
            <w:top w:val="none" w:sz="0" w:space="0" w:color="auto"/>
            <w:left w:val="none" w:sz="0" w:space="0" w:color="auto"/>
            <w:bottom w:val="none" w:sz="0" w:space="0" w:color="auto"/>
            <w:right w:val="none" w:sz="0" w:space="0" w:color="auto"/>
          </w:divBdr>
        </w:div>
        <w:div w:id="1385565329">
          <w:marLeft w:val="480"/>
          <w:marRight w:val="0"/>
          <w:marTop w:val="0"/>
          <w:marBottom w:val="0"/>
          <w:divBdr>
            <w:top w:val="none" w:sz="0" w:space="0" w:color="auto"/>
            <w:left w:val="none" w:sz="0" w:space="0" w:color="auto"/>
            <w:bottom w:val="none" w:sz="0" w:space="0" w:color="auto"/>
            <w:right w:val="none" w:sz="0" w:space="0" w:color="auto"/>
          </w:divBdr>
        </w:div>
        <w:div w:id="463699700">
          <w:marLeft w:val="480"/>
          <w:marRight w:val="0"/>
          <w:marTop w:val="0"/>
          <w:marBottom w:val="0"/>
          <w:divBdr>
            <w:top w:val="none" w:sz="0" w:space="0" w:color="auto"/>
            <w:left w:val="none" w:sz="0" w:space="0" w:color="auto"/>
            <w:bottom w:val="none" w:sz="0" w:space="0" w:color="auto"/>
            <w:right w:val="none" w:sz="0" w:space="0" w:color="auto"/>
          </w:divBdr>
        </w:div>
        <w:div w:id="2039812126">
          <w:marLeft w:val="480"/>
          <w:marRight w:val="0"/>
          <w:marTop w:val="0"/>
          <w:marBottom w:val="0"/>
          <w:divBdr>
            <w:top w:val="none" w:sz="0" w:space="0" w:color="auto"/>
            <w:left w:val="none" w:sz="0" w:space="0" w:color="auto"/>
            <w:bottom w:val="none" w:sz="0" w:space="0" w:color="auto"/>
            <w:right w:val="none" w:sz="0" w:space="0" w:color="auto"/>
          </w:divBdr>
        </w:div>
        <w:div w:id="1617330039">
          <w:marLeft w:val="480"/>
          <w:marRight w:val="0"/>
          <w:marTop w:val="0"/>
          <w:marBottom w:val="0"/>
          <w:divBdr>
            <w:top w:val="none" w:sz="0" w:space="0" w:color="auto"/>
            <w:left w:val="none" w:sz="0" w:space="0" w:color="auto"/>
            <w:bottom w:val="none" w:sz="0" w:space="0" w:color="auto"/>
            <w:right w:val="none" w:sz="0" w:space="0" w:color="auto"/>
          </w:divBdr>
        </w:div>
        <w:div w:id="323977103">
          <w:marLeft w:val="480"/>
          <w:marRight w:val="0"/>
          <w:marTop w:val="0"/>
          <w:marBottom w:val="0"/>
          <w:divBdr>
            <w:top w:val="none" w:sz="0" w:space="0" w:color="auto"/>
            <w:left w:val="none" w:sz="0" w:space="0" w:color="auto"/>
            <w:bottom w:val="none" w:sz="0" w:space="0" w:color="auto"/>
            <w:right w:val="none" w:sz="0" w:space="0" w:color="auto"/>
          </w:divBdr>
        </w:div>
        <w:div w:id="1082531031">
          <w:marLeft w:val="480"/>
          <w:marRight w:val="0"/>
          <w:marTop w:val="0"/>
          <w:marBottom w:val="0"/>
          <w:divBdr>
            <w:top w:val="none" w:sz="0" w:space="0" w:color="auto"/>
            <w:left w:val="none" w:sz="0" w:space="0" w:color="auto"/>
            <w:bottom w:val="none" w:sz="0" w:space="0" w:color="auto"/>
            <w:right w:val="none" w:sz="0" w:space="0" w:color="auto"/>
          </w:divBdr>
        </w:div>
        <w:div w:id="36665936">
          <w:marLeft w:val="480"/>
          <w:marRight w:val="0"/>
          <w:marTop w:val="0"/>
          <w:marBottom w:val="0"/>
          <w:divBdr>
            <w:top w:val="none" w:sz="0" w:space="0" w:color="auto"/>
            <w:left w:val="none" w:sz="0" w:space="0" w:color="auto"/>
            <w:bottom w:val="none" w:sz="0" w:space="0" w:color="auto"/>
            <w:right w:val="none" w:sz="0" w:space="0" w:color="auto"/>
          </w:divBdr>
        </w:div>
      </w:divsChild>
    </w:div>
    <w:div w:id="2046559874">
      <w:bodyDiv w:val="1"/>
      <w:marLeft w:val="0"/>
      <w:marRight w:val="0"/>
      <w:marTop w:val="0"/>
      <w:marBottom w:val="0"/>
      <w:divBdr>
        <w:top w:val="none" w:sz="0" w:space="0" w:color="auto"/>
        <w:left w:val="none" w:sz="0" w:space="0" w:color="auto"/>
        <w:bottom w:val="none" w:sz="0" w:space="0" w:color="auto"/>
        <w:right w:val="none" w:sz="0" w:space="0" w:color="auto"/>
      </w:divBdr>
    </w:div>
    <w:div w:id="2049640690">
      <w:bodyDiv w:val="1"/>
      <w:marLeft w:val="0"/>
      <w:marRight w:val="0"/>
      <w:marTop w:val="0"/>
      <w:marBottom w:val="0"/>
      <w:divBdr>
        <w:top w:val="none" w:sz="0" w:space="0" w:color="auto"/>
        <w:left w:val="none" w:sz="0" w:space="0" w:color="auto"/>
        <w:bottom w:val="none" w:sz="0" w:space="0" w:color="auto"/>
        <w:right w:val="none" w:sz="0" w:space="0" w:color="auto"/>
      </w:divBdr>
    </w:div>
    <w:div w:id="2050105874">
      <w:bodyDiv w:val="1"/>
      <w:marLeft w:val="0"/>
      <w:marRight w:val="0"/>
      <w:marTop w:val="0"/>
      <w:marBottom w:val="0"/>
      <w:divBdr>
        <w:top w:val="none" w:sz="0" w:space="0" w:color="auto"/>
        <w:left w:val="none" w:sz="0" w:space="0" w:color="auto"/>
        <w:bottom w:val="none" w:sz="0" w:space="0" w:color="auto"/>
        <w:right w:val="none" w:sz="0" w:space="0" w:color="auto"/>
      </w:divBdr>
    </w:div>
    <w:div w:id="2050647417">
      <w:bodyDiv w:val="1"/>
      <w:marLeft w:val="0"/>
      <w:marRight w:val="0"/>
      <w:marTop w:val="0"/>
      <w:marBottom w:val="0"/>
      <w:divBdr>
        <w:top w:val="none" w:sz="0" w:space="0" w:color="auto"/>
        <w:left w:val="none" w:sz="0" w:space="0" w:color="auto"/>
        <w:bottom w:val="none" w:sz="0" w:space="0" w:color="auto"/>
        <w:right w:val="none" w:sz="0" w:space="0" w:color="auto"/>
      </w:divBdr>
    </w:div>
    <w:div w:id="2050839712">
      <w:bodyDiv w:val="1"/>
      <w:marLeft w:val="0"/>
      <w:marRight w:val="0"/>
      <w:marTop w:val="0"/>
      <w:marBottom w:val="0"/>
      <w:divBdr>
        <w:top w:val="none" w:sz="0" w:space="0" w:color="auto"/>
        <w:left w:val="none" w:sz="0" w:space="0" w:color="auto"/>
        <w:bottom w:val="none" w:sz="0" w:space="0" w:color="auto"/>
        <w:right w:val="none" w:sz="0" w:space="0" w:color="auto"/>
      </w:divBdr>
      <w:divsChild>
        <w:div w:id="85852694">
          <w:marLeft w:val="480"/>
          <w:marRight w:val="0"/>
          <w:marTop w:val="0"/>
          <w:marBottom w:val="0"/>
          <w:divBdr>
            <w:top w:val="none" w:sz="0" w:space="0" w:color="auto"/>
            <w:left w:val="none" w:sz="0" w:space="0" w:color="auto"/>
            <w:bottom w:val="none" w:sz="0" w:space="0" w:color="auto"/>
            <w:right w:val="none" w:sz="0" w:space="0" w:color="auto"/>
          </w:divBdr>
        </w:div>
        <w:div w:id="548490543">
          <w:marLeft w:val="480"/>
          <w:marRight w:val="0"/>
          <w:marTop w:val="0"/>
          <w:marBottom w:val="0"/>
          <w:divBdr>
            <w:top w:val="none" w:sz="0" w:space="0" w:color="auto"/>
            <w:left w:val="none" w:sz="0" w:space="0" w:color="auto"/>
            <w:bottom w:val="none" w:sz="0" w:space="0" w:color="auto"/>
            <w:right w:val="none" w:sz="0" w:space="0" w:color="auto"/>
          </w:divBdr>
        </w:div>
        <w:div w:id="390347409">
          <w:marLeft w:val="480"/>
          <w:marRight w:val="0"/>
          <w:marTop w:val="0"/>
          <w:marBottom w:val="0"/>
          <w:divBdr>
            <w:top w:val="none" w:sz="0" w:space="0" w:color="auto"/>
            <w:left w:val="none" w:sz="0" w:space="0" w:color="auto"/>
            <w:bottom w:val="none" w:sz="0" w:space="0" w:color="auto"/>
            <w:right w:val="none" w:sz="0" w:space="0" w:color="auto"/>
          </w:divBdr>
        </w:div>
        <w:div w:id="1852182866">
          <w:marLeft w:val="480"/>
          <w:marRight w:val="0"/>
          <w:marTop w:val="0"/>
          <w:marBottom w:val="0"/>
          <w:divBdr>
            <w:top w:val="none" w:sz="0" w:space="0" w:color="auto"/>
            <w:left w:val="none" w:sz="0" w:space="0" w:color="auto"/>
            <w:bottom w:val="none" w:sz="0" w:space="0" w:color="auto"/>
            <w:right w:val="none" w:sz="0" w:space="0" w:color="auto"/>
          </w:divBdr>
        </w:div>
        <w:div w:id="60371030">
          <w:marLeft w:val="480"/>
          <w:marRight w:val="0"/>
          <w:marTop w:val="0"/>
          <w:marBottom w:val="0"/>
          <w:divBdr>
            <w:top w:val="none" w:sz="0" w:space="0" w:color="auto"/>
            <w:left w:val="none" w:sz="0" w:space="0" w:color="auto"/>
            <w:bottom w:val="none" w:sz="0" w:space="0" w:color="auto"/>
            <w:right w:val="none" w:sz="0" w:space="0" w:color="auto"/>
          </w:divBdr>
        </w:div>
        <w:div w:id="1747606198">
          <w:marLeft w:val="480"/>
          <w:marRight w:val="0"/>
          <w:marTop w:val="0"/>
          <w:marBottom w:val="0"/>
          <w:divBdr>
            <w:top w:val="none" w:sz="0" w:space="0" w:color="auto"/>
            <w:left w:val="none" w:sz="0" w:space="0" w:color="auto"/>
            <w:bottom w:val="none" w:sz="0" w:space="0" w:color="auto"/>
            <w:right w:val="none" w:sz="0" w:space="0" w:color="auto"/>
          </w:divBdr>
        </w:div>
        <w:div w:id="612325023">
          <w:marLeft w:val="480"/>
          <w:marRight w:val="0"/>
          <w:marTop w:val="0"/>
          <w:marBottom w:val="0"/>
          <w:divBdr>
            <w:top w:val="none" w:sz="0" w:space="0" w:color="auto"/>
            <w:left w:val="none" w:sz="0" w:space="0" w:color="auto"/>
            <w:bottom w:val="none" w:sz="0" w:space="0" w:color="auto"/>
            <w:right w:val="none" w:sz="0" w:space="0" w:color="auto"/>
          </w:divBdr>
        </w:div>
        <w:div w:id="869807056">
          <w:marLeft w:val="480"/>
          <w:marRight w:val="0"/>
          <w:marTop w:val="0"/>
          <w:marBottom w:val="0"/>
          <w:divBdr>
            <w:top w:val="none" w:sz="0" w:space="0" w:color="auto"/>
            <w:left w:val="none" w:sz="0" w:space="0" w:color="auto"/>
            <w:bottom w:val="none" w:sz="0" w:space="0" w:color="auto"/>
            <w:right w:val="none" w:sz="0" w:space="0" w:color="auto"/>
          </w:divBdr>
        </w:div>
        <w:div w:id="1149977653">
          <w:marLeft w:val="480"/>
          <w:marRight w:val="0"/>
          <w:marTop w:val="0"/>
          <w:marBottom w:val="0"/>
          <w:divBdr>
            <w:top w:val="none" w:sz="0" w:space="0" w:color="auto"/>
            <w:left w:val="none" w:sz="0" w:space="0" w:color="auto"/>
            <w:bottom w:val="none" w:sz="0" w:space="0" w:color="auto"/>
            <w:right w:val="none" w:sz="0" w:space="0" w:color="auto"/>
          </w:divBdr>
        </w:div>
        <w:div w:id="1017392803">
          <w:marLeft w:val="480"/>
          <w:marRight w:val="0"/>
          <w:marTop w:val="0"/>
          <w:marBottom w:val="0"/>
          <w:divBdr>
            <w:top w:val="none" w:sz="0" w:space="0" w:color="auto"/>
            <w:left w:val="none" w:sz="0" w:space="0" w:color="auto"/>
            <w:bottom w:val="none" w:sz="0" w:space="0" w:color="auto"/>
            <w:right w:val="none" w:sz="0" w:space="0" w:color="auto"/>
          </w:divBdr>
        </w:div>
        <w:div w:id="1048842813">
          <w:marLeft w:val="480"/>
          <w:marRight w:val="0"/>
          <w:marTop w:val="0"/>
          <w:marBottom w:val="0"/>
          <w:divBdr>
            <w:top w:val="none" w:sz="0" w:space="0" w:color="auto"/>
            <w:left w:val="none" w:sz="0" w:space="0" w:color="auto"/>
            <w:bottom w:val="none" w:sz="0" w:space="0" w:color="auto"/>
            <w:right w:val="none" w:sz="0" w:space="0" w:color="auto"/>
          </w:divBdr>
        </w:div>
        <w:div w:id="1095639405">
          <w:marLeft w:val="480"/>
          <w:marRight w:val="0"/>
          <w:marTop w:val="0"/>
          <w:marBottom w:val="0"/>
          <w:divBdr>
            <w:top w:val="none" w:sz="0" w:space="0" w:color="auto"/>
            <w:left w:val="none" w:sz="0" w:space="0" w:color="auto"/>
            <w:bottom w:val="none" w:sz="0" w:space="0" w:color="auto"/>
            <w:right w:val="none" w:sz="0" w:space="0" w:color="auto"/>
          </w:divBdr>
        </w:div>
        <w:div w:id="1653675570">
          <w:marLeft w:val="480"/>
          <w:marRight w:val="0"/>
          <w:marTop w:val="0"/>
          <w:marBottom w:val="0"/>
          <w:divBdr>
            <w:top w:val="none" w:sz="0" w:space="0" w:color="auto"/>
            <w:left w:val="none" w:sz="0" w:space="0" w:color="auto"/>
            <w:bottom w:val="none" w:sz="0" w:space="0" w:color="auto"/>
            <w:right w:val="none" w:sz="0" w:space="0" w:color="auto"/>
          </w:divBdr>
        </w:div>
        <w:div w:id="87581053">
          <w:marLeft w:val="480"/>
          <w:marRight w:val="0"/>
          <w:marTop w:val="0"/>
          <w:marBottom w:val="0"/>
          <w:divBdr>
            <w:top w:val="none" w:sz="0" w:space="0" w:color="auto"/>
            <w:left w:val="none" w:sz="0" w:space="0" w:color="auto"/>
            <w:bottom w:val="none" w:sz="0" w:space="0" w:color="auto"/>
            <w:right w:val="none" w:sz="0" w:space="0" w:color="auto"/>
          </w:divBdr>
        </w:div>
        <w:div w:id="490099313">
          <w:marLeft w:val="480"/>
          <w:marRight w:val="0"/>
          <w:marTop w:val="0"/>
          <w:marBottom w:val="0"/>
          <w:divBdr>
            <w:top w:val="none" w:sz="0" w:space="0" w:color="auto"/>
            <w:left w:val="none" w:sz="0" w:space="0" w:color="auto"/>
            <w:bottom w:val="none" w:sz="0" w:space="0" w:color="auto"/>
            <w:right w:val="none" w:sz="0" w:space="0" w:color="auto"/>
          </w:divBdr>
        </w:div>
        <w:div w:id="1413505921">
          <w:marLeft w:val="480"/>
          <w:marRight w:val="0"/>
          <w:marTop w:val="0"/>
          <w:marBottom w:val="0"/>
          <w:divBdr>
            <w:top w:val="none" w:sz="0" w:space="0" w:color="auto"/>
            <w:left w:val="none" w:sz="0" w:space="0" w:color="auto"/>
            <w:bottom w:val="none" w:sz="0" w:space="0" w:color="auto"/>
            <w:right w:val="none" w:sz="0" w:space="0" w:color="auto"/>
          </w:divBdr>
        </w:div>
        <w:div w:id="1881824619">
          <w:marLeft w:val="480"/>
          <w:marRight w:val="0"/>
          <w:marTop w:val="0"/>
          <w:marBottom w:val="0"/>
          <w:divBdr>
            <w:top w:val="none" w:sz="0" w:space="0" w:color="auto"/>
            <w:left w:val="none" w:sz="0" w:space="0" w:color="auto"/>
            <w:bottom w:val="none" w:sz="0" w:space="0" w:color="auto"/>
            <w:right w:val="none" w:sz="0" w:space="0" w:color="auto"/>
          </w:divBdr>
        </w:div>
        <w:div w:id="1992521229">
          <w:marLeft w:val="480"/>
          <w:marRight w:val="0"/>
          <w:marTop w:val="0"/>
          <w:marBottom w:val="0"/>
          <w:divBdr>
            <w:top w:val="none" w:sz="0" w:space="0" w:color="auto"/>
            <w:left w:val="none" w:sz="0" w:space="0" w:color="auto"/>
            <w:bottom w:val="none" w:sz="0" w:space="0" w:color="auto"/>
            <w:right w:val="none" w:sz="0" w:space="0" w:color="auto"/>
          </w:divBdr>
        </w:div>
        <w:div w:id="1978026226">
          <w:marLeft w:val="480"/>
          <w:marRight w:val="0"/>
          <w:marTop w:val="0"/>
          <w:marBottom w:val="0"/>
          <w:divBdr>
            <w:top w:val="none" w:sz="0" w:space="0" w:color="auto"/>
            <w:left w:val="none" w:sz="0" w:space="0" w:color="auto"/>
            <w:bottom w:val="none" w:sz="0" w:space="0" w:color="auto"/>
            <w:right w:val="none" w:sz="0" w:space="0" w:color="auto"/>
          </w:divBdr>
        </w:div>
        <w:div w:id="395786597">
          <w:marLeft w:val="480"/>
          <w:marRight w:val="0"/>
          <w:marTop w:val="0"/>
          <w:marBottom w:val="0"/>
          <w:divBdr>
            <w:top w:val="none" w:sz="0" w:space="0" w:color="auto"/>
            <w:left w:val="none" w:sz="0" w:space="0" w:color="auto"/>
            <w:bottom w:val="none" w:sz="0" w:space="0" w:color="auto"/>
            <w:right w:val="none" w:sz="0" w:space="0" w:color="auto"/>
          </w:divBdr>
        </w:div>
        <w:div w:id="2069910706">
          <w:marLeft w:val="480"/>
          <w:marRight w:val="0"/>
          <w:marTop w:val="0"/>
          <w:marBottom w:val="0"/>
          <w:divBdr>
            <w:top w:val="none" w:sz="0" w:space="0" w:color="auto"/>
            <w:left w:val="none" w:sz="0" w:space="0" w:color="auto"/>
            <w:bottom w:val="none" w:sz="0" w:space="0" w:color="auto"/>
            <w:right w:val="none" w:sz="0" w:space="0" w:color="auto"/>
          </w:divBdr>
        </w:div>
        <w:div w:id="1349990039">
          <w:marLeft w:val="480"/>
          <w:marRight w:val="0"/>
          <w:marTop w:val="0"/>
          <w:marBottom w:val="0"/>
          <w:divBdr>
            <w:top w:val="none" w:sz="0" w:space="0" w:color="auto"/>
            <w:left w:val="none" w:sz="0" w:space="0" w:color="auto"/>
            <w:bottom w:val="none" w:sz="0" w:space="0" w:color="auto"/>
            <w:right w:val="none" w:sz="0" w:space="0" w:color="auto"/>
          </w:divBdr>
        </w:div>
        <w:div w:id="1417676255">
          <w:marLeft w:val="480"/>
          <w:marRight w:val="0"/>
          <w:marTop w:val="0"/>
          <w:marBottom w:val="0"/>
          <w:divBdr>
            <w:top w:val="none" w:sz="0" w:space="0" w:color="auto"/>
            <w:left w:val="none" w:sz="0" w:space="0" w:color="auto"/>
            <w:bottom w:val="none" w:sz="0" w:space="0" w:color="auto"/>
            <w:right w:val="none" w:sz="0" w:space="0" w:color="auto"/>
          </w:divBdr>
        </w:div>
        <w:div w:id="885677203">
          <w:marLeft w:val="480"/>
          <w:marRight w:val="0"/>
          <w:marTop w:val="0"/>
          <w:marBottom w:val="0"/>
          <w:divBdr>
            <w:top w:val="none" w:sz="0" w:space="0" w:color="auto"/>
            <w:left w:val="none" w:sz="0" w:space="0" w:color="auto"/>
            <w:bottom w:val="none" w:sz="0" w:space="0" w:color="auto"/>
            <w:right w:val="none" w:sz="0" w:space="0" w:color="auto"/>
          </w:divBdr>
        </w:div>
        <w:div w:id="506097168">
          <w:marLeft w:val="480"/>
          <w:marRight w:val="0"/>
          <w:marTop w:val="0"/>
          <w:marBottom w:val="0"/>
          <w:divBdr>
            <w:top w:val="none" w:sz="0" w:space="0" w:color="auto"/>
            <w:left w:val="none" w:sz="0" w:space="0" w:color="auto"/>
            <w:bottom w:val="none" w:sz="0" w:space="0" w:color="auto"/>
            <w:right w:val="none" w:sz="0" w:space="0" w:color="auto"/>
          </w:divBdr>
        </w:div>
        <w:div w:id="1924030270">
          <w:marLeft w:val="480"/>
          <w:marRight w:val="0"/>
          <w:marTop w:val="0"/>
          <w:marBottom w:val="0"/>
          <w:divBdr>
            <w:top w:val="none" w:sz="0" w:space="0" w:color="auto"/>
            <w:left w:val="none" w:sz="0" w:space="0" w:color="auto"/>
            <w:bottom w:val="none" w:sz="0" w:space="0" w:color="auto"/>
            <w:right w:val="none" w:sz="0" w:space="0" w:color="auto"/>
          </w:divBdr>
        </w:div>
      </w:divsChild>
    </w:div>
    <w:div w:id="2050956354">
      <w:bodyDiv w:val="1"/>
      <w:marLeft w:val="0"/>
      <w:marRight w:val="0"/>
      <w:marTop w:val="0"/>
      <w:marBottom w:val="0"/>
      <w:divBdr>
        <w:top w:val="none" w:sz="0" w:space="0" w:color="auto"/>
        <w:left w:val="none" w:sz="0" w:space="0" w:color="auto"/>
        <w:bottom w:val="none" w:sz="0" w:space="0" w:color="auto"/>
        <w:right w:val="none" w:sz="0" w:space="0" w:color="auto"/>
      </w:divBdr>
    </w:div>
    <w:div w:id="2052532043">
      <w:bodyDiv w:val="1"/>
      <w:marLeft w:val="0"/>
      <w:marRight w:val="0"/>
      <w:marTop w:val="0"/>
      <w:marBottom w:val="0"/>
      <w:divBdr>
        <w:top w:val="none" w:sz="0" w:space="0" w:color="auto"/>
        <w:left w:val="none" w:sz="0" w:space="0" w:color="auto"/>
        <w:bottom w:val="none" w:sz="0" w:space="0" w:color="auto"/>
        <w:right w:val="none" w:sz="0" w:space="0" w:color="auto"/>
      </w:divBdr>
    </w:div>
    <w:div w:id="2052533409">
      <w:bodyDiv w:val="1"/>
      <w:marLeft w:val="0"/>
      <w:marRight w:val="0"/>
      <w:marTop w:val="0"/>
      <w:marBottom w:val="0"/>
      <w:divBdr>
        <w:top w:val="none" w:sz="0" w:space="0" w:color="auto"/>
        <w:left w:val="none" w:sz="0" w:space="0" w:color="auto"/>
        <w:bottom w:val="none" w:sz="0" w:space="0" w:color="auto"/>
        <w:right w:val="none" w:sz="0" w:space="0" w:color="auto"/>
      </w:divBdr>
    </w:div>
    <w:div w:id="2052807355">
      <w:bodyDiv w:val="1"/>
      <w:marLeft w:val="0"/>
      <w:marRight w:val="0"/>
      <w:marTop w:val="0"/>
      <w:marBottom w:val="0"/>
      <w:divBdr>
        <w:top w:val="none" w:sz="0" w:space="0" w:color="auto"/>
        <w:left w:val="none" w:sz="0" w:space="0" w:color="auto"/>
        <w:bottom w:val="none" w:sz="0" w:space="0" w:color="auto"/>
        <w:right w:val="none" w:sz="0" w:space="0" w:color="auto"/>
      </w:divBdr>
    </w:div>
    <w:div w:id="2052873259">
      <w:bodyDiv w:val="1"/>
      <w:marLeft w:val="0"/>
      <w:marRight w:val="0"/>
      <w:marTop w:val="0"/>
      <w:marBottom w:val="0"/>
      <w:divBdr>
        <w:top w:val="none" w:sz="0" w:space="0" w:color="auto"/>
        <w:left w:val="none" w:sz="0" w:space="0" w:color="auto"/>
        <w:bottom w:val="none" w:sz="0" w:space="0" w:color="auto"/>
        <w:right w:val="none" w:sz="0" w:space="0" w:color="auto"/>
      </w:divBdr>
    </w:div>
    <w:div w:id="2055498352">
      <w:bodyDiv w:val="1"/>
      <w:marLeft w:val="0"/>
      <w:marRight w:val="0"/>
      <w:marTop w:val="0"/>
      <w:marBottom w:val="0"/>
      <w:divBdr>
        <w:top w:val="none" w:sz="0" w:space="0" w:color="auto"/>
        <w:left w:val="none" w:sz="0" w:space="0" w:color="auto"/>
        <w:bottom w:val="none" w:sz="0" w:space="0" w:color="auto"/>
        <w:right w:val="none" w:sz="0" w:space="0" w:color="auto"/>
      </w:divBdr>
    </w:div>
    <w:div w:id="2055885484">
      <w:bodyDiv w:val="1"/>
      <w:marLeft w:val="0"/>
      <w:marRight w:val="0"/>
      <w:marTop w:val="0"/>
      <w:marBottom w:val="0"/>
      <w:divBdr>
        <w:top w:val="none" w:sz="0" w:space="0" w:color="auto"/>
        <w:left w:val="none" w:sz="0" w:space="0" w:color="auto"/>
        <w:bottom w:val="none" w:sz="0" w:space="0" w:color="auto"/>
        <w:right w:val="none" w:sz="0" w:space="0" w:color="auto"/>
      </w:divBdr>
    </w:div>
    <w:div w:id="2056276345">
      <w:bodyDiv w:val="1"/>
      <w:marLeft w:val="0"/>
      <w:marRight w:val="0"/>
      <w:marTop w:val="0"/>
      <w:marBottom w:val="0"/>
      <w:divBdr>
        <w:top w:val="none" w:sz="0" w:space="0" w:color="auto"/>
        <w:left w:val="none" w:sz="0" w:space="0" w:color="auto"/>
        <w:bottom w:val="none" w:sz="0" w:space="0" w:color="auto"/>
        <w:right w:val="none" w:sz="0" w:space="0" w:color="auto"/>
      </w:divBdr>
    </w:div>
    <w:div w:id="2056806448">
      <w:bodyDiv w:val="1"/>
      <w:marLeft w:val="0"/>
      <w:marRight w:val="0"/>
      <w:marTop w:val="0"/>
      <w:marBottom w:val="0"/>
      <w:divBdr>
        <w:top w:val="none" w:sz="0" w:space="0" w:color="auto"/>
        <w:left w:val="none" w:sz="0" w:space="0" w:color="auto"/>
        <w:bottom w:val="none" w:sz="0" w:space="0" w:color="auto"/>
        <w:right w:val="none" w:sz="0" w:space="0" w:color="auto"/>
      </w:divBdr>
    </w:div>
    <w:div w:id="2056924632">
      <w:bodyDiv w:val="1"/>
      <w:marLeft w:val="0"/>
      <w:marRight w:val="0"/>
      <w:marTop w:val="0"/>
      <w:marBottom w:val="0"/>
      <w:divBdr>
        <w:top w:val="none" w:sz="0" w:space="0" w:color="auto"/>
        <w:left w:val="none" w:sz="0" w:space="0" w:color="auto"/>
        <w:bottom w:val="none" w:sz="0" w:space="0" w:color="auto"/>
        <w:right w:val="none" w:sz="0" w:space="0" w:color="auto"/>
      </w:divBdr>
    </w:div>
    <w:div w:id="2057076632">
      <w:bodyDiv w:val="1"/>
      <w:marLeft w:val="0"/>
      <w:marRight w:val="0"/>
      <w:marTop w:val="0"/>
      <w:marBottom w:val="0"/>
      <w:divBdr>
        <w:top w:val="none" w:sz="0" w:space="0" w:color="auto"/>
        <w:left w:val="none" w:sz="0" w:space="0" w:color="auto"/>
        <w:bottom w:val="none" w:sz="0" w:space="0" w:color="auto"/>
        <w:right w:val="none" w:sz="0" w:space="0" w:color="auto"/>
      </w:divBdr>
    </w:div>
    <w:div w:id="2057510924">
      <w:bodyDiv w:val="1"/>
      <w:marLeft w:val="0"/>
      <w:marRight w:val="0"/>
      <w:marTop w:val="0"/>
      <w:marBottom w:val="0"/>
      <w:divBdr>
        <w:top w:val="none" w:sz="0" w:space="0" w:color="auto"/>
        <w:left w:val="none" w:sz="0" w:space="0" w:color="auto"/>
        <w:bottom w:val="none" w:sz="0" w:space="0" w:color="auto"/>
        <w:right w:val="none" w:sz="0" w:space="0" w:color="auto"/>
      </w:divBdr>
    </w:div>
    <w:div w:id="2057846949">
      <w:bodyDiv w:val="1"/>
      <w:marLeft w:val="0"/>
      <w:marRight w:val="0"/>
      <w:marTop w:val="0"/>
      <w:marBottom w:val="0"/>
      <w:divBdr>
        <w:top w:val="none" w:sz="0" w:space="0" w:color="auto"/>
        <w:left w:val="none" w:sz="0" w:space="0" w:color="auto"/>
        <w:bottom w:val="none" w:sz="0" w:space="0" w:color="auto"/>
        <w:right w:val="none" w:sz="0" w:space="0" w:color="auto"/>
      </w:divBdr>
    </w:div>
    <w:div w:id="2058359950">
      <w:bodyDiv w:val="1"/>
      <w:marLeft w:val="0"/>
      <w:marRight w:val="0"/>
      <w:marTop w:val="0"/>
      <w:marBottom w:val="0"/>
      <w:divBdr>
        <w:top w:val="none" w:sz="0" w:space="0" w:color="auto"/>
        <w:left w:val="none" w:sz="0" w:space="0" w:color="auto"/>
        <w:bottom w:val="none" w:sz="0" w:space="0" w:color="auto"/>
        <w:right w:val="none" w:sz="0" w:space="0" w:color="auto"/>
      </w:divBdr>
    </w:div>
    <w:div w:id="2058773160">
      <w:bodyDiv w:val="1"/>
      <w:marLeft w:val="0"/>
      <w:marRight w:val="0"/>
      <w:marTop w:val="0"/>
      <w:marBottom w:val="0"/>
      <w:divBdr>
        <w:top w:val="none" w:sz="0" w:space="0" w:color="auto"/>
        <w:left w:val="none" w:sz="0" w:space="0" w:color="auto"/>
        <w:bottom w:val="none" w:sz="0" w:space="0" w:color="auto"/>
        <w:right w:val="none" w:sz="0" w:space="0" w:color="auto"/>
      </w:divBdr>
    </w:div>
    <w:div w:id="2059544609">
      <w:bodyDiv w:val="1"/>
      <w:marLeft w:val="0"/>
      <w:marRight w:val="0"/>
      <w:marTop w:val="0"/>
      <w:marBottom w:val="0"/>
      <w:divBdr>
        <w:top w:val="none" w:sz="0" w:space="0" w:color="auto"/>
        <w:left w:val="none" w:sz="0" w:space="0" w:color="auto"/>
        <w:bottom w:val="none" w:sz="0" w:space="0" w:color="auto"/>
        <w:right w:val="none" w:sz="0" w:space="0" w:color="auto"/>
      </w:divBdr>
    </w:div>
    <w:div w:id="2059814708">
      <w:bodyDiv w:val="1"/>
      <w:marLeft w:val="0"/>
      <w:marRight w:val="0"/>
      <w:marTop w:val="0"/>
      <w:marBottom w:val="0"/>
      <w:divBdr>
        <w:top w:val="none" w:sz="0" w:space="0" w:color="auto"/>
        <w:left w:val="none" w:sz="0" w:space="0" w:color="auto"/>
        <w:bottom w:val="none" w:sz="0" w:space="0" w:color="auto"/>
        <w:right w:val="none" w:sz="0" w:space="0" w:color="auto"/>
      </w:divBdr>
    </w:div>
    <w:div w:id="2060200426">
      <w:bodyDiv w:val="1"/>
      <w:marLeft w:val="0"/>
      <w:marRight w:val="0"/>
      <w:marTop w:val="0"/>
      <w:marBottom w:val="0"/>
      <w:divBdr>
        <w:top w:val="none" w:sz="0" w:space="0" w:color="auto"/>
        <w:left w:val="none" w:sz="0" w:space="0" w:color="auto"/>
        <w:bottom w:val="none" w:sz="0" w:space="0" w:color="auto"/>
        <w:right w:val="none" w:sz="0" w:space="0" w:color="auto"/>
      </w:divBdr>
    </w:div>
    <w:div w:id="2060203514">
      <w:bodyDiv w:val="1"/>
      <w:marLeft w:val="0"/>
      <w:marRight w:val="0"/>
      <w:marTop w:val="0"/>
      <w:marBottom w:val="0"/>
      <w:divBdr>
        <w:top w:val="none" w:sz="0" w:space="0" w:color="auto"/>
        <w:left w:val="none" w:sz="0" w:space="0" w:color="auto"/>
        <w:bottom w:val="none" w:sz="0" w:space="0" w:color="auto"/>
        <w:right w:val="none" w:sz="0" w:space="0" w:color="auto"/>
      </w:divBdr>
    </w:div>
    <w:div w:id="2060471647">
      <w:bodyDiv w:val="1"/>
      <w:marLeft w:val="0"/>
      <w:marRight w:val="0"/>
      <w:marTop w:val="0"/>
      <w:marBottom w:val="0"/>
      <w:divBdr>
        <w:top w:val="none" w:sz="0" w:space="0" w:color="auto"/>
        <w:left w:val="none" w:sz="0" w:space="0" w:color="auto"/>
        <w:bottom w:val="none" w:sz="0" w:space="0" w:color="auto"/>
        <w:right w:val="none" w:sz="0" w:space="0" w:color="auto"/>
      </w:divBdr>
    </w:div>
    <w:div w:id="2060744331">
      <w:bodyDiv w:val="1"/>
      <w:marLeft w:val="0"/>
      <w:marRight w:val="0"/>
      <w:marTop w:val="0"/>
      <w:marBottom w:val="0"/>
      <w:divBdr>
        <w:top w:val="none" w:sz="0" w:space="0" w:color="auto"/>
        <w:left w:val="none" w:sz="0" w:space="0" w:color="auto"/>
        <w:bottom w:val="none" w:sz="0" w:space="0" w:color="auto"/>
        <w:right w:val="none" w:sz="0" w:space="0" w:color="auto"/>
      </w:divBdr>
    </w:div>
    <w:div w:id="2060857055">
      <w:bodyDiv w:val="1"/>
      <w:marLeft w:val="0"/>
      <w:marRight w:val="0"/>
      <w:marTop w:val="0"/>
      <w:marBottom w:val="0"/>
      <w:divBdr>
        <w:top w:val="none" w:sz="0" w:space="0" w:color="auto"/>
        <w:left w:val="none" w:sz="0" w:space="0" w:color="auto"/>
        <w:bottom w:val="none" w:sz="0" w:space="0" w:color="auto"/>
        <w:right w:val="none" w:sz="0" w:space="0" w:color="auto"/>
      </w:divBdr>
      <w:divsChild>
        <w:div w:id="1544126430">
          <w:marLeft w:val="480"/>
          <w:marRight w:val="0"/>
          <w:marTop w:val="0"/>
          <w:marBottom w:val="0"/>
          <w:divBdr>
            <w:top w:val="none" w:sz="0" w:space="0" w:color="auto"/>
            <w:left w:val="none" w:sz="0" w:space="0" w:color="auto"/>
            <w:bottom w:val="none" w:sz="0" w:space="0" w:color="auto"/>
            <w:right w:val="none" w:sz="0" w:space="0" w:color="auto"/>
          </w:divBdr>
        </w:div>
        <w:div w:id="290018091">
          <w:marLeft w:val="480"/>
          <w:marRight w:val="0"/>
          <w:marTop w:val="0"/>
          <w:marBottom w:val="0"/>
          <w:divBdr>
            <w:top w:val="none" w:sz="0" w:space="0" w:color="auto"/>
            <w:left w:val="none" w:sz="0" w:space="0" w:color="auto"/>
            <w:bottom w:val="none" w:sz="0" w:space="0" w:color="auto"/>
            <w:right w:val="none" w:sz="0" w:space="0" w:color="auto"/>
          </w:divBdr>
        </w:div>
        <w:div w:id="1220821839">
          <w:marLeft w:val="480"/>
          <w:marRight w:val="0"/>
          <w:marTop w:val="0"/>
          <w:marBottom w:val="0"/>
          <w:divBdr>
            <w:top w:val="none" w:sz="0" w:space="0" w:color="auto"/>
            <w:left w:val="none" w:sz="0" w:space="0" w:color="auto"/>
            <w:bottom w:val="none" w:sz="0" w:space="0" w:color="auto"/>
            <w:right w:val="none" w:sz="0" w:space="0" w:color="auto"/>
          </w:divBdr>
        </w:div>
        <w:div w:id="1140727130">
          <w:marLeft w:val="480"/>
          <w:marRight w:val="0"/>
          <w:marTop w:val="0"/>
          <w:marBottom w:val="0"/>
          <w:divBdr>
            <w:top w:val="none" w:sz="0" w:space="0" w:color="auto"/>
            <w:left w:val="none" w:sz="0" w:space="0" w:color="auto"/>
            <w:bottom w:val="none" w:sz="0" w:space="0" w:color="auto"/>
            <w:right w:val="none" w:sz="0" w:space="0" w:color="auto"/>
          </w:divBdr>
        </w:div>
        <w:div w:id="249655955">
          <w:marLeft w:val="480"/>
          <w:marRight w:val="0"/>
          <w:marTop w:val="0"/>
          <w:marBottom w:val="0"/>
          <w:divBdr>
            <w:top w:val="none" w:sz="0" w:space="0" w:color="auto"/>
            <w:left w:val="none" w:sz="0" w:space="0" w:color="auto"/>
            <w:bottom w:val="none" w:sz="0" w:space="0" w:color="auto"/>
            <w:right w:val="none" w:sz="0" w:space="0" w:color="auto"/>
          </w:divBdr>
        </w:div>
        <w:div w:id="530803988">
          <w:marLeft w:val="480"/>
          <w:marRight w:val="0"/>
          <w:marTop w:val="0"/>
          <w:marBottom w:val="0"/>
          <w:divBdr>
            <w:top w:val="none" w:sz="0" w:space="0" w:color="auto"/>
            <w:left w:val="none" w:sz="0" w:space="0" w:color="auto"/>
            <w:bottom w:val="none" w:sz="0" w:space="0" w:color="auto"/>
            <w:right w:val="none" w:sz="0" w:space="0" w:color="auto"/>
          </w:divBdr>
        </w:div>
        <w:div w:id="927615104">
          <w:marLeft w:val="480"/>
          <w:marRight w:val="0"/>
          <w:marTop w:val="0"/>
          <w:marBottom w:val="0"/>
          <w:divBdr>
            <w:top w:val="none" w:sz="0" w:space="0" w:color="auto"/>
            <w:left w:val="none" w:sz="0" w:space="0" w:color="auto"/>
            <w:bottom w:val="none" w:sz="0" w:space="0" w:color="auto"/>
            <w:right w:val="none" w:sz="0" w:space="0" w:color="auto"/>
          </w:divBdr>
        </w:div>
        <w:div w:id="2008626455">
          <w:marLeft w:val="480"/>
          <w:marRight w:val="0"/>
          <w:marTop w:val="0"/>
          <w:marBottom w:val="0"/>
          <w:divBdr>
            <w:top w:val="none" w:sz="0" w:space="0" w:color="auto"/>
            <w:left w:val="none" w:sz="0" w:space="0" w:color="auto"/>
            <w:bottom w:val="none" w:sz="0" w:space="0" w:color="auto"/>
            <w:right w:val="none" w:sz="0" w:space="0" w:color="auto"/>
          </w:divBdr>
        </w:div>
        <w:div w:id="969941743">
          <w:marLeft w:val="480"/>
          <w:marRight w:val="0"/>
          <w:marTop w:val="0"/>
          <w:marBottom w:val="0"/>
          <w:divBdr>
            <w:top w:val="none" w:sz="0" w:space="0" w:color="auto"/>
            <w:left w:val="none" w:sz="0" w:space="0" w:color="auto"/>
            <w:bottom w:val="none" w:sz="0" w:space="0" w:color="auto"/>
            <w:right w:val="none" w:sz="0" w:space="0" w:color="auto"/>
          </w:divBdr>
        </w:div>
        <w:div w:id="877005887">
          <w:marLeft w:val="480"/>
          <w:marRight w:val="0"/>
          <w:marTop w:val="0"/>
          <w:marBottom w:val="0"/>
          <w:divBdr>
            <w:top w:val="none" w:sz="0" w:space="0" w:color="auto"/>
            <w:left w:val="none" w:sz="0" w:space="0" w:color="auto"/>
            <w:bottom w:val="none" w:sz="0" w:space="0" w:color="auto"/>
            <w:right w:val="none" w:sz="0" w:space="0" w:color="auto"/>
          </w:divBdr>
        </w:div>
        <w:div w:id="1253666126">
          <w:marLeft w:val="480"/>
          <w:marRight w:val="0"/>
          <w:marTop w:val="0"/>
          <w:marBottom w:val="0"/>
          <w:divBdr>
            <w:top w:val="none" w:sz="0" w:space="0" w:color="auto"/>
            <w:left w:val="none" w:sz="0" w:space="0" w:color="auto"/>
            <w:bottom w:val="none" w:sz="0" w:space="0" w:color="auto"/>
            <w:right w:val="none" w:sz="0" w:space="0" w:color="auto"/>
          </w:divBdr>
        </w:div>
        <w:div w:id="2073650774">
          <w:marLeft w:val="480"/>
          <w:marRight w:val="0"/>
          <w:marTop w:val="0"/>
          <w:marBottom w:val="0"/>
          <w:divBdr>
            <w:top w:val="none" w:sz="0" w:space="0" w:color="auto"/>
            <w:left w:val="none" w:sz="0" w:space="0" w:color="auto"/>
            <w:bottom w:val="none" w:sz="0" w:space="0" w:color="auto"/>
            <w:right w:val="none" w:sz="0" w:space="0" w:color="auto"/>
          </w:divBdr>
        </w:div>
        <w:div w:id="301347624">
          <w:marLeft w:val="480"/>
          <w:marRight w:val="0"/>
          <w:marTop w:val="0"/>
          <w:marBottom w:val="0"/>
          <w:divBdr>
            <w:top w:val="none" w:sz="0" w:space="0" w:color="auto"/>
            <w:left w:val="none" w:sz="0" w:space="0" w:color="auto"/>
            <w:bottom w:val="none" w:sz="0" w:space="0" w:color="auto"/>
            <w:right w:val="none" w:sz="0" w:space="0" w:color="auto"/>
          </w:divBdr>
        </w:div>
        <w:div w:id="595282829">
          <w:marLeft w:val="480"/>
          <w:marRight w:val="0"/>
          <w:marTop w:val="0"/>
          <w:marBottom w:val="0"/>
          <w:divBdr>
            <w:top w:val="none" w:sz="0" w:space="0" w:color="auto"/>
            <w:left w:val="none" w:sz="0" w:space="0" w:color="auto"/>
            <w:bottom w:val="none" w:sz="0" w:space="0" w:color="auto"/>
            <w:right w:val="none" w:sz="0" w:space="0" w:color="auto"/>
          </w:divBdr>
        </w:div>
        <w:div w:id="1867139048">
          <w:marLeft w:val="480"/>
          <w:marRight w:val="0"/>
          <w:marTop w:val="0"/>
          <w:marBottom w:val="0"/>
          <w:divBdr>
            <w:top w:val="none" w:sz="0" w:space="0" w:color="auto"/>
            <w:left w:val="none" w:sz="0" w:space="0" w:color="auto"/>
            <w:bottom w:val="none" w:sz="0" w:space="0" w:color="auto"/>
            <w:right w:val="none" w:sz="0" w:space="0" w:color="auto"/>
          </w:divBdr>
        </w:div>
        <w:div w:id="680164481">
          <w:marLeft w:val="480"/>
          <w:marRight w:val="0"/>
          <w:marTop w:val="0"/>
          <w:marBottom w:val="0"/>
          <w:divBdr>
            <w:top w:val="none" w:sz="0" w:space="0" w:color="auto"/>
            <w:left w:val="none" w:sz="0" w:space="0" w:color="auto"/>
            <w:bottom w:val="none" w:sz="0" w:space="0" w:color="auto"/>
            <w:right w:val="none" w:sz="0" w:space="0" w:color="auto"/>
          </w:divBdr>
        </w:div>
        <w:div w:id="186067412">
          <w:marLeft w:val="480"/>
          <w:marRight w:val="0"/>
          <w:marTop w:val="0"/>
          <w:marBottom w:val="0"/>
          <w:divBdr>
            <w:top w:val="none" w:sz="0" w:space="0" w:color="auto"/>
            <w:left w:val="none" w:sz="0" w:space="0" w:color="auto"/>
            <w:bottom w:val="none" w:sz="0" w:space="0" w:color="auto"/>
            <w:right w:val="none" w:sz="0" w:space="0" w:color="auto"/>
          </w:divBdr>
        </w:div>
        <w:div w:id="1189371254">
          <w:marLeft w:val="480"/>
          <w:marRight w:val="0"/>
          <w:marTop w:val="0"/>
          <w:marBottom w:val="0"/>
          <w:divBdr>
            <w:top w:val="none" w:sz="0" w:space="0" w:color="auto"/>
            <w:left w:val="none" w:sz="0" w:space="0" w:color="auto"/>
            <w:bottom w:val="none" w:sz="0" w:space="0" w:color="auto"/>
            <w:right w:val="none" w:sz="0" w:space="0" w:color="auto"/>
          </w:divBdr>
        </w:div>
        <w:div w:id="367071468">
          <w:marLeft w:val="480"/>
          <w:marRight w:val="0"/>
          <w:marTop w:val="0"/>
          <w:marBottom w:val="0"/>
          <w:divBdr>
            <w:top w:val="none" w:sz="0" w:space="0" w:color="auto"/>
            <w:left w:val="none" w:sz="0" w:space="0" w:color="auto"/>
            <w:bottom w:val="none" w:sz="0" w:space="0" w:color="auto"/>
            <w:right w:val="none" w:sz="0" w:space="0" w:color="auto"/>
          </w:divBdr>
        </w:div>
        <w:div w:id="1300069543">
          <w:marLeft w:val="480"/>
          <w:marRight w:val="0"/>
          <w:marTop w:val="0"/>
          <w:marBottom w:val="0"/>
          <w:divBdr>
            <w:top w:val="none" w:sz="0" w:space="0" w:color="auto"/>
            <w:left w:val="none" w:sz="0" w:space="0" w:color="auto"/>
            <w:bottom w:val="none" w:sz="0" w:space="0" w:color="auto"/>
            <w:right w:val="none" w:sz="0" w:space="0" w:color="auto"/>
          </w:divBdr>
        </w:div>
        <w:div w:id="996302441">
          <w:marLeft w:val="480"/>
          <w:marRight w:val="0"/>
          <w:marTop w:val="0"/>
          <w:marBottom w:val="0"/>
          <w:divBdr>
            <w:top w:val="none" w:sz="0" w:space="0" w:color="auto"/>
            <w:left w:val="none" w:sz="0" w:space="0" w:color="auto"/>
            <w:bottom w:val="none" w:sz="0" w:space="0" w:color="auto"/>
            <w:right w:val="none" w:sz="0" w:space="0" w:color="auto"/>
          </w:divBdr>
        </w:div>
        <w:div w:id="2134517001">
          <w:marLeft w:val="480"/>
          <w:marRight w:val="0"/>
          <w:marTop w:val="0"/>
          <w:marBottom w:val="0"/>
          <w:divBdr>
            <w:top w:val="none" w:sz="0" w:space="0" w:color="auto"/>
            <w:left w:val="none" w:sz="0" w:space="0" w:color="auto"/>
            <w:bottom w:val="none" w:sz="0" w:space="0" w:color="auto"/>
            <w:right w:val="none" w:sz="0" w:space="0" w:color="auto"/>
          </w:divBdr>
        </w:div>
        <w:div w:id="1567718046">
          <w:marLeft w:val="480"/>
          <w:marRight w:val="0"/>
          <w:marTop w:val="0"/>
          <w:marBottom w:val="0"/>
          <w:divBdr>
            <w:top w:val="none" w:sz="0" w:space="0" w:color="auto"/>
            <w:left w:val="none" w:sz="0" w:space="0" w:color="auto"/>
            <w:bottom w:val="none" w:sz="0" w:space="0" w:color="auto"/>
            <w:right w:val="none" w:sz="0" w:space="0" w:color="auto"/>
          </w:divBdr>
        </w:div>
        <w:div w:id="1034159882">
          <w:marLeft w:val="480"/>
          <w:marRight w:val="0"/>
          <w:marTop w:val="0"/>
          <w:marBottom w:val="0"/>
          <w:divBdr>
            <w:top w:val="none" w:sz="0" w:space="0" w:color="auto"/>
            <w:left w:val="none" w:sz="0" w:space="0" w:color="auto"/>
            <w:bottom w:val="none" w:sz="0" w:space="0" w:color="auto"/>
            <w:right w:val="none" w:sz="0" w:space="0" w:color="auto"/>
          </w:divBdr>
        </w:div>
        <w:div w:id="302934010">
          <w:marLeft w:val="480"/>
          <w:marRight w:val="0"/>
          <w:marTop w:val="0"/>
          <w:marBottom w:val="0"/>
          <w:divBdr>
            <w:top w:val="none" w:sz="0" w:space="0" w:color="auto"/>
            <w:left w:val="none" w:sz="0" w:space="0" w:color="auto"/>
            <w:bottom w:val="none" w:sz="0" w:space="0" w:color="auto"/>
            <w:right w:val="none" w:sz="0" w:space="0" w:color="auto"/>
          </w:divBdr>
        </w:div>
        <w:div w:id="257638471">
          <w:marLeft w:val="480"/>
          <w:marRight w:val="0"/>
          <w:marTop w:val="0"/>
          <w:marBottom w:val="0"/>
          <w:divBdr>
            <w:top w:val="none" w:sz="0" w:space="0" w:color="auto"/>
            <w:left w:val="none" w:sz="0" w:space="0" w:color="auto"/>
            <w:bottom w:val="none" w:sz="0" w:space="0" w:color="auto"/>
            <w:right w:val="none" w:sz="0" w:space="0" w:color="auto"/>
          </w:divBdr>
        </w:div>
      </w:divsChild>
    </w:div>
    <w:div w:id="2061051679">
      <w:bodyDiv w:val="1"/>
      <w:marLeft w:val="0"/>
      <w:marRight w:val="0"/>
      <w:marTop w:val="0"/>
      <w:marBottom w:val="0"/>
      <w:divBdr>
        <w:top w:val="none" w:sz="0" w:space="0" w:color="auto"/>
        <w:left w:val="none" w:sz="0" w:space="0" w:color="auto"/>
        <w:bottom w:val="none" w:sz="0" w:space="0" w:color="auto"/>
        <w:right w:val="none" w:sz="0" w:space="0" w:color="auto"/>
      </w:divBdr>
      <w:divsChild>
        <w:div w:id="2014794794">
          <w:marLeft w:val="480"/>
          <w:marRight w:val="0"/>
          <w:marTop w:val="0"/>
          <w:marBottom w:val="0"/>
          <w:divBdr>
            <w:top w:val="none" w:sz="0" w:space="0" w:color="auto"/>
            <w:left w:val="none" w:sz="0" w:space="0" w:color="auto"/>
            <w:bottom w:val="none" w:sz="0" w:space="0" w:color="auto"/>
            <w:right w:val="none" w:sz="0" w:space="0" w:color="auto"/>
          </w:divBdr>
        </w:div>
        <w:div w:id="13532232">
          <w:marLeft w:val="480"/>
          <w:marRight w:val="0"/>
          <w:marTop w:val="0"/>
          <w:marBottom w:val="0"/>
          <w:divBdr>
            <w:top w:val="none" w:sz="0" w:space="0" w:color="auto"/>
            <w:left w:val="none" w:sz="0" w:space="0" w:color="auto"/>
            <w:bottom w:val="none" w:sz="0" w:space="0" w:color="auto"/>
            <w:right w:val="none" w:sz="0" w:space="0" w:color="auto"/>
          </w:divBdr>
        </w:div>
        <w:div w:id="1898011516">
          <w:marLeft w:val="480"/>
          <w:marRight w:val="0"/>
          <w:marTop w:val="0"/>
          <w:marBottom w:val="0"/>
          <w:divBdr>
            <w:top w:val="none" w:sz="0" w:space="0" w:color="auto"/>
            <w:left w:val="none" w:sz="0" w:space="0" w:color="auto"/>
            <w:bottom w:val="none" w:sz="0" w:space="0" w:color="auto"/>
            <w:right w:val="none" w:sz="0" w:space="0" w:color="auto"/>
          </w:divBdr>
        </w:div>
        <w:div w:id="1369836778">
          <w:marLeft w:val="480"/>
          <w:marRight w:val="0"/>
          <w:marTop w:val="0"/>
          <w:marBottom w:val="0"/>
          <w:divBdr>
            <w:top w:val="none" w:sz="0" w:space="0" w:color="auto"/>
            <w:left w:val="none" w:sz="0" w:space="0" w:color="auto"/>
            <w:bottom w:val="none" w:sz="0" w:space="0" w:color="auto"/>
            <w:right w:val="none" w:sz="0" w:space="0" w:color="auto"/>
          </w:divBdr>
        </w:div>
        <w:div w:id="1778326798">
          <w:marLeft w:val="480"/>
          <w:marRight w:val="0"/>
          <w:marTop w:val="0"/>
          <w:marBottom w:val="0"/>
          <w:divBdr>
            <w:top w:val="none" w:sz="0" w:space="0" w:color="auto"/>
            <w:left w:val="none" w:sz="0" w:space="0" w:color="auto"/>
            <w:bottom w:val="none" w:sz="0" w:space="0" w:color="auto"/>
            <w:right w:val="none" w:sz="0" w:space="0" w:color="auto"/>
          </w:divBdr>
        </w:div>
        <w:div w:id="959150316">
          <w:marLeft w:val="480"/>
          <w:marRight w:val="0"/>
          <w:marTop w:val="0"/>
          <w:marBottom w:val="0"/>
          <w:divBdr>
            <w:top w:val="none" w:sz="0" w:space="0" w:color="auto"/>
            <w:left w:val="none" w:sz="0" w:space="0" w:color="auto"/>
            <w:bottom w:val="none" w:sz="0" w:space="0" w:color="auto"/>
            <w:right w:val="none" w:sz="0" w:space="0" w:color="auto"/>
          </w:divBdr>
        </w:div>
        <w:div w:id="434984117">
          <w:marLeft w:val="480"/>
          <w:marRight w:val="0"/>
          <w:marTop w:val="0"/>
          <w:marBottom w:val="0"/>
          <w:divBdr>
            <w:top w:val="none" w:sz="0" w:space="0" w:color="auto"/>
            <w:left w:val="none" w:sz="0" w:space="0" w:color="auto"/>
            <w:bottom w:val="none" w:sz="0" w:space="0" w:color="auto"/>
            <w:right w:val="none" w:sz="0" w:space="0" w:color="auto"/>
          </w:divBdr>
        </w:div>
        <w:div w:id="1419983530">
          <w:marLeft w:val="480"/>
          <w:marRight w:val="0"/>
          <w:marTop w:val="0"/>
          <w:marBottom w:val="0"/>
          <w:divBdr>
            <w:top w:val="none" w:sz="0" w:space="0" w:color="auto"/>
            <w:left w:val="none" w:sz="0" w:space="0" w:color="auto"/>
            <w:bottom w:val="none" w:sz="0" w:space="0" w:color="auto"/>
            <w:right w:val="none" w:sz="0" w:space="0" w:color="auto"/>
          </w:divBdr>
        </w:div>
        <w:div w:id="852188896">
          <w:marLeft w:val="480"/>
          <w:marRight w:val="0"/>
          <w:marTop w:val="0"/>
          <w:marBottom w:val="0"/>
          <w:divBdr>
            <w:top w:val="none" w:sz="0" w:space="0" w:color="auto"/>
            <w:left w:val="none" w:sz="0" w:space="0" w:color="auto"/>
            <w:bottom w:val="none" w:sz="0" w:space="0" w:color="auto"/>
            <w:right w:val="none" w:sz="0" w:space="0" w:color="auto"/>
          </w:divBdr>
        </w:div>
        <w:div w:id="1583029526">
          <w:marLeft w:val="480"/>
          <w:marRight w:val="0"/>
          <w:marTop w:val="0"/>
          <w:marBottom w:val="0"/>
          <w:divBdr>
            <w:top w:val="none" w:sz="0" w:space="0" w:color="auto"/>
            <w:left w:val="none" w:sz="0" w:space="0" w:color="auto"/>
            <w:bottom w:val="none" w:sz="0" w:space="0" w:color="auto"/>
            <w:right w:val="none" w:sz="0" w:space="0" w:color="auto"/>
          </w:divBdr>
        </w:div>
        <w:div w:id="1708993450">
          <w:marLeft w:val="480"/>
          <w:marRight w:val="0"/>
          <w:marTop w:val="0"/>
          <w:marBottom w:val="0"/>
          <w:divBdr>
            <w:top w:val="none" w:sz="0" w:space="0" w:color="auto"/>
            <w:left w:val="none" w:sz="0" w:space="0" w:color="auto"/>
            <w:bottom w:val="none" w:sz="0" w:space="0" w:color="auto"/>
            <w:right w:val="none" w:sz="0" w:space="0" w:color="auto"/>
          </w:divBdr>
        </w:div>
        <w:div w:id="1025181061">
          <w:marLeft w:val="480"/>
          <w:marRight w:val="0"/>
          <w:marTop w:val="0"/>
          <w:marBottom w:val="0"/>
          <w:divBdr>
            <w:top w:val="none" w:sz="0" w:space="0" w:color="auto"/>
            <w:left w:val="none" w:sz="0" w:space="0" w:color="auto"/>
            <w:bottom w:val="none" w:sz="0" w:space="0" w:color="auto"/>
            <w:right w:val="none" w:sz="0" w:space="0" w:color="auto"/>
          </w:divBdr>
        </w:div>
        <w:div w:id="1326124035">
          <w:marLeft w:val="480"/>
          <w:marRight w:val="0"/>
          <w:marTop w:val="0"/>
          <w:marBottom w:val="0"/>
          <w:divBdr>
            <w:top w:val="none" w:sz="0" w:space="0" w:color="auto"/>
            <w:left w:val="none" w:sz="0" w:space="0" w:color="auto"/>
            <w:bottom w:val="none" w:sz="0" w:space="0" w:color="auto"/>
            <w:right w:val="none" w:sz="0" w:space="0" w:color="auto"/>
          </w:divBdr>
        </w:div>
        <w:div w:id="1343165176">
          <w:marLeft w:val="480"/>
          <w:marRight w:val="0"/>
          <w:marTop w:val="0"/>
          <w:marBottom w:val="0"/>
          <w:divBdr>
            <w:top w:val="none" w:sz="0" w:space="0" w:color="auto"/>
            <w:left w:val="none" w:sz="0" w:space="0" w:color="auto"/>
            <w:bottom w:val="none" w:sz="0" w:space="0" w:color="auto"/>
            <w:right w:val="none" w:sz="0" w:space="0" w:color="auto"/>
          </w:divBdr>
        </w:div>
        <w:div w:id="1416512463">
          <w:marLeft w:val="480"/>
          <w:marRight w:val="0"/>
          <w:marTop w:val="0"/>
          <w:marBottom w:val="0"/>
          <w:divBdr>
            <w:top w:val="none" w:sz="0" w:space="0" w:color="auto"/>
            <w:left w:val="none" w:sz="0" w:space="0" w:color="auto"/>
            <w:bottom w:val="none" w:sz="0" w:space="0" w:color="auto"/>
            <w:right w:val="none" w:sz="0" w:space="0" w:color="auto"/>
          </w:divBdr>
        </w:div>
        <w:div w:id="2084721075">
          <w:marLeft w:val="480"/>
          <w:marRight w:val="0"/>
          <w:marTop w:val="0"/>
          <w:marBottom w:val="0"/>
          <w:divBdr>
            <w:top w:val="none" w:sz="0" w:space="0" w:color="auto"/>
            <w:left w:val="none" w:sz="0" w:space="0" w:color="auto"/>
            <w:bottom w:val="none" w:sz="0" w:space="0" w:color="auto"/>
            <w:right w:val="none" w:sz="0" w:space="0" w:color="auto"/>
          </w:divBdr>
        </w:div>
        <w:div w:id="1580943608">
          <w:marLeft w:val="480"/>
          <w:marRight w:val="0"/>
          <w:marTop w:val="0"/>
          <w:marBottom w:val="0"/>
          <w:divBdr>
            <w:top w:val="none" w:sz="0" w:space="0" w:color="auto"/>
            <w:left w:val="none" w:sz="0" w:space="0" w:color="auto"/>
            <w:bottom w:val="none" w:sz="0" w:space="0" w:color="auto"/>
            <w:right w:val="none" w:sz="0" w:space="0" w:color="auto"/>
          </w:divBdr>
        </w:div>
        <w:div w:id="39744509">
          <w:marLeft w:val="480"/>
          <w:marRight w:val="0"/>
          <w:marTop w:val="0"/>
          <w:marBottom w:val="0"/>
          <w:divBdr>
            <w:top w:val="none" w:sz="0" w:space="0" w:color="auto"/>
            <w:left w:val="none" w:sz="0" w:space="0" w:color="auto"/>
            <w:bottom w:val="none" w:sz="0" w:space="0" w:color="auto"/>
            <w:right w:val="none" w:sz="0" w:space="0" w:color="auto"/>
          </w:divBdr>
        </w:div>
        <w:div w:id="1682930576">
          <w:marLeft w:val="480"/>
          <w:marRight w:val="0"/>
          <w:marTop w:val="0"/>
          <w:marBottom w:val="0"/>
          <w:divBdr>
            <w:top w:val="none" w:sz="0" w:space="0" w:color="auto"/>
            <w:left w:val="none" w:sz="0" w:space="0" w:color="auto"/>
            <w:bottom w:val="none" w:sz="0" w:space="0" w:color="auto"/>
            <w:right w:val="none" w:sz="0" w:space="0" w:color="auto"/>
          </w:divBdr>
        </w:div>
        <w:div w:id="2003200241">
          <w:marLeft w:val="480"/>
          <w:marRight w:val="0"/>
          <w:marTop w:val="0"/>
          <w:marBottom w:val="0"/>
          <w:divBdr>
            <w:top w:val="none" w:sz="0" w:space="0" w:color="auto"/>
            <w:left w:val="none" w:sz="0" w:space="0" w:color="auto"/>
            <w:bottom w:val="none" w:sz="0" w:space="0" w:color="auto"/>
            <w:right w:val="none" w:sz="0" w:space="0" w:color="auto"/>
          </w:divBdr>
        </w:div>
        <w:div w:id="500394598">
          <w:marLeft w:val="480"/>
          <w:marRight w:val="0"/>
          <w:marTop w:val="0"/>
          <w:marBottom w:val="0"/>
          <w:divBdr>
            <w:top w:val="none" w:sz="0" w:space="0" w:color="auto"/>
            <w:left w:val="none" w:sz="0" w:space="0" w:color="auto"/>
            <w:bottom w:val="none" w:sz="0" w:space="0" w:color="auto"/>
            <w:right w:val="none" w:sz="0" w:space="0" w:color="auto"/>
          </w:divBdr>
        </w:div>
        <w:div w:id="2135098247">
          <w:marLeft w:val="480"/>
          <w:marRight w:val="0"/>
          <w:marTop w:val="0"/>
          <w:marBottom w:val="0"/>
          <w:divBdr>
            <w:top w:val="none" w:sz="0" w:space="0" w:color="auto"/>
            <w:left w:val="none" w:sz="0" w:space="0" w:color="auto"/>
            <w:bottom w:val="none" w:sz="0" w:space="0" w:color="auto"/>
            <w:right w:val="none" w:sz="0" w:space="0" w:color="auto"/>
          </w:divBdr>
        </w:div>
        <w:div w:id="1374889658">
          <w:marLeft w:val="480"/>
          <w:marRight w:val="0"/>
          <w:marTop w:val="0"/>
          <w:marBottom w:val="0"/>
          <w:divBdr>
            <w:top w:val="none" w:sz="0" w:space="0" w:color="auto"/>
            <w:left w:val="none" w:sz="0" w:space="0" w:color="auto"/>
            <w:bottom w:val="none" w:sz="0" w:space="0" w:color="auto"/>
            <w:right w:val="none" w:sz="0" w:space="0" w:color="auto"/>
          </w:divBdr>
        </w:div>
        <w:div w:id="1023284345">
          <w:marLeft w:val="480"/>
          <w:marRight w:val="0"/>
          <w:marTop w:val="0"/>
          <w:marBottom w:val="0"/>
          <w:divBdr>
            <w:top w:val="none" w:sz="0" w:space="0" w:color="auto"/>
            <w:left w:val="none" w:sz="0" w:space="0" w:color="auto"/>
            <w:bottom w:val="none" w:sz="0" w:space="0" w:color="auto"/>
            <w:right w:val="none" w:sz="0" w:space="0" w:color="auto"/>
          </w:divBdr>
        </w:div>
      </w:divsChild>
    </w:div>
    <w:div w:id="2061976253">
      <w:bodyDiv w:val="1"/>
      <w:marLeft w:val="0"/>
      <w:marRight w:val="0"/>
      <w:marTop w:val="0"/>
      <w:marBottom w:val="0"/>
      <w:divBdr>
        <w:top w:val="none" w:sz="0" w:space="0" w:color="auto"/>
        <w:left w:val="none" w:sz="0" w:space="0" w:color="auto"/>
        <w:bottom w:val="none" w:sz="0" w:space="0" w:color="auto"/>
        <w:right w:val="none" w:sz="0" w:space="0" w:color="auto"/>
      </w:divBdr>
    </w:div>
    <w:div w:id="2063165692">
      <w:bodyDiv w:val="1"/>
      <w:marLeft w:val="0"/>
      <w:marRight w:val="0"/>
      <w:marTop w:val="0"/>
      <w:marBottom w:val="0"/>
      <w:divBdr>
        <w:top w:val="none" w:sz="0" w:space="0" w:color="auto"/>
        <w:left w:val="none" w:sz="0" w:space="0" w:color="auto"/>
        <w:bottom w:val="none" w:sz="0" w:space="0" w:color="auto"/>
        <w:right w:val="none" w:sz="0" w:space="0" w:color="auto"/>
      </w:divBdr>
    </w:div>
    <w:div w:id="2063478897">
      <w:bodyDiv w:val="1"/>
      <w:marLeft w:val="0"/>
      <w:marRight w:val="0"/>
      <w:marTop w:val="0"/>
      <w:marBottom w:val="0"/>
      <w:divBdr>
        <w:top w:val="none" w:sz="0" w:space="0" w:color="auto"/>
        <w:left w:val="none" w:sz="0" w:space="0" w:color="auto"/>
        <w:bottom w:val="none" w:sz="0" w:space="0" w:color="auto"/>
        <w:right w:val="none" w:sz="0" w:space="0" w:color="auto"/>
      </w:divBdr>
      <w:divsChild>
        <w:div w:id="256906547">
          <w:marLeft w:val="480"/>
          <w:marRight w:val="0"/>
          <w:marTop w:val="0"/>
          <w:marBottom w:val="0"/>
          <w:divBdr>
            <w:top w:val="none" w:sz="0" w:space="0" w:color="auto"/>
            <w:left w:val="none" w:sz="0" w:space="0" w:color="auto"/>
            <w:bottom w:val="none" w:sz="0" w:space="0" w:color="auto"/>
            <w:right w:val="none" w:sz="0" w:space="0" w:color="auto"/>
          </w:divBdr>
        </w:div>
        <w:div w:id="1332490659">
          <w:marLeft w:val="480"/>
          <w:marRight w:val="0"/>
          <w:marTop w:val="0"/>
          <w:marBottom w:val="0"/>
          <w:divBdr>
            <w:top w:val="none" w:sz="0" w:space="0" w:color="auto"/>
            <w:left w:val="none" w:sz="0" w:space="0" w:color="auto"/>
            <w:bottom w:val="none" w:sz="0" w:space="0" w:color="auto"/>
            <w:right w:val="none" w:sz="0" w:space="0" w:color="auto"/>
          </w:divBdr>
        </w:div>
        <w:div w:id="1400862316">
          <w:marLeft w:val="480"/>
          <w:marRight w:val="0"/>
          <w:marTop w:val="0"/>
          <w:marBottom w:val="0"/>
          <w:divBdr>
            <w:top w:val="none" w:sz="0" w:space="0" w:color="auto"/>
            <w:left w:val="none" w:sz="0" w:space="0" w:color="auto"/>
            <w:bottom w:val="none" w:sz="0" w:space="0" w:color="auto"/>
            <w:right w:val="none" w:sz="0" w:space="0" w:color="auto"/>
          </w:divBdr>
        </w:div>
        <w:div w:id="916283051">
          <w:marLeft w:val="480"/>
          <w:marRight w:val="0"/>
          <w:marTop w:val="0"/>
          <w:marBottom w:val="0"/>
          <w:divBdr>
            <w:top w:val="none" w:sz="0" w:space="0" w:color="auto"/>
            <w:left w:val="none" w:sz="0" w:space="0" w:color="auto"/>
            <w:bottom w:val="none" w:sz="0" w:space="0" w:color="auto"/>
            <w:right w:val="none" w:sz="0" w:space="0" w:color="auto"/>
          </w:divBdr>
        </w:div>
        <w:div w:id="1573393473">
          <w:marLeft w:val="480"/>
          <w:marRight w:val="0"/>
          <w:marTop w:val="0"/>
          <w:marBottom w:val="0"/>
          <w:divBdr>
            <w:top w:val="none" w:sz="0" w:space="0" w:color="auto"/>
            <w:left w:val="none" w:sz="0" w:space="0" w:color="auto"/>
            <w:bottom w:val="none" w:sz="0" w:space="0" w:color="auto"/>
            <w:right w:val="none" w:sz="0" w:space="0" w:color="auto"/>
          </w:divBdr>
        </w:div>
        <w:div w:id="96559457">
          <w:marLeft w:val="480"/>
          <w:marRight w:val="0"/>
          <w:marTop w:val="0"/>
          <w:marBottom w:val="0"/>
          <w:divBdr>
            <w:top w:val="none" w:sz="0" w:space="0" w:color="auto"/>
            <w:left w:val="none" w:sz="0" w:space="0" w:color="auto"/>
            <w:bottom w:val="none" w:sz="0" w:space="0" w:color="auto"/>
            <w:right w:val="none" w:sz="0" w:space="0" w:color="auto"/>
          </w:divBdr>
        </w:div>
        <w:div w:id="1655254029">
          <w:marLeft w:val="480"/>
          <w:marRight w:val="0"/>
          <w:marTop w:val="0"/>
          <w:marBottom w:val="0"/>
          <w:divBdr>
            <w:top w:val="none" w:sz="0" w:space="0" w:color="auto"/>
            <w:left w:val="none" w:sz="0" w:space="0" w:color="auto"/>
            <w:bottom w:val="none" w:sz="0" w:space="0" w:color="auto"/>
            <w:right w:val="none" w:sz="0" w:space="0" w:color="auto"/>
          </w:divBdr>
        </w:div>
        <w:div w:id="42752292">
          <w:marLeft w:val="480"/>
          <w:marRight w:val="0"/>
          <w:marTop w:val="0"/>
          <w:marBottom w:val="0"/>
          <w:divBdr>
            <w:top w:val="none" w:sz="0" w:space="0" w:color="auto"/>
            <w:left w:val="none" w:sz="0" w:space="0" w:color="auto"/>
            <w:bottom w:val="none" w:sz="0" w:space="0" w:color="auto"/>
            <w:right w:val="none" w:sz="0" w:space="0" w:color="auto"/>
          </w:divBdr>
        </w:div>
        <w:div w:id="1855416616">
          <w:marLeft w:val="480"/>
          <w:marRight w:val="0"/>
          <w:marTop w:val="0"/>
          <w:marBottom w:val="0"/>
          <w:divBdr>
            <w:top w:val="none" w:sz="0" w:space="0" w:color="auto"/>
            <w:left w:val="none" w:sz="0" w:space="0" w:color="auto"/>
            <w:bottom w:val="none" w:sz="0" w:space="0" w:color="auto"/>
            <w:right w:val="none" w:sz="0" w:space="0" w:color="auto"/>
          </w:divBdr>
        </w:div>
        <w:div w:id="1245846011">
          <w:marLeft w:val="480"/>
          <w:marRight w:val="0"/>
          <w:marTop w:val="0"/>
          <w:marBottom w:val="0"/>
          <w:divBdr>
            <w:top w:val="none" w:sz="0" w:space="0" w:color="auto"/>
            <w:left w:val="none" w:sz="0" w:space="0" w:color="auto"/>
            <w:bottom w:val="none" w:sz="0" w:space="0" w:color="auto"/>
            <w:right w:val="none" w:sz="0" w:space="0" w:color="auto"/>
          </w:divBdr>
        </w:div>
        <w:div w:id="1328245598">
          <w:marLeft w:val="480"/>
          <w:marRight w:val="0"/>
          <w:marTop w:val="0"/>
          <w:marBottom w:val="0"/>
          <w:divBdr>
            <w:top w:val="none" w:sz="0" w:space="0" w:color="auto"/>
            <w:left w:val="none" w:sz="0" w:space="0" w:color="auto"/>
            <w:bottom w:val="none" w:sz="0" w:space="0" w:color="auto"/>
            <w:right w:val="none" w:sz="0" w:space="0" w:color="auto"/>
          </w:divBdr>
        </w:div>
        <w:div w:id="290600557">
          <w:marLeft w:val="480"/>
          <w:marRight w:val="0"/>
          <w:marTop w:val="0"/>
          <w:marBottom w:val="0"/>
          <w:divBdr>
            <w:top w:val="none" w:sz="0" w:space="0" w:color="auto"/>
            <w:left w:val="none" w:sz="0" w:space="0" w:color="auto"/>
            <w:bottom w:val="none" w:sz="0" w:space="0" w:color="auto"/>
            <w:right w:val="none" w:sz="0" w:space="0" w:color="auto"/>
          </w:divBdr>
        </w:div>
        <w:div w:id="314263558">
          <w:marLeft w:val="480"/>
          <w:marRight w:val="0"/>
          <w:marTop w:val="0"/>
          <w:marBottom w:val="0"/>
          <w:divBdr>
            <w:top w:val="none" w:sz="0" w:space="0" w:color="auto"/>
            <w:left w:val="none" w:sz="0" w:space="0" w:color="auto"/>
            <w:bottom w:val="none" w:sz="0" w:space="0" w:color="auto"/>
            <w:right w:val="none" w:sz="0" w:space="0" w:color="auto"/>
          </w:divBdr>
        </w:div>
        <w:div w:id="863056351">
          <w:marLeft w:val="480"/>
          <w:marRight w:val="0"/>
          <w:marTop w:val="0"/>
          <w:marBottom w:val="0"/>
          <w:divBdr>
            <w:top w:val="none" w:sz="0" w:space="0" w:color="auto"/>
            <w:left w:val="none" w:sz="0" w:space="0" w:color="auto"/>
            <w:bottom w:val="none" w:sz="0" w:space="0" w:color="auto"/>
            <w:right w:val="none" w:sz="0" w:space="0" w:color="auto"/>
          </w:divBdr>
        </w:div>
        <w:div w:id="1240213984">
          <w:marLeft w:val="480"/>
          <w:marRight w:val="0"/>
          <w:marTop w:val="0"/>
          <w:marBottom w:val="0"/>
          <w:divBdr>
            <w:top w:val="none" w:sz="0" w:space="0" w:color="auto"/>
            <w:left w:val="none" w:sz="0" w:space="0" w:color="auto"/>
            <w:bottom w:val="none" w:sz="0" w:space="0" w:color="auto"/>
            <w:right w:val="none" w:sz="0" w:space="0" w:color="auto"/>
          </w:divBdr>
        </w:div>
        <w:div w:id="24211857">
          <w:marLeft w:val="480"/>
          <w:marRight w:val="0"/>
          <w:marTop w:val="0"/>
          <w:marBottom w:val="0"/>
          <w:divBdr>
            <w:top w:val="none" w:sz="0" w:space="0" w:color="auto"/>
            <w:left w:val="none" w:sz="0" w:space="0" w:color="auto"/>
            <w:bottom w:val="none" w:sz="0" w:space="0" w:color="auto"/>
            <w:right w:val="none" w:sz="0" w:space="0" w:color="auto"/>
          </w:divBdr>
        </w:div>
        <w:div w:id="17197583">
          <w:marLeft w:val="480"/>
          <w:marRight w:val="0"/>
          <w:marTop w:val="0"/>
          <w:marBottom w:val="0"/>
          <w:divBdr>
            <w:top w:val="none" w:sz="0" w:space="0" w:color="auto"/>
            <w:left w:val="none" w:sz="0" w:space="0" w:color="auto"/>
            <w:bottom w:val="none" w:sz="0" w:space="0" w:color="auto"/>
            <w:right w:val="none" w:sz="0" w:space="0" w:color="auto"/>
          </w:divBdr>
        </w:div>
        <w:div w:id="1507550418">
          <w:marLeft w:val="480"/>
          <w:marRight w:val="0"/>
          <w:marTop w:val="0"/>
          <w:marBottom w:val="0"/>
          <w:divBdr>
            <w:top w:val="none" w:sz="0" w:space="0" w:color="auto"/>
            <w:left w:val="none" w:sz="0" w:space="0" w:color="auto"/>
            <w:bottom w:val="none" w:sz="0" w:space="0" w:color="auto"/>
            <w:right w:val="none" w:sz="0" w:space="0" w:color="auto"/>
          </w:divBdr>
        </w:div>
        <w:div w:id="35008736">
          <w:marLeft w:val="480"/>
          <w:marRight w:val="0"/>
          <w:marTop w:val="0"/>
          <w:marBottom w:val="0"/>
          <w:divBdr>
            <w:top w:val="none" w:sz="0" w:space="0" w:color="auto"/>
            <w:left w:val="none" w:sz="0" w:space="0" w:color="auto"/>
            <w:bottom w:val="none" w:sz="0" w:space="0" w:color="auto"/>
            <w:right w:val="none" w:sz="0" w:space="0" w:color="auto"/>
          </w:divBdr>
        </w:div>
        <w:div w:id="644624000">
          <w:marLeft w:val="480"/>
          <w:marRight w:val="0"/>
          <w:marTop w:val="0"/>
          <w:marBottom w:val="0"/>
          <w:divBdr>
            <w:top w:val="none" w:sz="0" w:space="0" w:color="auto"/>
            <w:left w:val="none" w:sz="0" w:space="0" w:color="auto"/>
            <w:bottom w:val="none" w:sz="0" w:space="0" w:color="auto"/>
            <w:right w:val="none" w:sz="0" w:space="0" w:color="auto"/>
          </w:divBdr>
        </w:div>
      </w:divsChild>
    </w:div>
    <w:div w:id="2063863203">
      <w:bodyDiv w:val="1"/>
      <w:marLeft w:val="0"/>
      <w:marRight w:val="0"/>
      <w:marTop w:val="0"/>
      <w:marBottom w:val="0"/>
      <w:divBdr>
        <w:top w:val="none" w:sz="0" w:space="0" w:color="auto"/>
        <w:left w:val="none" w:sz="0" w:space="0" w:color="auto"/>
        <w:bottom w:val="none" w:sz="0" w:space="0" w:color="auto"/>
        <w:right w:val="none" w:sz="0" w:space="0" w:color="auto"/>
      </w:divBdr>
    </w:div>
    <w:div w:id="2064089025">
      <w:bodyDiv w:val="1"/>
      <w:marLeft w:val="0"/>
      <w:marRight w:val="0"/>
      <w:marTop w:val="0"/>
      <w:marBottom w:val="0"/>
      <w:divBdr>
        <w:top w:val="none" w:sz="0" w:space="0" w:color="auto"/>
        <w:left w:val="none" w:sz="0" w:space="0" w:color="auto"/>
        <w:bottom w:val="none" w:sz="0" w:space="0" w:color="auto"/>
        <w:right w:val="none" w:sz="0" w:space="0" w:color="auto"/>
      </w:divBdr>
    </w:div>
    <w:div w:id="2064333378">
      <w:bodyDiv w:val="1"/>
      <w:marLeft w:val="0"/>
      <w:marRight w:val="0"/>
      <w:marTop w:val="0"/>
      <w:marBottom w:val="0"/>
      <w:divBdr>
        <w:top w:val="none" w:sz="0" w:space="0" w:color="auto"/>
        <w:left w:val="none" w:sz="0" w:space="0" w:color="auto"/>
        <w:bottom w:val="none" w:sz="0" w:space="0" w:color="auto"/>
        <w:right w:val="none" w:sz="0" w:space="0" w:color="auto"/>
      </w:divBdr>
    </w:div>
    <w:div w:id="2064479820">
      <w:bodyDiv w:val="1"/>
      <w:marLeft w:val="0"/>
      <w:marRight w:val="0"/>
      <w:marTop w:val="0"/>
      <w:marBottom w:val="0"/>
      <w:divBdr>
        <w:top w:val="none" w:sz="0" w:space="0" w:color="auto"/>
        <w:left w:val="none" w:sz="0" w:space="0" w:color="auto"/>
        <w:bottom w:val="none" w:sz="0" w:space="0" w:color="auto"/>
        <w:right w:val="none" w:sz="0" w:space="0" w:color="auto"/>
      </w:divBdr>
    </w:div>
    <w:div w:id="2064986943">
      <w:bodyDiv w:val="1"/>
      <w:marLeft w:val="0"/>
      <w:marRight w:val="0"/>
      <w:marTop w:val="0"/>
      <w:marBottom w:val="0"/>
      <w:divBdr>
        <w:top w:val="none" w:sz="0" w:space="0" w:color="auto"/>
        <w:left w:val="none" w:sz="0" w:space="0" w:color="auto"/>
        <w:bottom w:val="none" w:sz="0" w:space="0" w:color="auto"/>
        <w:right w:val="none" w:sz="0" w:space="0" w:color="auto"/>
      </w:divBdr>
    </w:div>
    <w:div w:id="2065450697">
      <w:bodyDiv w:val="1"/>
      <w:marLeft w:val="0"/>
      <w:marRight w:val="0"/>
      <w:marTop w:val="0"/>
      <w:marBottom w:val="0"/>
      <w:divBdr>
        <w:top w:val="none" w:sz="0" w:space="0" w:color="auto"/>
        <w:left w:val="none" w:sz="0" w:space="0" w:color="auto"/>
        <w:bottom w:val="none" w:sz="0" w:space="0" w:color="auto"/>
        <w:right w:val="none" w:sz="0" w:space="0" w:color="auto"/>
      </w:divBdr>
    </w:div>
    <w:div w:id="2066178448">
      <w:bodyDiv w:val="1"/>
      <w:marLeft w:val="0"/>
      <w:marRight w:val="0"/>
      <w:marTop w:val="0"/>
      <w:marBottom w:val="0"/>
      <w:divBdr>
        <w:top w:val="none" w:sz="0" w:space="0" w:color="auto"/>
        <w:left w:val="none" w:sz="0" w:space="0" w:color="auto"/>
        <w:bottom w:val="none" w:sz="0" w:space="0" w:color="auto"/>
        <w:right w:val="none" w:sz="0" w:space="0" w:color="auto"/>
      </w:divBdr>
    </w:div>
    <w:div w:id="2067147917">
      <w:bodyDiv w:val="1"/>
      <w:marLeft w:val="0"/>
      <w:marRight w:val="0"/>
      <w:marTop w:val="0"/>
      <w:marBottom w:val="0"/>
      <w:divBdr>
        <w:top w:val="none" w:sz="0" w:space="0" w:color="auto"/>
        <w:left w:val="none" w:sz="0" w:space="0" w:color="auto"/>
        <w:bottom w:val="none" w:sz="0" w:space="0" w:color="auto"/>
        <w:right w:val="none" w:sz="0" w:space="0" w:color="auto"/>
      </w:divBdr>
    </w:div>
    <w:div w:id="2067560630">
      <w:bodyDiv w:val="1"/>
      <w:marLeft w:val="0"/>
      <w:marRight w:val="0"/>
      <w:marTop w:val="0"/>
      <w:marBottom w:val="0"/>
      <w:divBdr>
        <w:top w:val="none" w:sz="0" w:space="0" w:color="auto"/>
        <w:left w:val="none" w:sz="0" w:space="0" w:color="auto"/>
        <w:bottom w:val="none" w:sz="0" w:space="0" w:color="auto"/>
        <w:right w:val="none" w:sz="0" w:space="0" w:color="auto"/>
      </w:divBdr>
    </w:div>
    <w:div w:id="2067751285">
      <w:bodyDiv w:val="1"/>
      <w:marLeft w:val="0"/>
      <w:marRight w:val="0"/>
      <w:marTop w:val="0"/>
      <w:marBottom w:val="0"/>
      <w:divBdr>
        <w:top w:val="none" w:sz="0" w:space="0" w:color="auto"/>
        <w:left w:val="none" w:sz="0" w:space="0" w:color="auto"/>
        <w:bottom w:val="none" w:sz="0" w:space="0" w:color="auto"/>
        <w:right w:val="none" w:sz="0" w:space="0" w:color="auto"/>
      </w:divBdr>
    </w:div>
    <w:div w:id="2068261722">
      <w:bodyDiv w:val="1"/>
      <w:marLeft w:val="0"/>
      <w:marRight w:val="0"/>
      <w:marTop w:val="0"/>
      <w:marBottom w:val="0"/>
      <w:divBdr>
        <w:top w:val="none" w:sz="0" w:space="0" w:color="auto"/>
        <w:left w:val="none" w:sz="0" w:space="0" w:color="auto"/>
        <w:bottom w:val="none" w:sz="0" w:space="0" w:color="auto"/>
        <w:right w:val="none" w:sz="0" w:space="0" w:color="auto"/>
      </w:divBdr>
    </w:div>
    <w:div w:id="2068797023">
      <w:bodyDiv w:val="1"/>
      <w:marLeft w:val="0"/>
      <w:marRight w:val="0"/>
      <w:marTop w:val="0"/>
      <w:marBottom w:val="0"/>
      <w:divBdr>
        <w:top w:val="none" w:sz="0" w:space="0" w:color="auto"/>
        <w:left w:val="none" w:sz="0" w:space="0" w:color="auto"/>
        <w:bottom w:val="none" w:sz="0" w:space="0" w:color="auto"/>
        <w:right w:val="none" w:sz="0" w:space="0" w:color="auto"/>
      </w:divBdr>
    </w:div>
    <w:div w:id="2070375165">
      <w:bodyDiv w:val="1"/>
      <w:marLeft w:val="0"/>
      <w:marRight w:val="0"/>
      <w:marTop w:val="0"/>
      <w:marBottom w:val="0"/>
      <w:divBdr>
        <w:top w:val="none" w:sz="0" w:space="0" w:color="auto"/>
        <w:left w:val="none" w:sz="0" w:space="0" w:color="auto"/>
        <w:bottom w:val="none" w:sz="0" w:space="0" w:color="auto"/>
        <w:right w:val="none" w:sz="0" w:space="0" w:color="auto"/>
      </w:divBdr>
    </w:div>
    <w:div w:id="2070570585">
      <w:bodyDiv w:val="1"/>
      <w:marLeft w:val="0"/>
      <w:marRight w:val="0"/>
      <w:marTop w:val="0"/>
      <w:marBottom w:val="0"/>
      <w:divBdr>
        <w:top w:val="none" w:sz="0" w:space="0" w:color="auto"/>
        <w:left w:val="none" w:sz="0" w:space="0" w:color="auto"/>
        <w:bottom w:val="none" w:sz="0" w:space="0" w:color="auto"/>
        <w:right w:val="none" w:sz="0" w:space="0" w:color="auto"/>
      </w:divBdr>
    </w:div>
    <w:div w:id="2070955203">
      <w:bodyDiv w:val="1"/>
      <w:marLeft w:val="0"/>
      <w:marRight w:val="0"/>
      <w:marTop w:val="0"/>
      <w:marBottom w:val="0"/>
      <w:divBdr>
        <w:top w:val="none" w:sz="0" w:space="0" w:color="auto"/>
        <w:left w:val="none" w:sz="0" w:space="0" w:color="auto"/>
        <w:bottom w:val="none" w:sz="0" w:space="0" w:color="auto"/>
        <w:right w:val="none" w:sz="0" w:space="0" w:color="auto"/>
      </w:divBdr>
    </w:div>
    <w:div w:id="2073459679">
      <w:bodyDiv w:val="1"/>
      <w:marLeft w:val="0"/>
      <w:marRight w:val="0"/>
      <w:marTop w:val="0"/>
      <w:marBottom w:val="0"/>
      <w:divBdr>
        <w:top w:val="none" w:sz="0" w:space="0" w:color="auto"/>
        <w:left w:val="none" w:sz="0" w:space="0" w:color="auto"/>
        <w:bottom w:val="none" w:sz="0" w:space="0" w:color="auto"/>
        <w:right w:val="none" w:sz="0" w:space="0" w:color="auto"/>
      </w:divBdr>
    </w:div>
    <w:div w:id="2073582094">
      <w:bodyDiv w:val="1"/>
      <w:marLeft w:val="0"/>
      <w:marRight w:val="0"/>
      <w:marTop w:val="0"/>
      <w:marBottom w:val="0"/>
      <w:divBdr>
        <w:top w:val="none" w:sz="0" w:space="0" w:color="auto"/>
        <w:left w:val="none" w:sz="0" w:space="0" w:color="auto"/>
        <w:bottom w:val="none" w:sz="0" w:space="0" w:color="auto"/>
        <w:right w:val="none" w:sz="0" w:space="0" w:color="auto"/>
      </w:divBdr>
      <w:divsChild>
        <w:div w:id="634021930">
          <w:marLeft w:val="480"/>
          <w:marRight w:val="0"/>
          <w:marTop w:val="0"/>
          <w:marBottom w:val="0"/>
          <w:divBdr>
            <w:top w:val="none" w:sz="0" w:space="0" w:color="auto"/>
            <w:left w:val="none" w:sz="0" w:space="0" w:color="auto"/>
            <w:bottom w:val="none" w:sz="0" w:space="0" w:color="auto"/>
            <w:right w:val="none" w:sz="0" w:space="0" w:color="auto"/>
          </w:divBdr>
        </w:div>
        <w:div w:id="1153137862">
          <w:marLeft w:val="480"/>
          <w:marRight w:val="0"/>
          <w:marTop w:val="0"/>
          <w:marBottom w:val="0"/>
          <w:divBdr>
            <w:top w:val="none" w:sz="0" w:space="0" w:color="auto"/>
            <w:left w:val="none" w:sz="0" w:space="0" w:color="auto"/>
            <w:bottom w:val="none" w:sz="0" w:space="0" w:color="auto"/>
            <w:right w:val="none" w:sz="0" w:space="0" w:color="auto"/>
          </w:divBdr>
        </w:div>
        <w:div w:id="1543128594">
          <w:marLeft w:val="480"/>
          <w:marRight w:val="0"/>
          <w:marTop w:val="0"/>
          <w:marBottom w:val="0"/>
          <w:divBdr>
            <w:top w:val="none" w:sz="0" w:space="0" w:color="auto"/>
            <w:left w:val="none" w:sz="0" w:space="0" w:color="auto"/>
            <w:bottom w:val="none" w:sz="0" w:space="0" w:color="auto"/>
            <w:right w:val="none" w:sz="0" w:space="0" w:color="auto"/>
          </w:divBdr>
        </w:div>
        <w:div w:id="1223056287">
          <w:marLeft w:val="480"/>
          <w:marRight w:val="0"/>
          <w:marTop w:val="0"/>
          <w:marBottom w:val="0"/>
          <w:divBdr>
            <w:top w:val="none" w:sz="0" w:space="0" w:color="auto"/>
            <w:left w:val="none" w:sz="0" w:space="0" w:color="auto"/>
            <w:bottom w:val="none" w:sz="0" w:space="0" w:color="auto"/>
            <w:right w:val="none" w:sz="0" w:space="0" w:color="auto"/>
          </w:divBdr>
        </w:div>
        <w:div w:id="1973318752">
          <w:marLeft w:val="480"/>
          <w:marRight w:val="0"/>
          <w:marTop w:val="0"/>
          <w:marBottom w:val="0"/>
          <w:divBdr>
            <w:top w:val="none" w:sz="0" w:space="0" w:color="auto"/>
            <w:left w:val="none" w:sz="0" w:space="0" w:color="auto"/>
            <w:bottom w:val="none" w:sz="0" w:space="0" w:color="auto"/>
            <w:right w:val="none" w:sz="0" w:space="0" w:color="auto"/>
          </w:divBdr>
        </w:div>
        <w:div w:id="1016233927">
          <w:marLeft w:val="480"/>
          <w:marRight w:val="0"/>
          <w:marTop w:val="0"/>
          <w:marBottom w:val="0"/>
          <w:divBdr>
            <w:top w:val="none" w:sz="0" w:space="0" w:color="auto"/>
            <w:left w:val="none" w:sz="0" w:space="0" w:color="auto"/>
            <w:bottom w:val="none" w:sz="0" w:space="0" w:color="auto"/>
            <w:right w:val="none" w:sz="0" w:space="0" w:color="auto"/>
          </w:divBdr>
        </w:div>
        <w:div w:id="656227646">
          <w:marLeft w:val="480"/>
          <w:marRight w:val="0"/>
          <w:marTop w:val="0"/>
          <w:marBottom w:val="0"/>
          <w:divBdr>
            <w:top w:val="none" w:sz="0" w:space="0" w:color="auto"/>
            <w:left w:val="none" w:sz="0" w:space="0" w:color="auto"/>
            <w:bottom w:val="none" w:sz="0" w:space="0" w:color="auto"/>
            <w:right w:val="none" w:sz="0" w:space="0" w:color="auto"/>
          </w:divBdr>
        </w:div>
        <w:div w:id="265426799">
          <w:marLeft w:val="480"/>
          <w:marRight w:val="0"/>
          <w:marTop w:val="0"/>
          <w:marBottom w:val="0"/>
          <w:divBdr>
            <w:top w:val="none" w:sz="0" w:space="0" w:color="auto"/>
            <w:left w:val="none" w:sz="0" w:space="0" w:color="auto"/>
            <w:bottom w:val="none" w:sz="0" w:space="0" w:color="auto"/>
            <w:right w:val="none" w:sz="0" w:space="0" w:color="auto"/>
          </w:divBdr>
        </w:div>
        <w:div w:id="7568528">
          <w:marLeft w:val="480"/>
          <w:marRight w:val="0"/>
          <w:marTop w:val="0"/>
          <w:marBottom w:val="0"/>
          <w:divBdr>
            <w:top w:val="none" w:sz="0" w:space="0" w:color="auto"/>
            <w:left w:val="none" w:sz="0" w:space="0" w:color="auto"/>
            <w:bottom w:val="none" w:sz="0" w:space="0" w:color="auto"/>
            <w:right w:val="none" w:sz="0" w:space="0" w:color="auto"/>
          </w:divBdr>
        </w:div>
        <w:div w:id="1325016536">
          <w:marLeft w:val="480"/>
          <w:marRight w:val="0"/>
          <w:marTop w:val="0"/>
          <w:marBottom w:val="0"/>
          <w:divBdr>
            <w:top w:val="none" w:sz="0" w:space="0" w:color="auto"/>
            <w:left w:val="none" w:sz="0" w:space="0" w:color="auto"/>
            <w:bottom w:val="none" w:sz="0" w:space="0" w:color="auto"/>
            <w:right w:val="none" w:sz="0" w:space="0" w:color="auto"/>
          </w:divBdr>
        </w:div>
        <w:div w:id="1962227794">
          <w:marLeft w:val="480"/>
          <w:marRight w:val="0"/>
          <w:marTop w:val="0"/>
          <w:marBottom w:val="0"/>
          <w:divBdr>
            <w:top w:val="none" w:sz="0" w:space="0" w:color="auto"/>
            <w:left w:val="none" w:sz="0" w:space="0" w:color="auto"/>
            <w:bottom w:val="none" w:sz="0" w:space="0" w:color="auto"/>
            <w:right w:val="none" w:sz="0" w:space="0" w:color="auto"/>
          </w:divBdr>
        </w:div>
        <w:div w:id="954410934">
          <w:marLeft w:val="480"/>
          <w:marRight w:val="0"/>
          <w:marTop w:val="0"/>
          <w:marBottom w:val="0"/>
          <w:divBdr>
            <w:top w:val="none" w:sz="0" w:space="0" w:color="auto"/>
            <w:left w:val="none" w:sz="0" w:space="0" w:color="auto"/>
            <w:bottom w:val="none" w:sz="0" w:space="0" w:color="auto"/>
            <w:right w:val="none" w:sz="0" w:space="0" w:color="auto"/>
          </w:divBdr>
        </w:div>
        <w:div w:id="140930006">
          <w:marLeft w:val="480"/>
          <w:marRight w:val="0"/>
          <w:marTop w:val="0"/>
          <w:marBottom w:val="0"/>
          <w:divBdr>
            <w:top w:val="none" w:sz="0" w:space="0" w:color="auto"/>
            <w:left w:val="none" w:sz="0" w:space="0" w:color="auto"/>
            <w:bottom w:val="none" w:sz="0" w:space="0" w:color="auto"/>
            <w:right w:val="none" w:sz="0" w:space="0" w:color="auto"/>
          </w:divBdr>
        </w:div>
        <w:div w:id="372080171">
          <w:marLeft w:val="480"/>
          <w:marRight w:val="0"/>
          <w:marTop w:val="0"/>
          <w:marBottom w:val="0"/>
          <w:divBdr>
            <w:top w:val="none" w:sz="0" w:space="0" w:color="auto"/>
            <w:left w:val="none" w:sz="0" w:space="0" w:color="auto"/>
            <w:bottom w:val="none" w:sz="0" w:space="0" w:color="auto"/>
            <w:right w:val="none" w:sz="0" w:space="0" w:color="auto"/>
          </w:divBdr>
        </w:div>
        <w:div w:id="1659380899">
          <w:marLeft w:val="480"/>
          <w:marRight w:val="0"/>
          <w:marTop w:val="0"/>
          <w:marBottom w:val="0"/>
          <w:divBdr>
            <w:top w:val="none" w:sz="0" w:space="0" w:color="auto"/>
            <w:left w:val="none" w:sz="0" w:space="0" w:color="auto"/>
            <w:bottom w:val="none" w:sz="0" w:space="0" w:color="auto"/>
            <w:right w:val="none" w:sz="0" w:space="0" w:color="auto"/>
          </w:divBdr>
        </w:div>
        <w:div w:id="347416526">
          <w:marLeft w:val="480"/>
          <w:marRight w:val="0"/>
          <w:marTop w:val="0"/>
          <w:marBottom w:val="0"/>
          <w:divBdr>
            <w:top w:val="none" w:sz="0" w:space="0" w:color="auto"/>
            <w:left w:val="none" w:sz="0" w:space="0" w:color="auto"/>
            <w:bottom w:val="none" w:sz="0" w:space="0" w:color="auto"/>
            <w:right w:val="none" w:sz="0" w:space="0" w:color="auto"/>
          </w:divBdr>
        </w:div>
        <w:div w:id="422067141">
          <w:marLeft w:val="480"/>
          <w:marRight w:val="0"/>
          <w:marTop w:val="0"/>
          <w:marBottom w:val="0"/>
          <w:divBdr>
            <w:top w:val="none" w:sz="0" w:space="0" w:color="auto"/>
            <w:left w:val="none" w:sz="0" w:space="0" w:color="auto"/>
            <w:bottom w:val="none" w:sz="0" w:space="0" w:color="auto"/>
            <w:right w:val="none" w:sz="0" w:space="0" w:color="auto"/>
          </w:divBdr>
        </w:div>
        <w:div w:id="299652387">
          <w:marLeft w:val="480"/>
          <w:marRight w:val="0"/>
          <w:marTop w:val="0"/>
          <w:marBottom w:val="0"/>
          <w:divBdr>
            <w:top w:val="none" w:sz="0" w:space="0" w:color="auto"/>
            <w:left w:val="none" w:sz="0" w:space="0" w:color="auto"/>
            <w:bottom w:val="none" w:sz="0" w:space="0" w:color="auto"/>
            <w:right w:val="none" w:sz="0" w:space="0" w:color="auto"/>
          </w:divBdr>
        </w:div>
        <w:div w:id="1349061504">
          <w:marLeft w:val="480"/>
          <w:marRight w:val="0"/>
          <w:marTop w:val="0"/>
          <w:marBottom w:val="0"/>
          <w:divBdr>
            <w:top w:val="none" w:sz="0" w:space="0" w:color="auto"/>
            <w:left w:val="none" w:sz="0" w:space="0" w:color="auto"/>
            <w:bottom w:val="none" w:sz="0" w:space="0" w:color="auto"/>
            <w:right w:val="none" w:sz="0" w:space="0" w:color="auto"/>
          </w:divBdr>
        </w:div>
        <w:div w:id="969021282">
          <w:marLeft w:val="480"/>
          <w:marRight w:val="0"/>
          <w:marTop w:val="0"/>
          <w:marBottom w:val="0"/>
          <w:divBdr>
            <w:top w:val="none" w:sz="0" w:space="0" w:color="auto"/>
            <w:left w:val="none" w:sz="0" w:space="0" w:color="auto"/>
            <w:bottom w:val="none" w:sz="0" w:space="0" w:color="auto"/>
            <w:right w:val="none" w:sz="0" w:space="0" w:color="auto"/>
          </w:divBdr>
        </w:div>
        <w:div w:id="441268924">
          <w:marLeft w:val="480"/>
          <w:marRight w:val="0"/>
          <w:marTop w:val="0"/>
          <w:marBottom w:val="0"/>
          <w:divBdr>
            <w:top w:val="none" w:sz="0" w:space="0" w:color="auto"/>
            <w:left w:val="none" w:sz="0" w:space="0" w:color="auto"/>
            <w:bottom w:val="none" w:sz="0" w:space="0" w:color="auto"/>
            <w:right w:val="none" w:sz="0" w:space="0" w:color="auto"/>
          </w:divBdr>
        </w:div>
        <w:div w:id="1256746976">
          <w:marLeft w:val="480"/>
          <w:marRight w:val="0"/>
          <w:marTop w:val="0"/>
          <w:marBottom w:val="0"/>
          <w:divBdr>
            <w:top w:val="none" w:sz="0" w:space="0" w:color="auto"/>
            <w:left w:val="none" w:sz="0" w:space="0" w:color="auto"/>
            <w:bottom w:val="none" w:sz="0" w:space="0" w:color="auto"/>
            <w:right w:val="none" w:sz="0" w:space="0" w:color="auto"/>
          </w:divBdr>
        </w:div>
        <w:div w:id="85930695">
          <w:marLeft w:val="480"/>
          <w:marRight w:val="0"/>
          <w:marTop w:val="0"/>
          <w:marBottom w:val="0"/>
          <w:divBdr>
            <w:top w:val="none" w:sz="0" w:space="0" w:color="auto"/>
            <w:left w:val="none" w:sz="0" w:space="0" w:color="auto"/>
            <w:bottom w:val="none" w:sz="0" w:space="0" w:color="auto"/>
            <w:right w:val="none" w:sz="0" w:space="0" w:color="auto"/>
          </w:divBdr>
        </w:div>
        <w:div w:id="379476814">
          <w:marLeft w:val="480"/>
          <w:marRight w:val="0"/>
          <w:marTop w:val="0"/>
          <w:marBottom w:val="0"/>
          <w:divBdr>
            <w:top w:val="none" w:sz="0" w:space="0" w:color="auto"/>
            <w:left w:val="none" w:sz="0" w:space="0" w:color="auto"/>
            <w:bottom w:val="none" w:sz="0" w:space="0" w:color="auto"/>
            <w:right w:val="none" w:sz="0" w:space="0" w:color="auto"/>
          </w:divBdr>
        </w:div>
        <w:div w:id="1410035117">
          <w:marLeft w:val="480"/>
          <w:marRight w:val="0"/>
          <w:marTop w:val="0"/>
          <w:marBottom w:val="0"/>
          <w:divBdr>
            <w:top w:val="none" w:sz="0" w:space="0" w:color="auto"/>
            <w:left w:val="none" w:sz="0" w:space="0" w:color="auto"/>
            <w:bottom w:val="none" w:sz="0" w:space="0" w:color="auto"/>
            <w:right w:val="none" w:sz="0" w:space="0" w:color="auto"/>
          </w:divBdr>
        </w:div>
        <w:div w:id="987132746">
          <w:marLeft w:val="480"/>
          <w:marRight w:val="0"/>
          <w:marTop w:val="0"/>
          <w:marBottom w:val="0"/>
          <w:divBdr>
            <w:top w:val="none" w:sz="0" w:space="0" w:color="auto"/>
            <w:left w:val="none" w:sz="0" w:space="0" w:color="auto"/>
            <w:bottom w:val="none" w:sz="0" w:space="0" w:color="auto"/>
            <w:right w:val="none" w:sz="0" w:space="0" w:color="auto"/>
          </w:divBdr>
        </w:div>
        <w:div w:id="53705967">
          <w:marLeft w:val="480"/>
          <w:marRight w:val="0"/>
          <w:marTop w:val="0"/>
          <w:marBottom w:val="0"/>
          <w:divBdr>
            <w:top w:val="none" w:sz="0" w:space="0" w:color="auto"/>
            <w:left w:val="none" w:sz="0" w:space="0" w:color="auto"/>
            <w:bottom w:val="none" w:sz="0" w:space="0" w:color="auto"/>
            <w:right w:val="none" w:sz="0" w:space="0" w:color="auto"/>
          </w:divBdr>
        </w:div>
      </w:divsChild>
    </w:div>
    <w:div w:id="2073694568">
      <w:bodyDiv w:val="1"/>
      <w:marLeft w:val="0"/>
      <w:marRight w:val="0"/>
      <w:marTop w:val="0"/>
      <w:marBottom w:val="0"/>
      <w:divBdr>
        <w:top w:val="none" w:sz="0" w:space="0" w:color="auto"/>
        <w:left w:val="none" w:sz="0" w:space="0" w:color="auto"/>
        <w:bottom w:val="none" w:sz="0" w:space="0" w:color="auto"/>
        <w:right w:val="none" w:sz="0" w:space="0" w:color="auto"/>
      </w:divBdr>
    </w:div>
    <w:div w:id="2073968899">
      <w:bodyDiv w:val="1"/>
      <w:marLeft w:val="0"/>
      <w:marRight w:val="0"/>
      <w:marTop w:val="0"/>
      <w:marBottom w:val="0"/>
      <w:divBdr>
        <w:top w:val="none" w:sz="0" w:space="0" w:color="auto"/>
        <w:left w:val="none" w:sz="0" w:space="0" w:color="auto"/>
        <w:bottom w:val="none" w:sz="0" w:space="0" w:color="auto"/>
        <w:right w:val="none" w:sz="0" w:space="0" w:color="auto"/>
      </w:divBdr>
      <w:divsChild>
        <w:div w:id="1137379662">
          <w:marLeft w:val="480"/>
          <w:marRight w:val="0"/>
          <w:marTop w:val="0"/>
          <w:marBottom w:val="0"/>
          <w:divBdr>
            <w:top w:val="none" w:sz="0" w:space="0" w:color="auto"/>
            <w:left w:val="none" w:sz="0" w:space="0" w:color="auto"/>
            <w:bottom w:val="none" w:sz="0" w:space="0" w:color="auto"/>
            <w:right w:val="none" w:sz="0" w:space="0" w:color="auto"/>
          </w:divBdr>
        </w:div>
        <w:div w:id="1847942015">
          <w:marLeft w:val="480"/>
          <w:marRight w:val="0"/>
          <w:marTop w:val="0"/>
          <w:marBottom w:val="0"/>
          <w:divBdr>
            <w:top w:val="none" w:sz="0" w:space="0" w:color="auto"/>
            <w:left w:val="none" w:sz="0" w:space="0" w:color="auto"/>
            <w:bottom w:val="none" w:sz="0" w:space="0" w:color="auto"/>
            <w:right w:val="none" w:sz="0" w:space="0" w:color="auto"/>
          </w:divBdr>
        </w:div>
        <w:div w:id="1230118487">
          <w:marLeft w:val="480"/>
          <w:marRight w:val="0"/>
          <w:marTop w:val="0"/>
          <w:marBottom w:val="0"/>
          <w:divBdr>
            <w:top w:val="none" w:sz="0" w:space="0" w:color="auto"/>
            <w:left w:val="none" w:sz="0" w:space="0" w:color="auto"/>
            <w:bottom w:val="none" w:sz="0" w:space="0" w:color="auto"/>
            <w:right w:val="none" w:sz="0" w:space="0" w:color="auto"/>
          </w:divBdr>
        </w:div>
        <w:div w:id="1944338946">
          <w:marLeft w:val="480"/>
          <w:marRight w:val="0"/>
          <w:marTop w:val="0"/>
          <w:marBottom w:val="0"/>
          <w:divBdr>
            <w:top w:val="none" w:sz="0" w:space="0" w:color="auto"/>
            <w:left w:val="none" w:sz="0" w:space="0" w:color="auto"/>
            <w:bottom w:val="none" w:sz="0" w:space="0" w:color="auto"/>
            <w:right w:val="none" w:sz="0" w:space="0" w:color="auto"/>
          </w:divBdr>
        </w:div>
        <w:div w:id="1365787325">
          <w:marLeft w:val="480"/>
          <w:marRight w:val="0"/>
          <w:marTop w:val="0"/>
          <w:marBottom w:val="0"/>
          <w:divBdr>
            <w:top w:val="none" w:sz="0" w:space="0" w:color="auto"/>
            <w:left w:val="none" w:sz="0" w:space="0" w:color="auto"/>
            <w:bottom w:val="none" w:sz="0" w:space="0" w:color="auto"/>
            <w:right w:val="none" w:sz="0" w:space="0" w:color="auto"/>
          </w:divBdr>
        </w:div>
        <w:div w:id="1481799861">
          <w:marLeft w:val="480"/>
          <w:marRight w:val="0"/>
          <w:marTop w:val="0"/>
          <w:marBottom w:val="0"/>
          <w:divBdr>
            <w:top w:val="none" w:sz="0" w:space="0" w:color="auto"/>
            <w:left w:val="none" w:sz="0" w:space="0" w:color="auto"/>
            <w:bottom w:val="none" w:sz="0" w:space="0" w:color="auto"/>
            <w:right w:val="none" w:sz="0" w:space="0" w:color="auto"/>
          </w:divBdr>
        </w:div>
        <w:div w:id="1730683929">
          <w:marLeft w:val="480"/>
          <w:marRight w:val="0"/>
          <w:marTop w:val="0"/>
          <w:marBottom w:val="0"/>
          <w:divBdr>
            <w:top w:val="none" w:sz="0" w:space="0" w:color="auto"/>
            <w:left w:val="none" w:sz="0" w:space="0" w:color="auto"/>
            <w:bottom w:val="none" w:sz="0" w:space="0" w:color="auto"/>
            <w:right w:val="none" w:sz="0" w:space="0" w:color="auto"/>
          </w:divBdr>
        </w:div>
        <w:div w:id="2014725484">
          <w:marLeft w:val="480"/>
          <w:marRight w:val="0"/>
          <w:marTop w:val="0"/>
          <w:marBottom w:val="0"/>
          <w:divBdr>
            <w:top w:val="none" w:sz="0" w:space="0" w:color="auto"/>
            <w:left w:val="none" w:sz="0" w:space="0" w:color="auto"/>
            <w:bottom w:val="none" w:sz="0" w:space="0" w:color="auto"/>
            <w:right w:val="none" w:sz="0" w:space="0" w:color="auto"/>
          </w:divBdr>
        </w:div>
        <w:div w:id="1682900721">
          <w:marLeft w:val="480"/>
          <w:marRight w:val="0"/>
          <w:marTop w:val="0"/>
          <w:marBottom w:val="0"/>
          <w:divBdr>
            <w:top w:val="none" w:sz="0" w:space="0" w:color="auto"/>
            <w:left w:val="none" w:sz="0" w:space="0" w:color="auto"/>
            <w:bottom w:val="none" w:sz="0" w:space="0" w:color="auto"/>
            <w:right w:val="none" w:sz="0" w:space="0" w:color="auto"/>
          </w:divBdr>
        </w:div>
        <w:div w:id="1644507299">
          <w:marLeft w:val="480"/>
          <w:marRight w:val="0"/>
          <w:marTop w:val="0"/>
          <w:marBottom w:val="0"/>
          <w:divBdr>
            <w:top w:val="none" w:sz="0" w:space="0" w:color="auto"/>
            <w:left w:val="none" w:sz="0" w:space="0" w:color="auto"/>
            <w:bottom w:val="none" w:sz="0" w:space="0" w:color="auto"/>
            <w:right w:val="none" w:sz="0" w:space="0" w:color="auto"/>
          </w:divBdr>
        </w:div>
        <w:div w:id="1706371555">
          <w:marLeft w:val="480"/>
          <w:marRight w:val="0"/>
          <w:marTop w:val="0"/>
          <w:marBottom w:val="0"/>
          <w:divBdr>
            <w:top w:val="none" w:sz="0" w:space="0" w:color="auto"/>
            <w:left w:val="none" w:sz="0" w:space="0" w:color="auto"/>
            <w:bottom w:val="none" w:sz="0" w:space="0" w:color="auto"/>
            <w:right w:val="none" w:sz="0" w:space="0" w:color="auto"/>
          </w:divBdr>
        </w:div>
        <w:div w:id="2077430849">
          <w:marLeft w:val="480"/>
          <w:marRight w:val="0"/>
          <w:marTop w:val="0"/>
          <w:marBottom w:val="0"/>
          <w:divBdr>
            <w:top w:val="none" w:sz="0" w:space="0" w:color="auto"/>
            <w:left w:val="none" w:sz="0" w:space="0" w:color="auto"/>
            <w:bottom w:val="none" w:sz="0" w:space="0" w:color="auto"/>
            <w:right w:val="none" w:sz="0" w:space="0" w:color="auto"/>
          </w:divBdr>
        </w:div>
        <w:div w:id="154687296">
          <w:marLeft w:val="480"/>
          <w:marRight w:val="0"/>
          <w:marTop w:val="0"/>
          <w:marBottom w:val="0"/>
          <w:divBdr>
            <w:top w:val="none" w:sz="0" w:space="0" w:color="auto"/>
            <w:left w:val="none" w:sz="0" w:space="0" w:color="auto"/>
            <w:bottom w:val="none" w:sz="0" w:space="0" w:color="auto"/>
            <w:right w:val="none" w:sz="0" w:space="0" w:color="auto"/>
          </w:divBdr>
        </w:div>
        <w:div w:id="1148327085">
          <w:marLeft w:val="480"/>
          <w:marRight w:val="0"/>
          <w:marTop w:val="0"/>
          <w:marBottom w:val="0"/>
          <w:divBdr>
            <w:top w:val="none" w:sz="0" w:space="0" w:color="auto"/>
            <w:left w:val="none" w:sz="0" w:space="0" w:color="auto"/>
            <w:bottom w:val="none" w:sz="0" w:space="0" w:color="auto"/>
            <w:right w:val="none" w:sz="0" w:space="0" w:color="auto"/>
          </w:divBdr>
        </w:div>
        <w:div w:id="1289580692">
          <w:marLeft w:val="480"/>
          <w:marRight w:val="0"/>
          <w:marTop w:val="0"/>
          <w:marBottom w:val="0"/>
          <w:divBdr>
            <w:top w:val="none" w:sz="0" w:space="0" w:color="auto"/>
            <w:left w:val="none" w:sz="0" w:space="0" w:color="auto"/>
            <w:bottom w:val="none" w:sz="0" w:space="0" w:color="auto"/>
            <w:right w:val="none" w:sz="0" w:space="0" w:color="auto"/>
          </w:divBdr>
        </w:div>
        <w:div w:id="243955930">
          <w:marLeft w:val="480"/>
          <w:marRight w:val="0"/>
          <w:marTop w:val="0"/>
          <w:marBottom w:val="0"/>
          <w:divBdr>
            <w:top w:val="none" w:sz="0" w:space="0" w:color="auto"/>
            <w:left w:val="none" w:sz="0" w:space="0" w:color="auto"/>
            <w:bottom w:val="none" w:sz="0" w:space="0" w:color="auto"/>
            <w:right w:val="none" w:sz="0" w:space="0" w:color="auto"/>
          </w:divBdr>
        </w:div>
        <w:div w:id="1869678157">
          <w:marLeft w:val="480"/>
          <w:marRight w:val="0"/>
          <w:marTop w:val="0"/>
          <w:marBottom w:val="0"/>
          <w:divBdr>
            <w:top w:val="none" w:sz="0" w:space="0" w:color="auto"/>
            <w:left w:val="none" w:sz="0" w:space="0" w:color="auto"/>
            <w:bottom w:val="none" w:sz="0" w:space="0" w:color="auto"/>
            <w:right w:val="none" w:sz="0" w:space="0" w:color="auto"/>
          </w:divBdr>
        </w:div>
        <w:div w:id="944270569">
          <w:marLeft w:val="480"/>
          <w:marRight w:val="0"/>
          <w:marTop w:val="0"/>
          <w:marBottom w:val="0"/>
          <w:divBdr>
            <w:top w:val="none" w:sz="0" w:space="0" w:color="auto"/>
            <w:left w:val="none" w:sz="0" w:space="0" w:color="auto"/>
            <w:bottom w:val="none" w:sz="0" w:space="0" w:color="auto"/>
            <w:right w:val="none" w:sz="0" w:space="0" w:color="auto"/>
          </w:divBdr>
        </w:div>
        <w:div w:id="1507940726">
          <w:marLeft w:val="480"/>
          <w:marRight w:val="0"/>
          <w:marTop w:val="0"/>
          <w:marBottom w:val="0"/>
          <w:divBdr>
            <w:top w:val="none" w:sz="0" w:space="0" w:color="auto"/>
            <w:left w:val="none" w:sz="0" w:space="0" w:color="auto"/>
            <w:bottom w:val="none" w:sz="0" w:space="0" w:color="auto"/>
            <w:right w:val="none" w:sz="0" w:space="0" w:color="auto"/>
          </w:divBdr>
        </w:div>
        <w:div w:id="834883883">
          <w:marLeft w:val="480"/>
          <w:marRight w:val="0"/>
          <w:marTop w:val="0"/>
          <w:marBottom w:val="0"/>
          <w:divBdr>
            <w:top w:val="none" w:sz="0" w:space="0" w:color="auto"/>
            <w:left w:val="none" w:sz="0" w:space="0" w:color="auto"/>
            <w:bottom w:val="none" w:sz="0" w:space="0" w:color="auto"/>
            <w:right w:val="none" w:sz="0" w:space="0" w:color="auto"/>
          </w:divBdr>
        </w:div>
        <w:div w:id="2114863282">
          <w:marLeft w:val="480"/>
          <w:marRight w:val="0"/>
          <w:marTop w:val="0"/>
          <w:marBottom w:val="0"/>
          <w:divBdr>
            <w:top w:val="none" w:sz="0" w:space="0" w:color="auto"/>
            <w:left w:val="none" w:sz="0" w:space="0" w:color="auto"/>
            <w:bottom w:val="none" w:sz="0" w:space="0" w:color="auto"/>
            <w:right w:val="none" w:sz="0" w:space="0" w:color="auto"/>
          </w:divBdr>
        </w:div>
        <w:div w:id="449013402">
          <w:marLeft w:val="480"/>
          <w:marRight w:val="0"/>
          <w:marTop w:val="0"/>
          <w:marBottom w:val="0"/>
          <w:divBdr>
            <w:top w:val="none" w:sz="0" w:space="0" w:color="auto"/>
            <w:left w:val="none" w:sz="0" w:space="0" w:color="auto"/>
            <w:bottom w:val="none" w:sz="0" w:space="0" w:color="auto"/>
            <w:right w:val="none" w:sz="0" w:space="0" w:color="auto"/>
          </w:divBdr>
        </w:div>
        <w:div w:id="1305161637">
          <w:marLeft w:val="480"/>
          <w:marRight w:val="0"/>
          <w:marTop w:val="0"/>
          <w:marBottom w:val="0"/>
          <w:divBdr>
            <w:top w:val="none" w:sz="0" w:space="0" w:color="auto"/>
            <w:left w:val="none" w:sz="0" w:space="0" w:color="auto"/>
            <w:bottom w:val="none" w:sz="0" w:space="0" w:color="auto"/>
            <w:right w:val="none" w:sz="0" w:space="0" w:color="auto"/>
          </w:divBdr>
        </w:div>
        <w:div w:id="1538929352">
          <w:marLeft w:val="480"/>
          <w:marRight w:val="0"/>
          <w:marTop w:val="0"/>
          <w:marBottom w:val="0"/>
          <w:divBdr>
            <w:top w:val="none" w:sz="0" w:space="0" w:color="auto"/>
            <w:left w:val="none" w:sz="0" w:space="0" w:color="auto"/>
            <w:bottom w:val="none" w:sz="0" w:space="0" w:color="auto"/>
            <w:right w:val="none" w:sz="0" w:space="0" w:color="auto"/>
          </w:divBdr>
        </w:div>
        <w:div w:id="1122961904">
          <w:marLeft w:val="480"/>
          <w:marRight w:val="0"/>
          <w:marTop w:val="0"/>
          <w:marBottom w:val="0"/>
          <w:divBdr>
            <w:top w:val="none" w:sz="0" w:space="0" w:color="auto"/>
            <w:left w:val="none" w:sz="0" w:space="0" w:color="auto"/>
            <w:bottom w:val="none" w:sz="0" w:space="0" w:color="auto"/>
            <w:right w:val="none" w:sz="0" w:space="0" w:color="auto"/>
          </w:divBdr>
        </w:div>
        <w:div w:id="889997939">
          <w:marLeft w:val="480"/>
          <w:marRight w:val="0"/>
          <w:marTop w:val="0"/>
          <w:marBottom w:val="0"/>
          <w:divBdr>
            <w:top w:val="none" w:sz="0" w:space="0" w:color="auto"/>
            <w:left w:val="none" w:sz="0" w:space="0" w:color="auto"/>
            <w:bottom w:val="none" w:sz="0" w:space="0" w:color="auto"/>
            <w:right w:val="none" w:sz="0" w:space="0" w:color="auto"/>
          </w:divBdr>
        </w:div>
        <w:div w:id="933055451">
          <w:marLeft w:val="480"/>
          <w:marRight w:val="0"/>
          <w:marTop w:val="0"/>
          <w:marBottom w:val="0"/>
          <w:divBdr>
            <w:top w:val="none" w:sz="0" w:space="0" w:color="auto"/>
            <w:left w:val="none" w:sz="0" w:space="0" w:color="auto"/>
            <w:bottom w:val="none" w:sz="0" w:space="0" w:color="auto"/>
            <w:right w:val="none" w:sz="0" w:space="0" w:color="auto"/>
          </w:divBdr>
        </w:div>
        <w:div w:id="920263058">
          <w:marLeft w:val="480"/>
          <w:marRight w:val="0"/>
          <w:marTop w:val="0"/>
          <w:marBottom w:val="0"/>
          <w:divBdr>
            <w:top w:val="none" w:sz="0" w:space="0" w:color="auto"/>
            <w:left w:val="none" w:sz="0" w:space="0" w:color="auto"/>
            <w:bottom w:val="none" w:sz="0" w:space="0" w:color="auto"/>
            <w:right w:val="none" w:sz="0" w:space="0" w:color="auto"/>
          </w:divBdr>
        </w:div>
        <w:div w:id="2144108118">
          <w:marLeft w:val="480"/>
          <w:marRight w:val="0"/>
          <w:marTop w:val="0"/>
          <w:marBottom w:val="0"/>
          <w:divBdr>
            <w:top w:val="none" w:sz="0" w:space="0" w:color="auto"/>
            <w:left w:val="none" w:sz="0" w:space="0" w:color="auto"/>
            <w:bottom w:val="none" w:sz="0" w:space="0" w:color="auto"/>
            <w:right w:val="none" w:sz="0" w:space="0" w:color="auto"/>
          </w:divBdr>
        </w:div>
        <w:div w:id="1156453657">
          <w:marLeft w:val="480"/>
          <w:marRight w:val="0"/>
          <w:marTop w:val="0"/>
          <w:marBottom w:val="0"/>
          <w:divBdr>
            <w:top w:val="none" w:sz="0" w:space="0" w:color="auto"/>
            <w:left w:val="none" w:sz="0" w:space="0" w:color="auto"/>
            <w:bottom w:val="none" w:sz="0" w:space="0" w:color="auto"/>
            <w:right w:val="none" w:sz="0" w:space="0" w:color="auto"/>
          </w:divBdr>
        </w:div>
        <w:div w:id="2088183163">
          <w:marLeft w:val="480"/>
          <w:marRight w:val="0"/>
          <w:marTop w:val="0"/>
          <w:marBottom w:val="0"/>
          <w:divBdr>
            <w:top w:val="none" w:sz="0" w:space="0" w:color="auto"/>
            <w:left w:val="none" w:sz="0" w:space="0" w:color="auto"/>
            <w:bottom w:val="none" w:sz="0" w:space="0" w:color="auto"/>
            <w:right w:val="none" w:sz="0" w:space="0" w:color="auto"/>
          </w:divBdr>
        </w:div>
        <w:div w:id="1621449211">
          <w:marLeft w:val="480"/>
          <w:marRight w:val="0"/>
          <w:marTop w:val="0"/>
          <w:marBottom w:val="0"/>
          <w:divBdr>
            <w:top w:val="none" w:sz="0" w:space="0" w:color="auto"/>
            <w:left w:val="none" w:sz="0" w:space="0" w:color="auto"/>
            <w:bottom w:val="none" w:sz="0" w:space="0" w:color="auto"/>
            <w:right w:val="none" w:sz="0" w:space="0" w:color="auto"/>
          </w:divBdr>
        </w:div>
        <w:div w:id="621957237">
          <w:marLeft w:val="480"/>
          <w:marRight w:val="0"/>
          <w:marTop w:val="0"/>
          <w:marBottom w:val="0"/>
          <w:divBdr>
            <w:top w:val="none" w:sz="0" w:space="0" w:color="auto"/>
            <w:left w:val="none" w:sz="0" w:space="0" w:color="auto"/>
            <w:bottom w:val="none" w:sz="0" w:space="0" w:color="auto"/>
            <w:right w:val="none" w:sz="0" w:space="0" w:color="auto"/>
          </w:divBdr>
        </w:div>
        <w:div w:id="1048719638">
          <w:marLeft w:val="480"/>
          <w:marRight w:val="0"/>
          <w:marTop w:val="0"/>
          <w:marBottom w:val="0"/>
          <w:divBdr>
            <w:top w:val="none" w:sz="0" w:space="0" w:color="auto"/>
            <w:left w:val="none" w:sz="0" w:space="0" w:color="auto"/>
            <w:bottom w:val="none" w:sz="0" w:space="0" w:color="auto"/>
            <w:right w:val="none" w:sz="0" w:space="0" w:color="auto"/>
          </w:divBdr>
        </w:div>
        <w:div w:id="1024862988">
          <w:marLeft w:val="480"/>
          <w:marRight w:val="0"/>
          <w:marTop w:val="0"/>
          <w:marBottom w:val="0"/>
          <w:divBdr>
            <w:top w:val="none" w:sz="0" w:space="0" w:color="auto"/>
            <w:left w:val="none" w:sz="0" w:space="0" w:color="auto"/>
            <w:bottom w:val="none" w:sz="0" w:space="0" w:color="auto"/>
            <w:right w:val="none" w:sz="0" w:space="0" w:color="auto"/>
          </w:divBdr>
        </w:div>
      </w:divsChild>
    </w:div>
    <w:div w:id="2074162027">
      <w:bodyDiv w:val="1"/>
      <w:marLeft w:val="0"/>
      <w:marRight w:val="0"/>
      <w:marTop w:val="0"/>
      <w:marBottom w:val="0"/>
      <w:divBdr>
        <w:top w:val="none" w:sz="0" w:space="0" w:color="auto"/>
        <w:left w:val="none" w:sz="0" w:space="0" w:color="auto"/>
        <w:bottom w:val="none" w:sz="0" w:space="0" w:color="auto"/>
        <w:right w:val="none" w:sz="0" w:space="0" w:color="auto"/>
      </w:divBdr>
    </w:div>
    <w:div w:id="2075080939">
      <w:bodyDiv w:val="1"/>
      <w:marLeft w:val="0"/>
      <w:marRight w:val="0"/>
      <w:marTop w:val="0"/>
      <w:marBottom w:val="0"/>
      <w:divBdr>
        <w:top w:val="none" w:sz="0" w:space="0" w:color="auto"/>
        <w:left w:val="none" w:sz="0" w:space="0" w:color="auto"/>
        <w:bottom w:val="none" w:sz="0" w:space="0" w:color="auto"/>
        <w:right w:val="none" w:sz="0" w:space="0" w:color="auto"/>
      </w:divBdr>
    </w:div>
    <w:div w:id="2075279218">
      <w:bodyDiv w:val="1"/>
      <w:marLeft w:val="0"/>
      <w:marRight w:val="0"/>
      <w:marTop w:val="0"/>
      <w:marBottom w:val="0"/>
      <w:divBdr>
        <w:top w:val="none" w:sz="0" w:space="0" w:color="auto"/>
        <w:left w:val="none" w:sz="0" w:space="0" w:color="auto"/>
        <w:bottom w:val="none" w:sz="0" w:space="0" w:color="auto"/>
        <w:right w:val="none" w:sz="0" w:space="0" w:color="auto"/>
      </w:divBdr>
    </w:div>
    <w:div w:id="2075394126">
      <w:bodyDiv w:val="1"/>
      <w:marLeft w:val="0"/>
      <w:marRight w:val="0"/>
      <w:marTop w:val="0"/>
      <w:marBottom w:val="0"/>
      <w:divBdr>
        <w:top w:val="none" w:sz="0" w:space="0" w:color="auto"/>
        <w:left w:val="none" w:sz="0" w:space="0" w:color="auto"/>
        <w:bottom w:val="none" w:sz="0" w:space="0" w:color="auto"/>
        <w:right w:val="none" w:sz="0" w:space="0" w:color="auto"/>
      </w:divBdr>
    </w:div>
    <w:div w:id="2075421220">
      <w:bodyDiv w:val="1"/>
      <w:marLeft w:val="0"/>
      <w:marRight w:val="0"/>
      <w:marTop w:val="0"/>
      <w:marBottom w:val="0"/>
      <w:divBdr>
        <w:top w:val="none" w:sz="0" w:space="0" w:color="auto"/>
        <w:left w:val="none" w:sz="0" w:space="0" w:color="auto"/>
        <w:bottom w:val="none" w:sz="0" w:space="0" w:color="auto"/>
        <w:right w:val="none" w:sz="0" w:space="0" w:color="auto"/>
      </w:divBdr>
    </w:div>
    <w:div w:id="2075423235">
      <w:bodyDiv w:val="1"/>
      <w:marLeft w:val="0"/>
      <w:marRight w:val="0"/>
      <w:marTop w:val="0"/>
      <w:marBottom w:val="0"/>
      <w:divBdr>
        <w:top w:val="none" w:sz="0" w:space="0" w:color="auto"/>
        <w:left w:val="none" w:sz="0" w:space="0" w:color="auto"/>
        <w:bottom w:val="none" w:sz="0" w:space="0" w:color="auto"/>
        <w:right w:val="none" w:sz="0" w:space="0" w:color="auto"/>
      </w:divBdr>
    </w:div>
    <w:div w:id="2075810151">
      <w:bodyDiv w:val="1"/>
      <w:marLeft w:val="0"/>
      <w:marRight w:val="0"/>
      <w:marTop w:val="0"/>
      <w:marBottom w:val="0"/>
      <w:divBdr>
        <w:top w:val="none" w:sz="0" w:space="0" w:color="auto"/>
        <w:left w:val="none" w:sz="0" w:space="0" w:color="auto"/>
        <w:bottom w:val="none" w:sz="0" w:space="0" w:color="auto"/>
        <w:right w:val="none" w:sz="0" w:space="0" w:color="auto"/>
      </w:divBdr>
    </w:div>
    <w:div w:id="2075934993">
      <w:bodyDiv w:val="1"/>
      <w:marLeft w:val="0"/>
      <w:marRight w:val="0"/>
      <w:marTop w:val="0"/>
      <w:marBottom w:val="0"/>
      <w:divBdr>
        <w:top w:val="none" w:sz="0" w:space="0" w:color="auto"/>
        <w:left w:val="none" w:sz="0" w:space="0" w:color="auto"/>
        <w:bottom w:val="none" w:sz="0" w:space="0" w:color="auto"/>
        <w:right w:val="none" w:sz="0" w:space="0" w:color="auto"/>
      </w:divBdr>
    </w:div>
    <w:div w:id="2076197789">
      <w:bodyDiv w:val="1"/>
      <w:marLeft w:val="0"/>
      <w:marRight w:val="0"/>
      <w:marTop w:val="0"/>
      <w:marBottom w:val="0"/>
      <w:divBdr>
        <w:top w:val="none" w:sz="0" w:space="0" w:color="auto"/>
        <w:left w:val="none" w:sz="0" w:space="0" w:color="auto"/>
        <w:bottom w:val="none" w:sz="0" w:space="0" w:color="auto"/>
        <w:right w:val="none" w:sz="0" w:space="0" w:color="auto"/>
      </w:divBdr>
    </w:div>
    <w:div w:id="2076661931">
      <w:bodyDiv w:val="1"/>
      <w:marLeft w:val="0"/>
      <w:marRight w:val="0"/>
      <w:marTop w:val="0"/>
      <w:marBottom w:val="0"/>
      <w:divBdr>
        <w:top w:val="none" w:sz="0" w:space="0" w:color="auto"/>
        <w:left w:val="none" w:sz="0" w:space="0" w:color="auto"/>
        <w:bottom w:val="none" w:sz="0" w:space="0" w:color="auto"/>
        <w:right w:val="none" w:sz="0" w:space="0" w:color="auto"/>
      </w:divBdr>
    </w:div>
    <w:div w:id="2076858415">
      <w:bodyDiv w:val="1"/>
      <w:marLeft w:val="0"/>
      <w:marRight w:val="0"/>
      <w:marTop w:val="0"/>
      <w:marBottom w:val="0"/>
      <w:divBdr>
        <w:top w:val="none" w:sz="0" w:space="0" w:color="auto"/>
        <w:left w:val="none" w:sz="0" w:space="0" w:color="auto"/>
        <w:bottom w:val="none" w:sz="0" w:space="0" w:color="auto"/>
        <w:right w:val="none" w:sz="0" w:space="0" w:color="auto"/>
      </w:divBdr>
    </w:div>
    <w:div w:id="2077043339">
      <w:bodyDiv w:val="1"/>
      <w:marLeft w:val="0"/>
      <w:marRight w:val="0"/>
      <w:marTop w:val="0"/>
      <w:marBottom w:val="0"/>
      <w:divBdr>
        <w:top w:val="none" w:sz="0" w:space="0" w:color="auto"/>
        <w:left w:val="none" w:sz="0" w:space="0" w:color="auto"/>
        <w:bottom w:val="none" w:sz="0" w:space="0" w:color="auto"/>
        <w:right w:val="none" w:sz="0" w:space="0" w:color="auto"/>
      </w:divBdr>
    </w:div>
    <w:div w:id="2077120241">
      <w:bodyDiv w:val="1"/>
      <w:marLeft w:val="0"/>
      <w:marRight w:val="0"/>
      <w:marTop w:val="0"/>
      <w:marBottom w:val="0"/>
      <w:divBdr>
        <w:top w:val="none" w:sz="0" w:space="0" w:color="auto"/>
        <w:left w:val="none" w:sz="0" w:space="0" w:color="auto"/>
        <w:bottom w:val="none" w:sz="0" w:space="0" w:color="auto"/>
        <w:right w:val="none" w:sz="0" w:space="0" w:color="auto"/>
      </w:divBdr>
      <w:divsChild>
        <w:div w:id="2038312604">
          <w:marLeft w:val="480"/>
          <w:marRight w:val="0"/>
          <w:marTop w:val="0"/>
          <w:marBottom w:val="0"/>
          <w:divBdr>
            <w:top w:val="none" w:sz="0" w:space="0" w:color="auto"/>
            <w:left w:val="none" w:sz="0" w:space="0" w:color="auto"/>
            <w:bottom w:val="none" w:sz="0" w:space="0" w:color="auto"/>
            <w:right w:val="none" w:sz="0" w:space="0" w:color="auto"/>
          </w:divBdr>
        </w:div>
        <w:div w:id="1026828094">
          <w:marLeft w:val="480"/>
          <w:marRight w:val="0"/>
          <w:marTop w:val="0"/>
          <w:marBottom w:val="0"/>
          <w:divBdr>
            <w:top w:val="none" w:sz="0" w:space="0" w:color="auto"/>
            <w:left w:val="none" w:sz="0" w:space="0" w:color="auto"/>
            <w:bottom w:val="none" w:sz="0" w:space="0" w:color="auto"/>
            <w:right w:val="none" w:sz="0" w:space="0" w:color="auto"/>
          </w:divBdr>
        </w:div>
        <w:div w:id="322665979">
          <w:marLeft w:val="480"/>
          <w:marRight w:val="0"/>
          <w:marTop w:val="0"/>
          <w:marBottom w:val="0"/>
          <w:divBdr>
            <w:top w:val="none" w:sz="0" w:space="0" w:color="auto"/>
            <w:left w:val="none" w:sz="0" w:space="0" w:color="auto"/>
            <w:bottom w:val="none" w:sz="0" w:space="0" w:color="auto"/>
            <w:right w:val="none" w:sz="0" w:space="0" w:color="auto"/>
          </w:divBdr>
        </w:div>
        <w:div w:id="746804646">
          <w:marLeft w:val="480"/>
          <w:marRight w:val="0"/>
          <w:marTop w:val="0"/>
          <w:marBottom w:val="0"/>
          <w:divBdr>
            <w:top w:val="none" w:sz="0" w:space="0" w:color="auto"/>
            <w:left w:val="none" w:sz="0" w:space="0" w:color="auto"/>
            <w:bottom w:val="none" w:sz="0" w:space="0" w:color="auto"/>
            <w:right w:val="none" w:sz="0" w:space="0" w:color="auto"/>
          </w:divBdr>
        </w:div>
        <w:div w:id="1619949975">
          <w:marLeft w:val="480"/>
          <w:marRight w:val="0"/>
          <w:marTop w:val="0"/>
          <w:marBottom w:val="0"/>
          <w:divBdr>
            <w:top w:val="none" w:sz="0" w:space="0" w:color="auto"/>
            <w:left w:val="none" w:sz="0" w:space="0" w:color="auto"/>
            <w:bottom w:val="none" w:sz="0" w:space="0" w:color="auto"/>
            <w:right w:val="none" w:sz="0" w:space="0" w:color="auto"/>
          </w:divBdr>
        </w:div>
        <w:div w:id="1187601138">
          <w:marLeft w:val="480"/>
          <w:marRight w:val="0"/>
          <w:marTop w:val="0"/>
          <w:marBottom w:val="0"/>
          <w:divBdr>
            <w:top w:val="none" w:sz="0" w:space="0" w:color="auto"/>
            <w:left w:val="none" w:sz="0" w:space="0" w:color="auto"/>
            <w:bottom w:val="none" w:sz="0" w:space="0" w:color="auto"/>
            <w:right w:val="none" w:sz="0" w:space="0" w:color="auto"/>
          </w:divBdr>
        </w:div>
        <w:div w:id="702749857">
          <w:marLeft w:val="480"/>
          <w:marRight w:val="0"/>
          <w:marTop w:val="0"/>
          <w:marBottom w:val="0"/>
          <w:divBdr>
            <w:top w:val="none" w:sz="0" w:space="0" w:color="auto"/>
            <w:left w:val="none" w:sz="0" w:space="0" w:color="auto"/>
            <w:bottom w:val="none" w:sz="0" w:space="0" w:color="auto"/>
            <w:right w:val="none" w:sz="0" w:space="0" w:color="auto"/>
          </w:divBdr>
        </w:div>
        <w:div w:id="1610165553">
          <w:marLeft w:val="480"/>
          <w:marRight w:val="0"/>
          <w:marTop w:val="0"/>
          <w:marBottom w:val="0"/>
          <w:divBdr>
            <w:top w:val="none" w:sz="0" w:space="0" w:color="auto"/>
            <w:left w:val="none" w:sz="0" w:space="0" w:color="auto"/>
            <w:bottom w:val="none" w:sz="0" w:space="0" w:color="auto"/>
            <w:right w:val="none" w:sz="0" w:space="0" w:color="auto"/>
          </w:divBdr>
        </w:div>
        <w:div w:id="1221475547">
          <w:marLeft w:val="480"/>
          <w:marRight w:val="0"/>
          <w:marTop w:val="0"/>
          <w:marBottom w:val="0"/>
          <w:divBdr>
            <w:top w:val="none" w:sz="0" w:space="0" w:color="auto"/>
            <w:left w:val="none" w:sz="0" w:space="0" w:color="auto"/>
            <w:bottom w:val="none" w:sz="0" w:space="0" w:color="auto"/>
            <w:right w:val="none" w:sz="0" w:space="0" w:color="auto"/>
          </w:divBdr>
        </w:div>
        <w:div w:id="1143346893">
          <w:marLeft w:val="480"/>
          <w:marRight w:val="0"/>
          <w:marTop w:val="0"/>
          <w:marBottom w:val="0"/>
          <w:divBdr>
            <w:top w:val="none" w:sz="0" w:space="0" w:color="auto"/>
            <w:left w:val="none" w:sz="0" w:space="0" w:color="auto"/>
            <w:bottom w:val="none" w:sz="0" w:space="0" w:color="auto"/>
            <w:right w:val="none" w:sz="0" w:space="0" w:color="auto"/>
          </w:divBdr>
        </w:div>
        <w:div w:id="988283925">
          <w:marLeft w:val="480"/>
          <w:marRight w:val="0"/>
          <w:marTop w:val="0"/>
          <w:marBottom w:val="0"/>
          <w:divBdr>
            <w:top w:val="none" w:sz="0" w:space="0" w:color="auto"/>
            <w:left w:val="none" w:sz="0" w:space="0" w:color="auto"/>
            <w:bottom w:val="none" w:sz="0" w:space="0" w:color="auto"/>
            <w:right w:val="none" w:sz="0" w:space="0" w:color="auto"/>
          </w:divBdr>
        </w:div>
        <w:div w:id="502285762">
          <w:marLeft w:val="480"/>
          <w:marRight w:val="0"/>
          <w:marTop w:val="0"/>
          <w:marBottom w:val="0"/>
          <w:divBdr>
            <w:top w:val="none" w:sz="0" w:space="0" w:color="auto"/>
            <w:left w:val="none" w:sz="0" w:space="0" w:color="auto"/>
            <w:bottom w:val="none" w:sz="0" w:space="0" w:color="auto"/>
            <w:right w:val="none" w:sz="0" w:space="0" w:color="auto"/>
          </w:divBdr>
        </w:div>
        <w:div w:id="1254699821">
          <w:marLeft w:val="480"/>
          <w:marRight w:val="0"/>
          <w:marTop w:val="0"/>
          <w:marBottom w:val="0"/>
          <w:divBdr>
            <w:top w:val="none" w:sz="0" w:space="0" w:color="auto"/>
            <w:left w:val="none" w:sz="0" w:space="0" w:color="auto"/>
            <w:bottom w:val="none" w:sz="0" w:space="0" w:color="auto"/>
            <w:right w:val="none" w:sz="0" w:space="0" w:color="auto"/>
          </w:divBdr>
        </w:div>
        <w:div w:id="1633362861">
          <w:marLeft w:val="480"/>
          <w:marRight w:val="0"/>
          <w:marTop w:val="0"/>
          <w:marBottom w:val="0"/>
          <w:divBdr>
            <w:top w:val="none" w:sz="0" w:space="0" w:color="auto"/>
            <w:left w:val="none" w:sz="0" w:space="0" w:color="auto"/>
            <w:bottom w:val="none" w:sz="0" w:space="0" w:color="auto"/>
            <w:right w:val="none" w:sz="0" w:space="0" w:color="auto"/>
          </w:divBdr>
        </w:div>
        <w:div w:id="600841982">
          <w:marLeft w:val="480"/>
          <w:marRight w:val="0"/>
          <w:marTop w:val="0"/>
          <w:marBottom w:val="0"/>
          <w:divBdr>
            <w:top w:val="none" w:sz="0" w:space="0" w:color="auto"/>
            <w:left w:val="none" w:sz="0" w:space="0" w:color="auto"/>
            <w:bottom w:val="none" w:sz="0" w:space="0" w:color="auto"/>
            <w:right w:val="none" w:sz="0" w:space="0" w:color="auto"/>
          </w:divBdr>
        </w:div>
        <w:div w:id="1979648712">
          <w:marLeft w:val="480"/>
          <w:marRight w:val="0"/>
          <w:marTop w:val="0"/>
          <w:marBottom w:val="0"/>
          <w:divBdr>
            <w:top w:val="none" w:sz="0" w:space="0" w:color="auto"/>
            <w:left w:val="none" w:sz="0" w:space="0" w:color="auto"/>
            <w:bottom w:val="none" w:sz="0" w:space="0" w:color="auto"/>
            <w:right w:val="none" w:sz="0" w:space="0" w:color="auto"/>
          </w:divBdr>
        </w:div>
        <w:div w:id="918640129">
          <w:marLeft w:val="480"/>
          <w:marRight w:val="0"/>
          <w:marTop w:val="0"/>
          <w:marBottom w:val="0"/>
          <w:divBdr>
            <w:top w:val="none" w:sz="0" w:space="0" w:color="auto"/>
            <w:left w:val="none" w:sz="0" w:space="0" w:color="auto"/>
            <w:bottom w:val="none" w:sz="0" w:space="0" w:color="auto"/>
            <w:right w:val="none" w:sz="0" w:space="0" w:color="auto"/>
          </w:divBdr>
        </w:div>
        <w:div w:id="214590318">
          <w:marLeft w:val="480"/>
          <w:marRight w:val="0"/>
          <w:marTop w:val="0"/>
          <w:marBottom w:val="0"/>
          <w:divBdr>
            <w:top w:val="none" w:sz="0" w:space="0" w:color="auto"/>
            <w:left w:val="none" w:sz="0" w:space="0" w:color="auto"/>
            <w:bottom w:val="none" w:sz="0" w:space="0" w:color="auto"/>
            <w:right w:val="none" w:sz="0" w:space="0" w:color="auto"/>
          </w:divBdr>
        </w:div>
        <w:div w:id="428426639">
          <w:marLeft w:val="480"/>
          <w:marRight w:val="0"/>
          <w:marTop w:val="0"/>
          <w:marBottom w:val="0"/>
          <w:divBdr>
            <w:top w:val="none" w:sz="0" w:space="0" w:color="auto"/>
            <w:left w:val="none" w:sz="0" w:space="0" w:color="auto"/>
            <w:bottom w:val="none" w:sz="0" w:space="0" w:color="auto"/>
            <w:right w:val="none" w:sz="0" w:space="0" w:color="auto"/>
          </w:divBdr>
        </w:div>
        <w:div w:id="634793053">
          <w:marLeft w:val="480"/>
          <w:marRight w:val="0"/>
          <w:marTop w:val="0"/>
          <w:marBottom w:val="0"/>
          <w:divBdr>
            <w:top w:val="none" w:sz="0" w:space="0" w:color="auto"/>
            <w:left w:val="none" w:sz="0" w:space="0" w:color="auto"/>
            <w:bottom w:val="none" w:sz="0" w:space="0" w:color="auto"/>
            <w:right w:val="none" w:sz="0" w:space="0" w:color="auto"/>
          </w:divBdr>
        </w:div>
        <w:div w:id="77093660">
          <w:marLeft w:val="480"/>
          <w:marRight w:val="0"/>
          <w:marTop w:val="0"/>
          <w:marBottom w:val="0"/>
          <w:divBdr>
            <w:top w:val="none" w:sz="0" w:space="0" w:color="auto"/>
            <w:left w:val="none" w:sz="0" w:space="0" w:color="auto"/>
            <w:bottom w:val="none" w:sz="0" w:space="0" w:color="auto"/>
            <w:right w:val="none" w:sz="0" w:space="0" w:color="auto"/>
          </w:divBdr>
        </w:div>
        <w:div w:id="1943874832">
          <w:marLeft w:val="480"/>
          <w:marRight w:val="0"/>
          <w:marTop w:val="0"/>
          <w:marBottom w:val="0"/>
          <w:divBdr>
            <w:top w:val="none" w:sz="0" w:space="0" w:color="auto"/>
            <w:left w:val="none" w:sz="0" w:space="0" w:color="auto"/>
            <w:bottom w:val="none" w:sz="0" w:space="0" w:color="auto"/>
            <w:right w:val="none" w:sz="0" w:space="0" w:color="auto"/>
          </w:divBdr>
        </w:div>
        <w:div w:id="1589272285">
          <w:marLeft w:val="480"/>
          <w:marRight w:val="0"/>
          <w:marTop w:val="0"/>
          <w:marBottom w:val="0"/>
          <w:divBdr>
            <w:top w:val="none" w:sz="0" w:space="0" w:color="auto"/>
            <w:left w:val="none" w:sz="0" w:space="0" w:color="auto"/>
            <w:bottom w:val="none" w:sz="0" w:space="0" w:color="auto"/>
            <w:right w:val="none" w:sz="0" w:space="0" w:color="auto"/>
          </w:divBdr>
        </w:div>
        <w:div w:id="1566184267">
          <w:marLeft w:val="480"/>
          <w:marRight w:val="0"/>
          <w:marTop w:val="0"/>
          <w:marBottom w:val="0"/>
          <w:divBdr>
            <w:top w:val="none" w:sz="0" w:space="0" w:color="auto"/>
            <w:left w:val="none" w:sz="0" w:space="0" w:color="auto"/>
            <w:bottom w:val="none" w:sz="0" w:space="0" w:color="auto"/>
            <w:right w:val="none" w:sz="0" w:space="0" w:color="auto"/>
          </w:divBdr>
        </w:div>
        <w:div w:id="993948393">
          <w:marLeft w:val="480"/>
          <w:marRight w:val="0"/>
          <w:marTop w:val="0"/>
          <w:marBottom w:val="0"/>
          <w:divBdr>
            <w:top w:val="none" w:sz="0" w:space="0" w:color="auto"/>
            <w:left w:val="none" w:sz="0" w:space="0" w:color="auto"/>
            <w:bottom w:val="none" w:sz="0" w:space="0" w:color="auto"/>
            <w:right w:val="none" w:sz="0" w:space="0" w:color="auto"/>
          </w:divBdr>
        </w:div>
        <w:div w:id="2087023470">
          <w:marLeft w:val="480"/>
          <w:marRight w:val="0"/>
          <w:marTop w:val="0"/>
          <w:marBottom w:val="0"/>
          <w:divBdr>
            <w:top w:val="none" w:sz="0" w:space="0" w:color="auto"/>
            <w:left w:val="none" w:sz="0" w:space="0" w:color="auto"/>
            <w:bottom w:val="none" w:sz="0" w:space="0" w:color="auto"/>
            <w:right w:val="none" w:sz="0" w:space="0" w:color="auto"/>
          </w:divBdr>
        </w:div>
      </w:divsChild>
    </w:div>
    <w:div w:id="2077701659">
      <w:bodyDiv w:val="1"/>
      <w:marLeft w:val="0"/>
      <w:marRight w:val="0"/>
      <w:marTop w:val="0"/>
      <w:marBottom w:val="0"/>
      <w:divBdr>
        <w:top w:val="none" w:sz="0" w:space="0" w:color="auto"/>
        <w:left w:val="none" w:sz="0" w:space="0" w:color="auto"/>
        <w:bottom w:val="none" w:sz="0" w:space="0" w:color="auto"/>
        <w:right w:val="none" w:sz="0" w:space="0" w:color="auto"/>
      </w:divBdr>
    </w:div>
    <w:div w:id="2077973771">
      <w:bodyDiv w:val="1"/>
      <w:marLeft w:val="0"/>
      <w:marRight w:val="0"/>
      <w:marTop w:val="0"/>
      <w:marBottom w:val="0"/>
      <w:divBdr>
        <w:top w:val="none" w:sz="0" w:space="0" w:color="auto"/>
        <w:left w:val="none" w:sz="0" w:space="0" w:color="auto"/>
        <w:bottom w:val="none" w:sz="0" w:space="0" w:color="auto"/>
        <w:right w:val="none" w:sz="0" w:space="0" w:color="auto"/>
      </w:divBdr>
    </w:div>
    <w:div w:id="2078237452">
      <w:bodyDiv w:val="1"/>
      <w:marLeft w:val="0"/>
      <w:marRight w:val="0"/>
      <w:marTop w:val="0"/>
      <w:marBottom w:val="0"/>
      <w:divBdr>
        <w:top w:val="none" w:sz="0" w:space="0" w:color="auto"/>
        <w:left w:val="none" w:sz="0" w:space="0" w:color="auto"/>
        <w:bottom w:val="none" w:sz="0" w:space="0" w:color="auto"/>
        <w:right w:val="none" w:sz="0" w:space="0" w:color="auto"/>
      </w:divBdr>
    </w:div>
    <w:div w:id="2078504305">
      <w:bodyDiv w:val="1"/>
      <w:marLeft w:val="0"/>
      <w:marRight w:val="0"/>
      <w:marTop w:val="0"/>
      <w:marBottom w:val="0"/>
      <w:divBdr>
        <w:top w:val="none" w:sz="0" w:space="0" w:color="auto"/>
        <w:left w:val="none" w:sz="0" w:space="0" w:color="auto"/>
        <w:bottom w:val="none" w:sz="0" w:space="0" w:color="auto"/>
        <w:right w:val="none" w:sz="0" w:space="0" w:color="auto"/>
      </w:divBdr>
    </w:div>
    <w:div w:id="2079859996">
      <w:bodyDiv w:val="1"/>
      <w:marLeft w:val="0"/>
      <w:marRight w:val="0"/>
      <w:marTop w:val="0"/>
      <w:marBottom w:val="0"/>
      <w:divBdr>
        <w:top w:val="none" w:sz="0" w:space="0" w:color="auto"/>
        <w:left w:val="none" w:sz="0" w:space="0" w:color="auto"/>
        <w:bottom w:val="none" w:sz="0" w:space="0" w:color="auto"/>
        <w:right w:val="none" w:sz="0" w:space="0" w:color="auto"/>
      </w:divBdr>
    </w:div>
    <w:div w:id="2080052871">
      <w:bodyDiv w:val="1"/>
      <w:marLeft w:val="0"/>
      <w:marRight w:val="0"/>
      <w:marTop w:val="0"/>
      <w:marBottom w:val="0"/>
      <w:divBdr>
        <w:top w:val="none" w:sz="0" w:space="0" w:color="auto"/>
        <w:left w:val="none" w:sz="0" w:space="0" w:color="auto"/>
        <w:bottom w:val="none" w:sz="0" w:space="0" w:color="auto"/>
        <w:right w:val="none" w:sz="0" w:space="0" w:color="auto"/>
      </w:divBdr>
      <w:divsChild>
        <w:div w:id="930624392">
          <w:marLeft w:val="480"/>
          <w:marRight w:val="0"/>
          <w:marTop w:val="0"/>
          <w:marBottom w:val="0"/>
          <w:divBdr>
            <w:top w:val="none" w:sz="0" w:space="0" w:color="auto"/>
            <w:left w:val="none" w:sz="0" w:space="0" w:color="auto"/>
            <w:bottom w:val="none" w:sz="0" w:space="0" w:color="auto"/>
            <w:right w:val="none" w:sz="0" w:space="0" w:color="auto"/>
          </w:divBdr>
        </w:div>
        <w:div w:id="224419461">
          <w:marLeft w:val="480"/>
          <w:marRight w:val="0"/>
          <w:marTop w:val="0"/>
          <w:marBottom w:val="0"/>
          <w:divBdr>
            <w:top w:val="none" w:sz="0" w:space="0" w:color="auto"/>
            <w:left w:val="none" w:sz="0" w:space="0" w:color="auto"/>
            <w:bottom w:val="none" w:sz="0" w:space="0" w:color="auto"/>
            <w:right w:val="none" w:sz="0" w:space="0" w:color="auto"/>
          </w:divBdr>
        </w:div>
        <w:div w:id="1135366380">
          <w:marLeft w:val="480"/>
          <w:marRight w:val="0"/>
          <w:marTop w:val="0"/>
          <w:marBottom w:val="0"/>
          <w:divBdr>
            <w:top w:val="none" w:sz="0" w:space="0" w:color="auto"/>
            <w:left w:val="none" w:sz="0" w:space="0" w:color="auto"/>
            <w:bottom w:val="none" w:sz="0" w:space="0" w:color="auto"/>
            <w:right w:val="none" w:sz="0" w:space="0" w:color="auto"/>
          </w:divBdr>
        </w:div>
        <w:div w:id="496190698">
          <w:marLeft w:val="480"/>
          <w:marRight w:val="0"/>
          <w:marTop w:val="0"/>
          <w:marBottom w:val="0"/>
          <w:divBdr>
            <w:top w:val="none" w:sz="0" w:space="0" w:color="auto"/>
            <w:left w:val="none" w:sz="0" w:space="0" w:color="auto"/>
            <w:bottom w:val="none" w:sz="0" w:space="0" w:color="auto"/>
            <w:right w:val="none" w:sz="0" w:space="0" w:color="auto"/>
          </w:divBdr>
        </w:div>
        <w:div w:id="1753311888">
          <w:marLeft w:val="480"/>
          <w:marRight w:val="0"/>
          <w:marTop w:val="0"/>
          <w:marBottom w:val="0"/>
          <w:divBdr>
            <w:top w:val="none" w:sz="0" w:space="0" w:color="auto"/>
            <w:left w:val="none" w:sz="0" w:space="0" w:color="auto"/>
            <w:bottom w:val="none" w:sz="0" w:space="0" w:color="auto"/>
            <w:right w:val="none" w:sz="0" w:space="0" w:color="auto"/>
          </w:divBdr>
        </w:div>
        <w:div w:id="816729784">
          <w:marLeft w:val="480"/>
          <w:marRight w:val="0"/>
          <w:marTop w:val="0"/>
          <w:marBottom w:val="0"/>
          <w:divBdr>
            <w:top w:val="none" w:sz="0" w:space="0" w:color="auto"/>
            <w:left w:val="none" w:sz="0" w:space="0" w:color="auto"/>
            <w:bottom w:val="none" w:sz="0" w:space="0" w:color="auto"/>
            <w:right w:val="none" w:sz="0" w:space="0" w:color="auto"/>
          </w:divBdr>
        </w:div>
        <w:div w:id="375468787">
          <w:marLeft w:val="480"/>
          <w:marRight w:val="0"/>
          <w:marTop w:val="0"/>
          <w:marBottom w:val="0"/>
          <w:divBdr>
            <w:top w:val="none" w:sz="0" w:space="0" w:color="auto"/>
            <w:left w:val="none" w:sz="0" w:space="0" w:color="auto"/>
            <w:bottom w:val="none" w:sz="0" w:space="0" w:color="auto"/>
            <w:right w:val="none" w:sz="0" w:space="0" w:color="auto"/>
          </w:divBdr>
        </w:div>
        <w:div w:id="924924066">
          <w:marLeft w:val="480"/>
          <w:marRight w:val="0"/>
          <w:marTop w:val="0"/>
          <w:marBottom w:val="0"/>
          <w:divBdr>
            <w:top w:val="none" w:sz="0" w:space="0" w:color="auto"/>
            <w:left w:val="none" w:sz="0" w:space="0" w:color="auto"/>
            <w:bottom w:val="none" w:sz="0" w:space="0" w:color="auto"/>
            <w:right w:val="none" w:sz="0" w:space="0" w:color="auto"/>
          </w:divBdr>
        </w:div>
        <w:div w:id="1044718745">
          <w:marLeft w:val="480"/>
          <w:marRight w:val="0"/>
          <w:marTop w:val="0"/>
          <w:marBottom w:val="0"/>
          <w:divBdr>
            <w:top w:val="none" w:sz="0" w:space="0" w:color="auto"/>
            <w:left w:val="none" w:sz="0" w:space="0" w:color="auto"/>
            <w:bottom w:val="none" w:sz="0" w:space="0" w:color="auto"/>
            <w:right w:val="none" w:sz="0" w:space="0" w:color="auto"/>
          </w:divBdr>
        </w:div>
        <w:div w:id="608322161">
          <w:marLeft w:val="480"/>
          <w:marRight w:val="0"/>
          <w:marTop w:val="0"/>
          <w:marBottom w:val="0"/>
          <w:divBdr>
            <w:top w:val="none" w:sz="0" w:space="0" w:color="auto"/>
            <w:left w:val="none" w:sz="0" w:space="0" w:color="auto"/>
            <w:bottom w:val="none" w:sz="0" w:space="0" w:color="auto"/>
            <w:right w:val="none" w:sz="0" w:space="0" w:color="auto"/>
          </w:divBdr>
        </w:div>
        <w:div w:id="285547527">
          <w:marLeft w:val="480"/>
          <w:marRight w:val="0"/>
          <w:marTop w:val="0"/>
          <w:marBottom w:val="0"/>
          <w:divBdr>
            <w:top w:val="none" w:sz="0" w:space="0" w:color="auto"/>
            <w:left w:val="none" w:sz="0" w:space="0" w:color="auto"/>
            <w:bottom w:val="none" w:sz="0" w:space="0" w:color="auto"/>
            <w:right w:val="none" w:sz="0" w:space="0" w:color="auto"/>
          </w:divBdr>
        </w:div>
        <w:div w:id="1138182702">
          <w:marLeft w:val="480"/>
          <w:marRight w:val="0"/>
          <w:marTop w:val="0"/>
          <w:marBottom w:val="0"/>
          <w:divBdr>
            <w:top w:val="none" w:sz="0" w:space="0" w:color="auto"/>
            <w:left w:val="none" w:sz="0" w:space="0" w:color="auto"/>
            <w:bottom w:val="none" w:sz="0" w:space="0" w:color="auto"/>
            <w:right w:val="none" w:sz="0" w:space="0" w:color="auto"/>
          </w:divBdr>
        </w:div>
        <w:div w:id="1389954229">
          <w:marLeft w:val="480"/>
          <w:marRight w:val="0"/>
          <w:marTop w:val="0"/>
          <w:marBottom w:val="0"/>
          <w:divBdr>
            <w:top w:val="none" w:sz="0" w:space="0" w:color="auto"/>
            <w:left w:val="none" w:sz="0" w:space="0" w:color="auto"/>
            <w:bottom w:val="none" w:sz="0" w:space="0" w:color="auto"/>
            <w:right w:val="none" w:sz="0" w:space="0" w:color="auto"/>
          </w:divBdr>
        </w:div>
        <w:div w:id="467404202">
          <w:marLeft w:val="480"/>
          <w:marRight w:val="0"/>
          <w:marTop w:val="0"/>
          <w:marBottom w:val="0"/>
          <w:divBdr>
            <w:top w:val="none" w:sz="0" w:space="0" w:color="auto"/>
            <w:left w:val="none" w:sz="0" w:space="0" w:color="auto"/>
            <w:bottom w:val="none" w:sz="0" w:space="0" w:color="auto"/>
            <w:right w:val="none" w:sz="0" w:space="0" w:color="auto"/>
          </w:divBdr>
        </w:div>
        <w:div w:id="1118766154">
          <w:marLeft w:val="480"/>
          <w:marRight w:val="0"/>
          <w:marTop w:val="0"/>
          <w:marBottom w:val="0"/>
          <w:divBdr>
            <w:top w:val="none" w:sz="0" w:space="0" w:color="auto"/>
            <w:left w:val="none" w:sz="0" w:space="0" w:color="auto"/>
            <w:bottom w:val="none" w:sz="0" w:space="0" w:color="auto"/>
            <w:right w:val="none" w:sz="0" w:space="0" w:color="auto"/>
          </w:divBdr>
        </w:div>
        <w:div w:id="56174553">
          <w:marLeft w:val="480"/>
          <w:marRight w:val="0"/>
          <w:marTop w:val="0"/>
          <w:marBottom w:val="0"/>
          <w:divBdr>
            <w:top w:val="none" w:sz="0" w:space="0" w:color="auto"/>
            <w:left w:val="none" w:sz="0" w:space="0" w:color="auto"/>
            <w:bottom w:val="none" w:sz="0" w:space="0" w:color="auto"/>
            <w:right w:val="none" w:sz="0" w:space="0" w:color="auto"/>
          </w:divBdr>
        </w:div>
        <w:div w:id="1037320200">
          <w:marLeft w:val="480"/>
          <w:marRight w:val="0"/>
          <w:marTop w:val="0"/>
          <w:marBottom w:val="0"/>
          <w:divBdr>
            <w:top w:val="none" w:sz="0" w:space="0" w:color="auto"/>
            <w:left w:val="none" w:sz="0" w:space="0" w:color="auto"/>
            <w:bottom w:val="none" w:sz="0" w:space="0" w:color="auto"/>
            <w:right w:val="none" w:sz="0" w:space="0" w:color="auto"/>
          </w:divBdr>
        </w:div>
        <w:div w:id="19401977">
          <w:marLeft w:val="480"/>
          <w:marRight w:val="0"/>
          <w:marTop w:val="0"/>
          <w:marBottom w:val="0"/>
          <w:divBdr>
            <w:top w:val="none" w:sz="0" w:space="0" w:color="auto"/>
            <w:left w:val="none" w:sz="0" w:space="0" w:color="auto"/>
            <w:bottom w:val="none" w:sz="0" w:space="0" w:color="auto"/>
            <w:right w:val="none" w:sz="0" w:space="0" w:color="auto"/>
          </w:divBdr>
        </w:div>
        <w:div w:id="1001548554">
          <w:marLeft w:val="480"/>
          <w:marRight w:val="0"/>
          <w:marTop w:val="0"/>
          <w:marBottom w:val="0"/>
          <w:divBdr>
            <w:top w:val="none" w:sz="0" w:space="0" w:color="auto"/>
            <w:left w:val="none" w:sz="0" w:space="0" w:color="auto"/>
            <w:bottom w:val="none" w:sz="0" w:space="0" w:color="auto"/>
            <w:right w:val="none" w:sz="0" w:space="0" w:color="auto"/>
          </w:divBdr>
        </w:div>
        <w:div w:id="192309079">
          <w:marLeft w:val="480"/>
          <w:marRight w:val="0"/>
          <w:marTop w:val="0"/>
          <w:marBottom w:val="0"/>
          <w:divBdr>
            <w:top w:val="none" w:sz="0" w:space="0" w:color="auto"/>
            <w:left w:val="none" w:sz="0" w:space="0" w:color="auto"/>
            <w:bottom w:val="none" w:sz="0" w:space="0" w:color="auto"/>
            <w:right w:val="none" w:sz="0" w:space="0" w:color="auto"/>
          </w:divBdr>
        </w:div>
        <w:div w:id="497579215">
          <w:marLeft w:val="480"/>
          <w:marRight w:val="0"/>
          <w:marTop w:val="0"/>
          <w:marBottom w:val="0"/>
          <w:divBdr>
            <w:top w:val="none" w:sz="0" w:space="0" w:color="auto"/>
            <w:left w:val="none" w:sz="0" w:space="0" w:color="auto"/>
            <w:bottom w:val="none" w:sz="0" w:space="0" w:color="auto"/>
            <w:right w:val="none" w:sz="0" w:space="0" w:color="auto"/>
          </w:divBdr>
        </w:div>
        <w:div w:id="1571845253">
          <w:marLeft w:val="480"/>
          <w:marRight w:val="0"/>
          <w:marTop w:val="0"/>
          <w:marBottom w:val="0"/>
          <w:divBdr>
            <w:top w:val="none" w:sz="0" w:space="0" w:color="auto"/>
            <w:left w:val="none" w:sz="0" w:space="0" w:color="auto"/>
            <w:bottom w:val="none" w:sz="0" w:space="0" w:color="auto"/>
            <w:right w:val="none" w:sz="0" w:space="0" w:color="auto"/>
          </w:divBdr>
        </w:div>
        <w:div w:id="840200155">
          <w:marLeft w:val="480"/>
          <w:marRight w:val="0"/>
          <w:marTop w:val="0"/>
          <w:marBottom w:val="0"/>
          <w:divBdr>
            <w:top w:val="none" w:sz="0" w:space="0" w:color="auto"/>
            <w:left w:val="none" w:sz="0" w:space="0" w:color="auto"/>
            <w:bottom w:val="none" w:sz="0" w:space="0" w:color="auto"/>
            <w:right w:val="none" w:sz="0" w:space="0" w:color="auto"/>
          </w:divBdr>
        </w:div>
        <w:div w:id="1214659830">
          <w:marLeft w:val="480"/>
          <w:marRight w:val="0"/>
          <w:marTop w:val="0"/>
          <w:marBottom w:val="0"/>
          <w:divBdr>
            <w:top w:val="none" w:sz="0" w:space="0" w:color="auto"/>
            <w:left w:val="none" w:sz="0" w:space="0" w:color="auto"/>
            <w:bottom w:val="none" w:sz="0" w:space="0" w:color="auto"/>
            <w:right w:val="none" w:sz="0" w:space="0" w:color="auto"/>
          </w:divBdr>
        </w:div>
        <w:div w:id="858856195">
          <w:marLeft w:val="480"/>
          <w:marRight w:val="0"/>
          <w:marTop w:val="0"/>
          <w:marBottom w:val="0"/>
          <w:divBdr>
            <w:top w:val="none" w:sz="0" w:space="0" w:color="auto"/>
            <w:left w:val="none" w:sz="0" w:space="0" w:color="auto"/>
            <w:bottom w:val="none" w:sz="0" w:space="0" w:color="auto"/>
            <w:right w:val="none" w:sz="0" w:space="0" w:color="auto"/>
          </w:divBdr>
        </w:div>
        <w:div w:id="1488785253">
          <w:marLeft w:val="480"/>
          <w:marRight w:val="0"/>
          <w:marTop w:val="0"/>
          <w:marBottom w:val="0"/>
          <w:divBdr>
            <w:top w:val="none" w:sz="0" w:space="0" w:color="auto"/>
            <w:left w:val="none" w:sz="0" w:space="0" w:color="auto"/>
            <w:bottom w:val="none" w:sz="0" w:space="0" w:color="auto"/>
            <w:right w:val="none" w:sz="0" w:space="0" w:color="auto"/>
          </w:divBdr>
        </w:div>
        <w:div w:id="694964158">
          <w:marLeft w:val="480"/>
          <w:marRight w:val="0"/>
          <w:marTop w:val="0"/>
          <w:marBottom w:val="0"/>
          <w:divBdr>
            <w:top w:val="none" w:sz="0" w:space="0" w:color="auto"/>
            <w:left w:val="none" w:sz="0" w:space="0" w:color="auto"/>
            <w:bottom w:val="none" w:sz="0" w:space="0" w:color="auto"/>
            <w:right w:val="none" w:sz="0" w:space="0" w:color="auto"/>
          </w:divBdr>
        </w:div>
        <w:div w:id="1380788983">
          <w:marLeft w:val="480"/>
          <w:marRight w:val="0"/>
          <w:marTop w:val="0"/>
          <w:marBottom w:val="0"/>
          <w:divBdr>
            <w:top w:val="none" w:sz="0" w:space="0" w:color="auto"/>
            <w:left w:val="none" w:sz="0" w:space="0" w:color="auto"/>
            <w:bottom w:val="none" w:sz="0" w:space="0" w:color="auto"/>
            <w:right w:val="none" w:sz="0" w:space="0" w:color="auto"/>
          </w:divBdr>
        </w:div>
        <w:div w:id="1482425965">
          <w:marLeft w:val="480"/>
          <w:marRight w:val="0"/>
          <w:marTop w:val="0"/>
          <w:marBottom w:val="0"/>
          <w:divBdr>
            <w:top w:val="none" w:sz="0" w:space="0" w:color="auto"/>
            <w:left w:val="none" w:sz="0" w:space="0" w:color="auto"/>
            <w:bottom w:val="none" w:sz="0" w:space="0" w:color="auto"/>
            <w:right w:val="none" w:sz="0" w:space="0" w:color="auto"/>
          </w:divBdr>
        </w:div>
      </w:divsChild>
    </w:div>
    <w:div w:id="2080201559">
      <w:bodyDiv w:val="1"/>
      <w:marLeft w:val="0"/>
      <w:marRight w:val="0"/>
      <w:marTop w:val="0"/>
      <w:marBottom w:val="0"/>
      <w:divBdr>
        <w:top w:val="none" w:sz="0" w:space="0" w:color="auto"/>
        <w:left w:val="none" w:sz="0" w:space="0" w:color="auto"/>
        <w:bottom w:val="none" w:sz="0" w:space="0" w:color="auto"/>
        <w:right w:val="none" w:sz="0" w:space="0" w:color="auto"/>
      </w:divBdr>
    </w:div>
    <w:div w:id="2081059072">
      <w:bodyDiv w:val="1"/>
      <w:marLeft w:val="0"/>
      <w:marRight w:val="0"/>
      <w:marTop w:val="0"/>
      <w:marBottom w:val="0"/>
      <w:divBdr>
        <w:top w:val="none" w:sz="0" w:space="0" w:color="auto"/>
        <w:left w:val="none" w:sz="0" w:space="0" w:color="auto"/>
        <w:bottom w:val="none" w:sz="0" w:space="0" w:color="auto"/>
        <w:right w:val="none" w:sz="0" w:space="0" w:color="auto"/>
      </w:divBdr>
    </w:div>
    <w:div w:id="2081249806">
      <w:bodyDiv w:val="1"/>
      <w:marLeft w:val="0"/>
      <w:marRight w:val="0"/>
      <w:marTop w:val="0"/>
      <w:marBottom w:val="0"/>
      <w:divBdr>
        <w:top w:val="none" w:sz="0" w:space="0" w:color="auto"/>
        <w:left w:val="none" w:sz="0" w:space="0" w:color="auto"/>
        <w:bottom w:val="none" w:sz="0" w:space="0" w:color="auto"/>
        <w:right w:val="none" w:sz="0" w:space="0" w:color="auto"/>
      </w:divBdr>
    </w:div>
    <w:div w:id="2081559385">
      <w:bodyDiv w:val="1"/>
      <w:marLeft w:val="0"/>
      <w:marRight w:val="0"/>
      <w:marTop w:val="0"/>
      <w:marBottom w:val="0"/>
      <w:divBdr>
        <w:top w:val="none" w:sz="0" w:space="0" w:color="auto"/>
        <w:left w:val="none" w:sz="0" w:space="0" w:color="auto"/>
        <w:bottom w:val="none" w:sz="0" w:space="0" w:color="auto"/>
        <w:right w:val="none" w:sz="0" w:space="0" w:color="auto"/>
      </w:divBdr>
    </w:div>
    <w:div w:id="2082211580">
      <w:bodyDiv w:val="1"/>
      <w:marLeft w:val="0"/>
      <w:marRight w:val="0"/>
      <w:marTop w:val="0"/>
      <w:marBottom w:val="0"/>
      <w:divBdr>
        <w:top w:val="none" w:sz="0" w:space="0" w:color="auto"/>
        <w:left w:val="none" w:sz="0" w:space="0" w:color="auto"/>
        <w:bottom w:val="none" w:sz="0" w:space="0" w:color="auto"/>
        <w:right w:val="none" w:sz="0" w:space="0" w:color="auto"/>
      </w:divBdr>
    </w:div>
    <w:div w:id="2082753235">
      <w:bodyDiv w:val="1"/>
      <w:marLeft w:val="0"/>
      <w:marRight w:val="0"/>
      <w:marTop w:val="0"/>
      <w:marBottom w:val="0"/>
      <w:divBdr>
        <w:top w:val="none" w:sz="0" w:space="0" w:color="auto"/>
        <w:left w:val="none" w:sz="0" w:space="0" w:color="auto"/>
        <w:bottom w:val="none" w:sz="0" w:space="0" w:color="auto"/>
        <w:right w:val="none" w:sz="0" w:space="0" w:color="auto"/>
      </w:divBdr>
    </w:div>
    <w:div w:id="2082947748">
      <w:bodyDiv w:val="1"/>
      <w:marLeft w:val="0"/>
      <w:marRight w:val="0"/>
      <w:marTop w:val="0"/>
      <w:marBottom w:val="0"/>
      <w:divBdr>
        <w:top w:val="none" w:sz="0" w:space="0" w:color="auto"/>
        <w:left w:val="none" w:sz="0" w:space="0" w:color="auto"/>
        <w:bottom w:val="none" w:sz="0" w:space="0" w:color="auto"/>
        <w:right w:val="none" w:sz="0" w:space="0" w:color="auto"/>
      </w:divBdr>
    </w:div>
    <w:div w:id="2083284384">
      <w:bodyDiv w:val="1"/>
      <w:marLeft w:val="0"/>
      <w:marRight w:val="0"/>
      <w:marTop w:val="0"/>
      <w:marBottom w:val="0"/>
      <w:divBdr>
        <w:top w:val="none" w:sz="0" w:space="0" w:color="auto"/>
        <w:left w:val="none" w:sz="0" w:space="0" w:color="auto"/>
        <w:bottom w:val="none" w:sz="0" w:space="0" w:color="auto"/>
        <w:right w:val="none" w:sz="0" w:space="0" w:color="auto"/>
      </w:divBdr>
    </w:div>
    <w:div w:id="2083477636">
      <w:bodyDiv w:val="1"/>
      <w:marLeft w:val="0"/>
      <w:marRight w:val="0"/>
      <w:marTop w:val="0"/>
      <w:marBottom w:val="0"/>
      <w:divBdr>
        <w:top w:val="none" w:sz="0" w:space="0" w:color="auto"/>
        <w:left w:val="none" w:sz="0" w:space="0" w:color="auto"/>
        <w:bottom w:val="none" w:sz="0" w:space="0" w:color="auto"/>
        <w:right w:val="none" w:sz="0" w:space="0" w:color="auto"/>
      </w:divBdr>
    </w:div>
    <w:div w:id="2085029959">
      <w:bodyDiv w:val="1"/>
      <w:marLeft w:val="0"/>
      <w:marRight w:val="0"/>
      <w:marTop w:val="0"/>
      <w:marBottom w:val="0"/>
      <w:divBdr>
        <w:top w:val="none" w:sz="0" w:space="0" w:color="auto"/>
        <w:left w:val="none" w:sz="0" w:space="0" w:color="auto"/>
        <w:bottom w:val="none" w:sz="0" w:space="0" w:color="auto"/>
        <w:right w:val="none" w:sz="0" w:space="0" w:color="auto"/>
      </w:divBdr>
    </w:div>
    <w:div w:id="2085950712">
      <w:bodyDiv w:val="1"/>
      <w:marLeft w:val="0"/>
      <w:marRight w:val="0"/>
      <w:marTop w:val="0"/>
      <w:marBottom w:val="0"/>
      <w:divBdr>
        <w:top w:val="none" w:sz="0" w:space="0" w:color="auto"/>
        <w:left w:val="none" w:sz="0" w:space="0" w:color="auto"/>
        <w:bottom w:val="none" w:sz="0" w:space="0" w:color="auto"/>
        <w:right w:val="none" w:sz="0" w:space="0" w:color="auto"/>
      </w:divBdr>
    </w:div>
    <w:div w:id="2086102008">
      <w:bodyDiv w:val="1"/>
      <w:marLeft w:val="0"/>
      <w:marRight w:val="0"/>
      <w:marTop w:val="0"/>
      <w:marBottom w:val="0"/>
      <w:divBdr>
        <w:top w:val="none" w:sz="0" w:space="0" w:color="auto"/>
        <w:left w:val="none" w:sz="0" w:space="0" w:color="auto"/>
        <w:bottom w:val="none" w:sz="0" w:space="0" w:color="auto"/>
        <w:right w:val="none" w:sz="0" w:space="0" w:color="auto"/>
      </w:divBdr>
      <w:divsChild>
        <w:div w:id="378752174">
          <w:marLeft w:val="480"/>
          <w:marRight w:val="0"/>
          <w:marTop w:val="0"/>
          <w:marBottom w:val="0"/>
          <w:divBdr>
            <w:top w:val="none" w:sz="0" w:space="0" w:color="auto"/>
            <w:left w:val="none" w:sz="0" w:space="0" w:color="auto"/>
            <w:bottom w:val="none" w:sz="0" w:space="0" w:color="auto"/>
            <w:right w:val="none" w:sz="0" w:space="0" w:color="auto"/>
          </w:divBdr>
        </w:div>
        <w:div w:id="1015157430">
          <w:marLeft w:val="480"/>
          <w:marRight w:val="0"/>
          <w:marTop w:val="0"/>
          <w:marBottom w:val="0"/>
          <w:divBdr>
            <w:top w:val="none" w:sz="0" w:space="0" w:color="auto"/>
            <w:left w:val="none" w:sz="0" w:space="0" w:color="auto"/>
            <w:bottom w:val="none" w:sz="0" w:space="0" w:color="auto"/>
            <w:right w:val="none" w:sz="0" w:space="0" w:color="auto"/>
          </w:divBdr>
        </w:div>
        <w:div w:id="1822577867">
          <w:marLeft w:val="480"/>
          <w:marRight w:val="0"/>
          <w:marTop w:val="0"/>
          <w:marBottom w:val="0"/>
          <w:divBdr>
            <w:top w:val="none" w:sz="0" w:space="0" w:color="auto"/>
            <w:left w:val="none" w:sz="0" w:space="0" w:color="auto"/>
            <w:bottom w:val="none" w:sz="0" w:space="0" w:color="auto"/>
            <w:right w:val="none" w:sz="0" w:space="0" w:color="auto"/>
          </w:divBdr>
        </w:div>
        <w:div w:id="194075184">
          <w:marLeft w:val="480"/>
          <w:marRight w:val="0"/>
          <w:marTop w:val="0"/>
          <w:marBottom w:val="0"/>
          <w:divBdr>
            <w:top w:val="none" w:sz="0" w:space="0" w:color="auto"/>
            <w:left w:val="none" w:sz="0" w:space="0" w:color="auto"/>
            <w:bottom w:val="none" w:sz="0" w:space="0" w:color="auto"/>
            <w:right w:val="none" w:sz="0" w:space="0" w:color="auto"/>
          </w:divBdr>
        </w:div>
        <w:div w:id="36441809">
          <w:marLeft w:val="480"/>
          <w:marRight w:val="0"/>
          <w:marTop w:val="0"/>
          <w:marBottom w:val="0"/>
          <w:divBdr>
            <w:top w:val="none" w:sz="0" w:space="0" w:color="auto"/>
            <w:left w:val="none" w:sz="0" w:space="0" w:color="auto"/>
            <w:bottom w:val="none" w:sz="0" w:space="0" w:color="auto"/>
            <w:right w:val="none" w:sz="0" w:space="0" w:color="auto"/>
          </w:divBdr>
        </w:div>
        <w:div w:id="36705414">
          <w:marLeft w:val="480"/>
          <w:marRight w:val="0"/>
          <w:marTop w:val="0"/>
          <w:marBottom w:val="0"/>
          <w:divBdr>
            <w:top w:val="none" w:sz="0" w:space="0" w:color="auto"/>
            <w:left w:val="none" w:sz="0" w:space="0" w:color="auto"/>
            <w:bottom w:val="none" w:sz="0" w:space="0" w:color="auto"/>
            <w:right w:val="none" w:sz="0" w:space="0" w:color="auto"/>
          </w:divBdr>
        </w:div>
        <w:div w:id="1923759736">
          <w:marLeft w:val="480"/>
          <w:marRight w:val="0"/>
          <w:marTop w:val="0"/>
          <w:marBottom w:val="0"/>
          <w:divBdr>
            <w:top w:val="none" w:sz="0" w:space="0" w:color="auto"/>
            <w:left w:val="none" w:sz="0" w:space="0" w:color="auto"/>
            <w:bottom w:val="none" w:sz="0" w:space="0" w:color="auto"/>
            <w:right w:val="none" w:sz="0" w:space="0" w:color="auto"/>
          </w:divBdr>
        </w:div>
        <w:div w:id="583760467">
          <w:marLeft w:val="480"/>
          <w:marRight w:val="0"/>
          <w:marTop w:val="0"/>
          <w:marBottom w:val="0"/>
          <w:divBdr>
            <w:top w:val="none" w:sz="0" w:space="0" w:color="auto"/>
            <w:left w:val="none" w:sz="0" w:space="0" w:color="auto"/>
            <w:bottom w:val="none" w:sz="0" w:space="0" w:color="auto"/>
            <w:right w:val="none" w:sz="0" w:space="0" w:color="auto"/>
          </w:divBdr>
        </w:div>
        <w:div w:id="2044789747">
          <w:marLeft w:val="480"/>
          <w:marRight w:val="0"/>
          <w:marTop w:val="0"/>
          <w:marBottom w:val="0"/>
          <w:divBdr>
            <w:top w:val="none" w:sz="0" w:space="0" w:color="auto"/>
            <w:left w:val="none" w:sz="0" w:space="0" w:color="auto"/>
            <w:bottom w:val="none" w:sz="0" w:space="0" w:color="auto"/>
            <w:right w:val="none" w:sz="0" w:space="0" w:color="auto"/>
          </w:divBdr>
        </w:div>
        <w:div w:id="2059547173">
          <w:marLeft w:val="480"/>
          <w:marRight w:val="0"/>
          <w:marTop w:val="0"/>
          <w:marBottom w:val="0"/>
          <w:divBdr>
            <w:top w:val="none" w:sz="0" w:space="0" w:color="auto"/>
            <w:left w:val="none" w:sz="0" w:space="0" w:color="auto"/>
            <w:bottom w:val="none" w:sz="0" w:space="0" w:color="auto"/>
            <w:right w:val="none" w:sz="0" w:space="0" w:color="auto"/>
          </w:divBdr>
        </w:div>
        <w:div w:id="1536576637">
          <w:marLeft w:val="480"/>
          <w:marRight w:val="0"/>
          <w:marTop w:val="0"/>
          <w:marBottom w:val="0"/>
          <w:divBdr>
            <w:top w:val="none" w:sz="0" w:space="0" w:color="auto"/>
            <w:left w:val="none" w:sz="0" w:space="0" w:color="auto"/>
            <w:bottom w:val="none" w:sz="0" w:space="0" w:color="auto"/>
            <w:right w:val="none" w:sz="0" w:space="0" w:color="auto"/>
          </w:divBdr>
        </w:div>
        <w:div w:id="87509824">
          <w:marLeft w:val="480"/>
          <w:marRight w:val="0"/>
          <w:marTop w:val="0"/>
          <w:marBottom w:val="0"/>
          <w:divBdr>
            <w:top w:val="none" w:sz="0" w:space="0" w:color="auto"/>
            <w:left w:val="none" w:sz="0" w:space="0" w:color="auto"/>
            <w:bottom w:val="none" w:sz="0" w:space="0" w:color="auto"/>
            <w:right w:val="none" w:sz="0" w:space="0" w:color="auto"/>
          </w:divBdr>
        </w:div>
        <w:div w:id="1813860470">
          <w:marLeft w:val="480"/>
          <w:marRight w:val="0"/>
          <w:marTop w:val="0"/>
          <w:marBottom w:val="0"/>
          <w:divBdr>
            <w:top w:val="none" w:sz="0" w:space="0" w:color="auto"/>
            <w:left w:val="none" w:sz="0" w:space="0" w:color="auto"/>
            <w:bottom w:val="none" w:sz="0" w:space="0" w:color="auto"/>
            <w:right w:val="none" w:sz="0" w:space="0" w:color="auto"/>
          </w:divBdr>
        </w:div>
        <w:div w:id="1673020514">
          <w:marLeft w:val="480"/>
          <w:marRight w:val="0"/>
          <w:marTop w:val="0"/>
          <w:marBottom w:val="0"/>
          <w:divBdr>
            <w:top w:val="none" w:sz="0" w:space="0" w:color="auto"/>
            <w:left w:val="none" w:sz="0" w:space="0" w:color="auto"/>
            <w:bottom w:val="none" w:sz="0" w:space="0" w:color="auto"/>
            <w:right w:val="none" w:sz="0" w:space="0" w:color="auto"/>
          </w:divBdr>
        </w:div>
        <w:div w:id="89351032">
          <w:marLeft w:val="480"/>
          <w:marRight w:val="0"/>
          <w:marTop w:val="0"/>
          <w:marBottom w:val="0"/>
          <w:divBdr>
            <w:top w:val="none" w:sz="0" w:space="0" w:color="auto"/>
            <w:left w:val="none" w:sz="0" w:space="0" w:color="auto"/>
            <w:bottom w:val="none" w:sz="0" w:space="0" w:color="auto"/>
            <w:right w:val="none" w:sz="0" w:space="0" w:color="auto"/>
          </w:divBdr>
        </w:div>
        <w:div w:id="573786127">
          <w:marLeft w:val="480"/>
          <w:marRight w:val="0"/>
          <w:marTop w:val="0"/>
          <w:marBottom w:val="0"/>
          <w:divBdr>
            <w:top w:val="none" w:sz="0" w:space="0" w:color="auto"/>
            <w:left w:val="none" w:sz="0" w:space="0" w:color="auto"/>
            <w:bottom w:val="none" w:sz="0" w:space="0" w:color="auto"/>
            <w:right w:val="none" w:sz="0" w:space="0" w:color="auto"/>
          </w:divBdr>
        </w:div>
        <w:div w:id="257064918">
          <w:marLeft w:val="480"/>
          <w:marRight w:val="0"/>
          <w:marTop w:val="0"/>
          <w:marBottom w:val="0"/>
          <w:divBdr>
            <w:top w:val="none" w:sz="0" w:space="0" w:color="auto"/>
            <w:left w:val="none" w:sz="0" w:space="0" w:color="auto"/>
            <w:bottom w:val="none" w:sz="0" w:space="0" w:color="auto"/>
            <w:right w:val="none" w:sz="0" w:space="0" w:color="auto"/>
          </w:divBdr>
        </w:div>
        <w:div w:id="1883589325">
          <w:marLeft w:val="480"/>
          <w:marRight w:val="0"/>
          <w:marTop w:val="0"/>
          <w:marBottom w:val="0"/>
          <w:divBdr>
            <w:top w:val="none" w:sz="0" w:space="0" w:color="auto"/>
            <w:left w:val="none" w:sz="0" w:space="0" w:color="auto"/>
            <w:bottom w:val="none" w:sz="0" w:space="0" w:color="auto"/>
            <w:right w:val="none" w:sz="0" w:space="0" w:color="auto"/>
          </w:divBdr>
        </w:div>
        <w:div w:id="1128159622">
          <w:marLeft w:val="480"/>
          <w:marRight w:val="0"/>
          <w:marTop w:val="0"/>
          <w:marBottom w:val="0"/>
          <w:divBdr>
            <w:top w:val="none" w:sz="0" w:space="0" w:color="auto"/>
            <w:left w:val="none" w:sz="0" w:space="0" w:color="auto"/>
            <w:bottom w:val="none" w:sz="0" w:space="0" w:color="auto"/>
            <w:right w:val="none" w:sz="0" w:space="0" w:color="auto"/>
          </w:divBdr>
        </w:div>
        <w:div w:id="153298430">
          <w:marLeft w:val="480"/>
          <w:marRight w:val="0"/>
          <w:marTop w:val="0"/>
          <w:marBottom w:val="0"/>
          <w:divBdr>
            <w:top w:val="none" w:sz="0" w:space="0" w:color="auto"/>
            <w:left w:val="none" w:sz="0" w:space="0" w:color="auto"/>
            <w:bottom w:val="none" w:sz="0" w:space="0" w:color="auto"/>
            <w:right w:val="none" w:sz="0" w:space="0" w:color="auto"/>
          </w:divBdr>
        </w:div>
        <w:div w:id="227427414">
          <w:marLeft w:val="480"/>
          <w:marRight w:val="0"/>
          <w:marTop w:val="0"/>
          <w:marBottom w:val="0"/>
          <w:divBdr>
            <w:top w:val="none" w:sz="0" w:space="0" w:color="auto"/>
            <w:left w:val="none" w:sz="0" w:space="0" w:color="auto"/>
            <w:bottom w:val="none" w:sz="0" w:space="0" w:color="auto"/>
            <w:right w:val="none" w:sz="0" w:space="0" w:color="auto"/>
          </w:divBdr>
        </w:div>
        <w:div w:id="695809225">
          <w:marLeft w:val="480"/>
          <w:marRight w:val="0"/>
          <w:marTop w:val="0"/>
          <w:marBottom w:val="0"/>
          <w:divBdr>
            <w:top w:val="none" w:sz="0" w:space="0" w:color="auto"/>
            <w:left w:val="none" w:sz="0" w:space="0" w:color="auto"/>
            <w:bottom w:val="none" w:sz="0" w:space="0" w:color="auto"/>
            <w:right w:val="none" w:sz="0" w:space="0" w:color="auto"/>
          </w:divBdr>
        </w:div>
        <w:div w:id="385759863">
          <w:marLeft w:val="480"/>
          <w:marRight w:val="0"/>
          <w:marTop w:val="0"/>
          <w:marBottom w:val="0"/>
          <w:divBdr>
            <w:top w:val="none" w:sz="0" w:space="0" w:color="auto"/>
            <w:left w:val="none" w:sz="0" w:space="0" w:color="auto"/>
            <w:bottom w:val="none" w:sz="0" w:space="0" w:color="auto"/>
            <w:right w:val="none" w:sz="0" w:space="0" w:color="auto"/>
          </w:divBdr>
        </w:div>
      </w:divsChild>
    </w:div>
    <w:div w:id="2086107690">
      <w:bodyDiv w:val="1"/>
      <w:marLeft w:val="0"/>
      <w:marRight w:val="0"/>
      <w:marTop w:val="0"/>
      <w:marBottom w:val="0"/>
      <w:divBdr>
        <w:top w:val="none" w:sz="0" w:space="0" w:color="auto"/>
        <w:left w:val="none" w:sz="0" w:space="0" w:color="auto"/>
        <w:bottom w:val="none" w:sz="0" w:space="0" w:color="auto"/>
        <w:right w:val="none" w:sz="0" w:space="0" w:color="auto"/>
      </w:divBdr>
    </w:div>
    <w:div w:id="2086410606">
      <w:bodyDiv w:val="1"/>
      <w:marLeft w:val="0"/>
      <w:marRight w:val="0"/>
      <w:marTop w:val="0"/>
      <w:marBottom w:val="0"/>
      <w:divBdr>
        <w:top w:val="none" w:sz="0" w:space="0" w:color="auto"/>
        <w:left w:val="none" w:sz="0" w:space="0" w:color="auto"/>
        <w:bottom w:val="none" w:sz="0" w:space="0" w:color="auto"/>
        <w:right w:val="none" w:sz="0" w:space="0" w:color="auto"/>
      </w:divBdr>
    </w:div>
    <w:div w:id="2086954476">
      <w:bodyDiv w:val="1"/>
      <w:marLeft w:val="0"/>
      <w:marRight w:val="0"/>
      <w:marTop w:val="0"/>
      <w:marBottom w:val="0"/>
      <w:divBdr>
        <w:top w:val="none" w:sz="0" w:space="0" w:color="auto"/>
        <w:left w:val="none" w:sz="0" w:space="0" w:color="auto"/>
        <w:bottom w:val="none" w:sz="0" w:space="0" w:color="auto"/>
        <w:right w:val="none" w:sz="0" w:space="0" w:color="auto"/>
      </w:divBdr>
    </w:div>
    <w:div w:id="2087192089">
      <w:bodyDiv w:val="1"/>
      <w:marLeft w:val="0"/>
      <w:marRight w:val="0"/>
      <w:marTop w:val="0"/>
      <w:marBottom w:val="0"/>
      <w:divBdr>
        <w:top w:val="none" w:sz="0" w:space="0" w:color="auto"/>
        <w:left w:val="none" w:sz="0" w:space="0" w:color="auto"/>
        <w:bottom w:val="none" w:sz="0" w:space="0" w:color="auto"/>
        <w:right w:val="none" w:sz="0" w:space="0" w:color="auto"/>
      </w:divBdr>
    </w:div>
    <w:div w:id="2087802242">
      <w:bodyDiv w:val="1"/>
      <w:marLeft w:val="0"/>
      <w:marRight w:val="0"/>
      <w:marTop w:val="0"/>
      <w:marBottom w:val="0"/>
      <w:divBdr>
        <w:top w:val="none" w:sz="0" w:space="0" w:color="auto"/>
        <w:left w:val="none" w:sz="0" w:space="0" w:color="auto"/>
        <w:bottom w:val="none" w:sz="0" w:space="0" w:color="auto"/>
        <w:right w:val="none" w:sz="0" w:space="0" w:color="auto"/>
      </w:divBdr>
    </w:div>
    <w:div w:id="2088382662">
      <w:bodyDiv w:val="1"/>
      <w:marLeft w:val="0"/>
      <w:marRight w:val="0"/>
      <w:marTop w:val="0"/>
      <w:marBottom w:val="0"/>
      <w:divBdr>
        <w:top w:val="none" w:sz="0" w:space="0" w:color="auto"/>
        <w:left w:val="none" w:sz="0" w:space="0" w:color="auto"/>
        <w:bottom w:val="none" w:sz="0" w:space="0" w:color="auto"/>
        <w:right w:val="none" w:sz="0" w:space="0" w:color="auto"/>
      </w:divBdr>
    </w:div>
    <w:div w:id="2088727554">
      <w:bodyDiv w:val="1"/>
      <w:marLeft w:val="0"/>
      <w:marRight w:val="0"/>
      <w:marTop w:val="0"/>
      <w:marBottom w:val="0"/>
      <w:divBdr>
        <w:top w:val="none" w:sz="0" w:space="0" w:color="auto"/>
        <w:left w:val="none" w:sz="0" w:space="0" w:color="auto"/>
        <w:bottom w:val="none" w:sz="0" w:space="0" w:color="auto"/>
        <w:right w:val="none" w:sz="0" w:space="0" w:color="auto"/>
      </w:divBdr>
    </w:div>
    <w:div w:id="2088845946">
      <w:bodyDiv w:val="1"/>
      <w:marLeft w:val="0"/>
      <w:marRight w:val="0"/>
      <w:marTop w:val="0"/>
      <w:marBottom w:val="0"/>
      <w:divBdr>
        <w:top w:val="none" w:sz="0" w:space="0" w:color="auto"/>
        <w:left w:val="none" w:sz="0" w:space="0" w:color="auto"/>
        <w:bottom w:val="none" w:sz="0" w:space="0" w:color="auto"/>
        <w:right w:val="none" w:sz="0" w:space="0" w:color="auto"/>
      </w:divBdr>
    </w:div>
    <w:div w:id="2089308831">
      <w:bodyDiv w:val="1"/>
      <w:marLeft w:val="0"/>
      <w:marRight w:val="0"/>
      <w:marTop w:val="0"/>
      <w:marBottom w:val="0"/>
      <w:divBdr>
        <w:top w:val="none" w:sz="0" w:space="0" w:color="auto"/>
        <w:left w:val="none" w:sz="0" w:space="0" w:color="auto"/>
        <w:bottom w:val="none" w:sz="0" w:space="0" w:color="auto"/>
        <w:right w:val="none" w:sz="0" w:space="0" w:color="auto"/>
      </w:divBdr>
    </w:div>
    <w:div w:id="2090616395">
      <w:bodyDiv w:val="1"/>
      <w:marLeft w:val="0"/>
      <w:marRight w:val="0"/>
      <w:marTop w:val="0"/>
      <w:marBottom w:val="0"/>
      <w:divBdr>
        <w:top w:val="none" w:sz="0" w:space="0" w:color="auto"/>
        <w:left w:val="none" w:sz="0" w:space="0" w:color="auto"/>
        <w:bottom w:val="none" w:sz="0" w:space="0" w:color="auto"/>
        <w:right w:val="none" w:sz="0" w:space="0" w:color="auto"/>
      </w:divBdr>
    </w:div>
    <w:div w:id="2090686994">
      <w:bodyDiv w:val="1"/>
      <w:marLeft w:val="0"/>
      <w:marRight w:val="0"/>
      <w:marTop w:val="0"/>
      <w:marBottom w:val="0"/>
      <w:divBdr>
        <w:top w:val="none" w:sz="0" w:space="0" w:color="auto"/>
        <w:left w:val="none" w:sz="0" w:space="0" w:color="auto"/>
        <w:bottom w:val="none" w:sz="0" w:space="0" w:color="auto"/>
        <w:right w:val="none" w:sz="0" w:space="0" w:color="auto"/>
      </w:divBdr>
    </w:div>
    <w:div w:id="2090692682">
      <w:bodyDiv w:val="1"/>
      <w:marLeft w:val="0"/>
      <w:marRight w:val="0"/>
      <w:marTop w:val="0"/>
      <w:marBottom w:val="0"/>
      <w:divBdr>
        <w:top w:val="none" w:sz="0" w:space="0" w:color="auto"/>
        <w:left w:val="none" w:sz="0" w:space="0" w:color="auto"/>
        <w:bottom w:val="none" w:sz="0" w:space="0" w:color="auto"/>
        <w:right w:val="none" w:sz="0" w:space="0" w:color="auto"/>
      </w:divBdr>
    </w:div>
    <w:div w:id="2091147431">
      <w:bodyDiv w:val="1"/>
      <w:marLeft w:val="0"/>
      <w:marRight w:val="0"/>
      <w:marTop w:val="0"/>
      <w:marBottom w:val="0"/>
      <w:divBdr>
        <w:top w:val="none" w:sz="0" w:space="0" w:color="auto"/>
        <w:left w:val="none" w:sz="0" w:space="0" w:color="auto"/>
        <w:bottom w:val="none" w:sz="0" w:space="0" w:color="auto"/>
        <w:right w:val="none" w:sz="0" w:space="0" w:color="auto"/>
      </w:divBdr>
    </w:div>
    <w:div w:id="2091533921">
      <w:bodyDiv w:val="1"/>
      <w:marLeft w:val="0"/>
      <w:marRight w:val="0"/>
      <w:marTop w:val="0"/>
      <w:marBottom w:val="0"/>
      <w:divBdr>
        <w:top w:val="none" w:sz="0" w:space="0" w:color="auto"/>
        <w:left w:val="none" w:sz="0" w:space="0" w:color="auto"/>
        <w:bottom w:val="none" w:sz="0" w:space="0" w:color="auto"/>
        <w:right w:val="none" w:sz="0" w:space="0" w:color="auto"/>
      </w:divBdr>
    </w:div>
    <w:div w:id="2091809403">
      <w:bodyDiv w:val="1"/>
      <w:marLeft w:val="0"/>
      <w:marRight w:val="0"/>
      <w:marTop w:val="0"/>
      <w:marBottom w:val="0"/>
      <w:divBdr>
        <w:top w:val="none" w:sz="0" w:space="0" w:color="auto"/>
        <w:left w:val="none" w:sz="0" w:space="0" w:color="auto"/>
        <w:bottom w:val="none" w:sz="0" w:space="0" w:color="auto"/>
        <w:right w:val="none" w:sz="0" w:space="0" w:color="auto"/>
      </w:divBdr>
    </w:div>
    <w:div w:id="2092114492">
      <w:bodyDiv w:val="1"/>
      <w:marLeft w:val="0"/>
      <w:marRight w:val="0"/>
      <w:marTop w:val="0"/>
      <w:marBottom w:val="0"/>
      <w:divBdr>
        <w:top w:val="none" w:sz="0" w:space="0" w:color="auto"/>
        <w:left w:val="none" w:sz="0" w:space="0" w:color="auto"/>
        <w:bottom w:val="none" w:sz="0" w:space="0" w:color="auto"/>
        <w:right w:val="none" w:sz="0" w:space="0" w:color="auto"/>
      </w:divBdr>
    </w:div>
    <w:div w:id="2092308671">
      <w:bodyDiv w:val="1"/>
      <w:marLeft w:val="0"/>
      <w:marRight w:val="0"/>
      <w:marTop w:val="0"/>
      <w:marBottom w:val="0"/>
      <w:divBdr>
        <w:top w:val="none" w:sz="0" w:space="0" w:color="auto"/>
        <w:left w:val="none" w:sz="0" w:space="0" w:color="auto"/>
        <w:bottom w:val="none" w:sz="0" w:space="0" w:color="auto"/>
        <w:right w:val="none" w:sz="0" w:space="0" w:color="auto"/>
      </w:divBdr>
    </w:div>
    <w:div w:id="2093964037">
      <w:bodyDiv w:val="1"/>
      <w:marLeft w:val="0"/>
      <w:marRight w:val="0"/>
      <w:marTop w:val="0"/>
      <w:marBottom w:val="0"/>
      <w:divBdr>
        <w:top w:val="none" w:sz="0" w:space="0" w:color="auto"/>
        <w:left w:val="none" w:sz="0" w:space="0" w:color="auto"/>
        <w:bottom w:val="none" w:sz="0" w:space="0" w:color="auto"/>
        <w:right w:val="none" w:sz="0" w:space="0" w:color="auto"/>
      </w:divBdr>
    </w:div>
    <w:div w:id="2094471157">
      <w:bodyDiv w:val="1"/>
      <w:marLeft w:val="0"/>
      <w:marRight w:val="0"/>
      <w:marTop w:val="0"/>
      <w:marBottom w:val="0"/>
      <w:divBdr>
        <w:top w:val="none" w:sz="0" w:space="0" w:color="auto"/>
        <w:left w:val="none" w:sz="0" w:space="0" w:color="auto"/>
        <w:bottom w:val="none" w:sz="0" w:space="0" w:color="auto"/>
        <w:right w:val="none" w:sz="0" w:space="0" w:color="auto"/>
      </w:divBdr>
    </w:div>
    <w:div w:id="2095007040">
      <w:bodyDiv w:val="1"/>
      <w:marLeft w:val="0"/>
      <w:marRight w:val="0"/>
      <w:marTop w:val="0"/>
      <w:marBottom w:val="0"/>
      <w:divBdr>
        <w:top w:val="none" w:sz="0" w:space="0" w:color="auto"/>
        <w:left w:val="none" w:sz="0" w:space="0" w:color="auto"/>
        <w:bottom w:val="none" w:sz="0" w:space="0" w:color="auto"/>
        <w:right w:val="none" w:sz="0" w:space="0" w:color="auto"/>
      </w:divBdr>
      <w:divsChild>
        <w:div w:id="631834190">
          <w:marLeft w:val="480"/>
          <w:marRight w:val="0"/>
          <w:marTop w:val="0"/>
          <w:marBottom w:val="0"/>
          <w:divBdr>
            <w:top w:val="none" w:sz="0" w:space="0" w:color="auto"/>
            <w:left w:val="none" w:sz="0" w:space="0" w:color="auto"/>
            <w:bottom w:val="none" w:sz="0" w:space="0" w:color="auto"/>
            <w:right w:val="none" w:sz="0" w:space="0" w:color="auto"/>
          </w:divBdr>
        </w:div>
        <w:div w:id="1598908830">
          <w:marLeft w:val="480"/>
          <w:marRight w:val="0"/>
          <w:marTop w:val="0"/>
          <w:marBottom w:val="0"/>
          <w:divBdr>
            <w:top w:val="none" w:sz="0" w:space="0" w:color="auto"/>
            <w:left w:val="none" w:sz="0" w:space="0" w:color="auto"/>
            <w:bottom w:val="none" w:sz="0" w:space="0" w:color="auto"/>
            <w:right w:val="none" w:sz="0" w:space="0" w:color="auto"/>
          </w:divBdr>
        </w:div>
        <w:div w:id="1905989525">
          <w:marLeft w:val="480"/>
          <w:marRight w:val="0"/>
          <w:marTop w:val="0"/>
          <w:marBottom w:val="0"/>
          <w:divBdr>
            <w:top w:val="none" w:sz="0" w:space="0" w:color="auto"/>
            <w:left w:val="none" w:sz="0" w:space="0" w:color="auto"/>
            <w:bottom w:val="none" w:sz="0" w:space="0" w:color="auto"/>
            <w:right w:val="none" w:sz="0" w:space="0" w:color="auto"/>
          </w:divBdr>
        </w:div>
        <w:div w:id="1089618966">
          <w:marLeft w:val="480"/>
          <w:marRight w:val="0"/>
          <w:marTop w:val="0"/>
          <w:marBottom w:val="0"/>
          <w:divBdr>
            <w:top w:val="none" w:sz="0" w:space="0" w:color="auto"/>
            <w:left w:val="none" w:sz="0" w:space="0" w:color="auto"/>
            <w:bottom w:val="none" w:sz="0" w:space="0" w:color="auto"/>
            <w:right w:val="none" w:sz="0" w:space="0" w:color="auto"/>
          </w:divBdr>
        </w:div>
        <w:div w:id="257904520">
          <w:marLeft w:val="480"/>
          <w:marRight w:val="0"/>
          <w:marTop w:val="0"/>
          <w:marBottom w:val="0"/>
          <w:divBdr>
            <w:top w:val="none" w:sz="0" w:space="0" w:color="auto"/>
            <w:left w:val="none" w:sz="0" w:space="0" w:color="auto"/>
            <w:bottom w:val="none" w:sz="0" w:space="0" w:color="auto"/>
            <w:right w:val="none" w:sz="0" w:space="0" w:color="auto"/>
          </w:divBdr>
        </w:div>
        <w:div w:id="740374010">
          <w:marLeft w:val="480"/>
          <w:marRight w:val="0"/>
          <w:marTop w:val="0"/>
          <w:marBottom w:val="0"/>
          <w:divBdr>
            <w:top w:val="none" w:sz="0" w:space="0" w:color="auto"/>
            <w:left w:val="none" w:sz="0" w:space="0" w:color="auto"/>
            <w:bottom w:val="none" w:sz="0" w:space="0" w:color="auto"/>
            <w:right w:val="none" w:sz="0" w:space="0" w:color="auto"/>
          </w:divBdr>
        </w:div>
        <w:div w:id="1479805433">
          <w:marLeft w:val="480"/>
          <w:marRight w:val="0"/>
          <w:marTop w:val="0"/>
          <w:marBottom w:val="0"/>
          <w:divBdr>
            <w:top w:val="none" w:sz="0" w:space="0" w:color="auto"/>
            <w:left w:val="none" w:sz="0" w:space="0" w:color="auto"/>
            <w:bottom w:val="none" w:sz="0" w:space="0" w:color="auto"/>
            <w:right w:val="none" w:sz="0" w:space="0" w:color="auto"/>
          </w:divBdr>
        </w:div>
        <w:div w:id="426581232">
          <w:marLeft w:val="480"/>
          <w:marRight w:val="0"/>
          <w:marTop w:val="0"/>
          <w:marBottom w:val="0"/>
          <w:divBdr>
            <w:top w:val="none" w:sz="0" w:space="0" w:color="auto"/>
            <w:left w:val="none" w:sz="0" w:space="0" w:color="auto"/>
            <w:bottom w:val="none" w:sz="0" w:space="0" w:color="auto"/>
            <w:right w:val="none" w:sz="0" w:space="0" w:color="auto"/>
          </w:divBdr>
        </w:div>
        <w:div w:id="1025718424">
          <w:marLeft w:val="480"/>
          <w:marRight w:val="0"/>
          <w:marTop w:val="0"/>
          <w:marBottom w:val="0"/>
          <w:divBdr>
            <w:top w:val="none" w:sz="0" w:space="0" w:color="auto"/>
            <w:left w:val="none" w:sz="0" w:space="0" w:color="auto"/>
            <w:bottom w:val="none" w:sz="0" w:space="0" w:color="auto"/>
            <w:right w:val="none" w:sz="0" w:space="0" w:color="auto"/>
          </w:divBdr>
        </w:div>
        <w:div w:id="1088115213">
          <w:marLeft w:val="480"/>
          <w:marRight w:val="0"/>
          <w:marTop w:val="0"/>
          <w:marBottom w:val="0"/>
          <w:divBdr>
            <w:top w:val="none" w:sz="0" w:space="0" w:color="auto"/>
            <w:left w:val="none" w:sz="0" w:space="0" w:color="auto"/>
            <w:bottom w:val="none" w:sz="0" w:space="0" w:color="auto"/>
            <w:right w:val="none" w:sz="0" w:space="0" w:color="auto"/>
          </w:divBdr>
        </w:div>
        <w:div w:id="1408377483">
          <w:marLeft w:val="480"/>
          <w:marRight w:val="0"/>
          <w:marTop w:val="0"/>
          <w:marBottom w:val="0"/>
          <w:divBdr>
            <w:top w:val="none" w:sz="0" w:space="0" w:color="auto"/>
            <w:left w:val="none" w:sz="0" w:space="0" w:color="auto"/>
            <w:bottom w:val="none" w:sz="0" w:space="0" w:color="auto"/>
            <w:right w:val="none" w:sz="0" w:space="0" w:color="auto"/>
          </w:divBdr>
        </w:div>
        <w:div w:id="945893675">
          <w:marLeft w:val="480"/>
          <w:marRight w:val="0"/>
          <w:marTop w:val="0"/>
          <w:marBottom w:val="0"/>
          <w:divBdr>
            <w:top w:val="none" w:sz="0" w:space="0" w:color="auto"/>
            <w:left w:val="none" w:sz="0" w:space="0" w:color="auto"/>
            <w:bottom w:val="none" w:sz="0" w:space="0" w:color="auto"/>
            <w:right w:val="none" w:sz="0" w:space="0" w:color="auto"/>
          </w:divBdr>
        </w:div>
        <w:div w:id="1171869892">
          <w:marLeft w:val="480"/>
          <w:marRight w:val="0"/>
          <w:marTop w:val="0"/>
          <w:marBottom w:val="0"/>
          <w:divBdr>
            <w:top w:val="none" w:sz="0" w:space="0" w:color="auto"/>
            <w:left w:val="none" w:sz="0" w:space="0" w:color="auto"/>
            <w:bottom w:val="none" w:sz="0" w:space="0" w:color="auto"/>
            <w:right w:val="none" w:sz="0" w:space="0" w:color="auto"/>
          </w:divBdr>
        </w:div>
        <w:div w:id="78522519">
          <w:marLeft w:val="480"/>
          <w:marRight w:val="0"/>
          <w:marTop w:val="0"/>
          <w:marBottom w:val="0"/>
          <w:divBdr>
            <w:top w:val="none" w:sz="0" w:space="0" w:color="auto"/>
            <w:left w:val="none" w:sz="0" w:space="0" w:color="auto"/>
            <w:bottom w:val="none" w:sz="0" w:space="0" w:color="auto"/>
            <w:right w:val="none" w:sz="0" w:space="0" w:color="auto"/>
          </w:divBdr>
        </w:div>
        <w:div w:id="703873611">
          <w:marLeft w:val="480"/>
          <w:marRight w:val="0"/>
          <w:marTop w:val="0"/>
          <w:marBottom w:val="0"/>
          <w:divBdr>
            <w:top w:val="none" w:sz="0" w:space="0" w:color="auto"/>
            <w:left w:val="none" w:sz="0" w:space="0" w:color="auto"/>
            <w:bottom w:val="none" w:sz="0" w:space="0" w:color="auto"/>
            <w:right w:val="none" w:sz="0" w:space="0" w:color="auto"/>
          </w:divBdr>
        </w:div>
        <w:div w:id="1151675401">
          <w:marLeft w:val="480"/>
          <w:marRight w:val="0"/>
          <w:marTop w:val="0"/>
          <w:marBottom w:val="0"/>
          <w:divBdr>
            <w:top w:val="none" w:sz="0" w:space="0" w:color="auto"/>
            <w:left w:val="none" w:sz="0" w:space="0" w:color="auto"/>
            <w:bottom w:val="none" w:sz="0" w:space="0" w:color="auto"/>
            <w:right w:val="none" w:sz="0" w:space="0" w:color="auto"/>
          </w:divBdr>
        </w:div>
        <w:div w:id="1813518093">
          <w:marLeft w:val="480"/>
          <w:marRight w:val="0"/>
          <w:marTop w:val="0"/>
          <w:marBottom w:val="0"/>
          <w:divBdr>
            <w:top w:val="none" w:sz="0" w:space="0" w:color="auto"/>
            <w:left w:val="none" w:sz="0" w:space="0" w:color="auto"/>
            <w:bottom w:val="none" w:sz="0" w:space="0" w:color="auto"/>
            <w:right w:val="none" w:sz="0" w:space="0" w:color="auto"/>
          </w:divBdr>
        </w:div>
        <w:div w:id="1514806949">
          <w:marLeft w:val="480"/>
          <w:marRight w:val="0"/>
          <w:marTop w:val="0"/>
          <w:marBottom w:val="0"/>
          <w:divBdr>
            <w:top w:val="none" w:sz="0" w:space="0" w:color="auto"/>
            <w:left w:val="none" w:sz="0" w:space="0" w:color="auto"/>
            <w:bottom w:val="none" w:sz="0" w:space="0" w:color="auto"/>
            <w:right w:val="none" w:sz="0" w:space="0" w:color="auto"/>
          </w:divBdr>
        </w:div>
        <w:div w:id="965308057">
          <w:marLeft w:val="480"/>
          <w:marRight w:val="0"/>
          <w:marTop w:val="0"/>
          <w:marBottom w:val="0"/>
          <w:divBdr>
            <w:top w:val="none" w:sz="0" w:space="0" w:color="auto"/>
            <w:left w:val="none" w:sz="0" w:space="0" w:color="auto"/>
            <w:bottom w:val="none" w:sz="0" w:space="0" w:color="auto"/>
            <w:right w:val="none" w:sz="0" w:space="0" w:color="auto"/>
          </w:divBdr>
        </w:div>
        <w:div w:id="63529825">
          <w:marLeft w:val="480"/>
          <w:marRight w:val="0"/>
          <w:marTop w:val="0"/>
          <w:marBottom w:val="0"/>
          <w:divBdr>
            <w:top w:val="none" w:sz="0" w:space="0" w:color="auto"/>
            <w:left w:val="none" w:sz="0" w:space="0" w:color="auto"/>
            <w:bottom w:val="none" w:sz="0" w:space="0" w:color="auto"/>
            <w:right w:val="none" w:sz="0" w:space="0" w:color="auto"/>
          </w:divBdr>
        </w:div>
        <w:div w:id="909342457">
          <w:marLeft w:val="480"/>
          <w:marRight w:val="0"/>
          <w:marTop w:val="0"/>
          <w:marBottom w:val="0"/>
          <w:divBdr>
            <w:top w:val="none" w:sz="0" w:space="0" w:color="auto"/>
            <w:left w:val="none" w:sz="0" w:space="0" w:color="auto"/>
            <w:bottom w:val="none" w:sz="0" w:space="0" w:color="auto"/>
            <w:right w:val="none" w:sz="0" w:space="0" w:color="auto"/>
          </w:divBdr>
        </w:div>
        <w:div w:id="1692415874">
          <w:marLeft w:val="480"/>
          <w:marRight w:val="0"/>
          <w:marTop w:val="0"/>
          <w:marBottom w:val="0"/>
          <w:divBdr>
            <w:top w:val="none" w:sz="0" w:space="0" w:color="auto"/>
            <w:left w:val="none" w:sz="0" w:space="0" w:color="auto"/>
            <w:bottom w:val="none" w:sz="0" w:space="0" w:color="auto"/>
            <w:right w:val="none" w:sz="0" w:space="0" w:color="auto"/>
          </w:divBdr>
        </w:div>
        <w:div w:id="409887586">
          <w:marLeft w:val="480"/>
          <w:marRight w:val="0"/>
          <w:marTop w:val="0"/>
          <w:marBottom w:val="0"/>
          <w:divBdr>
            <w:top w:val="none" w:sz="0" w:space="0" w:color="auto"/>
            <w:left w:val="none" w:sz="0" w:space="0" w:color="auto"/>
            <w:bottom w:val="none" w:sz="0" w:space="0" w:color="auto"/>
            <w:right w:val="none" w:sz="0" w:space="0" w:color="auto"/>
          </w:divBdr>
        </w:div>
        <w:div w:id="1438596531">
          <w:marLeft w:val="480"/>
          <w:marRight w:val="0"/>
          <w:marTop w:val="0"/>
          <w:marBottom w:val="0"/>
          <w:divBdr>
            <w:top w:val="none" w:sz="0" w:space="0" w:color="auto"/>
            <w:left w:val="none" w:sz="0" w:space="0" w:color="auto"/>
            <w:bottom w:val="none" w:sz="0" w:space="0" w:color="auto"/>
            <w:right w:val="none" w:sz="0" w:space="0" w:color="auto"/>
          </w:divBdr>
        </w:div>
        <w:div w:id="661591382">
          <w:marLeft w:val="480"/>
          <w:marRight w:val="0"/>
          <w:marTop w:val="0"/>
          <w:marBottom w:val="0"/>
          <w:divBdr>
            <w:top w:val="none" w:sz="0" w:space="0" w:color="auto"/>
            <w:left w:val="none" w:sz="0" w:space="0" w:color="auto"/>
            <w:bottom w:val="none" w:sz="0" w:space="0" w:color="auto"/>
            <w:right w:val="none" w:sz="0" w:space="0" w:color="auto"/>
          </w:divBdr>
        </w:div>
        <w:div w:id="185608394">
          <w:marLeft w:val="480"/>
          <w:marRight w:val="0"/>
          <w:marTop w:val="0"/>
          <w:marBottom w:val="0"/>
          <w:divBdr>
            <w:top w:val="none" w:sz="0" w:space="0" w:color="auto"/>
            <w:left w:val="none" w:sz="0" w:space="0" w:color="auto"/>
            <w:bottom w:val="none" w:sz="0" w:space="0" w:color="auto"/>
            <w:right w:val="none" w:sz="0" w:space="0" w:color="auto"/>
          </w:divBdr>
        </w:div>
        <w:div w:id="1801150312">
          <w:marLeft w:val="480"/>
          <w:marRight w:val="0"/>
          <w:marTop w:val="0"/>
          <w:marBottom w:val="0"/>
          <w:divBdr>
            <w:top w:val="none" w:sz="0" w:space="0" w:color="auto"/>
            <w:left w:val="none" w:sz="0" w:space="0" w:color="auto"/>
            <w:bottom w:val="none" w:sz="0" w:space="0" w:color="auto"/>
            <w:right w:val="none" w:sz="0" w:space="0" w:color="auto"/>
          </w:divBdr>
        </w:div>
        <w:div w:id="1326858779">
          <w:marLeft w:val="480"/>
          <w:marRight w:val="0"/>
          <w:marTop w:val="0"/>
          <w:marBottom w:val="0"/>
          <w:divBdr>
            <w:top w:val="none" w:sz="0" w:space="0" w:color="auto"/>
            <w:left w:val="none" w:sz="0" w:space="0" w:color="auto"/>
            <w:bottom w:val="none" w:sz="0" w:space="0" w:color="auto"/>
            <w:right w:val="none" w:sz="0" w:space="0" w:color="auto"/>
          </w:divBdr>
        </w:div>
        <w:div w:id="738596665">
          <w:marLeft w:val="480"/>
          <w:marRight w:val="0"/>
          <w:marTop w:val="0"/>
          <w:marBottom w:val="0"/>
          <w:divBdr>
            <w:top w:val="none" w:sz="0" w:space="0" w:color="auto"/>
            <w:left w:val="none" w:sz="0" w:space="0" w:color="auto"/>
            <w:bottom w:val="none" w:sz="0" w:space="0" w:color="auto"/>
            <w:right w:val="none" w:sz="0" w:space="0" w:color="auto"/>
          </w:divBdr>
        </w:div>
        <w:div w:id="44111700">
          <w:marLeft w:val="480"/>
          <w:marRight w:val="0"/>
          <w:marTop w:val="0"/>
          <w:marBottom w:val="0"/>
          <w:divBdr>
            <w:top w:val="none" w:sz="0" w:space="0" w:color="auto"/>
            <w:left w:val="none" w:sz="0" w:space="0" w:color="auto"/>
            <w:bottom w:val="none" w:sz="0" w:space="0" w:color="auto"/>
            <w:right w:val="none" w:sz="0" w:space="0" w:color="auto"/>
          </w:divBdr>
        </w:div>
      </w:divsChild>
    </w:div>
    <w:div w:id="2095201006">
      <w:bodyDiv w:val="1"/>
      <w:marLeft w:val="0"/>
      <w:marRight w:val="0"/>
      <w:marTop w:val="0"/>
      <w:marBottom w:val="0"/>
      <w:divBdr>
        <w:top w:val="none" w:sz="0" w:space="0" w:color="auto"/>
        <w:left w:val="none" w:sz="0" w:space="0" w:color="auto"/>
        <w:bottom w:val="none" w:sz="0" w:space="0" w:color="auto"/>
        <w:right w:val="none" w:sz="0" w:space="0" w:color="auto"/>
      </w:divBdr>
    </w:div>
    <w:div w:id="2095516281">
      <w:bodyDiv w:val="1"/>
      <w:marLeft w:val="0"/>
      <w:marRight w:val="0"/>
      <w:marTop w:val="0"/>
      <w:marBottom w:val="0"/>
      <w:divBdr>
        <w:top w:val="none" w:sz="0" w:space="0" w:color="auto"/>
        <w:left w:val="none" w:sz="0" w:space="0" w:color="auto"/>
        <w:bottom w:val="none" w:sz="0" w:space="0" w:color="auto"/>
        <w:right w:val="none" w:sz="0" w:space="0" w:color="auto"/>
      </w:divBdr>
    </w:div>
    <w:div w:id="2095855113">
      <w:bodyDiv w:val="1"/>
      <w:marLeft w:val="0"/>
      <w:marRight w:val="0"/>
      <w:marTop w:val="0"/>
      <w:marBottom w:val="0"/>
      <w:divBdr>
        <w:top w:val="none" w:sz="0" w:space="0" w:color="auto"/>
        <w:left w:val="none" w:sz="0" w:space="0" w:color="auto"/>
        <w:bottom w:val="none" w:sz="0" w:space="0" w:color="auto"/>
        <w:right w:val="none" w:sz="0" w:space="0" w:color="auto"/>
      </w:divBdr>
    </w:div>
    <w:div w:id="2096239752">
      <w:bodyDiv w:val="1"/>
      <w:marLeft w:val="0"/>
      <w:marRight w:val="0"/>
      <w:marTop w:val="0"/>
      <w:marBottom w:val="0"/>
      <w:divBdr>
        <w:top w:val="none" w:sz="0" w:space="0" w:color="auto"/>
        <w:left w:val="none" w:sz="0" w:space="0" w:color="auto"/>
        <w:bottom w:val="none" w:sz="0" w:space="0" w:color="auto"/>
        <w:right w:val="none" w:sz="0" w:space="0" w:color="auto"/>
      </w:divBdr>
    </w:div>
    <w:div w:id="2096507946">
      <w:bodyDiv w:val="1"/>
      <w:marLeft w:val="0"/>
      <w:marRight w:val="0"/>
      <w:marTop w:val="0"/>
      <w:marBottom w:val="0"/>
      <w:divBdr>
        <w:top w:val="none" w:sz="0" w:space="0" w:color="auto"/>
        <w:left w:val="none" w:sz="0" w:space="0" w:color="auto"/>
        <w:bottom w:val="none" w:sz="0" w:space="0" w:color="auto"/>
        <w:right w:val="none" w:sz="0" w:space="0" w:color="auto"/>
      </w:divBdr>
    </w:div>
    <w:div w:id="2096585400">
      <w:bodyDiv w:val="1"/>
      <w:marLeft w:val="0"/>
      <w:marRight w:val="0"/>
      <w:marTop w:val="0"/>
      <w:marBottom w:val="0"/>
      <w:divBdr>
        <w:top w:val="none" w:sz="0" w:space="0" w:color="auto"/>
        <w:left w:val="none" w:sz="0" w:space="0" w:color="auto"/>
        <w:bottom w:val="none" w:sz="0" w:space="0" w:color="auto"/>
        <w:right w:val="none" w:sz="0" w:space="0" w:color="auto"/>
      </w:divBdr>
    </w:div>
    <w:div w:id="2096628398">
      <w:bodyDiv w:val="1"/>
      <w:marLeft w:val="0"/>
      <w:marRight w:val="0"/>
      <w:marTop w:val="0"/>
      <w:marBottom w:val="0"/>
      <w:divBdr>
        <w:top w:val="none" w:sz="0" w:space="0" w:color="auto"/>
        <w:left w:val="none" w:sz="0" w:space="0" w:color="auto"/>
        <w:bottom w:val="none" w:sz="0" w:space="0" w:color="auto"/>
        <w:right w:val="none" w:sz="0" w:space="0" w:color="auto"/>
      </w:divBdr>
    </w:div>
    <w:div w:id="2097094321">
      <w:bodyDiv w:val="1"/>
      <w:marLeft w:val="0"/>
      <w:marRight w:val="0"/>
      <w:marTop w:val="0"/>
      <w:marBottom w:val="0"/>
      <w:divBdr>
        <w:top w:val="none" w:sz="0" w:space="0" w:color="auto"/>
        <w:left w:val="none" w:sz="0" w:space="0" w:color="auto"/>
        <w:bottom w:val="none" w:sz="0" w:space="0" w:color="auto"/>
        <w:right w:val="none" w:sz="0" w:space="0" w:color="auto"/>
      </w:divBdr>
    </w:div>
    <w:div w:id="2097095343">
      <w:bodyDiv w:val="1"/>
      <w:marLeft w:val="0"/>
      <w:marRight w:val="0"/>
      <w:marTop w:val="0"/>
      <w:marBottom w:val="0"/>
      <w:divBdr>
        <w:top w:val="none" w:sz="0" w:space="0" w:color="auto"/>
        <w:left w:val="none" w:sz="0" w:space="0" w:color="auto"/>
        <w:bottom w:val="none" w:sz="0" w:space="0" w:color="auto"/>
        <w:right w:val="none" w:sz="0" w:space="0" w:color="auto"/>
      </w:divBdr>
    </w:div>
    <w:div w:id="2097893633">
      <w:bodyDiv w:val="1"/>
      <w:marLeft w:val="0"/>
      <w:marRight w:val="0"/>
      <w:marTop w:val="0"/>
      <w:marBottom w:val="0"/>
      <w:divBdr>
        <w:top w:val="none" w:sz="0" w:space="0" w:color="auto"/>
        <w:left w:val="none" w:sz="0" w:space="0" w:color="auto"/>
        <w:bottom w:val="none" w:sz="0" w:space="0" w:color="auto"/>
        <w:right w:val="none" w:sz="0" w:space="0" w:color="auto"/>
      </w:divBdr>
      <w:divsChild>
        <w:div w:id="995453339">
          <w:marLeft w:val="480"/>
          <w:marRight w:val="0"/>
          <w:marTop w:val="0"/>
          <w:marBottom w:val="0"/>
          <w:divBdr>
            <w:top w:val="none" w:sz="0" w:space="0" w:color="auto"/>
            <w:left w:val="none" w:sz="0" w:space="0" w:color="auto"/>
            <w:bottom w:val="none" w:sz="0" w:space="0" w:color="auto"/>
            <w:right w:val="none" w:sz="0" w:space="0" w:color="auto"/>
          </w:divBdr>
        </w:div>
        <w:div w:id="88351969">
          <w:marLeft w:val="480"/>
          <w:marRight w:val="0"/>
          <w:marTop w:val="0"/>
          <w:marBottom w:val="0"/>
          <w:divBdr>
            <w:top w:val="none" w:sz="0" w:space="0" w:color="auto"/>
            <w:left w:val="none" w:sz="0" w:space="0" w:color="auto"/>
            <w:bottom w:val="none" w:sz="0" w:space="0" w:color="auto"/>
            <w:right w:val="none" w:sz="0" w:space="0" w:color="auto"/>
          </w:divBdr>
        </w:div>
        <w:div w:id="1494956919">
          <w:marLeft w:val="480"/>
          <w:marRight w:val="0"/>
          <w:marTop w:val="0"/>
          <w:marBottom w:val="0"/>
          <w:divBdr>
            <w:top w:val="none" w:sz="0" w:space="0" w:color="auto"/>
            <w:left w:val="none" w:sz="0" w:space="0" w:color="auto"/>
            <w:bottom w:val="none" w:sz="0" w:space="0" w:color="auto"/>
            <w:right w:val="none" w:sz="0" w:space="0" w:color="auto"/>
          </w:divBdr>
        </w:div>
        <w:div w:id="1622806769">
          <w:marLeft w:val="480"/>
          <w:marRight w:val="0"/>
          <w:marTop w:val="0"/>
          <w:marBottom w:val="0"/>
          <w:divBdr>
            <w:top w:val="none" w:sz="0" w:space="0" w:color="auto"/>
            <w:left w:val="none" w:sz="0" w:space="0" w:color="auto"/>
            <w:bottom w:val="none" w:sz="0" w:space="0" w:color="auto"/>
            <w:right w:val="none" w:sz="0" w:space="0" w:color="auto"/>
          </w:divBdr>
        </w:div>
        <w:div w:id="1922173215">
          <w:marLeft w:val="480"/>
          <w:marRight w:val="0"/>
          <w:marTop w:val="0"/>
          <w:marBottom w:val="0"/>
          <w:divBdr>
            <w:top w:val="none" w:sz="0" w:space="0" w:color="auto"/>
            <w:left w:val="none" w:sz="0" w:space="0" w:color="auto"/>
            <w:bottom w:val="none" w:sz="0" w:space="0" w:color="auto"/>
            <w:right w:val="none" w:sz="0" w:space="0" w:color="auto"/>
          </w:divBdr>
        </w:div>
        <w:div w:id="1770269199">
          <w:marLeft w:val="480"/>
          <w:marRight w:val="0"/>
          <w:marTop w:val="0"/>
          <w:marBottom w:val="0"/>
          <w:divBdr>
            <w:top w:val="none" w:sz="0" w:space="0" w:color="auto"/>
            <w:left w:val="none" w:sz="0" w:space="0" w:color="auto"/>
            <w:bottom w:val="none" w:sz="0" w:space="0" w:color="auto"/>
            <w:right w:val="none" w:sz="0" w:space="0" w:color="auto"/>
          </w:divBdr>
        </w:div>
        <w:div w:id="165049765">
          <w:marLeft w:val="480"/>
          <w:marRight w:val="0"/>
          <w:marTop w:val="0"/>
          <w:marBottom w:val="0"/>
          <w:divBdr>
            <w:top w:val="none" w:sz="0" w:space="0" w:color="auto"/>
            <w:left w:val="none" w:sz="0" w:space="0" w:color="auto"/>
            <w:bottom w:val="none" w:sz="0" w:space="0" w:color="auto"/>
            <w:right w:val="none" w:sz="0" w:space="0" w:color="auto"/>
          </w:divBdr>
        </w:div>
        <w:div w:id="1600480887">
          <w:marLeft w:val="480"/>
          <w:marRight w:val="0"/>
          <w:marTop w:val="0"/>
          <w:marBottom w:val="0"/>
          <w:divBdr>
            <w:top w:val="none" w:sz="0" w:space="0" w:color="auto"/>
            <w:left w:val="none" w:sz="0" w:space="0" w:color="auto"/>
            <w:bottom w:val="none" w:sz="0" w:space="0" w:color="auto"/>
            <w:right w:val="none" w:sz="0" w:space="0" w:color="auto"/>
          </w:divBdr>
        </w:div>
        <w:div w:id="96798776">
          <w:marLeft w:val="480"/>
          <w:marRight w:val="0"/>
          <w:marTop w:val="0"/>
          <w:marBottom w:val="0"/>
          <w:divBdr>
            <w:top w:val="none" w:sz="0" w:space="0" w:color="auto"/>
            <w:left w:val="none" w:sz="0" w:space="0" w:color="auto"/>
            <w:bottom w:val="none" w:sz="0" w:space="0" w:color="auto"/>
            <w:right w:val="none" w:sz="0" w:space="0" w:color="auto"/>
          </w:divBdr>
        </w:div>
        <w:div w:id="1565992325">
          <w:marLeft w:val="480"/>
          <w:marRight w:val="0"/>
          <w:marTop w:val="0"/>
          <w:marBottom w:val="0"/>
          <w:divBdr>
            <w:top w:val="none" w:sz="0" w:space="0" w:color="auto"/>
            <w:left w:val="none" w:sz="0" w:space="0" w:color="auto"/>
            <w:bottom w:val="none" w:sz="0" w:space="0" w:color="auto"/>
            <w:right w:val="none" w:sz="0" w:space="0" w:color="auto"/>
          </w:divBdr>
        </w:div>
        <w:div w:id="1690326635">
          <w:marLeft w:val="480"/>
          <w:marRight w:val="0"/>
          <w:marTop w:val="0"/>
          <w:marBottom w:val="0"/>
          <w:divBdr>
            <w:top w:val="none" w:sz="0" w:space="0" w:color="auto"/>
            <w:left w:val="none" w:sz="0" w:space="0" w:color="auto"/>
            <w:bottom w:val="none" w:sz="0" w:space="0" w:color="auto"/>
            <w:right w:val="none" w:sz="0" w:space="0" w:color="auto"/>
          </w:divBdr>
        </w:div>
        <w:div w:id="1728719558">
          <w:marLeft w:val="480"/>
          <w:marRight w:val="0"/>
          <w:marTop w:val="0"/>
          <w:marBottom w:val="0"/>
          <w:divBdr>
            <w:top w:val="none" w:sz="0" w:space="0" w:color="auto"/>
            <w:left w:val="none" w:sz="0" w:space="0" w:color="auto"/>
            <w:bottom w:val="none" w:sz="0" w:space="0" w:color="auto"/>
            <w:right w:val="none" w:sz="0" w:space="0" w:color="auto"/>
          </w:divBdr>
        </w:div>
        <w:div w:id="160509524">
          <w:marLeft w:val="480"/>
          <w:marRight w:val="0"/>
          <w:marTop w:val="0"/>
          <w:marBottom w:val="0"/>
          <w:divBdr>
            <w:top w:val="none" w:sz="0" w:space="0" w:color="auto"/>
            <w:left w:val="none" w:sz="0" w:space="0" w:color="auto"/>
            <w:bottom w:val="none" w:sz="0" w:space="0" w:color="auto"/>
            <w:right w:val="none" w:sz="0" w:space="0" w:color="auto"/>
          </w:divBdr>
        </w:div>
        <w:div w:id="1548758358">
          <w:marLeft w:val="480"/>
          <w:marRight w:val="0"/>
          <w:marTop w:val="0"/>
          <w:marBottom w:val="0"/>
          <w:divBdr>
            <w:top w:val="none" w:sz="0" w:space="0" w:color="auto"/>
            <w:left w:val="none" w:sz="0" w:space="0" w:color="auto"/>
            <w:bottom w:val="none" w:sz="0" w:space="0" w:color="auto"/>
            <w:right w:val="none" w:sz="0" w:space="0" w:color="auto"/>
          </w:divBdr>
        </w:div>
        <w:div w:id="1448888300">
          <w:marLeft w:val="480"/>
          <w:marRight w:val="0"/>
          <w:marTop w:val="0"/>
          <w:marBottom w:val="0"/>
          <w:divBdr>
            <w:top w:val="none" w:sz="0" w:space="0" w:color="auto"/>
            <w:left w:val="none" w:sz="0" w:space="0" w:color="auto"/>
            <w:bottom w:val="none" w:sz="0" w:space="0" w:color="auto"/>
            <w:right w:val="none" w:sz="0" w:space="0" w:color="auto"/>
          </w:divBdr>
        </w:div>
        <w:div w:id="1018702921">
          <w:marLeft w:val="480"/>
          <w:marRight w:val="0"/>
          <w:marTop w:val="0"/>
          <w:marBottom w:val="0"/>
          <w:divBdr>
            <w:top w:val="none" w:sz="0" w:space="0" w:color="auto"/>
            <w:left w:val="none" w:sz="0" w:space="0" w:color="auto"/>
            <w:bottom w:val="none" w:sz="0" w:space="0" w:color="auto"/>
            <w:right w:val="none" w:sz="0" w:space="0" w:color="auto"/>
          </w:divBdr>
        </w:div>
        <w:div w:id="2143308730">
          <w:marLeft w:val="480"/>
          <w:marRight w:val="0"/>
          <w:marTop w:val="0"/>
          <w:marBottom w:val="0"/>
          <w:divBdr>
            <w:top w:val="none" w:sz="0" w:space="0" w:color="auto"/>
            <w:left w:val="none" w:sz="0" w:space="0" w:color="auto"/>
            <w:bottom w:val="none" w:sz="0" w:space="0" w:color="auto"/>
            <w:right w:val="none" w:sz="0" w:space="0" w:color="auto"/>
          </w:divBdr>
        </w:div>
        <w:div w:id="770121953">
          <w:marLeft w:val="480"/>
          <w:marRight w:val="0"/>
          <w:marTop w:val="0"/>
          <w:marBottom w:val="0"/>
          <w:divBdr>
            <w:top w:val="none" w:sz="0" w:space="0" w:color="auto"/>
            <w:left w:val="none" w:sz="0" w:space="0" w:color="auto"/>
            <w:bottom w:val="none" w:sz="0" w:space="0" w:color="auto"/>
            <w:right w:val="none" w:sz="0" w:space="0" w:color="auto"/>
          </w:divBdr>
        </w:div>
        <w:div w:id="1557668591">
          <w:marLeft w:val="480"/>
          <w:marRight w:val="0"/>
          <w:marTop w:val="0"/>
          <w:marBottom w:val="0"/>
          <w:divBdr>
            <w:top w:val="none" w:sz="0" w:space="0" w:color="auto"/>
            <w:left w:val="none" w:sz="0" w:space="0" w:color="auto"/>
            <w:bottom w:val="none" w:sz="0" w:space="0" w:color="auto"/>
            <w:right w:val="none" w:sz="0" w:space="0" w:color="auto"/>
          </w:divBdr>
        </w:div>
        <w:div w:id="1005936924">
          <w:marLeft w:val="480"/>
          <w:marRight w:val="0"/>
          <w:marTop w:val="0"/>
          <w:marBottom w:val="0"/>
          <w:divBdr>
            <w:top w:val="none" w:sz="0" w:space="0" w:color="auto"/>
            <w:left w:val="none" w:sz="0" w:space="0" w:color="auto"/>
            <w:bottom w:val="none" w:sz="0" w:space="0" w:color="auto"/>
            <w:right w:val="none" w:sz="0" w:space="0" w:color="auto"/>
          </w:divBdr>
        </w:div>
        <w:div w:id="475729102">
          <w:marLeft w:val="480"/>
          <w:marRight w:val="0"/>
          <w:marTop w:val="0"/>
          <w:marBottom w:val="0"/>
          <w:divBdr>
            <w:top w:val="none" w:sz="0" w:space="0" w:color="auto"/>
            <w:left w:val="none" w:sz="0" w:space="0" w:color="auto"/>
            <w:bottom w:val="none" w:sz="0" w:space="0" w:color="auto"/>
            <w:right w:val="none" w:sz="0" w:space="0" w:color="auto"/>
          </w:divBdr>
        </w:div>
        <w:div w:id="1268197230">
          <w:marLeft w:val="480"/>
          <w:marRight w:val="0"/>
          <w:marTop w:val="0"/>
          <w:marBottom w:val="0"/>
          <w:divBdr>
            <w:top w:val="none" w:sz="0" w:space="0" w:color="auto"/>
            <w:left w:val="none" w:sz="0" w:space="0" w:color="auto"/>
            <w:bottom w:val="none" w:sz="0" w:space="0" w:color="auto"/>
            <w:right w:val="none" w:sz="0" w:space="0" w:color="auto"/>
          </w:divBdr>
        </w:div>
        <w:div w:id="1000235732">
          <w:marLeft w:val="480"/>
          <w:marRight w:val="0"/>
          <w:marTop w:val="0"/>
          <w:marBottom w:val="0"/>
          <w:divBdr>
            <w:top w:val="none" w:sz="0" w:space="0" w:color="auto"/>
            <w:left w:val="none" w:sz="0" w:space="0" w:color="auto"/>
            <w:bottom w:val="none" w:sz="0" w:space="0" w:color="auto"/>
            <w:right w:val="none" w:sz="0" w:space="0" w:color="auto"/>
          </w:divBdr>
        </w:div>
        <w:div w:id="135686424">
          <w:marLeft w:val="480"/>
          <w:marRight w:val="0"/>
          <w:marTop w:val="0"/>
          <w:marBottom w:val="0"/>
          <w:divBdr>
            <w:top w:val="none" w:sz="0" w:space="0" w:color="auto"/>
            <w:left w:val="none" w:sz="0" w:space="0" w:color="auto"/>
            <w:bottom w:val="none" w:sz="0" w:space="0" w:color="auto"/>
            <w:right w:val="none" w:sz="0" w:space="0" w:color="auto"/>
          </w:divBdr>
        </w:div>
        <w:div w:id="1388645128">
          <w:marLeft w:val="480"/>
          <w:marRight w:val="0"/>
          <w:marTop w:val="0"/>
          <w:marBottom w:val="0"/>
          <w:divBdr>
            <w:top w:val="none" w:sz="0" w:space="0" w:color="auto"/>
            <w:left w:val="none" w:sz="0" w:space="0" w:color="auto"/>
            <w:bottom w:val="none" w:sz="0" w:space="0" w:color="auto"/>
            <w:right w:val="none" w:sz="0" w:space="0" w:color="auto"/>
          </w:divBdr>
        </w:div>
        <w:div w:id="1312556718">
          <w:marLeft w:val="480"/>
          <w:marRight w:val="0"/>
          <w:marTop w:val="0"/>
          <w:marBottom w:val="0"/>
          <w:divBdr>
            <w:top w:val="none" w:sz="0" w:space="0" w:color="auto"/>
            <w:left w:val="none" w:sz="0" w:space="0" w:color="auto"/>
            <w:bottom w:val="none" w:sz="0" w:space="0" w:color="auto"/>
            <w:right w:val="none" w:sz="0" w:space="0" w:color="auto"/>
          </w:divBdr>
        </w:div>
        <w:div w:id="1316299334">
          <w:marLeft w:val="480"/>
          <w:marRight w:val="0"/>
          <w:marTop w:val="0"/>
          <w:marBottom w:val="0"/>
          <w:divBdr>
            <w:top w:val="none" w:sz="0" w:space="0" w:color="auto"/>
            <w:left w:val="none" w:sz="0" w:space="0" w:color="auto"/>
            <w:bottom w:val="none" w:sz="0" w:space="0" w:color="auto"/>
            <w:right w:val="none" w:sz="0" w:space="0" w:color="auto"/>
          </w:divBdr>
        </w:div>
        <w:div w:id="1726487717">
          <w:marLeft w:val="480"/>
          <w:marRight w:val="0"/>
          <w:marTop w:val="0"/>
          <w:marBottom w:val="0"/>
          <w:divBdr>
            <w:top w:val="none" w:sz="0" w:space="0" w:color="auto"/>
            <w:left w:val="none" w:sz="0" w:space="0" w:color="auto"/>
            <w:bottom w:val="none" w:sz="0" w:space="0" w:color="auto"/>
            <w:right w:val="none" w:sz="0" w:space="0" w:color="auto"/>
          </w:divBdr>
        </w:div>
        <w:div w:id="1912040295">
          <w:marLeft w:val="480"/>
          <w:marRight w:val="0"/>
          <w:marTop w:val="0"/>
          <w:marBottom w:val="0"/>
          <w:divBdr>
            <w:top w:val="none" w:sz="0" w:space="0" w:color="auto"/>
            <w:left w:val="none" w:sz="0" w:space="0" w:color="auto"/>
            <w:bottom w:val="none" w:sz="0" w:space="0" w:color="auto"/>
            <w:right w:val="none" w:sz="0" w:space="0" w:color="auto"/>
          </w:divBdr>
        </w:div>
        <w:div w:id="2029745857">
          <w:marLeft w:val="480"/>
          <w:marRight w:val="0"/>
          <w:marTop w:val="0"/>
          <w:marBottom w:val="0"/>
          <w:divBdr>
            <w:top w:val="none" w:sz="0" w:space="0" w:color="auto"/>
            <w:left w:val="none" w:sz="0" w:space="0" w:color="auto"/>
            <w:bottom w:val="none" w:sz="0" w:space="0" w:color="auto"/>
            <w:right w:val="none" w:sz="0" w:space="0" w:color="auto"/>
          </w:divBdr>
        </w:div>
        <w:div w:id="1988514427">
          <w:marLeft w:val="480"/>
          <w:marRight w:val="0"/>
          <w:marTop w:val="0"/>
          <w:marBottom w:val="0"/>
          <w:divBdr>
            <w:top w:val="none" w:sz="0" w:space="0" w:color="auto"/>
            <w:left w:val="none" w:sz="0" w:space="0" w:color="auto"/>
            <w:bottom w:val="none" w:sz="0" w:space="0" w:color="auto"/>
            <w:right w:val="none" w:sz="0" w:space="0" w:color="auto"/>
          </w:divBdr>
        </w:div>
        <w:div w:id="1209755288">
          <w:marLeft w:val="480"/>
          <w:marRight w:val="0"/>
          <w:marTop w:val="0"/>
          <w:marBottom w:val="0"/>
          <w:divBdr>
            <w:top w:val="none" w:sz="0" w:space="0" w:color="auto"/>
            <w:left w:val="none" w:sz="0" w:space="0" w:color="auto"/>
            <w:bottom w:val="none" w:sz="0" w:space="0" w:color="auto"/>
            <w:right w:val="none" w:sz="0" w:space="0" w:color="auto"/>
          </w:divBdr>
        </w:div>
      </w:divsChild>
    </w:div>
    <w:div w:id="2099057715">
      <w:bodyDiv w:val="1"/>
      <w:marLeft w:val="0"/>
      <w:marRight w:val="0"/>
      <w:marTop w:val="0"/>
      <w:marBottom w:val="0"/>
      <w:divBdr>
        <w:top w:val="none" w:sz="0" w:space="0" w:color="auto"/>
        <w:left w:val="none" w:sz="0" w:space="0" w:color="auto"/>
        <w:bottom w:val="none" w:sz="0" w:space="0" w:color="auto"/>
        <w:right w:val="none" w:sz="0" w:space="0" w:color="auto"/>
      </w:divBdr>
    </w:div>
    <w:div w:id="2099666135">
      <w:bodyDiv w:val="1"/>
      <w:marLeft w:val="0"/>
      <w:marRight w:val="0"/>
      <w:marTop w:val="0"/>
      <w:marBottom w:val="0"/>
      <w:divBdr>
        <w:top w:val="none" w:sz="0" w:space="0" w:color="auto"/>
        <w:left w:val="none" w:sz="0" w:space="0" w:color="auto"/>
        <w:bottom w:val="none" w:sz="0" w:space="0" w:color="auto"/>
        <w:right w:val="none" w:sz="0" w:space="0" w:color="auto"/>
      </w:divBdr>
    </w:div>
    <w:div w:id="2099674299">
      <w:bodyDiv w:val="1"/>
      <w:marLeft w:val="0"/>
      <w:marRight w:val="0"/>
      <w:marTop w:val="0"/>
      <w:marBottom w:val="0"/>
      <w:divBdr>
        <w:top w:val="none" w:sz="0" w:space="0" w:color="auto"/>
        <w:left w:val="none" w:sz="0" w:space="0" w:color="auto"/>
        <w:bottom w:val="none" w:sz="0" w:space="0" w:color="auto"/>
        <w:right w:val="none" w:sz="0" w:space="0" w:color="auto"/>
      </w:divBdr>
    </w:div>
    <w:div w:id="2099866884">
      <w:bodyDiv w:val="1"/>
      <w:marLeft w:val="0"/>
      <w:marRight w:val="0"/>
      <w:marTop w:val="0"/>
      <w:marBottom w:val="0"/>
      <w:divBdr>
        <w:top w:val="none" w:sz="0" w:space="0" w:color="auto"/>
        <w:left w:val="none" w:sz="0" w:space="0" w:color="auto"/>
        <w:bottom w:val="none" w:sz="0" w:space="0" w:color="auto"/>
        <w:right w:val="none" w:sz="0" w:space="0" w:color="auto"/>
      </w:divBdr>
    </w:div>
    <w:div w:id="2099908688">
      <w:bodyDiv w:val="1"/>
      <w:marLeft w:val="0"/>
      <w:marRight w:val="0"/>
      <w:marTop w:val="0"/>
      <w:marBottom w:val="0"/>
      <w:divBdr>
        <w:top w:val="none" w:sz="0" w:space="0" w:color="auto"/>
        <w:left w:val="none" w:sz="0" w:space="0" w:color="auto"/>
        <w:bottom w:val="none" w:sz="0" w:space="0" w:color="auto"/>
        <w:right w:val="none" w:sz="0" w:space="0" w:color="auto"/>
      </w:divBdr>
    </w:div>
    <w:div w:id="2100833988">
      <w:bodyDiv w:val="1"/>
      <w:marLeft w:val="0"/>
      <w:marRight w:val="0"/>
      <w:marTop w:val="0"/>
      <w:marBottom w:val="0"/>
      <w:divBdr>
        <w:top w:val="none" w:sz="0" w:space="0" w:color="auto"/>
        <w:left w:val="none" w:sz="0" w:space="0" w:color="auto"/>
        <w:bottom w:val="none" w:sz="0" w:space="0" w:color="auto"/>
        <w:right w:val="none" w:sz="0" w:space="0" w:color="auto"/>
      </w:divBdr>
    </w:div>
    <w:div w:id="2101176224">
      <w:bodyDiv w:val="1"/>
      <w:marLeft w:val="0"/>
      <w:marRight w:val="0"/>
      <w:marTop w:val="0"/>
      <w:marBottom w:val="0"/>
      <w:divBdr>
        <w:top w:val="none" w:sz="0" w:space="0" w:color="auto"/>
        <w:left w:val="none" w:sz="0" w:space="0" w:color="auto"/>
        <w:bottom w:val="none" w:sz="0" w:space="0" w:color="auto"/>
        <w:right w:val="none" w:sz="0" w:space="0" w:color="auto"/>
      </w:divBdr>
    </w:div>
    <w:div w:id="2101218250">
      <w:bodyDiv w:val="1"/>
      <w:marLeft w:val="0"/>
      <w:marRight w:val="0"/>
      <w:marTop w:val="0"/>
      <w:marBottom w:val="0"/>
      <w:divBdr>
        <w:top w:val="none" w:sz="0" w:space="0" w:color="auto"/>
        <w:left w:val="none" w:sz="0" w:space="0" w:color="auto"/>
        <w:bottom w:val="none" w:sz="0" w:space="0" w:color="auto"/>
        <w:right w:val="none" w:sz="0" w:space="0" w:color="auto"/>
      </w:divBdr>
    </w:div>
    <w:div w:id="2101288302">
      <w:bodyDiv w:val="1"/>
      <w:marLeft w:val="0"/>
      <w:marRight w:val="0"/>
      <w:marTop w:val="0"/>
      <w:marBottom w:val="0"/>
      <w:divBdr>
        <w:top w:val="none" w:sz="0" w:space="0" w:color="auto"/>
        <w:left w:val="none" w:sz="0" w:space="0" w:color="auto"/>
        <w:bottom w:val="none" w:sz="0" w:space="0" w:color="auto"/>
        <w:right w:val="none" w:sz="0" w:space="0" w:color="auto"/>
      </w:divBdr>
    </w:div>
    <w:div w:id="2101633796">
      <w:bodyDiv w:val="1"/>
      <w:marLeft w:val="0"/>
      <w:marRight w:val="0"/>
      <w:marTop w:val="0"/>
      <w:marBottom w:val="0"/>
      <w:divBdr>
        <w:top w:val="none" w:sz="0" w:space="0" w:color="auto"/>
        <w:left w:val="none" w:sz="0" w:space="0" w:color="auto"/>
        <w:bottom w:val="none" w:sz="0" w:space="0" w:color="auto"/>
        <w:right w:val="none" w:sz="0" w:space="0" w:color="auto"/>
      </w:divBdr>
    </w:div>
    <w:div w:id="2101637560">
      <w:bodyDiv w:val="1"/>
      <w:marLeft w:val="0"/>
      <w:marRight w:val="0"/>
      <w:marTop w:val="0"/>
      <w:marBottom w:val="0"/>
      <w:divBdr>
        <w:top w:val="none" w:sz="0" w:space="0" w:color="auto"/>
        <w:left w:val="none" w:sz="0" w:space="0" w:color="auto"/>
        <w:bottom w:val="none" w:sz="0" w:space="0" w:color="auto"/>
        <w:right w:val="none" w:sz="0" w:space="0" w:color="auto"/>
      </w:divBdr>
      <w:divsChild>
        <w:div w:id="1152991780">
          <w:marLeft w:val="480"/>
          <w:marRight w:val="0"/>
          <w:marTop w:val="0"/>
          <w:marBottom w:val="0"/>
          <w:divBdr>
            <w:top w:val="none" w:sz="0" w:space="0" w:color="auto"/>
            <w:left w:val="none" w:sz="0" w:space="0" w:color="auto"/>
            <w:bottom w:val="none" w:sz="0" w:space="0" w:color="auto"/>
            <w:right w:val="none" w:sz="0" w:space="0" w:color="auto"/>
          </w:divBdr>
          <w:divsChild>
            <w:div w:id="145435789">
              <w:marLeft w:val="0"/>
              <w:marRight w:val="0"/>
              <w:marTop w:val="0"/>
              <w:marBottom w:val="0"/>
              <w:divBdr>
                <w:top w:val="none" w:sz="0" w:space="0" w:color="auto"/>
                <w:left w:val="none" w:sz="0" w:space="0" w:color="auto"/>
                <w:bottom w:val="none" w:sz="0" w:space="0" w:color="auto"/>
                <w:right w:val="none" w:sz="0" w:space="0" w:color="auto"/>
              </w:divBdr>
              <w:divsChild>
                <w:div w:id="1022979893">
                  <w:marLeft w:val="480"/>
                  <w:marRight w:val="0"/>
                  <w:marTop w:val="0"/>
                  <w:marBottom w:val="0"/>
                  <w:divBdr>
                    <w:top w:val="none" w:sz="0" w:space="0" w:color="auto"/>
                    <w:left w:val="none" w:sz="0" w:space="0" w:color="auto"/>
                    <w:bottom w:val="none" w:sz="0" w:space="0" w:color="auto"/>
                    <w:right w:val="none" w:sz="0" w:space="0" w:color="auto"/>
                  </w:divBdr>
                </w:div>
                <w:div w:id="2044089521">
                  <w:marLeft w:val="480"/>
                  <w:marRight w:val="0"/>
                  <w:marTop w:val="0"/>
                  <w:marBottom w:val="0"/>
                  <w:divBdr>
                    <w:top w:val="none" w:sz="0" w:space="0" w:color="auto"/>
                    <w:left w:val="none" w:sz="0" w:space="0" w:color="auto"/>
                    <w:bottom w:val="none" w:sz="0" w:space="0" w:color="auto"/>
                    <w:right w:val="none" w:sz="0" w:space="0" w:color="auto"/>
                  </w:divBdr>
                </w:div>
                <w:div w:id="860241135">
                  <w:marLeft w:val="480"/>
                  <w:marRight w:val="0"/>
                  <w:marTop w:val="0"/>
                  <w:marBottom w:val="0"/>
                  <w:divBdr>
                    <w:top w:val="none" w:sz="0" w:space="0" w:color="auto"/>
                    <w:left w:val="none" w:sz="0" w:space="0" w:color="auto"/>
                    <w:bottom w:val="none" w:sz="0" w:space="0" w:color="auto"/>
                    <w:right w:val="none" w:sz="0" w:space="0" w:color="auto"/>
                  </w:divBdr>
                </w:div>
                <w:div w:id="834758572">
                  <w:marLeft w:val="480"/>
                  <w:marRight w:val="0"/>
                  <w:marTop w:val="0"/>
                  <w:marBottom w:val="0"/>
                  <w:divBdr>
                    <w:top w:val="none" w:sz="0" w:space="0" w:color="auto"/>
                    <w:left w:val="none" w:sz="0" w:space="0" w:color="auto"/>
                    <w:bottom w:val="none" w:sz="0" w:space="0" w:color="auto"/>
                    <w:right w:val="none" w:sz="0" w:space="0" w:color="auto"/>
                  </w:divBdr>
                </w:div>
                <w:div w:id="1361127055">
                  <w:marLeft w:val="480"/>
                  <w:marRight w:val="0"/>
                  <w:marTop w:val="0"/>
                  <w:marBottom w:val="0"/>
                  <w:divBdr>
                    <w:top w:val="none" w:sz="0" w:space="0" w:color="auto"/>
                    <w:left w:val="none" w:sz="0" w:space="0" w:color="auto"/>
                    <w:bottom w:val="none" w:sz="0" w:space="0" w:color="auto"/>
                    <w:right w:val="none" w:sz="0" w:space="0" w:color="auto"/>
                  </w:divBdr>
                </w:div>
                <w:div w:id="1034498727">
                  <w:marLeft w:val="480"/>
                  <w:marRight w:val="0"/>
                  <w:marTop w:val="0"/>
                  <w:marBottom w:val="0"/>
                  <w:divBdr>
                    <w:top w:val="none" w:sz="0" w:space="0" w:color="auto"/>
                    <w:left w:val="none" w:sz="0" w:space="0" w:color="auto"/>
                    <w:bottom w:val="none" w:sz="0" w:space="0" w:color="auto"/>
                    <w:right w:val="none" w:sz="0" w:space="0" w:color="auto"/>
                  </w:divBdr>
                </w:div>
                <w:div w:id="1379941140">
                  <w:marLeft w:val="480"/>
                  <w:marRight w:val="0"/>
                  <w:marTop w:val="0"/>
                  <w:marBottom w:val="0"/>
                  <w:divBdr>
                    <w:top w:val="none" w:sz="0" w:space="0" w:color="auto"/>
                    <w:left w:val="none" w:sz="0" w:space="0" w:color="auto"/>
                    <w:bottom w:val="none" w:sz="0" w:space="0" w:color="auto"/>
                    <w:right w:val="none" w:sz="0" w:space="0" w:color="auto"/>
                  </w:divBdr>
                </w:div>
                <w:div w:id="107554723">
                  <w:marLeft w:val="480"/>
                  <w:marRight w:val="0"/>
                  <w:marTop w:val="0"/>
                  <w:marBottom w:val="0"/>
                  <w:divBdr>
                    <w:top w:val="none" w:sz="0" w:space="0" w:color="auto"/>
                    <w:left w:val="none" w:sz="0" w:space="0" w:color="auto"/>
                    <w:bottom w:val="none" w:sz="0" w:space="0" w:color="auto"/>
                    <w:right w:val="none" w:sz="0" w:space="0" w:color="auto"/>
                  </w:divBdr>
                </w:div>
                <w:div w:id="830369514">
                  <w:marLeft w:val="480"/>
                  <w:marRight w:val="0"/>
                  <w:marTop w:val="0"/>
                  <w:marBottom w:val="0"/>
                  <w:divBdr>
                    <w:top w:val="none" w:sz="0" w:space="0" w:color="auto"/>
                    <w:left w:val="none" w:sz="0" w:space="0" w:color="auto"/>
                    <w:bottom w:val="none" w:sz="0" w:space="0" w:color="auto"/>
                    <w:right w:val="none" w:sz="0" w:space="0" w:color="auto"/>
                  </w:divBdr>
                </w:div>
                <w:div w:id="601062777">
                  <w:marLeft w:val="480"/>
                  <w:marRight w:val="0"/>
                  <w:marTop w:val="0"/>
                  <w:marBottom w:val="0"/>
                  <w:divBdr>
                    <w:top w:val="none" w:sz="0" w:space="0" w:color="auto"/>
                    <w:left w:val="none" w:sz="0" w:space="0" w:color="auto"/>
                    <w:bottom w:val="none" w:sz="0" w:space="0" w:color="auto"/>
                    <w:right w:val="none" w:sz="0" w:space="0" w:color="auto"/>
                  </w:divBdr>
                </w:div>
                <w:div w:id="726954232">
                  <w:marLeft w:val="480"/>
                  <w:marRight w:val="0"/>
                  <w:marTop w:val="0"/>
                  <w:marBottom w:val="0"/>
                  <w:divBdr>
                    <w:top w:val="none" w:sz="0" w:space="0" w:color="auto"/>
                    <w:left w:val="none" w:sz="0" w:space="0" w:color="auto"/>
                    <w:bottom w:val="none" w:sz="0" w:space="0" w:color="auto"/>
                    <w:right w:val="none" w:sz="0" w:space="0" w:color="auto"/>
                  </w:divBdr>
                </w:div>
                <w:div w:id="284045716">
                  <w:marLeft w:val="480"/>
                  <w:marRight w:val="0"/>
                  <w:marTop w:val="0"/>
                  <w:marBottom w:val="0"/>
                  <w:divBdr>
                    <w:top w:val="none" w:sz="0" w:space="0" w:color="auto"/>
                    <w:left w:val="none" w:sz="0" w:space="0" w:color="auto"/>
                    <w:bottom w:val="none" w:sz="0" w:space="0" w:color="auto"/>
                    <w:right w:val="none" w:sz="0" w:space="0" w:color="auto"/>
                  </w:divBdr>
                </w:div>
                <w:div w:id="25640105">
                  <w:marLeft w:val="480"/>
                  <w:marRight w:val="0"/>
                  <w:marTop w:val="0"/>
                  <w:marBottom w:val="0"/>
                  <w:divBdr>
                    <w:top w:val="none" w:sz="0" w:space="0" w:color="auto"/>
                    <w:left w:val="none" w:sz="0" w:space="0" w:color="auto"/>
                    <w:bottom w:val="none" w:sz="0" w:space="0" w:color="auto"/>
                    <w:right w:val="none" w:sz="0" w:space="0" w:color="auto"/>
                  </w:divBdr>
                </w:div>
                <w:div w:id="740566060">
                  <w:marLeft w:val="480"/>
                  <w:marRight w:val="0"/>
                  <w:marTop w:val="0"/>
                  <w:marBottom w:val="0"/>
                  <w:divBdr>
                    <w:top w:val="none" w:sz="0" w:space="0" w:color="auto"/>
                    <w:left w:val="none" w:sz="0" w:space="0" w:color="auto"/>
                    <w:bottom w:val="none" w:sz="0" w:space="0" w:color="auto"/>
                    <w:right w:val="none" w:sz="0" w:space="0" w:color="auto"/>
                  </w:divBdr>
                </w:div>
                <w:div w:id="1079716020">
                  <w:marLeft w:val="480"/>
                  <w:marRight w:val="0"/>
                  <w:marTop w:val="0"/>
                  <w:marBottom w:val="0"/>
                  <w:divBdr>
                    <w:top w:val="none" w:sz="0" w:space="0" w:color="auto"/>
                    <w:left w:val="none" w:sz="0" w:space="0" w:color="auto"/>
                    <w:bottom w:val="none" w:sz="0" w:space="0" w:color="auto"/>
                    <w:right w:val="none" w:sz="0" w:space="0" w:color="auto"/>
                  </w:divBdr>
                </w:div>
                <w:div w:id="250941933">
                  <w:marLeft w:val="480"/>
                  <w:marRight w:val="0"/>
                  <w:marTop w:val="0"/>
                  <w:marBottom w:val="0"/>
                  <w:divBdr>
                    <w:top w:val="none" w:sz="0" w:space="0" w:color="auto"/>
                    <w:left w:val="none" w:sz="0" w:space="0" w:color="auto"/>
                    <w:bottom w:val="none" w:sz="0" w:space="0" w:color="auto"/>
                    <w:right w:val="none" w:sz="0" w:space="0" w:color="auto"/>
                  </w:divBdr>
                </w:div>
                <w:div w:id="1351450599">
                  <w:marLeft w:val="480"/>
                  <w:marRight w:val="0"/>
                  <w:marTop w:val="0"/>
                  <w:marBottom w:val="0"/>
                  <w:divBdr>
                    <w:top w:val="none" w:sz="0" w:space="0" w:color="auto"/>
                    <w:left w:val="none" w:sz="0" w:space="0" w:color="auto"/>
                    <w:bottom w:val="none" w:sz="0" w:space="0" w:color="auto"/>
                    <w:right w:val="none" w:sz="0" w:space="0" w:color="auto"/>
                  </w:divBdr>
                </w:div>
                <w:div w:id="1602957261">
                  <w:marLeft w:val="480"/>
                  <w:marRight w:val="0"/>
                  <w:marTop w:val="0"/>
                  <w:marBottom w:val="0"/>
                  <w:divBdr>
                    <w:top w:val="none" w:sz="0" w:space="0" w:color="auto"/>
                    <w:left w:val="none" w:sz="0" w:space="0" w:color="auto"/>
                    <w:bottom w:val="none" w:sz="0" w:space="0" w:color="auto"/>
                    <w:right w:val="none" w:sz="0" w:space="0" w:color="auto"/>
                  </w:divBdr>
                </w:div>
                <w:div w:id="1926986758">
                  <w:marLeft w:val="480"/>
                  <w:marRight w:val="0"/>
                  <w:marTop w:val="0"/>
                  <w:marBottom w:val="0"/>
                  <w:divBdr>
                    <w:top w:val="none" w:sz="0" w:space="0" w:color="auto"/>
                    <w:left w:val="none" w:sz="0" w:space="0" w:color="auto"/>
                    <w:bottom w:val="none" w:sz="0" w:space="0" w:color="auto"/>
                    <w:right w:val="none" w:sz="0" w:space="0" w:color="auto"/>
                  </w:divBdr>
                </w:div>
                <w:div w:id="760832211">
                  <w:marLeft w:val="480"/>
                  <w:marRight w:val="0"/>
                  <w:marTop w:val="0"/>
                  <w:marBottom w:val="0"/>
                  <w:divBdr>
                    <w:top w:val="none" w:sz="0" w:space="0" w:color="auto"/>
                    <w:left w:val="none" w:sz="0" w:space="0" w:color="auto"/>
                    <w:bottom w:val="none" w:sz="0" w:space="0" w:color="auto"/>
                    <w:right w:val="none" w:sz="0" w:space="0" w:color="auto"/>
                  </w:divBdr>
                </w:div>
                <w:div w:id="411898826">
                  <w:marLeft w:val="480"/>
                  <w:marRight w:val="0"/>
                  <w:marTop w:val="0"/>
                  <w:marBottom w:val="0"/>
                  <w:divBdr>
                    <w:top w:val="none" w:sz="0" w:space="0" w:color="auto"/>
                    <w:left w:val="none" w:sz="0" w:space="0" w:color="auto"/>
                    <w:bottom w:val="none" w:sz="0" w:space="0" w:color="auto"/>
                    <w:right w:val="none" w:sz="0" w:space="0" w:color="auto"/>
                  </w:divBdr>
                </w:div>
                <w:div w:id="1191068082">
                  <w:marLeft w:val="480"/>
                  <w:marRight w:val="0"/>
                  <w:marTop w:val="0"/>
                  <w:marBottom w:val="0"/>
                  <w:divBdr>
                    <w:top w:val="none" w:sz="0" w:space="0" w:color="auto"/>
                    <w:left w:val="none" w:sz="0" w:space="0" w:color="auto"/>
                    <w:bottom w:val="none" w:sz="0" w:space="0" w:color="auto"/>
                    <w:right w:val="none" w:sz="0" w:space="0" w:color="auto"/>
                  </w:divBdr>
                </w:div>
                <w:div w:id="1824158628">
                  <w:marLeft w:val="480"/>
                  <w:marRight w:val="0"/>
                  <w:marTop w:val="0"/>
                  <w:marBottom w:val="0"/>
                  <w:divBdr>
                    <w:top w:val="none" w:sz="0" w:space="0" w:color="auto"/>
                    <w:left w:val="none" w:sz="0" w:space="0" w:color="auto"/>
                    <w:bottom w:val="none" w:sz="0" w:space="0" w:color="auto"/>
                    <w:right w:val="none" w:sz="0" w:space="0" w:color="auto"/>
                  </w:divBdr>
                </w:div>
                <w:div w:id="1958097043">
                  <w:marLeft w:val="480"/>
                  <w:marRight w:val="0"/>
                  <w:marTop w:val="0"/>
                  <w:marBottom w:val="0"/>
                  <w:divBdr>
                    <w:top w:val="none" w:sz="0" w:space="0" w:color="auto"/>
                    <w:left w:val="none" w:sz="0" w:space="0" w:color="auto"/>
                    <w:bottom w:val="none" w:sz="0" w:space="0" w:color="auto"/>
                    <w:right w:val="none" w:sz="0" w:space="0" w:color="auto"/>
                  </w:divBdr>
                </w:div>
                <w:div w:id="321931612">
                  <w:marLeft w:val="480"/>
                  <w:marRight w:val="0"/>
                  <w:marTop w:val="0"/>
                  <w:marBottom w:val="0"/>
                  <w:divBdr>
                    <w:top w:val="none" w:sz="0" w:space="0" w:color="auto"/>
                    <w:left w:val="none" w:sz="0" w:space="0" w:color="auto"/>
                    <w:bottom w:val="none" w:sz="0" w:space="0" w:color="auto"/>
                    <w:right w:val="none" w:sz="0" w:space="0" w:color="auto"/>
                  </w:divBdr>
                </w:div>
                <w:div w:id="1699816034">
                  <w:marLeft w:val="480"/>
                  <w:marRight w:val="0"/>
                  <w:marTop w:val="0"/>
                  <w:marBottom w:val="0"/>
                  <w:divBdr>
                    <w:top w:val="none" w:sz="0" w:space="0" w:color="auto"/>
                    <w:left w:val="none" w:sz="0" w:space="0" w:color="auto"/>
                    <w:bottom w:val="none" w:sz="0" w:space="0" w:color="auto"/>
                    <w:right w:val="none" w:sz="0" w:space="0" w:color="auto"/>
                  </w:divBdr>
                </w:div>
                <w:div w:id="152573880">
                  <w:marLeft w:val="480"/>
                  <w:marRight w:val="0"/>
                  <w:marTop w:val="0"/>
                  <w:marBottom w:val="0"/>
                  <w:divBdr>
                    <w:top w:val="none" w:sz="0" w:space="0" w:color="auto"/>
                    <w:left w:val="none" w:sz="0" w:space="0" w:color="auto"/>
                    <w:bottom w:val="none" w:sz="0" w:space="0" w:color="auto"/>
                    <w:right w:val="none" w:sz="0" w:space="0" w:color="auto"/>
                  </w:divBdr>
                </w:div>
                <w:div w:id="1889566575">
                  <w:marLeft w:val="480"/>
                  <w:marRight w:val="0"/>
                  <w:marTop w:val="0"/>
                  <w:marBottom w:val="0"/>
                  <w:divBdr>
                    <w:top w:val="none" w:sz="0" w:space="0" w:color="auto"/>
                    <w:left w:val="none" w:sz="0" w:space="0" w:color="auto"/>
                    <w:bottom w:val="none" w:sz="0" w:space="0" w:color="auto"/>
                    <w:right w:val="none" w:sz="0" w:space="0" w:color="auto"/>
                  </w:divBdr>
                </w:div>
                <w:div w:id="2003391413">
                  <w:marLeft w:val="480"/>
                  <w:marRight w:val="0"/>
                  <w:marTop w:val="0"/>
                  <w:marBottom w:val="0"/>
                  <w:divBdr>
                    <w:top w:val="none" w:sz="0" w:space="0" w:color="auto"/>
                    <w:left w:val="none" w:sz="0" w:space="0" w:color="auto"/>
                    <w:bottom w:val="none" w:sz="0" w:space="0" w:color="auto"/>
                    <w:right w:val="none" w:sz="0" w:space="0" w:color="auto"/>
                  </w:divBdr>
                </w:div>
                <w:div w:id="1622416030">
                  <w:marLeft w:val="480"/>
                  <w:marRight w:val="0"/>
                  <w:marTop w:val="0"/>
                  <w:marBottom w:val="0"/>
                  <w:divBdr>
                    <w:top w:val="none" w:sz="0" w:space="0" w:color="auto"/>
                    <w:left w:val="none" w:sz="0" w:space="0" w:color="auto"/>
                    <w:bottom w:val="none" w:sz="0" w:space="0" w:color="auto"/>
                    <w:right w:val="none" w:sz="0" w:space="0" w:color="auto"/>
                  </w:divBdr>
                </w:div>
                <w:div w:id="1061639765">
                  <w:marLeft w:val="480"/>
                  <w:marRight w:val="0"/>
                  <w:marTop w:val="0"/>
                  <w:marBottom w:val="0"/>
                  <w:divBdr>
                    <w:top w:val="none" w:sz="0" w:space="0" w:color="auto"/>
                    <w:left w:val="none" w:sz="0" w:space="0" w:color="auto"/>
                    <w:bottom w:val="none" w:sz="0" w:space="0" w:color="auto"/>
                    <w:right w:val="none" w:sz="0" w:space="0" w:color="auto"/>
                  </w:divBdr>
                </w:div>
                <w:div w:id="478039791">
                  <w:marLeft w:val="480"/>
                  <w:marRight w:val="0"/>
                  <w:marTop w:val="0"/>
                  <w:marBottom w:val="0"/>
                  <w:divBdr>
                    <w:top w:val="none" w:sz="0" w:space="0" w:color="auto"/>
                    <w:left w:val="none" w:sz="0" w:space="0" w:color="auto"/>
                    <w:bottom w:val="none" w:sz="0" w:space="0" w:color="auto"/>
                    <w:right w:val="none" w:sz="0" w:space="0" w:color="auto"/>
                  </w:divBdr>
                </w:div>
                <w:div w:id="1250697140">
                  <w:marLeft w:val="480"/>
                  <w:marRight w:val="0"/>
                  <w:marTop w:val="0"/>
                  <w:marBottom w:val="0"/>
                  <w:divBdr>
                    <w:top w:val="none" w:sz="0" w:space="0" w:color="auto"/>
                    <w:left w:val="none" w:sz="0" w:space="0" w:color="auto"/>
                    <w:bottom w:val="none" w:sz="0" w:space="0" w:color="auto"/>
                    <w:right w:val="none" w:sz="0" w:space="0" w:color="auto"/>
                  </w:divBdr>
                </w:div>
                <w:div w:id="1378747314">
                  <w:marLeft w:val="480"/>
                  <w:marRight w:val="0"/>
                  <w:marTop w:val="0"/>
                  <w:marBottom w:val="0"/>
                  <w:divBdr>
                    <w:top w:val="none" w:sz="0" w:space="0" w:color="auto"/>
                    <w:left w:val="none" w:sz="0" w:space="0" w:color="auto"/>
                    <w:bottom w:val="none" w:sz="0" w:space="0" w:color="auto"/>
                    <w:right w:val="none" w:sz="0" w:space="0" w:color="auto"/>
                  </w:divBdr>
                </w:div>
                <w:div w:id="1217089802">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2143771282">
          <w:marLeft w:val="480"/>
          <w:marRight w:val="0"/>
          <w:marTop w:val="0"/>
          <w:marBottom w:val="0"/>
          <w:divBdr>
            <w:top w:val="none" w:sz="0" w:space="0" w:color="auto"/>
            <w:left w:val="none" w:sz="0" w:space="0" w:color="auto"/>
            <w:bottom w:val="none" w:sz="0" w:space="0" w:color="auto"/>
            <w:right w:val="none" w:sz="0" w:space="0" w:color="auto"/>
          </w:divBdr>
        </w:div>
        <w:div w:id="763064880">
          <w:marLeft w:val="480"/>
          <w:marRight w:val="0"/>
          <w:marTop w:val="0"/>
          <w:marBottom w:val="0"/>
          <w:divBdr>
            <w:top w:val="none" w:sz="0" w:space="0" w:color="auto"/>
            <w:left w:val="none" w:sz="0" w:space="0" w:color="auto"/>
            <w:bottom w:val="none" w:sz="0" w:space="0" w:color="auto"/>
            <w:right w:val="none" w:sz="0" w:space="0" w:color="auto"/>
          </w:divBdr>
        </w:div>
        <w:div w:id="1025402253">
          <w:marLeft w:val="480"/>
          <w:marRight w:val="0"/>
          <w:marTop w:val="0"/>
          <w:marBottom w:val="0"/>
          <w:divBdr>
            <w:top w:val="none" w:sz="0" w:space="0" w:color="auto"/>
            <w:left w:val="none" w:sz="0" w:space="0" w:color="auto"/>
            <w:bottom w:val="none" w:sz="0" w:space="0" w:color="auto"/>
            <w:right w:val="none" w:sz="0" w:space="0" w:color="auto"/>
          </w:divBdr>
        </w:div>
        <w:div w:id="195701744">
          <w:marLeft w:val="480"/>
          <w:marRight w:val="0"/>
          <w:marTop w:val="0"/>
          <w:marBottom w:val="0"/>
          <w:divBdr>
            <w:top w:val="none" w:sz="0" w:space="0" w:color="auto"/>
            <w:left w:val="none" w:sz="0" w:space="0" w:color="auto"/>
            <w:bottom w:val="none" w:sz="0" w:space="0" w:color="auto"/>
            <w:right w:val="none" w:sz="0" w:space="0" w:color="auto"/>
          </w:divBdr>
        </w:div>
        <w:div w:id="928196460">
          <w:marLeft w:val="480"/>
          <w:marRight w:val="0"/>
          <w:marTop w:val="0"/>
          <w:marBottom w:val="0"/>
          <w:divBdr>
            <w:top w:val="none" w:sz="0" w:space="0" w:color="auto"/>
            <w:left w:val="none" w:sz="0" w:space="0" w:color="auto"/>
            <w:bottom w:val="none" w:sz="0" w:space="0" w:color="auto"/>
            <w:right w:val="none" w:sz="0" w:space="0" w:color="auto"/>
          </w:divBdr>
        </w:div>
        <w:div w:id="1737701438">
          <w:marLeft w:val="480"/>
          <w:marRight w:val="0"/>
          <w:marTop w:val="0"/>
          <w:marBottom w:val="0"/>
          <w:divBdr>
            <w:top w:val="none" w:sz="0" w:space="0" w:color="auto"/>
            <w:left w:val="none" w:sz="0" w:space="0" w:color="auto"/>
            <w:bottom w:val="none" w:sz="0" w:space="0" w:color="auto"/>
            <w:right w:val="none" w:sz="0" w:space="0" w:color="auto"/>
          </w:divBdr>
        </w:div>
        <w:div w:id="1230115178">
          <w:marLeft w:val="480"/>
          <w:marRight w:val="0"/>
          <w:marTop w:val="0"/>
          <w:marBottom w:val="0"/>
          <w:divBdr>
            <w:top w:val="none" w:sz="0" w:space="0" w:color="auto"/>
            <w:left w:val="none" w:sz="0" w:space="0" w:color="auto"/>
            <w:bottom w:val="none" w:sz="0" w:space="0" w:color="auto"/>
            <w:right w:val="none" w:sz="0" w:space="0" w:color="auto"/>
          </w:divBdr>
        </w:div>
        <w:div w:id="642855590">
          <w:marLeft w:val="480"/>
          <w:marRight w:val="0"/>
          <w:marTop w:val="0"/>
          <w:marBottom w:val="0"/>
          <w:divBdr>
            <w:top w:val="none" w:sz="0" w:space="0" w:color="auto"/>
            <w:left w:val="none" w:sz="0" w:space="0" w:color="auto"/>
            <w:bottom w:val="none" w:sz="0" w:space="0" w:color="auto"/>
            <w:right w:val="none" w:sz="0" w:space="0" w:color="auto"/>
          </w:divBdr>
        </w:div>
        <w:div w:id="756290434">
          <w:marLeft w:val="480"/>
          <w:marRight w:val="0"/>
          <w:marTop w:val="0"/>
          <w:marBottom w:val="0"/>
          <w:divBdr>
            <w:top w:val="none" w:sz="0" w:space="0" w:color="auto"/>
            <w:left w:val="none" w:sz="0" w:space="0" w:color="auto"/>
            <w:bottom w:val="none" w:sz="0" w:space="0" w:color="auto"/>
            <w:right w:val="none" w:sz="0" w:space="0" w:color="auto"/>
          </w:divBdr>
        </w:div>
        <w:div w:id="1777943175">
          <w:marLeft w:val="480"/>
          <w:marRight w:val="0"/>
          <w:marTop w:val="0"/>
          <w:marBottom w:val="0"/>
          <w:divBdr>
            <w:top w:val="none" w:sz="0" w:space="0" w:color="auto"/>
            <w:left w:val="none" w:sz="0" w:space="0" w:color="auto"/>
            <w:bottom w:val="none" w:sz="0" w:space="0" w:color="auto"/>
            <w:right w:val="none" w:sz="0" w:space="0" w:color="auto"/>
          </w:divBdr>
        </w:div>
        <w:div w:id="1090354053">
          <w:marLeft w:val="480"/>
          <w:marRight w:val="0"/>
          <w:marTop w:val="0"/>
          <w:marBottom w:val="0"/>
          <w:divBdr>
            <w:top w:val="none" w:sz="0" w:space="0" w:color="auto"/>
            <w:left w:val="none" w:sz="0" w:space="0" w:color="auto"/>
            <w:bottom w:val="none" w:sz="0" w:space="0" w:color="auto"/>
            <w:right w:val="none" w:sz="0" w:space="0" w:color="auto"/>
          </w:divBdr>
        </w:div>
        <w:div w:id="1400706819">
          <w:marLeft w:val="480"/>
          <w:marRight w:val="0"/>
          <w:marTop w:val="0"/>
          <w:marBottom w:val="0"/>
          <w:divBdr>
            <w:top w:val="none" w:sz="0" w:space="0" w:color="auto"/>
            <w:left w:val="none" w:sz="0" w:space="0" w:color="auto"/>
            <w:bottom w:val="none" w:sz="0" w:space="0" w:color="auto"/>
            <w:right w:val="none" w:sz="0" w:space="0" w:color="auto"/>
          </w:divBdr>
        </w:div>
        <w:div w:id="1604877595">
          <w:marLeft w:val="480"/>
          <w:marRight w:val="0"/>
          <w:marTop w:val="0"/>
          <w:marBottom w:val="0"/>
          <w:divBdr>
            <w:top w:val="none" w:sz="0" w:space="0" w:color="auto"/>
            <w:left w:val="none" w:sz="0" w:space="0" w:color="auto"/>
            <w:bottom w:val="none" w:sz="0" w:space="0" w:color="auto"/>
            <w:right w:val="none" w:sz="0" w:space="0" w:color="auto"/>
          </w:divBdr>
        </w:div>
        <w:div w:id="719017721">
          <w:marLeft w:val="480"/>
          <w:marRight w:val="0"/>
          <w:marTop w:val="0"/>
          <w:marBottom w:val="0"/>
          <w:divBdr>
            <w:top w:val="none" w:sz="0" w:space="0" w:color="auto"/>
            <w:left w:val="none" w:sz="0" w:space="0" w:color="auto"/>
            <w:bottom w:val="none" w:sz="0" w:space="0" w:color="auto"/>
            <w:right w:val="none" w:sz="0" w:space="0" w:color="auto"/>
          </w:divBdr>
        </w:div>
        <w:div w:id="579410003">
          <w:marLeft w:val="480"/>
          <w:marRight w:val="0"/>
          <w:marTop w:val="0"/>
          <w:marBottom w:val="0"/>
          <w:divBdr>
            <w:top w:val="none" w:sz="0" w:space="0" w:color="auto"/>
            <w:left w:val="none" w:sz="0" w:space="0" w:color="auto"/>
            <w:bottom w:val="none" w:sz="0" w:space="0" w:color="auto"/>
            <w:right w:val="none" w:sz="0" w:space="0" w:color="auto"/>
          </w:divBdr>
        </w:div>
        <w:div w:id="742683729">
          <w:marLeft w:val="480"/>
          <w:marRight w:val="0"/>
          <w:marTop w:val="0"/>
          <w:marBottom w:val="0"/>
          <w:divBdr>
            <w:top w:val="none" w:sz="0" w:space="0" w:color="auto"/>
            <w:left w:val="none" w:sz="0" w:space="0" w:color="auto"/>
            <w:bottom w:val="none" w:sz="0" w:space="0" w:color="auto"/>
            <w:right w:val="none" w:sz="0" w:space="0" w:color="auto"/>
          </w:divBdr>
        </w:div>
        <w:div w:id="1991519701">
          <w:marLeft w:val="480"/>
          <w:marRight w:val="0"/>
          <w:marTop w:val="0"/>
          <w:marBottom w:val="0"/>
          <w:divBdr>
            <w:top w:val="none" w:sz="0" w:space="0" w:color="auto"/>
            <w:left w:val="none" w:sz="0" w:space="0" w:color="auto"/>
            <w:bottom w:val="none" w:sz="0" w:space="0" w:color="auto"/>
            <w:right w:val="none" w:sz="0" w:space="0" w:color="auto"/>
          </w:divBdr>
        </w:div>
        <w:div w:id="1190876034">
          <w:marLeft w:val="480"/>
          <w:marRight w:val="0"/>
          <w:marTop w:val="0"/>
          <w:marBottom w:val="0"/>
          <w:divBdr>
            <w:top w:val="none" w:sz="0" w:space="0" w:color="auto"/>
            <w:left w:val="none" w:sz="0" w:space="0" w:color="auto"/>
            <w:bottom w:val="none" w:sz="0" w:space="0" w:color="auto"/>
            <w:right w:val="none" w:sz="0" w:space="0" w:color="auto"/>
          </w:divBdr>
        </w:div>
        <w:div w:id="1401708892">
          <w:marLeft w:val="480"/>
          <w:marRight w:val="0"/>
          <w:marTop w:val="0"/>
          <w:marBottom w:val="0"/>
          <w:divBdr>
            <w:top w:val="none" w:sz="0" w:space="0" w:color="auto"/>
            <w:left w:val="none" w:sz="0" w:space="0" w:color="auto"/>
            <w:bottom w:val="none" w:sz="0" w:space="0" w:color="auto"/>
            <w:right w:val="none" w:sz="0" w:space="0" w:color="auto"/>
          </w:divBdr>
        </w:div>
        <w:div w:id="448091216">
          <w:marLeft w:val="480"/>
          <w:marRight w:val="0"/>
          <w:marTop w:val="0"/>
          <w:marBottom w:val="0"/>
          <w:divBdr>
            <w:top w:val="none" w:sz="0" w:space="0" w:color="auto"/>
            <w:left w:val="none" w:sz="0" w:space="0" w:color="auto"/>
            <w:bottom w:val="none" w:sz="0" w:space="0" w:color="auto"/>
            <w:right w:val="none" w:sz="0" w:space="0" w:color="auto"/>
          </w:divBdr>
        </w:div>
        <w:div w:id="316763530">
          <w:marLeft w:val="480"/>
          <w:marRight w:val="0"/>
          <w:marTop w:val="0"/>
          <w:marBottom w:val="0"/>
          <w:divBdr>
            <w:top w:val="none" w:sz="0" w:space="0" w:color="auto"/>
            <w:left w:val="none" w:sz="0" w:space="0" w:color="auto"/>
            <w:bottom w:val="none" w:sz="0" w:space="0" w:color="auto"/>
            <w:right w:val="none" w:sz="0" w:space="0" w:color="auto"/>
          </w:divBdr>
        </w:div>
        <w:div w:id="1880244851">
          <w:marLeft w:val="480"/>
          <w:marRight w:val="0"/>
          <w:marTop w:val="0"/>
          <w:marBottom w:val="0"/>
          <w:divBdr>
            <w:top w:val="none" w:sz="0" w:space="0" w:color="auto"/>
            <w:left w:val="none" w:sz="0" w:space="0" w:color="auto"/>
            <w:bottom w:val="none" w:sz="0" w:space="0" w:color="auto"/>
            <w:right w:val="none" w:sz="0" w:space="0" w:color="auto"/>
          </w:divBdr>
        </w:div>
        <w:div w:id="1099791848">
          <w:marLeft w:val="480"/>
          <w:marRight w:val="0"/>
          <w:marTop w:val="0"/>
          <w:marBottom w:val="0"/>
          <w:divBdr>
            <w:top w:val="none" w:sz="0" w:space="0" w:color="auto"/>
            <w:left w:val="none" w:sz="0" w:space="0" w:color="auto"/>
            <w:bottom w:val="none" w:sz="0" w:space="0" w:color="auto"/>
            <w:right w:val="none" w:sz="0" w:space="0" w:color="auto"/>
          </w:divBdr>
        </w:div>
        <w:div w:id="1427385453">
          <w:marLeft w:val="480"/>
          <w:marRight w:val="0"/>
          <w:marTop w:val="0"/>
          <w:marBottom w:val="0"/>
          <w:divBdr>
            <w:top w:val="none" w:sz="0" w:space="0" w:color="auto"/>
            <w:left w:val="none" w:sz="0" w:space="0" w:color="auto"/>
            <w:bottom w:val="none" w:sz="0" w:space="0" w:color="auto"/>
            <w:right w:val="none" w:sz="0" w:space="0" w:color="auto"/>
          </w:divBdr>
        </w:div>
        <w:div w:id="1971396842">
          <w:marLeft w:val="480"/>
          <w:marRight w:val="0"/>
          <w:marTop w:val="0"/>
          <w:marBottom w:val="0"/>
          <w:divBdr>
            <w:top w:val="none" w:sz="0" w:space="0" w:color="auto"/>
            <w:left w:val="none" w:sz="0" w:space="0" w:color="auto"/>
            <w:bottom w:val="none" w:sz="0" w:space="0" w:color="auto"/>
            <w:right w:val="none" w:sz="0" w:space="0" w:color="auto"/>
          </w:divBdr>
        </w:div>
        <w:div w:id="952319280">
          <w:marLeft w:val="480"/>
          <w:marRight w:val="0"/>
          <w:marTop w:val="0"/>
          <w:marBottom w:val="0"/>
          <w:divBdr>
            <w:top w:val="none" w:sz="0" w:space="0" w:color="auto"/>
            <w:left w:val="none" w:sz="0" w:space="0" w:color="auto"/>
            <w:bottom w:val="none" w:sz="0" w:space="0" w:color="auto"/>
            <w:right w:val="none" w:sz="0" w:space="0" w:color="auto"/>
          </w:divBdr>
        </w:div>
        <w:div w:id="1811169965">
          <w:marLeft w:val="480"/>
          <w:marRight w:val="0"/>
          <w:marTop w:val="0"/>
          <w:marBottom w:val="0"/>
          <w:divBdr>
            <w:top w:val="none" w:sz="0" w:space="0" w:color="auto"/>
            <w:left w:val="none" w:sz="0" w:space="0" w:color="auto"/>
            <w:bottom w:val="none" w:sz="0" w:space="0" w:color="auto"/>
            <w:right w:val="none" w:sz="0" w:space="0" w:color="auto"/>
          </w:divBdr>
        </w:div>
        <w:div w:id="352730021">
          <w:marLeft w:val="480"/>
          <w:marRight w:val="0"/>
          <w:marTop w:val="0"/>
          <w:marBottom w:val="0"/>
          <w:divBdr>
            <w:top w:val="none" w:sz="0" w:space="0" w:color="auto"/>
            <w:left w:val="none" w:sz="0" w:space="0" w:color="auto"/>
            <w:bottom w:val="none" w:sz="0" w:space="0" w:color="auto"/>
            <w:right w:val="none" w:sz="0" w:space="0" w:color="auto"/>
          </w:divBdr>
        </w:div>
        <w:div w:id="1138376828">
          <w:marLeft w:val="480"/>
          <w:marRight w:val="0"/>
          <w:marTop w:val="0"/>
          <w:marBottom w:val="0"/>
          <w:divBdr>
            <w:top w:val="none" w:sz="0" w:space="0" w:color="auto"/>
            <w:left w:val="none" w:sz="0" w:space="0" w:color="auto"/>
            <w:bottom w:val="none" w:sz="0" w:space="0" w:color="auto"/>
            <w:right w:val="none" w:sz="0" w:space="0" w:color="auto"/>
          </w:divBdr>
        </w:div>
        <w:div w:id="1824850033">
          <w:marLeft w:val="480"/>
          <w:marRight w:val="0"/>
          <w:marTop w:val="0"/>
          <w:marBottom w:val="0"/>
          <w:divBdr>
            <w:top w:val="none" w:sz="0" w:space="0" w:color="auto"/>
            <w:left w:val="none" w:sz="0" w:space="0" w:color="auto"/>
            <w:bottom w:val="none" w:sz="0" w:space="0" w:color="auto"/>
            <w:right w:val="none" w:sz="0" w:space="0" w:color="auto"/>
          </w:divBdr>
        </w:div>
        <w:div w:id="1705015075">
          <w:marLeft w:val="480"/>
          <w:marRight w:val="0"/>
          <w:marTop w:val="0"/>
          <w:marBottom w:val="0"/>
          <w:divBdr>
            <w:top w:val="none" w:sz="0" w:space="0" w:color="auto"/>
            <w:left w:val="none" w:sz="0" w:space="0" w:color="auto"/>
            <w:bottom w:val="none" w:sz="0" w:space="0" w:color="auto"/>
            <w:right w:val="none" w:sz="0" w:space="0" w:color="auto"/>
          </w:divBdr>
        </w:div>
        <w:div w:id="833767608">
          <w:marLeft w:val="480"/>
          <w:marRight w:val="0"/>
          <w:marTop w:val="0"/>
          <w:marBottom w:val="0"/>
          <w:divBdr>
            <w:top w:val="none" w:sz="0" w:space="0" w:color="auto"/>
            <w:left w:val="none" w:sz="0" w:space="0" w:color="auto"/>
            <w:bottom w:val="none" w:sz="0" w:space="0" w:color="auto"/>
            <w:right w:val="none" w:sz="0" w:space="0" w:color="auto"/>
          </w:divBdr>
        </w:div>
        <w:div w:id="1555198537">
          <w:marLeft w:val="480"/>
          <w:marRight w:val="0"/>
          <w:marTop w:val="0"/>
          <w:marBottom w:val="0"/>
          <w:divBdr>
            <w:top w:val="none" w:sz="0" w:space="0" w:color="auto"/>
            <w:left w:val="none" w:sz="0" w:space="0" w:color="auto"/>
            <w:bottom w:val="none" w:sz="0" w:space="0" w:color="auto"/>
            <w:right w:val="none" w:sz="0" w:space="0" w:color="auto"/>
          </w:divBdr>
        </w:div>
        <w:div w:id="1949920627">
          <w:marLeft w:val="480"/>
          <w:marRight w:val="0"/>
          <w:marTop w:val="0"/>
          <w:marBottom w:val="0"/>
          <w:divBdr>
            <w:top w:val="none" w:sz="0" w:space="0" w:color="auto"/>
            <w:left w:val="none" w:sz="0" w:space="0" w:color="auto"/>
            <w:bottom w:val="none" w:sz="0" w:space="0" w:color="auto"/>
            <w:right w:val="none" w:sz="0" w:space="0" w:color="auto"/>
          </w:divBdr>
        </w:div>
      </w:divsChild>
    </w:div>
    <w:div w:id="2101681798">
      <w:bodyDiv w:val="1"/>
      <w:marLeft w:val="0"/>
      <w:marRight w:val="0"/>
      <w:marTop w:val="0"/>
      <w:marBottom w:val="0"/>
      <w:divBdr>
        <w:top w:val="none" w:sz="0" w:space="0" w:color="auto"/>
        <w:left w:val="none" w:sz="0" w:space="0" w:color="auto"/>
        <w:bottom w:val="none" w:sz="0" w:space="0" w:color="auto"/>
        <w:right w:val="none" w:sz="0" w:space="0" w:color="auto"/>
      </w:divBdr>
    </w:div>
    <w:div w:id="2102137523">
      <w:bodyDiv w:val="1"/>
      <w:marLeft w:val="0"/>
      <w:marRight w:val="0"/>
      <w:marTop w:val="0"/>
      <w:marBottom w:val="0"/>
      <w:divBdr>
        <w:top w:val="none" w:sz="0" w:space="0" w:color="auto"/>
        <w:left w:val="none" w:sz="0" w:space="0" w:color="auto"/>
        <w:bottom w:val="none" w:sz="0" w:space="0" w:color="auto"/>
        <w:right w:val="none" w:sz="0" w:space="0" w:color="auto"/>
      </w:divBdr>
    </w:div>
    <w:div w:id="2102528169">
      <w:bodyDiv w:val="1"/>
      <w:marLeft w:val="0"/>
      <w:marRight w:val="0"/>
      <w:marTop w:val="0"/>
      <w:marBottom w:val="0"/>
      <w:divBdr>
        <w:top w:val="none" w:sz="0" w:space="0" w:color="auto"/>
        <w:left w:val="none" w:sz="0" w:space="0" w:color="auto"/>
        <w:bottom w:val="none" w:sz="0" w:space="0" w:color="auto"/>
        <w:right w:val="none" w:sz="0" w:space="0" w:color="auto"/>
      </w:divBdr>
    </w:div>
    <w:div w:id="2103599203">
      <w:bodyDiv w:val="1"/>
      <w:marLeft w:val="0"/>
      <w:marRight w:val="0"/>
      <w:marTop w:val="0"/>
      <w:marBottom w:val="0"/>
      <w:divBdr>
        <w:top w:val="none" w:sz="0" w:space="0" w:color="auto"/>
        <w:left w:val="none" w:sz="0" w:space="0" w:color="auto"/>
        <w:bottom w:val="none" w:sz="0" w:space="0" w:color="auto"/>
        <w:right w:val="none" w:sz="0" w:space="0" w:color="auto"/>
      </w:divBdr>
    </w:div>
    <w:div w:id="2103796660">
      <w:bodyDiv w:val="1"/>
      <w:marLeft w:val="0"/>
      <w:marRight w:val="0"/>
      <w:marTop w:val="0"/>
      <w:marBottom w:val="0"/>
      <w:divBdr>
        <w:top w:val="none" w:sz="0" w:space="0" w:color="auto"/>
        <w:left w:val="none" w:sz="0" w:space="0" w:color="auto"/>
        <w:bottom w:val="none" w:sz="0" w:space="0" w:color="auto"/>
        <w:right w:val="none" w:sz="0" w:space="0" w:color="auto"/>
      </w:divBdr>
    </w:div>
    <w:div w:id="2103837616">
      <w:bodyDiv w:val="1"/>
      <w:marLeft w:val="0"/>
      <w:marRight w:val="0"/>
      <w:marTop w:val="0"/>
      <w:marBottom w:val="0"/>
      <w:divBdr>
        <w:top w:val="none" w:sz="0" w:space="0" w:color="auto"/>
        <w:left w:val="none" w:sz="0" w:space="0" w:color="auto"/>
        <w:bottom w:val="none" w:sz="0" w:space="0" w:color="auto"/>
        <w:right w:val="none" w:sz="0" w:space="0" w:color="auto"/>
      </w:divBdr>
    </w:div>
    <w:div w:id="2104180718">
      <w:bodyDiv w:val="1"/>
      <w:marLeft w:val="0"/>
      <w:marRight w:val="0"/>
      <w:marTop w:val="0"/>
      <w:marBottom w:val="0"/>
      <w:divBdr>
        <w:top w:val="none" w:sz="0" w:space="0" w:color="auto"/>
        <w:left w:val="none" w:sz="0" w:space="0" w:color="auto"/>
        <w:bottom w:val="none" w:sz="0" w:space="0" w:color="auto"/>
        <w:right w:val="none" w:sz="0" w:space="0" w:color="auto"/>
      </w:divBdr>
    </w:div>
    <w:div w:id="2104371748">
      <w:bodyDiv w:val="1"/>
      <w:marLeft w:val="0"/>
      <w:marRight w:val="0"/>
      <w:marTop w:val="0"/>
      <w:marBottom w:val="0"/>
      <w:divBdr>
        <w:top w:val="none" w:sz="0" w:space="0" w:color="auto"/>
        <w:left w:val="none" w:sz="0" w:space="0" w:color="auto"/>
        <w:bottom w:val="none" w:sz="0" w:space="0" w:color="auto"/>
        <w:right w:val="none" w:sz="0" w:space="0" w:color="auto"/>
      </w:divBdr>
    </w:div>
    <w:div w:id="2104378702">
      <w:bodyDiv w:val="1"/>
      <w:marLeft w:val="0"/>
      <w:marRight w:val="0"/>
      <w:marTop w:val="0"/>
      <w:marBottom w:val="0"/>
      <w:divBdr>
        <w:top w:val="none" w:sz="0" w:space="0" w:color="auto"/>
        <w:left w:val="none" w:sz="0" w:space="0" w:color="auto"/>
        <w:bottom w:val="none" w:sz="0" w:space="0" w:color="auto"/>
        <w:right w:val="none" w:sz="0" w:space="0" w:color="auto"/>
      </w:divBdr>
    </w:div>
    <w:div w:id="2105029482">
      <w:bodyDiv w:val="1"/>
      <w:marLeft w:val="0"/>
      <w:marRight w:val="0"/>
      <w:marTop w:val="0"/>
      <w:marBottom w:val="0"/>
      <w:divBdr>
        <w:top w:val="none" w:sz="0" w:space="0" w:color="auto"/>
        <w:left w:val="none" w:sz="0" w:space="0" w:color="auto"/>
        <w:bottom w:val="none" w:sz="0" w:space="0" w:color="auto"/>
        <w:right w:val="none" w:sz="0" w:space="0" w:color="auto"/>
      </w:divBdr>
    </w:div>
    <w:div w:id="2105149970">
      <w:bodyDiv w:val="1"/>
      <w:marLeft w:val="0"/>
      <w:marRight w:val="0"/>
      <w:marTop w:val="0"/>
      <w:marBottom w:val="0"/>
      <w:divBdr>
        <w:top w:val="none" w:sz="0" w:space="0" w:color="auto"/>
        <w:left w:val="none" w:sz="0" w:space="0" w:color="auto"/>
        <w:bottom w:val="none" w:sz="0" w:space="0" w:color="auto"/>
        <w:right w:val="none" w:sz="0" w:space="0" w:color="auto"/>
      </w:divBdr>
    </w:div>
    <w:div w:id="2106730871">
      <w:bodyDiv w:val="1"/>
      <w:marLeft w:val="0"/>
      <w:marRight w:val="0"/>
      <w:marTop w:val="0"/>
      <w:marBottom w:val="0"/>
      <w:divBdr>
        <w:top w:val="none" w:sz="0" w:space="0" w:color="auto"/>
        <w:left w:val="none" w:sz="0" w:space="0" w:color="auto"/>
        <w:bottom w:val="none" w:sz="0" w:space="0" w:color="auto"/>
        <w:right w:val="none" w:sz="0" w:space="0" w:color="auto"/>
      </w:divBdr>
    </w:div>
    <w:div w:id="2106879337">
      <w:bodyDiv w:val="1"/>
      <w:marLeft w:val="0"/>
      <w:marRight w:val="0"/>
      <w:marTop w:val="0"/>
      <w:marBottom w:val="0"/>
      <w:divBdr>
        <w:top w:val="none" w:sz="0" w:space="0" w:color="auto"/>
        <w:left w:val="none" w:sz="0" w:space="0" w:color="auto"/>
        <w:bottom w:val="none" w:sz="0" w:space="0" w:color="auto"/>
        <w:right w:val="none" w:sz="0" w:space="0" w:color="auto"/>
      </w:divBdr>
    </w:div>
    <w:div w:id="2107383131">
      <w:bodyDiv w:val="1"/>
      <w:marLeft w:val="0"/>
      <w:marRight w:val="0"/>
      <w:marTop w:val="0"/>
      <w:marBottom w:val="0"/>
      <w:divBdr>
        <w:top w:val="none" w:sz="0" w:space="0" w:color="auto"/>
        <w:left w:val="none" w:sz="0" w:space="0" w:color="auto"/>
        <w:bottom w:val="none" w:sz="0" w:space="0" w:color="auto"/>
        <w:right w:val="none" w:sz="0" w:space="0" w:color="auto"/>
      </w:divBdr>
    </w:div>
    <w:div w:id="2107537221">
      <w:bodyDiv w:val="1"/>
      <w:marLeft w:val="0"/>
      <w:marRight w:val="0"/>
      <w:marTop w:val="0"/>
      <w:marBottom w:val="0"/>
      <w:divBdr>
        <w:top w:val="none" w:sz="0" w:space="0" w:color="auto"/>
        <w:left w:val="none" w:sz="0" w:space="0" w:color="auto"/>
        <w:bottom w:val="none" w:sz="0" w:space="0" w:color="auto"/>
        <w:right w:val="none" w:sz="0" w:space="0" w:color="auto"/>
      </w:divBdr>
    </w:div>
    <w:div w:id="2107730409">
      <w:bodyDiv w:val="1"/>
      <w:marLeft w:val="0"/>
      <w:marRight w:val="0"/>
      <w:marTop w:val="0"/>
      <w:marBottom w:val="0"/>
      <w:divBdr>
        <w:top w:val="none" w:sz="0" w:space="0" w:color="auto"/>
        <w:left w:val="none" w:sz="0" w:space="0" w:color="auto"/>
        <w:bottom w:val="none" w:sz="0" w:space="0" w:color="auto"/>
        <w:right w:val="none" w:sz="0" w:space="0" w:color="auto"/>
      </w:divBdr>
    </w:div>
    <w:div w:id="2108229660">
      <w:bodyDiv w:val="1"/>
      <w:marLeft w:val="0"/>
      <w:marRight w:val="0"/>
      <w:marTop w:val="0"/>
      <w:marBottom w:val="0"/>
      <w:divBdr>
        <w:top w:val="none" w:sz="0" w:space="0" w:color="auto"/>
        <w:left w:val="none" w:sz="0" w:space="0" w:color="auto"/>
        <w:bottom w:val="none" w:sz="0" w:space="0" w:color="auto"/>
        <w:right w:val="none" w:sz="0" w:space="0" w:color="auto"/>
      </w:divBdr>
    </w:div>
    <w:div w:id="2109621278">
      <w:bodyDiv w:val="1"/>
      <w:marLeft w:val="0"/>
      <w:marRight w:val="0"/>
      <w:marTop w:val="0"/>
      <w:marBottom w:val="0"/>
      <w:divBdr>
        <w:top w:val="none" w:sz="0" w:space="0" w:color="auto"/>
        <w:left w:val="none" w:sz="0" w:space="0" w:color="auto"/>
        <w:bottom w:val="none" w:sz="0" w:space="0" w:color="auto"/>
        <w:right w:val="none" w:sz="0" w:space="0" w:color="auto"/>
      </w:divBdr>
    </w:div>
    <w:div w:id="2109765507">
      <w:bodyDiv w:val="1"/>
      <w:marLeft w:val="0"/>
      <w:marRight w:val="0"/>
      <w:marTop w:val="0"/>
      <w:marBottom w:val="0"/>
      <w:divBdr>
        <w:top w:val="none" w:sz="0" w:space="0" w:color="auto"/>
        <w:left w:val="none" w:sz="0" w:space="0" w:color="auto"/>
        <w:bottom w:val="none" w:sz="0" w:space="0" w:color="auto"/>
        <w:right w:val="none" w:sz="0" w:space="0" w:color="auto"/>
      </w:divBdr>
    </w:div>
    <w:div w:id="2110226228">
      <w:bodyDiv w:val="1"/>
      <w:marLeft w:val="0"/>
      <w:marRight w:val="0"/>
      <w:marTop w:val="0"/>
      <w:marBottom w:val="0"/>
      <w:divBdr>
        <w:top w:val="none" w:sz="0" w:space="0" w:color="auto"/>
        <w:left w:val="none" w:sz="0" w:space="0" w:color="auto"/>
        <w:bottom w:val="none" w:sz="0" w:space="0" w:color="auto"/>
        <w:right w:val="none" w:sz="0" w:space="0" w:color="auto"/>
      </w:divBdr>
    </w:div>
    <w:div w:id="2110268831">
      <w:bodyDiv w:val="1"/>
      <w:marLeft w:val="0"/>
      <w:marRight w:val="0"/>
      <w:marTop w:val="0"/>
      <w:marBottom w:val="0"/>
      <w:divBdr>
        <w:top w:val="none" w:sz="0" w:space="0" w:color="auto"/>
        <w:left w:val="none" w:sz="0" w:space="0" w:color="auto"/>
        <w:bottom w:val="none" w:sz="0" w:space="0" w:color="auto"/>
        <w:right w:val="none" w:sz="0" w:space="0" w:color="auto"/>
      </w:divBdr>
    </w:div>
    <w:div w:id="2110463062">
      <w:bodyDiv w:val="1"/>
      <w:marLeft w:val="0"/>
      <w:marRight w:val="0"/>
      <w:marTop w:val="0"/>
      <w:marBottom w:val="0"/>
      <w:divBdr>
        <w:top w:val="none" w:sz="0" w:space="0" w:color="auto"/>
        <w:left w:val="none" w:sz="0" w:space="0" w:color="auto"/>
        <w:bottom w:val="none" w:sz="0" w:space="0" w:color="auto"/>
        <w:right w:val="none" w:sz="0" w:space="0" w:color="auto"/>
      </w:divBdr>
    </w:div>
    <w:div w:id="2110612077">
      <w:bodyDiv w:val="1"/>
      <w:marLeft w:val="0"/>
      <w:marRight w:val="0"/>
      <w:marTop w:val="0"/>
      <w:marBottom w:val="0"/>
      <w:divBdr>
        <w:top w:val="none" w:sz="0" w:space="0" w:color="auto"/>
        <w:left w:val="none" w:sz="0" w:space="0" w:color="auto"/>
        <w:bottom w:val="none" w:sz="0" w:space="0" w:color="auto"/>
        <w:right w:val="none" w:sz="0" w:space="0" w:color="auto"/>
      </w:divBdr>
    </w:div>
    <w:div w:id="2110618675">
      <w:bodyDiv w:val="1"/>
      <w:marLeft w:val="0"/>
      <w:marRight w:val="0"/>
      <w:marTop w:val="0"/>
      <w:marBottom w:val="0"/>
      <w:divBdr>
        <w:top w:val="none" w:sz="0" w:space="0" w:color="auto"/>
        <w:left w:val="none" w:sz="0" w:space="0" w:color="auto"/>
        <w:bottom w:val="none" w:sz="0" w:space="0" w:color="auto"/>
        <w:right w:val="none" w:sz="0" w:space="0" w:color="auto"/>
      </w:divBdr>
    </w:div>
    <w:div w:id="2111048105">
      <w:bodyDiv w:val="1"/>
      <w:marLeft w:val="0"/>
      <w:marRight w:val="0"/>
      <w:marTop w:val="0"/>
      <w:marBottom w:val="0"/>
      <w:divBdr>
        <w:top w:val="none" w:sz="0" w:space="0" w:color="auto"/>
        <w:left w:val="none" w:sz="0" w:space="0" w:color="auto"/>
        <w:bottom w:val="none" w:sz="0" w:space="0" w:color="auto"/>
        <w:right w:val="none" w:sz="0" w:space="0" w:color="auto"/>
      </w:divBdr>
      <w:divsChild>
        <w:div w:id="2015456991">
          <w:marLeft w:val="480"/>
          <w:marRight w:val="0"/>
          <w:marTop w:val="0"/>
          <w:marBottom w:val="0"/>
          <w:divBdr>
            <w:top w:val="none" w:sz="0" w:space="0" w:color="auto"/>
            <w:left w:val="none" w:sz="0" w:space="0" w:color="auto"/>
            <w:bottom w:val="none" w:sz="0" w:space="0" w:color="auto"/>
            <w:right w:val="none" w:sz="0" w:space="0" w:color="auto"/>
          </w:divBdr>
        </w:div>
        <w:div w:id="2009286953">
          <w:marLeft w:val="480"/>
          <w:marRight w:val="0"/>
          <w:marTop w:val="0"/>
          <w:marBottom w:val="0"/>
          <w:divBdr>
            <w:top w:val="none" w:sz="0" w:space="0" w:color="auto"/>
            <w:left w:val="none" w:sz="0" w:space="0" w:color="auto"/>
            <w:bottom w:val="none" w:sz="0" w:space="0" w:color="auto"/>
            <w:right w:val="none" w:sz="0" w:space="0" w:color="auto"/>
          </w:divBdr>
        </w:div>
        <w:div w:id="1518612645">
          <w:marLeft w:val="480"/>
          <w:marRight w:val="0"/>
          <w:marTop w:val="0"/>
          <w:marBottom w:val="0"/>
          <w:divBdr>
            <w:top w:val="none" w:sz="0" w:space="0" w:color="auto"/>
            <w:left w:val="none" w:sz="0" w:space="0" w:color="auto"/>
            <w:bottom w:val="none" w:sz="0" w:space="0" w:color="auto"/>
            <w:right w:val="none" w:sz="0" w:space="0" w:color="auto"/>
          </w:divBdr>
        </w:div>
        <w:div w:id="947157008">
          <w:marLeft w:val="480"/>
          <w:marRight w:val="0"/>
          <w:marTop w:val="0"/>
          <w:marBottom w:val="0"/>
          <w:divBdr>
            <w:top w:val="none" w:sz="0" w:space="0" w:color="auto"/>
            <w:left w:val="none" w:sz="0" w:space="0" w:color="auto"/>
            <w:bottom w:val="none" w:sz="0" w:space="0" w:color="auto"/>
            <w:right w:val="none" w:sz="0" w:space="0" w:color="auto"/>
          </w:divBdr>
        </w:div>
        <w:div w:id="731805720">
          <w:marLeft w:val="480"/>
          <w:marRight w:val="0"/>
          <w:marTop w:val="0"/>
          <w:marBottom w:val="0"/>
          <w:divBdr>
            <w:top w:val="none" w:sz="0" w:space="0" w:color="auto"/>
            <w:left w:val="none" w:sz="0" w:space="0" w:color="auto"/>
            <w:bottom w:val="none" w:sz="0" w:space="0" w:color="auto"/>
            <w:right w:val="none" w:sz="0" w:space="0" w:color="auto"/>
          </w:divBdr>
        </w:div>
        <w:div w:id="1342468801">
          <w:marLeft w:val="480"/>
          <w:marRight w:val="0"/>
          <w:marTop w:val="0"/>
          <w:marBottom w:val="0"/>
          <w:divBdr>
            <w:top w:val="none" w:sz="0" w:space="0" w:color="auto"/>
            <w:left w:val="none" w:sz="0" w:space="0" w:color="auto"/>
            <w:bottom w:val="none" w:sz="0" w:space="0" w:color="auto"/>
            <w:right w:val="none" w:sz="0" w:space="0" w:color="auto"/>
          </w:divBdr>
        </w:div>
        <w:div w:id="2059472575">
          <w:marLeft w:val="480"/>
          <w:marRight w:val="0"/>
          <w:marTop w:val="0"/>
          <w:marBottom w:val="0"/>
          <w:divBdr>
            <w:top w:val="none" w:sz="0" w:space="0" w:color="auto"/>
            <w:left w:val="none" w:sz="0" w:space="0" w:color="auto"/>
            <w:bottom w:val="none" w:sz="0" w:space="0" w:color="auto"/>
            <w:right w:val="none" w:sz="0" w:space="0" w:color="auto"/>
          </w:divBdr>
        </w:div>
        <w:div w:id="1033723286">
          <w:marLeft w:val="480"/>
          <w:marRight w:val="0"/>
          <w:marTop w:val="0"/>
          <w:marBottom w:val="0"/>
          <w:divBdr>
            <w:top w:val="none" w:sz="0" w:space="0" w:color="auto"/>
            <w:left w:val="none" w:sz="0" w:space="0" w:color="auto"/>
            <w:bottom w:val="none" w:sz="0" w:space="0" w:color="auto"/>
            <w:right w:val="none" w:sz="0" w:space="0" w:color="auto"/>
          </w:divBdr>
        </w:div>
        <w:div w:id="1812597042">
          <w:marLeft w:val="480"/>
          <w:marRight w:val="0"/>
          <w:marTop w:val="0"/>
          <w:marBottom w:val="0"/>
          <w:divBdr>
            <w:top w:val="none" w:sz="0" w:space="0" w:color="auto"/>
            <w:left w:val="none" w:sz="0" w:space="0" w:color="auto"/>
            <w:bottom w:val="none" w:sz="0" w:space="0" w:color="auto"/>
            <w:right w:val="none" w:sz="0" w:space="0" w:color="auto"/>
          </w:divBdr>
        </w:div>
        <w:div w:id="1436754916">
          <w:marLeft w:val="480"/>
          <w:marRight w:val="0"/>
          <w:marTop w:val="0"/>
          <w:marBottom w:val="0"/>
          <w:divBdr>
            <w:top w:val="none" w:sz="0" w:space="0" w:color="auto"/>
            <w:left w:val="none" w:sz="0" w:space="0" w:color="auto"/>
            <w:bottom w:val="none" w:sz="0" w:space="0" w:color="auto"/>
            <w:right w:val="none" w:sz="0" w:space="0" w:color="auto"/>
          </w:divBdr>
        </w:div>
        <w:div w:id="1941256191">
          <w:marLeft w:val="480"/>
          <w:marRight w:val="0"/>
          <w:marTop w:val="0"/>
          <w:marBottom w:val="0"/>
          <w:divBdr>
            <w:top w:val="none" w:sz="0" w:space="0" w:color="auto"/>
            <w:left w:val="none" w:sz="0" w:space="0" w:color="auto"/>
            <w:bottom w:val="none" w:sz="0" w:space="0" w:color="auto"/>
            <w:right w:val="none" w:sz="0" w:space="0" w:color="auto"/>
          </w:divBdr>
        </w:div>
        <w:div w:id="1326317570">
          <w:marLeft w:val="480"/>
          <w:marRight w:val="0"/>
          <w:marTop w:val="0"/>
          <w:marBottom w:val="0"/>
          <w:divBdr>
            <w:top w:val="none" w:sz="0" w:space="0" w:color="auto"/>
            <w:left w:val="none" w:sz="0" w:space="0" w:color="auto"/>
            <w:bottom w:val="none" w:sz="0" w:space="0" w:color="auto"/>
            <w:right w:val="none" w:sz="0" w:space="0" w:color="auto"/>
          </w:divBdr>
        </w:div>
        <w:div w:id="1445467562">
          <w:marLeft w:val="480"/>
          <w:marRight w:val="0"/>
          <w:marTop w:val="0"/>
          <w:marBottom w:val="0"/>
          <w:divBdr>
            <w:top w:val="none" w:sz="0" w:space="0" w:color="auto"/>
            <w:left w:val="none" w:sz="0" w:space="0" w:color="auto"/>
            <w:bottom w:val="none" w:sz="0" w:space="0" w:color="auto"/>
            <w:right w:val="none" w:sz="0" w:space="0" w:color="auto"/>
          </w:divBdr>
        </w:div>
        <w:div w:id="603267106">
          <w:marLeft w:val="480"/>
          <w:marRight w:val="0"/>
          <w:marTop w:val="0"/>
          <w:marBottom w:val="0"/>
          <w:divBdr>
            <w:top w:val="none" w:sz="0" w:space="0" w:color="auto"/>
            <w:left w:val="none" w:sz="0" w:space="0" w:color="auto"/>
            <w:bottom w:val="none" w:sz="0" w:space="0" w:color="auto"/>
            <w:right w:val="none" w:sz="0" w:space="0" w:color="auto"/>
          </w:divBdr>
        </w:div>
        <w:div w:id="1237133097">
          <w:marLeft w:val="480"/>
          <w:marRight w:val="0"/>
          <w:marTop w:val="0"/>
          <w:marBottom w:val="0"/>
          <w:divBdr>
            <w:top w:val="none" w:sz="0" w:space="0" w:color="auto"/>
            <w:left w:val="none" w:sz="0" w:space="0" w:color="auto"/>
            <w:bottom w:val="none" w:sz="0" w:space="0" w:color="auto"/>
            <w:right w:val="none" w:sz="0" w:space="0" w:color="auto"/>
          </w:divBdr>
        </w:div>
        <w:div w:id="1466385477">
          <w:marLeft w:val="480"/>
          <w:marRight w:val="0"/>
          <w:marTop w:val="0"/>
          <w:marBottom w:val="0"/>
          <w:divBdr>
            <w:top w:val="none" w:sz="0" w:space="0" w:color="auto"/>
            <w:left w:val="none" w:sz="0" w:space="0" w:color="auto"/>
            <w:bottom w:val="none" w:sz="0" w:space="0" w:color="auto"/>
            <w:right w:val="none" w:sz="0" w:space="0" w:color="auto"/>
          </w:divBdr>
        </w:div>
        <w:div w:id="804660775">
          <w:marLeft w:val="480"/>
          <w:marRight w:val="0"/>
          <w:marTop w:val="0"/>
          <w:marBottom w:val="0"/>
          <w:divBdr>
            <w:top w:val="none" w:sz="0" w:space="0" w:color="auto"/>
            <w:left w:val="none" w:sz="0" w:space="0" w:color="auto"/>
            <w:bottom w:val="none" w:sz="0" w:space="0" w:color="auto"/>
            <w:right w:val="none" w:sz="0" w:space="0" w:color="auto"/>
          </w:divBdr>
        </w:div>
        <w:div w:id="789738117">
          <w:marLeft w:val="480"/>
          <w:marRight w:val="0"/>
          <w:marTop w:val="0"/>
          <w:marBottom w:val="0"/>
          <w:divBdr>
            <w:top w:val="none" w:sz="0" w:space="0" w:color="auto"/>
            <w:left w:val="none" w:sz="0" w:space="0" w:color="auto"/>
            <w:bottom w:val="none" w:sz="0" w:space="0" w:color="auto"/>
            <w:right w:val="none" w:sz="0" w:space="0" w:color="auto"/>
          </w:divBdr>
        </w:div>
        <w:div w:id="2035497664">
          <w:marLeft w:val="480"/>
          <w:marRight w:val="0"/>
          <w:marTop w:val="0"/>
          <w:marBottom w:val="0"/>
          <w:divBdr>
            <w:top w:val="none" w:sz="0" w:space="0" w:color="auto"/>
            <w:left w:val="none" w:sz="0" w:space="0" w:color="auto"/>
            <w:bottom w:val="none" w:sz="0" w:space="0" w:color="auto"/>
            <w:right w:val="none" w:sz="0" w:space="0" w:color="auto"/>
          </w:divBdr>
        </w:div>
        <w:div w:id="1901210091">
          <w:marLeft w:val="480"/>
          <w:marRight w:val="0"/>
          <w:marTop w:val="0"/>
          <w:marBottom w:val="0"/>
          <w:divBdr>
            <w:top w:val="none" w:sz="0" w:space="0" w:color="auto"/>
            <w:left w:val="none" w:sz="0" w:space="0" w:color="auto"/>
            <w:bottom w:val="none" w:sz="0" w:space="0" w:color="auto"/>
            <w:right w:val="none" w:sz="0" w:space="0" w:color="auto"/>
          </w:divBdr>
        </w:div>
        <w:div w:id="763841941">
          <w:marLeft w:val="480"/>
          <w:marRight w:val="0"/>
          <w:marTop w:val="0"/>
          <w:marBottom w:val="0"/>
          <w:divBdr>
            <w:top w:val="none" w:sz="0" w:space="0" w:color="auto"/>
            <w:left w:val="none" w:sz="0" w:space="0" w:color="auto"/>
            <w:bottom w:val="none" w:sz="0" w:space="0" w:color="auto"/>
            <w:right w:val="none" w:sz="0" w:space="0" w:color="auto"/>
          </w:divBdr>
        </w:div>
        <w:div w:id="1868329428">
          <w:marLeft w:val="480"/>
          <w:marRight w:val="0"/>
          <w:marTop w:val="0"/>
          <w:marBottom w:val="0"/>
          <w:divBdr>
            <w:top w:val="none" w:sz="0" w:space="0" w:color="auto"/>
            <w:left w:val="none" w:sz="0" w:space="0" w:color="auto"/>
            <w:bottom w:val="none" w:sz="0" w:space="0" w:color="auto"/>
            <w:right w:val="none" w:sz="0" w:space="0" w:color="auto"/>
          </w:divBdr>
        </w:div>
        <w:div w:id="2060131075">
          <w:marLeft w:val="480"/>
          <w:marRight w:val="0"/>
          <w:marTop w:val="0"/>
          <w:marBottom w:val="0"/>
          <w:divBdr>
            <w:top w:val="none" w:sz="0" w:space="0" w:color="auto"/>
            <w:left w:val="none" w:sz="0" w:space="0" w:color="auto"/>
            <w:bottom w:val="none" w:sz="0" w:space="0" w:color="auto"/>
            <w:right w:val="none" w:sz="0" w:space="0" w:color="auto"/>
          </w:divBdr>
        </w:div>
        <w:div w:id="1553927243">
          <w:marLeft w:val="480"/>
          <w:marRight w:val="0"/>
          <w:marTop w:val="0"/>
          <w:marBottom w:val="0"/>
          <w:divBdr>
            <w:top w:val="none" w:sz="0" w:space="0" w:color="auto"/>
            <w:left w:val="none" w:sz="0" w:space="0" w:color="auto"/>
            <w:bottom w:val="none" w:sz="0" w:space="0" w:color="auto"/>
            <w:right w:val="none" w:sz="0" w:space="0" w:color="auto"/>
          </w:divBdr>
        </w:div>
        <w:div w:id="519660863">
          <w:marLeft w:val="480"/>
          <w:marRight w:val="0"/>
          <w:marTop w:val="0"/>
          <w:marBottom w:val="0"/>
          <w:divBdr>
            <w:top w:val="none" w:sz="0" w:space="0" w:color="auto"/>
            <w:left w:val="none" w:sz="0" w:space="0" w:color="auto"/>
            <w:bottom w:val="none" w:sz="0" w:space="0" w:color="auto"/>
            <w:right w:val="none" w:sz="0" w:space="0" w:color="auto"/>
          </w:divBdr>
        </w:div>
        <w:div w:id="1140265293">
          <w:marLeft w:val="480"/>
          <w:marRight w:val="0"/>
          <w:marTop w:val="0"/>
          <w:marBottom w:val="0"/>
          <w:divBdr>
            <w:top w:val="none" w:sz="0" w:space="0" w:color="auto"/>
            <w:left w:val="none" w:sz="0" w:space="0" w:color="auto"/>
            <w:bottom w:val="none" w:sz="0" w:space="0" w:color="auto"/>
            <w:right w:val="none" w:sz="0" w:space="0" w:color="auto"/>
          </w:divBdr>
        </w:div>
        <w:div w:id="931547431">
          <w:marLeft w:val="480"/>
          <w:marRight w:val="0"/>
          <w:marTop w:val="0"/>
          <w:marBottom w:val="0"/>
          <w:divBdr>
            <w:top w:val="none" w:sz="0" w:space="0" w:color="auto"/>
            <w:left w:val="none" w:sz="0" w:space="0" w:color="auto"/>
            <w:bottom w:val="none" w:sz="0" w:space="0" w:color="auto"/>
            <w:right w:val="none" w:sz="0" w:space="0" w:color="auto"/>
          </w:divBdr>
        </w:div>
      </w:divsChild>
    </w:div>
    <w:div w:id="2111270401">
      <w:bodyDiv w:val="1"/>
      <w:marLeft w:val="0"/>
      <w:marRight w:val="0"/>
      <w:marTop w:val="0"/>
      <w:marBottom w:val="0"/>
      <w:divBdr>
        <w:top w:val="none" w:sz="0" w:space="0" w:color="auto"/>
        <w:left w:val="none" w:sz="0" w:space="0" w:color="auto"/>
        <w:bottom w:val="none" w:sz="0" w:space="0" w:color="auto"/>
        <w:right w:val="none" w:sz="0" w:space="0" w:color="auto"/>
      </w:divBdr>
    </w:div>
    <w:div w:id="2111657964">
      <w:bodyDiv w:val="1"/>
      <w:marLeft w:val="0"/>
      <w:marRight w:val="0"/>
      <w:marTop w:val="0"/>
      <w:marBottom w:val="0"/>
      <w:divBdr>
        <w:top w:val="none" w:sz="0" w:space="0" w:color="auto"/>
        <w:left w:val="none" w:sz="0" w:space="0" w:color="auto"/>
        <w:bottom w:val="none" w:sz="0" w:space="0" w:color="auto"/>
        <w:right w:val="none" w:sz="0" w:space="0" w:color="auto"/>
      </w:divBdr>
    </w:div>
    <w:div w:id="2111732887">
      <w:bodyDiv w:val="1"/>
      <w:marLeft w:val="0"/>
      <w:marRight w:val="0"/>
      <w:marTop w:val="0"/>
      <w:marBottom w:val="0"/>
      <w:divBdr>
        <w:top w:val="none" w:sz="0" w:space="0" w:color="auto"/>
        <w:left w:val="none" w:sz="0" w:space="0" w:color="auto"/>
        <w:bottom w:val="none" w:sz="0" w:space="0" w:color="auto"/>
        <w:right w:val="none" w:sz="0" w:space="0" w:color="auto"/>
      </w:divBdr>
    </w:div>
    <w:div w:id="2112125134">
      <w:bodyDiv w:val="1"/>
      <w:marLeft w:val="0"/>
      <w:marRight w:val="0"/>
      <w:marTop w:val="0"/>
      <w:marBottom w:val="0"/>
      <w:divBdr>
        <w:top w:val="none" w:sz="0" w:space="0" w:color="auto"/>
        <w:left w:val="none" w:sz="0" w:space="0" w:color="auto"/>
        <w:bottom w:val="none" w:sz="0" w:space="0" w:color="auto"/>
        <w:right w:val="none" w:sz="0" w:space="0" w:color="auto"/>
      </w:divBdr>
    </w:div>
    <w:div w:id="2112312068">
      <w:bodyDiv w:val="1"/>
      <w:marLeft w:val="0"/>
      <w:marRight w:val="0"/>
      <w:marTop w:val="0"/>
      <w:marBottom w:val="0"/>
      <w:divBdr>
        <w:top w:val="none" w:sz="0" w:space="0" w:color="auto"/>
        <w:left w:val="none" w:sz="0" w:space="0" w:color="auto"/>
        <w:bottom w:val="none" w:sz="0" w:space="0" w:color="auto"/>
        <w:right w:val="none" w:sz="0" w:space="0" w:color="auto"/>
      </w:divBdr>
    </w:div>
    <w:div w:id="2112503556">
      <w:bodyDiv w:val="1"/>
      <w:marLeft w:val="0"/>
      <w:marRight w:val="0"/>
      <w:marTop w:val="0"/>
      <w:marBottom w:val="0"/>
      <w:divBdr>
        <w:top w:val="none" w:sz="0" w:space="0" w:color="auto"/>
        <w:left w:val="none" w:sz="0" w:space="0" w:color="auto"/>
        <w:bottom w:val="none" w:sz="0" w:space="0" w:color="auto"/>
        <w:right w:val="none" w:sz="0" w:space="0" w:color="auto"/>
      </w:divBdr>
    </w:div>
    <w:div w:id="2112705193">
      <w:bodyDiv w:val="1"/>
      <w:marLeft w:val="0"/>
      <w:marRight w:val="0"/>
      <w:marTop w:val="0"/>
      <w:marBottom w:val="0"/>
      <w:divBdr>
        <w:top w:val="none" w:sz="0" w:space="0" w:color="auto"/>
        <w:left w:val="none" w:sz="0" w:space="0" w:color="auto"/>
        <w:bottom w:val="none" w:sz="0" w:space="0" w:color="auto"/>
        <w:right w:val="none" w:sz="0" w:space="0" w:color="auto"/>
      </w:divBdr>
    </w:div>
    <w:div w:id="2112775424">
      <w:bodyDiv w:val="1"/>
      <w:marLeft w:val="0"/>
      <w:marRight w:val="0"/>
      <w:marTop w:val="0"/>
      <w:marBottom w:val="0"/>
      <w:divBdr>
        <w:top w:val="none" w:sz="0" w:space="0" w:color="auto"/>
        <w:left w:val="none" w:sz="0" w:space="0" w:color="auto"/>
        <w:bottom w:val="none" w:sz="0" w:space="0" w:color="auto"/>
        <w:right w:val="none" w:sz="0" w:space="0" w:color="auto"/>
      </w:divBdr>
    </w:div>
    <w:div w:id="2112847850">
      <w:bodyDiv w:val="1"/>
      <w:marLeft w:val="0"/>
      <w:marRight w:val="0"/>
      <w:marTop w:val="0"/>
      <w:marBottom w:val="0"/>
      <w:divBdr>
        <w:top w:val="none" w:sz="0" w:space="0" w:color="auto"/>
        <w:left w:val="none" w:sz="0" w:space="0" w:color="auto"/>
        <w:bottom w:val="none" w:sz="0" w:space="0" w:color="auto"/>
        <w:right w:val="none" w:sz="0" w:space="0" w:color="auto"/>
      </w:divBdr>
    </w:div>
    <w:div w:id="2113040092">
      <w:bodyDiv w:val="1"/>
      <w:marLeft w:val="0"/>
      <w:marRight w:val="0"/>
      <w:marTop w:val="0"/>
      <w:marBottom w:val="0"/>
      <w:divBdr>
        <w:top w:val="none" w:sz="0" w:space="0" w:color="auto"/>
        <w:left w:val="none" w:sz="0" w:space="0" w:color="auto"/>
        <w:bottom w:val="none" w:sz="0" w:space="0" w:color="auto"/>
        <w:right w:val="none" w:sz="0" w:space="0" w:color="auto"/>
      </w:divBdr>
      <w:divsChild>
        <w:div w:id="1507936969">
          <w:marLeft w:val="480"/>
          <w:marRight w:val="0"/>
          <w:marTop w:val="0"/>
          <w:marBottom w:val="0"/>
          <w:divBdr>
            <w:top w:val="none" w:sz="0" w:space="0" w:color="auto"/>
            <w:left w:val="none" w:sz="0" w:space="0" w:color="auto"/>
            <w:bottom w:val="none" w:sz="0" w:space="0" w:color="auto"/>
            <w:right w:val="none" w:sz="0" w:space="0" w:color="auto"/>
          </w:divBdr>
        </w:div>
        <w:div w:id="730346107">
          <w:marLeft w:val="480"/>
          <w:marRight w:val="0"/>
          <w:marTop w:val="0"/>
          <w:marBottom w:val="0"/>
          <w:divBdr>
            <w:top w:val="none" w:sz="0" w:space="0" w:color="auto"/>
            <w:left w:val="none" w:sz="0" w:space="0" w:color="auto"/>
            <w:bottom w:val="none" w:sz="0" w:space="0" w:color="auto"/>
            <w:right w:val="none" w:sz="0" w:space="0" w:color="auto"/>
          </w:divBdr>
        </w:div>
        <w:div w:id="924266872">
          <w:marLeft w:val="480"/>
          <w:marRight w:val="0"/>
          <w:marTop w:val="0"/>
          <w:marBottom w:val="0"/>
          <w:divBdr>
            <w:top w:val="none" w:sz="0" w:space="0" w:color="auto"/>
            <w:left w:val="none" w:sz="0" w:space="0" w:color="auto"/>
            <w:bottom w:val="none" w:sz="0" w:space="0" w:color="auto"/>
            <w:right w:val="none" w:sz="0" w:space="0" w:color="auto"/>
          </w:divBdr>
        </w:div>
        <w:div w:id="1597983067">
          <w:marLeft w:val="480"/>
          <w:marRight w:val="0"/>
          <w:marTop w:val="0"/>
          <w:marBottom w:val="0"/>
          <w:divBdr>
            <w:top w:val="none" w:sz="0" w:space="0" w:color="auto"/>
            <w:left w:val="none" w:sz="0" w:space="0" w:color="auto"/>
            <w:bottom w:val="none" w:sz="0" w:space="0" w:color="auto"/>
            <w:right w:val="none" w:sz="0" w:space="0" w:color="auto"/>
          </w:divBdr>
        </w:div>
        <w:div w:id="1097166856">
          <w:marLeft w:val="480"/>
          <w:marRight w:val="0"/>
          <w:marTop w:val="0"/>
          <w:marBottom w:val="0"/>
          <w:divBdr>
            <w:top w:val="none" w:sz="0" w:space="0" w:color="auto"/>
            <w:left w:val="none" w:sz="0" w:space="0" w:color="auto"/>
            <w:bottom w:val="none" w:sz="0" w:space="0" w:color="auto"/>
            <w:right w:val="none" w:sz="0" w:space="0" w:color="auto"/>
          </w:divBdr>
        </w:div>
        <w:div w:id="362753160">
          <w:marLeft w:val="480"/>
          <w:marRight w:val="0"/>
          <w:marTop w:val="0"/>
          <w:marBottom w:val="0"/>
          <w:divBdr>
            <w:top w:val="none" w:sz="0" w:space="0" w:color="auto"/>
            <w:left w:val="none" w:sz="0" w:space="0" w:color="auto"/>
            <w:bottom w:val="none" w:sz="0" w:space="0" w:color="auto"/>
            <w:right w:val="none" w:sz="0" w:space="0" w:color="auto"/>
          </w:divBdr>
        </w:div>
        <w:div w:id="28840383">
          <w:marLeft w:val="480"/>
          <w:marRight w:val="0"/>
          <w:marTop w:val="0"/>
          <w:marBottom w:val="0"/>
          <w:divBdr>
            <w:top w:val="none" w:sz="0" w:space="0" w:color="auto"/>
            <w:left w:val="none" w:sz="0" w:space="0" w:color="auto"/>
            <w:bottom w:val="none" w:sz="0" w:space="0" w:color="auto"/>
            <w:right w:val="none" w:sz="0" w:space="0" w:color="auto"/>
          </w:divBdr>
        </w:div>
        <w:div w:id="1796290621">
          <w:marLeft w:val="480"/>
          <w:marRight w:val="0"/>
          <w:marTop w:val="0"/>
          <w:marBottom w:val="0"/>
          <w:divBdr>
            <w:top w:val="none" w:sz="0" w:space="0" w:color="auto"/>
            <w:left w:val="none" w:sz="0" w:space="0" w:color="auto"/>
            <w:bottom w:val="none" w:sz="0" w:space="0" w:color="auto"/>
            <w:right w:val="none" w:sz="0" w:space="0" w:color="auto"/>
          </w:divBdr>
        </w:div>
        <w:div w:id="310909651">
          <w:marLeft w:val="480"/>
          <w:marRight w:val="0"/>
          <w:marTop w:val="0"/>
          <w:marBottom w:val="0"/>
          <w:divBdr>
            <w:top w:val="none" w:sz="0" w:space="0" w:color="auto"/>
            <w:left w:val="none" w:sz="0" w:space="0" w:color="auto"/>
            <w:bottom w:val="none" w:sz="0" w:space="0" w:color="auto"/>
            <w:right w:val="none" w:sz="0" w:space="0" w:color="auto"/>
          </w:divBdr>
        </w:div>
        <w:div w:id="693918923">
          <w:marLeft w:val="480"/>
          <w:marRight w:val="0"/>
          <w:marTop w:val="0"/>
          <w:marBottom w:val="0"/>
          <w:divBdr>
            <w:top w:val="none" w:sz="0" w:space="0" w:color="auto"/>
            <w:left w:val="none" w:sz="0" w:space="0" w:color="auto"/>
            <w:bottom w:val="none" w:sz="0" w:space="0" w:color="auto"/>
            <w:right w:val="none" w:sz="0" w:space="0" w:color="auto"/>
          </w:divBdr>
        </w:div>
        <w:div w:id="158663484">
          <w:marLeft w:val="480"/>
          <w:marRight w:val="0"/>
          <w:marTop w:val="0"/>
          <w:marBottom w:val="0"/>
          <w:divBdr>
            <w:top w:val="none" w:sz="0" w:space="0" w:color="auto"/>
            <w:left w:val="none" w:sz="0" w:space="0" w:color="auto"/>
            <w:bottom w:val="none" w:sz="0" w:space="0" w:color="auto"/>
            <w:right w:val="none" w:sz="0" w:space="0" w:color="auto"/>
          </w:divBdr>
        </w:div>
        <w:div w:id="747192064">
          <w:marLeft w:val="480"/>
          <w:marRight w:val="0"/>
          <w:marTop w:val="0"/>
          <w:marBottom w:val="0"/>
          <w:divBdr>
            <w:top w:val="none" w:sz="0" w:space="0" w:color="auto"/>
            <w:left w:val="none" w:sz="0" w:space="0" w:color="auto"/>
            <w:bottom w:val="none" w:sz="0" w:space="0" w:color="auto"/>
            <w:right w:val="none" w:sz="0" w:space="0" w:color="auto"/>
          </w:divBdr>
        </w:div>
        <w:div w:id="1831017613">
          <w:marLeft w:val="480"/>
          <w:marRight w:val="0"/>
          <w:marTop w:val="0"/>
          <w:marBottom w:val="0"/>
          <w:divBdr>
            <w:top w:val="none" w:sz="0" w:space="0" w:color="auto"/>
            <w:left w:val="none" w:sz="0" w:space="0" w:color="auto"/>
            <w:bottom w:val="none" w:sz="0" w:space="0" w:color="auto"/>
            <w:right w:val="none" w:sz="0" w:space="0" w:color="auto"/>
          </w:divBdr>
        </w:div>
        <w:div w:id="1374649153">
          <w:marLeft w:val="480"/>
          <w:marRight w:val="0"/>
          <w:marTop w:val="0"/>
          <w:marBottom w:val="0"/>
          <w:divBdr>
            <w:top w:val="none" w:sz="0" w:space="0" w:color="auto"/>
            <w:left w:val="none" w:sz="0" w:space="0" w:color="auto"/>
            <w:bottom w:val="none" w:sz="0" w:space="0" w:color="auto"/>
            <w:right w:val="none" w:sz="0" w:space="0" w:color="auto"/>
          </w:divBdr>
        </w:div>
        <w:div w:id="632641528">
          <w:marLeft w:val="480"/>
          <w:marRight w:val="0"/>
          <w:marTop w:val="0"/>
          <w:marBottom w:val="0"/>
          <w:divBdr>
            <w:top w:val="none" w:sz="0" w:space="0" w:color="auto"/>
            <w:left w:val="none" w:sz="0" w:space="0" w:color="auto"/>
            <w:bottom w:val="none" w:sz="0" w:space="0" w:color="auto"/>
            <w:right w:val="none" w:sz="0" w:space="0" w:color="auto"/>
          </w:divBdr>
        </w:div>
        <w:div w:id="1932278136">
          <w:marLeft w:val="480"/>
          <w:marRight w:val="0"/>
          <w:marTop w:val="0"/>
          <w:marBottom w:val="0"/>
          <w:divBdr>
            <w:top w:val="none" w:sz="0" w:space="0" w:color="auto"/>
            <w:left w:val="none" w:sz="0" w:space="0" w:color="auto"/>
            <w:bottom w:val="none" w:sz="0" w:space="0" w:color="auto"/>
            <w:right w:val="none" w:sz="0" w:space="0" w:color="auto"/>
          </w:divBdr>
        </w:div>
        <w:div w:id="1308165115">
          <w:marLeft w:val="480"/>
          <w:marRight w:val="0"/>
          <w:marTop w:val="0"/>
          <w:marBottom w:val="0"/>
          <w:divBdr>
            <w:top w:val="none" w:sz="0" w:space="0" w:color="auto"/>
            <w:left w:val="none" w:sz="0" w:space="0" w:color="auto"/>
            <w:bottom w:val="none" w:sz="0" w:space="0" w:color="auto"/>
            <w:right w:val="none" w:sz="0" w:space="0" w:color="auto"/>
          </w:divBdr>
        </w:div>
        <w:div w:id="1170825443">
          <w:marLeft w:val="480"/>
          <w:marRight w:val="0"/>
          <w:marTop w:val="0"/>
          <w:marBottom w:val="0"/>
          <w:divBdr>
            <w:top w:val="none" w:sz="0" w:space="0" w:color="auto"/>
            <w:left w:val="none" w:sz="0" w:space="0" w:color="auto"/>
            <w:bottom w:val="none" w:sz="0" w:space="0" w:color="auto"/>
            <w:right w:val="none" w:sz="0" w:space="0" w:color="auto"/>
          </w:divBdr>
        </w:div>
        <w:div w:id="2019581403">
          <w:marLeft w:val="480"/>
          <w:marRight w:val="0"/>
          <w:marTop w:val="0"/>
          <w:marBottom w:val="0"/>
          <w:divBdr>
            <w:top w:val="none" w:sz="0" w:space="0" w:color="auto"/>
            <w:left w:val="none" w:sz="0" w:space="0" w:color="auto"/>
            <w:bottom w:val="none" w:sz="0" w:space="0" w:color="auto"/>
            <w:right w:val="none" w:sz="0" w:space="0" w:color="auto"/>
          </w:divBdr>
        </w:div>
        <w:div w:id="1057780748">
          <w:marLeft w:val="480"/>
          <w:marRight w:val="0"/>
          <w:marTop w:val="0"/>
          <w:marBottom w:val="0"/>
          <w:divBdr>
            <w:top w:val="none" w:sz="0" w:space="0" w:color="auto"/>
            <w:left w:val="none" w:sz="0" w:space="0" w:color="auto"/>
            <w:bottom w:val="none" w:sz="0" w:space="0" w:color="auto"/>
            <w:right w:val="none" w:sz="0" w:space="0" w:color="auto"/>
          </w:divBdr>
        </w:div>
        <w:div w:id="342559822">
          <w:marLeft w:val="480"/>
          <w:marRight w:val="0"/>
          <w:marTop w:val="0"/>
          <w:marBottom w:val="0"/>
          <w:divBdr>
            <w:top w:val="none" w:sz="0" w:space="0" w:color="auto"/>
            <w:left w:val="none" w:sz="0" w:space="0" w:color="auto"/>
            <w:bottom w:val="none" w:sz="0" w:space="0" w:color="auto"/>
            <w:right w:val="none" w:sz="0" w:space="0" w:color="auto"/>
          </w:divBdr>
        </w:div>
        <w:div w:id="712929483">
          <w:marLeft w:val="480"/>
          <w:marRight w:val="0"/>
          <w:marTop w:val="0"/>
          <w:marBottom w:val="0"/>
          <w:divBdr>
            <w:top w:val="none" w:sz="0" w:space="0" w:color="auto"/>
            <w:left w:val="none" w:sz="0" w:space="0" w:color="auto"/>
            <w:bottom w:val="none" w:sz="0" w:space="0" w:color="auto"/>
            <w:right w:val="none" w:sz="0" w:space="0" w:color="auto"/>
          </w:divBdr>
        </w:div>
        <w:div w:id="1288317473">
          <w:marLeft w:val="480"/>
          <w:marRight w:val="0"/>
          <w:marTop w:val="0"/>
          <w:marBottom w:val="0"/>
          <w:divBdr>
            <w:top w:val="none" w:sz="0" w:space="0" w:color="auto"/>
            <w:left w:val="none" w:sz="0" w:space="0" w:color="auto"/>
            <w:bottom w:val="none" w:sz="0" w:space="0" w:color="auto"/>
            <w:right w:val="none" w:sz="0" w:space="0" w:color="auto"/>
          </w:divBdr>
        </w:div>
        <w:div w:id="1537696917">
          <w:marLeft w:val="480"/>
          <w:marRight w:val="0"/>
          <w:marTop w:val="0"/>
          <w:marBottom w:val="0"/>
          <w:divBdr>
            <w:top w:val="none" w:sz="0" w:space="0" w:color="auto"/>
            <w:left w:val="none" w:sz="0" w:space="0" w:color="auto"/>
            <w:bottom w:val="none" w:sz="0" w:space="0" w:color="auto"/>
            <w:right w:val="none" w:sz="0" w:space="0" w:color="auto"/>
          </w:divBdr>
        </w:div>
        <w:div w:id="1555387355">
          <w:marLeft w:val="480"/>
          <w:marRight w:val="0"/>
          <w:marTop w:val="0"/>
          <w:marBottom w:val="0"/>
          <w:divBdr>
            <w:top w:val="none" w:sz="0" w:space="0" w:color="auto"/>
            <w:left w:val="none" w:sz="0" w:space="0" w:color="auto"/>
            <w:bottom w:val="none" w:sz="0" w:space="0" w:color="auto"/>
            <w:right w:val="none" w:sz="0" w:space="0" w:color="auto"/>
          </w:divBdr>
        </w:div>
        <w:div w:id="703217483">
          <w:marLeft w:val="480"/>
          <w:marRight w:val="0"/>
          <w:marTop w:val="0"/>
          <w:marBottom w:val="0"/>
          <w:divBdr>
            <w:top w:val="none" w:sz="0" w:space="0" w:color="auto"/>
            <w:left w:val="none" w:sz="0" w:space="0" w:color="auto"/>
            <w:bottom w:val="none" w:sz="0" w:space="0" w:color="auto"/>
            <w:right w:val="none" w:sz="0" w:space="0" w:color="auto"/>
          </w:divBdr>
        </w:div>
        <w:div w:id="1139297575">
          <w:marLeft w:val="480"/>
          <w:marRight w:val="0"/>
          <w:marTop w:val="0"/>
          <w:marBottom w:val="0"/>
          <w:divBdr>
            <w:top w:val="none" w:sz="0" w:space="0" w:color="auto"/>
            <w:left w:val="none" w:sz="0" w:space="0" w:color="auto"/>
            <w:bottom w:val="none" w:sz="0" w:space="0" w:color="auto"/>
            <w:right w:val="none" w:sz="0" w:space="0" w:color="auto"/>
          </w:divBdr>
        </w:div>
        <w:div w:id="2051999106">
          <w:marLeft w:val="480"/>
          <w:marRight w:val="0"/>
          <w:marTop w:val="0"/>
          <w:marBottom w:val="0"/>
          <w:divBdr>
            <w:top w:val="none" w:sz="0" w:space="0" w:color="auto"/>
            <w:left w:val="none" w:sz="0" w:space="0" w:color="auto"/>
            <w:bottom w:val="none" w:sz="0" w:space="0" w:color="auto"/>
            <w:right w:val="none" w:sz="0" w:space="0" w:color="auto"/>
          </w:divBdr>
        </w:div>
        <w:div w:id="1484396969">
          <w:marLeft w:val="480"/>
          <w:marRight w:val="0"/>
          <w:marTop w:val="0"/>
          <w:marBottom w:val="0"/>
          <w:divBdr>
            <w:top w:val="none" w:sz="0" w:space="0" w:color="auto"/>
            <w:left w:val="none" w:sz="0" w:space="0" w:color="auto"/>
            <w:bottom w:val="none" w:sz="0" w:space="0" w:color="auto"/>
            <w:right w:val="none" w:sz="0" w:space="0" w:color="auto"/>
          </w:divBdr>
        </w:div>
      </w:divsChild>
    </w:div>
    <w:div w:id="2113354258">
      <w:bodyDiv w:val="1"/>
      <w:marLeft w:val="0"/>
      <w:marRight w:val="0"/>
      <w:marTop w:val="0"/>
      <w:marBottom w:val="0"/>
      <w:divBdr>
        <w:top w:val="none" w:sz="0" w:space="0" w:color="auto"/>
        <w:left w:val="none" w:sz="0" w:space="0" w:color="auto"/>
        <w:bottom w:val="none" w:sz="0" w:space="0" w:color="auto"/>
        <w:right w:val="none" w:sz="0" w:space="0" w:color="auto"/>
      </w:divBdr>
    </w:div>
    <w:div w:id="2113668761">
      <w:bodyDiv w:val="1"/>
      <w:marLeft w:val="0"/>
      <w:marRight w:val="0"/>
      <w:marTop w:val="0"/>
      <w:marBottom w:val="0"/>
      <w:divBdr>
        <w:top w:val="none" w:sz="0" w:space="0" w:color="auto"/>
        <w:left w:val="none" w:sz="0" w:space="0" w:color="auto"/>
        <w:bottom w:val="none" w:sz="0" w:space="0" w:color="auto"/>
        <w:right w:val="none" w:sz="0" w:space="0" w:color="auto"/>
      </w:divBdr>
    </w:div>
    <w:div w:id="2113740378">
      <w:bodyDiv w:val="1"/>
      <w:marLeft w:val="0"/>
      <w:marRight w:val="0"/>
      <w:marTop w:val="0"/>
      <w:marBottom w:val="0"/>
      <w:divBdr>
        <w:top w:val="none" w:sz="0" w:space="0" w:color="auto"/>
        <w:left w:val="none" w:sz="0" w:space="0" w:color="auto"/>
        <w:bottom w:val="none" w:sz="0" w:space="0" w:color="auto"/>
        <w:right w:val="none" w:sz="0" w:space="0" w:color="auto"/>
      </w:divBdr>
    </w:div>
    <w:div w:id="2113820162">
      <w:bodyDiv w:val="1"/>
      <w:marLeft w:val="0"/>
      <w:marRight w:val="0"/>
      <w:marTop w:val="0"/>
      <w:marBottom w:val="0"/>
      <w:divBdr>
        <w:top w:val="none" w:sz="0" w:space="0" w:color="auto"/>
        <w:left w:val="none" w:sz="0" w:space="0" w:color="auto"/>
        <w:bottom w:val="none" w:sz="0" w:space="0" w:color="auto"/>
        <w:right w:val="none" w:sz="0" w:space="0" w:color="auto"/>
      </w:divBdr>
    </w:div>
    <w:div w:id="2114352816">
      <w:bodyDiv w:val="1"/>
      <w:marLeft w:val="0"/>
      <w:marRight w:val="0"/>
      <w:marTop w:val="0"/>
      <w:marBottom w:val="0"/>
      <w:divBdr>
        <w:top w:val="none" w:sz="0" w:space="0" w:color="auto"/>
        <w:left w:val="none" w:sz="0" w:space="0" w:color="auto"/>
        <w:bottom w:val="none" w:sz="0" w:space="0" w:color="auto"/>
        <w:right w:val="none" w:sz="0" w:space="0" w:color="auto"/>
      </w:divBdr>
    </w:div>
    <w:div w:id="2114395331">
      <w:bodyDiv w:val="1"/>
      <w:marLeft w:val="0"/>
      <w:marRight w:val="0"/>
      <w:marTop w:val="0"/>
      <w:marBottom w:val="0"/>
      <w:divBdr>
        <w:top w:val="none" w:sz="0" w:space="0" w:color="auto"/>
        <w:left w:val="none" w:sz="0" w:space="0" w:color="auto"/>
        <w:bottom w:val="none" w:sz="0" w:space="0" w:color="auto"/>
        <w:right w:val="none" w:sz="0" w:space="0" w:color="auto"/>
      </w:divBdr>
      <w:divsChild>
        <w:div w:id="559481773">
          <w:marLeft w:val="480"/>
          <w:marRight w:val="0"/>
          <w:marTop w:val="0"/>
          <w:marBottom w:val="0"/>
          <w:divBdr>
            <w:top w:val="none" w:sz="0" w:space="0" w:color="auto"/>
            <w:left w:val="none" w:sz="0" w:space="0" w:color="auto"/>
            <w:bottom w:val="none" w:sz="0" w:space="0" w:color="auto"/>
            <w:right w:val="none" w:sz="0" w:space="0" w:color="auto"/>
          </w:divBdr>
        </w:div>
        <w:div w:id="15811712">
          <w:marLeft w:val="480"/>
          <w:marRight w:val="0"/>
          <w:marTop w:val="0"/>
          <w:marBottom w:val="0"/>
          <w:divBdr>
            <w:top w:val="none" w:sz="0" w:space="0" w:color="auto"/>
            <w:left w:val="none" w:sz="0" w:space="0" w:color="auto"/>
            <w:bottom w:val="none" w:sz="0" w:space="0" w:color="auto"/>
            <w:right w:val="none" w:sz="0" w:space="0" w:color="auto"/>
          </w:divBdr>
        </w:div>
        <w:div w:id="30111877">
          <w:marLeft w:val="480"/>
          <w:marRight w:val="0"/>
          <w:marTop w:val="0"/>
          <w:marBottom w:val="0"/>
          <w:divBdr>
            <w:top w:val="none" w:sz="0" w:space="0" w:color="auto"/>
            <w:left w:val="none" w:sz="0" w:space="0" w:color="auto"/>
            <w:bottom w:val="none" w:sz="0" w:space="0" w:color="auto"/>
            <w:right w:val="none" w:sz="0" w:space="0" w:color="auto"/>
          </w:divBdr>
        </w:div>
        <w:div w:id="829710733">
          <w:marLeft w:val="480"/>
          <w:marRight w:val="0"/>
          <w:marTop w:val="0"/>
          <w:marBottom w:val="0"/>
          <w:divBdr>
            <w:top w:val="none" w:sz="0" w:space="0" w:color="auto"/>
            <w:left w:val="none" w:sz="0" w:space="0" w:color="auto"/>
            <w:bottom w:val="none" w:sz="0" w:space="0" w:color="auto"/>
            <w:right w:val="none" w:sz="0" w:space="0" w:color="auto"/>
          </w:divBdr>
        </w:div>
        <w:div w:id="50035413">
          <w:marLeft w:val="480"/>
          <w:marRight w:val="0"/>
          <w:marTop w:val="0"/>
          <w:marBottom w:val="0"/>
          <w:divBdr>
            <w:top w:val="none" w:sz="0" w:space="0" w:color="auto"/>
            <w:left w:val="none" w:sz="0" w:space="0" w:color="auto"/>
            <w:bottom w:val="none" w:sz="0" w:space="0" w:color="auto"/>
            <w:right w:val="none" w:sz="0" w:space="0" w:color="auto"/>
          </w:divBdr>
        </w:div>
        <w:div w:id="1646161387">
          <w:marLeft w:val="480"/>
          <w:marRight w:val="0"/>
          <w:marTop w:val="0"/>
          <w:marBottom w:val="0"/>
          <w:divBdr>
            <w:top w:val="none" w:sz="0" w:space="0" w:color="auto"/>
            <w:left w:val="none" w:sz="0" w:space="0" w:color="auto"/>
            <w:bottom w:val="none" w:sz="0" w:space="0" w:color="auto"/>
            <w:right w:val="none" w:sz="0" w:space="0" w:color="auto"/>
          </w:divBdr>
        </w:div>
        <w:div w:id="2124957372">
          <w:marLeft w:val="480"/>
          <w:marRight w:val="0"/>
          <w:marTop w:val="0"/>
          <w:marBottom w:val="0"/>
          <w:divBdr>
            <w:top w:val="none" w:sz="0" w:space="0" w:color="auto"/>
            <w:left w:val="none" w:sz="0" w:space="0" w:color="auto"/>
            <w:bottom w:val="none" w:sz="0" w:space="0" w:color="auto"/>
            <w:right w:val="none" w:sz="0" w:space="0" w:color="auto"/>
          </w:divBdr>
        </w:div>
        <w:div w:id="1145121944">
          <w:marLeft w:val="480"/>
          <w:marRight w:val="0"/>
          <w:marTop w:val="0"/>
          <w:marBottom w:val="0"/>
          <w:divBdr>
            <w:top w:val="none" w:sz="0" w:space="0" w:color="auto"/>
            <w:left w:val="none" w:sz="0" w:space="0" w:color="auto"/>
            <w:bottom w:val="none" w:sz="0" w:space="0" w:color="auto"/>
            <w:right w:val="none" w:sz="0" w:space="0" w:color="auto"/>
          </w:divBdr>
        </w:div>
        <w:div w:id="1760591751">
          <w:marLeft w:val="480"/>
          <w:marRight w:val="0"/>
          <w:marTop w:val="0"/>
          <w:marBottom w:val="0"/>
          <w:divBdr>
            <w:top w:val="none" w:sz="0" w:space="0" w:color="auto"/>
            <w:left w:val="none" w:sz="0" w:space="0" w:color="auto"/>
            <w:bottom w:val="none" w:sz="0" w:space="0" w:color="auto"/>
            <w:right w:val="none" w:sz="0" w:space="0" w:color="auto"/>
          </w:divBdr>
        </w:div>
        <w:div w:id="200747216">
          <w:marLeft w:val="480"/>
          <w:marRight w:val="0"/>
          <w:marTop w:val="0"/>
          <w:marBottom w:val="0"/>
          <w:divBdr>
            <w:top w:val="none" w:sz="0" w:space="0" w:color="auto"/>
            <w:left w:val="none" w:sz="0" w:space="0" w:color="auto"/>
            <w:bottom w:val="none" w:sz="0" w:space="0" w:color="auto"/>
            <w:right w:val="none" w:sz="0" w:space="0" w:color="auto"/>
          </w:divBdr>
        </w:div>
        <w:div w:id="1211726691">
          <w:marLeft w:val="480"/>
          <w:marRight w:val="0"/>
          <w:marTop w:val="0"/>
          <w:marBottom w:val="0"/>
          <w:divBdr>
            <w:top w:val="none" w:sz="0" w:space="0" w:color="auto"/>
            <w:left w:val="none" w:sz="0" w:space="0" w:color="auto"/>
            <w:bottom w:val="none" w:sz="0" w:space="0" w:color="auto"/>
            <w:right w:val="none" w:sz="0" w:space="0" w:color="auto"/>
          </w:divBdr>
        </w:div>
        <w:div w:id="803082579">
          <w:marLeft w:val="480"/>
          <w:marRight w:val="0"/>
          <w:marTop w:val="0"/>
          <w:marBottom w:val="0"/>
          <w:divBdr>
            <w:top w:val="none" w:sz="0" w:space="0" w:color="auto"/>
            <w:left w:val="none" w:sz="0" w:space="0" w:color="auto"/>
            <w:bottom w:val="none" w:sz="0" w:space="0" w:color="auto"/>
            <w:right w:val="none" w:sz="0" w:space="0" w:color="auto"/>
          </w:divBdr>
        </w:div>
        <w:div w:id="956447345">
          <w:marLeft w:val="480"/>
          <w:marRight w:val="0"/>
          <w:marTop w:val="0"/>
          <w:marBottom w:val="0"/>
          <w:divBdr>
            <w:top w:val="none" w:sz="0" w:space="0" w:color="auto"/>
            <w:left w:val="none" w:sz="0" w:space="0" w:color="auto"/>
            <w:bottom w:val="none" w:sz="0" w:space="0" w:color="auto"/>
            <w:right w:val="none" w:sz="0" w:space="0" w:color="auto"/>
          </w:divBdr>
        </w:div>
        <w:div w:id="695541194">
          <w:marLeft w:val="480"/>
          <w:marRight w:val="0"/>
          <w:marTop w:val="0"/>
          <w:marBottom w:val="0"/>
          <w:divBdr>
            <w:top w:val="none" w:sz="0" w:space="0" w:color="auto"/>
            <w:left w:val="none" w:sz="0" w:space="0" w:color="auto"/>
            <w:bottom w:val="none" w:sz="0" w:space="0" w:color="auto"/>
            <w:right w:val="none" w:sz="0" w:space="0" w:color="auto"/>
          </w:divBdr>
        </w:div>
        <w:div w:id="1675255291">
          <w:marLeft w:val="480"/>
          <w:marRight w:val="0"/>
          <w:marTop w:val="0"/>
          <w:marBottom w:val="0"/>
          <w:divBdr>
            <w:top w:val="none" w:sz="0" w:space="0" w:color="auto"/>
            <w:left w:val="none" w:sz="0" w:space="0" w:color="auto"/>
            <w:bottom w:val="none" w:sz="0" w:space="0" w:color="auto"/>
            <w:right w:val="none" w:sz="0" w:space="0" w:color="auto"/>
          </w:divBdr>
        </w:div>
        <w:div w:id="479155049">
          <w:marLeft w:val="480"/>
          <w:marRight w:val="0"/>
          <w:marTop w:val="0"/>
          <w:marBottom w:val="0"/>
          <w:divBdr>
            <w:top w:val="none" w:sz="0" w:space="0" w:color="auto"/>
            <w:left w:val="none" w:sz="0" w:space="0" w:color="auto"/>
            <w:bottom w:val="none" w:sz="0" w:space="0" w:color="auto"/>
            <w:right w:val="none" w:sz="0" w:space="0" w:color="auto"/>
          </w:divBdr>
        </w:div>
        <w:div w:id="1977174950">
          <w:marLeft w:val="480"/>
          <w:marRight w:val="0"/>
          <w:marTop w:val="0"/>
          <w:marBottom w:val="0"/>
          <w:divBdr>
            <w:top w:val="none" w:sz="0" w:space="0" w:color="auto"/>
            <w:left w:val="none" w:sz="0" w:space="0" w:color="auto"/>
            <w:bottom w:val="none" w:sz="0" w:space="0" w:color="auto"/>
            <w:right w:val="none" w:sz="0" w:space="0" w:color="auto"/>
          </w:divBdr>
        </w:div>
        <w:div w:id="828324468">
          <w:marLeft w:val="480"/>
          <w:marRight w:val="0"/>
          <w:marTop w:val="0"/>
          <w:marBottom w:val="0"/>
          <w:divBdr>
            <w:top w:val="none" w:sz="0" w:space="0" w:color="auto"/>
            <w:left w:val="none" w:sz="0" w:space="0" w:color="auto"/>
            <w:bottom w:val="none" w:sz="0" w:space="0" w:color="auto"/>
            <w:right w:val="none" w:sz="0" w:space="0" w:color="auto"/>
          </w:divBdr>
        </w:div>
        <w:div w:id="40714513">
          <w:marLeft w:val="480"/>
          <w:marRight w:val="0"/>
          <w:marTop w:val="0"/>
          <w:marBottom w:val="0"/>
          <w:divBdr>
            <w:top w:val="none" w:sz="0" w:space="0" w:color="auto"/>
            <w:left w:val="none" w:sz="0" w:space="0" w:color="auto"/>
            <w:bottom w:val="none" w:sz="0" w:space="0" w:color="auto"/>
            <w:right w:val="none" w:sz="0" w:space="0" w:color="auto"/>
          </w:divBdr>
        </w:div>
        <w:div w:id="1245577305">
          <w:marLeft w:val="480"/>
          <w:marRight w:val="0"/>
          <w:marTop w:val="0"/>
          <w:marBottom w:val="0"/>
          <w:divBdr>
            <w:top w:val="none" w:sz="0" w:space="0" w:color="auto"/>
            <w:left w:val="none" w:sz="0" w:space="0" w:color="auto"/>
            <w:bottom w:val="none" w:sz="0" w:space="0" w:color="auto"/>
            <w:right w:val="none" w:sz="0" w:space="0" w:color="auto"/>
          </w:divBdr>
        </w:div>
        <w:div w:id="1815754562">
          <w:marLeft w:val="480"/>
          <w:marRight w:val="0"/>
          <w:marTop w:val="0"/>
          <w:marBottom w:val="0"/>
          <w:divBdr>
            <w:top w:val="none" w:sz="0" w:space="0" w:color="auto"/>
            <w:left w:val="none" w:sz="0" w:space="0" w:color="auto"/>
            <w:bottom w:val="none" w:sz="0" w:space="0" w:color="auto"/>
            <w:right w:val="none" w:sz="0" w:space="0" w:color="auto"/>
          </w:divBdr>
        </w:div>
        <w:div w:id="177155701">
          <w:marLeft w:val="480"/>
          <w:marRight w:val="0"/>
          <w:marTop w:val="0"/>
          <w:marBottom w:val="0"/>
          <w:divBdr>
            <w:top w:val="none" w:sz="0" w:space="0" w:color="auto"/>
            <w:left w:val="none" w:sz="0" w:space="0" w:color="auto"/>
            <w:bottom w:val="none" w:sz="0" w:space="0" w:color="auto"/>
            <w:right w:val="none" w:sz="0" w:space="0" w:color="auto"/>
          </w:divBdr>
        </w:div>
        <w:div w:id="1692340879">
          <w:marLeft w:val="480"/>
          <w:marRight w:val="0"/>
          <w:marTop w:val="0"/>
          <w:marBottom w:val="0"/>
          <w:divBdr>
            <w:top w:val="none" w:sz="0" w:space="0" w:color="auto"/>
            <w:left w:val="none" w:sz="0" w:space="0" w:color="auto"/>
            <w:bottom w:val="none" w:sz="0" w:space="0" w:color="auto"/>
            <w:right w:val="none" w:sz="0" w:space="0" w:color="auto"/>
          </w:divBdr>
        </w:div>
        <w:div w:id="230386050">
          <w:marLeft w:val="480"/>
          <w:marRight w:val="0"/>
          <w:marTop w:val="0"/>
          <w:marBottom w:val="0"/>
          <w:divBdr>
            <w:top w:val="none" w:sz="0" w:space="0" w:color="auto"/>
            <w:left w:val="none" w:sz="0" w:space="0" w:color="auto"/>
            <w:bottom w:val="none" w:sz="0" w:space="0" w:color="auto"/>
            <w:right w:val="none" w:sz="0" w:space="0" w:color="auto"/>
          </w:divBdr>
        </w:div>
        <w:div w:id="1015153153">
          <w:marLeft w:val="480"/>
          <w:marRight w:val="0"/>
          <w:marTop w:val="0"/>
          <w:marBottom w:val="0"/>
          <w:divBdr>
            <w:top w:val="none" w:sz="0" w:space="0" w:color="auto"/>
            <w:left w:val="none" w:sz="0" w:space="0" w:color="auto"/>
            <w:bottom w:val="none" w:sz="0" w:space="0" w:color="auto"/>
            <w:right w:val="none" w:sz="0" w:space="0" w:color="auto"/>
          </w:divBdr>
        </w:div>
        <w:div w:id="2068526511">
          <w:marLeft w:val="480"/>
          <w:marRight w:val="0"/>
          <w:marTop w:val="0"/>
          <w:marBottom w:val="0"/>
          <w:divBdr>
            <w:top w:val="none" w:sz="0" w:space="0" w:color="auto"/>
            <w:left w:val="none" w:sz="0" w:space="0" w:color="auto"/>
            <w:bottom w:val="none" w:sz="0" w:space="0" w:color="auto"/>
            <w:right w:val="none" w:sz="0" w:space="0" w:color="auto"/>
          </w:divBdr>
        </w:div>
        <w:div w:id="544102768">
          <w:marLeft w:val="480"/>
          <w:marRight w:val="0"/>
          <w:marTop w:val="0"/>
          <w:marBottom w:val="0"/>
          <w:divBdr>
            <w:top w:val="none" w:sz="0" w:space="0" w:color="auto"/>
            <w:left w:val="none" w:sz="0" w:space="0" w:color="auto"/>
            <w:bottom w:val="none" w:sz="0" w:space="0" w:color="auto"/>
            <w:right w:val="none" w:sz="0" w:space="0" w:color="auto"/>
          </w:divBdr>
        </w:div>
        <w:div w:id="1248535175">
          <w:marLeft w:val="480"/>
          <w:marRight w:val="0"/>
          <w:marTop w:val="0"/>
          <w:marBottom w:val="0"/>
          <w:divBdr>
            <w:top w:val="none" w:sz="0" w:space="0" w:color="auto"/>
            <w:left w:val="none" w:sz="0" w:space="0" w:color="auto"/>
            <w:bottom w:val="none" w:sz="0" w:space="0" w:color="auto"/>
            <w:right w:val="none" w:sz="0" w:space="0" w:color="auto"/>
          </w:divBdr>
        </w:div>
        <w:div w:id="627393058">
          <w:marLeft w:val="480"/>
          <w:marRight w:val="0"/>
          <w:marTop w:val="0"/>
          <w:marBottom w:val="0"/>
          <w:divBdr>
            <w:top w:val="none" w:sz="0" w:space="0" w:color="auto"/>
            <w:left w:val="none" w:sz="0" w:space="0" w:color="auto"/>
            <w:bottom w:val="none" w:sz="0" w:space="0" w:color="auto"/>
            <w:right w:val="none" w:sz="0" w:space="0" w:color="auto"/>
          </w:divBdr>
        </w:div>
        <w:div w:id="917208773">
          <w:marLeft w:val="480"/>
          <w:marRight w:val="0"/>
          <w:marTop w:val="0"/>
          <w:marBottom w:val="0"/>
          <w:divBdr>
            <w:top w:val="none" w:sz="0" w:space="0" w:color="auto"/>
            <w:left w:val="none" w:sz="0" w:space="0" w:color="auto"/>
            <w:bottom w:val="none" w:sz="0" w:space="0" w:color="auto"/>
            <w:right w:val="none" w:sz="0" w:space="0" w:color="auto"/>
          </w:divBdr>
        </w:div>
      </w:divsChild>
    </w:div>
    <w:div w:id="2115124537">
      <w:bodyDiv w:val="1"/>
      <w:marLeft w:val="0"/>
      <w:marRight w:val="0"/>
      <w:marTop w:val="0"/>
      <w:marBottom w:val="0"/>
      <w:divBdr>
        <w:top w:val="none" w:sz="0" w:space="0" w:color="auto"/>
        <w:left w:val="none" w:sz="0" w:space="0" w:color="auto"/>
        <w:bottom w:val="none" w:sz="0" w:space="0" w:color="auto"/>
        <w:right w:val="none" w:sz="0" w:space="0" w:color="auto"/>
      </w:divBdr>
    </w:div>
    <w:div w:id="2115247086">
      <w:bodyDiv w:val="1"/>
      <w:marLeft w:val="0"/>
      <w:marRight w:val="0"/>
      <w:marTop w:val="0"/>
      <w:marBottom w:val="0"/>
      <w:divBdr>
        <w:top w:val="none" w:sz="0" w:space="0" w:color="auto"/>
        <w:left w:val="none" w:sz="0" w:space="0" w:color="auto"/>
        <w:bottom w:val="none" w:sz="0" w:space="0" w:color="auto"/>
        <w:right w:val="none" w:sz="0" w:space="0" w:color="auto"/>
      </w:divBdr>
    </w:div>
    <w:div w:id="2115974258">
      <w:bodyDiv w:val="1"/>
      <w:marLeft w:val="0"/>
      <w:marRight w:val="0"/>
      <w:marTop w:val="0"/>
      <w:marBottom w:val="0"/>
      <w:divBdr>
        <w:top w:val="none" w:sz="0" w:space="0" w:color="auto"/>
        <w:left w:val="none" w:sz="0" w:space="0" w:color="auto"/>
        <w:bottom w:val="none" w:sz="0" w:space="0" w:color="auto"/>
        <w:right w:val="none" w:sz="0" w:space="0" w:color="auto"/>
      </w:divBdr>
    </w:div>
    <w:div w:id="2116827053">
      <w:bodyDiv w:val="1"/>
      <w:marLeft w:val="0"/>
      <w:marRight w:val="0"/>
      <w:marTop w:val="0"/>
      <w:marBottom w:val="0"/>
      <w:divBdr>
        <w:top w:val="none" w:sz="0" w:space="0" w:color="auto"/>
        <w:left w:val="none" w:sz="0" w:space="0" w:color="auto"/>
        <w:bottom w:val="none" w:sz="0" w:space="0" w:color="auto"/>
        <w:right w:val="none" w:sz="0" w:space="0" w:color="auto"/>
      </w:divBdr>
    </w:div>
    <w:div w:id="2117745221">
      <w:bodyDiv w:val="1"/>
      <w:marLeft w:val="0"/>
      <w:marRight w:val="0"/>
      <w:marTop w:val="0"/>
      <w:marBottom w:val="0"/>
      <w:divBdr>
        <w:top w:val="none" w:sz="0" w:space="0" w:color="auto"/>
        <w:left w:val="none" w:sz="0" w:space="0" w:color="auto"/>
        <w:bottom w:val="none" w:sz="0" w:space="0" w:color="auto"/>
        <w:right w:val="none" w:sz="0" w:space="0" w:color="auto"/>
      </w:divBdr>
      <w:divsChild>
        <w:div w:id="1313409906">
          <w:marLeft w:val="480"/>
          <w:marRight w:val="0"/>
          <w:marTop w:val="0"/>
          <w:marBottom w:val="0"/>
          <w:divBdr>
            <w:top w:val="none" w:sz="0" w:space="0" w:color="auto"/>
            <w:left w:val="none" w:sz="0" w:space="0" w:color="auto"/>
            <w:bottom w:val="none" w:sz="0" w:space="0" w:color="auto"/>
            <w:right w:val="none" w:sz="0" w:space="0" w:color="auto"/>
          </w:divBdr>
        </w:div>
        <w:div w:id="617300737">
          <w:marLeft w:val="480"/>
          <w:marRight w:val="0"/>
          <w:marTop w:val="0"/>
          <w:marBottom w:val="0"/>
          <w:divBdr>
            <w:top w:val="none" w:sz="0" w:space="0" w:color="auto"/>
            <w:left w:val="none" w:sz="0" w:space="0" w:color="auto"/>
            <w:bottom w:val="none" w:sz="0" w:space="0" w:color="auto"/>
            <w:right w:val="none" w:sz="0" w:space="0" w:color="auto"/>
          </w:divBdr>
        </w:div>
        <w:div w:id="392311714">
          <w:marLeft w:val="480"/>
          <w:marRight w:val="0"/>
          <w:marTop w:val="0"/>
          <w:marBottom w:val="0"/>
          <w:divBdr>
            <w:top w:val="none" w:sz="0" w:space="0" w:color="auto"/>
            <w:left w:val="none" w:sz="0" w:space="0" w:color="auto"/>
            <w:bottom w:val="none" w:sz="0" w:space="0" w:color="auto"/>
            <w:right w:val="none" w:sz="0" w:space="0" w:color="auto"/>
          </w:divBdr>
        </w:div>
        <w:div w:id="1854296513">
          <w:marLeft w:val="480"/>
          <w:marRight w:val="0"/>
          <w:marTop w:val="0"/>
          <w:marBottom w:val="0"/>
          <w:divBdr>
            <w:top w:val="none" w:sz="0" w:space="0" w:color="auto"/>
            <w:left w:val="none" w:sz="0" w:space="0" w:color="auto"/>
            <w:bottom w:val="none" w:sz="0" w:space="0" w:color="auto"/>
            <w:right w:val="none" w:sz="0" w:space="0" w:color="auto"/>
          </w:divBdr>
        </w:div>
        <w:div w:id="2061436625">
          <w:marLeft w:val="480"/>
          <w:marRight w:val="0"/>
          <w:marTop w:val="0"/>
          <w:marBottom w:val="0"/>
          <w:divBdr>
            <w:top w:val="none" w:sz="0" w:space="0" w:color="auto"/>
            <w:left w:val="none" w:sz="0" w:space="0" w:color="auto"/>
            <w:bottom w:val="none" w:sz="0" w:space="0" w:color="auto"/>
            <w:right w:val="none" w:sz="0" w:space="0" w:color="auto"/>
          </w:divBdr>
        </w:div>
        <w:div w:id="436756555">
          <w:marLeft w:val="480"/>
          <w:marRight w:val="0"/>
          <w:marTop w:val="0"/>
          <w:marBottom w:val="0"/>
          <w:divBdr>
            <w:top w:val="none" w:sz="0" w:space="0" w:color="auto"/>
            <w:left w:val="none" w:sz="0" w:space="0" w:color="auto"/>
            <w:bottom w:val="none" w:sz="0" w:space="0" w:color="auto"/>
            <w:right w:val="none" w:sz="0" w:space="0" w:color="auto"/>
          </w:divBdr>
        </w:div>
        <w:div w:id="1168985230">
          <w:marLeft w:val="480"/>
          <w:marRight w:val="0"/>
          <w:marTop w:val="0"/>
          <w:marBottom w:val="0"/>
          <w:divBdr>
            <w:top w:val="none" w:sz="0" w:space="0" w:color="auto"/>
            <w:left w:val="none" w:sz="0" w:space="0" w:color="auto"/>
            <w:bottom w:val="none" w:sz="0" w:space="0" w:color="auto"/>
            <w:right w:val="none" w:sz="0" w:space="0" w:color="auto"/>
          </w:divBdr>
        </w:div>
        <w:div w:id="2127658120">
          <w:marLeft w:val="480"/>
          <w:marRight w:val="0"/>
          <w:marTop w:val="0"/>
          <w:marBottom w:val="0"/>
          <w:divBdr>
            <w:top w:val="none" w:sz="0" w:space="0" w:color="auto"/>
            <w:left w:val="none" w:sz="0" w:space="0" w:color="auto"/>
            <w:bottom w:val="none" w:sz="0" w:space="0" w:color="auto"/>
            <w:right w:val="none" w:sz="0" w:space="0" w:color="auto"/>
          </w:divBdr>
        </w:div>
        <w:div w:id="726033600">
          <w:marLeft w:val="480"/>
          <w:marRight w:val="0"/>
          <w:marTop w:val="0"/>
          <w:marBottom w:val="0"/>
          <w:divBdr>
            <w:top w:val="none" w:sz="0" w:space="0" w:color="auto"/>
            <w:left w:val="none" w:sz="0" w:space="0" w:color="auto"/>
            <w:bottom w:val="none" w:sz="0" w:space="0" w:color="auto"/>
            <w:right w:val="none" w:sz="0" w:space="0" w:color="auto"/>
          </w:divBdr>
        </w:div>
        <w:div w:id="1066143427">
          <w:marLeft w:val="480"/>
          <w:marRight w:val="0"/>
          <w:marTop w:val="0"/>
          <w:marBottom w:val="0"/>
          <w:divBdr>
            <w:top w:val="none" w:sz="0" w:space="0" w:color="auto"/>
            <w:left w:val="none" w:sz="0" w:space="0" w:color="auto"/>
            <w:bottom w:val="none" w:sz="0" w:space="0" w:color="auto"/>
            <w:right w:val="none" w:sz="0" w:space="0" w:color="auto"/>
          </w:divBdr>
        </w:div>
        <w:div w:id="1803302981">
          <w:marLeft w:val="480"/>
          <w:marRight w:val="0"/>
          <w:marTop w:val="0"/>
          <w:marBottom w:val="0"/>
          <w:divBdr>
            <w:top w:val="none" w:sz="0" w:space="0" w:color="auto"/>
            <w:left w:val="none" w:sz="0" w:space="0" w:color="auto"/>
            <w:bottom w:val="none" w:sz="0" w:space="0" w:color="auto"/>
            <w:right w:val="none" w:sz="0" w:space="0" w:color="auto"/>
          </w:divBdr>
        </w:div>
        <w:div w:id="1198009233">
          <w:marLeft w:val="480"/>
          <w:marRight w:val="0"/>
          <w:marTop w:val="0"/>
          <w:marBottom w:val="0"/>
          <w:divBdr>
            <w:top w:val="none" w:sz="0" w:space="0" w:color="auto"/>
            <w:left w:val="none" w:sz="0" w:space="0" w:color="auto"/>
            <w:bottom w:val="none" w:sz="0" w:space="0" w:color="auto"/>
            <w:right w:val="none" w:sz="0" w:space="0" w:color="auto"/>
          </w:divBdr>
        </w:div>
        <w:div w:id="7827989">
          <w:marLeft w:val="480"/>
          <w:marRight w:val="0"/>
          <w:marTop w:val="0"/>
          <w:marBottom w:val="0"/>
          <w:divBdr>
            <w:top w:val="none" w:sz="0" w:space="0" w:color="auto"/>
            <w:left w:val="none" w:sz="0" w:space="0" w:color="auto"/>
            <w:bottom w:val="none" w:sz="0" w:space="0" w:color="auto"/>
            <w:right w:val="none" w:sz="0" w:space="0" w:color="auto"/>
          </w:divBdr>
        </w:div>
        <w:div w:id="1144545202">
          <w:marLeft w:val="480"/>
          <w:marRight w:val="0"/>
          <w:marTop w:val="0"/>
          <w:marBottom w:val="0"/>
          <w:divBdr>
            <w:top w:val="none" w:sz="0" w:space="0" w:color="auto"/>
            <w:left w:val="none" w:sz="0" w:space="0" w:color="auto"/>
            <w:bottom w:val="none" w:sz="0" w:space="0" w:color="auto"/>
            <w:right w:val="none" w:sz="0" w:space="0" w:color="auto"/>
          </w:divBdr>
        </w:div>
        <w:div w:id="1644575224">
          <w:marLeft w:val="480"/>
          <w:marRight w:val="0"/>
          <w:marTop w:val="0"/>
          <w:marBottom w:val="0"/>
          <w:divBdr>
            <w:top w:val="none" w:sz="0" w:space="0" w:color="auto"/>
            <w:left w:val="none" w:sz="0" w:space="0" w:color="auto"/>
            <w:bottom w:val="none" w:sz="0" w:space="0" w:color="auto"/>
            <w:right w:val="none" w:sz="0" w:space="0" w:color="auto"/>
          </w:divBdr>
        </w:div>
        <w:div w:id="1785953721">
          <w:marLeft w:val="480"/>
          <w:marRight w:val="0"/>
          <w:marTop w:val="0"/>
          <w:marBottom w:val="0"/>
          <w:divBdr>
            <w:top w:val="none" w:sz="0" w:space="0" w:color="auto"/>
            <w:left w:val="none" w:sz="0" w:space="0" w:color="auto"/>
            <w:bottom w:val="none" w:sz="0" w:space="0" w:color="auto"/>
            <w:right w:val="none" w:sz="0" w:space="0" w:color="auto"/>
          </w:divBdr>
        </w:div>
        <w:div w:id="1109542169">
          <w:marLeft w:val="480"/>
          <w:marRight w:val="0"/>
          <w:marTop w:val="0"/>
          <w:marBottom w:val="0"/>
          <w:divBdr>
            <w:top w:val="none" w:sz="0" w:space="0" w:color="auto"/>
            <w:left w:val="none" w:sz="0" w:space="0" w:color="auto"/>
            <w:bottom w:val="none" w:sz="0" w:space="0" w:color="auto"/>
            <w:right w:val="none" w:sz="0" w:space="0" w:color="auto"/>
          </w:divBdr>
        </w:div>
        <w:div w:id="2041659240">
          <w:marLeft w:val="480"/>
          <w:marRight w:val="0"/>
          <w:marTop w:val="0"/>
          <w:marBottom w:val="0"/>
          <w:divBdr>
            <w:top w:val="none" w:sz="0" w:space="0" w:color="auto"/>
            <w:left w:val="none" w:sz="0" w:space="0" w:color="auto"/>
            <w:bottom w:val="none" w:sz="0" w:space="0" w:color="auto"/>
            <w:right w:val="none" w:sz="0" w:space="0" w:color="auto"/>
          </w:divBdr>
        </w:div>
        <w:div w:id="79302281">
          <w:marLeft w:val="480"/>
          <w:marRight w:val="0"/>
          <w:marTop w:val="0"/>
          <w:marBottom w:val="0"/>
          <w:divBdr>
            <w:top w:val="none" w:sz="0" w:space="0" w:color="auto"/>
            <w:left w:val="none" w:sz="0" w:space="0" w:color="auto"/>
            <w:bottom w:val="none" w:sz="0" w:space="0" w:color="auto"/>
            <w:right w:val="none" w:sz="0" w:space="0" w:color="auto"/>
          </w:divBdr>
        </w:div>
        <w:div w:id="857281904">
          <w:marLeft w:val="480"/>
          <w:marRight w:val="0"/>
          <w:marTop w:val="0"/>
          <w:marBottom w:val="0"/>
          <w:divBdr>
            <w:top w:val="none" w:sz="0" w:space="0" w:color="auto"/>
            <w:left w:val="none" w:sz="0" w:space="0" w:color="auto"/>
            <w:bottom w:val="none" w:sz="0" w:space="0" w:color="auto"/>
            <w:right w:val="none" w:sz="0" w:space="0" w:color="auto"/>
          </w:divBdr>
        </w:div>
        <w:div w:id="2125730144">
          <w:marLeft w:val="480"/>
          <w:marRight w:val="0"/>
          <w:marTop w:val="0"/>
          <w:marBottom w:val="0"/>
          <w:divBdr>
            <w:top w:val="none" w:sz="0" w:space="0" w:color="auto"/>
            <w:left w:val="none" w:sz="0" w:space="0" w:color="auto"/>
            <w:bottom w:val="none" w:sz="0" w:space="0" w:color="auto"/>
            <w:right w:val="none" w:sz="0" w:space="0" w:color="auto"/>
          </w:divBdr>
        </w:div>
        <w:div w:id="433213944">
          <w:marLeft w:val="480"/>
          <w:marRight w:val="0"/>
          <w:marTop w:val="0"/>
          <w:marBottom w:val="0"/>
          <w:divBdr>
            <w:top w:val="none" w:sz="0" w:space="0" w:color="auto"/>
            <w:left w:val="none" w:sz="0" w:space="0" w:color="auto"/>
            <w:bottom w:val="none" w:sz="0" w:space="0" w:color="auto"/>
            <w:right w:val="none" w:sz="0" w:space="0" w:color="auto"/>
          </w:divBdr>
        </w:div>
        <w:div w:id="1081564373">
          <w:marLeft w:val="480"/>
          <w:marRight w:val="0"/>
          <w:marTop w:val="0"/>
          <w:marBottom w:val="0"/>
          <w:divBdr>
            <w:top w:val="none" w:sz="0" w:space="0" w:color="auto"/>
            <w:left w:val="none" w:sz="0" w:space="0" w:color="auto"/>
            <w:bottom w:val="none" w:sz="0" w:space="0" w:color="auto"/>
            <w:right w:val="none" w:sz="0" w:space="0" w:color="auto"/>
          </w:divBdr>
        </w:div>
        <w:div w:id="3753965">
          <w:marLeft w:val="480"/>
          <w:marRight w:val="0"/>
          <w:marTop w:val="0"/>
          <w:marBottom w:val="0"/>
          <w:divBdr>
            <w:top w:val="none" w:sz="0" w:space="0" w:color="auto"/>
            <w:left w:val="none" w:sz="0" w:space="0" w:color="auto"/>
            <w:bottom w:val="none" w:sz="0" w:space="0" w:color="auto"/>
            <w:right w:val="none" w:sz="0" w:space="0" w:color="auto"/>
          </w:divBdr>
        </w:div>
        <w:div w:id="1514497080">
          <w:marLeft w:val="480"/>
          <w:marRight w:val="0"/>
          <w:marTop w:val="0"/>
          <w:marBottom w:val="0"/>
          <w:divBdr>
            <w:top w:val="none" w:sz="0" w:space="0" w:color="auto"/>
            <w:left w:val="none" w:sz="0" w:space="0" w:color="auto"/>
            <w:bottom w:val="none" w:sz="0" w:space="0" w:color="auto"/>
            <w:right w:val="none" w:sz="0" w:space="0" w:color="auto"/>
          </w:divBdr>
        </w:div>
        <w:div w:id="1853448324">
          <w:marLeft w:val="480"/>
          <w:marRight w:val="0"/>
          <w:marTop w:val="0"/>
          <w:marBottom w:val="0"/>
          <w:divBdr>
            <w:top w:val="none" w:sz="0" w:space="0" w:color="auto"/>
            <w:left w:val="none" w:sz="0" w:space="0" w:color="auto"/>
            <w:bottom w:val="none" w:sz="0" w:space="0" w:color="auto"/>
            <w:right w:val="none" w:sz="0" w:space="0" w:color="auto"/>
          </w:divBdr>
        </w:div>
        <w:div w:id="1423913943">
          <w:marLeft w:val="480"/>
          <w:marRight w:val="0"/>
          <w:marTop w:val="0"/>
          <w:marBottom w:val="0"/>
          <w:divBdr>
            <w:top w:val="none" w:sz="0" w:space="0" w:color="auto"/>
            <w:left w:val="none" w:sz="0" w:space="0" w:color="auto"/>
            <w:bottom w:val="none" w:sz="0" w:space="0" w:color="auto"/>
            <w:right w:val="none" w:sz="0" w:space="0" w:color="auto"/>
          </w:divBdr>
        </w:div>
        <w:div w:id="1532231793">
          <w:marLeft w:val="480"/>
          <w:marRight w:val="0"/>
          <w:marTop w:val="0"/>
          <w:marBottom w:val="0"/>
          <w:divBdr>
            <w:top w:val="none" w:sz="0" w:space="0" w:color="auto"/>
            <w:left w:val="none" w:sz="0" w:space="0" w:color="auto"/>
            <w:bottom w:val="none" w:sz="0" w:space="0" w:color="auto"/>
            <w:right w:val="none" w:sz="0" w:space="0" w:color="auto"/>
          </w:divBdr>
        </w:div>
      </w:divsChild>
    </w:div>
    <w:div w:id="2118913670">
      <w:bodyDiv w:val="1"/>
      <w:marLeft w:val="0"/>
      <w:marRight w:val="0"/>
      <w:marTop w:val="0"/>
      <w:marBottom w:val="0"/>
      <w:divBdr>
        <w:top w:val="none" w:sz="0" w:space="0" w:color="auto"/>
        <w:left w:val="none" w:sz="0" w:space="0" w:color="auto"/>
        <w:bottom w:val="none" w:sz="0" w:space="0" w:color="auto"/>
        <w:right w:val="none" w:sz="0" w:space="0" w:color="auto"/>
      </w:divBdr>
    </w:div>
    <w:div w:id="2119057792">
      <w:bodyDiv w:val="1"/>
      <w:marLeft w:val="0"/>
      <w:marRight w:val="0"/>
      <w:marTop w:val="0"/>
      <w:marBottom w:val="0"/>
      <w:divBdr>
        <w:top w:val="none" w:sz="0" w:space="0" w:color="auto"/>
        <w:left w:val="none" w:sz="0" w:space="0" w:color="auto"/>
        <w:bottom w:val="none" w:sz="0" w:space="0" w:color="auto"/>
        <w:right w:val="none" w:sz="0" w:space="0" w:color="auto"/>
      </w:divBdr>
    </w:div>
    <w:div w:id="2119568045">
      <w:bodyDiv w:val="1"/>
      <w:marLeft w:val="0"/>
      <w:marRight w:val="0"/>
      <w:marTop w:val="0"/>
      <w:marBottom w:val="0"/>
      <w:divBdr>
        <w:top w:val="none" w:sz="0" w:space="0" w:color="auto"/>
        <w:left w:val="none" w:sz="0" w:space="0" w:color="auto"/>
        <w:bottom w:val="none" w:sz="0" w:space="0" w:color="auto"/>
        <w:right w:val="none" w:sz="0" w:space="0" w:color="auto"/>
      </w:divBdr>
    </w:div>
    <w:div w:id="2120369631">
      <w:bodyDiv w:val="1"/>
      <w:marLeft w:val="0"/>
      <w:marRight w:val="0"/>
      <w:marTop w:val="0"/>
      <w:marBottom w:val="0"/>
      <w:divBdr>
        <w:top w:val="none" w:sz="0" w:space="0" w:color="auto"/>
        <w:left w:val="none" w:sz="0" w:space="0" w:color="auto"/>
        <w:bottom w:val="none" w:sz="0" w:space="0" w:color="auto"/>
        <w:right w:val="none" w:sz="0" w:space="0" w:color="auto"/>
      </w:divBdr>
    </w:div>
    <w:div w:id="2120635453">
      <w:bodyDiv w:val="1"/>
      <w:marLeft w:val="0"/>
      <w:marRight w:val="0"/>
      <w:marTop w:val="0"/>
      <w:marBottom w:val="0"/>
      <w:divBdr>
        <w:top w:val="none" w:sz="0" w:space="0" w:color="auto"/>
        <w:left w:val="none" w:sz="0" w:space="0" w:color="auto"/>
        <w:bottom w:val="none" w:sz="0" w:space="0" w:color="auto"/>
        <w:right w:val="none" w:sz="0" w:space="0" w:color="auto"/>
      </w:divBdr>
    </w:div>
    <w:div w:id="2121098497">
      <w:bodyDiv w:val="1"/>
      <w:marLeft w:val="0"/>
      <w:marRight w:val="0"/>
      <w:marTop w:val="0"/>
      <w:marBottom w:val="0"/>
      <w:divBdr>
        <w:top w:val="none" w:sz="0" w:space="0" w:color="auto"/>
        <w:left w:val="none" w:sz="0" w:space="0" w:color="auto"/>
        <w:bottom w:val="none" w:sz="0" w:space="0" w:color="auto"/>
        <w:right w:val="none" w:sz="0" w:space="0" w:color="auto"/>
      </w:divBdr>
    </w:div>
    <w:div w:id="2121409620">
      <w:bodyDiv w:val="1"/>
      <w:marLeft w:val="0"/>
      <w:marRight w:val="0"/>
      <w:marTop w:val="0"/>
      <w:marBottom w:val="0"/>
      <w:divBdr>
        <w:top w:val="none" w:sz="0" w:space="0" w:color="auto"/>
        <w:left w:val="none" w:sz="0" w:space="0" w:color="auto"/>
        <w:bottom w:val="none" w:sz="0" w:space="0" w:color="auto"/>
        <w:right w:val="none" w:sz="0" w:space="0" w:color="auto"/>
      </w:divBdr>
    </w:div>
    <w:div w:id="2122257048">
      <w:bodyDiv w:val="1"/>
      <w:marLeft w:val="0"/>
      <w:marRight w:val="0"/>
      <w:marTop w:val="0"/>
      <w:marBottom w:val="0"/>
      <w:divBdr>
        <w:top w:val="none" w:sz="0" w:space="0" w:color="auto"/>
        <w:left w:val="none" w:sz="0" w:space="0" w:color="auto"/>
        <w:bottom w:val="none" w:sz="0" w:space="0" w:color="auto"/>
        <w:right w:val="none" w:sz="0" w:space="0" w:color="auto"/>
      </w:divBdr>
    </w:div>
    <w:div w:id="2122383788">
      <w:bodyDiv w:val="1"/>
      <w:marLeft w:val="0"/>
      <w:marRight w:val="0"/>
      <w:marTop w:val="0"/>
      <w:marBottom w:val="0"/>
      <w:divBdr>
        <w:top w:val="none" w:sz="0" w:space="0" w:color="auto"/>
        <w:left w:val="none" w:sz="0" w:space="0" w:color="auto"/>
        <w:bottom w:val="none" w:sz="0" w:space="0" w:color="auto"/>
        <w:right w:val="none" w:sz="0" w:space="0" w:color="auto"/>
      </w:divBdr>
    </w:div>
    <w:div w:id="2122607955">
      <w:bodyDiv w:val="1"/>
      <w:marLeft w:val="0"/>
      <w:marRight w:val="0"/>
      <w:marTop w:val="0"/>
      <w:marBottom w:val="0"/>
      <w:divBdr>
        <w:top w:val="none" w:sz="0" w:space="0" w:color="auto"/>
        <w:left w:val="none" w:sz="0" w:space="0" w:color="auto"/>
        <w:bottom w:val="none" w:sz="0" w:space="0" w:color="auto"/>
        <w:right w:val="none" w:sz="0" w:space="0" w:color="auto"/>
      </w:divBdr>
    </w:div>
    <w:div w:id="2122647285">
      <w:bodyDiv w:val="1"/>
      <w:marLeft w:val="0"/>
      <w:marRight w:val="0"/>
      <w:marTop w:val="0"/>
      <w:marBottom w:val="0"/>
      <w:divBdr>
        <w:top w:val="none" w:sz="0" w:space="0" w:color="auto"/>
        <w:left w:val="none" w:sz="0" w:space="0" w:color="auto"/>
        <w:bottom w:val="none" w:sz="0" w:space="0" w:color="auto"/>
        <w:right w:val="none" w:sz="0" w:space="0" w:color="auto"/>
      </w:divBdr>
    </w:div>
    <w:div w:id="2122868905">
      <w:bodyDiv w:val="1"/>
      <w:marLeft w:val="0"/>
      <w:marRight w:val="0"/>
      <w:marTop w:val="0"/>
      <w:marBottom w:val="0"/>
      <w:divBdr>
        <w:top w:val="none" w:sz="0" w:space="0" w:color="auto"/>
        <w:left w:val="none" w:sz="0" w:space="0" w:color="auto"/>
        <w:bottom w:val="none" w:sz="0" w:space="0" w:color="auto"/>
        <w:right w:val="none" w:sz="0" w:space="0" w:color="auto"/>
      </w:divBdr>
    </w:div>
    <w:div w:id="2122992033">
      <w:bodyDiv w:val="1"/>
      <w:marLeft w:val="0"/>
      <w:marRight w:val="0"/>
      <w:marTop w:val="0"/>
      <w:marBottom w:val="0"/>
      <w:divBdr>
        <w:top w:val="none" w:sz="0" w:space="0" w:color="auto"/>
        <w:left w:val="none" w:sz="0" w:space="0" w:color="auto"/>
        <w:bottom w:val="none" w:sz="0" w:space="0" w:color="auto"/>
        <w:right w:val="none" w:sz="0" w:space="0" w:color="auto"/>
      </w:divBdr>
    </w:div>
    <w:div w:id="2123069790">
      <w:bodyDiv w:val="1"/>
      <w:marLeft w:val="0"/>
      <w:marRight w:val="0"/>
      <w:marTop w:val="0"/>
      <w:marBottom w:val="0"/>
      <w:divBdr>
        <w:top w:val="none" w:sz="0" w:space="0" w:color="auto"/>
        <w:left w:val="none" w:sz="0" w:space="0" w:color="auto"/>
        <w:bottom w:val="none" w:sz="0" w:space="0" w:color="auto"/>
        <w:right w:val="none" w:sz="0" w:space="0" w:color="auto"/>
      </w:divBdr>
      <w:divsChild>
        <w:div w:id="920288757">
          <w:marLeft w:val="480"/>
          <w:marRight w:val="0"/>
          <w:marTop w:val="0"/>
          <w:marBottom w:val="0"/>
          <w:divBdr>
            <w:top w:val="none" w:sz="0" w:space="0" w:color="auto"/>
            <w:left w:val="none" w:sz="0" w:space="0" w:color="auto"/>
            <w:bottom w:val="none" w:sz="0" w:space="0" w:color="auto"/>
            <w:right w:val="none" w:sz="0" w:space="0" w:color="auto"/>
          </w:divBdr>
        </w:div>
        <w:div w:id="1364673993">
          <w:marLeft w:val="480"/>
          <w:marRight w:val="0"/>
          <w:marTop w:val="0"/>
          <w:marBottom w:val="0"/>
          <w:divBdr>
            <w:top w:val="none" w:sz="0" w:space="0" w:color="auto"/>
            <w:left w:val="none" w:sz="0" w:space="0" w:color="auto"/>
            <w:bottom w:val="none" w:sz="0" w:space="0" w:color="auto"/>
            <w:right w:val="none" w:sz="0" w:space="0" w:color="auto"/>
          </w:divBdr>
        </w:div>
        <w:div w:id="1477726326">
          <w:marLeft w:val="480"/>
          <w:marRight w:val="0"/>
          <w:marTop w:val="0"/>
          <w:marBottom w:val="0"/>
          <w:divBdr>
            <w:top w:val="none" w:sz="0" w:space="0" w:color="auto"/>
            <w:left w:val="none" w:sz="0" w:space="0" w:color="auto"/>
            <w:bottom w:val="none" w:sz="0" w:space="0" w:color="auto"/>
            <w:right w:val="none" w:sz="0" w:space="0" w:color="auto"/>
          </w:divBdr>
        </w:div>
        <w:div w:id="1429765072">
          <w:marLeft w:val="480"/>
          <w:marRight w:val="0"/>
          <w:marTop w:val="0"/>
          <w:marBottom w:val="0"/>
          <w:divBdr>
            <w:top w:val="none" w:sz="0" w:space="0" w:color="auto"/>
            <w:left w:val="none" w:sz="0" w:space="0" w:color="auto"/>
            <w:bottom w:val="none" w:sz="0" w:space="0" w:color="auto"/>
            <w:right w:val="none" w:sz="0" w:space="0" w:color="auto"/>
          </w:divBdr>
        </w:div>
        <w:div w:id="2054689822">
          <w:marLeft w:val="480"/>
          <w:marRight w:val="0"/>
          <w:marTop w:val="0"/>
          <w:marBottom w:val="0"/>
          <w:divBdr>
            <w:top w:val="none" w:sz="0" w:space="0" w:color="auto"/>
            <w:left w:val="none" w:sz="0" w:space="0" w:color="auto"/>
            <w:bottom w:val="none" w:sz="0" w:space="0" w:color="auto"/>
            <w:right w:val="none" w:sz="0" w:space="0" w:color="auto"/>
          </w:divBdr>
        </w:div>
        <w:div w:id="1171023942">
          <w:marLeft w:val="480"/>
          <w:marRight w:val="0"/>
          <w:marTop w:val="0"/>
          <w:marBottom w:val="0"/>
          <w:divBdr>
            <w:top w:val="none" w:sz="0" w:space="0" w:color="auto"/>
            <w:left w:val="none" w:sz="0" w:space="0" w:color="auto"/>
            <w:bottom w:val="none" w:sz="0" w:space="0" w:color="auto"/>
            <w:right w:val="none" w:sz="0" w:space="0" w:color="auto"/>
          </w:divBdr>
        </w:div>
        <w:div w:id="1648977618">
          <w:marLeft w:val="480"/>
          <w:marRight w:val="0"/>
          <w:marTop w:val="0"/>
          <w:marBottom w:val="0"/>
          <w:divBdr>
            <w:top w:val="none" w:sz="0" w:space="0" w:color="auto"/>
            <w:left w:val="none" w:sz="0" w:space="0" w:color="auto"/>
            <w:bottom w:val="none" w:sz="0" w:space="0" w:color="auto"/>
            <w:right w:val="none" w:sz="0" w:space="0" w:color="auto"/>
          </w:divBdr>
        </w:div>
        <w:div w:id="892304630">
          <w:marLeft w:val="480"/>
          <w:marRight w:val="0"/>
          <w:marTop w:val="0"/>
          <w:marBottom w:val="0"/>
          <w:divBdr>
            <w:top w:val="none" w:sz="0" w:space="0" w:color="auto"/>
            <w:left w:val="none" w:sz="0" w:space="0" w:color="auto"/>
            <w:bottom w:val="none" w:sz="0" w:space="0" w:color="auto"/>
            <w:right w:val="none" w:sz="0" w:space="0" w:color="auto"/>
          </w:divBdr>
        </w:div>
        <w:div w:id="443621350">
          <w:marLeft w:val="480"/>
          <w:marRight w:val="0"/>
          <w:marTop w:val="0"/>
          <w:marBottom w:val="0"/>
          <w:divBdr>
            <w:top w:val="none" w:sz="0" w:space="0" w:color="auto"/>
            <w:left w:val="none" w:sz="0" w:space="0" w:color="auto"/>
            <w:bottom w:val="none" w:sz="0" w:space="0" w:color="auto"/>
            <w:right w:val="none" w:sz="0" w:space="0" w:color="auto"/>
          </w:divBdr>
        </w:div>
        <w:div w:id="1173059693">
          <w:marLeft w:val="480"/>
          <w:marRight w:val="0"/>
          <w:marTop w:val="0"/>
          <w:marBottom w:val="0"/>
          <w:divBdr>
            <w:top w:val="none" w:sz="0" w:space="0" w:color="auto"/>
            <w:left w:val="none" w:sz="0" w:space="0" w:color="auto"/>
            <w:bottom w:val="none" w:sz="0" w:space="0" w:color="auto"/>
            <w:right w:val="none" w:sz="0" w:space="0" w:color="auto"/>
          </w:divBdr>
        </w:div>
        <w:div w:id="235211649">
          <w:marLeft w:val="480"/>
          <w:marRight w:val="0"/>
          <w:marTop w:val="0"/>
          <w:marBottom w:val="0"/>
          <w:divBdr>
            <w:top w:val="none" w:sz="0" w:space="0" w:color="auto"/>
            <w:left w:val="none" w:sz="0" w:space="0" w:color="auto"/>
            <w:bottom w:val="none" w:sz="0" w:space="0" w:color="auto"/>
            <w:right w:val="none" w:sz="0" w:space="0" w:color="auto"/>
          </w:divBdr>
        </w:div>
        <w:div w:id="1729836151">
          <w:marLeft w:val="480"/>
          <w:marRight w:val="0"/>
          <w:marTop w:val="0"/>
          <w:marBottom w:val="0"/>
          <w:divBdr>
            <w:top w:val="none" w:sz="0" w:space="0" w:color="auto"/>
            <w:left w:val="none" w:sz="0" w:space="0" w:color="auto"/>
            <w:bottom w:val="none" w:sz="0" w:space="0" w:color="auto"/>
            <w:right w:val="none" w:sz="0" w:space="0" w:color="auto"/>
          </w:divBdr>
        </w:div>
        <w:div w:id="1057169464">
          <w:marLeft w:val="480"/>
          <w:marRight w:val="0"/>
          <w:marTop w:val="0"/>
          <w:marBottom w:val="0"/>
          <w:divBdr>
            <w:top w:val="none" w:sz="0" w:space="0" w:color="auto"/>
            <w:left w:val="none" w:sz="0" w:space="0" w:color="auto"/>
            <w:bottom w:val="none" w:sz="0" w:space="0" w:color="auto"/>
            <w:right w:val="none" w:sz="0" w:space="0" w:color="auto"/>
          </w:divBdr>
        </w:div>
        <w:div w:id="149760705">
          <w:marLeft w:val="480"/>
          <w:marRight w:val="0"/>
          <w:marTop w:val="0"/>
          <w:marBottom w:val="0"/>
          <w:divBdr>
            <w:top w:val="none" w:sz="0" w:space="0" w:color="auto"/>
            <w:left w:val="none" w:sz="0" w:space="0" w:color="auto"/>
            <w:bottom w:val="none" w:sz="0" w:space="0" w:color="auto"/>
            <w:right w:val="none" w:sz="0" w:space="0" w:color="auto"/>
          </w:divBdr>
        </w:div>
        <w:div w:id="944995590">
          <w:marLeft w:val="480"/>
          <w:marRight w:val="0"/>
          <w:marTop w:val="0"/>
          <w:marBottom w:val="0"/>
          <w:divBdr>
            <w:top w:val="none" w:sz="0" w:space="0" w:color="auto"/>
            <w:left w:val="none" w:sz="0" w:space="0" w:color="auto"/>
            <w:bottom w:val="none" w:sz="0" w:space="0" w:color="auto"/>
            <w:right w:val="none" w:sz="0" w:space="0" w:color="auto"/>
          </w:divBdr>
        </w:div>
        <w:div w:id="15735884">
          <w:marLeft w:val="480"/>
          <w:marRight w:val="0"/>
          <w:marTop w:val="0"/>
          <w:marBottom w:val="0"/>
          <w:divBdr>
            <w:top w:val="none" w:sz="0" w:space="0" w:color="auto"/>
            <w:left w:val="none" w:sz="0" w:space="0" w:color="auto"/>
            <w:bottom w:val="none" w:sz="0" w:space="0" w:color="auto"/>
            <w:right w:val="none" w:sz="0" w:space="0" w:color="auto"/>
          </w:divBdr>
        </w:div>
        <w:div w:id="764037704">
          <w:marLeft w:val="480"/>
          <w:marRight w:val="0"/>
          <w:marTop w:val="0"/>
          <w:marBottom w:val="0"/>
          <w:divBdr>
            <w:top w:val="none" w:sz="0" w:space="0" w:color="auto"/>
            <w:left w:val="none" w:sz="0" w:space="0" w:color="auto"/>
            <w:bottom w:val="none" w:sz="0" w:space="0" w:color="auto"/>
            <w:right w:val="none" w:sz="0" w:space="0" w:color="auto"/>
          </w:divBdr>
        </w:div>
        <w:div w:id="1465007498">
          <w:marLeft w:val="480"/>
          <w:marRight w:val="0"/>
          <w:marTop w:val="0"/>
          <w:marBottom w:val="0"/>
          <w:divBdr>
            <w:top w:val="none" w:sz="0" w:space="0" w:color="auto"/>
            <w:left w:val="none" w:sz="0" w:space="0" w:color="auto"/>
            <w:bottom w:val="none" w:sz="0" w:space="0" w:color="auto"/>
            <w:right w:val="none" w:sz="0" w:space="0" w:color="auto"/>
          </w:divBdr>
        </w:div>
        <w:div w:id="1621955877">
          <w:marLeft w:val="480"/>
          <w:marRight w:val="0"/>
          <w:marTop w:val="0"/>
          <w:marBottom w:val="0"/>
          <w:divBdr>
            <w:top w:val="none" w:sz="0" w:space="0" w:color="auto"/>
            <w:left w:val="none" w:sz="0" w:space="0" w:color="auto"/>
            <w:bottom w:val="none" w:sz="0" w:space="0" w:color="auto"/>
            <w:right w:val="none" w:sz="0" w:space="0" w:color="auto"/>
          </w:divBdr>
        </w:div>
        <w:div w:id="870071594">
          <w:marLeft w:val="480"/>
          <w:marRight w:val="0"/>
          <w:marTop w:val="0"/>
          <w:marBottom w:val="0"/>
          <w:divBdr>
            <w:top w:val="none" w:sz="0" w:space="0" w:color="auto"/>
            <w:left w:val="none" w:sz="0" w:space="0" w:color="auto"/>
            <w:bottom w:val="none" w:sz="0" w:space="0" w:color="auto"/>
            <w:right w:val="none" w:sz="0" w:space="0" w:color="auto"/>
          </w:divBdr>
        </w:div>
        <w:div w:id="20085565">
          <w:marLeft w:val="480"/>
          <w:marRight w:val="0"/>
          <w:marTop w:val="0"/>
          <w:marBottom w:val="0"/>
          <w:divBdr>
            <w:top w:val="none" w:sz="0" w:space="0" w:color="auto"/>
            <w:left w:val="none" w:sz="0" w:space="0" w:color="auto"/>
            <w:bottom w:val="none" w:sz="0" w:space="0" w:color="auto"/>
            <w:right w:val="none" w:sz="0" w:space="0" w:color="auto"/>
          </w:divBdr>
        </w:div>
        <w:div w:id="285816340">
          <w:marLeft w:val="480"/>
          <w:marRight w:val="0"/>
          <w:marTop w:val="0"/>
          <w:marBottom w:val="0"/>
          <w:divBdr>
            <w:top w:val="none" w:sz="0" w:space="0" w:color="auto"/>
            <w:left w:val="none" w:sz="0" w:space="0" w:color="auto"/>
            <w:bottom w:val="none" w:sz="0" w:space="0" w:color="auto"/>
            <w:right w:val="none" w:sz="0" w:space="0" w:color="auto"/>
          </w:divBdr>
        </w:div>
        <w:div w:id="768545293">
          <w:marLeft w:val="480"/>
          <w:marRight w:val="0"/>
          <w:marTop w:val="0"/>
          <w:marBottom w:val="0"/>
          <w:divBdr>
            <w:top w:val="none" w:sz="0" w:space="0" w:color="auto"/>
            <w:left w:val="none" w:sz="0" w:space="0" w:color="auto"/>
            <w:bottom w:val="none" w:sz="0" w:space="0" w:color="auto"/>
            <w:right w:val="none" w:sz="0" w:space="0" w:color="auto"/>
          </w:divBdr>
        </w:div>
        <w:div w:id="108934703">
          <w:marLeft w:val="480"/>
          <w:marRight w:val="0"/>
          <w:marTop w:val="0"/>
          <w:marBottom w:val="0"/>
          <w:divBdr>
            <w:top w:val="none" w:sz="0" w:space="0" w:color="auto"/>
            <w:left w:val="none" w:sz="0" w:space="0" w:color="auto"/>
            <w:bottom w:val="none" w:sz="0" w:space="0" w:color="auto"/>
            <w:right w:val="none" w:sz="0" w:space="0" w:color="auto"/>
          </w:divBdr>
        </w:div>
        <w:div w:id="1001392282">
          <w:marLeft w:val="480"/>
          <w:marRight w:val="0"/>
          <w:marTop w:val="0"/>
          <w:marBottom w:val="0"/>
          <w:divBdr>
            <w:top w:val="none" w:sz="0" w:space="0" w:color="auto"/>
            <w:left w:val="none" w:sz="0" w:space="0" w:color="auto"/>
            <w:bottom w:val="none" w:sz="0" w:space="0" w:color="auto"/>
            <w:right w:val="none" w:sz="0" w:space="0" w:color="auto"/>
          </w:divBdr>
        </w:div>
        <w:div w:id="392508505">
          <w:marLeft w:val="480"/>
          <w:marRight w:val="0"/>
          <w:marTop w:val="0"/>
          <w:marBottom w:val="0"/>
          <w:divBdr>
            <w:top w:val="none" w:sz="0" w:space="0" w:color="auto"/>
            <w:left w:val="none" w:sz="0" w:space="0" w:color="auto"/>
            <w:bottom w:val="none" w:sz="0" w:space="0" w:color="auto"/>
            <w:right w:val="none" w:sz="0" w:space="0" w:color="auto"/>
          </w:divBdr>
        </w:div>
        <w:div w:id="1235776678">
          <w:marLeft w:val="480"/>
          <w:marRight w:val="0"/>
          <w:marTop w:val="0"/>
          <w:marBottom w:val="0"/>
          <w:divBdr>
            <w:top w:val="none" w:sz="0" w:space="0" w:color="auto"/>
            <w:left w:val="none" w:sz="0" w:space="0" w:color="auto"/>
            <w:bottom w:val="none" w:sz="0" w:space="0" w:color="auto"/>
            <w:right w:val="none" w:sz="0" w:space="0" w:color="auto"/>
          </w:divBdr>
        </w:div>
        <w:div w:id="780683381">
          <w:marLeft w:val="480"/>
          <w:marRight w:val="0"/>
          <w:marTop w:val="0"/>
          <w:marBottom w:val="0"/>
          <w:divBdr>
            <w:top w:val="none" w:sz="0" w:space="0" w:color="auto"/>
            <w:left w:val="none" w:sz="0" w:space="0" w:color="auto"/>
            <w:bottom w:val="none" w:sz="0" w:space="0" w:color="auto"/>
            <w:right w:val="none" w:sz="0" w:space="0" w:color="auto"/>
          </w:divBdr>
        </w:div>
        <w:div w:id="1271620697">
          <w:marLeft w:val="480"/>
          <w:marRight w:val="0"/>
          <w:marTop w:val="0"/>
          <w:marBottom w:val="0"/>
          <w:divBdr>
            <w:top w:val="none" w:sz="0" w:space="0" w:color="auto"/>
            <w:left w:val="none" w:sz="0" w:space="0" w:color="auto"/>
            <w:bottom w:val="none" w:sz="0" w:space="0" w:color="auto"/>
            <w:right w:val="none" w:sz="0" w:space="0" w:color="auto"/>
          </w:divBdr>
        </w:div>
        <w:div w:id="1535731165">
          <w:marLeft w:val="480"/>
          <w:marRight w:val="0"/>
          <w:marTop w:val="0"/>
          <w:marBottom w:val="0"/>
          <w:divBdr>
            <w:top w:val="none" w:sz="0" w:space="0" w:color="auto"/>
            <w:left w:val="none" w:sz="0" w:space="0" w:color="auto"/>
            <w:bottom w:val="none" w:sz="0" w:space="0" w:color="auto"/>
            <w:right w:val="none" w:sz="0" w:space="0" w:color="auto"/>
          </w:divBdr>
        </w:div>
      </w:divsChild>
    </w:div>
    <w:div w:id="2123454821">
      <w:bodyDiv w:val="1"/>
      <w:marLeft w:val="0"/>
      <w:marRight w:val="0"/>
      <w:marTop w:val="0"/>
      <w:marBottom w:val="0"/>
      <w:divBdr>
        <w:top w:val="none" w:sz="0" w:space="0" w:color="auto"/>
        <w:left w:val="none" w:sz="0" w:space="0" w:color="auto"/>
        <w:bottom w:val="none" w:sz="0" w:space="0" w:color="auto"/>
        <w:right w:val="none" w:sz="0" w:space="0" w:color="auto"/>
      </w:divBdr>
    </w:div>
    <w:div w:id="2123651066">
      <w:bodyDiv w:val="1"/>
      <w:marLeft w:val="0"/>
      <w:marRight w:val="0"/>
      <w:marTop w:val="0"/>
      <w:marBottom w:val="0"/>
      <w:divBdr>
        <w:top w:val="none" w:sz="0" w:space="0" w:color="auto"/>
        <w:left w:val="none" w:sz="0" w:space="0" w:color="auto"/>
        <w:bottom w:val="none" w:sz="0" w:space="0" w:color="auto"/>
        <w:right w:val="none" w:sz="0" w:space="0" w:color="auto"/>
      </w:divBdr>
    </w:div>
    <w:div w:id="2124957890">
      <w:bodyDiv w:val="1"/>
      <w:marLeft w:val="0"/>
      <w:marRight w:val="0"/>
      <w:marTop w:val="0"/>
      <w:marBottom w:val="0"/>
      <w:divBdr>
        <w:top w:val="none" w:sz="0" w:space="0" w:color="auto"/>
        <w:left w:val="none" w:sz="0" w:space="0" w:color="auto"/>
        <w:bottom w:val="none" w:sz="0" w:space="0" w:color="auto"/>
        <w:right w:val="none" w:sz="0" w:space="0" w:color="auto"/>
      </w:divBdr>
    </w:div>
    <w:div w:id="2125075974">
      <w:bodyDiv w:val="1"/>
      <w:marLeft w:val="0"/>
      <w:marRight w:val="0"/>
      <w:marTop w:val="0"/>
      <w:marBottom w:val="0"/>
      <w:divBdr>
        <w:top w:val="none" w:sz="0" w:space="0" w:color="auto"/>
        <w:left w:val="none" w:sz="0" w:space="0" w:color="auto"/>
        <w:bottom w:val="none" w:sz="0" w:space="0" w:color="auto"/>
        <w:right w:val="none" w:sz="0" w:space="0" w:color="auto"/>
      </w:divBdr>
    </w:div>
    <w:div w:id="2125418391">
      <w:bodyDiv w:val="1"/>
      <w:marLeft w:val="0"/>
      <w:marRight w:val="0"/>
      <w:marTop w:val="0"/>
      <w:marBottom w:val="0"/>
      <w:divBdr>
        <w:top w:val="none" w:sz="0" w:space="0" w:color="auto"/>
        <w:left w:val="none" w:sz="0" w:space="0" w:color="auto"/>
        <w:bottom w:val="none" w:sz="0" w:space="0" w:color="auto"/>
        <w:right w:val="none" w:sz="0" w:space="0" w:color="auto"/>
      </w:divBdr>
    </w:div>
    <w:div w:id="2125464744">
      <w:bodyDiv w:val="1"/>
      <w:marLeft w:val="0"/>
      <w:marRight w:val="0"/>
      <w:marTop w:val="0"/>
      <w:marBottom w:val="0"/>
      <w:divBdr>
        <w:top w:val="none" w:sz="0" w:space="0" w:color="auto"/>
        <w:left w:val="none" w:sz="0" w:space="0" w:color="auto"/>
        <w:bottom w:val="none" w:sz="0" w:space="0" w:color="auto"/>
        <w:right w:val="none" w:sz="0" w:space="0" w:color="auto"/>
      </w:divBdr>
    </w:div>
    <w:div w:id="2125996705">
      <w:bodyDiv w:val="1"/>
      <w:marLeft w:val="0"/>
      <w:marRight w:val="0"/>
      <w:marTop w:val="0"/>
      <w:marBottom w:val="0"/>
      <w:divBdr>
        <w:top w:val="none" w:sz="0" w:space="0" w:color="auto"/>
        <w:left w:val="none" w:sz="0" w:space="0" w:color="auto"/>
        <w:bottom w:val="none" w:sz="0" w:space="0" w:color="auto"/>
        <w:right w:val="none" w:sz="0" w:space="0" w:color="auto"/>
      </w:divBdr>
    </w:div>
    <w:div w:id="2126070705">
      <w:bodyDiv w:val="1"/>
      <w:marLeft w:val="0"/>
      <w:marRight w:val="0"/>
      <w:marTop w:val="0"/>
      <w:marBottom w:val="0"/>
      <w:divBdr>
        <w:top w:val="none" w:sz="0" w:space="0" w:color="auto"/>
        <w:left w:val="none" w:sz="0" w:space="0" w:color="auto"/>
        <w:bottom w:val="none" w:sz="0" w:space="0" w:color="auto"/>
        <w:right w:val="none" w:sz="0" w:space="0" w:color="auto"/>
      </w:divBdr>
    </w:div>
    <w:div w:id="2126541082">
      <w:bodyDiv w:val="1"/>
      <w:marLeft w:val="0"/>
      <w:marRight w:val="0"/>
      <w:marTop w:val="0"/>
      <w:marBottom w:val="0"/>
      <w:divBdr>
        <w:top w:val="none" w:sz="0" w:space="0" w:color="auto"/>
        <w:left w:val="none" w:sz="0" w:space="0" w:color="auto"/>
        <w:bottom w:val="none" w:sz="0" w:space="0" w:color="auto"/>
        <w:right w:val="none" w:sz="0" w:space="0" w:color="auto"/>
      </w:divBdr>
    </w:div>
    <w:div w:id="2126923920">
      <w:bodyDiv w:val="1"/>
      <w:marLeft w:val="0"/>
      <w:marRight w:val="0"/>
      <w:marTop w:val="0"/>
      <w:marBottom w:val="0"/>
      <w:divBdr>
        <w:top w:val="none" w:sz="0" w:space="0" w:color="auto"/>
        <w:left w:val="none" w:sz="0" w:space="0" w:color="auto"/>
        <w:bottom w:val="none" w:sz="0" w:space="0" w:color="auto"/>
        <w:right w:val="none" w:sz="0" w:space="0" w:color="auto"/>
      </w:divBdr>
    </w:div>
    <w:div w:id="2126926397">
      <w:bodyDiv w:val="1"/>
      <w:marLeft w:val="0"/>
      <w:marRight w:val="0"/>
      <w:marTop w:val="0"/>
      <w:marBottom w:val="0"/>
      <w:divBdr>
        <w:top w:val="none" w:sz="0" w:space="0" w:color="auto"/>
        <w:left w:val="none" w:sz="0" w:space="0" w:color="auto"/>
        <w:bottom w:val="none" w:sz="0" w:space="0" w:color="auto"/>
        <w:right w:val="none" w:sz="0" w:space="0" w:color="auto"/>
      </w:divBdr>
    </w:div>
    <w:div w:id="2127238537">
      <w:bodyDiv w:val="1"/>
      <w:marLeft w:val="0"/>
      <w:marRight w:val="0"/>
      <w:marTop w:val="0"/>
      <w:marBottom w:val="0"/>
      <w:divBdr>
        <w:top w:val="none" w:sz="0" w:space="0" w:color="auto"/>
        <w:left w:val="none" w:sz="0" w:space="0" w:color="auto"/>
        <w:bottom w:val="none" w:sz="0" w:space="0" w:color="auto"/>
        <w:right w:val="none" w:sz="0" w:space="0" w:color="auto"/>
      </w:divBdr>
    </w:div>
    <w:div w:id="2127384794">
      <w:bodyDiv w:val="1"/>
      <w:marLeft w:val="0"/>
      <w:marRight w:val="0"/>
      <w:marTop w:val="0"/>
      <w:marBottom w:val="0"/>
      <w:divBdr>
        <w:top w:val="none" w:sz="0" w:space="0" w:color="auto"/>
        <w:left w:val="none" w:sz="0" w:space="0" w:color="auto"/>
        <w:bottom w:val="none" w:sz="0" w:space="0" w:color="auto"/>
        <w:right w:val="none" w:sz="0" w:space="0" w:color="auto"/>
      </w:divBdr>
    </w:div>
    <w:div w:id="2127456505">
      <w:bodyDiv w:val="1"/>
      <w:marLeft w:val="0"/>
      <w:marRight w:val="0"/>
      <w:marTop w:val="0"/>
      <w:marBottom w:val="0"/>
      <w:divBdr>
        <w:top w:val="none" w:sz="0" w:space="0" w:color="auto"/>
        <w:left w:val="none" w:sz="0" w:space="0" w:color="auto"/>
        <w:bottom w:val="none" w:sz="0" w:space="0" w:color="auto"/>
        <w:right w:val="none" w:sz="0" w:space="0" w:color="auto"/>
      </w:divBdr>
    </w:div>
    <w:div w:id="2127506396">
      <w:bodyDiv w:val="1"/>
      <w:marLeft w:val="0"/>
      <w:marRight w:val="0"/>
      <w:marTop w:val="0"/>
      <w:marBottom w:val="0"/>
      <w:divBdr>
        <w:top w:val="none" w:sz="0" w:space="0" w:color="auto"/>
        <w:left w:val="none" w:sz="0" w:space="0" w:color="auto"/>
        <w:bottom w:val="none" w:sz="0" w:space="0" w:color="auto"/>
        <w:right w:val="none" w:sz="0" w:space="0" w:color="auto"/>
      </w:divBdr>
    </w:div>
    <w:div w:id="2128041665">
      <w:bodyDiv w:val="1"/>
      <w:marLeft w:val="0"/>
      <w:marRight w:val="0"/>
      <w:marTop w:val="0"/>
      <w:marBottom w:val="0"/>
      <w:divBdr>
        <w:top w:val="none" w:sz="0" w:space="0" w:color="auto"/>
        <w:left w:val="none" w:sz="0" w:space="0" w:color="auto"/>
        <w:bottom w:val="none" w:sz="0" w:space="0" w:color="auto"/>
        <w:right w:val="none" w:sz="0" w:space="0" w:color="auto"/>
      </w:divBdr>
    </w:div>
    <w:div w:id="2128354620">
      <w:bodyDiv w:val="1"/>
      <w:marLeft w:val="0"/>
      <w:marRight w:val="0"/>
      <w:marTop w:val="0"/>
      <w:marBottom w:val="0"/>
      <w:divBdr>
        <w:top w:val="none" w:sz="0" w:space="0" w:color="auto"/>
        <w:left w:val="none" w:sz="0" w:space="0" w:color="auto"/>
        <w:bottom w:val="none" w:sz="0" w:space="0" w:color="auto"/>
        <w:right w:val="none" w:sz="0" w:space="0" w:color="auto"/>
      </w:divBdr>
    </w:div>
    <w:div w:id="2128616509">
      <w:bodyDiv w:val="1"/>
      <w:marLeft w:val="0"/>
      <w:marRight w:val="0"/>
      <w:marTop w:val="0"/>
      <w:marBottom w:val="0"/>
      <w:divBdr>
        <w:top w:val="none" w:sz="0" w:space="0" w:color="auto"/>
        <w:left w:val="none" w:sz="0" w:space="0" w:color="auto"/>
        <w:bottom w:val="none" w:sz="0" w:space="0" w:color="auto"/>
        <w:right w:val="none" w:sz="0" w:space="0" w:color="auto"/>
      </w:divBdr>
    </w:div>
    <w:div w:id="2128962470">
      <w:bodyDiv w:val="1"/>
      <w:marLeft w:val="0"/>
      <w:marRight w:val="0"/>
      <w:marTop w:val="0"/>
      <w:marBottom w:val="0"/>
      <w:divBdr>
        <w:top w:val="none" w:sz="0" w:space="0" w:color="auto"/>
        <w:left w:val="none" w:sz="0" w:space="0" w:color="auto"/>
        <w:bottom w:val="none" w:sz="0" w:space="0" w:color="auto"/>
        <w:right w:val="none" w:sz="0" w:space="0" w:color="auto"/>
      </w:divBdr>
    </w:div>
    <w:div w:id="2129161112">
      <w:bodyDiv w:val="1"/>
      <w:marLeft w:val="0"/>
      <w:marRight w:val="0"/>
      <w:marTop w:val="0"/>
      <w:marBottom w:val="0"/>
      <w:divBdr>
        <w:top w:val="none" w:sz="0" w:space="0" w:color="auto"/>
        <w:left w:val="none" w:sz="0" w:space="0" w:color="auto"/>
        <w:bottom w:val="none" w:sz="0" w:space="0" w:color="auto"/>
        <w:right w:val="none" w:sz="0" w:space="0" w:color="auto"/>
      </w:divBdr>
    </w:div>
    <w:div w:id="2129543392">
      <w:bodyDiv w:val="1"/>
      <w:marLeft w:val="0"/>
      <w:marRight w:val="0"/>
      <w:marTop w:val="0"/>
      <w:marBottom w:val="0"/>
      <w:divBdr>
        <w:top w:val="none" w:sz="0" w:space="0" w:color="auto"/>
        <w:left w:val="none" w:sz="0" w:space="0" w:color="auto"/>
        <w:bottom w:val="none" w:sz="0" w:space="0" w:color="auto"/>
        <w:right w:val="none" w:sz="0" w:space="0" w:color="auto"/>
      </w:divBdr>
    </w:div>
    <w:div w:id="2129742513">
      <w:bodyDiv w:val="1"/>
      <w:marLeft w:val="0"/>
      <w:marRight w:val="0"/>
      <w:marTop w:val="0"/>
      <w:marBottom w:val="0"/>
      <w:divBdr>
        <w:top w:val="none" w:sz="0" w:space="0" w:color="auto"/>
        <w:left w:val="none" w:sz="0" w:space="0" w:color="auto"/>
        <w:bottom w:val="none" w:sz="0" w:space="0" w:color="auto"/>
        <w:right w:val="none" w:sz="0" w:space="0" w:color="auto"/>
      </w:divBdr>
    </w:div>
    <w:div w:id="2130007010">
      <w:bodyDiv w:val="1"/>
      <w:marLeft w:val="0"/>
      <w:marRight w:val="0"/>
      <w:marTop w:val="0"/>
      <w:marBottom w:val="0"/>
      <w:divBdr>
        <w:top w:val="none" w:sz="0" w:space="0" w:color="auto"/>
        <w:left w:val="none" w:sz="0" w:space="0" w:color="auto"/>
        <w:bottom w:val="none" w:sz="0" w:space="0" w:color="auto"/>
        <w:right w:val="none" w:sz="0" w:space="0" w:color="auto"/>
      </w:divBdr>
    </w:div>
    <w:div w:id="2130313805">
      <w:bodyDiv w:val="1"/>
      <w:marLeft w:val="0"/>
      <w:marRight w:val="0"/>
      <w:marTop w:val="0"/>
      <w:marBottom w:val="0"/>
      <w:divBdr>
        <w:top w:val="none" w:sz="0" w:space="0" w:color="auto"/>
        <w:left w:val="none" w:sz="0" w:space="0" w:color="auto"/>
        <w:bottom w:val="none" w:sz="0" w:space="0" w:color="auto"/>
        <w:right w:val="none" w:sz="0" w:space="0" w:color="auto"/>
      </w:divBdr>
    </w:div>
    <w:div w:id="2130393041">
      <w:bodyDiv w:val="1"/>
      <w:marLeft w:val="0"/>
      <w:marRight w:val="0"/>
      <w:marTop w:val="0"/>
      <w:marBottom w:val="0"/>
      <w:divBdr>
        <w:top w:val="none" w:sz="0" w:space="0" w:color="auto"/>
        <w:left w:val="none" w:sz="0" w:space="0" w:color="auto"/>
        <w:bottom w:val="none" w:sz="0" w:space="0" w:color="auto"/>
        <w:right w:val="none" w:sz="0" w:space="0" w:color="auto"/>
      </w:divBdr>
    </w:div>
    <w:div w:id="2131389253">
      <w:bodyDiv w:val="1"/>
      <w:marLeft w:val="0"/>
      <w:marRight w:val="0"/>
      <w:marTop w:val="0"/>
      <w:marBottom w:val="0"/>
      <w:divBdr>
        <w:top w:val="none" w:sz="0" w:space="0" w:color="auto"/>
        <w:left w:val="none" w:sz="0" w:space="0" w:color="auto"/>
        <w:bottom w:val="none" w:sz="0" w:space="0" w:color="auto"/>
        <w:right w:val="none" w:sz="0" w:space="0" w:color="auto"/>
      </w:divBdr>
      <w:divsChild>
        <w:div w:id="1310473093">
          <w:marLeft w:val="480"/>
          <w:marRight w:val="0"/>
          <w:marTop w:val="0"/>
          <w:marBottom w:val="0"/>
          <w:divBdr>
            <w:top w:val="none" w:sz="0" w:space="0" w:color="auto"/>
            <w:left w:val="none" w:sz="0" w:space="0" w:color="auto"/>
            <w:bottom w:val="none" w:sz="0" w:space="0" w:color="auto"/>
            <w:right w:val="none" w:sz="0" w:space="0" w:color="auto"/>
          </w:divBdr>
        </w:div>
        <w:div w:id="1690526592">
          <w:marLeft w:val="480"/>
          <w:marRight w:val="0"/>
          <w:marTop w:val="0"/>
          <w:marBottom w:val="0"/>
          <w:divBdr>
            <w:top w:val="none" w:sz="0" w:space="0" w:color="auto"/>
            <w:left w:val="none" w:sz="0" w:space="0" w:color="auto"/>
            <w:bottom w:val="none" w:sz="0" w:space="0" w:color="auto"/>
            <w:right w:val="none" w:sz="0" w:space="0" w:color="auto"/>
          </w:divBdr>
        </w:div>
        <w:div w:id="1132139088">
          <w:marLeft w:val="480"/>
          <w:marRight w:val="0"/>
          <w:marTop w:val="0"/>
          <w:marBottom w:val="0"/>
          <w:divBdr>
            <w:top w:val="none" w:sz="0" w:space="0" w:color="auto"/>
            <w:left w:val="none" w:sz="0" w:space="0" w:color="auto"/>
            <w:bottom w:val="none" w:sz="0" w:space="0" w:color="auto"/>
            <w:right w:val="none" w:sz="0" w:space="0" w:color="auto"/>
          </w:divBdr>
        </w:div>
        <w:div w:id="579290041">
          <w:marLeft w:val="480"/>
          <w:marRight w:val="0"/>
          <w:marTop w:val="0"/>
          <w:marBottom w:val="0"/>
          <w:divBdr>
            <w:top w:val="none" w:sz="0" w:space="0" w:color="auto"/>
            <w:left w:val="none" w:sz="0" w:space="0" w:color="auto"/>
            <w:bottom w:val="none" w:sz="0" w:space="0" w:color="auto"/>
            <w:right w:val="none" w:sz="0" w:space="0" w:color="auto"/>
          </w:divBdr>
        </w:div>
        <w:div w:id="499975784">
          <w:marLeft w:val="480"/>
          <w:marRight w:val="0"/>
          <w:marTop w:val="0"/>
          <w:marBottom w:val="0"/>
          <w:divBdr>
            <w:top w:val="none" w:sz="0" w:space="0" w:color="auto"/>
            <w:left w:val="none" w:sz="0" w:space="0" w:color="auto"/>
            <w:bottom w:val="none" w:sz="0" w:space="0" w:color="auto"/>
            <w:right w:val="none" w:sz="0" w:space="0" w:color="auto"/>
          </w:divBdr>
        </w:div>
        <w:div w:id="1209610909">
          <w:marLeft w:val="480"/>
          <w:marRight w:val="0"/>
          <w:marTop w:val="0"/>
          <w:marBottom w:val="0"/>
          <w:divBdr>
            <w:top w:val="none" w:sz="0" w:space="0" w:color="auto"/>
            <w:left w:val="none" w:sz="0" w:space="0" w:color="auto"/>
            <w:bottom w:val="none" w:sz="0" w:space="0" w:color="auto"/>
            <w:right w:val="none" w:sz="0" w:space="0" w:color="auto"/>
          </w:divBdr>
        </w:div>
        <w:div w:id="1340431651">
          <w:marLeft w:val="480"/>
          <w:marRight w:val="0"/>
          <w:marTop w:val="0"/>
          <w:marBottom w:val="0"/>
          <w:divBdr>
            <w:top w:val="none" w:sz="0" w:space="0" w:color="auto"/>
            <w:left w:val="none" w:sz="0" w:space="0" w:color="auto"/>
            <w:bottom w:val="none" w:sz="0" w:space="0" w:color="auto"/>
            <w:right w:val="none" w:sz="0" w:space="0" w:color="auto"/>
          </w:divBdr>
        </w:div>
        <w:div w:id="652569444">
          <w:marLeft w:val="480"/>
          <w:marRight w:val="0"/>
          <w:marTop w:val="0"/>
          <w:marBottom w:val="0"/>
          <w:divBdr>
            <w:top w:val="none" w:sz="0" w:space="0" w:color="auto"/>
            <w:left w:val="none" w:sz="0" w:space="0" w:color="auto"/>
            <w:bottom w:val="none" w:sz="0" w:space="0" w:color="auto"/>
            <w:right w:val="none" w:sz="0" w:space="0" w:color="auto"/>
          </w:divBdr>
        </w:div>
        <w:div w:id="1921403930">
          <w:marLeft w:val="480"/>
          <w:marRight w:val="0"/>
          <w:marTop w:val="0"/>
          <w:marBottom w:val="0"/>
          <w:divBdr>
            <w:top w:val="none" w:sz="0" w:space="0" w:color="auto"/>
            <w:left w:val="none" w:sz="0" w:space="0" w:color="auto"/>
            <w:bottom w:val="none" w:sz="0" w:space="0" w:color="auto"/>
            <w:right w:val="none" w:sz="0" w:space="0" w:color="auto"/>
          </w:divBdr>
        </w:div>
        <w:div w:id="818881289">
          <w:marLeft w:val="480"/>
          <w:marRight w:val="0"/>
          <w:marTop w:val="0"/>
          <w:marBottom w:val="0"/>
          <w:divBdr>
            <w:top w:val="none" w:sz="0" w:space="0" w:color="auto"/>
            <w:left w:val="none" w:sz="0" w:space="0" w:color="auto"/>
            <w:bottom w:val="none" w:sz="0" w:space="0" w:color="auto"/>
            <w:right w:val="none" w:sz="0" w:space="0" w:color="auto"/>
          </w:divBdr>
        </w:div>
        <w:div w:id="464275640">
          <w:marLeft w:val="480"/>
          <w:marRight w:val="0"/>
          <w:marTop w:val="0"/>
          <w:marBottom w:val="0"/>
          <w:divBdr>
            <w:top w:val="none" w:sz="0" w:space="0" w:color="auto"/>
            <w:left w:val="none" w:sz="0" w:space="0" w:color="auto"/>
            <w:bottom w:val="none" w:sz="0" w:space="0" w:color="auto"/>
            <w:right w:val="none" w:sz="0" w:space="0" w:color="auto"/>
          </w:divBdr>
        </w:div>
        <w:div w:id="1191379017">
          <w:marLeft w:val="480"/>
          <w:marRight w:val="0"/>
          <w:marTop w:val="0"/>
          <w:marBottom w:val="0"/>
          <w:divBdr>
            <w:top w:val="none" w:sz="0" w:space="0" w:color="auto"/>
            <w:left w:val="none" w:sz="0" w:space="0" w:color="auto"/>
            <w:bottom w:val="none" w:sz="0" w:space="0" w:color="auto"/>
            <w:right w:val="none" w:sz="0" w:space="0" w:color="auto"/>
          </w:divBdr>
        </w:div>
        <w:div w:id="1951473478">
          <w:marLeft w:val="480"/>
          <w:marRight w:val="0"/>
          <w:marTop w:val="0"/>
          <w:marBottom w:val="0"/>
          <w:divBdr>
            <w:top w:val="none" w:sz="0" w:space="0" w:color="auto"/>
            <w:left w:val="none" w:sz="0" w:space="0" w:color="auto"/>
            <w:bottom w:val="none" w:sz="0" w:space="0" w:color="auto"/>
            <w:right w:val="none" w:sz="0" w:space="0" w:color="auto"/>
          </w:divBdr>
        </w:div>
        <w:div w:id="1520389765">
          <w:marLeft w:val="480"/>
          <w:marRight w:val="0"/>
          <w:marTop w:val="0"/>
          <w:marBottom w:val="0"/>
          <w:divBdr>
            <w:top w:val="none" w:sz="0" w:space="0" w:color="auto"/>
            <w:left w:val="none" w:sz="0" w:space="0" w:color="auto"/>
            <w:bottom w:val="none" w:sz="0" w:space="0" w:color="auto"/>
            <w:right w:val="none" w:sz="0" w:space="0" w:color="auto"/>
          </w:divBdr>
        </w:div>
        <w:div w:id="1777208501">
          <w:marLeft w:val="480"/>
          <w:marRight w:val="0"/>
          <w:marTop w:val="0"/>
          <w:marBottom w:val="0"/>
          <w:divBdr>
            <w:top w:val="none" w:sz="0" w:space="0" w:color="auto"/>
            <w:left w:val="none" w:sz="0" w:space="0" w:color="auto"/>
            <w:bottom w:val="none" w:sz="0" w:space="0" w:color="auto"/>
            <w:right w:val="none" w:sz="0" w:space="0" w:color="auto"/>
          </w:divBdr>
        </w:div>
        <w:div w:id="210777346">
          <w:marLeft w:val="480"/>
          <w:marRight w:val="0"/>
          <w:marTop w:val="0"/>
          <w:marBottom w:val="0"/>
          <w:divBdr>
            <w:top w:val="none" w:sz="0" w:space="0" w:color="auto"/>
            <w:left w:val="none" w:sz="0" w:space="0" w:color="auto"/>
            <w:bottom w:val="none" w:sz="0" w:space="0" w:color="auto"/>
            <w:right w:val="none" w:sz="0" w:space="0" w:color="auto"/>
          </w:divBdr>
        </w:div>
        <w:div w:id="554708421">
          <w:marLeft w:val="480"/>
          <w:marRight w:val="0"/>
          <w:marTop w:val="0"/>
          <w:marBottom w:val="0"/>
          <w:divBdr>
            <w:top w:val="none" w:sz="0" w:space="0" w:color="auto"/>
            <w:left w:val="none" w:sz="0" w:space="0" w:color="auto"/>
            <w:bottom w:val="none" w:sz="0" w:space="0" w:color="auto"/>
            <w:right w:val="none" w:sz="0" w:space="0" w:color="auto"/>
          </w:divBdr>
        </w:div>
        <w:div w:id="1749619529">
          <w:marLeft w:val="480"/>
          <w:marRight w:val="0"/>
          <w:marTop w:val="0"/>
          <w:marBottom w:val="0"/>
          <w:divBdr>
            <w:top w:val="none" w:sz="0" w:space="0" w:color="auto"/>
            <w:left w:val="none" w:sz="0" w:space="0" w:color="auto"/>
            <w:bottom w:val="none" w:sz="0" w:space="0" w:color="auto"/>
            <w:right w:val="none" w:sz="0" w:space="0" w:color="auto"/>
          </w:divBdr>
        </w:div>
        <w:div w:id="1914047616">
          <w:marLeft w:val="480"/>
          <w:marRight w:val="0"/>
          <w:marTop w:val="0"/>
          <w:marBottom w:val="0"/>
          <w:divBdr>
            <w:top w:val="none" w:sz="0" w:space="0" w:color="auto"/>
            <w:left w:val="none" w:sz="0" w:space="0" w:color="auto"/>
            <w:bottom w:val="none" w:sz="0" w:space="0" w:color="auto"/>
            <w:right w:val="none" w:sz="0" w:space="0" w:color="auto"/>
          </w:divBdr>
        </w:div>
        <w:div w:id="444160421">
          <w:marLeft w:val="480"/>
          <w:marRight w:val="0"/>
          <w:marTop w:val="0"/>
          <w:marBottom w:val="0"/>
          <w:divBdr>
            <w:top w:val="none" w:sz="0" w:space="0" w:color="auto"/>
            <w:left w:val="none" w:sz="0" w:space="0" w:color="auto"/>
            <w:bottom w:val="none" w:sz="0" w:space="0" w:color="auto"/>
            <w:right w:val="none" w:sz="0" w:space="0" w:color="auto"/>
          </w:divBdr>
        </w:div>
        <w:div w:id="779959859">
          <w:marLeft w:val="480"/>
          <w:marRight w:val="0"/>
          <w:marTop w:val="0"/>
          <w:marBottom w:val="0"/>
          <w:divBdr>
            <w:top w:val="none" w:sz="0" w:space="0" w:color="auto"/>
            <w:left w:val="none" w:sz="0" w:space="0" w:color="auto"/>
            <w:bottom w:val="none" w:sz="0" w:space="0" w:color="auto"/>
            <w:right w:val="none" w:sz="0" w:space="0" w:color="auto"/>
          </w:divBdr>
        </w:div>
        <w:div w:id="1170145395">
          <w:marLeft w:val="480"/>
          <w:marRight w:val="0"/>
          <w:marTop w:val="0"/>
          <w:marBottom w:val="0"/>
          <w:divBdr>
            <w:top w:val="none" w:sz="0" w:space="0" w:color="auto"/>
            <w:left w:val="none" w:sz="0" w:space="0" w:color="auto"/>
            <w:bottom w:val="none" w:sz="0" w:space="0" w:color="auto"/>
            <w:right w:val="none" w:sz="0" w:space="0" w:color="auto"/>
          </w:divBdr>
        </w:div>
        <w:div w:id="819687015">
          <w:marLeft w:val="480"/>
          <w:marRight w:val="0"/>
          <w:marTop w:val="0"/>
          <w:marBottom w:val="0"/>
          <w:divBdr>
            <w:top w:val="none" w:sz="0" w:space="0" w:color="auto"/>
            <w:left w:val="none" w:sz="0" w:space="0" w:color="auto"/>
            <w:bottom w:val="none" w:sz="0" w:space="0" w:color="auto"/>
            <w:right w:val="none" w:sz="0" w:space="0" w:color="auto"/>
          </w:divBdr>
        </w:div>
      </w:divsChild>
    </w:div>
    <w:div w:id="2132093467">
      <w:bodyDiv w:val="1"/>
      <w:marLeft w:val="0"/>
      <w:marRight w:val="0"/>
      <w:marTop w:val="0"/>
      <w:marBottom w:val="0"/>
      <w:divBdr>
        <w:top w:val="none" w:sz="0" w:space="0" w:color="auto"/>
        <w:left w:val="none" w:sz="0" w:space="0" w:color="auto"/>
        <w:bottom w:val="none" w:sz="0" w:space="0" w:color="auto"/>
        <w:right w:val="none" w:sz="0" w:space="0" w:color="auto"/>
      </w:divBdr>
    </w:div>
    <w:div w:id="2132627031">
      <w:bodyDiv w:val="1"/>
      <w:marLeft w:val="0"/>
      <w:marRight w:val="0"/>
      <w:marTop w:val="0"/>
      <w:marBottom w:val="0"/>
      <w:divBdr>
        <w:top w:val="none" w:sz="0" w:space="0" w:color="auto"/>
        <w:left w:val="none" w:sz="0" w:space="0" w:color="auto"/>
        <w:bottom w:val="none" w:sz="0" w:space="0" w:color="auto"/>
        <w:right w:val="none" w:sz="0" w:space="0" w:color="auto"/>
      </w:divBdr>
    </w:div>
    <w:div w:id="2132702753">
      <w:bodyDiv w:val="1"/>
      <w:marLeft w:val="0"/>
      <w:marRight w:val="0"/>
      <w:marTop w:val="0"/>
      <w:marBottom w:val="0"/>
      <w:divBdr>
        <w:top w:val="none" w:sz="0" w:space="0" w:color="auto"/>
        <w:left w:val="none" w:sz="0" w:space="0" w:color="auto"/>
        <w:bottom w:val="none" w:sz="0" w:space="0" w:color="auto"/>
        <w:right w:val="none" w:sz="0" w:space="0" w:color="auto"/>
      </w:divBdr>
    </w:div>
    <w:div w:id="2132817029">
      <w:bodyDiv w:val="1"/>
      <w:marLeft w:val="0"/>
      <w:marRight w:val="0"/>
      <w:marTop w:val="0"/>
      <w:marBottom w:val="0"/>
      <w:divBdr>
        <w:top w:val="none" w:sz="0" w:space="0" w:color="auto"/>
        <w:left w:val="none" w:sz="0" w:space="0" w:color="auto"/>
        <w:bottom w:val="none" w:sz="0" w:space="0" w:color="auto"/>
        <w:right w:val="none" w:sz="0" w:space="0" w:color="auto"/>
      </w:divBdr>
    </w:div>
    <w:div w:id="2133360003">
      <w:bodyDiv w:val="1"/>
      <w:marLeft w:val="0"/>
      <w:marRight w:val="0"/>
      <w:marTop w:val="0"/>
      <w:marBottom w:val="0"/>
      <w:divBdr>
        <w:top w:val="none" w:sz="0" w:space="0" w:color="auto"/>
        <w:left w:val="none" w:sz="0" w:space="0" w:color="auto"/>
        <w:bottom w:val="none" w:sz="0" w:space="0" w:color="auto"/>
        <w:right w:val="none" w:sz="0" w:space="0" w:color="auto"/>
      </w:divBdr>
    </w:div>
    <w:div w:id="2133398883">
      <w:bodyDiv w:val="1"/>
      <w:marLeft w:val="0"/>
      <w:marRight w:val="0"/>
      <w:marTop w:val="0"/>
      <w:marBottom w:val="0"/>
      <w:divBdr>
        <w:top w:val="none" w:sz="0" w:space="0" w:color="auto"/>
        <w:left w:val="none" w:sz="0" w:space="0" w:color="auto"/>
        <w:bottom w:val="none" w:sz="0" w:space="0" w:color="auto"/>
        <w:right w:val="none" w:sz="0" w:space="0" w:color="auto"/>
      </w:divBdr>
    </w:div>
    <w:div w:id="2133941593">
      <w:bodyDiv w:val="1"/>
      <w:marLeft w:val="0"/>
      <w:marRight w:val="0"/>
      <w:marTop w:val="0"/>
      <w:marBottom w:val="0"/>
      <w:divBdr>
        <w:top w:val="none" w:sz="0" w:space="0" w:color="auto"/>
        <w:left w:val="none" w:sz="0" w:space="0" w:color="auto"/>
        <w:bottom w:val="none" w:sz="0" w:space="0" w:color="auto"/>
        <w:right w:val="none" w:sz="0" w:space="0" w:color="auto"/>
      </w:divBdr>
    </w:div>
    <w:div w:id="2135364188">
      <w:bodyDiv w:val="1"/>
      <w:marLeft w:val="0"/>
      <w:marRight w:val="0"/>
      <w:marTop w:val="0"/>
      <w:marBottom w:val="0"/>
      <w:divBdr>
        <w:top w:val="none" w:sz="0" w:space="0" w:color="auto"/>
        <w:left w:val="none" w:sz="0" w:space="0" w:color="auto"/>
        <w:bottom w:val="none" w:sz="0" w:space="0" w:color="auto"/>
        <w:right w:val="none" w:sz="0" w:space="0" w:color="auto"/>
      </w:divBdr>
    </w:div>
    <w:div w:id="2135440636">
      <w:bodyDiv w:val="1"/>
      <w:marLeft w:val="0"/>
      <w:marRight w:val="0"/>
      <w:marTop w:val="0"/>
      <w:marBottom w:val="0"/>
      <w:divBdr>
        <w:top w:val="none" w:sz="0" w:space="0" w:color="auto"/>
        <w:left w:val="none" w:sz="0" w:space="0" w:color="auto"/>
        <w:bottom w:val="none" w:sz="0" w:space="0" w:color="auto"/>
        <w:right w:val="none" w:sz="0" w:space="0" w:color="auto"/>
      </w:divBdr>
    </w:div>
    <w:div w:id="2135441364">
      <w:bodyDiv w:val="1"/>
      <w:marLeft w:val="0"/>
      <w:marRight w:val="0"/>
      <w:marTop w:val="0"/>
      <w:marBottom w:val="0"/>
      <w:divBdr>
        <w:top w:val="none" w:sz="0" w:space="0" w:color="auto"/>
        <w:left w:val="none" w:sz="0" w:space="0" w:color="auto"/>
        <w:bottom w:val="none" w:sz="0" w:space="0" w:color="auto"/>
        <w:right w:val="none" w:sz="0" w:space="0" w:color="auto"/>
      </w:divBdr>
      <w:divsChild>
        <w:div w:id="1976640288">
          <w:marLeft w:val="480"/>
          <w:marRight w:val="0"/>
          <w:marTop w:val="0"/>
          <w:marBottom w:val="0"/>
          <w:divBdr>
            <w:top w:val="none" w:sz="0" w:space="0" w:color="auto"/>
            <w:left w:val="none" w:sz="0" w:space="0" w:color="auto"/>
            <w:bottom w:val="none" w:sz="0" w:space="0" w:color="auto"/>
            <w:right w:val="none" w:sz="0" w:space="0" w:color="auto"/>
          </w:divBdr>
        </w:div>
        <w:div w:id="448551443">
          <w:marLeft w:val="480"/>
          <w:marRight w:val="0"/>
          <w:marTop w:val="0"/>
          <w:marBottom w:val="0"/>
          <w:divBdr>
            <w:top w:val="none" w:sz="0" w:space="0" w:color="auto"/>
            <w:left w:val="none" w:sz="0" w:space="0" w:color="auto"/>
            <w:bottom w:val="none" w:sz="0" w:space="0" w:color="auto"/>
            <w:right w:val="none" w:sz="0" w:space="0" w:color="auto"/>
          </w:divBdr>
        </w:div>
        <w:div w:id="839390941">
          <w:marLeft w:val="480"/>
          <w:marRight w:val="0"/>
          <w:marTop w:val="0"/>
          <w:marBottom w:val="0"/>
          <w:divBdr>
            <w:top w:val="none" w:sz="0" w:space="0" w:color="auto"/>
            <w:left w:val="none" w:sz="0" w:space="0" w:color="auto"/>
            <w:bottom w:val="none" w:sz="0" w:space="0" w:color="auto"/>
            <w:right w:val="none" w:sz="0" w:space="0" w:color="auto"/>
          </w:divBdr>
        </w:div>
        <w:div w:id="732003988">
          <w:marLeft w:val="480"/>
          <w:marRight w:val="0"/>
          <w:marTop w:val="0"/>
          <w:marBottom w:val="0"/>
          <w:divBdr>
            <w:top w:val="none" w:sz="0" w:space="0" w:color="auto"/>
            <w:left w:val="none" w:sz="0" w:space="0" w:color="auto"/>
            <w:bottom w:val="none" w:sz="0" w:space="0" w:color="auto"/>
            <w:right w:val="none" w:sz="0" w:space="0" w:color="auto"/>
          </w:divBdr>
        </w:div>
        <w:div w:id="762993674">
          <w:marLeft w:val="480"/>
          <w:marRight w:val="0"/>
          <w:marTop w:val="0"/>
          <w:marBottom w:val="0"/>
          <w:divBdr>
            <w:top w:val="none" w:sz="0" w:space="0" w:color="auto"/>
            <w:left w:val="none" w:sz="0" w:space="0" w:color="auto"/>
            <w:bottom w:val="none" w:sz="0" w:space="0" w:color="auto"/>
            <w:right w:val="none" w:sz="0" w:space="0" w:color="auto"/>
          </w:divBdr>
        </w:div>
        <w:div w:id="498934793">
          <w:marLeft w:val="480"/>
          <w:marRight w:val="0"/>
          <w:marTop w:val="0"/>
          <w:marBottom w:val="0"/>
          <w:divBdr>
            <w:top w:val="none" w:sz="0" w:space="0" w:color="auto"/>
            <w:left w:val="none" w:sz="0" w:space="0" w:color="auto"/>
            <w:bottom w:val="none" w:sz="0" w:space="0" w:color="auto"/>
            <w:right w:val="none" w:sz="0" w:space="0" w:color="auto"/>
          </w:divBdr>
        </w:div>
        <w:div w:id="2045251409">
          <w:marLeft w:val="480"/>
          <w:marRight w:val="0"/>
          <w:marTop w:val="0"/>
          <w:marBottom w:val="0"/>
          <w:divBdr>
            <w:top w:val="none" w:sz="0" w:space="0" w:color="auto"/>
            <w:left w:val="none" w:sz="0" w:space="0" w:color="auto"/>
            <w:bottom w:val="none" w:sz="0" w:space="0" w:color="auto"/>
            <w:right w:val="none" w:sz="0" w:space="0" w:color="auto"/>
          </w:divBdr>
        </w:div>
        <w:div w:id="512690503">
          <w:marLeft w:val="480"/>
          <w:marRight w:val="0"/>
          <w:marTop w:val="0"/>
          <w:marBottom w:val="0"/>
          <w:divBdr>
            <w:top w:val="none" w:sz="0" w:space="0" w:color="auto"/>
            <w:left w:val="none" w:sz="0" w:space="0" w:color="auto"/>
            <w:bottom w:val="none" w:sz="0" w:space="0" w:color="auto"/>
            <w:right w:val="none" w:sz="0" w:space="0" w:color="auto"/>
          </w:divBdr>
        </w:div>
        <w:div w:id="2003387179">
          <w:marLeft w:val="480"/>
          <w:marRight w:val="0"/>
          <w:marTop w:val="0"/>
          <w:marBottom w:val="0"/>
          <w:divBdr>
            <w:top w:val="none" w:sz="0" w:space="0" w:color="auto"/>
            <w:left w:val="none" w:sz="0" w:space="0" w:color="auto"/>
            <w:bottom w:val="none" w:sz="0" w:space="0" w:color="auto"/>
            <w:right w:val="none" w:sz="0" w:space="0" w:color="auto"/>
          </w:divBdr>
        </w:div>
        <w:div w:id="1834755022">
          <w:marLeft w:val="480"/>
          <w:marRight w:val="0"/>
          <w:marTop w:val="0"/>
          <w:marBottom w:val="0"/>
          <w:divBdr>
            <w:top w:val="none" w:sz="0" w:space="0" w:color="auto"/>
            <w:left w:val="none" w:sz="0" w:space="0" w:color="auto"/>
            <w:bottom w:val="none" w:sz="0" w:space="0" w:color="auto"/>
            <w:right w:val="none" w:sz="0" w:space="0" w:color="auto"/>
          </w:divBdr>
        </w:div>
        <w:div w:id="768621025">
          <w:marLeft w:val="480"/>
          <w:marRight w:val="0"/>
          <w:marTop w:val="0"/>
          <w:marBottom w:val="0"/>
          <w:divBdr>
            <w:top w:val="none" w:sz="0" w:space="0" w:color="auto"/>
            <w:left w:val="none" w:sz="0" w:space="0" w:color="auto"/>
            <w:bottom w:val="none" w:sz="0" w:space="0" w:color="auto"/>
            <w:right w:val="none" w:sz="0" w:space="0" w:color="auto"/>
          </w:divBdr>
        </w:div>
        <w:div w:id="2142644957">
          <w:marLeft w:val="480"/>
          <w:marRight w:val="0"/>
          <w:marTop w:val="0"/>
          <w:marBottom w:val="0"/>
          <w:divBdr>
            <w:top w:val="none" w:sz="0" w:space="0" w:color="auto"/>
            <w:left w:val="none" w:sz="0" w:space="0" w:color="auto"/>
            <w:bottom w:val="none" w:sz="0" w:space="0" w:color="auto"/>
            <w:right w:val="none" w:sz="0" w:space="0" w:color="auto"/>
          </w:divBdr>
        </w:div>
        <w:div w:id="2056464077">
          <w:marLeft w:val="480"/>
          <w:marRight w:val="0"/>
          <w:marTop w:val="0"/>
          <w:marBottom w:val="0"/>
          <w:divBdr>
            <w:top w:val="none" w:sz="0" w:space="0" w:color="auto"/>
            <w:left w:val="none" w:sz="0" w:space="0" w:color="auto"/>
            <w:bottom w:val="none" w:sz="0" w:space="0" w:color="auto"/>
            <w:right w:val="none" w:sz="0" w:space="0" w:color="auto"/>
          </w:divBdr>
        </w:div>
        <w:div w:id="187105595">
          <w:marLeft w:val="480"/>
          <w:marRight w:val="0"/>
          <w:marTop w:val="0"/>
          <w:marBottom w:val="0"/>
          <w:divBdr>
            <w:top w:val="none" w:sz="0" w:space="0" w:color="auto"/>
            <w:left w:val="none" w:sz="0" w:space="0" w:color="auto"/>
            <w:bottom w:val="none" w:sz="0" w:space="0" w:color="auto"/>
            <w:right w:val="none" w:sz="0" w:space="0" w:color="auto"/>
          </w:divBdr>
        </w:div>
        <w:div w:id="1148590609">
          <w:marLeft w:val="480"/>
          <w:marRight w:val="0"/>
          <w:marTop w:val="0"/>
          <w:marBottom w:val="0"/>
          <w:divBdr>
            <w:top w:val="none" w:sz="0" w:space="0" w:color="auto"/>
            <w:left w:val="none" w:sz="0" w:space="0" w:color="auto"/>
            <w:bottom w:val="none" w:sz="0" w:space="0" w:color="auto"/>
            <w:right w:val="none" w:sz="0" w:space="0" w:color="auto"/>
          </w:divBdr>
        </w:div>
        <w:div w:id="330065331">
          <w:marLeft w:val="480"/>
          <w:marRight w:val="0"/>
          <w:marTop w:val="0"/>
          <w:marBottom w:val="0"/>
          <w:divBdr>
            <w:top w:val="none" w:sz="0" w:space="0" w:color="auto"/>
            <w:left w:val="none" w:sz="0" w:space="0" w:color="auto"/>
            <w:bottom w:val="none" w:sz="0" w:space="0" w:color="auto"/>
            <w:right w:val="none" w:sz="0" w:space="0" w:color="auto"/>
          </w:divBdr>
        </w:div>
        <w:div w:id="547839721">
          <w:marLeft w:val="480"/>
          <w:marRight w:val="0"/>
          <w:marTop w:val="0"/>
          <w:marBottom w:val="0"/>
          <w:divBdr>
            <w:top w:val="none" w:sz="0" w:space="0" w:color="auto"/>
            <w:left w:val="none" w:sz="0" w:space="0" w:color="auto"/>
            <w:bottom w:val="none" w:sz="0" w:space="0" w:color="auto"/>
            <w:right w:val="none" w:sz="0" w:space="0" w:color="auto"/>
          </w:divBdr>
        </w:div>
        <w:div w:id="635527424">
          <w:marLeft w:val="480"/>
          <w:marRight w:val="0"/>
          <w:marTop w:val="0"/>
          <w:marBottom w:val="0"/>
          <w:divBdr>
            <w:top w:val="none" w:sz="0" w:space="0" w:color="auto"/>
            <w:left w:val="none" w:sz="0" w:space="0" w:color="auto"/>
            <w:bottom w:val="none" w:sz="0" w:space="0" w:color="auto"/>
            <w:right w:val="none" w:sz="0" w:space="0" w:color="auto"/>
          </w:divBdr>
        </w:div>
        <w:div w:id="1593469453">
          <w:marLeft w:val="480"/>
          <w:marRight w:val="0"/>
          <w:marTop w:val="0"/>
          <w:marBottom w:val="0"/>
          <w:divBdr>
            <w:top w:val="none" w:sz="0" w:space="0" w:color="auto"/>
            <w:left w:val="none" w:sz="0" w:space="0" w:color="auto"/>
            <w:bottom w:val="none" w:sz="0" w:space="0" w:color="auto"/>
            <w:right w:val="none" w:sz="0" w:space="0" w:color="auto"/>
          </w:divBdr>
        </w:div>
        <w:div w:id="773327583">
          <w:marLeft w:val="480"/>
          <w:marRight w:val="0"/>
          <w:marTop w:val="0"/>
          <w:marBottom w:val="0"/>
          <w:divBdr>
            <w:top w:val="none" w:sz="0" w:space="0" w:color="auto"/>
            <w:left w:val="none" w:sz="0" w:space="0" w:color="auto"/>
            <w:bottom w:val="none" w:sz="0" w:space="0" w:color="auto"/>
            <w:right w:val="none" w:sz="0" w:space="0" w:color="auto"/>
          </w:divBdr>
        </w:div>
        <w:div w:id="236474707">
          <w:marLeft w:val="480"/>
          <w:marRight w:val="0"/>
          <w:marTop w:val="0"/>
          <w:marBottom w:val="0"/>
          <w:divBdr>
            <w:top w:val="none" w:sz="0" w:space="0" w:color="auto"/>
            <w:left w:val="none" w:sz="0" w:space="0" w:color="auto"/>
            <w:bottom w:val="none" w:sz="0" w:space="0" w:color="auto"/>
            <w:right w:val="none" w:sz="0" w:space="0" w:color="auto"/>
          </w:divBdr>
        </w:div>
        <w:div w:id="1897468319">
          <w:marLeft w:val="480"/>
          <w:marRight w:val="0"/>
          <w:marTop w:val="0"/>
          <w:marBottom w:val="0"/>
          <w:divBdr>
            <w:top w:val="none" w:sz="0" w:space="0" w:color="auto"/>
            <w:left w:val="none" w:sz="0" w:space="0" w:color="auto"/>
            <w:bottom w:val="none" w:sz="0" w:space="0" w:color="auto"/>
            <w:right w:val="none" w:sz="0" w:space="0" w:color="auto"/>
          </w:divBdr>
        </w:div>
        <w:div w:id="2074619167">
          <w:marLeft w:val="480"/>
          <w:marRight w:val="0"/>
          <w:marTop w:val="0"/>
          <w:marBottom w:val="0"/>
          <w:divBdr>
            <w:top w:val="none" w:sz="0" w:space="0" w:color="auto"/>
            <w:left w:val="none" w:sz="0" w:space="0" w:color="auto"/>
            <w:bottom w:val="none" w:sz="0" w:space="0" w:color="auto"/>
            <w:right w:val="none" w:sz="0" w:space="0" w:color="auto"/>
          </w:divBdr>
        </w:div>
        <w:div w:id="472917537">
          <w:marLeft w:val="480"/>
          <w:marRight w:val="0"/>
          <w:marTop w:val="0"/>
          <w:marBottom w:val="0"/>
          <w:divBdr>
            <w:top w:val="none" w:sz="0" w:space="0" w:color="auto"/>
            <w:left w:val="none" w:sz="0" w:space="0" w:color="auto"/>
            <w:bottom w:val="none" w:sz="0" w:space="0" w:color="auto"/>
            <w:right w:val="none" w:sz="0" w:space="0" w:color="auto"/>
          </w:divBdr>
        </w:div>
        <w:div w:id="1673336637">
          <w:marLeft w:val="480"/>
          <w:marRight w:val="0"/>
          <w:marTop w:val="0"/>
          <w:marBottom w:val="0"/>
          <w:divBdr>
            <w:top w:val="none" w:sz="0" w:space="0" w:color="auto"/>
            <w:left w:val="none" w:sz="0" w:space="0" w:color="auto"/>
            <w:bottom w:val="none" w:sz="0" w:space="0" w:color="auto"/>
            <w:right w:val="none" w:sz="0" w:space="0" w:color="auto"/>
          </w:divBdr>
        </w:div>
      </w:divsChild>
    </w:div>
    <w:div w:id="2135637321">
      <w:bodyDiv w:val="1"/>
      <w:marLeft w:val="0"/>
      <w:marRight w:val="0"/>
      <w:marTop w:val="0"/>
      <w:marBottom w:val="0"/>
      <w:divBdr>
        <w:top w:val="none" w:sz="0" w:space="0" w:color="auto"/>
        <w:left w:val="none" w:sz="0" w:space="0" w:color="auto"/>
        <w:bottom w:val="none" w:sz="0" w:space="0" w:color="auto"/>
        <w:right w:val="none" w:sz="0" w:space="0" w:color="auto"/>
      </w:divBdr>
      <w:divsChild>
        <w:div w:id="1513566860">
          <w:marLeft w:val="480"/>
          <w:marRight w:val="0"/>
          <w:marTop w:val="0"/>
          <w:marBottom w:val="0"/>
          <w:divBdr>
            <w:top w:val="none" w:sz="0" w:space="0" w:color="auto"/>
            <w:left w:val="none" w:sz="0" w:space="0" w:color="auto"/>
            <w:bottom w:val="none" w:sz="0" w:space="0" w:color="auto"/>
            <w:right w:val="none" w:sz="0" w:space="0" w:color="auto"/>
          </w:divBdr>
        </w:div>
        <w:div w:id="793644054">
          <w:marLeft w:val="480"/>
          <w:marRight w:val="0"/>
          <w:marTop w:val="0"/>
          <w:marBottom w:val="0"/>
          <w:divBdr>
            <w:top w:val="none" w:sz="0" w:space="0" w:color="auto"/>
            <w:left w:val="none" w:sz="0" w:space="0" w:color="auto"/>
            <w:bottom w:val="none" w:sz="0" w:space="0" w:color="auto"/>
            <w:right w:val="none" w:sz="0" w:space="0" w:color="auto"/>
          </w:divBdr>
        </w:div>
        <w:div w:id="730887353">
          <w:marLeft w:val="480"/>
          <w:marRight w:val="0"/>
          <w:marTop w:val="0"/>
          <w:marBottom w:val="0"/>
          <w:divBdr>
            <w:top w:val="none" w:sz="0" w:space="0" w:color="auto"/>
            <w:left w:val="none" w:sz="0" w:space="0" w:color="auto"/>
            <w:bottom w:val="none" w:sz="0" w:space="0" w:color="auto"/>
            <w:right w:val="none" w:sz="0" w:space="0" w:color="auto"/>
          </w:divBdr>
        </w:div>
        <w:div w:id="11612922">
          <w:marLeft w:val="480"/>
          <w:marRight w:val="0"/>
          <w:marTop w:val="0"/>
          <w:marBottom w:val="0"/>
          <w:divBdr>
            <w:top w:val="none" w:sz="0" w:space="0" w:color="auto"/>
            <w:left w:val="none" w:sz="0" w:space="0" w:color="auto"/>
            <w:bottom w:val="none" w:sz="0" w:space="0" w:color="auto"/>
            <w:right w:val="none" w:sz="0" w:space="0" w:color="auto"/>
          </w:divBdr>
        </w:div>
        <w:div w:id="696584972">
          <w:marLeft w:val="480"/>
          <w:marRight w:val="0"/>
          <w:marTop w:val="0"/>
          <w:marBottom w:val="0"/>
          <w:divBdr>
            <w:top w:val="none" w:sz="0" w:space="0" w:color="auto"/>
            <w:left w:val="none" w:sz="0" w:space="0" w:color="auto"/>
            <w:bottom w:val="none" w:sz="0" w:space="0" w:color="auto"/>
            <w:right w:val="none" w:sz="0" w:space="0" w:color="auto"/>
          </w:divBdr>
        </w:div>
        <w:div w:id="1536961891">
          <w:marLeft w:val="480"/>
          <w:marRight w:val="0"/>
          <w:marTop w:val="0"/>
          <w:marBottom w:val="0"/>
          <w:divBdr>
            <w:top w:val="none" w:sz="0" w:space="0" w:color="auto"/>
            <w:left w:val="none" w:sz="0" w:space="0" w:color="auto"/>
            <w:bottom w:val="none" w:sz="0" w:space="0" w:color="auto"/>
            <w:right w:val="none" w:sz="0" w:space="0" w:color="auto"/>
          </w:divBdr>
        </w:div>
        <w:div w:id="1156721846">
          <w:marLeft w:val="480"/>
          <w:marRight w:val="0"/>
          <w:marTop w:val="0"/>
          <w:marBottom w:val="0"/>
          <w:divBdr>
            <w:top w:val="none" w:sz="0" w:space="0" w:color="auto"/>
            <w:left w:val="none" w:sz="0" w:space="0" w:color="auto"/>
            <w:bottom w:val="none" w:sz="0" w:space="0" w:color="auto"/>
            <w:right w:val="none" w:sz="0" w:space="0" w:color="auto"/>
          </w:divBdr>
        </w:div>
        <w:div w:id="1512524332">
          <w:marLeft w:val="480"/>
          <w:marRight w:val="0"/>
          <w:marTop w:val="0"/>
          <w:marBottom w:val="0"/>
          <w:divBdr>
            <w:top w:val="none" w:sz="0" w:space="0" w:color="auto"/>
            <w:left w:val="none" w:sz="0" w:space="0" w:color="auto"/>
            <w:bottom w:val="none" w:sz="0" w:space="0" w:color="auto"/>
            <w:right w:val="none" w:sz="0" w:space="0" w:color="auto"/>
          </w:divBdr>
        </w:div>
        <w:div w:id="541871187">
          <w:marLeft w:val="480"/>
          <w:marRight w:val="0"/>
          <w:marTop w:val="0"/>
          <w:marBottom w:val="0"/>
          <w:divBdr>
            <w:top w:val="none" w:sz="0" w:space="0" w:color="auto"/>
            <w:left w:val="none" w:sz="0" w:space="0" w:color="auto"/>
            <w:bottom w:val="none" w:sz="0" w:space="0" w:color="auto"/>
            <w:right w:val="none" w:sz="0" w:space="0" w:color="auto"/>
          </w:divBdr>
        </w:div>
        <w:div w:id="747045270">
          <w:marLeft w:val="480"/>
          <w:marRight w:val="0"/>
          <w:marTop w:val="0"/>
          <w:marBottom w:val="0"/>
          <w:divBdr>
            <w:top w:val="none" w:sz="0" w:space="0" w:color="auto"/>
            <w:left w:val="none" w:sz="0" w:space="0" w:color="auto"/>
            <w:bottom w:val="none" w:sz="0" w:space="0" w:color="auto"/>
            <w:right w:val="none" w:sz="0" w:space="0" w:color="auto"/>
          </w:divBdr>
        </w:div>
        <w:div w:id="1483741825">
          <w:marLeft w:val="480"/>
          <w:marRight w:val="0"/>
          <w:marTop w:val="0"/>
          <w:marBottom w:val="0"/>
          <w:divBdr>
            <w:top w:val="none" w:sz="0" w:space="0" w:color="auto"/>
            <w:left w:val="none" w:sz="0" w:space="0" w:color="auto"/>
            <w:bottom w:val="none" w:sz="0" w:space="0" w:color="auto"/>
            <w:right w:val="none" w:sz="0" w:space="0" w:color="auto"/>
          </w:divBdr>
        </w:div>
        <w:div w:id="1475830409">
          <w:marLeft w:val="480"/>
          <w:marRight w:val="0"/>
          <w:marTop w:val="0"/>
          <w:marBottom w:val="0"/>
          <w:divBdr>
            <w:top w:val="none" w:sz="0" w:space="0" w:color="auto"/>
            <w:left w:val="none" w:sz="0" w:space="0" w:color="auto"/>
            <w:bottom w:val="none" w:sz="0" w:space="0" w:color="auto"/>
            <w:right w:val="none" w:sz="0" w:space="0" w:color="auto"/>
          </w:divBdr>
        </w:div>
        <w:div w:id="1431781911">
          <w:marLeft w:val="480"/>
          <w:marRight w:val="0"/>
          <w:marTop w:val="0"/>
          <w:marBottom w:val="0"/>
          <w:divBdr>
            <w:top w:val="none" w:sz="0" w:space="0" w:color="auto"/>
            <w:left w:val="none" w:sz="0" w:space="0" w:color="auto"/>
            <w:bottom w:val="none" w:sz="0" w:space="0" w:color="auto"/>
            <w:right w:val="none" w:sz="0" w:space="0" w:color="auto"/>
          </w:divBdr>
        </w:div>
        <w:div w:id="331027423">
          <w:marLeft w:val="480"/>
          <w:marRight w:val="0"/>
          <w:marTop w:val="0"/>
          <w:marBottom w:val="0"/>
          <w:divBdr>
            <w:top w:val="none" w:sz="0" w:space="0" w:color="auto"/>
            <w:left w:val="none" w:sz="0" w:space="0" w:color="auto"/>
            <w:bottom w:val="none" w:sz="0" w:space="0" w:color="auto"/>
            <w:right w:val="none" w:sz="0" w:space="0" w:color="auto"/>
          </w:divBdr>
        </w:div>
        <w:div w:id="1709261169">
          <w:marLeft w:val="480"/>
          <w:marRight w:val="0"/>
          <w:marTop w:val="0"/>
          <w:marBottom w:val="0"/>
          <w:divBdr>
            <w:top w:val="none" w:sz="0" w:space="0" w:color="auto"/>
            <w:left w:val="none" w:sz="0" w:space="0" w:color="auto"/>
            <w:bottom w:val="none" w:sz="0" w:space="0" w:color="auto"/>
            <w:right w:val="none" w:sz="0" w:space="0" w:color="auto"/>
          </w:divBdr>
        </w:div>
        <w:div w:id="620264851">
          <w:marLeft w:val="480"/>
          <w:marRight w:val="0"/>
          <w:marTop w:val="0"/>
          <w:marBottom w:val="0"/>
          <w:divBdr>
            <w:top w:val="none" w:sz="0" w:space="0" w:color="auto"/>
            <w:left w:val="none" w:sz="0" w:space="0" w:color="auto"/>
            <w:bottom w:val="none" w:sz="0" w:space="0" w:color="auto"/>
            <w:right w:val="none" w:sz="0" w:space="0" w:color="auto"/>
          </w:divBdr>
        </w:div>
        <w:div w:id="267658385">
          <w:marLeft w:val="480"/>
          <w:marRight w:val="0"/>
          <w:marTop w:val="0"/>
          <w:marBottom w:val="0"/>
          <w:divBdr>
            <w:top w:val="none" w:sz="0" w:space="0" w:color="auto"/>
            <w:left w:val="none" w:sz="0" w:space="0" w:color="auto"/>
            <w:bottom w:val="none" w:sz="0" w:space="0" w:color="auto"/>
            <w:right w:val="none" w:sz="0" w:space="0" w:color="auto"/>
          </w:divBdr>
        </w:div>
        <w:div w:id="1453405685">
          <w:marLeft w:val="480"/>
          <w:marRight w:val="0"/>
          <w:marTop w:val="0"/>
          <w:marBottom w:val="0"/>
          <w:divBdr>
            <w:top w:val="none" w:sz="0" w:space="0" w:color="auto"/>
            <w:left w:val="none" w:sz="0" w:space="0" w:color="auto"/>
            <w:bottom w:val="none" w:sz="0" w:space="0" w:color="auto"/>
            <w:right w:val="none" w:sz="0" w:space="0" w:color="auto"/>
          </w:divBdr>
        </w:div>
        <w:div w:id="262226826">
          <w:marLeft w:val="480"/>
          <w:marRight w:val="0"/>
          <w:marTop w:val="0"/>
          <w:marBottom w:val="0"/>
          <w:divBdr>
            <w:top w:val="none" w:sz="0" w:space="0" w:color="auto"/>
            <w:left w:val="none" w:sz="0" w:space="0" w:color="auto"/>
            <w:bottom w:val="none" w:sz="0" w:space="0" w:color="auto"/>
            <w:right w:val="none" w:sz="0" w:space="0" w:color="auto"/>
          </w:divBdr>
        </w:div>
        <w:div w:id="373236046">
          <w:marLeft w:val="480"/>
          <w:marRight w:val="0"/>
          <w:marTop w:val="0"/>
          <w:marBottom w:val="0"/>
          <w:divBdr>
            <w:top w:val="none" w:sz="0" w:space="0" w:color="auto"/>
            <w:left w:val="none" w:sz="0" w:space="0" w:color="auto"/>
            <w:bottom w:val="none" w:sz="0" w:space="0" w:color="auto"/>
            <w:right w:val="none" w:sz="0" w:space="0" w:color="auto"/>
          </w:divBdr>
        </w:div>
        <w:div w:id="969046578">
          <w:marLeft w:val="480"/>
          <w:marRight w:val="0"/>
          <w:marTop w:val="0"/>
          <w:marBottom w:val="0"/>
          <w:divBdr>
            <w:top w:val="none" w:sz="0" w:space="0" w:color="auto"/>
            <w:left w:val="none" w:sz="0" w:space="0" w:color="auto"/>
            <w:bottom w:val="none" w:sz="0" w:space="0" w:color="auto"/>
            <w:right w:val="none" w:sz="0" w:space="0" w:color="auto"/>
          </w:divBdr>
        </w:div>
        <w:div w:id="1975984496">
          <w:marLeft w:val="480"/>
          <w:marRight w:val="0"/>
          <w:marTop w:val="0"/>
          <w:marBottom w:val="0"/>
          <w:divBdr>
            <w:top w:val="none" w:sz="0" w:space="0" w:color="auto"/>
            <w:left w:val="none" w:sz="0" w:space="0" w:color="auto"/>
            <w:bottom w:val="none" w:sz="0" w:space="0" w:color="auto"/>
            <w:right w:val="none" w:sz="0" w:space="0" w:color="auto"/>
          </w:divBdr>
        </w:div>
        <w:div w:id="1525364850">
          <w:marLeft w:val="480"/>
          <w:marRight w:val="0"/>
          <w:marTop w:val="0"/>
          <w:marBottom w:val="0"/>
          <w:divBdr>
            <w:top w:val="none" w:sz="0" w:space="0" w:color="auto"/>
            <w:left w:val="none" w:sz="0" w:space="0" w:color="auto"/>
            <w:bottom w:val="none" w:sz="0" w:space="0" w:color="auto"/>
            <w:right w:val="none" w:sz="0" w:space="0" w:color="auto"/>
          </w:divBdr>
        </w:div>
        <w:div w:id="145437543">
          <w:marLeft w:val="480"/>
          <w:marRight w:val="0"/>
          <w:marTop w:val="0"/>
          <w:marBottom w:val="0"/>
          <w:divBdr>
            <w:top w:val="none" w:sz="0" w:space="0" w:color="auto"/>
            <w:left w:val="none" w:sz="0" w:space="0" w:color="auto"/>
            <w:bottom w:val="none" w:sz="0" w:space="0" w:color="auto"/>
            <w:right w:val="none" w:sz="0" w:space="0" w:color="auto"/>
          </w:divBdr>
        </w:div>
        <w:div w:id="216402126">
          <w:marLeft w:val="480"/>
          <w:marRight w:val="0"/>
          <w:marTop w:val="0"/>
          <w:marBottom w:val="0"/>
          <w:divBdr>
            <w:top w:val="none" w:sz="0" w:space="0" w:color="auto"/>
            <w:left w:val="none" w:sz="0" w:space="0" w:color="auto"/>
            <w:bottom w:val="none" w:sz="0" w:space="0" w:color="auto"/>
            <w:right w:val="none" w:sz="0" w:space="0" w:color="auto"/>
          </w:divBdr>
        </w:div>
        <w:div w:id="1223129195">
          <w:marLeft w:val="480"/>
          <w:marRight w:val="0"/>
          <w:marTop w:val="0"/>
          <w:marBottom w:val="0"/>
          <w:divBdr>
            <w:top w:val="none" w:sz="0" w:space="0" w:color="auto"/>
            <w:left w:val="none" w:sz="0" w:space="0" w:color="auto"/>
            <w:bottom w:val="none" w:sz="0" w:space="0" w:color="auto"/>
            <w:right w:val="none" w:sz="0" w:space="0" w:color="auto"/>
          </w:divBdr>
        </w:div>
        <w:div w:id="1181581271">
          <w:marLeft w:val="480"/>
          <w:marRight w:val="0"/>
          <w:marTop w:val="0"/>
          <w:marBottom w:val="0"/>
          <w:divBdr>
            <w:top w:val="none" w:sz="0" w:space="0" w:color="auto"/>
            <w:left w:val="none" w:sz="0" w:space="0" w:color="auto"/>
            <w:bottom w:val="none" w:sz="0" w:space="0" w:color="auto"/>
            <w:right w:val="none" w:sz="0" w:space="0" w:color="auto"/>
          </w:divBdr>
        </w:div>
        <w:div w:id="425884738">
          <w:marLeft w:val="480"/>
          <w:marRight w:val="0"/>
          <w:marTop w:val="0"/>
          <w:marBottom w:val="0"/>
          <w:divBdr>
            <w:top w:val="none" w:sz="0" w:space="0" w:color="auto"/>
            <w:left w:val="none" w:sz="0" w:space="0" w:color="auto"/>
            <w:bottom w:val="none" w:sz="0" w:space="0" w:color="auto"/>
            <w:right w:val="none" w:sz="0" w:space="0" w:color="auto"/>
          </w:divBdr>
        </w:div>
        <w:div w:id="458956035">
          <w:marLeft w:val="480"/>
          <w:marRight w:val="0"/>
          <w:marTop w:val="0"/>
          <w:marBottom w:val="0"/>
          <w:divBdr>
            <w:top w:val="none" w:sz="0" w:space="0" w:color="auto"/>
            <w:left w:val="none" w:sz="0" w:space="0" w:color="auto"/>
            <w:bottom w:val="none" w:sz="0" w:space="0" w:color="auto"/>
            <w:right w:val="none" w:sz="0" w:space="0" w:color="auto"/>
          </w:divBdr>
        </w:div>
        <w:div w:id="299772999">
          <w:marLeft w:val="480"/>
          <w:marRight w:val="0"/>
          <w:marTop w:val="0"/>
          <w:marBottom w:val="0"/>
          <w:divBdr>
            <w:top w:val="none" w:sz="0" w:space="0" w:color="auto"/>
            <w:left w:val="none" w:sz="0" w:space="0" w:color="auto"/>
            <w:bottom w:val="none" w:sz="0" w:space="0" w:color="auto"/>
            <w:right w:val="none" w:sz="0" w:space="0" w:color="auto"/>
          </w:divBdr>
        </w:div>
        <w:div w:id="608050531">
          <w:marLeft w:val="480"/>
          <w:marRight w:val="0"/>
          <w:marTop w:val="0"/>
          <w:marBottom w:val="0"/>
          <w:divBdr>
            <w:top w:val="none" w:sz="0" w:space="0" w:color="auto"/>
            <w:left w:val="none" w:sz="0" w:space="0" w:color="auto"/>
            <w:bottom w:val="none" w:sz="0" w:space="0" w:color="auto"/>
            <w:right w:val="none" w:sz="0" w:space="0" w:color="auto"/>
          </w:divBdr>
        </w:div>
        <w:div w:id="1715931466">
          <w:marLeft w:val="480"/>
          <w:marRight w:val="0"/>
          <w:marTop w:val="0"/>
          <w:marBottom w:val="0"/>
          <w:divBdr>
            <w:top w:val="none" w:sz="0" w:space="0" w:color="auto"/>
            <w:left w:val="none" w:sz="0" w:space="0" w:color="auto"/>
            <w:bottom w:val="none" w:sz="0" w:space="0" w:color="auto"/>
            <w:right w:val="none" w:sz="0" w:space="0" w:color="auto"/>
          </w:divBdr>
        </w:div>
        <w:div w:id="1977757252">
          <w:marLeft w:val="480"/>
          <w:marRight w:val="0"/>
          <w:marTop w:val="0"/>
          <w:marBottom w:val="0"/>
          <w:divBdr>
            <w:top w:val="none" w:sz="0" w:space="0" w:color="auto"/>
            <w:left w:val="none" w:sz="0" w:space="0" w:color="auto"/>
            <w:bottom w:val="none" w:sz="0" w:space="0" w:color="auto"/>
            <w:right w:val="none" w:sz="0" w:space="0" w:color="auto"/>
          </w:divBdr>
        </w:div>
      </w:divsChild>
    </w:div>
    <w:div w:id="2136021506">
      <w:bodyDiv w:val="1"/>
      <w:marLeft w:val="0"/>
      <w:marRight w:val="0"/>
      <w:marTop w:val="0"/>
      <w:marBottom w:val="0"/>
      <w:divBdr>
        <w:top w:val="none" w:sz="0" w:space="0" w:color="auto"/>
        <w:left w:val="none" w:sz="0" w:space="0" w:color="auto"/>
        <w:bottom w:val="none" w:sz="0" w:space="0" w:color="auto"/>
        <w:right w:val="none" w:sz="0" w:space="0" w:color="auto"/>
      </w:divBdr>
    </w:div>
    <w:div w:id="2136479026">
      <w:bodyDiv w:val="1"/>
      <w:marLeft w:val="0"/>
      <w:marRight w:val="0"/>
      <w:marTop w:val="0"/>
      <w:marBottom w:val="0"/>
      <w:divBdr>
        <w:top w:val="none" w:sz="0" w:space="0" w:color="auto"/>
        <w:left w:val="none" w:sz="0" w:space="0" w:color="auto"/>
        <w:bottom w:val="none" w:sz="0" w:space="0" w:color="auto"/>
        <w:right w:val="none" w:sz="0" w:space="0" w:color="auto"/>
      </w:divBdr>
    </w:div>
    <w:div w:id="2136756288">
      <w:bodyDiv w:val="1"/>
      <w:marLeft w:val="0"/>
      <w:marRight w:val="0"/>
      <w:marTop w:val="0"/>
      <w:marBottom w:val="0"/>
      <w:divBdr>
        <w:top w:val="none" w:sz="0" w:space="0" w:color="auto"/>
        <w:left w:val="none" w:sz="0" w:space="0" w:color="auto"/>
        <w:bottom w:val="none" w:sz="0" w:space="0" w:color="auto"/>
        <w:right w:val="none" w:sz="0" w:space="0" w:color="auto"/>
      </w:divBdr>
    </w:div>
    <w:div w:id="2137020609">
      <w:bodyDiv w:val="1"/>
      <w:marLeft w:val="0"/>
      <w:marRight w:val="0"/>
      <w:marTop w:val="0"/>
      <w:marBottom w:val="0"/>
      <w:divBdr>
        <w:top w:val="none" w:sz="0" w:space="0" w:color="auto"/>
        <w:left w:val="none" w:sz="0" w:space="0" w:color="auto"/>
        <w:bottom w:val="none" w:sz="0" w:space="0" w:color="auto"/>
        <w:right w:val="none" w:sz="0" w:space="0" w:color="auto"/>
      </w:divBdr>
    </w:div>
    <w:div w:id="2137672338">
      <w:bodyDiv w:val="1"/>
      <w:marLeft w:val="0"/>
      <w:marRight w:val="0"/>
      <w:marTop w:val="0"/>
      <w:marBottom w:val="0"/>
      <w:divBdr>
        <w:top w:val="none" w:sz="0" w:space="0" w:color="auto"/>
        <w:left w:val="none" w:sz="0" w:space="0" w:color="auto"/>
        <w:bottom w:val="none" w:sz="0" w:space="0" w:color="auto"/>
        <w:right w:val="none" w:sz="0" w:space="0" w:color="auto"/>
      </w:divBdr>
      <w:divsChild>
        <w:div w:id="1872574657">
          <w:marLeft w:val="480"/>
          <w:marRight w:val="0"/>
          <w:marTop w:val="0"/>
          <w:marBottom w:val="0"/>
          <w:divBdr>
            <w:top w:val="none" w:sz="0" w:space="0" w:color="auto"/>
            <w:left w:val="none" w:sz="0" w:space="0" w:color="auto"/>
            <w:bottom w:val="none" w:sz="0" w:space="0" w:color="auto"/>
            <w:right w:val="none" w:sz="0" w:space="0" w:color="auto"/>
          </w:divBdr>
        </w:div>
        <w:div w:id="1596671780">
          <w:marLeft w:val="480"/>
          <w:marRight w:val="0"/>
          <w:marTop w:val="0"/>
          <w:marBottom w:val="0"/>
          <w:divBdr>
            <w:top w:val="none" w:sz="0" w:space="0" w:color="auto"/>
            <w:left w:val="none" w:sz="0" w:space="0" w:color="auto"/>
            <w:bottom w:val="none" w:sz="0" w:space="0" w:color="auto"/>
            <w:right w:val="none" w:sz="0" w:space="0" w:color="auto"/>
          </w:divBdr>
        </w:div>
        <w:div w:id="1351302485">
          <w:marLeft w:val="480"/>
          <w:marRight w:val="0"/>
          <w:marTop w:val="0"/>
          <w:marBottom w:val="0"/>
          <w:divBdr>
            <w:top w:val="none" w:sz="0" w:space="0" w:color="auto"/>
            <w:left w:val="none" w:sz="0" w:space="0" w:color="auto"/>
            <w:bottom w:val="none" w:sz="0" w:space="0" w:color="auto"/>
            <w:right w:val="none" w:sz="0" w:space="0" w:color="auto"/>
          </w:divBdr>
        </w:div>
        <w:div w:id="82264016">
          <w:marLeft w:val="480"/>
          <w:marRight w:val="0"/>
          <w:marTop w:val="0"/>
          <w:marBottom w:val="0"/>
          <w:divBdr>
            <w:top w:val="none" w:sz="0" w:space="0" w:color="auto"/>
            <w:left w:val="none" w:sz="0" w:space="0" w:color="auto"/>
            <w:bottom w:val="none" w:sz="0" w:space="0" w:color="auto"/>
            <w:right w:val="none" w:sz="0" w:space="0" w:color="auto"/>
          </w:divBdr>
        </w:div>
        <w:div w:id="490799612">
          <w:marLeft w:val="480"/>
          <w:marRight w:val="0"/>
          <w:marTop w:val="0"/>
          <w:marBottom w:val="0"/>
          <w:divBdr>
            <w:top w:val="none" w:sz="0" w:space="0" w:color="auto"/>
            <w:left w:val="none" w:sz="0" w:space="0" w:color="auto"/>
            <w:bottom w:val="none" w:sz="0" w:space="0" w:color="auto"/>
            <w:right w:val="none" w:sz="0" w:space="0" w:color="auto"/>
          </w:divBdr>
        </w:div>
        <w:div w:id="490175905">
          <w:marLeft w:val="480"/>
          <w:marRight w:val="0"/>
          <w:marTop w:val="0"/>
          <w:marBottom w:val="0"/>
          <w:divBdr>
            <w:top w:val="none" w:sz="0" w:space="0" w:color="auto"/>
            <w:left w:val="none" w:sz="0" w:space="0" w:color="auto"/>
            <w:bottom w:val="none" w:sz="0" w:space="0" w:color="auto"/>
            <w:right w:val="none" w:sz="0" w:space="0" w:color="auto"/>
          </w:divBdr>
        </w:div>
        <w:div w:id="1200362632">
          <w:marLeft w:val="480"/>
          <w:marRight w:val="0"/>
          <w:marTop w:val="0"/>
          <w:marBottom w:val="0"/>
          <w:divBdr>
            <w:top w:val="none" w:sz="0" w:space="0" w:color="auto"/>
            <w:left w:val="none" w:sz="0" w:space="0" w:color="auto"/>
            <w:bottom w:val="none" w:sz="0" w:space="0" w:color="auto"/>
            <w:right w:val="none" w:sz="0" w:space="0" w:color="auto"/>
          </w:divBdr>
        </w:div>
        <w:div w:id="1110904009">
          <w:marLeft w:val="480"/>
          <w:marRight w:val="0"/>
          <w:marTop w:val="0"/>
          <w:marBottom w:val="0"/>
          <w:divBdr>
            <w:top w:val="none" w:sz="0" w:space="0" w:color="auto"/>
            <w:left w:val="none" w:sz="0" w:space="0" w:color="auto"/>
            <w:bottom w:val="none" w:sz="0" w:space="0" w:color="auto"/>
            <w:right w:val="none" w:sz="0" w:space="0" w:color="auto"/>
          </w:divBdr>
        </w:div>
        <w:div w:id="332685046">
          <w:marLeft w:val="480"/>
          <w:marRight w:val="0"/>
          <w:marTop w:val="0"/>
          <w:marBottom w:val="0"/>
          <w:divBdr>
            <w:top w:val="none" w:sz="0" w:space="0" w:color="auto"/>
            <w:left w:val="none" w:sz="0" w:space="0" w:color="auto"/>
            <w:bottom w:val="none" w:sz="0" w:space="0" w:color="auto"/>
            <w:right w:val="none" w:sz="0" w:space="0" w:color="auto"/>
          </w:divBdr>
        </w:div>
        <w:div w:id="918369820">
          <w:marLeft w:val="480"/>
          <w:marRight w:val="0"/>
          <w:marTop w:val="0"/>
          <w:marBottom w:val="0"/>
          <w:divBdr>
            <w:top w:val="none" w:sz="0" w:space="0" w:color="auto"/>
            <w:left w:val="none" w:sz="0" w:space="0" w:color="auto"/>
            <w:bottom w:val="none" w:sz="0" w:space="0" w:color="auto"/>
            <w:right w:val="none" w:sz="0" w:space="0" w:color="auto"/>
          </w:divBdr>
        </w:div>
        <w:div w:id="1659533130">
          <w:marLeft w:val="480"/>
          <w:marRight w:val="0"/>
          <w:marTop w:val="0"/>
          <w:marBottom w:val="0"/>
          <w:divBdr>
            <w:top w:val="none" w:sz="0" w:space="0" w:color="auto"/>
            <w:left w:val="none" w:sz="0" w:space="0" w:color="auto"/>
            <w:bottom w:val="none" w:sz="0" w:space="0" w:color="auto"/>
            <w:right w:val="none" w:sz="0" w:space="0" w:color="auto"/>
          </w:divBdr>
        </w:div>
        <w:div w:id="2126801440">
          <w:marLeft w:val="480"/>
          <w:marRight w:val="0"/>
          <w:marTop w:val="0"/>
          <w:marBottom w:val="0"/>
          <w:divBdr>
            <w:top w:val="none" w:sz="0" w:space="0" w:color="auto"/>
            <w:left w:val="none" w:sz="0" w:space="0" w:color="auto"/>
            <w:bottom w:val="none" w:sz="0" w:space="0" w:color="auto"/>
            <w:right w:val="none" w:sz="0" w:space="0" w:color="auto"/>
          </w:divBdr>
        </w:div>
        <w:div w:id="1875776460">
          <w:marLeft w:val="480"/>
          <w:marRight w:val="0"/>
          <w:marTop w:val="0"/>
          <w:marBottom w:val="0"/>
          <w:divBdr>
            <w:top w:val="none" w:sz="0" w:space="0" w:color="auto"/>
            <w:left w:val="none" w:sz="0" w:space="0" w:color="auto"/>
            <w:bottom w:val="none" w:sz="0" w:space="0" w:color="auto"/>
            <w:right w:val="none" w:sz="0" w:space="0" w:color="auto"/>
          </w:divBdr>
        </w:div>
        <w:div w:id="4326511">
          <w:marLeft w:val="480"/>
          <w:marRight w:val="0"/>
          <w:marTop w:val="0"/>
          <w:marBottom w:val="0"/>
          <w:divBdr>
            <w:top w:val="none" w:sz="0" w:space="0" w:color="auto"/>
            <w:left w:val="none" w:sz="0" w:space="0" w:color="auto"/>
            <w:bottom w:val="none" w:sz="0" w:space="0" w:color="auto"/>
            <w:right w:val="none" w:sz="0" w:space="0" w:color="auto"/>
          </w:divBdr>
        </w:div>
        <w:div w:id="709770861">
          <w:marLeft w:val="480"/>
          <w:marRight w:val="0"/>
          <w:marTop w:val="0"/>
          <w:marBottom w:val="0"/>
          <w:divBdr>
            <w:top w:val="none" w:sz="0" w:space="0" w:color="auto"/>
            <w:left w:val="none" w:sz="0" w:space="0" w:color="auto"/>
            <w:bottom w:val="none" w:sz="0" w:space="0" w:color="auto"/>
            <w:right w:val="none" w:sz="0" w:space="0" w:color="auto"/>
          </w:divBdr>
        </w:div>
        <w:div w:id="1838839406">
          <w:marLeft w:val="480"/>
          <w:marRight w:val="0"/>
          <w:marTop w:val="0"/>
          <w:marBottom w:val="0"/>
          <w:divBdr>
            <w:top w:val="none" w:sz="0" w:space="0" w:color="auto"/>
            <w:left w:val="none" w:sz="0" w:space="0" w:color="auto"/>
            <w:bottom w:val="none" w:sz="0" w:space="0" w:color="auto"/>
            <w:right w:val="none" w:sz="0" w:space="0" w:color="auto"/>
          </w:divBdr>
        </w:div>
        <w:div w:id="212235479">
          <w:marLeft w:val="480"/>
          <w:marRight w:val="0"/>
          <w:marTop w:val="0"/>
          <w:marBottom w:val="0"/>
          <w:divBdr>
            <w:top w:val="none" w:sz="0" w:space="0" w:color="auto"/>
            <w:left w:val="none" w:sz="0" w:space="0" w:color="auto"/>
            <w:bottom w:val="none" w:sz="0" w:space="0" w:color="auto"/>
            <w:right w:val="none" w:sz="0" w:space="0" w:color="auto"/>
          </w:divBdr>
        </w:div>
        <w:div w:id="37558262">
          <w:marLeft w:val="480"/>
          <w:marRight w:val="0"/>
          <w:marTop w:val="0"/>
          <w:marBottom w:val="0"/>
          <w:divBdr>
            <w:top w:val="none" w:sz="0" w:space="0" w:color="auto"/>
            <w:left w:val="none" w:sz="0" w:space="0" w:color="auto"/>
            <w:bottom w:val="none" w:sz="0" w:space="0" w:color="auto"/>
            <w:right w:val="none" w:sz="0" w:space="0" w:color="auto"/>
          </w:divBdr>
        </w:div>
        <w:div w:id="1210457719">
          <w:marLeft w:val="480"/>
          <w:marRight w:val="0"/>
          <w:marTop w:val="0"/>
          <w:marBottom w:val="0"/>
          <w:divBdr>
            <w:top w:val="none" w:sz="0" w:space="0" w:color="auto"/>
            <w:left w:val="none" w:sz="0" w:space="0" w:color="auto"/>
            <w:bottom w:val="none" w:sz="0" w:space="0" w:color="auto"/>
            <w:right w:val="none" w:sz="0" w:space="0" w:color="auto"/>
          </w:divBdr>
        </w:div>
        <w:div w:id="1416778224">
          <w:marLeft w:val="480"/>
          <w:marRight w:val="0"/>
          <w:marTop w:val="0"/>
          <w:marBottom w:val="0"/>
          <w:divBdr>
            <w:top w:val="none" w:sz="0" w:space="0" w:color="auto"/>
            <w:left w:val="none" w:sz="0" w:space="0" w:color="auto"/>
            <w:bottom w:val="none" w:sz="0" w:space="0" w:color="auto"/>
            <w:right w:val="none" w:sz="0" w:space="0" w:color="auto"/>
          </w:divBdr>
        </w:div>
      </w:divsChild>
    </w:div>
    <w:div w:id="2137794764">
      <w:bodyDiv w:val="1"/>
      <w:marLeft w:val="0"/>
      <w:marRight w:val="0"/>
      <w:marTop w:val="0"/>
      <w:marBottom w:val="0"/>
      <w:divBdr>
        <w:top w:val="none" w:sz="0" w:space="0" w:color="auto"/>
        <w:left w:val="none" w:sz="0" w:space="0" w:color="auto"/>
        <w:bottom w:val="none" w:sz="0" w:space="0" w:color="auto"/>
        <w:right w:val="none" w:sz="0" w:space="0" w:color="auto"/>
      </w:divBdr>
    </w:div>
    <w:div w:id="2137873555">
      <w:bodyDiv w:val="1"/>
      <w:marLeft w:val="0"/>
      <w:marRight w:val="0"/>
      <w:marTop w:val="0"/>
      <w:marBottom w:val="0"/>
      <w:divBdr>
        <w:top w:val="none" w:sz="0" w:space="0" w:color="auto"/>
        <w:left w:val="none" w:sz="0" w:space="0" w:color="auto"/>
        <w:bottom w:val="none" w:sz="0" w:space="0" w:color="auto"/>
        <w:right w:val="none" w:sz="0" w:space="0" w:color="auto"/>
      </w:divBdr>
    </w:div>
    <w:div w:id="2138329816">
      <w:bodyDiv w:val="1"/>
      <w:marLeft w:val="0"/>
      <w:marRight w:val="0"/>
      <w:marTop w:val="0"/>
      <w:marBottom w:val="0"/>
      <w:divBdr>
        <w:top w:val="none" w:sz="0" w:space="0" w:color="auto"/>
        <w:left w:val="none" w:sz="0" w:space="0" w:color="auto"/>
        <w:bottom w:val="none" w:sz="0" w:space="0" w:color="auto"/>
        <w:right w:val="none" w:sz="0" w:space="0" w:color="auto"/>
      </w:divBdr>
    </w:div>
    <w:div w:id="2138984241">
      <w:bodyDiv w:val="1"/>
      <w:marLeft w:val="0"/>
      <w:marRight w:val="0"/>
      <w:marTop w:val="0"/>
      <w:marBottom w:val="0"/>
      <w:divBdr>
        <w:top w:val="none" w:sz="0" w:space="0" w:color="auto"/>
        <w:left w:val="none" w:sz="0" w:space="0" w:color="auto"/>
        <w:bottom w:val="none" w:sz="0" w:space="0" w:color="auto"/>
        <w:right w:val="none" w:sz="0" w:space="0" w:color="auto"/>
      </w:divBdr>
    </w:div>
    <w:div w:id="2139256182">
      <w:bodyDiv w:val="1"/>
      <w:marLeft w:val="0"/>
      <w:marRight w:val="0"/>
      <w:marTop w:val="0"/>
      <w:marBottom w:val="0"/>
      <w:divBdr>
        <w:top w:val="none" w:sz="0" w:space="0" w:color="auto"/>
        <w:left w:val="none" w:sz="0" w:space="0" w:color="auto"/>
        <w:bottom w:val="none" w:sz="0" w:space="0" w:color="auto"/>
        <w:right w:val="none" w:sz="0" w:space="0" w:color="auto"/>
      </w:divBdr>
    </w:div>
    <w:div w:id="2139835225">
      <w:bodyDiv w:val="1"/>
      <w:marLeft w:val="0"/>
      <w:marRight w:val="0"/>
      <w:marTop w:val="0"/>
      <w:marBottom w:val="0"/>
      <w:divBdr>
        <w:top w:val="none" w:sz="0" w:space="0" w:color="auto"/>
        <w:left w:val="none" w:sz="0" w:space="0" w:color="auto"/>
        <w:bottom w:val="none" w:sz="0" w:space="0" w:color="auto"/>
        <w:right w:val="none" w:sz="0" w:space="0" w:color="auto"/>
      </w:divBdr>
    </w:div>
    <w:div w:id="2139913555">
      <w:bodyDiv w:val="1"/>
      <w:marLeft w:val="0"/>
      <w:marRight w:val="0"/>
      <w:marTop w:val="0"/>
      <w:marBottom w:val="0"/>
      <w:divBdr>
        <w:top w:val="none" w:sz="0" w:space="0" w:color="auto"/>
        <w:left w:val="none" w:sz="0" w:space="0" w:color="auto"/>
        <w:bottom w:val="none" w:sz="0" w:space="0" w:color="auto"/>
        <w:right w:val="none" w:sz="0" w:space="0" w:color="auto"/>
      </w:divBdr>
    </w:div>
    <w:div w:id="2141654572">
      <w:bodyDiv w:val="1"/>
      <w:marLeft w:val="0"/>
      <w:marRight w:val="0"/>
      <w:marTop w:val="0"/>
      <w:marBottom w:val="0"/>
      <w:divBdr>
        <w:top w:val="none" w:sz="0" w:space="0" w:color="auto"/>
        <w:left w:val="none" w:sz="0" w:space="0" w:color="auto"/>
        <w:bottom w:val="none" w:sz="0" w:space="0" w:color="auto"/>
        <w:right w:val="none" w:sz="0" w:space="0" w:color="auto"/>
      </w:divBdr>
    </w:div>
    <w:div w:id="2141995436">
      <w:bodyDiv w:val="1"/>
      <w:marLeft w:val="0"/>
      <w:marRight w:val="0"/>
      <w:marTop w:val="0"/>
      <w:marBottom w:val="0"/>
      <w:divBdr>
        <w:top w:val="none" w:sz="0" w:space="0" w:color="auto"/>
        <w:left w:val="none" w:sz="0" w:space="0" w:color="auto"/>
        <w:bottom w:val="none" w:sz="0" w:space="0" w:color="auto"/>
        <w:right w:val="none" w:sz="0" w:space="0" w:color="auto"/>
      </w:divBdr>
      <w:divsChild>
        <w:div w:id="722102519">
          <w:marLeft w:val="480"/>
          <w:marRight w:val="0"/>
          <w:marTop w:val="0"/>
          <w:marBottom w:val="0"/>
          <w:divBdr>
            <w:top w:val="none" w:sz="0" w:space="0" w:color="auto"/>
            <w:left w:val="none" w:sz="0" w:space="0" w:color="auto"/>
            <w:bottom w:val="none" w:sz="0" w:space="0" w:color="auto"/>
            <w:right w:val="none" w:sz="0" w:space="0" w:color="auto"/>
          </w:divBdr>
        </w:div>
        <w:div w:id="1972050881">
          <w:marLeft w:val="480"/>
          <w:marRight w:val="0"/>
          <w:marTop w:val="0"/>
          <w:marBottom w:val="0"/>
          <w:divBdr>
            <w:top w:val="none" w:sz="0" w:space="0" w:color="auto"/>
            <w:left w:val="none" w:sz="0" w:space="0" w:color="auto"/>
            <w:bottom w:val="none" w:sz="0" w:space="0" w:color="auto"/>
            <w:right w:val="none" w:sz="0" w:space="0" w:color="auto"/>
          </w:divBdr>
        </w:div>
        <w:div w:id="1370030113">
          <w:marLeft w:val="480"/>
          <w:marRight w:val="0"/>
          <w:marTop w:val="0"/>
          <w:marBottom w:val="0"/>
          <w:divBdr>
            <w:top w:val="none" w:sz="0" w:space="0" w:color="auto"/>
            <w:left w:val="none" w:sz="0" w:space="0" w:color="auto"/>
            <w:bottom w:val="none" w:sz="0" w:space="0" w:color="auto"/>
            <w:right w:val="none" w:sz="0" w:space="0" w:color="auto"/>
          </w:divBdr>
        </w:div>
        <w:div w:id="2066952319">
          <w:marLeft w:val="480"/>
          <w:marRight w:val="0"/>
          <w:marTop w:val="0"/>
          <w:marBottom w:val="0"/>
          <w:divBdr>
            <w:top w:val="none" w:sz="0" w:space="0" w:color="auto"/>
            <w:left w:val="none" w:sz="0" w:space="0" w:color="auto"/>
            <w:bottom w:val="none" w:sz="0" w:space="0" w:color="auto"/>
            <w:right w:val="none" w:sz="0" w:space="0" w:color="auto"/>
          </w:divBdr>
        </w:div>
        <w:div w:id="11610426">
          <w:marLeft w:val="480"/>
          <w:marRight w:val="0"/>
          <w:marTop w:val="0"/>
          <w:marBottom w:val="0"/>
          <w:divBdr>
            <w:top w:val="none" w:sz="0" w:space="0" w:color="auto"/>
            <w:left w:val="none" w:sz="0" w:space="0" w:color="auto"/>
            <w:bottom w:val="none" w:sz="0" w:space="0" w:color="auto"/>
            <w:right w:val="none" w:sz="0" w:space="0" w:color="auto"/>
          </w:divBdr>
        </w:div>
        <w:div w:id="725224835">
          <w:marLeft w:val="480"/>
          <w:marRight w:val="0"/>
          <w:marTop w:val="0"/>
          <w:marBottom w:val="0"/>
          <w:divBdr>
            <w:top w:val="none" w:sz="0" w:space="0" w:color="auto"/>
            <w:left w:val="none" w:sz="0" w:space="0" w:color="auto"/>
            <w:bottom w:val="none" w:sz="0" w:space="0" w:color="auto"/>
            <w:right w:val="none" w:sz="0" w:space="0" w:color="auto"/>
          </w:divBdr>
        </w:div>
        <w:div w:id="1579444004">
          <w:marLeft w:val="480"/>
          <w:marRight w:val="0"/>
          <w:marTop w:val="0"/>
          <w:marBottom w:val="0"/>
          <w:divBdr>
            <w:top w:val="none" w:sz="0" w:space="0" w:color="auto"/>
            <w:left w:val="none" w:sz="0" w:space="0" w:color="auto"/>
            <w:bottom w:val="none" w:sz="0" w:space="0" w:color="auto"/>
            <w:right w:val="none" w:sz="0" w:space="0" w:color="auto"/>
          </w:divBdr>
        </w:div>
        <w:div w:id="1693218450">
          <w:marLeft w:val="480"/>
          <w:marRight w:val="0"/>
          <w:marTop w:val="0"/>
          <w:marBottom w:val="0"/>
          <w:divBdr>
            <w:top w:val="none" w:sz="0" w:space="0" w:color="auto"/>
            <w:left w:val="none" w:sz="0" w:space="0" w:color="auto"/>
            <w:bottom w:val="none" w:sz="0" w:space="0" w:color="auto"/>
            <w:right w:val="none" w:sz="0" w:space="0" w:color="auto"/>
          </w:divBdr>
        </w:div>
        <w:div w:id="1971134633">
          <w:marLeft w:val="480"/>
          <w:marRight w:val="0"/>
          <w:marTop w:val="0"/>
          <w:marBottom w:val="0"/>
          <w:divBdr>
            <w:top w:val="none" w:sz="0" w:space="0" w:color="auto"/>
            <w:left w:val="none" w:sz="0" w:space="0" w:color="auto"/>
            <w:bottom w:val="none" w:sz="0" w:space="0" w:color="auto"/>
            <w:right w:val="none" w:sz="0" w:space="0" w:color="auto"/>
          </w:divBdr>
        </w:div>
        <w:div w:id="1948345759">
          <w:marLeft w:val="480"/>
          <w:marRight w:val="0"/>
          <w:marTop w:val="0"/>
          <w:marBottom w:val="0"/>
          <w:divBdr>
            <w:top w:val="none" w:sz="0" w:space="0" w:color="auto"/>
            <w:left w:val="none" w:sz="0" w:space="0" w:color="auto"/>
            <w:bottom w:val="none" w:sz="0" w:space="0" w:color="auto"/>
            <w:right w:val="none" w:sz="0" w:space="0" w:color="auto"/>
          </w:divBdr>
        </w:div>
        <w:div w:id="1034112753">
          <w:marLeft w:val="480"/>
          <w:marRight w:val="0"/>
          <w:marTop w:val="0"/>
          <w:marBottom w:val="0"/>
          <w:divBdr>
            <w:top w:val="none" w:sz="0" w:space="0" w:color="auto"/>
            <w:left w:val="none" w:sz="0" w:space="0" w:color="auto"/>
            <w:bottom w:val="none" w:sz="0" w:space="0" w:color="auto"/>
            <w:right w:val="none" w:sz="0" w:space="0" w:color="auto"/>
          </w:divBdr>
        </w:div>
        <w:div w:id="440296485">
          <w:marLeft w:val="480"/>
          <w:marRight w:val="0"/>
          <w:marTop w:val="0"/>
          <w:marBottom w:val="0"/>
          <w:divBdr>
            <w:top w:val="none" w:sz="0" w:space="0" w:color="auto"/>
            <w:left w:val="none" w:sz="0" w:space="0" w:color="auto"/>
            <w:bottom w:val="none" w:sz="0" w:space="0" w:color="auto"/>
            <w:right w:val="none" w:sz="0" w:space="0" w:color="auto"/>
          </w:divBdr>
        </w:div>
        <w:div w:id="120803543">
          <w:marLeft w:val="480"/>
          <w:marRight w:val="0"/>
          <w:marTop w:val="0"/>
          <w:marBottom w:val="0"/>
          <w:divBdr>
            <w:top w:val="none" w:sz="0" w:space="0" w:color="auto"/>
            <w:left w:val="none" w:sz="0" w:space="0" w:color="auto"/>
            <w:bottom w:val="none" w:sz="0" w:space="0" w:color="auto"/>
            <w:right w:val="none" w:sz="0" w:space="0" w:color="auto"/>
          </w:divBdr>
        </w:div>
        <w:div w:id="1771856140">
          <w:marLeft w:val="480"/>
          <w:marRight w:val="0"/>
          <w:marTop w:val="0"/>
          <w:marBottom w:val="0"/>
          <w:divBdr>
            <w:top w:val="none" w:sz="0" w:space="0" w:color="auto"/>
            <w:left w:val="none" w:sz="0" w:space="0" w:color="auto"/>
            <w:bottom w:val="none" w:sz="0" w:space="0" w:color="auto"/>
            <w:right w:val="none" w:sz="0" w:space="0" w:color="auto"/>
          </w:divBdr>
        </w:div>
        <w:div w:id="1012731463">
          <w:marLeft w:val="480"/>
          <w:marRight w:val="0"/>
          <w:marTop w:val="0"/>
          <w:marBottom w:val="0"/>
          <w:divBdr>
            <w:top w:val="none" w:sz="0" w:space="0" w:color="auto"/>
            <w:left w:val="none" w:sz="0" w:space="0" w:color="auto"/>
            <w:bottom w:val="none" w:sz="0" w:space="0" w:color="auto"/>
            <w:right w:val="none" w:sz="0" w:space="0" w:color="auto"/>
          </w:divBdr>
        </w:div>
        <w:div w:id="982739183">
          <w:marLeft w:val="480"/>
          <w:marRight w:val="0"/>
          <w:marTop w:val="0"/>
          <w:marBottom w:val="0"/>
          <w:divBdr>
            <w:top w:val="none" w:sz="0" w:space="0" w:color="auto"/>
            <w:left w:val="none" w:sz="0" w:space="0" w:color="auto"/>
            <w:bottom w:val="none" w:sz="0" w:space="0" w:color="auto"/>
            <w:right w:val="none" w:sz="0" w:space="0" w:color="auto"/>
          </w:divBdr>
        </w:div>
        <w:div w:id="1076392955">
          <w:marLeft w:val="480"/>
          <w:marRight w:val="0"/>
          <w:marTop w:val="0"/>
          <w:marBottom w:val="0"/>
          <w:divBdr>
            <w:top w:val="none" w:sz="0" w:space="0" w:color="auto"/>
            <w:left w:val="none" w:sz="0" w:space="0" w:color="auto"/>
            <w:bottom w:val="none" w:sz="0" w:space="0" w:color="auto"/>
            <w:right w:val="none" w:sz="0" w:space="0" w:color="auto"/>
          </w:divBdr>
        </w:div>
        <w:div w:id="241915847">
          <w:marLeft w:val="480"/>
          <w:marRight w:val="0"/>
          <w:marTop w:val="0"/>
          <w:marBottom w:val="0"/>
          <w:divBdr>
            <w:top w:val="none" w:sz="0" w:space="0" w:color="auto"/>
            <w:left w:val="none" w:sz="0" w:space="0" w:color="auto"/>
            <w:bottom w:val="none" w:sz="0" w:space="0" w:color="auto"/>
            <w:right w:val="none" w:sz="0" w:space="0" w:color="auto"/>
          </w:divBdr>
        </w:div>
        <w:div w:id="510723737">
          <w:marLeft w:val="480"/>
          <w:marRight w:val="0"/>
          <w:marTop w:val="0"/>
          <w:marBottom w:val="0"/>
          <w:divBdr>
            <w:top w:val="none" w:sz="0" w:space="0" w:color="auto"/>
            <w:left w:val="none" w:sz="0" w:space="0" w:color="auto"/>
            <w:bottom w:val="none" w:sz="0" w:space="0" w:color="auto"/>
            <w:right w:val="none" w:sz="0" w:space="0" w:color="auto"/>
          </w:divBdr>
        </w:div>
        <w:div w:id="929584362">
          <w:marLeft w:val="480"/>
          <w:marRight w:val="0"/>
          <w:marTop w:val="0"/>
          <w:marBottom w:val="0"/>
          <w:divBdr>
            <w:top w:val="none" w:sz="0" w:space="0" w:color="auto"/>
            <w:left w:val="none" w:sz="0" w:space="0" w:color="auto"/>
            <w:bottom w:val="none" w:sz="0" w:space="0" w:color="auto"/>
            <w:right w:val="none" w:sz="0" w:space="0" w:color="auto"/>
          </w:divBdr>
        </w:div>
        <w:div w:id="897940779">
          <w:marLeft w:val="480"/>
          <w:marRight w:val="0"/>
          <w:marTop w:val="0"/>
          <w:marBottom w:val="0"/>
          <w:divBdr>
            <w:top w:val="none" w:sz="0" w:space="0" w:color="auto"/>
            <w:left w:val="none" w:sz="0" w:space="0" w:color="auto"/>
            <w:bottom w:val="none" w:sz="0" w:space="0" w:color="auto"/>
            <w:right w:val="none" w:sz="0" w:space="0" w:color="auto"/>
          </w:divBdr>
        </w:div>
      </w:divsChild>
    </w:div>
    <w:div w:id="2142919388">
      <w:bodyDiv w:val="1"/>
      <w:marLeft w:val="0"/>
      <w:marRight w:val="0"/>
      <w:marTop w:val="0"/>
      <w:marBottom w:val="0"/>
      <w:divBdr>
        <w:top w:val="none" w:sz="0" w:space="0" w:color="auto"/>
        <w:left w:val="none" w:sz="0" w:space="0" w:color="auto"/>
        <w:bottom w:val="none" w:sz="0" w:space="0" w:color="auto"/>
        <w:right w:val="none" w:sz="0" w:space="0" w:color="auto"/>
      </w:divBdr>
    </w:div>
    <w:div w:id="2143690337">
      <w:bodyDiv w:val="1"/>
      <w:marLeft w:val="0"/>
      <w:marRight w:val="0"/>
      <w:marTop w:val="0"/>
      <w:marBottom w:val="0"/>
      <w:divBdr>
        <w:top w:val="none" w:sz="0" w:space="0" w:color="auto"/>
        <w:left w:val="none" w:sz="0" w:space="0" w:color="auto"/>
        <w:bottom w:val="none" w:sz="0" w:space="0" w:color="auto"/>
        <w:right w:val="none" w:sz="0" w:space="0" w:color="auto"/>
      </w:divBdr>
    </w:div>
    <w:div w:id="2144424821">
      <w:bodyDiv w:val="1"/>
      <w:marLeft w:val="0"/>
      <w:marRight w:val="0"/>
      <w:marTop w:val="0"/>
      <w:marBottom w:val="0"/>
      <w:divBdr>
        <w:top w:val="none" w:sz="0" w:space="0" w:color="auto"/>
        <w:left w:val="none" w:sz="0" w:space="0" w:color="auto"/>
        <w:bottom w:val="none" w:sz="0" w:space="0" w:color="auto"/>
        <w:right w:val="none" w:sz="0" w:space="0" w:color="auto"/>
      </w:divBdr>
    </w:div>
    <w:div w:id="2144496563">
      <w:bodyDiv w:val="1"/>
      <w:marLeft w:val="0"/>
      <w:marRight w:val="0"/>
      <w:marTop w:val="0"/>
      <w:marBottom w:val="0"/>
      <w:divBdr>
        <w:top w:val="none" w:sz="0" w:space="0" w:color="auto"/>
        <w:left w:val="none" w:sz="0" w:space="0" w:color="auto"/>
        <w:bottom w:val="none" w:sz="0" w:space="0" w:color="auto"/>
        <w:right w:val="none" w:sz="0" w:space="0" w:color="auto"/>
      </w:divBdr>
    </w:div>
    <w:div w:id="2145345203">
      <w:bodyDiv w:val="1"/>
      <w:marLeft w:val="0"/>
      <w:marRight w:val="0"/>
      <w:marTop w:val="0"/>
      <w:marBottom w:val="0"/>
      <w:divBdr>
        <w:top w:val="none" w:sz="0" w:space="0" w:color="auto"/>
        <w:left w:val="none" w:sz="0" w:space="0" w:color="auto"/>
        <w:bottom w:val="none" w:sz="0" w:space="0" w:color="auto"/>
        <w:right w:val="none" w:sz="0" w:space="0" w:color="auto"/>
      </w:divBdr>
    </w:div>
    <w:div w:id="2145614004">
      <w:bodyDiv w:val="1"/>
      <w:marLeft w:val="0"/>
      <w:marRight w:val="0"/>
      <w:marTop w:val="0"/>
      <w:marBottom w:val="0"/>
      <w:divBdr>
        <w:top w:val="none" w:sz="0" w:space="0" w:color="auto"/>
        <w:left w:val="none" w:sz="0" w:space="0" w:color="auto"/>
        <w:bottom w:val="none" w:sz="0" w:space="0" w:color="auto"/>
        <w:right w:val="none" w:sz="0" w:space="0" w:color="auto"/>
      </w:divBdr>
    </w:div>
    <w:div w:id="2146123609">
      <w:bodyDiv w:val="1"/>
      <w:marLeft w:val="0"/>
      <w:marRight w:val="0"/>
      <w:marTop w:val="0"/>
      <w:marBottom w:val="0"/>
      <w:divBdr>
        <w:top w:val="none" w:sz="0" w:space="0" w:color="auto"/>
        <w:left w:val="none" w:sz="0" w:space="0" w:color="auto"/>
        <w:bottom w:val="none" w:sz="0" w:space="0" w:color="auto"/>
        <w:right w:val="none" w:sz="0" w:space="0" w:color="auto"/>
      </w:divBdr>
    </w:div>
    <w:div w:id="2146191891">
      <w:bodyDiv w:val="1"/>
      <w:marLeft w:val="0"/>
      <w:marRight w:val="0"/>
      <w:marTop w:val="0"/>
      <w:marBottom w:val="0"/>
      <w:divBdr>
        <w:top w:val="none" w:sz="0" w:space="0" w:color="auto"/>
        <w:left w:val="none" w:sz="0" w:space="0" w:color="auto"/>
        <w:bottom w:val="none" w:sz="0" w:space="0" w:color="auto"/>
        <w:right w:val="none" w:sz="0" w:space="0" w:color="auto"/>
      </w:divBdr>
    </w:div>
    <w:div w:id="2147120699">
      <w:bodyDiv w:val="1"/>
      <w:marLeft w:val="0"/>
      <w:marRight w:val="0"/>
      <w:marTop w:val="0"/>
      <w:marBottom w:val="0"/>
      <w:divBdr>
        <w:top w:val="none" w:sz="0" w:space="0" w:color="auto"/>
        <w:left w:val="none" w:sz="0" w:space="0" w:color="auto"/>
        <w:bottom w:val="none" w:sz="0" w:space="0" w:color="auto"/>
        <w:right w:val="none" w:sz="0" w:space="0" w:color="auto"/>
      </w:divBdr>
    </w:div>
    <w:div w:id="2147311349">
      <w:bodyDiv w:val="1"/>
      <w:marLeft w:val="0"/>
      <w:marRight w:val="0"/>
      <w:marTop w:val="0"/>
      <w:marBottom w:val="0"/>
      <w:divBdr>
        <w:top w:val="none" w:sz="0" w:space="0" w:color="auto"/>
        <w:left w:val="none" w:sz="0" w:space="0" w:color="auto"/>
        <w:bottom w:val="none" w:sz="0" w:space="0" w:color="auto"/>
        <w:right w:val="none" w:sz="0" w:space="0" w:color="auto"/>
      </w:divBdr>
    </w:div>
    <w:div w:id="21473845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tmp"/><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_rels/header2.xml.rels><?xml version="1.0" encoding="UTF-8" standalone="yes"?>
<Relationships xmlns="http://schemas.openxmlformats.org/package/2006/relationships"><Relationship Id="rId1" Type="http://schemas.openxmlformats.org/officeDocument/2006/relationships/image" Target="media/image5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8103E97-9671-4740-899D-5554BE7E54B1}"/>
      </w:docPartPr>
      <w:docPartBody>
        <w:p w:rsidR="008062FC" w:rsidRDefault="000B31CA">
          <w:r w:rsidRPr="007F63D7">
            <w:rPr>
              <w:rStyle w:val="Textodelmarcadordeposicin"/>
            </w:rPr>
            <w:t>Haga clic o pulse aquí para escribir texto.</w:t>
          </w:r>
        </w:p>
      </w:docPartBody>
    </w:docPart>
    <w:docPart>
      <w:docPartPr>
        <w:name w:val="63613C60090645B3ADD42EE0E4E620E2"/>
        <w:category>
          <w:name w:val="General"/>
          <w:gallery w:val="placeholder"/>
        </w:category>
        <w:types>
          <w:type w:val="bbPlcHdr"/>
        </w:types>
        <w:behaviors>
          <w:behavior w:val="content"/>
        </w:behaviors>
        <w:guid w:val="{93CB66AE-03FA-49DB-A4E1-53C85D941514}"/>
      </w:docPartPr>
      <w:docPartBody>
        <w:p w:rsidR="004B3AA6" w:rsidRDefault="009B3E37" w:rsidP="009B3E37">
          <w:r w:rsidRPr="007F63D7">
            <w:rPr>
              <w:rStyle w:val="Textodelmarcadordeposicin"/>
            </w:rPr>
            <w:t>Haga clic o pulse aquí para escribir texto.</w:t>
          </w:r>
        </w:p>
      </w:docPartBody>
    </w:docPart>
    <w:docPart>
      <w:docPartPr>
        <w:name w:val="2289F77C37914269AC20BD8095F6D7E1"/>
        <w:category>
          <w:name w:val="General"/>
          <w:gallery w:val="placeholder"/>
        </w:category>
        <w:types>
          <w:type w:val="bbPlcHdr"/>
        </w:types>
        <w:behaviors>
          <w:behavior w:val="content"/>
        </w:behaviors>
        <w:guid w:val="{088E1DD9-4419-4DF0-9E30-9EDC7FE6DCFF}"/>
      </w:docPartPr>
      <w:docPartBody>
        <w:p w:rsidR="004B3AA6" w:rsidRDefault="009B3E37" w:rsidP="009B3E37">
          <w:r w:rsidRPr="007F63D7">
            <w:rPr>
              <w:rStyle w:val="Textodelmarcadordeposicin"/>
            </w:rPr>
            <w:t>Haga clic o pulse aquí para escribir texto.</w:t>
          </w:r>
        </w:p>
      </w:docPartBody>
    </w:docPart>
    <w:docPart>
      <w:docPartPr>
        <w:name w:val="39C2523547B94F08B0AEEE9355E40FEB"/>
        <w:category>
          <w:name w:val="General"/>
          <w:gallery w:val="placeholder"/>
        </w:category>
        <w:types>
          <w:type w:val="bbPlcHdr"/>
        </w:types>
        <w:behaviors>
          <w:behavior w:val="content"/>
        </w:behaviors>
        <w:guid w:val="{F9D0A539-3E34-4E91-B989-F1042B3079FB}"/>
      </w:docPartPr>
      <w:docPartBody>
        <w:p w:rsidR="004B3AA6" w:rsidRDefault="009B3E37" w:rsidP="009B3E37">
          <w:r w:rsidRPr="007F63D7">
            <w:rPr>
              <w:rStyle w:val="Textodelmarcadordeposicin"/>
            </w:rPr>
            <w:t>Haga clic o pulse aquí para escribir texto.</w:t>
          </w:r>
        </w:p>
      </w:docPartBody>
    </w:docPart>
    <w:docPart>
      <w:docPartPr>
        <w:name w:val="C55C7579A1D649DC93A90C5ED98B7B56"/>
        <w:category>
          <w:name w:val="General"/>
          <w:gallery w:val="placeholder"/>
        </w:category>
        <w:types>
          <w:type w:val="bbPlcHdr"/>
        </w:types>
        <w:behaviors>
          <w:behavior w:val="content"/>
        </w:behaviors>
        <w:guid w:val="{D11E51A8-0AE7-425B-8969-8F1F66FD9022}"/>
      </w:docPartPr>
      <w:docPartBody>
        <w:p w:rsidR="004B3AA6" w:rsidRDefault="009B3E37" w:rsidP="009B3E37">
          <w:r w:rsidRPr="007F63D7">
            <w:rPr>
              <w:rStyle w:val="Textodelmarcadordeposicin"/>
            </w:rPr>
            <w:t>Haga clic o pulse aquí para escribir texto.</w:t>
          </w:r>
        </w:p>
      </w:docPartBody>
    </w:docPart>
    <w:docPart>
      <w:docPartPr>
        <w:name w:val="2EA38DD2E6274FB0A5F2640A3954267B"/>
        <w:category>
          <w:name w:val="General"/>
          <w:gallery w:val="placeholder"/>
        </w:category>
        <w:types>
          <w:type w:val="bbPlcHdr"/>
        </w:types>
        <w:behaviors>
          <w:behavior w:val="content"/>
        </w:behaviors>
        <w:guid w:val="{0EB91EB0-BBA8-47C2-9C40-EFE6FD66C82F}"/>
      </w:docPartPr>
      <w:docPartBody>
        <w:p w:rsidR="004B3AA6" w:rsidRDefault="009B3E37" w:rsidP="009B3E37">
          <w:r w:rsidRPr="007F63D7">
            <w:rPr>
              <w:rStyle w:val="Textodelmarcadordeposicin"/>
            </w:rPr>
            <w:t>Haga clic o pulse aquí para escribir texto.</w:t>
          </w:r>
        </w:p>
      </w:docPartBody>
    </w:docPart>
    <w:docPart>
      <w:docPartPr>
        <w:name w:val="89AA845C63754232B7E27FFFE75A2011"/>
        <w:category>
          <w:name w:val="General"/>
          <w:gallery w:val="placeholder"/>
        </w:category>
        <w:types>
          <w:type w:val="bbPlcHdr"/>
        </w:types>
        <w:behaviors>
          <w:behavior w:val="content"/>
        </w:behaviors>
        <w:guid w:val="{F4CF0A30-3825-4F2E-BAAB-AD5D56712AED}"/>
      </w:docPartPr>
      <w:docPartBody>
        <w:p w:rsidR="005D68BF" w:rsidRDefault="00522C5E" w:rsidP="00522C5E">
          <w:pPr>
            <w:pStyle w:val="89AA845C63754232B7E27FFFE75A2011"/>
          </w:pPr>
          <w:r w:rsidRPr="007F63D7">
            <w:rPr>
              <w:rStyle w:val="Textodelmarcadordeposicin"/>
            </w:rPr>
            <w:t>Haga clic o pulse aquí para escribir texto.</w:t>
          </w:r>
        </w:p>
      </w:docPartBody>
    </w:docPart>
    <w:docPart>
      <w:docPartPr>
        <w:name w:val="036FDD91A7C6437DAAE79729F81EB7E4"/>
        <w:category>
          <w:name w:val="General"/>
          <w:gallery w:val="placeholder"/>
        </w:category>
        <w:types>
          <w:type w:val="bbPlcHdr"/>
        </w:types>
        <w:behaviors>
          <w:behavior w:val="content"/>
        </w:behaviors>
        <w:guid w:val="{2E1C7524-D594-41BF-9450-7B696239E290}"/>
      </w:docPartPr>
      <w:docPartBody>
        <w:p w:rsidR="00845D07" w:rsidRDefault="00D43FDD" w:rsidP="00D43FDD">
          <w:pPr>
            <w:pStyle w:val="036FDD91A7C6437DAAE79729F81EB7E4"/>
          </w:pPr>
          <w:r w:rsidRPr="00CD44FB">
            <w:rPr>
              <w:rStyle w:val="Textodelmarcadordeposicin"/>
            </w:rPr>
            <w:t>Haga clic o pulse aquí para escribir texto.</w:t>
          </w:r>
        </w:p>
      </w:docPartBody>
    </w:docPart>
    <w:docPart>
      <w:docPartPr>
        <w:name w:val="4C31077C9A3A4267A378FB3EDB223F75"/>
        <w:category>
          <w:name w:val="General"/>
          <w:gallery w:val="placeholder"/>
        </w:category>
        <w:types>
          <w:type w:val="bbPlcHdr"/>
        </w:types>
        <w:behaviors>
          <w:behavior w:val="content"/>
        </w:behaviors>
        <w:guid w:val="{6804D44C-A89B-400E-8B7C-D4F2C78FDF6C}"/>
      </w:docPartPr>
      <w:docPartBody>
        <w:p w:rsidR="00845D07" w:rsidRDefault="00D43FDD" w:rsidP="00D43FDD">
          <w:pPr>
            <w:pStyle w:val="4C31077C9A3A4267A378FB3EDB223F75"/>
          </w:pPr>
          <w:r w:rsidRPr="00CD44FB">
            <w:rPr>
              <w:rStyle w:val="Textodelmarcadordeposicin"/>
            </w:rPr>
            <w:t>Haga clic o pulse aquí para escribir texto.</w:t>
          </w:r>
        </w:p>
      </w:docPartBody>
    </w:docPart>
    <w:docPart>
      <w:docPartPr>
        <w:name w:val="010F6DD16886450982F1A2D6B6AF5A36"/>
        <w:category>
          <w:name w:val="General"/>
          <w:gallery w:val="placeholder"/>
        </w:category>
        <w:types>
          <w:type w:val="bbPlcHdr"/>
        </w:types>
        <w:behaviors>
          <w:behavior w:val="content"/>
        </w:behaviors>
        <w:guid w:val="{720F77D1-7415-4F47-A727-999E326F9A8C}"/>
      </w:docPartPr>
      <w:docPartBody>
        <w:p w:rsidR="00897568" w:rsidRDefault="00C401BF" w:rsidP="00C401BF">
          <w:pPr>
            <w:pStyle w:val="010F6DD16886450982F1A2D6B6AF5A36"/>
          </w:pPr>
          <w:r w:rsidRPr="007F63D7">
            <w:rPr>
              <w:rStyle w:val="Textodelmarcadordeposicin"/>
            </w:rPr>
            <w:t>Haga clic o pulse aquí para escribir texto.</w:t>
          </w:r>
        </w:p>
      </w:docPartBody>
    </w:docPart>
    <w:docPart>
      <w:docPartPr>
        <w:name w:val="09130D3F7FDA400AAC358A58C8871A8A"/>
        <w:category>
          <w:name w:val="General"/>
          <w:gallery w:val="placeholder"/>
        </w:category>
        <w:types>
          <w:type w:val="bbPlcHdr"/>
        </w:types>
        <w:behaviors>
          <w:behavior w:val="content"/>
        </w:behaviors>
        <w:guid w:val="{8BBBD237-E409-4977-A5B9-5F4960ED1CE3}"/>
      </w:docPartPr>
      <w:docPartBody>
        <w:p w:rsidR="00E82BD5" w:rsidRDefault="00265DB3" w:rsidP="00265DB3">
          <w:pPr>
            <w:pStyle w:val="09130D3F7FDA400AAC358A58C8871A8A"/>
          </w:pPr>
          <w:r w:rsidRPr="007F63D7">
            <w:rPr>
              <w:rStyle w:val="Textodelmarcadordeposicin"/>
            </w:rPr>
            <w:t>Haga clic o pulse aquí para escribir texto.</w:t>
          </w:r>
        </w:p>
      </w:docPartBody>
    </w:docPart>
    <w:docPart>
      <w:docPartPr>
        <w:name w:val="10E19942ECCD4576AD1E52CB97B21C77"/>
        <w:category>
          <w:name w:val="General"/>
          <w:gallery w:val="placeholder"/>
        </w:category>
        <w:types>
          <w:type w:val="bbPlcHdr"/>
        </w:types>
        <w:behaviors>
          <w:behavior w:val="content"/>
        </w:behaviors>
        <w:guid w:val="{3670DF84-304D-4730-837A-98F92E397700}"/>
      </w:docPartPr>
      <w:docPartBody>
        <w:p w:rsidR="006A6104" w:rsidRDefault="00E82BD5" w:rsidP="00E82BD5">
          <w:pPr>
            <w:pStyle w:val="10E19942ECCD4576AD1E52CB97B21C77"/>
          </w:pPr>
          <w:r w:rsidRPr="007F63D7">
            <w:rPr>
              <w:rStyle w:val="Textodelmarcadordeposicin"/>
            </w:rPr>
            <w:t>Haga clic o pulse aquí para escribir texto.</w:t>
          </w:r>
        </w:p>
      </w:docPartBody>
    </w:docPart>
    <w:docPart>
      <w:docPartPr>
        <w:name w:val="C7662DC9D2E543CCAE981856E6DBD878"/>
        <w:category>
          <w:name w:val="General"/>
          <w:gallery w:val="placeholder"/>
        </w:category>
        <w:types>
          <w:type w:val="bbPlcHdr"/>
        </w:types>
        <w:behaviors>
          <w:behavior w:val="content"/>
        </w:behaviors>
        <w:guid w:val="{05E0A257-A023-4F9B-9066-CFD7EAAEFEB9}"/>
      </w:docPartPr>
      <w:docPartBody>
        <w:p w:rsidR="006A6104" w:rsidRDefault="00E82BD5" w:rsidP="00E82BD5">
          <w:pPr>
            <w:pStyle w:val="C7662DC9D2E543CCAE981856E6DBD878"/>
          </w:pPr>
          <w:r w:rsidRPr="007F63D7">
            <w:rPr>
              <w:rStyle w:val="Textodelmarcadordeposicin"/>
            </w:rPr>
            <w:t>Haga clic o pulse aquí para escribir texto.</w:t>
          </w:r>
        </w:p>
      </w:docPartBody>
    </w:docPart>
    <w:docPart>
      <w:docPartPr>
        <w:name w:val="C64C5FE5D4F24983AE51DEF37B7AD0A8"/>
        <w:category>
          <w:name w:val="General"/>
          <w:gallery w:val="placeholder"/>
        </w:category>
        <w:types>
          <w:type w:val="bbPlcHdr"/>
        </w:types>
        <w:behaviors>
          <w:behavior w:val="content"/>
        </w:behaviors>
        <w:guid w:val="{1E8848AC-5353-41D3-ADEB-D7B33EB046B6}"/>
      </w:docPartPr>
      <w:docPartBody>
        <w:p w:rsidR="006A6104" w:rsidRDefault="00E82BD5" w:rsidP="00E82BD5">
          <w:pPr>
            <w:pStyle w:val="C64C5FE5D4F24983AE51DEF37B7AD0A8"/>
          </w:pPr>
          <w:r w:rsidRPr="007F63D7">
            <w:rPr>
              <w:rStyle w:val="Textodelmarcadordeposicin"/>
            </w:rPr>
            <w:t>Haga clic o pulse aquí para escribir texto.</w:t>
          </w:r>
        </w:p>
      </w:docPartBody>
    </w:docPart>
    <w:docPart>
      <w:docPartPr>
        <w:name w:val="EA4EF629425E4441B8B8B54D59015894"/>
        <w:category>
          <w:name w:val="General"/>
          <w:gallery w:val="placeholder"/>
        </w:category>
        <w:types>
          <w:type w:val="bbPlcHdr"/>
        </w:types>
        <w:behaviors>
          <w:behavior w:val="content"/>
        </w:behaviors>
        <w:guid w:val="{22C03D7B-B6BE-47E2-9B37-09D87E8FF279}"/>
      </w:docPartPr>
      <w:docPartBody>
        <w:p w:rsidR="006A6104" w:rsidRDefault="00E82BD5" w:rsidP="00E82BD5">
          <w:pPr>
            <w:pStyle w:val="EA4EF629425E4441B8B8B54D59015894"/>
          </w:pPr>
          <w:r w:rsidRPr="007F63D7">
            <w:rPr>
              <w:rStyle w:val="Textodelmarcadordeposicin"/>
            </w:rPr>
            <w:t>Haga clic o pulse aquí para escribir texto.</w:t>
          </w:r>
        </w:p>
      </w:docPartBody>
    </w:docPart>
    <w:docPart>
      <w:docPartPr>
        <w:name w:val="9B19CC304683456CB392B1BE3DEC3D63"/>
        <w:category>
          <w:name w:val="General"/>
          <w:gallery w:val="placeholder"/>
        </w:category>
        <w:types>
          <w:type w:val="bbPlcHdr"/>
        </w:types>
        <w:behaviors>
          <w:behavior w:val="content"/>
        </w:behaviors>
        <w:guid w:val="{0B4A9C4C-513E-4E4B-A0B2-16B37B3BD89A}"/>
      </w:docPartPr>
      <w:docPartBody>
        <w:p w:rsidR="006A6104" w:rsidRDefault="00E82BD5" w:rsidP="00E82BD5">
          <w:pPr>
            <w:pStyle w:val="9B19CC304683456CB392B1BE3DEC3D63"/>
          </w:pPr>
          <w:r w:rsidRPr="007F63D7">
            <w:rPr>
              <w:rStyle w:val="Textodelmarcadordeposicin"/>
            </w:rPr>
            <w:t>Haga clic o pulse aquí para escribir texto.</w:t>
          </w:r>
        </w:p>
      </w:docPartBody>
    </w:docPart>
    <w:docPart>
      <w:docPartPr>
        <w:name w:val="13270111E4694E608F956630D6D8BADA"/>
        <w:category>
          <w:name w:val="General"/>
          <w:gallery w:val="placeholder"/>
        </w:category>
        <w:types>
          <w:type w:val="bbPlcHdr"/>
        </w:types>
        <w:behaviors>
          <w:behavior w:val="content"/>
        </w:behaviors>
        <w:guid w:val="{DEDC1CCF-FD48-433F-BCF0-937BACB2038A}"/>
      </w:docPartPr>
      <w:docPartBody>
        <w:p w:rsidR="006A6104" w:rsidRDefault="00E82BD5" w:rsidP="00E82BD5">
          <w:pPr>
            <w:pStyle w:val="13270111E4694E608F956630D6D8BADA"/>
          </w:pPr>
          <w:r w:rsidRPr="007F63D7">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hit Devanagari">
    <w:altName w:val="Cambria"/>
    <w:panose1 w:val="00000000000000000000"/>
    <w:charset w:val="00"/>
    <w:family w:val="roman"/>
    <w:notTrueType/>
    <w:pitch w:val="default"/>
  </w:font>
  <w:font w:name="Helvetica Neue">
    <w:altName w:val="Arial"/>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1CA"/>
    <w:rsid w:val="000927AD"/>
    <w:rsid w:val="000938BB"/>
    <w:rsid w:val="000B31CA"/>
    <w:rsid w:val="00105029"/>
    <w:rsid w:val="001A77F0"/>
    <w:rsid w:val="001B5A6E"/>
    <w:rsid w:val="001F2A7D"/>
    <w:rsid w:val="0020251D"/>
    <w:rsid w:val="002650E5"/>
    <w:rsid w:val="00265DB3"/>
    <w:rsid w:val="003237EF"/>
    <w:rsid w:val="0033207A"/>
    <w:rsid w:val="003741E8"/>
    <w:rsid w:val="003A6D8D"/>
    <w:rsid w:val="003E29EF"/>
    <w:rsid w:val="004202F8"/>
    <w:rsid w:val="004B3AA6"/>
    <w:rsid w:val="004D0B45"/>
    <w:rsid w:val="004E1DF5"/>
    <w:rsid w:val="00522C5E"/>
    <w:rsid w:val="00555A43"/>
    <w:rsid w:val="00581BB0"/>
    <w:rsid w:val="005D68BF"/>
    <w:rsid w:val="0068239A"/>
    <w:rsid w:val="006A6104"/>
    <w:rsid w:val="006F2D51"/>
    <w:rsid w:val="006F4265"/>
    <w:rsid w:val="00701FFC"/>
    <w:rsid w:val="007917FD"/>
    <w:rsid w:val="007D52DB"/>
    <w:rsid w:val="00803B81"/>
    <w:rsid w:val="008062FC"/>
    <w:rsid w:val="00845D07"/>
    <w:rsid w:val="00850E23"/>
    <w:rsid w:val="00851385"/>
    <w:rsid w:val="00897568"/>
    <w:rsid w:val="008B1137"/>
    <w:rsid w:val="008C2470"/>
    <w:rsid w:val="008E5513"/>
    <w:rsid w:val="009661A7"/>
    <w:rsid w:val="00973AB2"/>
    <w:rsid w:val="009A28DB"/>
    <w:rsid w:val="009B3E37"/>
    <w:rsid w:val="00A01D04"/>
    <w:rsid w:val="00A05FEC"/>
    <w:rsid w:val="00A305D0"/>
    <w:rsid w:val="00A57440"/>
    <w:rsid w:val="00A94A78"/>
    <w:rsid w:val="00AF6B67"/>
    <w:rsid w:val="00B04D19"/>
    <w:rsid w:val="00B9427D"/>
    <w:rsid w:val="00BB3E0C"/>
    <w:rsid w:val="00C04F8B"/>
    <w:rsid w:val="00C401BF"/>
    <w:rsid w:val="00C50E90"/>
    <w:rsid w:val="00C85C1D"/>
    <w:rsid w:val="00D43FDD"/>
    <w:rsid w:val="00D45785"/>
    <w:rsid w:val="00D92994"/>
    <w:rsid w:val="00DD5AD5"/>
    <w:rsid w:val="00E61EE4"/>
    <w:rsid w:val="00E6342F"/>
    <w:rsid w:val="00E7272D"/>
    <w:rsid w:val="00E82BD5"/>
    <w:rsid w:val="00EB657A"/>
    <w:rsid w:val="00EE56C6"/>
    <w:rsid w:val="00F066E2"/>
    <w:rsid w:val="00F44A01"/>
    <w:rsid w:val="00F5147D"/>
    <w:rsid w:val="00F61E22"/>
    <w:rsid w:val="00FE6BF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E82BD5"/>
    <w:rPr>
      <w:color w:val="808080"/>
    </w:rPr>
  </w:style>
  <w:style w:type="paragraph" w:customStyle="1" w:styleId="89AA845C63754232B7E27FFFE75A2011">
    <w:name w:val="89AA845C63754232B7E27FFFE75A2011"/>
    <w:rsid w:val="00522C5E"/>
  </w:style>
  <w:style w:type="paragraph" w:customStyle="1" w:styleId="036FDD91A7C6437DAAE79729F81EB7E4">
    <w:name w:val="036FDD91A7C6437DAAE79729F81EB7E4"/>
    <w:rsid w:val="00D43FDD"/>
  </w:style>
  <w:style w:type="paragraph" w:customStyle="1" w:styleId="4C31077C9A3A4267A378FB3EDB223F75">
    <w:name w:val="4C31077C9A3A4267A378FB3EDB223F75"/>
    <w:rsid w:val="00D43FDD"/>
  </w:style>
  <w:style w:type="paragraph" w:customStyle="1" w:styleId="010F6DD16886450982F1A2D6B6AF5A36">
    <w:name w:val="010F6DD16886450982F1A2D6B6AF5A36"/>
    <w:rsid w:val="00C401BF"/>
  </w:style>
  <w:style w:type="paragraph" w:customStyle="1" w:styleId="09130D3F7FDA400AAC358A58C8871A8A">
    <w:name w:val="09130D3F7FDA400AAC358A58C8871A8A"/>
    <w:rsid w:val="00265DB3"/>
  </w:style>
  <w:style w:type="paragraph" w:customStyle="1" w:styleId="10E19942ECCD4576AD1E52CB97B21C77">
    <w:name w:val="10E19942ECCD4576AD1E52CB97B21C77"/>
    <w:rsid w:val="00E82BD5"/>
  </w:style>
  <w:style w:type="paragraph" w:customStyle="1" w:styleId="C7662DC9D2E543CCAE981856E6DBD878">
    <w:name w:val="C7662DC9D2E543CCAE981856E6DBD878"/>
    <w:rsid w:val="00E82BD5"/>
  </w:style>
  <w:style w:type="paragraph" w:customStyle="1" w:styleId="C64C5FE5D4F24983AE51DEF37B7AD0A8">
    <w:name w:val="C64C5FE5D4F24983AE51DEF37B7AD0A8"/>
    <w:rsid w:val="00E82BD5"/>
  </w:style>
  <w:style w:type="paragraph" w:customStyle="1" w:styleId="EA4EF629425E4441B8B8B54D59015894">
    <w:name w:val="EA4EF629425E4441B8B8B54D59015894"/>
    <w:rsid w:val="00E82BD5"/>
  </w:style>
  <w:style w:type="paragraph" w:customStyle="1" w:styleId="9B19CC304683456CB392B1BE3DEC3D63">
    <w:name w:val="9B19CC304683456CB392B1BE3DEC3D63"/>
    <w:rsid w:val="00E82BD5"/>
  </w:style>
  <w:style w:type="paragraph" w:customStyle="1" w:styleId="13270111E4694E608F956630D6D8BADA">
    <w:name w:val="13270111E4694E608F956630D6D8BADA"/>
    <w:rsid w:val="00E82B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B810765-5722-4784-8C54-5304D706A0AC}">
  <we:reference id="wa104382081" version="1.55.1.0" store="es-ES" storeType="OMEX"/>
  <we:alternateReferences>
    <we:reference id="WA104382081" version="1.55.1.0" store="" storeType="OMEX"/>
  </we:alternateReferences>
  <we:properties>
    <we:property name="MENDELEY_CITATIONS" value="[{&quot;citationID&quot;:&quot;MENDELEY_CITATION_af18f453-91fd-49e5-8322-ef7cb59342ed&quot;,&quot;properties&quot;:{&quot;noteIndex&quot;:0},&quot;isEdited&quot;:false,&quot;manualOverride&quot;:{&quot;isManuallyOverridden&quot;:false,&quot;citeprocText&quot;:&quot;(Tomcy &amp;#38; Pankaj, 2017)&quot;,&quot;manualOverrideText&quot;:&quot;&quot;},&quot;citationTag&quot;:&quot;MENDELEY_CITATION_v3_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&quot;,&quot;citationItems&quot;:[{&quot;id&quot;:&quot;76eb3d8c-f288-33ba-8025-55a7ed3d82ec&quot;,&quot;itemData&quot;:{&quot;type&quot;:&quot;book&quot;,&quot;id&quot;:&quot;76eb3d8c-f288-33ba-8025-55a7ed3d82ec&quot;,&quot;title&quot;:&quot;Data Lake for Enterprises&quot;,&quot;author&quot;:[{&quot;family&quot;:&quot;Tomcy&quot;,&quot;given&quot;:&quot;John&quot;,&quot;parse-names&quot;:false,&quot;dropping-particle&quot;:&quot;&quot;,&quot;non-dropping-particle&quot;:&quot;&quot;},{&quot;family&quot;:&quot;Pankaj&quot;,&quot;given&quot;:&quot;Misra&quot;,&quot;parse-names&quot;:false,&quot;dropping-particle&quot;:&quot;&quot;,&quot;non-dropping-particle&quot;:&quot;&quot;}],&quot;accessed&quot;:{&quot;date-parts&quot;:[[2025,2,7]]},&quot;ISBN&quot;:&quot;1787282651,9781787282650&quot;,&quot;issued&quot;:{&quot;date-parts&quot;:[[2017,5,31]]},&quot;publisher&quot;:&quot;Packt Publishing Ltd&quot;,&quot;container-title-short&quot;:&quot;&quot;},&quot;isTemporary&quot;:false,&quot;suppress-author&quot;:false,&quot;composite&quot;:false,&quot;author-only&quot;:false}]},{&quot;citationID&quot;:&quot;MENDELEY_CITATION_2e84353e-dfc6-4843-84fa-53617119290d&quot;,&quot;properties&quot;:{&quot;noteIndex&quot;:0},&quot;isEdited&quot;:false,&quot;manualOverride&quot;:{&quot;isManuallyOverridden&quot;:true,&quot;citeprocText&quot;:&quot;(Tomcy &amp;#38; Pankaj, 2017)&quot;,&quot;manualOverrideText&quot;:&quot;&quot;},&quot;citationTag&quot;:&quot;MENDELEY_CITATION_v3_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&quot;,&quot;citationItems&quot;:[{&quot;id&quot;:&quot;76eb3d8c-f288-33ba-8025-55a7ed3d82ec&quot;,&quot;itemData&quot;:{&quot;type&quot;:&quot;book&quot;,&quot;id&quot;:&quot;76eb3d8c-f288-33ba-8025-55a7ed3d82ec&quot;,&quot;title&quot;:&quot;Data Lake for Enterprises&quot;,&quot;author&quot;:[{&quot;family&quot;:&quot;Tomcy&quot;,&quot;given&quot;:&quot;John&quot;,&quot;parse-names&quot;:false,&quot;dropping-particle&quot;:&quot;&quot;,&quot;non-dropping-particle&quot;:&quot;&quot;},{&quot;family&quot;:&quot;Pankaj&quot;,&quot;given&quot;:&quot;Misra&quot;,&quot;parse-names&quot;:false,&quot;dropping-particle&quot;:&quot;&quot;,&quot;non-dropping-particle&quot;:&quot;&quot;}],&quot;accessed&quot;:{&quot;date-parts&quot;:[[2025,2,7]]},&quot;ISBN&quot;:&quot;1787282651,9781787282650&quot;,&quot;issued&quot;:{&quot;date-parts&quot;:[[2017,5,31]]},&quot;publisher&quot;:&quot;Packt Publishing Ltd&quot;,&quot;container-title-short&quot;:&quot;&quot;},&quot;isTemporary&quot;:false,&quot;suppress-author&quot;:false,&quot;composite&quot;:false,&quot;author-only&quot;:false}]},{&quot;citationID&quot;:&quot;MENDELEY_CITATION_1a9ec5bd-377f-4c19-aa93-7e1a70b7ee75&quot;,&quot;properties&quot;:{&quot;noteIndex&quot;:0},&quot;isEdited&quot;:false,&quot;manualOverride&quot;:{&quot;isManuallyOverridden&quot;:false,&quot;citeprocText&quot;:&quot;(Ortega Candel, 2023)&quot;,&quot;manualOverrideText&quot;:&quot;&quot;},&quot;citationTag&quot;:&quot;MENDELEY_CITATION_v3_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&quot;,&quot;citationItems&quot;:[{&quot;id&quot;:&quot;4b287840-e7ad-31b3-86b1-2adb01dd0449&quot;,&quot;itemData&quot;:{&quot;type&quot;:&quot;book&quot;,&quot;id&quot;:&quot;4b287840-e7ad-31b3-86b1-2adb01dd0449&quot;,&quot;title&quot;:&quot;Big data, machine learning y data science en Python&quot;,&quot;author&quot;:[{&quot;family&quot;:&quot;Ortega Candel&quot;,&quot;given&quot;:&quot;José Manuel.&quot;,&quot;parse-names&quot;:false,&quot;dropping-particle&quot;:&quot;&quot;,&quot;non-dropping-particle&quot;:&quot;&quot;}],&quot;accessed&quot;:{&quot;date-parts&quot;:[[2025,2,7]]},&quot;ISBN&quot;:&quot;9788419444592&quot;,&quot;issued&quot;:{&quot;date-parts&quot;:[[2023]]},&quot;abstract&quot;:&quot;El libro está dirigido aquellos lectores que estén trabajando en proyecto relacionados con big data y busquen identificar las características de una solución de Big Data, los datos asociados a estas soluciones, la infraestructura requerida, y las técnicas de procesamiento de esos datos. Entre los principales objetivos podemos destacar:_x000D_ _x000D_ • Introducir los conceptos de ciencias de datos y machine learning._x000D_ • Introducir las principales librerías que podemos encontrar en Python para aplicar técnicas de machine learning a los datos._x000D_ • Dar a conocer los pasos para construir un modelo de machine learning, desde la adquisición de datos, pasando por la generación de funciones, hasta la selección de modelos._x000D_ • Dar a conocer los principales algoritmos para resolver problemas de machine learning._x000D_ • Introducir scikit-learn como herramienta para resolver problemas de machine learning._x000D_ • Introducir pyspark como herramienta para aplicar técnicas de big data y map-reduce._x000D_ • Introducir los sistemas de recomendación basados en contenidos._x000D_ _x000D_ El libro trata de seguir un enfoque teórico-práctico con el objetivo de afianzar los conocimientos mediante la creación y ejecución de scripts desde la consola de Python. Además, complementa los contenidos con un repositorio alojado en el Material Adicional donde se pueden encontrar los ejemplos que se analizan a lo largo del libro para facilitar al lector las pruebas y asimilación de los contenidos teóricos. Desde la web del libro podrá descargar los ejemplos y ejercicios _x000D_ que se desarrollan en el libro lo que facilitara al lector a asimilar lo aprendido. &quot;,&quot;publisher&quot;:&quot;RA-MA Editorial&quot;,&quot;container-title-short&quot;:&quot;&quot;},&quot;isTemporary&quot;:false,&quot;suppress-author&quot;:false,&quot;composite&quot;:false,&quot;author-only&quot;:false}]},{&quot;citationID&quot;:&quot;MENDELEY_CITATION_f7d3e21f-5965-47fe-ad4f-e092c961adb1&quot;,&quot;properties&quot;:{&quot;noteIndex&quot;:0},&quot;isEdited&quot;:false,&quot;manualOverride&quot;:{&quot;isManuallyOverridden&quot;:false,&quot;citeprocText&quot;:&quot;(Núria, n.d.-a)&quot;,&quot;manualOverrideText&quot;:&quot;&quot;},&quot;citationTag&quot;:&quot;MENDELEY_CITATION_v3_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&quot;,&quot;citationItems&quot;:[{&quot;id&quot;:&quot;fc403412-4394-38e3-a15b-9985eade38ca&quot;,&quot;itemData&quot;:{&quot;type&quot;:&quot;webpage&quot;,&quot;id&quot;:&quot;fc403412-4394-38e3-a15b-9985eade38ca&quot;,&quot;title&quot;:&quot;¿ETL o ELT? Diferencias y casos de uso&quot;,&quot;author&quot;:[{&quot;family&quot;:&quot;Núria&quot;,&quot;given&quot;:&quot;Emilio&quot;,&quot;parse-names&quot;:false,&quot;dropping-particle&quot;:&quot;&quot;,&quot;non-dropping-particle&quot;:&quot;&quot;}],&quot;accessed&quot;:{&quot;date-parts&quot;:[[2025,2,1]]},&quot;URL&quot;:&quot;https://blog.bismart.com/etl-o-elt-diferencias-y-casos-de-uso&quot;,&quot;container-title-short&quot;:&quot;&quot;},&quot;isTemporary&quot;:false,&quot;suppress-author&quot;:false,&quot;composite&quot;:false,&quot;author-only&quot;:false}]},{&quot;citationID&quot;:&quot;MENDELEY_CITATION_ce62e97e-6a81-472f-bce7-95d90dcdd8a0&quot;,&quot;properties&quot;:{&quot;noteIndex&quot;:0},&quot;isEdited&quot;:false,&quot;manualOverride&quot;:{&quot;isManuallyOverridden&quot;:true,&quot;citeprocText&quot;:&quot;(Vanga, 2024)&quot;,&quot;manualOverrideText&quot;:&quot;(Vanga, 2024).&quot;},&quot;citationTag&quot;:&quot;MENDELEY_CITATION_v3_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&quot;,&quot;citationItems&quot;:[{&quot;id&quot;:&quot;4c9a401f-1ee5-382b-9c4b-20b7881cfc47&quot;,&quot;itemData&quot;:{&quot;type&quot;:&quot;article-journal&quot;,&quot;id&quot;:&quot;4c9a401f-1ee5-382b-9c4b-20b7881cfc47&quot;,&quot;title&quot;:&quot;ETL vs ELT: Evolving Approaches to Data Integration&quot;,&quot;author&quot;:[{&quot;family&quot;:&quot;Vanga&quot;,&quot;given&quot;:&quot;Ramakanth Reddy&quot;,&quot;parse-names&quot;:false,&quot;dropping-particle&quot;:&quot;&quot;,&quot;non-dropping-particle&quot;:&quot;&quot;}],&quot;accessed&quot;:{&quot;date-parts&quot;:[[2025,2,8]]},&quot;ISSN&quot;:&quot;2582-2160&quot;,&quot;URL&quot;:&quot;https://www.ijfmr.com/papers/2024/5/29481.pdf&quot;,&quot;issued&quot;:{&quot;date-parts&quot;:[[2024,10,5]]},&quot;abstract&quot;:&quot;This article explores the evolution of data integration approaches, focusing on the transition from Extract, Transform, Load (ETL) to Extract, Load, Transform (ELT) methodologies. It examines the characteristics, advantages, and challenges of both approaches in the context of modern data management requirements. The article discusses the factors driving the shift towards ELT, including cloud adoption, big data growth, real-time analytics demands, and the rise of data lake architectures. Additionally, it presents best practices for implementing ELT, covering areas such as data cataloging, version control, data quality checks, performance optimization, and security compliance. Through analysis of industry trends and real-world use cases, the article provides insights into why organizations are increasingly adopting ELT frameworks and the considerations involved in this transition.&quot;,&quot;volume&quot;:&quot;6&quot;,&quot;container-title-short&quot;:&quot;&quot;},&quot;isTemporary&quot;:false,&quot;suppress-author&quot;:false,&quot;composite&quot;:false,&quot;author-only&quot;:false}]},{&quot;citationID&quot;:&quot;MENDELEY_CITATION_0ccb0fc3-142c-4685-b7e5-4bb01b0480e8&quot;,&quot;properties&quot;:{&quot;noteIndex&quot;:0},&quot;isEdited&quot;:false,&quot;manualOverride&quot;:{&quot;isManuallyOverridden&quot;:false,&quot;citeprocText&quot;:&quot;(Tomcy &amp;#38; Pankaj, 2017)&quot;,&quot;manualOverrideText&quot;:&quot;&quot;},&quot;citationTag&quot;:&quot;MENDELEY_CITATION_v3_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&quot;,&quot;citationItems&quot;:[{&quot;id&quot;:&quot;76eb3d8c-f288-33ba-8025-55a7ed3d82ec&quot;,&quot;itemData&quot;:{&quot;type&quot;:&quot;book&quot;,&quot;id&quot;:&quot;76eb3d8c-f288-33ba-8025-55a7ed3d82ec&quot;,&quot;title&quot;:&quot;Data Lake for Enterprises&quot;,&quot;author&quot;:[{&quot;family&quot;:&quot;Tomcy&quot;,&quot;given&quot;:&quot;John&quot;,&quot;parse-names&quot;:false,&quot;dropping-particle&quot;:&quot;&quot;,&quot;non-dropping-particle&quot;:&quot;&quot;},{&quot;family&quot;:&quot;Pankaj&quot;,&quot;given&quot;:&quot;Misra&quot;,&quot;parse-names&quot;:false,&quot;dropping-particle&quot;:&quot;&quot;,&quot;non-dropping-particle&quot;:&quot;&quot;}],&quot;accessed&quot;:{&quot;date-parts&quot;:[[2025,2,7]]},&quot;ISBN&quot;:&quot;1787282651,9781787282650&quot;,&quot;issued&quot;:{&quot;date-parts&quot;:[[2017,5,31]]},&quot;publisher&quot;:&quot;Packt Publishing Ltd&quot;,&quot;container-title-short&quot;:&quot;&quot;},&quot;isTemporary&quot;:false,&quot;suppress-author&quot;:false,&quot;composite&quot;:false,&quot;author-only&quot;:false}]},{&quot;citationID&quot;:&quot;MENDELEY_CITATION_1ef227ed-d20c-462a-ac8e-b05f9afc9e4b&quot;,&quot;properties&quot;:{&quot;noteIndex&quot;:0},&quot;isEdited&quot;:false,&quot;manualOverride&quot;:{&quot;isManuallyOverridden&quot;:false,&quot;citeprocText&quot;:&quot;(Tomcy &amp;#38; Pankaj, 2017)&quot;,&quot;manualOverrideText&quot;:&quot;&quot;},&quot;citationTag&quot;:&quot;MENDELEY_CITATION_v3_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&quot;,&quot;citationItems&quot;:[{&quot;id&quot;:&quot;76eb3d8c-f288-33ba-8025-55a7ed3d82ec&quot;,&quot;itemData&quot;:{&quot;type&quot;:&quot;book&quot;,&quot;id&quot;:&quot;76eb3d8c-f288-33ba-8025-55a7ed3d82ec&quot;,&quot;title&quot;:&quot;Data Lake for Enterprises&quot;,&quot;author&quot;:[{&quot;family&quot;:&quot;Tomcy&quot;,&quot;given&quot;:&quot;John&quot;,&quot;parse-names&quot;:false,&quot;dropping-particle&quot;:&quot;&quot;,&quot;non-dropping-particle&quot;:&quot;&quot;},{&quot;family&quot;:&quot;Pankaj&quot;,&quot;given&quot;:&quot;Misra&quot;,&quot;parse-names&quot;:false,&quot;dropping-particle&quot;:&quot;&quot;,&quot;non-dropping-particle&quot;:&quot;&quot;}],&quot;accessed&quot;:{&quot;date-parts&quot;:[[2025,2,7]]},&quot;ISBN&quot;:&quot;1787282651,9781787282650&quot;,&quot;issued&quot;:{&quot;date-parts&quot;:[[2017,5,31]]},&quot;publisher&quot;:&quot;Packt Publishing Ltd&quot;,&quot;container-title-short&quot;:&quot;&quot;},&quot;isTemporary&quot;:false,&quot;suppress-author&quot;:false,&quot;composite&quot;:false,&quot;author-only&quot;:false}]},{&quot;citationID&quot;:&quot;MENDELEY_CITATION_43c97f1e-3f38-4cd9-8c2e-3c05369373bd&quot;,&quot;properties&quot;:{&quot;noteIndex&quot;:0},&quot;isEdited&quot;:false,&quot;manualOverride&quot;:{&quot;isManuallyOverridden&quot;:true,&quot;citeprocText&quot;:&quot;(Mckendrick, 2020)&quot;,&quot;manualOverrideText&quot;:&quot;(Mckendrick, 2020).&quot;},&quot;citationTag&quot;:&quot;MENDELEY_CITATION_v3_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&quot;,&quot;citationItems&quot;:[{&quot;id&quot;:&quot;fed64abe-4397-3ef1-8899-2aa56108c306&quot;,&quot;itemData&quot;:{&quot;type&quot;:&quot;article-magazine&quot;,&quot;id&quot;:&quot;fed64abe-4397-3ef1-8899-2aa56108c306&quot;,&quot;title&quot;:&quot;The future of Analytics: Leveraging Data Lakes and Data Warehouses - ProQuest&quot;,&quot;author&quot;:[{&quot;family&quot;:&quot;Mckendrick&quot;,&quot;given&quot;:&quot;Joe&quot;,&quot;parse-names&quot;:false,&quot;dropping-particle&quot;:&quot;&quot;,&quot;non-dropping-particle&quot;:&quot;&quot;}],&quot;accessed&quot;:{&quot;date-parts&quot;:[[2025,2,2]]},&quot;URL&quot;:&quot;https://www.proquest.com/docview/2463167769?parentSessionId=TQrCDMeO9scTALIhjECVytfoXaEQbHRqvcI2sRnCITA%3D&amp;pq-origsite=summon&amp;accountid=198016&amp;sourcetype=Trade%20Journals&quot;,&quot;issued&quot;:{&quot;date-parts&quot;:[[2020]]},&quot;container-title-short&quot;:&quot;&quot;},&quot;isTemporary&quot;:false,&quot;suppress-author&quot;:false,&quot;composite&quot;:false,&quot;author-only&quot;:false}]},{&quot;citationID&quot;:&quot;MENDELEY_CITATION_9a061a49-75ea-45ea-b96e-b2c20b3abad7&quot;,&quot;properties&quot;:{&quot;noteIndex&quot;:0},&quot;isEdited&quot;:false,&quot;manualOverride&quot;:{&quot;isManuallyOverridden&quot;:false,&quot;citeprocText&quot;:&quot;(Divya Meena et al., 2016)&quot;,&quot;manualOverrideText&quot;:&quot;&quot;},&quot;citationTag&quot;:&quot;MENDELEY_CITATION_v3_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&quot;,&quot;citationItems&quot;:[{&quot;id&quot;:&quot;64f25f8f-74ed-3953-b3ef-e516f2efe24b&quot;,&quot;itemData&quot;:{&quot;type&quot;:&quot;article-journal&quot;,&quot;id&quot;:&quot;64f25f8f-74ed-3953-b3ef-e516f2efe24b&quot;,&quot;title&quot;:&quot;DATA LAKES-A NEW DATA REPOSITORY FOR BIG DATA ANALYTICS WORKLOADS&quot;,&quot;author&quot;:[{&quot;family&quot;:&quot;Divya Meena&quot;,&quot;given&quot;:&quot;Ms S&quot;,&quot;parse-names&quot;:false,&quot;dropping-particle&quot;:&quot;&quot;,&quot;non-dropping-particle&quot;:&quot;&quot;},{&quot;family&quot;:&quot;Vidhya&quot;,&quot;given&quot;:&quot;Ms S&quot;,&quot;parse-names&quot;:false,&quot;dropping-particle&quot;:&quot;&quot;,&quot;non-dropping-particle&quot;:&quot;&quot;},{&quot;family&quot;:&quot;Be-Cse&quot;,&quot;given&quot;:&quot;Meena&quot;,&quot;parse-names&quot;:false,&quot;dropping-particle&quot;:&quot;&quot;,&quot;non-dropping-particle&quot;:&quot;&quot;}],&quot;container-title&quot;:&quot;International Journal of Advanced Research in Computer Science&quot;,&quot;accessed&quot;:{&quot;date-parts&quot;:[[2025,2,2]]},&quot;ISSN&quot;:&quot;0976-5697&quot;,&quot;URL&quot;:&quot;http://www.clir.org/pubs/reports/pub160/pub160.pdf&quot;,&quot;issued&quot;:{&quot;date-parts&quot;:[[2016]]},&quot;abstract&quot;:&quot;Today, 67% of all storage capability support unstructured information. By 2017, this can increase to 80%. Firm's unit understand that to resolve these growth challenges an approach is needed to manage and maintain the data. An info lake or knowledge hub is also a scalable infrastructure that is economically partaking and designed for flexibility [1]. It provides developers one place to store all of their structured and semi-structured information in its native format whereas not having to stress regarding storage and capability limitations on individual files. In 2015, information lakes will evolve as organizations move from batch to data processing and integrate file-based Hadoop and information engines into their large-scale processing platforms. The big trend in 2015 goes to be around the continuous access and method of events and information in real time to appreciate constant awareness and take immediate action.&quot;,&quot;issue&quot;:&quot;5&quot;,&quot;volume&quot;:&quot;7&quot;,&quot;container-title-short&quot;:&quot;&quot;},&quot;isTemporary&quot;:false}]},{&quot;citationID&quot;:&quot;MENDELEY_CITATION_f39790cb-d21b-4dbc-a437-5e473b1b2845&quot;,&quot;properties&quot;:{&quot;noteIndex&quot;:0},&quot;isEdited&quot;:false,&quot;manualOverride&quot;:{&quot;isManuallyOverridden&quot;:false,&quot;citeprocText&quot;:&quot;(Torreglosa, 2023)&quot;,&quot;manualOverrideText&quot;:&quot;&quot;},&quot;citationTag&quot;:&quot;MENDELEY_CITATION_v3_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&quot;,&quot;citationItems&quot;:[{&quot;id&quot;:&quot;011a9380-6a29-398c-a919-facaa78c64eb&quot;,&quot;itemData&quot;:{&quot;type&quot;:&quot;webpage&quot;,&quot;id&quot;:&quot;011a9380-6a29-398c-a919-facaa78c64eb&quot;,&quot;title&quot;:&quot;Data Swamp: ¿Qué es y cómo evitarlo? - Marcos Torregrosa&quot;,&quot;author&quot;:[{&quot;family&quot;:&quot;Torreglosa&quot;,&quot;given&quot;:&quot;Marcos&quot;,&quot;parse-names&quot;:false,&quot;dropping-particle&quot;:&quot;&quot;,&quot;non-dropping-particle&quot;:&quot;&quot;}],&quot;accessed&quot;:{&quot;date-parts&quot;:[[2025,2,1]]},&quot;URL&quot;:&quot;https://n4gash.com/data-swamp-que-es-y-como-evitarlo/&quot;,&quot;issued&quot;:{&quot;date-parts&quot;:[[2023,1,31]]},&quot;language&quot;:&quot;Español&quot;,&quot;container-title-short&quot;:&quot;&quot;},&quot;isTemporary&quot;:false,&quot;suppress-author&quot;:false,&quot;composite&quot;:false,&quot;author-only&quot;:false}]},{&quot;citationID&quot;:&quot;MENDELEY_CITATION_ec8886e0-3e89-42ce-a4f6-71ec4c5e3d05&quot;,&quot;properties&quot;:{&quot;noteIndex&quot;:0},&quot;isEdited&quot;:false,&quot;manualOverride&quot;:{&quot;isManuallyOverridden&quot;:false,&quot;citeprocText&quot;:&quot;(Olavsrud, 2017)&quot;,&quot;manualOverrideText&quot;:&quot;&quot;},&quot;citationTag&quot;:&quot;MENDELEY_CITATION_v3_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&quot;,&quot;citationItems&quot;:[{&quot;id&quot;:&quot;89ec7a95-3262-30ef-8bc4-efc951cbe242&quot;,&quot;itemData&quot;:{&quot;type&quot;:&quot;webpage&quot;,&quot;id&quot;:&quot;89ec7a95-3262-30ef-8bc4-efc951cbe242&quot;,&quot;title&quot;:&quot;3 keys to keep your data lake from becoming a data swamp - ProQuest&quot;,&quot;author&quot;:[{&quot;family&quot;:&quot;Olavsrud&quot;,&quot;given&quot;:&quot;Thor&quot;,&quot;parse-names&quot;:false,&quot;dropping-particle&quot;:&quot;&quot;,&quot;non-dropping-particle&quot;:&quot;&quot;}],&quot;accessed&quot;:{&quot;date-parts&quot;:[[2025,1,31]]},&quot;URL&quot;:&quot;https://www.proquest.com/docview/1933320250?parentSessionId=QCe%2FARhihFDauFqaihPMug7vtjq3fJ3QEyG647oYNiA%3D&amp;pq-origsite=summon&amp;accountid=198016&amp;sourcetype=Trade%20Journals&quot;,&quot;issued&quot;:{&quot;date-parts&quot;:[[2017]]},&quot;container-title-short&quot;:&quot;&quot;},&quot;isTemporary&quot;:false,&quot;suppress-author&quot;:false,&quot;composite&quot;:false,&quot;author-only&quot;:false}]},{&quot;citationID&quot;:&quot;MENDELEY_CITATION_857bc3a7-4905-4ce5-b0b8-31d900a10f14&quot;,&quot;properties&quot;:{&quot;noteIndex&quot;:0},&quot;isEdited&quot;:false,&quot;manualOverride&quot;:{&quot;isManuallyOverridden&quot;:false,&quot;citeprocText&quot;:&quot;(Divya Meena et al., n.d.)&quot;,&quot;manualOverrideText&quot;:&quot;&quot;},&quot;citationTag&quot;:&quot;MENDELEY_CITATION_v3_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&quot;,&quot;citationItems&quot;:[{&quot;id&quot;:&quot;112fdaa7-eea3-392d-8ac4-bbd961ae7c94&quot;,&quot;itemData&quot;:{&quot;type&quot;:&quot;article-journal&quot;,&quot;id&quot;:&quot;112fdaa7-eea3-392d-8ac4-bbd961ae7c94&quot;,&quot;title&quot;:&quot;DATA LAKES-A NEW DATA REPOSITORY FOR BIG DATA ANALYTICS WORKLOADS&quot;,&quot;author&quot;:[{&quot;family&quot;:&quot;Divya Meena&quot;,&quot;given&quot;:&quot;Ms S&quot;,&quot;parse-names&quot;:false,&quot;dropping-particle&quot;:&quot;&quot;,&quot;non-dropping-particle&quot;:&quot;&quot;},{&quot;family&quot;:&quot;Vidhya&quot;,&quot;given&quot;:&quot;Ms S&quot;,&quot;parse-names&quot;:false,&quot;dropping-particle&quot;:&quot;&quot;,&quot;non-dropping-particle&quot;:&quot;&quot;},{&quot;family&quot;:&quot;Be-Cse&quot;,&quot;given&quot;:&quot;Meena&quot;,&quot;parse-names&quot;:false,&quot;dropping-particle&quot;:&quot;&quot;,&quot;non-dropping-particle&quot;:&quot;&quot;}],&quot;container-title&quot;:&quot;International Journal of Advanced Research in Computer Science&quot;,&quot;accessed&quot;:{&quot;date-parts&quot;:[[2025,1,31]]},&quot;URL&quot;:&quot;http://www.clir.org/pubs/reports/pub160/pub160.pdf&quot;,&quot;abstract&quot;:&quot;Today, 67% of all storage capability support unstructured information. By 2017, this can increase to 80%. Firm's unit understand that to resolve these growth challenges an approach is needed to manage and maintain the data. An info lake or knowledge hub is also a scalable infrastructure that is economically partaking and designed for flexibility [1]. It provides developers one place to store all of their structured and semi-structured information in its native format whereas not having to stress regarding storage and capability limitations on individual files. In 2015, information lakes will evolve as organizations move from batch to data processing and integrate file-based Hadoop and information engines into their large-scale processing platforms. The big trend in 2015 goes to be around the continuous access and method of events and information in real time to appreciate constant awareness and take immediate action.&quot;,&quot;issue&quot;:&quot;5&quot;,&quot;volume&quot;:&quot;7&quot;,&quot;container-title-short&quot;:&quot;&quot;},&quot;isTemporary&quot;:false,&quot;suppress-author&quot;:false,&quot;composite&quot;:false,&quot;author-only&quot;:false}]},{&quot;citationID&quot;:&quot;MENDELEY_CITATION_7f02af3e-12cf-4c68-aa9b-3e04d6a3bfe1&quot;,&quot;properties&quot;:{&quot;noteIndex&quot;:0},&quot;isEdited&quot;:false,&quot;manualOverride&quot;:{&quot;isManuallyOverridden&quot;:true,&quot;citeprocText&quot;:&quot;(Olavsrud, 2017)&quot;,&quot;manualOverrideText&quot;:&quot;(Olavsrud, 2017).&quot;},&quot;citationTag&quot;:&quot;MENDELEY_CITATION_v3_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&quot;,&quot;citationItems&quot;:[{&quot;id&quot;:&quot;89ec7a95-3262-30ef-8bc4-efc951cbe242&quot;,&quot;itemData&quot;:{&quot;type&quot;:&quot;webpage&quot;,&quot;id&quot;:&quot;89ec7a95-3262-30ef-8bc4-efc951cbe242&quot;,&quot;title&quot;:&quot;3 keys to keep your data lake from becoming a data swamp - ProQuest&quot;,&quot;author&quot;:[{&quot;family&quot;:&quot;Olavsrud&quot;,&quot;given&quot;:&quot;Thor&quot;,&quot;parse-names&quot;:false,&quot;dropping-particle&quot;:&quot;&quot;,&quot;non-dropping-particle&quot;:&quot;&quot;}],&quot;accessed&quot;:{&quot;date-parts&quot;:[[2025,1,31]]},&quot;URL&quot;:&quot;https://www.proquest.com/docview/1933320250?parentSessionId=QCe%2FARhihFDauFqaihPMug7vtjq3fJ3QEyG647oYNiA%3D&amp;pq-origsite=summon&amp;accountid=198016&amp;sourcetype=Trade%20Journals&quot;,&quot;issued&quot;:{&quot;date-parts&quot;:[[2017]]},&quot;container-title-short&quot;:&quot;&quot;},&quot;isTemporary&quot;:false,&quot;suppress-author&quot;:false,&quot;composite&quot;:false,&quot;author-only&quot;:false}]},{&quot;citationID&quot;:&quot;MENDELEY_CITATION_ba9c14cd-a703-4b34-85fe-6bd7943287cb&quot;,&quot;properties&quot;:{&quot;noteIndex&quot;:0},&quot;isEdited&quot;:false,&quot;manualOverride&quot;:{&quot;isManuallyOverridden&quot;:false,&quot;citeprocText&quot;:&quot;(Fis, 2024)&quot;,&quot;manualOverrideText&quot;:&quot;&quot;},&quot;citationTag&quot;:&quot;MENDELEY_CITATION_v3_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&quot;,&quot;citationItems&quot;:[{&quot;id&quot;:&quot;b05453f2-50e0-37c3-bf54-6391a28e5ff9&quot;,&quot;itemData&quot;:{&quot;type&quot;:&quot;webpage&quot;,&quot;id&quot;:&quot;b05453f2-50e0-37c3-bf54-6391a28e5ff9&quot;,&quot;title&quot;:&quot;Guía comparativa de los mejores data lakes en la nube 2024 - Data IQ&quot;,&quot;author&quot;:[{&quot;family&quot;:&quot;Fis&quot;,&quot;given&quot;:&quot;Evangelina&quot;,&quot;parse-names&quot;:false,&quot;dropping-particle&quot;:&quot;&quot;,&quot;non-dropping-particle&quot;:&quot;&quot;}],&quot;accessed&quot;:{&quot;date-parts&quot;:[[2025,2,1]]},&quot;URL&quot;:&quot;https://dataiq.com.ar/blog/guia-mejores-data-lakes-2024/&quot;,&quot;issued&quot;:{&quot;date-parts&quot;:[[2024]]},&quot;container-title-short&quot;:&quot;&quot;},&quot;isTemporary&quot;:false,&quot;suppress-author&quot;:false,&quot;composite&quot;:false,&quot;author-only&quot;:false}]},{&quot;citationID&quot;:&quot;MENDELEY_CITATION_dbf5479d-b203-46c6-83fb-ad631dced18a&quot;,&quot;properties&quot;:{&quot;noteIndex&quot;:0},&quot;isEdited&quot;:false,&quot;manualOverride&quot;:{&quot;isManuallyOverridden&quot;:true,&quot;citeprocText&quot;:&quot;(Díaz &amp;#38; Caralt, 2015)&quot;,&quot;manualOverrideText&quot;:&quot;Díaz &amp; Caralt, 2015&quot;},&quot;citationTag&quot;:&quot;MENDELEY_CITATION_v3_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&quot;,&quot;citationItems&quot;:[{&quot;id&quot;:&quot;7e8f86a2-429b-32c0-9cdb-a2bda9ac1875&quot;,&quot;itemData&quot;:{&quot;type&quot;:&quot;article-journal&quot;,&quot;id&quot;:&quot;7e8f86a2-429b-32c0-9cdb-a2bda9ac1875&quot;,&quot;title&quot;:&quot;¿Cómo crear un data warehouse?&quot;,&quot;author&quot;:[{&quot;family&quot;:&quot;Díaz&quot;,&quot;given&quot;:&quot;Josep Curto&quot;,&quot;parse-names&quot;:false,&quot;dropping-particle&quot;:&quot;&quot;,&quot;non-dropping-particle&quot;:&quot;&quot;},{&quot;family&quot;:&quot;Caralt&quot;,&quot;given&quot;:&quot;Jordi Conesa&quot;,&quot;parse-names&quot;:false,&quot;dropping-particle&quot;:&quot;&quot;,&quot;non-dropping-particle&quot;:&quot;&quot;}],&quot;ISBN&quot;:&quot;9788490648193&quot;,&quot;URL&quot;:&quot;elibro.bibliotecabuap.elogim.com/es/lc/bibliotecasbuap/titulos/114035&quot;,&quot;issued&quot;:{&quot;date-parts&quot;:[[2015]]},&quot;page&quot;:&quot;106&quot;,&quot;abstract&quot;:&quot;Que es H2PAC? El modelo H2PAC resuelve propuestas clave a partir de ACTIVIDADES. Esta forma de aprendizaje parte de un RETO: la actividad que deberas resolver. Para ello te facilitamos un contenido teorico, EL CONOCIMIENTO IMPRESCINDIBLE, que te ayudara a entender los conceptos esenciales para poder afrontar el desafio planteado inicialmente. Ademas del contenido teorico, el modelo tambien te facilita LAS SOLUCIONES, una propuesta de resolucion del reto expuesto. Saber que es un data warehouse (almacen de datos) y para que sirve, o aprender a crear uno para analizar datos reales. El lector elegira si ser un mero espectador, leyendo sobre almacenes de datos y viendo como se aplican en un problema real, o ser el actor principal, implementando el mismo el almacen de datos a partir del reto planteado y los datos facilitados.&quot;,&quot;publisher&quot;:&quot;Editorial UOC&quot;,&quot;container-title-short&quot;:&quot;&quot;},&quot;isTemporary&quot;:false,&quot;suppress-author&quot;:false,&quot;composite&quot;:false,&quot;author-only&quot;:false}]},{&quot;citationID&quot;:&quot;MENDELEY_CITATION_fdfdcffb-f05b-4ad7-bb74-62e49bdd0a1b&quot;,&quot;properties&quot;:{&quot;noteIndex&quot;:0},&quot;isEdited&quot;:false,&quot;manualOverride&quot;:{&quot;isManuallyOverridden&quot;:true,&quot;citeprocText&quot;:&quot;(Díaz &amp;#38; Caralt, 2015)&quot;,&quot;manualOverrideText&quot;:&quot;Díaz &amp; Caralt, 2015&quot;},&quot;citationTag&quot;:&quot;MENDELEY_CITATION_v3_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&quot;,&quot;citationItems&quot;:[{&quot;id&quot;:&quot;7e8f86a2-429b-32c0-9cdb-a2bda9ac1875&quot;,&quot;itemData&quot;:{&quot;type&quot;:&quot;article-journal&quot;,&quot;id&quot;:&quot;7e8f86a2-429b-32c0-9cdb-a2bda9ac1875&quot;,&quot;title&quot;:&quot;¿Cómo crear un data warehouse?&quot;,&quot;author&quot;:[{&quot;family&quot;:&quot;Díaz&quot;,&quot;given&quot;:&quot;Josep Curto&quot;,&quot;parse-names&quot;:false,&quot;dropping-particle&quot;:&quot;&quot;,&quot;non-dropping-particle&quot;:&quot;&quot;},{&quot;family&quot;:&quot;Caralt&quot;,&quot;given&quot;:&quot;Jordi Conesa&quot;,&quot;parse-names&quot;:false,&quot;dropping-particle&quot;:&quot;&quot;,&quot;non-dropping-particle&quot;:&quot;&quot;}],&quot;ISBN&quot;:&quot;9788490648193&quot;,&quot;URL&quot;:&quot;elibro.bibliotecabuap.elogim.com/es/lc/bibliotecasbuap/titulos/114035&quot;,&quot;issued&quot;:{&quot;date-parts&quot;:[[2015]]},&quot;page&quot;:&quot;106&quot;,&quot;abstract&quot;:&quot;Que es H2PAC? El modelo H2PAC resuelve propuestas clave a partir de ACTIVIDADES. Esta forma de aprendizaje parte de un RETO: la actividad que deberas resolver. Para ello te facilitamos un contenido teorico, EL CONOCIMIENTO IMPRESCINDIBLE, que te ayudara a entender los conceptos esenciales para poder afrontar el desafio planteado inicialmente. Ademas del contenido teorico, el modelo tambien te facilita LAS SOLUCIONES, una propuesta de resolucion del reto expuesto. Saber que es un data warehouse (almacen de datos) y para que sirve, o aprender a crear uno para analizar datos reales. El lector elegira si ser un mero espectador, leyendo sobre almacenes de datos y viendo como se aplican en un problema real, o ser el actor principal, implementando el mismo el almacen de datos a partir del reto planteado y los datos facilitados.&quot;,&quot;publisher&quot;:&quot;Editorial UOC&quot;,&quot;container-title-short&quot;:&quot;&quot;},&quot;isTemporary&quot;:false,&quot;suppress-author&quot;:false,&quot;composite&quot;:false,&quot;author-only&quot;:false}]},{&quot;citationID&quot;:&quot;MENDELEY_CITATION_98f0c83c-b134-4e1c-aebb-2eea33269b9e&quot;,&quot;properties&quot;:{&quot;noteIndex&quot;:0},&quot;isEdited&quot;:false,&quot;manualOverride&quot;:{&quot;isManuallyOverridden&quot;:false,&quot;citeprocText&quot;:&quot;(&lt;i&gt;¿Qué Es Un Almacén de Datos? | IBM&lt;/i&gt;, n.d.)&quot;,&quot;manualOverrideText&quot;:&quot;&quot;},&quot;citationTag&quot;:&quot;MENDELEY_CITATION_v3_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&quot;,&quot;citationItems&quot;:[{&quot;id&quot;:&quot;b34cfc69-3ee3-3c6a-92c1-3f4b1d662a78&quot;,&quot;itemData&quot;:{&quot;type&quot;:&quot;webpage&quot;,&quot;id&quot;:&quot;b34cfc69-3ee3-3c6a-92c1-3f4b1d662a78&quot;,&quot;title&quot;:&quot;¿Qué es un almacén de datos? | IBM&quot;,&quot;accessed&quot;:{&quot;date-parts&quot;:[[2025,2,1]]},&quot;URL&quot;:&quot;https://www.ibm.com/es-es/topics/data-warehouse&quot;,&quot;container-title-short&quot;:&quot;&quot;},&quot;isTemporary&quot;:false,&quot;suppress-author&quot;:false,&quot;composite&quot;:false,&quot;author-only&quot;:false}]},{&quot;citationID&quot;:&quot;MENDELEY_CITATION_86e23f07-faf7-4296-9a32-d201777868e0&quot;,&quot;properties&quot;:{&quot;noteIndex&quot;:0},&quot;isEdited&quot;:false,&quot;manualOverride&quot;:{&quot;isManuallyOverridden&quot;:false,&quot;citeprocText&quot;:&quot;(&lt;i&gt;¿Qué Es Un Almacén de Datos? | IBM&lt;/i&gt;, n.d.)&quot;,&quot;manualOverrideText&quot;:&quot;&quot;},&quot;citationTag&quot;:&quot;MENDELEY_CITATION_v3_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&quot;,&quot;citationItems&quot;:[{&quot;id&quot;:&quot;b34cfc69-3ee3-3c6a-92c1-3f4b1d662a78&quot;,&quot;itemData&quot;:{&quot;type&quot;:&quot;webpage&quot;,&quot;id&quot;:&quot;b34cfc69-3ee3-3c6a-92c1-3f4b1d662a78&quot;,&quot;title&quot;:&quot;¿Qué es un almacén de datos? | IBM&quot;,&quot;accessed&quot;:{&quot;date-parts&quot;:[[2025,2,1]]},&quot;URL&quot;:&quot;https://www.ibm.com/es-es/topics/data-warehouse&quot;,&quot;container-title-short&quot;:&quot;&quot;},&quot;isTemporary&quot;:false,&quot;suppress-author&quot;:false,&quot;composite&quot;:false,&quot;author-only&quot;:false}]},{&quot;citationID&quot;:&quot;MENDELEY_CITATION_6ccd0fae-f656-4df8-bc94-d6bb7c19c840&quot;,&quot;properties&quot;:{&quot;noteIndex&quot;:0},&quot;isEdited&quot;:false,&quot;manualOverride&quot;:{&quot;isManuallyOverridden&quot;:false,&quot;citeprocText&quot;:&quot;(Millalen, 2022)&quot;,&quot;manualOverrideText&quot;:&quot;&quot;},&quot;citationTag&quot;:&quot;MENDELEY_CITATION_v3_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&quot;,&quot;citationItems&quot;:[{&quot;id&quot;:&quot;3bf4c454-a77f-37d7-9790-5caf6aabfcf8&quot;,&quot;itemData&quot;:{&quot;type&quot;:&quot;webpage&quot;,&quot;id&quot;:&quot;3bf4c454-a77f-37d7-9790-5caf6aabfcf8&quot;,&quot;title&quot;:&quot;AWS vs Azure vs Google vs Snowflake, cual es el mejor Data Warehouse en la nube | El Blog de Ale&quot;,&quot;author&quot;:[{&quot;family&quot;:&quot;Millalen&quot;,&quot;given&quot;:&quot;Alejandro&quot;,&quot;parse-names&quot;:false,&quot;dropping-particle&quot;:&quot;&quot;,&quot;non-dropping-particle&quot;:&quot;&quot;}],&quot;accessed&quot;:{&quot;date-parts&quot;:[[2025,2,1]]},&quot;URL&quot;:&quot;https://alejandromillalen.com/aws-vs-azure-vs-google-vs-snowflake-cual-es-el-mejor-data-warehouse-en-la-nube/&quot;,&quot;issued&quot;:{&quot;date-parts&quot;:[[2022,8,22]]},&quot;container-title-short&quot;:&quot;&quot;},&quot;isTemporary&quot;:false,&quot;suppress-author&quot;:false,&quot;composite&quot;:false,&quot;author-only&quot;:false}]},{&quot;citationID&quot;:&quot;MENDELEY_CITATION_a9b0f7a4-09b2-45c8-8720-4ce9570d8737&quot;,&quot;properties&quot;:{&quot;noteIndex&quot;:0},&quot;isEdited&quot;:false,&quot;manualOverride&quot;:{&quot;isManuallyOverridden&quot;:false,&quot;citeprocText&quot;:&quot;(Millalen, 2022)&quot;,&quot;manualOverrideText&quot;:&quot;&quot;},&quot;citationTag&quot;:&quot;MENDELEY_CITATION_v3_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&quot;,&quot;citationItems&quot;:[{&quot;id&quot;:&quot;3bf4c454-a77f-37d7-9790-5caf6aabfcf8&quot;,&quot;itemData&quot;:{&quot;type&quot;:&quot;webpage&quot;,&quot;id&quot;:&quot;3bf4c454-a77f-37d7-9790-5caf6aabfcf8&quot;,&quot;title&quot;:&quot;AWS vs Azure vs Google vs Snowflake, cual es el mejor Data Warehouse en la nube | El Blog de Ale&quot;,&quot;author&quot;:[{&quot;family&quot;:&quot;Millalen&quot;,&quot;given&quot;:&quot;Alejandro&quot;,&quot;parse-names&quot;:false,&quot;dropping-particle&quot;:&quot;&quot;,&quot;non-dropping-particle&quot;:&quot;&quot;}],&quot;accessed&quot;:{&quot;date-parts&quot;:[[2025,2,1]]},&quot;URL&quot;:&quot;https://alejandromillalen.com/aws-vs-azure-vs-google-vs-snowflake-cual-es-el-mejor-data-warehouse-en-la-nube/&quot;,&quot;issued&quot;:{&quot;date-parts&quot;:[[2022,8,22]]},&quot;container-title-short&quot;:&quot;&quot;},&quot;isTemporary&quot;:false,&quot;suppress-author&quot;:false,&quot;composite&quot;:false,&quot;author-only&quot;:false}]},{&quot;citationID&quot;:&quot;MENDELEY_CITATION_73e2cd4c-64cc-4649-99c0-1b58a21b8f6d&quot;,&quot;properties&quot;:{&quot;noteIndex&quot;:0},&quot;isEdited&quot;:false,&quot;manualOverride&quot;:{&quot;isManuallyOverridden&quot;:true,&quot;citeprocText&quot;:&quot;(Millalen, 2022)&quot;,&quot;manualOverrideText&quot;:&quot;(Millalen, 2022).&quot;},&quot;citationTag&quot;:&quot;MENDELEY_CITATION_v3_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&quot;,&quot;citationItems&quot;:[{&quot;id&quot;:&quot;3bf4c454-a77f-37d7-9790-5caf6aabfcf8&quot;,&quot;itemData&quot;:{&quot;type&quot;:&quot;webpage&quot;,&quot;id&quot;:&quot;3bf4c454-a77f-37d7-9790-5caf6aabfcf8&quot;,&quot;title&quot;:&quot;AWS vs Azure vs Google vs Snowflake, cual es el mejor Data Warehouse en la nube | El Blog de Ale&quot;,&quot;author&quot;:[{&quot;family&quot;:&quot;Millalen&quot;,&quot;given&quot;:&quot;Alejandro&quot;,&quot;parse-names&quot;:false,&quot;dropping-particle&quot;:&quot;&quot;,&quot;non-dropping-particle&quot;:&quot;&quot;}],&quot;accessed&quot;:{&quot;date-parts&quot;:[[2025,2,1]]},&quot;URL&quot;:&quot;https://alejandromillalen.com/aws-vs-azure-vs-google-vs-snowflake-cual-es-el-mejor-data-warehouse-en-la-nube/&quot;,&quot;issued&quot;:{&quot;date-parts&quot;:[[2022,8,22]]},&quot;container-title-short&quot;:&quot;&quot;},&quot;isTemporary&quot;:false,&quot;suppress-author&quot;:false,&quot;composite&quot;:false,&quot;author-only&quot;:false}]},{&quot;citationID&quot;:&quot;MENDELEY_CITATION_5357bafd-bd05-4ca1-970c-79b06c380a73&quot;,&quot;properties&quot;:{&quot;noteIndex&quot;:0},&quot;isEdited&quot;:false,&quot;manualOverride&quot;:{&quot;isManuallyOverridden&quot;:false,&quot;citeprocText&quot;:&quot;(Millalen, 2022)&quot;,&quot;manualOverrideText&quot;:&quot;&quot;},&quot;citationTag&quot;:&quot;MENDELEY_CITATION_v3_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&quot;,&quot;citationItems&quot;:[{&quot;id&quot;:&quot;3bf4c454-a77f-37d7-9790-5caf6aabfcf8&quot;,&quot;itemData&quot;:{&quot;type&quot;:&quot;webpage&quot;,&quot;id&quot;:&quot;3bf4c454-a77f-37d7-9790-5caf6aabfcf8&quot;,&quot;title&quot;:&quot;AWS vs Azure vs Google vs Snowflake, cual es el mejor Data Warehouse en la nube | El Blog de Ale&quot;,&quot;author&quot;:[{&quot;family&quot;:&quot;Millalen&quot;,&quot;given&quot;:&quot;Alejandro&quot;,&quot;parse-names&quot;:false,&quot;dropping-particle&quot;:&quot;&quot;,&quot;non-dropping-particle&quot;:&quot;&quot;}],&quot;accessed&quot;:{&quot;date-parts&quot;:[[2025,2,1]]},&quot;URL&quot;:&quot;https://alejandromillalen.com/aws-vs-azure-vs-google-vs-snowflake-cual-es-el-mejor-data-warehouse-en-la-nube/&quot;,&quot;issued&quot;:{&quot;date-parts&quot;:[[2022,8,22]]},&quot;container-title-short&quot;:&quot;&quot;},&quot;isTemporary&quot;:false,&quot;suppress-author&quot;:false,&quot;composite&quot;:false,&quot;author-only&quot;:false}]},{&quot;citationID&quot;:&quot;MENDELEY_CITATION_93e1ddd8-3b23-4978-8e0b-fb8ffd7a89a7&quot;,&quot;properties&quot;:{&quot;noteIndex&quot;:0},&quot;isEdited&quot;:false,&quot;manualOverride&quot;:{&quot;isManuallyOverridden&quot;:false,&quot;citeprocText&quot;:&quot;(Aytas, 2021)&quot;,&quot;manualOverrideText&quot;:&quot;&quot;},&quot;citationTag&quot;:&quot;MENDELEY_CITATION_v3_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&quot;,&quot;citationItems&quot;:[{&quot;id&quot;:&quot;7ae397e1-0fdd-304d-b198-dec23ffe9ff6&quot;,&quot;itemData&quot;:{&quot;type&quot;:&quot;book&quot;,&quot;id&quot;:&quot;7ae397e1-0fdd-304d-b198-dec23ffe9ff6&quot;,&quot;title&quot;:&quot;Designing Big Data Platforms : How to Use, Deploy, and Maintain Big Data Systems&quot;,&quot;author&quot;:[{&quot;family&quot;:&quot;Aytas&quot;,&quot;given&quot;:&quot;Yusuf&quot;,&quot;parse-names&quot;:false,&quot;dropping-particle&quot;:&quot;&quot;,&quot;non-dropping-particle&quot;:&quot;&quot;}],&quot;accessed&quot;:{&quot;date-parts&quot;:[[2025,2,7]]},&quot;URL&quot;:&quot;https://ebookcentral.proquest.com/lib/universidadviu/detail.action?docID=6659001#&quot;,&quot;issued&quot;:{&quot;date-parts&quot;:[[2021]]},&quot;publisher&quot;:&quot;John Wiley &amp; Sons, Incorporated&quot;,&quot;container-title-short&quot;:&quot;&quot;},&quot;isTemporary&quot;:false,&quot;suppress-author&quot;:false,&quot;composite&quot;:false,&quot;author-only&quot;:false}]},{&quot;citationID&quot;:&quot;MENDELEY_CITATION_a0faa1db-ff8d-4113-a82f-0e7761d5724f&quot;,&quot;properties&quot;:{&quot;noteIndex&quot;:0},&quot;isEdited&quot;:false,&quot;manualOverride&quot;:{&quot;isManuallyOverridden&quot;:true,&quot;citeprocText&quot;:&quot;(Aytas, 2021)&quot;,&quot;manualOverrideText&quot;:&quot;&quot;},&quot;citationTag&quot;:&quot;MENDELEY_CITATION_v3_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&quot;,&quot;citationItems&quot;:[{&quot;id&quot;:&quot;7ae397e1-0fdd-304d-b198-dec23ffe9ff6&quot;,&quot;itemData&quot;:{&quot;type&quot;:&quot;book&quot;,&quot;id&quot;:&quot;7ae397e1-0fdd-304d-b198-dec23ffe9ff6&quot;,&quot;title&quot;:&quot;Designing Big Data Platforms : How to Use, Deploy, and Maintain Big Data Systems&quot;,&quot;author&quot;:[{&quot;family&quot;:&quot;Aytas&quot;,&quot;given&quot;:&quot;Yusuf&quot;,&quot;parse-names&quot;:false,&quot;dropping-particle&quot;:&quot;&quot;,&quot;non-dropping-particle&quot;:&quot;&quot;}],&quot;accessed&quot;:{&quot;date-parts&quot;:[[2025,2,7]]},&quot;URL&quot;:&quot;https://ebookcentral.proquest.com/lib/universidadviu/detail.action?docID=6659001#&quot;,&quot;issued&quot;:{&quot;date-parts&quot;:[[2021]]},&quot;publisher&quot;:&quot;John Wiley &amp; Sons, Incorporated&quot;,&quot;container-title-short&quot;:&quot;&quot;},&quot;isTemporary&quot;:false,&quot;suppress-author&quot;:false,&quot;composite&quot;:false,&quot;author-only&quot;:false}]},{&quot;citationID&quot;:&quot;MENDELEY_CITATION_f7e904eb-758b-48c4-bef0-eae8d10bc259&quot;,&quot;properties&quot;:{&quot;noteIndex&quot;:0},&quot;isEdited&quot;:false,&quot;manualOverride&quot;:{&quot;isManuallyOverridden&quot;:true,&quot;citeprocText&quot;:&quot;(Millalen, 2022)&quot;,&quot;manualOverrideText&quot;:&quot;&quot;},&quot;citationTag&quot;:&quot;MENDELEY_CITATION_v3_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&quot;,&quot;citationItems&quot;:[{&quot;id&quot;:&quot;3bf4c454-a77f-37d7-9790-5caf6aabfcf8&quot;,&quot;itemData&quot;:{&quot;type&quot;:&quot;webpage&quot;,&quot;id&quot;:&quot;3bf4c454-a77f-37d7-9790-5caf6aabfcf8&quot;,&quot;title&quot;:&quot;AWS vs Azure vs Google vs Snowflake, cual es el mejor Data Warehouse en la nube | El Blog de Ale&quot;,&quot;author&quot;:[{&quot;family&quot;:&quot;Millalen&quot;,&quot;given&quot;:&quot;Alejandro&quot;,&quot;parse-names&quot;:false,&quot;dropping-particle&quot;:&quot;&quot;,&quot;non-dropping-particle&quot;:&quot;&quot;}],&quot;accessed&quot;:{&quot;date-parts&quot;:[[2025,2,1]]},&quot;URL&quot;:&quot;https://alejandromillalen.com/aws-vs-azure-vs-google-vs-snowflake-cual-es-el-mejor-data-warehouse-en-la-nube/&quot;,&quot;issued&quot;:{&quot;date-parts&quot;:[[2022,8,22]]},&quot;container-title-short&quot;:&quot;&quot;},&quot;isTemporary&quot;:false,&quot;suppress-author&quot;:false,&quot;composite&quot;:false,&quot;author-only&quot;:false}]},{&quot;citationID&quot;:&quot;MENDELEY_CITATION_8a3f3c71-60d1-4be3-8601-06c67159d7c6&quot;,&quot;properties&quot;:{&quot;noteIndex&quot;:0},&quot;isEdited&quot;:false,&quot;manualOverride&quot;:{&quot;isManuallyOverridden&quot;:true,&quot;citeprocText&quot;:&quot;(Millalen, 2022)&quot;,&quot;manualOverrideText&quot;:&quot;&quot;},&quot;citationTag&quot;:&quot;MENDELEY_CITATION_v3_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&quot;,&quot;citationItems&quot;:[{&quot;id&quot;:&quot;3bf4c454-a77f-37d7-9790-5caf6aabfcf8&quot;,&quot;itemData&quot;:{&quot;type&quot;:&quot;webpage&quot;,&quot;id&quot;:&quot;3bf4c454-a77f-37d7-9790-5caf6aabfcf8&quot;,&quot;title&quot;:&quot;AWS vs Azure vs Google vs Snowflake, cual es el mejor Data Warehouse en la nube | El Blog de Ale&quot;,&quot;author&quot;:[{&quot;family&quot;:&quot;Millalen&quot;,&quot;given&quot;:&quot;Alejandro&quot;,&quot;parse-names&quot;:false,&quot;dropping-particle&quot;:&quot;&quot;,&quot;non-dropping-particle&quot;:&quot;&quot;}],&quot;accessed&quot;:{&quot;date-parts&quot;:[[2025,2,1]]},&quot;URL&quot;:&quot;https://alejandromillalen.com/aws-vs-azure-vs-google-vs-snowflake-cual-es-el-mejor-data-warehouse-en-la-nube/&quot;,&quot;issued&quot;:{&quot;date-parts&quot;:[[2022,8,22]]},&quot;container-title-short&quot;:&quot;&quot;},&quot;isTemporary&quot;:false,&quot;suppress-author&quot;:false,&quot;composite&quot;:false,&quot;author-only&quot;:false}]},{&quot;citationID&quot;:&quot;MENDELEY_CITATION_be4f0db1-6d1f-4993-ac6c-e18408fe4598&quot;,&quot;properties&quot;:{&quot;noteIndex&quot;:0},&quot;isEdited&quot;:false,&quot;manualOverride&quot;:{&quot;isManuallyOverridden&quot;:true,&quot;citeprocText&quot;:&quot;(Millalen, 2022)&quot;,&quot;manualOverrideText&quot;:&quot;&quot;},&quot;citationTag&quot;:&quot;MENDELEY_CITATION_v3_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&quot;,&quot;citationItems&quot;:[{&quot;id&quot;:&quot;3bf4c454-a77f-37d7-9790-5caf6aabfcf8&quot;,&quot;itemData&quot;:{&quot;type&quot;:&quot;webpage&quot;,&quot;id&quot;:&quot;3bf4c454-a77f-37d7-9790-5caf6aabfcf8&quot;,&quot;title&quot;:&quot;AWS vs Azure vs Google vs Snowflake, cual es el mejor Data Warehouse en la nube | El Blog de Ale&quot;,&quot;author&quot;:[{&quot;family&quot;:&quot;Millalen&quot;,&quot;given&quot;:&quot;Alejandro&quot;,&quot;parse-names&quot;:false,&quot;dropping-particle&quot;:&quot;&quot;,&quot;non-dropping-particle&quot;:&quot;&quot;}],&quot;accessed&quot;:{&quot;date-parts&quot;:[[2025,2,1]]},&quot;URL&quot;:&quot;https://alejandromillalen.com/aws-vs-azure-vs-google-vs-snowflake-cual-es-el-mejor-data-warehouse-en-la-nube/&quot;,&quot;issued&quot;:{&quot;date-parts&quot;:[[2022,8,22]]},&quot;container-title-short&quot;:&quot;&quot;},&quot;isTemporary&quot;:false,&quot;suppress-author&quot;:false,&quot;composite&quot;:false,&quot;author-only&quot;:false}]},{&quot;citationID&quot;:&quot;MENDELEY_CITATION_03173d5c-0274-43cc-8801-b80c793334f9&quot;,&quot;properties&quot;:{&quot;noteIndex&quot;:0},&quot;isEdited&quot;:false,&quot;manualOverride&quot;:{&quot;isManuallyOverridden&quot;:true,&quot;citeprocText&quot;:&quot;(Millalen, 2022)&quot;,&quot;manualOverrideText&quot;:&quot;&quot;},&quot;citationTag&quot;:&quot;MENDELEY_CITATION_v3_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&quot;,&quot;citationItems&quot;:[{&quot;id&quot;:&quot;3bf4c454-a77f-37d7-9790-5caf6aabfcf8&quot;,&quot;itemData&quot;:{&quot;type&quot;:&quot;webpage&quot;,&quot;id&quot;:&quot;3bf4c454-a77f-37d7-9790-5caf6aabfcf8&quot;,&quot;title&quot;:&quot;AWS vs Azure vs Google vs Snowflake, cual es el mejor Data Warehouse en la nube | El Blog de Ale&quot;,&quot;author&quot;:[{&quot;family&quot;:&quot;Millalen&quot;,&quot;given&quot;:&quot;Alejandro&quot;,&quot;parse-names&quot;:false,&quot;dropping-particle&quot;:&quot;&quot;,&quot;non-dropping-particle&quot;:&quot;&quot;}],&quot;accessed&quot;:{&quot;date-parts&quot;:[[2025,2,1]]},&quot;URL&quot;:&quot;https://alejandromillalen.com/aws-vs-azure-vs-google-vs-snowflake-cual-es-el-mejor-data-warehouse-en-la-nube/&quot;,&quot;issued&quot;:{&quot;date-parts&quot;:[[2022,8,22]]},&quot;container-title-short&quot;:&quot;&quot;},&quot;isTemporary&quot;:false,&quot;suppress-author&quot;:false,&quot;composite&quot;:false,&quot;author-only&quot;:false}]},{&quot;citationID&quot;:&quot;MENDELEY_CITATION_a5c67467-7f7e-4609-a998-9ba3962a5b83&quot;,&quot;properties&quot;:{&quot;noteIndex&quot;:0},&quot;isEdited&quot;:false,&quot;manualOverride&quot;:{&quot;isManuallyOverridden&quot;:true,&quot;citeprocText&quot;:&quot;(Nambiar &amp;#38; Mundra, 2022)&quot;,&quot;manualOverrideText&quot;:&quot;(Nambiar &amp; Mundra, 2022).&quot;},&quot;citationTag&quot;:&quot;MENDELEY_CITATION_v3_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&quot;,&quot;citationItems&quot;:[{&quot;id&quot;:&quot;55c28929-e720-386b-9c69-ba969bad4ba5&quot;,&quot;itemData&quot;:{&quot;type&quot;:&quot;article-journal&quot;,&quot;id&quot;:&quot;55c28929-e720-386b-9c69-ba969bad4ba5&quot;,&quot;title&quot;:&quot;An Overview of Data Warehouse and Data Lake in Modern Enterprise Data Management&quot;,&quot;author&quot;:[{&quot;family&quot;:&quot;Nambiar&quot;,&quot;given&quot;:&quot;Athira&quot;,&quot;parse-names&quot;:false,&quot;dropping-particle&quot;:&quot;&quot;,&quot;non-dropping-particle&quot;:&quot;&quot;},{&quot;family&quot;:&quot;Mundra&quot;,&quot;given&quot;:&quot;Divyansh&quot;,&quot;parse-names&quot;:false,&quot;dropping-particle&quot;:&quot;&quot;,&quot;non-dropping-particle&quot;:&quot;&quot;}],&quot;container-title&quot;:&quot;Big Data and Cognitive Computing&quot;,&quot;accessed&quot;:{&quot;date-parts&quot;:[[2025,2,1]]},&quot;DOI&quot;:&quot;10.3390/BDCC6040132&quot;,&quot;ISSN&quot;:&quot;25042289&quot;,&quot;issued&quot;:{&quot;date-parts&quot;:[[2022,12,1]]},&quot;abstract&quot;:&quot;Data is the lifeblood of any organization. In today’s world, organizations recognize the vital role of data in modern business intelligence systems for making meaningful decisions and staying competitive in the field. Efficient and optimal data analytics provides a competitive edge to its performance and services. Major organizations generate, collect and process vast amounts of data, falling under the category of big data. Managing and analyzing the sheer volume and variety of big data is a cumbersome process. At the same time, proper utilization of the vast collection of an organization’s information can generate meaningful insights into business tactics. In this regard, two of the popular data management systems in the area of big data analytics (i.e., data warehouse and data lake) act as platforms to accumulate the big data generated and used by organizations. Although seemingly similar, both of them differ in terms of their characteristics and applications. This article presents a detailed overview of the roles of data warehouses and data lakes in modern enterprise data management. We detail the definitions, characteristics and related works for the respective data management frameworks. Furthermore, we explain the architecture and design considerations of the current state of the art. Finally, we provide a perspective on the challenges and promising research directions for the future.&quot;,&quot;publisher&quot;:&quot;MDPI&quot;,&quot;issue&quot;:&quot;4&quot;,&quot;volume&quot;:&quot;6&quot;,&quot;container-title-short&quot;:&quot;&quot;},&quot;isTemporary&quot;:false,&quot;suppress-author&quot;:false,&quot;composite&quot;:false,&quot;author-only&quot;:false}]},{&quot;citationID&quot;:&quot;MENDELEY_CITATION_fd236a91-7330-4ccd-8524-5b46dfc6938d&quot;,&quot;properties&quot;:{&quot;noteIndex&quot;:0},&quot;isEdited&quot;:false,&quot;manualOverride&quot;:{&quot;isManuallyOverridden&quot;:false,&quot;citeprocText&quot;:&quot;(Dubey, 2020)&quot;,&quot;manualOverrideText&quot;:&quot;&quot;},&quot;citationTag&quot;:&quot;MENDELEY_CITATION_v3_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&quot;,&quot;citationItems&quot;:[{&quot;id&quot;:&quot;42f90705-90d0-3277-a363-7423425afb63&quot;,&quot;itemData&quot;:{&quot;type&quot;:&quot;article-journal&quot;,&quot;id&quot;:&quot;42f90705-90d0-3277-a363-7423425afb63&quot;,&quot;title&quot;:&quot;Data Lakes vs. Data Warehouses – common arguments - ProQuest&quot;,&quot;author&quot;:[{&quot;family&quot;:&quot;Dubey&quot;,&quot;given&quot;:&quot;Ashish&quot;,&quot;parse-names&quot;:false,&quot;dropping-particle&quot;:&quot;&quot;,&quot;non-dropping-particle&quot;:&quot;&quot;}],&quot;accessed&quot;:{&quot;date-parts&quot;:[[2025,2,2]]},&quot;URL&quot;:&quot;https://www.proquest.com/docview/2434752874/fulltext/51925C872D9F43EBPQ/1?accountid=198016&amp;sourcetype=Trade%20Journals&quot;,&quot;issued&quot;:{&quot;date-parts&quot;:[[2020,8,17]]},&quot;container-title-short&quot;:&quot;&quot;},&quot;isTemporary&quot;:false,&quot;suppress-author&quot;:false,&quot;composite&quot;:false,&quot;author-only&quot;:false}]},{&quot;citationID&quot;:&quot;MENDELEY_CITATION_d31c8fd0-b34b-47c6-ada8-d471448d721b&quot;,&quot;properties&quot;:{&quot;noteIndex&quot;:0},&quot;isEdited&quot;:false,&quot;manualOverride&quot;:{&quot;isManuallyOverridden&quot;:false,&quot;citeprocText&quot;:&quot;(Olavsrud, 2017)&quot;,&quot;manualOverrideText&quot;:&quot;&quot;},&quot;citationTag&quot;:&quot;MENDELEY_CITATION_v3_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&quot;,&quot;citationItems&quot;:[{&quot;id&quot;:&quot;89ec7a95-3262-30ef-8bc4-efc951cbe242&quot;,&quot;itemData&quot;:{&quot;type&quot;:&quot;webpage&quot;,&quot;id&quot;:&quot;89ec7a95-3262-30ef-8bc4-efc951cbe242&quot;,&quot;title&quot;:&quot;3 keys to keep your data lake from becoming a data swamp - ProQuest&quot;,&quot;author&quot;:[{&quot;family&quot;:&quot;Olavsrud&quot;,&quot;given&quot;:&quot;Thor&quot;,&quot;parse-names&quot;:false,&quot;dropping-particle&quot;:&quot;&quot;,&quot;non-dropping-particle&quot;:&quot;&quot;}],&quot;accessed&quot;:{&quot;date-parts&quot;:[[2025,1,31]]},&quot;URL&quot;:&quot;https://www.proquest.com/docview/1933320250?parentSessionId=QCe%2FARhihFDauFqaihPMug7vtjq3fJ3QEyG647oYNiA%3D&amp;pq-origsite=summon&amp;accountid=198016&amp;sourcetype=Trade%20Journals&quot;,&quot;issued&quot;:{&quot;date-parts&quot;:[[2017]]},&quot;container-title-short&quot;:&quot;&quot;},&quot;isTemporary&quot;:false,&quot;suppress-author&quot;:false,&quot;composite&quot;:false,&quot;author-only&quot;:false}]},{&quot;citationID&quot;:&quot;MENDELEY_CITATION_b6e268cb-21c9-4f9a-a79d-dfe1c55bcaa9&quot;,&quot;properties&quot;:{&quot;noteIndex&quot;:0},&quot;isEdited&quot;:false,&quot;manualOverride&quot;:{&quot;isManuallyOverridden&quot;:false,&quot;citeprocText&quot;:&quot;(Mckendrick, 2020)&quot;,&quot;manualOverrideText&quot;:&quot;&quot;},&quot;citationTag&quot;:&quot;MENDELEY_CITATION_v3_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&quot;,&quot;citationItems&quot;:[{&quot;id&quot;:&quot;fed64abe-4397-3ef1-8899-2aa56108c306&quot;,&quot;itemData&quot;:{&quot;type&quot;:&quot;article-magazine&quot;,&quot;id&quot;:&quot;fed64abe-4397-3ef1-8899-2aa56108c306&quot;,&quot;title&quot;:&quot;The future of Analytics: Leveraging Data Lakes and Data Warehouses - ProQuest&quot;,&quot;author&quot;:[{&quot;family&quot;:&quot;Mckendrick&quot;,&quot;given&quot;:&quot;Joe&quot;,&quot;parse-names&quot;:false,&quot;dropping-particle&quot;:&quot;&quot;,&quot;non-dropping-particle&quot;:&quot;&quot;}],&quot;accessed&quot;:{&quot;date-parts&quot;:[[2025,2,2]]},&quot;URL&quot;:&quot;https://www.proquest.com/docview/2463167769?parentSessionId=TQrCDMeO9scTALIhjECVytfoXaEQbHRqvcI2sRnCITA%3D&amp;pq-origsite=summon&amp;accountid=198016&amp;sourcetype=Trade%20Journals&quot;,&quot;issued&quot;:{&quot;date-parts&quot;:[[2020]]},&quot;container-title-short&quot;:&quot;&quot;},&quot;isTemporary&quot;:false,&quot;suppress-author&quot;:false,&quot;composite&quot;:false,&quot;author-only&quot;:false}]},{&quot;citationID&quot;:&quot;MENDELEY_CITATION_2aa7a025-7e62-4dbf-b391-9f82a4cc9aa5&quot;,&quot;properties&quot;:{&quot;noteIndex&quot;:0},&quot;isEdited&quot;:false,&quot;manualOverride&quot;:{&quot;isManuallyOverridden&quot;:true,&quot;citeprocText&quot;:&quot;(Dubey, 2020)&quot;,&quot;manualOverrideText&quot;:&quot;&quot;},&quot;citationTag&quot;:&quot;MENDELEY_CITATION_v3_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&quot;,&quot;citationItems&quot;:[{&quot;id&quot;:&quot;42f90705-90d0-3277-a363-7423425afb63&quot;,&quot;itemData&quot;:{&quot;type&quot;:&quot;article-journal&quot;,&quot;id&quot;:&quot;42f90705-90d0-3277-a363-7423425afb63&quot;,&quot;title&quot;:&quot;Data Lakes vs. Data Warehouses – common arguments - ProQuest&quot;,&quot;author&quot;:[{&quot;family&quot;:&quot;Dubey&quot;,&quot;given&quot;:&quot;Ashish&quot;,&quot;parse-names&quot;:false,&quot;dropping-particle&quot;:&quot;&quot;,&quot;non-dropping-particle&quot;:&quot;&quot;}],&quot;accessed&quot;:{&quot;date-parts&quot;:[[2025,2,2]]},&quot;URL&quot;:&quot;https://www.proquest.com/docview/2434752874/fulltext/51925C872D9F43EBPQ/1?accountid=198016&amp;sourcetype=Trade%20Journals&quot;,&quot;issued&quot;:{&quot;date-parts&quot;:[[2020,8,17]]},&quot;container-title-short&quot;:&quot;&quot;},&quot;isTemporary&quot;:false,&quot;suppress-author&quot;:false,&quot;composite&quot;:false,&quot;author-only&quot;:false}]},{&quot;citationID&quot;:&quot;MENDELEY_CITATION_8c572ee6-d7b1-4d65-8db3-4957ae709aa2&quot;,&quot;properties&quot;:{&quot;noteIndex&quot;:0},&quot;isEdited&quot;:false,&quot;manualOverride&quot;:{&quot;isManuallyOverridden&quot;:true,&quot;citeprocText&quot;:&quot;(Olavsrud, 2017)&quot;,&quot;manualOverrideText&quot;:&quot;&quot;},&quot;citationTag&quot;:&quot;MENDELEY_CITATION_v3_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&quot;,&quot;citationItems&quot;:[{&quot;id&quot;:&quot;89ec7a95-3262-30ef-8bc4-efc951cbe242&quot;,&quot;itemData&quot;:{&quot;type&quot;:&quot;webpage&quot;,&quot;id&quot;:&quot;89ec7a95-3262-30ef-8bc4-efc951cbe242&quot;,&quot;title&quot;:&quot;3 keys to keep your data lake from becoming a data swamp - ProQuest&quot;,&quot;author&quot;:[{&quot;family&quot;:&quot;Olavsrud&quot;,&quot;given&quot;:&quot;Thor&quot;,&quot;parse-names&quot;:false,&quot;dropping-particle&quot;:&quot;&quot;,&quot;non-dropping-particle&quot;:&quot;&quot;}],&quot;accessed&quot;:{&quot;date-parts&quot;:[[2025,1,31]]},&quot;URL&quot;:&quot;https://www.proquest.com/docview/1933320250?parentSessionId=QCe%2FARhihFDauFqaihPMug7vtjq3fJ3QEyG647oYNiA%3D&amp;pq-origsite=summon&amp;accountid=198016&amp;sourcetype=Trade%20Journals&quot;,&quot;issued&quot;:{&quot;date-parts&quot;:[[2017]]},&quot;container-title-short&quot;:&quot;&quot;},&quot;isTemporary&quot;:false,&quot;suppress-author&quot;:false,&quot;composite&quot;:false,&quot;author-only&quot;:false}]},{&quot;citationID&quot;:&quot;MENDELEY_CITATION_70e94b39-adb4-4ae9-a37e-3897ed45402d&quot;,&quot;properties&quot;:{&quot;noteIndex&quot;:0},&quot;isEdited&quot;:false,&quot;manualOverride&quot;:{&quot;isManuallyOverridden&quot;:true,&quot;citeprocText&quot;:&quot;(Mckendrick, 2020)&quot;,&quot;manualOverrideText&quot;:&quot;&quot;},&quot;citationTag&quot;:&quot;MENDELEY_CITATION_v3_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&quot;,&quot;citationItems&quot;:[{&quot;id&quot;:&quot;fed64abe-4397-3ef1-8899-2aa56108c306&quot;,&quot;itemData&quot;:{&quot;type&quot;:&quot;article-magazine&quot;,&quot;id&quot;:&quot;fed64abe-4397-3ef1-8899-2aa56108c306&quot;,&quot;title&quot;:&quot;The future of Analytics: Leveraging Data Lakes and Data Warehouses - ProQuest&quot;,&quot;author&quot;:[{&quot;family&quot;:&quot;Mckendrick&quot;,&quot;given&quot;:&quot;Joe&quot;,&quot;parse-names&quot;:false,&quot;dropping-particle&quot;:&quot;&quot;,&quot;non-dropping-particle&quot;:&quot;&quot;}],&quot;accessed&quot;:{&quot;date-parts&quot;:[[2025,2,2]]},&quot;URL&quot;:&quot;https://www.proquest.com/docview/2463167769?parentSessionId=TQrCDMeO9scTALIhjECVytfoXaEQbHRqvcI2sRnCITA%3D&amp;pq-origsite=summon&amp;accountid=198016&amp;sourcetype=Trade%20Journals&quot;,&quot;issued&quot;:{&quot;date-parts&quot;:[[2020]]},&quot;container-title-short&quot;:&quot;&quot;},&quot;isTemporary&quot;:false,&quot;suppress-author&quot;:false,&quot;composite&quot;:false,&quot;author-only&quot;:false}]},{&quot;citationID&quot;:&quot;MENDELEY_CITATION_a2532c2a-00f0-456a-8e80-3b0f071272d3&quot;,&quot;properties&quot;:{&quot;noteIndex&quot;:0},&quot;isEdited&quot;:false,&quot;manualOverride&quot;:{&quot;isManuallyOverridden&quot;:true,&quot;citeprocText&quot;:&quot;(Olavsrud, 2017)&quot;,&quot;manualOverrideText&quot;:&quot;&quot;},&quot;citationTag&quot;:&quot;MENDELEY_CITATION_v3_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&quot;,&quot;citationItems&quot;:[{&quot;id&quot;:&quot;89ec7a95-3262-30ef-8bc4-efc951cbe242&quot;,&quot;itemData&quot;:{&quot;type&quot;:&quot;webpage&quot;,&quot;id&quot;:&quot;89ec7a95-3262-30ef-8bc4-efc951cbe242&quot;,&quot;title&quot;:&quot;3 keys to keep your data lake from becoming a data swamp - ProQuest&quot;,&quot;author&quot;:[{&quot;family&quot;:&quot;Olavsrud&quot;,&quot;given&quot;:&quot;Thor&quot;,&quot;parse-names&quot;:false,&quot;dropping-particle&quot;:&quot;&quot;,&quot;non-dropping-particle&quot;:&quot;&quot;}],&quot;accessed&quot;:{&quot;date-parts&quot;:[[2025,1,31]]},&quot;URL&quot;:&quot;https://www.proquest.com/docview/1933320250?parentSessionId=QCe%2FARhihFDauFqaihPMug7vtjq3fJ3QEyG647oYNiA%3D&amp;pq-origsite=summon&amp;accountid=198016&amp;sourcetype=Trade%20Journals&quot;,&quot;issued&quot;:{&quot;date-parts&quot;:[[2017]]},&quot;container-title-short&quot;:&quot;&quot;},&quot;isTemporary&quot;:false,&quot;suppress-author&quot;:false,&quot;composite&quot;:false,&quot;author-only&quot;:false}]},{&quot;citationID&quot;:&quot;MENDELEY_CITATION_0070a574-07d2-4dc5-8062-b94d289d3a54&quot;,&quot;properties&quot;:{&quot;noteIndex&quot;:0},&quot;isEdited&quot;:false,&quot;manualOverride&quot;:{&quot;isManuallyOverridden&quot;:true,&quot;citeprocText&quot;:&quot;(Nambiar &amp;#38; Mundra, 2022)&quot;,&quot;manualOverrideText&quot;:&quot;&quot;},&quot;citationTag&quot;:&quot;MENDELEY_CITATION_v3_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&quot;,&quot;citationItems&quot;:[{&quot;id&quot;:&quot;55c28929-e720-386b-9c69-ba969bad4ba5&quot;,&quot;itemData&quot;:{&quot;type&quot;:&quot;article-journal&quot;,&quot;id&quot;:&quot;55c28929-e720-386b-9c69-ba969bad4ba5&quot;,&quot;title&quot;:&quot;An Overview of Data Warehouse and Data Lake in Modern Enterprise Data Management&quot;,&quot;author&quot;:[{&quot;family&quot;:&quot;Nambiar&quot;,&quot;given&quot;:&quot;Athira&quot;,&quot;parse-names&quot;:false,&quot;dropping-particle&quot;:&quot;&quot;,&quot;non-dropping-particle&quot;:&quot;&quot;},{&quot;family&quot;:&quot;Mundra&quot;,&quot;given&quot;:&quot;Divyansh&quot;,&quot;parse-names&quot;:false,&quot;dropping-particle&quot;:&quot;&quot;,&quot;non-dropping-particle&quot;:&quot;&quot;}],&quot;container-title&quot;:&quot;Big Data and Cognitive Computing&quot;,&quot;accessed&quot;:{&quot;date-parts&quot;:[[2025,2,1]]},&quot;DOI&quot;:&quot;10.3390/BDCC6040132&quot;,&quot;ISSN&quot;:&quot;25042289&quot;,&quot;issued&quot;:{&quot;date-parts&quot;:[[2022,12,1]]},&quot;abstract&quot;:&quot;Data is the lifeblood of any organization. In today’s world, organizations recognize the vital role of data in modern business intelligence systems for making meaningful decisions and staying competitive in the field. Efficient and optimal data analytics provides a competitive edge to its performance and services. Major organizations generate, collect and process vast amounts of data, falling under the category of big data. Managing and analyzing the sheer volume and variety of big data is a cumbersome process. At the same time, proper utilization of the vast collection of an organization’s information can generate meaningful insights into business tactics. In this regard, two of the popular data management systems in the area of big data analytics (i.e., data warehouse and data lake) act as platforms to accumulate the big data generated and used by organizations. Although seemingly similar, both of them differ in terms of their characteristics and applications. This article presents a detailed overview of the roles of data warehouses and data lakes in modern enterprise data management. We detail the definitions, characteristics and related works for the respective data management frameworks. Furthermore, we explain the architecture and design considerations of the current state of the art. Finally, we provide a perspective on the challenges and promising research directions for the future.&quot;,&quot;publisher&quot;:&quot;MDPI&quot;,&quot;issue&quot;:&quot;4&quot;,&quot;volume&quot;:&quot;6&quot;,&quot;container-title-short&quot;:&quot;&quot;},&quot;isTemporary&quot;:false,&quot;suppress-author&quot;:false,&quot;composite&quot;:false,&quot;author-only&quot;:false}]},{&quot;citationID&quot;:&quot;MENDELEY_CITATION_e2741fd9-7c04-4fa3-ba32-697ce88fbd0d&quot;,&quot;properties&quot;:{&quot;noteIndex&quot;:0},&quot;isEdited&quot;:false,&quot;manualOverride&quot;:{&quot;isManuallyOverridden&quot;:true,&quot;citeprocText&quot;:&quot;(Harby &amp;#38; Zulkernine, 2025)&quot;,&quot;manualOverrideText&quot;:&quot;&quot;},&quot;citationTag&quot;:&quot;MENDELEY_CITATION_v3_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&quot;,&quot;citationItems&quot;:[{&quot;id&quot;:&quot;4e1fb2b9-c8b2-369c-a932-b777e3132bb1&quot;,&quot;itemData&quot;:{&quot;type&quot;:&quot;article-journal&quot;,&quot;id&quot;:&quot;4e1fb2b9-c8b2-369c-a932-b777e3132bb1&quot;,&quot;title&quot;:&quot;Data Lakehouse: A survey and experimental study&quot;,&quot;author&quot;:[{&quot;family&quot;:&quot;Harby&quot;,&quot;given&quot;:&quot;Ahmed A.&quot;,&quot;parse-names&quot;:false,&quot;dropping-particle&quot;:&quot;&quot;,&quot;non-dropping-particle&quot;:&quot;&quot;},{&quot;family&quot;:&quot;Zulkernine&quot;,&quot;given&quot;:&quot;Farhana&quot;,&quot;parse-names&quot;:false,&quot;dropping-particle&quot;:&quot;&quot;,&quot;non-dropping-particle&quot;:&quot;&quot;}],&quot;container-title&quot;:&quot;Information Systems&quot;,&quot;container-title-short&quot;:&quot;Inf Syst&quot;,&quot;accessed&quot;:{&quot;date-parts&quot;:[[2025,2,2]]},&quot;DOI&quot;:&quot;10.1016/J.IS.2024.102460&quot;,&quot;ISSN&quot;:&quot;0306-4379&quot;,&quot;URL&quot;:&quot;https://linkinghub.elsevier.com/retrieve/pii/S0306437924001182&quot;,&quot;issued&quot;:{&quot;date-parts&quot;:[[2025,1,1]]},&quot;page&quot;:&quot;102460&quot;,&quot;publisher&quot;:&quot;Pergamon&quot;,&quot;volume&quot;:&quot;127&quot;},&quot;isTemporary&quot;:false,&quot;suppress-author&quot;:false,&quot;composite&quot;:false,&quot;author-only&quot;:false}]},{&quot;citationID&quot;:&quot;MENDELEY_CITATION_5a1d7f6b-1e17-48d1-9702-64788239bf34&quot;,&quot;properties&quot;:{&quot;noteIndex&quot;:0},&quot;isEdited&quot;:false,&quot;manualOverride&quot;:{&quot;isManuallyOverridden&quot;:false,&quot;citeprocText&quot;:&quot;(Mckendrick, 2020)&quot;,&quot;manualOverrideText&quot;:&quot;&quot;},&quot;citationTag&quot;:&quot;MENDELEY_CITATION_v3_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&quot;,&quot;citationItems&quot;:[{&quot;id&quot;:&quot;fed64abe-4397-3ef1-8899-2aa56108c306&quot;,&quot;itemData&quot;:{&quot;type&quot;:&quot;article-magazine&quot;,&quot;id&quot;:&quot;fed64abe-4397-3ef1-8899-2aa56108c306&quot;,&quot;title&quot;:&quot;The future of Analytics: Leveraging Data Lakes and Data Warehouses - ProQuest&quot;,&quot;author&quot;:[{&quot;family&quot;:&quot;Mckendrick&quot;,&quot;given&quot;:&quot;Joe&quot;,&quot;parse-names&quot;:false,&quot;dropping-particle&quot;:&quot;&quot;,&quot;non-dropping-particle&quot;:&quot;&quot;}],&quot;accessed&quot;:{&quot;date-parts&quot;:[[2025,2,2]]},&quot;URL&quot;:&quot;https://www.proquest.com/docview/2463167769?parentSessionId=TQrCDMeO9scTALIhjECVytfoXaEQbHRqvcI2sRnCITA%3D&amp;pq-origsite=summon&amp;accountid=198016&amp;sourcetype=Trade%20Journals&quot;,&quot;issued&quot;:{&quot;date-parts&quot;:[[2020]]},&quot;container-title-short&quot;:&quot;&quot;},&quot;isTemporary&quot;:false,&quot;suppress-author&quot;:false,&quot;composite&quot;:false,&quot;author-only&quot;:false}]},{&quot;citationID&quot;:&quot;MENDELEY_CITATION_7a29848f-40f1-4d0d-adab-82551d3c589a&quot;,&quot;properties&quot;:{&quot;noteIndex&quot;:0},&quot;isEdited&quot;:false,&quot;manualOverride&quot;:{&quot;isManuallyOverridden&quot;:false,&quot;citeprocText&quot;:&quot;(Pagidi et al., 2022)&quot;,&quot;manualOverrideText&quot;:&quot;&quot;},&quot;citationTag&quot;:&quot;MENDELEY_CITATION_v3_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&quot;,&quot;citationItems&quot;:[{&quot;id&quot;:&quot;4d3fc3e6-4af3-3639-9b07-7fca763e5a79&quot;,&quot;itemData&quot;:{&quot;type&quot;:&quot;article-journal&quot;,&quot;id&quot;:&quot;4d3fc3e6-4af3-3639-9b07-7fca763e5a79&quot;,&quot;title&quot;:&quot;Enhancing ETL Performance Using Delta Lake in Data Analytics Solutions&quot;,&quot;author&quot;:[{&quot;family&quot;:&quot;Pagidi&quot;,&quot;given&quot;:&quot;Ravi Kiran&quot;,&quot;parse-names&quot;:false,&quot;dropping-particle&quot;:&quot;&quot;,&quot;non-dropping-particle&quot;:&quot;&quot;},{&quot;family&quot;:&quot;Kolli&quot;,&quot;given&quot;:&quot;Raja Kumar&quot;,&quot;parse-names&quot;:false,&quot;dropping-particle&quot;:&quot;&quot;,&quot;non-dropping-particle&quot;:&quot;&quot;},{&quot;family&quot;:&quot;Mokkapati&quot;,&quot;given&quot;:&quot;Chandrasekhara&quot;,&quot;parse-names&quot;:false,&quot;dropping-particle&quot;:&quot;&quot;,&quot;non-dropping-particle&quot;:&quot;&quot;},{&quot;family&quot;:&quot;Goel&quot;,&quot;given&quot;:&quot;Om&quot;,&quot;parse-names&quot;:false,&quot;dropping-particle&quot;:&quot;&quot;,&quot;non-dropping-particle&quot;:&quot;&quot;},{&quot;family&quot;:&quot;Khan&quot;,&quot;given&quot;:&quot;Dr. Shakeb&quot;,&quot;parse-names&quot;:false,&quot;dropping-particle&quot;:&quot;&quot;,&quot;non-dropping-particle&quot;:&quot;&quot;},{&quot;family&quot;:&quot;Jain&quot;,&quot;given&quot;:&quot;Prof.(Dr.) Arpit&quot;,&quot;parse-names&quot;:false,&quot;dropping-particle&quot;:&quot;&quot;,&quot;non-dropping-particle&quot;:&quot;&quot;}],&quot;container-title&quot;:&quot;Universal Research Reports&quot;,&quot;accessed&quot;:{&quot;date-parts&quot;:[[2025,3,2]]},&quot;DOI&quot;:&quot;10.36676/URR.V9.I4.1381&quot;,&quot;ISSN&quot;:&quot;2348-5612&quot;,&quot;URL&quot;:&quot;https://urr.shodhsagar.com/index.php/j/article/view/1381&quot;,&quot;issued&quot;:{&quot;date-parts&quot;:[[2022,10,30]]},&quot;page&quot;:&quot;473-495&quot;,&quot;abstract&quot;:&quot;In the rapidly evolving field of data analytics, the performance of Extract, Transform, Load (ETL) processes is crucial for effective data management and insight generation. This study explores the integration of Delta Lake within ETL frameworks to enhance performance and reliability. Delta Lake, an open-source storage layer, facilitates ACID transactions, scalable metadata handling, and unifies batch and streaming data processing, addressing common challenges associated with traditional ETL processes. By leveraging Delta Lake’s capabilities, organizations can optimize data ingestion and transformation workflows, resulting in reduced latency and improved data quality.\nThis research employs a comparative analysis of traditional ETL methods and those enhanced with Delta Lake, measuring key performance indicators such as processing speed, resource utilization, and error rates. Case studies illustrate the practical applications of Delta Lake in diverse industries, demonstrating its potential to streamline ETL operations while ensuring data consistency and reliability. Additionally, the study discusses the implications of adopting Delta Lake for businesses seeking to harness large-scale data for analytics and decision-making.\nUltimately, this investigation highlights the transformative impact of Delta Lake on ETL performance, advocating for its adoption as a standard practice in data analytics solutions. By enhancing ETL processes, organizations can derive actionable insights more efficiently, driving innovation and competitive advantage in the data-driven landscape.&quot;,&quot;issue&quot;:&quot;4&quot;,&quot;volume&quot;:&quot;9&quot;,&quot;container-title-short&quot;:&quot;&quot;},&quot;isTemporary&quot;:false,&quot;suppress-author&quot;:false,&quot;composite&quot;:false,&quot;author-only&quot;:false}]},{&quot;citationID&quot;:&quot;MENDELEY_CITATION_5a4d6568-6706-4918-9c5f-ab4da7b33805&quot;,&quot;properties&quot;:{&quot;noteIndex&quot;:0},&quot;isEdited&quot;:false,&quot;manualOverride&quot;:{&quot;isManuallyOverridden&quot;:false,&quot;citeprocText&quot;:&quot;(Pagidi et al., 2022)&quot;,&quot;manualOverrideText&quot;:&quot;&quot;},&quot;citationTag&quot;:&quot;MENDELEY_CITATION_v3_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&quot;,&quot;citationItems&quot;:[{&quot;id&quot;:&quot;4d3fc3e6-4af3-3639-9b07-7fca763e5a79&quot;,&quot;itemData&quot;:{&quot;type&quot;:&quot;article-journal&quot;,&quot;id&quot;:&quot;4d3fc3e6-4af3-3639-9b07-7fca763e5a79&quot;,&quot;title&quot;:&quot;Enhancing ETL Performance Using Delta Lake in Data Analytics Solutions&quot;,&quot;author&quot;:[{&quot;family&quot;:&quot;Pagidi&quot;,&quot;given&quot;:&quot;Ravi Kiran&quot;,&quot;parse-names&quot;:false,&quot;dropping-particle&quot;:&quot;&quot;,&quot;non-dropping-particle&quot;:&quot;&quot;},{&quot;family&quot;:&quot;Kolli&quot;,&quot;given&quot;:&quot;Raja Kumar&quot;,&quot;parse-names&quot;:false,&quot;dropping-particle&quot;:&quot;&quot;,&quot;non-dropping-particle&quot;:&quot;&quot;},{&quot;family&quot;:&quot;Mokkapati&quot;,&quot;given&quot;:&quot;Chandrasekhara&quot;,&quot;parse-names&quot;:false,&quot;dropping-particle&quot;:&quot;&quot;,&quot;non-dropping-particle&quot;:&quot;&quot;},{&quot;family&quot;:&quot;Goel&quot;,&quot;given&quot;:&quot;Om&quot;,&quot;parse-names&quot;:false,&quot;dropping-particle&quot;:&quot;&quot;,&quot;non-dropping-particle&quot;:&quot;&quot;},{&quot;family&quot;:&quot;Khan&quot;,&quot;given&quot;:&quot;Dr. Shakeb&quot;,&quot;parse-names&quot;:false,&quot;dropping-particle&quot;:&quot;&quot;,&quot;non-dropping-particle&quot;:&quot;&quot;},{&quot;family&quot;:&quot;Jain&quot;,&quot;given&quot;:&quot;Prof.(Dr.) Arpit&quot;,&quot;parse-names&quot;:false,&quot;dropping-particle&quot;:&quot;&quot;,&quot;non-dropping-particle&quot;:&quot;&quot;}],&quot;container-title&quot;:&quot;Universal Research Reports&quot;,&quot;accessed&quot;:{&quot;date-parts&quot;:[[2025,3,2]]},&quot;DOI&quot;:&quot;10.36676/URR.V9.I4.1381&quot;,&quot;ISSN&quot;:&quot;2348-5612&quot;,&quot;URL&quot;:&quot;https://urr.shodhsagar.com/index.php/j/article/view/1381&quot;,&quot;issued&quot;:{&quot;date-parts&quot;:[[2022,10,30]]},&quot;page&quot;:&quot;473-495&quot;,&quot;abstract&quot;:&quot;In the rapidly evolving field of data analytics, the performance of Extract, Transform, Load (ETL) processes is crucial for effective data management and insight generation. This study explores the integration of Delta Lake within ETL frameworks to enhance performance and reliability. Delta Lake, an open-source storage layer, facilitates ACID transactions, scalable metadata handling, and unifies batch and streaming data processing, addressing common challenges associated with traditional ETL processes. By leveraging Delta Lake’s capabilities, organizations can optimize data ingestion and transformation workflows, resulting in reduced latency and improved data quality.\nThis research employs a comparative analysis of traditional ETL methods and those enhanced with Delta Lake, measuring key performance indicators such as processing speed, resource utilization, and error rates. Case studies illustrate the practical applications of Delta Lake in diverse industries, demonstrating its potential to streamline ETL operations while ensuring data consistency and reliability. Additionally, the study discusses the implications of adopting Delta Lake for businesses seeking to harness large-scale data for analytics and decision-making.\nUltimately, this investigation highlights the transformative impact of Delta Lake on ETL performance, advocating for its adoption as a standard practice in data analytics solutions. By enhancing ETL processes, organizations can derive actionable insights more efficiently, driving innovation and competitive advantage in the data-driven landscape.&quot;,&quot;issue&quot;:&quot;4&quot;,&quot;volume&quot;:&quot;9&quot;,&quot;container-title-short&quot;:&quot;&quot;},&quot;isTemporary&quot;:false,&quot;suppress-author&quot;:false,&quot;composite&quot;:false,&quot;author-only&quot;:false}]},{&quot;citationID&quot;:&quot;MENDELEY_CITATION_f6710419-20a7-46ba-adc2-32a754ecc819&quot;,&quot;properties&quot;:{&quot;noteIndex&quot;:0},&quot;isEdited&quot;:false,&quot;manualOverride&quot;:{&quot;isManuallyOverridden&quot;:true,&quot;citeprocText&quot;:&quot;(Armbrust et al., n.d.)&quot;,&quot;manualOverrideText&quot;:&quot;&quot;},&quot;citationTag&quot;:&quot;MENDELEY_CITATION_v3_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&quot;,&quot;citationItems&quot;:[{&quot;id&quot;:&quot;5f21cb22-c1c9-37ee-afc6-11d4be3e75f2&quot;,&quot;itemData&quot;:{&quot;type&quot;:&quot;article-journal&quot;,&quot;id&quot;:&quot;5f21cb22-c1c9-37ee-afc6-11d4be3e75f2&quot;,&quot;title&quot;:&quot;Delta Lake: High-Performance ACID Table Storage over Cloud Object Stores&quot;,&quot;author&quot;:[{&quot;family&quot;:&quot;Armbrust&quot;,&quot;given&quot;:&quot;Michael&quot;,&quot;parse-names&quot;:false,&quot;dropping-particle&quot;:&quot;&quot;,&quot;non-dropping-particle&quot;:&quot;&quot;},{&quot;family&quot;:&quot;Das&quot;,&quot;given&quot;:&quot;Tathagata&quot;,&quot;parse-names&quot;:false,&quot;dropping-particle&quot;:&quot;&quot;,&quot;non-dropping-particle&quot;:&quot;&quot;},{&quot;family&quot;:&quot;Sun&quot;,&quot;given&quot;:&quot;Liwen&quot;,&quot;parse-names&quot;:false,&quot;dropping-particle&quot;:&quot;&quot;,&quot;non-dropping-particle&quot;:&quot;&quot;},{&quot;family&quot;:&quot;Yavuz&quot;,&quot;given&quot;:&quot;Burak&quot;,&quot;parse-names&quot;:false,&quot;dropping-particle&quot;:&quot;&quot;,&quot;non-dropping-particle&quot;:&quot;&quot;},{&quot;family&quot;:&quot;Zhu&quot;,&quot;given&quot;:&quot;Shixiong&quot;,&quot;parse-names&quot;:false,&quot;dropping-particle&quot;:&quot;&quot;,&quot;non-dropping-particle&quot;:&quot;&quot;},{&quot;family&quot;:&quot;Murthy&quot;,&quot;given&quot;:&quot;Mukul&quot;,&quot;parse-names&quot;:false,&quot;dropping-particle&quot;:&quot;&quot;,&quot;non-dropping-particle&quot;:&quot;&quot;},{&quot;family&quot;:&quot;Torres&quot;,&quot;given&quot;:&quot;Joseph&quot;,&quot;parse-names&quot;:false,&quot;dropping-particle&quot;:&quot;&quot;,&quot;non-dropping-particle&quot;:&quot;&quot;},{&quot;family&quot;:&quot;Hovell&quot;,&quot;given&quot;:&quot;Herman&quot;,&quot;parse-names&quot;:false,&quot;dropping-particle&quot;:&quot;&quot;,&quot;non-dropping-particle&quot;:&quot;van&quot;},{&quot;family&quot;:&quot;Ionescu&quot;,&quot;given&quot;:&quot;Adrian&quot;,&quot;parse-names&quot;:false,&quot;dropping-particle&quot;:&quot;&quot;,&quot;non-dropping-particle&quot;:&quot;&quot;},{&quot;family&quot;:&quot;Łuszczak&quot;,&quot;given&quot;:&quot;Alicja&quot;,&quot;parse-names&quot;:false,&quot;dropping-particle&quot;:&quot;&quot;,&quot;non-dropping-particle&quot;:&quot;&quot;},{&quot;family&quot;:&quot;Szafrá nski&quot;,&quot;given&quot;:&quot;Michał&quot;,&quot;parse-names&quot;:false,&quot;dropping-particle&quot;:&quot;&quot;,&quot;non-dropping-particle&quot;:&quot;&quot;},{&quot;family&quot;:&quot;Li&quot;,&quot;given&quot;:&quot;Xiao&quot;,&quot;parse-names&quot;:false,&quot;dropping-particle&quot;:&quot;&quot;,&quot;non-dropping-particle&quot;:&quot;&quot;},{&quot;family&quot;:&quot;Ueshin&quot;,&quot;given&quot;:&quot;Takuya&quot;,&quot;parse-names&quot;:false,&quot;dropping-particle&quot;:&quot;&quot;,&quot;non-dropping-particle&quot;:&quot;&quot;},{&quot;family&quot;:&quot;Mokhtar&quot;,&quot;given&quot;:&quot;Mostafa&quot;,&quot;parse-names&quot;:false,&quot;dropping-particle&quot;:&quot;&quot;,&quot;non-dropping-particle&quot;:&quot;&quot;},{&quot;family&quot;:&quot;Boncz&quot;,&quot;given&quot;:&quot;Peter&quot;,&quot;parse-names&quot;:false,&quot;dropping-particle&quot;:&quot;&quot;,&quot;non-dropping-particle&quot;:&quot;&quot;},{&quot;family&quot;:&quot;Ghodsi&quot;,&quot;given&quot;:&quot;Ali&quot;,&quot;parse-names&quot;:false,&quot;dropping-particle&quot;:&quot;&quot;,&quot;non-dropping-particle&quot;:&quot;&quot;},{&quot;family&quot;:&quot;Paranjpye&quot;,&quot;given&quot;:&quot;Sameer&quot;,&quot;parse-names&quot;:false,&quot;dropping-particle&quot;:&quot;&quot;,&quot;non-dropping-particle&quot;:&quot;&quot;},{&quot;family&quot;:&quot;Senster&quot;,&quot;given&quot;:&quot;Pieter&quot;,&quot;parse-names&quot;:false,&quot;dropping-particle&quot;:&quot;&quot;,&quot;non-dropping-particle&quot;:&quot;&quot;},{&quot;family&quot;:&quot;Xin&quot;,&quot;given&quot;:&quot;Reynold&quot;,&quot;parse-names&quot;:false,&quot;dropping-particle&quot;:&quot;&quot;,&quot;non-dropping-particle&quot;:&quot;&quot;},{&quot;family&quot;:&quot;Zaharia&quot;,&quot;given&quot;:&quot;Matei&quot;,&quot;parse-names&quot;:false,&quot;dropping-particle&quot;:&quot;&quot;,&quot;non-dropping-particle&quot;:&quot;&quot;},{&quot;family&quot;:&quot;Berkeley&quot;,&quot;given&quot;:&quot;Uc&quot;,&quot;parse-names&quot;:false,&quot;dropping-particle&quot;:&quot;&quot;,&quot;non-dropping-particle&quot;:&quot;&quot;}],&quot;accessed&quot;:{&quot;date-parts&quot;:[[2025,3,2]]},&quot;DOI&quot;:&quot;10.14778/3415478.3415560&quot;,&quot;URL&quot;:&quot;https://doi.org/10.14778/3415478.3415560&quot;,&quot;abstract&quot;:&quot;Cloud object stores such as Amazon S3 are some of the largest and most cost-effective storage systems on the planet, making them an attractive target to store large data warehouses and data lakes. Unfortunately, their implementation as key-value stores makes it difficult to achieve ACID transactions and high performance: metadata operations such as listing objects are expensive, and consistency guarantees are limited. In this paper, we present Delta Lake, an open source ACID table storage layer over cloud object stores initially developed at Databricks. Delta Lake uses a transaction log that is compacted into Apache Parquet format to provide ACID properties, time travel, and significantly faster metadata operations for large tabular datasets (e.g., the ability to quickly search billions of table partitions for those relevant to a query). It also leverages this design to provide high-level features such as automatic data layout optimization, upserts, caching, and audit logs. Delta Lake tables can be accessed from Apache Spark, Hive, Presto, Redshift and other systems. Delta Lake is deployed at thousands of Databricks customers that process exabytes of data per day, with the largest instances managing exabyte-scale datasets and billions of objects. PVLDB Reference Format: Armbrust et al. Delta Lake: High-Performance ACID Table Storage over Cloud Object Stores. PVLDB, 13(12): 3411-3424, 2020.&quot;,&quot;container-title-short&quot;:&quot;&quot;},&quot;isTemporary&quot;:false,&quot;suppress-author&quot;:false,&quot;composite&quot;:false,&quot;author-only&quot;:false}]},{&quot;citationID&quot;:&quot;MENDELEY_CITATION_68129b62-3afa-4623-abdd-8366d7558e27&quot;,&quot;properties&quot;:{&quot;noteIndex&quot;:0},&quot;isEdited&quot;:false,&quot;manualOverride&quot;:{&quot;isManuallyOverridden&quot;:false,&quot;citeprocText&quot;:&quot;(Eshghi, 2022)&quot;,&quot;manualOverrideText&quot;:&quot;&quot;},&quot;citationTag&quot;:&quot;MENDELEY_CITATION_v3_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&quot;,&quot;citationItems&quot;:[{&quot;id&quot;:&quot;38f8e126-6b2f-3fcf-a1f1-9f3cb48c1f91&quot;,&quot;itemData&quot;:{&quot;type&quot;:&quot;webpage&quot;,&quot;id&quot;:&quot;38f8e126-6b2f-3fcf-a1f1-9f3cb48c1f91&quot;,&quot;title&quot;:&quot;How Financial Services Can Enable Modern Data Platforms For Digital Transformation&quot;,&quot;author&quot;:[{&quot;family&quot;:&quot;Eshghi&quot;,&quot;given&quot;:&quot;Kam&quot;,&quot;parse-names&quot;:false,&quot;dropping-particle&quot;:&quot;&quot;,&quot;non-dropping-particle&quot;:&quot;&quot;}],&quot;container-title&quot;:&quot;Forbes Technology Council&quot;,&quot;accessed&quot;:{&quot;date-parts&quot;:[[2025,2,12]]},&quot;URL&quot;:&quot;https://www.forbes.com/councils/forbestechcouncil/2022/07/21/how-financial-services-can-enable-modern-data-platforms-for-digital-transformation/&quot;,&quot;issued&quot;:{&quot;date-parts&quot;:[[2022,7,21]]},&quot;container-title-short&quot;:&quot;&quot;},&quot;isTemporary&quot;:false,&quot;suppress-author&quot;:false,&quot;composite&quot;:false,&quot;author-only&quot;:false}]},{&quot;citationID&quot;:&quot;MENDELEY_CITATION_a990dc8f-35c0-4e71-9ac6-d27063ede267&quot;,&quot;properties&quot;:{&quot;noteIndex&quot;:0},&quot;isEdited&quot;:false,&quot;manualOverride&quot;:{&quot;isManuallyOverridden&quot;:false,&quot;citeprocText&quot;:&quot;(Gupta, 2023)&quot;,&quot;manualOverrideText&quot;:&quot;&quot;},&quot;citationTag&quot;:&quot;MENDELEY_CITATION_v3_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&quot;,&quot;citationItems&quot;:[{&quot;id&quot;:&quot;d305d217-3800-3cc4-a32e-d0a7d90a4d6c&quot;,&quot;itemData&quot;:{&quot;type&quot;:&quot;article-journal&quot;,&quot;id&quot;:&quot;d305d217-3800-3cc4-a32e-d0a7d90a4d6c&quot;,&quot;title&quot;:&quot;Beyond Banking: The Trailblazing Impact of Data Lakes on Financial Landscape Sivakumar Ponnusamy&quot;,&quot;author&quot;:[{&quot;family&quot;:&quot;Gupta&quot;,&quot;given&quot;:&quot;Pankaj&quot;,&quot;parse-names&quot;:false,&quot;dropping-particle&quot;:&quot;&quot;,&quot;non-dropping-particle&quot;:&quot;&quot;}],&quot;container-title&quot;:&quot;International Journal of Computer Applications&quot;,&quot;container-title-short&quot;:&quot;Int J Comput Appl&quot;,&quot;accessed&quot;:{&quot;date-parts&quot;:[[2025,2,12]]},&quot;issued&quot;:{&quot;date-parts&quot;:[[2023]]},&quot;page&quot;:&quot;975-8887&quot;,&quot;abstract&quot;:&quot;The Data Lake is a repository that exhibits great scalability and has the capability to store both structured and unstructured data. It presents a potentially effective resolution to the modern challenge of storing large volumes of data, sometimes referred to as Big Data. Nevertheless, it is important to acknowledge that this system does have some limitations, such as inadequate security measures and deficiencies in access control. This paper presents a comprehensive analysis of several business Data Lake solutions currently available on the market. Apache Hadoop is acknowledged as a prevailing standard in the realm of data lakes. The parallel processing frameworks of this system provide efficient and rapid processing of substantial volumes of data. The primary benefits of the data lake environment are the use of affordable hardware, the adoption of open-source technologies including cost-free software, and the capacity to scale elastically. This study will explain the potential use of a data lake in conjunction with a data warehouse. The objective of this study is to propose a potential data lake architecture for the banking industry model inside a specific multinational banking organization. These systems include Amazon Web Services (AWS) Data Lake and Azure Data Lake. AWS Data Lakes provides a streamlined solution accompanied by robust safeguards to mitigate the risk of data loss, while Azure Data Lakes emphasizes its superior scalability and high-level security measures tailored for business use. Data Lake solutions are seeing a surge in popularity among several sectors, including Banking &amp; finance, manufacturing, and healthcare. Furthermore, it assumes a prominent function within the context of Industry 4.0.&quot;,&quot;issue&quot;:&quot;47&quot;,&quot;volume&quot;:&quot;185&quot;},&quot;isTemporary&quot;:false,&quot;suppress-author&quot;:false,&quot;composite&quot;:false,&quot;author-only&quot;:false}]},{&quot;citationID&quot;:&quot;MENDELEY_CITATION_1631e046-5b4b-462f-8460-9c43a606c550&quot;,&quot;properties&quot;:{&quot;noteIndex&quot;:0},&quot;isEdited&quot;:false,&quot;manualOverride&quot;:{&quot;isManuallyOverridden&quot;:false,&quot;citeprocText&quot;:&quot;(Pappil Kothandapani, 2023)&quot;,&quot;manualOverrideText&quot;:&quot;&quot;},&quot;citationTag&quot;:&quot;MENDELEY_CITATION_v3_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&quot;,&quot;citationItems&quot;:[{&quot;id&quot;:&quot;5d66adf3-6d6c-3291-aab0-9dfd1f80dfe0&quot;,&quot;itemData&quot;:{&quot;type&quot;:&quot;article-magazine&quot;,&quot;id&quot;:&quot;5d66adf3-6d6c-3291-aab0-9dfd1f80dfe0&quot;,&quot;title&quot;:&quot;(PDF) EMERGING TRENDS AND TECHNOLOGICAL ADVANCEMENTS IN DATA LAKES FOR THE FINANCIAL SECTOR: AN IN-DEPTH ANALYSIS OF DATA PROCESSING, ANALYTICS, AND INFRASTRUCTURE INNOVATIONS&quot;,&quot;author&quot;:[{&quot;family&quot;:&quot;Pappil Kothandapani&quot;,&quot;given&quot;:&quot;Hariharan&quot;,&quot;parse-names&quot;:false,&quot;dropping-particle&quot;:&quot;&quot;,&quot;non-dropping-particle&quot;:&quot;&quot;}],&quot;accessed&quot;:{&quot;date-parts&quot;:[[2025,2,12]]},&quot;URL&quot;:&quot;https://www.researchgate.net/publication/386275841_EMERGING_TRENDS_AND_TECHNOLOGICAL_ADVANCEMENTS_IN_DATA_LAKES_FOR_THE_FINANCIAL_SECTOR_AN_IN-DEPTH_ANALYSIS_OF_DATA_PROCESSING_ANALYTICS_AND_INFRASTRUCTURE_INNOVATIONS&quot;,&quot;issued&quot;:{&quot;date-parts&quot;:[[2023,6,29]]},&quot;container-title-short&quot;:&quot;&quot;},&quot;isTemporary&quot;:false,&quot;suppress-author&quot;:false,&quot;composite&quot;:false,&quot;author-only&quot;:false}]},{&quot;citationID&quot;:&quot;MENDELEY_CITATION_9ac18a30-5f9e-40ce-ab8d-7577263d0612&quot;,&quot;properties&quot;:{&quot;noteIndex&quot;:0},&quot;isEdited&quot;:false,&quot;manualOverride&quot;:{&quot;isManuallyOverridden&quot;:true,&quot;citeprocText&quot;:&quot;(Gupta, 2023)&quot;,&quot;manualOverrideText&quot;:&quot;&quot;},&quot;citationTag&quot;:&quot;MENDELEY_CITATION_v3_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&quot;,&quot;citationItems&quot;:[{&quot;id&quot;:&quot;d305d217-3800-3cc4-a32e-d0a7d90a4d6c&quot;,&quot;itemData&quot;:{&quot;type&quot;:&quot;article-journal&quot;,&quot;id&quot;:&quot;d305d217-3800-3cc4-a32e-d0a7d90a4d6c&quot;,&quot;title&quot;:&quot;Beyond Banking: The Trailblazing Impact of Data Lakes on Financial Landscape Sivakumar Ponnusamy&quot;,&quot;author&quot;:[{&quot;family&quot;:&quot;Gupta&quot;,&quot;given&quot;:&quot;Pankaj&quot;,&quot;parse-names&quot;:false,&quot;dropping-particle&quot;:&quot;&quot;,&quot;non-dropping-particle&quot;:&quot;&quot;}],&quot;container-title&quot;:&quot;International Journal of Computer Applications&quot;,&quot;container-title-short&quot;:&quot;Int J Comput Appl&quot;,&quot;accessed&quot;:{&quot;date-parts&quot;:[[2025,2,12]]},&quot;issued&quot;:{&quot;date-parts&quot;:[[2023]]},&quot;page&quot;:&quot;975-8887&quot;,&quot;abstract&quot;:&quot;The Data Lake is a repository that exhibits great scalability and has the capability to store both structured and unstructured data. It presents a potentially effective resolution to the modern challenge of storing large volumes of data, sometimes referred to as Big Data. Nevertheless, it is important to acknowledge that this system does have some limitations, such as inadequate security measures and deficiencies in access control. This paper presents a comprehensive analysis of several business Data Lake solutions currently available on the market. Apache Hadoop is acknowledged as a prevailing standard in the realm of data lakes. The parallel processing frameworks of this system provide efficient and rapid processing of substantial volumes of data. The primary benefits of the data lake environment are the use of affordable hardware, the adoption of open-source technologies including cost-free software, and the capacity to scale elastically. This study will explain the potential use of a data lake in conjunction with a data warehouse. The objective of this study is to propose a potential data lake architecture for the banking industry model inside a specific multinational banking organization. These systems include Amazon Web Services (AWS) Data Lake and Azure Data Lake. AWS Data Lakes provides a streamlined solution accompanied by robust safeguards to mitigate the risk of data loss, while Azure Data Lakes emphasizes its superior scalability and high-level security measures tailored for business use. Data Lake solutions are seeing a surge in popularity among several sectors, including Banking &amp; finance, manufacturing, and healthcare. Furthermore, it assumes a prominent function within the context of Industry 4.0.&quot;,&quot;issue&quot;:&quot;47&quot;,&quot;volume&quot;:&quot;185&quot;},&quot;isTemporary&quot;:false,&quot;suppress-author&quot;:false,&quot;composite&quot;:false,&quot;author-only&quot;:false}]},{&quot;citationID&quot;:&quot;MENDELEY_CITATION_d3ece3e9-d32c-4f1b-a73a-7abe9b4a54ea&quot;,&quot;properties&quot;:{&quot;noteIndex&quot;:0},&quot;isEdited&quot;:false,&quot;manualOverride&quot;:{&quot;isManuallyOverridden&quot;:true,&quot;citeprocText&quot;:&quot;(Pappil Kothandapani, 2023)&quot;,&quot;manualOverrideText&quot;:&quot;&quot;},&quot;citationTag&quot;:&quot;MENDELEY_CITATION_v3_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&quot;,&quot;citationItems&quot;:[{&quot;id&quot;:&quot;5d66adf3-6d6c-3291-aab0-9dfd1f80dfe0&quot;,&quot;itemData&quot;:{&quot;type&quot;:&quot;article-magazine&quot;,&quot;id&quot;:&quot;5d66adf3-6d6c-3291-aab0-9dfd1f80dfe0&quot;,&quot;title&quot;:&quot;(PDF) EMERGING TRENDS AND TECHNOLOGICAL ADVANCEMENTS IN DATA LAKES FOR THE FINANCIAL SECTOR: AN IN-DEPTH ANALYSIS OF DATA PROCESSING, ANALYTICS, AND INFRASTRUCTURE INNOVATIONS&quot;,&quot;author&quot;:[{&quot;family&quot;:&quot;Pappil Kothandapani&quot;,&quot;given&quot;:&quot;Hariharan&quot;,&quot;parse-names&quot;:false,&quot;dropping-particle&quot;:&quot;&quot;,&quot;non-dropping-particle&quot;:&quot;&quot;}],&quot;accessed&quot;:{&quot;date-parts&quot;:[[2025,2,12]]},&quot;URL&quot;:&quot;https://www.researchgate.net/publication/386275841_EMERGING_TRENDS_AND_TECHNOLOGICAL_ADVANCEMENTS_IN_DATA_LAKES_FOR_THE_FINANCIAL_SECTOR_AN_IN-DEPTH_ANALYSIS_OF_DATA_PROCESSING_ANALYTICS_AND_INFRASTRUCTURE_INNOVATIONS&quot;,&quot;issued&quot;:{&quot;date-parts&quot;:[[2023,6,29]]},&quot;container-title-short&quot;:&quot;&quot;},&quot;isTemporary&quot;:false,&quot;suppress-author&quot;:false,&quot;composite&quot;:false,&quot;author-only&quot;:false}]},{&quot;citationID&quot;:&quot;MENDELEY_CITATION_f5b40da1-cb6c-4046-b3b6-3a90c126de17&quot;,&quot;properties&quot;:{&quot;noteIndex&quot;:0},&quot;isEdited&quot;:false,&quot;manualOverride&quot;:{&quot;isManuallyOverridden&quot;:false,&quot;citeprocText&quot;:&quot;(Romero-Chuquital &amp;#38; Melendres-Velasco, 2023)&quot;,&quot;manualOverrideText&quot;:&quot;&quot;},&quot;citationTag&quot;:&quot;MENDELEY_CITATION_v3_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&quot;,&quot;citationItems&quot;:[{&quot;id&quot;:&quot;2be2d8d6-9bb1-31bd-8b70-055f811cde33&quot;,&quot;itemData&quot;:{&quot;type&quot;:&quot;article-journal&quot;,&quot;id&quot;:&quot;2be2d8d6-9bb1-31bd-8b70-055f811cde33&quot;,&quot;title&quot;:&quot;Uso de data Warehouse para la toma de decisiones empresariales: una revisión literaria&quot;,&quot;author&quot;:[{&quot;family&quot;:&quot;Romero-Chuquital&quot;,&quot;given&quot;:&quot;Alexander&quot;,&quot;parse-names&quot;:false,&quot;dropping-particle&quot;:&quot;&quot;,&quot;non-dropping-particle&quot;:&quot;&quot;},{&quot;family&quot;:&quot;Melendres-Velasco&quot;,&quot;given&quot;:&quot;John Jeanfranco&quot;,&quot;parse-names&quot;:false,&quot;dropping-particle&quot;:&quot;&quot;,&quot;non-dropping-particle&quot;:&quot;&quot;}],&quot;container-title&quot;:&quot;Revista Científica de Sistemas e Informática&quot;,&quot;accessed&quot;:{&quot;date-parts&quot;:[[2025,2,14]]},&quot;DOI&quot;:&quot;10.51252/RCSI.V3I2.543&quot;,&quot;issued&quot;:{&quot;date-parts&quot;:[[2023,7,10]]},&quot;page&quot;:&quot;e543&quot;,&quot;abstract&quot;:&quot;Los Data Warehouse (DwH) al pasar los años han comenzado a ser necesarios para empresas que manejan inmensas cantidades de datos provenientes de una o varias fuentes, como sistemas transaccionales u otras bases de datos relacionales, esta herramienta permite tratar y transformar los datos brutos en información útil, volverlos disponibles y accesibles para que los usuarios puedan analizarla. Nuestro objetivo fue identificar el motivo por el cual se requiere implementar DwH en las organizaciones, así como identificar casos de éxito, para lograrlo nos basamos en la técnica de revisión integradora, empleando motores de búsqueda bibliográficos, asegurando la revisión de artículos publicados en revistas indexadas entre los años 2018 y 2022. La revisión ha permitido determinar que el uso de los DwH juega un rol importante en la toma de decisiones en las organizaciones. En conclusión, el Data Warehouse (DwH) es una herramienta fundamental en la toma de decisiones empresariales al proporcionar infraestructura sólida para recopilar, almacenar y analizar grandes volúmenes de datos relevantes, permitiendo una visión holística del negocio y tomar decisiones basadas en evidencia, empodera a los líderes empresariales a identificar tendencias, oportunidades y tomar decisiones estratégicas, mejorando la eficiencia, la rentabilidad y la ventaja competitiva de las empresas.&quot;,&quot;publisher&quot;:&quot;Universidad Nacional de San Martin&quot;,&quot;issue&quot;:&quot;2&quot;,&quot;volume&quot;:&quot;3&quot;,&quot;container-title-short&quot;:&quot;&quot;},&quot;isTemporary&quot;:false,&quot;suppress-author&quot;:false,&quot;composite&quot;:false,&quot;author-only&quot;:false}]},{&quot;citationID&quot;:&quot;MENDELEY_CITATION_95bd95de-336c-4c85-8904-6d1b60f3889c&quot;,&quot;properties&quot;:{&quot;noteIndex&quot;:0},&quot;isEdited&quot;:false,&quot;manualOverride&quot;:{&quot;isManuallyOverridden&quot;:false,&quot;citeprocText&quot;:&quot;(Seethala, 2025)&quot;,&quot;manualOverrideText&quot;:&quot;&quot;},&quot;citationTag&quot;:&quot;MENDELEY_CITATION_v3_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&quot;,&quot;citationItems&quot;:[{&quot;id&quot;:&quot;c22d8993-b419-3d3b-8fc0-eff794b3d0f3&quot;,&quot;itemData&quot;:{&quot;type&quot;:&quot;article-journal&quot;,&quot;id&quot;:&quot;c22d8993-b419-3d3b-8fc0-eff794b3d0f3&quot;,&quot;title&quot;:&quot;The Role of AI in Revolutionizing Finance Data Warehouses for Predictive Financial Modeling&amp;amp;nbsp;&quot;,&quot;author&quot;:[{&quot;family&quot;:&quot;Seethala&quot;,&quot;given&quot;:&quot;Srinivasa Chakravarthy&quot;,&quot;parse-names&quot;:false,&quot;dropping-particle&quot;:&quot;&quot;,&quot;non-dropping-particle&quot;:&quot;&quot;}],&quot;container-title&quot;:&quot;SSRN Electronic Journal&quot;,&quot;accessed&quot;:{&quot;date-parts&quot;:[[2025,2,22]]},&quot;DOI&quot;:&quot;10.2139/SSRN.5113359&quot;,&quot;ISSN&quot;:&quot;1556-5068&quot;,&quot;URL&quot;:&quot;https://www.ssrn.com/abstract=5113359&quot;,&quot;issued&quot;:{&quot;date-parts&quot;:[[2025]]},&quot;container-title-short&quot;:&quot;&quot;},&quot;isTemporary&quot;:false,&quot;suppress-author&quot;:false,&quot;composite&quot;:false,&quot;author-only&quot;:false}]},{&quot;citationID&quot;:&quot;MENDELEY_CITATION_e9ea704c-74bc-4946-82aa-ae7ad45bae62&quot;,&quot;properties&quot;:{&quot;noteIndex&quot;:0},&quot;isEdited&quot;:false,&quot;manualOverride&quot;:{&quot;isManuallyOverridden&quot;:true,&quot;citeprocText&quot;:&quot;(Romero-Chuquital &amp;#38; Melendres-Velasco, 2023)&quot;,&quot;manualOverrideText&quot;:&quot;&quot;},&quot;citationTag&quot;:&quot;MENDELEY_CITATION_v3_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&quot;,&quot;citationItems&quot;:[{&quot;id&quot;:&quot;2be2d8d6-9bb1-31bd-8b70-055f811cde33&quot;,&quot;itemData&quot;:{&quot;type&quot;:&quot;article-journal&quot;,&quot;id&quot;:&quot;2be2d8d6-9bb1-31bd-8b70-055f811cde33&quot;,&quot;title&quot;:&quot;Uso de data Warehouse para la toma de decisiones empresariales: una revisión literaria&quot;,&quot;author&quot;:[{&quot;family&quot;:&quot;Romero-Chuquital&quot;,&quot;given&quot;:&quot;Alexander&quot;,&quot;parse-names&quot;:false,&quot;dropping-particle&quot;:&quot;&quot;,&quot;non-dropping-particle&quot;:&quot;&quot;},{&quot;family&quot;:&quot;Melendres-Velasco&quot;,&quot;given&quot;:&quot;John Jeanfranco&quot;,&quot;parse-names&quot;:false,&quot;dropping-particle&quot;:&quot;&quot;,&quot;non-dropping-particle&quot;:&quot;&quot;}],&quot;container-title&quot;:&quot;Revista Científica de Sistemas e Informática&quot;,&quot;accessed&quot;:{&quot;date-parts&quot;:[[2025,2,14]]},&quot;DOI&quot;:&quot;10.51252/RCSI.V3I2.543&quot;,&quot;issued&quot;:{&quot;date-parts&quot;:[[2023,7,10]]},&quot;page&quot;:&quot;e543&quot;,&quot;abstract&quot;:&quot;Los Data Warehouse (DwH) al pasar los años han comenzado a ser necesarios para empresas que manejan inmensas cantidades de datos provenientes de una o varias fuentes, como sistemas transaccionales u otras bases de datos relacionales, esta herramienta permite tratar y transformar los datos brutos en información útil, volverlos disponibles y accesibles para que los usuarios puedan analizarla. Nuestro objetivo fue identificar el motivo por el cual se requiere implementar DwH en las organizaciones, así como identificar casos de éxito, para lograrlo nos basamos en la técnica de revisión integradora, empleando motores de búsqueda bibliográficos, asegurando la revisión de artículos publicados en revistas indexadas entre los años 2018 y 2022. La revisión ha permitido determinar que el uso de los DwH juega un rol importante en la toma de decisiones en las organizaciones. En conclusión, el Data Warehouse (DwH) es una herramienta fundamental en la toma de decisiones empresariales al proporcionar infraestructura sólida para recopilar, almacenar y analizar grandes volúmenes de datos relevantes, permitiendo una visión holística del negocio y tomar decisiones basadas en evidencia, empodera a los líderes empresariales a identificar tendencias, oportunidades y tomar decisiones estratégicas, mejorando la eficiencia, la rentabilidad y la ventaja competitiva de las empresas.&quot;,&quot;publisher&quot;:&quot;Universidad Nacional de San Martin&quot;,&quot;issue&quot;:&quot;2&quot;,&quot;volume&quot;:&quot;3&quot;,&quot;container-title-short&quot;:&quot;&quot;},&quot;isTemporary&quot;:false,&quot;suppress-author&quot;:false,&quot;composite&quot;:false,&quot;author-only&quot;:false}]},{&quot;citationID&quot;:&quot;MENDELEY_CITATION_e45241d4-fbde-45f9-bd66-7ce1965828a6&quot;,&quot;properties&quot;:{&quot;noteIndex&quot;:0},&quot;isEdited&quot;:false,&quot;manualOverride&quot;:{&quot;isManuallyOverridden&quot;:true,&quot;citeprocText&quot;:&quot;(Seethala, 2020)&quot;,&quot;manualOverrideText&quot;:&quot;&quot;},&quot;citationTag&quot;:&quot;MENDELEY_CITATION_v3_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&quot;,&quot;citationItems&quot;:[{&quot;id&quot;:&quot;0afae26e-3e7b-3320-9be1-59c2c9cbad46&quot;,&quot;itemData&quot;:{&quot;type&quot;:&quot;article-journal&quot;,&quot;id&quot;:&quot;0afae26e-3e7b-3320-9be1-59c2c9cbad46&quot;,&quot;title&quot;:&quot;The Role of AI in Revolutionizing Finance Data Warehouses for Predictive Financial Modeling&quot;,&quot;author&quot;:[{&quot;family&quot;:&quot;Seethala&quot;,&quot;given&quot;:&quot;Srinivasa Chakravarthy&quot;,&quot;parse-names&quot;:false,&quot;dropping-particle&quot;:&quot;&quot;,&quot;non-dropping-particle&quot;:&quot;&quot;}],&quot;container-title&quot;:&quot;SSRN Electronic Journal&quot;,&quot;accessed&quot;:{&quot;date-parts&quot;:[[2025,2,12]]},&quot;DOI&quot;:&quot;10.2139/SSRN.5113359&quot;,&quot;ISSN&quot;:&quot;1556-5068&quot;,&quot;URL&quot;:&quot;https://papers.ssrn.com/abstract=5113359&quot;,&quot;issued&quot;:{&quot;date-parts&quot;:[[2020,8,11]]},&quot;container-title-short&quot;:&quot;&quot;},&quot;isTemporary&quot;:false,&quot;suppress-author&quot;:false,&quot;composite&quot;:false,&quot;author-only&quot;:false}]},{&quot;citationID&quot;:&quot;MENDELEY_CITATION_407292c1-24e8-4d09-94f5-eddbd3b05ff4&quot;,&quot;properties&quot;:{&quot;noteIndex&quot;:0},&quot;isEdited&quot;:false,&quot;manualOverride&quot;:{&quot;isManuallyOverridden&quot;:true,&quot;citeprocText&quot;:&quot;(Seethala, 2020)&quot;,&quot;manualOverrideText&quot;:&quot;&quot;},&quot;citationTag&quot;:&quot;MENDELEY_CITATION_v3_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&quot;,&quot;citationItems&quot;:[{&quot;id&quot;:&quot;0afae26e-3e7b-3320-9be1-59c2c9cbad46&quot;,&quot;itemData&quot;:{&quot;type&quot;:&quot;article-journal&quot;,&quot;id&quot;:&quot;0afae26e-3e7b-3320-9be1-59c2c9cbad46&quot;,&quot;title&quot;:&quot;The Role of AI in Revolutionizing Finance Data Warehouses for Predictive Financial Modeling&quot;,&quot;author&quot;:[{&quot;family&quot;:&quot;Seethala&quot;,&quot;given&quot;:&quot;Srinivasa Chakravarthy&quot;,&quot;parse-names&quot;:false,&quot;dropping-particle&quot;:&quot;&quot;,&quot;non-dropping-particle&quot;:&quot;&quot;}],&quot;container-title&quot;:&quot;SSRN Electronic Journal&quot;,&quot;accessed&quot;:{&quot;date-parts&quot;:[[2025,2,12]]},&quot;DOI&quot;:&quot;10.2139/SSRN.5113359&quot;,&quot;ISSN&quot;:&quot;1556-5068&quot;,&quot;URL&quot;:&quot;https://papers.ssrn.com/abstract=5113359&quot;,&quot;issued&quot;:{&quot;date-parts&quot;:[[2020,8,11]]},&quot;container-title-short&quot;:&quot;&quot;},&quot;isTemporary&quot;:false,&quot;suppress-author&quot;:false,&quot;composite&quot;:false,&quot;author-only&quot;:false}]},{&quot;citationID&quot;:&quot;MENDELEY_CITATION_42e8f88d-406e-4c12-b6ee-8d25468f9ce6&quot;,&quot;properties&quot;:{&quot;noteIndex&quot;:0},&quot;isEdited&quot;:false,&quot;manualOverride&quot;:{&quot;isManuallyOverridden&quot;:false,&quot;citeprocText&quot;:&quot;(Pagidi et al., 2022)&quot;,&quot;manualOverrideText&quot;:&quot;&quot;},&quot;citationTag&quot;:&quot;MENDELEY_CITATION_v3_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&quot;,&quot;citationItems&quot;:[{&quot;id&quot;:&quot;4d3fc3e6-4af3-3639-9b07-7fca763e5a79&quot;,&quot;itemData&quot;:{&quot;type&quot;:&quot;article-journal&quot;,&quot;id&quot;:&quot;4d3fc3e6-4af3-3639-9b07-7fca763e5a79&quot;,&quot;title&quot;:&quot;Enhancing ETL Performance Using Delta Lake in Data Analytics Solutions&quot;,&quot;author&quot;:[{&quot;family&quot;:&quot;Pagidi&quot;,&quot;given&quot;:&quot;Ravi Kiran&quot;,&quot;parse-names&quot;:false,&quot;dropping-particle&quot;:&quot;&quot;,&quot;non-dropping-particle&quot;:&quot;&quot;},{&quot;family&quot;:&quot;Kolli&quot;,&quot;given&quot;:&quot;Raja Kumar&quot;,&quot;parse-names&quot;:false,&quot;dropping-particle&quot;:&quot;&quot;,&quot;non-dropping-particle&quot;:&quot;&quot;},{&quot;family&quot;:&quot;Mokkapati&quot;,&quot;given&quot;:&quot;Chandrasekhara&quot;,&quot;parse-names&quot;:false,&quot;dropping-particle&quot;:&quot;&quot;,&quot;non-dropping-particle&quot;:&quot;&quot;},{&quot;family&quot;:&quot;Goel&quot;,&quot;given&quot;:&quot;Om&quot;,&quot;parse-names&quot;:false,&quot;dropping-particle&quot;:&quot;&quot;,&quot;non-dropping-particle&quot;:&quot;&quot;},{&quot;family&quot;:&quot;Khan&quot;,&quot;given&quot;:&quot;Dr. Shakeb&quot;,&quot;parse-names&quot;:false,&quot;dropping-particle&quot;:&quot;&quot;,&quot;non-dropping-particle&quot;:&quot;&quot;},{&quot;family&quot;:&quot;Jain&quot;,&quot;given&quot;:&quot;Prof.(Dr.) Arpit&quot;,&quot;parse-names&quot;:false,&quot;dropping-particle&quot;:&quot;&quot;,&quot;non-dropping-particle&quot;:&quot;&quot;}],&quot;container-title&quot;:&quot;Universal Research Reports&quot;,&quot;accessed&quot;:{&quot;date-parts&quot;:[[2025,3,2]]},&quot;DOI&quot;:&quot;10.36676/URR.V9.I4.1381&quot;,&quot;ISSN&quot;:&quot;2348-5612&quot;,&quot;URL&quot;:&quot;https://urr.shodhsagar.com/index.php/j/article/view/1381&quot;,&quot;issued&quot;:{&quot;date-parts&quot;:[[2022,10,30]]},&quot;page&quot;:&quot;473-495&quot;,&quot;abstract&quot;:&quot;In the rapidly evolving field of data analytics, the performance of Extract, Transform, Load (ETL) processes is crucial for effective data management and insight generation. This study explores the integration of Delta Lake within ETL frameworks to enhance performance and reliability. Delta Lake, an open-source storage layer, facilitates ACID transactions, scalable metadata handling, and unifies batch and streaming data processing, addressing common challenges associated with traditional ETL processes. By leveraging Delta Lake’s capabilities, organizations can optimize data ingestion and transformation workflows, resulting in reduced latency and improved data quality.\nThis research employs a comparative analysis of traditional ETL methods and those enhanced with Delta Lake, measuring key performance indicators such as processing speed, resource utilization, and error rates. Case studies illustrate the practical applications of Delta Lake in diverse industries, demonstrating its potential to streamline ETL operations while ensuring data consistency and reliability. Additionally, the study discusses the implications of adopting Delta Lake for businesses seeking to harness large-scale data for analytics and decision-making.\nUltimately, this investigation highlights the transformative impact of Delta Lake on ETL performance, advocating for its adoption as a standard practice in data analytics solutions. By enhancing ETL processes, organizations can derive actionable insights more efficiently, driving innovation and competitive advantage in the data-driven landscape.&quot;,&quot;issue&quot;:&quot;4&quot;,&quot;volume&quot;:&quot;9&quot;,&quot;container-title-short&quot;:&quot;&quot;},&quot;isTemporary&quot;:false,&quot;suppress-author&quot;:false,&quot;composite&quot;:false,&quot;author-only&quot;:false}]},{&quot;citationID&quot;:&quot;MENDELEY_CITATION_b60e4e47-2ded-4e73-b217-38d320d133df&quot;,&quot;properties&quot;:{&quot;noteIndex&quot;:0},&quot;isEdited&quot;:false,&quot;manualOverride&quot;:{&quot;isManuallyOverridden&quot;:false,&quot;citeprocText&quot;:&quot;(Armbrust et al., n.d.)&quot;,&quot;manualOverrideText&quot;:&quot;&quot;},&quot;citationTag&quot;:&quot;MENDELEY_CITATION_v3_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&quot;,&quot;citationItems&quot;:[{&quot;id&quot;:&quot;5f21cb22-c1c9-37ee-afc6-11d4be3e75f2&quot;,&quot;itemData&quot;:{&quot;type&quot;:&quot;article-journal&quot;,&quot;id&quot;:&quot;5f21cb22-c1c9-37ee-afc6-11d4be3e75f2&quot;,&quot;title&quot;:&quot;Delta Lake: High-Performance ACID Table Storage over Cloud Object Stores&quot;,&quot;author&quot;:[{&quot;family&quot;:&quot;Armbrust&quot;,&quot;given&quot;:&quot;Michael&quot;,&quot;parse-names&quot;:false,&quot;dropping-particle&quot;:&quot;&quot;,&quot;non-dropping-particle&quot;:&quot;&quot;},{&quot;family&quot;:&quot;Das&quot;,&quot;given&quot;:&quot;Tathagata&quot;,&quot;parse-names&quot;:false,&quot;dropping-particle&quot;:&quot;&quot;,&quot;non-dropping-particle&quot;:&quot;&quot;},{&quot;family&quot;:&quot;Sun&quot;,&quot;given&quot;:&quot;Liwen&quot;,&quot;parse-names&quot;:false,&quot;dropping-particle&quot;:&quot;&quot;,&quot;non-dropping-particle&quot;:&quot;&quot;},{&quot;family&quot;:&quot;Yavuz&quot;,&quot;given&quot;:&quot;Burak&quot;,&quot;parse-names&quot;:false,&quot;dropping-particle&quot;:&quot;&quot;,&quot;non-dropping-particle&quot;:&quot;&quot;},{&quot;family&quot;:&quot;Zhu&quot;,&quot;given&quot;:&quot;Shixiong&quot;,&quot;parse-names&quot;:false,&quot;dropping-particle&quot;:&quot;&quot;,&quot;non-dropping-particle&quot;:&quot;&quot;},{&quot;family&quot;:&quot;Murthy&quot;,&quot;given&quot;:&quot;Mukul&quot;,&quot;parse-names&quot;:false,&quot;dropping-particle&quot;:&quot;&quot;,&quot;non-dropping-particle&quot;:&quot;&quot;},{&quot;family&quot;:&quot;Torres&quot;,&quot;given&quot;:&quot;Joseph&quot;,&quot;parse-names&quot;:false,&quot;dropping-particle&quot;:&quot;&quot;,&quot;non-dropping-particle&quot;:&quot;&quot;},{&quot;family&quot;:&quot;Hovell&quot;,&quot;given&quot;:&quot;Herman&quot;,&quot;parse-names&quot;:false,&quot;dropping-particle&quot;:&quot;&quot;,&quot;non-dropping-particle&quot;:&quot;van&quot;},{&quot;family&quot;:&quot;Ionescu&quot;,&quot;given&quot;:&quot;Adrian&quot;,&quot;parse-names&quot;:false,&quot;dropping-particle&quot;:&quot;&quot;,&quot;non-dropping-particle&quot;:&quot;&quot;},{&quot;family&quot;:&quot;Łuszczak&quot;,&quot;given&quot;:&quot;Alicja&quot;,&quot;parse-names&quot;:false,&quot;dropping-particle&quot;:&quot;&quot;,&quot;non-dropping-particle&quot;:&quot;&quot;},{&quot;family&quot;:&quot;Szafrá nski&quot;,&quot;given&quot;:&quot;Michał&quot;,&quot;parse-names&quot;:false,&quot;dropping-particle&quot;:&quot;&quot;,&quot;non-dropping-particle&quot;:&quot;&quot;},{&quot;family&quot;:&quot;Li&quot;,&quot;given&quot;:&quot;Xiao&quot;,&quot;parse-names&quot;:false,&quot;dropping-particle&quot;:&quot;&quot;,&quot;non-dropping-particle&quot;:&quot;&quot;},{&quot;family&quot;:&quot;Ueshin&quot;,&quot;given&quot;:&quot;Takuya&quot;,&quot;parse-names&quot;:false,&quot;dropping-particle&quot;:&quot;&quot;,&quot;non-dropping-particle&quot;:&quot;&quot;},{&quot;family&quot;:&quot;Mokhtar&quot;,&quot;given&quot;:&quot;Mostafa&quot;,&quot;parse-names&quot;:false,&quot;dropping-particle&quot;:&quot;&quot;,&quot;non-dropping-particle&quot;:&quot;&quot;},{&quot;family&quot;:&quot;Boncz&quot;,&quot;given&quot;:&quot;Peter&quot;,&quot;parse-names&quot;:false,&quot;dropping-particle&quot;:&quot;&quot;,&quot;non-dropping-particle&quot;:&quot;&quot;},{&quot;family&quot;:&quot;Ghodsi&quot;,&quot;given&quot;:&quot;Ali&quot;,&quot;parse-names&quot;:false,&quot;dropping-particle&quot;:&quot;&quot;,&quot;non-dropping-particle&quot;:&quot;&quot;},{&quot;family&quot;:&quot;Paranjpye&quot;,&quot;given&quot;:&quot;Sameer&quot;,&quot;parse-names&quot;:false,&quot;dropping-particle&quot;:&quot;&quot;,&quot;non-dropping-particle&quot;:&quot;&quot;},{&quot;family&quot;:&quot;Senster&quot;,&quot;given&quot;:&quot;Pieter&quot;,&quot;parse-names&quot;:false,&quot;dropping-particle&quot;:&quot;&quot;,&quot;non-dropping-particle&quot;:&quot;&quot;},{&quot;family&quot;:&quot;Xin&quot;,&quot;given&quot;:&quot;Reynold&quot;,&quot;parse-names&quot;:false,&quot;dropping-particle&quot;:&quot;&quot;,&quot;non-dropping-particle&quot;:&quot;&quot;},{&quot;family&quot;:&quot;Zaharia&quot;,&quot;given&quot;:&quot;Matei&quot;,&quot;parse-names&quot;:false,&quot;dropping-particle&quot;:&quot;&quot;,&quot;non-dropping-particle&quot;:&quot;&quot;},{&quot;family&quot;:&quot;Berkeley&quot;,&quot;given&quot;:&quot;Uc&quot;,&quot;parse-names&quot;:false,&quot;dropping-particle&quot;:&quot;&quot;,&quot;non-dropping-particle&quot;:&quot;&quot;}],&quot;accessed&quot;:{&quot;date-parts&quot;:[[2025,3,2]]},&quot;DOI&quot;:&quot;10.14778/3415478.3415560&quot;,&quot;URL&quot;:&quot;https://doi.org/10.14778/3415478.3415560&quot;,&quot;abstract&quot;:&quot;Cloud object stores such as Amazon S3 are some of the largest and most cost-effective storage systems on the planet, making them an attractive target to store large data warehouses and data lakes. Unfortunately, their implementation as key-value stores makes it difficult to achieve ACID transactions and high performance: metadata operations such as listing objects are expensive, and consistency guarantees are limited. In this paper, we present Delta Lake, an open source ACID table storage layer over cloud object stores initially developed at Databricks. Delta Lake uses a transaction log that is compacted into Apache Parquet format to provide ACID properties, time travel, and significantly faster metadata operations for large tabular datasets (e.g., the ability to quickly search billions of table partitions for those relevant to a query). It also leverages this design to provide high-level features such as automatic data layout optimization, upserts, caching, and audit logs. Delta Lake tables can be accessed from Apache Spark, Hive, Presto, Redshift and other systems. Delta Lake is deployed at thousands of Databricks customers that process exabytes of data per day, with the largest instances managing exabyte-scale datasets and billions of objects. PVLDB Reference Format: Armbrust et al. Delta Lake: High-Performance ACID Table Storage over Cloud Object Stores. PVLDB, 13(12): 3411-3424, 2020.&quot;,&quot;container-title-short&quot;:&quot;&quot;},&quot;isTemporary&quot;:false,&quot;suppress-author&quot;:false,&quot;composite&quot;:false,&quot;author-only&quot;:false}]},{&quot;citationID&quot;:&quot;MENDELEY_CITATION_b69af4db-3937-4602-a2e3-4cca3ecca41f&quot;,&quot;properties&quot;:{&quot;noteIndex&quot;:0},&quot;isEdited&quot;:false,&quot;manualOverride&quot;:{&quot;isManuallyOverridden&quot;:false,&quot;citeprocText&quot;:&quot;(Pagidi et al., 2022)&quot;,&quot;manualOverrideText&quot;:&quot;&quot;},&quot;citationTag&quot;:&quot;MENDELEY_CITATION_v3_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&quot;,&quot;citationItems&quot;:[{&quot;id&quot;:&quot;4d3fc3e6-4af3-3639-9b07-7fca763e5a79&quot;,&quot;itemData&quot;:{&quot;type&quot;:&quot;article-journal&quot;,&quot;id&quot;:&quot;4d3fc3e6-4af3-3639-9b07-7fca763e5a79&quot;,&quot;title&quot;:&quot;Enhancing ETL Performance Using Delta Lake in Data Analytics Solutions&quot;,&quot;author&quot;:[{&quot;family&quot;:&quot;Pagidi&quot;,&quot;given&quot;:&quot;Ravi Kiran&quot;,&quot;parse-names&quot;:false,&quot;dropping-particle&quot;:&quot;&quot;,&quot;non-dropping-particle&quot;:&quot;&quot;},{&quot;family&quot;:&quot;Kolli&quot;,&quot;given&quot;:&quot;Raja Kumar&quot;,&quot;parse-names&quot;:false,&quot;dropping-particle&quot;:&quot;&quot;,&quot;non-dropping-particle&quot;:&quot;&quot;},{&quot;family&quot;:&quot;Mokkapati&quot;,&quot;given&quot;:&quot;Chandrasekhara&quot;,&quot;parse-names&quot;:false,&quot;dropping-particle&quot;:&quot;&quot;,&quot;non-dropping-particle&quot;:&quot;&quot;},{&quot;family&quot;:&quot;Goel&quot;,&quot;given&quot;:&quot;Om&quot;,&quot;parse-names&quot;:false,&quot;dropping-particle&quot;:&quot;&quot;,&quot;non-dropping-particle&quot;:&quot;&quot;},{&quot;family&quot;:&quot;Khan&quot;,&quot;given&quot;:&quot;Dr. Shakeb&quot;,&quot;parse-names&quot;:false,&quot;dropping-particle&quot;:&quot;&quot;,&quot;non-dropping-particle&quot;:&quot;&quot;},{&quot;family&quot;:&quot;Jain&quot;,&quot;given&quot;:&quot;Prof.(Dr.) Arpit&quot;,&quot;parse-names&quot;:false,&quot;dropping-particle&quot;:&quot;&quot;,&quot;non-dropping-particle&quot;:&quot;&quot;}],&quot;container-title&quot;:&quot;Universal Research Reports&quot;,&quot;accessed&quot;:{&quot;date-parts&quot;:[[2025,3,2]]},&quot;DOI&quot;:&quot;10.36676/URR.V9.I4.1381&quot;,&quot;ISSN&quot;:&quot;2348-5612&quot;,&quot;URL&quot;:&quot;https://urr.shodhsagar.com/index.php/j/article/view/1381&quot;,&quot;issued&quot;:{&quot;date-parts&quot;:[[2022,10,30]]},&quot;page&quot;:&quot;473-495&quot;,&quot;abstract&quot;:&quot;In the rapidly evolving field of data analytics, the performance of Extract, Transform, Load (ETL) processes is crucial for effective data management and insight generation. This study explores the integration of Delta Lake within ETL frameworks to enhance performance and reliability. Delta Lake, an open-source storage layer, facilitates ACID transactions, scalable metadata handling, and unifies batch and streaming data processing, addressing common challenges associated with traditional ETL processes. By leveraging Delta Lake’s capabilities, organizations can optimize data ingestion and transformation workflows, resulting in reduced latency and improved data quality.\nThis research employs a comparative analysis of traditional ETL methods and those enhanced with Delta Lake, measuring key performance indicators such as processing speed, resource utilization, and error rates. Case studies illustrate the practical applications of Delta Lake in diverse industries, demonstrating its potential to streamline ETL operations while ensuring data consistency and reliability. Additionally, the study discusses the implications of adopting Delta Lake for businesses seeking to harness large-scale data for analytics and decision-making.\nUltimately, this investigation highlights the transformative impact of Delta Lake on ETL performance, advocating for its adoption as a standard practice in data analytics solutions. By enhancing ETL processes, organizations can derive actionable insights more efficiently, driving innovation and competitive advantage in the data-driven landscape.&quot;,&quot;issue&quot;:&quot;4&quot;,&quot;volume&quot;:&quot;9&quot;,&quot;container-title-short&quot;:&quot;&quot;},&quot;isTemporary&quot;:false,&quot;suppress-author&quot;:false,&quot;composite&quot;:false,&quot;author-only&quot;:false}]},{&quot;citationID&quot;:&quot;MENDELEY_CITATION_d5a10b16-5881-407a-b16b-328a2c0626ec&quot;,&quot;properties&quot;:{&quot;noteIndex&quot;:0},&quot;isEdited&quot;:false,&quot;manualOverride&quot;:{&quot;isManuallyOverridden&quot;:false,&quot;citeprocText&quot;:&quot;(Alaa Khalaf Hamoud et al., 2018)&quot;,&quot;manualOverrideText&quot;:&quot;&quot;},&quot;citationTag&quot;:&quot;MENDELEY_CITATION_v3_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&quot;,&quot;citationItems&quot;:[{&quot;id&quot;:&quot;7b3278a3-c8a0-3de6-8907-1d665f803e29&quot;,&quot;itemData&quot;:{&quot;type&quot;:&quot;article-journal&quot;,&quot;id&quot;:&quot;7b3278a3-c8a0-3de6-8907-1d665f803e29&quot;,&quot;title&quot;:&quot;CLINICAL DATA WAREHOUSE: A REVIEW&quot;,&quot;author&quot;:[{&quot;family&quot;:&quot;Alaa Khalaf Hamoud&quot;,&quot;given&quot;:&quot;Alaa&quot;,&quot;parse-names&quot;:false,&quot;dropping-particle&quot;:&quot;&quot;,&quot;non-dropping-particle&quot;:&quot;&quot;},{&quot;family&quot;:&quot;Salah Hashim&quot;,&quot;given&quot;:&quot;Ali&quot;,&quot;parse-names&quot;:false,&quot;dropping-particle&quot;:&quot;&quot;,&quot;non-dropping-particle&quot;:&quot;&quot;},{&quot;family&quot;:&quot;Akeel Awadh&quot;,&quot;given&quot;:&quot;Wid&quot;,&quot;parse-names&quot;:false,&quot;dropping-particle&quot;:&quot;&quot;,&quot;non-dropping-particle&quot;:&quot;&quot;}],&quot;container-title&quot;:&quot;Iraqi Journal for Computers and Informatics&quot;,&quot;accessed&quot;:{&quot;date-parts&quot;:[[2025,2,15]]},&quot;DOI&quot;:&quot;10.25195/2017/4424&quot;,&quot;issued&quot;:{&quot;date-parts&quot;:[[2018]]},&quot;abstract&quot;:&quot;Clinical decisions are crucial because they are related to human lives. Thus, managers and decision makers in the clinical environment seek new solutions that can support their decisions. A clinical data warehouse (CDW) is an important solution that is used to achieve clinical stakeholders' goals by merging heterogeneous data sources in a central repository and using this repository to find answers related to the strategic clinical domain, thereby supporting clinical decisions. CDW implementation faces numerous obstacles, starting with the data sources and ending with the tools that view the clinical information. This paper presents a systematic overview of purpose of CDWs as well as the characteristics; requirements; data sources; extract, transform and load (ETL) process; security and privacy concerns; design approach; architecture; and challenges and difficulties related to implementing a successful CDW. PubMed and Google Scholar are used to find papers related to CDW. Among the total of 784 papers, only 42 are included in the literature review. These papers are classified based on five perspectives, namely methodology, data, system, ETL tool and purpose, to find insights related to aspects of CDW. This review can contribute answers to questions related to CDW and provide recommendations for implementing a successful CDW.&quot;,&quot;container-title-short&quot;:&quot;&quot;},&quot;isTemporary&quot;:false,&quot;suppress-author&quot;:false,&quot;composite&quot;:false,&quot;author-only&quot;:false}]},{&quot;citationID&quot;:&quot;MENDELEY_CITATION_5f6d462b-3141-4901-8c89-9c6c6942bdd6&quot;,&quot;properties&quot;:{&quot;noteIndex&quot;:0},&quot;isEdited&quot;:false,&quot;manualOverride&quot;:{&quot;isManuallyOverridden&quot;:false,&quot;citeprocText&quot;:&quot;(Johnson et al., 2024)&quot;,&quot;manualOverrideText&quot;:&quot;&quot;},&quot;citationTag&quot;:&quot;MENDELEY_CITATION_v3_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&quot;,&quot;citationItems&quot;:[{&quot;id&quot;:&quot;e86ca630-aa92-320d-8e8e-43d1c2971b3a&quot;,&quot;itemData&quot;:{&quot;type&quot;:&quot;article-journal&quot;,&quot;id&quot;:&quot;e86ca630-aa92-320d-8e8e-43d1c2971b3a&quot;,&quot;title&quot;:&quot;Examining the Impact of Technology Adoption on Marketing Strategies in Retail&quot;,&quot;author&quot;:[{&quot;family&quot;:&quot;Johnson&quot;,&quot;given&quot;:&quot;Oliver&quot;,&quot;parse-names&quot;:false,&quot;dropping-particle&quot;:&quot;&quot;,&quot;non-dropping-particle&quot;:&quot;&quot;},{&quot;family&quot;:&quot;Brown&quot;,&quot;given&quot;:&quot;William&quot;,&quot;parse-names&quot;:false,&quot;dropping-particle&quot;:&quot;&quot;,&quot;non-dropping-particle&quot;:&quot;&quot;},{&quot;family&quot;:&quot;Wilson&quot;,&quot;given&quot;:&quot;George&quot;,&quot;parse-names&quot;:false,&quot;dropping-particle&quot;:&quot;&quot;,&quot;non-dropping-particle&quot;:&quot;&quot;}],&quot;accessed&quot;:{&quot;date-parts&quot;:[[2025,2,26]]},&quot;DOI&quot;:&quot;10.20944/PREPRINTS202407.1215.V1&quot;,&quot;URL&quot;:&quot;https://www.preprints.org/manuscript/202407.1215/v1&quot;,&quot;issued&quot;:{&quot;date-parts&quot;:[[2024,7,16]]},&quot;abstract&quot;:&quot;&lt;p&gt;This study investigates the transformative impact of technology adoption on retail marketing strategies, focusing on artificial intelligence (AI), big data analytics, augmented reality (AR), virtual reality (VR), mobile technology, and automated customer service solutions. Through qualitative research methods, including interviews and thematic analysis, insights were gathered from industry stakeholders across diverse retail sectors. The findings reveal that AI facilitates personalized marketing through data-driven insights, enhancing customer satisfaction and loyalty. Big data analytics enable retailers to forecast trends, optimize inventory, and tailor marketing strategies to consumer preferences effectively. AR and VR technologies enrich customer experiences by offering immersive and interactive shopping environments, bridging the gap between physical and digital retail spaces. Mobile technology supports omni-channel strategies, providing seamless integration and personalized interactions across platforms. The COVID-19 pandemic accelerated digital transformation in retail, emphasizing the resilience and adaptability of technology-driven strategies in navigating disruptions. AI-powered chatbots and virtual assistants streamline customer service operations, enhancing efficiency and customer satisfaction.&lt;/p&gt;&quot;,&quot;publisher&quot;:&quot;Preprints&quot;,&quot;container-title-short&quot;:&quot;&quot;},&quot;isTemporary&quot;:false,&quot;suppress-author&quot;:false,&quot;composite&quot;:false,&quot;author-only&quot;:false}]},{&quot;citationID&quot;:&quot;MENDELEY_CITATION_3d03d191-26df-4f51-ba56-6a6c92305c10&quot;,&quot;properties&quot;:{&quot;noteIndex&quot;:0},&quot;isEdited&quot;:false,&quot;manualOverride&quot;:{&quot;isManuallyOverridden&quot;:false,&quot;citeprocText&quot;:&quot;(Schneider et al., 2024)&quot;,&quot;manualOverrideText&quot;:&quot;&quot;},&quot;citationTag&quot;:&quot;MENDELEY_CITATION_v3_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&quot;,&quot;citationItems&quot;:[{&quot;id&quot;:&quot;390e3a80-0dbb-387f-88b8-ec40f51cb604&quot;,&quot;itemData&quot;:{&quot;type&quot;:&quot;article-journal&quot;,&quot;id&quot;:&quot;390e3a80-0dbb-387f-88b8-ec40f51cb604&quot;,&quot;title&quot;:&quot;The Lakehouse: State of the Art on Concepts and Technologies&quot;,&quot;author&quot;:[{&quot;family&quot;:&quot;Schneider&quot;,&quot;given&quot;:&quot;Jan&quot;,&quot;parse-names&quot;:false,&quot;dropping-particle&quot;:&quot;&quot;,&quot;non-dropping-particle&quot;:&quot;&quot;},{&quot;family&quot;:&quot;Gröger&quot;,&quot;given&quot;:&quot;Christoph&quot;,&quot;parse-names&quot;:false,&quot;dropping-particle&quot;:&quot;&quot;,&quot;non-dropping-particle&quot;:&quot;&quot;},{&quot;family&quot;:&quot;Lutsch&quot;,&quot;given&quot;:&quot;Arnold&quot;,&quot;parse-names&quot;:false,&quot;dropping-particle&quot;:&quot;&quot;,&quot;non-dropping-particle&quot;:&quot;&quot;},{&quot;family&quot;:&quot;Schwarz&quot;,&quot;given&quot;:&quot;Holger&quot;,&quot;parse-names&quot;:false,&quot;dropping-particle&quot;:&quot;&quot;,&quot;non-dropping-particle&quot;:&quot;&quot;},{&quot;family&quot;:&quot;Mitschang&quot;,&quot;given&quot;:&quot;Bernhard&quot;,&quot;parse-names&quot;:false,&quot;dropping-particle&quot;:&quot;&quot;,&quot;non-dropping-particle&quot;:&quot;&quot;}],&quot;container-title&quot;:&quot;SN Computer Science&quot;,&quot;container-title-short&quot;:&quot;SN Comput Sci&quot;,&quot;accessed&quot;:{&quot;date-parts&quot;:[[2025,2,26]]},&quot;DOI&quot;:&quot;10.1007/S42979-024-02737-0/TABLES/8&quot;,&quot;ISSN&quot;:&quot;26618907&quot;,&quot;URL&quot;:&quot;https://link.springer.com/article/10.1007/s42979-024-02737-0&quot;,&quot;issued&quot;:{&quot;date-parts&quot;:[[2024,6,1]]},&quot;page&quot;:&quot;1-39&quot;,&quot;abstract&quot;:&quot;In the context of data analytics, so-called lakehouses refer to novel variants of data platforms that attempt to combine characteristics of data warehouses and data lakes. In this way, lakehouses promise to simplify enterprise analytics architectures, which often suffer from high operational costs, slow analytical processes and further shortcomings resulting from data replication. However, different views and notions on the lakehouse paradigm exist, which are commonly driven by individual technologies and varying analytical use cases. Therefore, it remains unclear what challenges lakehouses address, how they can be characterized and which technologies can be leveraged to implement them. This paper addresses these issues by providing an extensive overview of concepts and technologies that are related to the lakehouse paradigm and by outlining lakehouses as a distinct architectural approach for data platforms. Concepts and technologies from literature with regard to lakehouses are discussed, based on which a conceptual foundation for lakehouses is established. In addition, several popular technologies are evaluated regarding their suitability for the building of lakehouses. All findings are supported and demonstrated with the help of a representative analytics scenario. Typical challenges of conventional data platforms are identified, a new, sharper definition for lakehouses is proposed and technical requirements for lakehouses are derived. As part of an evaluation, these requirements are applied to several popular technologies, of which frameworks for data lakes turn out to be particularly helpful for the construction of lakehouses. Our work provides an overview of the state of the art and a conceptual foundation for the lakehouse paradigm, which can support future research.&quot;,&quot;publisher&quot;:&quot;Springer&quot;,&quot;issue&quot;:&quot;5&quot;,&quot;volume&quot;:&quot;5&quot;},&quot;isTemporary&quot;:false,&quot;suppress-author&quot;:false,&quot;composite&quot;:false,&quot;author-only&quot;:false}]},{&quot;citationID&quot;:&quot;MENDELEY_CITATION_13348e63-1ba6-47c2-a138-b8805682dfce&quot;,&quot;properties&quot;:{&quot;noteIndex&quot;:0},&quot;isEdited&quot;:false,&quot;manualOverride&quot;:{&quot;isManuallyOverridden&quot;:false,&quot;citeprocText&quot;:&quot;(&lt;i&gt;Lakehouse for Retail Overview | Databricks&lt;/i&gt;, n.d.)&quot;,&quot;manualOverrideText&quot;:&quot;&quot;},&quot;citationTag&quot;:&quot;MENDELEY_CITATION_v3_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&quot;,&quot;citationItems&quot;:[{&quot;id&quot;:&quot;06d15650-7d26-39c7-9574-dc19672f25fd&quot;,&quot;itemData&quot;:{&quot;type&quot;:&quot;webpage&quot;,&quot;id&quot;:&quot;06d15650-7d26-39c7-9574-dc19672f25fd&quot;,&quot;title&quot;:&quot;Lakehouse for Retail Overview | Databricks&quot;,&quot;accessed&quot;:{&quot;date-parts&quot;:[[2025,2,26]]},&quot;URL&quot;:&quot;https://www.databricks.com/glossary/lakehouse-for-retail&quot;,&quot;container-title-short&quot;:&quot;&quot;},&quot;isTemporary&quot;:false,&quot;suppress-author&quot;:false,&quot;composite&quot;:false,&quot;author-only&quot;:false}]},{&quot;citationID&quot;:&quot;MENDELEY_CITATION_ac40973f-e3c3-4f1c-a84d-c6b4e0b689fc&quot;,&quot;properties&quot;:{&quot;noteIndex&quot;:0},&quot;isEdited&quot;:false,&quot;manualOverride&quot;:{&quot;isManuallyOverridden&quot;:false,&quot;citeprocText&quot;:&quot;(&lt;i&gt;Delta Lake vs. Data Lake: Diferencias Clave | Airbyte&lt;/i&gt;, n.d.)&quot;,&quot;manualOverrideText&quot;:&quot;&quot;},&quot;citationTag&quot;:&quot;MENDELEY_CITATION_v3_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&quot;,&quot;citationItems&quot;:[{&quot;id&quot;:&quot;a359d785-bd82-3e84-a82d-160e13d00ee4&quot;,&quot;itemData&quot;:{&quot;type&quot;:&quot;webpage&quot;,&quot;id&quot;:&quot;a359d785-bd82-3e84-a82d-160e13d00ee4&quot;,&quot;title&quot;:&quot;Delta Lake vs. Data Lake: diferencias clave | Airbyte&quot;,&quot;accessed&quot;:{&quot;date-parts&quot;:[[2025,3,6]]},&quot;URL&quot;:&quot;https://airbyte.com/data-engineering-resources/delta-lake-vs-data-lake&quot;,&quot;container-title-short&quot;:&quot;&quot;},&quot;isTemporary&quot;:false,&quot;suppress-author&quot;:false,&quot;composite&quot;:false,&quot;author-only&quot;:false}]},{&quot;citationID&quot;:&quot;MENDELEY_CITATION_33016bc0-78e5-49a7-91e0-746204db51f0&quot;,&quot;properties&quot;:{&quot;noteIndex&quot;:0},&quot;isEdited&quot;:false,&quot;manualOverride&quot;:{&quot;isManuallyOverridden&quot;:false,&quot;citeprocText&quot;:&quot;(Avril, 2024)&quot;,&quot;manualOverrideText&quot;:&quot;&quot;},&quot;citationTag&quot;:&quot;MENDELEY_CITATION_v3_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&quot;,&quot;citationItems&quot;:[{&quot;id&quot;:&quot;f7da68f4-09f1-3f37-bcbf-7eb030312bd4&quot;,&quot;itemData&quot;:{&quot;type&quot;:&quot;webpage&quot;,&quot;id&quot;:&quot;f7da68f4-09f1-3f37-bcbf-7eb030312bd4&quot;,&quot;title&quot;:&quot;Delta Lake vs Data Lake: ¿cuál es la diferencia? | Delta Lake&quot;,&quot;author&quot;:[{&quot;family&quot;:&quot;Avril&quot;,&quot;given&quot;:&quot;Aysha&quot;,&quot;parse-names&quot;:false,&quot;dropping-particle&quot;:&quot;&quot;,&quot;non-dropping-particle&quot;:&quot;&quot;}],&quot;accessed&quot;:{&quot;date-parts&quot;:[[2025,3,6]]},&quot;URL&quot;:&quot;https://delta.io/blog/delta-lake-vs-data-lake/&quot;,&quot;issued&quot;:{&quot;date-parts&quot;:[[2024,5,15]]},&quot;container-title-short&quot;:&quot;&quot;},&quot;isTemporary&quot;:false,&quot;suppress-author&quot;:false,&quot;composite&quot;:false,&quot;author-only&quot;:false}]},{&quot;citationID&quot;:&quot;MENDELEY_CITATION_9a66dc6d-d30a-4c6d-8e24-60143f4a0f17&quot;,&quot;properties&quot;:{&quot;noteIndex&quot;:0},&quot;isEdited&quot;:false,&quot;manualOverride&quot;:{&quot;isManuallyOverridden&quot;:false,&quot;citeprocText&quot;:&quot;(Harby &amp;#38; Zulkernine, 2025)&quot;,&quot;manualOverrideText&quot;:&quot;&quot;},&quot;citationTag&quot;:&quot;MENDELEY_CITATION_v3_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&quot;,&quot;citationItems&quot;:[{&quot;id&quot;:&quot;4e1fb2b9-c8b2-369c-a932-b777e3132bb1&quot;,&quot;itemData&quot;:{&quot;type&quot;:&quot;article-journal&quot;,&quot;id&quot;:&quot;4e1fb2b9-c8b2-369c-a932-b777e3132bb1&quot;,&quot;title&quot;:&quot;Data Lakehouse: A survey and experimental study&quot;,&quot;author&quot;:[{&quot;family&quot;:&quot;Harby&quot;,&quot;given&quot;:&quot;Ahmed A.&quot;,&quot;parse-names&quot;:false,&quot;dropping-particle&quot;:&quot;&quot;,&quot;non-dropping-particle&quot;:&quot;&quot;},{&quot;family&quot;:&quot;Zulkernine&quot;,&quot;given&quot;:&quot;Farhana&quot;,&quot;parse-names&quot;:false,&quot;dropping-particle&quot;:&quot;&quot;,&quot;non-dropping-particle&quot;:&quot;&quot;}],&quot;container-title&quot;:&quot;Information Systems&quot;,&quot;container-title-short&quot;:&quot;Inf Syst&quot;,&quot;accessed&quot;:{&quot;date-parts&quot;:[[2025,2,2]]},&quot;DOI&quot;:&quot;10.1016/J.IS.2024.102460&quot;,&quot;ISSN&quot;:&quot;0306-4379&quot;,&quot;URL&quot;:&quot;https://linkinghub.elsevier.com/retrieve/pii/S0306437924001182&quot;,&quot;issued&quot;:{&quot;date-parts&quot;:[[2025,1,1]]},&quot;page&quot;:&quot;102460&quot;,&quot;publisher&quot;:&quot;Pergamon&quot;,&quot;volume&quot;:&quot;127&quot;},&quot;isTemporary&quot;:false,&quot;suppress-author&quot;:false,&quot;composite&quot;:false,&quot;author-only&quot;:false}]},{&quot;citationID&quot;:&quot;MENDELEY_CITATION_ad8fcd2e-a1a1-4912-b8a3-1de9ab024042&quot;,&quot;properties&quot;:{&quot;noteIndex&quot;:0},&quot;isEdited&quot;:false,&quot;manualOverride&quot;:{&quot;isManuallyOverridden&quot;:false,&quot;citeprocText&quot;:&quot;(Cherradi &amp;#38; Haddadi, 2024b)&quot;,&quot;manualOverrideText&quot;:&quot;&quot;},&quot;citationTag&quot;:&quot;MENDELEY_CITATION_v3_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&quot;,&quot;citationItems&quot;:[{&quot;id&quot;:&quot;f4787a60-4123-398c-bef2-7416594c72fd&quot;,&quot;itemData&quot;:{&quot;type&quot;:&quot;article-journal&quot;,&quot;id&quot;:&quot;f4787a60-4123-398c-bef2-7416594c72fd&quot;,&quot;title&quot;:&quot;View of Data Lakehouse: Next Generation Information System&quot;,&quot;author&quot;:[{&quot;family&quot;:&quot;Cherradi&quot;,&quot;given&quot;:&quot;Mohamed&quot;,&quot;parse-names&quot;:false,&quot;dropping-particle&quot;:&quot;&quot;,&quot;non-dropping-particle&quot;:&quot;&quot;},{&quot;family&quot;:&quot;Haddadi&quot;,&quot;given&quot;:&quot;Anass&quot;,&quot;parse-names&quot;:false,&quot;dropping-particle&quot;:&quot;El&quot;,&quot;non-dropping-particle&quot;:&quot;&quot;}],&quot;container-title&quot;:&quot;Seminars in Medical Writing and Education&quot;,&quot;accessed&quot;:{&quot;date-parts&quot;:[[2025,2,26]]},&quot;URL&quot;:&quot;https://mw.ageditor.ar/index.php/mw/article/view/48/55&quot;,&quot;issued&quot;:{&quot;date-parts&quot;:[[2024,4,1]]},&quot;page&quot;:&quot;67-67&quot;,&quot;container-title-short&quot;:&quot;&quot;},&quot;isTemporary&quot;:false,&quot;suppress-author&quot;:false,&quot;composite&quot;:false,&quot;author-only&quot;:false}]},{&quot;citationID&quot;:&quot;MENDELEY_CITATION_296c699f-b0e6-4a51-9d11-9876c4195f5f&quot;,&quot;properties&quot;:{&quot;noteIndex&quot;:0},&quot;isEdited&quot;:false,&quot;manualOverride&quot;:{&quot;isManuallyOverridden&quot;:false,&quot;citeprocText&quot;:&quot;(Avril, 2024)&quot;,&quot;manualOverrideText&quot;:&quot;&quot;},&quot;citationTag&quot;:&quot;MENDELEY_CITATION_v3_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&quot;,&quot;citationItems&quot;:[{&quot;id&quot;:&quot;f7da68f4-09f1-3f37-bcbf-7eb030312bd4&quot;,&quot;itemData&quot;:{&quot;type&quot;:&quot;webpage&quot;,&quot;id&quot;:&quot;f7da68f4-09f1-3f37-bcbf-7eb030312bd4&quot;,&quot;title&quot;:&quot;Delta Lake vs Data Lake: ¿cuál es la diferencia? | Delta Lake&quot;,&quot;author&quot;:[{&quot;family&quot;:&quot;Avril&quot;,&quot;given&quot;:&quot;Aysha&quot;,&quot;parse-names&quot;:false,&quot;dropping-particle&quot;:&quot;&quot;,&quot;non-dropping-particle&quot;:&quot;&quot;}],&quot;accessed&quot;:{&quot;date-parts&quot;:[[2025,3,6]]},&quot;URL&quot;:&quot;https://delta.io/blog/delta-lake-vs-data-lake/&quot;,&quot;issued&quot;:{&quot;date-parts&quot;:[[2024,5,15]]},&quot;container-title-short&quot;:&quot;&quot;},&quot;isTemporary&quot;:false,&quot;suppress-author&quot;:false,&quot;composite&quot;:false,&quot;author-only&quot;:false}]},{&quot;citationID&quot;:&quot;MENDELEY_CITATION_b1509c4a-55d0-4e69-a98f-912c8b3d7900&quot;,&quot;properties&quot;:{&quot;noteIndex&quot;:0},&quot;isEdited&quot;:false,&quot;manualOverride&quot;:{&quot;isManuallyOverridden&quot;:false,&quot;citeprocText&quot;:&quot;(Derakhshannia et al., 2019)&quot;,&quot;manualOverrideText&quot;:&quot;&quot;},&quot;citationTag&quot;:&quot;MENDELEY_CITATION_v3_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&quot;,&quot;citationItems&quot;:[{&quot;id&quot;:&quot;b7ebf9fe-69c8-38ad-a7f3-9e3cf3adc854&quot;,&quot;itemData&quot;:{&quot;type&quot;:&quot;article-journal&quot;,&quot;id&quot;:&quot;b7ebf9fe-69c8-38ad-a7f3-9e3cf3adc854&quot;,&quot;title&quot;:&quot;Life and Death of Data in Data Lakes: Preserving Data Usability and Responsible Governance&quot;,&quot;author&quot;:[{&quot;family&quot;:&quot;Derakhshannia&quot;,&quot;given&quot;:&quot;Marzieh&quot;,&quot;parse-names&quot;:false,&quot;dropping-particle&quot;:&quot;&quot;,&quot;non-dropping-particle&quot;:&quot;&quot;},{&quot;family&quot;:&quot;Gervet&quot;,&quot;given&quot;:&quot;Carmen&quot;,&quot;parse-names&quot;:false,&quot;dropping-particle&quot;:&quot;&quot;,&quot;non-dropping-particle&quot;:&quot;&quot;},{&quot;family&quot;:&quot;Hajj-Hassan&quot;,&quot;given&quot;:&quot;Hicham&quot;,&quot;parse-names&quot;:false,&quot;dropping-particle&quot;:&quot;&quot;,&quot;non-dropping-particle&quot;:&quot;&quot;},{&quot;family&quot;:&quot;Laurent&quot;,&quot;given&quot;:&quot;Anne&quot;,&quot;parse-names&quot;:false,&quot;dropping-particle&quot;:&quot;&quot;,&quot;non-dropping-particle&quot;:&quot;&quot;},{&quot;family&quot;:&quot;Martin&quot;,&quot;given&quot;:&quot;Arnaud&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5,2,26]]},&quot;DOI&quot;:&quot;10.1007/978-3-030-34770-3_24&quot;,&quot;ISBN&quot;:&quot;9783030347697&quot;,&quot;ISSN&quot;:&quot;16113349&quot;,&quot;issued&quot;:{&quot;date-parts&quot;:[[2019]]},&quot;page&quot;:&quot;302-309&quot;,&quot;abstract&quot;:&quot;Data crossing seeks the extraction of novel knowledge through correlations and dependencies among heterogeneous data, and is considered a key process in sustainable science to push back the current frontiers of knowledge, especially to address challenges such as the socio-economic impacts of climate change. To tackle such complex challenges, interdisciplinary approaches and data sharing methodologies are ubiquitous, with a strong focus on data openness and ensuring that the fair principles hold. Data lakes are data repositories, recently developed to store such big heterogeneous data that are then available for crossing and be exploited without a priori objectives regarding their usage (unlike data warehouses). Such data lakes can then be used to populate Open and Linked Open Data in a central location regardless of its source or format. In this context of no prior knowledge regarding its usage, it may be tempting to store and share all the available data. However, this comes with two main disadvantages: (1) overwhelming amount of data that could prevent end users from exploiting the data, (2) and environmental reasons (energy consumption of data storage). Moreover, data of poor quality may deserve the lake usability and be deleted. We thus claim in this position paper that a data life cycle must be designed so as to integrate data death for some of the data. The choice of the data to be stored regarding the ones to forget is then of crucial importance in data lakes. We propose here some first positions for this aspect of data governance.&quot;,&quot;publisher&quot;:&quot;Springer&quot;,&quot;volume&quot;:&quot;11938 LNCS&quot;,&quot;container-title-short&quot;:&quot;&quot;},&quot;isTemporary&quot;:false,&quot;suppress-author&quot;:false,&quot;composite&quot;:false,&quot;author-only&quot;:false}]},{&quot;citationID&quot;:&quot;MENDELEY_CITATION_d2ed049a-dc20-4850-95c1-89d919c47c5e&quot;,&quot;properties&quot;:{&quot;noteIndex&quot;:0},&quot;isEdited&quot;:false,&quot;manualOverride&quot;:{&quot;isManuallyOverridden&quot;:false,&quot;citeprocText&quot;:&quot;(Cherradi &amp;#38; Haddadi, 2024a)&quot;,&quot;manualOverrideText&quot;:&quot;&quot;},&quot;citationTag&quot;:&quot;MENDELEY_CITATION_v3_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&quot;,&quot;citationItems&quot;:[{&quot;id&quot;:&quot;8750c17c-17db-35fb-8b1b-23cedb31c680&quot;,&quot;itemData&quot;:{&quot;type&quot;:&quot;article-journal&quot;,&quot;id&quot;:&quot;8750c17c-17db-35fb-8b1b-23cedb31c680&quot;,&quot;title&quot;:&quot;Data Lakehouse: Next Generation Information System&quot;,&quot;author&quot;:[{&quot;family&quot;:&quot;Cherradi&quot;,&quot;given&quot;:&quot;Mohamed&quot;,&quot;parse-names&quot;:false,&quot;dropping-particle&quot;:&quot;&quot;,&quot;non-dropping-particle&quot;:&quot;&quot;},{&quot;family&quot;:&quot;Haddadi&quot;,&quot;given&quot;:&quot;Anass&quot;,&quot;parse-names&quot;:false,&quot;dropping-particle&quot;:&quot;El&quot;,&quot;non-dropping-particle&quot;:&quot;&quot;}],&quot;container-title&quot;:&quot;Seminars in Medical Writing and Education&quot;,&quot;accessed&quot;:{&quot;date-parts&quot;:[[2025,2,26]]},&quot;DOI&quot;:&quot;10.56294/MW202467&quot;,&quot;ISSN&quot;:&quot;3008-8127&quot;,&quot;URL&quot;:&quot;https://mw.ageditor.ar/index.php/mw/article/view/48/56&quot;,&quot;issued&quot;:{&quot;date-parts&quot;:[[2024,4,1]]},&quot;page&quot;:&quot;67-67&quot;,&quot;abstract&quot;:&quot;This paper introduces the Data Lakehouse Architecture, a transformative model in data architecture that seamlessly integrates the analytical strengths of traditional data warehouses with the schema flexibility inherent in data lakes. Departing from current frameworks, this comprehensive approach establishes a unified platform, overcoming limitations of conventional data management. Addressing the critical need for an integrated solution, our primary objective is to set a new standard for sophisticated data management. The distinctiveness of our proposal lies in the seamless fusion of data warehouse analytics and data lake schema flexibility, underscoring its originality. The full article delves into the research methodology, providing a comprehensive understanding of the study's framework proposal. The foundational outcomes showcase the successful implementation of our Data Lakehouse Architecture, revealing enhanced processing capabilities for structured data analysis, complex querying, and high-performance reporting. The conclusion emphasizes the paradigm shift and transformative impact on data management practices, reinforcing the significance of our innovative solution. This research not only contributes a novel technological framework but also highlights the importance of adaptability and performance in the face of evolving data landscapes&quot;,&quot;publisher&quot;:&quot;Salud, Ciencia y Tecnologia&quot;,&quot;volume&quot;:&quot;3&quot;,&quot;container-title-short&quot;:&quot;&quot;},&quot;isTemporary&quot;:false,&quot;suppress-author&quot;:false,&quot;composite&quot;:false,&quot;author-only&quot;:false}]},{&quot;citationID&quot;:&quot;MENDELEY_CITATION_66b4fd52-85d3-4fe9-b953-a462407a1431&quot;,&quot;properties&quot;:{&quot;noteIndex&quot;:0},&quot;isEdited&quot;:false,&quot;manualOverride&quot;:{&quot;isManuallyOverridden&quot;:false,&quot;citeprocText&quot;:&quot;(Núria, n.d.-b)&quot;,&quot;manualOverrideText&quot;:&quot;&quot;},&quot;citationTag&quot;:&quot;MENDELEY_CITATION_v3_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&quot;,&quot;citationItems&quot;:[{&quot;id&quot;:&quot;6b808137-3058-3633-8a76-de626b0fc6d3&quot;,&quot;itemData&quot;:{&quot;type&quot;:&quot;webpage&quot;,&quot;id&quot;:&quot;6b808137-3058-3633-8a76-de626b0fc6d3&quot;,&quot;title&quot;:&quot;¿Qué es la arquitectura Medallion en un contexto Data Lakehouse?&quot;,&quot;author&quot;:[{&quot;family&quot;:&quot;Núria&quot;,&quot;given&quot;:&quot;Emilio&quot;,&quot;parse-names&quot;:false,&quot;dropping-particle&quot;:&quot;&quot;,&quot;non-dropping-particle&quot;:&quot;&quot;}],&quot;accessed&quot;:{&quot;date-parts&quot;:[[2025,3,19]]},&quot;URL&quot;:&quot;https://blog.bismart.com/arquitectura-medallion-data-lakehouse&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51251-26D7-4C0E-83A9-5BA2382BF729}">
  <ds:schemaRefs>
    <ds:schemaRef ds:uri="http://schemas.openxmlformats.org/officeDocument/2006/bibliography"/>
  </ds:schemaRefs>
</ds:datastoreItem>
</file>

<file path=docMetadata/LabelInfo.xml><?xml version="1.0" encoding="utf-8"?>
<clbl:labelList xmlns:clbl="http://schemas.microsoft.com/office/2020/mipLabelMetadata">
  <clbl:label id="{0a9b9e15-83d2-4075-9282-a04e05c6580a}" enabled="1" method="Standard" siteId="{24139d14-c62c-4c47-8bdd-ce71ea1d50cf}" contentBits="0" removed="0"/>
</clbl:labelList>
</file>

<file path=docProps/app.xml><?xml version="1.0" encoding="utf-8"?>
<Properties xmlns="http://schemas.openxmlformats.org/officeDocument/2006/extended-properties" xmlns:vt="http://schemas.openxmlformats.org/officeDocument/2006/docPropsVTypes">
  <Template>Normal.dotm</Template>
  <TotalTime>40</TotalTime>
  <Pages>75</Pages>
  <Words>29041</Words>
  <Characters>159727</Characters>
  <Application>Microsoft Office Word</Application>
  <DocSecurity>0</DocSecurity>
  <Lines>1331</Lines>
  <Paragraphs>376</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188392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cgabardal</dc:creator>
  <dc:description/>
  <cp:lastModifiedBy>Monica Maria Garro Lopez</cp:lastModifiedBy>
  <cp:revision>2</cp:revision>
  <cp:lastPrinted>2025-03-10T22:18:00Z</cp:lastPrinted>
  <dcterms:created xsi:type="dcterms:W3CDTF">2025-03-21T22:25:00Z</dcterms:created>
  <dcterms:modified xsi:type="dcterms:W3CDTF">2025-03-21T22:25:00Z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 Company</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